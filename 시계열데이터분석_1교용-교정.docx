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1C137EC0" w14:textId="22B573B1" w:rsidR="00FD7B2A" w:rsidRDefault="002A2B40">
      <w:pPr>
        <w:pStyle w:val="a4"/>
        <w:ind w:left="400"/>
        <w:jc w:val="both"/>
        <w:rPr>
          <w:lang w:eastAsia="ko-KR"/>
        </w:rPr>
        <w:pPrChange w:id="0" w:author="제이펍 출판사" w:date="2021-03-14T18:33:00Z">
          <w:pPr>
            <w:pStyle w:val="a4"/>
            <w:numPr>
              <w:numId w:val="1"/>
            </w:numPr>
            <w:ind w:left="800" w:hanging="400"/>
          </w:pPr>
        </w:pPrChange>
      </w:pPr>
      <w:bookmarkStart w:id="1" w:name="_Hlk66638537"/>
      <w:bookmarkStart w:id="2" w:name="시계열-데이터"/>
      <w:bookmarkEnd w:id="1"/>
      <w:ins w:id="3" w:author="제이펍 출판사" w:date="2021-03-14T18:33:00Z">
        <w:r>
          <w:rPr>
            <w:rFonts w:hint="eastAsia"/>
            <w:lang w:eastAsia="ko-KR"/>
          </w:rPr>
          <w:t xml:space="preserve">1장 </w:t>
        </w:r>
      </w:ins>
      <w:r w:rsidR="00FD7B2A">
        <w:rPr>
          <w:lang w:eastAsia="ko-KR"/>
        </w:rPr>
        <w:t>시계열 데이터</w:t>
      </w:r>
    </w:p>
    <w:p w14:paraId="52B9905D" w14:textId="77777777" w:rsidR="002A2B40" w:rsidRDefault="002A2B40" w:rsidP="00BF7861">
      <w:pPr>
        <w:jc w:val="both"/>
        <w:rPr>
          <w:ins w:id="4" w:author="제이펍 출판사" w:date="2021-03-14T18:33:00Z"/>
          <w:rFonts w:ascii="Times New Roman" w:hAnsi="Times New Roman"/>
          <w:lang w:eastAsia="ko-KR"/>
        </w:rPr>
      </w:pPr>
    </w:p>
    <w:p w14:paraId="32F25FAC" w14:textId="26241EAD" w:rsidR="00FD7B2A" w:rsidRPr="00ED4019" w:rsidRDefault="00FD7B2A" w:rsidP="00BF7861">
      <w:pPr>
        <w:jc w:val="both"/>
        <w:rPr>
          <w:ins w:id="5" w:author="제이펍 출판사" w:date="2021-03-14T16:03:00Z"/>
          <w:rFonts w:ascii="Times New Roman" w:hAnsi="Times New Roman"/>
          <w:lang w:eastAsia="ko-KR"/>
        </w:rPr>
      </w:pPr>
      <w:r w:rsidRPr="00ED4019">
        <w:rPr>
          <w:rFonts w:ascii="Times New Roman" w:hAnsi="Times New Roman"/>
          <w:lang w:eastAsia="ko-KR"/>
        </w:rPr>
        <w:t>우리는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연도별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학생수</w:t>
      </w:r>
      <w:r w:rsidRPr="00ED4019">
        <w:rPr>
          <w:rFonts w:ascii="Times New Roman" w:hAnsi="Times New Roman"/>
          <w:lang w:eastAsia="ko-KR"/>
        </w:rPr>
        <w:t xml:space="preserve">, </w:t>
      </w:r>
      <w:r w:rsidRPr="00ED4019">
        <w:rPr>
          <w:rFonts w:ascii="Times New Roman" w:hAnsi="Times New Roman"/>
          <w:lang w:eastAsia="ko-KR"/>
        </w:rPr>
        <w:t>일별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기온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변화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등과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같이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시간의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흐름에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따라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수집된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데이터를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흔히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있다</w:t>
      </w:r>
      <w:r w:rsidRPr="00ED4019">
        <w:rPr>
          <w:rFonts w:ascii="Times New Roman" w:hAnsi="Times New Roman"/>
          <w:lang w:eastAsia="ko-KR"/>
        </w:rPr>
        <w:t xml:space="preserve">. </w:t>
      </w:r>
      <w:r w:rsidRPr="00ED4019">
        <w:rPr>
          <w:rFonts w:ascii="Times New Roman" w:hAnsi="Times New Roman"/>
          <w:lang w:eastAsia="ko-KR"/>
        </w:rPr>
        <w:t>특히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가장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흔하게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있는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시계열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데이터는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주식시장에서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있는데</w:t>
      </w:r>
      <w:ins w:id="6" w:author="제이펍 출판사" w:date="2021-03-14T15:57:00Z">
        <w:r w:rsidR="00BF7861" w:rsidRPr="00ED4019">
          <w:rPr>
            <w:rFonts w:ascii="Times New Roman" w:hAnsi="Times New Roman" w:hint="eastAsia"/>
            <w:lang w:eastAsia="ko-KR"/>
          </w:rPr>
          <w:t>,</w:t>
        </w:r>
      </w:ins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주식에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관련된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대부분의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데이터가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시계열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데이</w:t>
      </w:r>
      <w:del w:id="7" w:author="제이펍 출판사" w:date="2021-03-14T15:57:00Z">
        <w:r w:rsidRPr="00ED4019" w:rsidDel="00BF7861">
          <w:rPr>
            <w:rFonts w:ascii="Times New Roman" w:hAnsi="Times New Roman"/>
            <w:lang w:eastAsia="ko-KR"/>
          </w:rPr>
          <w:delText>터이다</w:delText>
        </w:r>
        <w:r w:rsidRPr="00ED4019" w:rsidDel="00BF7861">
          <w:rPr>
            <w:rFonts w:ascii="Times New Roman" w:hAnsi="Times New Roman"/>
            <w:lang w:eastAsia="ko-KR"/>
          </w:rPr>
          <w:delText>.</w:delText>
        </w:r>
      </w:del>
      <w:ins w:id="8" w:author="제이펍 출판사" w:date="2021-03-14T15:57:00Z">
        <w:r w:rsidR="00BF7861" w:rsidRPr="00ED4019">
          <w:rPr>
            <w:rFonts w:ascii="Times New Roman" w:hAnsi="Times New Roman"/>
            <w:lang w:eastAsia="ko-KR"/>
          </w:rPr>
          <w:t>터다</w:t>
        </w:r>
        <w:r w:rsidR="00BF7861" w:rsidRPr="00ED4019">
          <w:rPr>
            <w:rFonts w:ascii="Times New Roman" w:hAnsi="Times New Roman"/>
            <w:lang w:eastAsia="ko-KR"/>
          </w:rPr>
          <w:t>.</w:t>
        </w:r>
      </w:ins>
    </w:p>
    <w:p w14:paraId="79ABF67F" w14:textId="0FE6E81E" w:rsidR="00ED4019" w:rsidRPr="00ED4019" w:rsidRDefault="00AA34CE">
      <w:pPr>
        <w:jc w:val="both"/>
        <w:rPr>
          <w:rFonts w:ascii="Times New Roman" w:hAnsi="Times New Roman"/>
          <w:lang w:eastAsia="ko-KR"/>
        </w:rPr>
        <w:pPrChange w:id="9" w:author="제이펍 출판사" w:date="2021-03-14T15:57:00Z">
          <w:pPr/>
        </w:pPrChange>
      </w:pPr>
      <w:commentRangeStart w:id="10"/>
      <w:commentRangeStart w:id="11"/>
      <w:ins w:id="12" w:author="제이펍 출판사" w:date="2021-03-14T16:20:00Z">
        <w:r>
          <w:rPr>
            <w:rFonts w:ascii="Times New Roman" w:hAnsi="Times New Roman" w:hint="eastAsia"/>
            <w:lang w:eastAsia="ko-KR"/>
          </w:rPr>
          <w:t xml:space="preserve"> </w:t>
        </w:r>
        <w:commentRangeEnd w:id="10"/>
        <w:r>
          <w:rPr>
            <w:rStyle w:val="af3"/>
          </w:rPr>
          <w:commentReference w:id="10"/>
        </w:r>
      </w:ins>
      <w:commentRangeEnd w:id="11"/>
      <w:r w:rsidR="0090274B">
        <w:rPr>
          <w:rStyle w:val="af3"/>
        </w:rPr>
        <w:commentReference w:id="11"/>
      </w:r>
    </w:p>
    <w:p w14:paraId="174D0DBF" w14:textId="77777777" w:rsidR="00FD7B2A" w:rsidRPr="00ED4019" w:rsidRDefault="00FD7B2A">
      <w:pPr>
        <w:pStyle w:val="a0"/>
        <w:keepNext/>
        <w:jc w:val="both"/>
        <w:rPr>
          <w:rFonts w:ascii="Times New Roman" w:hAnsi="Times New Roman"/>
        </w:rPr>
        <w:pPrChange w:id="13" w:author="제이펍 출판사" w:date="2021-03-14T15:57:00Z">
          <w:pPr>
            <w:pStyle w:val="a0"/>
            <w:keepNext/>
          </w:pPr>
        </w:pPrChange>
      </w:pPr>
      <w:r w:rsidRPr="00ED4019">
        <w:rPr>
          <w:rFonts w:ascii="Times New Roman" w:hAnsi="Times New Roman"/>
          <w:noProof/>
          <w:lang w:eastAsia="ko-KR"/>
        </w:rPr>
        <w:drawing>
          <wp:inline distT="0" distB="0" distL="0" distR="0" wp14:anchorId="2E5B5503" wp14:editId="00D92CE2">
            <wp:extent cx="5969000" cy="2839083"/>
            <wp:effectExtent l="0" t="0" r="0" b="0"/>
            <wp:docPr id="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 descr="goog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283908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2151E13" w14:textId="6E58B8F6" w:rsidR="00FD7B2A" w:rsidRPr="00ED4019" w:rsidRDefault="00FD7B2A" w:rsidP="00B60F81">
      <w:pPr>
        <w:pStyle w:val="a6"/>
        <w:jc w:val="both"/>
        <w:rPr>
          <w:rFonts w:ascii="Times New Roman" w:hAnsi="Times New Roman"/>
          <w:lang w:eastAsia="ko-KR"/>
        </w:rPr>
      </w:pPr>
      <w:r w:rsidRPr="00ED4019">
        <w:rPr>
          <w:rFonts w:ascii="Times New Roman" w:hAnsi="Times New Roman" w:hint="eastAsia"/>
          <w:lang w:eastAsia="ko-KR"/>
        </w:rPr>
        <w:t>그림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fldChar w:fldCharType="begin"/>
      </w:r>
      <w:r w:rsidRPr="00ED4019">
        <w:rPr>
          <w:rFonts w:ascii="Times New Roman" w:hAnsi="Times New Roman"/>
          <w:lang w:eastAsia="ko-KR"/>
        </w:rPr>
        <w:instrText xml:space="preserve"> </w:instrText>
      </w:r>
      <w:r w:rsidRPr="00ED4019">
        <w:rPr>
          <w:rFonts w:ascii="Times New Roman" w:hAnsi="Times New Roman" w:hint="eastAsia"/>
          <w:lang w:eastAsia="ko-KR"/>
        </w:rPr>
        <w:instrText>STYLEREF 1 \s</w:instrText>
      </w:r>
      <w:r w:rsidRPr="00ED4019">
        <w:rPr>
          <w:rFonts w:ascii="Times New Roman" w:hAnsi="Times New Roman"/>
          <w:lang w:eastAsia="ko-KR"/>
        </w:rPr>
        <w:instrText xml:space="preserve"> </w:instrText>
      </w:r>
      <w:r w:rsidRPr="00ED4019">
        <w:rPr>
          <w:rFonts w:ascii="Times New Roman" w:hAnsi="Times New Roman"/>
          <w:lang w:eastAsia="ko-KR"/>
        </w:rPr>
        <w:fldChar w:fldCharType="separate"/>
      </w:r>
      <w:r w:rsidR="00B60F81">
        <w:rPr>
          <w:rFonts w:ascii="Times New Roman" w:hAnsi="Times New Roman"/>
          <w:noProof/>
          <w:lang w:eastAsia="ko-KR"/>
        </w:rPr>
        <w:t>0</w:t>
      </w:r>
      <w:r w:rsidRPr="00ED4019">
        <w:rPr>
          <w:rFonts w:ascii="Times New Roman" w:hAnsi="Times New Roman"/>
          <w:lang w:eastAsia="ko-KR"/>
        </w:rPr>
        <w:fldChar w:fldCharType="end"/>
      </w:r>
      <w:r w:rsidRPr="00ED4019">
        <w:rPr>
          <w:rFonts w:ascii="Times New Roman" w:hAnsi="Times New Roman"/>
          <w:lang w:eastAsia="ko-KR"/>
        </w:rPr>
        <w:noBreakHyphen/>
      </w:r>
      <w:r w:rsidRPr="00ED4019">
        <w:rPr>
          <w:rFonts w:ascii="Times New Roman" w:hAnsi="Times New Roman"/>
          <w:lang w:eastAsia="ko-KR"/>
        </w:rPr>
        <w:fldChar w:fldCharType="begin"/>
      </w:r>
      <w:r w:rsidRPr="00ED4019">
        <w:rPr>
          <w:rFonts w:ascii="Times New Roman" w:hAnsi="Times New Roman"/>
          <w:lang w:eastAsia="ko-KR"/>
        </w:rPr>
        <w:instrText xml:space="preserve"> </w:instrText>
      </w:r>
      <w:r w:rsidRPr="00ED4019">
        <w:rPr>
          <w:rFonts w:ascii="Times New Roman" w:hAnsi="Times New Roman" w:hint="eastAsia"/>
          <w:lang w:eastAsia="ko-KR"/>
        </w:rPr>
        <w:instrText xml:space="preserve">SEQ </w:instrText>
      </w:r>
      <w:r w:rsidRPr="00ED4019">
        <w:rPr>
          <w:rFonts w:ascii="Times New Roman" w:hAnsi="Times New Roman" w:hint="eastAsia"/>
          <w:lang w:eastAsia="ko-KR"/>
        </w:rPr>
        <w:instrText>그림</w:instrText>
      </w:r>
      <w:r w:rsidRPr="00ED4019">
        <w:rPr>
          <w:rFonts w:ascii="Times New Roman" w:hAnsi="Times New Roman" w:hint="eastAsia"/>
          <w:lang w:eastAsia="ko-KR"/>
        </w:rPr>
        <w:instrText xml:space="preserve"> \* ARABIC \s 1</w:instrText>
      </w:r>
      <w:r w:rsidRPr="00ED4019">
        <w:rPr>
          <w:rFonts w:ascii="Times New Roman" w:hAnsi="Times New Roman"/>
          <w:lang w:eastAsia="ko-KR"/>
        </w:rPr>
        <w:instrText xml:space="preserve"> </w:instrText>
      </w:r>
      <w:r w:rsidRPr="00ED4019">
        <w:rPr>
          <w:rFonts w:ascii="Times New Roman" w:hAnsi="Times New Roman"/>
          <w:lang w:eastAsia="ko-KR"/>
        </w:rPr>
        <w:fldChar w:fldCharType="separate"/>
      </w:r>
      <w:r w:rsidR="00B60F81">
        <w:rPr>
          <w:rFonts w:ascii="Times New Roman" w:hAnsi="Times New Roman"/>
          <w:noProof/>
          <w:lang w:eastAsia="ko-KR"/>
        </w:rPr>
        <w:t>1</w:t>
      </w:r>
      <w:r w:rsidRPr="00ED4019">
        <w:rPr>
          <w:rFonts w:ascii="Times New Roman" w:hAnsi="Times New Roman"/>
          <w:lang w:eastAsia="ko-KR"/>
        </w:rPr>
        <w:fldChar w:fldCharType="end"/>
      </w:r>
      <w:ins w:id="14" w:author="user" w:date="2021-03-17T12:14:00Z">
        <w:r w:rsidR="00B01CC5">
          <w:rPr>
            <w:rFonts w:ascii="Times New Roman" w:hAnsi="Times New Roman" w:hint="eastAsia"/>
            <w:lang w:eastAsia="ko-KR"/>
          </w:rPr>
          <w:t xml:space="preserve"> </w:t>
        </w:r>
        <w:commentRangeStart w:id="15"/>
        <w:commentRangeStart w:id="16"/>
        <w:r w:rsidR="00B01CC5">
          <w:rPr>
            <w:rFonts w:ascii="Times New Roman" w:hAnsi="Times New Roman" w:hint="eastAsia"/>
            <w:lang w:eastAsia="ko-KR"/>
          </w:rPr>
          <w:t>구글의</w:t>
        </w:r>
        <w:r w:rsidR="00B01CC5">
          <w:rPr>
            <w:rFonts w:ascii="Times New Roman" w:hAnsi="Times New Roman" w:hint="eastAsia"/>
            <w:lang w:eastAsia="ko-KR"/>
          </w:rPr>
          <w:t xml:space="preserve"> </w:t>
        </w:r>
        <w:r w:rsidR="00B01CC5">
          <w:rPr>
            <w:rFonts w:ascii="Times New Roman" w:hAnsi="Times New Roman" w:hint="eastAsia"/>
            <w:lang w:eastAsia="ko-KR"/>
          </w:rPr>
          <w:t>주가</w:t>
        </w:r>
        <w:r w:rsidR="00B01CC5">
          <w:rPr>
            <w:rFonts w:ascii="Times New Roman" w:hAnsi="Times New Roman" w:hint="eastAsia"/>
            <w:lang w:eastAsia="ko-KR"/>
          </w:rPr>
          <w:t xml:space="preserve"> </w:t>
        </w:r>
      </w:ins>
      <w:ins w:id="17" w:author="standard" w:date="2021-03-26T15:47:00Z">
        <w:r w:rsidR="0090274B">
          <w:rPr>
            <w:rFonts w:ascii="Times New Roman" w:hAnsi="Times New Roman" w:hint="eastAsia"/>
            <w:lang w:eastAsia="ko-KR"/>
          </w:rPr>
          <w:t>시</w:t>
        </w:r>
      </w:ins>
      <w:ins w:id="18" w:author="standard" w:date="2021-03-26T15:48:00Z">
        <w:r w:rsidR="0090274B">
          <w:rPr>
            <w:rFonts w:ascii="Times New Roman" w:hAnsi="Times New Roman" w:hint="eastAsia"/>
            <w:lang w:eastAsia="ko-KR"/>
          </w:rPr>
          <w:t>계열</w:t>
        </w:r>
        <w:r w:rsidR="0090274B">
          <w:rPr>
            <w:rFonts w:ascii="Times New Roman" w:hAnsi="Times New Roman" w:hint="eastAsia"/>
            <w:lang w:eastAsia="ko-KR"/>
          </w:rPr>
          <w:t xml:space="preserve"> </w:t>
        </w:r>
      </w:ins>
      <w:ins w:id="19" w:author="user" w:date="2021-03-17T12:14:00Z">
        <w:r w:rsidR="00B01CC5">
          <w:rPr>
            <w:rFonts w:ascii="Times New Roman" w:hAnsi="Times New Roman" w:hint="eastAsia"/>
            <w:lang w:eastAsia="ko-KR"/>
          </w:rPr>
          <w:t>변동</w:t>
        </w:r>
      </w:ins>
      <w:commentRangeEnd w:id="15"/>
      <w:ins w:id="20" w:author="user" w:date="2021-03-17T12:15:00Z">
        <w:r w:rsidR="00B01CC5">
          <w:rPr>
            <w:rStyle w:val="af3"/>
            <w:i w:val="0"/>
          </w:rPr>
          <w:commentReference w:id="15"/>
        </w:r>
      </w:ins>
      <w:commentRangeEnd w:id="16"/>
      <w:r w:rsidR="0090274B">
        <w:rPr>
          <w:rStyle w:val="af3"/>
          <w:i w:val="0"/>
        </w:rPr>
        <w:commentReference w:id="16"/>
      </w:r>
    </w:p>
    <w:p w14:paraId="538BFD56" w14:textId="77777777" w:rsidR="00ED4019" w:rsidRPr="00ED4019" w:rsidRDefault="00ED4019" w:rsidP="00BF7861">
      <w:pPr>
        <w:pStyle w:val="a0"/>
        <w:jc w:val="both"/>
        <w:rPr>
          <w:ins w:id="21" w:author="제이펍 출판사" w:date="2021-03-14T16:03:00Z"/>
          <w:rFonts w:ascii="Times New Roman" w:hAnsi="Times New Roman"/>
          <w:lang w:eastAsia="ko-KR"/>
        </w:rPr>
      </w:pPr>
    </w:p>
    <w:p w14:paraId="7F2F6F87" w14:textId="625020A0" w:rsidR="00FD7B2A" w:rsidRPr="00ED4019" w:rsidRDefault="00FD7B2A">
      <w:pPr>
        <w:pStyle w:val="a0"/>
        <w:jc w:val="both"/>
        <w:rPr>
          <w:rFonts w:ascii="Times New Roman" w:hAnsi="Times New Roman"/>
          <w:lang w:eastAsia="ko-KR"/>
        </w:rPr>
        <w:pPrChange w:id="22" w:author="제이펍 출판사" w:date="2021-03-14T15:57:00Z">
          <w:pPr>
            <w:pStyle w:val="a0"/>
          </w:pPr>
        </w:pPrChange>
      </w:pPr>
      <w:r w:rsidRPr="00ED4019">
        <w:rPr>
          <w:rFonts w:ascii="Times New Roman" w:hAnsi="Times New Roman"/>
          <w:lang w:eastAsia="ko-KR"/>
        </w:rPr>
        <w:t>시계열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데이터는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과거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시간의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흐름에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따라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데이터를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확인하고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앞으로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데이터가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어떻게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흘러갈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것인가를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예측하기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위해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사용된다</w:t>
      </w:r>
      <w:r w:rsidRPr="00ED4019">
        <w:rPr>
          <w:rFonts w:ascii="Times New Roman" w:hAnsi="Times New Roman"/>
          <w:lang w:eastAsia="ko-KR"/>
        </w:rPr>
        <w:t xml:space="preserve">. </w:t>
      </w:r>
      <w:r w:rsidRPr="00ED4019">
        <w:rPr>
          <w:rFonts w:ascii="Times New Roman" w:hAnsi="Times New Roman"/>
          <w:lang w:eastAsia="ko-KR"/>
        </w:rPr>
        <w:t>지금까지의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시계열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데이터를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활용하는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사례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중에</w:t>
      </w:r>
      <w:ins w:id="23" w:author="제이펍 출판사" w:date="2021-03-14T16:10:00Z">
        <w:r w:rsidR="00ED4019">
          <w:rPr>
            <w:rFonts w:ascii="Times New Roman" w:hAnsi="Times New Roman" w:hint="eastAsia"/>
            <w:lang w:eastAsia="ko-KR"/>
          </w:rPr>
          <w:t>서</w:t>
        </w:r>
      </w:ins>
      <w:r w:rsidRPr="00ED4019">
        <w:rPr>
          <w:rFonts w:ascii="Times New Roman" w:hAnsi="Times New Roman"/>
          <w:lang w:eastAsia="ko-KR"/>
        </w:rPr>
        <w:t xml:space="preserve"> </w:t>
      </w:r>
      <w:del w:id="24" w:author="제이펍 출판사" w:date="2021-03-14T16:10:00Z">
        <w:r w:rsidRPr="00ED4019" w:rsidDel="00ED4019">
          <w:rPr>
            <w:rFonts w:ascii="Times New Roman" w:hAnsi="Times New Roman" w:hint="eastAsia"/>
            <w:lang w:eastAsia="ko-KR"/>
          </w:rPr>
          <w:delText>우리</w:delText>
        </w:r>
        <w:r w:rsidRPr="00ED4019" w:rsidDel="00ED4019">
          <w:rPr>
            <w:rFonts w:ascii="Times New Roman" w:hAnsi="Times New Roman" w:hint="eastAsia"/>
            <w:lang w:eastAsia="ko-KR"/>
          </w:rPr>
          <w:delText xml:space="preserve"> </w:delText>
        </w:r>
        <w:r w:rsidRPr="00ED4019" w:rsidDel="00ED4019">
          <w:rPr>
            <w:rFonts w:ascii="Times New Roman" w:hAnsi="Times New Roman" w:hint="eastAsia"/>
            <w:lang w:eastAsia="ko-KR"/>
          </w:rPr>
          <w:delText>곁에</w:delText>
        </w:r>
        <w:r w:rsidRPr="00ED4019" w:rsidDel="00ED4019">
          <w:rPr>
            <w:rFonts w:ascii="Times New Roman" w:hAnsi="Times New Roman" w:hint="eastAsia"/>
            <w:lang w:eastAsia="ko-KR"/>
          </w:rPr>
          <w:delText xml:space="preserve"> </w:delText>
        </w:r>
        <w:r w:rsidRPr="00ED4019" w:rsidDel="00ED4019">
          <w:rPr>
            <w:rFonts w:ascii="Times New Roman" w:hAnsi="Times New Roman" w:hint="eastAsia"/>
            <w:lang w:eastAsia="ko-KR"/>
          </w:rPr>
          <w:delText>가장</w:delText>
        </w:r>
        <w:r w:rsidRPr="00ED4019" w:rsidDel="00ED4019">
          <w:rPr>
            <w:rFonts w:ascii="Times New Roman" w:hAnsi="Times New Roman" w:hint="eastAsia"/>
            <w:lang w:eastAsia="ko-KR"/>
          </w:rPr>
          <w:delText xml:space="preserve"> </w:delText>
        </w:r>
        <w:r w:rsidRPr="00ED4019" w:rsidDel="00ED4019">
          <w:rPr>
            <w:rFonts w:ascii="Times New Roman" w:hAnsi="Times New Roman" w:hint="eastAsia"/>
            <w:lang w:eastAsia="ko-KR"/>
          </w:rPr>
          <w:delText>가까이서</w:delText>
        </w:r>
      </w:del>
      <w:ins w:id="25" w:author="제이펍 출판사" w:date="2021-03-14T16:10:00Z">
        <w:r w:rsidR="00ED4019">
          <w:rPr>
            <w:rFonts w:ascii="Times New Roman" w:hAnsi="Times New Roman" w:hint="eastAsia"/>
            <w:lang w:eastAsia="ko-KR"/>
          </w:rPr>
          <w:t>우리가</w:t>
        </w:r>
        <w:r w:rsidR="00ED4019">
          <w:rPr>
            <w:rFonts w:ascii="Times New Roman" w:hAnsi="Times New Roman" w:hint="eastAsia"/>
            <w:lang w:eastAsia="ko-KR"/>
          </w:rPr>
          <w:t xml:space="preserve"> </w:t>
        </w:r>
      </w:ins>
      <w:ins w:id="26" w:author="제이펍 출판사" w:date="2021-03-14T16:11:00Z">
        <w:r w:rsidR="00ED4019">
          <w:rPr>
            <w:rFonts w:ascii="Times New Roman" w:hAnsi="Times New Roman" w:hint="eastAsia"/>
            <w:lang w:eastAsia="ko-KR"/>
          </w:rPr>
          <w:t>가장</w:t>
        </w:r>
      </w:ins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많이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쓰는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사례는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뭐니</w:t>
      </w:r>
      <w:ins w:id="27" w:author="제이펍 출판사" w:date="2021-03-14T16:08:00Z">
        <w:r w:rsidR="00ED4019">
          <w:rPr>
            <w:rFonts w:ascii="Times New Roman" w:hAnsi="Times New Roman" w:hint="eastAsia"/>
            <w:lang w:eastAsia="ko-KR"/>
          </w:rPr>
          <w:t xml:space="preserve"> </w:t>
        </w:r>
      </w:ins>
      <w:r w:rsidRPr="00ED4019">
        <w:rPr>
          <w:rFonts w:ascii="Times New Roman" w:hAnsi="Times New Roman"/>
          <w:lang w:eastAsia="ko-KR"/>
        </w:rPr>
        <w:t>뭐니</w:t>
      </w:r>
      <w:ins w:id="28" w:author="제이펍 출판사" w:date="2021-03-14T16:08:00Z">
        <w:r w:rsidR="00ED4019">
          <w:rPr>
            <w:rFonts w:ascii="Times New Roman" w:hAnsi="Times New Roman" w:hint="eastAsia"/>
            <w:lang w:eastAsia="ko-KR"/>
          </w:rPr>
          <w:t xml:space="preserve"> </w:t>
        </w:r>
      </w:ins>
      <w:r w:rsidRPr="00ED4019">
        <w:rPr>
          <w:rFonts w:ascii="Times New Roman" w:hAnsi="Times New Roman"/>
          <w:lang w:eastAsia="ko-KR"/>
        </w:rPr>
        <w:t>해도</w:t>
      </w:r>
      <w:r w:rsidRPr="00ED4019">
        <w:rPr>
          <w:rFonts w:ascii="Times New Roman" w:hAnsi="Times New Roman"/>
          <w:lang w:eastAsia="ko-KR"/>
        </w:rPr>
        <w:t xml:space="preserve"> </w:t>
      </w:r>
      <w:del w:id="29" w:author="제이펍 출판사" w:date="2021-03-14T16:06:00Z">
        <w:r w:rsidRPr="00ED4019" w:rsidDel="00ED4019">
          <w:rPr>
            <w:rFonts w:ascii="Times New Roman" w:hAnsi="Times New Roman"/>
            <w:lang w:eastAsia="ko-KR"/>
          </w:rPr>
          <w:delText>우리나라의</w:delText>
        </w:r>
        <w:r w:rsidRPr="00ED4019" w:rsidDel="00ED4019">
          <w:rPr>
            <w:rFonts w:ascii="Times New Roman" w:hAnsi="Times New Roman"/>
            <w:lang w:eastAsia="ko-KR"/>
          </w:rPr>
          <w:delText xml:space="preserve"> </w:delText>
        </w:r>
        <w:r w:rsidRPr="00ED4019" w:rsidDel="00ED4019">
          <w:rPr>
            <w:rFonts w:ascii="Times New Roman" w:hAnsi="Times New Roman"/>
            <w:lang w:eastAsia="ko-KR"/>
          </w:rPr>
          <w:delText>계절</w:delText>
        </w:r>
        <w:r w:rsidRPr="00ED4019" w:rsidDel="00ED4019">
          <w:rPr>
            <w:rFonts w:ascii="Times New Roman" w:hAnsi="Times New Roman"/>
            <w:lang w:eastAsia="ko-KR"/>
          </w:rPr>
          <w:delText xml:space="preserve"> </w:delText>
        </w:r>
      </w:del>
      <w:r w:rsidRPr="00ED4019">
        <w:rPr>
          <w:rFonts w:ascii="Times New Roman" w:hAnsi="Times New Roman"/>
          <w:lang w:eastAsia="ko-KR"/>
        </w:rPr>
        <w:t>절기가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아닐까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한다</w:t>
      </w:r>
      <w:r w:rsidRPr="00ED4019">
        <w:rPr>
          <w:rFonts w:ascii="Times New Roman" w:hAnsi="Times New Roman"/>
          <w:lang w:eastAsia="ko-KR"/>
        </w:rPr>
        <w:t xml:space="preserve">. </w:t>
      </w:r>
      <w:r w:rsidRPr="00ED4019">
        <w:rPr>
          <w:rFonts w:ascii="Times New Roman" w:hAnsi="Times New Roman"/>
          <w:lang w:eastAsia="ko-KR"/>
        </w:rPr>
        <w:t>우리나라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달력에는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입동</w:t>
      </w:r>
      <w:r w:rsidRPr="00ED4019">
        <w:rPr>
          <w:rFonts w:ascii="Times New Roman" w:hAnsi="Times New Roman"/>
          <w:lang w:eastAsia="ko-KR"/>
        </w:rPr>
        <w:t xml:space="preserve">, </w:t>
      </w:r>
      <w:r w:rsidRPr="00ED4019">
        <w:rPr>
          <w:rFonts w:ascii="Times New Roman" w:hAnsi="Times New Roman"/>
          <w:lang w:eastAsia="ko-KR"/>
        </w:rPr>
        <w:t>우수</w:t>
      </w:r>
      <w:r w:rsidRPr="00ED4019">
        <w:rPr>
          <w:rFonts w:ascii="Times New Roman" w:hAnsi="Times New Roman"/>
          <w:lang w:eastAsia="ko-KR"/>
        </w:rPr>
        <w:t xml:space="preserve">, </w:t>
      </w:r>
      <w:r w:rsidRPr="00ED4019">
        <w:rPr>
          <w:rFonts w:ascii="Times New Roman" w:hAnsi="Times New Roman"/>
          <w:lang w:eastAsia="ko-KR"/>
        </w:rPr>
        <w:t>초복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등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날씨가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변경되는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각종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절기가</w:t>
      </w:r>
      <w:r w:rsidRPr="00ED4019">
        <w:rPr>
          <w:rFonts w:ascii="Times New Roman" w:hAnsi="Times New Roman"/>
          <w:lang w:eastAsia="ko-KR"/>
        </w:rPr>
        <w:t xml:space="preserve"> </w:t>
      </w:r>
      <w:del w:id="30" w:author="제이펍 출판사" w:date="2021-03-14T16:11:00Z">
        <w:r w:rsidRPr="00ED4019" w:rsidDel="00ED4019">
          <w:rPr>
            <w:rFonts w:ascii="Times New Roman" w:hAnsi="Times New Roman" w:hint="eastAsia"/>
            <w:lang w:eastAsia="ko-KR"/>
          </w:rPr>
          <w:delText>표현되는</w:delText>
        </w:r>
      </w:del>
      <w:ins w:id="31" w:author="제이펍 출판사" w:date="2021-03-14T16:11:00Z">
        <w:r w:rsidR="00ED4019">
          <w:rPr>
            <w:rFonts w:ascii="Times New Roman" w:hAnsi="Times New Roman" w:hint="eastAsia"/>
            <w:lang w:eastAsia="ko-KR"/>
          </w:rPr>
          <w:t>표기되어</w:t>
        </w:r>
        <w:r w:rsidR="00ED4019">
          <w:rPr>
            <w:rFonts w:ascii="Times New Roman" w:hAnsi="Times New Roman" w:hint="eastAsia"/>
            <w:lang w:eastAsia="ko-KR"/>
          </w:rPr>
          <w:t xml:space="preserve"> </w:t>
        </w:r>
        <w:r w:rsidR="00ED4019">
          <w:rPr>
            <w:rFonts w:ascii="Times New Roman" w:hAnsi="Times New Roman" w:hint="eastAsia"/>
            <w:lang w:eastAsia="ko-KR"/>
          </w:rPr>
          <w:t>있는</w:t>
        </w:r>
      </w:ins>
      <w:r w:rsidRPr="00ED4019">
        <w:rPr>
          <w:rFonts w:ascii="Times New Roman" w:hAnsi="Times New Roman"/>
          <w:lang w:eastAsia="ko-KR"/>
        </w:rPr>
        <w:t>데</w:t>
      </w:r>
      <w:ins w:id="32" w:author="제이펍 출판사" w:date="2021-03-14T16:06:00Z">
        <w:r w:rsidR="00ED4019" w:rsidRPr="00ED4019">
          <w:rPr>
            <w:rFonts w:ascii="Times New Roman" w:hAnsi="Times New Roman" w:hint="eastAsia"/>
            <w:lang w:eastAsia="ko-KR"/>
          </w:rPr>
          <w:t>,</w:t>
        </w:r>
      </w:ins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우리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조상들은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오랜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시간</w:t>
      </w:r>
      <w:del w:id="33" w:author="제이펍 출판사" w:date="2021-03-14T16:11:00Z">
        <w:r w:rsidRPr="00ED4019" w:rsidDel="00ED4019">
          <w:rPr>
            <w:rFonts w:ascii="Times New Roman" w:hAnsi="Times New Roman" w:hint="eastAsia"/>
            <w:lang w:eastAsia="ko-KR"/>
          </w:rPr>
          <w:delText xml:space="preserve"> </w:delText>
        </w:r>
        <w:r w:rsidRPr="00ED4019" w:rsidDel="00ED4019">
          <w:rPr>
            <w:rFonts w:ascii="Times New Roman" w:hAnsi="Times New Roman" w:hint="eastAsia"/>
            <w:lang w:eastAsia="ko-KR"/>
          </w:rPr>
          <w:delText>동안</w:delText>
        </w:r>
        <w:r w:rsidRPr="00ED4019" w:rsidDel="00ED4019">
          <w:rPr>
            <w:rFonts w:ascii="Times New Roman" w:hAnsi="Times New Roman" w:hint="eastAsia"/>
            <w:lang w:eastAsia="ko-KR"/>
          </w:rPr>
          <w:delText xml:space="preserve"> </w:delText>
        </w:r>
      </w:del>
      <w:ins w:id="34" w:author="제이펍 출판사" w:date="2021-03-14T16:11:00Z">
        <w:r w:rsidR="00ED4019">
          <w:rPr>
            <w:rFonts w:ascii="Times New Roman" w:hAnsi="Times New Roman" w:hint="eastAsia"/>
            <w:lang w:eastAsia="ko-KR"/>
          </w:rPr>
          <w:t>에</w:t>
        </w:r>
        <w:r w:rsidR="00ED4019">
          <w:rPr>
            <w:rFonts w:ascii="Times New Roman" w:hAnsi="Times New Roman" w:hint="eastAsia"/>
            <w:lang w:eastAsia="ko-KR"/>
          </w:rPr>
          <w:t xml:space="preserve"> </w:t>
        </w:r>
        <w:r w:rsidR="00ED4019">
          <w:rPr>
            <w:rFonts w:ascii="Times New Roman" w:hAnsi="Times New Roman" w:hint="eastAsia"/>
            <w:lang w:eastAsia="ko-KR"/>
          </w:rPr>
          <w:t>걸쳐</w:t>
        </w:r>
        <w:r w:rsidR="00ED4019">
          <w:rPr>
            <w:rFonts w:ascii="Times New Roman" w:hAnsi="Times New Roman" w:hint="eastAsia"/>
            <w:lang w:eastAsia="ko-KR"/>
          </w:rPr>
          <w:t xml:space="preserve"> </w:t>
        </w:r>
      </w:ins>
      <w:r w:rsidRPr="00ED4019">
        <w:rPr>
          <w:rFonts w:ascii="Times New Roman" w:hAnsi="Times New Roman"/>
          <w:lang w:eastAsia="ko-KR"/>
        </w:rPr>
        <w:t>1</w:t>
      </w:r>
      <w:r w:rsidRPr="00ED4019">
        <w:rPr>
          <w:rFonts w:ascii="Times New Roman" w:hAnsi="Times New Roman"/>
          <w:lang w:eastAsia="ko-KR"/>
        </w:rPr>
        <w:t>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중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시간의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변화에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따라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기후의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변화를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파악했다</w:t>
      </w:r>
      <w:r w:rsidRPr="00ED4019">
        <w:rPr>
          <w:rFonts w:ascii="Times New Roman" w:hAnsi="Times New Roman"/>
          <w:lang w:eastAsia="ko-KR"/>
        </w:rPr>
        <w:t xml:space="preserve">. </w:t>
      </w:r>
      <w:r w:rsidRPr="00ED4019">
        <w:rPr>
          <w:rFonts w:ascii="Times New Roman" w:hAnsi="Times New Roman"/>
          <w:lang w:eastAsia="ko-KR"/>
        </w:rPr>
        <w:t>이를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절기로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기록했고</w:t>
      </w:r>
      <w:ins w:id="35" w:author="제이펍 출판사" w:date="2021-03-14T16:06:00Z">
        <w:r w:rsidR="00ED4019" w:rsidRPr="00ED4019">
          <w:rPr>
            <w:rFonts w:ascii="Times New Roman" w:hAnsi="Times New Roman" w:hint="eastAsia"/>
            <w:lang w:eastAsia="ko-KR"/>
          </w:rPr>
          <w:t>,</w:t>
        </w:r>
      </w:ins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이를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통해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기후의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변화를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예측했다</w:t>
      </w:r>
      <w:r w:rsidRPr="00ED4019">
        <w:rPr>
          <w:rFonts w:ascii="Times New Roman" w:hAnsi="Times New Roman"/>
          <w:lang w:eastAsia="ko-KR"/>
        </w:rPr>
        <w:t>.</w:t>
      </w:r>
    </w:p>
    <w:p w14:paraId="59D689D3" w14:textId="7DBAEF25" w:rsidR="00FD7B2A" w:rsidRPr="00ED4019" w:rsidRDefault="00FD7B2A">
      <w:pPr>
        <w:pStyle w:val="a0"/>
        <w:jc w:val="both"/>
        <w:rPr>
          <w:rFonts w:ascii="Times New Roman" w:hAnsi="Times New Roman"/>
          <w:lang w:eastAsia="ko-KR"/>
        </w:rPr>
        <w:pPrChange w:id="36" w:author="제이펍 출판사" w:date="2021-03-14T15:57:00Z">
          <w:pPr>
            <w:pStyle w:val="a0"/>
          </w:pPr>
        </w:pPrChange>
      </w:pPr>
      <w:r w:rsidRPr="00ED4019">
        <w:rPr>
          <w:rFonts w:ascii="Times New Roman" w:hAnsi="Times New Roman"/>
          <w:lang w:eastAsia="ko-KR"/>
        </w:rPr>
        <w:t>지금도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이런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시간적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변화에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따라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발생하는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데이터의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변화량을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파악</w:t>
      </w:r>
      <w:del w:id="37" w:author="제이펍 출판사" w:date="2021-03-14T16:12:00Z">
        <w:r w:rsidRPr="00ED4019" w:rsidDel="00ED4019">
          <w:rPr>
            <w:rFonts w:ascii="Times New Roman" w:hAnsi="Times New Roman" w:hint="eastAsia"/>
            <w:lang w:eastAsia="ko-KR"/>
          </w:rPr>
          <w:delText>하는</w:delText>
        </w:r>
      </w:del>
      <w:ins w:id="38" w:author="제이펍 출판사" w:date="2021-03-14T16:12:00Z">
        <w:r w:rsidR="00ED4019">
          <w:rPr>
            <w:rFonts w:ascii="Times New Roman" w:hAnsi="Times New Roman" w:hint="eastAsia"/>
            <w:lang w:eastAsia="ko-KR"/>
          </w:rPr>
          <w:t>하여</w:t>
        </w:r>
      </w:ins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응용</w:t>
      </w:r>
      <w:ins w:id="39" w:author="제이펍 출판사" w:date="2021-03-14T16:12:00Z">
        <w:r w:rsidR="00ED4019">
          <w:rPr>
            <w:rFonts w:ascii="Times New Roman" w:hAnsi="Times New Roman" w:hint="eastAsia"/>
            <w:lang w:eastAsia="ko-KR"/>
          </w:rPr>
          <w:t>하는</w:t>
        </w:r>
        <w:r w:rsidR="00ED4019">
          <w:rPr>
            <w:rFonts w:ascii="Times New Roman" w:hAnsi="Times New Roman" w:hint="eastAsia"/>
            <w:lang w:eastAsia="ko-KR"/>
          </w:rPr>
          <w:t xml:space="preserve"> </w:t>
        </w:r>
        <w:r w:rsidR="00ED4019">
          <w:rPr>
            <w:rFonts w:ascii="Times New Roman" w:hAnsi="Times New Roman" w:hint="eastAsia"/>
            <w:lang w:eastAsia="ko-KR"/>
          </w:rPr>
          <w:t>경우가</w:t>
        </w:r>
      </w:ins>
      <w:del w:id="40" w:author="제이펍 출판사" w:date="2021-03-14T16:12:00Z">
        <w:r w:rsidRPr="00ED4019" w:rsidDel="00ED4019">
          <w:rPr>
            <w:rFonts w:ascii="Times New Roman" w:hAnsi="Times New Roman"/>
            <w:lang w:eastAsia="ko-KR"/>
          </w:rPr>
          <w:delText>이</w:delText>
        </w:r>
      </w:del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많이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있는데</w:t>
      </w:r>
      <w:r w:rsidRPr="00ED4019">
        <w:rPr>
          <w:rFonts w:ascii="Times New Roman" w:hAnsi="Times New Roman"/>
          <w:lang w:eastAsia="ko-KR"/>
        </w:rPr>
        <w:t xml:space="preserve">, </w:t>
      </w:r>
      <w:r w:rsidRPr="00ED4019">
        <w:rPr>
          <w:rFonts w:ascii="Times New Roman" w:hAnsi="Times New Roman"/>
          <w:lang w:eastAsia="ko-KR"/>
        </w:rPr>
        <w:t>특히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경제지표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예측</w:t>
      </w:r>
      <w:r w:rsidRPr="00ED4019">
        <w:rPr>
          <w:rFonts w:ascii="Times New Roman" w:hAnsi="Times New Roman"/>
          <w:lang w:eastAsia="ko-KR"/>
        </w:rPr>
        <w:t xml:space="preserve">, </w:t>
      </w:r>
      <w:r w:rsidRPr="00ED4019">
        <w:rPr>
          <w:rFonts w:ascii="Times New Roman" w:hAnsi="Times New Roman"/>
          <w:lang w:eastAsia="ko-KR"/>
        </w:rPr>
        <w:t>상품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수요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예측</w:t>
      </w:r>
      <w:r w:rsidRPr="00ED4019">
        <w:rPr>
          <w:rFonts w:ascii="Times New Roman" w:hAnsi="Times New Roman"/>
          <w:lang w:eastAsia="ko-KR"/>
        </w:rPr>
        <w:t xml:space="preserve">, </w:t>
      </w:r>
      <w:r w:rsidRPr="00ED4019">
        <w:rPr>
          <w:rFonts w:ascii="Times New Roman" w:hAnsi="Times New Roman"/>
          <w:lang w:eastAsia="ko-KR"/>
        </w:rPr>
        <w:t>관광객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수요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예측</w:t>
      </w:r>
      <w:r w:rsidRPr="00ED4019">
        <w:rPr>
          <w:rFonts w:ascii="Times New Roman" w:hAnsi="Times New Roman"/>
          <w:lang w:eastAsia="ko-KR"/>
        </w:rPr>
        <w:t xml:space="preserve">, </w:t>
      </w:r>
      <w:r w:rsidRPr="00ED4019">
        <w:rPr>
          <w:rFonts w:ascii="Times New Roman" w:hAnsi="Times New Roman"/>
          <w:lang w:eastAsia="ko-KR"/>
        </w:rPr>
        <w:t>전기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수요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예측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등과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같이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경제</w:t>
      </w:r>
      <w:r w:rsidRPr="00ED4019">
        <w:rPr>
          <w:rFonts w:ascii="Times New Roman" w:hAnsi="Times New Roman"/>
          <w:lang w:eastAsia="ko-KR"/>
        </w:rPr>
        <w:t xml:space="preserve">, </w:t>
      </w:r>
      <w:r w:rsidRPr="00ED4019">
        <w:rPr>
          <w:rFonts w:ascii="Times New Roman" w:hAnsi="Times New Roman"/>
          <w:lang w:eastAsia="ko-KR"/>
        </w:rPr>
        <w:t>경영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분야뿐만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아니라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많은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산업에서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많이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사용되고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있다</w:t>
      </w:r>
      <w:r w:rsidRPr="00ED4019">
        <w:rPr>
          <w:rFonts w:ascii="Times New Roman" w:hAnsi="Times New Roman"/>
          <w:lang w:eastAsia="ko-KR"/>
        </w:rPr>
        <w:t xml:space="preserve">. </w:t>
      </w:r>
      <w:r w:rsidRPr="00ED4019">
        <w:rPr>
          <w:rFonts w:ascii="Times New Roman" w:hAnsi="Times New Roman"/>
          <w:lang w:eastAsia="ko-KR"/>
        </w:rPr>
        <w:t>이</w:t>
      </w:r>
      <w:del w:id="41" w:author="제이펍 출판사" w:date="2021-03-14T16:12:00Z">
        <w:r w:rsidRPr="00ED4019" w:rsidDel="00ED4019">
          <w:rPr>
            <w:rFonts w:ascii="Times New Roman" w:hAnsi="Times New Roman" w:hint="eastAsia"/>
            <w:lang w:eastAsia="ko-KR"/>
          </w:rPr>
          <w:delText>와</w:delText>
        </w:r>
        <w:r w:rsidRPr="00ED4019" w:rsidDel="00ED4019">
          <w:rPr>
            <w:rFonts w:ascii="Times New Roman" w:hAnsi="Times New Roman" w:hint="eastAsia"/>
            <w:lang w:eastAsia="ko-KR"/>
          </w:rPr>
          <w:delText xml:space="preserve"> </w:delText>
        </w:r>
        <w:r w:rsidRPr="00ED4019" w:rsidDel="00ED4019">
          <w:rPr>
            <w:rFonts w:ascii="Times New Roman" w:hAnsi="Times New Roman" w:hint="eastAsia"/>
            <w:lang w:eastAsia="ko-KR"/>
          </w:rPr>
          <w:delText>같이</w:delText>
        </w:r>
        <w:r w:rsidRPr="00ED4019" w:rsidDel="00ED4019">
          <w:rPr>
            <w:rFonts w:ascii="Times New Roman" w:hAnsi="Times New Roman" w:hint="eastAsia"/>
            <w:lang w:eastAsia="ko-KR"/>
          </w:rPr>
          <w:delText xml:space="preserve"> </w:delText>
        </w:r>
      </w:del>
      <w:ins w:id="42" w:author="제이펍 출판사" w:date="2021-03-14T16:12:00Z">
        <w:r w:rsidR="00ED4019">
          <w:rPr>
            <w:rFonts w:ascii="Times New Roman" w:hAnsi="Times New Roman" w:hint="eastAsia"/>
            <w:lang w:eastAsia="ko-KR"/>
          </w:rPr>
          <w:t>처럼</w:t>
        </w:r>
        <w:r w:rsidR="00ED4019">
          <w:rPr>
            <w:rFonts w:ascii="Times New Roman" w:hAnsi="Times New Roman" w:hint="eastAsia"/>
            <w:lang w:eastAsia="ko-KR"/>
          </w:rPr>
          <w:t xml:space="preserve"> </w:t>
        </w:r>
      </w:ins>
      <w:r w:rsidRPr="00ED4019">
        <w:rPr>
          <w:rFonts w:ascii="Times New Roman" w:hAnsi="Times New Roman"/>
          <w:lang w:eastAsia="ko-KR"/>
        </w:rPr>
        <w:t>시계열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데이터는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과거의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데이터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패턴을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분석하여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유사한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데이터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흐름이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지속된다는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가정하에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미래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특정한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기간</w:t>
      </w:r>
      <w:del w:id="43" w:author="제이펍 출판사" w:date="2021-03-14T16:09:00Z">
        <w:r w:rsidRPr="00ED4019" w:rsidDel="00ED4019">
          <w:rPr>
            <w:rFonts w:ascii="Times New Roman" w:hAnsi="Times New Roman"/>
            <w:lang w:eastAsia="ko-KR"/>
          </w:rPr>
          <w:delText xml:space="preserve"> </w:delText>
        </w:r>
        <w:r w:rsidRPr="00ED4019" w:rsidDel="00ED4019">
          <w:rPr>
            <w:rFonts w:ascii="Times New Roman" w:hAnsi="Times New Roman"/>
            <w:lang w:eastAsia="ko-KR"/>
          </w:rPr>
          <w:delText>동안</w:delText>
        </w:r>
      </w:del>
      <w:r w:rsidRPr="00ED4019">
        <w:rPr>
          <w:rFonts w:ascii="Times New Roman" w:hAnsi="Times New Roman"/>
          <w:lang w:eastAsia="ko-KR"/>
        </w:rPr>
        <w:t>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데이터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흐름을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분석하기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위해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사용되고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있다</w:t>
      </w:r>
      <w:r w:rsidRPr="00ED4019">
        <w:rPr>
          <w:rFonts w:ascii="Times New Roman" w:hAnsi="Times New Roman"/>
          <w:lang w:eastAsia="ko-KR"/>
        </w:rPr>
        <w:t xml:space="preserve">. </w:t>
      </w:r>
      <w:r w:rsidRPr="00ED4019">
        <w:rPr>
          <w:rFonts w:ascii="Times New Roman" w:hAnsi="Times New Roman"/>
          <w:lang w:eastAsia="ko-KR"/>
        </w:rPr>
        <w:t>특히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시간적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변화에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따라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앞으로의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결과를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예측하는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것은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정부의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정책을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수립하</w:t>
      </w:r>
      <w:del w:id="44" w:author="제이펍 출판사" w:date="2021-03-14T16:12:00Z">
        <w:r w:rsidRPr="00ED4019" w:rsidDel="00ED4019">
          <w:rPr>
            <w:rFonts w:ascii="Times New Roman" w:hAnsi="Times New Roman" w:hint="eastAsia"/>
            <w:lang w:eastAsia="ko-KR"/>
          </w:rPr>
          <w:delText>는데</w:delText>
        </w:r>
        <w:r w:rsidRPr="00ED4019" w:rsidDel="00ED4019">
          <w:rPr>
            <w:rFonts w:ascii="Times New Roman" w:hAnsi="Times New Roman" w:hint="eastAsia"/>
            <w:lang w:eastAsia="ko-KR"/>
          </w:rPr>
          <w:delText xml:space="preserve">, </w:delText>
        </w:r>
      </w:del>
      <w:ins w:id="45" w:author="제이펍 출판사" w:date="2021-03-14T16:12:00Z">
        <w:r w:rsidR="00ED4019">
          <w:rPr>
            <w:rFonts w:ascii="Times New Roman" w:hAnsi="Times New Roman" w:hint="eastAsia"/>
            <w:lang w:eastAsia="ko-KR"/>
          </w:rPr>
          <w:t>거나</w:t>
        </w:r>
        <w:r w:rsidR="00ED4019">
          <w:rPr>
            <w:rFonts w:ascii="Times New Roman" w:hAnsi="Times New Roman" w:hint="eastAsia"/>
            <w:lang w:eastAsia="ko-KR"/>
          </w:rPr>
          <w:t xml:space="preserve"> </w:t>
        </w:r>
      </w:ins>
      <w:r w:rsidRPr="00ED4019">
        <w:rPr>
          <w:rFonts w:ascii="Times New Roman" w:hAnsi="Times New Roman"/>
          <w:lang w:eastAsia="ko-KR"/>
        </w:rPr>
        <w:t>기업에서</w:t>
      </w:r>
      <w:r w:rsidRPr="00ED4019">
        <w:rPr>
          <w:rFonts w:ascii="Times New Roman" w:hAnsi="Times New Roman"/>
          <w:lang w:eastAsia="ko-KR"/>
        </w:rPr>
        <w:t xml:space="preserve"> </w:t>
      </w:r>
      <w:del w:id="46" w:author="제이펍 출판사" w:date="2021-03-14T16:10:00Z">
        <w:r w:rsidRPr="00ED4019" w:rsidDel="00ED4019">
          <w:rPr>
            <w:rFonts w:ascii="Times New Roman" w:hAnsi="Times New Roman"/>
            <w:lang w:eastAsia="ko-KR"/>
          </w:rPr>
          <w:delText>비지니스</w:delText>
        </w:r>
      </w:del>
      <w:ins w:id="47" w:author="제이펍 출판사" w:date="2021-03-14T16:10:00Z">
        <w:r w:rsidR="00ED4019">
          <w:rPr>
            <w:rFonts w:ascii="Times New Roman" w:hAnsi="Times New Roman"/>
            <w:lang w:eastAsia="ko-KR"/>
          </w:rPr>
          <w:t>비즈니스</w:t>
        </w:r>
      </w:ins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전략을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수립하는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과정에서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많이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사용되고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있기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때문에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시계열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데이터에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대한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중요성이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매우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높다</w:t>
      </w:r>
      <w:r w:rsidRPr="00ED4019">
        <w:rPr>
          <w:rFonts w:ascii="Times New Roman" w:hAnsi="Times New Roman"/>
          <w:lang w:eastAsia="ko-KR"/>
        </w:rPr>
        <w:t>.</w:t>
      </w:r>
    </w:p>
    <w:p w14:paraId="16725745" w14:textId="27561A00" w:rsidR="00FD7B2A" w:rsidRPr="00ED4019" w:rsidRDefault="00FD7B2A">
      <w:pPr>
        <w:pStyle w:val="a0"/>
        <w:jc w:val="both"/>
        <w:rPr>
          <w:rFonts w:ascii="Times New Roman" w:hAnsi="Times New Roman"/>
          <w:lang w:eastAsia="ko-KR"/>
        </w:rPr>
        <w:pPrChange w:id="48" w:author="제이펍 출판사" w:date="2021-03-14T15:57:00Z">
          <w:pPr>
            <w:pStyle w:val="a0"/>
          </w:pPr>
        </w:pPrChange>
      </w:pPr>
      <w:r w:rsidRPr="00ED4019">
        <w:rPr>
          <w:rFonts w:ascii="Times New Roman" w:hAnsi="Times New Roman"/>
          <w:lang w:eastAsia="ko-KR"/>
        </w:rPr>
        <w:lastRenderedPageBreak/>
        <w:t>최근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머신러닝이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발달함에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따라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데이터를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기반으로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예측하는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알고리즘들이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많이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소개되고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사용되고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있다</w:t>
      </w:r>
      <w:r w:rsidRPr="00ED4019">
        <w:rPr>
          <w:rFonts w:ascii="Times New Roman" w:hAnsi="Times New Roman"/>
          <w:lang w:eastAsia="ko-KR"/>
        </w:rPr>
        <w:t xml:space="preserve">. </w:t>
      </w:r>
      <w:r w:rsidRPr="00ED4019">
        <w:rPr>
          <w:rFonts w:ascii="Times New Roman" w:hAnsi="Times New Roman"/>
          <w:lang w:eastAsia="ko-KR"/>
        </w:rPr>
        <w:t>그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알고리즘들은</w:t>
      </w:r>
      <w:r w:rsidRPr="00ED4019">
        <w:rPr>
          <w:rFonts w:ascii="Times New Roman" w:hAnsi="Times New Roman"/>
          <w:lang w:eastAsia="ko-KR"/>
        </w:rPr>
        <w:t xml:space="preserve"> </w:t>
      </w:r>
      <w:del w:id="49" w:author="제이펍 출판사" w:date="2021-03-14T16:15:00Z">
        <w:r w:rsidRPr="00ED4019" w:rsidDel="00AA34CE">
          <w:rPr>
            <w:rFonts w:ascii="Times New Roman" w:hAnsi="Times New Roman"/>
            <w:lang w:eastAsia="ko-KR"/>
          </w:rPr>
          <w:delText>지도학습</w:delText>
        </w:r>
      </w:del>
      <w:ins w:id="50" w:author="제이펍 출판사" w:date="2021-03-14T16:15:00Z">
        <w:r w:rsidR="00AA34CE">
          <w:rPr>
            <w:rFonts w:ascii="Times New Roman" w:hAnsi="Times New Roman"/>
            <w:lang w:eastAsia="ko-KR"/>
          </w:rPr>
          <w:t>지도</w:t>
        </w:r>
        <w:r w:rsidR="00AA34CE">
          <w:rPr>
            <w:rFonts w:ascii="Times New Roman" w:hAnsi="Times New Roman"/>
            <w:lang w:eastAsia="ko-KR"/>
          </w:rPr>
          <w:t xml:space="preserve"> </w:t>
        </w:r>
        <w:r w:rsidR="00AA34CE">
          <w:rPr>
            <w:rFonts w:ascii="Times New Roman" w:hAnsi="Times New Roman"/>
            <w:lang w:eastAsia="ko-KR"/>
          </w:rPr>
          <w:t>학습</w:t>
        </w:r>
      </w:ins>
      <w:r w:rsidRPr="00ED4019">
        <w:rPr>
          <w:rFonts w:ascii="Times New Roman" w:hAnsi="Times New Roman"/>
          <w:lang w:eastAsia="ko-KR"/>
        </w:rPr>
        <w:t>(</w:t>
      </w:r>
      <w:del w:id="51" w:author="제이펍 출판사" w:date="2021-03-14T17:47:00Z">
        <w:r w:rsidRPr="00ED4019" w:rsidDel="001B0D03">
          <w:rPr>
            <w:rFonts w:ascii="Times New Roman" w:hAnsi="Times New Roman"/>
            <w:lang w:eastAsia="ko-KR"/>
          </w:rPr>
          <w:delText xml:space="preserve">Supervised </w:delText>
        </w:r>
      </w:del>
      <w:ins w:id="52" w:author="제이펍 출판사" w:date="2021-03-14T17:47:00Z">
        <w:r w:rsidR="001B0D03">
          <w:rPr>
            <w:rFonts w:ascii="Times New Roman" w:hAnsi="Times New Roman"/>
            <w:lang w:eastAsia="ko-KR"/>
          </w:rPr>
          <w:t>s</w:t>
        </w:r>
        <w:r w:rsidR="001B0D03" w:rsidRPr="00ED4019">
          <w:rPr>
            <w:rFonts w:ascii="Times New Roman" w:hAnsi="Times New Roman"/>
            <w:lang w:eastAsia="ko-KR"/>
          </w:rPr>
          <w:t xml:space="preserve">upervised </w:t>
        </w:r>
      </w:ins>
      <w:del w:id="53" w:author="제이펍 출판사" w:date="2021-03-14T17:47:00Z">
        <w:r w:rsidRPr="00ED4019" w:rsidDel="001B0D03">
          <w:rPr>
            <w:rFonts w:ascii="Times New Roman" w:hAnsi="Times New Roman"/>
            <w:lang w:eastAsia="ko-KR"/>
          </w:rPr>
          <w:delText>Learning</w:delText>
        </w:r>
      </w:del>
      <w:ins w:id="54" w:author="제이펍 출판사" w:date="2021-03-14T17:47:00Z">
        <w:r w:rsidR="001B0D03">
          <w:rPr>
            <w:rFonts w:ascii="Times New Roman" w:hAnsi="Times New Roman"/>
            <w:lang w:eastAsia="ko-KR"/>
          </w:rPr>
          <w:t>l</w:t>
        </w:r>
        <w:r w:rsidR="001B0D03" w:rsidRPr="00ED4019">
          <w:rPr>
            <w:rFonts w:ascii="Times New Roman" w:hAnsi="Times New Roman"/>
            <w:lang w:eastAsia="ko-KR"/>
          </w:rPr>
          <w:t>earning</w:t>
        </w:r>
      </w:ins>
      <w:r w:rsidRPr="00ED4019">
        <w:rPr>
          <w:rFonts w:ascii="Times New Roman" w:hAnsi="Times New Roman"/>
          <w:lang w:eastAsia="ko-KR"/>
        </w:rPr>
        <w:t xml:space="preserve">), </w:t>
      </w:r>
      <w:r w:rsidRPr="00ED4019">
        <w:rPr>
          <w:rFonts w:ascii="Times New Roman" w:hAnsi="Times New Roman"/>
          <w:lang w:eastAsia="ko-KR"/>
        </w:rPr>
        <w:t>비</w:t>
      </w:r>
      <w:del w:id="55" w:author="제이펍 출판사" w:date="2021-03-14T16:15:00Z">
        <w:r w:rsidRPr="00ED4019" w:rsidDel="00AA34CE">
          <w:rPr>
            <w:rFonts w:ascii="Times New Roman" w:hAnsi="Times New Roman"/>
            <w:lang w:eastAsia="ko-KR"/>
          </w:rPr>
          <w:delText>지도학습</w:delText>
        </w:r>
      </w:del>
      <w:ins w:id="56" w:author="제이펍 출판사" w:date="2021-03-14T16:15:00Z">
        <w:r w:rsidR="00AA34CE">
          <w:rPr>
            <w:rFonts w:ascii="Times New Roman" w:hAnsi="Times New Roman"/>
            <w:lang w:eastAsia="ko-KR"/>
          </w:rPr>
          <w:t>지도</w:t>
        </w:r>
        <w:r w:rsidR="00AA34CE">
          <w:rPr>
            <w:rFonts w:ascii="Times New Roman" w:hAnsi="Times New Roman"/>
            <w:lang w:eastAsia="ko-KR"/>
          </w:rPr>
          <w:t xml:space="preserve"> </w:t>
        </w:r>
        <w:r w:rsidR="00AA34CE">
          <w:rPr>
            <w:rFonts w:ascii="Times New Roman" w:hAnsi="Times New Roman"/>
            <w:lang w:eastAsia="ko-KR"/>
          </w:rPr>
          <w:t>학습</w:t>
        </w:r>
      </w:ins>
      <w:r w:rsidRPr="00ED4019">
        <w:rPr>
          <w:rFonts w:ascii="Times New Roman" w:hAnsi="Times New Roman"/>
          <w:lang w:eastAsia="ko-KR"/>
        </w:rPr>
        <w:t>(</w:t>
      </w:r>
      <w:del w:id="57" w:author="제이펍 출판사" w:date="2021-03-14T17:47:00Z">
        <w:r w:rsidRPr="00ED4019" w:rsidDel="001B0D03">
          <w:rPr>
            <w:rFonts w:ascii="Times New Roman" w:hAnsi="Times New Roman"/>
            <w:lang w:eastAsia="ko-KR"/>
          </w:rPr>
          <w:delText xml:space="preserve">Unsupervised </w:delText>
        </w:r>
      </w:del>
      <w:ins w:id="58" w:author="제이펍 출판사" w:date="2021-03-14T17:47:00Z">
        <w:r w:rsidR="001B0D03">
          <w:rPr>
            <w:rFonts w:ascii="Times New Roman" w:hAnsi="Times New Roman"/>
            <w:lang w:eastAsia="ko-KR"/>
          </w:rPr>
          <w:t>u</w:t>
        </w:r>
        <w:r w:rsidR="001B0D03" w:rsidRPr="00ED4019">
          <w:rPr>
            <w:rFonts w:ascii="Times New Roman" w:hAnsi="Times New Roman"/>
            <w:lang w:eastAsia="ko-KR"/>
          </w:rPr>
          <w:t xml:space="preserve">nsupervised </w:t>
        </w:r>
      </w:ins>
      <w:del w:id="59" w:author="제이펍 출판사" w:date="2021-03-14T17:47:00Z">
        <w:r w:rsidRPr="00ED4019" w:rsidDel="001B0D03">
          <w:rPr>
            <w:rFonts w:ascii="Times New Roman" w:hAnsi="Times New Roman"/>
            <w:lang w:eastAsia="ko-KR"/>
          </w:rPr>
          <w:delText>Learning</w:delText>
        </w:r>
      </w:del>
      <w:ins w:id="60" w:author="제이펍 출판사" w:date="2021-03-14T17:47:00Z">
        <w:r w:rsidR="001B0D03">
          <w:rPr>
            <w:rFonts w:ascii="Times New Roman" w:hAnsi="Times New Roman"/>
            <w:lang w:eastAsia="ko-KR"/>
          </w:rPr>
          <w:t>l</w:t>
        </w:r>
        <w:r w:rsidR="001B0D03" w:rsidRPr="00ED4019">
          <w:rPr>
            <w:rFonts w:ascii="Times New Roman" w:hAnsi="Times New Roman"/>
            <w:lang w:eastAsia="ko-KR"/>
          </w:rPr>
          <w:t>earning</w:t>
        </w:r>
      </w:ins>
      <w:r w:rsidRPr="00ED4019">
        <w:rPr>
          <w:rFonts w:ascii="Times New Roman" w:hAnsi="Times New Roman"/>
          <w:lang w:eastAsia="ko-KR"/>
        </w:rPr>
        <w:t xml:space="preserve">), </w:t>
      </w:r>
      <w:del w:id="61" w:author="제이펍 출판사" w:date="2021-03-14T16:14:00Z">
        <w:r w:rsidRPr="00ED4019" w:rsidDel="00AA34CE">
          <w:rPr>
            <w:rFonts w:ascii="Times New Roman" w:hAnsi="Times New Roman"/>
            <w:lang w:eastAsia="ko-KR"/>
          </w:rPr>
          <w:delText>강화</w:delText>
        </w:r>
        <w:r w:rsidRPr="00ED4019" w:rsidDel="00AA34CE">
          <w:rPr>
            <w:rFonts w:ascii="Times New Roman" w:hAnsi="Times New Roman"/>
            <w:lang w:eastAsia="ko-KR"/>
          </w:rPr>
          <w:delText xml:space="preserve"> </w:delText>
        </w:r>
        <w:r w:rsidRPr="00ED4019" w:rsidDel="00AA34CE">
          <w:rPr>
            <w:rFonts w:ascii="Times New Roman" w:hAnsi="Times New Roman"/>
            <w:lang w:eastAsia="ko-KR"/>
          </w:rPr>
          <w:delText>학습</w:delText>
        </w:r>
      </w:del>
      <w:ins w:id="62" w:author="제이펍 출판사" w:date="2021-03-14T16:15:00Z">
        <w:r w:rsidR="00AA34CE">
          <w:rPr>
            <w:rFonts w:ascii="Times New Roman" w:hAnsi="Times New Roman"/>
            <w:lang w:eastAsia="ko-KR"/>
          </w:rPr>
          <w:t>강화</w:t>
        </w:r>
        <w:r w:rsidR="00AA34CE">
          <w:rPr>
            <w:rFonts w:ascii="Times New Roman" w:hAnsi="Times New Roman"/>
            <w:lang w:eastAsia="ko-KR"/>
          </w:rPr>
          <w:t xml:space="preserve"> </w:t>
        </w:r>
        <w:r w:rsidR="00AA34CE">
          <w:rPr>
            <w:rFonts w:ascii="Times New Roman" w:hAnsi="Times New Roman"/>
            <w:lang w:eastAsia="ko-KR"/>
          </w:rPr>
          <w:t>학습</w:t>
        </w:r>
      </w:ins>
      <w:r w:rsidRPr="00ED4019">
        <w:rPr>
          <w:rFonts w:ascii="Times New Roman" w:hAnsi="Times New Roman"/>
          <w:lang w:eastAsia="ko-KR"/>
        </w:rPr>
        <w:t>(</w:t>
      </w:r>
      <w:del w:id="63" w:author="제이펍 출판사" w:date="2021-03-14T17:47:00Z">
        <w:r w:rsidRPr="00ED4019" w:rsidDel="001B0D03">
          <w:rPr>
            <w:rFonts w:ascii="Times New Roman" w:hAnsi="Times New Roman"/>
            <w:lang w:eastAsia="ko-KR"/>
          </w:rPr>
          <w:delText xml:space="preserve">Reinforcement </w:delText>
        </w:r>
      </w:del>
      <w:ins w:id="64" w:author="제이펍 출판사" w:date="2021-03-14T17:47:00Z">
        <w:r w:rsidR="001B0D03">
          <w:rPr>
            <w:rFonts w:ascii="Times New Roman" w:hAnsi="Times New Roman"/>
            <w:lang w:eastAsia="ko-KR"/>
          </w:rPr>
          <w:t>r</w:t>
        </w:r>
        <w:r w:rsidR="001B0D03" w:rsidRPr="00ED4019">
          <w:rPr>
            <w:rFonts w:ascii="Times New Roman" w:hAnsi="Times New Roman"/>
            <w:lang w:eastAsia="ko-KR"/>
          </w:rPr>
          <w:t xml:space="preserve">einforcement </w:t>
        </w:r>
      </w:ins>
      <w:del w:id="65" w:author="제이펍 출판사" w:date="2021-03-14T16:13:00Z">
        <w:r w:rsidRPr="00ED4019" w:rsidDel="00AA34CE">
          <w:rPr>
            <w:rFonts w:ascii="Times New Roman" w:hAnsi="Times New Roman" w:hint="eastAsia"/>
            <w:lang w:eastAsia="ko-KR"/>
          </w:rPr>
          <w:delText>l</w:delText>
        </w:r>
      </w:del>
      <w:ins w:id="66" w:author="제이펍 출판사" w:date="2021-03-14T17:47:00Z">
        <w:r w:rsidR="001B0D03">
          <w:rPr>
            <w:rFonts w:ascii="Times New Roman" w:hAnsi="Times New Roman"/>
            <w:lang w:eastAsia="ko-KR"/>
          </w:rPr>
          <w:t>l</w:t>
        </w:r>
      </w:ins>
      <w:r w:rsidRPr="00ED4019">
        <w:rPr>
          <w:rFonts w:ascii="Times New Roman" w:hAnsi="Times New Roman"/>
          <w:lang w:eastAsia="ko-KR"/>
        </w:rPr>
        <w:t xml:space="preserve">earning) </w:t>
      </w:r>
      <w:r w:rsidRPr="00ED4019">
        <w:rPr>
          <w:rFonts w:ascii="Times New Roman" w:hAnsi="Times New Roman"/>
          <w:lang w:eastAsia="ko-KR"/>
        </w:rPr>
        <w:t>등으로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분류한다</w:t>
      </w:r>
      <w:r w:rsidRPr="00ED4019">
        <w:rPr>
          <w:rFonts w:ascii="Times New Roman" w:hAnsi="Times New Roman"/>
          <w:lang w:eastAsia="ko-KR"/>
        </w:rPr>
        <w:t xml:space="preserve">. </w:t>
      </w:r>
      <w:r w:rsidRPr="00ED4019">
        <w:rPr>
          <w:rFonts w:ascii="Times New Roman" w:hAnsi="Times New Roman"/>
          <w:lang w:eastAsia="ko-KR"/>
        </w:rPr>
        <w:t>이런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알고리즘을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사용하여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모델을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생성하고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새로운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데이터가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주어졌을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때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해당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모델을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통해</w:t>
      </w:r>
      <w:r w:rsidRPr="00ED4019">
        <w:rPr>
          <w:rFonts w:ascii="Times New Roman" w:hAnsi="Times New Roman"/>
          <w:lang w:eastAsia="ko-KR"/>
        </w:rPr>
        <w:t xml:space="preserve"> </w:t>
      </w:r>
      <w:del w:id="67" w:author="제이펍 출판사" w:date="2021-03-14T16:15:00Z">
        <w:r w:rsidRPr="00ED4019" w:rsidDel="00AA34CE">
          <w:rPr>
            <w:rFonts w:ascii="Times New Roman" w:hAnsi="Times New Roman"/>
            <w:lang w:eastAsia="ko-KR"/>
          </w:rPr>
          <w:delText>예측</w:delText>
        </w:r>
        <w:r w:rsidRPr="00ED4019" w:rsidDel="00AA34CE">
          <w:rPr>
            <w:rFonts w:ascii="Times New Roman" w:hAnsi="Times New Roman"/>
            <w:lang w:eastAsia="ko-KR"/>
          </w:rPr>
          <w:delText xml:space="preserve"> </w:delText>
        </w:r>
        <w:r w:rsidRPr="00ED4019" w:rsidDel="00AA34CE">
          <w:rPr>
            <w:rFonts w:ascii="Times New Roman" w:hAnsi="Times New Roman"/>
            <w:lang w:eastAsia="ko-KR"/>
          </w:rPr>
          <w:delText>값</w:delText>
        </w:r>
      </w:del>
      <w:ins w:id="68" w:author="제이펍 출판사" w:date="2021-03-14T16:15:00Z">
        <w:r w:rsidR="00AA34CE">
          <w:rPr>
            <w:rFonts w:ascii="Times New Roman" w:hAnsi="Times New Roman"/>
            <w:lang w:eastAsia="ko-KR"/>
          </w:rPr>
          <w:t>예측값</w:t>
        </w:r>
      </w:ins>
      <w:r w:rsidRPr="00ED4019">
        <w:rPr>
          <w:rFonts w:ascii="Times New Roman" w:hAnsi="Times New Roman"/>
          <w:lang w:eastAsia="ko-KR"/>
        </w:rPr>
        <w:t>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산출</w:t>
      </w:r>
      <w:del w:id="69" w:author="제이펍 출판사" w:date="2021-03-14T16:14:00Z">
        <w:r w:rsidRPr="00ED4019" w:rsidDel="00AA34CE">
          <w:rPr>
            <w:rFonts w:ascii="Times New Roman" w:hAnsi="Times New Roman"/>
            <w:lang w:eastAsia="ko-KR"/>
          </w:rPr>
          <w:delText>해내</w:delText>
        </w:r>
      </w:del>
      <w:ins w:id="70" w:author="제이펍 출판사" w:date="2021-03-14T16:14:00Z">
        <w:r w:rsidR="00AA34CE">
          <w:rPr>
            <w:rFonts w:ascii="Times New Roman" w:hAnsi="Times New Roman"/>
            <w:lang w:eastAsia="ko-KR"/>
          </w:rPr>
          <w:t>해</w:t>
        </w:r>
        <w:r w:rsidR="00AA34CE">
          <w:rPr>
            <w:rFonts w:ascii="Times New Roman" w:hAnsi="Times New Roman"/>
            <w:lang w:eastAsia="ko-KR"/>
          </w:rPr>
          <w:t xml:space="preserve"> </w:t>
        </w:r>
        <w:r w:rsidR="00AA34CE">
          <w:rPr>
            <w:rFonts w:ascii="Times New Roman" w:hAnsi="Times New Roman"/>
            <w:lang w:eastAsia="ko-KR"/>
          </w:rPr>
          <w:t>내</w:t>
        </w:r>
      </w:ins>
      <w:r w:rsidRPr="00ED4019">
        <w:rPr>
          <w:rFonts w:ascii="Times New Roman" w:hAnsi="Times New Roman"/>
          <w:lang w:eastAsia="ko-KR"/>
        </w:rPr>
        <w:t>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작업을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수행한다</w:t>
      </w:r>
      <w:r w:rsidRPr="00ED4019">
        <w:rPr>
          <w:rFonts w:ascii="Times New Roman" w:hAnsi="Times New Roman"/>
          <w:lang w:eastAsia="ko-KR"/>
        </w:rPr>
        <w:t xml:space="preserve">. </w:t>
      </w:r>
      <w:r w:rsidRPr="00ED4019">
        <w:rPr>
          <w:rFonts w:ascii="Times New Roman" w:hAnsi="Times New Roman"/>
          <w:lang w:eastAsia="ko-KR"/>
        </w:rPr>
        <w:t>그러나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시계열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데이터를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위한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모델은</w:t>
      </w:r>
      <w:r w:rsidRPr="00ED4019">
        <w:rPr>
          <w:rFonts w:ascii="Times New Roman" w:hAnsi="Times New Roman"/>
          <w:lang w:eastAsia="ko-KR"/>
        </w:rPr>
        <w:t xml:space="preserve"> </w:t>
      </w:r>
      <w:del w:id="71" w:author="제이펍 출판사" w:date="2021-03-14T16:15:00Z">
        <w:r w:rsidRPr="00ED4019" w:rsidDel="00AA34CE">
          <w:rPr>
            <w:rFonts w:ascii="Times New Roman" w:hAnsi="Times New Roman"/>
            <w:lang w:eastAsia="ko-KR"/>
          </w:rPr>
          <w:delText>지도학습</w:delText>
        </w:r>
      </w:del>
      <w:ins w:id="72" w:author="제이펍 출판사" w:date="2021-03-14T16:15:00Z">
        <w:r w:rsidR="00AA34CE">
          <w:rPr>
            <w:rFonts w:ascii="Times New Roman" w:hAnsi="Times New Roman"/>
            <w:lang w:eastAsia="ko-KR"/>
          </w:rPr>
          <w:t>지도</w:t>
        </w:r>
        <w:r w:rsidR="00AA34CE">
          <w:rPr>
            <w:rFonts w:ascii="Times New Roman" w:hAnsi="Times New Roman"/>
            <w:lang w:eastAsia="ko-KR"/>
          </w:rPr>
          <w:t xml:space="preserve"> </w:t>
        </w:r>
        <w:r w:rsidR="00AA34CE">
          <w:rPr>
            <w:rFonts w:ascii="Times New Roman" w:hAnsi="Times New Roman"/>
            <w:lang w:eastAsia="ko-KR"/>
          </w:rPr>
          <w:t>학습</w:t>
        </w:r>
      </w:ins>
      <w:r w:rsidRPr="00ED4019">
        <w:rPr>
          <w:rFonts w:ascii="Times New Roman" w:hAnsi="Times New Roman"/>
          <w:lang w:eastAsia="ko-KR"/>
        </w:rPr>
        <w:t xml:space="preserve">, </w:t>
      </w:r>
      <w:r w:rsidRPr="00ED4019">
        <w:rPr>
          <w:rFonts w:ascii="Times New Roman" w:hAnsi="Times New Roman"/>
          <w:lang w:eastAsia="ko-KR"/>
        </w:rPr>
        <w:t>비</w:t>
      </w:r>
      <w:del w:id="73" w:author="제이펍 출판사" w:date="2021-03-14T16:15:00Z">
        <w:r w:rsidRPr="00ED4019" w:rsidDel="00AA34CE">
          <w:rPr>
            <w:rFonts w:ascii="Times New Roman" w:hAnsi="Times New Roman"/>
            <w:lang w:eastAsia="ko-KR"/>
          </w:rPr>
          <w:delText>지도학습</w:delText>
        </w:r>
      </w:del>
      <w:ins w:id="74" w:author="제이펍 출판사" w:date="2021-03-14T16:15:00Z">
        <w:r w:rsidR="00AA34CE">
          <w:rPr>
            <w:rFonts w:ascii="Times New Roman" w:hAnsi="Times New Roman"/>
            <w:lang w:eastAsia="ko-KR"/>
          </w:rPr>
          <w:t>지도</w:t>
        </w:r>
        <w:r w:rsidR="00AA34CE">
          <w:rPr>
            <w:rFonts w:ascii="Times New Roman" w:hAnsi="Times New Roman"/>
            <w:lang w:eastAsia="ko-KR"/>
          </w:rPr>
          <w:t xml:space="preserve"> </w:t>
        </w:r>
        <w:r w:rsidR="00AA34CE">
          <w:rPr>
            <w:rFonts w:ascii="Times New Roman" w:hAnsi="Times New Roman"/>
            <w:lang w:eastAsia="ko-KR"/>
          </w:rPr>
          <w:t>학습</w:t>
        </w:r>
      </w:ins>
      <w:r w:rsidRPr="00ED4019">
        <w:rPr>
          <w:rFonts w:ascii="Times New Roman" w:hAnsi="Times New Roman"/>
          <w:lang w:eastAsia="ko-KR"/>
        </w:rPr>
        <w:t xml:space="preserve">, </w:t>
      </w:r>
      <w:del w:id="75" w:author="제이펍 출판사" w:date="2021-03-14T16:14:00Z">
        <w:r w:rsidRPr="00ED4019" w:rsidDel="00AA34CE">
          <w:rPr>
            <w:rFonts w:ascii="Times New Roman" w:hAnsi="Times New Roman"/>
            <w:lang w:eastAsia="ko-KR"/>
          </w:rPr>
          <w:delText>강화</w:delText>
        </w:r>
        <w:r w:rsidRPr="00ED4019" w:rsidDel="00AA34CE">
          <w:rPr>
            <w:rFonts w:ascii="Times New Roman" w:hAnsi="Times New Roman"/>
            <w:lang w:eastAsia="ko-KR"/>
          </w:rPr>
          <w:delText xml:space="preserve"> </w:delText>
        </w:r>
        <w:r w:rsidRPr="00ED4019" w:rsidDel="00AA34CE">
          <w:rPr>
            <w:rFonts w:ascii="Times New Roman" w:hAnsi="Times New Roman"/>
            <w:lang w:eastAsia="ko-KR"/>
          </w:rPr>
          <w:delText>학습</w:delText>
        </w:r>
      </w:del>
      <w:ins w:id="76" w:author="제이펍 출판사" w:date="2021-03-14T16:15:00Z">
        <w:r w:rsidR="00AA34CE">
          <w:rPr>
            <w:rFonts w:ascii="Times New Roman" w:hAnsi="Times New Roman"/>
            <w:lang w:eastAsia="ko-KR"/>
          </w:rPr>
          <w:t>강화</w:t>
        </w:r>
        <w:r w:rsidR="00AA34CE">
          <w:rPr>
            <w:rFonts w:ascii="Times New Roman" w:hAnsi="Times New Roman"/>
            <w:lang w:eastAsia="ko-KR"/>
          </w:rPr>
          <w:t xml:space="preserve"> </w:t>
        </w:r>
        <w:r w:rsidR="00AA34CE">
          <w:rPr>
            <w:rFonts w:ascii="Times New Roman" w:hAnsi="Times New Roman"/>
            <w:lang w:eastAsia="ko-KR"/>
          </w:rPr>
          <w:t>학습</w:t>
        </w:r>
      </w:ins>
      <w:r w:rsidRPr="00ED4019">
        <w:rPr>
          <w:rFonts w:ascii="Times New Roman" w:hAnsi="Times New Roman"/>
          <w:lang w:eastAsia="ko-KR"/>
        </w:rPr>
        <w:t>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범주에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포함시키지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않는다</w:t>
      </w:r>
      <w:r w:rsidRPr="00ED4019">
        <w:rPr>
          <w:rFonts w:ascii="Times New Roman" w:hAnsi="Times New Roman"/>
          <w:lang w:eastAsia="ko-KR"/>
        </w:rPr>
        <w:t xml:space="preserve">. </w:t>
      </w:r>
      <w:r w:rsidRPr="00ED4019">
        <w:rPr>
          <w:rFonts w:ascii="Times New Roman" w:hAnsi="Times New Roman"/>
          <w:lang w:eastAsia="ko-KR"/>
        </w:rPr>
        <w:t>하지만</w:t>
      </w:r>
      <w:r w:rsidRPr="00ED4019">
        <w:rPr>
          <w:rFonts w:ascii="Times New Roman" w:hAnsi="Times New Roman"/>
          <w:lang w:eastAsia="ko-KR"/>
        </w:rPr>
        <w:t xml:space="preserve"> Azure, AWS, H2O</w:t>
      </w:r>
      <w:r w:rsidRPr="00ED4019">
        <w:rPr>
          <w:rFonts w:ascii="Times New Roman" w:hAnsi="Times New Roman"/>
          <w:lang w:eastAsia="ko-KR"/>
        </w:rPr>
        <w:t>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같은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머신러닝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플랫폼에서는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대부분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시계열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분석을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위한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알고리즘을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포함하고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있고</w:t>
      </w:r>
      <w:ins w:id="77" w:author="제이펍 출판사" w:date="2021-03-14T16:14:00Z">
        <w:r w:rsidR="00AA34CE">
          <w:rPr>
            <w:rFonts w:ascii="Times New Roman" w:hAnsi="Times New Roman" w:hint="eastAsia"/>
            <w:lang w:eastAsia="ko-KR"/>
          </w:rPr>
          <w:t>,</w:t>
        </w:r>
      </w:ins>
      <w:r w:rsidRPr="00ED4019">
        <w:rPr>
          <w:rFonts w:ascii="Times New Roman" w:hAnsi="Times New Roman"/>
          <w:lang w:eastAsia="ko-KR"/>
        </w:rPr>
        <w:t xml:space="preserve"> </w:t>
      </w:r>
      <w:ins w:id="78" w:author="user" w:date="2021-03-17T11:31:00Z">
        <w:r w:rsidR="004E69F5">
          <w:rPr>
            <w:rFonts w:ascii="Times New Roman" w:hAnsi="Times New Roman" w:hint="eastAsia"/>
            <w:lang w:eastAsia="ko-KR"/>
          </w:rPr>
          <w:t>컨설팅</w:t>
        </w:r>
        <w:r w:rsidR="004E69F5">
          <w:rPr>
            <w:rFonts w:ascii="Times New Roman" w:hAnsi="Times New Roman" w:hint="eastAsia"/>
            <w:lang w:eastAsia="ko-KR"/>
          </w:rPr>
          <w:t xml:space="preserve"> </w:t>
        </w:r>
        <w:r w:rsidR="004E69F5">
          <w:rPr>
            <w:rFonts w:ascii="Times New Roman" w:hAnsi="Times New Roman" w:hint="eastAsia"/>
            <w:lang w:eastAsia="ko-KR"/>
          </w:rPr>
          <w:t>회사</w:t>
        </w:r>
        <w:r w:rsidR="004E69F5">
          <w:rPr>
            <w:rFonts w:ascii="Times New Roman" w:hAnsi="Times New Roman" w:hint="eastAsia"/>
            <w:lang w:eastAsia="ko-KR"/>
          </w:rPr>
          <w:t xml:space="preserve"> </w:t>
        </w:r>
      </w:ins>
      <w:r w:rsidRPr="00ED4019">
        <w:rPr>
          <w:rFonts w:ascii="Times New Roman" w:hAnsi="Times New Roman"/>
          <w:lang w:eastAsia="ko-KR"/>
        </w:rPr>
        <w:t>맥킨지</w:t>
      </w:r>
      <w:ins w:id="79" w:author="user" w:date="2021-03-17T11:31:00Z">
        <w:r w:rsidR="00337192">
          <w:rPr>
            <w:rFonts w:ascii="Times New Roman" w:hAnsi="Times New Roman" w:hint="eastAsia"/>
            <w:lang w:eastAsia="ko-KR"/>
          </w:rPr>
          <w:t>(</w:t>
        </w:r>
        <w:r w:rsidR="00337192">
          <w:rPr>
            <w:rFonts w:ascii="맑은 고딕" w:eastAsia="맑은 고딕" w:hAnsi="맑은 고딕" w:hint="eastAsia"/>
            <w:color w:val="404040"/>
            <w:spacing w:val="-4"/>
            <w:sz w:val="20"/>
            <w:szCs w:val="20"/>
            <w:shd w:val="clear" w:color="auto" w:fill="FFFFFF"/>
            <w:lang w:eastAsia="ko-KR"/>
          </w:rPr>
          <w:t>McKinsey</w:t>
        </w:r>
        <w:r w:rsidR="008D7C79">
          <w:rPr>
            <w:rFonts w:ascii="맑은 고딕" w:eastAsia="맑은 고딕" w:hAnsi="맑은 고딕" w:hint="eastAsia"/>
            <w:color w:val="404040"/>
            <w:spacing w:val="-4"/>
            <w:sz w:val="20"/>
            <w:szCs w:val="20"/>
            <w:shd w:val="clear" w:color="auto" w:fill="FFFFFF"/>
            <w:lang w:eastAsia="ko-KR"/>
          </w:rPr>
          <w:t>)</w:t>
        </w:r>
      </w:ins>
      <w:ins w:id="80" w:author="user" w:date="2021-03-17T11:32:00Z">
        <w:r w:rsidR="004E69F5">
          <w:rPr>
            <w:rFonts w:ascii="맑은 고딕" w:eastAsia="맑은 고딕" w:hAnsi="맑은 고딕" w:hint="eastAsia"/>
            <w:color w:val="404040"/>
            <w:spacing w:val="-4"/>
            <w:sz w:val="20"/>
            <w:szCs w:val="20"/>
            <w:shd w:val="clear" w:color="auto" w:fill="FFFFFF"/>
            <w:lang w:eastAsia="ko-KR"/>
          </w:rPr>
          <w:t>는</w:t>
        </w:r>
      </w:ins>
      <w:del w:id="81" w:author="user" w:date="2021-03-17T11:32:00Z">
        <w:r w:rsidRPr="00ED4019" w:rsidDel="004E69F5">
          <w:rPr>
            <w:rFonts w:ascii="Times New Roman" w:hAnsi="Times New Roman"/>
            <w:lang w:eastAsia="ko-KR"/>
          </w:rPr>
          <w:delText>에</w:delText>
        </w:r>
        <w:r w:rsidRPr="00ED4019" w:rsidDel="004E69F5">
          <w:rPr>
            <w:rFonts w:ascii="Times New Roman" w:hAnsi="Times New Roman"/>
            <w:lang w:eastAsia="ko-KR"/>
          </w:rPr>
          <w:delText xml:space="preserve"> </w:delText>
        </w:r>
      </w:del>
      <w:del w:id="82" w:author="user" w:date="2021-03-17T11:31:00Z">
        <w:r w:rsidRPr="00ED4019" w:rsidDel="004E69F5">
          <w:rPr>
            <w:rFonts w:ascii="Times New Roman" w:hAnsi="Times New Roman" w:hint="eastAsia"/>
            <w:lang w:eastAsia="ko-KR"/>
          </w:rPr>
          <w:delText>의하</w:delText>
        </w:r>
      </w:del>
      <w:del w:id="83" w:author="user" w:date="2021-03-17T11:32:00Z">
        <w:r w:rsidRPr="00ED4019" w:rsidDel="004E69F5">
          <w:rPr>
            <w:rFonts w:ascii="Times New Roman" w:hAnsi="Times New Roman"/>
            <w:lang w:eastAsia="ko-KR"/>
          </w:rPr>
          <w:delText>면</w:delText>
        </w:r>
      </w:del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시계열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데이터의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가치는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텍스트나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오디오</w:t>
      </w:r>
      <w:r w:rsidRPr="00ED4019">
        <w:rPr>
          <w:rFonts w:ascii="Times New Roman" w:hAnsi="Times New Roman"/>
          <w:lang w:eastAsia="ko-KR"/>
        </w:rPr>
        <w:t xml:space="preserve">, </w:t>
      </w:r>
      <w:r w:rsidRPr="00ED4019">
        <w:rPr>
          <w:rFonts w:ascii="Times New Roman" w:hAnsi="Times New Roman"/>
          <w:lang w:eastAsia="ko-KR"/>
        </w:rPr>
        <w:t>비디오보다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높다고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평가하고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있다</w:t>
      </w:r>
      <w:r w:rsidRPr="00ED4019">
        <w:rPr>
          <w:rFonts w:ascii="Times New Roman" w:hAnsi="Times New Roman"/>
          <w:lang w:eastAsia="ko-KR"/>
        </w:rPr>
        <w:t>.</w:t>
      </w:r>
      <w:r w:rsidRPr="00ED4019">
        <w:rPr>
          <w:rStyle w:val="a7"/>
          <w:rFonts w:ascii="Times New Roman" w:hAnsi="Times New Roman"/>
        </w:rPr>
        <w:footnoteReference w:id="1"/>
      </w:r>
    </w:p>
    <w:p w14:paraId="3B8AAFF5" w14:textId="2BA882E9" w:rsidR="00FD7B2A" w:rsidRPr="00ED4019" w:rsidRDefault="00FD7B2A">
      <w:pPr>
        <w:pStyle w:val="a0"/>
        <w:jc w:val="both"/>
        <w:rPr>
          <w:rFonts w:ascii="Times New Roman" w:hAnsi="Times New Roman"/>
          <w:lang w:eastAsia="ko-KR"/>
        </w:rPr>
        <w:pPrChange w:id="85" w:author="제이펍 출판사" w:date="2021-03-14T15:57:00Z">
          <w:pPr>
            <w:pStyle w:val="a0"/>
          </w:pPr>
        </w:pPrChange>
      </w:pPr>
      <w:del w:id="86" w:author="제이펍 출판사" w:date="2021-03-14T16:16:00Z">
        <w:r w:rsidRPr="00ED4019" w:rsidDel="00AA34CE">
          <w:rPr>
            <w:rFonts w:ascii="Times New Roman" w:hAnsi="Times New Roman" w:hint="eastAsia"/>
            <w:lang w:eastAsia="ko-KR"/>
          </w:rPr>
          <w:delText>이와</w:delText>
        </w:r>
        <w:r w:rsidRPr="00ED4019" w:rsidDel="00AA34CE">
          <w:rPr>
            <w:rFonts w:ascii="Times New Roman" w:hAnsi="Times New Roman" w:hint="eastAsia"/>
            <w:lang w:eastAsia="ko-KR"/>
          </w:rPr>
          <w:delText xml:space="preserve"> </w:delText>
        </w:r>
        <w:r w:rsidRPr="00ED4019" w:rsidDel="00AA34CE">
          <w:rPr>
            <w:rFonts w:ascii="Times New Roman" w:hAnsi="Times New Roman" w:hint="eastAsia"/>
            <w:lang w:eastAsia="ko-KR"/>
          </w:rPr>
          <w:delText>같이</w:delText>
        </w:r>
        <w:r w:rsidRPr="00ED4019" w:rsidDel="00AA34CE">
          <w:rPr>
            <w:rFonts w:ascii="Times New Roman" w:hAnsi="Times New Roman" w:hint="eastAsia"/>
            <w:lang w:eastAsia="ko-KR"/>
          </w:rPr>
          <w:delText xml:space="preserve"> </w:delText>
        </w:r>
      </w:del>
      <w:ins w:id="87" w:author="제이펍 출판사" w:date="2021-03-14T16:16:00Z">
        <w:r w:rsidR="00AA34CE">
          <w:rPr>
            <w:rFonts w:ascii="Times New Roman" w:hAnsi="Times New Roman" w:hint="eastAsia"/>
            <w:lang w:eastAsia="ko-KR"/>
          </w:rPr>
          <w:t>이처럼</w:t>
        </w:r>
        <w:r w:rsidR="00AA34CE">
          <w:rPr>
            <w:rFonts w:ascii="Times New Roman" w:hAnsi="Times New Roman" w:hint="eastAsia"/>
            <w:lang w:eastAsia="ko-KR"/>
          </w:rPr>
          <w:t xml:space="preserve"> </w:t>
        </w:r>
      </w:ins>
      <w:r w:rsidRPr="00ED4019">
        <w:rPr>
          <w:rFonts w:ascii="Times New Roman" w:hAnsi="Times New Roman"/>
          <w:lang w:eastAsia="ko-KR"/>
        </w:rPr>
        <w:t>중요한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시계열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데이터의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모델링과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예측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방법은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최근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머신러닝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알고리즘을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시계열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데이터에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적용하여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미래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예측을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하는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방법들이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속속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소개되고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있고</w:t>
      </w:r>
      <w:ins w:id="88" w:author="제이펍 출판사" w:date="2021-03-14T16:16:00Z">
        <w:r w:rsidR="00AA34CE">
          <w:rPr>
            <w:rFonts w:ascii="Times New Roman" w:hAnsi="Times New Roman" w:hint="eastAsia"/>
            <w:lang w:eastAsia="ko-KR"/>
          </w:rPr>
          <w:t>,</w:t>
        </w:r>
      </w:ins>
      <w:r w:rsidRPr="00ED4019">
        <w:rPr>
          <w:rFonts w:ascii="Times New Roman" w:hAnsi="Times New Roman"/>
          <w:lang w:eastAsia="ko-KR"/>
        </w:rPr>
        <w:t xml:space="preserve"> </w:t>
      </w:r>
      <w:del w:id="89" w:author="제이펍 출판사" w:date="2021-03-14T16:16:00Z">
        <w:r w:rsidRPr="00ED4019" w:rsidDel="00AA34CE">
          <w:rPr>
            <w:rFonts w:ascii="Times New Roman" w:hAnsi="Times New Roman"/>
            <w:lang w:eastAsia="ko-KR"/>
          </w:rPr>
          <w:delText>Facebook</w:delText>
        </w:r>
      </w:del>
      <w:ins w:id="90" w:author="제이펍 출판사" w:date="2021-03-14T16:16:00Z">
        <w:r w:rsidR="00AA34CE">
          <w:rPr>
            <w:rFonts w:ascii="Times New Roman" w:hAnsi="Times New Roman" w:hint="eastAsia"/>
            <w:lang w:eastAsia="ko-KR"/>
          </w:rPr>
          <w:t>페이스북</w:t>
        </w:r>
      </w:ins>
      <w:r w:rsidRPr="00ED4019">
        <w:rPr>
          <w:rFonts w:ascii="Times New Roman" w:hAnsi="Times New Roman"/>
          <w:lang w:eastAsia="ko-KR"/>
        </w:rPr>
        <w:t>에서는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자사에서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개발한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시계열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데이터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분석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알고리즘</w:t>
      </w:r>
      <w:r w:rsidRPr="00ED4019">
        <w:rPr>
          <w:rFonts w:ascii="Times New Roman" w:hAnsi="Times New Roman"/>
          <w:lang w:eastAsia="ko-KR"/>
        </w:rPr>
        <w:t>(</w:t>
      </w:r>
      <w:del w:id="91" w:author="user" w:date="2021-03-22T13:24:00Z">
        <w:r w:rsidRPr="00ED4019" w:rsidDel="00F87BC3">
          <w:rPr>
            <w:rFonts w:ascii="Times New Roman" w:hAnsi="Times New Roman"/>
            <w:lang w:eastAsia="ko-KR"/>
          </w:rPr>
          <w:delText>Prophet</w:delText>
        </w:r>
      </w:del>
      <w:ins w:id="92" w:author="user" w:date="2021-03-22T13:24:00Z">
        <w:r w:rsidR="00F87BC3">
          <w:rPr>
            <w:rFonts w:ascii="Times New Roman" w:hAnsi="Times New Roman" w:hint="eastAsia"/>
            <w:lang w:eastAsia="ko-KR"/>
          </w:rPr>
          <w:t>p</w:t>
        </w:r>
        <w:r w:rsidR="00F87BC3" w:rsidRPr="00ED4019">
          <w:rPr>
            <w:rFonts w:ascii="Times New Roman" w:hAnsi="Times New Roman"/>
            <w:lang w:eastAsia="ko-KR"/>
          </w:rPr>
          <w:t>rophet</w:t>
        </w:r>
      </w:ins>
      <w:r w:rsidRPr="00ED4019">
        <w:rPr>
          <w:rFonts w:ascii="Times New Roman" w:hAnsi="Times New Roman"/>
          <w:lang w:eastAsia="ko-KR"/>
        </w:rPr>
        <w:t>)</w:t>
      </w:r>
      <w:r w:rsidRPr="00ED4019">
        <w:rPr>
          <w:rFonts w:ascii="Times New Roman" w:hAnsi="Times New Roman"/>
          <w:lang w:eastAsia="ko-KR"/>
        </w:rPr>
        <w:t>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소개하는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등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시계열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데이터에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대한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예측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알고리즘도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발전하고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있다</w:t>
      </w:r>
      <w:r w:rsidRPr="00ED4019">
        <w:rPr>
          <w:rFonts w:ascii="Times New Roman" w:hAnsi="Times New Roman"/>
          <w:lang w:eastAsia="ko-KR"/>
        </w:rPr>
        <w:t xml:space="preserve">. </w:t>
      </w:r>
      <w:r w:rsidRPr="00ED4019">
        <w:rPr>
          <w:rFonts w:ascii="Times New Roman" w:hAnsi="Times New Roman"/>
          <w:lang w:eastAsia="ko-KR"/>
        </w:rPr>
        <w:t>이제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시계열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데이터의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저장</w:t>
      </w:r>
      <w:r w:rsidRPr="00ED4019">
        <w:rPr>
          <w:rFonts w:ascii="Times New Roman" w:hAnsi="Times New Roman"/>
          <w:lang w:eastAsia="ko-KR"/>
        </w:rPr>
        <w:t xml:space="preserve">, </w:t>
      </w:r>
      <w:r w:rsidRPr="00ED4019">
        <w:rPr>
          <w:rFonts w:ascii="Times New Roman" w:hAnsi="Times New Roman"/>
          <w:lang w:eastAsia="ko-KR"/>
        </w:rPr>
        <w:t>시각화</w:t>
      </w:r>
      <w:r w:rsidRPr="00ED4019">
        <w:rPr>
          <w:rFonts w:ascii="Times New Roman" w:hAnsi="Times New Roman"/>
          <w:lang w:eastAsia="ko-KR"/>
        </w:rPr>
        <w:t xml:space="preserve">, </w:t>
      </w:r>
      <w:r w:rsidRPr="00ED4019">
        <w:rPr>
          <w:rFonts w:ascii="Times New Roman" w:hAnsi="Times New Roman"/>
          <w:lang w:eastAsia="ko-KR"/>
        </w:rPr>
        <w:t>핸들링</w:t>
      </w:r>
      <w:r w:rsidRPr="00ED4019">
        <w:rPr>
          <w:rFonts w:ascii="Times New Roman" w:hAnsi="Times New Roman"/>
          <w:lang w:eastAsia="ko-KR"/>
        </w:rPr>
        <w:t xml:space="preserve">, </w:t>
      </w:r>
      <w:r w:rsidRPr="00ED4019">
        <w:rPr>
          <w:rFonts w:ascii="Times New Roman" w:hAnsi="Times New Roman"/>
          <w:lang w:eastAsia="ko-KR"/>
        </w:rPr>
        <w:t>모델링</w:t>
      </w:r>
      <w:r w:rsidRPr="00ED4019">
        <w:rPr>
          <w:rFonts w:ascii="Times New Roman" w:hAnsi="Times New Roman"/>
          <w:lang w:eastAsia="ko-KR"/>
        </w:rPr>
        <w:t xml:space="preserve">, </w:t>
      </w:r>
      <w:r w:rsidRPr="00ED4019">
        <w:rPr>
          <w:rFonts w:ascii="Times New Roman" w:hAnsi="Times New Roman"/>
          <w:lang w:eastAsia="ko-KR"/>
        </w:rPr>
        <w:t>예측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방법에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대해</w:t>
      </w:r>
      <w:r w:rsidRPr="00ED4019">
        <w:rPr>
          <w:rFonts w:ascii="Times New Roman" w:hAnsi="Times New Roman"/>
          <w:lang w:eastAsia="ko-KR"/>
        </w:rPr>
        <w:t xml:space="preserve"> </w:t>
      </w:r>
      <w:del w:id="93" w:author="제이펍 출판사" w:date="2021-03-14T16:16:00Z">
        <w:r w:rsidRPr="00ED4019" w:rsidDel="00AA34CE">
          <w:rPr>
            <w:rFonts w:ascii="Times New Roman" w:hAnsi="Times New Roman"/>
            <w:lang w:eastAsia="ko-KR"/>
          </w:rPr>
          <w:delText>알아</w:delText>
        </w:r>
        <w:r w:rsidRPr="00ED4019" w:rsidDel="00AA34CE">
          <w:rPr>
            <w:rFonts w:ascii="Times New Roman" w:hAnsi="Times New Roman"/>
            <w:lang w:eastAsia="ko-KR"/>
          </w:rPr>
          <w:delText xml:space="preserve"> </w:delText>
        </w:r>
        <w:r w:rsidRPr="00ED4019" w:rsidDel="00AA34CE">
          <w:rPr>
            <w:rFonts w:ascii="Times New Roman" w:hAnsi="Times New Roman"/>
            <w:lang w:eastAsia="ko-KR"/>
          </w:rPr>
          <w:delText>보</w:delText>
        </w:r>
      </w:del>
      <w:ins w:id="94" w:author="제이펍 출판사" w:date="2021-03-14T16:16:00Z">
        <w:r w:rsidR="00AA34CE">
          <w:rPr>
            <w:rFonts w:ascii="Times New Roman" w:hAnsi="Times New Roman"/>
            <w:lang w:eastAsia="ko-KR"/>
          </w:rPr>
          <w:t>알아보</w:t>
        </w:r>
      </w:ins>
      <w:r w:rsidRPr="00ED4019">
        <w:rPr>
          <w:rFonts w:ascii="Times New Roman" w:hAnsi="Times New Roman"/>
          <w:lang w:eastAsia="ko-KR"/>
        </w:rPr>
        <w:t>겠다</w:t>
      </w:r>
      <w:r w:rsidRPr="00ED4019">
        <w:rPr>
          <w:rFonts w:ascii="Times New Roman" w:hAnsi="Times New Roman"/>
          <w:lang w:eastAsia="ko-KR"/>
        </w:rPr>
        <w:t>.</w:t>
      </w:r>
    </w:p>
    <w:p w14:paraId="528D2531" w14:textId="57102B0D" w:rsidR="00FD7B2A" w:rsidRDefault="002A2B40">
      <w:pPr>
        <w:pStyle w:val="1"/>
        <w:numPr>
          <w:ilvl w:val="0"/>
          <w:numId w:val="0"/>
        </w:numPr>
        <w:jc w:val="both"/>
        <w:rPr>
          <w:lang w:eastAsia="ko-KR"/>
        </w:rPr>
        <w:pPrChange w:id="95" w:author="제이펍 출판사" w:date="2021-03-14T18:33:00Z">
          <w:pPr>
            <w:pStyle w:val="1"/>
          </w:pPr>
        </w:pPrChange>
      </w:pPr>
      <w:bookmarkStart w:id="96" w:name="시계열-데이터란time-series-data"/>
      <w:ins w:id="97" w:author="제이펍 출판사" w:date="2021-03-14T18:33:00Z">
        <w:r>
          <w:rPr>
            <w:rFonts w:hint="eastAsia"/>
            <w:lang w:eastAsia="ko-KR"/>
          </w:rPr>
          <w:t>1</w:t>
        </w:r>
        <w:r>
          <w:rPr>
            <w:lang w:eastAsia="ko-KR"/>
          </w:rPr>
          <w:t xml:space="preserve">.1 </w:t>
        </w:r>
      </w:ins>
      <w:r w:rsidR="00FD7B2A">
        <w:rPr>
          <w:lang w:eastAsia="ko-KR"/>
        </w:rPr>
        <w:t>시계열 데이터란?</w:t>
      </w:r>
      <w:del w:id="98" w:author="제이펍 출판사" w:date="2021-03-14T16:16:00Z">
        <w:r w:rsidR="00FD7B2A" w:rsidDel="00AA34CE">
          <w:rPr>
            <w:lang w:eastAsia="ko-KR"/>
          </w:rPr>
          <w:delText>(Time Series Data)</w:delText>
        </w:r>
      </w:del>
    </w:p>
    <w:p w14:paraId="0BD8A4D1" w14:textId="0F5197EE" w:rsidR="00FD7B2A" w:rsidRDefault="00FD7B2A" w:rsidP="00BF7861">
      <w:pPr>
        <w:jc w:val="both"/>
        <w:rPr>
          <w:ins w:id="99" w:author="제이펍 출판사" w:date="2021-03-14T17:44:00Z"/>
          <w:rFonts w:ascii="Times New Roman" w:hAnsi="Times New Roman"/>
          <w:lang w:eastAsia="ko-KR"/>
        </w:rPr>
      </w:pPr>
      <w:r w:rsidRPr="00ED4019">
        <w:rPr>
          <w:rFonts w:ascii="Times New Roman" w:hAnsi="Times New Roman"/>
          <w:lang w:eastAsia="ko-KR"/>
        </w:rPr>
        <w:t>시계열</w:t>
      </w:r>
      <w:ins w:id="100" w:author="제이펍 출판사" w:date="2021-03-14T17:50:00Z">
        <w:r w:rsidR="001B0D03">
          <w:rPr>
            <w:rFonts w:ascii="Times New Roman" w:hAnsi="Times New Roman" w:hint="eastAsia"/>
            <w:lang w:eastAsia="ko-KR"/>
          </w:rPr>
          <w:t xml:space="preserve"> </w:t>
        </w:r>
        <w:r w:rsidR="001B0D03" w:rsidRPr="00ED4019">
          <w:rPr>
            <w:rFonts w:ascii="Times New Roman" w:hAnsi="Times New Roman"/>
            <w:lang w:eastAsia="ko-KR"/>
          </w:rPr>
          <w:t>데이터</w:t>
        </w:r>
      </w:ins>
      <w:r w:rsidRPr="00ED4019">
        <w:rPr>
          <w:rFonts w:ascii="Times New Roman" w:hAnsi="Times New Roman"/>
          <w:lang w:eastAsia="ko-KR"/>
        </w:rPr>
        <w:t>(</w:t>
      </w:r>
      <w:del w:id="101" w:author="제이펍 출판사" w:date="2021-03-14T17:48:00Z">
        <w:r w:rsidRPr="00ED4019" w:rsidDel="001B0D03">
          <w:rPr>
            <w:rFonts w:ascii="Times New Roman" w:hAnsi="Times New Roman"/>
            <w:lang w:eastAsia="ko-KR"/>
          </w:rPr>
          <w:delText xml:space="preserve">Time </w:delText>
        </w:r>
      </w:del>
      <w:ins w:id="102" w:author="제이펍 출판사" w:date="2021-03-14T17:48:00Z">
        <w:r w:rsidR="001B0D03">
          <w:rPr>
            <w:rFonts w:ascii="Times New Roman" w:hAnsi="Times New Roman"/>
            <w:lang w:eastAsia="ko-KR"/>
          </w:rPr>
          <w:t>t</w:t>
        </w:r>
        <w:r w:rsidR="001B0D03" w:rsidRPr="00ED4019">
          <w:rPr>
            <w:rFonts w:ascii="Times New Roman" w:hAnsi="Times New Roman"/>
            <w:lang w:eastAsia="ko-KR"/>
          </w:rPr>
          <w:t xml:space="preserve">ime </w:t>
        </w:r>
      </w:ins>
      <w:del w:id="103" w:author="제이펍 출판사" w:date="2021-03-14T17:48:00Z">
        <w:r w:rsidRPr="00ED4019" w:rsidDel="001B0D03">
          <w:rPr>
            <w:rFonts w:ascii="Times New Roman" w:hAnsi="Times New Roman"/>
            <w:lang w:eastAsia="ko-KR"/>
          </w:rPr>
          <w:delText>Series</w:delText>
        </w:r>
      </w:del>
      <w:ins w:id="104" w:author="제이펍 출판사" w:date="2021-03-14T17:48:00Z">
        <w:r w:rsidR="001B0D03">
          <w:rPr>
            <w:rFonts w:ascii="Times New Roman" w:hAnsi="Times New Roman"/>
            <w:lang w:eastAsia="ko-KR"/>
          </w:rPr>
          <w:t>s</w:t>
        </w:r>
        <w:r w:rsidR="001B0D03" w:rsidRPr="00ED4019">
          <w:rPr>
            <w:rFonts w:ascii="Times New Roman" w:hAnsi="Times New Roman"/>
            <w:lang w:eastAsia="ko-KR"/>
          </w:rPr>
          <w:t>eries</w:t>
        </w:r>
        <w:r w:rsidR="001B0D03">
          <w:rPr>
            <w:rFonts w:ascii="Times New Roman" w:hAnsi="Times New Roman"/>
            <w:lang w:eastAsia="ko-KR"/>
          </w:rPr>
          <w:t xml:space="preserve"> d</w:t>
        </w:r>
      </w:ins>
      <w:ins w:id="105" w:author="제이펍 출판사" w:date="2021-03-14T16:16:00Z">
        <w:r w:rsidR="00AA34CE">
          <w:rPr>
            <w:rFonts w:ascii="Times New Roman" w:hAnsi="Times New Roman"/>
            <w:lang w:eastAsia="ko-KR"/>
          </w:rPr>
          <w:t>ata</w:t>
        </w:r>
      </w:ins>
      <w:r w:rsidRPr="00ED4019">
        <w:rPr>
          <w:rFonts w:ascii="Times New Roman" w:hAnsi="Times New Roman"/>
          <w:lang w:eastAsia="ko-KR"/>
        </w:rPr>
        <w:t>)</w:t>
      </w:r>
      <w:del w:id="106" w:author="제이펍 출판사" w:date="2021-03-14T17:50:00Z">
        <w:r w:rsidRPr="00ED4019" w:rsidDel="001B0D03">
          <w:rPr>
            <w:rFonts w:ascii="Times New Roman" w:hAnsi="Times New Roman"/>
            <w:lang w:eastAsia="ko-KR"/>
          </w:rPr>
          <w:delText xml:space="preserve"> </w:delText>
        </w:r>
        <w:r w:rsidRPr="00ED4019" w:rsidDel="001B0D03">
          <w:rPr>
            <w:rFonts w:ascii="Times New Roman" w:hAnsi="Times New Roman"/>
            <w:lang w:eastAsia="ko-KR"/>
          </w:rPr>
          <w:delText>데이터</w:delText>
        </w:r>
      </w:del>
      <w:r w:rsidRPr="00ED4019">
        <w:rPr>
          <w:rFonts w:ascii="Times New Roman" w:hAnsi="Times New Roman"/>
          <w:lang w:eastAsia="ko-KR"/>
        </w:rPr>
        <w:t>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일정한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시간에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따른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순차적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정보량을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기록한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데이</w:t>
      </w:r>
      <w:del w:id="107" w:author="제이펍 출판사" w:date="2021-03-14T15:57:00Z">
        <w:r w:rsidRPr="00ED4019" w:rsidDel="00BF7861">
          <w:rPr>
            <w:rFonts w:ascii="Times New Roman" w:hAnsi="Times New Roman"/>
            <w:lang w:eastAsia="ko-KR"/>
          </w:rPr>
          <w:delText>터이다</w:delText>
        </w:r>
        <w:r w:rsidRPr="00ED4019" w:rsidDel="00BF7861">
          <w:rPr>
            <w:rFonts w:ascii="Times New Roman" w:hAnsi="Times New Roman"/>
            <w:lang w:eastAsia="ko-KR"/>
          </w:rPr>
          <w:delText>.</w:delText>
        </w:r>
      </w:del>
      <w:ins w:id="108" w:author="제이펍 출판사" w:date="2021-03-14T15:57:00Z">
        <w:r w:rsidR="00BF7861" w:rsidRPr="00ED4019">
          <w:rPr>
            <w:rFonts w:ascii="Times New Roman" w:hAnsi="Times New Roman"/>
            <w:lang w:eastAsia="ko-KR"/>
          </w:rPr>
          <w:t>터다</w:t>
        </w:r>
        <w:r w:rsidR="00BF7861" w:rsidRPr="00ED4019">
          <w:rPr>
            <w:rFonts w:ascii="Times New Roman" w:hAnsi="Times New Roman"/>
            <w:lang w:eastAsia="ko-KR"/>
          </w:rPr>
          <w:t>.</w:t>
        </w:r>
      </w:ins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기록되는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순차적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정보량은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여러</w:t>
      </w:r>
      <w:r w:rsidRPr="00ED4019">
        <w:rPr>
          <w:rFonts w:ascii="Times New Roman" w:hAnsi="Times New Roman"/>
          <w:lang w:eastAsia="ko-KR"/>
        </w:rPr>
        <w:t xml:space="preserve"> </w:t>
      </w:r>
      <w:commentRangeStart w:id="109"/>
      <w:commentRangeStart w:id="110"/>
      <w:r w:rsidRPr="00ED4019">
        <w:rPr>
          <w:rFonts w:ascii="Times New Roman" w:hAnsi="Times New Roman"/>
          <w:lang w:eastAsia="ko-KR"/>
        </w:rPr>
        <w:t>측정치</w:t>
      </w:r>
      <w:commentRangeEnd w:id="109"/>
      <w:r w:rsidR="001B0D03">
        <w:rPr>
          <w:rStyle w:val="af3"/>
        </w:rPr>
        <w:commentReference w:id="109"/>
      </w:r>
      <w:commentRangeEnd w:id="110"/>
      <w:r w:rsidR="0090274B">
        <w:rPr>
          <w:rStyle w:val="af3"/>
        </w:rPr>
        <w:commentReference w:id="110"/>
      </w:r>
      <w:r w:rsidRPr="00ED4019">
        <w:rPr>
          <w:rFonts w:ascii="Times New Roman" w:hAnsi="Times New Roman"/>
          <w:lang w:eastAsia="ko-KR"/>
        </w:rPr>
        <w:t>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가능한데</w:t>
      </w:r>
      <w:ins w:id="111" w:author="제이펍 출판사" w:date="2021-03-14T16:17:00Z">
        <w:r w:rsidR="00AA34CE">
          <w:rPr>
            <w:rFonts w:ascii="Times New Roman" w:hAnsi="Times New Roman" w:hint="eastAsia"/>
            <w:lang w:eastAsia="ko-KR"/>
          </w:rPr>
          <w:t>,</w:t>
        </w:r>
      </w:ins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대부분의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경우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가격</w:t>
      </w:r>
      <w:r w:rsidRPr="00ED4019">
        <w:rPr>
          <w:rFonts w:ascii="Times New Roman" w:hAnsi="Times New Roman"/>
          <w:lang w:eastAsia="ko-KR"/>
        </w:rPr>
        <w:t xml:space="preserve">, </w:t>
      </w:r>
      <w:r w:rsidRPr="00ED4019">
        <w:rPr>
          <w:rFonts w:ascii="Times New Roman" w:hAnsi="Times New Roman"/>
          <w:lang w:eastAsia="ko-KR"/>
        </w:rPr>
        <w:t>온도</w:t>
      </w:r>
      <w:r w:rsidRPr="00ED4019">
        <w:rPr>
          <w:rFonts w:ascii="Times New Roman" w:hAnsi="Times New Roman"/>
          <w:lang w:eastAsia="ko-KR"/>
        </w:rPr>
        <w:t xml:space="preserve">, </w:t>
      </w:r>
      <w:r w:rsidRPr="00ED4019">
        <w:rPr>
          <w:rFonts w:ascii="Times New Roman" w:hAnsi="Times New Roman"/>
          <w:lang w:eastAsia="ko-KR"/>
        </w:rPr>
        <w:t>인구수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등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수치적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측정치나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특성</w:t>
      </w:r>
      <w:r w:rsidRPr="00ED4019">
        <w:rPr>
          <w:rFonts w:ascii="Times New Roman" w:hAnsi="Times New Roman"/>
          <w:lang w:eastAsia="ko-KR"/>
        </w:rPr>
        <w:t>(</w:t>
      </w:r>
      <w:del w:id="112" w:author="제이펍 출판사" w:date="2021-03-14T17:47:00Z">
        <w:r w:rsidRPr="00ED4019" w:rsidDel="001B0D03">
          <w:rPr>
            <w:rFonts w:ascii="Times New Roman" w:hAnsi="Times New Roman" w:hint="eastAsia"/>
            <w:lang w:eastAsia="ko-KR"/>
          </w:rPr>
          <w:delText>F</w:delText>
        </w:r>
      </w:del>
      <w:ins w:id="113" w:author="제이펍 출판사" w:date="2021-03-14T17:47:00Z">
        <w:r w:rsidR="001B0D03">
          <w:rPr>
            <w:rFonts w:ascii="Times New Roman" w:hAnsi="Times New Roman" w:hint="eastAsia"/>
            <w:lang w:eastAsia="ko-KR"/>
          </w:rPr>
          <w:t>f</w:t>
        </w:r>
      </w:ins>
      <w:r w:rsidRPr="00ED4019">
        <w:rPr>
          <w:rFonts w:ascii="Times New Roman" w:hAnsi="Times New Roman"/>
          <w:lang w:eastAsia="ko-KR"/>
        </w:rPr>
        <w:t xml:space="preserve">eature) </w:t>
      </w:r>
      <w:r w:rsidRPr="00ED4019">
        <w:rPr>
          <w:rFonts w:ascii="Times New Roman" w:hAnsi="Times New Roman"/>
          <w:lang w:eastAsia="ko-KR"/>
        </w:rPr>
        <w:t>등이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기록되지만</w:t>
      </w:r>
      <w:ins w:id="114" w:author="제이펍 출판사" w:date="2021-03-14T16:18:00Z">
        <w:r w:rsidR="00AA34CE">
          <w:rPr>
            <w:rFonts w:ascii="Times New Roman" w:hAnsi="Times New Roman" w:hint="eastAsia"/>
            <w:lang w:eastAsia="ko-KR"/>
          </w:rPr>
          <w:t>,</w:t>
        </w:r>
      </w:ins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이들을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조작하는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인덱스는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시간형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타입으로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설정되거나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시간을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나타낼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있는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타입으로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설정되어야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한다</w:t>
      </w:r>
      <w:r w:rsidRPr="00ED4019">
        <w:rPr>
          <w:rFonts w:ascii="Times New Roman" w:hAnsi="Times New Roman"/>
          <w:lang w:eastAsia="ko-KR"/>
        </w:rPr>
        <w:t>.</w:t>
      </w:r>
    </w:p>
    <w:p w14:paraId="343C5D5C" w14:textId="77777777" w:rsidR="001B0D03" w:rsidRPr="00ED4019" w:rsidRDefault="001B0D03">
      <w:pPr>
        <w:jc w:val="both"/>
        <w:rPr>
          <w:rFonts w:ascii="Times New Roman" w:hAnsi="Times New Roman"/>
          <w:lang w:eastAsia="ko-KR"/>
        </w:rPr>
        <w:pPrChange w:id="115" w:author="제이펍 출판사" w:date="2021-03-14T15:57:00Z">
          <w:pPr/>
        </w:pPrChange>
      </w:pPr>
    </w:p>
    <w:p w14:paraId="11379B81" w14:textId="77777777" w:rsidR="00FD7B2A" w:rsidRPr="00ED4019" w:rsidRDefault="00FD7B2A">
      <w:pPr>
        <w:pStyle w:val="a0"/>
        <w:keepNext/>
        <w:jc w:val="both"/>
        <w:rPr>
          <w:rFonts w:ascii="Times New Roman" w:hAnsi="Times New Roman"/>
        </w:rPr>
        <w:pPrChange w:id="116" w:author="제이펍 출판사" w:date="2021-03-14T15:57:00Z">
          <w:pPr>
            <w:pStyle w:val="a0"/>
            <w:keepNext/>
          </w:pPr>
        </w:pPrChange>
      </w:pPr>
      <w:r w:rsidRPr="00ED4019">
        <w:rPr>
          <w:rFonts w:ascii="Times New Roman" w:hAnsi="Times New Roman"/>
          <w:noProof/>
          <w:lang w:eastAsia="ko-KR"/>
        </w:rPr>
        <w:lastRenderedPageBreak/>
        <w:drawing>
          <wp:inline distT="0" distB="0" distL="0" distR="0" wp14:anchorId="269B96F2" wp14:editId="39FA8846">
            <wp:extent cx="5063778" cy="3596127"/>
            <wp:effectExtent l="0" t="0" r="0" b="0"/>
            <wp:docPr id="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" descr="20210221_002952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3778" cy="35961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D555279" w14:textId="10DF3CF2" w:rsidR="00FD7B2A" w:rsidRPr="00ED4019" w:rsidRDefault="00FD7B2A">
      <w:pPr>
        <w:pStyle w:val="a6"/>
        <w:jc w:val="both"/>
        <w:rPr>
          <w:rFonts w:ascii="Times New Roman" w:hAnsi="Times New Roman"/>
          <w:lang w:eastAsia="ko-KR"/>
        </w:rPr>
        <w:pPrChange w:id="117" w:author="제이펍 출판사" w:date="2021-03-14T15:57:00Z">
          <w:pPr>
            <w:pStyle w:val="a6"/>
          </w:pPr>
        </w:pPrChange>
      </w:pPr>
      <w:commentRangeStart w:id="118"/>
      <w:r w:rsidRPr="00ED4019">
        <w:rPr>
          <w:rFonts w:ascii="Times New Roman" w:hAnsi="Times New Roman" w:hint="eastAsia"/>
          <w:lang w:eastAsia="ko-KR"/>
        </w:rPr>
        <w:t>그림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/>
        </w:rPr>
        <w:fldChar w:fldCharType="begin"/>
      </w:r>
      <w:r w:rsidRPr="00ED4019">
        <w:rPr>
          <w:rFonts w:ascii="Times New Roman" w:hAnsi="Times New Roman"/>
          <w:lang w:eastAsia="ko-KR"/>
        </w:rPr>
        <w:instrText xml:space="preserve"> </w:instrText>
      </w:r>
      <w:r w:rsidRPr="00ED4019">
        <w:rPr>
          <w:rFonts w:ascii="Times New Roman" w:hAnsi="Times New Roman" w:hint="eastAsia"/>
          <w:lang w:eastAsia="ko-KR"/>
        </w:rPr>
        <w:instrText>STYLEREF 1 \s</w:instrText>
      </w:r>
      <w:r w:rsidRPr="00ED4019">
        <w:rPr>
          <w:rFonts w:ascii="Times New Roman" w:hAnsi="Times New Roman"/>
          <w:lang w:eastAsia="ko-KR"/>
        </w:rPr>
        <w:instrText xml:space="preserve"> </w:instrText>
      </w:r>
      <w:r w:rsidRPr="00ED4019">
        <w:rPr>
          <w:rFonts w:ascii="Times New Roman" w:hAnsi="Times New Roman"/>
        </w:rPr>
        <w:fldChar w:fldCharType="separate"/>
      </w:r>
      <w:r w:rsidR="00B60F81">
        <w:rPr>
          <w:rFonts w:ascii="Times New Roman" w:hAnsi="Times New Roman"/>
          <w:noProof/>
          <w:lang w:eastAsia="ko-KR"/>
        </w:rPr>
        <w:t>0</w:t>
      </w:r>
      <w:r w:rsidRPr="00ED4019">
        <w:rPr>
          <w:rFonts w:ascii="Times New Roman" w:hAnsi="Times New Roman"/>
        </w:rPr>
        <w:fldChar w:fldCharType="end"/>
      </w:r>
      <w:r w:rsidRPr="00ED4019">
        <w:rPr>
          <w:rFonts w:ascii="Times New Roman" w:hAnsi="Times New Roman"/>
          <w:lang w:eastAsia="ko-KR"/>
        </w:rPr>
        <w:noBreakHyphen/>
        <w:t>2</w:t>
      </w:r>
      <w:ins w:id="119" w:author="user" w:date="2021-03-17T12:15:00Z">
        <w:r w:rsidR="00B01CC5">
          <w:rPr>
            <w:rFonts w:ascii="Times New Roman" w:hAnsi="Times New Roman" w:hint="eastAsia"/>
            <w:lang w:eastAsia="ko-KR"/>
          </w:rPr>
          <w:t xml:space="preserve"> </w:t>
        </w:r>
        <w:commentRangeEnd w:id="118"/>
        <w:r w:rsidR="00B01CC5">
          <w:rPr>
            <w:rStyle w:val="af3"/>
            <w:i w:val="0"/>
          </w:rPr>
          <w:commentReference w:id="118"/>
        </w:r>
      </w:ins>
      <w:ins w:id="120" w:author="standard" w:date="2021-03-26T15:49:00Z">
        <w:r w:rsidR="0090274B">
          <w:rPr>
            <w:rFonts w:ascii="Times New Roman" w:hAnsi="Times New Roman" w:hint="eastAsia"/>
            <w:lang w:eastAsia="ko-KR"/>
          </w:rPr>
          <w:t>시계열</w:t>
        </w:r>
        <w:r w:rsidR="0090274B">
          <w:rPr>
            <w:rFonts w:ascii="Times New Roman" w:hAnsi="Times New Roman" w:hint="eastAsia"/>
            <w:lang w:eastAsia="ko-KR"/>
          </w:rPr>
          <w:t xml:space="preserve"> </w:t>
        </w:r>
        <w:r w:rsidR="0090274B">
          <w:rPr>
            <w:rFonts w:ascii="Times New Roman" w:hAnsi="Times New Roman" w:hint="eastAsia"/>
            <w:lang w:eastAsia="ko-KR"/>
          </w:rPr>
          <w:t>데이터</w:t>
        </w:r>
        <w:r w:rsidR="0090274B">
          <w:rPr>
            <w:rFonts w:ascii="Times New Roman" w:hAnsi="Times New Roman" w:hint="eastAsia"/>
            <w:lang w:eastAsia="ko-KR"/>
          </w:rPr>
          <w:t xml:space="preserve"> </w:t>
        </w:r>
        <w:r w:rsidR="0090274B">
          <w:rPr>
            <w:rFonts w:ascii="Times New Roman" w:hAnsi="Times New Roman" w:hint="eastAsia"/>
            <w:lang w:eastAsia="ko-KR"/>
          </w:rPr>
          <w:t>예시</w:t>
        </w:r>
      </w:ins>
    </w:p>
    <w:p w14:paraId="2169D9B6" w14:textId="77777777" w:rsidR="001B0D03" w:rsidRDefault="001B0D03" w:rsidP="00BF7861">
      <w:pPr>
        <w:pStyle w:val="a0"/>
        <w:jc w:val="both"/>
        <w:rPr>
          <w:ins w:id="121" w:author="제이펍 출판사" w:date="2021-03-14T17:44:00Z"/>
          <w:rFonts w:ascii="Times New Roman" w:hAnsi="Times New Roman"/>
          <w:lang w:eastAsia="ko-KR"/>
        </w:rPr>
      </w:pPr>
    </w:p>
    <w:p w14:paraId="6D499EAE" w14:textId="377A1346" w:rsidR="00FD7B2A" w:rsidRPr="00ED4019" w:rsidRDefault="00FD7B2A">
      <w:pPr>
        <w:pStyle w:val="a0"/>
        <w:jc w:val="both"/>
        <w:rPr>
          <w:rFonts w:ascii="Times New Roman" w:hAnsi="Times New Roman"/>
          <w:lang w:eastAsia="ko-KR"/>
        </w:rPr>
        <w:pPrChange w:id="122" w:author="제이펍 출판사" w:date="2021-03-14T15:57:00Z">
          <w:pPr>
            <w:pStyle w:val="a0"/>
          </w:pPr>
        </w:pPrChange>
      </w:pPr>
      <w:r w:rsidRPr="00ED4019">
        <w:rPr>
          <w:rFonts w:ascii="Times New Roman" w:hAnsi="Times New Roman"/>
          <w:lang w:eastAsia="ko-KR"/>
        </w:rPr>
        <w:t>사실</w:t>
      </w:r>
      <w:ins w:id="123" w:author="제이펍 출판사" w:date="2021-03-14T17:42:00Z">
        <w:r w:rsidR="001B0D03">
          <w:rPr>
            <w:rFonts w:ascii="Times New Roman" w:hAnsi="Times New Roman" w:hint="eastAsia"/>
            <w:lang w:eastAsia="ko-KR"/>
          </w:rPr>
          <w:t>,</w:t>
        </w:r>
      </w:ins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시계열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데이터이든</w:t>
      </w:r>
      <w:r w:rsidRPr="00ED4019">
        <w:rPr>
          <w:rFonts w:ascii="Times New Roman" w:hAnsi="Times New Roman"/>
          <w:lang w:eastAsia="ko-KR"/>
        </w:rPr>
        <w:t xml:space="preserve"> </w:t>
      </w:r>
      <w:commentRangeStart w:id="124"/>
      <w:commentRangeStart w:id="125"/>
      <w:r w:rsidRPr="00ED4019">
        <w:rPr>
          <w:rFonts w:ascii="Times New Roman" w:hAnsi="Times New Roman"/>
          <w:lang w:eastAsia="ko-KR"/>
        </w:rPr>
        <w:t>관찰치</w:t>
      </w:r>
      <w:commentRangeEnd w:id="124"/>
      <w:r w:rsidR="001B0D03">
        <w:rPr>
          <w:rStyle w:val="af3"/>
        </w:rPr>
        <w:commentReference w:id="124"/>
      </w:r>
      <w:commentRangeEnd w:id="125"/>
      <w:r w:rsidR="0090274B">
        <w:rPr>
          <w:rStyle w:val="af3"/>
        </w:rPr>
        <w:commentReference w:id="125"/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데이터이든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데이터를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예측한다는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것은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데이터</w:t>
      </w:r>
      <w:ins w:id="126" w:author="제이펍 출판사" w:date="2021-03-14T17:43:00Z">
        <w:r w:rsidR="001B0D03">
          <w:rPr>
            <w:rFonts w:ascii="Times New Roman" w:hAnsi="Times New Roman" w:hint="eastAsia"/>
            <w:lang w:eastAsia="ko-KR"/>
          </w:rPr>
          <w:t xml:space="preserve"> </w:t>
        </w:r>
      </w:ins>
      <w:r w:rsidRPr="00ED4019">
        <w:rPr>
          <w:rFonts w:ascii="Times New Roman" w:hAnsi="Times New Roman"/>
          <w:lang w:eastAsia="ko-KR"/>
        </w:rPr>
        <w:t>간의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특정한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패턴을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찾아내고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패턴이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반복될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경우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패턴의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결과를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미리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산출하는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과정이다</w:t>
      </w:r>
      <w:r w:rsidRPr="00ED4019">
        <w:rPr>
          <w:rFonts w:ascii="Times New Roman" w:hAnsi="Times New Roman"/>
          <w:lang w:eastAsia="ko-KR"/>
        </w:rPr>
        <w:t xml:space="preserve">. </w:t>
      </w:r>
      <w:r w:rsidRPr="00ED4019">
        <w:rPr>
          <w:rFonts w:ascii="Times New Roman" w:hAnsi="Times New Roman"/>
          <w:lang w:eastAsia="ko-KR"/>
        </w:rPr>
        <w:t>빅데이터의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사례를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얘기할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때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빠지지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않고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언급되는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미국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유통업체인</w:t>
      </w:r>
      <w:r w:rsidRPr="00ED4019">
        <w:rPr>
          <w:rFonts w:ascii="Times New Roman" w:hAnsi="Times New Roman"/>
          <w:lang w:eastAsia="ko-KR"/>
        </w:rPr>
        <w:t xml:space="preserve"> ‘</w:t>
      </w:r>
      <w:ins w:id="127" w:author="제이펍 출판사" w:date="2021-03-14T17:44:00Z">
        <w:r w:rsidR="001B0D03">
          <w:rPr>
            <w:rFonts w:ascii="Times New Roman" w:hAnsi="Times New Roman" w:hint="eastAsia"/>
            <w:lang w:eastAsia="ko-KR"/>
          </w:rPr>
          <w:t>타깃</w:t>
        </w:r>
        <w:r w:rsidR="001B0D03">
          <w:rPr>
            <w:rFonts w:ascii="Times New Roman" w:hAnsi="Times New Roman" w:hint="eastAsia"/>
            <w:lang w:eastAsia="ko-KR"/>
          </w:rPr>
          <w:t>(</w:t>
        </w:r>
      </w:ins>
      <w:del w:id="128" w:author="user" w:date="2021-03-22T13:24:00Z">
        <w:r w:rsidRPr="00ED4019" w:rsidDel="00F87BC3">
          <w:rPr>
            <w:rFonts w:ascii="Times New Roman" w:hAnsi="Times New Roman"/>
            <w:lang w:eastAsia="ko-KR"/>
          </w:rPr>
          <w:delText>Target</w:delText>
        </w:r>
      </w:del>
      <w:ins w:id="129" w:author="user" w:date="2021-03-22T13:24:00Z">
        <w:r w:rsidR="00F87BC3">
          <w:rPr>
            <w:rFonts w:ascii="Times New Roman" w:hAnsi="Times New Roman" w:hint="eastAsia"/>
            <w:lang w:eastAsia="ko-KR"/>
          </w:rPr>
          <w:t>t</w:t>
        </w:r>
        <w:r w:rsidR="00F87BC3" w:rsidRPr="00ED4019">
          <w:rPr>
            <w:rFonts w:ascii="Times New Roman" w:hAnsi="Times New Roman"/>
            <w:lang w:eastAsia="ko-KR"/>
          </w:rPr>
          <w:t>arget</w:t>
        </w:r>
      </w:ins>
      <w:ins w:id="130" w:author="제이펍 출판사" w:date="2021-03-14T17:44:00Z">
        <w:r w:rsidR="001B0D03">
          <w:rPr>
            <w:rFonts w:ascii="Times New Roman" w:hAnsi="Times New Roman"/>
            <w:lang w:eastAsia="ko-KR"/>
          </w:rPr>
          <w:t>)</w:t>
        </w:r>
      </w:ins>
      <w:r w:rsidRPr="00ED4019">
        <w:rPr>
          <w:rFonts w:ascii="Times New Roman" w:hAnsi="Times New Roman"/>
          <w:lang w:eastAsia="ko-KR"/>
        </w:rPr>
        <w:t>’</w:t>
      </w:r>
      <w:r w:rsidRPr="00ED4019">
        <w:rPr>
          <w:rFonts w:ascii="Times New Roman" w:hAnsi="Times New Roman"/>
          <w:lang w:eastAsia="ko-KR"/>
        </w:rPr>
        <w:t>에서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미성년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고객에게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보낸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임신</w:t>
      </w:r>
      <w:ins w:id="131" w:author="제이펍 출판사" w:date="2021-03-14T17:45:00Z">
        <w:r w:rsidR="001B0D03">
          <w:rPr>
            <w:rFonts w:ascii="Times New Roman" w:hAnsi="Times New Roman" w:hint="eastAsia"/>
            <w:lang w:eastAsia="ko-KR"/>
          </w:rPr>
          <w:t xml:space="preserve"> </w:t>
        </w:r>
      </w:ins>
      <w:del w:id="132" w:author="제이펍 출판사" w:date="2021-03-14T17:44:00Z">
        <w:r w:rsidRPr="00ED4019" w:rsidDel="001B0D03">
          <w:rPr>
            <w:rFonts w:ascii="Times New Roman" w:hAnsi="Times New Roman"/>
            <w:lang w:eastAsia="ko-KR"/>
          </w:rPr>
          <w:delText xml:space="preserve"> </w:delText>
        </w:r>
      </w:del>
      <w:r w:rsidRPr="00ED4019">
        <w:rPr>
          <w:rFonts w:ascii="Times New Roman" w:hAnsi="Times New Roman"/>
          <w:lang w:eastAsia="ko-KR"/>
        </w:rPr>
        <w:t>용품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쿠폰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사례를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봐도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그렇다</w:t>
      </w:r>
      <w:r w:rsidRPr="00ED4019">
        <w:rPr>
          <w:rFonts w:ascii="Times New Roman" w:hAnsi="Times New Roman"/>
          <w:lang w:eastAsia="ko-KR"/>
        </w:rPr>
        <w:t xml:space="preserve">. </w:t>
      </w:r>
      <w:r w:rsidRPr="00ED4019">
        <w:rPr>
          <w:rFonts w:ascii="Times New Roman" w:hAnsi="Times New Roman"/>
          <w:lang w:eastAsia="ko-KR"/>
        </w:rPr>
        <w:t>타</w:t>
      </w:r>
      <w:del w:id="133" w:author="제이펍 출판사" w:date="2021-03-14T17:44:00Z">
        <w:r w:rsidRPr="00ED4019" w:rsidDel="001B0D03">
          <w:rPr>
            <w:rFonts w:ascii="Times New Roman" w:hAnsi="Times New Roman" w:hint="eastAsia"/>
            <w:lang w:eastAsia="ko-KR"/>
          </w:rPr>
          <w:delText>겟</w:delText>
        </w:r>
      </w:del>
      <w:ins w:id="134" w:author="제이펍 출판사" w:date="2021-03-14T17:44:00Z">
        <w:r w:rsidR="001B0D03">
          <w:rPr>
            <w:rFonts w:ascii="Times New Roman" w:hAnsi="Times New Roman" w:hint="eastAsia"/>
            <w:lang w:eastAsia="ko-KR"/>
          </w:rPr>
          <w:t>깃</w:t>
        </w:r>
      </w:ins>
      <w:r w:rsidRPr="00ED4019">
        <w:rPr>
          <w:rFonts w:ascii="Times New Roman" w:hAnsi="Times New Roman"/>
          <w:lang w:eastAsia="ko-KR"/>
        </w:rPr>
        <w:t>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데이터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분석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과정에서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무향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티슈</w:t>
      </w:r>
      <w:r w:rsidRPr="00ED4019">
        <w:rPr>
          <w:rFonts w:ascii="Times New Roman" w:hAnsi="Times New Roman"/>
          <w:lang w:eastAsia="ko-KR"/>
        </w:rPr>
        <w:t xml:space="preserve">, </w:t>
      </w:r>
      <w:r w:rsidRPr="00ED4019">
        <w:rPr>
          <w:rFonts w:ascii="Times New Roman" w:hAnsi="Times New Roman"/>
          <w:lang w:eastAsia="ko-KR"/>
        </w:rPr>
        <w:t>마그네슘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보충재를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사는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고객들은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임신</w:t>
      </w:r>
      <w:ins w:id="135" w:author="제이펍 출판사" w:date="2021-03-14T17:44:00Z">
        <w:r w:rsidR="001B0D03">
          <w:rPr>
            <w:rFonts w:ascii="Times New Roman" w:hAnsi="Times New Roman" w:hint="eastAsia"/>
            <w:lang w:eastAsia="ko-KR"/>
          </w:rPr>
          <w:t xml:space="preserve"> </w:t>
        </w:r>
      </w:ins>
      <w:r w:rsidRPr="00ED4019">
        <w:rPr>
          <w:rFonts w:ascii="Times New Roman" w:hAnsi="Times New Roman"/>
          <w:lang w:eastAsia="ko-KR"/>
        </w:rPr>
        <w:t>중일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확률이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높다는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구매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패턴을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발견하였기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때문에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이런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사례가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가능했다</w:t>
      </w:r>
      <w:r w:rsidRPr="00ED4019">
        <w:rPr>
          <w:rFonts w:ascii="Times New Roman" w:hAnsi="Times New Roman"/>
          <w:lang w:eastAsia="ko-KR"/>
        </w:rPr>
        <w:t xml:space="preserve">. </w:t>
      </w:r>
      <w:r w:rsidRPr="00ED4019">
        <w:rPr>
          <w:rFonts w:ascii="Times New Roman" w:hAnsi="Times New Roman"/>
          <w:lang w:eastAsia="ko-KR"/>
        </w:rPr>
        <w:t>이렇게</w:t>
      </w:r>
      <w:r w:rsidRPr="00ED4019">
        <w:rPr>
          <w:rFonts w:ascii="Times New Roman" w:hAnsi="Times New Roman"/>
          <w:lang w:eastAsia="ko-KR"/>
        </w:rPr>
        <w:t xml:space="preserve"> </w:t>
      </w:r>
      <w:del w:id="136" w:author="제이펍 출판사" w:date="2021-03-14T17:44:00Z">
        <w:r w:rsidRPr="00ED4019" w:rsidDel="001B0D03">
          <w:rPr>
            <w:rFonts w:ascii="Times New Roman" w:hAnsi="Times New Roman"/>
            <w:lang w:eastAsia="ko-KR"/>
          </w:rPr>
          <w:delText>데이터간</w:delText>
        </w:r>
      </w:del>
      <w:ins w:id="137" w:author="제이펍 출판사" w:date="2021-03-14T17:44:00Z">
        <w:r w:rsidR="001B0D03">
          <w:rPr>
            <w:rFonts w:ascii="Times New Roman" w:hAnsi="Times New Roman"/>
            <w:lang w:eastAsia="ko-KR"/>
          </w:rPr>
          <w:t>데이터</w:t>
        </w:r>
        <w:r w:rsidR="001B0D03">
          <w:rPr>
            <w:rFonts w:ascii="Times New Roman" w:hAnsi="Times New Roman"/>
            <w:lang w:eastAsia="ko-KR"/>
          </w:rPr>
          <w:t xml:space="preserve"> </w:t>
        </w:r>
        <w:r w:rsidR="001B0D03">
          <w:rPr>
            <w:rFonts w:ascii="Times New Roman" w:hAnsi="Times New Roman"/>
            <w:lang w:eastAsia="ko-KR"/>
          </w:rPr>
          <w:t>간</w:t>
        </w:r>
      </w:ins>
      <w:r w:rsidRPr="00ED4019">
        <w:rPr>
          <w:rFonts w:ascii="Times New Roman" w:hAnsi="Times New Roman"/>
          <w:lang w:eastAsia="ko-KR"/>
        </w:rPr>
        <w:t>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패턴을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어떻게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뽑아낼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것이냐가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예측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성능을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좌우한다</w:t>
      </w:r>
      <w:r w:rsidRPr="00ED4019">
        <w:rPr>
          <w:rFonts w:ascii="Times New Roman" w:hAnsi="Times New Roman"/>
          <w:lang w:eastAsia="ko-KR"/>
        </w:rPr>
        <w:t>.</w:t>
      </w:r>
    </w:p>
    <w:p w14:paraId="3C59784A" w14:textId="2743E7FA" w:rsidR="00FD7B2A" w:rsidRDefault="00FD7B2A" w:rsidP="00BF7861">
      <w:pPr>
        <w:pStyle w:val="a0"/>
        <w:jc w:val="both"/>
        <w:rPr>
          <w:ins w:id="138" w:author="제이펍 출판사" w:date="2021-03-14T17:46:00Z"/>
          <w:rFonts w:ascii="Times New Roman" w:hAnsi="Times New Roman"/>
          <w:lang w:eastAsia="ko-KR"/>
        </w:rPr>
      </w:pPr>
      <w:r w:rsidRPr="00ED4019">
        <w:rPr>
          <w:rFonts w:ascii="Times New Roman" w:hAnsi="Times New Roman"/>
          <w:lang w:eastAsia="ko-KR"/>
        </w:rPr>
        <w:t>그렇다면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시계열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데이터는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어떤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특성을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가지고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패턴을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어떻게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뽑아내야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할까</w:t>
      </w:r>
      <w:r w:rsidRPr="00ED4019">
        <w:rPr>
          <w:rFonts w:ascii="Times New Roman" w:hAnsi="Times New Roman"/>
          <w:lang w:eastAsia="ko-KR"/>
        </w:rPr>
        <w:t xml:space="preserve">? </w:t>
      </w:r>
      <w:r w:rsidRPr="00ED4019">
        <w:rPr>
          <w:rFonts w:ascii="Times New Roman" w:hAnsi="Times New Roman"/>
          <w:lang w:eastAsia="ko-KR"/>
        </w:rPr>
        <w:t>시계열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데이터는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데이터에서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예측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가능한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특성을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뽑아내고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예측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불가능한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특성을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제거하는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과정을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거쳐서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예측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모델을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생성한다</w:t>
      </w:r>
      <w:r w:rsidRPr="00ED4019">
        <w:rPr>
          <w:rFonts w:ascii="Times New Roman" w:hAnsi="Times New Roman"/>
          <w:lang w:eastAsia="ko-KR"/>
        </w:rPr>
        <w:t xml:space="preserve">. </w:t>
      </w:r>
      <w:r w:rsidRPr="00ED4019">
        <w:rPr>
          <w:rFonts w:ascii="Times New Roman" w:hAnsi="Times New Roman"/>
          <w:lang w:eastAsia="ko-KR"/>
        </w:rPr>
        <w:t>이는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마치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껍질을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벗겨내고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알맹이를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취하는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탈곡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과정과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유사하다</w:t>
      </w:r>
      <w:r w:rsidRPr="00ED4019">
        <w:rPr>
          <w:rFonts w:ascii="Times New Roman" w:hAnsi="Times New Roman"/>
          <w:lang w:eastAsia="ko-KR"/>
        </w:rPr>
        <w:t xml:space="preserve">. </w:t>
      </w:r>
      <w:r w:rsidRPr="00ED4019">
        <w:rPr>
          <w:rFonts w:ascii="Times New Roman" w:hAnsi="Times New Roman"/>
          <w:lang w:eastAsia="ko-KR"/>
        </w:rPr>
        <w:t>향후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미래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예측에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사용되는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패턴이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담</w:t>
      </w:r>
      <w:del w:id="139" w:author="제이펍 출판사" w:date="2021-03-14T17:45:00Z">
        <w:r w:rsidRPr="00ED4019" w:rsidDel="001B0D03">
          <w:rPr>
            <w:rFonts w:ascii="Times New Roman" w:hAnsi="Times New Roman"/>
            <w:lang w:eastAsia="ko-KR"/>
          </w:rPr>
          <w:delText>겨있</w:delText>
        </w:r>
      </w:del>
      <w:ins w:id="140" w:author="제이펍 출판사" w:date="2021-03-14T17:45:00Z">
        <w:r w:rsidR="001B0D03">
          <w:rPr>
            <w:rFonts w:ascii="Times New Roman" w:hAnsi="Times New Roman"/>
            <w:lang w:eastAsia="ko-KR"/>
          </w:rPr>
          <w:t>겨</w:t>
        </w:r>
        <w:r w:rsidR="001B0D03">
          <w:rPr>
            <w:rFonts w:ascii="Times New Roman" w:hAnsi="Times New Roman"/>
            <w:lang w:eastAsia="ko-KR"/>
          </w:rPr>
          <w:t xml:space="preserve"> </w:t>
        </w:r>
        <w:r w:rsidR="001B0D03">
          <w:rPr>
            <w:rFonts w:ascii="Times New Roman" w:hAnsi="Times New Roman"/>
            <w:lang w:eastAsia="ko-KR"/>
          </w:rPr>
          <w:t>있</w:t>
        </w:r>
      </w:ins>
      <w:r w:rsidRPr="00ED4019">
        <w:rPr>
          <w:rFonts w:ascii="Times New Roman" w:hAnsi="Times New Roman"/>
          <w:lang w:eastAsia="ko-KR"/>
        </w:rPr>
        <w:t>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알맹이를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뽑아내고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예측이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불가능한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찌꺼기인</w:t>
      </w:r>
      <w:r w:rsidRPr="00ED4019">
        <w:rPr>
          <w:rFonts w:ascii="Times New Roman" w:hAnsi="Times New Roman"/>
          <w:lang w:eastAsia="ko-KR"/>
        </w:rPr>
        <w:t xml:space="preserve"> </w:t>
      </w:r>
      <w:del w:id="141" w:author="user" w:date="2021-03-22T14:01:00Z">
        <w:r w:rsidRPr="00ED4019" w:rsidDel="000F4E31">
          <w:rPr>
            <w:rFonts w:ascii="Times New Roman" w:hAnsi="Times New Roman"/>
            <w:lang w:eastAsia="ko-KR"/>
          </w:rPr>
          <w:delText>백색</w:delText>
        </w:r>
        <w:r w:rsidRPr="00ED4019" w:rsidDel="000F4E31">
          <w:rPr>
            <w:rFonts w:ascii="Times New Roman" w:hAnsi="Times New Roman"/>
            <w:lang w:eastAsia="ko-KR"/>
          </w:rPr>
          <w:delText xml:space="preserve"> </w:delText>
        </w:r>
        <w:r w:rsidRPr="00ED4019" w:rsidDel="000F4E31">
          <w:rPr>
            <w:rFonts w:ascii="Times New Roman" w:hAnsi="Times New Roman"/>
            <w:lang w:eastAsia="ko-KR"/>
          </w:rPr>
          <w:delText>잡음</w:delText>
        </w:r>
      </w:del>
      <w:ins w:id="142" w:author="user" w:date="2021-03-22T14:01:00Z">
        <w:r w:rsidR="000F4E31">
          <w:rPr>
            <w:rFonts w:ascii="Times New Roman" w:hAnsi="Times New Roman"/>
            <w:lang w:eastAsia="ko-KR"/>
          </w:rPr>
          <w:t>백색잡음</w:t>
        </w:r>
      </w:ins>
      <w:r w:rsidRPr="00ED4019">
        <w:rPr>
          <w:rFonts w:ascii="Times New Roman" w:hAnsi="Times New Roman"/>
          <w:lang w:eastAsia="ko-KR"/>
        </w:rPr>
        <w:t>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제거하는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형태로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예측은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진행된다</w:t>
      </w:r>
      <w:r w:rsidRPr="00ED4019">
        <w:rPr>
          <w:rFonts w:ascii="Times New Roman" w:hAnsi="Times New Roman"/>
          <w:lang w:eastAsia="ko-KR"/>
        </w:rPr>
        <w:t>.</w:t>
      </w:r>
    </w:p>
    <w:p w14:paraId="1DEE0760" w14:textId="77777777" w:rsidR="001B0D03" w:rsidRPr="00ED4019" w:rsidRDefault="001B0D03">
      <w:pPr>
        <w:pStyle w:val="a0"/>
        <w:jc w:val="both"/>
        <w:rPr>
          <w:rFonts w:ascii="Times New Roman" w:hAnsi="Times New Roman"/>
          <w:lang w:eastAsia="ko-KR"/>
        </w:rPr>
        <w:pPrChange w:id="143" w:author="제이펍 출판사" w:date="2021-03-14T15:57:00Z">
          <w:pPr>
            <w:pStyle w:val="a0"/>
          </w:pPr>
        </w:pPrChange>
      </w:pPr>
    </w:p>
    <w:p w14:paraId="4F688B1E" w14:textId="77777777" w:rsidR="00FD7B2A" w:rsidRPr="00ED4019" w:rsidRDefault="00FD7B2A">
      <w:pPr>
        <w:pStyle w:val="CaptionedFigure"/>
        <w:jc w:val="both"/>
        <w:rPr>
          <w:rFonts w:ascii="Times New Roman" w:hAnsi="Times New Roman"/>
        </w:rPr>
        <w:pPrChange w:id="144" w:author="제이펍 출판사" w:date="2021-03-14T15:57:00Z">
          <w:pPr>
            <w:pStyle w:val="CaptionedFigure"/>
          </w:pPr>
        </w:pPrChange>
      </w:pPr>
      <w:r w:rsidRPr="00ED4019">
        <w:rPr>
          <w:rFonts w:ascii="Times New Roman" w:hAnsi="Times New Roman"/>
          <w:noProof/>
          <w:lang w:eastAsia="ko-KR"/>
        </w:rPr>
        <w:lastRenderedPageBreak/>
        <w:drawing>
          <wp:inline distT="0" distB="0" distL="0" distR="0" wp14:anchorId="5B4AB9E9" wp14:editId="5CCB04F2">
            <wp:extent cx="5969000" cy="4612648"/>
            <wp:effectExtent l="0" t="0" r="0" b="0"/>
            <wp:docPr id="5" name="Picture" descr="www.freepik.com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" descr="forecast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6126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8ADEEBD" w14:textId="67009F55" w:rsidR="00FD7B2A" w:rsidRPr="00ED4019" w:rsidDel="001B0D03" w:rsidRDefault="00FD7B2A">
      <w:pPr>
        <w:pStyle w:val="a6"/>
        <w:jc w:val="both"/>
        <w:rPr>
          <w:del w:id="145" w:author="제이펍 출판사" w:date="2021-03-14T17:52:00Z"/>
          <w:rFonts w:ascii="Times New Roman" w:hAnsi="Times New Roman"/>
          <w:lang w:eastAsia="ko-KR"/>
        </w:rPr>
        <w:pPrChange w:id="146" w:author="제이펍 출판사" w:date="2021-03-14T15:57:00Z">
          <w:pPr>
            <w:pStyle w:val="a6"/>
            <w:jc w:val="center"/>
          </w:pPr>
        </w:pPrChange>
      </w:pPr>
      <w:commentRangeStart w:id="147"/>
      <w:r w:rsidRPr="00ED4019">
        <w:rPr>
          <w:rFonts w:ascii="Times New Roman" w:hAnsi="Times New Roman" w:hint="eastAsia"/>
          <w:lang w:eastAsia="ko-KR"/>
        </w:rPr>
        <w:t>그림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/>
        </w:rPr>
        <w:fldChar w:fldCharType="begin"/>
      </w:r>
      <w:r w:rsidRPr="00ED4019">
        <w:rPr>
          <w:rFonts w:ascii="Times New Roman" w:hAnsi="Times New Roman"/>
          <w:lang w:eastAsia="ko-KR"/>
        </w:rPr>
        <w:instrText xml:space="preserve"> </w:instrText>
      </w:r>
      <w:r w:rsidRPr="00ED4019">
        <w:rPr>
          <w:rFonts w:ascii="Times New Roman" w:hAnsi="Times New Roman" w:hint="eastAsia"/>
          <w:lang w:eastAsia="ko-KR"/>
        </w:rPr>
        <w:instrText>STYLEREF 1 \s</w:instrText>
      </w:r>
      <w:r w:rsidRPr="00ED4019">
        <w:rPr>
          <w:rFonts w:ascii="Times New Roman" w:hAnsi="Times New Roman"/>
          <w:lang w:eastAsia="ko-KR"/>
        </w:rPr>
        <w:instrText xml:space="preserve"> </w:instrText>
      </w:r>
      <w:r w:rsidRPr="00ED4019">
        <w:rPr>
          <w:rFonts w:ascii="Times New Roman" w:hAnsi="Times New Roman"/>
        </w:rPr>
        <w:fldChar w:fldCharType="separate"/>
      </w:r>
      <w:r w:rsidR="00B60F81">
        <w:rPr>
          <w:rFonts w:ascii="Times New Roman" w:hAnsi="Times New Roman"/>
          <w:noProof/>
          <w:lang w:eastAsia="ko-KR"/>
        </w:rPr>
        <w:t>0</w:t>
      </w:r>
      <w:r w:rsidRPr="00ED4019">
        <w:rPr>
          <w:rFonts w:ascii="Times New Roman" w:hAnsi="Times New Roman"/>
        </w:rPr>
        <w:fldChar w:fldCharType="end"/>
      </w:r>
      <w:r w:rsidRPr="00ED4019">
        <w:rPr>
          <w:rFonts w:ascii="Times New Roman" w:hAnsi="Times New Roman"/>
          <w:lang w:eastAsia="ko-KR"/>
        </w:rPr>
        <w:noBreakHyphen/>
        <w:t>3</w:t>
      </w:r>
      <w:ins w:id="148" w:author="제이펍 출판사" w:date="2021-03-14T17:52:00Z">
        <w:r w:rsidR="001B0D03">
          <w:rPr>
            <w:rFonts w:ascii="Times New Roman" w:hAnsi="Times New Roman"/>
            <w:lang w:eastAsia="ko-KR"/>
          </w:rPr>
          <w:t xml:space="preserve"> </w:t>
        </w:r>
      </w:ins>
      <w:commentRangeEnd w:id="147"/>
      <w:ins w:id="149" w:author="standard" w:date="2021-03-26T16:20:00Z">
        <w:r w:rsidR="0049387E">
          <w:rPr>
            <w:rFonts w:ascii="Times New Roman" w:hAnsi="Times New Roman" w:hint="eastAsia"/>
            <w:lang w:eastAsia="ko-KR"/>
          </w:rPr>
          <w:t>시계열</w:t>
        </w:r>
        <w:r w:rsidR="0049387E">
          <w:rPr>
            <w:rFonts w:ascii="Times New Roman" w:hAnsi="Times New Roman" w:hint="eastAsia"/>
            <w:lang w:eastAsia="ko-KR"/>
          </w:rPr>
          <w:t xml:space="preserve"> </w:t>
        </w:r>
        <w:r w:rsidR="0049387E">
          <w:rPr>
            <w:rFonts w:ascii="Times New Roman" w:hAnsi="Times New Roman" w:hint="eastAsia"/>
            <w:lang w:eastAsia="ko-KR"/>
          </w:rPr>
          <w:t>데이터</w:t>
        </w:r>
        <w:r w:rsidR="0049387E">
          <w:rPr>
            <w:rFonts w:ascii="Times New Roman" w:hAnsi="Times New Roman" w:hint="eastAsia"/>
            <w:lang w:eastAsia="ko-KR"/>
          </w:rPr>
          <w:t xml:space="preserve"> </w:t>
        </w:r>
        <w:r w:rsidR="0049387E">
          <w:rPr>
            <w:rFonts w:ascii="Times New Roman" w:hAnsi="Times New Roman" w:hint="eastAsia"/>
            <w:lang w:eastAsia="ko-KR"/>
          </w:rPr>
          <w:t>분석의</w:t>
        </w:r>
        <w:r w:rsidR="0049387E">
          <w:rPr>
            <w:rFonts w:ascii="Times New Roman" w:hAnsi="Times New Roman" w:hint="eastAsia"/>
            <w:lang w:eastAsia="ko-KR"/>
          </w:rPr>
          <w:t xml:space="preserve"> </w:t>
        </w:r>
        <w:r w:rsidR="0049387E">
          <w:rPr>
            <w:rFonts w:ascii="Times New Roman" w:hAnsi="Times New Roman" w:hint="eastAsia"/>
            <w:lang w:eastAsia="ko-KR"/>
          </w:rPr>
          <w:t>개념</w:t>
        </w:r>
      </w:ins>
      <w:r w:rsidR="008C7A07">
        <w:rPr>
          <w:rStyle w:val="af3"/>
          <w:i w:val="0"/>
        </w:rPr>
        <w:commentReference w:id="147"/>
      </w:r>
    </w:p>
    <w:p w14:paraId="43ACB7A1" w14:textId="5ED0F9A9" w:rsidR="00FD7B2A" w:rsidRPr="00ED4019" w:rsidRDefault="001B0D03">
      <w:pPr>
        <w:pStyle w:val="a6"/>
        <w:jc w:val="both"/>
        <w:rPr>
          <w:rFonts w:ascii="Times New Roman" w:hAnsi="Times New Roman"/>
          <w:lang w:eastAsia="ko-KR"/>
        </w:rPr>
        <w:pPrChange w:id="150" w:author="제이펍 출판사" w:date="2021-03-14T17:52:00Z">
          <w:pPr>
            <w:pStyle w:val="ImageCaption"/>
          </w:pPr>
        </w:pPrChange>
      </w:pPr>
      <w:ins w:id="151" w:author="제이펍 출판사" w:date="2021-03-14T17:52:00Z">
        <w:r>
          <w:rPr>
            <w:rFonts w:ascii="Times New Roman" w:hAnsi="Times New Roman"/>
            <w:lang w:eastAsia="ko-KR"/>
          </w:rPr>
          <w:t>(</w:t>
        </w:r>
        <w:del w:id="152" w:author="standard" w:date="2021-03-26T16:20:00Z">
          <w:r w:rsidDel="0049387E">
            <w:rPr>
              <w:rFonts w:ascii="Times New Roman" w:hAnsi="Times New Roman" w:hint="eastAsia"/>
              <w:lang w:eastAsia="ko-KR"/>
            </w:rPr>
            <w:delText>이미지</w:delText>
          </w:r>
          <w:r w:rsidDel="0049387E">
            <w:rPr>
              <w:rFonts w:ascii="Times New Roman" w:hAnsi="Times New Roman" w:hint="eastAsia"/>
              <w:lang w:eastAsia="ko-KR"/>
            </w:rPr>
            <w:delText xml:space="preserve"> </w:delText>
          </w:r>
          <w:r w:rsidDel="0049387E">
            <w:rPr>
              <w:rFonts w:ascii="Times New Roman" w:hAnsi="Times New Roman" w:hint="eastAsia"/>
              <w:lang w:eastAsia="ko-KR"/>
            </w:rPr>
            <w:delText>출처</w:delText>
          </w:r>
          <w:r w:rsidDel="0049387E">
            <w:rPr>
              <w:rFonts w:ascii="Times New Roman" w:hAnsi="Times New Roman" w:hint="eastAsia"/>
              <w:lang w:eastAsia="ko-KR"/>
            </w:rPr>
            <w:delText>:</w:delText>
          </w:r>
        </w:del>
      </w:ins>
      <w:ins w:id="153" w:author="standard" w:date="2021-03-26T16:20:00Z">
        <w:r w:rsidR="0049387E">
          <w:rPr>
            <w:rFonts w:ascii="Times New Roman" w:hAnsi="Times New Roman" w:hint="eastAsia"/>
            <w:lang w:eastAsia="ko-KR"/>
          </w:rPr>
          <w:t>Desi</w:t>
        </w:r>
        <w:r w:rsidR="0049387E">
          <w:rPr>
            <w:rFonts w:ascii="Times New Roman" w:hAnsi="Times New Roman"/>
            <w:lang w:eastAsia="ko-KR"/>
          </w:rPr>
          <w:t>gned by</w:t>
        </w:r>
      </w:ins>
      <w:ins w:id="154" w:author="제이펍 출판사" w:date="2021-03-14T17:52:00Z">
        <w:r>
          <w:rPr>
            <w:rFonts w:ascii="Times New Roman" w:hAnsi="Times New Roman"/>
            <w:lang w:eastAsia="ko-KR"/>
          </w:rPr>
          <w:t xml:space="preserve"> </w:t>
        </w:r>
      </w:ins>
      <w:commentRangeStart w:id="155"/>
      <w:commentRangeStart w:id="156"/>
      <w:r w:rsidR="00FD7B2A" w:rsidRPr="00ED4019">
        <w:rPr>
          <w:rFonts w:ascii="Times New Roman" w:hAnsi="Times New Roman"/>
          <w:lang w:eastAsia="ko-KR"/>
        </w:rPr>
        <w:t>www.freepik.com</w:t>
      </w:r>
      <w:commentRangeEnd w:id="155"/>
      <w:r>
        <w:rPr>
          <w:rStyle w:val="af3"/>
          <w:i w:val="0"/>
        </w:rPr>
        <w:commentReference w:id="155"/>
      </w:r>
      <w:commentRangeEnd w:id="156"/>
      <w:r w:rsidR="0049387E">
        <w:rPr>
          <w:rStyle w:val="af3"/>
          <w:i w:val="0"/>
        </w:rPr>
        <w:commentReference w:id="156"/>
      </w:r>
      <w:ins w:id="157" w:author="제이펍 출판사" w:date="2021-03-14T17:52:00Z">
        <w:r>
          <w:rPr>
            <w:rFonts w:ascii="Times New Roman" w:hAnsi="Times New Roman"/>
            <w:lang w:eastAsia="ko-KR"/>
          </w:rPr>
          <w:t>)</w:t>
        </w:r>
      </w:ins>
    </w:p>
    <w:p w14:paraId="6AAA5F69" w14:textId="77777777" w:rsidR="001B0D03" w:rsidRDefault="001B0D03" w:rsidP="00BF7861">
      <w:pPr>
        <w:pStyle w:val="a0"/>
        <w:jc w:val="both"/>
        <w:rPr>
          <w:ins w:id="158" w:author="제이펍 출판사" w:date="2021-03-14T17:46:00Z"/>
          <w:rFonts w:ascii="Times New Roman" w:hAnsi="Times New Roman"/>
          <w:lang w:eastAsia="ko-KR"/>
        </w:rPr>
      </w:pPr>
    </w:p>
    <w:p w14:paraId="540D75C7" w14:textId="5472BFA8" w:rsidR="00FD7B2A" w:rsidRPr="00ED4019" w:rsidRDefault="00FD7B2A">
      <w:pPr>
        <w:pStyle w:val="a0"/>
        <w:jc w:val="both"/>
        <w:rPr>
          <w:rFonts w:ascii="Times New Roman" w:hAnsi="Times New Roman"/>
          <w:lang w:eastAsia="ko-KR"/>
        </w:rPr>
        <w:pPrChange w:id="159" w:author="제이펍 출판사" w:date="2021-03-14T15:57:00Z">
          <w:pPr>
            <w:pStyle w:val="a0"/>
          </w:pPr>
        </w:pPrChange>
      </w:pPr>
      <w:r w:rsidRPr="00ED4019">
        <w:rPr>
          <w:rFonts w:ascii="Times New Roman" w:hAnsi="Times New Roman"/>
          <w:lang w:eastAsia="ko-KR"/>
        </w:rPr>
        <w:t>따라서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시계열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데이터는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다른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데이터</w:t>
      </w:r>
      <w:r w:rsidRPr="00ED4019">
        <w:rPr>
          <w:rFonts w:ascii="Times New Roman" w:hAnsi="Times New Roman"/>
          <w:lang w:eastAsia="ko-KR"/>
        </w:rPr>
        <w:t xml:space="preserve"> </w:t>
      </w:r>
      <w:del w:id="160" w:author="제이펍 출판사" w:date="2021-03-14T17:52:00Z">
        <w:r w:rsidRPr="00ED4019" w:rsidDel="001B0D03">
          <w:rPr>
            <w:rFonts w:ascii="Times New Roman" w:hAnsi="Times New Roman" w:hint="eastAsia"/>
            <w:lang w:eastAsia="ko-KR"/>
          </w:rPr>
          <w:delText>셋</w:delText>
        </w:r>
      </w:del>
      <w:ins w:id="161" w:author="제이펍 출판사" w:date="2021-03-14T17:52:00Z">
        <w:r w:rsidR="001B0D03">
          <w:rPr>
            <w:rFonts w:ascii="Times New Roman" w:hAnsi="Times New Roman" w:hint="eastAsia"/>
            <w:lang w:eastAsia="ko-KR"/>
          </w:rPr>
          <w:t>세트</w:t>
        </w:r>
      </w:ins>
      <w:ins w:id="162" w:author="제이펍 출판사" w:date="2021-03-14T17:47:00Z">
        <w:r w:rsidR="001B0D03">
          <w:rPr>
            <w:rFonts w:ascii="Times New Roman" w:hAnsi="Times New Roman" w:hint="eastAsia"/>
            <w:lang w:eastAsia="ko-KR"/>
          </w:rPr>
          <w:t>(</w:t>
        </w:r>
        <w:r w:rsidR="001B0D03">
          <w:rPr>
            <w:rFonts w:ascii="Times New Roman" w:hAnsi="Times New Roman"/>
            <w:lang w:eastAsia="ko-KR"/>
          </w:rPr>
          <w:t>data set)</w:t>
        </w:r>
      </w:ins>
      <w:del w:id="163" w:author="제이펍 출판사" w:date="2021-03-14T17:52:00Z">
        <w:r w:rsidRPr="00ED4019" w:rsidDel="001B0D03">
          <w:rPr>
            <w:rFonts w:ascii="Times New Roman" w:hAnsi="Times New Roman" w:hint="eastAsia"/>
            <w:lang w:eastAsia="ko-KR"/>
          </w:rPr>
          <w:delText>과</w:delText>
        </w:r>
      </w:del>
      <w:ins w:id="164" w:author="제이펍 출판사" w:date="2021-03-14T17:52:00Z">
        <w:r w:rsidR="001B0D03">
          <w:rPr>
            <w:rFonts w:ascii="Times New Roman" w:hAnsi="Times New Roman" w:hint="eastAsia"/>
            <w:lang w:eastAsia="ko-KR"/>
          </w:rPr>
          <w:t>와</w:t>
        </w:r>
      </w:ins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달리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시간이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하나의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특성이기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때문에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다른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데이터에서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보이지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않는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다음과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같은</w:t>
      </w:r>
      <w:r w:rsidRPr="00ED4019">
        <w:rPr>
          <w:rFonts w:ascii="Times New Roman" w:hAnsi="Times New Roman"/>
          <w:lang w:eastAsia="ko-KR"/>
        </w:rPr>
        <w:t xml:space="preserve"> </w:t>
      </w:r>
      <w:del w:id="165" w:author="제이펍 출판사" w:date="2021-03-14T17:46:00Z">
        <w:r w:rsidRPr="00ED4019" w:rsidDel="001B0D03">
          <w:rPr>
            <w:rFonts w:ascii="Times New Roman" w:hAnsi="Times New Roman"/>
            <w:lang w:eastAsia="ko-KR"/>
          </w:rPr>
          <w:delText>몇가지</w:delText>
        </w:r>
      </w:del>
      <w:ins w:id="166" w:author="제이펍 출판사" w:date="2021-03-14T17:46:00Z">
        <w:r w:rsidR="001B0D03">
          <w:rPr>
            <w:rFonts w:ascii="Times New Roman" w:hAnsi="Times New Roman"/>
            <w:lang w:eastAsia="ko-KR"/>
          </w:rPr>
          <w:t>몇</w:t>
        </w:r>
        <w:r w:rsidR="001B0D03">
          <w:rPr>
            <w:rFonts w:ascii="Times New Roman" w:hAnsi="Times New Roman"/>
            <w:lang w:eastAsia="ko-KR"/>
          </w:rPr>
          <w:t xml:space="preserve"> </w:t>
        </w:r>
        <w:r w:rsidR="001B0D03">
          <w:rPr>
            <w:rFonts w:ascii="Times New Roman" w:hAnsi="Times New Roman"/>
            <w:lang w:eastAsia="ko-KR"/>
          </w:rPr>
          <w:t>가지</w:t>
        </w:r>
      </w:ins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특성을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지닌다</w:t>
      </w:r>
      <w:r w:rsidRPr="00ED4019">
        <w:rPr>
          <w:rFonts w:ascii="Times New Roman" w:hAnsi="Times New Roman"/>
          <w:lang w:eastAsia="ko-KR"/>
        </w:rPr>
        <w:t>.</w:t>
      </w:r>
    </w:p>
    <w:p w14:paraId="236C286A" w14:textId="53DEB09F" w:rsidR="00FD7B2A" w:rsidRDefault="003C1ADE">
      <w:pPr>
        <w:pStyle w:val="1"/>
        <w:numPr>
          <w:ilvl w:val="0"/>
          <w:numId w:val="0"/>
        </w:numPr>
        <w:jc w:val="both"/>
        <w:rPr>
          <w:lang w:eastAsia="ko-KR"/>
        </w:rPr>
        <w:pPrChange w:id="167" w:author="제이펍 출판사" w:date="2021-03-14T18:34:00Z">
          <w:pPr>
            <w:pStyle w:val="1"/>
          </w:pPr>
        </w:pPrChange>
      </w:pPr>
      <w:bookmarkStart w:id="168" w:name="시계열-데이터의-특성"/>
      <w:bookmarkEnd w:id="96"/>
      <w:ins w:id="169" w:author="제이펍 출판사" w:date="2021-03-14T18:34:00Z">
        <w:r>
          <w:rPr>
            <w:rFonts w:hint="eastAsia"/>
            <w:lang w:eastAsia="ko-KR"/>
          </w:rPr>
          <w:t>1</w:t>
        </w:r>
        <w:r>
          <w:rPr>
            <w:lang w:eastAsia="ko-KR"/>
          </w:rPr>
          <w:t xml:space="preserve">.2 </w:t>
        </w:r>
      </w:ins>
      <w:r w:rsidR="00FD7B2A">
        <w:rPr>
          <w:lang w:eastAsia="ko-KR"/>
        </w:rPr>
        <w:t>시계열 데이터의 특성</w:t>
      </w:r>
    </w:p>
    <w:p w14:paraId="07572B2D" w14:textId="76AA916F" w:rsidR="00FD7B2A" w:rsidRDefault="003C1ADE">
      <w:pPr>
        <w:pStyle w:val="2"/>
        <w:numPr>
          <w:ilvl w:val="0"/>
          <w:numId w:val="0"/>
        </w:numPr>
        <w:ind w:left="760"/>
        <w:jc w:val="both"/>
        <w:rPr>
          <w:lang w:eastAsia="ko-KR"/>
        </w:rPr>
        <w:pPrChange w:id="170" w:author="제이펍 출판사" w:date="2021-03-14T18:34:00Z">
          <w:pPr>
            <w:pStyle w:val="2"/>
          </w:pPr>
        </w:pPrChange>
      </w:pPr>
      <w:bookmarkStart w:id="171" w:name="고정된-시간-독립변수"/>
      <w:ins w:id="172" w:author="제이펍 출판사" w:date="2021-03-14T18:39:00Z">
        <w:r>
          <w:rPr>
            <w:lang w:eastAsia="ko-KR"/>
          </w:rPr>
          <w:t>1.2.1</w:t>
        </w:r>
      </w:ins>
      <w:ins w:id="173" w:author="제이펍 출판사" w:date="2021-03-14T18:37:00Z">
        <w:r>
          <w:rPr>
            <w:lang w:eastAsia="ko-KR"/>
          </w:rPr>
          <w:t xml:space="preserve"> </w:t>
        </w:r>
      </w:ins>
      <w:r w:rsidR="00FD7B2A">
        <w:rPr>
          <w:lang w:eastAsia="ko-KR"/>
        </w:rPr>
        <w:t>고정된 시간 독립변수</w:t>
      </w:r>
    </w:p>
    <w:p w14:paraId="36200775" w14:textId="6B781164" w:rsidR="00FD7B2A" w:rsidRPr="00ED4019" w:rsidDel="00F97807" w:rsidRDefault="00FD7B2A">
      <w:pPr>
        <w:jc w:val="both"/>
        <w:rPr>
          <w:del w:id="174" w:author="제이펍 출판사" w:date="2021-03-14T17:54:00Z"/>
          <w:rFonts w:ascii="Times New Roman" w:hAnsi="Times New Roman"/>
          <w:lang w:eastAsia="ko-KR"/>
        </w:rPr>
        <w:pPrChange w:id="175" w:author="제이펍 출판사" w:date="2021-03-14T15:57:00Z">
          <w:pPr/>
        </w:pPrChange>
      </w:pPr>
      <w:r w:rsidRPr="00ED4019">
        <w:rPr>
          <w:rFonts w:ascii="Times New Roman" w:hAnsi="Times New Roman"/>
          <w:lang w:eastAsia="ko-KR"/>
        </w:rPr>
        <w:t>일반적으로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데이터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분석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시에는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독립변수와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종속</w:t>
      </w:r>
      <w:del w:id="176" w:author="제이펍 출판사" w:date="2021-03-14T17:54:00Z">
        <w:r w:rsidRPr="00ED4019" w:rsidDel="00F97807">
          <w:rPr>
            <w:rFonts w:ascii="Times New Roman" w:hAnsi="Times New Roman"/>
            <w:lang w:eastAsia="ko-KR"/>
          </w:rPr>
          <w:delText>변수간</w:delText>
        </w:r>
      </w:del>
      <w:ins w:id="177" w:author="제이펍 출판사" w:date="2021-03-14T17:54:00Z">
        <w:r w:rsidR="00F97807">
          <w:rPr>
            <w:rFonts w:ascii="Times New Roman" w:hAnsi="Times New Roman"/>
            <w:lang w:eastAsia="ko-KR"/>
          </w:rPr>
          <w:t>변수</w:t>
        </w:r>
        <w:r w:rsidR="00F97807">
          <w:rPr>
            <w:rFonts w:ascii="Times New Roman" w:hAnsi="Times New Roman"/>
            <w:lang w:eastAsia="ko-KR"/>
          </w:rPr>
          <w:t xml:space="preserve"> </w:t>
        </w:r>
        <w:r w:rsidR="00F97807">
          <w:rPr>
            <w:rFonts w:ascii="Times New Roman" w:hAnsi="Times New Roman"/>
            <w:lang w:eastAsia="ko-KR"/>
          </w:rPr>
          <w:t>간</w:t>
        </w:r>
      </w:ins>
      <w:r w:rsidRPr="00ED4019">
        <w:rPr>
          <w:rFonts w:ascii="Times New Roman" w:hAnsi="Times New Roman"/>
          <w:lang w:eastAsia="ko-KR"/>
        </w:rPr>
        <w:t>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관계를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분석하는</w:t>
      </w:r>
      <w:r w:rsidRPr="00ED4019">
        <w:rPr>
          <w:rFonts w:ascii="Times New Roman" w:hAnsi="Times New Roman"/>
          <w:lang w:eastAsia="ko-KR"/>
        </w:rPr>
        <w:t xml:space="preserve"> </w:t>
      </w:r>
      <w:del w:id="178" w:author="제이펍 출판사" w:date="2021-03-14T17:54:00Z">
        <w:r w:rsidRPr="00ED4019" w:rsidDel="00F97807">
          <w:rPr>
            <w:rFonts w:ascii="Times New Roman" w:hAnsi="Times New Roman"/>
            <w:lang w:eastAsia="ko-KR"/>
          </w:rPr>
          <w:delText>것이</w:delText>
        </w:r>
        <w:r w:rsidRPr="00ED4019" w:rsidDel="00F97807">
          <w:rPr>
            <w:rFonts w:ascii="Times New Roman" w:hAnsi="Times New Roman"/>
            <w:lang w:eastAsia="ko-KR"/>
          </w:rPr>
          <w:delText xml:space="preserve"> </w:delText>
        </w:r>
        <w:r w:rsidRPr="00ED4019" w:rsidDel="00F97807">
          <w:rPr>
            <w:rFonts w:ascii="Times New Roman" w:hAnsi="Times New Roman"/>
            <w:lang w:eastAsia="ko-KR"/>
          </w:rPr>
          <w:delText>목적인</w:delText>
        </w:r>
        <w:r w:rsidRPr="00ED4019" w:rsidDel="00F97807">
          <w:rPr>
            <w:rFonts w:ascii="Times New Roman" w:hAnsi="Times New Roman"/>
            <w:lang w:eastAsia="ko-KR"/>
          </w:rPr>
          <w:delText xml:space="preserve"> </w:delText>
        </w:r>
      </w:del>
      <w:r w:rsidRPr="00ED4019">
        <w:rPr>
          <w:rFonts w:ascii="Times New Roman" w:hAnsi="Times New Roman"/>
          <w:lang w:eastAsia="ko-KR"/>
        </w:rPr>
        <w:t>경우가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많다</w:t>
      </w:r>
      <w:r w:rsidRPr="00ED4019">
        <w:rPr>
          <w:rFonts w:ascii="Times New Roman" w:hAnsi="Times New Roman"/>
          <w:lang w:eastAsia="ko-KR"/>
        </w:rPr>
        <w:t>.</w:t>
      </w:r>
      <w:ins w:id="179" w:author="제이펍 출판사" w:date="2021-03-14T17:54:00Z">
        <w:r w:rsidR="00F97807">
          <w:rPr>
            <w:rFonts w:ascii="Times New Roman" w:hAnsi="Times New Roman"/>
            <w:lang w:eastAsia="ko-KR"/>
          </w:rPr>
          <w:t xml:space="preserve"> </w:t>
        </w:r>
      </w:ins>
    </w:p>
    <w:p w14:paraId="05CAF07E" w14:textId="1CD18ECA" w:rsidR="00FD7B2A" w:rsidRPr="00ED4019" w:rsidRDefault="00FD7B2A">
      <w:pPr>
        <w:jc w:val="both"/>
        <w:rPr>
          <w:rFonts w:ascii="Times New Roman" w:hAnsi="Times New Roman"/>
          <w:lang w:eastAsia="ko-KR"/>
        </w:rPr>
        <w:pPrChange w:id="180" w:author="제이펍 출판사" w:date="2021-03-14T17:54:00Z">
          <w:pPr>
            <w:pStyle w:val="a0"/>
          </w:pPr>
        </w:pPrChange>
      </w:pPr>
      <w:r w:rsidRPr="00ED4019">
        <w:rPr>
          <w:rFonts w:ascii="Times New Roman" w:hAnsi="Times New Roman"/>
          <w:lang w:eastAsia="ko-KR"/>
        </w:rPr>
        <w:t>종속변수의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행동을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예측하기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위해서는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하나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혹은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여러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개의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독립변수가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필요하고</w:t>
      </w:r>
      <w:ins w:id="181" w:author="제이펍 출판사" w:date="2021-03-14T17:55:00Z">
        <w:r w:rsidR="00F97807">
          <w:rPr>
            <w:rFonts w:ascii="Times New Roman" w:hAnsi="Times New Roman" w:hint="eastAsia"/>
            <w:lang w:eastAsia="ko-KR"/>
          </w:rPr>
          <w:t>,</w:t>
        </w:r>
      </w:ins>
      <w:r w:rsidRPr="00ED4019">
        <w:rPr>
          <w:rFonts w:ascii="Times New Roman" w:hAnsi="Times New Roman"/>
          <w:lang w:eastAsia="ko-KR"/>
        </w:rPr>
        <w:t xml:space="preserve"> </w:t>
      </w:r>
      <w:del w:id="182" w:author="제이펍 출판사" w:date="2021-03-14T17:54:00Z">
        <w:r w:rsidRPr="00ED4019" w:rsidDel="00F97807">
          <w:rPr>
            <w:rFonts w:ascii="Times New Roman" w:hAnsi="Times New Roman"/>
            <w:lang w:eastAsia="ko-KR"/>
          </w:rPr>
          <w:delText>이들간</w:delText>
        </w:r>
      </w:del>
      <w:ins w:id="183" w:author="제이펍 출판사" w:date="2021-03-14T17:54:00Z">
        <w:r w:rsidR="00F97807">
          <w:rPr>
            <w:rFonts w:ascii="Times New Roman" w:hAnsi="Times New Roman"/>
            <w:lang w:eastAsia="ko-KR"/>
          </w:rPr>
          <w:t>이들</w:t>
        </w:r>
        <w:r w:rsidR="00F97807">
          <w:rPr>
            <w:rFonts w:ascii="Times New Roman" w:hAnsi="Times New Roman"/>
            <w:lang w:eastAsia="ko-KR"/>
          </w:rPr>
          <w:t xml:space="preserve"> </w:t>
        </w:r>
        <w:r w:rsidR="00F97807">
          <w:rPr>
            <w:rFonts w:ascii="Times New Roman" w:hAnsi="Times New Roman"/>
            <w:lang w:eastAsia="ko-KR"/>
          </w:rPr>
          <w:t>간</w:t>
        </w:r>
      </w:ins>
      <w:r w:rsidRPr="00ED4019">
        <w:rPr>
          <w:rFonts w:ascii="Times New Roman" w:hAnsi="Times New Roman"/>
          <w:lang w:eastAsia="ko-KR"/>
        </w:rPr>
        <w:t>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관계성을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알아냄으로써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향후</w:t>
      </w:r>
      <w:r w:rsidRPr="00ED4019">
        <w:rPr>
          <w:rFonts w:ascii="Times New Roman" w:hAnsi="Times New Roman"/>
          <w:lang w:eastAsia="ko-KR"/>
        </w:rPr>
        <w:t xml:space="preserve"> </w:t>
      </w:r>
      <w:del w:id="184" w:author="제이펍 출판사" w:date="2021-03-14T17:54:00Z">
        <w:r w:rsidRPr="00ED4019" w:rsidDel="00F97807">
          <w:rPr>
            <w:rFonts w:ascii="Times New Roman" w:hAnsi="Times New Roman"/>
            <w:lang w:eastAsia="ko-KR"/>
          </w:rPr>
          <w:delText>독립</w:delText>
        </w:r>
        <w:r w:rsidRPr="00ED4019" w:rsidDel="00F97807">
          <w:rPr>
            <w:rFonts w:ascii="Times New Roman" w:hAnsi="Times New Roman"/>
            <w:lang w:eastAsia="ko-KR"/>
          </w:rPr>
          <w:delText xml:space="preserve"> </w:delText>
        </w:r>
        <w:r w:rsidRPr="00ED4019" w:rsidDel="00F97807">
          <w:rPr>
            <w:rFonts w:ascii="Times New Roman" w:hAnsi="Times New Roman"/>
            <w:lang w:eastAsia="ko-KR"/>
          </w:rPr>
          <w:delText>변수</w:delText>
        </w:r>
      </w:del>
      <w:ins w:id="185" w:author="제이펍 출판사" w:date="2021-03-14T17:54:00Z">
        <w:r w:rsidR="00F97807">
          <w:rPr>
            <w:rFonts w:ascii="Times New Roman" w:hAnsi="Times New Roman"/>
            <w:lang w:eastAsia="ko-KR"/>
          </w:rPr>
          <w:t>독립변수</w:t>
        </w:r>
      </w:ins>
      <w:r w:rsidRPr="00ED4019">
        <w:rPr>
          <w:rFonts w:ascii="Times New Roman" w:hAnsi="Times New Roman"/>
          <w:lang w:eastAsia="ko-KR"/>
        </w:rPr>
        <w:t>에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따라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종속변수의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예측값을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도출한다</w:t>
      </w:r>
      <w:del w:id="186" w:author="제이펍 출판사" w:date="2021-03-14T17:55:00Z">
        <w:r w:rsidRPr="00ED4019" w:rsidDel="00F97807">
          <w:rPr>
            <w:rFonts w:ascii="Times New Roman" w:hAnsi="Times New Roman"/>
            <w:lang w:eastAsia="ko-KR"/>
          </w:rPr>
          <w:delText xml:space="preserve">. </w:delText>
        </w:r>
        <w:r w:rsidRPr="00ED4019" w:rsidDel="00F97807">
          <w:rPr>
            <w:rFonts w:ascii="Times New Roman" w:hAnsi="Times New Roman"/>
            <w:lang w:eastAsia="ko-KR"/>
          </w:rPr>
          <w:delText>예를</w:delText>
        </w:r>
        <w:r w:rsidRPr="00ED4019" w:rsidDel="00F97807">
          <w:rPr>
            <w:rFonts w:ascii="Times New Roman" w:hAnsi="Times New Roman"/>
            <w:lang w:eastAsia="ko-KR"/>
          </w:rPr>
          <w:delText xml:space="preserve"> </w:delText>
        </w:r>
        <w:r w:rsidRPr="00ED4019" w:rsidDel="00F97807">
          <w:rPr>
            <w:rFonts w:ascii="Times New Roman" w:hAnsi="Times New Roman"/>
            <w:lang w:eastAsia="ko-KR"/>
          </w:rPr>
          <w:delText>들어</w:delText>
        </w:r>
        <w:r w:rsidRPr="00ED4019" w:rsidDel="00F97807">
          <w:rPr>
            <w:rFonts w:ascii="Times New Roman" w:hAnsi="Times New Roman"/>
            <w:lang w:eastAsia="ko-KR"/>
          </w:rPr>
          <w:delText xml:space="preserve"> </w:delText>
        </w:r>
      </w:del>
      <w:ins w:id="187" w:author="제이펍 출판사" w:date="2021-03-14T17:55:00Z">
        <w:r w:rsidR="00F97807">
          <w:rPr>
            <w:rFonts w:ascii="Times New Roman" w:hAnsi="Times New Roman"/>
            <w:lang w:eastAsia="ko-KR"/>
          </w:rPr>
          <w:t xml:space="preserve">. </w:t>
        </w:r>
        <w:r w:rsidR="00F97807">
          <w:rPr>
            <w:rFonts w:ascii="Times New Roman" w:hAnsi="Times New Roman"/>
            <w:lang w:eastAsia="ko-KR"/>
          </w:rPr>
          <w:t>예를</w:t>
        </w:r>
        <w:r w:rsidR="00F97807">
          <w:rPr>
            <w:rFonts w:ascii="Times New Roman" w:hAnsi="Times New Roman"/>
            <w:lang w:eastAsia="ko-KR"/>
          </w:rPr>
          <w:t xml:space="preserve"> </w:t>
        </w:r>
        <w:r w:rsidR="00F97807">
          <w:rPr>
            <w:rFonts w:ascii="Times New Roman" w:hAnsi="Times New Roman"/>
            <w:lang w:eastAsia="ko-KR"/>
          </w:rPr>
          <w:t>들어</w:t>
        </w:r>
        <w:r w:rsidR="00F97807">
          <w:rPr>
            <w:rFonts w:ascii="Times New Roman" w:hAnsi="Times New Roman"/>
            <w:lang w:eastAsia="ko-KR"/>
          </w:rPr>
          <w:t xml:space="preserve">, </w:t>
        </w:r>
      </w:ins>
      <w:r w:rsidRPr="00ED4019">
        <w:rPr>
          <w:rFonts w:ascii="Times New Roman" w:hAnsi="Times New Roman"/>
          <w:lang w:eastAsia="ko-KR"/>
        </w:rPr>
        <w:t>자동차의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속도가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빠를수록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제동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거리는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길어지게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된다</w:t>
      </w:r>
      <w:r w:rsidRPr="00ED4019">
        <w:rPr>
          <w:rFonts w:ascii="Times New Roman" w:hAnsi="Times New Roman"/>
          <w:lang w:eastAsia="ko-KR"/>
        </w:rPr>
        <w:t xml:space="preserve">. </w:t>
      </w:r>
      <w:r w:rsidRPr="00ED4019">
        <w:rPr>
          <w:rFonts w:ascii="Times New Roman" w:hAnsi="Times New Roman"/>
          <w:lang w:eastAsia="ko-KR"/>
        </w:rPr>
        <w:t>이를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그래프</w:t>
      </w:r>
      <w:ins w:id="188" w:author="user" w:date="2021-03-17T12:18:00Z">
        <w:r w:rsidR="00B01CC5">
          <w:rPr>
            <w:rFonts w:ascii="Times New Roman" w:hAnsi="Times New Roman" w:hint="eastAsia"/>
            <w:lang w:eastAsia="ko-KR"/>
          </w:rPr>
          <w:t>에서</w:t>
        </w:r>
      </w:ins>
      <w:del w:id="189" w:author="user" w:date="2021-03-17T12:18:00Z">
        <w:r w:rsidRPr="00ED4019" w:rsidDel="00B01CC5">
          <w:rPr>
            <w:rFonts w:ascii="Times New Roman" w:hAnsi="Times New Roman"/>
            <w:lang w:eastAsia="ko-KR"/>
          </w:rPr>
          <w:delText xml:space="preserve"> </w:delText>
        </w:r>
        <w:r w:rsidRPr="00ED4019" w:rsidDel="00B01CC5">
          <w:rPr>
            <w:rFonts w:ascii="Times New Roman" w:hAnsi="Times New Roman"/>
            <w:lang w:eastAsia="ko-KR"/>
          </w:rPr>
          <w:delText>상으로</w:delText>
        </w:r>
      </w:del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보면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양의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상관관계를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보이는데</w:t>
      </w:r>
      <w:ins w:id="190" w:author="제이펍 출판사" w:date="2021-03-14T17:55:00Z">
        <w:r w:rsidR="00F97807">
          <w:rPr>
            <w:rFonts w:ascii="Times New Roman" w:hAnsi="Times New Roman" w:hint="eastAsia"/>
            <w:lang w:eastAsia="ko-KR"/>
          </w:rPr>
          <w:t>,</w:t>
        </w:r>
      </w:ins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경우는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제동</w:t>
      </w:r>
      <w:ins w:id="191" w:author="제이펍 출판사" w:date="2021-03-14T17:55:00Z">
        <w:r w:rsidR="00F97807">
          <w:rPr>
            <w:rFonts w:ascii="Times New Roman" w:hAnsi="Times New Roman" w:hint="eastAsia"/>
            <w:lang w:eastAsia="ko-KR"/>
          </w:rPr>
          <w:t xml:space="preserve"> </w:t>
        </w:r>
      </w:ins>
      <w:r w:rsidRPr="00ED4019">
        <w:rPr>
          <w:rFonts w:ascii="Times New Roman" w:hAnsi="Times New Roman"/>
          <w:lang w:eastAsia="ko-KR"/>
        </w:rPr>
        <w:t>거리를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종속변수로</w:t>
      </w:r>
      <w:r w:rsidRPr="00ED4019">
        <w:rPr>
          <w:rFonts w:ascii="Times New Roman" w:hAnsi="Times New Roman"/>
          <w:lang w:eastAsia="ko-KR"/>
        </w:rPr>
        <w:t xml:space="preserve">, </w:t>
      </w:r>
      <w:r w:rsidRPr="00ED4019">
        <w:rPr>
          <w:rFonts w:ascii="Times New Roman" w:hAnsi="Times New Roman"/>
          <w:lang w:eastAsia="ko-KR"/>
        </w:rPr>
        <w:t>자동차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속도를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독립변수로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분석할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있다</w:t>
      </w:r>
      <w:r w:rsidRPr="00ED4019">
        <w:rPr>
          <w:rFonts w:ascii="Times New Roman" w:hAnsi="Times New Roman"/>
          <w:lang w:eastAsia="ko-KR"/>
        </w:rPr>
        <w:t>.</w:t>
      </w:r>
    </w:p>
    <w:p w14:paraId="5578D535" w14:textId="4827C575" w:rsidR="00FD7B2A" w:rsidRDefault="00FD7B2A" w:rsidP="00BF7861">
      <w:pPr>
        <w:pStyle w:val="a0"/>
        <w:jc w:val="both"/>
        <w:rPr>
          <w:ins w:id="192" w:author="제이펍 출판사" w:date="2021-03-14T17:56:00Z"/>
          <w:rFonts w:ascii="Times New Roman" w:hAnsi="Times New Roman"/>
          <w:lang w:eastAsia="ko-KR"/>
        </w:rPr>
      </w:pPr>
      <w:r w:rsidRPr="00ED4019">
        <w:rPr>
          <w:rFonts w:ascii="Times New Roman" w:hAnsi="Times New Roman"/>
          <w:lang w:eastAsia="ko-KR"/>
        </w:rPr>
        <w:t>그러나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b/>
          <w:lang w:eastAsia="ko-KR"/>
        </w:rPr>
        <w:t>시계열</w:t>
      </w:r>
      <w:r w:rsidRPr="00ED4019">
        <w:rPr>
          <w:rFonts w:ascii="Times New Roman" w:hAnsi="Times New Roman"/>
          <w:b/>
          <w:lang w:eastAsia="ko-KR"/>
        </w:rPr>
        <w:t xml:space="preserve"> </w:t>
      </w:r>
      <w:r w:rsidRPr="00ED4019">
        <w:rPr>
          <w:rFonts w:ascii="Times New Roman" w:hAnsi="Times New Roman"/>
          <w:b/>
          <w:lang w:eastAsia="ko-KR"/>
        </w:rPr>
        <w:t>데이터는</w:t>
      </w:r>
      <w:r w:rsidRPr="00ED4019">
        <w:rPr>
          <w:rFonts w:ascii="Times New Roman" w:hAnsi="Times New Roman"/>
          <w:b/>
          <w:lang w:eastAsia="ko-KR"/>
        </w:rPr>
        <w:t xml:space="preserve"> </w:t>
      </w:r>
      <w:r w:rsidRPr="00ED4019">
        <w:rPr>
          <w:rFonts w:ascii="Times New Roman" w:hAnsi="Times New Roman"/>
          <w:b/>
          <w:lang w:eastAsia="ko-KR"/>
        </w:rPr>
        <w:t>독립변수가</w:t>
      </w:r>
      <w:r w:rsidRPr="00ED4019">
        <w:rPr>
          <w:rFonts w:ascii="Times New Roman" w:hAnsi="Times New Roman"/>
          <w:b/>
          <w:lang w:eastAsia="ko-KR"/>
        </w:rPr>
        <w:t xml:space="preserve"> </w:t>
      </w:r>
      <w:r w:rsidRPr="00ED4019">
        <w:rPr>
          <w:rFonts w:ascii="Times New Roman" w:hAnsi="Times New Roman"/>
          <w:b/>
          <w:lang w:eastAsia="ko-KR"/>
        </w:rPr>
        <w:t>시간으로</w:t>
      </w:r>
      <w:r w:rsidRPr="00ED4019">
        <w:rPr>
          <w:rFonts w:ascii="Times New Roman" w:hAnsi="Times New Roman"/>
          <w:b/>
          <w:lang w:eastAsia="ko-KR"/>
        </w:rPr>
        <w:t xml:space="preserve"> </w:t>
      </w:r>
      <w:r w:rsidRPr="00ED4019">
        <w:rPr>
          <w:rFonts w:ascii="Times New Roman" w:hAnsi="Times New Roman"/>
          <w:b/>
          <w:lang w:eastAsia="ko-KR"/>
        </w:rPr>
        <w:t>고정</w:t>
      </w:r>
      <w:r w:rsidRPr="00ED4019">
        <w:rPr>
          <w:rFonts w:ascii="Times New Roman" w:hAnsi="Times New Roman"/>
          <w:lang w:eastAsia="ko-KR"/>
        </w:rPr>
        <w:t>된다</w:t>
      </w:r>
      <w:r w:rsidRPr="00ED4019">
        <w:rPr>
          <w:rFonts w:ascii="Times New Roman" w:hAnsi="Times New Roman"/>
          <w:lang w:eastAsia="ko-KR"/>
        </w:rPr>
        <w:t xml:space="preserve">. </w:t>
      </w:r>
      <w:r w:rsidRPr="00ED4019">
        <w:rPr>
          <w:rFonts w:ascii="Times New Roman" w:hAnsi="Times New Roman"/>
          <w:lang w:eastAsia="ko-KR"/>
        </w:rPr>
        <w:t>따라서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시계열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데이터는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변수와의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상관관계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없이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분석이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된다는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점에서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다른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데이터와의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차이가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있다</w:t>
      </w:r>
      <w:r w:rsidRPr="00ED4019">
        <w:rPr>
          <w:rFonts w:ascii="Times New Roman" w:hAnsi="Times New Roman"/>
          <w:lang w:eastAsia="ko-KR"/>
        </w:rPr>
        <w:t>.</w:t>
      </w:r>
    </w:p>
    <w:p w14:paraId="38CEF418" w14:textId="77777777" w:rsidR="00CB1087" w:rsidRPr="00ED4019" w:rsidRDefault="00CB1087">
      <w:pPr>
        <w:pStyle w:val="a0"/>
        <w:jc w:val="both"/>
        <w:rPr>
          <w:rFonts w:ascii="Times New Roman" w:hAnsi="Times New Roman"/>
          <w:lang w:eastAsia="ko-KR"/>
        </w:rPr>
        <w:pPrChange w:id="193" w:author="제이펍 출판사" w:date="2021-03-14T15:57:00Z">
          <w:pPr>
            <w:pStyle w:val="a0"/>
          </w:pPr>
        </w:pPrChange>
      </w:pPr>
    </w:p>
    <w:p w14:paraId="17983E61" w14:textId="77777777" w:rsidR="00FD7B2A" w:rsidRPr="00ED4019" w:rsidRDefault="00FD7B2A">
      <w:pPr>
        <w:pStyle w:val="a0"/>
        <w:keepNext/>
        <w:jc w:val="both"/>
        <w:rPr>
          <w:rFonts w:ascii="Times New Roman" w:hAnsi="Times New Roman"/>
        </w:rPr>
        <w:pPrChange w:id="194" w:author="제이펍 출판사" w:date="2021-03-14T15:57:00Z">
          <w:pPr>
            <w:pStyle w:val="a0"/>
            <w:keepNext/>
          </w:pPr>
        </w:pPrChange>
      </w:pPr>
      <w:r w:rsidRPr="00ED4019">
        <w:rPr>
          <w:rFonts w:ascii="Times New Roman" w:hAnsi="Times New Roman"/>
          <w:noProof/>
          <w:lang w:eastAsia="ko-KR"/>
        </w:rPr>
        <w:lastRenderedPageBreak/>
        <w:drawing>
          <wp:inline distT="0" distB="0" distL="0" distR="0" wp14:anchorId="7389A7EE" wp14:editId="02FC4482">
            <wp:extent cx="5969000" cy="2911814"/>
            <wp:effectExtent l="0" t="0" r="0" b="0"/>
            <wp:docPr id="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" descr="%EA%B7%B8%EB%A6%BC1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291181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69DC6D6" w14:textId="386DFB14" w:rsidR="00FD7B2A" w:rsidRPr="00ED4019" w:rsidRDefault="00FD7B2A">
      <w:pPr>
        <w:pStyle w:val="a6"/>
        <w:jc w:val="both"/>
        <w:rPr>
          <w:rFonts w:ascii="Times New Roman" w:hAnsi="Times New Roman"/>
          <w:lang w:eastAsia="ko-KR"/>
        </w:rPr>
        <w:pPrChange w:id="195" w:author="제이펍 출판사" w:date="2021-03-14T15:57:00Z">
          <w:pPr>
            <w:pStyle w:val="a6"/>
          </w:pPr>
        </w:pPrChange>
      </w:pPr>
      <w:commentRangeStart w:id="196"/>
      <w:r w:rsidRPr="00ED4019">
        <w:rPr>
          <w:rFonts w:ascii="Times New Roman" w:hAnsi="Times New Roman" w:hint="eastAsia"/>
          <w:lang w:eastAsia="ko-KR"/>
        </w:rPr>
        <w:t>그림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1-4</w:t>
      </w:r>
      <w:commentRangeEnd w:id="196"/>
      <w:r w:rsidR="00B01CC5">
        <w:rPr>
          <w:rStyle w:val="af3"/>
          <w:i w:val="0"/>
        </w:rPr>
        <w:commentReference w:id="196"/>
      </w:r>
      <w:ins w:id="197" w:author="standard" w:date="2021-03-26T16:24:00Z">
        <w:r w:rsidR="0049387E">
          <w:rPr>
            <w:rFonts w:ascii="Times New Roman" w:hAnsi="Times New Roman"/>
            <w:lang w:eastAsia="ko-KR"/>
          </w:rPr>
          <w:t xml:space="preserve"> </w:t>
        </w:r>
        <w:r w:rsidR="0049387E">
          <w:rPr>
            <w:rFonts w:ascii="Times New Roman" w:hAnsi="Times New Roman" w:hint="eastAsia"/>
            <w:lang w:eastAsia="ko-KR"/>
          </w:rPr>
          <w:t>일반</w:t>
        </w:r>
        <w:r w:rsidR="0049387E">
          <w:rPr>
            <w:rFonts w:ascii="Times New Roman" w:hAnsi="Times New Roman" w:hint="eastAsia"/>
            <w:lang w:eastAsia="ko-KR"/>
          </w:rPr>
          <w:t xml:space="preserve"> </w:t>
        </w:r>
        <w:r w:rsidR="0049387E">
          <w:rPr>
            <w:rFonts w:ascii="Times New Roman" w:hAnsi="Times New Roman" w:hint="eastAsia"/>
            <w:lang w:eastAsia="ko-KR"/>
          </w:rPr>
          <w:t>데이터와</w:t>
        </w:r>
        <w:r w:rsidR="0049387E">
          <w:rPr>
            <w:rFonts w:ascii="Times New Roman" w:hAnsi="Times New Roman" w:hint="eastAsia"/>
            <w:lang w:eastAsia="ko-KR"/>
          </w:rPr>
          <w:t xml:space="preserve"> </w:t>
        </w:r>
        <w:r w:rsidR="0049387E">
          <w:rPr>
            <w:rFonts w:ascii="Times New Roman" w:hAnsi="Times New Roman" w:hint="eastAsia"/>
            <w:lang w:eastAsia="ko-KR"/>
          </w:rPr>
          <w:t>시계열</w:t>
        </w:r>
        <w:r w:rsidR="0049387E">
          <w:rPr>
            <w:rFonts w:ascii="Times New Roman" w:hAnsi="Times New Roman" w:hint="eastAsia"/>
            <w:lang w:eastAsia="ko-KR"/>
          </w:rPr>
          <w:t xml:space="preserve"> </w:t>
        </w:r>
        <w:r w:rsidR="0049387E">
          <w:rPr>
            <w:rFonts w:ascii="Times New Roman" w:hAnsi="Times New Roman" w:hint="eastAsia"/>
            <w:lang w:eastAsia="ko-KR"/>
          </w:rPr>
          <w:t>데이터의</w:t>
        </w:r>
        <w:r w:rsidR="0049387E">
          <w:rPr>
            <w:rFonts w:ascii="Times New Roman" w:hAnsi="Times New Roman" w:hint="eastAsia"/>
            <w:lang w:eastAsia="ko-KR"/>
          </w:rPr>
          <w:t xml:space="preserve"> </w:t>
        </w:r>
        <w:r w:rsidR="0049387E">
          <w:rPr>
            <w:rFonts w:ascii="Times New Roman" w:hAnsi="Times New Roman" w:hint="eastAsia"/>
            <w:lang w:eastAsia="ko-KR"/>
          </w:rPr>
          <w:t>변수</w:t>
        </w:r>
        <w:r w:rsidR="0049387E">
          <w:rPr>
            <w:rFonts w:ascii="Times New Roman" w:hAnsi="Times New Roman" w:hint="eastAsia"/>
            <w:lang w:eastAsia="ko-KR"/>
          </w:rPr>
          <w:t xml:space="preserve"> </w:t>
        </w:r>
        <w:r w:rsidR="0049387E">
          <w:rPr>
            <w:rFonts w:ascii="Times New Roman" w:hAnsi="Times New Roman" w:hint="eastAsia"/>
            <w:lang w:eastAsia="ko-KR"/>
          </w:rPr>
          <w:t>구성</w:t>
        </w:r>
        <w:r w:rsidR="0049387E">
          <w:rPr>
            <w:rFonts w:ascii="Times New Roman" w:hAnsi="Times New Roman" w:hint="eastAsia"/>
            <w:lang w:eastAsia="ko-KR"/>
          </w:rPr>
          <w:t xml:space="preserve"> </w:t>
        </w:r>
        <w:r w:rsidR="0049387E">
          <w:rPr>
            <w:rFonts w:ascii="Times New Roman" w:hAnsi="Times New Roman" w:hint="eastAsia"/>
            <w:lang w:eastAsia="ko-KR"/>
          </w:rPr>
          <w:t>상의</w:t>
        </w:r>
        <w:r w:rsidR="0049387E">
          <w:rPr>
            <w:rFonts w:ascii="Times New Roman" w:hAnsi="Times New Roman" w:hint="eastAsia"/>
            <w:lang w:eastAsia="ko-KR"/>
          </w:rPr>
          <w:t xml:space="preserve"> </w:t>
        </w:r>
        <w:r w:rsidR="0049387E">
          <w:rPr>
            <w:rFonts w:ascii="Times New Roman" w:hAnsi="Times New Roman" w:hint="eastAsia"/>
            <w:lang w:eastAsia="ko-KR"/>
          </w:rPr>
          <w:t>차이</w:t>
        </w:r>
        <w:r w:rsidR="0049387E">
          <w:rPr>
            <w:rFonts w:ascii="Times New Roman" w:hAnsi="Times New Roman"/>
            <w:lang w:eastAsia="ko-KR"/>
          </w:rPr>
          <w:t>(</w:t>
        </w:r>
        <w:r w:rsidR="0049387E">
          <w:rPr>
            <w:rFonts w:ascii="Times New Roman" w:hAnsi="Times New Roman" w:hint="eastAsia"/>
            <w:lang w:eastAsia="ko-KR"/>
          </w:rPr>
          <w:t>Desi</w:t>
        </w:r>
        <w:r w:rsidR="0049387E">
          <w:rPr>
            <w:rFonts w:ascii="Times New Roman" w:hAnsi="Times New Roman"/>
            <w:lang w:eastAsia="ko-KR"/>
          </w:rPr>
          <w:t xml:space="preserve">gned by </w:t>
        </w:r>
        <w:commentRangeStart w:id="198"/>
        <w:commentRangeStart w:id="199"/>
        <w:r w:rsidR="0049387E" w:rsidRPr="00ED4019">
          <w:rPr>
            <w:rFonts w:ascii="Times New Roman" w:hAnsi="Times New Roman"/>
            <w:lang w:eastAsia="ko-KR"/>
          </w:rPr>
          <w:t>www.freepik.com</w:t>
        </w:r>
        <w:commentRangeEnd w:id="198"/>
        <w:r w:rsidR="0049387E">
          <w:rPr>
            <w:rStyle w:val="af3"/>
            <w:i w:val="0"/>
          </w:rPr>
          <w:commentReference w:id="198"/>
        </w:r>
        <w:commentRangeEnd w:id="199"/>
        <w:r w:rsidR="0049387E">
          <w:rPr>
            <w:rStyle w:val="af3"/>
            <w:i w:val="0"/>
          </w:rPr>
          <w:commentReference w:id="199"/>
        </w:r>
        <w:r w:rsidR="0049387E">
          <w:rPr>
            <w:rFonts w:ascii="Times New Roman" w:hAnsi="Times New Roman"/>
            <w:lang w:eastAsia="ko-KR"/>
          </w:rPr>
          <w:t>)</w:t>
        </w:r>
      </w:ins>
    </w:p>
    <w:p w14:paraId="72D7DE6B" w14:textId="77777777" w:rsidR="00CB1087" w:rsidRDefault="00CB1087" w:rsidP="00BF7861">
      <w:pPr>
        <w:pStyle w:val="a0"/>
        <w:jc w:val="both"/>
        <w:rPr>
          <w:ins w:id="200" w:author="제이펍 출판사" w:date="2021-03-14T17:57:00Z"/>
          <w:rFonts w:ascii="Times New Roman" w:hAnsi="Times New Roman"/>
          <w:lang w:eastAsia="ko-KR"/>
        </w:rPr>
      </w:pPr>
    </w:p>
    <w:p w14:paraId="2DE1D10A" w14:textId="125551E3" w:rsidR="00FD7B2A" w:rsidRPr="00ED4019" w:rsidRDefault="00FD7B2A">
      <w:pPr>
        <w:pStyle w:val="a0"/>
        <w:jc w:val="both"/>
        <w:rPr>
          <w:rFonts w:ascii="Times New Roman" w:hAnsi="Times New Roman"/>
          <w:lang w:eastAsia="ko-KR"/>
        </w:rPr>
        <w:pPrChange w:id="201" w:author="제이펍 출판사" w:date="2021-03-14T15:57:00Z">
          <w:pPr>
            <w:pStyle w:val="a0"/>
          </w:pPr>
        </w:pPrChange>
      </w:pPr>
      <w:r w:rsidRPr="00ED4019">
        <w:rPr>
          <w:rFonts w:ascii="Times New Roman" w:hAnsi="Times New Roman"/>
          <w:lang w:eastAsia="ko-KR"/>
        </w:rPr>
        <w:t>시계열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데이터를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구축하는</w:t>
      </w:r>
      <w:ins w:id="202" w:author="제이펍 출판사" w:date="2021-03-14T17:58:00Z">
        <w:r w:rsidR="00CB1087">
          <w:rPr>
            <w:rFonts w:ascii="Times New Roman" w:hAnsi="Times New Roman" w:hint="eastAsia"/>
            <w:lang w:eastAsia="ko-KR"/>
          </w:rPr>
          <w:t xml:space="preserve"> </w:t>
        </w:r>
      </w:ins>
      <w:r w:rsidRPr="00ED4019">
        <w:rPr>
          <w:rFonts w:ascii="Times New Roman" w:hAnsi="Times New Roman"/>
          <w:lang w:eastAsia="ko-KR"/>
        </w:rPr>
        <w:t>데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중요한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요소는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기록되는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시간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간격이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동일해야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한다는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점이다</w:t>
      </w:r>
      <w:del w:id="203" w:author="제이펍 출판사" w:date="2021-03-14T17:55:00Z">
        <w:r w:rsidRPr="00ED4019" w:rsidDel="00F97807">
          <w:rPr>
            <w:rFonts w:ascii="Times New Roman" w:hAnsi="Times New Roman"/>
            <w:lang w:eastAsia="ko-KR"/>
          </w:rPr>
          <w:delText xml:space="preserve">. </w:delText>
        </w:r>
        <w:r w:rsidRPr="00ED4019" w:rsidDel="00F97807">
          <w:rPr>
            <w:rFonts w:ascii="Times New Roman" w:hAnsi="Times New Roman"/>
            <w:lang w:eastAsia="ko-KR"/>
          </w:rPr>
          <w:delText>예를</w:delText>
        </w:r>
        <w:r w:rsidRPr="00ED4019" w:rsidDel="00F97807">
          <w:rPr>
            <w:rFonts w:ascii="Times New Roman" w:hAnsi="Times New Roman"/>
            <w:lang w:eastAsia="ko-KR"/>
          </w:rPr>
          <w:delText xml:space="preserve"> </w:delText>
        </w:r>
        <w:r w:rsidRPr="00ED4019" w:rsidDel="00F97807">
          <w:rPr>
            <w:rFonts w:ascii="Times New Roman" w:hAnsi="Times New Roman"/>
            <w:lang w:eastAsia="ko-KR"/>
          </w:rPr>
          <w:delText>들어</w:delText>
        </w:r>
        <w:r w:rsidRPr="00ED4019" w:rsidDel="00F97807">
          <w:rPr>
            <w:rFonts w:ascii="Times New Roman" w:hAnsi="Times New Roman"/>
            <w:lang w:eastAsia="ko-KR"/>
          </w:rPr>
          <w:delText xml:space="preserve"> </w:delText>
        </w:r>
      </w:del>
      <w:ins w:id="204" w:author="제이펍 출판사" w:date="2021-03-14T17:55:00Z">
        <w:r w:rsidR="00F97807">
          <w:rPr>
            <w:rFonts w:ascii="Times New Roman" w:hAnsi="Times New Roman"/>
            <w:lang w:eastAsia="ko-KR"/>
          </w:rPr>
          <w:t xml:space="preserve">. </w:t>
        </w:r>
        <w:r w:rsidR="00F97807">
          <w:rPr>
            <w:rFonts w:ascii="Times New Roman" w:hAnsi="Times New Roman"/>
            <w:lang w:eastAsia="ko-KR"/>
          </w:rPr>
          <w:t>예를</w:t>
        </w:r>
        <w:r w:rsidR="00F97807">
          <w:rPr>
            <w:rFonts w:ascii="Times New Roman" w:hAnsi="Times New Roman"/>
            <w:lang w:eastAsia="ko-KR"/>
          </w:rPr>
          <w:t xml:space="preserve"> </w:t>
        </w:r>
        <w:r w:rsidR="00F97807">
          <w:rPr>
            <w:rFonts w:ascii="Times New Roman" w:hAnsi="Times New Roman"/>
            <w:lang w:eastAsia="ko-KR"/>
          </w:rPr>
          <w:t>들어</w:t>
        </w:r>
        <w:r w:rsidR="00F97807">
          <w:rPr>
            <w:rFonts w:ascii="Times New Roman" w:hAnsi="Times New Roman"/>
            <w:lang w:eastAsia="ko-KR"/>
          </w:rPr>
          <w:t xml:space="preserve">, </w:t>
        </w:r>
      </w:ins>
      <w:r w:rsidRPr="00ED4019">
        <w:rPr>
          <w:rFonts w:ascii="Times New Roman" w:hAnsi="Times New Roman"/>
          <w:lang w:eastAsia="ko-KR"/>
        </w:rPr>
        <w:t>매월</w:t>
      </w:r>
      <w:del w:id="205" w:author="제이펍 출판사" w:date="2021-03-14T17:58:00Z">
        <w:r w:rsidRPr="00ED4019" w:rsidDel="00CB1087">
          <w:rPr>
            <w:rFonts w:ascii="Times New Roman" w:hAnsi="Times New Roman"/>
            <w:lang w:eastAsia="ko-KR"/>
          </w:rPr>
          <w:delText xml:space="preserve"> </w:delText>
        </w:r>
      </w:del>
      <w:del w:id="206" w:author="제이펍 출판사" w:date="2021-03-14T17:59:00Z">
        <w:r w:rsidRPr="00ED4019" w:rsidDel="00CB1087">
          <w:rPr>
            <w:rFonts w:ascii="Times New Roman" w:hAnsi="Times New Roman"/>
            <w:lang w:eastAsia="ko-KR"/>
          </w:rPr>
          <w:delText>마다</w:delText>
        </w:r>
      </w:del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측정된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어떤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물품의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판매량이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있다면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데이터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전체적으로</w:t>
      </w:r>
      <w:r w:rsidRPr="00ED4019">
        <w:rPr>
          <w:rFonts w:ascii="Times New Roman" w:hAnsi="Times New Roman"/>
          <w:lang w:eastAsia="ko-KR"/>
        </w:rPr>
        <w:t xml:space="preserve"> </w:t>
      </w:r>
      <w:del w:id="207" w:author="제이펍 출판사" w:date="2021-03-14T17:59:00Z">
        <w:r w:rsidRPr="00ED4019" w:rsidDel="00CB1087">
          <w:rPr>
            <w:rFonts w:ascii="Times New Roman" w:hAnsi="Times New Roman" w:hint="eastAsia"/>
            <w:lang w:eastAsia="ko-KR"/>
          </w:rPr>
          <w:delText>매월</w:delText>
        </w:r>
      </w:del>
      <w:ins w:id="208" w:author="제이펍 출판사" w:date="2021-03-14T17:59:00Z">
        <w:r w:rsidR="00CB1087">
          <w:rPr>
            <w:rFonts w:ascii="Times New Roman" w:hAnsi="Times New Roman" w:hint="eastAsia"/>
            <w:lang w:eastAsia="ko-KR"/>
          </w:rPr>
          <w:t>월간</w:t>
        </w:r>
      </w:ins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데이터가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기록되어야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하지만</w:t>
      </w:r>
      <w:ins w:id="209" w:author="제이펍 출판사" w:date="2021-03-14T17:59:00Z">
        <w:r w:rsidR="00CB1087">
          <w:rPr>
            <w:rFonts w:ascii="Times New Roman" w:hAnsi="Times New Roman" w:hint="eastAsia"/>
            <w:lang w:eastAsia="ko-KR"/>
          </w:rPr>
          <w:t>,</w:t>
        </w:r>
      </w:ins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특정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기간</w:t>
      </w:r>
      <w:del w:id="210" w:author="제이펍 출판사" w:date="2021-03-14T18:00:00Z">
        <w:r w:rsidRPr="00ED4019" w:rsidDel="00CB1087">
          <w:rPr>
            <w:rFonts w:ascii="Times New Roman" w:hAnsi="Times New Roman" w:hint="eastAsia"/>
            <w:lang w:eastAsia="ko-KR"/>
          </w:rPr>
          <w:delText xml:space="preserve"> </w:delText>
        </w:r>
        <w:r w:rsidRPr="00ED4019" w:rsidDel="00CB1087">
          <w:rPr>
            <w:rFonts w:ascii="Times New Roman" w:hAnsi="Times New Roman" w:hint="eastAsia"/>
            <w:lang w:eastAsia="ko-KR"/>
          </w:rPr>
          <w:delText>동안</w:delText>
        </w:r>
        <w:r w:rsidRPr="00ED4019" w:rsidDel="00CB1087">
          <w:rPr>
            <w:rFonts w:ascii="Times New Roman" w:hAnsi="Times New Roman" w:hint="eastAsia"/>
            <w:lang w:eastAsia="ko-KR"/>
          </w:rPr>
          <w:delText xml:space="preserve"> </w:delText>
        </w:r>
      </w:del>
      <w:ins w:id="211" w:author="제이펍 출판사" w:date="2021-03-14T18:00:00Z">
        <w:r w:rsidR="00CB1087">
          <w:rPr>
            <w:rFonts w:ascii="Times New Roman" w:hAnsi="Times New Roman" w:hint="eastAsia"/>
            <w:lang w:eastAsia="ko-KR"/>
          </w:rPr>
          <w:t>의</w:t>
        </w:r>
        <w:r w:rsidR="00CB1087">
          <w:rPr>
            <w:rFonts w:ascii="Times New Roman" w:hAnsi="Times New Roman" w:hint="eastAsia"/>
            <w:lang w:eastAsia="ko-KR"/>
          </w:rPr>
          <w:t xml:space="preserve"> </w:t>
        </w:r>
      </w:ins>
      <w:r w:rsidRPr="00ED4019">
        <w:rPr>
          <w:rFonts w:ascii="Times New Roman" w:hAnsi="Times New Roman"/>
          <w:lang w:eastAsia="ko-KR"/>
        </w:rPr>
        <w:t>주간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데이터로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기록되거나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분기</w:t>
      </w:r>
      <w:ins w:id="212" w:author="제이펍 출판사" w:date="2021-03-14T17:59:00Z">
        <w:r w:rsidR="00CB1087">
          <w:rPr>
            <w:rFonts w:ascii="Times New Roman" w:hAnsi="Times New Roman" w:hint="eastAsia"/>
            <w:lang w:eastAsia="ko-KR"/>
          </w:rPr>
          <w:t xml:space="preserve"> </w:t>
        </w:r>
      </w:ins>
      <w:r w:rsidRPr="00ED4019">
        <w:rPr>
          <w:rFonts w:ascii="Times New Roman" w:hAnsi="Times New Roman"/>
          <w:lang w:eastAsia="ko-KR"/>
        </w:rPr>
        <w:t>데이터로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기록되면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올바른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시계열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데이터로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없다</w:t>
      </w:r>
      <w:r w:rsidRPr="00ED4019">
        <w:rPr>
          <w:rFonts w:ascii="Times New Roman" w:hAnsi="Times New Roman"/>
          <w:lang w:eastAsia="ko-KR"/>
        </w:rPr>
        <w:t xml:space="preserve">. </w:t>
      </w:r>
      <w:r w:rsidRPr="00ED4019">
        <w:rPr>
          <w:rFonts w:ascii="Times New Roman" w:hAnsi="Times New Roman"/>
          <w:lang w:eastAsia="ko-KR"/>
        </w:rPr>
        <w:t>매</w:t>
      </w:r>
      <w:del w:id="213" w:author="제이펍 출판사" w:date="2021-03-14T18:00:00Z">
        <w:r w:rsidRPr="00ED4019" w:rsidDel="00CB1087">
          <w:rPr>
            <w:rFonts w:ascii="Times New Roman" w:hAnsi="Times New Roman"/>
            <w:lang w:eastAsia="ko-KR"/>
          </w:rPr>
          <w:delText xml:space="preserve"> </w:delText>
        </w:r>
      </w:del>
      <w:r w:rsidRPr="00ED4019">
        <w:rPr>
          <w:rFonts w:ascii="Times New Roman" w:hAnsi="Times New Roman"/>
          <w:lang w:eastAsia="ko-KR"/>
        </w:rPr>
        <w:t>시간</w:t>
      </w:r>
      <w:r w:rsidRPr="00ED4019">
        <w:rPr>
          <w:rFonts w:ascii="Times New Roman" w:hAnsi="Times New Roman"/>
          <w:lang w:eastAsia="ko-KR"/>
        </w:rPr>
        <w:t xml:space="preserve">, </w:t>
      </w:r>
      <w:r w:rsidRPr="00ED4019">
        <w:rPr>
          <w:rFonts w:ascii="Times New Roman" w:hAnsi="Times New Roman"/>
          <w:lang w:eastAsia="ko-KR"/>
        </w:rPr>
        <w:t>매</w:t>
      </w:r>
      <w:del w:id="214" w:author="제이펍 출판사" w:date="2021-03-14T17:59:00Z">
        <w:r w:rsidRPr="00ED4019" w:rsidDel="00CB1087">
          <w:rPr>
            <w:rFonts w:ascii="Times New Roman" w:hAnsi="Times New Roman"/>
            <w:lang w:eastAsia="ko-KR"/>
          </w:rPr>
          <w:delText xml:space="preserve"> </w:delText>
        </w:r>
      </w:del>
      <w:r w:rsidRPr="00ED4019">
        <w:rPr>
          <w:rFonts w:ascii="Times New Roman" w:hAnsi="Times New Roman"/>
          <w:lang w:eastAsia="ko-KR"/>
        </w:rPr>
        <w:t>일</w:t>
      </w:r>
      <w:r w:rsidRPr="00ED4019">
        <w:rPr>
          <w:rFonts w:ascii="Times New Roman" w:hAnsi="Times New Roman"/>
          <w:lang w:eastAsia="ko-KR"/>
        </w:rPr>
        <w:t xml:space="preserve">, </w:t>
      </w:r>
      <w:r w:rsidRPr="00ED4019">
        <w:rPr>
          <w:rFonts w:ascii="Times New Roman" w:hAnsi="Times New Roman"/>
          <w:lang w:eastAsia="ko-KR"/>
        </w:rPr>
        <w:t>매</w:t>
      </w:r>
      <w:del w:id="215" w:author="제이펍 출판사" w:date="2021-03-14T17:59:00Z">
        <w:r w:rsidRPr="00ED4019" w:rsidDel="00CB1087">
          <w:rPr>
            <w:rFonts w:ascii="Times New Roman" w:hAnsi="Times New Roman"/>
            <w:lang w:eastAsia="ko-KR"/>
          </w:rPr>
          <w:delText xml:space="preserve"> </w:delText>
        </w:r>
      </w:del>
      <w:r w:rsidRPr="00ED4019">
        <w:rPr>
          <w:rFonts w:ascii="Times New Roman" w:hAnsi="Times New Roman"/>
          <w:lang w:eastAsia="ko-KR"/>
        </w:rPr>
        <w:t>월</w:t>
      </w:r>
      <w:r w:rsidRPr="00ED4019">
        <w:rPr>
          <w:rFonts w:ascii="Times New Roman" w:hAnsi="Times New Roman"/>
          <w:lang w:eastAsia="ko-KR"/>
        </w:rPr>
        <w:t xml:space="preserve">, </w:t>
      </w:r>
      <w:r w:rsidRPr="00ED4019">
        <w:rPr>
          <w:rFonts w:ascii="Times New Roman" w:hAnsi="Times New Roman"/>
          <w:lang w:eastAsia="ko-KR"/>
        </w:rPr>
        <w:t>매</w:t>
      </w:r>
      <w:del w:id="216" w:author="user" w:date="2021-03-17T12:19:00Z">
        <w:r w:rsidRPr="00ED4019" w:rsidDel="00B01CC5">
          <w:rPr>
            <w:rFonts w:ascii="Times New Roman" w:hAnsi="Times New Roman"/>
            <w:lang w:eastAsia="ko-KR"/>
          </w:rPr>
          <w:delText xml:space="preserve"> </w:delText>
        </w:r>
      </w:del>
      <w:r w:rsidRPr="00ED4019">
        <w:rPr>
          <w:rFonts w:ascii="Times New Roman" w:hAnsi="Times New Roman"/>
          <w:lang w:eastAsia="ko-KR"/>
        </w:rPr>
        <w:t>분기</w:t>
      </w:r>
      <w:r w:rsidRPr="00ED4019">
        <w:rPr>
          <w:rFonts w:ascii="Times New Roman" w:hAnsi="Times New Roman"/>
          <w:lang w:eastAsia="ko-KR"/>
        </w:rPr>
        <w:t xml:space="preserve">, </w:t>
      </w:r>
      <w:r w:rsidRPr="00ED4019">
        <w:rPr>
          <w:rFonts w:ascii="Times New Roman" w:hAnsi="Times New Roman"/>
          <w:lang w:eastAsia="ko-KR"/>
        </w:rPr>
        <w:t>매</w:t>
      </w:r>
      <w:del w:id="217" w:author="제이펍 출판사" w:date="2021-03-14T18:00:00Z">
        <w:r w:rsidRPr="00ED4019" w:rsidDel="00CB1087">
          <w:rPr>
            <w:rFonts w:ascii="Times New Roman" w:hAnsi="Times New Roman"/>
            <w:lang w:eastAsia="ko-KR"/>
          </w:rPr>
          <w:delText xml:space="preserve"> </w:delText>
        </w:r>
      </w:del>
      <w:r w:rsidRPr="00ED4019">
        <w:rPr>
          <w:rFonts w:ascii="Times New Roman" w:hAnsi="Times New Roman"/>
          <w:lang w:eastAsia="ko-KR"/>
        </w:rPr>
        <w:t>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등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데이터가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기록된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간격이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일정해야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시계열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데이터를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다루기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위한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다양한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함수</w:t>
      </w:r>
      <w:del w:id="218" w:author="제이펍 출판사" w:date="2021-03-14T18:01:00Z">
        <w:r w:rsidRPr="00ED4019" w:rsidDel="00CB1087">
          <w:rPr>
            <w:rFonts w:ascii="Times New Roman" w:hAnsi="Times New Roman"/>
            <w:lang w:eastAsia="ko-KR"/>
          </w:rPr>
          <w:delText>들</w:delText>
        </w:r>
      </w:del>
      <w:r w:rsidRPr="00ED4019">
        <w:rPr>
          <w:rFonts w:ascii="Times New Roman" w:hAnsi="Times New Roman"/>
          <w:lang w:eastAsia="ko-KR"/>
        </w:rPr>
        <w:t>에</w:t>
      </w:r>
      <w:r w:rsidRPr="00ED4019">
        <w:rPr>
          <w:rFonts w:ascii="Times New Roman" w:hAnsi="Times New Roman"/>
          <w:lang w:eastAsia="ko-KR"/>
        </w:rPr>
        <w:t xml:space="preserve"> </w:t>
      </w:r>
      <w:del w:id="219" w:author="제이펍 출판사" w:date="2021-03-14T18:01:00Z">
        <w:r w:rsidRPr="00ED4019" w:rsidDel="00CB1087">
          <w:rPr>
            <w:rFonts w:ascii="Times New Roman" w:hAnsi="Times New Roman" w:hint="eastAsia"/>
            <w:lang w:eastAsia="ko-KR"/>
          </w:rPr>
          <w:delText>적용이</w:delText>
        </w:r>
        <w:r w:rsidRPr="00ED4019" w:rsidDel="00CB1087">
          <w:rPr>
            <w:rFonts w:ascii="Times New Roman" w:hAnsi="Times New Roman" w:hint="eastAsia"/>
            <w:lang w:eastAsia="ko-KR"/>
          </w:rPr>
          <w:delText xml:space="preserve"> </w:delText>
        </w:r>
        <w:r w:rsidRPr="00ED4019" w:rsidDel="00CB1087">
          <w:rPr>
            <w:rFonts w:ascii="Times New Roman" w:hAnsi="Times New Roman" w:hint="eastAsia"/>
            <w:lang w:eastAsia="ko-KR"/>
          </w:rPr>
          <w:delText>가능하다</w:delText>
        </w:r>
      </w:del>
      <w:ins w:id="220" w:author="제이펍 출판사" w:date="2021-03-14T18:01:00Z">
        <w:r w:rsidR="00CB1087">
          <w:rPr>
            <w:rFonts w:ascii="Times New Roman" w:hAnsi="Times New Roman" w:hint="eastAsia"/>
            <w:lang w:eastAsia="ko-KR"/>
          </w:rPr>
          <w:t>적용할</w:t>
        </w:r>
        <w:r w:rsidR="00CB1087">
          <w:rPr>
            <w:rFonts w:ascii="Times New Roman" w:hAnsi="Times New Roman" w:hint="eastAsia"/>
            <w:lang w:eastAsia="ko-KR"/>
          </w:rPr>
          <w:t xml:space="preserve"> </w:t>
        </w:r>
        <w:r w:rsidR="00CB1087">
          <w:rPr>
            <w:rFonts w:ascii="Times New Roman" w:hAnsi="Times New Roman" w:hint="eastAsia"/>
            <w:lang w:eastAsia="ko-KR"/>
          </w:rPr>
          <w:t>수</w:t>
        </w:r>
        <w:r w:rsidR="00CB1087">
          <w:rPr>
            <w:rFonts w:ascii="Times New Roman" w:hAnsi="Times New Roman" w:hint="eastAsia"/>
            <w:lang w:eastAsia="ko-KR"/>
          </w:rPr>
          <w:t xml:space="preserve"> </w:t>
        </w:r>
        <w:r w:rsidR="00CB1087">
          <w:rPr>
            <w:rFonts w:ascii="Times New Roman" w:hAnsi="Times New Roman" w:hint="eastAsia"/>
            <w:lang w:eastAsia="ko-KR"/>
          </w:rPr>
          <w:t>있다</w:t>
        </w:r>
      </w:ins>
      <w:r w:rsidRPr="00ED4019">
        <w:rPr>
          <w:rFonts w:ascii="Times New Roman" w:hAnsi="Times New Roman"/>
          <w:lang w:eastAsia="ko-KR"/>
        </w:rPr>
        <w:t>.</w:t>
      </w:r>
    </w:p>
    <w:p w14:paraId="4B1D498B" w14:textId="1C0A93DB" w:rsidR="00FD7B2A" w:rsidRDefault="00FD7B2A" w:rsidP="00BF7861">
      <w:pPr>
        <w:pStyle w:val="a0"/>
        <w:jc w:val="both"/>
        <w:rPr>
          <w:ins w:id="221" w:author="제이펍 출판사" w:date="2021-03-14T18:02:00Z"/>
          <w:rFonts w:ascii="Times New Roman" w:hAnsi="Times New Roman"/>
          <w:lang w:eastAsia="ko-KR"/>
        </w:rPr>
      </w:pPr>
      <w:r w:rsidRPr="00ED4019">
        <w:rPr>
          <w:rFonts w:ascii="Times New Roman" w:hAnsi="Times New Roman"/>
          <w:lang w:eastAsia="ko-KR"/>
        </w:rPr>
        <w:t>이것은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간격이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일정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하더라도</w:t>
      </w:r>
      <w:r w:rsidRPr="00ED4019">
        <w:rPr>
          <w:rFonts w:ascii="Times New Roman" w:hAnsi="Times New Roman"/>
          <w:lang w:eastAsia="ko-KR"/>
        </w:rPr>
        <w:t xml:space="preserve"> </w:t>
      </w:r>
      <w:commentRangeStart w:id="222"/>
      <w:r w:rsidRPr="00ED4019">
        <w:rPr>
          <w:rFonts w:ascii="Times New Roman" w:hAnsi="Times New Roman"/>
          <w:lang w:eastAsia="ko-KR"/>
        </w:rPr>
        <w:t>결측치</w:t>
      </w:r>
      <w:commentRangeEnd w:id="222"/>
      <w:r w:rsidR="00CB1087">
        <w:rPr>
          <w:rStyle w:val="af3"/>
        </w:rPr>
        <w:commentReference w:id="222"/>
      </w:r>
      <w:r w:rsidRPr="00ED4019">
        <w:rPr>
          <w:rFonts w:ascii="Times New Roman" w:hAnsi="Times New Roman"/>
          <w:lang w:eastAsia="ko-KR"/>
        </w:rPr>
        <w:t>에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의해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모든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간격의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데이터가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기록되지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않은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것과는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다르다</w:t>
      </w:r>
      <w:r w:rsidRPr="00ED4019">
        <w:rPr>
          <w:rFonts w:ascii="Times New Roman" w:hAnsi="Times New Roman"/>
          <w:lang w:eastAsia="ko-KR"/>
        </w:rPr>
        <w:t xml:space="preserve">. </w:t>
      </w:r>
      <w:r w:rsidRPr="00ED4019">
        <w:rPr>
          <w:rFonts w:ascii="Times New Roman" w:hAnsi="Times New Roman"/>
          <w:lang w:eastAsia="ko-KR"/>
        </w:rPr>
        <w:t>결측치가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있는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데이터는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시계열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데이터의</w:t>
      </w:r>
      <w:r w:rsidRPr="00ED4019">
        <w:rPr>
          <w:rFonts w:ascii="Times New Roman" w:hAnsi="Times New Roman"/>
          <w:lang w:eastAsia="ko-KR"/>
        </w:rPr>
        <w:t xml:space="preserve"> </w:t>
      </w:r>
      <w:commentRangeStart w:id="223"/>
      <w:commentRangeStart w:id="224"/>
      <w:r w:rsidRPr="00ED4019">
        <w:rPr>
          <w:rFonts w:ascii="Times New Roman" w:hAnsi="Times New Roman"/>
          <w:lang w:eastAsia="ko-KR"/>
        </w:rPr>
        <w:t>plot</w:t>
      </w:r>
      <w:commentRangeEnd w:id="223"/>
      <w:r w:rsidR="003F5176">
        <w:rPr>
          <w:rStyle w:val="af3"/>
        </w:rPr>
        <w:commentReference w:id="223"/>
      </w:r>
      <w:commentRangeEnd w:id="224"/>
      <w:r w:rsidR="0049387E">
        <w:rPr>
          <w:rStyle w:val="af3"/>
        </w:rPr>
        <w:commentReference w:id="224"/>
      </w:r>
      <w:r w:rsidRPr="00ED4019">
        <w:rPr>
          <w:rFonts w:ascii="Times New Roman" w:hAnsi="Times New Roman"/>
          <w:lang w:eastAsia="ko-KR"/>
        </w:rPr>
        <w:t>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만들고</w:t>
      </w:r>
      <w:r w:rsidRPr="00ED4019">
        <w:rPr>
          <w:rFonts w:ascii="Times New Roman" w:hAnsi="Times New Roman"/>
          <w:lang w:eastAsia="ko-KR"/>
        </w:rPr>
        <w:t xml:space="preserve"> EDA(</w:t>
      </w:r>
      <w:del w:id="225" w:author="user" w:date="2021-03-17T12:19:00Z">
        <w:r w:rsidRPr="00ED4019" w:rsidDel="00B01CC5">
          <w:rPr>
            <w:rFonts w:ascii="Times New Roman" w:hAnsi="Times New Roman"/>
            <w:lang w:eastAsia="ko-KR"/>
          </w:rPr>
          <w:delText xml:space="preserve">Exploratory </w:delText>
        </w:r>
      </w:del>
      <w:ins w:id="226" w:author="user" w:date="2021-03-17T12:19:00Z">
        <w:r w:rsidR="00B01CC5">
          <w:rPr>
            <w:rFonts w:ascii="Times New Roman" w:hAnsi="Times New Roman" w:hint="eastAsia"/>
            <w:lang w:eastAsia="ko-KR"/>
          </w:rPr>
          <w:t>e</w:t>
        </w:r>
        <w:r w:rsidR="00B01CC5" w:rsidRPr="00ED4019">
          <w:rPr>
            <w:rFonts w:ascii="Times New Roman" w:hAnsi="Times New Roman"/>
            <w:lang w:eastAsia="ko-KR"/>
          </w:rPr>
          <w:t xml:space="preserve">xploratory </w:t>
        </w:r>
      </w:ins>
      <w:del w:id="227" w:author="user" w:date="2021-03-17T12:19:00Z">
        <w:r w:rsidRPr="00ED4019" w:rsidDel="00B01CC5">
          <w:rPr>
            <w:rFonts w:ascii="Times New Roman" w:hAnsi="Times New Roman"/>
            <w:lang w:eastAsia="ko-KR"/>
          </w:rPr>
          <w:delText xml:space="preserve">Data </w:delText>
        </w:r>
      </w:del>
      <w:ins w:id="228" w:author="user" w:date="2021-03-17T12:19:00Z">
        <w:r w:rsidR="00B01CC5">
          <w:rPr>
            <w:rFonts w:ascii="Times New Roman" w:hAnsi="Times New Roman" w:hint="eastAsia"/>
            <w:lang w:eastAsia="ko-KR"/>
          </w:rPr>
          <w:t>d</w:t>
        </w:r>
        <w:r w:rsidR="00B01CC5" w:rsidRPr="00ED4019">
          <w:rPr>
            <w:rFonts w:ascii="Times New Roman" w:hAnsi="Times New Roman"/>
            <w:lang w:eastAsia="ko-KR"/>
          </w:rPr>
          <w:t xml:space="preserve">ata </w:t>
        </w:r>
      </w:ins>
      <w:del w:id="229" w:author="user" w:date="2021-03-17T12:19:00Z">
        <w:r w:rsidRPr="00ED4019" w:rsidDel="00B01CC5">
          <w:rPr>
            <w:rFonts w:ascii="Times New Roman" w:hAnsi="Times New Roman"/>
            <w:lang w:eastAsia="ko-KR"/>
          </w:rPr>
          <w:delText>Analysis</w:delText>
        </w:r>
      </w:del>
      <w:ins w:id="230" w:author="user" w:date="2021-03-17T12:19:00Z">
        <w:r w:rsidR="00B01CC5">
          <w:rPr>
            <w:rFonts w:ascii="Times New Roman" w:hAnsi="Times New Roman" w:hint="eastAsia"/>
            <w:lang w:eastAsia="ko-KR"/>
          </w:rPr>
          <w:t>a</w:t>
        </w:r>
        <w:r w:rsidR="00B01CC5" w:rsidRPr="00ED4019">
          <w:rPr>
            <w:rFonts w:ascii="Times New Roman" w:hAnsi="Times New Roman"/>
            <w:lang w:eastAsia="ko-KR"/>
          </w:rPr>
          <w:t>nalysis</w:t>
        </w:r>
      </w:ins>
      <w:r w:rsidRPr="00ED4019">
        <w:rPr>
          <w:rFonts w:ascii="Times New Roman" w:hAnsi="Times New Roman"/>
          <w:lang w:eastAsia="ko-KR"/>
        </w:rPr>
        <w:t>)</w:t>
      </w:r>
      <w:r w:rsidRPr="00ED4019">
        <w:rPr>
          <w:rFonts w:ascii="Times New Roman" w:hAnsi="Times New Roman"/>
          <w:lang w:eastAsia="ko-KR"/>
        </w:rPr>
        <w:t>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수행할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수는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있으나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모델링을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하고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예측에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적용하기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위해서는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결측치를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적절히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처리하는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것이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중요하다</w:t>
      </w:r>
      <w:r w:rsidRPr="00ED4019">
        <w:rPr>
          <w:rFonts w:ascii="Times New Roman" w:hAnsi="Times New Roman"/>
          <w:lang w:eastAsia="ko-KR"/>
        </w:rPr>
        <w:t>.</w:t>
      </w:r>
    </w:p>
    <w:p w14:paraId="567FF16F" w14:textId="77777777" w:rsidR="00CB1087" w:rsidRPr="00ED4019" w:rsidRDefault="00CB1087">
      <w:pPr>
        <w:pStyle w:val="a0"/>
        <w:jc w:val="both"/>
        <w:rPr>
          <w:rFonts w:ascii="Times New Roman" w:hAnsi="Times New Roman"/>
          <w:lang w:eastAsia="ko-KR"/>
        </w:rPr>
        <w:pPrChange w:id="231" w:author="제이펍 출판사" w:date="2021-03-14T15:57:00Z">
          <w:pPr>
            <w:pStyle w:val="a0"/>
          </w:pPr>
        </w:pPrChange>
      </w:pPr>
    </w:p>
    <w:p w14:paraId="3D9B3C54" w14:textId="7D27B7EB" w:rsidR="00FD7B2A" w:rsidRDefault="003C1ADE">
      <w:pPr>
        <w:pStyle w:val="2"/>
        <w:numPr>
          <w:ilvl w:val="0"/>
          <w:numId w:val="0"/>
        </w:numPr>
        <w:ind w:left="760"/>
        <w:jc w:val="both"/>
        <w:rPr>
          <w:lang w:eastAsia="ko-KR"/>
        </w:rPr>
        <w:pPrChange w:id="232" w:author="제이펍 출판사" w:date="2021-03-14T18:35:00Z">
          <w:pPr>
            <w:pStyle w:val="2"/>
          </w:pPr>
        </w:pPrChange>
      </w:pPr>
      <w:bookmarkStart w:id="233" w:name="자기-상관관계autocorrelation"/>
      <w:bookmarkEnd w:id="171"/>
      <w:ins w:id="234" w:author="제이펍 출판사" w:date="2021-03-14T18:39:00Z">
        <w:r>
          <w:rPr>
            <w:lang w:eastAsia="ko-KR"/>
          </w:rPr>
          <w:t>1.2.2</w:t>
        </w:r>
      </w:ins>
      <w:ins w:id="235" w:author="제이펍 출판사" w:date="2021-03-14T18:37:00Z">
        <w:r>
          <w:rPr>
            <w:lang w:eastAsia="ko-KR"/>
          </w:rPr>
          <w:t xml:space="preserve"> </w:t>
        </w:r>
      </w:ins>
      <w:r w:rsidR="00FD7B2A">
        <w:rPr>
          <w:lang w:eastAsia="ko-KR"/>
        </w:rPr>
        <w:t>자기</w:t>
      </w:r>
      <w:del w:id="236" w:author="제이펍 출판사" w:date="2021-03-14T18:03:00Z">
        <w:r w:rsidR="00FD7B2A" w:rsidDel="00CB1087">
          <w:rPr>
            <w:lang w:eastAsia="ko-KR"/>
          </w:rPr>
          <w:delText xml:space="preserve"> </w:delText>
        </w:r>
      </w:del>
      <w:r w:rsidR="00FD7B2A">
        <w:rPr>
          <w:lang w:eastAsia="ko-KR"/>
        </w:rPr>
        <w:t>상관</w:t>
      </w:r>
      <w:ins w:id="237" w:author="제이펍 출판사" w:date="2021-03-14T18:04:00Z">
        <w:r w:rsidR="003F5176">
          <w:rPr>
            <w:rFonts w:hint="eastAsia"/>
            <w:lang w:eastAsia="ko-KR"/>
          </w:rPr>
          <w:t xml:space="preserve"> </w:t>
        </w:r>
      </w:ins>
      <w:r w:rsidR="00FD7B2A">
        <w:rPr>
          <w:lang w:eastAsia="ko-KR"/>
        </w:rPr>
        <w:t>관계</w:t>
      </w:r>
      <w:del w:id="238" w:author="제이펍 출판사" w:date="2021-03-14T18:02:00Z">
        <w:r w:rsidR="00FD7B2A" w:rsidDel="00CB1087">
          <w:rPr>
            <w:lang w:eastAsia="ko-KR"/>
          </w:rPr>
          <w:delText>(Autocorrelation)</w:delText>
        </w:r>
      </w:del>
    </w:p>
    <w:p w14:paraId="07662C66" w14:textId="621C902F" w:rsidR="00FD7B2A" w:rsidRPr="00ED4019" w:rsidRDefault="00FD7B2A">
      <w:pPr>
        <w:jc w:val="both"/>
        <w:rPr>
          <w:rFonts w:ascii="Times New Roman" w:hAnsi="Times New Roman"/>
          <w:lang w:eastAsia="ko-KR"/>
        </w:rPr>
        <w:pPrChange w:id="239" w:author="제이펍 출판사" w:date="2021-03-14T15:57:00Z">
          <w:pPr/>
        </w:pPrChange>
      </w:pPr>
      <w:r w:rsidRPr="00ED4019">
        <w:rPr>
          <w:rFonts w:ascii="Times New Roman" w:hAnsi="Times New Roman"/>
          <w:lang w:eastAsia="ko-KR"/>
        </w:rPr>
        <w:t>최근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우리나라는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저출산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고령화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사회에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접어들었다고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한다</w:t>
      </w:r>
      <w:r w:rsidRPr="00ED4019">
        <w:rPr>
          <w:rFonts w:ascii="Times New Roman" w:hAnsi="Times New Roman"/>
          <w:lang w:eastAsia="ko-KR"/>
        </w:rPr>
        <w:t xml:space="preserve">. </w:t>
      </w:r>
      <w:r w:rsidRPr="00ED4019">
        <w:rPr>
          <w:rFonts w:ascii="Times New Roman" w:hAnsi="Times New Roman"/>
          <w:lang w:eastAsia="ko-KR"/>
        </w:rPr>
        <w:t>우리나라의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출생아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수는</w:t>
      </w:r>
      <w:r w:rsidRPr="00ED4019">
        <w:rPr>
          <w:rFonts w:ascii="Times New Roman" w:hAnsi="Times New Roman"/>
          <w:lang w:eastAsia="ko-KR"/>
        </w:rPr>
        <w:t xml:space="preserve"> </w:t>
      </w:r>
      <w:del w:id="240" w:author="제이펍 출판사" w:date="2021-03-14T18:07:00Z">
        <w:r w:rsidRPr="00ED4019" w:rsidDel="003F5176">
          <w:rPr>
            <w:rFonts w:ascii="Times New Roman" w:hAnsi="Times New Roman"/>
            <w:lang w:eastAsia="ko-KR"/>
          </w:rPr>
          <w:delText>지속적으로</w:delText>
        </w:r>
      </w:del>
      <w:ins w:id="241" w:author="제이펍 출판사" w:date="2021-03-14T18:07:00Z">
        <w:r w:rsidR="003F5176">
          <w:rPr>
            <w:rFonts w:ascii="Times New Roman" w:hAnsi="Times New Roman"/>
            <w:lang w:eastAsia="ko-KR"/>
          </w:rPr>
          <w:t>지속해서</w:t>
        </w:r>
      </w:ins>
      <w:r w:rsidRPr="00ED4019">
        <w:rPr>
          <w:rFonts w:ascii="Times New Roman" w:hAnsi="Times New Roman"/>
          <w:lang w:eastAsia="ko-KR"/>
        </w:rPr>
        <w:t xml:space="preserve"> </w:t>
      </w:r>
      <w:ins w:id="242" w:author="제이펍 출판사" w:date="2021-03-14T18:07:00Z">
        <w:r w:rsidR="003F5176">
          <w:rPr>
            <w:rFonts w:ascii="Times New Roman" w:hAnsi="Times New Roman" w:hint="eastAsia"/>
            <w:lang w:eastAsia="ko-KR"/>
          </w:rPr>
          <w:t>주</w:t>
        </w:r>
      </w:ins>
      <w:del w:id="243" w:author="제이펍 출판사" w:date="2021-03-14T18:07:00Z">
        <w:r w:rsidRPr="00ED4019" w:rsidDel="003F5176">
          <w:rPr>
            <w:rFonts w:ascii="Times New Roman" w:hAnsi="Times New Roman"/>
            <w:lang w:eastAsia="ko-KR"/>
          </w:rPr>
          <w:delText>줄고</w:delText>
        </w:r>
        <w:r w:rsidRPr="00ED4019" w:rsidDel="003F5176">
          <w:rPr>
            <w:rFonts w:ascii="Times New Roman" w:hAnsi="Times New Roman"/>
            <w:lang w:eastAsia="ko-KR"/>
          </w:rPr>
          <w:delText xml:space="preserve"> </w:delText>
        </w:r>
        <w:r w:rsidRPr="00ED4019" w:rsidDel="003F5176">
          <w:rPr>
            <w:rFonts w:ascii="Times New Roman" w:hAnsi="Times New Roman"/>
            <w:lang w:eastAsia="ko-KR"/>
          </w:rPr>
          <w:delText>있</w:delText>
        </w:r>
      </w:del>
      <w:r w:rsidRPr="00ED4019">
        <w:rPr>
          <w:rFonts w:ascii="Times New Roman" w:hAnsi="Times New Roman"/>
          <w:lang w:eastAsia="ko-KR"/>
        </w:rPr>
        <w:t>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추세가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몇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년째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계속되고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있다고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뉴스에서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보도되고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있다</w:t>
      </w:r>
      <w:r w:rsidRPr="00ED4019">
        <w:rPr>
          <w:rFonts w:ascii="Times New Roman" w:hAnsi="Times New Roman"/>
          <w:lang w:eastAsia="ko-KR"/>
        </w:rPr>
        <w:t xml:space="preserve">. </w:t>
      </w:r>
      <w:r w:rsidRPr="00ED4019">
        <w:rPr>
          <w:rFonts w:ascii="Times New Roman" w:hAnsi="Times New Roman"/>
          <w:lang w:eastAsia="ko-KR"/>
        </w:rPr>
        <w:t>작년</w:t>
      </w:r>
      <w:del w:id="244" w:author="제이펍 출판사" w:date="2021-03-14T18:07:00Z">
        <w:r w:rsidRPr="00ED4019" w:rsidDel="003F5176">
          <w:rPr>
            <w:rFonts w:ascii="Times New Roman" w:hAnsi="Times New Roman" w:hint="eastAsia"/>
            <w:lang w:eastAsia="ko-KR"/>
          </w:rPr>
          <w:delText>에</w:delText>
        </w:r>
        <w:r w:rsidRPr="00ED4019" w:rsidDel="003F5176">
          <w:rPr>
            <w:rFonts w:ascii="Times New Roman" w:hAnsi="Times New Roman" w:hint="eastAsia"/>
            <w:lang w:eastAsia="ko-KR"/>
          </w:rPr>
          <w:delText xml:space="preserve"> </w:delText>
        </w:r>
        <w:r w:rsidRPr="00ED4019" w:rsidDel="003F5176">
          <w:rPr>
            <w:rFonts w:ascii="Times New Roman" w:hAnsi="Times New Roman" w:hint="eastAsia"/>
            <w:lang w:eastAsia="ko-KR"/>
          </w:rPr>
          <w:delText>비해</w:delText>
        </w:r>
        <w:r w:rsidRPr="00ED4019" w:rsidDel="003F5176">
          <w:rPr>
            <w:rFonts w:ascii="Times New Roman" w:hAnsi="Times New Roman" w:hint="eastAsia"/>
            <w:lang w:eastAsia="ko-KR"/>
          </w:rPr>
          <w:delText xml:space="preserve"> </w:delText>
        </w:r>
      </w:del>
      <w:ins w:id="245" w:author="제이펍 출판사" w:date="2021-03-14T18:07:00Z">
        <w:r w:rsidR="003F5176">
          <w:rPr>
            <w:rFonts w:ascii="Times New Roman" w:hAnsi="Times New Roman" w:hint="eastAsia"/>
            <w:lang w:eastAsia="ko-KR"/>
          </w:rPr>
          <w:t>보다</w:t>
        </w:r>
        <w:r w:rsidR="003F5176">
          <w:rPr>
            <w:rFonts w:ascii="Times New Roman" w:hAnsi="Times New Roman" w:hint="eastAsia"/>
            <w:lang w:eastAsia="ko-KR"/>
          </w:rPr>
          <w:t xml:space="preserve"> </w:t>
        </w:r>
      </w:ins>
      <w:r w:rsidRPr="00ED4019">
        <w:rPr>
          <w:rFonts w:ascii="Times New Roman" w:hAnsi="Times New Roman"/>
          <w:lang w:eastAsia="ko-KR"/>
        </w:rPr>
        <w:t>올해가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줄었고</w:t>
      </w:r>
      <w:ins w:id="246" w:author="제이펍 출판사" w:date="2021-03-14T18:05:00Z">
        <w:r w:rsidR="003F5176">
          <w:rPr>
            <w:rFonts w:ascii="Times New Roman" w:hAnsi="Times New Roman" w:hint="eastAsia"/>
            <w:lang w:eastAsia="ko-KR"/>
          </w:rPr>
          <w:t>,</w:t>
        </w:r>
      </w:ins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재작년</w:t>
      </w:r>
      <w:ins w:id="247" w:author="제이펍 출판사" w:date="2021-03-14T18:07:00Z">
        <w:r w:rsidR="003F5176">
          <w:rPr>
            <w:rFonts w:ascii="Times New Roman" w:hAnsi="Times New Roman" w:hint="eastAsia"/>
            <w:lang w:eastAsia="ko-KR"/>
          </w:rPr>
          <w:t>보다</w:t>
        </w:r>
      </w:ins>
      <w:del w:id="248" w:author="제이펍 출판사" w:date="2021-03-14T18:07:00Z">
        <w:r w:rsidRPr="00ED4019" w:rsidDel="003F5176">
          <w:rPr>
            <w:rFonts w:ascii="Times New Roman" w:hAnsi="Times New Roman"/>
            <w:lang w:eastAsia="ko-KR"/>
          </w:rPr>
          <w:delText>에</w:delText>
        </w:r>
        <w:r w:rsidRPr="00ED4019" w:rsidDel="003F5176">
          <w:rPr>
            <w:rFonts w:ascii="Times New Roman" w:hAnsi="Times New Roman"/>
            <w:lang w:eastAsia="ko-KR"/>
          </w:rPr>
          <w:delText xml:space="preserve"> </w:delText>
        </w:r>
        <w:r w:rsidRPr="00ED4019" w:rsidDel="003F5176">
          <w:rPr>
            <w:rFonts w:ascii="Times New Roman" w:hAnsi="Times New Roman"/>
            <w:lang w:eastAsia="ko-KR"/>
          </w:rPr>
          <w:delText>비해</w:delText>
        </w:r>
      </w:del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작년이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줄었다</w:t>
      </w:r>
      <w:r w:rsidRPr="00ED4019">
        <w:rPr>
          <w:rFonts w:ascii="Times New Roman" w:hAnsi="Times New Roman"/>
          <w:lang w:eastAsia="ko-KR"/>
        </w:rPr>
        <w:t xml:space="preserve">. </w:t>
      </w:r>
      <w:r w:rsidRPr="00ED4019">
        <w:rPr>
          <w:rFonts w:ascii="Times New Roman" w:hAnsi="Times New Roman"/>
          <w:lang w:eastAsia="ko-KR"/>
        </w:rPr>
        <w:t>우리나라에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특별한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사건이나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이슈가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발생하지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않는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이상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이러한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추세는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반복될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것이다</w:t>
      </w:r>
      <w:r w:rsidRPr="00ED4019">
        <w:rPr>
          <w:rFonts w:ascii="Times New Roman" w:hAnsi="Times New Roman"/>
          <w:lang w:eastAsia="ko-KR"/>
        </w:rPr>
        <w:t xml:space="preserve">. </w:t>
      </w:r>
      <w:del w:id="249" w:author="제이펍 출판사" w:date="2021-03-14T18:05:00Z">
        <w:r w:rsidRPr="00ED4019" w:rsidDel="003F5176">
          <w:rPr>
            <w:rFonts w:ascii="Times New Roman" w:hAnsi="Times New Roman"/>
            <w:lang w:eastAsia="ko-KR"/>
          </w:rPr>
          <w:delText>이와</w:delText>
        </w:r>
        <w:r w:rsidRPr="00ED4019" w:rsidDel="003F5176">
          <w:rPr>
            <w:rFonts w:ascii="Times New Roman" w:hAnsi="Times New Roman"/>
            <w:lang w:eastAsia="ko-KR"/>
          </w:rPr>
          <w:delText xml:space="preserve"> </w:delText>
        </w:r>
        <w:r w:rsidRPr="00ED4019" w:rsidDel="003F5176">
          <w:rPr>
            <w:rFonts w:ascii="Times New Roman" w:hAnsi="Times New Roman"/>
            <w:lang w:eastAsia="ko-KR"/>
          </w:rPr>
          <w:delText>같이</w:delText>
        </w:r>
        <w:r w:rsidRPr="00ED4019" w:rsidDel="003F5176">
          <w:rPr>
            <w:rFonts w:ascii="Times New Roman" w:hAnsi="Times New Roman"/>
            <w:lang w:eastAsia="ko-KR"/>
          </w:rPr>
          <w:delText xml:space="preserve"> </w:delText>
        </w:r>
      </w:del>
      <w:ins w:id="250" w:author="제이펍 출판사" w:date="2021-03-14T18:05:00Z">
        <w:r w:rsidR="003F5176">
          <w:rPr>
            <w:rFonts w:ascii="Times New Roman" w:hAnsi="Times New Roman"/>
            <w:lang w:eastAsia="ko-KR"/>
          </w:rPr>
          <w:t>이처럼</w:t>
        </w:r>
        <w:r w:rsidR="003F5176">
          <w:rPr>
            <w:rFonts w:ascii="Times New Roman" w:hAnsi="Times New Roman"/>
            <w:lang w:eastAsia="ko-KR"/>
          </w:rPr>
          <w:t xml:space="preserve"> </w:t>
        </w:r>
      </w:ins>
      <w:r w:rsidRPr="00ED4019">
        <w:rPr>
          <w:rFonts w:ascii="Times New Roman" w:hAnsi="Times New Roman"/>
          <w:lang w:eastAsia="ko-KR"/>
        </w:rPr>
        <w:t>과거의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데이터가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현재의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데이터에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영향을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주는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경향을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자기상관</w:t>
      </w:r>
      <w:ins w:id="251" w:author="제이펍 출판사" w:date="2021-03-14T18:03:00Z">
        <w:r w:rsidR="00CB1087">
          <w:rPr>
            <w:rFonts w:ascii="Times New Roman" w:hAnsi="Times New Roman" w:hint="eastAsia"/>
            <w:lang w:eastAsia="ko-KR"/>
          </w:rPr>
          <w:t>(</w:t>
        </w:r>
        <w:r w:rsidR="00CB1087">
          <w:rPr>
            <w:rFonts w:ascii="Times New Roman" w:hAnsi="Times New Roman"/>
            <w:lang w:eastAsia="ko-KR"/>
          </w:rPr>
          <w:t>a</w:t>
        </w:r>
        <w:r w:rsidR="00CB1087" w:rsidRPr="00CB1087">
          <w:rPr>
            <w:rFonts w:ascii="Times New Roman" w:hAnsi="Times New Roman"/>
            <w:lang w:eastAsia="ko-KR"/>
          </w:rPr>
          <w:t>utocorrelation)</w:t>
        </w:r>
      </w:ins>
      <w:r w:rsidRPr="00ED4019">
        <w:rPr>
          <w:rFonts w:ascii="Times New Roman" w:hAnsi="Times New Roman"/>
          <w:lang w:eastAsia="ko-KR"/>
        </w:rPr>
        <w:t>이라고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한다</w:t>
      </w:r>
      <w:r w:rsidRPr="00ED4019">
        <w:rPr>
          <w:rFonts w:ascii="Times New Roman" w:hAnsi="Times New Roman"/>
          <w:lang w:eastAsia="ko-KR"/>
        </w:rPr>
        <w:t xml:space="preserve">. </w:t>
      </w:r>
      <w:r w:rsidRPr="00ED4019">
        <w:rPr>
          <w:rFonts w:ascii="Times New Roman" w:hAnsi="Times New Roman"/>
          <w:lang w:eastAsia="ko-KR"/>
        </w:rPr>
        <w:t>시계열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데이터는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일련의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시간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간의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흐름에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따라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기록되는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데이터들의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집합이기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때문에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인접한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시간의</w:t>
      </w:r>
      <w:r w:rsidRPr="00ED4019">
        <w:rPr>
          <w:rFonts w:ascii="Times New Roman" w:hAnsi="Times New Roman"/>
          <w:lang w:eastAsia="ko-KR"/>
        </w:rPr>
        <w:t xml:space="preserve"> </w:t>
      </w:r>
      <w:del w:id="252" w:author="제이펍 출판사" w:date="2021-03-14T17:44:00Z">
        <w:r w:rsidRPr="00ED4019" w:rsidDel="001B0D03">
          <w:rPr>
            <w:rFonts w:ascii="Times New Roman" w:hAnsi="Times New Roman"/>
            <w:lang w:eastAsia="ko-KR"/>
          </w:rPr>
          <w:delText>데이터간</w:delText>
        </w:r>
      </w:del>
      <w:ins w:id="253" w:author="제이펍 출판사" w:date="2021-03-14T17:44:00Z">
        <w:r w:rsidR="001B0D03">
          <w:rPr>
            <w:rFonts w:ascii="Times New Roman" w:hAnsi="Times New Roman"/>
            <w:lang w:eastAsia="ko-KR"/>
          </w:rPr>
          <w:t>데이터</w:t>
        </w:r>
        <w:r w:rsidR="001B0D03">
          <w:rPr>
            <w:rFonts w:ascii="Times New Roman" w:hAnsi="Times New Roman"/>
            <w:lang w:eastAsia="ko-KR"/>
          </w:rPr>
          <w:t xml:space="preserve"> </w:t>
        </w:r>
        <w:r w:rsidR="001B0D03">
          <w:rPr>
            <w:rFonts w:ascii="Times New Roman" w:hAnsi="Times New Roman"/>
            <w:lang w:eastAsia="ko-KR"/>
          </w:rPr>
          <w:t>간</w:t>
        </w:r>
      </w:ins>
      <w:r w:rsidRPr="00ED4019">
        <w:rPr>
          <w:rFonts w:ascii="Times New Roman" w:hAnsi="Times New Roman"/>
          <w:lang w:eastAsia="ko-KR"/>
        </w:rPr>
        <w:t>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상관관계가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존재하는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경우가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많다</w:t>
      </w:r>
      <w:r w:rsidRPr="00ED4019">
        <w:rPr>
          <w:rFonts w:ascii="Times New Roman" w:hAnsi="Times New Roman"/>
          <w:lang w:eastAsia="ko-KR"/>
        </w:rPr>
        <w:t>.</w:t>
      </w:r>
    </w:p>
    <w:p w14:paraId="75C1FC46" w14:textId="182F786D" w:rsidR="00FD7B2A" w:rsidRPr="00ED4019" w:rsidRDefault="00FD7B2A">
      <w:pPr>
        <w:pStyle w:val="a0"/>
        <w:jc w:val="both"/>
        <w:rPr>
          <w:rFonts w:ascii="Times New Roman" w:hAnsi="Times New Roman"/>
          <w:lang w:eastAsia="ko-KR"/>
        </w:rPr>
        <w:pPrChange w:id="254" w:author="제이펍 출판사" w:date="2021-03-14T15:57:00Z">
          <w:pPr>
            <w:pStyle w:val="a0"/>
          </w:pPr>
        </w:pPrChange>
      </w:pPr>
      <w:r w:rsidRPr="00ED4019">
        <w:rPr>
          <w:rFonts w:ascii="Times New Roman" w:hAnsi="Times New Roman"/>
          <w:lang w:eastAsia="ko-KR"/>
        </w:rPr>
        <w:t>일반적으로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상관관계는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서로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다른</w:t>
      </w:r>
      <w:r w:rsidRPr="00ED4019">
        <w:rPr>
          <w:rFonts w:ascii="Times New Roman" w:hAnsi="Times New Roman"/>
          <w:lang w:eastAsia="ko-KR"/>
        </w:rPr>
        <w:t xml:space="preserve"> </w:t>
      </w:r>
      <w:del w:id="255" w:author="제이펍 출판사" w:date="2021-03-14T18:07:00Z">
        <w:r w:rsidRPr="00ED4019" w:rsidDel="003F5176">
          <w:rPr>
            <w:rFonts w:ascii="Times New Roman" w:hAnsi="Times New Roman"/>
            <w:lang w:eastAsia="ko-KR"/>
          </w:rPr>
          <w:delText>두개의</w:delText>
        </w:r>
        <w:r w:rsidRPr="00ED4019" w:rsidDel="003F5176">
          <w:rPr>
            <w:rFonts w:ascii="Times New Roman" w:hAnsi="Times New Roman"/>
            <w:lang w:eastAsia="ko-KR"/>
          </w:rPr>
          <w:delText xml:space="preserve"> </w:delText>
        </w:r>
      </w:del>
      <w:ins w:id="256" w:author="제이펍 출판사" w:date="2021-03-14T18:07:00Z">
        <w:r w:rsidR="003F5176" w:rsidRPr="00ED4019">
          <w:rPr>
            <w:rFonts w:ascii="Times New Roman" w:hAnsi="Times New Roman"/>
            <w:lang w:eastAsia="ko-KR"/>
          </w:rPr>
          <w:t>두</w:t>
        </w:r>
        <w:r w:rsidR="003F5176">
          <w:rPr>
            <w:rFonts w:ascii="Times New Roman" w:hAnsi="Times New Roman" w:hint="eastAsia"/>
            <w:lang w:eastAsia="ko-KR"/>
          </w:rPr>
          <w:t xml:space="preserve"> </w:t>
        </w:r>
      </w:ins>
      <w:del w:id="257" w:author="제이펍 출판사" w:date="2021-03-14T17:54:00Z">
        <w:r w:rsidRPr="00ED4019" w:rsidDel="00F97807">
          <w:rPr>
            <w:rFonts w:ascii="Times New Roman" w:hAnsi="Times New Roman"/>
            <w:lang w:eastAsia="ko-KR"/>
          </w:rPr>
          <w:delText>변수간</w:delText>
        </w:r>
      </w:del>
      <w:ins w:id="258" w:author="제이펍 출판사" w:date="2021-03-14T17:54:00Z">
        <w:r w:rsidR="00F97807">
          <w:rPr>
            <w:rFonts w:ascii="Times New Roman" w:hAnsi="Times New Roman"/>
            <w:lang w:eastAsia="ko-KR"/>
          </w:rPr>
          <w:t>변수</w:t>
        </w:r>
        <w:r w:rsidR="00F97807">
          <w:rPr>
            <w:rFonts w:ascii="Times New Roman" w:hAnsi="Times New Roman"/>
            <w:lang w:eastAsia="ko-KR"/>
          </w:rPr>
          <w:t xml:space="preserve"> </w:t>
        </w:r>
        <w:r w:rsidR="00F97807">
          <w:rPr>
            <w:rFonts w:ascii="Times New Roman" w:hAnsi="Times New Roman"/>
            <w:lang w:eastAsia="ko-KR"/>
          </w:rPr>
          <w:t>간</w:t>
        </w:r>
      </w:ins>
      <w:r w:rsidRPr="00ED4019">
        <w:rPr>
          <w:rFonts w:ascii="Times New Roman" w:hAnsi="Times New Roman"/>
          <w:lang w:eastAsia="ko-KR"/>
        </w:rPr>
        <w:t>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경향성을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살펴본다</w:t>
      </w:r>
      <w:r w:rsidRPr="00ED4019">
        <w:rPr>
          <w:rFonts w:ascii="Times New Roman" w:hAnsi="Times New Roman"/>
          <w:lang w:eastAsia="ko-KR"/>
        </w:rPr>
        <w:t xml:space="preserve">. </w:t>
      </w:r>
      <w:r w:rsidRPr="00ED4019">
        <w:rPr>
          <w:rFonts w:ascii="Times New Roman" w:hAnsi="Times New Roman"/>
          <w:lang w:eastAsia="ko-KR"/>
        </w:rPr>
        <w:t>기온과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아이스크림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판매량</w:t>
      </w:r>
      <w:r w:rsidRPr="00ED4019">
        <w:rPr>
          <w:rFonts w:ascii="Times New Roman" w:hAnsi="Times New Roman"/>
          <w:lang w:eastAsia="ko-KR"/>
        </w:rPr>
        <w:t xml:space="preserve">, </w:t>
      </w:r>
      <w:r w:rsidRPr="00ED4019">
        <w:rPr>
          <w:rFonts w:ascii="Times New Roman" w:hAnsi="Times New Roman"/>
          <w:lang w:eastAsia="ko-KR"/>
        </w:rPr>
        <w:t>자동차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속도와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제동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거리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등과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같이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변수가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움직일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때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다른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변수가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어떻게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움직이는지를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살펴보는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것이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상관관계이고</w:t>
      </w:r>
      <w:ins w:id="259" w:author="제이펍 출판사" w:date="2021-03-14T18:08:00Z">
        <w:r w:rsidR="003F5176">
          <w:rPr>
            <w:rFonts w:ascii="Times New Roman" w:hAnsi="Times New Roman" w:hint="eastAsia"/>
            <w:lang w:eastAsia="ko-KR"/>
          </w:rPr>
          <w:t>,</w:t>
        </w:r>
      </w:ins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이를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수치화하는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것이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상관계</w:t>
      </w:r>
      <w:del w:id="260" w:author="제이펍 출판사" w:date="2021-03-14T18:08:00Z">
        <w:r w:rsidRPr="00ED4019" w:rsidDel="003F5176">
          <w:rPr>
            <w:rFonts w:ascii="Times New Roman" w:hAnsi="Times New Roman"/>
            <w:lang w:eastAsia="ko-KR"/>
          </w:rPr>
          <w:delText>수이다</w:delText>
        </w:r>
        <w:r w:rsidRPr="00ED4019" w:rsidDel="003F5176">
          <w:rPr>
            <w:rFonts w:ascii="Times New Roman" w:hAnsi="Times New Roman"/>
            <w:lang w:eastAsia="ko-KR"/>
          </w:rPr>
          <w:delText>.</w:delText>
        </w:r>
      </w:del>
      <w:ins w:id="261" w:author="제이펍 출판사" w:date="2021-03-14T18:08:00Z">
        <w:r w:rsidR="003F5176">
          <w:rPr>
            <w:rFonts w:ascii="Times New Roman" w:hAnsi="Times New Roman"/>
            <w:lang w:eastAsia="ko-KR"/>
          </w:rPr>
          <w:t>수다</w:t>
        </w:r>
        <w:r w:rsidR="003F5176">
          <w:rPr>
            <w:rFonts w:ascii="Times New Roman" w:hAnsi="Times New Roman"/>
            <w:lang w:eastAsia="ko-KR"/>
          </w:rPr>
          <w:t>.</w:t>
        </w:r>
      </w:ins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하지만</w:t>
      </w:r>
      <w:r w:rsidRPr="00ED4019">
        <w:rPr>
          <w:rFonts w:ascii="Times New Roman" w:hAnsi="Times New Roman"/>
          <w:lang w:eastAsia="ko-KR"/>
        </w:rPr>
        <w:t xml:space="preserve"> </w:t>
      </w:r>
      <w:del w:id="262" w:author="제이펍 출판사" w:date="2021-03-14T18:04:00Z">
        <w:r w:rsidRPr="00ED4019" w:rsidDel="003F5176">
          <w:rPr>
            <w:rFonts w:ascii="Times New Roman" w:hAnsi="Times New Roman"/>
            <w:lang w:eastAsia="ko-KR"/>
          </w:rPr>
          <w:delText>자기</w:delText>
        </w:r>
        <w:r w:rsidRPr="00ED4019" w:rsidDel="003F5176">
          <w:rPr>
            <w:rFonts w:ascii="Times New Roman" w:hAnsi="Times New Roman"/>
            <w:lang w:eastAsia="ko-KR"/>
          </w:rPr>
          <w:delText xml:space="preserve"> </w:delText>
        </w:r>
        <w:r w:rsidRPr="00ED4019" w:rsidDel="003F5176">
          <w:rPr>
            <w:rFonts w:ascii="Times New Roman" w:hAnsi="Times New Roman"/>
            <w:lang w:eastAsia="ko-KR"/>
          </w:rPr>
          <w:delText>상관관계</w:delText>
        </w:r>
      </w:del>
      <w:ins w:id="263" w:author="제이펍 출판사" w:date="2021-03-14T18:04:00Z">
        <w:r w:rsidR="003F5176">
          <w:rPr>
            <w:rFonts w:ascii="Times New Roman" w:hAnsi="Times New Roman"/>
            <w:lang w:eastAsia="ko-KR"/>
          </w:rPr>
          <w:t>자기상관</w:t>
        </w:r>
        <w:r w:rsidR="003F5176">
          <w:rPr>
            <w:rFonts w:ascii="Times New Roman" w:hAnsi="Times New Roman"/>
            <w:lang w:eastAsia="ko-KR"/>
          </w:rPr>
          <w:t xml:space="preserve"> </w:t>
        </w:r>
        <w:r w:rsidR="003F5176">
          <w:rPr>
            <w:rFonts w:ascii="Times New Roman" w:hAnsi="Times New Roman"/>
            <w:lang w:eastAsia="ko-KR"/>
          </w:rPr>
          <w:t>관계</w:t>
        </w:r>
      </w:ins>
      <w:r w:rsidRPr="00ED4019">
        <w:rPr>
          <w:rFonts w:ascii="Times New Roman" w:hAnsi="Times New Roman"/>
          <w:lang w:eastAsia="ko-KR"/>
        </w:rPr>
        <w:t>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자기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자신의</w:t>
      </w:r>
      <w:r w:rsidRPr="00ED4019">
        <w:rPr>
          <w:rFonts w:ascii="Times New Roman" w:hAnsi="Times New Roman"/>
          <w:lang w:eastAsia="ko-KR"/>
        </w:rPr>
        <w:t xml:space="preserve"> n</w:t>
      </w:r>
      <w:r w:rsidRPr="00ED4019">
        <w:rPr>
          <w:rFonts w:ascii="Times New Roman" w:hAnsi="Times New Roman"/>
          <w:lang w:eastAsia="ko-KR"/>
        </w:rPr>
        <w:t>번째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과거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데이터</w:t>
      </w:r>
      <w:r w:rsidRPr="00ED4019">
        <w:rPr>
          <w:rFonts w:ascii="Times New Roman" w:hAnsi="Times New Roman"/>
          <w:lang w:eastAsia="ko-KR"/>
        </w:rPr>
        <w:t>(n</w:t>
      </w:r>
      <w:r w:rsidRPr="00ED4019">
        <w:rPr>
          <w:rFonts w:ascii="Times New Roman" w:hAnsi="Times New Roman"/>
          <w:lang w:eastAsia="ko-KR"/>
        </w:rPr>
        <w:t>차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지연</w:t>
      </w:r>
      <w:r w:rsidRPr="00ED4019">
        <w:rPr>
          <w:rFonts w:ascii="Times New Roman" w:hAnsi="Times New Roman"/>
          <w:lang w:eastAsia="ko-KR"/>
        </w:rPr>
        <w:t xml:space="preserve">(lag) </w:t>
      </w:r>
      <w:r w:rsidRPr="00ED4019">
        <w:rPr>
          <w:rFonts w:ascii="Times New Roman" w:hAnsi="Times New Roman"/>
          <w:lang w:eastAsia="ko-KR"/>
        </w:rPr>
        <w:t>데이터</w:t>
      </w:r>
      <w:r w:rsidRPr="00ED4019">
        <w:rPr>
          <w:rFonts w:ascii="Times New Roman" w:hAnsi="Times New Roman"/>
          <w:lang w:eastAsia="ko-KR"/>
        </w:rPr>
        <w:t>)</w:t>
      </w:r>
      <w:r w:rsidRPr="00ED4019">
        <w:rPr>
          <w:rFonts w:ascii="Times New Roman" w:hAnsi="Times New Roman"/>
          <w:lang w:eastAsia="ko-KR"/>
        </w:rPr>
        <w:t>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현재</w:t>
      </w:r>
      <w:r w:rsidRPr="00ED4019">
        <w:rPr>
          <w:rFonts w:ascii="Times New Roman" w:hAnsi="Times New Roman"/>
          <w:lang w:eastAsia="ko-KR"/>
        </w:rPr>
        <w:t xml:space="preserve"> </w:t>
      </w:r>
      <w:del w:id="264" w:author="제이펍 출판사" w:date="2021-03-14T17:44:00Z">
        <w:r w:rsidRPr="00ED4019" w:rsidDel="001B0D03">
          <w:rPr>
            <w:rFonts w:ascii="Times New Roman" w:hAnsi="Times New Roman"/>
            <w:lang w:eastAsia="ko-KR"/>
          </w:rPr>
          <w:delText>데이터간</w:delText>
        </w:r>
      </w:del>
      <w:ins w:id="265" w:author="제이펍 출판사" w:date="2021-03-14T17:44:00Z">
        <w:r w:rsidR="001B0D03">
          <w:rPr>
            <w:rFonts w:ascii="Times New Roman" w:hAnsi="Times New Roman"/>
            <w:lang w:eastAsia="ko-KR"/>
          </w:rPr>
          <w:t>데이터</w:t>
        </w:r>
        <w:r w:rsidR="001B0D03">
          <w:rPr>
            <w:rFonts w:ascii="Times New Roman" w:hAnsi="Times New Roman"/>
            <w:lang w:eastAsia="ko-KR"/>
          </w:rPr>
          <w:t xml:space="preserve"> </w:t>
        </w:r>
        <w:r w:rsidR="001B0D03">
          <w:rPr>
            <w:rFonts w:ascii="Times New Roman" w:hAnsi="Times New Roman"/>
            <w:lang w:eastAsia="ko-KR"/>
          </w:rPr>
          <w:t>간</w:t>
        </w:r>
      </w:ins>
      <w:r w:rsidRPr="00ED4019">
        <w:rPr>
          <w:rFonts w:ascii="Times New Roman" w:hAnsi="Times New Roman"/>
          <w:lang w:eastAsia="ko-KR"/>
        </w:rPr>
        <w:t>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상관관계를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의미한다</w:t>
      </w:r>
      <w:r w:rsidRPr="00ED4019">
        <w:rPr>
          <w:rFonts w:ascii="Times New Roman" w:hAnsi="Times New Roman"/>
          <w:lang w:eastAsia="ko-KR"/>
        </w:rPr>
        <w:t xml:space="preserve">. </w:t>
      </w:r>
      <w:r w:rsidRPr="00ED4019">
        <w:rPr>
          <w:rFonts w:ascii="Times New Roman" w:hAnsi="Times New Roman"/>
          <w:lang w:eastAsia="ko-KR"/>
        </w:rPr>
        <w:t>상관관계가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존재한다는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것은</w:t>
      </w:r>
      <w:r w:rsidRPr="00ED4019">
        <w:rPr>
          <w:rFonts w:ascii="Times New Roman" w:hAnsi="Times New Roman"/>
          <w:lang w:eastAsia="ko-KR"/>
        </w:rPr>
        <w:t xml:space="preserve"> n</w:t>
      </w:r>
      <w:r w:rsidRPr="00ED4019">
        <w:rPr>
          <w:rFonts w:ascii="Times New Roman" w:hAnsi="Times New Roman"/>
          <w:lang w:eastAsia="ko-KR"/>
        </w:rPr>
        <w:t>차</w:t>
      </w:r>
      <w:r w:rsidRPr="00ED4019">
        <w:rPr>
          <w:rFonts w:ascii="Times New Roman" w:hAnsi="Times New Roman"/>
          <w:lang w:eastAsia="ko-KR"/>
        </w:rPr>
        <w:t xml:space="preserve"> </w:t>
      </w:r>
      <w:del w:id="266" w:author="제이펍 출판사" w:date="2021-03-14T18:09:00Z">
        <w:r w:rsidRPr="00ED4019" w:rsidDel="003F5176">
          <w:rPr>
            <w:rFonts w:ascii="Times New Roman" w:hAnsi="Times New Roman"/>
            <w:lang w:eastAsia="ko-KR"/>
          </w:rPr>
          <w:delText>지연데이터</w:delText>
        </w:r>
      </w:del>
      <w:ins w:id="267" w:author="제이펍 출판사" w:date="2021-03-14T18:09:00Z">
        <w:r w:rsidR="003F5176">
          <w:rPr>
            <w:rFonts w:ascii="Times New Roman" w:hAnsi="Times New Roman"/>
            <w:lang w:eastAsia="ko-KR"/>
          </w:rPr>
          <w:t>지연</w:t>
        </w:r>
        <w:r w:rsidR="003F5176">
          <w:rPr>
            <w:rFonts w:ascii="Times New Roman" w:hAnsi="Times New Roman"/>
            <w:lang w:eastAsia="ko-KR"/>
          </w:rPr>
          <w:t xml:space="preserve"> </w:t>
        </w:r>
        <w:r w:rsidR="003F5176">
          <w:rPr>
            <w:rFonts w:ascii="Times New Roman" w:hAnsi="Times New Roman"/>
            <w:lang w:eastAsia="ko-KR"/>
          </w:rPr>
          <w:t>데이터</w:t>
        </w:r>
      </w:ins>
      <w:r w:rsidRPr="00ED4019">
        <w:rPr>
          <w:rFonts w:ascii="Times New Roman" w:hAnsi="Times New Roman"/>
          <w:lang w:eastAsia="ko-KR"/>
        </w:rPr>
        <w:t>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현재</w:t>
      </w:r>
      <w:r w:rsidRPr="00ED4019">
        <w:rPr>
          <w:rFonts w:ascii="Times New Roman" w:hAnsi="Times New Roman"/>
          <w:lang w:eastAsia="ko-KR"/>
        </w:rPr>
        <w:t xml:space="preserve"> </w:t>
      </w:r>
      <w:del w:id="268" w:author="제이펍 출판사" w:date="2021-03-14T17:44:00Z">
        <w:r w:rsidRPr="00ED4019" w:rsidDel="001B0D03">
          <w:rPr>
            <w:rFonts w:ascii="Times New Roman" w:hAnsi="Times New Roman"/>
            <w:lang w:eastAsia="ko-KR"/>
          </w:rPr>
          <w:delText>데이터간</w:delText>
        </w:r>
      </w:del>
      <w:ins w:id="269" w:author="제이펍 출판사" w:date="2021-03-14T17:44:00Z">
        <w:r w:rsidR="001B0D03">
          <w:rPr>
            <w:rFonts w:ascii="Times New Roman" w:hAnsi="Times New Roman"/>
            <w:lang w:eastAsia="ko-KR"/>
          </w:rPr>
          <w:t>데이터</w:t>
        </w:r>
        <w:r w:rsidR="001B0D03">
          <w:rPr>
            <w:rFonts w:ascii="Times New Roman" w:hAnsi="Times New Roman"/>
            <w:lang w:eastAsia="ko-KR"/>
          </w:rPr>
          <w:t xml:space="preserve"> </w:t>
        </w:r>
        <w:r w:rsidR="001B0D03">
          <w:rPr>
            <w:rFonts w:ascii="Times New Roman" w:hAnsi="Times New Roman"/>
            <w:lang w:eastAsia="ko-KR"/>
          </w:rPr>
          <w:t>간</w:t>
        </w:r>
      </w:ins>
      <w:r w:rsidRPr="00ED4019">
        <w:rPr>
          <w:rFonts w:ascii="Times New Roman" w:hAnsi="Times New Roman"/>
          <w:lang w:eastAsia="ko-KR"/>
        </w:rPr>
        <w:t>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상관계수가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높다는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점을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의미한다</w:t>
      </w:r>
      <w:r w:rsidRPr="00ED4019">
        <w:rPr>
          <w:rFonts w:ascii="Times New Roman" w:hAnsi="Times New Roman"/>
          <w:lang w:eastAsia="ko-KR"/>
        </w:rPr>
        <w:t>.</w:t>
      </w:r>
    </w:p>
    <w:p w14:paraId="2DF8049D" w14:textId="59D17A76" w:rsidR="00FD7B2A" w:rsidRDefault="00FD7B2A" w:rsidP="00BF7861">
      <w:pPr>
        <w:pStyle w:val="a0"/>
        <w:jc w:val="both"/>
        <w:rPr>
          <w:ins w:id="270" w:author="제이펍 출판사" w:date="2021-03-14T18:12:00Z"/>
          <w:rFonts w:ascii="Times New Roman" w:hAnsi="Times New Roman"/>
          <w:lang w:eastAsia="ko-KR"/>
        </w:rPr>
      </w:pPr>
      <w:del w:id="271" w:author="제이펍 출판사" w:date="2021-03-14T18:09:00Z">
        <w:r w:rsidRPr="00ED4019" w:rsidDel="003F5176">
          <w:rPr>
            <w:rFonts w:ascii="Times New Roman" w:hAnsi="Times New Roman" w:hint="eastAsia"/>
            <w:lang w:eastAsia="ko-KR"/>
          </w:rPr>
          <w:lastRenderedPageBreak/>
          <w:delText>아래</w:delText>
        </w:r>
      </w:del>
      <w:ins w:id="272" w:author="제이펍 출판사" w:date="2021-03-14T18:09:00Z">
        <w:r w:rsidR="003F5176">
          <w:rPr>
            <w:rFonts w:ascii="Times New Roman" w:hAnsi="Times New Roman" w:hint="eastAsia"/>
            <w:lang w:eastAsia="ko-KR"/>
          </w:rPr>
          <w:t>다음</w:t>
        </w:r>
      </w:ins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그림의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왼쪽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표는</w:t>
      </w:r>
      <w:r w:rsidRPr="00ED4019">
        <w:rPr>
          <w:rFonts w:ascii="Times New Roman" w:hAnsi="Times New Roman"/>
          <w:lang w:eastAsia="ko-KR"/>
        </w:rPr>
        <w:t xml:space="preserve"> 1999</w:t>
      </w:r>
      <w:r w:rsidRPr="00ED4019">
        <w:rPr>
          <w:rFonts w:ascii="Times New Roman" w:hAnsi="Times New Roman"/>
          <w:lang w:eastAsia="ko-KR"/>
        </w:rPr>
        <w:t>년부터</w:t>
      </w:r>
      <w:r w:rsidRPr="00ED4019">
        <w:rPr>
          <w:rFonts w:ascii="Times New Roman" w:hAnsi="Times New Roman"/>
          <w:lang w:eastAsia="ko-KR"/>
        </w:rPr>
        <w:t xml:space="preserve"> 2020</w:t>
      </w:r>
      <w:r w:rsidRPr="00ED4019">
        <w:rPr>
          <w:rFonts w:ascii="Times New Roman" w:hAnsi="Times New Roman"/>
          <w:lang w:eastAsia="ko-KR"/>
        </w:rPr>
        <w:t>년까지의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우리나라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유</w:t>
      </w:r>
      <w:r w:rsidRPr="00ED4019">
        <w:rPr>
          <w:rFonts w:ascii="Times New Roman" w:hAnsi="Times New Roman"/>
          <w:lang w:eastAsia="ko-KR"/>
        </w:rPr>
        <w:t xml:space="preserve">, </w:t>
      </w:r>
      <w:r w:rsidRPr="00ED4019">
        <w:rPr>
          <w:rFonts w:ascii="Times New Roman" w:hAnsi="Times New Roman"/>
          <w:lang w:eastAsia="ko-KR"/>
        </w:rPr>
        <w:t>초</w:t>
      </w:r>
      <w:r w:rsidRPr="00ED4019">
        <w:rPr>
          <w:rFonts w:ascii="Times New Roman" w:hAnsi="Times New Roman"/>
          <w:lang w:eastAsia="ko-KR"/>
        </w:rPr>
        <w:t xml:space="preserve">, </w:t>
      </w:r>
      <w:r w:rsidRPr="00ED4019">
        <w:rPr>
          <w:rFonts w:ascii="Times New Roman" w:hAnsi="Times New Roman"/>
          <w:lang w:eastAsia="ko-KR"/>
        </w:rPr>
        <w:t>중</w:t>
      </w:r>
      <w:r w:rsidRPr="00ED4019">
        <w:rPr>
          <w:rFonts w:ascii="Times New Roman" w:hAnsi="Times New Roman"/>
          <w:lang w:eastAsia="ko-KR"/>
        </w:rPr>
        <w:t xml:space="preserve">, </w:t>
      </w:r>
      <w:r w:rsidRPr="00ED4019">
        <w:rPr>
          <w:rFonts w:ascii="Times New Roman" w:hAnsi="Times New Roman"/>
          <w:lang w:eastAsia="ko-KR"/>
        </w:rPr>
        <w:t>고등학교의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전체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학생수를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나타내고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있다</w:t>
      </w:r>
      <w:r w:rsidRPr="00ED4019">
        <w:rPr>
          <w:rFonts w:ascii="Times New Roman" w:hAnsi="Times New Roman"/>
          <w:lang w:eastAsia="ko-KR"/>
        </w:rPr>
        <w:t>. 1</w:t>
      </w:r>
      <w:r w:rsidRPr="00ED4019">
        <w:rPr>
          <w:rFonts w:ascii="Times New Roman" w:hAnsi="Times New Roman"/>
          <w:lang w:eastAsia="ko-KR"/>
        </w:rPr>
        <w:t>년</w:t>
      </w:r>
      <w:ins w:id="273" w:author="제이펍 출판사" w:date="2021-03-14T18:09:00Z">
        <w:r w:rsidR="003F5176">
          <w:rPr>
            <w:rFonts w:ascii="Times New Roman" w:hAnsi="Times New Roman" w:hint="eastAsia"/>
            <w:lang w:eastAsia="ko-KR"/>
          </w:rPr>
          <w:t xml:space="preserve"> </w:t>
        </w:r>
      </w:ins>
      <w:r w:rsidRPr="00ED4019">
        <w:rPr>
          <w:rFonts w:ascii="Times New Roman" w:hAnsi="Times New Roman"/>
          <w:lang w:eastAsia="ko-KR"/>
        </w:rPr>
        <w:t>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전체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학생수와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전체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학생수에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대한</w:t>
      </w:r>
      <w:r w:rsidRPr="00ED4019">
        <w:rPr>
          <w:rFonts w:ascii="Times New Roman" w:hAnsi="Times New Roman"/>
          <w:lang w:eastAsia="ko-KR"/>
        </w:rPr>
        <w:t xml:space="preserve"> plot</w:t>
      </w:r>
      <w:r w:rsidRPr="00ED4019">
        <w:rPr>
          <w:rFonts w:ascii="Times New Roman" w:hAnsi="Times New Roman"/>
          <w:lang w:eastAsia="ko-KR"/>
        </w:rPr>
        <w:t>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오른쪽의</w:t>
      </w:r>
      <w:r w:rsidRPr="00ED4019">
        <w:rPr>
          <w:rFonts w:ascii="Times New Roman" w:hAnsi="Times New Roman"/>
          <w:lang w:eastAsia="ko-KR"/>
        </w:rPr>
        <w:t xml:space="preserve"> plot</w:t>
      </w:r>
      <w:r w:rsidRPr="00ED4019">
        <w:rPr>
          <w:rFonts w:ascii="Times New Roman" w:hAnsi="Times New Roman"/>
          <w:lang w:eastAsia="ko-KR"/>
        </w:rPr>
        <w:t>이다</w:t>
      </w:r>
      <w:r w:rsidRPr="00ED4019">
        <w:rPr>
          <w:rFonts w:ascii="Times New Roman" w:hAnsi="Times New Roman"/>
          <w:lang w:eastAsia="ko-KR"/>
        </w:rPr>
        <w:t xml:space="preserve">. </w:t>
      </w:r>
      <w:r w:rsidRPr="00ED4019">
        <w:rPr>
          <w:rFonts w:ascii="Times New Roman" w:hAnsi="Times New Roman"/>
          <w:lang w:eastAsia="ko-KR"/>
        </w:rPr>
        <w:t>이</w:t>
      </w:r>
      <w:r w:rsidRPr="00ED4019">
        <w:rPr>
          <w:rFonts w:ascii="Times New Roman" w:hAnsi="Times New Roman"/>
          <w:lang w:eastAsia="ko-KR"/>
        </w:rPr>
        <w:t xml:space="preserve"> plot</w:t>
      </w:r>
      <w:r w:rsidRPr="00ED4019">
        <w:rPr>
          <w:rFonts w:ascii="Times New Roman" w:hAnsi="Times New Roman"/>
          <w:lang w:eastAsia="ko-KR"/>
        </w:rPr>
        <w:t>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보면</w:t>
      </w:r>
      <w:r w:rsidRPr="00ED4019">
        <w:rPr>
          <w:rFonts w:ascii="Times New Roman" w:hAnsi="Times New Roman"/>
          <w:lang w:eastAsia="ko-KR"/>
        </w:rPr>
        <w:t xml:space="preserve"> 1</w:t>
      </w:r>
      <w:r w:rsidRPr="00ED4019">
        <w:rPr>
          <w:rFonts w:ascii="Times New Roman" w:hAnsi="Times New Roman"/>
          <w:lang w:eastAsia="ko-KR"/>
        </w:rPr>
        <w:t>년</w:t>
      </w:r>
      <w:ins w:id="274" w:author="제이펍 출판사" w:date="2021-03-14T18:11:00Z">
        <w:r w:rsidR="003F5176">
          <w:rPr>
            <w:rFonts w:ascii="Times New Roman" w:hAnsi="Times New Roman" w:hint="eastAsia"/>
            <w:lang w:eastAsia="ko-KR"/>
          </w:rPr>
          <w:t xml:space="preserve"> </w:t>
        </w:r>
      </w:ins>
      <w:r w:rsidRPr="00ED4019">
        <w:rPr>
          <w:rFonts w:ascii="Times New Roman" w:hAnsi="Times New Roman"/>
          <w:lang w:eastAsia="ko-KR"/>
        </w:rPr>
        <w:t>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학생수가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증가하면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전체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학생수가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증가하는</w:t>
      </w:r>
      <w:ins w:id="275" w:author="제이펍 출판사" w:date="2021-03-14T18:11:00Z">
        <w:r w:rsidR="003F5176">
          <w:rPr>
            <w:rFonts w:ascii="Times New Roman" w:hAnsi="Times New Roman" w:hint="eastAsia"/>
            <w:lang w:eastAsia="ko-KR"/>
          </w:rPr>
          <w:t>,</w:t>
        </w:r>
      </w:ins>
      <w:r w:rsidRPr="00ED4019">
        <w:rPr>
          <w:rFonts w:ascii="Times New Roman" w:hAnsi="Times New Roman"/>
          <w:lang w:eastAsia="ko-KR"/>
        </w:rPr>
        <w:t xml:space="preserve"> </w:t>
      </w:r>
      <w:del w:id="276" w:author="user" w:date="2021-03-17T12:22:00Z">
        <w:r w:rsidRPr="00ED4019" w:rsidDel="00B01CC5">
          <w:rPr>
            <w:rFonts w:ascii="Times New Roman" w:hAnsi="Times New Roman"/>
            <w:lang w:eastAsia="ko-KR"/>
          </w:rPr>
          <w:delText>매우</w:delText>
        </w:r>
        <w:r w:rsidRPr="00ED4019" w:rsidDel="00B01CC5">
          <w:rPr>
            <w:rFonts w:ascii="Times New Roman" w:hAnsi="Times New Roman"/>
            <w:lang w:eastAsia="ko-KR"/>
          </w:rPr>
          <w:delText xml:space="preserve"> </w:delText>
        </w:r>
      </w:del>
      <w:r w:rsidRPr="00ED4019">
        <w:rPr>
          <w:rFonts w:ascii="Times New Roman" w:hAnsi="Times New Roman"/>
          <w:lang w:eastAsia="ko-KR"/>
        </w:rPr>
        <w:t>관계성이</w:t>
      </w:r>
      <w:r w:rsidRPr="00ED4019">
        <w:rPr>
          <w:rFonts w:ascii="Times New Roman" w:hAnsi="Times New Roman"/>
          <w:lang w:eastAsia="ko-KR"/>
        </w:rPr>
        <w:t xml:space="preserve"> </w:t>
      </w:r>
      <w:ins w:id="277" w:author="user" w:date="2021-03-17T12:22:00Z">
        <w:r w:rsidR="00B01CC5">
          <w:rPr>
            <w:rFonts w:ascii="Times New Roman" w:hAnsi="Times New Roman" w:hint="eastAsia"/>
            <w:lang w:eastAsia="ko-KR"/>
          </w:rPr>
          <w:t>매우</w:t>
        </w:r>
        <w:r w:rsidR="00B01CC5">
          <w:rPr>
            <w:rFonts w:ascii="Times New Roman" w:hAnsi="Times New Roman" w:hint="eastAsia"/>
            <w:lang w:eastAsia="ko-KR"/>
          </w:rPr>
          <w:t xml:space="preserve"> </w:t>
        </w:r>
      </w:ins>
      <w:r w:rsidRPr="00ED4019">
        <w:rPr>
          <w:rFonts w:ascii="Times New Roman" w:hAnsi="Times New Roman"/>
          <w:lang w:eastAsia="ko-KR"/>
        </w:rPr>
        <w:t>높은</w:t>
      </w:r>
      <w:r w:rsidRPr="00ED4019">
        <w:rPr>
          <w:rFonts w:ascii="Times New Roman" w:hAnsi="Times New Roman"/>
          <w:lang w:eastAsia="ko-KR"/>
        </w:rPr>
        <w:t xml:space="preserve"> plot</w:t>
      </w:r>
      <w:r w:rsidRPr="00ED4019">
        <w:rPr>
          <w:rFonts w:ascii="Times New Roman" w:hAnsi="Times New Roman"/>
          <w:lang w:eastAsia="ko-KR"/>
        </w:rPr>
        <w:t>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나타난다</w:t>
      </w:r>
      <w:r w:rsidRPr="00ED4019">
        <w:rPr>
          <w:rFonts w:ascii="Times New Roman" w:hAnsi="Times New Roman"/>
          <w:lang w:eastAsia="ko-KR"/>
        </w:rPr>
        <w:t xml:space="preserve">. </w:t>
      </w:r>
      <w:r w:rsidRPr="00ED4019">
        <w:rPr>
          <w:rFonts w:ascii="Times New Roman" w:hAnsi="Times New Roman"/>
          <w:lang w:eastAsia="ko-KR"/>
        </w:rPr>
        <w:t>이는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전체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학생수는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자기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자신의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데이터와의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상관성</w:t>
      </w:r>
      <w:r w:rsidRPr="00ED4019">
        <w:rPr>
          <w:rFonts w:ascii="Times New Roman" w:hAnsi="Times New Roman"/>
          <w:lang w:eastAsia="ko-KR"/>
        </w:rPr>
        <w:t xml:space="preserve">, </w:t>
      </w:r>
      <w:r w:rsidRPr="00ED4019">
        <w:rPr>
          <w:rFonts w:ascii="Times New Roman" w:hAnsi="Times New Roman"/>
          <w:lang w:eastAsia="ko-KR"/>
        </w:rPr>
        <w:t>즉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자기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상관성이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매우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높다고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말할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있다</w:t>
      </w:r>
      <w:r w:rsidRPr="00ED4019">
        <w:rPr>
          <w:rFonts w:ascii="Times New Roman" w:hAnsi="Times New Roman"/>
          <w:lang w:eastAsia="ko-KR"/>
        </w:rPr>
        <w:t>.</w:t>
      </w:r>
    </w:p>
    <w:p w14:paraId="02810C3B" w14:textId="77777777" w:rsidR="003F5176" w:rsidRPr="00ED4019" w:rsidRDefault="003F5176">
      <w:pPr>
        <w:pStyle w:val="a0"/>
        <w:jc w:val="both"/>
        <w:rPr>
          <w:rFonts w:ascii="Times New Roman" w:hAnsi="Times New Roman"/>
          <w:lang w:eastAsia="ko-KR"/>
        </w:rPr>
        <w:pPrChange w:id="278" w:author="제이펍 출판사" w:date="2021-03-14T15:57:00Z">
          <w:pPr>
            <w:pStyle w:val="a0"/>
          </w:pPr>
        </w:pPrChange>
      </w:pPr>
    </w:p>
    <w:p w14:paraId="1ED5C631" w14:textId="77777777" w:rsidR="00FD7B2A" w:rsidRPr="00ED4019" w:rsidRDefault="00FD7B2A">
      <w:pPr>
        <w:pStyle w:val="a0"/>
        <w:keepNext/>
        <w:jc w:val="both"/>
        <w:rPr>
          <w:rFonts w:ascii="Times New Roman" w:hAnsi="Times New Roman"/>
        </w:rPr>
        <w:pPrChange w:id="279" w:author="제이펍 출판사" w:date="2021-03-14T15:57:00Z">
          <w:pPr>
            <w:pStyle w:val="a0"/>
            <w:keepNext/>
          </w:pPr>
        </w:pPrChange>
      </w:pPr>
      <w:r w:rsidRPr="00ED4019">
        <w:rPr>
          <w:rFonts w:ascii="Times New Roman" w:hAnsi="Times New Roman"/>
          <w:noProof/>
          <w:lang w:eastAsia="ko-KR"/>
        </w:rPr>
        <w:drawing>
          <wp:inline distT="0" distB="0" distL="0" distR="0" wp14:anchorId="22DCEA32" wp14:editId="10115823">
            <wp:extent cx="5969000" cy="3550075"/>
            <wp:effectExtent l="0" t="0" r="0" b="0"/>
            <wp:docPr id="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" descr="autocorelation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35500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A210066" w14:textId="48B356D3" w:rsidR="00FD7B2A" w:rsidRDefault="00FD7B2A" w:rsidP="00BF7861">
      <w:pPr>
        <w:pStyle w:val="a6"/>
        <w:jc w:val="both"/>
        <w:rPr>
          <w:ins w:id="280" w:author="제이펍 출판사" w:date="2021-03-14T18:12:00Z"/>
          <w:rFonts w:ascii="Times New Roman" w:hAnsi="Times New Roman"/>
          <w:lang w:eastAsia="ko-KR"/>
        </w:rPr>
      </w:pPr>
      <w:commentRangeStart w:id="281"/>
      <w:r w:rsidRPr="00ED4019">
        <w:rPr>
          <w:rFonts w:ascii="Times New Roman" w:hAnsi="Times New Roman" w:hint="eastAsia"/>
          <w:lang w:eastAsia="ko-KR"/>
        </w:rPr>
        <w:t>그림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1-5</w:t>
      </w:r>
      <w:commentRangeEnd w:id="281"/>
      <w:r w:rsidR="00B01CC5">
        <w:rPr>
          <w:rStyle w:val="af3"/>
          <w:i w:val="0"/>
        </w:rPr>
        <w:commentReference w:id="281"/>
      </w:r>
      <w:ins w:id="282" w:author="standard" w:date="2021-03-26T16:25:00Z">
        <w:r w:rsidR="0049387E">
          <w:rPr>
            <w:rFonts w:ascii="Times New Roman" w:hAnsi="Times New Roman"/>
            <w:lang w:eastAsia="ko-KR"/>
          </w:rPr>
          <w:t xml:space="preserve"> </w:t>
        </w:r>
        <w:r w:rsidR="0049387E">
          <w:rPr>
            <w:rFonts w:ascii="Times New Roman" w:hAnsi="Times New Roman" w:hint="eastAsia"/>
            <w:lang w:eastAsia="ko-KR"/>
          </w:rPr>
          <w:t>자기상관관계</w:t>
        </w:r>
        <w:r w:rsidR="0049387E">
          <w:rPr>
            <w:rFonts w:ascii="Times New Roman" w:hAnsi="Times New Roman" w:hint="eastAsia"/>
            <w:lang w:eastAsia="ko-KR"/>
          </w:rPr>
          <w:t xml:space="preserve"> </w:t>
        </w:r>
        <w:r w:rsidR="0049387E">
          <w:rPr>
            <w:rFonts w:ascii="Times New Roman" w:hAnsi="Times New Roman" w:hint="eastAsia"/>
            <w:lang w:eastAsia="ko-KR"/>
          </w:rPr>
          <w:t>데이터와</w:t>
        </w:r>
        <w:r w:rsidR="0049387E">
          <w:rPr>
            <w:rFonts w:ascii="Times New Roman" w:hAnsi="Times New Roman" w:hint="eastAsia"/>
            <w:lang w:eastAsia="ko-KR"/>
          </w:rPr>
          <w:t xml:space="preserve"> </w:t>
        </w:r>
        <w:r w:rsidR="0049387E">
          <w:rPr>
            <w:rFonts w:ascii="Times New Roman" w:hAnsi="Times New Roman" w:hint="eastAsia"/>
            <w:lang w:eastAsia="ko-KR"/>
          </w:rPr>
          <w:t>플롯</w:t>
        </w:r>
      </w:ins>
    </w:p>
    <w:p w14:paraId="23BE516D" w14:textId="77777777" w:rsidR="003F5176" w:rsidRPr="00ED4019" w:rsidRDefault="003F5176">
      <w:pPr>
        <w:pStyle w:val="a6"/>
        <w:jc w:val="both"/>
        <w:rPr>
          <w:rFonts w:ascii="Times New Roman" w:hAnsi="Times New Roman"/>
          <w:lang w:eastAsia="ko-KR"/>
        </w:rPr>
        <w:pPrChange w:id="283" w:author="제이펍 출판사" w:date="2021-03-14T15:57:00Z">
          <w:pPr>
            <w:pStyle w:val="a6"/>
          </w:pPr>
        </w:pPrChange>
      </w:pPr>
    </w:p>
    <w:p w14:paraId="2F18FE2E" w14:textId="628BFE8D" w:rsidR="00FD7B2A" w:rsidRDefault="003C1ADE">
      <w:pPr>
        <w:pStyle w:val="2"/>
        <w:numPr>
          <w:ilvl w:val="0"/>
          <w:numId w:val="0"/>
        </w:numPr>
        <w:ind w:left="760"/>
        <w:jc w:val="both"/>
        <w:rPr>
          <w:lang w:eastAsia="ko-KR"/>
        </w:rPr>
        <w:pPrChange w:id="284" w:author="제이펍 출판사" w:date="2021-03-14T18:37:00Z">
          <w:pPr>
            <w:pStyle w:val="2"/>
          </w:pPr>
        </w:pPrChange>
      </w:pPr>
      <w:bookmarkStart w:id="285" w:name="추세-경향성trend"/>
      <w:bookmarkEnd w:id="233"/>
      <w:ins w:id="286" w:author="제이펍 출판사" w:date="2021-03-14T18:39:00Z">
        <w:r>
          <w:rPr>
            <w:lang w:eastAsia="ko-KR"/>
          </w:rPr>
          <w:t>1.2.3</w:t>
        </w:r>
      </w:ins>
      <w:ins w:id="287" w:author="제이펍 출판사" w:date="2021-03-14T18:37:00Z">
        <w:r>
          <w:rPr>
            <w:lang w:eastAsia="ko-KR"/>
          </w:rPr>
          <w:t xml:space="preserve"> </w:t>
        </w:r>
      </w:ins>
      <w:r w:rsidR="00FD7B2A">
        <w:rPr>
          <w:lang w:eastAsia="ko-KR"/>
        </w:rPr>
        <w:t>추세 경향성</w:t>
      </w:r>
      <w:del w:id="288" w:author="제이펍 출판사" w:date="2021-03-14T18:12:00Z">
        <w:r w:rsidR="00FD7B2A" w:rsidDel="003F5176">
          <w:rPr>
            <w:lang w:eastAsia="ko-KR"/>
          </w:rPr>
          <w:delText>(Trend)</w:delText>
        </w:r>
      </w:del>
    </w:p>
    <w:p w14:paraId="6CDBFC3B" w14:textId="5BCAD643" w:rsidR="00FD7B2A" w:rsidRPr="00ED4019" w:rsidRDefault="00FD7B2A">
      <w:pPr>
        <w:jc w:val="both"/>
        <w:rPr>
          <w:rFonts w:ascii="Times New Roman" w:hAnsi="Times New Roman"/>
          <w:lang w:eastAsia="ko-KR"/>
        </w:rPr>
        <w:pPrChange w:id="289" w:author="제이펍 출판사" w:date="2021-03-14T15:57:00Z">
          <w:pPr/>
        </w:pPrChange>
      </w:pPr>
      <w:r w:rsidRPr="00ED4019">
        <w:rPr>
          <w:rFonts w:ascii="Times New Roman" w:hAnsi="Times New Roman"/>
          <w:lang w:eastAsia="ko-KR"/>
        </w:rPr>
        <w:t>시계열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데이터는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장기적으로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점차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증가하거나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점차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감소하는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추세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경향성</w:t>
      </w:r>
      <w:ins w:id="290" w:author="제이펍 출판사" w:date="2021-03-14T18:12:00Z">
        <w:r w:rsidR="003F5176">
          <w:rPr>
            <w:rFonts w:ascii="Times New Roman" w:hAnsi="Times New Roman" w:hint="eastAsia"/>
            <w:lang w:eastAsia="ko-KR"/>
          </w:rPr>
          <w:t>(</w:t>
        </w:r>
        <w:r w:rsidR="003F5176">
          <w:rPr>
            <w:rFonts w:ascii="Times New Roman" w:hAnsi="Times New Roman"/>
            <w:lang w:eastAsia="ko-KR"/>
          </w:rPr>
          <w:t>trend)</w:t>
        </w:r>
      </w:ins>
      <w:r w:rsidRPr="00ED4019">
        <w:rPr>
          <w:rFonts w:ascii="Times New Roman" w:hAnsi="Times New Roman"/>
          <w:lang w:eastAsia="ko-KR"/>
        </w:rPr>
        <w:t>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보이는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경우가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있다</w:t>
      </w:r>
      <w:del w:id="291" w:author="제이펍 출판사" w:date="2021-03-14T18:12:00Z">
        <w:r w:rsidRPr="00ED4019" w:rsidDel="003F5176">
          <w:rPr>
            <w:rFonts w:ascii="Times New Roman" w:hAnsi="Times New Roman"/>
            <w:lang w:eastAsia="ko-KR"/>
          </w:rPr>
          <w:delText xml:space="preserve">. </w:delText>
        </w:r>
        <w:r w:rsidRPr="00ED4019" w:rsidDel="003F5176">
          <w:rPr>
            <w:rFonts w:ascii="Times New Roman" w:hAnsi="Times New Roman"/>
            <w:lang w:eastAsia="ko-KR"/>
          </w:rPr>
          <w:delText>사실</w:delText>
        </w:r>
        <w:r w:rsidRPr="00ED4019" w:rsidDel="003F5176">
          <w:rPr>
            <w:rFonts w:ascii="Times New Roman" w:hAnsi="Times New Roman"/>
            <w:lang w:eastAsia="ko-KR"/>
          </w:rPr>
          <w:delText xml:space="preserve"> </w:delText>
        </w:r>
      </w:del>
      <w:ins w:id="292" w:author="제이펍 출판사" w:date="2021-03-14T18:12:00Z">
        <w:r w:rsidR="003F5176">
          <w:rPr>
            <w:rFonts w:ascii="Times New Roman" w:hAnsi="Times New Roman"/>
            <w:lang w:eastAsia="ko-KR"/>
          </w:rPr>
          <w:t xml:space="preserve">. </w:t>
        </w:r>
        <w:r w:rsidR="003F5176">
          <w:rPr>
            <w:rFonts w:ascii="Times New Roman" w:hAnsi="Times New Roman"/>
            <w:lang w:eastAsia="ko-KR"/>
          </w:rPr>
          <w:t>사실</w:t>
        </w:r>
        <w:r w:rsidR="003F5176">
          <w:rPr>
            <w:rFonts w:ascii="Times New Roman" w:hAnsi="Times New Roman"/>
            <w:lang w:eastAsia="ko-KR"/>
          </w:rPr>
          <w:t xml:space="preserve">, </w:t>
        </w:r>
      </w:ins>
      <w:r w:rsidRPr="00ED4019">
        <w:rPr>
          <w:rFonts w:ascii="Times New Roman" w:hAnsi="Times New Roman"/>
          <w:lang w:eastAsia="ko-KR"/>
        </w:rPr>
        <w:t>시계열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데이터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분석에서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우리가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가장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원하는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것이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데이터가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그동안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어떤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추세를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보였고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추세가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유지된다면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앞으로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어떻게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미래</w:t>
      </w:r>
      <w:del w:id="293" w:author="제이펍 출판사" w:date="2021-03-14T18:14:00Z">
        <w:r w:rsidRPr="00ED4019" w:rsidDel="004F772B">
          <w:rPr>
            <w:rFonts w:ascii="Times New Roman" w:hAnsi="Times New Roman" w:hint="eastAsia"/>
            <w:lang w:eastAsia="ko-KR"/>
          </w:rPr>
          <w:delText>를</w:delText>
        </w:r>
      </w:del>
      <w:ins w:id="294" w:author="제이펍 출판사" w:date="2021-03-14T18:14:00Z">
        <w:r w:rsidR="004F772B">
          <w:rPr>
            <w:rFonts w:ascii="Times New Roman" w:hAnsi="Times New Roman" w:hint="eastAsia"/>
            <w:lang w:eastAsia="ko-KR"/>
          </w:rPr>
          <w:t>에</w:t>
        </w:r>
      </w:ins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대응해야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할지를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결정하기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위한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정</w:t>
      </w:r>
      <w:del w:id="295" w:author="제이펍 출판사" w:date="2021-03-14T18:13:00Z">
        <w:r w:rsidRPr="00ED4019" w:rsidDel="003F5176">
          <w:rPr>
            <w:rFonts w:ascii="Times New Roman" w:hAnsi="Times New Roman"/>
            <w:lang w:eastAsia="ko-KR"/>
          </w:rPr>
          <w:delText>보이다</w:delText>
        </w:r>
        <w:r w:rsidRPr="00ED4019" w:rsidDel="003F5176">
          <w:rPr>
            <w:rFonts w:ascii="Times New Roman" w:hAnsi="Times New Roman"/>
            <w:lang w:eastAsia="ko-KR"/>
          </w:rPr>
          <w:delText>.</w:delText>
        </w:r>
      </w:del>
      <w:ins w:id="296" w:author="제이펍 출판사" w:date="2021-03-14T18:13:00Z">
        <w:r w:rsidR="003F5176">
          <w:rPr>
            <w:rFonts w:ascii="Times New Roman" w:hAnsi="Times New Roman"/>
            <w:lang w:eastAsia="ko-KR"/>
          </w:rPr>
          <w:t>보다</w:t>
        </w:r>
        <w:r w:rsidR="003F5176">
          <w:rPr>
            <w:rFonts w:ascii="Times New Roman" w:hAnsi="Times New Roman"/>
            <w:lang w:eastAsia="ko-KR"/>
          </w:rPr>
          <w:t>.</w:t>
        </w:r>
      </w:ins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따라서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추세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경향성을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어떻게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찾아낼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것인가가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시계열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분석에서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중요한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부분이다</w:t>
      </w:r>
      <w:r w:rsidRPr="00ED4019">
        <w:rPr>
          <w:rFonts w:ascii="Times New Roman" w:hAnsi="Times New Roman"/>
          <w:lang w:eastAsia="ko-KR"/>
        </w:rPr>
        <w:t>.</w:t>
      </w:r>
    </w:p>
    <w:p w14:paraId="4E685540" w14:textId="0F8A9D76" w:rsidR="00FD7B2A" w:rsidRDefault="00FD7B2A" w:rsidP="00BF7861">
      <w:pPr>
        <w:pStyle w:val="a0"/>
        <w:jc w:val="both"/>
        <w:rPr>
          <w:ins w:id="297" w:author="제이펍 출판사" w:date="2021-03-14T18:14:00Z"/>
          <w:rFonts w:ascii="Times New Roman" w:hAnsi="Times New Roman"/>
          <w:lang w:eastAsia="ko-KR"/>
        </w:rPr>
      </w:pPr>
      <w:del w:id="298" w:author="제이펍 출판사" w:date="2021-03-14T18:13:00Z">
        <w:r w:rsidRPr="00ED4019" w:rsidDel="003F5176">
          <w:rPr>
            <w:rFonts w:ascii="Times New Roman" w:hAnsi="Times New Roman"/>
            <w:lang w:eastAsia="ko-KR"/>
          </w:rPr>
          <w:delText>아래의</w:delText>
        </w:r>
        <w:r w:rsidRPr="00ED4019" w:rsidDel="003F5176">
          <w:rPr>
            <w:rFonts w:ascii="Times New Roman" w:hAnsi="Times New Roman"/>
            <w:lang w:eastAsia="ko-KR"/>
          </w:rPr>
          <w:delText xml:space="preserve"> </w:delText>
        </w:r>
        <w:r w:rsidRPr="00ED4019" w:rsidDel="003F5176">
          <w:rPr>
            <w:rFonts w:ascii="Times New Roman" w:hAnsi="Times New Roman"/>
            <w:lang w:eastAsia="ko-KR"/>
          </w:rPr>
          <w:delText>그림</w:delText>
        </w:r>
      </w:del>
      <w:ins w:id="299" w:author="제이펍 출판사" w:date="2021-03-14T18:13:00Z">
        <w:r w:rsidR="003F5176">
          <w:rPr>
            <w:rFonts w:ascii="Times New Roman" w:hAnsi="Times New Roman"/>
            <w:lang w:eastAsia="ko-KR"/>
          </w:rPr>
          <w:t>다음의</w:t>
        </w:r>
        <w:r w:rsidR="003F5176">
          <w:rPr>
            <w:rFonts w:ascii="Times New Roman" w:hAnsi="Times New Roman"/>
            <w:lang w:eastAsia="ko-KR"/>
          </w:rPr>
          <w:t xml:space="preserve"> </w:t>
        </w:r>
        <w:r w:rsidR="003F5176">
          <w:rPr>
            <w:rFonts w:ascii="Times New Roman" w:hAnsi="Times New Roman"/>
            <w:lang w:eastAsia="ko-KR"/>
          </w:rPr>
          <w:t>그림</w:t>
        </w:r>
      </w:ins>
      <w:r w:rsidRPr="00ED4019">
        <w:rPr>
          <w:rFonts w:ascii="Times New Roman" w:hAnsi="Times New Roman"/>
          <w:lang w:eastAsia="ko-KR"/>
        </w:rPr>
        <w:t>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위에서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살펴본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우리나라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총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학생수의</w:t>
      </w:r>
      <w:r w:rsidRPr="00ED4019">
        <w:rPr>
          <w:rFonts w:ascii="Times New Roman" w:hAnsi="Times New Roman"/>
          <w:lang w:eastAsia="ko-KR"/>
        </w:rPr>
        <w:t xml:space="preserve"> plot</w:t>
      </w:r>
      <w:r w:rsidRPr="00ED4019">
        <w:rPr>
          <w:rFonts w:ascii="Times New Roman" w:hAnsi="Times New Roman"/>
          <w:lang w:eastAsia="ko-KR"/>
        </w:rPr>
        <w:t>이다</w:t>
      </w:r>
      <w:r w:rsidRPr="00ED4019">
        <w:rPr>
          <w:rFonts w:ascii="Times New Roman" w:hAnsi="Times New Roman"/>
          <w:lang w:eastAsia="ko-KR"/>
        </w:rPr>
        <w:t>. plot</w:t>
      </w:r>
      <w:r w:rsidRPr="00ED4019">
        <w:rPr>
          <w:rFonts w:ascii="Times New Roman" w:hAnsi="Times New Roman"/>
          <w:lang w:eastAsia="ko-KR"/>
        </w:rPr>
        <w:t>에서도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보다시피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우리나라의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총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학생수는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전반적으로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감소하는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추세에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있다</w:t>
      </w:r>
      <w:r w:rsidRPr="00ED4019">
        <w:rPr>
          <w:rFonts w:ascii="Times New Roman" w:hAnsi="Times New Roman"/>
          <w:lang w:eastAsia="ko-KR"/>
        </w:rPr>
        <w:t>. 2003</w:t>
      </w:r>
      <w:r w:rsidRPr="00ED4019">
        <w:rPr>
          <w:rFonts w:ascii="Times New Roman" w:hAnsi="Times New Roman"/>
          <w:lang w:eastAsia="ko-KR"/>
        </w:rPr>
        <w:t>년에서부터</w:t>
      </w:r>
      <w:r w:rsidRPr="00ED4019">
        <w:rPr>
          <w:rFonts w:ascii="Times New Roman" w:hAnsi="Times New Roman"/>
          <w:lang w:eastAsia="ko-KR"/>
        </w:rPr>
        <w:t xml:space="preserve"> 2007</w:t>
      </w:r>
      <w:r w:rsidRPr="00ED4019">
        <w:rPr>
          <w:rFonts w:ascii="Times New Roman" w:hAnsi="Times New Roman"/>
          <w:lang w:eastAsia="ko-KR"/>
        </w:rPr>
        <w:t>년까지는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추세가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유지되었지만</w:t>
      </w:r>
      <w:ins w:id="300" w:author="제이펍 출판사" w:date="2021-03-14T18:13:00Z">
        <w:r w:rsidR="004F772B">
          <w:rPr>
            <w:rFonts w:ascii="Times New Roman" w:hAnsi="Times New Roman" w:hint="eastAsia"/>
            <w:lang w:eastAsia="ko-KR"/>
          </w:rPr>
          <w:t>,</w:t>
        </w:r>
      </w:ins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이후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급격히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감소하는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추세가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있음을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눈으로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쉽게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확인할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있다</w:t>
      </w:r>
      <w:r w:rsidRPr="00ED4019">
        <w:rPr>
          <w:rFonts w:ascii="Times New Roman" w:hAnsi="Times New Roman"/>
          <w:lang w:eastAsia="ko-KR"/>
        </w:rPr>
        <w:t>.</w:t>
      </w:r>
    </w:p>
    <w:p w14:paraId="53C77888" w14:textId="77777777" w:rsidR="004F772B" w:rsidRPr="00ED4019" w:rsidRDefault="004F772B">
      <w:pPr>
        <w:pStyle w:val="a0"/>
        <w:jc w:val="both"/>
        <w:rPr>
          <w:rFonts w:ascii="Times New Roman" w:hAnsi="Times New Roman"/>
          <w:lang w:eastAsia="ko-KR"/>
        </w:rPr>
        <w:pPrChange w:id="301" w:author="제이펍 출판사" w:date="2021-03-14T15:57:00Z">
          <w:pPr>
            <w:pStyle w:val="a0"/>
          </w:pPr>
        </w:pPrChange>
      </w:pPr>
    </w:p>
    <w:p w14:paraId="139B4ECC" w14:textId="77777777" w:rsidR="00FD7B2A" w:rsidRPr="00ED4019" w:rsidRDefault="00FD7B2A">
      <w:pPr>
        <w:pStyle w:val="a0"/>
        <w:keepNext/>
        <w:jc w:val="both"/>
        <w:rPr>
          <w:rFonts w:ascii="Times New Roman" w:hAnsi="Times New Roman"/>
        </w:rPr>
        <w:pPrChange w:id="302" w:author="제이펍 출판사" w:date="2021-03-14T15:57:00Z">
          <w:pPr>
            <w:pStyle w:val="a0"/>
            <w:keepNext/>
          </w:pPr>
        </w:pPrChange>
      </w:pPr>
      <w:r w:rsidRPr="00ED4019">
        <w:rPr>
          <w:rFonts w:ascii="Times New Roman" w:hAnsi="Times New Roman"/>
          <w:noProof/>
          <w:lang w:eastAsia="ko-KR"/>
        </w:rPr>
        <w:lastRenderedPageBreak/>
        <w:drawing>
          <wp:inline distT="0" distB="0" distL="0" distR="0" wp14:anchorId="046EE446" wp14:editId="2D3815B1">
            <wp:extent cx="5969000" cy="2839083"/>
            <wp:effectExtent l="0" t="0" r="0" b="0"/>
            <wp:docPr id="1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" descr="trend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283908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82A93B8" w14:textId="7B1611FC" w:rsidR="00FD7B2A" w:rsidRDefault="00FD7B2A" w:rsidP="00BF7861">
      <w:pPr>
        <w:pStyle w:val="a6"/>
        <w:jc w:val="both"/>
        <w:rPr>
          <w:ins w:id="303" w:author="제이펍 출판사" w:date="2021-03-14T18:14:00Z"/>
          <w:rFonts w:ascii="Times New Roman" w:hAnsi="Times New Roman"/>
          <w:lang w:eastAsia="ko-KR"/>
        </w:rPr>
      </w:pPr>
      <w:commentRangeStart w:id="304"/>
      <w:r w:rsidRPr="00ED4019">
        <w:rPr>
          <w:rFonts w:ascii="Times New Roman" w:hAnsi="Times New Roman" w:hint="eastAsia"/>
          <w:lang w:eastAsia="ko-KR"/>
        </w:rPr>
        <w:t>그림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1-6</w:t>
      </w:r>
      <w:commentRangeEnd w:id="304"/>
      <w:r w:rsidR="006437D5">
        <w:rPr>
          <w:rStyle w:val="af3"/>
          <w:i w:val="0"/>
        </w:rPr>
        <w:commentReference w:id="304"/>
      </w:r>
      <w:ins w:id="305" w:author="standard" w:date="2021-03-26T16:26:00Z">
        <w:r w:rsidR="0049387E">
          <w:rPr>
            <w:rFonts w:ascii="Times New Roman" w:hAnsi="Times New Roman"/>
            <w:lang w:eastAsia="ko-KR"/>
          </w:rPr>
          <w:t xml:space="preserve"> </w:t>
        </w:r>
      </w:ins>
      <w:ins w:id="306" w:author="standard" w:date="2021-03-26T16:27:00Z">
        <w:r w:rsidR="0049387E">
          <w:rPr>
            <w:rFonts w:ascii="Times New Roman" w:hAnsi="Times New Roman" w:hint="eastAsia"/>
            <w:lang w:eastAsia="ko-KR"/>
          </w:rPr>
          <w:t>우리나라</w:t>
        </w:r>
        <w:r w:rsidR="0049387E">
          <w:rPr>
            <w:rFonts w:ascii="Times New Roman" w:hAnsi="Times New Roman" w:hint="eastAsia"/>
            <w:lang w:eastAsia="ko-KR"/>
          </w:rPr>
          <w:t xml:space="preserve"> </w:t>
        </w:r>
      </w:ins>
      <w:ins w:id="307" w:author="standard" w:date="2021-03-26T16:26:00Z">
        <w:r w:rsidR="0049387E">
          <w:rPr>
            <w:rFonts w:ascii="Times New Roman" w:hAnsi="Times New Roman" w:hint="eastAsia"/>
            <w:lang w:eastAsia="ko-KR"/>
          </w:rPr>
          <w:t>연도별</w:t>
        </w:r>
        <w:r w:rsidR="0049387E">
          <w:rPr>
            <w:rFonts w:ascii="Times New Roman" w:hAnsi="Times New Roman" w:hint="eastAsia"/>
            <w:lang w:eastAsia="ko-KR"/>
          </w:rPr>
          <w:t xml:space="preserve"> </w:t>
        </w:r>
        <w:r w:rsidR="0049387E">
          <w:rPr>
            <w:rFonts w:ascii="Times New Roman" w:hAnsi="Times New Roman" w:hint="eastAsia"/>
            <w:lang w:eastAsia="ko-KR"/>
          </w:rPr>
          <w:t>초중고</w:t>
        </w:r>
        <w:r w:rsidR="0049387E">
          <w:rPr>
            <w:rFonts w:ascii="Times New Roman" w:hAnsi="Times New Roman" w:hint="eastAsia"/>
            <w:lang w:eastAsia="ko-KR"/>
          </w:rPr>
          <w:t xml:space="preserve"> </w:t>
        </w:r>
        <w:r w:rsidR="0049387E">
          <w:rPr>
            <w:rFonts w:ascii="Times New Roman" w:hAnsi="Times New Roman" w:hint="eastAsia"/>
            <w:lang w:eastAsia="ko-KR"/>
          </w:rPr>
          <w:t>총</w:t>
        </w:r>
        <w:r w:rsidR="0049387E">
          <w:rPr>
            <w:rFonts w:ascii="Times New Roman" w:hAnsi="Times New Roman" w:hint="eastAsia"/>
            <w:lang w:eastAsia="ko-KR"/>
          </w:rPr>
          <w:t xml:space="preserve"> </w:t>
        </w:r>
        <w:r w:rsidR="0049387E">
          <w:rPr>
            <w:rFonts w:ascii="Times New Roman" w:hAnsi="Times New Roman" w:hint="eastAsia"/>
            <w:lang w:eastAsia="ko-KR"/>
          </w:rPr>
          <w:t>학생수</w:t>
        </w:r>
      </w:ins>
    </w:p>
    <w:p w14:paraId="76B899B9" w14:textId="77777777" w:rsidR="004F772B" w:rsidRPr="00ED4019" w:rsidRDefault="004F772B">
      <w:pPr>
        <w:pStyle w:val="a6"/>
        <w:jc w:val="both"/>
        <w:rPr>
          <w:rFonts w:ascii="Times New Roman" w:hAnsi="Times New Roman"/>
          <w:lang w:eastAsia="ko-KR"/>
        </w:rPr>
        <w:pPrChange w:id="308" w:author="제이펍 출판사" w:date="2021-03-14T15:57:00Z">
          <w:pPr>
            <w:pStyle w:val="a6"/>
          </w:pPr>
        </w:pPrChange>
      </w:pPr>
    </w:p>
    <w:p w14:paraId="2471C8BF" w14:textId="35B39921" w:rsidR="00FD7B2A" w:rsidRPr="00ED4019" w:rsidRDefault="00FD7B2A">
      <w:pPr>
        <w:pStyle w:val="a0"/>
        <w:jc w:val="both"/>
        <w:rPr>
          <w:rFonts w:ascii="Times New Roman" w:hAnsi="Times New Roman"/>
          <w:lang w:eastAsia="ko-KR"/>
        </w:rPr>
        <w:pPrChange w:id="309" w:author="제이펍 출판사" w:date="2021-03-14T15:57:00Z">
          <w:pPr>
            <w:pStyle w:val="a0"/>
          </w:pPr>
        </w:pPrChange>
      </w:pPr>
      <w:r w:rsidRPr="00ED4019">
        <w:rPr>
          <w:rFonts w:ascii="Times New Roman" w:hAnsi="Times New Roman"/>
          <w:lang w:eastAsia="ko-KR"/>
        </w:rPr>
        <w:t>추세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경향성은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시간의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흐름에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따라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나타나는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인구</w:t>
      </w:r>
      <w:r w:rsidRPr="00ED4019">
        <w:rPr>
          <w:rFonts w:ascii="Times New Roman" w:hAnsi="Times New Roman"/>
          <w:lang w:eastAsia="ko-KR"/>
        </w:rPr>
        <w:t xml:space="preserve">, </w:t>
      </w:r>
      <w:r w:rsidRPr="00ED4019">
        <w:rPr>
          <w:rFonts w:ascii="Times New Roman" w:hAnsi="Times New Roman"/>
          <w:lang w:eastAsia="ko-KR"/>
        </w:rPr>
        <w:t>경기</w:t>
      </w:r>
      <w:r w:rsidRPr="00ED4019">
        <w:rPr>
          <w:rFonts w:ascii="Times New Roman" w:hAnsi="Times New Roman"/>
          <w:lang w:eastAsia="ko-KR"/>
        </w:rPr>
        <w:t xml:space="preserve">, </w:t>
      </w:r>
      <w:r w:rsidRPr="00ED4019">
        <w:rPr>
          <w:rFonts w:ascii="Times New Roman" w:hAnsi="Times New Roman"/>
          <w:lang w:eastAsia="ko-KR"/>
        </w:rPr>
        <w:t>기술</w:t>
      </w:r>
      <w:r w:rsidRPr="00ED4019">
        <w:rPr>
          <w:rFonts w:ascii="Times New Roman" w:hAnsi="Times New Roman"/>
          <w:lang w:eastAsia="ko-KR"/>
        </w:rPr>
        <w:t xml:space="preserve">, </w:t>
      </w:r>
      <w:r w:rsidRPr="00ED4019">
        <w:rPr>
          <w:rFonts w:ascii="Times New Roman" w:hAnsi="Times New Roman"/>
          <w:lang w:eastAsia="ko-KR"/>
        </w:rPr>
        <w:t>환경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등의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변화에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따라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영향을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받는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데이터의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중장기적인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지속적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데이터의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변동을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말하는데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시간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축에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따라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발생하는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데이터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변동에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대한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그래프에서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확인이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가능하다</w:t>
      </w:r>
      <w:r w:rsidRPr="00ED4019">
        <w:rPr>
          <w:rFonts w:ascii="Times New Roman" w:hAnsi="Times New Roman"/>
          <w:lang w:eastAsia="ko-KR"/>
        </w:rPr>
        <w:t xml:space="preserve">. </w:t>
      </w:r>
      <w:r w:rsidRPr="00ED4019">
        <w:rPr>
          <w:rFonts w:ascii="Times New Roman" w:hAnsi="Times New Roman"/>
          <w:lang w:eastAsia="ko-KR"/>
        </w:rPr>
        <w:t>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추세</w:t>
      </w:r>
      <w:ins w:id="310" w:author="user" w:date="2021-03-17T12:25:00Z">
        <w:r w:rsidR="00037172">
          <w:rPr>
            <w:rFonts w:ascii="Times New Roman" w:hAnsi="Times New Roman" w:hint="eastAsia"/>
            <w:lang w:eastAsia="ko-KR"/>
          </w:rPr>
          <w:t xml:space="preserve"> </w:t>
        </w:r>
      </w:ins>
      <w:r w:rsidRPr="00ED4019">
        <w:rPr>
          <w:rFonts w:ascii="Times New Roman" w:hAnsi="Times New Roman"/>
          <w:lang w:eastAsia="ko-KR"/>
        </w:rPr>
        <w:t>변동성을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해석할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때는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변동성을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단순한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선형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회귀로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단정하여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예측하지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않도록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주의해야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한다</w:t>
      </w:r>
      <w:r w:rsidRPr="00ED4019">
        <w:rPr>
          <w:rFonts w:ascii="Times New Roman" w:hAnsi="Times New Roman"/>
          <w:lang w:eastAsia="ko-KR"/>
        </w:rPr>
        <w:t xml:space="preserve">. </w:t>
      </w:r>
      <w:r w:rsidRPr="00ED4019">
        <w:rPr>
          <w:rFonts w:ascii="Times New Roman" w:hAnsi="Times New Roman"/>
          <w:lang w:eastAsia="ko-KR"/>
        </w:rPr>
        <w:t>추세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경향성을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선형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회귀로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분석할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때는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앞서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언급한</w:t>
      </w:r>
      <w:r w:rsidRPr="00ED4019">
        <w:rPr>
          <w:rFonts w:ascii="Times New Roman" w:hAnsi="Times New Roman"/>
          <w:lang w:eastAsia="ko-KR"/>
        </w:rPr>
        <w:t xml:space="preserve"> </w:t>
      </w:r>
      <w:del w:id="311" w:author="제이펍 출판사" w:date="2021-03-14T18:04:00Z">
        <w:r w:rsidRPr="00ED4019" w:rsidDel="003F5176">
          <w:rPr>
            <w:rFonts w:ascii="Times New Roman" w:hAnsi="Times New Roman"/>
            <w:lang w:eastAsia="ko-KR"/>
          </w:rPr>
          <w:delText>자기</w:delText>
        </w:r>
        <w:r w:rsidRPr="00ED4019" w:rsidDel="003F5176">
          <w:rPr>
            <w:rFonts w:ascii="Times New Roman" w:hAnsi="Times New Roman"/>
            <w:lang w:eastAsia="ko-KR"/>
          </w:rPr>
          <w:delText xml:space="preserve"> </w:delText>
        </w:r>
        <w:r w:rsidRPr="00ED4019" w:rsidDel="003F5176">
          <w:rPr>
            <w:rFonts w:ascii="Times New Roman" w:hAnsi="Times New Roman"/>
            <w:lang w:eastAsia="ko-KR"/>
          </w:rPr>
          <w:delText>상관관계</w:delText>
        </w:r>
      </w:del>
      <w:ins w:id="312" w:author="제이펍 출판사" w:date="2021-03-14T18:04:00Z">
        <w:r w:rsidR="003F5176">
          <w:rPr>
            <w:rFonts w:ascii="Times New Roman" w:hAnsi="Times New Roman"/>
            <w:lang w:eastAsia="ko-KR"/>
          </w:rPr>
          <w:t>자기상관</w:t>
        </w:r>
        <w:r w:rsidR="003F5176">
          <w:rPr>
            <w:rFonts w:ascii="Times New Roman" w:hAnsi="Times New Roman"/>
            <w:lang w:eastAsia="ko-KR"/>
          </w:rPr>
          <w:t xml:space="preserve"> </w:t>
        </w:r>
        <w:r w:rsidR="003F5176">
          <w:rPr>
            <w:rFonts w:ascii="Times New Roman" w:hAnsi="Times New Roman"/>
            <w:lang w:eastAsia="ko-KR"/>
          </w:rPr>
          <w:t>관계</w:t>
        </w:r>
      </w:ins>
      <w:r w:rsidRPr="00ED4019">
        <w:rPr>
          <w:rFonts w:ascii="Times New Roman" w:hAnsi="Times New Roman"/>
          <w:lang w:eastAsia="ko-KR"/>
        </w:rPr>
        <w:t>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있는지를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먼저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확인한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후에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적용해야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한다</w:t>
      </w:r>
      <w:r w:rsidRPr="00ED4019">
        <w:rPr>
          <w:rFonts w:ascii="Times New Roman" w:hAnsi="Times New Roman"/>
          <w:lang w:eastAsia="ko-KR"/>
        </w:rPr>
        <w:t xml:space="preserve">. </w:t>
      </w:r>
      <w:del w:id="313" w:author="제이펍 출판사" w:date="2021-03-14T18:04:00Z">
        <w:r w:rsidRPr="00ED4019" w:rsidDel="003F5176">
          <w:rPr>
            <w:rFonts w:ascii="Times New Roman" w:hAnsi="Times New Roman"/>
            <w:lang w:eastAsia="ko-KR"/>
          </w:rPr>
          <w:delText>자기</w:delText>
        </w:r>
        <w:r w:rsidRPr="00ED4019" w:rsidDel="003F5176">
          <w:rPr>
            <w:rFonts w:ascii="Times New Roman" w:hAnsi="Times New Roman"/>
            <w:lang w:eastAsia="ko-KR"/>
          </w:rPr>
          <w:delText xml:space="preserve"> </w:delText>
        </w:r>
        <w:r w:rsidRPr="00ED4019" w:rsidDel="003F5176">
          <w:rPr>
            <w:rFonts w:ascii="Times New Roman" w:hAnsi="Times New Roman"/>
            <w:lang w:eastAsia="ko-KR"/>
          </w:rPr>
          <w:delText>상관관계</w:delText>
        </w:r>
      </w:del>
      <w:ins w:id="314" w:author="제이펍 출판사" w:date="2021-03-14T18:04:00Z">
        <w:r w:rsidR="003F5176">
          <w:rPr>
            <w:rFonts w:ascii="Times New Roman" w:hAnsi="Times New Roman"/>
            <w:lang w:eastAsia="ko-KR"/>
          </w:rPr>
          <w:t>자기상관</w:t>
        </w:r>
        <w:r w:rsidR="003F5176">
          <w:rPr>
            <w:rFonts w:ascii="Times New Roman" w:hAnsi="Times New Roman"/>
            <w:lang w:eastAsia="ko-KR"/>
          </w:rPr>
          <w:t xml:space="preserve"> </w:t>
        </w:r>
        <w:r w:rsidR="003F5176">
          <w:rPr>
            <w:rFonts w:ascii="Times New Roman" w:hAnsi="Times New Roman"/>
            <w:lang w:eastAsia="ko-KR"/>
          </w:rPr>
          <w:t>관계</w:t>
        </w:r>
      </w:ins>
      <w:r w:rsidRPr="00ED4019">
        <w:rPr>
          <w:rFonts w:ascii="Times New Roman" w:hAnsi="Times New Roman"/>
          <w:lang w:eastAsia="ko-KR"/>
        </w:rPr>
        <w:t>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있는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경우에는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선형</w:t>
      </w:r>
      <w:ins w:id="315" w:author="user" w:date="2021-03-22T16:55:00Z">
        <w:r w:rsidR="00D05E36">
          <w:rPr>
            <w:rFonts w:ascii="Times New Roman" w:hAnsi="Times New Roman" w:hint="eastAsia"/>
            <w:lang w:eastAsia="ko-KR"/>
          </w:rPr>
          <w:t xml:space="preserve"> </w:t>
        </w:r>
      </w:ins>
      <w:r w:rsidRPr="00ED4019">
        <w:rPr>
          <w:rFonts w:ascii="Times New Roman" w:hAnsi="Times New Roman"/>
          <w:lang w:eastAsia="ko-KR"/>
        </w:rPr>
        <w:t>회귀</w:t>
      </w:r>
      <w:ins w:id="316" w:author="user" w:date="2021-03-22T16:55:00Z">
        <w:r w:rsidR="00D05E36">
          <w:rPr>
            <w:rFonts w:ascii="Times New Roman" w:hAnsi="Times New Roman" w:hint="eastAsia"/>
            <w:lang w:eastAsia="ko-KR"/>
          </w:rPr>
          <w:t xml:space="preserve"> </w:t>
        </w:r>
      </w:ins>
      <w:r w:rsidRPr="00ED4019">
        <w:rPr>
          <w:rFonts w:ascii="Times New Roman" w:hAnsi="Times New Roman"/>
          <w:lang w:eastAsia="ko-KR"/>
        </w:rPr>
        <w:t>외에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다른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시계열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분석</w:t>
      </w:r>
      <w:ins w:id="317" w:author="user" w:date="2021-03-17T12:26:00Z">
        <w:r w:rsidR="00037172">
          <w:rPr>
            <w:rFonts w:ascii="Times New Roman" w:hAnsi="Times New Roman" w:hint="eastAsia"/>
            <w:lang w:eastAsia="ko-KR"/>
          </w:rPr>
          <w:t xml:space="preserve"> </w:t>
        </w:r>
      </w:ins>
      <w:r w:rsidRPr="00ED4019">
        <w:rPr>
          <w:rFonts w:ascii="Times New Roman" w:hAnsi="Times New Roman"/>
          <w:lang w:eastAsia="ko-KR"/>
        </w:rPr>
        <w:t>방법을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함께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고려하고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성능을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분석하여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좋은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모델을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사용하도록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해</w:t>
      </w:r>
      <w:del w:id="318" w:author="제이펍 출판사" w:date="2021-03-14T20:18:00Z">
        <w:r w:rsidRPr="00ED4019" w:rsidDel="00766301">
          <w:rPr>
            <w:rFonts w:ascii="Times New Roman" w:hAnsi="Times New Roman"/>
            <w:lang w:eastAsia="ko-KR"/>
          </w:rPr>
          <w:delText>야한</w:delText>
        </w:r>
      </w:del>
      <w:ins w:id="319" w:author="제이펍 출판사" w:date="2021-03-14T20:18:00Z">
        <w:r w:rsidR="00766301">
          <w:rPr>
            <w:rFonts w:ascii="Times New Roman" w:hAnsi="Times New Roman"/>
            <w:lang w:eastAsia="ko-KR"/>
          </w:rPr>
          <w:t>야</w:t>
        </w:r>
        <w:r w:rsidR="00766301">
          <w:rPr>
            <w:rFonts w:ascii="Times New Roman" w:hAnsi="Times New Roman"/>
            <w:lang w:eastAsia="ko-KR"/>
          </w:rPr>
          <w:t xml:space="preserve"> </w:t>
        </w:r>
        <w:r w:rsidR="00766301">
          <w:rPr>
            <w:rFonts w:ascii="Times New Roman" w:hAnsi="Times New Roman"/>
            <w:lang w:eastAsia="ko-KR"/>
          </w:rPr>
          <w:t>한</w:t>
        </w:r>
      </w:ins>
      <w:r w:rsidRPr="00ED4019">
        <w:rPr>
          <w:rFonts w:ascii="Times New Roman" w:hAnsi="Times New Roman"/>
          <w:lang w:eastAsia="ko-KR"/>
        </w:rPr>
        <w:t>다</w:t>
      </w:r>
      <w:r w:rsidRPr="00ED4019">
        <w:rPr>
          <w:rFonts w:ascii="Times New Roman" w:hAnsi="Times New Roman"/>
          <w:lang w:eastAsia="ko-KR"/>
        </w:rPr>
        <w:t>.</w:t>
      </w:r>
    </w:p>
    <w:p w14:paraId="3C2F0521" w14:textId="30A1B492" w:rsidR="00FD7B2A" w:rsidRDefault="003C1ADE">
      <w:pPr>
        <w:pStyle w:val="2"/>
        <w:numPr>
          <w:ilvl w:val="0"/>
          <w:numId w:val="0"/>
        </w:numPr>
        <w:ind w:left="760"/>
        <w:jc w:val="both"/>
        <w:rPr>
          <w:lang w:eastAsia="ko-KR"/>
        </w:rPr>
        <w:pPrChange w:id="320" w:author="제이펍 출판사" w:date="2021-03-14T18:37:00Z">
          <w:pPr>
            <w:pStyle w:val="2"/>
          </w:pPr>
        </w:pPrChange>
      </w:pPr>
      <w:bookmarkStart w:id="321" w:name="계절성seasonality-순환성cyclic"/>
      <w:bookmarkEnd w:id="285"/>
      <w:ins w:id="322" w:author="제이펍 출판사" w:date="2021-03-14T18:39:00Z">
        <w:r>
          <w:rPr>
            <w:lang w:eastAsia="ko-KR"/>
          </w:rPr>
          <w:t>1.2.4</w:t>
        </w:r>
      </w:ins>
      <w:ins w:id="323" w:author="제이펍 출판사" w:date="2021-03-14T18:37:00Z">
        <w:r>
          <w:rPr>
            <w:lang w:eastAsia="ko-KR"/>
          </w:rPr>
          <w:t xml:space="preserve"> </w:t>
        </w:r>
      </w:ins>
      <w:r w:rsidR="00FD7B2A">
        <w:rPr>
          <w:lang w:eastAsia="ko-KR"/>
        </w:rPr>
        <w:t>계절성</w:t>
      </w:r>
      <w:del w:id="324" w:author="제이펍 출판사" w:date="2021-03-14T18:15:00Z">
        <w:r w:rsidR="00FD7B2A" w:rsidDel="004F772B">
          <w:rPr>
            <w:lang w:eastAsia="ko-KR"/>
          </w:rPr>
          <w:delText>(Seasonality)</w:delText>
        </w:r>
      </w:del>
      <w:r w:rsidR="00FD7B2A">
        <w:rPr>
          <w:lang w:eastAsia="ko-KR"/>
        </w:rPr>
        <w:t>, 순환성</w:t>
      </w:r>
      <w:del w:id="325" w:author="제이펍 출판사" w:date="2021-03-14T18:15:00Z">
        <w:r w:rsidR="00FD7B2A" w:rsidDel="004F772B">
          <w:rPr>
            <w:lang w:eastAsia="ko-KR"/>
          </w:rPr>
          <w:delText>(Cyclic)</w:delText>
        </w:r>
      </w:del>
    </w:p>
    <w:p w14:paraId="72E4903D" w14:textId="1CDA7F1C" w:rsidR="00FD7B2A" w:rsidRPr="00ED4019" w:rsidRDefault="00FD7B2A">
      <w:pPr>
        <w:jc w:val="both"/>
        <w:rPr>
          <w:rFonts w:ascii="Times New Roman" w:hAnsi="Times New Roman"/>
          <w:lang w:eastAsia="ko-KR"/>
        </w:rPr>
        <w:pPrChange w:id="326" w:author="제이펍 출판사" w:date="2021-03-14T15:57:00Z">
          <w:pPr/>
        </w:pPrChange>
      </w:pPr>
      <w:r w:rsidRPr="00ED4019">
        <w:rPr>
          <w:rFonts w:ascii="Times New Roman" w:hAnsi="Times New Roman"/>
          <w:lang w:eastAsia="ko-KR"/>
        </w:rPr>
        <w:t>시계열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데이터는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중장기적인</w:t>
      </w:r>
      <w:r w:rsidRPr="00ED4019">
        <w:rPr>
          <w:rFonts w:ascii="Times New Roman" w:hAnsi="Times New Roman"/>
          <w:lang w:eastAsia="ko-KR"/>
        </w:rPr>
        <w:t xml:space="preserve"> </w:t>
      </w:r>
      <w:del w:id="327" w:author="제이펍 출판사" w:date="2021-03-14T18:14:00Z">
        <w:r w:rsidRPr="00ED4019" w:rsidDel="004F772B">
          <w:rPr>
            <w:rFonts w:ascii="Times New Roman" w:hAnsi="Times New Roman"/>
            <w:lang w:eastAsia="ko-KR"/>
          </w:rPr>
          <w:delText>추세경향</w:delText>
        </w:r>
      </w:del>
      <w:ins w:id="328" w:author="제이펍 출판사" w:date="2021-03-14T18:14:00Z">
        <w:r w:rsidR="004F772B">
          <w:rPr>
            <w:rFonts w:ascii="Times New Roman" w:hAnsi="Times New Roman"/>
            <w:lang w:eastAsia="ko-KR"/>
          </w:rPr>
          <w:t>추세</w:t>
        </w:r>
        <w:r w:rsidR="004F772B">
          <w:rPr>
            <w:rFonts w:ascii="Times New Roman" w:hAnsi="Times New Roman"/>
            <w:lang w:eastAsia="ko-KR"/>
          </w:rPr>
          <w:t xml:space="preserve"> </w:t>
        </w:r>
        <w:r w:rsidR="004F772B">
          <w:rPr>
            <w:rFonts w:ascii="Times New Roman" w:hAnsi="Times New Roman"/>
            <w:lang w:eastAsia="ko-KR"/>
          </w:rPr>
          <w:t>경향</w:t>
        </w:r>
      </w:ins>
      <w:r w:rsidRPr="00ED4019">
        <w:rPr>
          <w:rFonts w:ascii="Times New Roman" w:hAnsi="Times New Roman"/>
          <w:lang w:eastAsia="ko-KR"/>
        </w:rPr>
        <w:t>성</w:t>
      </w:r>
      <w:ins w:id="329" w:author="제이펍 출판사" w:date="2021-03-14T18:14:00Z">
        <w:r w:rsidR="004F772B">
          <w:rPr>
            <w:rFonts w:ascii="Times New Roman" w:hAnsi="Times New Roman" w:hint="eastAsia"/>
            <w:lang w:eastAsia="ko-KR"/>
          </w:rPr>
          <w:t xml:space="preserve"> </w:t>
        </w:r>
      </w:ins>
      <w:r w:rsidRPr="00ED4019">
        <w:rPr>
          <w:rFonts w:ascii="Times New Roman" w:hAnsi="Times New Roman"/>
          <w:lang w:eastAsia="ko-KR"/>
        </w:rPr>
        <w:t>외에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데이터가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달력</w:t>
      </w:r>
      <w:r w:rsidRPr="00ED4019">
        <w:rPr>
          <w:rFonts w:ascii="Times New Roman" w:hAnsi="Times New Roman"/>
          <w:lang w:eastAsia="ko-KR"/>
        </w:rPr>
        <w:t>(</w:t>
      </w:r>
      <w:del w:id="330" w:author="제이펍 출판사" w:date="2021-03-14T18:15:00Z">
        <w:r w:rsidRPr="00ED4019" w:rsidDel="004F772B">
          <w:rPr>
            <w:rFonts w:ascii="Times New Roman" w:hAnsi="Times New Roman"/>
            <w:lang w:eastAsia="ko-KR"/>
          </w:rPr>
          <w:delText>Calendar</w:delText>
        </w:r>
      </w:del>
      <w:ins w:id="331" w:author="제이펍 출판사" w:date="2021-03-14T18:15:00Z">
        <w:r w:rsidR="004F772B">
          <w:rPr>
            <w:rFonts w:ascii="Times New Roman" w:hAnsi="Times New Roman"/>
            <w:lang w:eastAsia="ko-KR"/>
          </w:rPr>
          <w:t>c</w:t>
        </w:r>
        <w:r w:rsidR="004F772B" w:rsidRPr="00ED4019">
          <w:rPr>
            <w:rFonts w:ascii="Times New Roman" w:hAnsi="Times New Roman"/>
            <w:lang w:eastAsia="ko-KR"/>
          </w:rPr>
          <w:t>alendar</w:t>
        </w:r>
      </w:ins>
      <w:r w:rsidRPr="00ED4019">
        <w:rPr>
          <w:rFonts w:ascii="Times New Roman" w:hAnsi="Times New Roman"/>
          <w:lang w:eastAsia="ko-KR"/>
        </w:rPr>
        <w:t>)</w:t>
      </w:r>
      <w:del w:id="332" w:author="user" w:date="2021-03-17T12:26:00Z">
        <w:r w:rsidRPr="00ED4019" w:rsidDel="00037172">
          <w:rPr>
            <w:rFonts w:ascii="Times New Roman" w:hAnsi="Times New Roman"/>
            <w:lang w:eastAsia="ko-KR"/>
          </w:rPr>
          <w:delText>상</w:delText>
        </w:r>
      </w:del>
      <w:r w:rsidRPr="00ED4019">
        <w:rPr>
          <w:rFonts w:ascii="Times New Roman" w:hAnsi="Times New Roman"/>
          <w:lang w:eastAsia="ko-KR"/>
        </w:rPr>
        <w:t>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날짜나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기간에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따라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주기적으로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변화하거나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장기적인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시간의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흐름에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따라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오르거나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내리는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추세가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반복되는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변동성을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가지는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경우가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있다</w:t>
      </w:r>
      <w:r w:rsidRPr="00ED4019">
        <w:rPr>
          <w:rFonts w:ascii="Times New Roman" w:hAnsi="Times New Roman"/>
          <w:lang w:eastAsia="ko-KR"/>
        </w:rPr>
        <w:t>.</w:t>
      </w:r>
    </w:p>
    <w:p w14:paraId="457E586A" w14:textId="750E8F8B" w:rsidR="00FD7B2A" w:rsidRPr="00ED4019" w:rsidRDefault="00FD7B2A">
      <w:pPr>
        <w:pStyle w:val="a0"/>
        <w:jc w:val="both"/>
        <w:rPr>
          <w:rFonts w:ascii="Times New Roman" w:hAnsi="Times New Roman"/>
          <w:lang w:eastAsia="ko-KR"/>
        </w:rPr>
        <w:pPrChange w:id="333" w:author="제이펍 출판사" w:date="2021-03-14T15:57:00Z">
          <w:pPr>
            <w:pStyle w:val="a0"/>
          </w:pPr>
        </w:pPrChange>
      </w:pPr>
      <w:r w:rsidRPr="00ED4019">
        <w:rPr>
          <w:rFonts w:ascii="Times New Roman" w:hAnsi="Times New Roman"/>
          <w:lang w:eastAsia="ko-KR"/>
        </w:rPr>
        <w:t>달력</w:t>
      </w:r>
      <w:del w:id="334" w:author="제이펍 출판사" w:date="2021-03-14T18:15:00Z">
        <w:r w:rsidRPr="00ED4019" w:rsidDel="004F772B">
          <w:rPr>
            <w:rFonts w:ascii="Times New Roman" w:hAnsi="Times New Roman"/>
            <w:lang w:eastAsia="ko-KR"/>
          </w:rPr>
          <w:delText xml:space="preserve"> </w:delText>
        </w:r>
      </w:del>
      <w:del w:id="335" w:author="user" w:date="2021-03-17T12:26:00Z">
        <w:r w:rsidRPr="00ED4019" w:rsidDel="00FF6A31">
          <w:rPr>
            <w:rFonts w:ascii="Times New Roman" w:hAnsi="Times New Roman"/>
            <w:lang w:eastAsia="ko-KR"/>
          </w:rPr>
          <w:delText>상</w:delText>
        </w:r>
      </w:del>
      <w:r w:rsidRPr="00ED4019">
        <w:rPr>
          <w:rFonts w:ascii="Times New Roman" w:hAnsi="Times New Roman"/>
          <w:lang w:eastAsia="ko-KR"/>
        </w:rPr>
        <w:t>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날짜나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기간에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따라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데이터가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변동되는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경우의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대표적인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예가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월별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아이스크림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판매량</w:t>
      </w:r>
      <w:r w:rsidRPr="00ED4019">
        <w:rPr>
          <w:rFonts w:ascii="Times New Roman" w:hAnsi="Times New Roman"/>
          <w:lang w:eastAsia="ko-KR"/>
        </w:rPr>
        <w:t xml:space="preserve">, </w:t>
      </w:r>
      <w:r w:rsidRPr="00ED4019">
        <w:rPr>
          <w:rFonts w:ascii="Times New Roman" w:hAnsi="Times New Roman"/>
          <w:lang w:eastAsia="ko-KR"/>
        </w:rPr>
        <w:t>밸런타인데이의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초콜릿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판매량</w:t>
      </w:r>
      <w:r w:rsidRPr="00ED4019">
        <w:rPr>
          <w:rFonts w:ascii="Times New Roman" w:hAnsi="Times New Roman"/>
          <w:lang w:eastAsia="ko-KR"/>
        </w:rPr>
        <w:t xml:space="preserve">, </w:t>
      </w:r>
      <w:r w:rsidRPr="00ED4019">
        <w:rPr>
          <w:rFonts w:ascii="Times New Roman" w:hAnsi="Times New Roman"/>
          <w:lang w:eastAsia="ko-KR"/>
        </w:rPr>
        <w:t>크리스마스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기간의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소매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판매량</w:t>
      </w:r>
      <w:r w:rsidRPr="00ED4019">
        <w:rPr>
          <w:rFonts w:ascii="Times New Roman" w:hAnsi="Times New Roman"/>
          <w:lang w:eastAsia="ko-KR"/>
        </w:rPr>
        <w:t xml:space="preserve">, </w:t>
      </w:r>
      <w:r w:rsidRPr="00ED4019">
        <w:rPr>
          <w:rFonts w:ascii="Times New Roman" w:hAnsi="Times New Roman"/>
          <w:lang w:eastAsia="ko-KR"/>
        </w:rPr>
        <w:t>설</w:t>
      </w:r>
      <w:del w:id="336" w:author="제이펍 출판사" w:date="2021-03-14T18:15:00Z">
        <w:r w:rsidRPr="00ED4019" w:rsidDel="004F772B">
          <w:rPr>
            <w:rFonts w:ascii="Times New Roman" w:hAnsi="Times New Roman"/>
            <w:lang w:eastAsia="ko-KR"/>
          </w:rPr>
          <w:delText xml:space="preserve">, </w:delText>
        </w:r>
      </w:del>
      <w:ins w:id="337" w:author="제이펍 출판사" w:date="2021-03-14T18:15:00Z">
        <w:r w:rsidR="004F772B">
          <w:rPr>
            <w:rFonts w:ascii="Times New Roman" w:hAnsi="Times New Roman" w:hint="eastAsia"/>
            <w:lang w:eastAsia="ko-KR"/>
          </w:rPr>
          <w:t>이나</w:t>
        </w:r>
        <w:r w:rsidR="004F772B">
          <w:rPr>
            <w:rFonts w:ascii="Times New Roman" w:hAnsi="Times New Roman"/>
            <w:lang w:eastAsia="ko-KR"/>
          </w:rPr>
          <w:t xml:space="preserve"> </w:t>
        </w:r>
      </w:ins>
      <w:r w:rsidRPr="00ED4019">
        <w:rPr>
          <w:rFonts w:ascii="Times New Roman" w:hAnsi="Times New Roman"/>
          <w:lang w:eastAsia="ko-KR"/>
        </w:rPr>
        <w:t>추석의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고속도로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이용자수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등이다</w:t>
      </w:r>
      <w:r w:rsidRPr="00ED4019">
        <w:rPr>
          <w:rFonts w:ascii="Times New Roman" w:hAnsi="Times New Roman"/>
          <w:lang w:eastAsia="ko-KR"/>
        </w:rPr>
        <w:t>.</w:t>
      </w:r>
    </w:p>
    <w:p w14:paraId="1B12B5D9" w14:textId="0A154484" w:rsidR="00FD7B2A" w:rsidRDefault="00FD7B2A" w:rsidP="00BF7861">
      <w:pPr>
        <w:pStyle w:val="a0"/>
        <w:jc w:val="both"/>
        <w:rPr>
          <w:ins w:id="338" w:author="제이펍 출판사" w:date="2021-03-14T18:18:00Z"/>
          <w:rFonts w:ascii="Times New Roman" w:hAnsi="Times New Roman"/>
          <w:lang w:eastAsia="ko-KR"/>
        </w:rPr>
      </w:pPr>
      <w:r w:rsidRPr="00ED4019">
        <w:rPr>
          <w:rFonts w:ascii="Times New Roman" w:hAnsi="Times New Roman"/>
          <w:lang w:eastAsia="ko-KR"/>
        </w:rPr>
        <w:t>이는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앞으로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사용할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우리나라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월별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전체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취업자수</w:t>
      </w:r>
      <w:r w:rsidRPr="00ED4019">
        <w:rPr>
          <w:rFonts w:ascii="Times New Roman" w:hAnsi="Times New Roman"/>
          <w:lang w:eastAsia="ko-KR"/>
        </w:rPr>
        <w:t xml:space="preserve"> plot</w:t>
      </w:r>
      <w:r w:rsidRPr="00ED4019">
        <w:rPr>
          <w:rFonts w:ascii="Times New Roman" w:hAnsi="Times New Roman"/>
          <w:lang w:eastAsia="ko-KR"/>
        </w:rPr>
        <w:t>에서도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명확하게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나타난다</w:t>
      </w:r>
      <w:r w:rsidRPr="00ED4019">
        <w:rPr>
          <w:rFonts w:ascii="Times New Roman" w:hAnsi="Times New Roman"/>
          <w:lang w:eastAsia="ko-KR"/>
        </w:rPr>
        <w:t xml:space="preserve">. </w:t>
      </w:r>
      <w:del w:id="339" w:author="제이펍 출판사" w:date="2021-03-14T18:13:00Z">
        <w:r w:rsidRPr="00ED4019" w:rsidDel="003F5176">
          <w:rPr>
            <w:rFonts w:ascii="Times New Roman" w:hAnsi="Times New Roman"/>
            <w:lang w:eastAsia="ko-KR"/>
          </w:rPr>
          <w:delText>아래의</w:delText>
        </w:r>
        <w:r w:rsidRPr="00ED4019" w:rsidDel="003F5176">
          <w:rPr>
            <w:rFonts w:ascii="Times New Roman" w:hAnsi="Times New Roman"/>
            <w:lang w:eastAsia="ko-KR"/>
          </w:rPr>
          <w:delText xml:space="preserve"> </w:delText>
        </w:r>
        <w:r w:rsidRPr="00ED4019" w:rsidDel="003F5176">
          <w:rPr>
            <w:rFonts w:ascii="Times New Roman" w:hAnsi="Times New Roman"/>
            <w:lang w:eastAsia="ko-KR"/>
          </w:rPr>
          <w:delText>그림</w:delText>
        </w:r>
      </w:del>
      <w:ins w:id="340" w:author="제이펍 출판사" w:date="2021-03-14T18:13:00Z">
        <w:r w:rsidR="003F5176">
          <w:rPr>
            <w:rFonts w:ascii="Times New Roman" w:hAnsi="Times New Roman"/>
            <w:lang w:eastAsia="ko-KR"/>
          </w:rPr>
          <w:t>다음</w:t>
        </w:r>
        <w:r w:rsidR="003F5176">
          <w:rPr>
            <w:rFonts w:ascii="Times New Roman" w:hAnsi="Times New Roman"/>
            <w:lang w:eastAsia="ko-KR"/>
          </w:rPr>
          <w:t xml:space="preserve"> </w:t>
        </w:r>
        <w:r w:rsidR="003F5176">
          <w:rPr>
            <w:rFonts w:ascii="Times New Roman" w:hAnsi="Times New Roman"/>
            <w:lang w:eastAsia="ko-KR"/>
          </w:rPr>
          <w:t>그림</w:t>
        </w:r>
      </w:ins>
      <w:r w:rsidRPr="00ED4019">
        <w:rPr>
          <w:rFonts w:ascii="Times New Roman" w:hAnsi="Times New Roman"/>
          <w:lang w:eastAsia="ko-KR"/>
        </w:rPr>
        <w:t>은</w:t>
      </w:r>
      <w:r w:rsidRPr="00ED4019">
        <w:rPr>
          <w:rFonts w:ascii="Times New Roman" w:hAnsi="Times New Roman"/>
          <w:lang w:eastAsia="ko-KR"/>
        </w:rPr>
        <w:t xml:space="preserve"> 2013</w:t>
      </w:r>
      <w:r w:rsidRPr="00ED4019">
        <w:rPr>
          <w:rFonts w:ascii="Times New Roman" w:hAnsi="Times New Roman"/>
          <w:lang w:eastAsia="ko-KR"/>
        </w:rPr>
        <w:t>년부터</w:t>
      </w:r>
      <w:r w:rsidRPr="00ED4019">
        <w:rPr>
          <w:rFonts w:ascii="Times New Roman" w:hAnsi="Times New Roman"/>
          <w:lang w:eastAsia="ko-KR"/>
        </w:rPr>
        <w:t xml:space="preserve"> 2020</w:t>
      </w:r>
      <w:r w:rsidRPr="00ED4019">
        <w:rPr>
          <w:rFonts w:ascii="Times New Roman" w:hAnsi="Times New Roman"/>
          <w:lang w:eastAsia="ko-KR"/>
        </w:rPr>
        <w:t>년까지의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우리나라의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월별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신규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취업자수</w:t>
      </w:r>
      <w:ins w:id="341" w:author="제이펍 출판사" w:date="2021-03-14T18:17:00Z">
        <w:r w:rsidR="004F772B">
          <w:rPr>
            <w:rFonts w:ascii="Times New Roman" w:hAnsi="Times New Roman" w:hint="eastAsia"/>
            <w:lang w:eastAsia="ko-KR"/>
          </w:rPr>
          <w:t>에</w:t>
        </w:r>
        <w:r w:rsidR="004F772B">
          <w:rPr>
            <w:rFonts w:ascii="Times New Roman" w:hAnsi="Times New Roman" w:hint="eastAsia"/>
            <w:lang w:eastAsia="ko-KR"/>
          </w:rPr>
          <w:t xml:space="preserve"> </w:t>
        </w:r>
        <w:r w:rsidR="004F772B">
          <w:rPr>
            <w:rFonts w:ascii="Times New Roman" w:hAnsi="Times New Roman" w:hint="eastAsia"/>
            <w:lang w:eastAsia="ko-KR"/>
          </w:rPr>
          <w:t>대한</w:t>
        </w:r>
      </w:ins>
      <w:r w:rsidRPr="00ED4019">
        <w:rPr>
          <w:rFonts w:ascii="Times New Roman" w:hAnsi="Times New Roman"/>
          <w:lang w:eastAsia="ko-KR"/>
        </w:rPr>
        <w:t xml:space="preserve"> plot</w:t>
      </w:r>
      <w:r w:rsidRPr="00ED4019">
        <w:rPr>
          <w:rFonts w:ascii="Times New Roman" w:hAnsi="Times New Roman"/>
          <w:lang w:eastAsia="ko-KR"/>
        </w:rPr>
        <w:t>이다</w:t>
      </w:r>
      <w:r w:rsidRPr="00ED4019">
        <w:rPr>
          <w:rFonts w:ascii="Times New Roman" w:hAnsi="Times New Roman"/>
          <w:lang w:eastAsia="ko-KR"/>
        </w:rPr>
        <w:t>. plot</w:t>
      </w:r>
      <w:r w:rsidRPr="00ED4019">
        <w:rPr>
          <w:rFonts w:ascii="Times New Roman" w:hAnsi="Times New Roman"/>
          <w:lang w:eastAsia="ko-KR"/>
        </w:rPr>
        <w:t>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보면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매년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겨울에</w:t>
      </w:r>
      <w:del w:id="342" w:author="제이펍 출판사" w:date="2021-03-14T18:17:00Z">
        <w:r w:rsidRPr="00ED4019" w:rsidDel="004F772B">
          <w:rPr>
            <w:rFonts w:ascii="Times New Roman" w:hAnsi="Times New Roman"/>
            <w:lang w:eastAsia="ko-KR"/>
          </w:rPr>
          <w:delText>는</w:delText>
        </w:r>
      </w:del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신규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취업자수는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전반적으로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줄어들고</w:t>
      </w:r>
      <w:ins w:id="343" w:author="제이펍 출판사" w:date="2021-03-14T18:17:00Z">
        <w:r w:rsidR="004F772B">
          <w:rPr>
            <w:rFonts w:ascii="Times New Roman" w:hAnsi="Times New Roman" w:hint="eastAsia"/>
            <w:lang w:eastAsia="ko-KR"/>
          </w:rPr>
          <w:t>,</w:t>
        </w:r>
      </w:ins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봄부터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증가하</w:t>
      </w:r>
      <w:del w:id="344" w:author="제이펍 출판사" w:date="2021-03-14T18:18:00Z">
        <w:r w:rsidRPr="00ED4019" w:rsidDel="004F772B">
          <w:rPr>
            <w:rFonts w:ascii="Times New Roman" w:hAnsi="Times New Roman" w:hint="eastAsia"/>
            <w:lang w:eastAsia="ko-KR"/>
          </w:rPr>
          <w:delText>고</w:delText>
        </w:r>
      </w:del>
      <w:ins w:id="345" w:author="제이펍 출판사" w:date="2021-03-14T18:18:00Z">
        <w:r w:rsidR="004F772B">
          <w:rPr>
            <w:rFonts w:ascii="Times New Roman" w:hAnsi="Times New Roman" w:hint="eastAsia"/>
            <w:lang w:eastAsia="ko-KR"/>
          </w:rPr>
          <w:t>다</w:t>
        </w:r>
      </w:ins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여름에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잠시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줄어들며</w:t>
      </w:r>
      <w:ins w:id="346" w:author="제이펍 출판사" w:date="2021-03-14T18:18:00Z">
        <w:r w:rsidR="004F772B">
          <w:rPr>
            <w:rFonts w:ascii="Times New Roman" w:hAnsi="Times New Roman" w:hint="eastAsia"/>
            <w:lang w:eastAsia="ko-KR"/>
          </w:rPr>
          <w:t>,</w:t>
        </w:r>
      </w:ins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가을에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다소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회복했다가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다시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겨울이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시작하면서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줄어드는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계절성</w:t>
      </w:r>
      <w:ins w:id="347" w:author="제이펍 출판사" w:date="2021-03-14T18:18:00Z">
        <w:r w:rsidR="004F772B">
          <w:rPr>
            <w:rFonts w:ascii="Times New Roman" w:hAnsi="Times New Roman" w:hint="eastAsia"/>
            <w:lang w:eastAsia="ko-KR"/>
          </w:rPr>
          <w:t>(</w:t>
        </w:r>
        <w:r w:rsidR="004F772B">
          <w:rPr>
            <w:rFonts w:ascii="Times New Roman" w:hAnsi="Times New Roman"/>
            <w:lang w:eastAsia="ko-KR"/>
          </w:rPr>
          <w:t>s</w:t>
        </w:r>
        <w:r w:rsidR="004F772B" w:rsidRPr="004F772B">
          <w:rPr>
            <w:rFonts w:ascii="Times New Roman" w:hAnsi="Times New Roman"/>
            <w:lang w:eastAsia="ko-KR"/>
          </w:rPr>
          <w:t>easonality</w:t>
        </w:r>
        <w:r w:rsidR="004F772B">
          <w:rPr>
            <w:rFonts w:ascii="Times New Roman" w:hAnsi="Times New Roman"/>
            <w:lang w:eastAsia="ko-KR"/>
          </w:rPr>
          <w:t>)</w:t>
        </w:r>
      </w:ins>
      <w:r w:rsidRPr="00ED4019">
        <w:rPr>
          <w:rFonts w:ascii="Times New Roman" w:hAnsi="Times New Roman"/>
          <w:lang w:eastAsia="ko-KR"/>
        </w:rPr>
        <w:t>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보인다</w:t>
      </w:r>
      <w:r w:rsidRPr="00ED4019">
        <w:rPr>
          <w:rFonts w:ascii="Times New Roman" w:hAnsi="Times New Roman"/>
          <w:lang w:eastAsia="ko-KR"/>
        </w:rPr>
        <w:t>.</w:t>
      </w:r>
    </w:p>
    <w:p w14:paraId="6CF23F76" w14:textId="77777777" w:rsidR="004F772B" w:rsidRPr="00ED4019" w:rsidRDefault="004F772B">
      <w:pPr>
        <w:pStyle w:val="a0"/>
        <w:jc w:val="both"/>
        <w:rPr>
          <w:rFonts w:ascii="Times New Roman" w:hAnsi="Times New Roman"/>
          <w:lang w:eastAsia="ko-KR"/>
        </w:rPr>
        <w:pPrChange w:id="348" w:author="제이펍 출판사" w:date="2021-03-14T15:57:00Z">
          <w:pPr>
            <w:pStyle w:val="a0"/>
          </w:pPr>
        </w:pPrChange>
      </w:pPr>
    </w:p>
    <w:p w14:paraId="37D7096B" w14:textId="77777777" w:rsidR="00FD7B2A" w:rsidRPr="00ED4019" w:rsidRDefault="00FD7B2A">
      <w:pPr>
        <w:pStyle w:val="a0"/>
        <w:keepNext/>
        <w:jc w:val="both"/>
        <w:rPr>
          <w:rFonts w:ascii="Times New Roman" w:hAnsi="Times New Roman"/>
        </w:rPr>
        <w:pPrChange w:id="349" w:author="제이펍 출판사" w:date="2021-03-14T15:57:00Z">
          <w:pPr>
            <w:pStyle w:val="a0"/>
            <w:keepNext/>
          </w:pPr>
        </w:pPrChange>
      </w:pPr>
      <w:r w:rsidRPr="00ED4019">
        <w:rPr>
          <w:rFonts w:ascii="Times New Roman" w:hAnsi="Times New Roman"/>
          <w:noProof/>
          <w:lang w:eastAsia="ko-KR"/>
        </w:rPr>
        <w:lastRenderedPageBreak/>
        <w:drawing>
          <wp:inline distT="0" distB="0" distL="0" distR="0" wp14:anchorId="5BA4ECFC" wp14:editId="61245689">
            <wp:extent cx="5969000" cy="2839083"/>
            <wp:effectExtent l="0" t="0" r="0" b="0"/>
            <wp:docPr id="1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" descr="season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283908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F912191" w14:textId="03A2C3FE" w:rsidR="00FD7B2A" w:rsidRDefault="00FD7B2A" w:rsidP="00BF7861">
      <w:pPr>
        <w:pStyle w:val="a6"/>
        <w:jc w:val="both"/>
        <w:rPr>
          <w:ins w:id="350" w:author="제이펍 출판사" w:date="2021-03-14T18:18:00Z"/>
          <w:rFonts w:ascii="Times New Roman" w:hAnsi="Times New Roman"/>
          <w:lang w:eastAsia="ko-KR"/>
        </w:rPr>
      </w:pPr>
      <w:commentRangeStart w:id="351"/>
      <w:r w:rsidRPr="00ED4019">
        <w:rPr>
          <w:rFonts w:ascii="Times New Roman" w:hAnsi="Times New Roman" w:hint="eastAsia"/>
          <w:lang w:eastAsia="ko-KR"/>
        </w:rPr>
        <w:t>그림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1-7</w:t>
      </w:r>
      <w:commentRangeEnd w:id="351"/>
      <w:r w:rsidR="00FF6A31">
        <w:rPr>
          <w:rStyle w:val="af3"/>
          <w:i w:val="0"/>
        </w:rPr>
        <w:commentReference w:id="351"/>
      </w:r>
      <w:ins w:id="352" w:author="standard" w:date="2021-03-26T16:27:00Z">
        <w:r w:rsidR="0049387E">
          <w:rPr>
            <w:rFonts w:ascii="Times New Roman" w:hAnsi="Times New Roman"/>
            <w:lang w:eastAsia="ko-KR"/>
          </w:rPr>
          <w:t xml:space="preserve"> </w:t>
        </w:r>
        <w:r w:rsidR="0049387E">
          <w:rPr>
            <w:rFonts w:ascii="Times New Roman" w:hAnsi="Times New Roman" w:hint="eastAsia"/>
            <w:lang w:eastAsia="ko-KR"/>
          </w:rPr>
          <w:t>우리나라</w:t>
        </w:r>
        <w:r w:rsidR="0049387E">
          <w:rPr>
            <w:rFonts w:ascii="Times New Roman" w:hAnsi="Times New Roman" w:hint="eastAsia"/>
            <w:lang w:eastAsia="ko-KR"/>
          </w:rPr>
          <w:t xml:space="preserve"> </w:t>
        </w:r>
        <w:r w:rsidR="0049387E">
          <w:rPr>
            <w:rFonts w:ascii="Times New Roman" w:hAnsi="Times New Roman" w:hint="eastAsia"/>
            <w:lang w:eastAsia="ko-KR"/>
          </w:rPr>
          <w:t>월별</w:t>
        </w:r>
        <w:r w:rsidR="0049387E">
          <w:rPr>
            <w:rFonts w:ascii="Times New Roman" w:hAnsi="Times New Roman" w:hint="eastAsia"/>
            <w:lang w:eastAsia="ko-KR"/>
          </w:rPr>
          <w:t xml:space="preserve"> </w:t>
        </w:r>
        <w:r w:rsidR="0049387E">
          <w:rPr>
            <w:rFonts w:ascii="Times New Roman" w:hAnsi="Times New Roman" w:hint="eastAsia"/>
            <w:lang w:eastAsia="ko-KR"/>
          </w:rPr>
          <w:t>신규</w:t>
        </w:r>
        <w:r w:rsidR="0049387E">
          <w:rPr>
            <w:rFonts w:ascii="Times New Roman" w:hAnsi="Times New Roman" w:hint="eastAsia"/>
            <w:lang w:eastAsia="ko-KR"/>
          </w:rPr>
          <w:t xml:space="preserve"> </w:t>
        </w:r>
        <w:r w:rsidR="0049387E">
          <w:rPr>
            <w:rFonts w:ascii="Times New Roman" w:hAnsi="Times New Roman" w:hint="eastAsia"/>
            <w:lang w:eastAsia="ko-KR"/>
          </w:rPr>
          <w:t>취업자수</w:t>
        </w:r>
      </w:ins>
    </w:p>
    <w:p w14:paraId="64EE84D7" w14:textId="77777777" w:rsidR="004F772B" w:rsidRPr="00ED4019" w:rsidRDefault="004F772B">
      <w:pPr>
        <w:pStyle w:val="a6"/>
        <w:jc w:val="both"/>
        <w:rPr>
          <w:rFonts w:ascii="Times New Roman" w:hAnsi="Times New Roman"/>
          <w:lang w:eastAsia="ko-KR"/>
        </w:rPr>
        <w:pPrChange w:id="353" w:author="제이펍 출판사" w:date="2021-03-14T15:57:00Z">
          <w:pPr>
            <w:pStyle w:val="a6"/>
          </w:pPr>
        </w:pPrChange>
      </w:pPr>
    </w:p>
    <w:p w14:paraId="0DC18D66" w14:textId="22310BDE" w:rsidR="00FD7B2A" w:rsidRPr="00ED4019" w:rsidRDefault="00FD7B2A">
      <w:pPr>
        <w:pStyle w:val="a0"/>
        <w:jc w:val="both"/>
        <w:rPr>
          <w:rFonts w:ascii="Times New Roman" w:hAnsi="Times New Roman"/>
          <w:lang w:eastAsia="ko-KR"/>
        </w:rPr>
        <w:pPrChange w:id="354" w:author="제이펍 출판사" w:date="2021-03-14T15:57:00Z">
          <w:pPr>
            <w:pStyle w:val="a0"/>
          </w:pPr>
        </w:pPrChange>
      </w:pPr>
      <w:del w:id="355" w:author="제이펍 출판사" w:date="2021-03-14T18:05:00Z">
        <w:r w:rsidRPr="00ED4019" w:rsidDel="003F5176">
          <w:rPr>
            <w:rFonts w:ascii="Times New Roman" w:hAnsi="Times New Roman"/>
            <w:lang w:eastAsia="ko-KR"/>
          </w:rPr>
          <w:delText>이와</w:delText>
        </w:r>
        <w:r w:rsidRPr="00ED4019" w:rsidDel="003F5176">
          <w:rPr>
            <w:rFonts w:ascii="Times New Roman" w:hAnsi="Times New Roman"/>
            <w:lang w:eastAsia="ko-KR"/>
          </w:rPr>
          <w:delText xml:space="preserve"> </w:delText>
        </w:r>
        <w:r w:rsidRPr="00ED4019" w:rsidDel="003F5176">
          <w:rPr>
            <w:rFonts w:ascii="Times New Roman" w:hAnsi="Times New Roman"/>
            <w:lang w:eastAsia="ko-KR"/>
          </w:rPr>
          <w:delText>같이</w:delText>
        </w:r>
        <w:r w:rsidRPr="00ED4019" w:rsidDel="003F5176">
          <w:rPr>
            <w:rFonts w:ascii="Times New Roman" w:hAnsi="Times New Roman"/>
            <w:lang w:eastAsia="ko-KR"/>
          </w:rPr>
          <w:delText xml:space="preserve"> </w:delText>
        </w:r>
      </w:del>
      <w:ins w:id="356" w:author="제이펍 출판사" w:date="2021-03-14T18:05:00Z">
        <w:r w:rsidR="003F5176">
          <w:rPr>
            <w:rFonts w:ascii="Times New Roman" w:hAnsi="Times New Roman"/>
            <w:lang w:eastAsia="ko-KR"/>
          </w:rPr>
          <w:t>이처럼</w:t>
        </w:r>
        <w:r w:rsidR="003F5176">
          <w:rPr>
            <w:rFonts w:ascii="Times New Roman" w:hAnsi="Times New Roman"/>
            <w:lang w:eastAsia="ko-KR"/>
          </w:rPr>
          <w:t xml:space="preserve"> </w:t>
        </w:r>
      </w:ins>
      <w:r w:rsidRPr="00ED4019">
        <w:rPr>
          <w:rFonts w:ascii="Times New Roman" w:hAnsi="Times New Roman"/>
          <w:lang w:eastAsia="ko-KR"/>
        </w:rPr>
        <w:t>계절성은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봄</w:t>
      </w:r>
      <w:r w:rsidRPr="00ED4019">
        <w:rPr>
          <w:rFonts w:ascii="Times New Roman" w:hAnsi="Times New Roman"/>
          <w:lang w:eastAsia="ko-KR"/>
        </w:rPr>
        <w:t xml:space="preserve">, </w:t>
      </w:r>
      <w:r w:rsidRPr="00ED4019">
        <w:rPr>
          <w:rFonts w:ascii="Times New Roman" w:hAnsi="Times New Roman"/>
          <w:lang w:eastAsia="ko-KR"/>
        </w:rPr>
        <w:t>여름</w:t>
      </w:r>
      <w:r w:rsidRPr="00ED4019">
        <w:rPr>
          <w:rFonts w:ascii="Times New Roman" w:hAnsi="Times New Roman"/>
          <w:lang w:eastAsia="ko-KR"/>
        </w:rPr>
        <w:t xml:space="preserve">, </w:t>
      </w:r>
      <w:r w:rsidRPr="00ED4019">
        <w:rPr>
          <w:rFonts w:ascii="Times New Roman" w:hAnsi="Times New Roman"/>
          <w:lang w:eastAsia="ko-KR"/>
        </w:rPr>
        <w:t>가을</w:t>
      </w:r>
      <w:r w:rsidRPr="00ED4019">
        <w:rPr>
          <w:rFonts w:ascii="Times New Roman" w:hAnsi="Times New Roman"/>
          <w:lang w:eastAsia="ko-KR"/>
        </w:rPr>
        <w:t xml:space="preserve">, </w:t>
      </w:r>
      <w:r w:rsidRPr="00ED4019">
        <w:rPr>
          <w:rFonts w:ascii="Times New Roman" w:hAnsi="Times New Roman"/>
          <w:lang w:eastAsia="ko-KR"/>
        </w:rPr>
        <w:t>겨울과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같은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계절</w:t>
      </w:r>
      <w:r w:rsidRPr="00ED4019">
        <w:rPr>
          <w:rFonts w:ascii="Times New Roman" w:hAnsi="Times New Roman"/>
          <w:lang w:eastAsia="ko-KR"/>
        </w:rPr>
        <w:t xml:space="preserve">, </w:t>
      </w:r>
      <w:r w:rsidRPr="00ED4019">
        <w:rPr>
          <w:rFonts w:ascii="Times New Roman" w:hAnsi="Times New Roman"/>
          <w:lang w:eastAsia="ko-KR"/>
        </w:rPr>
        <w:t>일</w:t>
      </w:r>
      <w:r w:rsidRPr="00ED4019">
        <w:rPr>
          <w:rFonts w:ascii="Times New Roman" w:hAnsi="Times New Roman"/>
          <w:lang w:eastAsia="ko-KR"/>
        </w:rPr>
        <w:t xml:space="preserve">, </w:t>
      </w:r>
      <w:r w:rsidRPr="00ED4019">
        <w:rPr>
          <w:rFonts w:ascii="Times New Roman" w:hAnsi="Times New Roman"/>
          <w:lang w:eastAsia="ko-KR"/>
        </w:rPr>
        <w:t>주</w:t>
      </w:r>
      <w:r w:rsidRPr="00ED4019">
        <w:rPr>
          <w:rFonts w:ascii="Times New Roman" w:hAnsi="Times New Roman"/>
          <w:lang w:eastAsia="ko-KR"/>
        </w:rPr>
        <w:t xml:space="preserve">, </w:t>
      </w:r>
      <w:r w:rsidRPr="00ED4019">
        <w:rPr>
          <w:rFonts w:ascii="Times New Roman" w:hAnsi="Times New Roman"/>
          <w:lang w:eastAsia="ko-KR"/>
        </w:rPr>
        <w:t>월</w:t>
      </w:r>
      <w:r w:rsidRPr="00ED4019">
        <w:rPr>
          <w:rFonts w:ascii="Times New Roman" w:hAnsi="Times New Roman"/>
          <w:lang w:eastAsia="ko-KR"/>
        </w:rPr>
        <w:t xml:space="preserve">, </w:t>
      </w:r>
      <w:r w:rsidRPr="00ED4019">
        <w:rPr>
          <w:rFonts w:ascii="Times New Roman" w:hAnsi="Times New Roman"/>
          <w:lang w:eastAsia="ko-KR"/>
        </w:rPr>
        <w:t>분기와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같은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기간의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변화에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따라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주기적으로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변동하는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시계열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성질을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말한다</w:t>
      </w:r>
      <w:r w:rsidRPr="00ED4019">
        <w:rPr>
          <w:rFonts w:ascii="Times New Roman" w:hAnsi="Times New Roman"/>
          <w:lang w:eastAsia="ko-KR"/>
        </w:rPr>
        <w:t xml:space="preserve">. </w:t>
      </w:r>
      <w:r w:rsidRPr="00ED4019">
        <w:rPr>
          <w:rFonts w:ascii="Times New Roman" w:hAnsi="Times New Roman"/>
          <w:lang w:eastAsia="ko-KR"/>
        </w:rPr>
        <w:t>이에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비해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순환성</w:t>
      </w:r>
      <w:ins w:id="357" w:author="제이펍 출판사" w:date="2021-03-14T18:18:00Z">
        <w:r w:rsidR="004F772B" w:rsidRPr="004F772B">
          <w:rPr>
            <w:rFonts w:ascii="Times New Roman" w:hAnsi="Times New Roman"/>
            <w:lang w:eastAsia="ko-KR"/>
          </w:rPr>
          <w:t>(</w:t>
        </w:r>
        <w:r w:rsidR="004F772B">
          <w:rPr>
            <w:rFonts w:ascii="Times New Roman" w:hAnsi="Times New Roman"/>
            <w:lang w:eastAsia="ko-KR"/>
          </w:rPr>
          <w:t>c</w:t>
        </w:r>
        <w:r w:rsidR="004F772B" w:rsidRPr="004F772B">
          <w:rPr>
            <w:rFonts w:ascii="Times New Roman" w:hAnsi="Times New Roman"/>
            <w:lang w:eastAsia="ko-KR"/>
          </w:rPr>
          <w:t>yclic)</w:t>
        </w:r>
      </w:ins>
      <w:r w:rsidRPr="00ED4019">
        <w:rPr>
          <w:rFonts w:ascii="Times New Roman" w:hAnsi="Times New Roman"/>
          <w:lang w:eastAsia="ko-KR"/>
        </w:rPr>
        <w:t>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일정한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기간</w:t>
      </w:r>
      <w:del w:id="358" w:author="제이펍 출판사" w:date="2021-03-14T18:20:00Z">
        <w:r w:rsidRPr="00ED4019" w:rsidDel="004F772B">
          <w:rPr>
            <w:rFonts w:ascii="Times New Roman" w:hAnsi="Times New Roman"/>
            <w:lang w:eastAsia="ko-KR"/>
          </w:rPr>
          <w:delText>의</w:delText>
        </w:r>
        <w:r w:rsidRPr="00ED4019" w:rsidDel="004F772B">
          <w:rPr>
            <w:rFonts w:ascii="Times New Roman" w:hAnsi="Times New Roman"/>
            <w:lang w:eastAsia="ko-KR"/>
          </w:rPr>
          <w:delText xml:space="preserve"> </w:delText>
        </w:r>
      </w:del>
      <w:del w:id="359" w:author="제이펍 출판사" w:date="2021-03-14T18:19:00Z">
        <w:r w:rsidRPr="00ED4019" w:rsidDel="004F772B">
          <w:rPr>
            <w:rFonts w:ascii="Times New Roman" w:hAnsi="Times New Roman"/>
            <w:lang w:eastAsia="ko-KR"/>
          </w:rPr>
          <w:delText>특징없</w:delText>
        </w:r>
      </w:del>
      <w:del w:id="360" w:author="제이펍 출판사" w:date="2021-03-14T18:20:00Z">
        <w:r w:rsidRPr="00ED4019" w:rsidDel="004F772B">
          <w:rPr>
            <w:rFonts w:ascii="Times New Roman" w:hAnsi="Times New Roman"/>
            <w:lang w:eastAsia="ko-KR"/>
          </w:rPr>
          <w:delText>이</w:delText>
        </w:r>
      </w:del>
      <w:ins w:id="361" w:author="제이펍 출판사" w:date="2021-03-14T18:20:00Z">
        <w:r w:rsidR="004F772B">
          <w:rPr>
            <w:rFonts w:ascii="Times New Roman" w:hAnsi="Times New Roman" w:hint="eastAsia"/>
            <w:lang w:eastAsia="ko-KR"/>
          </w:rPr>
          <w:t>과는</w:t>
        </w:r>
        <w:r w:rsidR="004F772B">
          <w:rPr>
            <w:rFonts w:ascii="Times New Roman" w:hAnsi="Times New Roman"/>
            <w:lang w:eastAsia="ko-KR"/>
          </w:rPr>
          <w:t xml:space="preserve"> </w:t>
        </w:r>
        <w:r w:rsidR="004F772B">
          <w:rPr>
            <w:rFonts w:ascii="Times New Roman" w:hAnsi="Times New Roman" w:hint="eastAsia"/>
            <w:lang w:eastAsia="ko-KR"/>
          </w:rPr>
          <w:t>상관없이</w:t>
        </w:r>
      </w:ins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데이터의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변동성이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반복되거나</w:t>
      </w:r>
      <w:r w:rsidRPr="00ED4019">
        <w:rPr>
          <w:rFonts w:ascii="Times New Roman" w:hAnsi="Times New Roman"/>
          <w:lang w:eastAsia="ko-KR"/>
        </w:rPr>
        <w:t xml:space="preserve"> 1</w:t>
      </w:r>
      <w:r w:rsidRPr="00ED4019">
        <w:rPr>
          <w:rFonts w:ascii="Times New Roman" w:hAnsi="Times New Roman"/>
          <w:lang w:eastAsia="ko-KR"/>
        </w:rPr>
        <w:t>년을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넘겨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주기적으로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발생하는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데이터의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반복성을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말한다</w:t>
      </w:r>
      <w:r w:rsidRPr="00ED4019">
        <w:rPr>
          <w:rFonts w:ascii="Times New Roman" w:hAnsi="Times New Roman"/>
          <w:lang w:eastAsia="ko-KR"/>
        </w:rPr>
        <w:t>.</w:t>
      </w:r>
    </w:p>
    <w:p w14:paraId="555A2DBD" w14:textId="3F653A79" w:rsidR="00FD7B2A" w:rsidRDefault="00FD7B2A" w:rsidP="00BF7861">
      <w:pPr>
        <w:pStyle w:val="a0"/>
        <w:jc w:val="both"/>
        <w:rPr>
          <w:ins w:id="362" w:author="제이펍 출판사" w:date="2021-03-14T18:21:00Z"/>
          <w:rFonts w:ascii="Times New Roman" w:hAnsi="Times New Roman"/>
          <w:lang w:eastAsia="ko-KR"/>
        </w:rPr>
      </w:pPr>
      <w:r w:rsidRPr="00ED4019">
        <w:rPr>
          <w:rFonts w:ascii="Times New Roman" w:hAnsi="Times New Roman"/>
          <w:lang w:eastAsia="ko-KR"/>
        </w:rPr>
        <w:t>계절성과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순환성은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혼동되는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경우가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많다</w:t>
      </w:r>
      <w:r w:rsidRPr="00ED4019">
        <w:rPr>
          <w:rFonts w:ascii="Times New Roman" w:hAnsi="Times New Roman"/>
          <w:lang w:eastAsia="ko-KR"/>
        </w:rPr>
        <w:t xml:space="preserve">. </w:t>
      </w:r>
      <w:r w:rsidRPr="00ED4019">
        <w:rPr>
          <w:rFonts w:ascii="Times New Roman" w:hAnsi="Times New Roman"/>
          <w:lang w:eastAsia="ko-KR"/>
        </w:rPr>
        <w:t>계절성은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주기가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고정된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기간에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대한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순환성이고</w:t>
      </w:r>
      <w:ins w:id="363" w:author="제이펍 출판사" w:date="2021-03-14T18:20:00Z">
        <w:r w:rsidR="004F772B">
          <w:rPr>
            <w:rFonts w:ascii="Times New Roman" w:hAnsi="Times New Roman" w:hint="eastAsia"/>
            <w:lang w:eastAsia="ko-KR"/>
          </w:rPr>
          <w:t>,</w:t>
        </w:r>
      </w:ins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순환성은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변동적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기간에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대한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순환성</w:t>
      </w:r>
      <w:del w:id="364" w:author="제이펍 출판사" w:date="2021-03-14T18:20:00Z">
        <w:r w:rsidRPr="00ED4019" w:rsidDel="004F772B">
          <w:rPr>
            <w:rFonts w:ascii="Times New Roman" w:hAnsi="Times New Roman" w:hint="eastAsia"/>
            <w:lang w:eastAsia="ko-KR"/>
          </w:rPr>
          <w:delText>이고</w:delText>
        </w:r>
      </w:del>
      <w:ins w:id="365" w:author="제이펍 출판사" w:date="2021-03-14T18:20:00Z">
        <w:r w:rsidR="004F772B">
          <w:rPr>
            <w:rFonts w:ascii="Times New Roman" w:hAnsi="Times New Roman" w:hint="eastAsia"/>
            <w:lang w:eastAsia="ko-KR"/>
          </w:rPr>
          <w:t>이다</w:t>
        </w:r>
        <w:r w:rsidR="004F772B">
          <w:rPr>
            <w:rFonts w:ascii="Times New Roman" w:hAnsi="Times New Roman" w:hint="eastAsia"/>
            <w:lang w:eastAsia="ko-KR"/>
          </w:rPr>
          <w:t>.</w:t>
        </w:r>
      </w:ins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일반적으로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순환성의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주기가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계절성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주기보다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길기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때문에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계절성은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언제쯤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데이터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피크</w:t>
      </w:r>
      <w:r w:rsidRPr="00ED4019">
        <w:rPr>
          <w:rFonts w:ascii="Times New Roman" w:hAnsi="Times New Roman"/>
          <w:lang w:eastAsia="ko-KR"/>
        </w:rPr>
        <w:t>(</w:t>
      </w:r>
      <w:del w:id="366" w:author="제이펍 출판사" w:date="2021-03-14T18:20:00Z">
        <w:r w:rsidRPr="00ED4019" w:rsidDel="004F772B">
          <w:rPr>
            <w:rFonts w:ascii="Times New Roman" w:hAnsi="Times New Roman"/>
            <w:lang w:eastAsia="ko-KR"/>
          </w:rPr>
          <w:delText>Peak</w:delText>
        </w:r>
      </w:del>
      <w:ins w:id="367" w:author="제이펍 출판사" w:date="2021-03-14T18:20:00Z">
        <w:r w:rsidR="004F772B">
          <w:rPr>
            <w:rFonts w:ascii="Times New Roman" w:hAnsi="Times New Roman"/>
            <w:lang w:eastAsia="ko-KR"/>
          </w:rPr>
          <w:t>p</w:t>
        </w:r>
        <w:r w:rsidR="004F772B" w:rsidRPr="00ED4019">
          <w:rPr>
            <w:rFonts w:ascii="Times New Roman" w:hAnsi="Times New Roman"/>
            <w:lang w:eastAsia="ko-KR"/>
          </w:rPr>
          <w:t>eak</w:t>
        </w:r>
      </w:ins>
      <w:r w:rsidRPr="00ED4019">
        <w:rPr>
          <w:rFonts w:ascii="Times New Roman" w:hAnsi="Times New Roman"/>
          <w:lang w:eastAsia="ko-KR"/>
        </w:rPr>
        <w:t>)</w:t>
      </w:r>
      <w:r w:rsidRPr="00ED4019">
        <w:rPr>
          <w:rFonts w:ascii="Times New Roman" w:hAnsi="Times New Roman"/>
          <w:lang w:eastAsia="ko-KR"/>
        </w:rPr>
        <w:t>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나타날지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예측이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가능하나</w:t>
      </w:r>
      <w:ins w:id="368" w:author="제이펍 출판사" w:date="2021-03-14T18:20:00Z">
        <w:r w:rsidR="004F772B">
          <w:rPr>
            <w:rFonts w:ascii="Times New Roman" w:hAnsi="Times New Roman" w:hint="eastAsia"/>
            <w:lang w:eastAsia="ko-KR"/>
          </w:rPr>
          <w:t>,</w:t>
        </w:r>
      </w:ins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순환성은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데이터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피크에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대한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예측이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어려운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성질</w:t>
      </w:r>
      <w:del w:id="369" w:author="제이펍 출판사" w:date="2021-03-14T18:20:00Z">
        <w:r w:rsidRPr="00ED4019" w:rsidDel="004F772B">
          <w:rPr>
            <w:rFonts w:ascii="Times New Roman" w:hAnsi="Times New Roman"/>
            <w:lang w:eastAsia="ko-KR"/>
          </w:rPr>
          <w:delText>이</w:delText>
        </w:r>
        <w:r w:rsidRPr="00ED4019" w:rsidDel="004F772B">
          <w:rPr>
            <w:rFonts w:ascii="Times New Roman" w:hAnsi="Times New Roman"/>
            <w:lang w:eastAsia="ko-KR"/>
          </w:rPr>
          <w:delText xml:space="preserve"> </w:delText>
        </w:r>
        <w:r w:rsidRPr="00ED4019" w:rsidDel="004F772B">
          <w:rPr>
            <w:rFonts w:ascii="Times New Roman" w:hAnsi="Times New Roman"/>
            <w:lang w:eastAsia="ko-KR"/>
          </w:rPr>
          <w:delText>있다</w:delText>
        </w:r>
        <w:r w:rsidRPr="00ED4019" w:rsidDel="004F772B">
          <w:rPr>
            <w:rFonts w:ascii="Times New Roman" w:hAnsi="Times New Roman"/>
            <w:lang w:eastAsia="ko-KR"/>
          </w:rPr>
          <w:delText>.</w:delText>
        </w:r>
      </w:del>
      <w:ins w:id="370" w:author="제이펍 출판사" w:date="2021-03-14T18:20:00Z">
        <w:r w:rsidR="004F772B">
          <w:rPr>
            <w:rFonts w:ascii="Times New Roman" w:hAnsi="Times New Roman" w:hint="eastAsia"/>
            <w:lang w:eastAsia="ko-KR"/>
          </w:rPr>
          <w:t>을</w:t>
        </w:r>
        <w:r w:rsidR="004F772B">
          <w:rPr>
            <w:rFonts w:ascii="Times New Roman" w:hAnsi="Times New Roman"/>
            <w:lang w:eastAsia="ko-KR"/>
          </w:rPr>
          <w:t xml:space="preserve"> </w:t>
        </w:r>
        <w:r w:rsidR="004F772B">
          <w:rPr>
            <w:rFonts w:ascii="Times New Roman" w:hAnsi="Times New Roman" w:hint="eastAsia"/>
            <w:lang w:eastAsia="ko-KR"/>
          </w:rPr>
          <w:t>지닌다</w:t>
        </w:r>
        <w:r w:rsidR="004F772B">
          <w:rPr>
            <w:rFonts w:ascii="Times New Roman" w:hAnsi="Times New Roman" w:hint="eastAsia"/>
            <w:lang w:eastAsia="ko-KR"/>
          </w:rPr>
          <w:t>.</w:t>
        </w:r>
      </w:ins>
    </w:p>
    <w:p w14:paraId="29810B7A" w14:textId="77777777" w:rsidR="004F772B" w:rsidRPr="00ED4019" w:rsidRDefault="004F772B">
      <w:pPr>
        <w:pStyle w:val="a0"/>
        <w:jc w:val="both"/>
        <w:rPr>
          <w:rFonts w:ascii="Times New Roman" w:hAnsi="Times New Roman"/>
          <w:lang w:eastAsia="ko-KR"/>
        </w:rPr>
        <w:pPrChange w:id="371" w:author="제이펍 출판사" w:date="2021-03-14T15:57:00Z">
          <w:pPr>
            <w:pStyle w:val="a0"/>
          </w:pPr>
        </w:pPrChange>
      </w:pPr>
    </w:p>
    <w:p w14:paraId="7F998186" w14:textId="7D939C7D" w:rsidR="00FD7B2A" w:rsidRDefault="003C1ADE">
      <w:pPr>
        <w:pStyle w:val="2"/>
        <w:numPr>
          <w:ilvl w:val="0"/>
          <w:numId w:val="0"/>
        </w:numPr>
        <w:ind w:left="760"/>
        <w:jc w:val="both"/>
        <w:rPr>
          <w:lang w:eastAsia="ko-KR"/>
        </w:rPr>
        <w:pPrChange w:id="372" w:author="제이펍 출판사" w:date="2021-03-14T18:37:00Z">
          <w:pPr>
            <w:pStyle w:val="2"/>
          </w:pPr>
        </w:pPrChange>
      </w:pPr>
      <w:bookmarkStart w:id="373" w:name="불확실성uncertainty"/>
      <w:bookmarkEnd w:id="321"/>
      <w:ins w:id="374" w:author="제이펍 출판사" w:date="2021-03-14T18:39:00Z">
        <w:r>
          <w:rPr>
            <w:lang w:eastAsia="ko-KR"/>
          </w:rPr>
          <w:t>1.2.5</w:t>
        </w:r>
      </w:ins>
      <w:ins w:id="375" w:author="제이펍 출판사" w:date="2021-03-14T18:37:00Z">
        <w:r>
          <w:rPr>
            <w:lang w:eastAsia="ko-KR"/>
          </w:rPr>
          <w:t xml:space="preserve"> </w:t>
        </w:r>
      </w:ins>
      <w:r w:rsidR="00FD7B2A">
        <w:rPr>
          <w:lang w:eastAsia="ko-KR"/>
        </w:rPr>
        <w:t>불확실성</w:t>
      </w:r>
      <w:del w:id="376" w:author="제이펍 출판사" w:date="2021-03-14T18:21:00Z">
        <w:r w:rsidR="00FD7B2A" w:rsidDel="004F772B">
          <w:rPr>
            <w:lang w:eastAsia="ko-KR"/>
          </w:rPr>
          <w:delText>(Uncertainty)</w:delText>
        </w:r>
      </w:del>
    </w:p>
    <w:p w14:paraId="3F0AF807" w14:textId="434AB184" w:rsidR="00FD7B2A" w:rsidRPr="00ED4019" w:rsidRDefault="00FD7B2A">
      <w:pPr>
        <w:jc w:val="both"/>
        <w:rPr>
          <w:rFonts w:ascii="Times New Roman" w:hAnsi="Times New Roman"/>
          <w:lang w:eastAsia="ko-KR"/>
        </w:rPr>
        <w:pPrChange w:id="377" w:author="제이펍 출판사" w:date="2021-03-14T15:57:00Z">
          <w:pPr/>
        </w:pPrChange>
      </w:pPr>
      <w:r w:rsidRPr="00ED4019">
        <w:rPr>
          <w:rFonts w:ascii="Times New Roman" w:hAnsi="Times New Roman"/>
          <w:lang w:eastAsia="ko-KR"/>
        </w:rPr>
        <w:t>우리는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아침마다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일기예보를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확인한다</w:t>
      </w:r>
      <w:r w:rsidRPr="00ED4019">
        <w:rPr>
          <w:rFonts w:ascii="Times New Roman" w:hAnsi="Times New Roman"/>
          <w:lang w:eastAsia="ko-KR"/>
        </w:rPr>
        <w:t xml:space="preserve">. </w:t>
      </w:r>
      <w:r w:rsidRPr="00ED4019">
        <w:rPr>
          <w:rFonts w:ascii="Times New Roman" w:hAnsi="Times New Roman"/>
          <w:lang w:eastAsia="ko-KR"/>
        </w:rPr>
        <w:t>일기예보는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오늘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비가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올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확률을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알려주고</w:t>
      </w:r>
      <w:r w:rsidRPr="00ED4019">
        <w:rPr>
          <w:rFonts w:ascii="Times New Roman" w:hAnsi="Times New Roman"/>
          <w:lang w:eastAsia="ko-KR"/>
        </w:rPr>
        <w:t xml:space="preserve">, </w:t>
      </w:r>
      <w:r w:rsidRPr="00ED4019">
        <w:rPr>
          <w:rFonts w:ascii="Times New Roman" w:hAnsi="Times New Roman"/>
          <w:lang w:eastAsia="ko-KR"/>
        </w:rPr>
        <w:t>일기예보를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확인한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사람들은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올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확률을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보고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우산을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가져갈지</w:t>
      </w:r>
      <w:r w:rsidRPr="00ED4019">
        <w:rPr>
          <w:rFonts w:ascii="Times New Roman" w:hAnsi="Times New Roman"/>
          <w:lang w:eastAsia="ko-KR"/>
        </w:rPr>
        <w:t xml:space="preserve"> </w:t>
      </w:r>
      <w:del w:id="378" w:author="제이펍 출판사" w:date="2021-03-14T18:21:00Z">
        <w:r w:rsidRPr="00ED4019" w:rsidDel="004F772B">
          <w:rPr>
            <w:rFonts w:ascii="Times New Roman" w:hAnsi="Times New Roman"/>
            <w:lang w:eastAsia="ko-KR"/>
          </w:rPr>
          <w:delText>안</w:delText>
        </w:r>
        <w:r w:rsidRPr="00ED4019" w:rsidDel="004F772B">
          <w:rPr>
            <w:rFonts w:ascii="Times New Roman" w:hAnsi="Times New Roman"/>
            <w:lang w:eastAsia="ko-KR"/>
          </w:rPr>
          <w:delText xml:space="preserve"> </w:delText>
        </w:r>
        <w:r w:rsidRPr="00ED4019" w:rsidDel="004F772B">
          <w:rPr>
            <w:rFonts w:ascii="Times New Roman" w:hAnsi="Times New Roman"/>
            <w:lang w:eastAsia="ko-KR"/>
          </w:rPr>
          <w:delText>가져갈</w:delText>
        </w:r>
      </w:del>
      <w:ins w:id="379" w:author="제이펍 출판사" w:date="2021-03-14T18:21:00Z">
        <w:r w:rsidR="004F772B">
          <w:rPr>
            <w:rFonts w:ascii="Times New Roman" w:hAnsi="Times New Roman" w:hint="eastAsia"/>
            <w:lang w:eastAsia="ko-KR"/>
          </w:rPr>
          <w:t>말</w:t>
        </w:r>
      </w:ins>
      <w:r w:rsidRPr="00ED4019">
        <w:rPr>
          <w:rFonts w:ascii="Times New Roman" w:hAnsi="Times New Roman"/>
          <w:lang w:eastAsia="ko-KR"/>
        </w:rPr>
        <w:t>지에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대한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판단을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한다</w:t>
      </w:r>
      <w:r w:rsidRPr="00ED4019">
        <w:rPr>
          <w:rFonts w:ascii="Times New Roman" w:hAnsi="Times New Roman"/>
          <w:lang w:eastAsia="ko-KR"/>
        </w:rPr>
        <w:t xml:space="preserve">. </w:t>
      </w:r>
      <w:r w:rsidRPr="00ED4019">
        <w:rPr>
          <w:rFonts w:ascii="Times New Roman" w:hAnsi="Times New Roman"/>
          <w:lang w:eastAsia="ko-KR"/>
        </w:rPr>
        <w:t>기상청에서는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우리에게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주는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정보는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결국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불확실성</w:t>
      </w:r>
      <w:ins w:id="380" w:author="제이펍 출판사" w:date="2021-03-14T18:21:00Z">
        <w:r w:rsidR="004F772B" w:rsidRPr="004F772B">
          <w:rPr>
            <w:rFonts w:ascii="Times New Roman" w:hAnsi="Times New Roman"/>
            <w:lang w:eastAsia="ko-KR"/>
          </w:rPr>
          <w:t>(</w:t>
        </w:r>
        <w:r w:rsidR="004F772B">
          <w:rPr>
            <w:rFonts w:ascii="Times New Roman" w:hAnsi="Times New Roman"/>
            <w:lang w:eastAsia="ko-KR"/>
          </w:rPr>
          <w:t>u</w:t>
        </w:r>
        <w:r w:rsidR="004F772B" w:rsidRPr="004F772B">
          <w:rPr>
            <w:rFonts w:ascii="Times New Roman" w:hAnsi="Times New Roman"/>
            <w:lang w:eastAsia="ko-KR"/>
          </w:rPr>
          <w:t>ncertainty)</w:t>
        </w:r>
      </w:ins>
      <w:r w:rsidRPr="00ED4019">
        <w:rPr>
          <w:rFonts w:ascii="Times New Roman" w:hAnsi="Times New Roman"/>
          <w:lang w:eastAsia="ko-KR"/>
        </w:rPr>
        <w:t>인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것이다</w:t>
      </w:r>
      <w:r w:rsidRPr="00ED4019">
        <w:rPr>
          <w:rFonts w:ascii="Times New Roman" w:hAnsi="Times New Roman"/>
          <w:lang w:eastAsia="ko-KR"/>
        </w:rPr>
        <w:t>.</w:t>
      </w:r>
    </w:p>
    <w:p w14:paraId="22D9F23F" w14:textId="5C6CCD1E" w:rsidR="00FD7B2A" w:rsidRDefault="00FD7B2A" w:rsidP="00BF7861">
      <w:pPr>
        <w:pStyle w:val="a0"/>
        <w:jc w:val="both"/>
        <w:rPr>
          <w:ins w:id="381" w:author="제이펍 출판사" w:date="2021-03-14T18:22:00Z"/>
          <w:rFonts w:ascii="Times New Roman" w:hAnsi="Times New Roman"/>
          <w:lang w:eastAsia="ko-KR"/>
        </w:rPr>
      </w:pPr>
      <w:del w:id="382" w:author="제이펍 출판사" w:date="2021-03-14T18:13:00Z">
        <w:r w:rsidRPr="00ED4019" w:rsidDel="003F5176">
          <w:rPr>
            <w:rFonts w:ascii="Times New Roman" w:hAnsi="Times New Roman"/>
            <w:lang w:eastAsia="ko-KR"/>
          </w:rPr>
          <w:delText>아래의</w:delText>
        </w:r>
        <w:r w:rsidRPr="00ED4019" w:rsidDel="003F5176">
          <w:rPr>
            <w:rFonts w:ascii="Times New Roman" w:hAnsi="Times New Roman"/>
            <w:lang w:eastAsia="ko-KR"/>
          </w:rPr>
          <w:delText xml:space="preserve"> </w:delText>
        </w:r>
        <w:r w:rsidRPr="00ED4019" w:rsidDel="003F5176">
          <w:rPr>
            <w:rFonts w:ascii="Times New Roman" w:hAnsi="Times New Roman"/>
            <w:lang w:eastAsia="ko-KR"/>
          </w:rPr>
          <w:delText>그림</w:delText>
        </w:r>
      </w:del>
      <w:ins w:id="383" w:author="제이펍 출판사" w:date="2021-03-14T18:13:00Z">
        <w:r w:rsidR="003F5176">
          <w:rPr>
            <w:rFonts w:ascii="Times New Roman" w:hAnsi="Times New Roman"/>
            <w:lang w:eastAsia="ko-KR"/>
          </w:rPr>
          <w:t>다음</w:t>
        </w:r>
        <w:r w:rsidR="003F5176">
          <w:rPr>
            <w:rFonts w:ascii="Times New Roman" w:hAnsi="Times New Roman"/>
            <w:lang w:eastAsia="ko-KR"/>
          </w:rPr>
          <w:t xml:space="preserve"> </w:t>
        </w:r>
        <w:r w:rsidR="003F5176">
          <w:rPr>
            <w:rFonts w:ascii="Times New Roman" w:hAnsi="Times New Roman"/>
            <w:lang w:eastAsia="ko-KR"/>
          </w:rPr>
          <w:t>그림</w:t>
        </w:r>
      </w:ins>
      <w:r w:rsidRPr="00ED4019">
        <w:rPr>
          <w:rFonts w:ascii="Times New Roman" w:hAnsi="Times New Roman"/>
          <w:lang w:eastAsia="ko-KR"/>
        </w:rPr>
        <w:t>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기상청에서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제공하는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태풍의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경로</w:t>
      </w:r>
      <w:del w:id="384" w:author="제이펍 출판사" w:date="2021-03-14T18:21:00Z">
        <w:r w:rsidRPr="00ED4019" w:rsidDel="004F772B">
          <w:rPr>
            <w:rFonts w:ascii="Times New Roman" w:hAnsi="Times New Roman"/>
            <w:lang w:eastAsia="ko-KR"/>
          </w:rPr>
          <w:delText xml:space="preserve"> </w:delText>
        </w:r>
        <w:r w:rsidRPr="00ED4019" w:rsidDel="004F772B">
          <w:rPr>
            <w:rFonts w:ascii="Times New Roman" w:hAnsi="Times New Roman"/>
            <w:lang w:eastAsia="ko-KR"/>
          </w:rPr>
          <w:delText>이</w:delText>
        </w:r>
      </w:del>
      <w:r w:rsidRPr="00ED4019">
        <w:rPr>
          <w:rFonts w:ascii="Times New Roman" w:hAnsi="Times New Roman"/>
          <w:lang w:eastAsia="ko-KR"/>
        </w:rPr>
        <w:t>다</w:t>
      </w:r>
      <w:r w:rsidRPr="00ED4019">
        <w:rPr>
          <w:rFonts w:ascii="Times New Roman" w:hAnsi="Times New Roman"/>
          <w:lang w:eastAsia="ko-KR"/>
        </w:rPr>
        <w:t xml:space="preserve">. </w:t>
      </w:r>
      <w:r w:rsidRPr="00ED4019">
        <w:rPr>
          <w:rFonts w:ascii="Times New Roman" w:hAnsi="Times New Roman"/>
          <w:lang w:eastAsia="ko-KR"/>
        </w:rPr>
        <w:t>태풍이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앞으로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어떻게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이동할지를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시간대별로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예측한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그림으로</w:t>
      </w:r>
      <w:ins w:id="385" w:author="제이펍 출판사" w:date="2021-03-14T18:22:00Z">
        <w:r w:rsidR="004F772B">
          <w:rPr>
            <w:rFonts w:ascii="Times New Roman" w:hAnsi="Times New Roman" w:hint="eastAsia"/>
            <w:lang w:eastAsia="ko-KR"/>
          </w:rPr>
          <w:t>,</w:t>
        </w:r>
      </w:ins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현재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서귀포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부근에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상륙한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태풍은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부산</w:t>
      </w:r>
      <w:r w:rsidRPr="00ED4019">
        <w:rPr>
          <w:rFonts w:ascii="Times New Roman" w:hAnsi="Times New Roman"/>
          <w:lang w:eastAsia="ko-KR"/>
        </w:rPr>
        <w:t xml:space="preserve">, </w:t>
      </w:r>
      <w:r w:rsidRPr="00ED4019">
        <w:rPr>
          <w:rFonts w:ascii="Times New Roman" w:hAnsi="Times New Roman"/>
          <w:lang w:eastAsia="ko-KR"/>
        </w:rPr>
        <w:t>독도를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지나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일본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삿포로로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빠져나갈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것이라고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예측하고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있다</w:t>
      </w:r>
      <w:r w:rsidRPr="00ED4019">
        <w:rPr>
          <w:rFonts w:ascii="Times New Roman" w:hAnsi="Times New Roman"/>
          <w:lang w:eastAsia="ko-KR"/>
        </w:rPr>
        <w:t xml:space="preserve">. </w:t>
      </w:r>
      <w:r w:rsidRPr="00ED4019">
        <w:rPr>
          <w:rFonts w:ascii="Times New Roman" w:hAnsi="Times New Roman"/>
          <w:lang w:eastAsia="ko-KR"/>
        </w:rPr>
        <w:t>하지만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그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태풍의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경로를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둘러싸고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있는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범위를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보면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태풍의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위치</w:t>
      </w:r>
      <w:r w:rsidRPr="00ED4019">
        <w:rPr>
          <w:rFonts w:ascii="Times New Roman" w:hAnsi="Times New Roman"/>
          <w:lang w:eastAsia="ko-KR"/>
        </w:rPr>
        <w:t xml:space="preserve"> 70% </w:t>
      </w:r>
      <w:r w:rsidRPr="00ED4019">
        <w:rPr>
          <w:rFonts w:ascii="Times New Roman" w:hAnsi="Times New Roman"/>
          <w:lang w:eastAsia="ko-KR"/>
        </w:rPr>
        <w:t>확률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반경의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범위가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보인다</w:t>
      </w:r>
      <w:del w:id="386" w:author="제이펍 출판사" w:date="2021-03-14T18:22:00Z">
        <w:r w:rsidRPr="00ED4019" w:rsidDel="004F772B">
          <w:rPr>
            <w:rFonts w:ascii="Times New Roman" w:hAnsi="Times New Roman"/>
            <w:lang w:eastAsia="ko-KR"/>
          </w:rPr>
          <w:delText xml:space="preserve">. </w:delText>
        </w:r>
        <w:r w:rsidRPr="00ED4019" w:rsidDel="004F772B">
          <w:rPr>
            <w:rFonts w:ascii="Times New Roman" w:hAnsi="Times New Roman"/>
            <w:lang w:eastAsia="ko-KR"/>
          </w:rPr>
          <w:delText>결국</w:delText>
        </w:r>
        <w:r w:rsidRPr="00ED4019" w:rsidDel="004F772B">
          <w:rPr>
            <w:rFonts w:ascii="Times New Roman" w:hAnsi="Times New Roman"/>
            <w:lang w:eastAsia="ko-KR"/>
          </w:rPr>
          <w:delText xml:space="preserve"> </w:delText>
        </w:r>
      </w:del>
      <w:ins w:id="387" w:author="제이펍 출판사" w:date="2021-03-14T18:22:00Z">
        <w:r w:rsidR="004F772B">
          <w:rPr>
            <w:rFonts w:ascii="Times New Roman" w:hAnsi="Times New Roman"/>
            <w:lang w:eastAsia="ko-KR"/>
          </w:rPr>
          <w:t xml:space="preserve">. </w:t>
        </w:r>
        <w:r w:rsidR="004F772B">
          <w:rPr>
            <w:rFonts w:ascii="Times New Roman" w:hAnsi="Times New Roman"/>
            <w:lang w:eastAsia="ko-KR"/>
          </w:rPr>
          <w:t>결국</w:t>
        </w:r>
        <w:r w:rsidR="004F772B">
          <w:rPr>
            <w:rFonts w:ascii="Times New Roman" w:hAnsi="Times New Roman"/>
            <w:lang w:eastAsia="ko-KR"/>
          </w:rPr>
          <w:t xml:space="preserve">, </w:t>
        </w:r>
      </w:ins>
      <w:r w:rsidRPr="00ED4019">
        <w:rPr>
          <w:rFonts w:ascii="Times New Roman" w:hAnsi="Times New Roman"/>
          <w:lang w:eastAsia="ko-KR"/>
        </w:rPr>
        <w:t>태풍의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경로는</w:t>
      </w:r>
      <w:r w:rsidRPr="00ED4019">
        <w:rPr>
          <w:rFonts w:ascii="Times New Roman" w:hAnsi="Times New Roman"/>
          <w:lang w:eastAsia="ko-KR"/>
        </w:rPr>
        <w:t xml:space="preserve"> 70%</w:t>
      </w:r>
      <w:r w:rsidRPr="00ED4019">
        <w:rPr>
          <w:rFonts w:ascii="Times New Roman" w:hAnsi="Times New Roman"/>
          <w:lang w:eastAsia="ko-KR"/>
        </w:rPr>
        <w:t>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확률로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그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범위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안에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있</w:t>
      </w:r>
      <w:ins w:id="388" w:author="제이펍 출판사" w:date="2021-03-14T18:23:00Z">
        <w:r w:rsidR="004F772B">
          <w:rPr>
            <w:rFonts w:ascii="Times New Roman" w:hAnsi="Times New Roman" w:hint="eastAsia"/>
            <w:lang w:eastAsia="ko-KR"/>
          </w:rPr>
          <w:t>으리</w:t>
        </w:r>
      </w:ins>
      <w:del w:id="389" w:author="제이펍 출판사" w:date="2021-03-14T18:23:00Z">
        <w:r w:rsidRPr="00ED4019" w:rsidDel="004F772B">
          <w:rPr>
            <w:rFonts w:ascii="Times New Roman" w:hAnsi="Times New Roman"/>
            <w:lang w:eastAsia="ko-KR"/>
          </w:rPr>
          <w:delText>을</w:delText>
        </w:r>
        <w:r w:rsidRPr="00ED4019" w:rsidDel="004F772B">
          <w:rPr>
            <w:rFonts w:ascii="Times New Roman" w:hAnsi="Times New Roman"/>
            <w:lang w:eastAsia="ko-KR"/>
          </w:rPr>
          <w:delText xml:space="preserve"> </w:delText>
        </w:r>
        <w:r w:rsidRPr="00ED4019" w:rsidDel="004F772B">
          <w:rPr>
            <w:rFonts w:ascii="Times New Roman" w:hAnsi="Times New Roman"/>
            <w:lang w:eastAsia="ko-KR"/>
          </w:rPr>
          <w:delText>것이</w:delText>
        </w:r>
      </w:del>
      <w:r w:rsidRPr="00ED4019">
        <w:rPr>
          <w:rFonts w:ascii="Times New Roman" w:hAnsi="Times New Roman"/>
          <w:lang w:eastAsia="ko-KR"/>
        </w:rPr>
        <w:t>라는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것이다</w:t>
      </w:r>
      <w:r w:rsidRPr="00ED4019">
        <w:rPr>
          <w:rFonts w:ascii="Times New Roman" w:hAnsi="Times New Roman"/>
          <w:lang w:eastAsia="ko-KR"/>
        </w:rPr>
        <w:t>.</w:t>
      </w:r>
    </w:p>
    <w:p w14:paraId="44EFEBC1" w14:textId="77777777" w:rsidR="004F772B" w:rsidRPr="00ED4019" w:rsidRDefault="004F772B">
      <w:pPr>
        <w:pStyle w:val="a0"/>
        <w:jc w:val="both"/>
        <w:rPr>
          <w:rFonts w:ascii="Times New Roman" w:hAnsi="Times New Roman"/>
          <w:lang w:eastAsia="ko-KR"/>
        </w:rPr>
        <w:pPrChange w:id="390" w:author="제이펍 출판사" w:date="2021-03-14T15:57:00Z">
          <w:pPr>
            <w:pStyle w:val="a0"/>
          </w:pPr>
        </w:pPrChange>
      </w:pPr>
    </w:p>
    <w:p w14:paraId="4FA4B66F" w14:textId="77777777" w:rsidR="004F772B" w:rsidRDefault="004F772B" w:rsidP="00BF7861">
      <w:pPr>
        <w:pStyle w:val="a0"/>
        <w:jc w:val="both"/>
        <w:rPr>
          <w:ins w:id="391" w:author="제이펍 출판사" w:date="2021-03-14T18:22:00Z"/>
          <w:rFonts w:ascii="Times New Roman" w:hAnsi="Times New Roman"/>
          <w:lang w:eastAsia="ko-KR"/>
        </w:rPr>
      </w:pPr>
      <w:moveToRangeStart w:id="392" w:author="제이펍 출판사" w:date="2021-03-14T18:22:00Z" w:name="move66638536"/>
      <w:moveTo w:id="393" w:author="제이펍 출판사" w:date="2021-03-14T18:22:00Z">
        <w:r w:rsidRPr="00ED4019">
          <w:rPr>
            <w:rFonts w:ascii="Times New Roman" w:hAnsi="Times New Roman"/>
            <w:noProof/>
            <w:lang w:eastAsia="ko-KR"/>
            <w:rPrChange w:id="394" w:author="Unknown">
              <w:rPr>
                <w:noProof/>
                <w:lang w:eastAsia="ko-KR"/>
              </w:rPr>
            </w:rPrChange>
          </w:rPr>
          <w:lastRenderedPageBreak/>
          <w:drawing>
            <wp:inline distT="0" distB="0" distL="0" distR="0" wp14:anchorId="42B08761" wp14:editId="09466CCF">
              <wp:extent cx="3786475" cy="2976402"/>
              <wp:effectExtent l="0" t="0" r="0" b="0"/>
              <wp:docPr id="194" name="Picture"/>
              <wp:cNvGraphicFramePr/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6" name="Picture" descr="img_typoon_2020_2.png"/>
                      <pic:cNvPicPr>
                        <a:picLocks noChangeAspect="1" noChangeArrowheads="1"/>
                      </pic:cNvPicPr>
                    </pic:nvPicPr>
                    <pic:blipFill>
                      <a:blip r:embed="rId17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3786475" cy="2976402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moveTo>
      <w:moveToRangeEnd w:id="392"/>
    </w:p>
    <w:p w14:paraId="5D06F8E4" w14:textId="0FA9C278" w:rsidR="004F772B" w:rsidRPr="00ED4019" w:rsidRDefault="004F772B" w:rsidP="004F772B">
      <w:pPr>
        <w:pStyle w:val="a6"/>
        <w:jc w:val="both"/>
        <w:rPr>
          <w:rFonts w:ascii="Times New Roman" w:hAnsi="Times New Roman"/>
          <w:lang w:eastAsia="ko-KR"/>
        </w:rPr>
      </w:pPr>
      <w:moveToRangeStart w:id="395" w:author="제이펍 출판사" w:date="2021-03-14T18:22:00Z" w:name="move66638549"/>
      <w:commentRangeStart w:id="396"/>
      <w:moveTo w:id="397" w:author="제이펍 출판사" w:date="2021-03-14T18:22:00Z">
        <w:r w:rsidRPr="00ED4019">
          <w:rPr>
            <w:rFonts w:ascii="Times New Roman" w:hAnsi="Times New Roman" w:hint="eastAsia"/>
            <w:lang w:eastAsia="ko-KR"/>
          </w:rPr>
          <w:t>그림</w:t>
        </w:r>
        <w:r w:rsidRPr="00ED4019">
          <w:rPr>
            <w:rFonts w:ascii="Times New Roman" w:hAnsi="Times New Roman" w:hint="eastAsia"/>
            <w:lang w:eastAsia="ko-KR"/>
          </w:rPr>
          <w:t xml:space="preserve"> </w:t>
        </w:r>
        <w:r w:rsidRPr="00ED4019">
          <w:rPr>
            <w:rFonts w:ascii="Times New Roman" w:hAnsi="Times New Roman"/>
            <w:lang w:eastAsia="ko-KR"/>
          </w:rPr>
          <w:t>1-8</w:t>
        </w:r>
      </w:moveTo>
      <w:commentRangeEnd w:id="396"/>
      <w:r w:rsidR="00826E02">
        <w:rPr>
          <w:rStyle w:val="af3"/>
          <w:i w:val="0"/>
        </w:rPr>
        <w:commentReference w:id="396"/>
      </w:r>
      <w:ins w:id="398" w:author="standard" w:date="2021-03-26T16:27:00Z">
        <w:r w:rsidR="0049387E">
          <w:rPr>
            <w:rFonts w:ascii="Times New Roman" w:hAnsi="Times New Roman"/>
            <w:lang w:eastAsia="ko-KR"/>
          </w:rPr>
          <w:t xml:space="preserve"> </w:t>
        </w:r>
        <w:r w:rsidR="0049387E">
          <w:rPr>
            <w:rFonts w:ascii="Times New Roman" w:hAnsi="Times New Roman" w:hint="eastAsia"/>
            <w:lang w:eastAsia="ko-KR"/>
          </w:rPr>
          <w:t>태풍의</w:t>
        </w:r>
        <w:r w:rsidR="0049387E">
          <w:rPr>
            <w:rFonts w:ascii="Times New Roman" w:hAnsi="Times New Roman" w:hint="eastAsia"/>
            <w:lang w:eastAsia="ko-KR"/>
          </w:rPr>
          <w:t xml:space="preserve"> </w:t>
        </w:r>
      </w:ins>
      <w:ins w:id="399" w:author="standard" w:date="2021-03-26T16:28:00Z">
        <w:r w:rsidR="0049387E">
          <w:rPr>
            <w:rFonts w:ascii="Times New Roman" w:hAnsi="Times New Roman" w:hint="eastAsia"/>
            <w:lang w:eastAsia="ko-KR"/>
          </w:rPr>
          <w:t>예상</w:t>
        </w:r>
        <w:r w:rsidR="0049387E">
          <w:rPr>
            <w:rFonts w:ascii="Times New Roman" w:hAnsi="Times New Roman" w:hint="eastAsia"/>
            <w:lang w:eastAsia="ko-KR"/>
          </w:rPr>
          <w:t xml:space="preserve"> </w:t>
        </w:r>
      </w:ins>
      <w:ins w:id="400" w:author="standard" w:date="2021-03-26T16:27:00Z">
        <w:r w:rsidR="0049387E">
          <w:rPr>
            <w:rFonts w:ascii="Times New Roman" w:hAnsi="Times New Roman" w:hint="eastAsia"/>
            <w:lang w:eastAsia="ko-KR"/>
          </w:rPr>
          <w:t>이동</w:t>
        </w:r>
      </w:ins>
      <w:ins w:id="401" w:author="standard" w:date="2021-03-26T16:28:00Z">
        <w:r w:rsidR="0049387E">
          <w:rPr>
            <w:rFonts w:ascii="Times New Roman" w:hAnsi="Times New Roman" w:hint="eastAsia"/>
            <w:lang w:eastAsia="ko-KR"/>
          </w:rPr>
          <w:t xml:space="preserve"> </w:t>
        </w:r>
      </w:ins>
      <w:ins w:id="402" w:author="standard" w:date="2021-03-26T16:27:00Z">
        <w:r w:rsidR="0049387E">
          <w:rPr>
            <w:rFonts w:ascii="Times New Roman" w:hAnsi="Times New Roman" w:hint="eastAsia"/>
            <w:lang w:eastAsia="ko-KR"/>
          </w:rPr>
          <w:t>경로</w:t>
        </w:r>
      </w:ins>
    </w:p>
    <w:moveToRangeEnd w:id="395"/>
    <w:p w14:paraId="49983CD8" w14:textId="77777777" w:rsidR="004F772B" w:rsidRDefault="004F772B" w:rsidP="00BF7861">
      <w:pPr>
        <w:pStyle w:val="a0"/>
        <w:jc w:val="both"/>
        <w:rPr>
          <w:ins w:id="403" w:author="제이펍 출판사" w:date="2021-03-14T18:22:00Z"/>
          <w:rFonts w:ascii="Times New Roman" w:hAnsi="Times New Roman"/>
          <w:lang w:eastAsia="ko-KR"/>
        </w:rPr>
      </w:pPr>
    </w:p>
    <w:p w14:paraId="1E2F1C3A" w14:textId="2CFBF841" w:rsidR="00FD7B2A" w:rsidRPr="00ED4019" w:rsidDel="002A2B40" w:rsidRDefault="00FD7B2A">
      <w:pPr>
        <w:pStyle w:val="a0"/>
        <w:jc w:val="both"/>
        <w:rPr>
          <w:del w:id="404" w:author="제이펍 출판사" w:date="2021-03-14T18:25:00Z"/>
          <w:rFonts w:ascii="Times New Roman" w:hAnsi="Times New Roman"/>
          <w:lang w:eastAsia="ko-KR"/>
        </w:rPr>
        <w:pPrChange w:id="405" w:author="제이펍 출판사" w:date="2021-03-14T15:57:00Z">
          <w:pPr>
            <w:pStyle w:val="a0"/>
          </w:pPr>
        </w:pPrChange>
      </w:pPr>
      <w:r w:rsidRPr="00ED4019">
        <w:rPr>
          <w:rFonts w:ascii="Times New Roman" w:hAnsi="Times New Roman"/>
          <w:lang w:eastAsia="ko-KR"/>
        </w:rPr>
        <w:t>여기서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하나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주의해</w:t>
      </w:r>
      <w:del w:id="406" w:author="제이펍 출판사" w:date="2021-03-14T18:23:00Z">
        <w:r w:rsidRPr="00ED4019" w:rsidDel="004F772B">
          <w:rPr>
            <w:rFonts w:ascii="Times New Roman" w:hAnsi="Times New Roman"/>
            <w:lang w:eastAsia="ko-KR"/>
          </w:rPr>
          <w:delText>야할</w:delText>
        </w:r>
      </w:del>
      <w:ins w:id="407" w:author="제이펍 출판사" w:date="2021-03-14T18:23:00Z">
        <w:r w:rsidR="004F772B">
          <w:rPr>
            <w:rFonts w:ascii="Times New Roman" w:hAnsi="Times New Roman"/>
            <w:lang w:eastAsia="ko-KR"/>
          </w:rPr>
          <w:t>야</w:t>
        </w:r>
        <w:r w:rsidR="004F772B">
          <w:rPr>
            <w:rFonts w:ascii="Times New Roman" w:hAnsi="Times New Roman"/>
            <w:lang w:eastAsia="ko-KR"/>
          </w:rPr>
          <w:t xml:space="preserve"> </w:t>
        </w:r>
        <w:r w:rsidR="004F772B">
          <w:rPr>
            <w:rFonts w:ascii="Times New Roman" w:hAnsi="Times New Roman"/>
            <w:lang w:eastAsia="ko-KR"/>
          </w:rPr>
          <w:t>할</w:t>
        </w:r>
      </w:ins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것은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태풍의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경로가</w:t>
      </w:r>
      <w:r w:rsidRPr="00ED4019">
        <w:rPr>
          <w:rFonts w:ascii="Times New Roman" w:hAnsi="Times New Roman"/>
          <w:lang w:eastAsia="ko-KR"/>
        </w:rPr>
        <w:t xml:space="preserve"> 70% </w:t>
      </w:r>
      <w:r w:rsidRPr="00ED4019">
        <w:rPr>
          <w:rFonts w:ascii="Times New Roman" w:hAnsi="Times New Roman"/>
          <w:lang w:eastAsia="ko-KR"/>
        </w:rPr>
        <w:t>범위</w:t>
      </w:r>
      <w:del w:id="408" w:author="제이펍 출판사" w:date="2021-03-14T18:23:00Z">
        <w:r w:rsidRPr="00ED4019" w:rsidDel="004F772B">
          <w:rPr>
            <w:rFonts w:ascii="Times New Roman" w:hAnsi="Times New Roman"/>
            <w:lang w:eastAsia="ko-KR"/>
          </w:rPr>
          <w:delText xml:space="preserve"> </w:delText>
        </w:r>
        <w:r w:rsidRPr="00ED4019" w:rsidDel="004F772B">
          <w:rPr>
            <w:rFonts w:ascii="Times New Roman" w:hAnsi="Times New Roman"/>
            <w:lang w:eastAsia="ko-KR"/>
          </w:rPr>
          <w:delText>라는</w:delText>
        </w:r>
        <w:r w:rsidRPr="00ED4019" w:rsidDel="004F772B">
          <w:rPr>
            <w:rFonts w:ascii="Times New Roman" w:hAnsi="Times New Roman"/>
            <w:lang w:eastAsia="ko-KR"/>
          </w:rPr>
          <w:delText xml:space="preserve"> </w:delText>
        </w:r>
      </w:del>
      <w:ins w:id="409" w:author="제이펍 출판사" w:date="2021-03-14T18:23:00Z">
        <w:r w:rsidR="004F772B">
          <w:rPr>
            <w:rFonts w:ascii="Times New Roman" w:hAnsi="Times New Roman"/>
            <w:lang w:eastAsia="ko-KR"/>
          </w:rPr>
          <w:t>라는</w:t>
        </w:r>
        <w:r w:rsidR="004F772B">
          <w:rPr>
            <w:rFonts w:ascii="Times New Roman" w:hAnsi="Times New Roman"/>
            <w:lang w:eastAsia="ko-KR"/>
          </w:rPr>
          <w:t xml:space="preserve"> </w:t>
        </w:r>
      </w:ins>
      <w:r w:rsidRPr="00ED4019">
        <w:rPr>
          <w:rFonts w:ascii="Times New Roman" w:hAnsi="Times New Roman"/>
          <w:lang w:eastAsia="ko-KR"/>
        </w:rPr>
        <w:t>것은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태풍이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그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경로를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지나갈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확률이</w:t>
      </w:r>
      <w:r w:rsidRPr="00ED4019">
        <w:rPr>
          <w:rFonts w:ascii="Times New Roman" w:hAnsi="Times New Roman"/>
          <w:lang w:eastAsia="ko-KR"/>
        </w:rPr>
        <w:t xml:space="preserve"> 70%</w:t>
      </w:r>
      <w:r w:rsidRPr="00ED4019">
        <w:rPr>
          <w:rFonts w:ascii="Times New Roman" w:hAnsi="Times New Roman"/>
          <w:lang w:eastAsia="ko-KR"/>
        </w:rPr>
        <w:t>라는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것이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아니고</w:t>
      </w:r>
      <w:ins w:id="410" w:author="제이펍 출판사" w:date="2021-03-14T18:24:00Z">
        <w:r w:rsidR="002A2B40">
          <w:rPr>
            <w:rFonts w:ascii="Times New Roman" w:hAnsi="Times New Roman" w:hint="eastAsia"/>
            <w:lang w:eastAsia="ko-KR"/>
          </w:rPr>
          <w:t>,</w:t>
        </w:r>
      </w:ins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수많은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예측을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수행했을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때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태풍의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경로</w:t>
      </w:r>
      <w:r w:rsidRPr="00ED4019">
        <w:rPr>
          <w:rFonts w:ascii="Times New Roman" w:hAnsi="Times New Roman"/>
          <w:lang w:eastAsia="ko-KR"/>
        </w:rPr>
        <w:t xml:space="preserve"> </w:t>
      </w:r>
      <w:commentRangeStart w:id="411"/>
      <w:r w:rsidRPr="00ED4019">
        <w:rPr>
          <w:rFonts w:ascii="Times New Roman" w:hAnsi="Times New Roman"/>
          <w:lang w:eastAsia="ko-KR"/>
        </w:rPr>
        <w:t>예측치</w:t>
      </w:r>
      <w:commentRangeEnd w:id="411"/>
      <w:r w:rsidR="002A2B40">
        <w:rPr>
          <w:rStyle w:val="af3"/>
        </w:rPr>
        <w:commentReference w:id="411"/>
      </w:r>
      <w:r w:rsidRPr="00ED4019">
        <w:rPr>
          <w:rFonts w:ascii="Times New Roman" w:hAnsi="Times New Roman"/>
          <w:lang w:eastAsia="ko-KR"/>
        </w:rPr>
        <w:t>의</w:t>
      </w:r>
      <w:r w:rsidRPr="00ED4019">
        <w:rPr>
          <w:rFonts w:ascii="Times New Roman" w:hAnsi="Times New Roman"/>
          <w:lang w:eastAsia="ko-KR"/>
        </w:rPr>
        <w:t xml:space="preserve"> 70%</w:t>
      </w:r>
      <w:r w:rsidRPr="00ED4019">
        <w:rPr>
          <w:rFonts w:ascii="Times New Roman" w:hAnsi="Times New Roman"/>
          <w:lang w:eastAsia="ko-KR"/>
        </w:rPr>
        <w:t>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해당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범위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내에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있다는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것이다</w:t>
      </w:r>
      <w:r w:rsidRPr="00ED4019">
        <w:rPr>
          <w:rFonts w:ascii="Times New Roman" w:hAnsi="Times New Roman"/>
          <w:lang w:eastAsia="ko-KR"/>
        </w:rPr>
        <w:t xml:space="preserve">. </w:t>
      </w:r>
      <w:r w:rsidRPr="00ED4019">
        <w:rPr>
          <w:rFonts w:ascii="Times New Roman" w:hAnsi="Times New Roman"/>
          <w:lang w:eastAsia="ko-KR"/>
        </w:rPr>
        <w:t>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이해하기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어렵고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말장난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같을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있을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것이다</w:t>
      </w:r>
      <w:r w:rsidRPr="00ED4019">
        <w:rPr>
          <w:rFonts w:ascii="Times New Roman" w:hAnsi="Times New Roman"/>
          <w:lang w:eastAsia="ko-KR"/>
        </w:rPr>
        <w:t>.</w:t>
      </w:r>
      <w:ins w:id="412" w:author="제이펍 출판사" w:date="2021-03-14T18:25:00Z">
        <w:r w:rsidR="002A2B40">
          <w:rPr>
            <w:rFonts w:ascii="Times New Roman" w:hAnsi="Times New Roman"/>
            <w:lang w:eastAsia="ko-KR"/>
          </w:rPr>
          <w:t xml:space="preserve"> </w:t>
        </w:r>
      </w:ins>
    </w:p>
    <w:p w14:paraId="105A9F89" w14:textId="625C45A4" w:rsidR="00FD7B2A" w:rsidRPr="00ED4019" w:rsidDel="004F772B" w:rsidRDefault="00FD7B2A">
      <w:pPr>
        <w:pStyle w:val="a0"/>
        <w:jc w:val="both"/>
        <w:rPr>
          <w:del w:id="413" w:author="제이펍 출판사" w:date="2021-03-14T18:22:00Z"/>
          <w:rFonts w:ascii="Times New Roman" w:hAnsi="Times New Roman"/>
          <w:lang w:eastAsia="ko-KR"/>
        </w:rPr>
        <w:pPrChange w:id="414" w:author="제이펍 출판사" w:date="2021-03-14T15:57:00Z">
          <w:pPr>
            <w:pStyle w:val="a0"/>
          </w:pPr>
        </w:pPrChange>
      </w:pPr>
      <w:r w:rsidRPr="00ED4019">
        <w:rPr>
          <w:rFonts w:ascii="Times New Roman" w:hAnsi="Times New Roman"/>
          <w:lang w:eastAsia="ko-KR"/>
        </w:rPr>
        <w:t>하지만</w:t>
      </w:r>
      <w:r w:rsidRPr="00ED4019">
        <w:rPr>
          <w:rFonts w:ascii="Times New Roman" w:hAnsi="Times New Roman"/>
          <w:lang w:eastAsia="ko-KR"/>
        </w:rPr>
        <w:t xml:space="preserve"> </w:t>
      </w:r>
      <w:del w:id="415" w:author="제이펍 출판사" w:date="2021-03-14T18:26:00Z">
        <w:r w:rsidRPr="00ED4019" w:rsidDel="002A2B40">
          <w:rPr>
            <w:rFonts w:ascii="Times New Roman" w:hAnsi="Times New Roman"/>
            <w:lang w:eastAsia="ko-KR"/>
          </w:rPr>
          <w:delText>두가지</w:delText>
        </w:r>
      </w:del>
      <w:ins w:id="416" w:author="제이펍 출판사" w:date="2021-03-14T18:26:00Z">
        <w:r w:rsidR="002A2B40">
          <w:rPr>
            <w:rFonts w:ascii="Times New Roman" w:hAnsi="Times New Roman"/>
            <w:lang w:eastAsia="ko-KR"/>
          </w:rPr>
          <w:t>두</w:t>
        </w:r>
        <w:r w:rsidR="002A2B40">
          <w:rPr>
            <w:rFonts w:ascii="Times New Roman" w:hAnsi="Times New Roman"/>
            <w:lang w:eastAsia="ko-KR"/>
          </w:rPr>
          <w:t xml:space="preserve"> </w:t>
        </w:r>
        <w:r w:rsidR="002A2B40">
          <w:rPr>
            <w:rFonts w:ascii="Times New Roman" w:hAnsi="Times New Roman"/>
            <w:lang w:eastAsia="ko-KR"/>
          </w:rPr>
          <w:t>가지</w:t>
        </w:r>
      </w:ins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모두에서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중요한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것은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b/>
          <w:lang w:eastAsia="ko-KR"/>
        </w:rPr>
        <w:t>‘</w:t>
      </w:r>
      <w:r w:rsidRPr="00ED4019">
        <w:rPr>
          <w:rFonts w:ascii="Times New Roman" w:hAnsi="Times New Roman"/>
          <w:b/>
          <w:lang w:eastAsia="ko-KR"/>
        </w:rPr>
        <w:t>미래</w:t>
      </w:r>
      <w:r w:rsidRPr="00ED4019">
        <w:rPr>
          <w:rFonts w:ascii="Times New Roman" w:hAnsi="Times New Roman"/>
          <w:b/>
          <w:lang w:eastAsia="ko-KR"/>
        </w:rPr>
        <w:t xml:space="preserve"> </w:t>
      </w:r>
      <w:r w:rsidRPr="00ED4019">
        <w:rPr>
          <w:rFonts w:ascii="Times New Roman" w:hAnsi="Times New Roman"/>
          <w:b/>
          <w:lang w:eastAsia="ko-KR"/>
        </w:rPr>
        <w:t>예측치는</w:t>
      </w:r>
      <w:r w:rsidRPr="00ED4019">
        <w:rPr>
          <w:rFonts w:ascii="Times New Roman" w:hAnsi="Times New Roman"/>
          <w:b/>
          <w:lang w:eastAsia="ko-KR"/>
        </w:rPr>
        <w:t xml:space="preserve"> </w:t>
      </w:r>
      <w:r w:rsidRPr="00ED4019">
        <w:rPr>
          <w:rFonts w:ascii="Times New Roman" w:hAnsi="Times New Roman"/>
          <w:b/>
          <w:lang w:eastAsia="ko-KR"/>
        </w:rPr>
        <w:t>현재로</w:t>
      </w:r>
      <w:del w:id="417" w:author="제이펍 출판사" w:date="2021-03-14T18:24:00Z">
        <w:r w:rsidRPr="00ED4019" w:rsidDel="004F772B">
          <w:rPr>
            <w:rFonts w:ascii="Times New Roman" w:hAnsi="Times New Roman" w:hint="eastAsia"/>
            <w:b/>
            <w:lang w:eastAsia="ko-KR"/>
          </w:rPr>
          <w:delText>써</w:delText>
        </w:r>
      </w:del>
      <w:ins w:id="418" w:author="제이펍 출판사" w:date="2021-03-14T18:24:00Z">
        <w:r w:rsidR="004F772B">
          <w:rPr>
            <w:rFonts w:ascii="Times New Roman" w:hAnsi="Times New Roman" w:hint="eastAsia"/>
            <w:b/>
            <w:lang w:eastAsia="ko-KR"/>
          </w:rPr>
          <w:t>서</w:t>
        </w:r>
      </w:ins>
      <w:r w:rsidRPr="00ED4019">
        <w:rPr>
          <w:rFonts w:ascii="Times New Roman" w:hAnsi="Times New Roman"/>
          <w:b/>
          <w:lang w:eastAsia="ko-KR"/>
        </w:rPr>
        <w:t>는</w:t>
      </w:r>
      <w:r w:rsidRPr="00ED4019">
        <w:rPr>
          <w:rFonts w:ascii="Times New Roman" w:hAnsi="Times New Roman"/>
          <w:b/>
          <w:lang w:eastAsia="ko-KR"/>
        </w:rPr>
        <w:t xml:space="preserve"> </w:t>
      </w:r>
      <w:r w:rsidRPr="00ED4019">
        <w:rPr>
          <w:rFonts w:ascii="Times New Roman" w:hAnsi="Times New Roman"/>
          <w:b/>
          <w:lang w:eastAsia="ko-KR"/>
        </w:rPr>
        <w:t>정확히</w:t>
      </w:r>
      <w:r w:rsidRPr="00ED4019">
        <w:rPr>
          <w:rFonts w:ascii="Times New Roman" w:hAnsi="Times New Roman"/>
          <w:b/>
          <w:lang w:eastAsia="ko-KR"/>
        </w:rPr>
        <w:t xml:space="preserve"> </w:t>
      </w:r>
      <w:r w:rsidRPr="00ED4019">
        <w:rPr>
          <w:rFonts w:ascii="Times New Roman" w:hAnsi="Times New Roman"/>
          <w:b/>
          <w:lang w:eastAsia="ko-KR"/>
        </w:rPr>
        <w:t>모른다</w:t>
      </w:r>
      <w:r w:rsidRPr="00ED4019">
        <w:rPr>
          <w:rFonts w:ascii="Times New Roman" w:hAnsi="Times New Roman"/>
          <w:b/>
          <w:lang w:eastAsia="ko-KR"/>
        </w:rPr>
        <w:t>’</w:t>
      </w:r>
      <w:r w:rsidRPr="00ED4019">
        <w:rPr>
          <w:rFonts w:ascii="Times New Roman" w:hAnsi="Times New Roman"/>
          <w:lang w:eastAsia="ko-KR"/>
        </w:rPr>
        <w:t>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것이다</w:t>
      </w:r>
      <w:r w:rsidRPr="00ED4019">
        <w:rPr>
          <w:rFonts w:ascii="Times New Roman" w:hAnsi="Times New Roman"/>
          <w:lang w:eastAsia="ko-KR"/>
        </w:rPr>
        <w:t>.</w:t>
      </w:r>
    </w:p>
    <w:p w14:paraId="7FA702AA" w14:textId="5AD78F3A" w:rsidR="00FD7B2A" w:rsidRPr="00ED4019" w:rsidRDefault="00FD7B2A">
      <w:pPr>
        <w:pStyle w:val="a0"/>
        <w:jc w:val="both"/>
        <w:rPr>
          <w:rFonts w:ascii="Times New Roman" w:hAnsi="Times New Roman"/>
          <w:lang w:eastAsia="ko-KR"/>
        </w:rPr>
        <w:pPrChange w:id="419" w:author="제이펍 출판사" w:date="2021-03-14T18:22:00Z">
          <w:pPr>
            <w:pStyle w:val="a0"/>
            <w:keepNext/>
          </w:pPr>
        </w:pPrChange>
      </w:pPr>
      <w:moveFromRangeStart w:id="420" w:author="제이펍 출판사" w:date="2021-03-14T18:22:00Z" w:name="move66638536"/>
      <w:moveFrom w:id="421" w:author="제이펍 출판사" w:date="2021-03-14T18:22:00Z">
        <w:r w:rsidRPr="00ED4019" w:rsidDel="004F772B">
          <w:rPr>
            <w:rFonts w:ascii="Times New Roman" w:hAnsi="Times New Roman"/>
            <w:noProof/>
            <w:lang w:eastAsia="ko-KR"/>
            <w:rPrChange w:id="422" w:author="Unknown">
              <w:rPr>
                <w:noProof/>
                <w:lang w:eastAsia="ko-KR"/>
              </w:rPr>
            </w:rPrChange>
          </w:rPr>
          <w:drawing>
            <wp:inline distT="0" distB="0" distL="0" distR="0" wp14:anchorId="4A18C18D" wp14:editId="32C61AC3">
              <wp:extent cx="3786475" cy="2976402"/>
              <wp:effectExtent l="0" t="0" r="0" b="0"/>
              <wp:docPr id="15" name="Picture"/>
              <wp:cNvGraphicFramePr/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6" name="Picture" descr="img_typoon_2020_2.png"/>
                      <pic:cNvPicPr>
                        <a:picLocks noChangeAspect="1" noChangeArrowheads="1"/>
                      </pic:cNvPicPr>
                    </pic:nvPicPr>
                    <pic:blipFill>
                      <a:blip r:embed="rId17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3786475" cy="2976402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moveFrom>
      <w:moveFromRangeEnd w:id="420"/>
    </w:p>
    <w:p w14:paraId="451E20EE" w14:textId="684C9542" w:rsidR="00FD7B2A" w:rsidRPr="00ED4019" w:rsidDel="004F772B" w:rsidRDefault="00FD7B2A">
      <w:pPr>
        <w:pStyle w:val="a6"/>
        <w:jc w:val="both"/>
        <w:rPr>
          <w:rFonts w:ascii="Times New Roman" w:hAnsi="Times New Roman"/>
          <w:lang w:eastAsia="ko-KR"/>
        </w:rPr>
        <w:pPrChange w:id="423" w:author="제이펍 출판사" w:date="2021-03-14T15:57:00Z">
          <w:pPr>
            <w:pStyle w:val="a6"/>
          </w:pPr>
        </w:pPrChange>
      </w:pPr>
      <w:moveFromRangeStart w:id="424" w:author="제이펍 출판사" w:date="2021-03-14T18:22:00Z" w:name="move66638549"/>
      <w:moveFrom w:id="425" w:author="제이펍 출판사" w:date="2021-03-14T18:22:00Z">
        <w:r w:rsidRPr="00ED4019" w:rsidDel="004F772B">
          <w:rPr>
            <w:rFonts w:ascii="Times New Roman" w:hAnsi="Times New Roman" w:hint="eastAsia"/>
            <w:lang w:eastAsia="ko-KR"/>
          </w:rPr>
          <w:t>그림</w:t>
        </w:r>
        <w:r w:rsidRPr="00ED4019" w:rsidDel="004F772B">
          <w:rPr>
            <w:rFonts w:ascii="Times New Roman" w:hAnsi="Times New Roman" w:hint="eastAsia"/>
            <w:lang w:eastAsia="ko-KR"/>
          </w:rPr>
          <w:t xml:space="preserve"> </w:t>
        </w:r>
        <w:r w:rsidRPr="00ED4019" w:rsidDel="004F772B">
          <w:rPr>
            <w:rFonts w:ascii="Times New Roman" w:hAnsi="Times New Roman"/>
            <w:lang w:eastAsia="ko-KR"/>
          </w:rPr>
          <w:t>1-8</w:t>
        </w:r>
      </w:moveFrom>
    </w:p>
    <w:moveFromRangeEnd w:id="424"/>
    <w:p w14:paraId="2FE216F7" w14:textId="1881E00B" w:rsidR="00FD7B2A" w:rsidRPr="00ED4019" w:rsidRDefault="00FD7B2A">
      <w:pPr>
        <w:pStyle w:val="a0"/>
        <w:jc w:val="both"/>
        <w:rPr>
          <w:rFonts w:ascii="Times New Roman" w:hAnsi="Times New Roman"/>
          <w:lang w:eastAsia="ko-KR"/>
        </w:rPr>
        <w:pPrChange w:id="426" w:author="제이펍 출판사" w:date="2021-03-14T15:57:00Z">
          <w:pPr>
            <w:pStyle w:val="a0"/>
          </w:pPr>
        </w:pPrChange>
      </w:pPr>
      <w:del w:id="427" w:author="제이펍 출판사" w:date="2021-03-14T18:22:00Z">
        <w:r w:rsidRPr="00ED4019" w:rsidDel="004F772B">
          <w:rPr>
            <w:rFonts w:ascii="Times New Roman" w:hAnsi="Times New Roman"/>
            <w:lang w:eastAsia="ko-KR"/>
          </w:rPr>
          <w:delText xml:space="preserve"> </w:delText>
        </w:r>
      </w:del>
      <w:r w:rsidRPr="00ED4019">
        <w:rPr>
          <w:rFonts w:ascii="Times New Roman" w:hAnsi="Times New Roman"/>
          <w:lang w:eastAsia="ko-KR"/>
        </w:rPr>
        <w:t>따라서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시계열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모델의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해석에는</w:t>
      </w:r>
      <w:r w:rsidRPr="00ED4019">
        <w:rPr>
          <w:rFonts w:ascii="Times New Roman" w:hAnsi="Times New Roman"/>
          <w:lang w:eastAsia="ko-KR"/>
        </w:rPr>
        <w:t xml:space="preserve"> </w:t>
      </w:r>
      <w:del w:id="428" w:author="제이펍 출판사" w:date="2021-03-14T18:26:00Z">
        <w:r w:rsidRPr="00ED4019" w:rsidDel="002A2B40">
          <w:rPr>
            <w:rFonts w:ascii="Times New Roman" w:hAnsi="Times New Roman"/>
            <w:lang w:eastAsia="ko-KR"/>
          </w:rPr>
          <w:delText>반드시</w:delText>
        </w:r>
        <w:r w:rsidRPr="00ED4019" w:rsidDel="002A2B40">
          <w:rPr>
            <w:rFonts w:ascii="Times New Roman" w:hAnsi="Times New Roman"/>
            <w:lang w:eastAsia="ko-KR"/>
          </w:rPr>
          <w:delText xml:space="preserve"> </w:delText>
        </w:r>
      </w:del>
      <w:r w:rsidRPr="00ED4019">
        <w:rPr>
          <w:rFonts w:ascii="Times New Roman" w:hAnsi="Times New Roman"/>
          <w:lang w:eastAsia="ko-KR"/>
        </w:rPr>
        <w:t>불확실성에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대한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고려가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반드시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수반되어야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한다</w:t>
      </w:r>
      <w:r w:rsidRPr="00ED4019">
        <w:rPr>
          <w:rFonts w:ascii="Times New Roman" w:hAnsi="Times New Roman"/>
          <w:lang w:eastAsia="ko-KR"/>
        </w:rPr>
        <w:t xml:space="preserve">. </w:t>
      </w:r>
      <w:r w:rsidRPr="00ED4019">
        <w:rPr>
          <w:rFonts w:ascii="Times New Roman" w:hAnsi="Times New Roman"/>
          <w:lang w:eastAsia="ko-KR"/>
        </w:rPr>
        <w:t>시계열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분석을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통해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예측된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미래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데이터는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사용된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모델에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적합한</w:t>
      </w:r>
      <w:r w:rsidRPr="00ED4019">
        <w:rPr>
          <w:rFonts w:ascii="Times New Roman" w:hAnsi="Times New Roman"/>
          <w:lang w:eastAsia="ko-KR"/>
        </w:rPr>
        <w:t xml:space="preserve"> </w:t>
      </w:r>
      <w:del w:id="429" w:author="제이펍 출판사" w:date="2021-03-14T18:27:00Z">
        <w:r w:rsidRPr="00ED4019" w:rsidDel="002A2B40">
          <w:rPr>
            <w:rFonts w:ascii="Times New Roman" w:hAnsi="Times New Roman"/>
            <w:lang w:eastAsia="ko-KR"/>
          </w:rPr>
          <w:delText>확률</w:delText>
        </w:r>
        <w:r w:rsidRPr="00ED4019" w:rsidDel="002A2B40">
          <w:rPr>
            <w:rFonts w:ascii="Times New Roman" w:hAnsi="Times New Roman"/>
            <w:lang w:eastAsia="ko-KR"/>
          </w:rPr>
          <w:delText xml:space="preserve"> </w:delText>
        </w:r>
        <w:r w:rsidRPr="00ED4019" w:rsidDel="002A2B40">
          <w:rPr>
            <w:rFonts w:ascii="Times New Roman" w:hAnsi="Times New Roman"/>
            <w:lang w:eastAsia="ko-KR"/>
          </w:rPr>
          <w:delText>분포</w:delText>
        </w:r>
      </w:del>
      <w:ins w:id="430" w:author="제이펍 출판사" w:date="2021-03-14T18:27:00Z">
        <w:r w:rsidR="002A2B40">
          <w:rPr>
            <w:rFonts w:ascii="Times New Roman" w:hAnsi="Times New Roman"/>
            <w:lang w:eastAsia="ko-KR"/>
          </w:rPr>
          <w:t>확률분포</w:t>
        </w:r>
      </w:ins>
      <w:del w:id="431" w:author="제이펍 출판사" w:date="2021-03-14T18:27:00Z">
        <w:r w:rsidRPr="00ED4019" w:rsidDel="002A2B40">
          <w:rPr>
            <w:rFonts w:ascii="Times New Roman" w:hAnsi="Times New Roman"/>
            <w:lang w:eastAsia="ko-KR"/>
          </w:rPr>
          <w:delText xml:space="preserve"> </w:delText>
        </w:r>
        <w:r w:rsidRPr="00ED4019" w:rsidDel="002A2B40">
          <w:rPr>
            <w:rFonts w:ascii="Times New Roman" w:hAnsi="Times New Roman"/>
            <w:lang w:eastAsia="ko-KR"/>
          </w:rPr>
          <w:delText>모델</w:delText>
        </w:r>
      </w:del>
      <w:r w:rsidRPr="00ED4019">
        <w:rPr>
          <w:rFonts w:ascii="Times New Roman" w:hAnsi="Times New Roman"/>
          <w:lang w:eastAsia="ko-KR"/>
        </w:rPr>
        <w:t>(</w:t>
      </w:r>
      <w:del w:id="432" w:author="제이펍 출판사" w:date="2021-03-14T18:27:00Z">
        <w:r w:rsidRPr="00ED4019" w:rsidDel="002A2B40">
          <w:rPr>
            <w:rFonts w:ascii="Times New Roman" w:hAnsi="Times New Roman"/>
            <w:lang w:eastAsia="ko-KR"/>
          </w:rPr>
          <w:delText xml:space="preserve">Probability </w:delText>
        </w:r>
      </w:del>
      <w:ins w:id="433" w:author="제이펍 출판사" w:date="2021-03-14T18:27:00Z">
        <w:r w:rsidR="002A2B40">
          <w:rPr>
            <w:rFonts w:ascii="Times New Roman" w:hAnsi="Times New Roman"/>
            <w:lang w:eastAsia="ko-KR"/>
          </w:rPr>
          <w:t>p</w:t>
        </w:r>
        <w:r w:rsidR="002A2B40" w:rsidRPr="00ED4019">
          <w:rPr>
            <w:rFonts w:ascii="Times New Roman" w:hAnsi="Times New Roman"/>
            <w:lang w:eastAsia="ko-KR"/>
          </w:rPr>
          <w:t xml:space="preserve">robability </w:t>
        </w:r>
      </w:ins>
      <w:del w:id="434" w:author="제이펍 출판사" w:date="2021-03-14T18:27:00Z">
        <w:r w:rsidRPr="00ED4019" w:rsidDel="002A2B40">
          <w:rPr>
            <w:rFonts w:ascii="Times New Roman" w:hAnsi="Times New Roman"/>
            <w:lang w:eastAsia="ko-KR"/>
          </w:rPr>
          <w:delText>Distribution</w:delText>
        </w:r>
      </w:del>
      <w:ins w:id="435" w:author="제이펍 출판사" w:date="2021-03-14T18:27:00Z">
        <w:r w:rsidR="002A2B40">
          <w:rPr>
            <w:rFonts w:ascii="Times New Roman" w:hAnsi="Times New Roman"/>
            <w:lang w:eastAsia="ko-KR"/>
          </w:rPr>
          <w:t>d</w:t>
        </w:r>
        <w:r w:rsidR="002A2B40" w:rsidRPr="00ED4019">
          <w:rPr>
            <w:rFonts w:ascii="Times New Roman" w:hAnsi="Times New Roman"/>
            <w:lang w:eastAsia="ko-KR"/>
          </w:rPr>
          <w:t>istribution</w:t>
        </w:r>
      </w:ins>
      <w:r w:rsidRPr="00ED4019">
        <w:rPr>
          <w:rFonts w:ascii="Times New Roman" w:hAnsi="Times New Roman"/>
          <w:lang w:eastAsia="ko-KR"/>
        </w:rPr>
        <w:t>)</w:t>
      </w:r>
      <w:ins w:id="436" w:author="제이펍 출판사" w:date="2021-03-14T18:27:00Z">
        <w:r w:rsidR="002A2B40" w:rsidRPr="002A2B40">
          <w:rPr>
            <w:rFonts w:ascii="Times New Roman" w:hAnsi="Times New Roman"/>
            <w:lang w:eastAsia="ko-KR"/>
          </w:rPr>
          <w:t xml:space="preserve"> </w:t>
        </w:r>
        <w:r w:rsidR="002A2B40" w:rsidRPr="00ED4019">
          <w:rPr>
            <w:rFonts w:ascii="Times New Roman" w:hAnsi="Times New Roman"/>
            <w:lang w:eastAsia="ko-KR"/>
          </w:rPr>
          <w:t>모델</w:t>
        </w:r>
      </w:ins>
      <w:del w:id="437" w:author="제이펍 출판사" w:date="2021-03-14T18:28:00Z">
        <w:r w:rsidRPr="00ED4019" w:rsidDel="002A2B40">
          <w:rPr>
            <w:rFonts w:ascii="Times New Roman" w:hAnsi="Times New Roman"/>
            <w:lang w:eastAsia="ko-KR"/>
          </w:rPr>
          <w:delText>을</w:delText>
        </w:r>
        <w:r w:rsidRPr="00ED4019" w:rsidDel="002A2B40">
          <w:rPr>
            <w:rFonts w:ascii="Times New Roman" w:hAnsi="Times New Roman"/>
            <w:lang w:eastAsia="ko-KR"/>
          </w:rPr>
          <w:delText xml:space="preserve"> </w:delText>
        </w:r>
      </w:del>
      <w:ins w:id="438" w:author="제이펍 출판사" w:date="2021-03-14T18:28:00Z">
        <w:r w:rsidR="002A2B40">
          <w:rPr>
            <w:rFonts w:ascii="Times New Roman" w:hAnsi="Times New Roman"/>
            <w:lang w:eastAsia="ko-KR"/>
          </w:rPr>
          <w:t>을</w:t>
        </w:r>
        <w:r w:rsidR="002A2B40">
          <w:rPr>
            <w:rFonts w:ascii="Times New Roman" w:hAnsi="Times New Roman"/>
            <w:lang w:eastAsia="ko-KR"/>
          </w:rPr>
          <w:t xml:space="preserve"> </w:t>
        </w:r>
      </w:ins>
      <w:r w:rsidRPr="00ED4019">
        <w:rPr>
          <w:rFonts w:ascii="Times New Roman" w:hAnsi="Times New Roman"/>
          <w:lang w:eastAsia="ko-KR"/>
        </w:rPr>
        <w:t>통한</w:t>
      </w:r>
      <w:r w:rsidRPr="00ED4019">
        <w:rPr>
          <w:rFonts w:ascii="Times New Roman" w:hAnsi="Times New Roman"/>
          <w:lang w:eastAsia="ko-KR"/>
        </w:rPr>
        <w:t xml:space="preserve"> </w:t>
      </w:r>
      <w:del w:id="439" w:author="제이펍 출판사" w:date="2021-03-14T18:30:00Z">
        <w:r w:rsidRPr="00ED4019" w:rsidDel="002A2B40">
          <w:rPr>
            <w:rFonts w:ascii="Times New Roman" w:hAnsi="Times New Roman"/>
            <w:lang w:eastAsia="ko-KR"/>
          </w:rPr>
          <w:delText>신뢰</w:delText>
        </w:r>
        <w:r w:rsidRPr="00ED4019" w:rsidDel="002A2B40">
          <w:rPr>
            <w:rFonts w:ascii="Times New Roman" w:hAnsi="Times New Roman"/>
            <w:lang w:eastAsia="ko-KR"/>
          </w:rPr>
          <w:delText xml:space="preserve"> </w:delText>
        </w:r>
        <w:r w:rsidRPr="00ED4019" w:rsidDel="002A2B40">
          <w:rPr>
            <w:rFonts w:ascii="Times New Roman" w:hAnsi="Times New Roman"/>
            <w:lang w:eastAsia="ko-KR"/>
          </w:rPr>
          <w:delText>구간</w:delText>
        </w:r>
      </w:del>
      <w:ins w:id="440" w:author="제이펍 출판사" w:date="2021-03-14T18:30:00Z">
        <w:r w:rsidR="002A2B40">
          <w:rPr>
            <w:rFonts w:ascii="Times New Roman" w:hAnsi="Times New Roman"/>
            <w:lang w:eastAsia="ko-KR"/>
          </w:rPr>
          <w:t>신뢰구간</w:t>
        </w:r>
      </w:ins>
      <w:r w:rsidRPr="00ED4019">
        <w:rPr>
          <w:rFonts w:ascii="Times New Roman" w:hAnsi="Times New Roman"/>
          <w:lang w:eastAsia="ko-KR"/>
        </w:rPr>
        <w:t>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같이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제공되어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평가되어야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한다</w:t>
      </w:r>
      <w:r w:rsidRPr="00ED4019">
        <w:rPr>
          <w:rFonts w:ascii="Times New Roman" w:hAnsi="Times New Roman"/>
          <w:lang w:eastAsia="ko-KR"/>
        </w:rPr>
        <w:t>.</w:t>
      </w:r>
    </w:p>
    <w:p w14:paraId="0F97C6AB" w14:textId="76E85218" w:rsidR="00FD7B2A" w:rsidRPr="00ED4019" w:rsidRDefault="00FD7B2A">
      <w:pPr>
        <w:pStyle w:val="a0"/>
        <w:jc w:val="both"/>
        <w:rPr>
          <w:rFonts w:ascii="Times New Roman" w:hAnsi="Times New Roman"/>
          <w:lang w:eastAsia="ko-KR"/>
        </w:rPr>
        <w:pPrChange w:id="441" w:author="제이펍 출판사" w:date="2021-03-14T15:57:00Z">
          <w:pPr>
            <w:pStyle w:val="a0"/>
          </w:pPr>
        </w:pPrChange>
      </w:pPr>
      <w:r w:rsidRPr="00ED4019">
        <w:rPr>
          <w:rFonts w:ascii="Times New Roman" w:hAnsi="Times New Roman"/>
          <w:lang w:eastAsia="ko-KR"/>
        </w:rPr>
        <w:t>일반적으로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미래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예측을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말할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때</w:t>
      </w:r>
      <w:del w:id="442" w:author="제이펍 출판사" w:date="2021-03-14T18:32:00Z">
        <w:r w:rsidRPr="00ED4019" w:rsidDel="002A2B40">
          <w:rPr>
            <w:rFonts w:ascii="Times New Roman" w:hAnsi="Times New Roman"/>
            <w:lang w:eastAsia="ko-KR"/>
          </w:rPr>
          <w:delText>에</w:delText>
        </w:r>
      </w:del>
      <w:r w:rsidRPr="00ED4019">
        <w:rPr>
          <w:rFonts w:ascii="Times New Roman" w:hAnsi="Times New Roman"/>
          <w:lang w:eastAsia="ko-KR"/>
        </w:rPr>
        <w:t>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앞서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말한</w:t>
      </w:r>
      <w:r w:rsidRPr="00ED4019">
        <w:rPr>
          <w:rFonts w:ascii="Times New Roman" w:hAnsi="Times New Roman"/>
          <w:lang w:eastAsia="ko-KR"/>
        </w:rPr>
        <w:t xml:space="preserve"> </w:t>
      </w:r>
      <w:commentRangeStart w:id="443"/>
      <w:commentRangeStart w:id="444"/>
      <w:del w:id="445" w:author="user" w:date="2021-03-17T12:32:00Z">
        <w:r w:rsidRPr="00ED4019" w:rsidDel="00826E02">
          <w:rPr>
            <w:rFonts w:ascii="Times New Roman" w:hAnsi="Times New Roman"/>
            <w:lang w:eastAsia="ko-KR"/>
          </w:rPr>
          <w:delText>예측</w:delText>
        </w:r>
        <w:r w:rsidRPr="00ED4019" w:rsidDel="00826E02">
          <w:rPr>
            <w:rFonts w:ascii="Times New Roman" w:hAnsi="Times New Roman"/>
            <w:lang w:eastAsia="ko-KR"/>
          </w:rPr>
          <w:delText xml:space="preserve"> </w:delText>
        </w:r>
        <w:r w:rsidRPr="00ED4019" w:rsidDel="00826E02">
          <w:rPr>
            <w:rFonts w:ascii="Times New Roman" w:hAnsi="Times New Roman"/>
            <w:lang w:eastAsia="ko-KR"/>
          </w:rPr>
          <w:delText>분포</w:delText>
        </w:r>
      </w:del>
      <w:ins w:id="446" w:author="user" w:date="2021-03-17T12:32:00Z">
        <w:r w:rsidR="00826E02">
          <w:rPr>
            <w:rFonts w:ascii="Times New Roman" w:hAnsi="Times New Roman"/>
            <w:lang w:eastAsia="ko-KR"/>
          </w:rPr>
          <w:t>예측분포</w:t>
        </w:r>
      </w:ins>
      <w:r w:rsidRPr="00ED4019">
        <w:rPr>
          <w:rFonts w:ascii="Times New Roman" w:hAnsi="Times New Roman"/>
          <w:lang w:eastAsia="ko-KR"/>
        </w:rPr>
        <w:t>(forecast distribution)</w:t>
      </w:r>
      <w:commentRangeEnd w:id="443"/>
      <w:r w:rsidR="002A2B40">
        <w:rPr>
          <w:rStyle w:val="af3"/>
        </w:rPr>
        <w:commentReference w:id="443"/>
      </w:r>
      <w:commentRangeEnd w:id="444"/>
      <w:r w:rsidR="0049387E">
        <w:rPr>
          <w:rStyle w:val="af3"/>
        </w:rPr>
        <w:commentReference w:id="444"/>
      </w:r>
      <w:r w:rsidRPr="00ED4019">
        <w:rPr>
          <w:rFonts w:ascii="Times New Roman" w:hAnsi="Times New Roman"/>
          <w:lang w:eastAsia="ko-KR"/>
        </w:rPr>
        <w:t>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평균을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말하는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경우가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많다</w:t>
      </w:r>
      <w:ins w:id="447" w:author="standard" w:date="2021-03-26T16:29:00Z">
        <w:r w:rsidR="0049387E">
          <w:rPr>
            <w:rFonts w:ascii="Times New Roman" w:hAnsi="Times New Roman" w:hint="eastAsia"/>
            <w:lang w:eastAsia="ko-KR"/>
          </w:rPr>
          <w:t>.</w:t>
        </w:r>
      </w:ins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이를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나타낼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때는</w:t>
      </w:r>
      <w:r w:rsidRPr="00ED4019">
        <w:rPr>
          <w:rFonts w:ascii="Times New Roman" w:hAnsi="Times New Roman"/>
          <w:lang w:eastAsia="ko-KR"/>
        </w:rPr>
        <w:t xml:space="preserve"> </w:t>
      </w:r>
      <w:del w:id="448" w:author="제이펍 출판사" w:date="2021-03-14T18:30:00Z">
        <w:r w:rsidRPr="00ED4019" w:rsidDel="002A2B40">
          <w:rPr>
            <w:rFonts w:ascii="Times New Roman" w:hAnsi="Times New Roman"/>
            <w:lang w:eastAsia="ko-KR"/>
          </w:rPr>
          <w:delText>“</w:delText>
        </w:r>
      </w:del>
      <w:ins w:id="449" w:author="제이펍 출판사" w:date="2021-03-14T18:30:00Z">
        <w:r w:rsidR="002A2B40">
          <w:rPr>
            <w:rFonts w:ascii="Times New Roman" w:hAnsi="Times New Roman"/>
            <w:lang w:eastAsia="ko-KR"/>
          </w:rPr>
          <w:t>‘</w:t>
        </w:r>
      </w:ins>
      <w:r w:rsidRPr="00ED4019">
        <w:rPr>
          <w:rFonts w:ascii="Times New Roman" w:hAnsi="Times New Roman"/>
          <w:lang w:eastAsia="ko-KR"/>
        </w:rPr>
        <w:t>모자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기호</w:t>
      </w:r>
      <w:r w:rsidRPr="00ED4019">
        <w:rPr>
          <w:rFonts w:ascii="Times New Roman" w:hAnsi="Times New Roman"/>
          <w:lang w:eastAsia="ko-KR"/>
        </w:rPr>
        <w:t>(hat)</w:t>
      </w:r>
      <w:del w:id="450" w:author="제이펍 출판사" w:date="2021-03-14T18:30:00Z">
        <w:r w:rsidRPr="00ED4019" w:rsidDel="002A2B40">
          <w:rPr>
            <w:rFonts w:ascii="Times New Roman" w:hAnsi="Times New Roman"/>
            <w:lang w:eastAsia="ko-KR"/>
          </w:rPr>
          <w:delText>”</w:delText>
        </w:r>
      </w:del>
      <w:ins w:id="451" w:author="제이펍 출판사" w:date="2021-03-14T18:30:00Z">
        <w:r w:rsidR="002A2B40">
          <w:rPr>
            <w:rFonts w:ascii="Times New Roman" w:hAnsi="Times New Roman"/>
            <w:lang w:eastAsia="ko-KR"/>
          </w:rPr>
          <w:t>’</w:t>
        </w:r>
      </w:ins>
      <w:del w:id="452" w:author="user" w:date="2021-03-17T12:31:00Z">
        <w:r w:rsidRPr="00ED4019" w:rsidDel="00826E02">
          <w:rPr>
            <w:rFonts w:ascii="Times New Roman" w:hAnsi="Times New Roman" w:hint="eastAsia"/>
            <w:lang w:eastAsia="ko-KR"/>
          </w:rPr>
          <w:delText>을</w:delText>
        </w:r>
      </w:del>
      <w:ins w:id="453" w:author="user" w:date="2021-03-17T12:31:00Z">
        <w:r w:rsidR="00826E02">
          <w:rPr>
            <w:rFonts w:ascii="Times New Roman" w:hAnsi="Times New Roman" w:hint="eastAsia"/>
            <w:lang w:eastAsia="ko-KR"/>
          </w:rPr>
          <w:t>를</w:t>
        </w:r>
      </w:ins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붙여서</w:t>
      </w:r>
      <w:r w:rsidRPr="00ED4019">
        <w:rPr>
          <w:rFonts w:ascii="Times New Roman" w:hAnsi="Times New Roman"/>
          <w:lang w:eastAsia="ko-KR"/>
        </w:rPr>
        <w:t xml:space="preserve"> </w:t>
      </w:r>
      <m:oMath>
        <m:acc>
          <m:accPr>
            <m:ctrlPr>
              <w:rPr>
                <w:rFonts w:ascii="Cambria Math" w:hAnsi="Cambria Math"/>
              </w:rPr>
            </m:ctrlPr>
          </m:accPr>
          <m:e>
            <m:r>
              <w:rPr>
                <w:rFonts w:ascii="Cambria Math" w:hAnsi="Cambria Math"/>
                <w:lang w:eastAsia="ko-KR"/>
              </w:rPr>
              <m:t>x</m:t>
            </m:r>
          </m:e>
        </m:acc>
      </m:oMath>
      <w:del w:id="454" w:author="제이펍 출판사" w:date="2021-03-14T18:30:00Z">
        <w:r w:rsidRPr="00ED4019" w:rsidDel="002A2B40">
          <w:rPr>
            <w:rFonts w:ascii="Times New Roman" w:hAnsi="Times New Roman"/>
            <w:lang w:eastAsia="ko-KR"/>
          </w:rPr>
          <w:delText xml:space="preserve"> </w:delText>
        </w:r>
        <w:r w:rsidRPr="00ED4019" w:rsidDel="002A2B40">
          <w:rPr>
            <w:rFonts w:ascii="Times New Roman" w:hAnsi="Times New Roman"/>
            <w:lang w:eastAsia="ko-KR"/>
          </w:rPr>
          <w:delText>로</w:delText>
        </w:r>
        <w:r w:rsidRPr="00ED4019" w:rsidDel="002A2B40">
          <w:rPr>
            <w:rFonts w:ascii="Times New Roman" w:hAnsi="Times New Roman"/>
            <w:lang w:eastAsia="ko-KR"/>
          </w:rPr>
          <w:delText xml:space="preserve"> </w:delText>
        </w:r>
      </w:del>
      <w:ins w:id="455" w:author="제이펍 출판사" w:date="2021-03-14T18:30:00Z">
        <w:r w:rsidR="002A2B40">
          <w:rPr>
            <w:rFonts w:ascii="Times New Roman" w:hAnsi="Times New Roman"/>
            <w:lang w:eastAsia="ko-KR"/>
          </w:rPr>
          <w:t>로</w:t>
        </w:r>
        <w:r w:rsidR="002A2B40">
          <w:rPr>
            <w:rFonts w:ascii="Times New Roman" w:hAnsi="Times New Roman"/>
            <w:lang w:eastAsia="ko-KR"/>
          </w:rPr>
          <w:t xml:space="preserve"> </w:t>
        </w:r>
      </w:ins>
      <w:r w:rsidRPr="00ED4019">
        <w:rPr>
          <w:rFonts w:ascii="Times New Roman" w:hAnsi="Times New Roman"/>
          <w:lang w:eastAsia="ko-KR"/>
        </w:rPr>
        <w:t>표현하는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경우가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많다</w:t>
      </w:r>
      <w:r w:rsidRPr="00ED4019">
        <w:rPr>
          <w:rFonts w:ascii="Times New Roman" w:hAnsi="Times New Roman"/>
          <w:lang w:eastAsia="ko-KR"/>
        </w:rPr>
        <w:t xml:space="preserve">. </w:t>
      </w:r>
      <w:r w:rsidRPr="00ED4019">
        <w:rPr>
          <w:rFonts w:ascii="Times New Roman" w:hAnsi="Times New Roman"/>
          <w:lang w:eastAsia="ko-KR"/>
        </w:rPr>
        <w:t>하지만</w:t>
      </w:r>
      <w:r w:rsidRPr="00ED4019">
        <w:rPr>
          <w:rFonts w:ascii="Times New Roman" w:hAnsi="Times New Roman"/>
          <w:lang w:eastAsia="ko-KR"/>
        </w:rPr>
        <w:t xml:space="preserve"> </w:t>
      </w:r>
      <w:del w:id="456" w:author="user" w:date="2021-03-17T12:32:00Z">
        <w:r w:rsidRPr="00ED4019" w:rsidDel="00826E02">
          <w:rPr>
            <w:rFonts w:ascii="Times New Roman" w:hAnsi="Times New Roman"/>
            <w:lang w:eastAsia="ko-KR"/>
          </w:rPr>
          <w:delText>예측</w:delText>
        </w:r>
        <w:r w:rsidRPr="00ED4019" w:rsidDel="00826E02">
          <w:rPr>
            <w:rFonts w:ascii="Times New Roman" w:hAnsi="Times New Roman"/>
            <w:lang w:eastAsia="ko-KR"/>
          </w:rPr>
          <w:delText xml:space="preserve"> </w:delText>
        </w:r>
        <w:r w:rsidRPr="00ED4019" w:rsidDel="00826E02">
          <w:rPr>
            <w:rFonts w:ascii="Times New Roman" w:hAnsi="Times New Roman"/>
            <w:lang w:eastAsia="ko-KR"/>
          </w:rPr>
          <w:delText>분포</w:delText>
        </w:r>
      </w:del>
      <w:ins w:id="457" w:author="user" w:date="2021-03-17T12:32:00Z">
        <w:r w:rsidR="00826E02">
          <w:rPr>
            <w:rFonts w:ascii="Times New Roman" w:hAnsi="Times New Roman"/>
            <w:lang w:eastAsia="ko-KR"/>
          </w:rPr>
          <w:t>예측분포</w:t>
        </w:r>
      </w:ins>
      <w:r w:rsidRPr="00ED4019">
        <w:rPr>
          <w:rFonts w:ascii="Times New Roman" w:hAnsi="Times New Roman"/>
          <w:lang w:eastAsia="ko-KR"/>
        </w:rPr>
        <w:t>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중앙값을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사용하는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경우도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있다</w:t>
      </w:r>
      <w:r w:rsidRPr="00ED4019">
        <w:rPr>
          <w:rFonts w:ascii="Times New Roman" w:hAnsi="Times New Roman"/>
          <w:lang w:eastAsia="ko-KR"/>
        </w:rPr>
        <w:t>.</w:t>
      </w:r>
    </w:p>
    <w:p w14:paraId="4CAD45CB" w14:textId="4C6500BC" w:rsidR="00FD7B2A" w:rsidRPr="00ED4019" w:rsidRDefault="00FD7B2A">
      <w:pPr>
        <w:pStyle w:val="a0"/>
        <w:jc w:val="both"/>
        <w:rPr>
          <w:rFonts w:ascii="Times New Roman" w:hAnsi="Times New Roman"/>
          <w:lang w:eastAsia="ko-KR"/>
        </w:rPr>
        <w:pPrChange w:id="458" w:author="제이펍 출판사" w:date="2021-03-14T15:57:00Z">
          <w:pPr>
            <w:pStyle w:val="a0"/>
          </w:pPr>
        </w:pPrChange>
      </w:pPr>
      <w:r w:rsidRPr="00ED4019">
        <w:rPr>
          <w:rFonts w:ascii="Times New Roman" w:hAnsi="Times New Roman"/>
          <w:lang w:eastAsia="ko-KR"/>
        </w:rPr>
        <w:t>대부분의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시계열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모델은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불확실성을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표현하기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위한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신뢰구간을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제공한다</w:t>
      </w:r>
      <w:r w:rsidRPr="00ED4019">
        <w:rPr>
          <w:rFonts w:ascii="Times New Roman" w:hAnsi="Times New Roman"/>
          <w:lang w:eastAsia="ko-KR"/>
        </w:rPr>
        <w:t xml:space="preserve">. </w:t>
      </w:r>
      <w:r w:rsidRPr="00ED4019">
        <w:rPr>
          <w:rFonts w:ascii="Times New Roman" w:hAnsi="Times New Roman"/>
          <w:lang w:eastAsia="ko-KR"/>
        </w:rPr>
        <w:t>시계열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예측의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신뢰구간의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이해에서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가장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먼저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생각해</w:t>
      </w:r>
      <w:del w:id="459" w:author="제이펍 출판사" w:date="2021-03-14T18:32:00Z">
        <w:r w:rsidRPr="00ED4019" w:rsidDel="002A2B40">
          <w:rPr>
            <w:rFonts w:ascii="Times New Roman" w:hAnsi="Times New Roman"/>
            <w:lang w:eastAsia="ko-KR"/>
          </w:rPr>
          <w:delText>야하</w:delText>
        </w:r>
      </w:del>
      <w:ins w:id="460" w:author="제이펍 출판사" w:date="2021-03-14T18:32:00Z">
        <w:r w:rsidR="002A2B40">
          <w:rPr>
            <w:rFonts w:ascii="Times New Roman" w:hAnsi="Times New Roman"/>
            <w:lang w:eastAsia="ko-KR"/>
          </w:rPr>
          <w:t>야</w:t>
        </w:r>
        <w:r w:rsidR="002A2B40">
          <w:rPr>
            <w:rFonts w:ascii="Times New Roman" w:hAnsi="Times New Roman"/>
            <w:lang w:eastAsia="ko-KR"/>
          </w:rPr>
          <w:t xml:space="preserve"> </w:t>
        </w:r>
        <w:r w:rsidR="002A2B40">
          <w:rPr>
            <w:rFonts w:ascii="Times New Roman" w:hAnsi="Times New Roman"/>
            <w:lang w:eastAsia="ko-KR"/>
          </w:rPr>
          <w:t>하</w:t>
        </w:r>
      </w:ins>
      <w:r w:rsidRPr="00ED4019">
        <w:rPr>
          <w:rFonts w:ascii="Times New Roman" w:hAnsi="Times New Roman"/>
          <w:lang w:eastAsia="ko-KR"/>
        </w:rPr>
        <w:t>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것은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시계열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예측은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예측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기간이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길수록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예측의</w:t>
      </w:r>
      <w:r w:rsidRPr="00ED4019">
        <w:rPr>
          <w:rFonts w:ascii="Times New Roman" w:hAnsi="Times New Roman"/>
          <w:lang w:eastAsia="ko-KR"/>
        </w:rPr>
        <w:t xml:space="preserve"> </w:t>
      </w:r>
      <w:del w:id="461" w:author="제이펍 출판사" w:date="2021-03-14T18:30:00Z">
        <w:r w:rsidRPr="00ED4019" w:rsidDel="002A2B40">
          <w:rPr>
            <w:rFonts w:ascii="Times New Roman" w:hAnsi="Times New Roman"/>
            <w:lang w:eastAsia="ko-KR"/>
          </w:rPr>
          <w:delText>신뢰</w:delText>
        </w:r>
        <w:r w:rsidRPr="00ED4019" w:rsidDel="002A2B40">
          <w:rPr>
            <w:rFonts w:ascii="Times New Roman" w:hAnsi="Times New Roman"/>
            <w:lang w:eastAsia="ko-KR"/>
          </w:rPr>
          <w:delText xml:space="preserve"> </w:delText>
        </w:r>
        <w:r w:rsidRPr="00ED4019" w:rsidDel="002A2B40">
          <w:rPr>
            <w:rFonts w:ascii="Times New Roman" w:hAnsi="Times New Roman"/>
            <w:lang w:eastAsia="ko-KR"/>
          </w:rPr>
          <w:delText>구간</w:delText>
        </w:r>
      </w:del>
      <w:ins w:id="462" w:author="제이펍 출판사" w:date="2021-03-14T18:30:00Z">
        <w:r w:rsidR="002A2B40">
          <w:rPr>
            <w:rFonts w:ascii="Times New Roman" w:hAnsi="Times New Roman"/>
            <w:lang w:eastAsia="ko-KR"/>
          </w:rPr>
          <w:t>신뢰구간</w:t>
        </w:r>
      </w:ins>
      <w:r w:rsidRPr="00ED4019">
        <w:rPr>
          <w:rFonts w:ascii="Times New Roman" w:hAnsi="Times New Roman"/>
          <w:lang w:eastAsia="ko-KR"/>
        </w:rPr>
        <w:t>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점점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넓어진다는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것이다</w:t>
      </w:r>
      <w:del w:id="463" w:author="제이펍 출판사" w:date="2021-03-14T18:22:00Z">
        <w:r w:rsidRPr="00ED4019" w:rsidDel="004F772B">
          <w:rPr>
            <w:rFonts w:ascii="Times New Roman" w:hAnsi="Times New Roman"/>
            <w:lang w:eastAsia="ko-KR"/>
          </w:rPr>
          <w:delText xml:space="preserve">. </w:delText>
        </w:r>
        <w:r w:rsidRPr="00ED4019" w:rsidDel="004F772B">
          <w:rPr>
            <w:rFonts w:ascii="Times New Roman" w:hAnsi="Times New Roman"/>
            <w:lang w:eastAsia="ko-KR"/>
          </w:rPr>
          <w:delText>결국</w:delText>
        </w:r>
        <w:r w:rsidRPr="00ED4019" w:rsidDel="004F772B">
          <w:rPr>
            <w:rFonts w:ascii="Times New Roman" w:hAnsi="Times New Roman"/>
            <w:lang w:eastAsia="ko-KR"/>
          </w:rPr>
          <w:delText xml:space="preserve"> </w:delText>
        </w:r>
      </w:del>
      <w:ins w:id="464" w:author="제이펍 출판사" w:date="2021-03-14T18:22:00Z">
        <w:r w:rsidR="004F772B">
          <w:rPr>
            <w:rFonts w:ascii="Times New Roman" w:hAnsi="Times New Roman"/>
            <w:lang w:eastAsia="ko-KR"/>
          </w:rPr>
          <w:t xml:space="preserve">. </w:t>
        </w:r>
        <w:r w:rsidR="004F772B">
          <w:rPr>
            <w:rFonts w:ascii="Times New Roman" w:hAnsi="Times New Roman"/>
            <w:lang w:eastAsia="ko-KR"/>
          </w:rPr>
          <w:t>결국</w:t>
        </w:r>
        <w:r w:rsidR="004F772B">
          <w:rPr>
            <w:rFonts w:ascii="Times New Roman" w:hAnsi="Times New Roman"/>
            <w:lang w:eastAsia="ko-KR"/>
          </w:rPr>
          <w:t xml:space="preserve">, </w:t>
        </w:r>
      </w:ins>
      <w:r w:rsidRPr="00ED4019">
        <w:rPr>
          <w:rFonts w:ascii="Times New Roman" w:hAnsi="Times New Roman"/>
          <w:lang w:eastAsia="ko-KR"/>
        </w:rPr>
        <w:t>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미래의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예측이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힘들고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어렵다는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의</w:t>
      </w:r>
      <w:del w:id="465" w:author="제이펍 출판사" w:date="2021-03-14T18:31:00Z">
        <w:r w:rsidRPr="00ED4019" w:rsidDel="002A2B40">
          <w:rPr>
            <w:rFonts w:ascii="Times New Roman" w:hAnsi="Times New Roman"/>
            <w:lang w:eastAsia="ko-KR"/>
          </w:rPr>
          <w:delText>미이다</w:delText>
        </w:r>
        <w:r w:rsidRPr="00ED4019" w:rsidDel="002A2B40">
          <w:rPr>
            <w:rFonts w:ascii="Times New Roman" w:hAnsi="Times New Roman"/>
            <w:lang w:eastAsia="ko-KR"/>
          </w:rPr>
          <w:delText>.</w:delText>
        </w:r>
      </w:del>
      <w:bookmarkEnd w:id="2"/>
      <w:bookmarkEnd w:id="168"/>
      <w:bookmarkEnd w:id="373"/>
      <w:ins w:id="466" w:author="제이펍 출판사" w:date="2021-03-14T18:31:00Z">
        <w:r w:rsidR="002A2B40">
          <w:rPr>
            <w:rFonts w:ascii="Times New Roman" w:hAnsi="Times New Roman"/>
            <w:lang w:eastAsia="ko-KR"/>
          </w:rPr>
          <w:t>미다</w:t>
        </w:r>
        <w:r w:rsidR="002A2B40">
          <w:rPr>
            <w:rFonts w:ascii="Times New Roman" w:hAnsi="Times New Roman"/>
            <w:lang w:eastAsia="ko-KR"/>
          </w:rPr>
          <w:t>.</w:t>
        </w:r>
      </w:ins>
    </w:p>
    <w:p w14:paraId="1385D49B" w14:textId="50622EED" w:rsidR="00FD7B2A" w:rsidRPr="00ED4019" w:rsidRDefault="00FD7B2A">
      <w:pPr>
        <w:spacing w:after="160" w:line="259" w:lineRule="auto"/>
        <w:jc w:val="both"/>
        <w:rPr>
          <w:rFonts w:ascii="Times New Roman" w:hAnsi="Times New Roman"/>
          <w:lang w:eastAsia="ko-KR"/>
        </w:rPr>
      </w:pPr>
      <w:r w:rsidRPr="00ED4019">
        <w:rPr>
          <w:rFonts w:ascii="Times New Roman" w:hAnsi="Times New Roman"/>
          <w:lang w:eastAsia="ko-KR"/>
        </w:rPr>
        <w:br w:type="page"/>
      </w:r>
    </w:p>
    <w:p w14:paraId="386B6689" w14:textId="581F8426" w:rsidR="00FD7B2A" w:rsidRDefault="003C1ADE">
      <w:pPr>
        <w:pStyle w:val="a4"/>
        <w:ind w:left="400"/>
        <w:jc w:val="both"/>
        <w:rPr>
          <w:lang w:eastAsia="ko-KR"/>
        </w:rPr>
        <w:pPrChange w:id="467" w:author="제이펍 출판사" w:date="2021-03-14T18:38:00Z">
          <w:pPr>
            <w:pStyle w:val="a4"/>
            <w:numPr>
              <w:numId w:val="7"/>
            </w:numPr>
            <w:ind w:left="800" w:hanging="400"/>
          </w:pPr>
        </w:pPrChange>
      </w:pPr>
      <w:bookmarkStart w:id="468" w:name="시계열-데이터-타입-및-import"/>
      <w:ins w:id="469" w:author="제이펍 출판사" w:date="2021-03-14T18:38:00Z">
        <w:r>
          <w:rPr>
            <w:rFonts w:hint="eastAsia"/>
            <w:lang w:eastAsia="ko-KR"/>
          </w:rPr>
          <w:lastRenderedPageBreak/>
          <w:t xml:space="preserve">2장 </w:t>
        </w:r>
      </w:ins>
      <w:r w:rsidR="00FD7B2A">
        <w:rPr>
          <w:rFonts w:hint="eastAsia"/>
          <w:lang w:eastAsia="ko-KR"/>
        </w:rPr>
        <w:t>시계열 데이터 객체</w:t>
      </w:r>
    </w:p>
    <w:p w14:paraId="1A20B995" w14:textId="77777777" w:rsidR="002A2B40" w:rsidRDefault="002A2B40" w:rsidP="00BF7861">
      <w:pPr>
        <w:jc w:val="both"/>
        <w:rPr>
          <w:ins w:id="470" w:author="제이펍 출판사" w:date="2021-03-14T18:32:00Z"/>
          <w:rFonts w:ascii="Times New Roman" w:hAnsi="Times New Roman"/>
          <w:lang w:eastAsia="ko-KR"/>
        </w:rPr>
      </w:pPr>
    </w:p>
    <w:p w14:paraId="0B495623" w14:textId="0374279F" w:rsidR="00FD7B2A" w:rsidRPr="00ED4019" w:rsidRDefault="00FD7B2A">
      <w:pPr>
        <w:jc w:val="both"/>
        <w:rPr>
          <w:rFonts w:ascii="Times New Roman" w:hAnsi="Times New Roman"/>
          <w:lang w:eastAsia="ko-KR"/>
        </w:rPr>
        <w:pPrChange w:id="471" w:author="제이펍 출판사" w:date="2021-03-14T15:57:00Z">
          <w:pPr/>
        </w:pPrChange>
      </w:pPr>
      <w:r w:rsidRPr="00ED4019">
        <w:rPr>
          <w:rFonts w:ascii="Times New Roman" w:hAnsi="Times New Roman"/>
          <w:lang w:eastAsia="ko-KR"/>
        </w:rPr>
        <w:t>시계열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데이터는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시간을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인덱스로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사용해</w:t>
      </w:r>
      <w:del w:id="472" w:author="제이펍 출판사" w:date="2021-03-14T18:32:00Z">
        <w:r w:rsidRPr="00ED4019" w:rsidDel="002A2B40">
          <w:rPr>
            <w:rFonts w:ascii="Times New Roman" w:hAnsi="Times New Roman"/>
            <w:lang w:eastAsia="ko-KR"/>
          </w:rPr>
          <w:delText>야하</w:delText>
        </w:r>
      </w:del>
      <w:ins w:id="473" w:author="제이펍 출판사" w:date="2021-03-14T18:32:00Z">
        <w:r w:rsidR="002A2B40">
          <w:rPr>
            <w:rFonts w:ascii="Times New Roman" w:hAnsi="Times New Roman"/>
            <w:lang w:eastAsia="ko-KR"/>
          </w:rPr>
          <w:t>야</w:t>
        </w:r>
        <w:r w:rsidR="002A2B40">
          <w:rPr>
            <w:rFonts w:ascii="Times New Roman" w:hAnsi="Times New Roman"/>
            <w:lang w:eastAsia="ko-KR"/>
          </w:rPr>
          <w:t xml:space="preserve"> </w:t>
        </w:r>
        <w:r w:rsidR="002A2B40">
          <w:rPr>
            <w:rFonts w:ascii="Times New Roman" w:hAnsi="Times New Roman"/>
            <w:lang w:eastAsia="ko-KR"/>
          </w:rPr>
          <w:t>하</w:t>
        </w:r>
      </w:ins>
      <w:r w:rsidRPr="00ED4019">
        <w:rPr>
          <w:rFonts w:ascii="Times New Roman" w:hAnsi="Times New Roman"/>
          <w:lang w:eastAsia="ko-KR"/>
        </w:rPr>
        <w:t>기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때문에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반드시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시간형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데이터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클래스가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존재하거나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이에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준하는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정보가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포함되어야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한다</w:t>
      </w:r>
      <w:r w:rsidRPr="00ED4019">
        <w:rPr>
          <w:rFonts w:ascii="Times New Roman" w:hAnsi="Times New Roman"/>
          <w:lang w:eastAsia="ko-KR"/>
        </w:rPr>
        <w:t>. R</w:t>
      </w:r>
      <w:r w:rsidRPr="00ED4019">
        <w:rPr>
          <w:rFonts w:ascii="Times New Roman" w:hAnsi="Times New Roman"/>
          <w:lang w:eastAsia="ko-KR"/>
        </w:rPr>
        <w:t>에서는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시간을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인덱스로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허용하는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데이터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클래스를</w:t>
      </w:r>
      <w:r w:rsidRPr="00ED4019">
        <w:rPr>
          <w:rFonts w:ascii="Times New Roman" w:hAnsi="Times New Roman"/>
          <w:lang w:eastAsia="ko-KR"/>
        </w:rPr>
        <w:t xml:space="preserve"> </w:t>
      </w:r>
      <w:del w:id="474" w:author="제이펍 출판사" w:date="2021-03-14T17:46:00Z">
        <w:r w:rsidRPr="00ED4019" w:rsidDel="001B0D03">
          <w:rPr>
            <w:rFonts w:ascii="Times New Roman" w:hAnsi="Times New Roman"/>
            <w:lang w:eastAsia="ko-KR"/>
          </w:rPr>
          <w:delText>몇가지</w:delText>
        </w:r>
      </w:del>
      <w:ins w:id="475" w:author="제이펍 출판사" w:date="2021-03-14T17:46:00Z">
        <w:r w:rsidR="001B0D03">
          <w:rPr>
            <w:rFonts w:ascii="Times New Roman" w:hAnsi="Times New Roman"/>
            <w:lang w:eastAsia="ko-KR"/>
          </w:rPr>
          <w:t>몇</w:t>
        </w:r>
        <w:r w:rsidR="001B0D03">
          <w:rPr>
            <w:rFonts w:ascii="Times New Roman" w:hAnsi="Times New Roman"/>
            <w:lang w:eastAsia="ko-KR"/>
          </w:rPr>
          <w:t xml:space="preserve"> </w:t>
        </w:r>
        <w:r w:rsidR="001B0D03">
          <w:rPr>
            <w:rFonts w:ascii="Times New Roman" w:hAnsi="Times New Roman"/>
            <w:lang w:eastAsia="ko-KR"/>
          </w:rPr>
          <w:t>가지</w:t>
        </w:r>
      </w:ins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제공하고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있는데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그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클래스에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따라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데이터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처리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함수</w:t>
      </w:r>
      <w:r w:rsidRPr="00ED4019">
        <w:rPr>
          <w:rFonts w:ascii="Times New Roman" w:hAnsi="Times New Roman"/>
          <w:lang w:eastAsia="ko-KR"/>
        </w:rPr>
        <w:t xml:space="preserve">, plot </w:t>
      </w:r>
      <w:r w:rsidRPr="00ED4019">
        <w:rPr>
          <w:rFonts w:ascii="Times New Roman" w:hAnsi="Times New Roman"/>
          <w:lang w:eastAsia="ko-KR"/>
        </w:rPr>
        <w:t>함수</w:t>
      </w:r>
      <w:r w:rsidRPr="00ED4019">
        <w:rPr>
          <w:rFonts w:ascii="Times New Roman" w:hAnsi="Times New Roman"/>
          <w:lang w:eastAsia="ko-KR"/>
        </w:rPr>
        <w:t xml:space="preserve">, </w:t>
      </w:r>
      <w:r w:rsidRPr="00ED4019">
        <w:rPr>
          <w:rFonts w:ascii="Times New Roman" w:hAnsi="Times New Roman"/>
          <w:lang w:eastAsia="ko-KR"/>
        </w:rPr>
        <w:t>모델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생성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함수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등의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사용법이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다르기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때문에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주의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깊게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설정해야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한다</w:t>
      </w:r>
      <w:r w:rsidRPr="00ED4019">
        <w:rPr>
          <w:rFonts w:ascii="Times New Roman" w:hAnsi="Times New Roman"/>
          <w:lang w:eastAsia="ko-KR"/>
        </w:rPr>
        <w:t>.</w:t>
      </w:r>
    </w:p>
    <w:p w14:paraId="177A3151" w14:textId="06D11B9E" w:rsidR="00FD7B2A" w:rsidRDefault="00FD7B2A" w:rsidP="00BF7861">
      <w:pPr>
        <w:pStyle w:val="a0"/>
        <w:jc w:val="both"/>
        <w:rPr>
          <w:ins w:id="476" w:author="제이펍 출판사" w:date="2021-03-14T18:42:00Z"/>
          <w:rFonts w:ascii="Times New Roman" w:hAnsi="Times New Roman"/>
          <w:lang w:eastAsia="ko-KR"/>
        </w:rPr>
      </w:pPr>
      <w:r w:rsidRPr="00ED4019">
        <w:rPr>
          <w:rFonts w:ascii="Times New Roman" w:hAnsi="Times New Roman"/>
          <w:lang w:eastAsia="ko-KR"/>
        </w:rPr>
        <w:t>또한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각각의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데이터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클래스들이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장단점을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가지기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때문에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데이터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간의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변환을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통해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사용해</w:t>
      </w:r>
      <w:del w:id="477" w:author="제이펍 출판사" w:date="2021-03-14T18:23:00Z">
        <w:r w:rsidRPr="00ED4019" w:rsidDel="004F772B">
          <w:rPr>
            <w:rFonts w:ascii="Times New Roman" w:hAnsi="Times New Roman"/>
            <w:lang w:eastAsia="ko-KR"/>
          </w:rPr>
          <w:delText>야할</w:delText>
        </w:r>
      </w:del>
      <w:ins w:id="478" w:author="제이펍 출판사" w:date="2021-03-14T18:23:00Z">
        <w:r w:rsidR="004F772B">
          <w:rPr>
            <w:rFonts w:ascii="Times New Roman" w:hAnsi="Times New Roman"/>
            <w:lang w:eastAsia="ko-KR"/>
          </w:rPr>
          <w:t>야</w:t>
        </w:r>
        <w:r w:rsidR="004F772B">
          <w:rPr>
            <w:rFonts w:ascii="Times New Roman" w:hAnsi="Times New Roman"/>
            <w:lang w:eastAsia="ko-KR"/>
          </w:rPr>
          <w:t xml:space="preserve"> </w:t>
        </w:r>
        <w:r w:rsidR="004F772B">
          <w:rPr>
            <w:rFonts w:ascii="Times New Roman" w:hAnsi="Times New Roman"/>
            <w:lang w:eastAsia="ko-KR"/>
          </w:rPr>
          <w:t>할</w:t>
        </w:r>
      </w:ins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경우도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있다</w:t>
      </w:r>
      <w:r w:rsidRPr="00ED4019">
        <w:rPr>
          <w:rFonts w:ascii="Times New Roman" w:hAnsi="Times New Roman"/>
          <w:lang w:eastAsia="ko-KR"/>
        </w:rPr>
        <w:t xml:space="preserve">. </w:t>
      </w:r>
      <w:r w:rsidRPr="00ED4019">
        <w:rPr>
          <w:rFonts w:ascii="Times New Roman" w:hAnsi="Times New Roman"/>
          <w:lang w:eastAsia="ko-KR"/>
        </w:rPr>
        <w:t>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장에서는</w:t>
      </w:r>
      <w:r w:rsidRPr="00ED4019">
        <w:rPr>
          <w:rFonts w:ascii="Times New Roman" w:hAnsi="Times New Roman"/>
          <w:lang w:eastAsia="ko-KR"/>
        </w:rPr>
        <w:t xml:space="preserve"> R</w:t>
      </w:r>
      <w:r w:rsidRPr="00ED4019">
        <w:rPr>
          <w:rFonts w:ascii="Times New Roman" w:hAnsi="Times New Roman"/>
          <w:lang w:eastAsia="ko-KR"/>
        </w:rPr>
        <w:t>에서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많이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사용하는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날짜</w:t>
      </w:r>
      <w:r w:rsidRPr="00ED4019">
        <w:rPr>
          <w:rFonts w:ascii="Times New Roman" w:hAnsi="Times New Roman"/>
          <w:lang w:eastAsia="ko-KR"/>
        </w:rPr>
        <w:t>/</w:t>
      </w:r>
      <w:r w:rsidRPr="00ED4019">
        <w:rPr>
          <w:rFonts w:ascii="Times New Roman" w:hAnsi="Times New Roman"/>
          <w:lang w:eastAsia="ko-KR"/>
        </w:rPr>
        <w:t>시간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데이터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클래스</w:t>
      </w:r>
      <w:r w:rsidRPr="00ED4019">
        <w:rPr>
          <w:rFonts w:ascii="Times New Roman" w:hAnsi="Times New Roman" w:hint="eastAsia"/>
          <w:lang w:eastAsia="ko-KR"/>
        </w:rPr>
        <w:t>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시계열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전용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객체를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소개</w:t>
      </w:r>
      <w:r w:rsidRPr="00ED4019">
        <w:rPr>
          <w:rFonts w:ascii="Times New Roman" w:hAnsi="Times New Roman"/>
          <w:lang w:eastAsia="ko-KR"/>
        </w:rPr>
        <w:t>하고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데이터를</w:t>
      </w:r>
      <w:r w:rsidRPr="00ED4019">
        <w:rPr>
          <w:rFonts w:ascii="Times New Roman" w:hAnsi="Times New Roman"/>
          <w:lang w:eastAsia="ko-KR"/>
        </w:rPr>
        <w:t xml:space="preserve"> R</w:t>
      </w:r>
      <w:r w:rsidRPr="00ED4019">
        <w:rPr>
          <w:rFonts w:ascii="Times New Roman" w:hAnsi="Times New Roman"/>
          <w:lang w:eastAsia="ko-KR"/>
        </w:rPr>
        <w:t>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불러들</w:t>
      </w:r>
      <w:r w:rsidRPr="00ED4019">
        <w:rPr>
          <w:rFonts w:ascii="Times New Roman" w:hAnsi="Times New Roman" w:hint="eastAsia"/>
          <w:lang w:eastAsia="ko-KR"/>
        </w:rPr>
        <w:t>여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시계열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객체로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저장하</w:t>
      </w:r>
      <w:r w:rsidRPr="00ED4019">
        <w:rPr>
          <w:rFonts w:ascii="Times New Roman" w:hAnsi="Times New Roman"/>
          <w:lang w:eastAsia="ko-KR"/>
        </w:rPr>
        <w:t>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방법</w:t>
      </w:r>
      <w:r w:rsidRPr="00ED4019">
        <w:rPr>
          <w:rFonts w:ascii="Times New Roman" w:hAnsi="Times New Roman" w:hint="eastAsia"/>
          <w:lang w:eastAsia="ko-KR"/>
        </w:rPr>
        <w:t>에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대해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알아본다</w:t>
      </w:r>
      <w:r w:rsidRPr="00ED4019">
        <w:rPr>
          <w:rFonts w:ascii="Times New Roman" w:hAnsi="Times New Roman" w:hint="eastAsia"/>
          <w:lang w:eastAsia="ko-KR"/>
        </w:rPr>
        <w:t>.</w:t>
      </w:r>
      <w:r w:rsidRPr="00ED4019">
        <w:rPr>
          <w:rFonts w:ascii="Times New Roman" w:hAnsi="Times New Roman"/>
          <w:lang w:eastAsia="ko-KR"/>
        </w:rPr>
        <w:t xml:space="preserve"> </w:t>
      </w:r>
      <w:del w:id="479" w:author="user" w:date="2021-03-17T12:58:00Z">
        <w:r w:rsidRPr="00ED4019" w:rsidDel="00265C60">
          <w:rPr>
            <w:rFonts w:ascii="Times New Roman" w:hAnsi="Times New Roman"/>
            <w:lang w:eastAsia="ko-KR"/>
          </w:rPr>
          <w:delText xml:space="preserve"> </w:delText>
        </w:r>
      </w:del>
      <w:r w:rsidRPr="00ED4019">
        <w:rPr>
          <w:rFonts w:ascii="Times New Roman" w:hAnsi="Times New Roman" w:hint="eastAsia"/>
          <w:lang w:eastAsia="ko-KR"/>
        </w:rPr>
        <w:t>여기서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생성된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시계열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데이터를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사용하여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앞으로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시계열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모델링</w:t>
      </w:r>
      <w:r w:rsidRPr="00ED4019">
        <w:rPr>
          <w:rFonts w:ascii="Times New Roman" w:hAnsi="Times New Roman"/>
          <w:lang w:eastAsia="ko-KR"/>
        </w:rPr>
        <w:t xml:space="preserve">, </w:t>
      </w:r>
      <w:r w:rsidRPr="00ED4019">
        <w:rPr>
          <w:rFonts w:ascii="Times New Roman" w:hAnsi="Times New Roman"/>
          <w:lang w:eastAsia="ko-KR"/>
        </w:rPr>
        <w:t>예측</w:t>
      </w:r>
      <w:r w:rsidRPr="00ED4019">
        <w:rPr>
          <w:rFonts w:ascii="Times New Roman" w:hAnsi="Times New Roman" w:hint="eastAsia"/>
          <w:lang w:eastAsia="ko-KR"/>
        </w:rPr>
        <w:t>에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사용할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것이다</w:t>
      </w:r>
      <w:r w:rsidRPr="00ED4019">
        <w:rPr>
          <w:rFonts w:ascii="Times New Roman" w:hAnsi="Times New Roman" w:hint="eastAsia"/>
          <w:lang w:eastAsia="ko-KR"/>
        </w:rPr>
        <w:t xml:space="preserve">. </w:t>
      </w:r>
    </w:p>
    <w:p w14:paraId="34A53559" w14:textId="77777777" w:rsidR="003C1ADE" w:rsidRPr="00ED4019" w:rsidRDefault="003C1ADE">
      <w:pPr>
        <w:pStyle w:val="a0"/>
        <w:jc w:val="both"/>
        <w:rPr>
          <w:rFonts w:ascii="Times New Roman" w:hAnsi="Times New Roman"/>
          <w:lang w:eastAsia="ko-KR"/>
        </w:rPr>
        <w:pPrChange w:id="480" w:author="제이펍 출판사" w:date="2021-03-14T15:57:00Z">
          <w:pPr>
            <w:pStyle w:val="a0"/>
          </w:pPr>
        </w:pPrChange>
      </w:pPr>
    </w:p>
    <w:p w14:paraId="45C2B788" w14:textId="2E487CD3" w:rsidR="00FD7B2A" w:rsidRPr="003C39A1" w:rsidRDefault="003C1ADE">
      <w:pPr>
        <w:pStyle w:val="1"/>
        <w:numPr>
          <w:ilvl w:val="0"/>
          <w:numId w:val="0"/>
        </w:numPr>
        <w:jc w:val="both"/>
        <w:rPr>
          <w:lang w:eastAsia="ko-KR"/>
        </w:rPr>
        <w:pPrChange w:id="481" w:author="제이펍 출판사" w:date="2021-03-14T18:34:00Z">
          <w:pPr>
            <w:pStyle w:val="1"/>
          </w:pPr>
        </w:pPrChange>
      </w:pPr>
      <w:bookmarkStart w:id="482" w:name="날짜시간-데이터-클래스"/>
      <w:ins w:id="483" w:author="제이펍 출판사" w:date="2021-03-14T18:38:00Z">
        <w:r>
          <w:rPr>
            <w:lang w:eastAsia="ko-KR"/>
          </w:rPr>
          <w:t xml:space="preserve">2.1 </w:t>
        </w:r>
      </w:ins>
      <w:r w:rsidR="00FD7B2A" w:rsidRPr="003C39A1">
        <w:rPr>
          <w:lang w:eastAsia="ko-KR"/>
        </w:rPr>
        <w:t>날짜/시간 데이터 클래스</w:t>
      </w:r>
    </w:p>
    <w:p w14:paraId="5A07C4B5" w14:textId="138464E2" w:rsidR="00FD7B2A" w:rsidRDefault="00FD7B2A" w:rsidP="00BF7861">
      <w:pPr>
        <w:jc w:val="both"/>
        <w:rPr>
          <w:ins w:id="484" w:author="제이펍 출판사" w:date="2021-03-14T18:42:00Z"/>
          <w:rFonts w:ascii="Times New Roman" w:hAnsi="Times New Roman"/>
          <w:lang w:eastAsia="ko-KR"/>
        </w:rPr>
      </w:pPr>
      <w:r w:rsidRPr="00ED4019">
        <w:rPr>
          <w:rFonts w:ascii="Times New Roman" w:hAnsi="Times New Roman"/>
          <w:lang w:eastAsia="ko-KR"/>
        </w:rPr>
        <w:t>앞서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설명한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것과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같이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시계열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분석을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위한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시계열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데이터에는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반드시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시간</w:t>
      </w:r>
      <w:r w:rsidRPr="00ED4019">
        <w:rPr>
          <w:rFonts w:ascii="Times New Roman" w:hAnsi="Times New Roman" w:hint="eastAsia"/>
          <w:lang w:eastAsia="ko-KR"/>
        </w:rPr>
        <w:t>이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표현된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데이터가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포함</w:t>
      </w:r>
      <w:r w:rsidRPr="00ED4019">
        <w:rPr>
          <w:rFonts w:ascii="Times New Roman" w:hAnsi="Times New Roman"/>
          <w:lang w:eastAsia="ko-KR"/>
        </w:rPr>
        <w:t>되어야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한다</w:t>
      </w:r>
      <w:r w:rsidRPr="00ED4019">
        <w:rPr>
          <w:rFonts w:ascii="Times New Roman" w:hAnsi="Times New Roman"/>
          <w:lang w:eastAsia="ko-KR"/>
        </w:rPr>
        <w:t xml:space="preserve">. </w:t>
      </w:r>
      <w:r w:rsidRPr="00ED4019">
        <w:rPr>
          <w:rFonts w:ascii="Times New Roman" w:hAnsi="Times New Roman"/>
          <w:lang w:eastAsia="ko-KR"/>
        </w:rPr>
        <w:t>따라서</w:t>
      </w:r>
      <w:r w:rsidRPr="00ED4019">
        <w:rPr>
          <w:rFonts w:ascii="Times New Roman" w:hAnsi="Times New Roman"/>
          <w:lang w:eastAsia="ko-KR"/>
        </w:rPr>
        <w:t xml:space="preserve"> R</w:t>
      </w:r>
      <w:r w:rsidRPr="00ED4019">
        <w:rPr>
          <w:rFonts w:ascii="Times New Roman" w:hAnsi="Times New Roman"/>
          <w:lang w:eastAsia="ko-KR"/>
        </w:rPr>
        <w:t>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특정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데이터를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시간으로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이해하기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위해서는</w:t>
      </w:r>
      <w:r w:rsidRPr="00ED4019">
        <w:rPr>
          <w:rFonts w:ascii="Times New Roman" w:hAnsi="Times New Roman"/>
          <w:lang w:eastAsia="ko-KR"/>
        </w:rPr>
        <w:t xml:space="preserve"> R</w:t>
      </w:r>
      <w:r w:rsidRPr="00ED4019">
        <w:rPr>
          <w:rFonts w:ascii="Times New Roman" w:hAnsi="Times New Roman"/>
          <w:lang w:eastAsia="ko-KR"/>
        </w:rPr>
        <w:t>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이해할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있는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형태로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시간을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표기해야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한다</w:t>
      </w:r>
      <w:r w:rsidRPr="00ED4019">
        <w:rPr>
          <w:rFonts w:ascii="Times New Roman" w:hAnsi="Times New Roman"/>
          <w:lang w:eastAsia="ko-KR"/>
        </w:rPr>
        <w:t>. R</w:t>
      </w:r>
      <w:r w:rsidRPr="00ED4019">
        <w:rPr>
          <w:rFonts w:ascii="Times New Roman" w:hAnsi="Times New Roman"/>
          <w:lang w:eastAsia="ko-KR"/>
        </w:rPr>
        <w:t>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이해하는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시간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데이터의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형태는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Style w:val="VerbatimChar"/>
          <w:rFonts w:ascii="Times New Roman" w:hAnsi="Times New Roman"/>
          <w:lang w:eastAsia="ko-KR"/>
        </w:rPr>
        <w:t>date</w:t>
      </w:r>
      <w:r w:rsidRPr="00ED4019">
        <w:rPr>
          <w:rFonts w:ascii="Times New Roman" w:hAnsi="Times New Roman" w:hint="eastAsia"/>
          <w:lang w:eastAsia="ko-KR"/>
        </w:rPr>
        <w:t>,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Style w:val="VerbatimChar"/>
          <w:rFonts w:ascii="Times New Roman" w:hAnsi="Times New Roman"/>
          <w:lang w:eastAsia="ko-KR"/>
        </w:rPr>
        <w:t>POSIXct</w:t>
      </w:r>
      <w:r w:rsidRPr="00ED4019">
        <w:rPr>
          <w:rFonts w:ascii="Times New Roman" w:hAnsi="Times New Roman"/>
          <w:lang w:eastAsia="ko-KR"/>
        </w:rPr>
        <w:t xml:space="preserve">, </w:t>
      </w:r>
      <w:r w:rsidRPr="00ED4019">
        <w:rPr>
          <w:rStyle w:val="VerbatimChar"/>
          <w:rFonts w:ascii="Times New Roman" w:hAnsi="Times New Roman"/>
          <w:lang w:eastAsia="ko-KR"/>
        </w:rPr>
        <w:t>POSIXlt</w:t>
      </w:r>
      <w:r w:rsidRPr="00ED4019">
        <w:rPr>
          <w:rFonts w:ascii="Times New Roman" w:hAnsi="Times New Roman"/>
          <w:lang w:eastAsia="ko-KR"/>
        </w:rPr>
        <w:t xml:space="preserve">, </w:t>
      </w:r>
      <w:r w:rsidRPr="00ED4019">
        <w:rPr>
          <w:rStyle w:val="VerbatimChar"/>
          <w:rFonts w:ascii="Times New Roman" w:hAnsi="Times New Roman"/>
          <w:lang w:eastAsia="ko-KR"/>
        </w:rPr>
        <w:t>yearmon</w:t>
      </w:r>
      <w:r w:rsidRPr="00ED4019">
        <w:rPr>
          <w:rFonts w:ascii="Times New Roman" w:hAnsi="Times New Roman"/>
          <w:lang w:eastAsia="ko-KR"/>
        </w:rPr>
        <w:t xml:space="preserve">, </w:t>
      </w:r>
      <w:r w:rsidRPr="00ED4019">
        <w:rPr>
          <w:rStyle w:val="VerbatimChar"/>
          <w:rFonts w:ascii="Times New Roman" w:hAnsi="Times New Roman"/>
          <w:lang w:eastAsia="ko-KR"/>
        </w:rPr>
        <w:t xml:space="preserve">yearqt </w:t>
      </w:r>
      <w:r w:rsidRPr="00ED4019">
        <w:rPr>
          <w:rFonts w:ascii="Times New Roman" w:hAnsi="Times New Roman" w:hint="eastAsia"/>
          <w:lang w:eastAsia="ko-KR"/>
        </w:rPr>
        <w:t>클래스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등이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있다</w:t>
      </w:r>
      <w:r w:rsidRPr="00ED4019">
        <w:rPr>
          <w:rFonts w:ascii="Times New Roman" w:hAnsi="Times New Roman" w:hint="eastAsia"/>
          <w:lang w:eastAsia="ko-KR"/>
        </w:rPr>
        <w:t>.</w:t>
      </w:r>
      <w:r w:rsidRPr="00ED4019">
        <w:rPr>
          <w:rFonts w:ascii="Times New Roman" w:hAnsi="Times New Roman"/>
          <w:lang w:eastAsia="ko-KR"/>
        </w:rPr>
        <w:t xml:space="preserve"> </w:t>
      </w:r>
    </w:p>
    <w:p w14:paraId="591EDBFC" w14:textId="77777777" w:rsidR="003C1ADE" w:rsidRPr="00ED4019" w:rsidRDefault="003C1ADE">
      <w:pPr>
        <w:jc w:val="both"/>
        <w:rPr>
          <w:rFonts w:ascii="Times New Roman" w:hAnsi="Times New Roman"/>
          <w:lang w:eastAsia="ko-KR"/>
        </w:rPr>
        <w:pPrChange w:id="485" w:author="제이펍 출판사" w:date="2021-03-14T15:57:00Z">
          <w:pPr/>
        </w:pPrChange>
      </w:pPr>
    </w:p>
    <w:p w14:paraId="77122798" w14:textId="745F0294" w:rsidR="00FD7B2A" w:rsidRDefault="003C1ADE">
      <w:pPr>
        <w:pStyle w:val="2"/>
        <w:numPr>
          <w:ilvl w:val="0"/>
          <w:numId w:val="0"/>
        </w:numPr>
        <w:ind w:left="760"/>
        <w:jc w:val="both"/>
        <w:rPr>
          <w:lang w:eastAsia="ko-KR"/>
        </w:rPr>
        <w:pPrChange w:id="486" w:author="제이펍 출판사" w:date="2021-03-14T18:40:00Z">
          <w:pPr>
            <w:pStyle w:val="2"/>
          </w:pPr>
        </w:pPrChange>
      </w:pPr>
      <w:bookmarkStart w:id="487" w:name="date-클래스"/>
      <w:ins w:id="488" w:author="제이펍 출판사" w:date="2021-03-14T18:40:00Z">
        <w:r>
          <w:rPr>
            <w:lang w:eastAsia="ko-KR"/>
          </w:rPr>
          <w:t xml:space="preserve">2.1.1 </w:t>
        </w:r>
      </w:ins>
      <w:r w:rsidR="00FD7B2A">
        <w:rPr>
          <w:lang w:eastAsia="ko-KR"/>
        </w:rPr>
        <w:t xml:space="preserve">date </w:t>
      </w:r>
      <w:r w:rsidR="00FD7B2A" w:rsidRPr="003C39A1">
        <w:rPr>
          <w:lang w:eastAsia="ko-KR"/>
        </w:rPr>
        <w:t>클래스</w:t>
      </w:r>
    </w:p>
    <w:p w14:paraId="0E85FC3D" w14:textId="3ED94981" w:rsidR="00FD7B2A" w:rsidRPr="00ED4019" w:rsidRDefault="00FD7B2A">
      <w:pPr>
        <w:jc w:val="both"/>
        <w:rPr>
          <w:rFonts w:ascii="Times New Roman" w:hAnsi="Times New Roman"/>
          <w:lang w:eastAsia="ko-KR"/>
        </w:rPr>
        <w:pPrChange w:id="489" w:author="제이펍 출판사" w:date="2021-03-14T15:57:00Z">
          <w:pPr/>
        </w:pPrChange>
      </w:pPr>
      <w:r w:rsidRPr="00ED4019">
        <w:rPr>
          <w:rFonts w:ascii="Times New Roman" w:hAnsi="Times New Roman"/>
          <w:lang w:eastAsia="ko-KR"/>
        </w:rPr>
        <w:t>R</w:t>
      </w:r>
      <w:del w:id="490" w:author="제이펍 출판사" w:date="2021-03-14T18:46:00Z">
        <w:r w:rsidRPr="00ED4019" w:rsidDel="00650713">
          <w:rPr>
            <w:rFonts w:ascii="Times New Roman" w:hAnsi="Times New Roman"/>
            <w:lang w:eastAsia="ko-KR"/>
          </w:rPr>
          <w:delText xml:space="preserve"> </w:delText>
        </w:r>
        <w:r w:rsidRPr="00ED4019" w:rsidDel="00650713">
          <w:rPr>
            <w:rFonts w:ascii="Times New Roman" w:hAnsi="Times New Roman"/>
            <w:lang w:eastAsia="ko-KR"/>
          </w:rPr>
          <w:delText>에서</w:delText>
        </w:r>
        <w:r w:rsidRPr="00ED4019" w:rsidDel="00650713">
          <w:rPr>
            <w:rFonts w:ascii="Times New Roman" w:hAnsi="Times New Roman"/>
            <w:lang w:eastAsia="ko-KR"/>
          </w:rPr>
          <w:delText xml:space="preserve"> </w:delText>
        </w:r>
      </w:del>
      <w:ins w:id="491" w:author="제이펍 출판사" w:date="2021-03-14T18:46:00Z">
        <w:r w:rsidR="00650713">
          <w:rPr>
            <w:rFonts w:ascii="Times New Roman" w:hAnsi="Times New Roman"/>
            <w:lang w:eastAsia="ko-KR"/>
          </w:rPr>
          <w:t>에서</w:t>
        </w:r>
        <w:r w:rsidR="00650713">
          <w:rPr>
            <w:rFonts w:ascii="Times New Roman" w:hAnsi="Times New Roman"/>
            <w:lang w:eastAsia="ko-KR"/>
          </w:rPr>
          <w:t xml:space="preserve"> </w:t>
        </w:r>
      </w:ins>
      <w:r w:rsidRPr="00ED4019">
        <w:rPr>
          <w:rFonts w:ascii="Times New Roman" w:hAnsi="Times New Roman"/>
          <w:lang w:eastAsia="ko-KR"/>
        </w:rPr>
        <w:t>기본적으로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제공하는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시간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표현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클래스로</w:t>
      </w:r>
      <w:ins w:id="492" w:author="제이펍 출판사" w:date="2021-03-14T18:47:00Z">
        <w:r w:rsidR="00650713">
          <w:rPr>
            <w:rFonts w:ascii="Times New Roman" w:hAnsi="Times New Roman" w:hint="eastAsia"/>
            <w:lang w:eastAsia="ko-KR"/>
          </w:rPr>
          <w:t>,</w:t>
        </w:r>
      </w:ins>
      <w:r w:rsidRPr="00ED4019">
        <w:rPr>
          <w:rFonts w:ascii="Times New Roman" w:hAnsi="Times New Roman"/>
          <w:lang w:eastAsia="ko-KR"/>
        </w:rPr>
        <w:t xml:space="preserve"> 1970</w:t>
      </w:r>
      <w:r w:rsidRPr="00ED4019">
        <w:rPr>
          <w:rFonts w:ascii="Times New Roman" w:hAnsi="Times New Roman"/>
          <w:lang w:eastAsia="ko-KR"/>
        </w:rPr>
        <w:t>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이후의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달력</w:t>
      </w:r>
      <w:del w:id="493" w:author="제이펍 출판사" w:date="2021-03-14T18:47:00Z">
        <w:r w:rsidRPr="00ED4019" w:rsidDel="00650713">
          <w:rPr>
            <w:rFonts w:ascii="Times New Roman" w:hAnsi="Times New Roman" w:hint="eastAsia"/>
            <w:lang w:eastAsia="ko-KR"/>
          </w:rPr>
          <w:delText xml:space="preserve"> </w:delText>
        </w:r>
      </w:del>
      <w:del w:id="494" w:author="user" w:date="2021-03-17T12:59:00Z">
        <w:r w:rsidRPr="00ED4019" w:rsidDel="00265C60">
          <w:rPr>
            <w:rFonts w:ascii="Times New Roman" w:hAnsi="Times New Roman" w:hint="eastAsia"/>
            <w:lang w:eastAsia="ko-KR"/>
          </w:rPr>
          <w:delText>상의</w:delText>
        </w:r>
      </w:del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날짜</w:t>
      </w:r>
      <w:del w:id="495" w:author="제이펍 출판사" w:date="2021-03-14T18:47:00Z">
        <w:r w:rsidRPr="00ED4019" w:rsidDel="00650713">
          <w:rPr>
            <w:rFonts w:ascii="Times New Roman" w:hAnsi="Times New Roman"/>
            <w:lang w:eastAsia="ko-KR"/>
          </w:rPr>
          <w:delText xml:space="preserve"> </w:delText>
        </w:r>
        <w:r w:rsidRPr="00ED4019" w:rsidDel="00650713">
          <w:rPr>
            <w:rFonts w:ascii="Times New Roman" w:hAnsi="Times New Roman"/>
            <w:lang w:eastAsia="ko-KR"/>
          </w:rPr>
          <w:delText>수</w:delText>
        </w:r>
      </w:del>
      <w:r w:rsidRPr="00ED4019">
        <w:rPr>
          <w:rFonts w:ascii="Times New Roman" w:hAnsi="Times New Roman"/>
          <w:lang w:eastAsia="ko-KR"/>
        </w:rPr>
        <w:t>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기록하는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데이터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클래</w:t>
      </w:r>
      <w:del w:id="496" w:author="제이펍 출판사" w:date="2021-03-14T18:47:00Z">
        <w:r w:rsidRPr="00ED4019" w:rsidDel="00650713">
          <w:rPr>
            <w:rFonts w:ascii="Times New Roman" w:hAnsi="Times New Roman"/>
            <w:lang w:eastAsia="ko-KR"/>
          </w:rPr>
          <w:delText>스이다</w:delText>
        </w:r>
        <w:r w:rsidRPr="00ED4019" w:rsidDel="00650713">
          <w:rPr>
            <w:rFonts w:ascii="Times New Roman" w:hAnsi="Times New Roman"/>
            <w:lang w:eastAsia="ko-KR"/>
          </w:rPr>
          <w:delText>.</w:delText>
        </w:r>
      </w:del>
      <w:ins w:id="497" w:author="제이펍 출판사" w:date="2021-03-14T18:47:00Z">
        <w:r w:rsidR="00650713">
          <w:rPr>
            <w:rFonts w:ascii="Times New Roman" w:hAnsi="Times New Roman"/>
            <w:lang w:eastAsia="ko-KR"/>
          </w:rPr>
          <w:t>스다</w:t>
        </w:r>
        <w:r w:rsidR="00650713">
          <w:rPr>
            <w:rFonts w:ascii="Times New Roman" w:hAnsi="Times New Roman"/>
            <w:lang w:eastAsia="ko-KR"/>
          </w:rPr>
          <w:t>.</w:t>
        </w:r>
      </w:ins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양수일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경우</w:t>
      </w:r>
      <w:r w:rsidRPr="00ED4019">
        <w:rPr>
          <w:rFonts w:ascii="Times New Roman" w:hAnsi="Times New Roman"/>
          <w:lang w:eastAsia="ko-KR"/>
        </w:rPr>
        <w:t xml:space="preserve"> 1970</w:t>
      </w:r>
      <w:r w:rsidRPr="00ED4019">
        <w:rPr>
          <w:rFonts w:ascii="Times New Roman" w:hAnsi="Times New Roman"/>
          <w:lang w:eastAsia="ko-KR"/>
        </w:rPr>
        <w:t>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이후의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날짜이며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음수인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경우</w:t>
      </w:r>
      <w:r w:rsidRPr="00ED4019">
        <w:rPr>
          <w:rFonts w:ascii="Times New Roman" w:hAnsi="Times New Roman"/>
          <w:lang w:eastAsia="ko-KR"/>
        </w:rPr>
        <w:t xml:space="preserve"> 1970</w:t>
      </w:r>
      <w:r w:rsidRPr="00ED4019">
        <w:rPr>
          <w:rFonts w:ascii="Times New Roman" w:hAnsi="Times New Roman"/>
          <w:lang w:eastAsia="ko-KR"/>
        </w:rPr>
        <w:t>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이전의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날짜를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표시한다</w:t>
      </w:r>
      <w:r w:rsidRPr="00ED4019">
        <w:rPr>
          <w:rFonts w:ascii="Times New Roman" w:hAnsi="Times New Roman"/>
          <w:lang w:eastAsia="ko-KR"/>
        </w:rPr>
        <w:t xml:space="preserve">. </w:t>
      </w:r>
      <w:r w:rsidRPr="00ED4019">
        <w:rPr>
          <w:rStyle w:val="VerbatimChar"/>
          <w:rFonts w:ascii="Times New Roman" w:hAnsi="Times New Roman"/>
          <w:lang w:eastAsia="ko-KR"/>
        </w:rPr>
        <w:t>date</w:t>
      </w:r>
      <w:r w:rsidRPr="00ED4019">
        <w:rPr>
          <w:rFonts w:ascii="Times New Roman" w:hAnsi="Times New Roman"/>
          <w:lang w:eastAsia="ko-KR"/>
        </w:rPr>
        <w:t xml:space="preserve"> </w:t>
      </w:r>
      <w:del w:id="498" w:author="제이펍 출판사" w:date="2021-03-14T18:46:00Z">
        <w:r w:rsidRPr="00ED4019" w:rsidDel="00650713">
          <w:rPr>
            <w:rFonts w:ascii="Times New Roman" w:hAnsi="Times New Roman" w:hint="eastAsia"/>
            <w:lang w:eastAsia="ko-KR"/>
          </w:rPr>
          <w:delText>class</w:delText>
        </w:r>
      </w:del>
      <w:ins w:id="499" w:author="제이펍 출판사" w:date="2021-03-14T18:46:00Z">
        <w:r w:rsidR="00650713">
          <w:rPr>
            <w:rFonts w:ascii="Times New Roman" w:hAnsi="Times New Roman" w:hint="eastAsia"/>
            <w:lang w:eastAsia="ko-KR"/>
          </w:rPr>
          <w:t>클래스</w:t>
        </w:r>
      </w:ins>
      <w:r w:rsidRPr="00ED4019">
        <w:rPr>
          <w:rFonts w:ascii="Times New Roman" w:hAnsi="Times New Roman"/>
          <w:lang w:eastAsia="ko-KR"/>
        </w:rPr>
        <w:t>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실제</w:t>
      </w:r>
      <w:r w:rsidRPr="00ED4019">
        <w:rPr>
          <w:rFonts w:ascii="Times New Roman" w:hAnsi="Times New Roman"/>
          <w:lang w:eastAsia="ko-KR"/>
        </w:rPr>
        <w:t xml:space="preserve"> R</w:t>
      </w:r>
      <w:ins w:id="500" w:author="제이펍 출판사" w:date="2021-03-14T18:48:00Z">
        <w:r w:rsidR="00650713">
          <w:rPr>
            <w:rFonts w:ascii="Times New Roman" w:hAnsi="Times New Roman"/>
            <w:lang w:eastAsia="ko-KR"/>
          </w:rPr>
          <w:t xml:space="preserve"> </w:t>
        </w:r>
      </w:ins>
      <w:r w:rsidRPr="00ED4019">
        <w:rPr>
          <w:rFonts w:ascii="Times New Roman" w:hAnsi="Times New Roman"/>
          <w:lang w:eastAsia="ko-KR"/>
        </w:rPr>
        <w:t>내부에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저장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시에는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정수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형태로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저장되지만</w:t>
      </w:r>
      <w:ins w:id="501" w:author="제이펍 출판사" w:date="2021-03-14T18:47:00Z">
        <w:r w:rsidR="00650713">
          <w:rPr>
            <w:rFonts w:ascii="Times New Roman" w:hAnsi="Times New Roman" w:hint="eastAsia"/>
            <w:lang w:eastAsia="ko-KR"/>
          </w:rPr>
          <w:t>,</w:t>
        </w:r>
      </w:ins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출력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시에는</w:t>
      </w:r>
      <w:r w:rsidRPr="00ED4019">
        <w:rPr>
          <w:rFonts w:ascii="Times New Roman" w:hAnsi="Times New Roman"/>
          <w:lang w:eastAsia="ko-KR"/>
        </w:rPr>
        <w:t xml:space="preserve"> ‘yyyy-mm-dd’ </w:t>
      </w:r>
      <w:r w:rsidRPr="00ED4019">
        <w:rPr>
          <w:rFonts w:ascii="Times New Roman" w:hAnsi="Times New Roman"/>
          <w:lang w:eastAsia="ko-KR"/>
        </w:rPr>
        <w:t>형태로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표현된다</w:t>
      </w:r>
      <w:r w:rsidRPr="00ED4019">
        <w:rPr>
          <w:rFonts w:ascii="Times New Roman" w:hAnsi="Times New Roman"/>
          <w:lang w:eastAsia="ko-KR"/>
        </w:rPr>
        <w:t>.</w:t>
      </w:r>
    </w:p>
    <w:p w14:paraId="452A7A1D" w14:textId="7885C8A4" w:rsidR="00FD7B2A" w:rsidRDefault="00FD7B2A" w:rsidP="00BF7861">
      <w:pPr>
        <w:pStyle w:val="a0"/>
        <w:jc w:val="both"/>
        <w:rPr>
          <w:ins w:id="502" w:author="제이펍 출판사" w:date="2021-03-14T18:48:00Z"/>
          <w:rFonts w:ascii="Times New Roman" w:hAnsi="Times New Roman"/>
          <w:lang w:eastAsia="ko-KR"/>
        </w:rPr>
      </w:pPr>
      <w:r w:rsidRPr="00ED4019">
        <w:rPr>
          <w:rStyle w:val="VerbatimChar"/>
          <w:rFonts w:ascii="Times New Roman" w:hAnsi="Times New Roman"/>
          <w:lang w:eastAsia="ko-KR"/>
        </w:rPr>
        <w:t>date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클래스</w:t>
      </w:r>
      <w:r w:rsidRPr="00ED4019">
        <w:rPr>
          <w:rFonts w:ascii="Times New Roman" w:hAnsi="Times New Roman" w:hint="eastAsia"/>
          <w:lang w:eastAsia="ko-KR"/>
        </w:rPr>
        <w:t>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특별한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패키지가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필요하지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않고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바로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사용할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있다</w:t>
      </w:r>
      <w:r w:rsidRPr="00ED4019">
        <w:rPr>
          <w:rFonts w:ascii="Times New Roman" w:hAnsi="Times New Roman"/>
          <w:lang w:eastAsia="ko-KR"/>
        </w:rPr>
        <w:t xml:space="preserve">. </w:t>
      </w:r>
      <w:r w:rsidRPr="00ED4019">
        <w:rPr>
          <w:rStyle w:val="VerbatimChar"/>
          <w:rFonts w:ascii="Times New Roman" w:hAnsi="Times New Roman"/>
          <w:lang w:eastAsia="ko-KR"/>
        </w:rPr>
        <w:t>date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타입의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데이터를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생성하기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위해서는</w:t>
      </w:r>
      <w:r w:rsidRPr="00ED4019">
        <w:rPr>
          <w:rFonts w:ascii="Times New Roman" w:hAnsi="Times New Roman"/>
          <w:lang w:eastAsia="ko-KR"/>
        </w:rPr>
        <w:t xml:space="preserve"> </w:t>
      </w:r>
      <w:del w:id="503" w:author="제이펍 출판사" w:date="2021-03-14T18:48:00Z">
        <w:r w:rsidRPr="00ED4019" w:rsidDel="00650713">
          <w:rPr>
            <w:rFonts w:ascii="Times New Roman" w:hAnsi="Times New Roman"/>
            <w:lang w:eastAsia="ko-KR"/>
          </w:rPr>
          <w:delText>아래와</w:delText>
        </w:r>
        <w:r w:rsidRPr="00ED4019" w:rsidDel="00650713">
          <w:rPr>
            <w:rFonts w:ascii="Times New Roman" w:hAnsi="Times New Roman"/>
            <w:lang w:eastAsia="ko-KR"/>
          </w:rPr>
          <w:delText xml:space="preserve"> </w:delText>
        </w:r>
        <w:r w:rsidRPr="00ED4019" w:rsidDel="00650713">
          <w:rPr>
            <w:rFonts w:ascii="Times New Roman" w:hAnsi="Times New Roman"/>
            <w:lang w:eastAsia="ko-KR"/>
          </w:rPr>
          <w:delText>같</w:delText>
        </w:r>
      </w:del>
      <w:ins w:id="504" w:author="제이펍 출판사" w:date="2021-03-14T18:48:00Z">
        <w:r w:rsidR="00650713">
          <w:rPr>
            <w:rFonts w:ascii="Times New Roman" w:hAnsi="Times New Roman"/>
            <w:lang w:eastAsia="ko-KR"/>
          </w:rPr>
          <w:t>다음과</w:t>
        </w:r>
        <w:r w:rsidR="00650713">
          <w:rPr>
            <w:rFonts w:ascii="Times New Roman" w:hAnsi="Times New Roman"/>
            <w:lang w:eastAsia="ko-KR"/>
          </w:rPr>
          <w:t xml:space="preserve"> </w:t>
        </w:r>
        <w:r w:rsidR="00650713">
          <w:rPr>
            <w:rFonts w:ascii="Times New Roman" w:hAnsi="Times New Roman"/>
            <w:lang w:eastAsia="ko-KR"/>
          </w:rPr>
          <w:t>같</w:t>
        </w:r>
      </w:ins>
      <w:r w:rsidRPr="00ED4019">
        <w:rPr>
          <w:rFonts w:ascii="Times New Roman" w:hAnsi="Times New Roman"/>
          <w:lang w:eastAsia="ko-KR"/>
        </w:rPr>
        <w:t>이</w:t>
      </w:r>
      <w:r w:rsidRPr="00ED4019">
        <w:rPr>
          <w:rFonts w:ascii="Times New Roman" w:hAnsi="Times New Roman"/>
          <w:lang w:eastAsia="ko-KR"/>
        </w:rPr>
        <w:t xml:space="preserve"> </w:t>
      </w:r>
      <w:proofErr w:type="gramStart"/>
      <w:r w:rsidRPr="00ED4019">
        <w:rPr>
          <w:rStyle w:val="VerbatimChar"/>
          <w:rFonts w:ascii="Times New Roman" w:hAnsi="Times New Roman"/>
          <w:lang w:eastAsia="ko-KR"/>
        </w:rPr>
        <w:t>as.Date</w:t>
      </w:r>
      <w:proofErr w:type="gramEnd"/>
      <w:r w:rsidRPr="00ED4019">
        <w:rPr>
          <w:rStyle w:val="VerbatimChar"/>
          <w:rFonts w:ascii="Times New Roman" w:hAnsi="Times New Roman"/>
          <w:lang w:eastAsia="ko-KR"/>
        </w:rPr>
        <w:t>()</w:t>
      </w:r>
      <w:r w:rsidRPr="00ED4019">
        <w:rPr>
          <w:rFonts w:ascii="Times New Roman" w:hAnsi="Times New Roman"/>
          <w:lang w:eastAsia="ko-KR"/>
        </w:rPr>
        <w:t>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사용한다</w:t>
      </w:r>
      <w:r w:rsidRPr="00ED4019">
        <w:rPr>
          <w:rFonts w:ascii="Times New Roman" w:hAnsi="Times New Roman"/>
          <w:lang w:eastAsia="ko-KR"/>
        </w:rPr>
        <w:t>.</w:t>
      </w:r>
    </w:p>
    <w:p w14:paraId="3F6F35C9" w14:textId="77777777" w:rsidR="00650713" w:rsidRPr="00650713" w:rsidRDefault="00650713">
      <w:pPr>
        <w:pStyle w:val="a0"/>
        <w:jc w:val="both"/>
        <w:rPr>
          <w:rFonts w:ascii="Times New Roman" w:hAnsi="Times New Roman"/>
          <w:lang w:eastAsia="ko-KR"/>
        </w:rPr>
        <w:pPrChange w:id="505" w:author="제이펍 출판사" w:date="2021-03-14T15:57:00Z">
          <w:pPr>
            <w:pStyle w:val="a0"/>
          </w:pPr>
        </w:pPrChange>
      </w:pPr>
    </w:p>
    <w:p w14:paraId="099B8F18" w14:textId="77777777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506" w:author="제이펍 출판사" w:date="2021-03-14T15:57:00Z">
          <w:pPr>
            <w:pStyle w:val="SourceCode"/>
          </w:pPr>
        </w:pPrChange>
      </w:pPr>
      <w:r w:rsidRPr="00ED4019">
        <w:rPr>
          <w:rStyle w:val="NormalTok"/>
          <w:rFonts w:ascii="Times New Roman" w:hAnsi="Times New Roman"/>
        </w:rPr>
        <w:t>(</w:t>
      </w:r>
      <w:proofErr w:type="gramStart"/>
      <w:r w:rsidRPr="00ED4019">
        <w:rPr>
          <w:rStyle w:val="NormalTok"/>
          <w:rFonts w:ascii="Times New Roman" w:hAnsi="Times New Roman"/>
        </w:rPr>
        <w:t>date</w:t>
      </w:r>
      <w:proofErr w:type="gramEnd"/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OtherTok"/>
          <w:rFonts w:ascii="Times New Roman" w:hAnsi="Times New Roman"/>
        </w:rPr>
        <w:t>&lt;-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unctionTok"/>
          <w:rFonts w:ascii="Times New Roman" w:hAnsi="Times New Roman"/>
        </w:rPr>
        <w:t>as.Date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FunctionTok"/>
          <w:rFonts w:ascii="Times New Roman" w:hAnsi="Times New Roman"/>
        </w:rPr>
        <w:t>c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StringTok"/>
          <w:rFonts w:ascii="Times New Roman" w:hAnsi="Times New Roman"/>
        </w:rPr>
        <w:t>'2021-01-31'</w:t>
      </w:r>
      <w:r w:rsidRPr="00ED4019">
        <w:rPr>
          <w:rStyle w:val="NormalTok"/>
          <w:rFonts w:ascii="Times New Roman" w:hAnsi="Times New Roman"/>
        </w:rPr>
        <w:t xml:space="preserve">, </w:t>
      </w:r>
      <w:r w:rsidRPr="00ED4019">
        <w:rPr>
          <w:rStyle w:val="StringTok"/>
          <w:rFonts w:ascii="Times New Roman" w:hAnsi="Times New Roman"/>
        </w:rPr>
        <w:t>'2021-02-28'</w:t>
      </w:r>
      <w:r w:rsidRPr="00ED4019">
        <w:rPr>
          <w:rStyle w:val="NormalTok"/>
          <w:rFonts w:ascii="Times New Roman" w:hAnsi="Times New Roman"/>
        </w:rPr>
        <w:t xml:space="preserve">, </w:t>
      </w:r>
      <w:r w:rsidRPr="00ED4019">
        <w:rPr>
          <w:rStyle w:val="StringTok"/>
          <w:rFonts w:ascii="Times New Roman" w:hAnsi="Times New Roman"/>
        </w:rPr>
        <w:t>'2021-03-31'</w:t>
      </w:r>
      <w:r w:rsidRPr="00ED4019">
        <w:rPr>
          <w:rStyle w:val="NormalTok"/>
          <w:rFonts w:ascii="Times New Roman" w:hAnsi="Times New Roman"/>
        </w:rPr>
        <w:t>)))</w:t>
      </w:r>
    </w:p>
    <w:p w14:paraId="2FCD360E" w14:textId="77777777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507" w:author="제이펍 출판사" w:date="2021-03-14T15:57:00Z">
          <w:pPr>
            <w:pStyle w:val="SourceCode"/>
          </w:pPr>
        </w:pPrChange>
      </w:pPr>
      <w:r w:rsidRPr="00ED4019">
        <w:rPr>
          <w:rStyle w:val="VerbatimChar"/>
          <w:rFonts w:ascii="Times New Roman" w:hAnsi="Times New Roman"/>
        </w:rPr>
        <w:t>[1] "2021-01-31" "2021-02-28" "2021-03-31"</w:t>
      </w:r>
    </w:p>
    <w:p w14:paraId="6E9F829C" w14:textId="77777777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508" w:author="제이펍 출판사" w:date="2021-03-14T15:57:00Z">
          <w:pPr>
            <w:pStyle w:val="SourceCode"/>
          </w:pPr>
        </w:pPrChange>
      </w:pPr>
      <w:r w:rsidRPr="00ED4019">
        <w:rPr>
          <w:rStyle w:val="NormalTok"/>
          <w:rFonts w:ascii="Times New Roman" w:hAnsi="Times New Roman"/>
        </w:rPr>
        <w:t>(</w:t>
      </w:r>
      <w:proofErr w:type="gramStart"/>
      <w:r w:rsidRPr="00ED4019">
        <w:rPr>
          <w:rStyle w:val="NormalTok"/>
          <w:rFonts w:ascii="Times New Roman" w:hAnsi="Times New Roman"/>
        </w:rPr>
        <w:t>date</w:t>
      </w:r>
      <w:proofErr w:type="gramEnd"/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OtherTok"/>
          <w:rFonts w:ascii="Times New Roman" w:hAnsi="Times New Roman"/>
        </w:rPr>
        <w:t>&lt;-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unctionTok"/>
          <w:rFonts w:ascii="Times New Roman" w:hAnsi="Times New Roman"/>
        </w:rPr>
        <w:t>as.Date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FunctionTok"/>
          <w:rFonts w:ascii="Times New Roman" w:hAnsi="Times New Roman"/>
        </w:rPr>
        <w:t>c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StringTok"/>
          <w:rFonts w:ascii="Times New Roman" w:hAnsi="Times New Roman"/>
        </w:rPr>
        <w:t>'21/01/31'</w:t>
      </w:r>
      <w:r w:rsidRPr="00ED4019">
        <w:rPr>
          <w:rStyle w:val="NormalTok"/>
          <w:rFonts w:ascii="Times New Roman" w:hAnsi="Times New Roman"/>
        </w:rPr>
        <w:t xml:space="preserve">, </w:t>
      </w:r>
      <w:r w:rsidRPr="00ED4019">
        <w:rPr>
          <w:rStyle w:val="StringTok"/>
          <w:rFonts w:ascii="Times New Roman" w:hAnsi="Times New Roman"/>
        </w:rPr>
        <w:t>'21/02/28'</w:t>
      </w:r>
      <w:r w:rsidRPr="00ED4019">
        <w:rPr>
          <w:rStyle w:val="NormalTok"/>
          <w:rFonts w:ascii="Times New Roman" w:hAnsi="Times New Roman"/>
        </w:rPr>
        <w:t xml:space="preserve">, </w:t>
      </w:r>
      <w:r w:rsidRPr="00ED4019">
        <w:rPr>
          <w:rStyle w:val="StringTok"/>
          <w:rFonts w:ascii="Times New Roman" w:hAnsi="Times New Roman"/>
        </w:rPr>
        <w:t>'21/03/31'</w:t>
      </w:r>
      <w:r w:rsidRPr="00ED4019">
        <w:rPr>
          <w:rStyle w:val="NormalTok"/>
          <w:rFonts w:ascii="Times New Roman" w:hAnsi="Times New Roman"/>
        </w:rPr>
        <w:t xml:space="preserve">), </w:t>
      </w:r>
      <w:r w:rsidRPr="00ED4019">
        <w:rPr>
          <w:rStyle w:val="AttributeTok"/>
          <w:rFonts w:ascii="Times New Roman" w:hAnsi="Times New Roman"/>
        </w:rPr>
        <w:t>format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'%y/%m/%d'</w:t>
      </w:r>
      <w:r w:rsidRPr="00ED4019">
        <w:rPr>
          <w:rStyle w:val="NormalTok"/>
          <w:rFonts w:ascii="Times New Roman" w:hAnsi="Times New Roman"/>
        </w:rPr>
        <w:t>))</w:t>
      </w:r>
    </w:p>
    <w:p w14:paraId="78629E78" w14:textId="77777777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509" w:author="제이펍 출판사" w:date="2021-03-14T15:57:00Z">
          <w:pPr>
            <w:pStyle w:val="SourceCode"/>
          </w:pPr>
        </w:pPrChange>
      </w:pPr>
      <w:r w:rsidRPr="00ED4019">
        <w:rPr>
          <w:rStyle w:val="VerbatimChar"/>
          <w:rFonts w:ascii="Times New Roman" w:hAnsi="Times New Roman"/>
        </w:rPr>
        <w:t>[1] "2021-01-31" "2021-02-28" "2021-03-31"</w:t>
      </w:r>
    </w:p>
    <w:p w14:paraId="7A664EE9" w14:textId="77777777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510" w:author="제이펍 출판사" w:date="2021-03-14T15:57:00Z">
          <w:pPr>
            <w:pStyle w:val="SourceCode"/>
          </w:pPr>
        </w:pPrChange>
      </w:pPr>
      <w:proofErr w:type="gramStart"/>
      <w:r w:rsidRPr="00ED4019">
        <w:rPr>
          <w:rStyle w:val="FunctionTok"/>
          <w:rFonts w:ascii="Times New Roman" w:hAnsi="Times New Roman"/>
          <w:lang w:eastAsia="ko-KR"/>
        </w:rPr>
        <w:t>unclass</w:t>
      </w:r>
      <w:r w:rsidRPr="00ED4019">
        <w:rPr>
          <w:rStyle w:val="NormalTok"/>
          <w:rFonts w:ascii="Times New Roman" w:hAnsi="Times New Roman"/>
          <w:lang w:eastAsia="ko-KR"/>
        </w:rPr>
        <w:t>(</w:t>
      </w:r>
      <w:proofErr w:type="gramEnd"/>
      <w:r w:rsidRPr="00ED4019">
        <w:rPr>
          <w:rStyle w:val="NormalTok"/>
          <w:rFonts w:ascii="Times New Roman" w:hAnsi="Times New Roman"/>
          <w:lang w:eastAsia="ko-KR"/>
        </w:rPr>
        <w:t>date)</w:t>
      </w:r>
    </w:p>
    <w:p w14:paraId="41EE4172" w14:textId="77777777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511" w:author="제이펍 출판사" w:date="2021-03-14T15:57:00Z">
          <w:pPr>
            <w:pStyle w:val="SourceCode"/>
          </w:pPr>
        </w:pPrChange>
      </w:pPr>
      <w:r w:rsidRPr="00ED4019">
        <w:rPr>
          <w:rStyle w:val="VerbatimChar"/>
          <w:rFonts w:ascii="Times New Roman" w:hAnsi="Times New Roman"/>
        </w:rPr>
        <w:t>[1] 18658 18686 18717</w:t>
      </w:r>
    </w:p>
    <w:p w14:paraId="6C51958B" w14:textId="77777777" w:rsidR="00FD7B2A" w:rsidRDefault="00FD7B2A">
      <w:pPr>
        <w:pStyle w:val="comment"/>
        <w:ind w:left="482"/>
        <w:jc w:val="both"/>
        <w:rPr>
          <w:lang w:eastAsia="ko-KR"/>
        </w:rPr>
        <w:pPrChange w:id="512" w:author="제이펍 출판사" w:date="2021-03-14T15:57:00Z">
          <w:pPr>
            <w:pStyle w:val="comment"/>
            <w:ind w:left="482"/>
          </w:pPr>
        </w:pPrChange>
      </w:pPr>
      <w:r>
        <w:rPr>
          <w:lang w:eastAsia="ko-KR"/>
        </w:rPr>
        <w:lastRenderedPageBreak/>
        <w:t>코드 설명</w:t>
      </w:r>
    </w:p>
    <w:p w14:paraId="10E2DB40" w14:textId="77777777" w:rsidR="00FD7B2A" w:rsidRDefault="00FD7B2A">
      <w:pPr>
        <w:pStyle w:val="comment"/>
        <w:numPr>
          <w:ilvl w:val="0"/>
          <w:numId w:val="4"/>
        </w:numPr>
        <w:jc w:val="both"/>
        <w:rPr>
          <w:lang w:eastAsia="ko-KR"/>
        </w:rPr>
        <w:pPrChange w:id="513" w:author="제이펍 출판사" w:date="2021-03-14T15:57:00Z">
          <w:pPr>
            <w:pStyle w:val="comment"/>
            <w:numPr>
              <w:numId w:val="4"/>
            </w:numPr>
            <w:ind w:left="842" w:hanging="360"/>
          </w:pPr>
        </w:pPrChange>
      </w:pPr>
      <w:proofErr w:type="gramStart"/>
      <w:r w:rsidRPr="00ED4019">
        <w:rPr>
          <w:rStyle w:val="VerbatimChar"/>
          <w:rFonts w:ascii="Times New Roman" w:hAnsi="Times New Roman"/>
          <w:lang w:eastAsia="ko-KR"/>
        </w:rPr>
        <w:t>as.Date</w:t>
      </w:r>
      <w:proofErr w:type="gramEnd"/>
      <w:r w:rsidRPr="00ED4019">
        <w:rPr>
          <w:rStyle w:val="VerbatimChar"/>
          <w:rFonts w:ascii="Times New Roman" w:hAnsi="Times New Roman"/>
          <w:lang w:eastAsia="ko-KR"/>
        </w:rPr>
        <w:t>()</w:t>
      </w:r>
      <w:r>
        <w:rPr>
          <w:lang w:eastAsia="ko-KR"/>
        </w:rPr>
        <w:t>는 벡터로 전달된 데이터를 date 클래스로 변환</w:t>
      </w:r>
    </w:p>
    <w:p w14:paraId="6A01F380" w14:textId="359000FD" w:rsidR="00FD7B2A" w:rsidRDefault="00FD7B2A">
      <w:pPr>
        <w:pStyle w:val="comment"/>
        <w:numPr>
          <w:ilvl w:val="0"/>
          <w:numId w:val="4"/>
        </w:numPr>
        <w:jc w:val="both"/>
        <w:rPr>
          <w:lang w:eastAsia="ko-KR"/>
        </w:rPr>
        <w:pPrChange w:id="514" w:author="제이펍 출판사" w:date="2021-03-14T15:57:00Z">
          <w:pPr>
            <w:pStyle w:val="comment"/>
            <w:numPr>
              <w:numId w:val="4"/>
            </w:numPr>
            <w:ind w:left="842" w:hanging="360"/>
          </w:pPr>
        </w:pPrChange>
      </w:pPr>
      <w:r>
        <w:rPr>
          <w:lang w:eastAsia="ko-KR"/>
        </w:rPr>
        <w:t xml:space="preserve">변환하기 위해서는 전달된 벡터가 date format을 갖추어야 하나 갖추지 못한 경우는 format 매개변수로 </w:t>
      </w:r>
      <w:del w:id="515" w:author="제이펍 출판사" w:date="2021-03-14T18:50:00Z">
        <w:r w:rsidDel="00650713">
          <w:rPr>
            <w:rFonts w:hint="eastAsia"/>
            <w:lang w:eastAsia="ko-KR"/>
          </w:rPr>
          <w:delText xml:space="preserve">설정 가능하며 </w:delText>
        </w:r>
      </w:del>
      <w:ins w:id="516" w:author="제이펍 출판사" w:date="2021-03-14T18:50:00Z">
        <w:r w:rsidR="00650713">
          <w:rPr>
            <w:rFonts w:hint="eastAsia"/>
            <w:lang w:eastAsia="ko-KR"/>
          </w:rPr>
          <w:t>설정할 수 있으며,</w:t>
        </w:r>
        <w:r w:rsidR="00650713">
          <w:rPr>
            <w:lang w:eastAsia="ko-KR"/>
          </w:rPr>
          <w:t xml:space="preserve"> </w:t>
        </w:r>
      </w:ins>
      <w:r>
        <w:rPr>
          <w:lang w:eastAsia="ko-KR"/>
        </w:rPr>
        <w:t>많이 사용되는 format 지정자는 다음 절에</w:t>
      </w:r>
      <w:ins w:id="517" w:author="제이펍 출판사" w:date="2021-03-14T18:50:00Z">
        <w:r w:rsidR="00650713">
          <w:rPr>
            <w:rFonts w:hint="eastAsia"/>
            <w:lang w:eastAsia="ko-KR"/>
          </w:rPr>
          <w:t>서 설명</w:t>
        </w:r>
      </w:ins>
      <w:del w:id="518" w:author="제이펍 출판사" w:date="2021-03-14T18:50:00Z">
        <w:r w:rsidDel="00650713">
          <w:rPr>
            <w:lang w:eastAsia="ko-KR"/>
          </w:rPr>
          <w:delText xml:space="preserve"> 설명</w:delText>
        </w:r>
      </w:del>
    </w:p>
    <w:p w14:paraId="0CF1ACF9" w14:textId="7082CB50" w:rsidR="00650713" w:rsidRDefault="00FD7B2A">
      <w:pPr>
        <w:pStyle w:val="comment"/>
        <w:numPr>
          <w:ilvl w:val="0"/>
          <w:numId w:val="4"/>
        </w:numPr>
        <w:jc w:val="both"/>
        <w:rPr>
          <w:lang w:eastAsia="ko-KR"/>
        </w:rPr>
        <w:pPrChange w:id="519" w:author="제이펍 출판사" w:date="2021-03-14T18:49:00Z">
          <w:pPr>
            <w:pStyle w:val="comment"/>
            <w:numPr>
              <w:numId w:val="4"/>
            </w:numPr>
            <w:ind w:left="842" w:hanging="360"/>
          </w:pPr>
        </w:pPrChange>
      </w:pPr>
      <w:r>
        <w:rPr>
          <w:lang w:eastAsia="ko-KR"/>
        </w:rPr>
        <w:t>date class의 클래스를 해체(</w:t>
      </w:r>
      <w:r w:rsidRPr="00ED4019">
        <w:rPr>
          <w:rStyle w:val="VerbatimChar"/>
          <w:rFonts w:ascii="Times New Roman" w:hAnsi="Times New Roman"/>
          <w:lang w:eastAsia="ko-KR"/>
        </w:rPr>
        <w:t>unclass()</w:t>
      </w:r>
      <w:r>
        <w:rPr>
          <w:lang w:eastAsia="ko-KR"/>
        </w:rPr>
        <w:t>)</w:t>
      </w:r>
      <w:r>
        <w:rPr>
          <w:rFonts w:hint="eastAsia"/>
          <w:lang w:eastAsia="ko-KR"/>
        </w:rPr>
        <w:t>하면</w:t>
      </w:r>
      <w:r>
        <w:rPr>
          <w:lang w:eastAsia="ko-KR"/>
        </w:rPr>
        <w:t xml:space="preserve"> 내부적으로 저장된 1970년 이후의 날짜</w:t>
      </w:r>
      <w:del w:id="520" w:author="제이펍 출판사" w:date="2021-03-14T18:50:00Z">
        <w:r w:rsidDel="00650713">
          <w:rPr>
            <w:lang w:eastAsia="ko-KR"/>
          </w:rPr>
          <w:delText>수</w:delText>
        </w:r>
      </w:del>
      <w:r>
        <w:rPr>
          <w:lang w:eastAsia="ko-KR"/>
        </w:rPr>
        <w:t>가 보임</w:t>
      </w:r>
    </w:p>
    <w:p w14:paraId="316B1C4D" w14:textId="6D1C1EDC" w:rsidR="00FD7B2A" w:rsidRDefault="003C1ADE">
      <w:pPr>
        <w:pStyle w:val="2"/>
        <w:numPr>
          <w:ilvl w:val="0"/>
          <w:numId w:val="0"/>
        </w:numPr>
        <w:ind w:left="760"/>
        <w:jc w:val="both"/>
        <w:rPr>
          <w:lang w:eastAsia="ko-KR"/>
        </w:rPr>
        <w:pPrChange w:id="521" w:author="제이펍 출판사" w:date="2021-03-14T18:40:00Z">
          <w:pPr>
            <w:pStyle w:val="2"/>
          </w:pPr>
        </w:pPrChange>
      </w:pPr>
      <w:bookmarkStart w:id="522" w:name="posixct-posixlt-data-class"/>
      <w:bookmarkEnd w:id="487"/>
      <w:ins w:id="523" w:author="제이펍 출판사" w:date="2021-03-14T18:40:00Z">
        <w:r>
          <w:rPr>
            <w:lang w:eastAsia="ko-KR"/>
          </w:rPr>
          <w:t xml:space="preserve">2.1.2 </w:t>
        </w:r>
      </w:ins>
      <w:r w:rsidR="00FD7B2A">
        <w:rPr>
          <w:lang w:eastAsia="ko-KR"/>
        </w:rPr>
        <w:t xml:space="preserve">POSIXct, POSIXlt </w:t>
      </w:r>
      <w:del w:id="524" w:author="user" w:date="2021-03-17T14:23:00Z">
        <w:r w:rsidR="00FD7B2A" w:rsidDel="005E785D">
          <w:rPr>
            <w:rFonts w:hint="eastAsia"/>
            <w:lang w:eastAsia="ko-KR"/>
          </w:rPr>
          <w:delText>class</w:delText>
        </w:r>
      </w:del>
      <w:ins w:id="525" w:author="user" w:date="2021-03-17T14:23:00Z">
        <w:r w:rsidR="005E785D">
          <w:rPr>
            <w:rFonts w:hint="eastAsia"/>
            <w:lang w:eastAsia="ko-KR"/>
          </w:rPr>
          <w:t>클래스</w:t>
        </w:r>
      </w:ins>
    </w:p>
    <w:p w14:paraId="752991FB" w14:textId="136A425D" w:rsidR="00FD7B2A" w:rsidRDefault="00FD7B2A" w:rsidP="00BF7861">
      <w:pPr>
        <w:jc w:val="both"/>
        <w:rPr>
          <w:ins w:id="526" w:author="제이펍 출판사" w:date="2021-03-14T18:51:00Z"/>
          <w:rFonts w:ascii="Times New Roman" w:hAnsi="Times New Roman"/>
          <w:lang w:eastAsia="ko-KR"/>
        </w:rPr>
      </w:pPr>
      <w:r w:rsidRPr="00ED4019">
        <w:rPr>
          <w:rStyle w:val="VerbatimChar"/>
          <w:rFonts w:ascii="Times New Roman" w:hAnsi="Times New Roman"/>
          <w:lang w:eastAsia="ko-KR"/>
        </w:rPr>
        <w:t>date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클래스는</w:t>
      </w:r>
      <w:r w:rsidRPr="00ED4019">
        <w:rPr>
          <w:rFonts w:ascii="Times New Roman" w:hAnsi="Times New Roman"/>
          <w:lang w:eastAsia="ko-KR"/>
        </w:rPr>
        <w:t xml:space="preserve"> 1970</w:t>
      </w:r>
      <w:r w:rsidRPr="00ED4019">
        <w:rPr>
          <w:rFonts w:ascii="Times New Roman" w:hAnsi="Times New Roman"/>
          <w:lang w:eastAsia="ko-KR"/>
        </w:rPr>
        <w:t>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이후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일</w:t>
      </w:r>
      <w:ins w:id="527" w:author="제이펍 출판사" w:date="2021-03-14T18:51:00Z">
        <w:r w:rsidR="00650713">
          <w:rPr>
            <w:rFonts w:ascii="Times New Roman" w:hAnsi="Times New Roman" w:hint="eastAsia"/>
            <w:lang w:eastAsia="ko-KR"/>
          </w:rPr>
          <w:t>(</w:t>
        </w:r>
        <w:r w:rsidR="00650713">
          <w:rPr>
            <w:rFonts w:ascii="Times New Roman" w:hAnsi="Times New Roman" w:hint="eastAsia"/>
            <w:lang w:eastAsia="ko-KR"/>
          </w:rPr>
          <w:t>하루</w:t>
        </w:r>
        <w:r w:rsidR="00650713">
          <w:rPr>
            <w:rFonts w:ascii="Times New Roman" w:hAnsi="Times New Roman"/>
            <w:lang w:eastAsia="ko-KR"/>
          </w:rPr>
          <w:t xml:space="preserve"> </w:t>
        </w:r>
        <w:r w:rsidR="00650713">
          <w:rPr>
            <w:rFonts w:ascii="Times New Roman" w:hAnsi="Times New Roman" w:hint="eastAsia"/>
            <w:lang w:eastAsia="ko-KR"/>
          </w:rPr>
          <w:t>단위</w:t>
        </w:r>
        <w:r w:rsidR="00650713">
          <w:rPr>
            <w:rFonts w:ascii="Times New Roman" w:hAnsi="Times New Roman" w:hint="eastAsia"/>
            <w:lang w:eastAsia="ko-KR"/>
          </w:rPr>
          <w:t>)</w:t>
        </w:r>
      </w:ins>
      <w:r w:rsidRPr="00ED4019">
        <w:rPr>
          <w:rFonts w:ascii="Times New Roman" w:hAnsi="Times New Roman" w:hint="eastAsia"/>
          <w:lang w:eastAsia="ko-KR"/>
        </w:rPr>
        <w:t>의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수</w:t>
      </w:r>
      <w:r w:rsidRPr="00ED4019">
        <w:rPr>
          <w:rFonts w:ascii="Times New Roman" w:hAnsi="Times New Roman"/>
          <w:lang w:eastAsia="ko-KR"/>
        </w:rPr>
        <w:t>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기록하는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클래스이지만</w:t>
      </w:r>
      <w:ins w:id="528" w:author="제이펍 출판사" w:date="2021-03-14T18:50:00Z">
        <w:r w:rsidR="00650713">
          <w:rPr>
            <w:rFonts w:ascii="Times New Roman" w:hAnsi="Times New Roman" w:hint="eastAsia"/>
            <w:lang w:eastAsia="ko-KR"/>
          </w:rPr>
          <w:t>,</w:t>
        </w:r>
      </w:ins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Style w:val="VerbatimChar"/>
          <w:rFonts w:ascii="Times New Roman" w:hAnsi="Times New Roman"/>
          <w:lang w:eastAsia="ko-KR"/>
        </w:rPr>
        <w:t>POSIXct</w:t>
      </w:r>
      <w:del w:id="529" w:author="제이펍 출판사" w:date="2021-03-14T18:51:00Z">
        <w:r w:rsidRPr="00ED4019" w:rsidDel="00650713">
          <w:rPr>
            <w:rFonts w:ascii="Times New Roman" w:hAnsi="Times New Roman"/>
            <w:lang w:eastAsia="ko-KR"/>
          </w:rPr>
          <w:delText xml:space="preserve"> </w:delText>
        </w:r>
        <w:r w:rsidRPr="00ED4019" w:rsidDel="00650713">
          <w:rPr>
            <w:rFonts w:ascii="Times New Roman" w:hAnsi="Times New Roman"/>
            <w:lang w:eastAsia="ko-KR"/>
          </w:rPr>
          <w:delText>와</w:delText>
        </w:r>
        <w:r w:rsidRPr="00ED4019" w:rsidDel="00650713">
          <w:rPr>
            <w:rFonts w:ascii="Times New Roman" w:hAnsi="Times New Roman"/>
            <w:lang w:eastAsia="ko-KR"/>
          </w:rPr>
          <w:delText xml:space="preserve"> </w:delText>
        </w:r>
      </w:del>
      <w:ins w:id="530" w:author="제이펍 출판사" w:date="2021-03-14T18:51:00Z">
        <w:r w:rsidR="00650713">
          <w:rPr>
            <w:rFonts w:ascii="Times New Roman" w:hAnsi="Times New Roman"/>
            <w:lang w:eastAsia="ko-KR"/>
          </w:rPr>
          <w:t>와</w:t>
        </w:r>
        <w:r w:rsidR="00650713">
          <w:rPr>
            <w:rFonts w:ascii="Times New Roman" w:hAnsi="Times New Roman"/>
            <w:lang w:eastAsia="ko-KR"/>
          </w:rPr>
          <w:t xml:space="preserve"> </w:t>
        </w:r>
      </w:ins>
      <w:r w:rsidRPr="00ED4019">
        <w:rPr>
          <w:rStyle w:val="VerbatimChar"/>
          <w:rFonts w:ascii="Times New Roman" w:hAnsi="Times New Roman"/>
          <w:lang w:eastAsia="ko-KR"/>
        </w:rPr>
        <w:t>POSIXlt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클래스는</w:t>
      </w:r>
      <w:r w:rsidRPr="00ED4019">
        <w:rPr>
          <w:rFonts w:ascii="Times New Roman" w:hAnsi="Times New Roman"/>
          <w:lang w:eastAsia="ko-KR"/>
        </w:rPr>
        <w:t xml:space="preserve"> 1970</w:t>
      </w:r>
      <w:r w:rsidRPr="00ED4019">
        <w:rPr>
          <w:rFonts w:ascii="Times New Roman" w:hAnsi="Times New Roman"/>
          <w:lang w:eastAsia="ko-KR"/>
        </w:rPr>
        <w:t>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이후</w:t>
      </w:r>
      <w:ins w:id="531" w:author="user" w:date="2021-03-17T13:00:00Z">
        <w:r w:rsidR="00265C60">
          <w:rPr>
            <w:rFonts w:ascii="Times New Roman" w:hAnsi="Times New Roman" w:hint="eastAsia"/>
            <w:lang w:eastAsia="ko-KR"/>
          </w:rPr>
          <w:t>의</w:t>
        </w:r>
      </w:ins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시간을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초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단위로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기록하는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데이터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클래</w:t>
      </w:r>
      <w:del w:id="532" w:author="제이펍 출판사" w:date="2021-03-14T18:47:00Z">
        <w:r w:rsidRPr="00ED4019" w:rsidDel="00650713">
          <w:rPr>
            <w:rFonts w:ascii="Times New Roman" w:hAnsi="Times New Roman"/>
            <w:lang w:eastAsia="ko-KR"/>
          </w:rPr>
          <w:delText>스이다</w:delText>
        </w:r>
        <w:r w:rsidRPr="00ED4019" w:rsidDel="00650713">
          <w:rPr>
            <w:rFonts w:ascii="Times New Roman" w:hAnsi="Times New Roman"/>
            <w:lang w:eastAsia="ko-KR"/>
          </w:rPr>
          <w:delText>.</w:delText>
        </w:r>
      </w:del>
      <w:ins w:id="533" w:author="제이펍 출판사" w:date="2021-03-14T18:47:00Z">
        <w:r w:rsidR="00650713">
          <w:rPr>
            <w:rFonts w:ascii="Times New Roman" w:hAnsi="Times New Roman"/>
            <w:lang w:eastAsia="ko-KR"/>
          </w:rPr>
          <w:t>스다</w:t>
        </w:r>
        <w:r w:rsidR="00650713">
          <w:rPr>
            <w:rFonts w:ascii="Times New Roman" w:hAnsi="Times New Roman"/>
            <w:lang w:eastAsia="ko-KR"/>
          </w:rPr>
          <w:t>.</w:t>
        </w:r>
      </w:ins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Style w:val="VerbatimChar"/>
          <w:rFonts w:ascii="Times New Roman" w:hAnsi="Times New Roman"/>
          <w:lang w:eastAsia="ko-KR"/>
        </w:rPr>
        <w:t>POSIXct</w:t>
      </w:r>
      <w:r w:rsidRPr="00ED4019">
        <w:rPr>
          <w:rFonts w:ascii="Times New Roman" w:hAnsi="Times New Roman"/>
          <w:lang w:eastAsia="ko-KR"/>
        </w:rPr>
        <w:t>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Style w:val="VerbatimChar"/>
          <w:rFonts w:ascii="Times New Roman" w:hAnsi="Times New Roman"/>
          <w:lang w:eastAsia="ko-KR"/>
        </w:rPr>
        <w:t>date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클래스와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같이</w:t>
      </w:r>
      <w:r w:rsidRPr="00ED4019">
        <w:rPr>
          <w:rFonts w:ascii="Times New Roman" w:hAnsi="Times New Roman"/>
          <w:lang w:eastAsia="ko-KR"/>
        </w:rPr>
        <w:t xml:space="preserve"> 1970</w:t>
      </w:r>
      <w:r w:rsidRPr="00ED4019">
        <w:rPr>
          <w:rFonts w:ascii="Times New Roman" w:hAnsi="Times New Roman"/>
          <w:lang w:eastAsia="ko-KR"/>
        </w:rPr>
        <w:t>년</w:t>
      </w:r>
      <w:ins w:id="534" w:author="제이펍 출판사" w:date="2021-03-14T18:51:00Z">
        <w:r w:rsidR="00650713">
          <w:rPr>
            <w:rFonts w:ascii="Times New Roman" w:hAnsi="Times New Roman" w:hint="eastAsia"/>
            <w:lang w:eastAsia="ko-KR"/>
          </w:rPr>
          <w:t xml:space="preserve"> </w:t>
        </w:r>
      </w:ins>
      <w:r w:rsidRPr="00ED4019">
        <w:rPr>
          <w:rFonts w:ascii="Times New Roman" w:hAnsi="Times New Roman"/>
          <w:lang w:eastAsia="ko-KR"/>
        </w:rPr>
        <w:t>이후의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시간을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초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단위의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정수로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기록하는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클래스이고</w:t>
      </w:r>
      <w:ins w:id="535" w:author="제이펍 출판사" w:date="2021-03-14T18:51:00Z">
        <w:r w:rsidR="00650713">
          <w:rPr>
            <w:rFonts w:ascii="Times New Roman" w:hAnsi="Times New Roman" w:hint="eastAsia"/>
            <w:lang w:eastAsia="ko-KR"/>
          </w:rPr>
          <w:t>,</w:t>
        </w:r>
      </w:ins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Style w:val="VerbatimChar"/>
          <w:rFonts w:ascii="Times New Roman" w:hAnsi="Times New Roman"/>
          <w:lang w:eastAsia="ko-KR"/>
        </w:rPr>
        <w:t>POSIXlt</w:t>
      </w:r>
      <w:r w:rsidRPr="00ED4019">
        <w:rPr>
          <w:rFonts w:ascii="Times New Roman" w:hAnsi="Times New Roman"/>
          <w:lang w:eastAsia="ko-KR"/>
        </w:rPr>
        <w:t>는</w:t>
      </w:r>
      <w:r w:rsidRPr="00ED4019">
        <w:rPr>
          <w:rFonts w:ascii="Times New Roman" w:hAnsi="Times New Roman"/>
          <w:lang w:eastAsia="ko-KR"/>
        </w:rPr>
        <w:t xml:space="preserve"> </w:t>
      </w:r>
      <w:del w:id="536" w:author="user" w:date="2021-03-17T13:00:00Z">
        <w:r w:rsidRPr="00ED4019" w:rsidDel="00265C60">
          <w:rPr>
            <w:rFonts w:ascii="Times New Roman" w:hAnsi="Times New Roman" w:hint="eastAsia"/>
            <w:lang w:eastAsia="ko-KR"/>
          </w:rPr>
          <w:delText>년</w:delText>
        </w:r>
      </w:del>
      <w:ins w:id="537" w:author="user" w:date="2021-03-17T13:00:00Z">
        <w:r w:rsidR="00265C60">
          <w:rPr>
            <w:rFonts w:ascii="Times New Roman" w:hAnsi="Times New Roman" w:hint="eastAsia"/>
            <w:lang w:eastAsia="ko-KR"/>
          </w:rPr>
          <w:t>연</w:t>
        </w:r>
      </w:ins>
      <w:r w:rsidRPr="00ED4019">
        <w:rPr>
          <w:rFonts w:ascii="Times New Roman" w:hAnsi="Times New Roman"/>
          <w:lang w:eastAsia="ko-KR"/>
        </w:rPr>
        <w:t xml:space="preserve">, </w:t>
      </w:r>
      <w:r w:rsidRPr="00ED4019">
        <w:rPr>
          <w:rFonts w:ascii="Times New Roman" w:hAnsi="Times New Roman"/>
          <w:lang w:eastAsia="ko-KR"/>
        </w:rPr>
        <w:t>월</w:t>
      </w:r>
      <w:r w:rsidRPr="00ED4019">
        <w:rPr>
          <w:rFonts w:ascii="Times New Roman" w:hAnsi="Times New Roman"/>
          <w:lang w:eastAsia="ko-KR"/>
        </w:rPr>
        <w:t xml:space="preserve">, </w:t>
      </w:r>
      <w:r w:rsidRPr="00ED4019">
        <w:rPr>
          <w:rFonts w:ascii="Times New Roman" w:hAnsi="Times New Roman"/>
          <w:lang w:eastAsia="ko-KR"/>
        </w:rPr>
        <w:t>일</w:t>
      </w:r>
      <w:r w:rsidRPr="00ED4019">
        <w:rPr>
          <w:rFonts w:ascii="Times New Roman" w:hAnsi="Times New Roman"/>
          <w:lang w:eastAsia="ko-KR"/>
        </w:rPr>
        <w:t xml:space="preserve">, </w:t>
      </w:r>
      <w:r w:rsidRPr="00ED4019">
        <w:rPr>
          <w:rFonts w:ascii="Times New Roman" w:hAnsi="Times New Roman"/>
          <w:lang w:eastAsia="ko-KR"/>
        </w:rPr>
        <w:t>시</w:t>
      </w:r>
      <w:r w:rsidRPr="00ED4019">
        <w:rPr>
          <w:rFonts w:ascii="Times New Roman" w:hAnsi="Times New Roman"/>
          <w:lang w:eastAsia="ko-KR"/>
        </w:rPr>
        <w:t xml:space="preserve">, </w:t>
      </w:r>
      <w:r w:rsidRPr="00ED4019">
        <w:rPr>
          <w:rFonts w:ascii="Times New Roman" w:hAnsi="Times New Roman"/>
          <w:lang w:eastAsia="ko-KR"/>
        </w:rPr>
        <w:t>분</w:t>
      </w:r>
      <w:r w:rsidRPr="00ED4019">
        <w:rPr>
          <w:rFonts w:ascii="Times New Roman" w:hAnsi="Times New Roman"/>
          <w:lang w:eastAsia="ko-KR"/>
        </w:rPr>
        <w:t xml:space="preserve">, </w:t>
      </w:r>
      <w:r w:rsidRPr="00ED4019">
        <w:rPr>
          <w:rFonts w:ascii="Times New Roman" w:hAnsi="Times New Roman"/>
          <w:lang w:eastAsia="ko-KR"/>
        </w:rPr>
        <w:t>초의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정보를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리</w:t>
      </w:r>
      <w:del w:id="538" w:author="제이펍 출판사" w:date="2021-03-14T18:51:00Z">
        <w:r w:rsidRPr="00ED4019" w:rsidDel="00650713">
          <w:rPr>
            <w:rFonts w:ascii="Times New Roman" w:hAnsi="Times New Roman"/>
            <w:lang w:eastAsia="ko-KR"/>
          </w:rPr>
          <w:delText>스트형태</w:delText>
        </w:r>
      </w:del>
      <w:ins w:id="539" w:author="제이펍 출판사" w:date="2021-03-14T18:51:00Z">
        <w:r w:rsidR="00650713">
          <w:rPr>
            <w:rFonts w:ascii="Times New Roman" w:hAnsi="Times New Roman"/>
            <w:lang w:eastAsia="ko-KR"/>
          </w:rPr>
          <w:t>스트</w:t>
        </w:r>
        <w:r w:rsidR="00650713">
          <w:rPr>
            <w:rFonts w:ascii="Times New Roman" w:hAnsi="Times New Roman"/>
            <w:lang w:eastAsia="ko-KR"/>
          </w:rPr>
          <w:t xml:space="preserve"> </w:t>
        </w:r>
        <w:r w:rsidR="00650713">
          <w:rPr>
            <w:rFonts w:ascii="Times New Roman" w:hAnsi="Times New Roman"/>
            <w:lang w:eastAsia="ko-KR"/>
          </w:rPr>
          <w:t>형태</w:t>
        </w:r>
      </w:ins>
      <w:r w:rsidRPr="00ED4019">
        <w:rPr>
          <w:rFonts w:ascii="Times New Roman" w:hAnsi="Times New Roman"/>
          <w:lang w:eastAsia="ko-KR"/>
        </w:rPr>
        <w:t>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기록하는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클래</w:t>
      </w:r>
      <w:del w:id="540" w:author="제이펍 출판사" w:date="2021-03-14T18:47:00Z">
        <w:r w:rsidRPr="00ED4019" w:rsidDel="00650713">
          <w:rPr>
            <w:rFonts w:ascii="Times New Roman" w:hAnsi="Times New Roman"/>
            <w:lang w:eastAsia="ko-KR"/>
          </w:rPr>
          <w:delText>스이다</w:delText>
        </w:r>
        <w:r w:rsidRPr="00ED4019" w:rsidDel="00650713">
          <w:rPr>
            <w:rFonts w:ascii="Times New Roman" w:hAnsi="Times New Roman"/>
            <w:lang w:eastAsia="ko-KR"/>
          </w:rPr>
          <w:delText>.</w:delText>
        </w:r>
      </w:del>
      <w:ins w:id="541" w:author="제이펍 출판사" w:date="2021-03-14T18:47:00Z">
        <w:r w:rsidR="00650713">
          <w:rPr>
            <w:rFonts w:ascii="Times New Roman" w:hAnsi="Times New Roman"/>
            <w:lang w:eastAsia="ko-KR"/>
          </w:rPr>
          <w:t>스다</w:t>
        </w:r>
        <w:r w:rsidR="00650713">
          <w:rPr>
            <w:rFonts w:ascii="Times New Roman" w:hAnsi="Times New Roman"/>
            <w:lang w:eastAsia="ko-KR"/>
          </w:rPr>
          <w:t>.</w:t>
        </w:r>
      </w:ins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Style w:val="VerbatimChar"/>
          <w:rFonts w:ascii="Times New Roman" w:hAnsi="Times New Roman"/>
          <w:lang w:eastAsia="ko-KR"/>
        </w:rPr>
        <w:t>POSIXlt</w:t>
      </w:r>
      <w:r w:rsidRPr="00ED4019">
        <w:rPr>
          <w:rFonts w:ascii="Times New Roman" w:hAnsi="Times New Roman"/>
          <w:lang w:eastAsia="ko-KR"/>
        </w:rPr>
        <w:t>는</w:t>
      </w:r>
      <w:r w:rsidRPr="00ED4019">
        <w:rPr>
          <w:rFonts w:ascii="Times New Roman" w:hAnsi="Times New Roman"/>
          <w:lang w:eastAsia="ko-KR"/>
        </w:rPr>
        <w:t xml:space="preserve"> 1900</w:t>
      </w:r>
      <w:r w:rsidRPr="00ED4019">
        <w:rPr>
          <w:rFonts w:ascii="Times New Roman" w:hAnsi="Times New Roman"/>
          <w:lang w:eastAsia="ko-KR"/>
        </w:rPr>
        <w:t>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이후로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계산되어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리스트가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만들</w:t>
      </w:r>
      <w:del w:id="542" w:author="제이펍 출판사" w:date="2021-03-14T18:51:00Z">
        <w:r w:rsidRPr="00ED4019" w:rsidDel="00650713">
          <w:rPr>
            <w:rFonts w:ascii="Times New Roman" w:hAnsi="Times New Roman"/>
            <w:lang w:eastAsia="ko-KR"/>
          </w:rPr>
          <w:delText>어</w:delText>
        </w:r>
        <w:r w:rsidRPr="00ED4019" w:rsidDel="00650713">
          <w:rPr>
            <w:rFonts w:ascii="Times New Roman" w:hAnsi="Times New Roman"/>
            <w:lang w:eastAsia="ko-KR"/>
          </w:rPr>
          <w:delText xml:space="preserve"> </w:delText>
        </w:r>
        <w:r w:rsidRPr="00ED4019" w:rsidDel="00650713">
          <w:rPr>
            <w:rFonts w:ascii="Times New Roman" w:hAnsi="Times New Roman"/>
            <w:lang w:eastAsia="ko-KR"/>
          </w:rPr>
          <w:delText>진</w:delText>
        </w:r>
      </w:del>
      <w:ins w:id="543" w:author="제이펍 출판사" w:date="2021-03-14T18:51:00Z">
        <w:r w:rsidR="00650713">
          <w:rPr>
            <w:rFonts w:ascii="Times New Roman" w:hAnsi="Times New Roman"/>
            <w:lang w:eastAsia="ko-KR"/>
          </w:rPr>
          <w:t>어진</w:t>
        </w:r>
      </w:ins>
      <w:r w:rsidRPr="00ED4019">
        <w:rPr>
          <w:rFonts w:ascii="Times New Roman" w:hAnsi="Times New Roman"/>
          <w:lang w:eastAsia="ko-KR"/>
        </w:rPr>
        <w:t>다</w:t>
      </w:r>
      <w:r w:rsidRPr="00ED4019">
        <w:rPr>
          <w:rFonts w:ascii="Times New Roman" w:hAnsi="Times New Roman"/>
          <w:lang w:eastAsia="ko-KR"/>
        </w:rPr>
        <w:t>.</w:t>
      </w:r>
    </w:p>
    <w:p w14:paraId="27833136" w14:textId="77777777" w:rsidR="00650713" w:rsidRPr="00ED4019" w:rsidRDefault="00650713">
      <w:pPr>
        <w:jc w:val="both"/>
        <w:rPr>
          <w:rFonts w:ascii="Times New Roman" w:hAnsi="Times New Roman"/>
          <w:lang w:eastAsia="ko-KR"/>
        </w:rPr>
        <w:pPrChange w:id="544" w:author="제이펍 출판사" w:date="2021-03-14T15:57:00Z">
          <w:pPr/>
        </w:pPrChange>
      </w:pPr>
    </w:p>
    <w:p w14:paraId="56D24C7C" w14:textId="705F2D75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545" w:author="제이펍 출판사" w:date="2021-03-14T15:57:00Z">
          <w:pPr>
            <w:pStyle w:val="SourceCode"/>
          </w:pPr>
        </w:pPrChange>
      </w:pPr>
      <w:r w:rsidRPr="00ED4019">
        <w:rPr>
          <w:rStyle w:val="CommentTok"/>
          <w:rFonts w:ascii="Times New Roman" w:hAnsi="Times New Roman"/>
        </w:rPr>
        <w:t xml:space="preserve"># </w:t>
      </w:r>
      <w:proofErr w:type="gramStart"/>
      <w:r w:rsidRPr="00ED4019">
        <w:rPr>
          <w:rStyle w:val="CommentTok"/>
          <w:rFonts w:ascii="Times New Roman" w:hAnsi="Times New Roman"/>
        </w:rPr>
        <w:t>character</w:t>
      </w:r>
      <w:r w:rsidRPr="00ED4019">
        <w:rPr>
          <w:rStyle w:val="CommentTok"/>
          <w:rFonts w:ascii="Times New Roman" w:hAnsi="Times New Roman"/>
        </w:rPr>
        <w:t>를</w:t>
      </w:r>
      <w:proofErr w:type="gramEnd"/>
      <w:r w:rsidRPr="00ED4019">
        <w:rPr>
          <w:rStyle w:val="CommentTok"/>
          <w:rFonts w:ascii="Times New Roman" w:hAnsi="Times New Roman"/>
        </w:rPr>
        <w:t xml:space="preserve"> POSIXct class</w:t>
      </w:r>
      <w:del w:id="546" w:author="제이펍 출판사" w:date="2021-03-14T18:30:00Z">
        <w:r w:rsidRPr="00ED4019" w:rsidDel="002A2B40">
          <w:rPr>
            <w:rStyle w:val="CommentTok"/>
            <w:rFonts w:ascii="Times New Roman" w:hAnsi="Times New Roman"/>
          </w:rPr>
          <w:delText xml:space="preserve"> </w:delText>
        </w:r>
        <w:r w:rsidRPr="00ED4019" w:rsidDel="002A2B40">
          <w:rPr>
            <w:rStyle w:val="CommentTok"/>
            <w:rFonts w:ascii="Times New Roman" w:hAnsi="Times New Roman"/>
          </w:rPr>
          <w:delText>로</w:delText>
        </w:r>
        <w:r w:rsidRPr="00ED4019" w:rsidDel="002A2B40">
          <w:rPr>
            <w:rStyle w:val="CommentTok"/>
            <w:rFonts w:ascii="Times New Roman" w:hAnsi="Times New Roman"/>
          </w:rPr>
          <w:delText xml:space="preserve"> </w:delText>
        </w:r>
      </w:del>
      <w:ins w:id="547" w:author="제이펍 출판사" w:date="2021-03-14T18:30:00Z">
        <w:r w:rsidR="002A2B40">
          <w:rPr>
            <w:rStyle w:val="CommentTok"/>
            <w:rFonts w:ascii="Times New Roman" w:hAnsi="Times New Roman"/>
          </w:rPr>
          <w:t>로</w:t>
        </w:r>
        <w:r w:rsidR="002A2B40">
          <w:rPr>
            <w:rStyle w:val="CommentTok"/>
            <w:rFonts w:ascii="Times New Roman" w:hAnsi="Times New Roman"/>
          </w:rPr>
          <w:t xml:space="preserve"> </w:t>
        </w:r>
      </w:ins>
      <w:r w:rsidRPr="00ED4019">
        <w:rPr>
          <w:rStyle w:val="CommentTok"/>
          <w:rFonts w:ascii="Times New Roman" w:hAnsi="Times New Roman"/>
        </w:rPr>
        <w:t>변환</w:t>
      </w:r>
      <w:r w:rsidRPr="00ED4019">
        <w:rPr>
          <w:rFonts w:ascii="Times New Roman" w:hAnsi="Times New Roman"/>
        </w:rPr>
        <w:br/>
      </w:r>
      <w:r w:rsidRPr="00ED4019">
        <w:rPr>
          <w:rStyle w:val="FunctionTok"/>
          <w:rFonts w:ascii="Times New Roman" w:hAnsi="Times New Roman"/>
        </w:rPr>
        <w:t>as.POSIXct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StringTok"/>
          <w:rFonts w:ascii="Times New Roman" w:hAnsi="Times New Roman"/>
        </w:rPr>
        <w:t>'2021-01-31 12:34:56'</w:t>
      </w:r>
      <w:r w:rsidRPr="00ED4019">
        <w:rPr>
          <w:rStyle w:val="NormalTok"/>
          <w:rFonts w:ascii="Times New Roman" w:hAnsi="Times New Roman"/>
        </w:rPr>
        <w:t>)</w:t>
      </w:r>
    </w:p>
    <w:p w14:paraId="5CCD0617" w14:textId="77777777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548" w:author="제이펍 출판사" w:date="2021-03-14T15:57:00Z">
          <w:pPr>
            <w:pStyle w:val="SourceCode"/>
          </w:pPr>
        </w:pPrChange>
      </w:pPr>
      <w:r w:rsidRPr="00ED4019">
        <w:rPr>
          <w:rStyle w:val="VerbatimChar"/>
          <w:rFonts w:ascii="Times New Roman" w:hAnsi="Times New Roman"/>
        </w:rPr>
        <w:t>[1] "2021-01-31 12:34:56 KST"</w:t>
      </w:r>
    </w:p>
    <w:p w14:paraId="406F806A" w14:textId="77777777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549" w:author="제이펍 출판사" w:date="2021-03-14T15:57:00Z">
          <w:pPr>
            <w:pStyle w:val="SourceCode"/>
          </w:pPr>
        </w:pPrChange>
      </w:pPr>
      <w:r w:rsidRPr="00ED4019">
        <w:rPr>
          <w:rStyle w:val="CommentTok"/>
          <w:rFonts w:ascii="Times New Roman" w:hAnsi="Times New Roman"/>
        </w:rPr>
        <w:t># POSIXct</w:t>
      </w:r>
      <w:r w:rsidRPr="00ED4019">
        <w:rPr>
          <w:rStyle w:val="CommentTok"/>
          <w:rFonts w:ascii="Times New Roman" w:hAnsi="Times New Roman"/>
        </w:rPr>
        <w:t>를</w:t>
      </w:r>
      <w:r w:rsidRPr="00ED4019">
        <w:rPr>
          <w:rStyle w:val="CommentTok"/>
          <w:rFonts w:ascii="Times New Roman" w:hAnsi="Times New Roman"/>
        </w:rPr>
        <w:t xml:space="preserve"> </w:t>
      </w:r>
      <w:r w:rsidRPr="00ED4019">
        <w:rPr>
          <w:rStyle w:val="CommentTok"/>
          <w:rFonts w:ascii="Times New Roman" w:hAnsi="Times New Roman"/>
        </w:rPr>
        <w:t>해제하면</w:t>
      </w:r>
      <w:r w:rsidRPr="00ED4019">
        <w:rPr>
          <w:rStyle w:val="CommentTok"/>
          <w:rFonts w:ascii="Times New Roman" w:hAnsi="Times New Roman"/>
        </w:rPr>
        <w:t xml:space="preserve"> </w:t>
      </w:r>
      <w:r w:rsidRPr="00ED4019">
        <w:rPr>
          <w:rStyle w:val="CommentTok"/>
          <w:rFonts w:ascii="Times New Roman" w:hAnsi="Times New Roman"/>
        </w:rPr>
        <w:t>정수</w:t>
      </w:r>
      <w:r w:rsidRPr="00ED4019">
        <w:rPr>
          <w:rFonts w:ascii="Times New Roman" w:hAnsi="Times New Roman"/>
        </w:rPr>
        <w:br/>
      </w:r>
      <w:proofErr w:type="gramStart"/>
      <w:r w:rsidRPr="00ED4019">
        <w:rPr>
          <w:rStyle w:val="FunctionTok"/>
          <w:rFonts w:ascii="Times New Roman" w:hAnsi="Times New Roman"/>
        </w:rPr>
        <w:t>unclass</w:t>
      </w:r>
      <w:r w:rsidRPr="00ED4019">
        <w:rPr>
          <w:rStyle w:val="NormalTok"/>
          <w:rFonts w:ascii="Times New Roman" w:hAnsi="Times New Roman"/>
        </w:rPr>
        <w:t>(</w:t>
      </w:r>
      <w:proofErr w:type="gramEnd"/>
      <w:r w:rsidRPr="00ED4019">
        <w:rPr>
          <w:rStyle w:val="FunctionTok"/>
          <w:rFonts w:ascii="Times New Roman" w:hAnsi="Times New Roman"/>
        </w:rPr>
        <w:t>as.POSIXct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StringTok"/>
          <w:rFonts w:ascii="Times New Roman" w:hAnsi="Times New Roman"/>
        </w:rPr>
        <w:t>'2021-01-31 12:34:55'</w:t>
      </w:r>
      <w:r w:rsidRPr="00ED4019">
        <w:rPr>
          <w:rStyle w:val="NormalTok"/>
          <w:rFonts w:ascii="Times New Roman" w:hAnsi="Times New Roman"/>
        </w:rPr>
        <w:t>))</w:t>
      </w:r>
    </w:p>
    <w:p w14:paraId="109E371B" w14:textId="77777777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550" w:author="제이펍 출판사" w:date="2021-03-14T15:57:00Z">
          <w:pPr>
            <w:pStyle w:val="SourceCode"/>
          </w:pPr>
        </w:pPrChange>
      </w:pPr>
      <w:r w:rsidRPr="00ED4019">
        <w:rPr>
          <w:rStyle w:val="VerbatimChar"/>
          <w:rFonts w:ascii="Times New Roman" w:hAnsi="Times New Roman"/>
        </w:rPr>
        <w:t>[1] 1612064095</w:t>
      </w:r>
      <w:r w:rsidRPr="00ED4019">
        <w:rPr>
          <w:rFonts w:ascii="Times New Roman" w:hAnsi="Times New Roman"/>
        </w:rPr>
        <w:br/>
      </w:r>
      <w:proofErr w:type="gramStart"/>
      <w:r w:rsidRPr="00ED4019">
        <w:rPr>
          <w:rStyle w:val="VerbatimChar"/>
          <w:rFonts w:ascii="Times New Roman" w:hAnsi="Times New Roman"/>
        </w:rPr>
        <w:t>attr(</w:t>
      </w:r>
      <w:proofErr w:type="gramEnd"/>
      <w:r w:rsidRPr="00ED4019">
        <w:rPr>
          <w:rStyle w:val="VerbatimChar"/>
          <w:rFonts w:ascii="Times New Roman" w:hAnsi="Times New Roman"/>
        </w:rPr>
        <w:t>,"tzone")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[1] ""</w:t>
      </w:r>
    </w:p>
    <w:p w14:paraId="20B4BD0F" w14:textId="0E5FC516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551" w:author="제이펍 출판사" w:date="2021-03-14T15:57:00Z">
          <w:pPr>
            <w:pStyle w:val="SourceCode"/>
          </w:pPr>
        </w:pPrChange>
      </w:pPr>
      <w:r w:rsidRPr="00ED4019">
        <w:rPr>
          <w:rStyle w:val="CommentTok"/>
          <w:rFonts w:ascii="Times New Roman" w:hAnsi="Times New Roman"/>
        </w:rPr>
        <w:t xml:space="preserve"># </w:t>
      </w:r>
      <w:proofErr w:type="gramStart"/>
      <w:r w:rsidRPr="00ED4019">
        <w:rPr>
          <w:rStyle w:val="CommentTok"/>
          <w:rFonts w:ascii="Times New Roman" w:hAnsi="Times New Roman"/>
        </w:rPr>
        <w:t>character</w:t>
      </w:r>
      <w:r w:rsidRPr="00ED4019">
        <w:rPr>
          <w:rStyle w:val="CommentTok"/>
          <w:rFonts w:ascii="Times New Roman" w:hAnsi="Times New Roman"/>
        </w:rPr>
        <w:t>를</w:t>
      </w:r>
      <w:proofErr w:type="gramEnd"/>
      <w:r w:rsidRPr="00ED4019">
        <w:rPr>
          <w:rStyle w:val="CommentTok"/>
          <w:rFonts w:ascii="Times New Roman" w:hAnsi="Times New Roman"/>
        </w:rPr>
        <w:t xml:space="preserve"> POSIXlt class</w:t>
      </w:r>
      <w:del w:id="552" w:author="제이펍 출판사" w:date="2021-03-14T18:30:00Z">
        <w:r w:rsidRPr="00ED4019" w:rsidDel="002A2B40">
          <w:rPr>
            <w:rStyle w:val="CommentTok"/>
            <w:rFonts w:ascii="Times New Roman" w:hAnsi="Times New Roman"/>
          </w:rPr>
          <w:delText xml:space="preserve"> </w:delText>
        </w:r>
        <w:r w:rsidRPr="00ED4019" w:rsidDel="002A2B40">
          <w:rPr>
            <w:rStyle w:val="CommentTok"/>
            <w:rFonts w:ascii="Times New Roman" w:hAnsi="Times New Roman"/>
          </w:rPr>
          <w:delText>로</w:delText>
        </w:r>
        <w:r w:rsidRPr="00ED4019" w:rsidDel="002A2B40">
          <w:rPr>
            <w:rStyle w:val="CommentTok"/>
            <w:rFonts w:ascii="Times New Roman" w:hAnsi="Times New Roman"/>
          </w:rPr>
          <w:delText xml:space="preserve"> </w:delText>
        </w:r>
      </w:del>
      <w:ins w:id="553" w:author="제이펍 출판사" w:date="2021-03-14T18:30:00Z">
        <w:r w:rsidR="002A2B40">
          <w:rPr>
            <w:rStyle w:val="CommentTok"/>
            <w:rFonts w:ascii="Times New Roman" w:hAnsi="Times New Roman"/>
          </w:rPr>
          <w:t>로</w:t>
        </w:r>
        <w:r w:rsidR="002A2B40">
          <w:rPr>
            <w:rStyle w:val="CommentTok"/>
            <w:rFonts w:ascii="Times New Roman" w:hAnsi="Times New Roman"/>
          </w:rPr>
          <w:t xml:space="preserve"> </w:t>
        </w:r>
      </w:ins>
      <w:r w:rsidRPr="00ED4019">
        <w:rPr>
          <w:rStyle w:val="CommentTok"/>
          <w:rFonts w:ascii="Times New Roman" w:hAnsi="Times New Roman"/>
        </w:rPr>
        <w:t>변환</w:t>
      </w:r>
      <w:r w:rsidRPr="00ED4019">
        <w:rPr>
          <w:rFonts w:ascii="Times New Roman" w:hAnsi="Times New Roman"/>
        </w:rPr>
        <w:br/>
      </w:r>
      <w:r w:rsidRPr="00ED4019">
        <w:rPr>
          <w:rStyle w:val="FunctionTok"/>
          <w:rFonts w:ascii="Times New Roman" w:hAnsi="Times New Roman"/>
        </w:rPr>
        <w:t>as.POSIXlt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StringTok"/>
          <w:rFonts w:ascii="Times New Roman" w:hAnsi="Times New Roman"/>
        </w:rPr>
        <w:t>'2021-01-31 12:34:56'</w:t>
      </w:r>
      <w:r w:rsidRPr="00ED4019">
        <w:rPr>
          <w:rStyle w:val="NormalTok"/>
          <w:rFonts w:ascii="Times New Roman" w:hAnsi="Times New Roman"/>
        </w:rPr>
        <w:t xml:space="preserve">)  </w:t>
      </w:r>
    </w:p>
    <w:p w14:paraId="50C5AF68" w14:textId="77777777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554" w:author="제이펍 출판사" w:date="2021-03-14T15:57:00Z">
          <w:pPr>
            <w:pStyle w:val="SourceCode"/>
          </w:pPr>
        </w:pPrChange>
      </w:pPr>
      <w:r w:rsidRPr="00ED4019">
        <w:rPr>
          <w:rStyle w:val="VerbatimChar"/>
          <w:rFonts w:ascii="Times New Roman" w:hAnsi="Times New Roman"/>
        </w:rPr>
        <w:t>[1] "2021-01-31 12:34:56 KST"</w:t>
      </w:r>
    </w:p>
    <w:p w14:paraId="4AE70325" w14:textId="77777777" w:rsidR="00FD7B2A" w:rsidRPr="00ED4019" w:rsidRDefault="00FD7B2A">
      <w:pPr>
        <w:pStyle w:val="SourceCode"/>
        <w:jc w:val="both"/>
        <w:rPr>
          <w:rStyle w:val="CommentTok"/>
          <w:rFonts w:ascii="Times New Roman" w:hAnsi="Times New Roman"/>
          <w:i w:val="0"/>
        </w:rPr>
        <w:pPrChange w:id="555" w:author="제이펍 출판사" w:date="2021-03-14T15:57:00Z">
          <w:pPr>
            <w:pStyle w:val="SourceCode"/>
          </w:pPr>
        </w:pPrChange>
      </w:pPr>
      <w:r w:rsidRPr="00ED4019">
        <w:rPr>
          <w:rStyle w:val="CommentTok"/>
          <w:rFonts w:ascii="Times New Roman" w:hAnsi="Times New Roman"/>
        </w:rPr>
        <w:t># POSIXlt</w:t>
      </w:r>
      <w:r w:rsidRPr="00ED4019">
        <w:rPr>
          <w:rStyle w:val="CommentTok"/>
          <w:rFonts w:ascii="Times New Roman" w:hAnsi="Times New Roman"/>
        </w:rPr>
        <w:t>를</w:t>
      </w:r>
      <w:r w:rsidRPr="00ED4019">
        <w:rPr>
          <w:rStyle w:val="CommentTok"/>
          <w:rFonts w:ascii="Times New Roman" w:hAnsi="Times New Roman"/>
        </w:rPr>
        <w:t xml:space="preserve"> </w:t>
      </w:r>
      <w:r w:rsidRPr="00ED4019">
        <w:rPr>
          <w:rStyle w:val="CommentTok"/>
          <w:rFonts w:ascii="Times New Roman" w:hAnsi="Times New Roman"/>
        </w:rPr>
        <w:t>해제하면</w:t>
      </w:r>
      <w:r w:rsidRPr="00ED4019">
        <w:rPr>
          <w:rStyle w:val="CommentTok"/>
          <w:rFonts w:ascii="Times New Roman" w:hAnsi="Times New Roman"/>
        </w:rPr>
        <w:t xml:space="preserve"> list</w:t>
      </w:r>
      <w:r w:rsidRPr="00ED4019">
        <w:rPr>
          <w:rFonts w:ascii="Times New Roman" w:hAnsi="Times New Roman"/>
        </w:rPr>
        <w:br/>
      </w:r>
      <w:proofErr w:type="gramStart"/>
      <w:r w:rsidRPr="00ED4019">
        <w:rPr>
          <w:rStyle w:val="FunctionTok"/>
          <w:rFonts w:ascii="Times New Roman" w:hAnsi="Times New Roman"/>
          <w:color w:val="auto"/>
        </w:rPr>
        <w:t>unclass</w:t>
      </w:r>
      <w:r w:rsidRPr="00ED4019">
        <w:rPr>
          <w:rStyle w:val="CommentTok"/>
          <w:rFonts w:ascii="Times New Roman" w:hAnsi="Times New Roman"/>
        </w:rPr>
        <w:t>(</w:t>
      </w:r>
      <w:proofErr w:type="gramEnd"/>
      <w:r w:rsidRPr="00ED4019">
        <w:rPr>
          <w:rStyle w:val="CommentTok"/>
          <w:rFonts w:ascii="Times New Roman" w:hAnsi="Times New Roman"/>
        </w:rPr>
        <w:t>as.POSIXlt(</w:t>
      </w:r>
      <w:r w:rsidRPr="00ED4019">
        <w:rPr>
          <w:rStyle w:val="StringTok"/>
          <w:rFonts w:ascii="Times New Roman" w:hAnsi="Times New Roman"/>
        </w:rPr>
        <w:t>'2021-12-31 12:34:</w:t>
      </w:r>
      <w:commentRangeStart w:id="556"/>
      <w:commentRangeStart w:id="557"/>
      <w:r w:rsidRPr="00ED4019">
        <w:rPr>
          <w:rStyle w:val="StringTok"/>
          <w:rFonts w:ascii="Times New Roman" w:hAnsi="Times New Roman"/>
        </w:rPr>
        <w:t>56</w:t>
      </w:r>
      <w:commentRangeEnd w:id="556"/>
      <w:r w:rsidR="00900928">
        <w:rPr>
          <w:rStyle w:val="af3"/>
          <w:kern w:val="0"/>
          <w:lang w:eastAsia="en-US"/>
        </w:rPr>
        <w:commentReference w:id="556"/>
      </w:r>
      <w:commentRangeEnd w:id="557"/>
      <w:r w:rsidR="00F93F70">
        <w:rPr>
          <w:rStyle w:val="af3"/>
          <w:kern w:val="0"/>
          <w:lang w:eastAsia="en-US"/>
        </w:rPr>
        <w:commentReference w:id="557"/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CommentTok"/>
          <w:rFonts w:ascii="Times New Roman" w:hAnsi="Times New Roman"/>
        </w:rPr>
        <w:t>)</w:t>
      </w:r>
    </w:p>
    <w:p w14:paraId="1B707E88" w14:textId="77777777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558" w:author="제이펍 출판사" w:date="2021-03-14T15:57:00Z">
          <w:pPr>
            <w:pStyle w:val="SourceCode"/>
          </w:pPr>
        </w:pPrChange>
      </w:pPr>
      <w:r w:rsidRPr="00ED4019">
        <w:rPr>
          <w:rStyle w:val="CommentTok"/>
          <w:rFonts w:ascii="Times New Roman" w:hAnsi="Times New Roman"/>
          <w:lang w:eastAsia="ko-KR"/>
        </w:rPr>
        <w:t># POSIXlt</w:t>
      </w:r>
      <w:r w:rsidRPr="00ED4019">
        <w:rPr>
          <w:rStyle w:val="CommentTok"/>
          <w:rFonts w:ascii="Times New Roman" w:hAnsi="Times New Roman"/>
          <w:lang w:eastAsia="ko-KR"/>
        </w:rPr>
        <w:t>에서</w:t>
      </w:r>
      <w:r w:rsidRPr="00ED4019">
        <w:rPr>
          <w:rStyle w:val="CommentTok"/>
          <w:rFonts w:ascii="Times New Roman" w:hAnsi="Times New Roman"/>
          <w:lang w:eastAsia="ko-KR"/>
        </w:rPr>
        <w:t xml:space="preserve"> 1900</w:t>
      </w:r>
      <w:r w:rsidRPr="00ED4019">
        <w:rPr>
          <w:rStyle w:val="CommentTok"/>
          <w:rFonts w:ascii="Times New Roman" w:hAnsi="Times New Roman"/>
          <w:lang w:eastAsia="ko-KR"/>
        </w:rPr>
        <w:t>년</w:t>
      </w:r>
      <w:r w:rsidRPr="00ED4019">
        <w:rPr>
          <w:rStyle w:val="CommentTok"/>
          <w:rFonts w:ascii="Times New Roman" w:hAnsi="Times New Roman"/>
          <w:lang w:eastAsia="ko-KR"/>
        </w:rPr>
        <w:t xml:space="preserve"> </w:t>
      </w:r>
      <w:r w:rsidRPr="00ED4019">
        <w:rPr>
          <w:rStyle w:val="CommentTok"/>
          <w:rFonts w:ascii="Times New Roman" w:hAnsi="Times New Roman"/>
          <w:lang w:eastAsia="ko-KR"/>
        </w:rPr>
        <w:t>이후</w:t>
      </w:r>
      <w:r w:rsidRPr="00ED4019">
        <w:rPr>
          <w:rStyle w:val="CommentTok"/>
          <w:rFonts w:ascii="Times New Roman" w:hAnsi="Times New Roman"/>
          <w:lang w:eastAsia="ko-KR"/>
        </w:rPr>
        <w:t xml:space="preserve"> </w:t>
      </w:r>
      <w:r w:rsidRPr="00ED4019">
        <w:rPr>
          <w:rStyle w:val="CommentTok"/>
          <w:rFonts w:ascii="Times New Roman" w:hAnsi="Times New Roman"/>
          <w:lang w:eastAsia="ko-KR"/>
        </w:rPr>
        <w:t>연도를</w:t>
      </w:r>
      <w:r w:rsidRPr="00ED4019">
        <w:rPr>
          <w:rStyle w:val="CommentTok"/>
          <w:rFonts w:ascii="Times New Roman" w:hAnsi="Times New Roman"/>
          <w:lang w:eastAsia="ko-KR"/>
        </w:rPr>
        <w:t xml:space="preserve"> </w:t>
      </w:r>
      <w:r w:rsidRPr="00ED4019">
        <w:rPr>
          <w:rStyle w:val="CommentTok"/>
          <w:rFonts w:ascii="Times New Roman" w:hAnsi="Times New Roman"/>
          <w:lang w:eastAsia="ko-KR"/>
        </w:rPr>
        <w:t>추출</w:t>
      </w:r>
      <w:r w:rsidRPr="00ED4019">
        <w:rPr>
          <w:rFonts w:ascii="Times New Roman" w:hAnsi="Times New Roman"/>
        </w:rPr>
        <w:br/>
      </w:r>
      <w:proofErr w:type="gramStart"/>
      <w:r w:rsidRPr="00ED4019">
        <w:rPr>
          <w:rStyle w:val="FunctionTok"/>
          <w:rFonts w:ascii="Times New Roman" w:hAnsi="Times New Roman"/>
          <w:lang w:eastAsia="ko-KR"/>
        </w:rPr>
        <w:t>as.POSIXlt</w:t>
      </w:r>
      <w:proofErr w:type="gramEnd"/>
      <w:r w:rsidRPr="00ED4019">
        <w:rPr>
          <w:rStyle w:val="NormalTok"/>
          <w:rFonts w:ascii="Times New Roman" w:hAnsi="Times New Roman"/>
          <w:lang w:eastAsia="ko-KR"/>
        </w:rPr>
        <w:t>(</w:t>
      </w:r>
      <w:r w:rsidRPr="00ED4019">
        <w:rPr>
          <w:rStyle w:val="StringTok"/>
          <w:rFonts w:ascii="Times New Roman" w:hAnsi="Times New Roman"/>
          <w:lang w:eastAsia="ko-KR"/>
        </w:rPr>
        <w:t>'2021-12-31 12:34:56'</w:t>
      </w:r>
      <w:r w:rsidRPr="00ED4019">
        <w:rPr>
          <w:rStyle w:val="NormalTok"/>
          <w:rFonts w:ascii="Times New Roman" w:hAnsi="Times New Roman"/>
          <w:lang w:eastAsia="ko-KR"/>
        </w:rPr>
        <w:t>)</w:t>
      </w:r>
      <w:r w:rsidRPr="00ED4019">
        <w:rPr>
          <w:rStyle w:val="SpecialCharTok"/>
          <w:rFonts w:ascii="Times New Roman" w:hAnsi="Times New Roman"/>
          <w:lang w:eastAsia="ko-KR"/>
        </w:rPr>
        <w:t>$</w:t>
      </w:r>
      <w:r w:rsidRPr="00ED4019">
        <w:rPr>
          <w:rStyle w:val="NormalTok"/>
          <w:rFonts w:ascii="Times New Roman" w:hAnsi="Times New Roman"/>
          <w:lang w:eastAsia="ko-KR"/>
        </w:rPr>
        <w:t xml:space="preserve">year  </w:t>
      </w:r>
    </w:p>
    <w:p w14:paraId="45B2E3F3" w14:textId="77777777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559" w:author="제이펍 출판사" w:date="2021-03-14T15:57:00Z">
          <w:pPr>
            <w:pStyle w:val="SourceCode"/>
          </w:pPr>
        </w:pPrChange>
      </w:pPr>
      <w:r w:rsidRPr="00ED4019">
        <w:rPr>
          <w:rStyle w:val="VerbatimChar"/>
          <w:rFonts w:ascii="Times New Roman" w:hAnsi="Times New Roman"/>
          <w:lang w:eastAsia="ko-KR"/>
        </w:rPr>
        <w:t>[1] 121</w:t>
      </w:r>
    </w:p>
    <w:p w14:paraId="7ADFB21F" w14:textId="77777777" w:rsidR="00FD7B2A" w:rsidRDefault="00FD7B2A">
      <w:pPr>
        <w:pStyle w:val="comment"/>
        <w:ind w:left="482"/>
        <w:jc w:val="both"/>
        <w:rPr>
          <w:lang w:eastAsia="ko-KR"/>
        </w:rPr>
        <w:pPrChange w:id="560" w:author="제이펍 출판사" w:date="2021-03-14T15:57:00Z">
          <w:pPr>
            <w:pStyle w:val="comment"/>
            <w:ind w:left="482"/>
          </w:pPr>
        </w:pPrChange>
      </w:pPr>
      <w:r>
        <w:rPr>
          <w:lang w:eastAsia="ko-KR"/>
        </w:rPr>
        <w:t>코드 설명</w:t>
      </w:r>
    </w:p>
    <w:p w14:paraId="72C14F16" w14:textId="77777777" w:rsidR="00FD7B2A" w:rsidRDefault="00FD7B2A">
      <w:pPr>
        <w:pStyle w:val="comment"/>
        <w:numPr>
          <w:ilvl w:val="0"/>
          <w:numId w:val="4"/>
        </w:numPr>
        <w:jc w:val="both"/>
        <w:rPr>
          <w:lang w:eastAsia="ko-KR"/>
        </w:rPr>
        <w:pPrChange w:id="561" w:author="제이펍 출판사" w:date="2021-03-14T15:57:00Z">
          <w:pPr>
            <w:pStyle w:val="comment"/>
            <w:numPr>
              <w:numId w:val="4"/>
            </w:numPr>
            <w:ind w:left="842" w:hanging="360"/>
          </w:pPr>
        </w:pPrChange>
      </w:pPr>
      <w:proofErr w:type="gramStart"/>
      <w:r w:rsidRPr="00ED4019">
        <w:rPr>
          <w:rStyle w:val="VerbatimChar"/>
          <w:rFonts w:ascii="Times New Roman" w:hAnsi="Times New Roman"/>
          <w:lang w:eastAsia="ko-KR"/>
        </w:rPr>
        <w:t>as.POSIXct</w:t>
      </w:r>
      <w:proofErr w:type="gramEnd"/>
      <w:r w:rsidRPr="00ED4019">
        <w:rPr>
          <w:rStyle w:val="VerbatimChar"/>
          <w:rFonts w:ascii="Times New Roman" w:hAnsi="Times New Roman"/>
          <w:lang w:eastAsia="ko-KR"/>
        </w:rPr>
        <w:t>()</w:t>
      </w:r>
      <w:r>
        <w:rPr>
          <w:lang w:eastAsia="ko-KR"/>
        </w:rPr>
        <w:t>는 벡터로 전달된 데이터를 POSIXct 클래스로 변환</w:t>
      </w:r>
    </w:p>
    <w:p w14:paraId="7D03FAB2" w14:textId="77777777" w:rsidR="00FD7B2A" w:rsidRDefault="00FD7B2A">
      <w:pPr>
        <w:pStyle w:val="comment"/>
        <w:numPr>
          <w:ilvl w:val="0"/>
          <w:numId w:val="4"/>
        </w:numPr>
        <w:jc w:val="both"/>
        <w:rPr>
          <w:lang w:eastAsia="ko-KR"/>
        </w:rPr>
        <w:pPrChange w:id="562" w:author="제이펍 출판사" w:date="2021-03-14T15:57:00Z">
          <w:pPr>
            <w:pStyle w:val="comment"/>
            <w:numPr>
              <w:numId w:val="4"/>
            </w:numPr>
            <w:ind w:left="842" w:hanging="360"/>
          </w:pPr>
        </w:pPrChange>
      </w:pPr>
      <w:r>
        <w:rPr>
          <w:lang w:eastAsia="ko-KR"/>
        </w:rPr>
        <w:t>POSIXct class를 해체(</w:t>
      </w:r>
      <w:r w:rsidRPr="00ED4019">
        <w:rPr>
          <w:rStyle w:val="VerbatimChar"/>
          <w:rFonts w:ascii="Times New Roman" w:hAnsi="Times New Roman"/>
          <w:lang w:eastAsia="ko-KR"/>
        </w:rPr>
        <w:t>unclass()</w:t>
      </w:r>
      <w:r>
        <w:rPr>
          <w:lang w:eastAsia="ko-KR"/>
        </w:rPr>
        <w:t>)하면 내부적으로 저장된 1970년 이후의 해당 시간까지의 초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수가 보임</w:t>
      </w:r>
    </w:p>
    <w:p w14:paraId="1CB57AAC" w14:textId="77777777" w:rsidR="00FD7B2A" w:rsidRDefault="00FD7B2A">
      <w:pPr>
        <w:pStyle w:val="comment"/>
        <w:numPr>
          <w:ilvl w:val="0"/>
          <w:numId w:val="4"/>
        </w:numPr>
        <w:jc w:val="both"/>
        <w:rPr>
          <w:lang w:eastAsia="ko-KR"/>
        </w:rPr>
        <w:pPrChange w:id="563" w:author="제이펍 출판사" w:date="2021-03-14T15:57:00Z">
          <w:pPr>
            <w:pStyle w:val="comment"/>
            <w:numPr>
              <w:numId w:val="4"/>
            </w:numPr>
            <w:ind w:left="842" w:hanging="360"/>
          </w:pPr>
        </w:pPrChange>
      </w:pPr>
      <w:proofErr w:type="gramStart"/>
      <w:r w:rsidRPr="00ED4019">
        <w:rPr>
          <w:rStyle w:val="VerbatimChar"/>
          <w:rFonts w:ascii="Times New Roman" w:hAnsi="Times New Roman"/>
          <w:lang w:eastAsia="ko-KR"/>
        </w:rPr>
        <w:t>as.POSIXlt</w:t>
      </w:r>
      <w:proofErr w:type="gramEnd"/>
      <w:r w:rsidRPr="00ED4019">
        <w:rPr>
          <w:rStyle w:val="VerbatimChar"/>
          <w:rFonts w:ascii="Times New Roman" w:hAnsi="Times New Roman"/>
          <w:lang w:eastAsia="ko-KR"/>
        </w:rPr>
        <w:t>()</w:t>
      </w:r>
      <w:r>
        <w:rPr>
          <w:lang w:eastAsia="ko-KR"/>
        </w:rPr>
        <w:t xml:space="preserve">는 벡터로 전달된 데이터를 </w:t>
      </w:r>
      <w:r w:rsidRPr="00ED4019">
        <w:rPr>
          <w:rStyle w:val="VerbatimChar"/>
          <w:rFonts w:ascii="Times New Roman" w:hAnsi="Times New Roman"/>
          <w:lang w:eastAsia="ko-KR"/>
        </w:rPr>
        <w:t>POSIXlt</w:t>
      </w:r>
      <w:r>
        <w:rPr>
          <w:lang w:eastAsia="ko-KR"/>
        </w:rPr>
        <w:t xml:space="preserve"> 클래스로 변환</w:t>
      </w:r>
    </w:p>
    <w:p w14:paraId="792FE3A2" w14:textId="77777777" w:rsidR="00FD7B2A" w:rsidRDefault="00FD7B2A">
      <w:pPr>
        <w:pStyle w:val="comment"/>
        <w:numPr>
          <w:ilvl w:val="0"/>
          <w:numId w:val="4"/>
        </w:numPr>
        <w:jc w:val="both"/>
        <w:rPr>
          <w:lang w:eastAsia="ko-KR"/>
        </w:rPr>
        <w:pPrChange w:id="564" w:author="제이펍 출판사" w:date="2021-03-14T15:57:00Z">
          <w:pPr>
            <w:pStyle w:val="comment"/>
            <w:numPr>
              <w:numId w:val="4"/>
            </w:numPr>
            <w:ind w:left="842" w:hanging="360"/>
          </w:pPr>
        </w:pPrChange>
      </w:pPr>
      <w:r w:rsidRPr="00ED4019">
        <w:rPr>
          <w:rStyle w:val="VerbatimChar"/>
          <w:rFonts w:ascii="Times New Roman" w:hAnsi="Times New Roman"/>
          <w:lang w:eastAsia="ko-KR"/>
        </w:rPr>
        <w:lastRenderedPageBreak/>
        <w:t>POSIXlt</w:t>
      </w:r>
      <w:r>
        <w:rPr>
          <w:lang w:eastAsia="ko-KR"/>
        </w:rPr>
        <w:t xml:space="preserve"> class를 해체하면 리스트로 저장된 날짜 속성이 보임</w:t>
      </w:r>
    </w:p>
    <w:p w14:paraId="3D3CC52C" w14:textId="77777777" w:rsidR="00FD7B2A" w:rsidRDefault="00FD7B2A">
      <w:pPr>
        <w:pStyle w:val="comment"/>
        <w:numPr>
          <w:ilvl w:val="0"/>
          <w:numId w:val="4"/>
        </w:numPr>
        <w:jc w:val="both"/>
        <w:rPr>
          <w:lang w:eastAsia="ko-KR"/>
        </w:rPr>
        <w:pPrChange w:id="565" w:author="제이펍 출판사" w:date="2021-03-14T15:57:00Z">
          <w:pPr>
            <w:pStyle w:val="comment"/>
            <w:numPr>
              <w:numId w:val="4"/>
            </w:numPr>
            <w:ind w:left="842" w:hanging="360"/>
          </w:pPr>
        </w:pPrChange>
      </w:pPr>
      <w:r w:rsidRPr="00ED4019">
        <w:rPr>
          <w:rStyle w:val="VerbatimChar"/>
          <w:rFonts w:ascii="Times New Roman" w:hAnsi="Times New Roman"/>
          <w:lang w:eastAsia="ko-KR"/>
        </w:rPr>
        <w:t>POSIXlt</w:t>
      </w:r>
      <w:r>
        <w:rPr>
          <w:lang w:eastAsia="ko-KR"/>
        </w:rPr>
        <w:t xml:space="preserve">에서 날짜 속성을 뽑아내려면 </w:t>
      </w:r>
      <w:r w:rsidRPr="003A47F0">
        <w:rPr>
          <w:lang w:eastAsia="ko-KR"/>
        </w:rPr>
        <w:t>$속성명</w:t>
      </w:r>
      <w:r>
        <w:rPr>
          <w:rFonts w:hint="eastAsia"/>
          <w:lang w:eastAsia="ko-KR"/>
        </w:rPr>
        <w:t>을</w:t>
      </w:r>
      <w:r>
        <w:rPr>
          <w:lang w:eastAsia="ko-KR"/>
        </w:rPr>
        <w:t xml:space="preserve"> 사용</w:t>
      </w:r>
    </w:p>
    <w:p w14:paraId="5F65049F" w14:textId="4E0CCE92" w:rsidR="00FD7B2A" w:rsidRDefault="003C1ADE">
      <w:pPr>
        <w:pStyle w:val="2"/>
        <w:numPr>
          <w:ilvl w:val="0"/>
          <w:numId w:val="0"/>
        </w:numPr>
        <w:ind w:left="760"/>
        <w:jc w:val="both"/>
        <w:rPr>
          <w:lang w:eastAsia="ko-KR"/>
        </w:rPr>
        <w:pPrChange w:id="566" w:author="제이펍 출판사" w:date="2021-03-14T18:40:00Z">
          <w:pPr>
            <w:pStyle w:val="2"/>
          </w:pPr>
        </w:pPrChange>
      </w:pPr>
      <w:bookmarkStart w:id="567" w:name="yearmon-yearqtr-class"/>
      <w:bookmarkEnd w:id="522"/>
      <w:ins w:id="568" w:author="제이펍 출판사" w:date="2021-03-14T18:40:00Z">
        <w:r>
          <w:rPr>
            <w:lang w:eastAsia="ko-KR"/>
          </w:rPr>
          <w:t xml:space="preserve">2.1.3 </w:t>
        </w:r>
      </w:ins>
      <w:r w:rsidR="00FD7B2A">
        <w:rPr>
          <w:lang w:eastAsia="ko-KR"/>
        </w:rPr>
        <w:t xml:space="preserve">yearmon, yearqtr </w:t>
      </w:r>
      <w:del w:id="569" w:author="user" w:date="2021-03-17T14:24:00Z">
        <w:r w:rsidR="00FD7B2A" w:rsidDel="005E785D">
          <w:rPr>
            <w:rFonts w:hint="eastAsia"/>
            <w:lang w:eastAsia="ko-KR"/>
          </w:rPr>
          <w:delText>class</w:delText>
        </w:r>
      </w:del>
      <w:ins w:id="570" w:author="user" w:date="2021-03-17T14:24:00Z">
        <w:r w:rsidR="005E785D">
          <w:rPr>
            <w:rFonts w:hint="eastAsia"/>
            <w:lang w:eastAsia="ko-KR"/>
          </w:rPr>
          <w:t>클래스</w:t>
        </w:r>
      </w:ins>
    </w:p>
    <w:p w14:paraId="416F2738" w14:textId="32507F23" w:rsidR="00FD7B2A" w:rsidRPr="00ED4019" w:rsidRDefault="00FD7B2A">
      <w:pPr>
        <w:jc w:val="both"/>
        <w:rPr>
          <w:rFonts w:ascii="Times New Roman" w:hAnsi="Times New Roman"/>
          <w:lang w:eastAsia="ko-KR"/>
        </w:rPr>
        <w:pPrChange w:id="571" w:author="제이펍 출판사" w:date="2021-03-14T15:57:00Z">
          <w:pPr/>
        </w:pPrChange>
      </w:pPr>
      <w:r w:rsidRPr="00ED4019">
        <w:rPr>
          <w:rStyle w:val="VerbatimChar"/>
          <w:rFonts w:ascii="Times New Roman" w:hAnsi="Times New Roman"/>
          <w:lang w:eastAsia="ko-KR"/>
        </w:rPr>
        <w:t>yearmon</w:t>
      </w:r>
      <w:r w:rsidRPr="00ED4019">
        <w:rPr>
          <w:rFonts w:ascii="Times New Roman" w:hAnsi="Times New Roman"/>
          <w:lang w:eastAsia="ko-KR"/>
        </w:rPr>
        <w:t>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Style w:val="VerbatimChar"/>
          <w:rFonts w:ascii="Times New Roman" w:hAnsi="Times New Roman"/>
          <w:lang w:eastAsia="ko-KR"/>
        </w:rPr>
        <w:t>yearqtr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클래스는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모두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Style w:val="VerbatimChar"/>
          <w:rFonts w:ascii="Times New Roman" w:hAnsi="Times New Roman"/>
          <w:lang w:eastAsia="ko-KR"/>
        </w:rPr>
        <w:t>zoo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패키지에서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제공하는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클래</w:t>
      </w:r>
      <w:del w:id="572" w:author="제이펍 출판사" w:date="2021-03-14T18:47:00Z">
        <w:r w:rsidRPr="00ED4019" w:rsidDel="00650713">
          <w:rPr>
            <w:rFonts w:ascii="Times New Roman" w:hAnsi="Times New Roman"/>
            <w:lang w:eastAsia="ko-KR"/>
          </w:rPr>
          <w:delText>스이다</w:delText>
        </w:r>
        <w:r w:rsidRPr="00ED4019" w:rsidDel="00650713">
          <w:rPr>
            <w:rFonts w:ascii="Times New Roman" w:hAnsi="Times New Roman"/>
            <w:lang w:eastAsia="ko-KR"/>
          </w:rPr>
          <w:delText>.</w:delText>
        </w:r>
      </w:del>
      <w:ins w:id="573" w:author="제이펍 출판사" w:date="2021-03-14T18:47:00Z">
        <w:r w:rsidR="00650713">
          <w:rPr>
            <w:rFonts w:ascii="Times New Roman" w:hAnsi="Times New Roman"/>
            <w:lang w:eastAsia="ko-KR"/>
          </w:rPr>
          <w:t>스다</w:t>
        </w:r>
        <w:r w:rsidR="00650713">
          <w:rPr>
            <w:rFonts w:ascii="Times New Roman" w:hAnsi="Times New Roman"/>
            <w:lang w:eastAsia="ko-KR"/>
          </w:rPr>
          <w:t>.</w:t>
        </w:r>
      </w:ins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따라서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두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클래스를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사용하기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위해서는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Style w:val="VerbatimChar"/>
          <w:rFonts w:ascii="Times New Roman" w:hAnsi="Times New Roman"/>
          <w:lang w:eastAsia="ko-KR"/>
        </w:rPr>
        <w:t>zoo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패키지를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설치하고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로딩해야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한다</w:t>
      </w:r>
      <w:r w:rsidRPr="00ED4019">
        <w:rPr>
          <w:rFonts w:ascii="Times New Roman" w:hAnsi="Times New Roman" w:hint="eastAsia"/>
          <w:lang w:eastAsia="ko-KR"/>
        </w:rPr>
        <w:t>.</w:t>
      </w:r>
      <w:r w:rsidRPr="00ED4019">
        <w:rPr>
          <w:rFonts w:ascii="Times New Roman" w:hAnsi="Times New Roman"/>
          <w:lang w:eastAsia="ko-KR"/>
        </w:rPr>
        <w:t xml:space="preserve"> </w:t>
      </w:r>
    </w:p>
    <w:p w14:paraId="604078EB" w14:textId="1C6FA1E1" w:rsidR="00FD7B2A" w:rsidRPr="00ED4019" w:rsidRDefault="00FD7B2A">
      <w:pPr>
        <w:jc w:val="both"/>
        <w:rPr>
          <w:rFonts w:ascii="Times New Roman" w:hAnsi="Times New Roman"/>
          <w:lang w:eastAsia="ko-KR"/>
        </w:rPr>
        <w:pPrChange w:id="574" w:author="제이펍 출판사" w:date="2021-03-14T15:57:00Z">
          <w:pPr/>
        </w:pPrChange>
      </w:pPr>
      <w:r w:rsidRPr="00ED4019">
        <w:rPr>
          <w:rStyle w:val="VerbatimChar"/>
          <w:rFonts w:ascii="Times New Roman" w:hAnsi="Times New Roman"/>
          <w:lang w:eastAsia="ko-KR"/>
        </w:rPr>
        <w:t>yearmon</w:t>
      </w:r>
      <w:r w:rsidRPr="00ED4019">
        <w:rPr>
          <w:rFonts w:ascii="Times New Roman" w:hAnsi="Times New Roman"/>
          <w:lang w:eastAsia="ko-KR"/>
        </w:rPr>
        <w:t>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Style w:val="VerbatimChar"/>
          <w:rFonts w:ascii="Times New Roman" w:hAnsi="Times New Roman"/>
          <w:lang w:eastAsia="ko-KR"/>
        </w:rPr>
        <w:t>yearqtr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클래스는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연</w:t>
      </w:r>
      <w:r w:rsidRPr="00ED4019">
        <w:rPr>
          <w:rFonts w:ascii="Times New Roman" w:hAnsi="Times New Roman" w:hint="eastAsia"/>
          <w:lang w:eastAsia="ko-KR"/>
        </w:rPr>
        <w:t>,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월</w:t>
      </w:r>
      <w:r w:rsidRPr="00ED4019">
        <w:rPr>
          <w:rFonts w:ascii="Times New Roman" w:hAnsi="Times New Roman" w:hint="eastAsia"/>
          <w:lang w:eastAsia="ko-KR"/>
        </w:rPr>
        <w:t>로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표현되거나</w:t>
      </w:r>
      <w:r w:rsidRPr="00ED4019">
        <w:rPr>
          <w:rFonts w:ascii="Times New Roman" w:hAnsi="Times New Roman"/>
          <w:lang w:eastAsia="ko-KR"/>
        </w:rPr>
        <w:t xml:space="preserve"> </w:t>
      </w:r>
      <w:del w:id="575" w:author="user" w:date="2021-03-17T13:02:00Z">
        <w:r w:rsidRPr="00ED4019" w:rsidDel="00FF6FCC">
          <w:rPr>
            <w:rFonts w:ascii="Times New Roman" w:hAnsi="Times New Roman" w:hint="eastAsia"/>
            <w:lang w:eastAsia="ko-KR"/>
          </w:rPr>
          <w:delText>년</w:delText>
        </w:r>
      </w:del>
      <w:ins w:id="576" w:author="user" w:date="2021-03-17T13:02:00Z">
        <w:r w:rsidR="00FF6FCC">
          <w:rPr>
            <w:rFonts w:ascii="Times New Roman" w:hAnsi="Times New Roman" w:hint="eastAsia"/>
            <w:lang w:eastAsia="ko-KR"/>
          </w:rPr>
          <w:t>연</w:t>
        </w:r>
      </w:ins>
      <w:r w:rsidRPr="00ED4019">
        <w:rPr>
          <w:rFonts w:ascii="Times New Roman" w:hAnsi="Times New Roman"/>
          <w:lang w:eastAsia="ko-KR"/>
        </w:rPr>
        <w:t xml:space="preserve">, </w:t>
      </w:r>
      <w:r w:rsidRPr="00ED4019">
        <w:rPr>
          <w:rFonts w:ascii="Times New Roman" w:hAnsi="Times New Roman"/>
          <w:lang w:eastAsia="ko-KR"/>
        </w:rPr>
        <w:t>분기로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표현된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시간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데이터가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있을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때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사용한다</w:t>
      </w:r>
      <w:r w:rsidRPr="00ED4019">
        <w:rPr>
          <w:rFonts w:ascii="Times New Roman" w:hAnsi="Times New Roman"/>
          <w:lang w:eastAsia="ko-KR"/>
        </w:rPr>
        <w:t xml:space="preserve">. </w:t>
      </w:r>
      <w:r w:rsidRPr="00ED4019">
        <w:rPr>
          <w:rStyle w:val="VerbatimChar"/>
          <w:rFonts w:ascii="Times New Roman" w:hAnsi="Times New Roman"/>
          <w:lang w:eastAsia="ko-KR"/>
        </w:rPr>
        <w:t>yearmon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클래스는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연</w:t>
      </w:r>
      <w:r w:rsidRPr="00ED4019">
        <w:rPr>
          <w:rFonts w:ascii="Times New Roman" w:hAnsi="Times New Roman" w:hint="eastAsia"/>
          <w:lang w:eastAsia="ko-KR"/>
        </w:rPr>
        <w:t>,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월별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데이터를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표현하는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클래스이고</w:t>
      </w:r>
      <w:ins w:id="577" w:author="제이펍 출판사" w:date="2021-03-14T18:54:00Z">
        <w:r w:rsidR="00650713">
          <w:rPr>
            <w:rFonts w:ascii="Times New Roman" w:hAnsi="Times New Roman" w:hint="eastAsia"/>
            <w:lang w:eastAsia="ko-KR"/>
          </w:rPr>
          <w:t>,</w:t>
        </w:r>
      </w:ins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Style w:val="VerbatimChar"/>
          <w:rFonts w:ascii="Times New Roman" w:hAnsi="Times New Roman"/>
          <w:lang w:eastAsia="ko-KR"/>
        </w:rPr>
        <w:t>yearqtr</w:t>
      </w:r>
      <w:r w:rsidRPr="00ED4019">
        <w:rPr>
          <w:rFonts w:ascii="Times New Roman" w:hAnsi="Times New Roman"/>
          <w:lang w:eastAsia="ko-KR"/>
        </w:rPr>
        <w:t>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연</w:t>
      </w:r>
      <w:r w:rsidRPr="00ED4019">
        <w:rPr>
          <w:rFonts w:ascii="Times New Roman" w:hAnsi="Times New Roman" w:hint="eastAsia"/>
          <w:lang w:eastAsia="ko-KR"/>
        </w:rPr>
        <w:t>,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분기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데이터를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표현하는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클래</w:t>
      </w:r>
      <w:del w:id="578" w:author="제이펍 출판사" w:date="2021-03-14T18:47:00Z">
        <w:r w:rsidRPr="00ED4019" w:rsidDel="00650713">
          <w:rPr>
            <w:rFonts w:ascii="Times New Roman" w:hAnsi="Times New Roman"/>
            <w:lang w:eastAsia="ko-KR"/>
          </w:rPr>
          <w:delText>스이다</w:delText>
        </w:r>
        <w:r w:rsidRPr="00ED4019" w:rsidDel="00650713">
          <w:rPr>
            <w:rFonts w:ascii="Times New Roman" w:hAnsi="Times New Roman"/>
            <w:lang w:eastAsia="ko-KR"/>
          </w:rPr>
          <w:delText>.</w:delText>
        </w:r>
      </w:del>
      <w:ins w:id="579" w:author="제이펍 출판사" w:date="2021-03-14T18:47:00Z">
        <w:r w:rsidR="00650713">
          <w:rPr>
            <w:rFonts w:ascii="Times New Roman" w:hAnsi="Times New Roman"/>
            <w:lang w:eastAsia="ko-KR"/>
          </w:rPr>
          <w:t>스다</w:t>
        </w:r>
        <w:r w:rsidR="00650713">
          <w:rPr>
            <w:rFonts w:ascii="Times New Roman" w:hAnsi="Times New Roman"/>
            <w:lang w:eastAsia="ko-KR"/>
          </w:rPr>
          <w:t>.</w:t>
        </w:r>
      </w:ins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Style w:val="VerbatimChar"/>
          <w:rFonts w:ascii="Times New Roman" w:hAnsi="Times New Roman"/>
          <w:lang w:eastAsia="ko-KR"/>
        </w:rPr>
        <w:t>yearmon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클래스는</w:t>
      </w:r>
      <w:r w:rsidRPr="00ED4019">
        <w:rPr>
          <w:rFonts w:ascii="Times New Roman" w:hAnsi="Times New Roman"/>
          <w:lang w:eastAsia="ko-KR"/>
        </w:rPr>
        <w:t xml:space="preserve"> 1</w:t>
      </w:r>
      <w:r w:rsidRPr="00ED4019">
        <w:rPr>
          <w:rFonts w:ascii="Times New Roman" w:hAnsi="Times New Roman"/>
          <w:lang w:eastAsia="ko-KR"/>
        </w:rPr>
        <w:t>월을</w:t>
      </w:r>
      <w:r w:rsidRPr="00ED4019">
        <w:rPr>
          <w:rFonts w:ascii="Times New Roman" w:hAnsi="Times New Roman"/>
          <w:lang w:eastAsia="ko-KR"/>
        </w:rPr>
        <w:t xml:space="preserve"> 0</w:t>
      </w:r>
      <w:r w:rsidRPr="00ED4019">
        <w:rPr>
          <w:rFonts w:ascii="Times New Roman" w:hAnsi="Times New Roman"/>
          <w:lang w:eastAsia="ko-KR"/>
        </w:rPr>
        <w:t>으로</w:t>
      </w:r>
      <w:ins w:id="580" w:author="제이펍 출판사" w:date="2021-03-14T18:54:00Z">
        <w:r w:rsidR="00650713">
          <w:rPr>
            <w:rFonts w:ascii="Times New Roman" w:hAnsi="Times New Roman" w:hint="eastAsia"/>
            <w:lang w:eastAsia="ko-KR"/>
          </w:rPr>
          <w:t>,</w:t>
        </w:r>
      </w:ins>
      <w:r w:rsidRPr="00ED4019">
        <w:rPr>
          <w:rFonts w:ascii="Times New Roman" w:hAnsi="Times New Roman"/>
          <w:lang w:eastAsia="ko-KR"/>
        </w:rPr>
        <w:t xml:space="preserve"> 2</w:t>
      </w:r>
      <w:r w:rsidRPr="00ED4019">
        <w:rPr>
          <w:rFonts w:ascii="Times New Roman" w:hAnsi="Times New Roman"/>
          <w:lang w:eastAsia="ko-KR"/>
        </w:rPr>
        <w:t>월을</w:t>
      </w:r>
      <w:r w:rsidRPr="00ED4019">
        <w:rPr>
          <w:rFonts w:ascii="Times New Roman" w:hAnsi="Times New Roman"/>
          <w:lang w:eastAsia="ko-KR"/>
        </w:rPr>
        <w:t xml:space="preserve"> 1/12 = 0.083, 12</w:t>
      </w:r>
      <w:r w:rsidRPr="00ED4019">
        <w:rPr>
          <w:rFonts w:ascii="Times New Roman" w:hAnsi="Times New Roman"/>
          <w:lang w:eastAsia="ko-KR"/>
        </w:rPr>
        <w:t>월을</w:t>
      </w:r>
      <w:r w:rsidRPr="00ED4019">
        <w:rPr>
          <w:rFonts w:ascii="Times New Roman" w:hAnsi="Times New Roman"/>
          <w:lang w:eastAsia="ko-KR"/>
        </w:rPr>
        <w:t xml:space="preserve"> 11/12 = 0.917</w:t>
      </w:r>
      <w:r w:rsidRPr="00ED4019">
        <w:rPr>
          <w:rFonts w:ascii="Times New Roman" w:hAnsi="Times New Roman"/>
          <w:lang w:eastAsia="ko-KR"/>
        </w:rPr>
        <w:t>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표기하고</w:t>
      </w:r>
      <w:ins w:id="581" w:author="제이펍 출판사" w:date="2021-03-14T18:54:00Z">
        <w:r w:rsidR="00650713">
          <w:rPr>
            <w:rFonts w:ascii="Times New Roman" w:hAnsi="Times New Roman" w:hint="eastAsia"/>
            <w:lang w:eastAsia="ko-KR"/>
          </w:rPr>
          <w:t>,</w:t>
        </w:r>
      </w:ins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Style w:val="VerbatimChar"/>
          <w:rFonts w:ascii="Times New Roman" w:hAnsi="Times New Roman"/>
          <w:lang w:eastAsia="ko-KR"/>
        </w:rPr>
        <w:t>yearqtr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클래스는</w:t>
      </w:r>
      <w:r w:rsidRPr="00ED4019">
        <w:rPr>
          <w:rFonts w:ascii="Times New Roman" w:hAnsi="Times New Roman"/>
          <w:lang w:eastAsia="ko-KR"/>
        </w:rPr>
        <w:t xml:space="preserve"> </w:t>
      </w:r>
      <w:del w:id="582" w:author="제이펍 출판사" w:date="2021-03-14T18:54:00Z">
        <w:r w:rsidRPr="00ED4019" w:rsidDel="00650713">
          <w:rPr>
            <w:rFonts w:ascii="Times New Roman" w:hAnsi="Times New Roman"/>
            <w:lang w:eastAsia="ko-KR"/>
          </w:rPr>
          <w:delText>각</w:delText>
        </w:r>
        <w:r w:rsidRPr="00ED4019" w:rsidDel="00650713">
          <w:rPr>
            <w:rFonts w:ascii="Times New Roman" w:hAnsi="Times New Roman"/>
            <w:lang w:eastAsia="ko-KR"/>
          </w:rPr>
          <w:delText xml:space="preserve"> </w:delText>
        </w:r>
      </w:del>
      <w:r w:rsidRPr="00ED4019">
        <w:rPr>
          <w:rFonts w:ascii="Times New Roman" w:hAnsi="Times New Roman"/>
          <w:lang w:eastAsia="ko-KR"/>
        </w:rPr>
        <w:t>분기마다</w:t>
      </w:r>
      <w:r w:rsidRPr="00ED4019">
        <w:rPr>
          <w:rFonts w:ascii="Times New Roman" w:hAnsi="Times New Roman"/>
          <w:lang w:eastAsia="ko-KR"/>
        </w:rPr>
        <w:t xml:space="preserve"> 0.25</w:t>
      </w:r>
      <w:r w:rsidRPr="00ED4019">
        <w:rPr>
          <w:rFonts w:ascii="Times New Roman" w:hAnsi="Times New Roman"/>
          <w:lang w:eastAsia="ko-KR"/>
        </w:rPr>
        <w:t>씩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더해서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저장되지만</w:t>
      </w:r>
      <w:ins w:id="583" w:author="제이펍 출판사" w:date="2021-03-14T19:56:00Z">
        <w:r w:rsidR="00754210">
          <w:rPr>
            <w:rFonts w:ascii="Times New Roman" w:hAnsi="Times New Roman" w:hint="eastAsia"/>
            <w:lang w:eastAsia="ko-KR"/>
          </w:rPr>
          <w:t>,</w:t>
        </w:r>
      </w:ins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표현될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때는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우리가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쓰는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시간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형태로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표현된다</w:t>
      </w:r>
      <w:r w:rsidRPr="00ED4019">
        <w:rPr>
          <w:rFonts w:ascii="Times New Roman" w:hAnsi="Times New Roman"/>
          <w:lang w:eastAsia="ko-KR"/>
        </w:rPr>
        <w:t>.</w:t>
      </w:r>
    </w:p>
    <w:p w14:paraId="246BA697" w14:textId="77777777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584" w:author="제이펍 출판사" w:date="2021-03-14T15:57:00Z">
          <w:pPr>
            <w:pStyle w:val="SourceCode"/>
          </w:pPr>
        </w:pPrChange>
      </w:pPr>
      <w:r w:rsidRPr="00ED4019">
        <w:rPr>
          <w:rStyle w:val="ControlFlowTok"/>
          <w:rFonts w:ascii="Times New Roman" w:hAnsi="Times New Roman"/>
        </w:rPr>
        <w:t>if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SpecialCharTok"/>
          <w:rFonts w:ascii="Times New Roman" w:hAnsi="Times New Roman"/>
        </w:rPr>
        <w:t>!</w:t>
      </w:r>
      <w:r w:rsidRPr="00ED4019">
        <w:rPr>
          <w:rStyle w:val="FunctionTok"/>
          <w:rFonts w:ascii="Times New Roman" w:hAnsi="Times New Roman"/>
        </w:rPr>
        <w:t>require</w:t>
      </w:r>
      <w:r w:rsidRPr="00ED4019">
        <w:rPr>
          <w:rStyle w:val="NormalTok"/>
          <w:rFonts w:ascii="Times New Roman" w:hAnsi="Times New Roman"/>
        </w:rPr>
        <w:t>(zoo)) {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</w:t>
      </w:r>
      <w:r w:rsidRPr="00ED4019">
        <w:rPr>
          <w:rStyle w:val="FunctionTok"/>
          <w:rFonts w:ascii="Times New Roman" w:hAnsi="Times New Roman"/>
        </w:rPr>
        <w:t>install.packages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StringTok"/>
          <w:rFonts w:ascii="Times New Roman" w:hAnsi="Times New Roman"/>
        </w:rPr>
        <w:t>'zoo'</w:t>
      </w:r>
      <w:r w:rsidRPr="00ED4019">
        <w:rPr>
          <w:rStyle w:val="NormalTok"/>
          <w:rFonts w:ascii="Times New Roman" w:hAnsi="Times New Roman"/>
        </w:rPr>
        <w:t>)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</w:t>
      </w:r>
      <w:r w:rsidRPr="00ED4019">
        <w:rPr>
          <w:rStyle w:val="FunctionTok"/>
          <w:rFonts w:ascii="Times New Roman" w:hAnsi="Times New Roman"/>
        </w:rPr>
        <w:t>library</w:t>
      </w:r>
      <w:r w:rsidRPr="00ED4019">
        <w:rPr>
          <w:rStyle w:val="NormalTok"/>
          <w:rFonts w:ascii="Times New Roman" w:hAnsi="Times New Roman"/>
        </w:rPr>
        <w:t>(zoo)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>}</w:t>
      </w:r>
      <w:r w:rsidRPr="00ED4019">
        <w:rPr>
          <w:rFonts w:ascii="Times New Roman" w:hAnsi="Times New Roman"/>
        </w:rPr>
        <w:br/>
      </w:r>
      <w:r w:rsidRPr="00ED4019">
        <w:rPr>
          <w:rStyle w:val="CommentTok"/>
          <w:rFonts w:ascii="Times New Roman" w:hAnsi="Times New Roman"/>
        </w:rPr>
        <w:t># character</w:t>
      </w:r>
      <w:r w:rsidRPr="00ED4019">
        <w:rPr>
          <w:rStyle w:val="CommentTok"/>
          <w:rFonts w:ascii="Times New Roman" w:hAnsi="Times New Roman"/>
        </w:rPr>
        <w:t>를</w:t>
      </w:r>
      <w:r w:rsidRPr="00ED4019">
        <w:rPr>
          <w:rStyle w:val="CommentTok"/>
          <w:rFonts w:ascii="Times New Roman" w:hAnsi="Times New Roman"/>
        </w:rPr>
        <w:t xml:space="preserve"> yearmon class</w:t>
      </w:r>
      <w:r w:rsidRPr="00ED4019">
        <w:rPr>
          <w:rStyle w:val="CommentTok"/>
          <w:rFonts w:ascii="Times New Roman" w:hAnsi="Times New Roman"/>
        </w:rPr>
        <w:t>로</w:t>
      </w:r>
      <w:r w:rsidRPr="00ED4019">
        <w:rPr>
          <w:rStyle w:val="CommentTok"/>
          <w:rFonts w:ascii="Times New Roman" w:hAnsi="Times New Roman"/>
        </w:rPr>
        <w:t xml:space="preserve"> </w:t>
      </w:r>
      <w:r w:rsidRPr="00ED4019">
        <w:rPr>
          <w:rStyle w:val="CommentTok"/>
          <w:rFonts w:ascii="Times New Roman" w:hAnsi="Times New Roman"/>
        </w:rPr>
        <w:t>변환</w:t>
      </w:r>
      <w:r w:rsidRPr="00ED4019">
        <w:rPr>
          <w:rFonts w:ascii="Times New Roman" w:hAnsi="Times New Roman"/>
        </w:rPr>
        <w:br/>
      </w:r>
      <w:r w:rsidRPr="00ED4019">
        <w:rPr>
          <w:rStyle w:val="FunctionTok"/>
          <w:rFonts w:ascii="Times New Roman" w:hAnsi="Times New Roman"/>
        </w:rPr>
        <w:t>as.yearmon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StringTok"/>
          <w:rFonts w:ascii="Times New Roman" w:hAnsi="Times New Roman"/>
        </w:rPr>
        <w:t>"2007-02"</w:t>
      </w:r>
      <w:r w:rsidRPr="00ED4019">
        <w:rPr>
          <w:rStyle w:val="NormalTok"/>
          <w:rFonts w:ascii="Times New Roman" w:hAnsi="Times New Roman"/>
        </w:rPr>
        <w:t xml:space="preserve">)  </w:t>
      </w:r>
    </w:p>
    <w:p w14:paraId="50E2B2D1" w14:textId="77777777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585" w:author="제이펍 출판사" w:date="2021-03-14T15:57:00Z">
          <w:pPr>
            <w:pStyle w:val="SourceCode"/>
          </w:pPr>
        </w:pPrChange>
      </w:pPr>
      <w:r w:rsidRPr="00ED4019">
        <w:rPr>
          <w:rStyle w:val="VerbatimChar"/>
          <w:rFonts w:ascii="Times New Roman" w:hAnsi="Times New Roman"/>
        </w:rPr>
        <w:t>[1] "2 2007"</w:t>
      </w:r>
    </w:p>
    <w:p w14:paraId="23F2CC1A" w14:textId="77777777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586" w:author="제이펍 출판사" w:date="2021-03-14T15:57:00Z">
          <w:pPr>
            <w:pStyle w:val="SourceCode"/>
          </w:pPr>
        </w:pPrChange>
      </w:pPr>
      <w:r w:rsidRPr="00ED4019">
        <w:rPr>
          <w:rStyle w:val="CommentTok"/>
          <w:rFonts w:ascii="Times New Roman" w:hAnsi="Times New Roman"/>
        </w:rPr>
        <w:t xml:space="preserve"># </w:t>
      </w:r>
      <w:proofErr w:type="gramStart"/>
      <w:r w:rsidRPr="00ED4019">
        <w:rPr>
          <w:rStyle w:val="CommentTok"/>
          <w:rFonts w:ascii="Times New Roman" w:hAnsi="Times New Roman"/>
        </w:rPr>
        <w:t>yearmon</w:t>
      </w:r>
      <w:proofErr w:type="gramEnd"/>
      <w:r w:rsidRPr="00ED4019">
        <w:rPr>
          <w:rStyle w:val="CommentTok"/>
          <w:rFonts w:ascii="Times New Roman" w:hAnsi="Times New Roman"/>
        </w:rPr>
        <w:t xml:space="preserve"> class</w:t>
      </w:r>
      <w:r w:rsidRPr="00ED4019">
        <w:rPr>
          <w:rStyle w:val="CommentTok"/>
          <w:rFonts w:ascii="Times New Roman" w:hAnsi="Times New Roman"/>
        </w:rPr>
        <w:t>를</w:t>
      </w:r>
      <w:r w:rsidRPr="00ED4019">
        <w:rPr>
          <w:rStyle w:val="CommentTok"/>
          <w:rFonts w:ascii="Times New Roman" w:hAnsi="Times New Roman"/>
        </w:rPr>
        <w:t xml:space="preserve"> </w:t>
      </w:r>
      <w:r w:rsidRPr="00ED4019">
        <w:rPr>
          <w:rStyle w:val="CommentTok"/>
          <w:rFonts w:ascii="Times New Roman" w:hAnsi="Times New Roman"/>
        </w:rPr>
        <w:t>해제하면</w:t>
      </w:r>
      <w:r w:rsidRPr="00ED4019">
        <w:rPr>
          <w:rStyle w:val="CommentTok"/>
          <w:rFonts w:ascii="Times New Roman" w:hAnsi="Times New Roman"/>
        </w:rPr>
        <w:t xml:space="preserve"> double</w:t>
      </w:r>
      <w:r w:rsidRPr="00ED4019">
        <w:rPr>
          <w:rFonts w:ascii="Times New Roman" w:hAnsi="Times New Roman"/>
        </w:rPr>
        <w:br/>
      </w:r>
      <w:r w:rsidRPr="00ED4019">
        <w:rPr>
          <w:rStyle w:val="FunctionTok"/>
          <w:rFonts w:ascii="Times New Roman" w:hAnsi="Times New Roman"/>
        </w:rPr>
        <w:t>unclass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FunctionTok"/>
          <w:rFonts w:ascii="Times New Roman" w:hAnsi="Times New Roman"/>
        </w:rPr>
        <w:t>as.yearmon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StringTok"/>
          <w:rFonts w:ascii="Times New Roman" w:hAnsi="Times New Roman"/>
        </w:rPr>
        <w:t>"2007-02"</w:t>
      </w:r>
      <w:r w:rsidRPr="00ED4019">
        <w:rPr>
          <w:rStyle w:val="NormalTok"/>
          <w:rFonts w:ascii="Times New Roman" w:hAnsi="Times New Roman"/>
        </w:rPr>
        <w:t>))</w:t>
      </w:r>
    </w:p>
    <w:p w14:paraId="348CC28F" w14:textId="77777777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587" w:author="제이펍 출판사" w:date="2021-03-14T15:57:00Z">
          <w:pPr>
            <w:pStyle w:val="SourceCode"/>
          </w:pPr>
        </w:pPrChange>
      </w:pPr>
      <w:r w:rsidRPr="00ED4019">
        <w:rPr>
          <w:rStyle w:val="VerbatimChar"/>
          <w:rFonts w:ascii="Times New Roman" w:hAnsi="Times New Roman"/>
          <w:lang w:eastAsia="ko-KR"/>
        </w:rPr>
        <w:t>[1] 2007.083</w:t>
      </w:r>
    </w:p>
    <w:p w14:paraId="1710BBDF" w14:textId="53426310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588" w:author="제이펍 출판사" w:date="2021-03-14T15:57:00Z">
          <w:pPr>
            <w:pStyle w:val="SourceCode"/>
          </w:pPr>
        </w:pPrChange>
      </w:pPr>
      <w:r w:rsidRPr="00ED4019">
        <w:rPr>
          <w:rStyle w:val="CommentTok"/>
          <w:rFonts w:ascii="Times New Roman" w:hAnsi="Times New Roman"/>
          <w:lang w:eastAsia="ko-KR"/>
        </w:rPr>
        <w:t xml:space="preserve"># </w:t>
      </w:r>
      <w:r w:rsidRPr="00ED4019">
        <w:rPr>
          <w:rStyle w:val="CommentTok"/>
          <w:rFonts w:ascii="Times New Roman" w:hAnsi="Times New Roman"/>
          <w:lang w:eastAsia="ko-KR"/>
        </w:rPr>
        <w:t>날짜가</w:t>
      </w:r>
      <w:r w:rsidRPr="00ED4019">
        <w:rPr>
          <w:rStyle w:val="CommentTok"/>
          <w:rFonts w:ascii="Times New Roman" w:hAnsi="Times New Roman"/>
          <w:lang w:eastAsia="ko-KR"/>
        </w:rPr>
        <w:t xml:space="preserve"> </w:t>
      </w:r>
      <w:r w:rsidRPr="00ED4019">
        <w:rPr>
          <w:rStyle w:val="CommentTok"/>
          <w:rFonts w:ascii="Times New Roman" w:hAnsi="Times New Roman"/>
          <w:lang w:eastAsia="ko-KR"/>
        </w:rPr>
        <w:t>있어도</w:t>
      </w:r>
      <w:r w:rsidRPr="00ED4019">
        <w:rPr>
          <w:rStyle w:val="CommentTok"/>
          <w:rFonts w:ascii="Times New Roman" w:hAnsi="Times New Roman"/>
          <w:lang w:eastAsia="ko-KR"/>
        </w:rPr>
        <w:t xml:space="preserve"> yearmon</w:t>
      </w:r>
      <w:r w:rsidRPr="00ED4019">
        <w:rPr>
          <w:rStyle w:val="CommentTok"/>
          <w:rFonts w:ascii="Times New Roman" w:hAnsi="Times New Roman"/>
          <w:lang w:eastAsia="ko-KR"/>
        </w:rPr>
        <w:t>은</w:t>
      </w:r>
      <w:r w:rsidRPr="00ED4019">
        <w:rPr>
          <w:rStyle w:val="CommentTok"/>
          <w:rFonts w:ascii="Times New Roman" w:hAnsi="Times New Roman"/>
          <w:lang w:eastAsia="ko-KR"/>
        </w:rPr>
        <w:t xml:space="preserve"> </w:t>
      </w:r>
      <w:del w:id="589" w:author="user" w:date="2021-03-17T13:02:00Z">
        <w:r w:rsidRPr="00ED4019" w:rsidDel="00FF6FCC">
          <w:rPr>
            <w:rStyle w:val="CommentTok"/>
            <w:rFonts w:ascii="Times New Roman" w:hAnsi="Times New Roman" w:hint="eastAsia"/>
            <w:lang w:eastAsia="ko-KR"/>
          </w:rPr>
          <w:delText>년</w:delText>
        </w:r>
      </w:del>
      <w:ins w:id="590" w:author="user" w:date="2021-03-17T13:02:00Z">
        <w:r w:rsidR="00FF6FCC">
          <w:rPr>
            <w:rStyle w:val="CommentTok"/>
            <w:rFonts w:ascii="Times New Roman" w:hAnsi="Times New Roman" w:hint="eastAsia"/>
            <w:lang w:eastAsia="ko-KR"/>
          </w:rPr>
          <w:t>연</w:t>
        </w:r>
      </w:ins>
      <w:r w:rsidRPr="00ED4019">
        <w:rPr>
          <w:rStyle w:val="CommentTok"/>
          <w:rFonts w:ascii="Times New Roman" w:hAnsi="Times New Roman"/>
          <w:lang w:eastAsia="ko-KR"/>
        </w:rPr>
        <w:t xml:space="preserve">, </w:t>
      </w:r>
      <w:r w:rsidRPr="00ED4019">
        <w:rPr>
          <w:rStyle w:val="CommentTok"/>
          <w:rFonts w:ascii="Times New Roman" w:hAnsi="Times New Roman"/>
          <w:lang w:eastAsia="ko-KR"/>
        </w:rPr>
        <w:t>월까지만</w:t>
      </w:r>
      <w:r w:rsidRPr="00ED4019">
        <w:rPr>
          <w:rStyle w:val="CommentTok"/>
          <w:rFonts w:ascii="Times New Roman" w:hAnsi="Times New Roman"/>
          <w:lang w:eastAsia="ko-KR"/>
        </w:rPr>
        <w:t xml:space="preserve"> </w:t>
      </w:r>
      <w:r w:rsidRPr="00ED4019">
        <w:rPr>
          <w:rStyle w:val="CommentTok"/>
          <w:rFonts w:ascii="Times New Roman" w:hAnsi="Times New Roman"/>
          <w:lang w:eastAsia="ko-KR"/>
        </w:rPr>
        <w:t>인식</w:t>
      </w:r>
      <w:r w:rsidRPr="00ED4019">
        <w:rPr>
          <w:rFonts w:ascii="Times New Roman" w:hAnsi="Times New Roman"/>
        </w:rPr>
        <w:br/>
      </w:r>
      <w:r w:rsidRPr="00ED4019">
        <w:rPr>
          <w:rStyle w:val="FunctionTok"/>
          <w:rFonts w:ascii="Times New Roman" w:hAnsi="Times New Roman"/>
          <w:lang w:eastAsia="ko-KR"/>
        </w:rPr>
        <w:t>as.yearmon</w:t>
      </w:r>
      <w:r w:rsidRPr="00ED4019">
        <w:rPr>
          <w:rStyle w:val="NormalTok"/>
          <w:rFonts w:ascii="Times New Roman" w:hAnsi="Times New Roman"/>
          <w:lang w:eastAsia="ko-KR"/>
        </w:rPr>
        <w:t>(</w:t>
      </w:r>
      <w:r w:rsidRPr="00ED4019">
        <w:rPr>
          <w:rStyle w:val="StringTok"/>
          <w:rFonts w:ascii="Times New Roman" w:hAnsi="Times New Roman"/>
          <w:lang w:eastAsia="ko-KR"/>
        </w:rPr>
        <w:t>"2007-02-01"</w:t>
      </w:r>
      <w:r w:rsidRPr="00ED4019">
        <w:rPr>
          <w:rStyle w:val="NormalTok"/>
          <w:rFonts w:ascii="Times New Roman" w:hAnsi="Times New Roman"/>
          <w:lang w:eastAsia="ko-KR"/>
        </w:rPr>
        <w:t>)</w:t>
      </w:r>
    </w:p>
    <w:p w14:paraId="78041E45" w14:textId="77777777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591" w:author="제이펍 출판사" w:date="2021-03-14T15:57:00Z">
          <w:pPr>
            <w:pStyle w:val="SourceCode"/>
          </w:pPr>
        </w:pPrChange>
      </w:pPr>
      <w:r w:rsidRPr="00ED4019">
        <w:rPr>
          <w:rStyle w:val="VerbatimChar"/>
          <w:rFonts w:ascii="Times New Roman" w:hAnsi="Times New Roman"/>
        </w:rPr>
        <w:t>[1] "2 2007"</w:t>
      </w:r>
    </w:p>
    <w:p w14:paraId="510A291D" w14:textId="77777777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592" w:author="제이펍 출판사" w:date="2021-03-14T15:57:00Z">
          <w:pPr>
            <w:pStyle w:val="SourceCode"/>
          </w:pPr>
        </w:pPrChange>
      </w:pPr>
      <w:r w:rsidRPr="00ED4019">
        <w:rPr>
          <w:rStyle w:val="CommentTok"/>
          <w:rFonts w:ascii="Times New Roman" w:hAnsi="Times New Roman"/>
        </w:rPr>
        <w:t xml:space="preserve"># </w:t>
      </w:r>
      <w:proofErr w:type="gramStart"/>
      <w:r w:rsidRPr="00ED4019">
        <w:rPr>
          <w:rStyle w:val="CommentTok"/>
          <w:rFonts w:ascii="Times New Roman" w:hAnsi="Times New Roman"/>
        </w:rPr>
        <w:t>character</w:t>
      </w:r>
      <w:r w:rsidRPr="00ED4019">
        <w:rPr>
          <w:rStyle w:val="CommentTok"/>
          <w:rFonts w:ascii="Times New Roman" w:hAnsi="Times New Roman"/>
        </w:rPr>
        <w:t>를</w:t>
      </w:r>
      <w:proofErr w:type="gramEnd"/>
      <w:r w:rsidRPr="00ED4019">
        <w:rPr>
          <w:rStyle w:val="CommentTok"/>
          <w:rFonts w:ascii="Times New Roman" w:hAnsi="Times New Roman"/>
        </w:rPr>
        <w:t xml:space="preserve"> yearqtr class</w:t>
      </w:r>
      <w:r w:rsidRPr="00ED4019">
        <w:rPr>
          <w:rStyle w:val="CommentTok"/>
          <w:rFonts w:ascii="Times New Roman" w:hAnsi="Times New Roman"/>
        </w:rPr>
        <w:t>로</w:t>
      </w:r>
      <w:r w:rsidRPr="00ED4019">
        <w:rPr>
          <w:rStyle w:val="CommentTok"/>
          <w:rFonts w:ascii="Times New Roman" w:hAnsi="Times New Roman"/>
        </w:rPr>
        <w:t xml:space="preserve"> </w:t>
      </w:r>
      <w:r w:rsidRPr="00ED4019">
        <w:rPr>
          <w:rStyle w:val="CommentTok"/>
          <w:rFonts w:ascii="Times New Roman" w:hAnsi="Times New Roman"/>
        </w:rPr>
        <w:t>변환</w:t>
      </w:r>
      <w:r w:rsidRPr="00ED4019">
        <w:rPr>
          <w:rStyle w:val="CommentTok"/>
          <w:rFonts w:ascii="Times New Roman" w:hAnsi="Times New Roman"/>
        </w:rPr>
        <w:t>(1</w:t>
      </w:r>
      <w:r w:rsidRPr="00ED4019">
        <w:rPr>
          <w:rStyle w:val="CommentTok"/>
          <w:rFonts w:ascii="Times New Roman" w:hAnsi="Times New Roman"/>
        </w:rPr>
        <w:t>분기</w:t>
      </w:r>
      <w:r w:rsidRPr="00ED4019">
        <w:rPr>
          <w:rStyle w:val="CommentTok"/>
          <w:rFonts w:ascii="Times New Roman" w:hAnsi="Times New Roman"/>
        </w:rPr>
        <w:t>)</w:t>
      </w:r>
      <w:r w:rsidRPr="00ED4019">
        <w:rPr>
          <w:rFonts w:ascii="Times New Roman" w:hAnsi="Times New Roman"/>
        </w:rPr>
        <w:br/>
      </w:r>
      <w:r w:rsidRPr="00ED4019">
        <w:rPr>
          <w:rStyle w:val="FunctionTok"/>
          <w:rFonts w:ascii="Times New Roman" w:hAnsi="Times New Roman"/>
        </w:rPr>
        <w:t>as.yearqtr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StringTok"/>
          <w:rFonts w:ascii="Times New Roman" w:hAnsi="Times New Roman"/>
        </w:rPr>
        <w:t>"2007-01"</w:t>
      </w:r>
      <w:r w:rsidRPr="00ED4019">
        <w:rPr>
          <w:rStyle w:val="NormalTok"/>
          <w:rFonts w:ascii="Times New Roman" w:hAnsi="Times New Roman"/>
        </w:rPr>
        <w:t xml:space="preserve">)  </w:t>
      </w:r>
    </w:p>
    <w:p w14:paraId="0DD814AE" w14:textId="77777777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593" w:author="제이펍 출판사" w:date="2021-03-14T15:57:00Z">
          <w:pPr>
            <w:pStyle w:val="SourceCode"/>
          </w:pPr>
        </w:pPrChange>
      </w:pPr>
      <w:r w:rsidRPr="00ED4019">
        <w:rPr>
          <w:rStyle w:val="VerbatimChar"/>
          <w:rFonts w:ascii="Times New Roman" w:hAnsi="Times New Roman"/>
        </w:rPr>
        <w:t>[1] "2007 Q1"</w:t>
      </w:r>
    </w:p>
    <w:p w14:paraId="359E1434" w14:textId="77777777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594" w:author="제이펍 출판사" w:date="2021-03-14T15:57:00Z">
          <w:pPr>
            <w:pStyle w:val="SourceCode"/>
          </w:pPr>
        </w:pPrChange>
      </w:pPr>
      <w:r w:rsidRPr="00ED4019">
        <w:rPr>
          <w:rStyle w:val="CommentTok"/>
          <w:rFonts w:ascii="Times New Roman" w:hAnsi="Times New Roman"/>
        </w:rPr>
        <w:t xml:space="preserve"># </w:t>
      </w:r>
      <w:proofErr w:type="gramStart"/>
      <w:r w:rsidRPr="00ED4019">
        <w:rPr>
          <w:rStyle w:val="CommentTok"/>
          <w:rFonts w:ascii="Times New Roman" w:hAnsi="Times New Roman"/>
        </w:rPr>
        <w:t>yearqtr</w:t>
      </w:r>
      <w:proofErr w:type="gramEnd"/>
      <w:r w:rsidRPr="00ED4019">
        <w:rPr>
          <w:rStyle w:val="CommentTok"/>
          <w:rFonts w:ascii="Times New Roman" w:hAnsi="Times New Roman"/>
        </w:rPr>
        <w:t xml:space="preserve"> class</w:t>
      </w:r>
      <w:r w:rsidRPr="00ED4019">
        <w:rPr>
          <w:rStyle w:val="CommentTok"/>
          <w:rFonts w:ascii="Times New Roman" w:hAnsi="Times New Roman"/>
        </w:rPr>
        <w:t>를</w:t>
      </w:r>
      <w:r w:rsidRPr="00ED4019">
        <w:rPr>
          <w:rStyle w:val="CommentTok"/>
          <w:rFonts w:ascii="Times New Roman" w:hAnsi="Times New Roman"/>
        </w:rPr>
        <w:t xml:space="preserve"> </w:t>
      </w:r>
      <w:r w:rsidRPr="00ED4019">
        <w:rPr>
          <w:rStyle w:val="CommentTok"/>
          <w:rFonts w:ascii="Times New Roman" w:hAnsi="Times New Roman"/>
        </w:rPr>
        <w:t>해제하면</w:t>
      </w:r>
      <w:r w:rsidRPr="00ED4019">
        <w:rPr>
          <w:rStyle w:val="CommentTok"/>
          <w:rFonts w:ascii="Times New Roman" w:hAnsi="Times New Roman"/>
        </w:rPr>
        <w:t xml:space="preserve"> double</w:t>
      </w:r>
      <w:r w:rsidRPr="00ED4019">
        <w:rPr>
          <w:rFonts w:ascii="Times New Roman" w:hAnsi="Times New Roman"/>
        </w:rPr>
        <w:br/>
      </w:r>
      <w:r w:rsidRPr="00ED4019">
        <w:rPr>
          <w:rStyle w:val="FunctionTok"/>
          <w:rFonts w:ascii="Times New Roman" w:hAnsi="Times New Roman"/>
        </w:rPr>
        <w:t>unclass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FunctionTok"/>
          <w:rFonts w:ascii="Times New Roman" w:hAnsi="Times New Roman"/>
        </w:rPr>
        <w:t>as.yearqtr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StringTok"/>
          <w:rFonts w:ascii="Times New Roman" w:hAnsi="Times New Roman"/>
        </w:rPr>
        <w:t>"2007-04"</w:t>
      </w:r>
      <w:r w:rsidRPr="00ED4019">
        <w:rPr>
          <w:rStyle w:val="NormalTok"/>
          <w:rFonts w:ascii="Times New Roman" w:hAnsi="Times New Roman"/>
        </w:rPr>
        <w:t xml:space="preserve">))  </w:t>
      </w:r>
    </w:p>
    <w:p w14:paraId="0C79E330" w14:textId="77777777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595" w:author="제이펍 출판사" w:date="2021-03-14T15:57:00Z">
          <w:pPr>
            <w:pStyle w:val="SourceCode"/>
          </w:pPr>
        </w:pPrChange>
      </w:pPr>
      <w:r w:rsidRPr="00ED4019">
        <w:rPr>
          <w:rStyle w:val="VerbatimChar"/>
          <w:rFonts w:ascii="Times New Roman" w:hAnsi="Times New Roman"/>
        </w:rPr>
        <w:t>[1] 2007.75</w:t>
      </w:r>
    </w:p>
    <w:p w14:paraId="3B0D692D" w14:textId="77777777" w:rsidR="00FD7B2A" w:rsidRDefault="00FD7B2A">
      <w:pPr>
        <w:pStyle w:val="comment"/>
        <w:ind w:left="482"/>
        <w:jc w:val="both"/>
        <w:pPrChange w:id="596" w:author="제이펍 출판사" w:date="2021-03-14T15:57:00Z">
          <w:pPr>
            <w:pStyle w:val="comment"/>
            <w:ind w:left="482"/>
          </w:pPr>
        </w:pPrChange>
      </w:pPr>
      <w:r>
        <w:t>코드 설명</w:t>
      </w:r>
    </w:p>
    <w:p w14:paraId="0C88BACB" w14:textId="77777777" w:rsidR="00FD7B2A" w:rsidRDefault="00FD7B2A">
      <w:pPr>
        <w:pStyle w:val="comment"/>
        <w:numPr>
          <w:ilvl w:val="0"/>
          <w:numId w:val="4"/>
        </w:numPr>
        <w:jc w:val="both"/>
        <w:rPr>
          <w:lang w:eastAsia="ko-KR"/>
        </w:rPr>
        <w:pPrChange w:id="597" w:author="제이펍 출판사" w:date="2021-03-14T15:57:00Z">
          <w:pPr>
            <w:pStyle w:val="comment"/>
            <w:numPr>
              <w:numId w:val="4"/>
            </w:numPr>
            <w:ind w:left="842" w:hanging="360"/>
          </w:pPr>
        </w:pPrChange>
      </w:pPr>
      <w:r w:rsidRPr="00ED4019">
        <w:rPr>
          <w:rStyle w:val="VerbatimChar"/>
          <w:rFonts w:ascii="Times New Roman" w:hAnsi="Times New Roman"/>
          <w:lang w:eastAsia="ko-KR"/>
        </w:rPr>
        <w:t>yearmon</w:t>
      </w:r>
      <w:r>
        <w:rPr>
          <w:lang w:eastAsia="ko-KR"/>
        </w:rPr>
        <w:t xml:space="preserve">, </w:t>
      </w:r>
      <w:r w:rsidRPr="00ED4019">
        <w:rPr>
          <w:rStyle w:val="VerbatimChar"/>
          <w:rFonts w:ascii="Times New Roman" w:hAnsi="Times New Roman"/>
          <w:lang w:eastAsia="ko-KR"/>
        </w:rPr>
        <w:t>yearqtr</w:t>
      </w:r>
      <w:r>
        <w:rPr>
          <w:lang w:eastAsia="ko-KR"/>
        </w:rPr>
        <w:t xml:space="preserve"> 클래스를 사용하기 위해서는 </w:t>
      </w:r>
      <w:r w:rsidRPr="003A47F0">
        <w:rPr>
          <w:lang w:eastAsia="ko-KR"/>
        </w:rPr>
        <w:t>zoo</w:t>
      </w:r>
      <w:r>
        <w:rPr>
          <w:lang w:eastAsia="ko-KR"/>
        </w:rPr>
        <w:t xml:space="preserve"> 패키지를 먼저 로딩해야 함</w:t>
      </w:r>
      <w:del w:id="598" w:author="제이펍 출판사" w:date="2021-03-14T19:57:00Z">
        <w:r w:rsidDel="00754210">
          <w:rPr>
            <w:lang w:eastAsia="ko-KR"/>
          </w:rPr>
          <w:delText>.</w:delText>
        </w:r>
      </w:del>
    </w:p>
    <w:p w14:paraId="7472B03F" w14:textId="77777777" w:rsidR="00FD7B2A" w:rsidRDefault="00FD7B2A">
      <w:pPr>
        <w:pStyle w:val="comment"/>
        <w:numPr>
          <w:ilvl w:val="0"/>
          <w:numId w:val="4"/>
        </w:numPr>
        <w:jc w:val="both"/>
        <w:rPr>
          <w:lang w:eastAsia="ko-KR"/>
        </w:rPr>
        <w:pPrChange w:id="599" w:author="제이펍 출판사" w:date="2021-03-14T15:57:00Z">
          <w:pPr>
            <w:pStyle w:val="comment"/>
            <w:numPr>
              <w:numId w:val="4"/>
            </w:numPr>
            <w:ind w:left="842" w:hanging="360"/>
          </w:pPr>
        </w:pPrChange>
      </w:pPr>
      <w:r w:rsidRPr="00ED4019">
        <w:rPr>
          <w:rStyle w:val="VerbatimChar"/>
          <w:rFonts w:ascii="Times New Roman" w:hAnsi="Times New Roman"/>
          <w:lang w:eastAsia="ko-KR"/>
        </w:rPr>
        <w:t>as.yearmon()</w:t>
      </w:r>
      <w:r>
        <w:rPr>
          <w:lang w:eastAsia="ko-KR"/>
        </w:rPr>
        <w:t>로 날짜 문자열이나 date 클래스를 yearmon 클래스로 변환</w:t>
      </w:r>
    </w:p>
    <w:p w14:paraId="6EE04B0F" w14:textId="0587B9BA" w:rsidR="00FD7B2A" w:rsidRDefault="00FD7B2A">
      <w:pPr>
        <w:pStyle w:val="comment"/>
        <w:numPr>
          <w:ilvl w:val="0"/>
          <w:numId w:val="4"/>
        </w:numPr>
        <w:jc w:val="both"/>
        <w:rPr>
          <w:lang w:eastAsia="ko-KR"/>
        </w:rPr>
        <w:pPrChange w:id="600" w:author="제이펍 출판사" w:date="2021-03-14T15:57:00Z">
          <w:pPr>
            <w:pStyle w:val="comment"/>
            <w:numPr>
              <w:numId w:val="4"/>
            </w:numPr>
            <w:ind w:left="842" w:hanging="360"/>
          </w:pPr>
        </w:pPrChange>
      </w:pPr>
      <w:r w:rsidRPr="00ED4019">
        <w:rPr>
          <w:rStyle w:val="VerbatimChar"/>
          <w:rFonts w:ascii="Times New Roman" w:hAnsi="Times New Roman"/>
          <w:lang w:eastAsia="ko-KR"/>
        </w:rPr>
        <w:t>yearmon</w:t>
      </w:r>
      <w:r>
        <w:rPr>
          <w:lang w:eastAsia="ko-KR"/>
        </w:rPr>
        <w:t xml:space="preserve"> 클래스를 해체하면 정수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부분이 연도이고 소수점</w:t>
      </w:r>
      <w:ins w:id="601" w:author="제이펍 출판사" w:date="2021-03-14T19:57:00Z">
        <w:r w:rsidR="00754210">
          <w:rPr>
            <w:rFonts w:hint="eastAsia"/>
            <w:lang w:eastAsia="ko-KR"/>
          </w:rPr>
          <w:t xml:space="preserve"> </w:t>
        </w:r>
      </w:ins>
      <w:r>
        <w:rPr>
          <w:lang w:eastAsia="ko-KR"/>
        </w:rPr>
        <w:t>부분이 월(month/12)로 표현된 실수로 보임</w:t>
      </w:r>
    </w:p>
    <w:p w14:paraId="2DAC6720" w14:textId="3A631DC4" w:rsidR="00FD7B2A" w:rsidRDefault="00FD7B2A">
      <w:pPr>
        <w:pStyle w:val="comment"/>
        <w:numPr>
          <w:ilvl w:val="0"/>
          <w:numId w:val="4"/>
        </w:numPr>
        <w:jc w:val="both"/>
        <w:rPr>
          <w:lang w:eastAsia="ko-KR"/>
        </w:rPr>
        <w:pPrChange w:id="602" w:author="제이펍 출판사" w:date="2021-03-14T15:57:00Z">
          <w:pPr>
            <w:pStyle w:val="comment"/>
            <w:numPr>
              <w:numId w:val="4"/>
            </w:numPr>
            <w:ind w:left="842" w:hanging="360"/>
          </w:pPr>
        </w:pPrChange>
      </w:pPr>
      <w:r w:rsidRPr="00ED4019">
        <w:rPr>
          <w:rStyle w:val="VerbatimChar"/>
          <w:rFonts w:ascii="Times New Roman" w:hAnsi="Times New Roman"/>
          <w:lang w:eastAsia="ko-KR"/>
        </w:rPr>
        <w:t>as.yearmon()</w:t>
      </w:r>
      <w:r>
        <w:rPr>
          <w:lang w:eastAsia="ko-KR"/>
        </w:rPr>
        <w:t xml:space="preserve">에 </w:t>
      </w:r>
      <w:r>
        <w:rPr>
          <w:rFonts w:hint="eastAsia"/>
          <w:lang w:eastAsia="ko-KR"/>
        </w:rPr>
        <w:t>연</w:t>
      </w:r>
      <w:ins w:id="603" w:author="user" w:date="2021-03-17T13:03:00Z">
        <w:r w:rsidR="00E31AC0">
          <w:rPr>
            <w:rFonts w:hint="eastAsia"/>
            <w:lang w:eastAsia="ko-KR"/>
          </w:rPr>
          <w:t xml:space="preserve">, </w:t>
        </w:r>
      </w:ins>
      <w:r>
        <w:rPr>
          <w:lang w:eastAsia="ko-KR"/>
        </w:rPr>
        <w:t>월</w:t>
      </w:r>
      <w:ins w:id="604" w:author="user" w:date="2021-03-17T13:03:00Z">
        <w:r w:rsidR="00E31AC0">
          <w:rPr>
            <w:rFonts w:hint="eastAsia"/>
            <w:lang w:eastAsia="ko-KR"/>
          </w:rPr>
          <w:t xml:space="preserve">, </w:t>
        </w:r>
      </w:ins>
      <w:r>
        <w:rPr>
          <w:lang w:eastAsia="ko-KR"/>
        </w:rPr>
        <w:t xml:space="preserve">일을 전달해도 </w:t>
      </w:r>
      <w:r>
        <w:rPr>
          <w:rFonts w:hint="eastAsia"/>
          <w:lang w:eastAsia="ko-KR"/>
        </w:rPr>
        <w:t>연</w:t>
      </w:r>
      <w:ins w:id="605" w:author="user" w:date="2021-03-17T13:03:00Z">
        <w:r w:rsidR="00E31AC0">
          <w:rPr>
            <w:rFonts w:hint="eastAsia"/>
            <w:lang w:eastAsia="ko-KR"/>
          </w:rPr>
          <w:t xml:space="preserve">, </w:t>
        </w:r>
      </w:ins>
      <w:r>
        <w:rPr>
          <w:lang w:eastAsia="ko-KR"/>
        </w:rPr>
        <w:t>월만 인식</w:t>
      </w:r>
    </w:p>
    <w:p w14:paraId="49FD0706" w14:textId="77777777" w:rsidR="00FD7B2A" w:rsidRDefault="00FD7B2A">
      <w:pPr>
        <w:pStyle w:val="comment"/>
        <w:numPr>
          <w:ilvl w:val="0"/>
          <w:numId w:val="4"/>
        </w:numPr>
        <w:jc w:val="both"/>
        <w:rPr>
          <w:lang w:eastAsia="ko-KR"/>
        </w:rPr>
        <w:pPrChange w:id="606" w:author="제이펍 출판사" w:date="2021-03-14T15:57:00Z">
          <w:pPr>
            <w:pStyle w:val="comment"/>
            <w:numPr>
              <w:numId w:val="4"/>
            </w:numPr>
            <w:ind w:left="842" w:hanging="360"/>
          </w:pPr>
        </w:pPrChange>
      </w:pPr>
      <w:r w:rsidRPr="00ED4019">
        <w:rPr>
          <w:rStyle w:val="VerbatimChar"/>
          <w:rFonts w:ascii="Times New Roman" w:hAnsi="Times New Roman"/>
          <w:lang w:eastAsia="ko-KR"/>
        </w:rPr>
        <w:lastRenderedPageBreak/>
        <w:t>as.yearqtr()</w:t>
      </w:r>
      <w:r>
        <w:rPr>
          <w:lang w:eastAsia="ko-KR"/>
        </w:rPr>
        <w:t xml:space="preserve">로 날짜 문자열이나 </w:t>
      </w:r>
      <w:r w:rsidRPr="00ED4019">
        <w:rPr>
          <w:rStyle w:val="VerbatimChar"/>
          <w:rFonts w:ascii="Times New Roman" w:hAnsi="Times New Roman"/>
          <w:lang w:eastAsia="ko-KR"/>
        </w:rPr>
        <w:t>date</w:t>
      </w:r>
      <w:r>
        <w:rPr>
          <w:lang w:eastAsia="ko-KR"/>
        </w:rPr>
        <w:t xml:space="preserve"> 클래스를 </w:t>
      </w:r>
      <w:r w:rsidRPr="00ED4019">
        <w:rPr>
          <w:rStyle w:val="VerbatimChar"/>
          <w:rFonts w:ascii="Times New Roman" w:hAnsi="Times New Roman"/>
          <w:lang w:eastAsia="ko-KR"/>
        </w:rPr>
        <w:t>yearqtr</w:t>
      </w:r>
      <w:r>
        <w:rPr>
          <w:lang w:eastAsia="ko-KR"/>
        </w:rPr>
        <w:t xml:space="preserve"> 클래스로 변환</w:t>
      </w:r>
    </w:p>
    <w:p w14:paraId="0B034733" w14:textId="13108B86" w:rsidR="00FD7B2A" w:rsidRDefault="00FD7B2A">
      <w:pPr>
        <w:pStyle w:val="comment"/>
        <w:numPr>
          <w:ilvl w:val="0"/>
          <w:numId w:val="4"/>
        </w:numPr>
        <w:jc w:val="both"/>
        <w:rPr>
          <w:lang w:eastAsia="ko-KR"/>
        </w:rPr>
        <w:pPrChange w:id="607" w:author="제이펍 출판사" w:date="2021-03-14T15:57:00Z">
          <w:pPr>
            <w:pStyle w:val="comment"/>
            <w:numPr>
              <w:numId w:val="4"/>
            </w:numPr>
            <w:ind w:left="842" w:hanging="360"/>
          </w:pPr>
        </w:pPrChange>
      </w:pPr>
      <w:r w:rsidRPr="00ED4019">
        <w:rPr>
          <w:rStyle w:val="VerbatimChar"/>
          <w:rFonts w:ascii="Times New Roman" w:hAnsi="Times New Roman"/>
          <w:lang w:eastAsia="ko-KR"/>
        </w:rPr>
        <w:t>yearmon</w:t>
      </w:r>
      <w:r>
        <w:rPr>
          <w:lang w:eastAsia="ko-KR"/>
        </w:rPr>
        <w:t xml:space="preserve"> 클래스를 해체하면 정수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부분이 연도이고 소</w:t>
      </w:r>
      <w:del w:id="608" w:author="제이펍 출판사" w:date="2021-03-14T19:57:00Z">
        <w:r w:rsidDel="00754210">
          <w:rPr>
            <w:lang w:eastAsia="ko-KR"/>
          </w:rPr>
          <w:delText>수점부분</w:delText>
        </w:r>
      </w:del>
      <w:ins w:id="609" w:author="제이펍 출판사" w:date="2021-03-14T19:57:00Z">
        <w:r w:rsidR="00754210">
          <w:rPr>
            <w:lang w:eastAsia="ko-KR"/>
          </w:rPr>
          <w:t>수점 부분</w:t>
        </w:r>
      </w:ins>
      <w:r>
        <w:rPr>
          <w:lang w:eastAsia="ko-KR"/>
        </w:rPr>
        <w:t>이 분기(분기/4)로 표현된 실수로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보임</w:t>
      </w:r>
    </w:p>
    <w:p w14:paraId="17CF3716" w14:textId="75FD849F" w:rsidR="00FD7B2A" w:rsidRDefault="003C1ADE">
      <w:pPr>
        <w:pStyle w:val="2"/>
        <w:numPr>
          <w:ilvl w:val="0"/>
          <w:numId w:val="0"/>
        </w:numPr>
        <w:ind w:left="760"/>
        <w:jc w:val="both"/>
        <w:rPr>
          <w:lang w:eastAsia="ko-KR"/>
        </w:rPr>
        <w:pPrChange w:id="610" w:author="제이펍 출판사" w:date="2021-03-14T18:40:00Z">
          <w:pPr>
            <w:pStyle w:val="2"/>
          </w:pPr>
        </w:pPrChange>
      </w:pPr>
      <w:bookmarkStart w:id="611" w:name="날짜-시간-포맷"/>
      <w:bookmarkEnd w:id="567"/>
      <w:ins w:id="612" w:author="제이펍 출판사" w:date="2021-03-14T18:40:00Z">
        <w:r>
          <w:rPr>
            <w:rFonts w:hint="eastAsia"/>
            <w:lang w:eastAsia="ko-KR"/>
          </w:rPr>
          <w:t>2</w:t>
        </w:r>
        <w:r>
          <w:rPr>
            <w:lang w:eastAsia="ko-KR"/>
          </w:rPr>
          <w:t xml:space="preserve">.1.4 </w:t>
        </w:r>
      </w:ins>
      <w:r w:rsidR="00FD7B2A">
        <w:rPr>
          <w:lang w:eastAsia="ko-KR"/>
        </w:rPr>
        <w:t>날짜, 시간 포맷</w:t>
      </w:r>
    </w:p>
    <w:p w14:paraId="03810C61" w14:textId="3CB48152" w:rsidR="00FD7B2A" w:rsidRDefault="00FD7B2A" w:rsidP="00BF7861">
      <w:pPr>
        <w:jc w:val="both"/>
        <w:rPr>
          <w:ins w:id="613" w:author="제이펍 출판사" w:date="2021-03-14T19:59:00Z"/>
          <w:rFonts w:ascii="Times New Roman" w:hAnsi="Times New Roman"/>
          <w:lang w:eastAsia="ko-KR"/>
        </w:rPr>
      </w:pPr>
      <w:r w:rsidRPr="00ED4019">
        <w:rPr>
          <w:rFonts w:ascii="Times New Roman" w:hAnsi="Times New Roman"/>
          <w:lang w:eastAsia="ko-KR"/>
        </w:rPr>
        <w:t>날짜와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시간을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표현하는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방법은</w:t>
      </w:r>
      <w:r w:rsidRPr="00ED4019">
        <w:rPr>
          <w:rFonts w:ascii="Times New Roman" w:hAnsi="Times New Roman"/>
          <w:lang w:eastAsia="ko-KR"/>
        </w:rPr>
        <w:t xml:space="preserve"> </w:t>
      </w:r>
      <w:del w:id="614" w:author="제이펍 출판사" w:date="2021-03-14T19:58:00Z">
        <w:r w:rsidRPr="00ED4019" w:rsidDel="00754210">
          <w:rPr>
            <w:rFonts w:ascii="Times New Roman" w:hAnsi="Times New Roman"/>
            <w:lang w:eastAsia="ko-KR"/>
          </w:rPr>
          <w:delText>여러가지</w:delText>
        </w:r>
      </w:del>
      <w:ins w:id="615" w:author="제이펍 출판사" w:date="2021-03-14T19:58:00Z">
        <w:r w:rsidR="00754210">
          <w:rPr>
            <w:rFonts w:ascii="Times New Roman" w:hAnsi="Times New Roman"/>
            <w:lang w:eastAsia="ko-KR"/>
          </w:rPr>
          <w:t>여러</w:t>
        </w:r>
        <w:r w:rsidR="00754210">
          <w:rPr>
            <w:rFonts w:ascii="Times New Roman" w:hAnsi="Times New Roman"/>
            <w:lang w:eastAsia="ko-KR"/>
          </w:rPr>
          <w:t xml:space="preserve"> </w:t>
        </w:r>
        <w:r w:rsidR="00754210">
          <w:rPr>
            <w:rFonts w:ascii="Times New Roman" w:hAnsi="Times New Roman"/>
            <w:lang w:eastAsia="ko-KR"/>
          </w:rPr>
          <w:t>가지</w:t>
        </w:r>
      </w:ins>
      <w:r w:rsidRPr="00ED4019">
        <w:rPr>
          <w:rFonts w:ascii="Times New Roman" w:hAnsi="Times New Roman"/>
          <w:lang w:eastAsia="ko-KR"/>
        </w:rPr>
        <w:t>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있다</w:t>
      </w:r>
      <w:r w:rsidRPr="00ED4019">
        <w:rPr>
          <w:rFonts w:ascii="Times New Roman" w:hAnsi="Times New Roman"/>
          <w:lang w:eastAsia="ko-KR"/>
        </w:rPr>
        <w:t>. R</w:t>
      </w:r>
      <w:r w:rsidRPr="00ED4019">
        <w:rPr>
          <w:rFonts w:ascii="Times New Roman" w:hAnsi="Times New Roman"/>
          <w:lang w:eastAsia="ko-KR"/>
        </w:rPr>
        <w:t>에서는</w:t>
      </w:r>
      <w:r w:rsidRPr="00ED4019">
        <w:rPr>
          <w:rFonts w:ascii="Times New Roman" w:hAnsi="Times New Roman"/>
          <w:lang w:eastAsia="ko-KR"/>
        </w:rPr>
        <w:t xml:space="preserve"> </w:t>
      </w:r>
      <w:proofErr w:type="gramStart"/>
      <w:r w:rsidRPr="00ED4019">
        <w:rPr>
          <w:rStyle w:val="VerbatimChar"/>
          <w:rFonts w:ascii="Times New Roman" w:hAnsi="Times New Roman"/>
          <w:lang w:eastAsia="ko-KR"/>
        </w:rPr>
        <w:t>as.Date</w:t>
      </w:r>
      <w:proofErr w:type="gramEnd"/>
      <w:r w:rsidRPr="00ED4019">
        <w:rPr>
          <w:rStyle w:val="VerbatimChar"/>
          <w:rFonts w:ascii="Times New Roman" w:hAnsi="Times New Roman"/>
          <w:lang w:eastAsia="ko-KR"/>
        </w:rPr>
        <w:t>(),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Style w:val="VerbatimChar"/>
          <w:rFonts w:ascii="Times New Roman" w:hAnsi="Times New Roman"/>
          <w:lang w:eastAsia="ko-KR"/>
        </w:rPr>
        <w:t>as.POSIXct()</w:t>
      </w:r>
      <w:ins w:id="616" w:author="제이펍 출판사" w:date="2021-03-14T19:58:00Z">
        <w:r w:rsidR="00754210">
          <w:rPr>
            <w:rStyle w:val="VerbatimChar"/>
            <w:rFonts w:ascii="Times New Roman" w:hAnsi="Times New Roman"/>
            <w:lang w:eastAsia="ko-KR"/>
          </w:rPr>
          <w:t xml:space="preserve"> </w:t>
        </w:r>
      </w:ins>
      <w:r w:rsidRPr="00ED4019">
        <w:rPr>
          <w:rFonts w:ascii="Times New Roman" w:hAnsi="Times New Roman"/>
          <w:lang w:eastAsia="ko-KR"/>
        </w:rPr>
        <w:t>등과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같은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시간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클래스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생성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함수에서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Style w:val="AttributeTok"/>
          <w:rFonts w:ascii="Times New Roman" w:hAnsi="Times New Roman"/>
          <w:lang w:eastAsia="ko-KR"/>
        </w:rPr>
        <w:t>format</w:t>
      </w:r>
      <w:r w:rsidRPr="00ED4019">
        <w:rPr>
          <w:rFonts w:ascii="Times New Roman" w:hAnsi="Times New Roman" w:hint="eastAsia"/>
          <w:lang w:eastAsia="ko-KR"/>
        </w:rPr>
        <w:t>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사용하여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다양한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날짜와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시간의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표현을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지원한다</w:t>
      </w:r>
      <w:r w:rsidRPr="00ED4019">
        <w:rPr>
          <w:rFonts w:ascii="Times New Roman" w:hAnsi="Times New Roman"/>
          <w:lang w:eastAsia="ko-KR"/>
        </w:rPr>
        <w:t xml:space="preserve">. </w:t>
      </w:r>
      <w:r w:rsidRPr="00ED4019">
        <w:rPr>
          <w:rStyle w:val="AttributeTok"/>
          <w:rFonts w:ascii="Times New Roman" w:hAnsi="Times New Roman"/>
          <w:lang w:eastAsia="ko-KR"/>
        </w:rPr>
        <w:t>format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매개변수에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의해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표현되는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날짜</w:t>
      </w:r>
      <w:r w:rsidRPr="00ED4019">
        <w:rPr>
          <w:rFonts w:ascii="Times New Roman" w:hAnsi="Times New Roman"/>
          <w:lang w:eastAsia="ko-KR"/>
        </w:rPr>
        <w:t xml:space="preserve">, </w:t>
      </w:r>
      <w:r w:rsidRPr="00ED4019">
        <w:rPr>
          <w:rFonts w:ascii="Times New Roman" w:hAnsi="Times New Roman"/>
          <w:lang w:eastAsia="ko-KR"/>
        </w:rPr>
        <w:t>시간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표기는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날짜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표현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방법</w:t>
      </w:r>
      <w:r w:rsidRPr="00ED4019">
        <w:rPr>
          <w:rFonts w:ascii="Times New Roman" w:hAnsi="Times New Roman"/>
          <w:lang w:eastAsia="ko-KR"/>
        </w:rPr>
        <w:t xml:space="preserve">, </w:t>
      </w:r>
      <w:r w:rsidRPr="00ED4019">
        <w:rPr>
          <w:rFonts w:ascii="Times New Roman" w:hAnsi="Times New Roman"/>
          <w:lang w:eastAsia="ko-KR"/>
        </w:rPr>
        <w:t>시간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클래스의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지역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설정</w:t>
      </w:r>
      <w:r w:rsidRPr="00ED4019">
        <w:rPr>
          <w:rFonts w:ascii="Times New Roman" w:hAnsi="Times New Roman"/>
          <w:lang w:eastAsia="ko-KR"/>
        </w:rPr>
        <w:t>(</w:t>
      </w:r>
      <w:r w:rsidRPr="00ED4019">
        <w:rPr>
          <w:rStyle w:val="VerbatimChar"/>
          <w:rFonts w:ascii="Times New Roman" w:hAnsi="Times New Roman"/>
          <w:lang w:eastAsia="ko-KR"/>
        </w:rPr>
        <w:t>timezone</w:t>
      </w:r>
      <w:r w:rsidRPr="00ED4019">
        <w:rPr>
          <w:rFonts w:ascii="Times New Roman" w:hAnsi="Times New Roman"/>
          <w:lang w:eastAsia="ko-KR"/>
        </w:rPr>
        <w:t>)</w:t>
      </w:r>
      <w:r w:rsidRPr="00ED4019">
        <w:rPr>
          <w:rFonts w:ascii="Times New Roman" w:hAnsi="Times New Roman"/>
          <w:lang w:eastAsia="ko-KR"/>
        </w:rPr>
        <w:t>에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따라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달라</w:t>
      </w:r>
      <w:r w:rsidRPr="00ED4019">
        <w:rPr>
          <w:rFonts w:ascii="Times New Roman" w:hAnsi="Times New Roman" w:hint="eastAsia"/>
          <w:lang w:eastAsia="ko-KR"/>
        </w:rPr>
        <w:t>진다</w:t>
      </w:r>
      <w:del w:id="617" w:author="제이펍 출판사" w:date="2021-03-14T17:55:00Z">
        <w:r w:rsidRPr="00ED4019" w:rsidDel="00F97807">
          <w:rPr>
            <w:rFonts w:ascii="Times New Roman" w:hAnsi="Times New Roman" w:hint="eastAsia"/>
            <w:lang w:eastAsia="ko-KR"/>
          </w:rPr>
          <w:delText>.</w:delText>
        </w:r>
        <w:r w:rsidRPr="00ED4019" w:rsidDel="00F97807">
          <w:rPr>
            <w:rFonts w:ascii="Times New Roman" w:hAnsi="Times New Roman"/>
            <w:lang w:eastAsia="ko-KR"/>
          </w:rPr>
          <w:delText xml:space="preserve"> </w:delText>
        </w:r>
        <w:r w:rsidRPr="00ED4019" w:rsidDel="00F97807">
          <w:rPr>
            <w:rFonts w:ascii="Times New Roman" w:hAnsi="Times New Roman"/>
            <w:lang w:eastAsia="ko-KR"/>
          </w:rPr>
          <w:delText>예를</w:delText>
        </w:r>
        <w:r w:rsidRPr="00ED4019" w:rsidDel="00F97807">
          <w:rPr>
            <w:rFonts w:ascii="Times New Roman" w:hAnsi="Times New Roman"/>
            <w:lang w:eastAsia="ko-KR"/>
          </w:rPr>
          <w:delText xml:space="preserve"> </w:delText>
        </w:r>
        <w:r w:rsidRPr="00ED4019" w:rsidDel="00F97807">
          <w:rPr>
            <w:rFonts w:ascii="Times New Roman" w:hAnsi="Times New Roman"/>
            <w:lang w:eastAsia="ko-KR"/>
          </w:rPr>
          <w:delText>들어</w:delText>
        </w:r>
        <w:r w:rsidRPr="00ED4019" w:rsidDel="00F97807">
          <w:rPr>
            <w:rFonts w:ascii="Times New Roman" w:hAnsi="Times New Roman"/>
            <w:lang w:eastAsia="ko-KR"/>
          </w:rPr>
          <w:delText xml:space="preserve"> </w:delText>
        </w:r>
      </w:del>
      <w:ins w:id="618" w:author="제이펍 출판사" w:date="2021-03-14T17:55:00Z">
        <w:r w:rsidR="00F97807">
          <w:rPr>
            <w:rFonts w:ascii="Times New Roman" w:hAnsi="Times New Roman" w:hint="eastAsia"/>
            <w:lang w:eastAsia="ko-KR"/>
          </w:rPr>
          <w:t xml:space="preserve">. </w:t>
        </w:r>
        <w:r w:rsidR="00F97807">
          <w:rPr>
            <w:rFonts w:ascii="Times New Roman" w:hAnsi="Times New Roman" w:hint="eastAsia"/>
            <w:lang w:eastAsia="ko-KR"/>
          </w:rPr>
          <w:t>예를</w:t>
        </w:r>
        <w:r w:rsidR="00F97807">
          <w:rPr>
            <w:rFonts w:ascii="Times New Roman" w:hAnsi="Times New Roman" w:hint="eastAsia"/>
            <w:lang w:eastAsia="ko-KR"/>
          </w:rPr>
          <w:t xml:space="preserve"> </w:t>
        </w:r>
        <w:r w:rsidR="00F97807">
          <w:rPr>
            <w:rFonts w:ascii="Times New Roman" w:hAnsi="Times New Roman" w:hint="eastAsia"/>
            <w:lang w:eastAsia="ko-KR"/>
          </w:rPr>
          <w:t>들어</w:t>
        </w:r>
        <w:r w:rsidR="00F97807">
          <w:rPr>
            <w:rFonts w:ascii="Times New Roman" w:hAnsi="Times New Roman" w:hint="eastAsia"/>
            <w:lang w:eastAsia="ko-KR"/>
          </w:rPr>
          <w:t xml:space="preserve">, </w:t>
        </w:r>
      </w:ins>
      <w:r w:rsidRPr="00ED4019">
        <w:rPr>
          <w:rFonts w:ascii="Times New Roman" w:hAnsi="Times New Roman"/>
          <w:lang w:eastAsia="ko-KR"/>
        </w:rPr>
        <w:t>우리나라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지</w:t>
      </w:r>
      <w:r w:rsidRPr="00ED4019">
        <w:rPr>
          <w:rFonts w:ascii="Times New Roman" w:hAnsi="Times New Roman"/>
          <w:lang w:eastAsia="ko-KR"/>
        </w:rPr>
        <w:t>역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설정</w:t>
      </w:r>
      <w:r w:rsidRPr="00ED4019">
        <w:rPr>
          <w:rFonts w:ascii="Times New Roman" w:hAnsi="Times New Roman" w:hint="eastAsia"/>
          <w:lang w:eastAsia="ko-KR"/>
        </w:rPr>
        <w:t>은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%B, %b</w:t>
      </w:r>
      <w:r w:rsidRPr="00ED4019">
        <w:rPr>
          <w:rFonts w:ascii="Times New Roman" w:hAnsi="Times New Roman" w:hint="eastAsia"/>
          <w:lang w:eastAsia="ko-KR"/>
        </w:rPr>
        <w:t>가</w:t>
      </w:r>
      <w:r w:rsidRPr="00ED4019">
        <w:rPr>
          <w:rFonts w:ascii="Times New Roman" w:hAnsi="Times New Roman"/>
          <w:lang w:eastAsia="ko-KR"/>
        </w:rPr>
        <w:t xml:space="preserve"> ‘January’, ‘Jan’</w:t>
      </w:r>
      <w:del w:id="619" w:author="제이펍 출판사" w:date="2021-03-14T19:58:00Z">
        <w:r w:rsidRPr="00ED4019" w:rsidDel="00754210">
          <w:rPr>
            <w:rFonts w:ascii="Times New Roman" w:hAnsi="Times New Roman"/>
            <w:lang w:eastAsia="ko-KR"/>
          </w:rPr>
          <w:delText xml:space="preserve"> </w:delText>
        </w:r>
        <w:r w:rsidRPr="00ED4019" w:rsidDel="00754210">
          <w:rPr>
            <w:rFonts w:ascii="Times New Roman" w:hAnsi="Times New Roman"/>
            <w:lang w:eastAsia="ko-KR"/>
          </w:rPr>
          <w:delText>이</w:delText>
        </w:r>
        <w:r w:rsidRPr="00ED4019" w:rsidDel="00754210">
          <w:rPr>
            <w:rFonts w:ascii="Times New Roman" w:hAnsi="Times New Roman"/>
            <w:lang w:eastAsia="ko-KR"/>
          </w:rPr>
          <w:delText xml:space="preserve"> </w:delText>
        </w:r>
      </w:del>
      <w:ins w:id="620" w:author="제이펍 출판사" w:date="2021-03-14T19:58:00Z">
        <w:r w:rsidR="00754210">
          <w:rPr>
            <w:rFonts w:ascii="Times New Roman" w:hAnsi="Times New Roman"/>
            <w:lang w:eastAsia="ko-KR"/>
          </w:rPr>
          <w:t>이</w:t>
        </w:r>
        <w:r w:rsidR="00754210">
          <w:rPr>
            <w:rFonts w:ascii="Times New Roman" w:hAnsi="Times New Roman"/>
            <w:lang w:eastAsia="ko-KR"/>
          </w:rPr>
          <w:t xml:space="preserve"> </w:t>
        </w:r>
      </w:ins>
      <w:proofErr w:type="gramStart"/>
      <w:r w:rsidRPr="00ED4019">
        <w:rPr>
          <w:rFonts w:ascii="Times New Roman" w:hAnsi="Times New Roman" w:hint="eastAsia"/>
          <w:lang w:eastAsia="ko-KR"/>
        </w:rPr>
        <w:t>아닌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’1</w:t>
      </w:r>
      <w:r w:rsidRPr="00ED4019">
        <w:rPr>
          <w:rFonts w:ascii="Times New Roman" w:hAnsi="Times New Roman"/>
          <w:lang w:eastAsia="ko-KR"/>
        </w:rPr>
        <w:t>월</w:t>
      </w:r>
      <w:r w:rsidRPr="00ED4019">
        <w:rPr>
          <w:rFonts w:ascii="Times New Roman" w:hAnsi="Times New Roman"/>
          <w:lang w:eastAsia="ko-KR"/>
        </w:rPr>
        <w:t>’</w:t>
      </w:r>
      <w:r w:rsidRPr="00ED4019">
        <w:rPr>
          <w:rFonts w:ascii="Times New Roman" w:hAnsi="Times New Roman"/>
          <w:lang w:eastAsia="ko-KR"/>
        </w:rPr>
        <w:t>로</w:t>
      </w:r>
      <w:proofErr w:type="gramEnd"/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표기된다</w:t>
      </w:r>
      <w:r w:rsidRPr="00ED4019">
        <w:rPr>
          <w:rFonts w:ascii="Times New Roman" w:hAnsi="Times New Roman"/>
          <w:lang w:eastAsia="ko-KR"/>
        </w:rPr>
        <w:t>.</w:t>
      </w:r>
    </w:p>
    <w:p w14:paraId="73D1EC18" w14:textId="77777777" w:rsidR="00754210" w:rsidRPr="00ED4019" w:rsidRDefault="00754210">
      <w:pPr>
        <w:jc w:val="both"/>
        <w:rPr>
          <w:rFonts w:ascii="Times New Roman" w:hAnsi="Times New Roman"/>
          <w:lang w:eastAsia="ko-KR"/>
        </w:rPr>
        <w:pPrChange w:id="621" w:author="제이펍 출판사" w:date="2021-03-14T15:57:00Z">
          <w:pPr/>
        </w:pPrChange>
      </w:pPr>
    </w:p>
    <w:p w14:paraId="08C4A05C" w14:textId="77777777" w:rsidR="00FD7B2A" w:rsidRPr="00ED4019" w:rsidRDefault="00FD7B2A">
      <w:pPr>
        <w:pStyle w:val="TableCaption"/>
        <w:jc w:val="both"/>
        <w:rPr>
          <w:rFonts w:ascii="Times New Roman" w:hAnsi="Times New Roman"/>
        </w:rPr>
        <w:pPrChange w:id="622" w:author="제이펍 출판사" w:date="2021-03-14T15:57:00Z">
          <w:pPr>
            <w:pStyle w:val="TableCaption"/>
          </w:pPr>
        </w:pPrChange>
      </w:pPr>
      <w:commentRangeStart w:id="623"/>
      <w:proofErr w:type="gramStart"/>
      <w:r w:rsidRPr="00ED4019">
        <w:rPr>
          <w:rFonts w:ascii="Times New Roman" w:hAnsi="Times New Roman"/>
        </w:rPr>
        <w:t>standard</w:t>
      </w:r>
      <w:proofErr w:type="gramEnd"/>
      <w:r w:rsidRPr="00ED4019">
        <w:rPr>
          <w:rFonts w:ascii="Times New Roman" w:hAnsi="Times New Roman"/>
        </w:rPr>
        <w:t xml:space="preserve"> date format codes</w:t>
      </w:r>
      <w:commentRangeEnd w:id="623"/>
      <w:r w:rsidR="00783EAF">
        <w:rPr>
          <w:rStyle w:val="af3"/>
          <w:i w:val="0"/>
        </w:rPr>
        <w:commentReference w:id="623"/>
      </w:r>
    </w:p>
    <w:tbl>
      <w:tblPr>
        <w:tblStyle w:val="1-11"/>
        <w:tblW w:w="0" w:type="auto"/>
        <w:jc w:val="center"/>
        <w:tblLook w:val="0020" w:firstRow="1" w:lastRow="0" w:firstColumn="0" w:lastColumn="0" w:noHBand="0" w:noVBand="0"/>
      </w:tblPr>
      <w:tblGrid>
        <w:gridCol w:w="705"/>
        <w:gridCol w:w="1639"/>
        <w:gridCol w:w="2037"/>
      </w:tblGrid>
      <w:tr w:rsidR="00FD7B2A" w14:paraId="20BF4C9C" w14:textId="77777777" w:rsidTr="00BF786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0" w:type="auto"/>
          </w:tcPr>
          <w:p w14:paraId="7A48A8F5" w14:textId="77777777" w:rsidR="00FD7B2A" w:rsidRDefault="00FD7B2A">
            <w:pPr>
              <w:pStyle w:val="Compact"/>
              <w:jc w:val="both"/>
              <w:rPr>
                <w:b w:val="0"/>
                <w:bCs w:val="0"/>
              </w:rPr>
              <w:pPrChange w:id="624" w:author="제이펍 출판사" w:date="2021-03-14T15:57:00Z">
                <w:pPr>
                  <w:pStyle w:val="Compact"/>
                </w:pPr>
              </w:pPrChange>
            </w:pPr>
            <w:commentRangeStart w:id="625"/>
            <w:commentRangeStart w:id="626"/>
            <w:r w:rsidRPr="00ED4019">
              <w:rPr>
                <w:rFonts w:ascii="Times New Roman" w:hAnsi="Times New Roman"/>
              </w:rPr>
              <w:t>Code</w:t>
            </w:r>
          </w:p>
        </w:tc>
        <w:tc>
          <w:tcPr>
            <w:tcW w:w="0" w:type="auto"/>
          </w:tcPr>
          <w:p w14:paraId="5086C068" w14:textId="77777777" w:rsidR="00FD7B2A" w:rsidRDefault="00FD7B2A">
            <w:pPr>
              <w:pStyle w:val="Compact"/>
              <w:jc w:val="both"/>
              <w:rPr>
                <w:b w:val="0"/>
                <w:bCs w:val="0"/>
              </w:rPr>
              <w:pPrChange w:id="627" w:author="제이펍 출판사" w:date="2021-03-14T15:57:00Z">
                <w:pPr>
                  <w:pStyle w:val="Compact"/>
                  <w:jc w:val="center"/>
                </w:pPr>
              </w:pPrChange>
            </w:pPr>
            <w:r w:rsidRPr="00ED4019">
              <w:rPr>
                <w:rFonts w:ascii="Times New Roman" w:hAnsi="Times New Roman"/>
              </w:rPr>
              <w:t>Value</w:t>
            </w:r>
          </w:p>
        </w:tc>
        <w:tc>
          <w:tcPr>
            <w:tcW w:w="0" w:type="auto"/>
          </w:tcPr>
          <w:p w14:paraId="5C9023EE" w14:textId="77777777" w:rsidR="00FD7B2A" w:rsidRDefault="00FD7B2A">
            <w:pPr>
              <w:pStyle w:val="Compact"/>
              <w:jc w:val="both"/>
              <w:rPr>
                <w:b w:val="0"/>
                <w:bCs w:val="0"/>
              </w:rPr>
              <w:pPrChange w:id="628" w:author="제이펍 출판사" w:date="2021-03-14T15:57:00Z">
                <w:pPr>
                  <w:pStyle w:val="Compact"/>
                  <w:jc w:val="center"/>
                </w:pPr>
              </w:pPrChange>
            </w:pPr>
            <w:r w:rsidRPr="00ED4019">
              <w:rPr>
                <w:rFonts w:ascii="Times New Roman" w:hAnsi="Times New Roman"/>
              </w:rPr>
              <w:t>Example</w:t>
            </w:r>
            <w:commentRangeEnd w:id="625"/>
            <w:r w:rsidR="00783EAF">
              <w:rPr>
                <w:rStyle w:val="af3"/>
                <w:b w:val="0"/>
                <w:bCs w:val="0"/>
              </w:rPr>
              <w:commentReference w:id="625"/>
            </w:r>
            <w:r w:rsidR="00F93F70">
              <w:rPr>
                <w:rStyle w:val="af3"/>
                <w:b w:val="0"/>
                <w:bCs w:val="0"/>
              </w:rPr>
              <w:commentReference w:id="626"/>
            </w:r>
          </w:p>
        </w:tc>
      </w:tr>
      <w:commentRangeEnd w:id="626"/>
      <w:tr w:rsidR="00FD7B2A" w14:paraId="109209E1" w14:textId="77777777" w:rsidTr="00BF7861">
        <w:trPr>
          <w:jc w:val="center"/>
        </w:trPr>
        <w:tc>
          <w:tcPr>
            <w:tcW w:w="0" w:type="auto"/>
          </w:tcPr>
          <w:p w14:paraId="65EACCC5" w14:textId="77777777" w:rsidR="00FD7B2A" w:rsidRDefault="00FD7B2A">
            <w:pPr>
              <w:pStyle w:val="Compact"/>
              <w:jc w:val="both"/>
              <w:pPrChange w:id="629" w:author="제이펍 출판사" w:date="2021-03-14T15:57:00Z">
                <w:pPr>
                  <w:pStyle w:val="Compact"/>
                  <w:jc w:val="center"/>
                </w:pPr>
              </w:pPrChange>
            </w:pPr>
            <w:r w:rsidRPr="00ED4019">
              <w:rPr>
                <w:rFonts w:ascii="Times New Roman" w:hAnsi="Times New Roman"/>
              </w:rPr>
              <w:t>%d</w:t>
            </w:r>
          </w:p>
        </w:tc>
        <w:tc>
          <w:tcPr>
            <w:tcW w:w="0" w:type="auto"/>
          </w:tcPr>
          <w:p w14:paraId="7BBE8212" w14:textId="77777777" w:rsidR="00FD7B2A" w:rsidRDefault="00FD7B2A">
            <w:pPr>
              <w:pStyle w:val="Compact"/>
              <w:jc w:val="both"/>
              <w:pPrChange w:id="630" w:author="제이펍 출판사" w:date="2021-03-14T15:57:00Z">
                <w:pPr>
                  <w:pStyle w:val="Compact"/>
                  <w:jc w:val="center"/>
                </w:pPr>
              </w:pPrChange>
            </w:pPr>
            <w:r w:rsidRPr="00ED4019">
              <w:rPr>
                <w:rFonts w:ascii="Times New Roman" w:hAnsi="Times New Roman"/>
              </w:rPr>
              <w:t>월의</w:t>
            </w:r>
            <w:r w:rsidRPr="00ED4019">
              <w:rPr>
                <w:rFonts w:ascii="Times New Roman" w:hAnsi="Times New Roman"/>
              </w:rPr>
              <w:t xml:space="preserve"> </w:t>
            </w:r>
            <w:r w:rsidRPr="00ED4019">
              <w:rPr>
                <w:rFonts w:ascii="Times New Roman" w:hAnsi="Times New Roman"/>
              </w:rPr>
              <w:t>날짜</w:t>
            </w:r>
            <w:r w:rsidRPr="00ED4019">
              <w:rPr>
                <w:rFonts w:ascii="Times New Roman" w:hAnsi="Times New Roman"/>
              </w:rPr>
              <w:t>(</w:t>
            </w:r>
            <w:r w:rsidRPr="00ED4019">
              <w:rPr>
                <w:rFonts w:ascii="Times New Roman" w:hAnsi="Times New Roman"/>
              </w:rPr>
              <w:t>정수</w:t>
            </w:r>
            <w:r w:rsidRPr="00ED4019">
              <w:rPr>
                <w:rFonts w:ascii="Times New Roman" w:hAnsi="Times New Roman"/>
              </w:rPr>
              <w:t>)</w:t>
            </w:r>
          </w:p>
        </w:tc>
        <w:tc>
          <w:tcPr>
            <w:tcW w:w="0" w:type="auto"/>
          </w:tcPr>
          <w:p w14:paraId="5690EAF1" w14:textId="77777777" w:rsidR="00FD7B2A" w:rsidRDefault="00FD7B2A">
            <w:pPr>
              <w:pStyle w:val="Compact"/>
              <w:jc w:val="both"/>
              <w:pPrChange w:id="631" w:author="제이펍 출판사" w:date="2021-03-14T15:57:00Z">
                <w:pPr>
                  <w:pStyle w:val="Compact"/>
                  <w:jc w:val="center"/>
                </w:pPr>
              </w:pPrChange>
            </w:pPr>
            <w:r w:rsidRPr="00ED4019">
              <w:rPr>
                <w:rFonts w:ascii="Times New Roman" w:hAnsi="Times New Roman"/>
              </w:rPr>
              <w:t>23</w:t>
            </w:r>
          </w:p>
        </w:tc>
      </w:tr>
      <w:tr w:rsidR="00FD7B2A" w14:paraId="53913A84" w14:textId="77777777" w:rsidTr="00BF7861">
        <w:trPr>
          <w:jc w:val="center"/>
        </w:trPr>
        <w:tc>
          <w:tcPr>
            <w:tcW w:w="0" w:type="auto"/>
          </w:tcPr>
          <w:p w14:paraId="4D91A68C" w14:textId="77777777" w:rsidR="00FD7B2A" w:rsidRDefault="00FD7B2A">
            <w:pPr>
              <w:pStyle w:val="Compact"/>
              <w:jc w:val="both"/>
              <w:pPrChange w:id="632" w:author="제이펍 출판사" w:date="2021-03-14T15:57:00Z">
                <w:pPr>
                  <w:pStyle w:val="Compact"/>
                  <w:jc w:val="center"/>
                </w:pPr>
              </w:pPrChange>
            </w:pPr>
            <w:r w:rsidRPr="00ED4019">
              <w:rPr>
                <w:rFonts w:ascii="Times New Roman" w:hAnsi="Times New Roman"/>
              </w:rPr>
              <w:t>%m</w:t>
            </w:r>
          </w:p>
        </w:tc>
        <w:tc>
          <w:tcPr>
            <w:tcW w:w="0" w:type="auto"/>
          </w:tcPr>
          <w:p w14:paraId="67AF3055" w14:textId="77777777" w:rsidR="00FD7B2A" w:rsidRDefault="00FD7B2A">
            <w:pPr>
              <w:pStyle w:val="Compact"/>
              <w:jc w:val="both"/>
              <w:pPrChange w:id="633" w:author="제이펍 출판사" w:date="2021-03-14T15:57:00Z">
                <w:pPr>
                  <w:pStyle w:val="Compact"/>
                  <w:jc w:val="center"/>
                </w:pPr>
              </w:pPrChange>
            </w:pPr>
            <w:r w:rsidRPr="00ED4019">
              <w:rPr>
                <w:rFonts w:ascii="Times New Roman" w:hAnsi="Times New Roman"/>
              </w:rPr>
              <w:t>월</w:t>
            </w:r>
            <w:r w:rsidRPr="00ED4019">
              <w:rPr>
                <w:rFonts w:ascii="Times New Roman" w:hAnsi="Times New Roman"/>
              </w:rPr>
              <w:t>(</w:t>
            </w:r>
            <w:r w:rsidRPr="00ED4019">
              <w:rPr>
                <w:rFonts w:ascii="Times New Roman" w:hAnsi="Times New Roman"/>
              </w:rPr>
              <w:t>정수</w:t>
            </w:r>
            <w:r w:rsidRPr="00ED4019">
              <w:rPr>
                <w:rFonts w:ascii="Times New Roman" w:hAnsi="Times New Roman"/>
              </w:rPr>
              <w:t>)</w:t>
            </w:r>
          </w:p>
        </w:tc>
        <w:tc>
          <w:tcPr>
            <w:tcW w:w="0" w:type="auto"/>
          </w:tcPr>
          <w:p w14:paraId="46DE2729" w14:textId="77777777" w:rsidR="00FD7B2A" w:rsidRDefault="00FD7B2A">
            <w:pPr>
              <w:pStyle w:val="Compact"/>
              <w:jc w:val="both"/>
              <w:pPrChange w:id="634" w:author="제이펍 출판사" w:date="2021-03-14T15:57:00Z">
                <w:pPr>
                  <w:pStyle w:val="Compact"/>
                  <w:jc w:val="center"/>
                </w:pPr>
              </w:pPrChange>
            </w:pPr>
            <w:r w:rsidRPr="00ED4019">
              <w:rPr>
                <w:rFonts w:ascii="Times New Roman" w:hAnsi="Times New Roman"/>
              </w:rPr>
              <w:t>12</w:t>
            </w:r>
          </w:p>
        </w:tc>
      </w:tr>
      <w:tr w:rsidR="00FD7B2A" w14:paraId="43DE77D6" w14:textId="77777777" w:rsidTr="00BF7861">
        <w:trPr>
          <w:jc w:val="center"/>
        </w:trPr>
        <w:tc>
          <w:tcPr>
            <w:tcW w:w="0" w:type="auto"/>
          </w:tcPr>
          <w:p w14:paraId="057EC601" w14:textId="77777777" w:rsidR="00FD7B2A" w:rsidRDefault="00FD7B2A">
            <w:pPr>
              <w:pStyle w:val="Compact"/>
              <w:jc w:val="both"/>
              <w:pPrChange w:id="635" w:author="제이펍 출판사" w:date="2021-03-14T15:57:00Z">
                <w:pPr>
                  <w:pStyle w:val="Compact"/>
                  <w:jc w:val="center"/>
                </w:pPr>
              </w:pPrChange>
            </w:pPr>
            <w:r w:rsidRPr="00ED4019">
              <w:rPr>
                <w:rFonts w:ascii="Times New Roman" w:hAnsi="Times New Roman"/>
              </w:rPr>
              <w:t>%B</w:t>
            </w:r>
          </w:p>
        </w:tc>
        <w:tc>
          <w:tcPr>
            <w:tcW w:w="0" w:type="auto"/>
          </w:tcPr>
          <w:p w14:paraId="6B7EC4FD" w14:textId="77777777" w:rsidR="00FD7B2A" w:rsidRDefault="00FD7B2A">
            <w:pPr>
              <w:pStyle w:val="Compact"/>
              <w:jc w:val="both"/>
              <w:pPrChange w:id="636" w:author="제이펍 출판사" w:date="2021-03-14T15:57:00Z">
                <w:pPr>
                  <w:pStyle w:val="Compact"/>
                  <w:jc w:val="center"/>
                </w:pPr>
              </w:pPrChange>
            </w:pPr>
            <w:r w:rsidRPr="00ED4019">
              <w:rPr>
                <w:rFonts w:ascii="Times New Roman" w:hAnsi="Times New Roman"/>
              </w:rPr>
              <w:t>전체</w:t>
            </w:r>
            <w:r w:rsidRPr="00ED4019">
              <w:rPr>
                <w:rFonts w:ascii="Times New Roman" w:hAnsi="Times New Roman"/>
              </w:rPr>
              <w:t xml:space="preserve"> </w:t>
            </w:r>
            <w:r w:rsidRPr="00ED4019">
              <w:rPr>
                <w:rFonts w:ascii="Times New Roman" w:hAnsi="Times New Roman"/>
              </w:rPr>
              <w:t>월</w:t>
            </w:r>
            <w:r w:rsidRPr="00ED4019">
              <w:rPr>
                <w:rFonts w:ascii="Times New Roman" w:hAnsi="Times New Roman"/>
              </w:rPr>
              <w:t xml:space="preserve"> </w:t>
            </w:r>
            <w:r w:rsidRPr="00ED4019">
              <w:rPr>
                <w:rFonts w:ascii="Times New Roman" w:hAnsi="Times New Roman"/>
              </w:rPr>
              <w:t>이름</w:t>
            </w:r>
          </w:p>
        </w:tc>
        <w:tc>
          <w:tcPr>
            <w:tcW w:w="0" w:type="auto"/>
          </w:tcPr>
          <w:p w14:paraId="795819B0" w14:textId="77777777" w:rsidR="00FD7B2A" w:rsidRDefault="00FD7B2A">
            <w:pPr>
              <w:pStyle w:val="Compact"/>
              <w:jc w:val="both"/>
              <w:pPrChange w:id="637" w:author="제이펍 출판사" w:date="2021-03-14T15:57:00Z">
                <w:pPr>
                  <w:pStyle w:val="Compact"/>
                  <w:jc w:val="center"/>
                </w:pPr>
              </w:pPrChange>
            </w:pPr>
            <w:r w:rsidRPr="00ED4019">
              <w:rPr>
                <w:rFonts w:ascii="Times New Roman" w:hAnsi="Times New Roman"/>
              </w:rPr>
              <w:t>January</w:t>
            </w:r>
          </w:p>
        </w:tc>
      </w:tr>
      <w:tr w:rsidR="00FD7B2A" w14:paraId="127E06A7" w14:textId="77777777" w:rsidTr="00BF7861">
        <w:trPr>
          <w:jc w:val="center"/>
        </w:trPr>
        <w:tc>
          <w:tcPr>
            <w:tcW w:w="0" w:type="auto"/>
          </w:tcPr>
          <w:p w14:paraId="48A8332B" w14:textId="77777777" w:rsidR="00FD7B2A" w:rsidRDefault="00FD7B2A">
            <w:pPr>
              <w:pStyle w:val="Compact"/>
              <w:jc w:val="both"/>
              <w:pPrChange w:id="638" w:author="제이펍 출판사" w:date="2021-03-14T15:57:00Z">
                <w:pPr>
                  <w:pStyle w:val="Compact"/>
                  <w:jc w:val="center"/>
                </w:pPr>
              </w:pPrChange>
            </w:pPr>
            <w:r w:rsidRPr="00ED4019">
              <w:rPr>
                <w:rFonts w:ascii="Times New Roman" w:hAnsi="Times New Roman"/>
              </w:rPr>
              <w:t>%b</w:t>
            </w:r>
          </w:p>
        </w:tc>
        <w:tc>
          <w:tcPr>
            <w:tcW w:w="0" w:type="auto"/>
          </w:tcPr>
          <w:p w14:paraId="77BFDE12" w14:textId="77777777" w:rsidR="00FD7B2A" w:rsidRDefault="00FD7B2A">
            <w:pPr>
              <w:pStyle w:val="Compact"/>
              <w:jc w:val="both"/>
              <w:pPrChange w:id="639" w:author="제이펍 출판사" w:date="2021-03-14T15:57:00Z">
                <w:pPr>
                  <w:pStyle w:val="Compact"/>
                  <w:jc w:val="center"/>
                </w:pPr>
              </w:pPrChange>
            </w:pPr>
            <w:r w:rsidRPr="00ED4019">
              <w:rPr>
                <w:rFonts w:ascii="Times New Roman" w:hAnsi="Times New Roman"/>
              </w:rPr>
              <w:t>축약형</w:t>
            </w:r>
            <w:r w:rsidRPr="00ED4019">
              <w:rPr>
                <w:rFonts w:ascii="Times New Roman" w:hAnsi="Times New Roman"/>
              </w:rPr>
              <w:t xml:space="preserve"> </w:t>
            </w:r>
            <w:r w:rsidRPr="00ED4019">
              <w:rPr>
                <w:rFonts w:ascii="Times New Roman" w:hAnsi="Times New Roman"/>
              </w:rPr>
              <w:t>월</w:t>
            </w:r>
            <w:r w:rsidRPr="00ED4019">
              <w:rPr>
                <w:rFonts w:ascii="Times New Roman" w:hAnsi="Times New Roman"/>
              </w:rPr>
              <w:t xml:space="preserve"> </w:t>
            </w:r>
            <w:r w:rsidRPr="00ED4019">
              <w:rPr>
                <w:rFonts w:ascii="Times New Roman" w:hAnsi="Times New Roman"/>
              </w:rPr>
              <w:t>이름</w:t>
            </w:r>
          </w:p>
        </w:tc>
        <w:tc>
          <w:tcPr>
            <w:tcW w:w="0" w:type="auto"/>
          </w:tcPr>
          <w:p w14:paraId="16B7567F" w14:textId="77777777" w:rsidR="00FD7B2A" w:rsidRDefault="00FD7B2A">
            <w:pPr>
              <w:pStyle w:val="Compact"/>
              <w:jc w:val="both"/>
              <w:pPrChange w:id="640" w:author="제이펍 출판사" w:date="2021-03-14T15:57:00Z">
                <w:pPr>
                  <w:pStyle w:val="Compact"/>
                  <w:jc w:val="center"/>
                </w:pPr>
              </w:pPrChange>
            </w:pPr>
            <w:r w:rsidRPr="00ED4019">
              <w:rPr>
                <w:rFonts w:ascii="Times New Roman" w:hAnsi="Times New Roman"/>
              </w:rPr>
              <w:t>Jan</w:t>
            </w:r>
          </w:p>
        </w:tc>
      </w:tr>
      <w:tr w:rsidR="00FD7B2A" w14:paraId="240DA515" w14:textId="77777777" w:rsidTr="00BF7861">
        <w:trPr>
          <w:jc w:val="center"/>
        </w:trPr>
        <w:tc>
          <w:tcPr>
            <w:tcW w:w="0" w:type="auto"/>
          </w:tcPr>
          <w:p w14:paraId="07D1F735" w14:textId="77777777" w:rsidR="00FD7B2A" w:rsidRDefault="00FD7B2A">
            <w:pPr>
              <w:pStyle w:val="Compact"/>
              <w:jc w:val="both"/>
              <w:pPrChange w:id="641" w:author="제이펍 출판사" w:date="2021-03-14T15:57:00Z">
                <w:pPr>
                  <w:pStyle w:val="Compact"/>
                  <w:jc w:val="center"/>
                </w:pPr>
              </w:pPrChange>
            </w:pPr>
            <w:r w:rsidRPr="00ED4019">
              <w:rPr>
                <w:rFonts w:ascii="Times New Roman" w:hAnsi="Times New Roman"/>
              </w:rPr>
              <w:t>%Y</w:t>
            </w:r>
          </w:p>
        </w:tc>
        <w:tc>
          <w:tcPr>
            <w:tcW w:w="0" w:type="auto"/>
          </w:tcPr>
          <w:p w14:paraId="1D056B1F" w14:textId="77777777" w:rsidR="00FD7B2A" w:rsidRDefault="00FD7B2A">
            <w:pPr>
              <w:pStyle w:val="Compact"/>
              <w:jc w:val="both"/>
              <w:pPrChange w:id="642" w:author="제이펍 출판사" w:date="2021-03-14T15:57:00Z">
                <w:pPr>
                  <w:pStyle w:val="Compact"/>
                  <w:jc w:val="center"/>
                </w:pPr>
              </w:pPrChange>
            </w:pPr>
            <w:r w:rsidRPr="00ED4019">
              <w:rPr>
                <w:rFonts w:ascii="Times New Roman" w:hAnsi="Times New Roman"/>
              </w:rPr>
              <w:t>4</w:t>
            </w:r>
            <w:r w:rsidRPr="00ED4019">
              <w:rPr>
                <w:rFonts w:ascii="Times New Roman" w:hAnsi="Times New Roman"/>
              </w:rPr>
              <w:t>자리</w:t>
            </w:r>
            <w:r w:rsidRPr="00ED4019">
              <w:rPr>
                <w:rFonts w:ascii="Times New Roman" w:hAnsi="Times New Roman"/>
              </w:rPr>
              <w:t xml:space="preserve"> </w:t>
            </w:r>
            <w:r w:rsidRPr="00ED4019">
              <w:rPr>
                <w:rFonts w:ascii="Times New Roman" w:hAnsi="Times New Roman"/>
              </w:rPr>
              <w:t>연도</w:t>
            </w:r>
          </w:p>
        </w:tc>
        <w:tc>
          <w:tcPr>
            <w:tcW w:w="0" w:type="auto"/>
          </w:tcPr>
          <w:p w14:paraId="73EB46F2" w14:textId="77777777" w:rsidR="00FD7B2A" w:rsidRDefault="00FD7B2A">
            <w:pPr>
              <w:pStyle w:val="Compact"/>
              <w:jc w:val="both"/>
              <w:pPrChange w:id="643" w:author="제이펍 출판사" w:date="2021-03-14T15:57:00Z">
                <w:pPr>
                  <w:pStyle w:val="Compact"/>
                  <w:jc w:val="center"/>
                </w:pPr>
              </w:pPrChange>
            </w:pPr>
            <w:r w:rsidRPr="00ED4019">
              <w:rPr>
                <w:rFonts w:ascii="Times New Roman" w:hAnsi="Times New Roman"/>
              </w:rPr>
              <w:t>2010</w:t>
            </w:r>
          </w:p>
        </w:tc>
      </w:tr>
      <w:tr w:rsidR="00FD7B2A" w14:paraId="36E6B930" w14:textId="77777777" w:rsidTr="00BF7861">
        <w:trPr>
          <w:jc w:val="center"/>
        </w:trPr>
        <w:tc>
          <w:tcPr>
            <w:tcW w:w="0" w:type="auto"/>
          </w:tcPr>
          <w:p w14:paraId="3A82D126" w14:textId="77777777" w:rsidR="00FD7B2A" w:rsidRDefault="00FD7B2A">
            <w:pPr>
              <w:pStyle w:val="Compact"/>
              <w:jc w:val="both"/>
              <w:pPrChange w:id="644" w:author="제이펍 출판사" w:date="2021-03-14T15:57:00Z">
                <w:pPr>
                  <w:pStyle w:val="Compact"/>
                  <w:jc w:val="center"/>
                </w:pPr>
              </w:pPrChange>
            </w:pPr>
            <w:r w:rsidRPr="00ED4019">
              <w:rPr>
                <w:rFonts w:ascii="Times New Roman" w:hAnsi="Times New Roman"/>
              </w:rPr>
              <w:t>%y</w:t>
            </w:r>
          </w:p>
        </w:tc>
        <w:tc>
          <w:tcPr>
            <w:tcW w:w="0" w:type="auto"/>
          </w:tcPr>
          <w:p w14:paraId="479E7353" w14:textId="77777777" w:rsidR="00FD7B2A" w:rsidRDefault="00FD7B2A">
            <w:pPr>
              <w:pStyle w:val="Compact"/>
              <w:jc w:val="both"/>
              <w:pPrChange w:id="645" w:author="제이펍 출판사" w:date="2021-03-14T15:57:00Z">
                <w:pPr>
                  <w:pStyle w:val="Compact"/>
                  <w:jc w:val="center"/>
                </w:pPr>
              </w:pPrChange>
            </w:pPr>
            <w:r w:rsidRPr="00ED4019">
              <w:rPr>
                <w:rFonts w:ascii="Times New Roman" w:hAnsi="Times New Roman"/>
              </w:rPr>
              <w:t>2</w:t>
            </w:r>
            <w:r w:rsidRPr="00ED4019">
              <w:rPr>
                <w:rFonts w:ascii="Times New Roman" w:hAnsi="Times New Roman"/>
              </w:rPr>
              <w:t>자리</w:t>
            </w:r>
            <w:r w:rsidRPr="00ED4019">
              <w:rPr>
                <w:rFonts w:ascii="Times New Roman" w:hAnsi="Times New Roman"/>
              </w:rPr>
              <w:t xml:space="preserve"> </w:t>
            </w:r>
            <w:r w:rsidRPr="00ED4019">
              <w:rPr>
                <w:rFonts w:ascii="Times New Roman" w:hAnsi="Times New Roman"/>
              </w:rPr>
              <w:t>연도</w:t>
            </w:r>
          </w:p>
        </w:tc>
        <w:tc>
          <w:tcPr>
            <w:tcW w:w="0" w:type="auto"/>
          </w:tcPr>
          <w:p w14:paraId="24BB0CCC" w14:textId="77777777" w:rsidR="00FD7B2A" w:rsidRDefault="00FD7B2A">
            <w:pPr>
              <w:pStyle w:val="Compact"/>
              <w:jc w:val="both"/>
              <w:pPrChange w:id="646" w:author="제이펍 출판사" w:date="2021-03-14T15:57:00Z">
                <w:pPr>
                  <w:pStyle w:val="Compact"/>
                  <w:jc w:val="center"/>
                </w:pPr>
              </w:pPrChange>
            </w:pPr>
            <w:r w:rsidRPr="00ED4019">
              <w:rPr>
                <w:rFonts w:ascii="Times New Roman" w:hAnsi="Times New Roman"/>
              </w:rPr>
              <w:t>10</w:t>
            </w:r>
          </w:p>
        </w:tc>
      </w:tr>
      <w:tr w:rsidR="00FD7B2A" w:rsidRPr="00ED4019" w14:paraId="734A9564" w14:textId="77777777" w:rsidTr="00BF7861">
        <w:trPr>
          <w:jc w:val="center"/>
        </w:trPr>
        <w:tc>
          <w:tcPr>
            <w:tcW w:w="0" w:type="auto"/>
          </w:tcPr>
          <w:p w14:paraId="4C5B406D" w14:textId="77777777" w:rsidR="00FD7B2A" w:rsidRDefault="00FD7B2A">
            <w:pPr>
              <w:pStyle w:val="Compact"/>
              <w:jc w:val="both"/>
              <w:pPrChange w:id="647" w:author="제이펍 출판사" w:date="2021-03-14T15:57:00Z">
                <w:pPr>
                  <w:pStyle w:val="Compact"/>
                  <w:jc w:val="center"/>
                </w:pPr>
              </w:pPrChange>
            </w:pPr>
            <w:r w:rsidRPr="00ED4019">
              <w:rPr>
                <w:rFonts w:ascii="Times New Roman" w:hAnsi="Times New Roman"/>
              </w:rPr>
              <w:t>%a</w:t>
            </w:r>
          </w:p>
        </w:tc>
        <w:tc>
          <w:tcPr>
            <w:tcW w:w="0" w:type="auto"/>
          </w:tcPr>
          <w:p w14:paraId="63C37534" w14:textId="77777777" w:rsidR="00FD7B2A" w:rsidRDefault="00FD7B2A">
            <w:pPr>
              <w:pStyle w:val="Compact"/>
              <w:jc w:val="both"/>
              <w:pPrChange w:id="648" w:author="제이펍 출판사" w:date="2021-03-14T15:57:00Z">
                <w:pPr>
                  <w:pStyle w:val="Compact"/>
                  <w:jc w:val="center"/>
                </w:pPr>
              </w:pPrChange>
            </w:pPr>
            <w:r w:rsidRPr="00ED4019">
              <w:rPr>
                <w:rFonts w:ascii="Times New Roman" w:hAnsi="Times New Roman"/>
              </w:rPr>
              <w:t>요일</w:t>
            </w:r>
          </w:p>
        </w:tc>
        <w:tc>
          <w:tcPr>
            <w:tcW w:w="0" w:type="auto"/>
          </w:tcPr>
          <w:p w14:paraId="5C744366" w14:textId="77777777" w:rsidR="00FD7B2A" w:rsidRPr="00ED4019" w:rsidRDefault="00FD7B2A">
            <w:pPr>
              <w:pStyle w:val="Compact"/>
              <w:jc w:val="both"/>
              <w:rPr>
                <w:rFonts w:ascii="Times New Roman" w:hAnsi="Times New Roman"/>
              </w:rPr>
              <w:pPrChange w:id="649" w:author="제이펍 출판사" w:date="2021-03-14T15:57:00Z">
                <w:pPr>
                  <w:pStyle w:val="Compact"/>
                  <w:jc w:val="center"/>
                </w:pPr>
              </w:pPrChange>
            </w:pPr>
            <w:r w:rsidRPr="00ED4019">
              <w:rPr>
                <w:rFonts w:ascii="Times New Roman" w:hAnsi="Times New Roman"/>
              </w:rPr>
              <w:t>수</w:t>
            </w:r>
          </w:p>
        </w:tc>
      </w:tr>
    </w:tbl>
    <w:p w14:paraId="0F520867" w14:textId="77777777" w:rsidR="00FD7B2A" w:rsidRPr="00ED4019" w:rsidRDefault="00FD7B2A">
      <w:pPr>
        <w:jc w:val="both"/>
        <w:rPr>
          <w:rFonts w:ascii="Times New Roman" w:hAnsi="Times New Roman"/>
        </w:rPr>
        <w:pPrChange w:id="650" w:author="제이펍 출판사" w:date="2021-03-14T15:57:00Z">
          <w:pPr/>
        </w:pPrChange>
      </w:pPr>
    </w:p>
    <w:p w14:paraId="5919209F" w14:textId="77777777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651" w:author="제이펍 출판사" w:date="2021-03-14T15:57:00Z">
          <w:pPr>
            <w:pStyle w:val="SourceCode"/>
          </w:pPr>
        </w:pPrChange>
      </w:pPr>
      <w:proofErr w:type="gramStart"/>
      <w:r w:rsidRPr="00ED4019">
        <w:rPr>
          <w:rStyle w:val="FunctionTok"/>
          <w:rFonts w:ascii="Times New Roman" w:hAnsi="Times New Roman"/>
        </w:rPr>
        <w:t>as.Date</w:t>
      </w:r>
      <w:r w:rsidRPr="00ED4019">
        <w:rPr>
          <w:rStyle w:val="NormalTok"/>
          <w:rFonts w:ascii="Times New Roman" w:hAnsi="Times New Roman"/>
        </w:rPr>
        <w:t>(</w:t>
      </w:r>
      <w:proofErr w:type="gramEnd"/>
      <w:r w:rsidRPr="00ED4019">
        <w:rPr>
          <w:rStyle w:val="StringTok"/>
          <w:rFonts w:ascii="Times New Roman" w:hAnsi="Times New Roman"/>
        </w:rPr>
        <w:t>'01/12/2010'</w:t>
      </w:r>
      <w:r w:rsidRPr="00ED4019">
        <w:rPr>
          <w:rStyle w:val="NormalTok"/>
          <w:rFonts w:ascii="Times New Roman" w:hAnsi="Times New Roman"/>
        </w:rPr>
        <w:t xml:space="preserve">, </w:t>
      </w:r>
      <w:r w:rsidRPr="00ED4019">
        <w:rPr>
          <w:rStyle w:val="AttributeTok"/>
          <w:rFonts w:ascii="Times New Roman" w:hAnsi="Times New Roman"/>
        </w:rPr>
        <w:t>format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'%d/%m/%Y'</w:t>
      </w:r>
      <w:r w:rsidRPr="00ED4019">
        <w:rPr>
          <w:rStyle w:val="NormalTok"/>
          <w:rFonts w:ascii="Times New Roman" w:hAnsi="Times New Roman"/>
        </w:rPr>
        <w:t xml:space="preserve">) </w:t>
      </w:r>
    </w:p>
    <w:p w14:paraId="34055F5C" w14:textId="77777777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652" w:author="제이펍 출판사" w:date="2021-03-14T15:57:00Z">
          <w:pPr>
            <w:pStyle w:val="SourceCode"/>
          </w:pPr>
        </w:pPrChange>
      </w:pPr>
      <w:r w:rsidRPr="00ED4019">
        <w:rPr>
          <w:rStyle w:val="VerbatimChar"/>
          <w:rFonts w:ascii="Times New Roman" w:hAnsi="Times New Roman"/>
        </w:rPr>
        <w:t>[1] "2010-12-01"</w:t>
      </w:r>
    </w:p>
    <w:p w14:paraId="4D281FF7" w14:textId="77777777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653" w:author="제이펍 출판사" w:date="2021-03-14T15:57:00Z">
          <w:pPr>
            <w:pStyle w:val="SourceCode"/>
          </w:pPr>
        </w:pPrChange>
      </w:pPr>
      <w:proofErr w:type="gramStart"/>
      <w:r w:rsidRPr="00ED4019">
        <w:rPr>
          <w:rStyle w:val="FunctionTok"/>
          <w:rFonts w:ascii="Times New Roman" w:hAnsi="Times New Roman"/>
        </w:rPr>
        <w:t>Sys.setlocale</w:t>
      </w:r>
      <w:r w:rsidRPr="00ED4019">
        <w:rPr>
          <w:rStyle w:val="NormalTok"/>
          <w:rFonts w:ascii="Times New Roman" w:hAnsi="Times New Roman"/>
        </w:rPr>
        <w:t>(</w:t>
      </w:r>
      <w:proofErr w:type="gramEnd"/>
      <w:r w:rsidRPr="00ED4019">
        <w:rPr>
          <w:rStyle w:val="StringTok"/>
          <w:rFonts w:ascii="Times New Roman" w:hAnsi="Times New Roman"/>
        </w:rPr>
        <w:t>"LC_ALL"</w:t>
      </w:r>
      <w:r w:rsidRPr="00ED4019">
        <w:rPr>
          <w:rStyle w:val="NormalTok"/>
          <w:rFonts w:ascii="Times New Roman" w:hAnsi="Times New Roman"/>
        </w:rPr>
        <w:t xml:space="preserve">, </w:t>
      </w:r>
      <w:r w:rsidRPr="00ED4019">
        <w:rPr>
          <w:rStyle w:val="StringTok"/>
          <w:rFonts w:ascii="Times New Roman" w:hAnsi="Times New Roman"/>
        </w:rPr>
        <w:t>"English"</w:t>
      </w:r>
      <w:r w:rsidRPr="00ED4019">
        <w:rPr>
          <w:rStyle w:val="NormalTok"/>
          <w:rFonts w:ascii="Times New Roman" w:hAnsi="Times New Roman"/>
        </w:rPr>
        <w:t xml:space="preserve">)   </w:t>
      </w:r>
    </w:p>
    <w:p w14:paraId="175F34E1" w14:textId="77777777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654" w:author="제이펍 출판사" w:date="2021-03-14T15:57:00Z">
          <w:pPr>
            <w:pStyle w:val="SourceCode"/>
          </w:pPr>
        </w:pPrChange>
      </w:pPr>
      <w:r w:rsidRPr="00ED4019">
        <w:rPr>
          <w:rStyle w:val="VerbatimChar"/>
          <w:rFonts w:ascii="Times New Roman" w:hAnsi="Times New Roman"/>
        </w:rPr>
        <w:t>[1] "LC_COLLATE=English_United States.1252</w:t>
      </w:r>
      <w:proofErr w:type="gramStart"/>
      <w:r w:rsidRPr="00ED4019">
        <w:rPr>
          <w:rStyle w:val="VerbatimChar"/>
          <w:rFonts w:ascii="Times New Roman" w:hAnsi="Times New Roman"/>
        </w:rPr>
        <w:t>;LC</w:t>
      </w:r>
      <w:proofErr w:type="gramEnd"/>
      <w:r w:rsidRPr="00ED4019">
        <w:rPr>
          <w:rStyle w:val="VerbatimChar"/>
          <w:rFonts w:ascii="Times New Roman" w:hAnsi="Times New Roman"/>
        </w:rPr>
        <w:t>_CTYPE=English_United States.1252;LC_MONETARY=English_United States.1252;LC_NUMERIC=C;LC_TIME=English_United States.1252"</w:t>
      </w:r>
    </w:p>
    <w:p w14:paraId="3A7C4FAA" w14:textId="77777777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655" w:author="제이펍 출판사" w:date="2021-03-14T15:57:00Z">
          <w:pPr>
            <w:pStyle w:val="SourceCode"/>
          </w:pPr>
        </w:pPrChange>
      </w:pPr>
      <w:proofErr w:type="gramStart"/>
      <w:r w:rsidRPr="00ED4019">
        <w:rPr>
          <w:rStyle w:val="FunctionTok"/>
          <w:rFonts w:ascii="Times New Roman" w:hAnsi="Times New Roman"/>
        </w:rPr>
        <w:t>as.Date</w:t>
      </w:r>
      <w:r w:rsidRPr="00ED4019">
        <w:rPr>
          <w:rStyle w:val="NormalTok"/>
          <w:rFonts w:ascii="Times New Roman" w:hAnsi="Times New Roman"/>
        </w:rPr>
        <w:t>(</w:t>
      </w:r>
      <w:proofErr w:type="gramEnd"/>
      <w:r w:rsidRPr="00ED4019">
        <w:rPr>
          <w:rStyle w:val="StringTok"/>
          <w:rFonts w:ascii="Times New Roman" w:hAnsi="Times New Roman"/>
        </w:rPr>
        <w:t>'01jan21'</w:t>
      </w:r>
      <w:r w:rsidRPr="00ED4019">
        <w:rPr>
          <w:rStyle w:val="NormalTok"/>
          <w:rFonts w:ascii="Times New Roman" w:hAnsi="Times New Roman"/>
        </w:rPr>
        <w:t xml:space="preserve">, </w:t>
      </w:r>
      <w:r w:rsidRPr="00ED4019">
        <w:rPr>
          <w:rStyle w:val="AttributeTok"/>
          <w:rFonts w:ascii="Times New Roman" w:hAnsi="Times New Roman"/>
        </w:rPr>
        <w:t>format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'%d%b%y'</w:t>
      </w:r>
      <w:r w:rsidRPr="00ED4019">
        <w:rPr>
          <w:rStyle w:val="NormalTok"/>
          <w:rFonts w:ascii="Times New Roman" w:hAnsi="Times New Roman"/>
        </w:rPr>
        <w:t>)</w:t>
      </w:r>
    </w:p>
    <w:p w14:paraId="4E0901E0" w14:textId="77777777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656" w:author="제이펍 출판사" w:date="2021-03-14T15:57:00Z">
          <w:pPr>
            <w:pStyle w:val="SourceCode"/>
          </w:pPr>
        </w:pPrChange>
      </w:pPr>
      <w:r w:rsidRPr="00ED4019">
        <w:rPr>
          <w:rStyle w:val="VerbatimChar"/>
          <w:rFonts w:ascii="Times New Roman" w:hAnsi="Times New Roman"/>
        </w:rPr>
        <w:t>[1] "2021-01-01"</w:t>
      </w:r>
    </w:p>
    <w:p w14:paraId="4A99D567" w14:textId="77777777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657" w:author="제이펍 출판사" w:date="2021-03-14T15:57:00Z">
          <w:pPr>
            <w:pStyle w:val="SourceCode"/>
          </w:pPr>
        </w:pPrChange>
      </w:pPr>
      <w:proofErr w:type="gramStart"/>
      <w:r w:rsidRPr="00ED4019">
        <w:rPr>
          <w:rStyle w:val="FunctionTok"/>
          <w:rFonts w:ascii="Times New Roman" w:hAnsi="Times New Roman"/>
        </w:rPr>
        <w:t>Sys.setlocale</w:t>
      </w:r>
      <w:r w:rsidRPr="00ED4019">
        <w:rPr>
          <w:rStyle w:val="NormalTok"/>
          <w:rFonts w:ascii="Times New Roman" w:hAnsi="Times New Roman"/>
        </w:rPr>
        <w:t>(</w:t>
      </w:r>
      <w:proofErr w:type="gramEnd"/>
      <w:r w:rsidRPr="00ED4019">
        <w:rPr>
          <w:rStyle w:val="StringTok"/>
          <w:rFonts w:ascii="Times New Roman" w:hAnsi="Times New Roman"/>
        </w:rPr>
        <w:t>"LC_ALL"</w:t>
      </w:r>
      <w:r w:rsidRPr="00ED4019">
        <w:rPr>
          <w:rStyle w:val="NormalTok"/>
          <w:rFonts w:ascii="Times New Roman" w:hAnsi="Times New Roman"/>
        </w:rPr>
        <w:t xml:space="preserve">, </w:t>
      </w:r>
      <w:r w:rsidRPr="00ED4019">
        <w:rPr>
          <w:rStyle w:val="StringTok"/>
          <w:rFonts w:ascii="Times New Roman" w:hAnsi="Times New Roman"/>
        </w:rPr>
        <w:t>"Korean"</w:t>
      </w:r>
      <w:r w:rsidRPr="00ED4019">
        <w:rPr>
          <w:rStyle w:val="NormalTok"/>
          <w:rFonts w:ascii="Times New Roman" w:hAnsi="Times New Roman"/>
        </w:rPr>
        <w:t xml:space="preserve">)   </w:t>
      </w:r>
    </w:p>
    <w:p w14:paraId="0A9CA0E5" w14:textId="77777777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658" w:author="제이펍 출판사" w:date="2021-03-14T15:57:00Z">
          <w:pPr>
            <w:pStyle w:val="SourceCode"/>
          </w:pPr>
        </w:pPrChange>
      </w:pPr>
      <w:r w:rsidRPr="00ED4019">
        <w:rPr>
          <w:rStyle w:val="VerbatimChar"/>
          <w:rFonts w:ascii="Times New Roman" w:hAnsi="Times New Roman"/>
        </w:rPr>
        <w:t>[1] "LC_COLLATE=Korean_Korea.949</w:t>
      </w:r>
      <w:proofErr w:type="gramStart"/>
      <w:r w:rsidRPr="00ED4019">
        <w:rPr>
          <w:rStyle w:val="VerbatimChar"/>
          <w:rFonts w:ascii="Times New Roman" w:hAnsi="Times New Roman"/>
        </w:rPr>
        <w:t>;LC</w:t>
      </w:r>
      <w:proofErr w:type="gramEnd"/>
      <w:r w:rsidRPr="00ED4019">
        <w:rPr>
          <w:rStyle w:val="VerbatimChar"/>
          <w:rFonts w:ascii="Times New Roman" w:hAnsi="Times New Roman"/>
        </w:rPr>
        <w:t>_CTYPE=Korean_Korea.949;LC_MONETARY=Korean_Korea.949;LC_NUMERIC=C;LC_TIME=Korean_Korea.949"</w:t>
      </w:r>
    </w:p>
    <w:p w14:paraId="35D527D1" w14:textId="77777777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659" w:author="제이펍 출판사" w:date="2021-03-14T15:57:00Z">
          <w:pPr>
            <w:pStyle w:val="SourceCode"/>
          </w:pPr>
        </w:pPrChange>
      </w:pPr>
      <w:proofErr w:type="gramStart"/>
      <w:r w:rsidRPr="00ED4019">
        <w:rPr>
          <w:rStyle w:val="FunctionTok"/>
          <w:rFonts w:ascii="Times New Roman" w:hAnsi="Times New Roman"/>
          <w:lang w:eastAsia="ko-KR"/>
        </w:rPr>
        <w:t>as.Date</w:t>
      </w:r>
      <w:r w:rsidRPr="00ED4019">
        <w:rPr>
          <w:rStyle w:val="NormalTok"/>
          <w:rFonts w:ascii="Times New Roman" w:hAnsi="Times New Roman"/>
          <w:lang w:eastAsia="ko-KR"/>
        </w:rPr>
        <w:t>(</w:t>
      </w:r>
      <w:proofErr w:type="gramEnd"/>
      <w:r w:rsidRPr="00ED4019">
        <w:rPr>
          <w:rStyle w:val="StringTok"/>
          <w:rFonts w:ascii="Times New Roman" w:hAnsi="Times New Roman"/>
        </w:rPr>
        <w:t>'011</w:t>
      </w:r>
      <w:r w:rsidRPr="00ED4019">
        <w:rPr>
          <w:rStyle w:val="StringTok"/>
          <w:rFonts w:ascii="Times New Roman" w:hAnsi="Times New Roman"/>
        </w:rPr>
        <w:t>월</w:t>
      </w:r>
      <w:r w:rsidRPr="00ED4019">
        <w:rPr>
          <w:rStyle w:val="StringTok"/>
          <w:rFonts w:ascii="Times New Roman" w:hAnsi="Times New Roman"/>
        </w:rPr>
        <w:t>21'</w:t>
      </w:r>
      <w:r w:rsidRPr="00ED4019">
        <w:rPr>
          <w:rStyle w:val="NormalTok"/>
          <w:rFonts w:ascii="Times New Roman" w:hAnsi="Times New Roman"/>
          <w:lang w:eastAsia="ko-KR"/>
        </w:rPr>
        <w:t xml:space="preserve">, </w:t>
      </w:r>
      <w:r w:rsidRPr="00ED4019">
        <w:rPr>
          <w:rStyle w:val="AttributeTok"/>
          <w:rFonts w:ascii="Times New Roman" w:hAnsi="Times New Roman"/>
          <w:lang w:eastAsia="ko-KR"/>
        </w:rPr>
        <w:t>format =</w:t>
      </w:r>
      <w:r w:rsidRPr="00ED4019">
        <w:rPr>
          <w:rStyle w:val="NormalTok"/>
          <w:rFonts w:ascii="Times New Roman" w:hAnsi="Times New Roman"/>
          <w:lang w:eastAsia="ko-KR"/>
        </w:rPr>
        <w:t xml:space="preserve"> </w:t>
      </w:r>
      <w:r w:rsidRPr="00ED4019">
        <w:rPr>
          <w:rStyle w:val="StringTok"/>
          <w:rFonts w:ascii="Times New Roman" w:hAnsi="Times New Roman"/>
        </w:rPr>
        <w:t>'%d%b%y'</w:t>
      </w:r>
      <w:r w:rsidRPr="00ED4019">
        <w:rPr>
          <w:rStyle w:val="NormalTok"/>
          <w:rFonts w:ascii="Times New Roman" w:hAnsi="Times New Roman"/>
          <w:lang w:eastAsia="ko-KR"/>
        </w:rPr>
        <w:t>)</w:t>
      </w:r>
    </w:p>
    <w:p w14:paraId="4D65405C" w14:textId="77777777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660" w:author="제이펍 출판사" w:date="2021-03-14T15:57:00Z">
          <w:pPr>
            <w:pStyle w:val="SourceCode"/>
          </w:pPr>
        </w:pPrChange>
      </w:pPr>
      <w:r w:rsidRPr="00ED4019">
        <w:rPr>
          <w:rStyle w:val="VerbatimChar"/>
          <w:rFonts w:ascii="Times New Roman" w:hAnsi="Times New Roman"/>
        </w:rPr>
        <w:t>[1] "2021-01-01"</w:t>
      </w:r>
    </w:p>
    <w:p w14:paraId="4062F58B" w14:textId="77777777" w:rsidR="00FD7B2A" w:rsidRDefault="00FD7B2A">
      <w:pPr>
        <w:pStyle w:val="comment"/>
        <w:ind w:left="482"/>
        <w:jc w:val="both"/>
        <w:rPr>
          <w:lang w:eastAsia="ko-KR"/>
        </w:rPr>
        <w:pPrChange w:id="661" w:author="제이펍 출판사" w:date="2021-03-14T15:57:00Z">
          <w:pPr>
            <w:pStyle w:val="comment"/>
            <w:ind w:left="482"/>
          </w:pPr>
        </w:pPrChange>
      </w:pPr>
      <w:r>
        <w:rPr>
          <w:lang w:eastAsia="ko-KR"/>
        </w:rPr>
        <w:t>코드 설명</w:t>
      </w:r>
    </w:p>
    <w:p w14:paraId="2F72B375" w14:textId="1181160A" w:rsidR="00FD7B2A" w:rsidRDefault="00FD7B2A">
      <w:pPr>
        <w:pStyle w:val="comment"/>
        <w:numPr>
          <w:ilvl w:val="0"/>
          <w:numId w:val="4"/>
        </w:numPr>
        <w:jc w:val="both"/>
        <w:rPr>
          <w:lang w:eastAsia="ko-KR"/>
        </w:rPr>
        <w:pPrChange w:id="662" w:author="제이펍 출판사" w:date="2021-03-14T15:57:00Z">
          <w:pPr>
            <w:pStyle w:val="comment"/>
            <w:numPr>
              <w:numId w:val="4"/>
            </w:numPr>
            <w:ind w:left="842" w:hanging="360"/>
          </w:pPr>
        </w:pPrChange>
      </w:pPr>
      <w:r>
        <w:rPr>
          <w:lang w:eastAsia="ko-KR"/>
        </w:rPr>
        <w:lastRenderedPageBreak/>
        <w:t>format이 %d/%m/%Y</w:t>
      </w:r>
      <w:ins w:id="663" w:author="제이펍 출판사" w:date="2021-03-14T20:00:00Z">
        <w:r w:rsidR="00754210">
          <w:rPr>
            <w:lang w:eastAsia="ko-KR"/>
          </w:rPr>
          <w:t xml:space="preserve"> </w:t>
        </w:r>
      </w:ins>
      <w:r>
        <w:rPr>
          <w:lang w:eastAsia="ko-KR"/>
        </w:rPr>
        <w:t>형태로 표시된 문자열을 date</w:t>
      </w:r>
      <w:ins w:id="664" w:author="제이펍 출판사" w:date="2021-03-14T20:00:00Z">
        <w:r w:rsidR="00754210">
          <w:rPr>
            <w:lang w:eastAsia="ko-KR"/>
          </w:rPr>
          <w:t xml:space="preserve"> </w:t>
        </w:r>
      </w:ins>
      <w:r>
        <w:rPr>
          <w:lang w:eastAsia="ko-KR"/>
        </w:rPr>
        <w:t>형태로 변환</w:t>
      </w:r>
    </w:p>
    <w:p w14:paraId="5E5B60CD" w14:textId="77777777" w:rsidR="00FD7B2A" w:rsidRDefault="00FD7B2A">
      <w:pPr>
        <w:pStyle w:val="comment"/>
        <w:numPr>
          <w:ilvl w:val="0"/>
          <w:numId w:val="4"/>
        </w:numPr>
        <w:jc w:val="both"/>
        <w:rPr>
          <w:lang w:eastAsia="ko-KR"/>
        </w:rPr>
        <w:pPrChange w:id="665" w:author="제이펍 출판사" w:date="2021-03-14T15:57:00Z">
          <w:pPr>
            <w:pStyle w:val="comment"/>
            <w:numPr>
              <w:numId w:val="4"/>
            </w:numPr>
            <w:ind w:left="842" w:hanging="360"/>
          </w:pPr>
        </w:pPrChange>
      </w:pPr>
      <w:r>
        <w:rPr>
          <w:lang w:eastAsia="ko-KR"/>
        </w:rPr>
        <w:t>timezone을 영국으로 설정</w:t>
      </w:r>
    </w:p>
    <w:p w14:paraId="729D7562" w14:textId="7F473DA5" w:rsidR="00FD7B2A" w:rsidRDefault="00FD7B2A">
      <w:pPr>
        <w:pStyle w:val="comment"/>
        <w:numPr>
          <w:ilvl w:val="0"/>
          <w:numId w:val="4"/>
        </w:numPr>
        <w:jc w:val="both"/>
        <w:rPr>
          <w:lang w:eastAsia="ko-KR"/>
        </w:rPr>
        <w:pPrChange w:id="666" w:author="제이펍 출판사" w:date="2021-03-14T15:57:00Z">
          <w:pPr>
            <w:pStyle w:val="comment"/>
            <w:numPr>
              <w:numId w:val="4"/>
            </w:numPr>
            <w:ind w:left="842" w:hanging="360"/>
          </w:pPr>
        </w:pPrChange>
      </w:pPr>
      <w:r>
        <w:rPr>
          <w:lang w:eastAsia="ko-KR"/>
        </w:rPr>
        <w:t>format이 %d%b%y</w:t>
      </w:r>
      <w:ins w:id="667" w:author="제이펍 출판사" w:date="2021-03-14T20:00:00Z">
        <w:r w:rsidR="00754210">
          <w:rPr>
            <w:lang w:eastAsia="ko-KR"/>
          </w:rPr>
          <w:t xml:space="preserve"> </w:t>
        </w:r>
      </w:ins>
      <w:r>
        <w:rPr>
          <w:lang w:eastAsia="ko-KR"/>
        </w:rPr>
        <w:t>형태로 표시된 문자열을 date</w:t>
      </w:r>
      <w:ins w:id="668" w:author="제이펍 출판사" w:date="2021-03-14T20:00:00Z">
        <w:r w:rsidR="00754210">
          <w:rPr>
            <w:lang w:eastAsia="ko-KR"/>
          </w:rPr>
          <w:t xml:space="preserve"> </w:t>
        </w:r>
      </w:ins>
      <w:r>
        <w:rPr>
          <w:lang w:eastAsia="ko-KR"/>
        </w:rPr>
        <w:t>형태로 변환</w:t>
      </w:r>
    </w:p>
    <w:p w14:paraId="1DAD136F" w14:textId="77777777" w:rsidR="00FD7B2A" w:rsidRDefault="00FD7B2A">
      <w:pPr>
        <w:pStyle w:val="comment"/>
        <w:numPr>
          <w:ilvl w:val="0"/>
          <w:numId w:val="4"/>
        </w:numPr>
        <w:jc w:val="both"/>
        <w:rPr>
          <w:lang w:eastAsia="ko-KR"/>
        </w:rPr>
        <w:pPrChange w:id="669" w:author="제이펍 출판사" w:date="2021-03-14T15:57:00Z">
          <w:pPr>
            <w:pStyle w:val="comment"/>
            <w:numPr>
              <w:numId w:val="4"/>
            </w:numPr>
            <w:ind w:left="842" w:hanging="360"/>
          </w:pPr>
        </w:pPrChange>
      </w:pPr>
      <w:r>
        <w:rPr>
          <w:lang w:eastAsia="ko-KR"/>
        </w:rPr>
        <w:t>timezone을 한국으로 설정</w:t>
      </w:r>
    </w:p>
    <w:p w14:paraId="13CF5348" w14:textId="19300D3A" w:rsidR="00FD7B2A" w:rsidRDefault="00FD7B2A">
      <w:pPr>
        <w:pStyle w:val="comment"/>
        <w:numPr>
          <w:ilvl w:val="0"/>
          <w:numId w:val="4"/>
        </w:numPr>
        <w:jc w:val="both"/>
        <w:rPr>
          <w:lang w:eastAsia="ko-KR"/>
        </w:rPr>
        <w:pPrChange w:id="670" w:author="제이펍 출판사" w:date="2021-03-14T15:57:00Z">
          <w:pPr>
            <w:pStyle w:val="comment"/>
            <w:numPr>
              <w:numId w:val="4"/>
            </w:numPr>
            <w:ind w:left="842" w:hanging="360"/>
          </w:pPr>
        </w:pPrChange>
      </w:pPr>
      <w:r>
        <w:rPr>
          <w:lang w:eastAsia="ko-KR"/>
        </w:rPr>
        <w:t>format이 %d%b%y</w:t>
      </w:r>
      <w:ins w:id="671" w:author="제이펍 출판사" w:date="2021-03-14T20:00:00Z">
        <w:r w:rsidR="00754210">
          <w:rPr>
            <w:lang w:eastAsia="ko-KR"/>
          </w:rPr>
          <w:t xml:space="preserve"> </w:t>
        </w:r>
      </w:ins>
      <w:r>
        <w:rPr>
          <w:lang w:eastAsia="ko-KR"/>
        </w:rPr>
        <w:t>형태로 표시된 문자열을 date</w:t>
      </w:r>
      <w:ins w:id="672" w:author="제이펍 출판사" w:date="2021-03-14T20:00:00Z">
        <w:r w:rsidR="00754210">
          <w:rPr>
            <w:lang w:eastAsia="ko-KR"/>
          </w:rPr>
          <w:t xml:space="preserve"> </w:t>
        </w:r>
      </w:ins>
      <w:r>
        <w:rPr>
          <w:lang w:eastAsia="ko-KR"/>
        </w:rPr>
        <w:t>형태로 변환</w:t>
      </w:r>
    </w:p>
    <w:p w14:paraId="13BAAF5A" w14:textId="637820D7" w:rsidR="00FD7B2A" w:rsidRDefault="00650713">
      <w:pPr>
        <w:pStyle w:val="1"/>
        <w:numPr>
          <w:ilvl w:val="0"/>
          <w:numId w:val="0"/>
        </w:numPr>
        <w:jc w:val="both"/>
        <w:rPr>
          <w:lang w:eastAsia="ko-KR"/>
        </w:rPr>
        <w:pPrChange w:id="673" w:author="제이펍 출판사" w:date="2021-03-14T18:53:00Z">
          <w:pPr>
            <w:pStyle w:val="1"/>
          </w:pPr>
        </w:pPrChange>
      </w:pPr>
      <w:bookmarkStart w:id="674" w:name="시계열-데이터-객체object"/>
      <w:bookmarkEnd w:id="482"/>
      <w:bookmarkEnd w:id="611"/>
      <w:ins w:id="675" w:author="제이펍 출판사" w:date="2021-03-14T18:53:00Z">
        <w:r>
          <w:rPr>
            <w:rFonts w:hint="eastAsia"/>
            <w:lang w:eastAsia="ko-KR"/>
          </w:rPr>
          <w:t>2</w:t>
        </w:r>
        <w:r>
          <w:rPr>
            <w:lang w:eastAsia="ko-KR"/>
          </w:rPr>
          <w:t xml:space="preserve">.2 </w:t>
        </w:r>
      </w:ins>
      <w:r w:rsidR="00FD7B2A">
        <w:rPr>
          <w:lang w:eastAsia="ko-KR"/>
        </w:rPr>
        <w:t>시계열 데이터 객체</w:t>
      </w:r>
      <w:del w:id="676" w:author="제이펍 출판사" w:date="2021-03-14T20:00:00Z">
        <w:r w:rsidR="00FD7B2A" w:rsidDel="00754210">
          <w:rPr>
            <w:lang w:eastAsia="ko-KR"/>
          </w:rPr>
          <w:delText>(Object)</w:delText>
        </w:r>
      </w:del>
    </w:p>
    <w:p w14:paraId="7BE5BA07" w14:textId="4D3B3DC1" w:rsidR="00FD7B2A" w:rsidRPr="00ED4019" w:rsidRDefault="00FD7B2A">
      <w:pPr>
        <w:jc w:val="both"/>
        <w:rPr>
          <w:rFonts w:ascii="Times New Roman" w:hAnsi="Times New Roman"/>
          <w:lang w:eastAsia="ko-KR"/>
        </w:rPr>
        <w:pPrChange w:id="677" w:author="제이펍 출판사" w:date="2021-03-14T15:57:00Z">
          <w:pPr/>
        </w:pPrChange>
      </w:pPr>
      <w:r w:rsidRPr="00ED4019">
        <w:rPr>
          <w:rFonts w:ascii="Times New Roman" w:hAnsi="Times New Roman"/>
          <w:lang w:eastAsia="ko-KR"/>
        </w:rPr>
        <w:t>R</w:t>
      </w:r>
      <w:r w:rsidRPr="00ED4019">
        <w:rPr>
          <w:rFonts w:ascii="Times New Roman" w:hAnsi="Times New Roman"/>
          <w:lang w:eastAsia="ko-KR"/>
        </w:rPr>
        <w:t>에서는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일반적으로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데이터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프레임에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데이터를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저장하는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경우가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많다</w:t>
      </w:r>
      <w:r w:rsidRPr="00ED4019">
        <w:rPr>
          <w:rFonts w:ascii="Times New Roman" w:hAnsi="Times New Roman"/>
          <w:lang w:eastAsia="ko-KR"/>
        </w:rPr>
        <w:t xml:space="preserve">. </w:t>
      </w:r>
      <w:r w:rsidRPr="00ED4019">
        <w:rPr>
          <w:rFonts w:ascii="Times New Roman" w:hAnsi="Times New Roman"/>
          <w:lang w:eastAsia="ko-KR"/>
        </w:rPr>
        <w:t>시계열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데이터도</w:t>
      </w:r>
      <w:r w:rsidRPr="00ED4019">
        <w:rPr>
          <w:rFonts w:ascii="Times New Roman" w:hAnsi="Times New Roman"/>
          <w:lang w:eastAsia="ko-KR"/>
        </w:rPr>
        <w:t xml:space="preserve"> </w:t>
      </w:r>
      <w:del w:id="678" w:author="제이펍 출판사" w:date="2021-03-14T20:35:00Z">
        <w:r w:rsidRPr="00ED4019" w:rsidDel="00EE4FE2">
          <w:rPr>
            <w:rFonts w:ascii="Times New Roman" w:hAnsi="Times New Roman"/>
            <w:lang w:eastAsia="ko-KR"/>
          </w:rPr>
          <w:delText>데이터프레</w:delText>
        </w:r>
      </w:del>
      <w:ins w:id="679" w:author="제이펍 출판사" w:date="2021-03-14T20:35:00Z">
        <w:r w:rsidR="00EE4FE2">
          <w:rPr>
            <w:rFonts w:ascii="Times New Roman" w:hAnsi="Times New Roman"/>
            <w:lang w:eastAsia="ko-KR"/>
          </w:rPr>
          <w:t>데이터</w:t>
        </w:r>
        <w:r w:rsidR="00EE4FE2">
          <w:rPr>
            <w:rFonts w:ascii="Times New Roman" w:hAnsi="Times New Roman"/>
            <w:lang w:eastAsia="ko-KR"/>
          </w:rPr>
          <w:t xml:space="preserve"> </w:t>
        </w:r>
        <w:r w:rsidR="00EE4FE2">
          <w:rPr>
            <w:rFonts w:ascii="Times New Roman" w:hAnsi="Times New Roman"/>
            <w:lang w:eastAsia="ko-KR"/>
          </w:rPr>
          <w:t>프레</w:t>
        </w:r>
      </w:ins>
      <w:r w:rsidRPr="00ED4019">
        <w:rPr>
          <w:rFonts w:ascii="Times New Roman" w:hAnsi="Times New Roman"/>
          <w:lang w:eastAsia="ko-KR"/>
        </w:rPr>
        <w:t>임에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저장할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수</w:t>
      </w:r>
      <w:del w:id="680" w:author="제이펍 출판사" w:date="2021-03-14T20:00:00Z">
        <w:r w:rsidRPr="00ED4019" w:rsidDel="00754210">
          <w:rPr>
            <w:rFonts w:ascii="Times New Roman" w:hAnsi="Times New Roman"/>
            <w:lang w:eastAsia="ko-KR"/>
          </w:rPr>
          <w:delText xml:space="preserve"> </w:delText>
        </w:r>
        <w:r w:rsidRPr="00ED4019" w:rsidDel="00754210">
          <w:rPr>
            <w:rFonts w:ascii="Times New Roman" w:hAnsi="Times New Roman"/>
            <w:lang w:eastAsia="ko-KR"/>
          </w:rPr>
          <w:delText>도</w:delText>
        </w:r>
        <w:r w:rsidRPr="00ED4019" w:rsidDel="00754210">
          <w:rPr>
            <w:rFonts w:ascii="Times New Roman" w:hAnsi="Times New Roman" w:hint="eastAsia"/>
            <w:lang w:eastAsia="ko-KR"/>
          </w:rPr>
          <w:delText xml:space="preserve"> </w:delText>
        </w:r>
      </w:del>
      <w:ins w:id="681" w:author="제이펍 출판사" w:date="2021-03-14T20:00:00Z">
        <w:r w:rsidR="00754210">
          <w:rPr>
            <w:rFonts w:ascii="Times New Roman" w:hAnsi="Times New Roman"/>
            <w:lang w:eastAsia="ko-KR"/>
          </w:rPr>
          <w:t>도</w:t>
        </w:r>
        <w:r w:rsidR="00754210">
          <w:rPr>
            <w:rFonts w:ascii="Times New Roman" w:hAnsi="Times New Roman"/>
            <w:lang w:eastAsia="ko-KR"/>
          </w:rPr>
          <w:t xml:space="preserve"> </w:t>
        </w:r>
      </w:ins>
      <w:r w:rsidRPr="00ED4019">
        <w:rPr>
          <w:rFonts w:ascii="Times New Roman" w:hAnsi="Times New Roman"/>
          <w:lang w:eastAsia="ko-KR"/>
        </w:rPr>
        <w:t>있다</w:t>
      </w:r>
      <w:r w:rsidRPr="00ED4019">
        <w:rPr>
          <w:rFonts w:ascii="Times New Roman" w:hAnsi="Times New Roman"/>
          <w:lang w:eastAsia="ko-KR"/>
        </w:rPr>
        <w:t xml:space="preserve">. </w:t>
      </w:r>
      <w:r w:rsidRPr="00ED4019">
        <w:rPr>
          <w:rFonts w:ascii="Times New Roman" w:hAnsi="Times New Roman"/>
          <w:lang w:eastAsia="ko-KR"/>
        </w:rPr>
        <w:t>하지만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시계열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데이터는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시간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인덱스를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기반으로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검색</w:t>
      </w:r>
      <w:r w:rsidRPr="00ED4019">
        <w:rPr>
          <w:rFonts w:ascii="Times New Roman" w:hAnsi="Times New Roman"/>
          <w:lang w:eastAsia="ko-KR"/>
        </w:rPr>
        <w:t xml:space="preserve">, </w:t>
      </w:r>
      <w:r w:rsidRPr="00ED4019">
        <w:rPr>
          <w:rFonts w:ascii="Times New Roman" w:hAnsi="Times New Roman"/>
          <w:lang w:eastAsia="ko-KR"/>
        </w:rPr>
        <w:t>분할</w:t>
      </w:r>
      <w:r w:rsidRPr="00ED4019">
        <w:rPr>
          <w:rFonts w:ascii="Times New Roman" w:hAnsi="Times New Roman"/>
          <w:lang w:eastAsia="ko-KR"/>
        </w:rPr>
        <w:t xml:space="preserve">, </w:t>
      </w:r>
      <w:r w:rsidRPr="00ED4019">
        <w:rPr>
          <w:rFonts w:ascii="Times New Roman" w:hAnsi="Times New Roman"/>
          <w:lang w:eastAsia="ko-KR"/>
        </w:rPr>
        <w:t>집계</w:t>
      </w:r>
      <w:r w:rsidRPr="00ED4019">
        <w:rPr>
          <w:rFonts w:ascii="Times New Roman" w:hAnsi="Times New Roman"/>
          <w:lang w:eastAsia="ko-KR"/>
        </w:rPr>
        <w:t xml:space="preserve">, </w:t>
      </w:r>
      <w:r w:rsidRPr="00ED4019">
        <w:rPr>
          <w:rFonts w:ascii="Times New Roman" w:hAnsi="Times New Roman"/>
          <w:lang w:eastAsia="ko-KR"/>
        </w:rPr>
        <w:t>병합과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같은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데이터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핸들링이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이루어지기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때문에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데이터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프레임보다는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시계열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데이터를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처리하는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객체에서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처리하는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것이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효과적이다</w:t>
      </w:r>
      <w:r w:rsidRPr="00ED4019">
        <w:rPr>
          <w:rFonts w:ascii="Times New Roman" w:hAnsi="Times New Roman"/>
          <w:lang w:eastAsia="ko-KR"/>
        </w:rPr>
        <w:t>.</w:t>
      </w:r>
    </w:p>
    <w:p w14:paraId="371E906F" w14:textId="4413DEEB" w:rsidR="00FD7B2A" w:rsidRPr="00ED4019" w:rsidRDefault="00FD7B2A">
      <w:pPr>
        <w:jc w:val="both"/>
        <w:rPr>
          <w:rFonts w:ascii="Times New Roman" w:hAnsi="Times New Roman"/>
          <w:lang w:eastAsia="ko-KR"/>
        </w:rPr>
        <w:pPrChange w:id="682" w:author="제이펍 출판사" w:date="2021-03-14T15:57:00Z">
          <w:pPr/>
        </w:pPrChange>
      </w:pPr>
      <w:r w:rsidRPr="00ED4019">
        <w:rPr>
          <w:rFonts w:ascii="Times New Roman" w:hAnsi="Times New Roman"/>
          <w:lang w:eastAsia="ko-KR"/>
        </w:rPr>
        <w:t>따라서</w:t>
      </w:r>
      <w:r w:rsidRPr="00ED4019">
        <w:rPr>
          <w:rFonts w:ascii="Times New Roman" w:hAnsi="Times New Roman"/>
          <w:lang w:eastAsia="ko-KR"/>
        </w:rPr>
        <w:t xml:space="preserve"> R</w:t>
      </w:r>
      <w:r w:rsidRPr="00ED4019">
        <w:rPr>
          <w:rFonts w:ascii="Times New Roman" w:hAnsi="Times New Roman"/>
          <w:lang w:eastAsia="ko-KR"/>
        </w:rPr>
        <w:t>에서는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시간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인덱스를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기반으로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데이터를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처리하기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위한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특별한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데이터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객체를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제공하고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있다</w:t>
      </w:r>
      <w:r w:rsidRPr="00ED4019">
        <w:rPr>
          <w:rFonts w:ascii="Times New Roman" w:hAnsi="Times New Roman"/>
          <w:lang w:eastAsia="ko-KR"/>
        </w:rPr>
        <w:t>.</w:t>
      </w:r>
      <w:r w:rsidRPr="00ED4019">
        <w:rPr>
          <w:rStyle w:val="a7"/>
          <w:rFonts w:ascii="Times New Roman" w:hAnsi="Times New Roman"/>
        </w:rPr>
        <w:footnoteReference w:id="2"/>
      </w:r>
      <w:r w:rsidRPr="00ED4019">
        <w:rPr>
          <w:rFonts w:ascii="Times New Roman" w:hAnsi="Times New Roman"/>
          <w:lang w:eastAsia="ko-KR"/>
        </w:rPr>
        <w:t xml:space="preserve"> R</w:t>
      </w:r>
      <w:r w:rsidRPr="00ED4019">
        <w:rPr>
          <w:rFonts w:ascii="Times New Roman" w:hAnsi="Times New Roman"/>
          <w:lang w:eastAsia="ko-KR"/>
        </w:rPr>
        <w:t>에서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사용할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있는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시계열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데이터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객체는</w:t>
      </w:r>
      <w:r w:rsidRPr="00ED4019">
        <w:rPr>
          <w:rFonts w:ascii="Times New Roman" w:hAnsi="Times New Roman"/>
          <w:lang w:eastAsia="ko-KR"/>
        </w:rPr>
        <w:t xml:space="preserve"> R</w:t>
      </w:r>
      <w:r w:rsidRPr="00ED4019">
        <w:rPr>
          <w:rFonts w:ascii="Times New Roman" w:hAnsi="Times New Roman" w:hint="eastAsia"/>
          <w:lang w:eastAsia="ko-KR"/>
        </w:rPr>
        <w:t>에서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자체적으로</w:t>
      </w:r>
      <w:del w:id="686" w:author="제이펍 출판사" w:date="2021-03-14T18:46:00Z">
        <w:r w:rsidRPr="00ED4019" w:rsidDel="00650713">
          <w:rPr>
            <w:rFonts w:ascii="Times New Roman" w:hAnsi="Times New Roman" w:hint="eastAsia"/>
            <w:lang w:eastAsia="ko-KR"/>
          </w:rPr>
          <w:delText xml:space="preserve"> </w:delText>
        </w:r>
        <w:r w:rsidRPr="00ED4019" w:rsidDel="00650713">
          <w:rPr>
            <w:rFonts w:ascii="Times New Roman" w:hAnsi="Times New Roman"/>
            <w:lang w:eastAsia="ko-KR"/>
          </w:rPr>
          <w:delText>에서</w:delText>
        </w:r>
        <w:r w:rsidRPr="00ED4019" w:rsidDel="00650713">
          <w:rPr>
            <w:rFonts w:ascii="Times New Roman" w:hAnsi="Times New Roman"/>
            <w:lang w:eastAsia="ko-KR"/>
          </w:rPr>
          <w:delText xml:space="preserve"> </w:delText>
        </w:r>
      </w:del>
      <w:ins w:id="687" w:author="제이펍 출판사" w:date="2021-03-14T18:46:00Z">
        <w:r w:rsidR="00650713">
          <w:rPr>
            <w:rFonts w:ascii="Times New Roman" w:hAnsi="Times New Roman" w:hint="eastAsia"/>
            <w:lang w:eastAsia="ko-KR"/>
          </w:rPr>
          <w:t xml:space="preserve"> </w:t>
        </w:r>
      </w:ins>
      <w:r w:rsidRPr="00ED4019">
        <w:rPr>
          <w:rFonts w:ascii="Times New Roman" w:hAnsi="Times New Roman"/>
          <w:lang w:eastAsia="ko-KR"/>
        </w:rPr>
        <w:t>제공하는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객체도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있지만</w:t>
      </w:r>
      <w:ins w:id="688" w:author="제이펍 출판사" w:date="2021-03-14T20:01:00Z">
        <w:r w:rsidR="00754210">
          <w:rPr>
            <w:rFonts w:ascii="Times New Roman" w:hAnsi="Times New Roman" w:hint="eastAsia"/>
            <w:lang w:eastAsia="ko-KR"/>
          </w:rPr>
          <w:t>,</w:t>
        </w:r>
      </w:ins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시계열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패키지를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통해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사용하는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객체도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있다</w:t>
      </w:r>
      <w:r w:rsidRPr="00ED4019">
        <w:rPr>
          <w:rFonts w:ascii="Times New Roman" w:hAnsi="Times New Roman"/>
          <w:lang w:eastAsia="ko-KR"/>
        </w:rPr>
        <w:t>.</w:t>
      </w:r>
    </w:p>
    <w:p w14:paraId="2A97CFC3" w14:textId="4645BF3F" w:rsidR="00FD7B2A" w:rsidRDefault="00650713">
      <w:pPr>
        <w:pStyle w:val="2"/>
        <w:numPr>
          <w:ilvl w:val="0"/>
          <w:numId w:val="0"/>
        </w:numPr>
        <w:ind w:left="760"/>
        <w:jc w:val="both"/>
        <w:rPr>
          <w:lang w:eastAsia="ko-KR"/>
        </w:rPr>
        <w:pPrChange w:id="689" w:author="제이펍 출판사" w:date="2021-03-14T18:53:00Z">
          <w:pPr>
            <w:pStyle w:val="2"/>
          </w:pPr>
        </w:pPrChange>
      </w:pPr>
      <w:bookmarkStart w:id="690" w:name="ts-r-basestats"/>
      <w:ins w:id="691" w:author="제이펍 출판사" w:date="2021-03-14T18:53:00Z">
        <w:r>
          <w:rPr>
            <w:lang w:eastAsia="ko-KR"/>
          </w:rPr>
          <w:t xml:space="preserve">2.2.1 </w:t>
        </w:r>
      </w:ins>
      <w:proofErr w:type="gramStart"/>
      <w:r w:rsidR="00FD7B2A">
        <w:rPr>
          <w:lang w:eastAsia="ko-KR"/>
        </w:rPr>
        <w:t>ts</w:t>
      </w:r>
      <w:proofErr w:type="gramEnd"/>
      <w:del w:id="692" w:author="user" w:date="2021-03-17T13:05:00Z">
        <w:r w:rsidR="00FD7B2A" w:rsidDel="00320274">
          <w:rPr>
            <w:lang w:eastAsia="ko-KR"/>
          </w:rPr>
          <w:delText xml:space="preserve"> </w:delText>
        </w:r>
      </w:del>
      <w:r w:rsidR="00FD7B2A">
        <w:rPr>
          <w:lang w:eastAsia="ko-KR"/>
        </w:rPr>
        <w:t>: R base(stats)</w:t>
      </w:r>
    </w:p>
    <w:p w14:paraId="1D0A32B9" w14:textId="79A6CC3D" w:rsidR="00FD7B2A" w:rsidRPr="00ED4019" w:rsidRDefault="00FD7B2A">
      <w:pPr>
        <w:jc w:val="both"/>
        <w:rPr>
          <w:rFonts w:ascii="Times New Roman" w:hAnsi="Times New Roman"/>
          <w:lang w:eastAsia="ko-KR"/>
        </w:rPr>
        <w:pPrChange w:id="693" w:author="제이펍 출판사" w:date="2021-03-14T15:57:00Z">
          <w:pPr/>
        </w:pPrChange>
      </w:pPr>
      <w:r w:rsidRPr="00ED4019">
        <w:rPr>
          <w:rStyle w:val="VerbatimChar"/>
          <w:rFonts w:ascii="Times New Roman" w:hAnsi="Times New Roman"/>
          <w:lang w:eastAsia="ko-KR"/>
        </w:rPr>
        <w:t>ts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객체</w:t>
      </w:r>
      <w:del w:id="694" w:author="제이펍 출판사" w:date="2021-03-14T20:02:00Z">
        <w:r w:rsidRPr="00ED4019" w:rsidDel="00754210">
          <w:rPr>
            <w:rFonts w:ascii="Times New Roman" w:hAnsi="Times New Roman"/>
            <w:lang w:eastAsia="ko-KR"/>
          </w:rPr>
          <w:delText>(Object)</w:delText>
        </w:r>
      </w:del>
      <w:r w:rsidRPr="00ED4019">
        <w:rPr>
          <w:rFonts w:ascii="Times New Roman" w:hAnsi="Times New Roman"/>
          <w:lang w:eastAsia="ko-KR"/>
        </w:rPr>
        <w:t>는</w:t>
      </w:r>
      <w:r w:rsidRPr="00ED4019">
        <w:rPr>
          <w:rFonts w:ascii="Times New Roman" w:hAnsi="Times New Roman"/>
          <w:lang w:eastAsia="ko-KR"/>
        </w:rPr>
        <w:t xml:space="preserve"> R</w:t>
      </w:r>
      <w:r w:rsidRPr="00ED4019">
        <w:rPr>
          <w:rFonts w:ascii="Times New Roman" w:hAnsi="Times New Roman"/>
          <w:lang w:eastAsia="ko-KR"/>
        </w:rPr>
        <w:t>에서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가장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기본적으로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활용되는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시계열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데이터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타입이다</w:t>
      </w:r>
      <w:r w:rsidRPr="00ED4019">
        <w:rPr>
          <w:rFonts w:ascii="Times New Roman" w:hAnsi="Times New Roman"/>
          <w:lang w:eastAsia="ko-KR"/>
        </w:rPr>
        <w:t xml:space="preserve">. </w:t>
      </w:r>
      <w:r w:rsidRPr="00ED4019">
        <w:rPr>
          <w:rStyle w:val="VerbatimChar"/>
          <w:rFonts w:ascii="Times New Roman" w:hAnsi="Times New Roman"/>
          <w:lang w:eastAsia="ko-KR"/>
        </w:rPr>
        <w:t>ts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객체는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Style w:val="VerbatimChar"/>
          <w:rFonts w:ascii="Times New Roman" w:hAnsi="Times New Roman"/>
          <w:lang w:eastAsia="ko-KR"/>
        </w:rPr>
        <w:t>stats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패키지를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로</w:t>
      </w:r>
      <w:r w:rsidRPr="00ED4019">
        <w:rPr>
          <w:rFonts w:ascii="Times New Roman" w:hAnsi="Times New Roman" w:hint="eastAsia"/>
          <w:lang w:eastAsia="ko-KR"/>
        </w:rPr>
        <w:t>딩</w:t>
      </w:r>
      <w:r w:rsidRPr="00ED4019">
        <w:rPr>
          <w:rFonts w:ascii="Times New Roman" w:hAnsi="Times New Roman"/>
          <w:lang w:eastAsia="ko-KR"/>
        </w:rPr>
        <w:t>해야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사용할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있지만</w:t>
      </w:r>
      <w:ins w:id="695" w:author="제이펍 출판사" w:date="2021-03-14T20:02:00Z">
        <w:r w:rsidR="00754210">
          <w:rPr>
            <w:rFonts w:ascii="Times New Roman" w:hAnsi="Times New Roman" w:hint="eastAsia"/>
            <w:lang w:eastAsia="ko-KR"/>
          </w:rPr>
          <w:t>,</w:t>
        </w:r>
      </w:ins>
      <w:r w:rsidRPr="00ED4019">
        <w:rPr>
          <w:rFonts w:ascii="Times New Roman" w:hAnsi="Times New Roman"/>
          <w:lang w:eastAsia="ko-KR"/>
        </w:rPr>
        <w:t xml:space="preserve"> R</w:t>
      </w:r>
      <w:r w:rsidRPr="00ED4019">
        <w:rPr>
          <w:rFonts w:ascii="Times New Roman" w:hAnsi="Times New Roman"/>
          <w:lang w:eastAsia="ko-KR"/>
        </w:rPr>
        <w:t>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실행될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때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기본적으로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로</w:t>
      </w:r>
      <w:r w:rsidRPr="00ED4019">
        <w:rPr>
          <w:rFonts w:ascii="Times New Roman" w:hAnsi="Times New Roman" w:hint="eastAsia"/>
          <w:lang w:eastAsia="ko-KR"/>
        </w:rPr>
        <w:t>딩</w:t>
      </w:r>
      <w:r w:rsidRPr="00ED4019">
        <w:rPr>
          <w:rFonts w:ascii="Times New Roman" w:hAnsi="Times New Roman"/>
          <w:lang w:eastAsia="ko-KR"/>
        </w:rPr>
        <w:t>되</w:t>
      </w:r>
      <w:r w:rsidRPr="00ED4019">
        <w:rPr>
          <w:rFonts w:ascii="Times New Roman" w:hAnsi="Times New Roman" w:hint="eastAsia"/>
          <w:lang w:eastAsia="ko-KR"/>
        </w:rPr>
        <w:t>기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때문에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바로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활용할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있다</w:t>
      </w:r>
      <w:del w:id="696" w:author="제이펍 출판사" w:date="2021-03-14T20:03:00Z">
        <w:r w:rsidRPr="00ED4019" w:rsidDel="00754210">
          <w:rPr>
            <w:rFonts w:ascii="Times New Roman" w:hAnsi="Times New Roman"/>
            <w:lang w:eastAsia="ko-KR"/>
          </w:rPr>
          <w:delText xml:space="preserve">. </w:delText>
        </w:r>
        <w:r w:rsidRPr="00ED4019" w:rsidDel="00754210">
          <w:rPr>
            <w:rFonts w:ascii="Times New Roman" w:hAnsi="Times New Roman"/>
            <w:lang w:eastAsia="ko-KR"/>
          </w:rPr>
          <w:delText>또한</w:delText>
        </w:r>
        <w:r w:rsidRPr="00ED4019" w:rsidDel="00754210">
          <w:rPr>
            <w:rFonts w:ascii="Times New Roman" w:hAnsi="Times New Roman"/>
            <w:lang w:eastAsia="ko-KR"/>
          </w:rPr>
          <w:delText xml:space="preserve"> </w:delText>
        </w:r>
      </w:del>
      <w:ins w:id="697" w:author="제이펍 출판사" w:date="2021-03-14T20:03:00Z">
        <w:r w:rsidR="00754210">
          <w:rPr>
            <w:rFonts w:ascii="Times New Roman" w:hAnsi="Times New Roman"/>
            <w:lang w:eastAsia="ko-KR"/>
          </w:rPr>
          <w:t xml:space="preserve">. </w:t>
        </w:r>
        <w:r w:rsidR="00754210">
          <w:rPr>
            <w:rFonts w:ascii="Times New Roman" w:hAnsi="Times New Roman"/>
            <w:lang w:eastAsia="ko-KR"/>
          </w:rPr>
          <w:t>또한</w:t>
        </w:r>
        <w:r w:rsidR="00754210">
          <w:rPr>
            <w:rFonts w:ascii="Times New Roman" w:hAnsi="Times New Roman"/>
            <w:lang w:eastAsia="ko-KR"/>
          </w:rPr>
          <w:t xml:space="preserve">, </w:t>
        </w:r>
      </w:ins>
      <w:r w:rsidRPr="00ED4019">
        <w:rPr>
          <w:rStyle w:val="VerbatimChar"/>
          <w:rFonts w:ascii="Times New Roman" w:hAnsi="Times New Roman"/>
          <w:lang w:eastAsia="ko-KR"/>
        </w:rPr>
        <w:t>stats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패키지에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포함된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다양한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시계열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데이터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처리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함수</w:t>
      </w:r>
      <w:r w:rsidRPr="00ED4019">
        <w:rPr>
          <w:rFonts w:ascii="Times New Roman" w:hAnsi="Times New Roman" w:hint="eastAsia"/>
          <w:lang w:eastAsia="ko-KR"/>
        </w:rPr>
        <w:t>에서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다루는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객체이기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때문에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많이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사용된다</w:t>
      </w:r>
      <w:r w:rsidRPr="00ED4019">
        <w:rPr>
          <w:rFonts w:ascii="Times New Roman" w:hAnsi="Times New Roman"/>
          <w:lang w:eastAsia="ko-KR"/>
        </w:rPr>
        <w:t>.</w:t>
      </w:r>
      <w:r w:rsidRPr="00ED4019">
        <w:rPr>
          <w:rStyle w:val="a7"/>
          <w:rFonts w:ascii="Times New Roman" w:hAnsi="Times New Roman"/>
        </w:rPr>
        <w:footnoteReference w:id="3"/>
      </w:r>
    </w:p>
    <w:p w14:paraId="2B48B69B" w14:textId="3A7D4086" w:rsidR="00FD7B2A" w:rsidRPr="00ED4019" w:rsidRDefault="00FD7B2A">
      <w:pPr>
        <w:pStyle w:val="a0"/>
        <w:jc w:val="both"/>
        <w:rPr>
          <w:rFonts w:ascii="Times New Roman" w:hAnsi="Times New Roman"/>
          <w:lang w:eastAsia="ko-KR"/>
        </w:rPr>
        <w:pPrChange w:id="700" w:author="제이펍 출판사" w:date="2021-03-14T15:57:00Z">
          <w:pPr>
            <w:pStyle w:val="a0"/>
          </w:pPr>
        </w:pPrChange>
      </w:pPr>
      <w:r w:rsidRPr="00ED4019">
        <w:rPr>
          <w:rStyle w:val="VerbatimChar"/>
          <w:rFonts w:ascii="Times New Roman" w:hAnsi="Times New Roman"/>
          <w:lang w:eastAsia="ko-KR"/>
        </w:rPr>
        <w:t>ts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객체는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앞서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설명한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바와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같이</w:t>
      </w:r>
      <w:r w:rsidRPr="00ED4019">
        <w:rPr>
          <w:rFonts w:ascii="Times New Roman" w:hAnsi="Times New Roman"/>
          <w:lang w:eastAsia="ko-KR"/>
        </w:rPr>
        <w:t xml:space="preserve"> R</w:t>
      </w:r>
      <w:r w:rsidRPr="00ED4019">
        <w:rPr>
          <w:rFonts w:ascii="Times New Roman" w:hAnsi="Times New Roman"/>
          <w:lang w:eastAsia="ko-KR"/>
        </w:rPr>
        <w:t>에서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기본적으로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제공하는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시계열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객체라는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장점이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있지만</w:t>
      </w:r>
      <w:ins w:id="701" w:author="제이펍 출판사" w:date="2021-03-14T20:03:00Z">
        <w:r w:rsidR="00754210">
          <w:rPr>
            <w:rFonts w:ascii="Times New Roman" w:hAnsi="Times New Roman" w:hint="eastAsia"/>
            <w:lang w:eastAsia="ko-KR"/>
          </w:rPr>
          <w:t>,</w:t>
        </w:r>
      </w:ins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사용</w:t>
      </w:r>
      <w:del w:id="702" w:author="user" w:date="2021-03-17T13:23:00Z">
        <w:r w:rsidRPr="00ED4019" w:rsidDel="007A14D0">
          <w:rPr>
            <w:rFonts w:ascii="Times New Roman" w:hAnsi="Times New Roman" w:hint="eastAsia"/>
            <w:lang w:eastAsia="ko-KR"/>
          </w:rPr>
          <w:delText>상</w:delText>
        </w:r>
      </w:del>
      <w:ins w:id="703" w:author="user" w:date="2021-03-17T13:23:00Z">
        <w:r w:rsidR="007A14D0">
          <w:rPr>
            <w:rFonts w:ascii="Times New Roman" w:hAnsi="Times New Roman" w:hint="eastAsia"/>
            <w:lang w:eastAsia="ko-KR"/>
          </w:rPr>
          <w:t>할</w:t>
        </w:r>
        <w:r w:rsidR="007A14D0">
          <w:rPr>
            <w:rFonts w:ascii="Times New Roman" w:hAnsi="Times New Roman" w:hint="eastAsia"/>
            <w:lang w:eastAsia="ko-KR"/>
          </w:rPr>
          <w:t xml:space="preserve"> </w:t>
        </w:r>
        <w:r w:rsidR="007A14D0">
          <w:rPr>
            <w:rFonts w:ascii="Times New Roman" w:hAnsi="Times New Roman" w:hint="eastAsia"/>
            <w:lang w:eastAsia="ko-KR"/>
          </w:rPr>
          <w:t>때</w:t>
        </w:r>
      </w:ins>
      <w:r w:rsidRPr="00ED4019">
        <w:rPr>
          <w:rFonts w:ascii="Times New Roman" w:hAnsi="Times New Roman"/>
          <w:lang w:eastAsia="ko-KR"/>
        </w:rPr>
        <w:t>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단점도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있다</w:t>
      </w:r>
      <w:r w:rsidRPr="00ED4019">
        <w:rPr>
          <w:rFonts w:ascii="Times New Roman" w:hAnsi="Times New Roman"/>
          <w:lang w:eastAsia="ko-KR"/>
        </w:rPr>
        <w:t xml:space="preserve">. </w:t>
      </w:r>
      <w:r w:rsidRPr="00ED4019">
        <w:rPr>
          <w:rFonts w:ascii="Times New Roman" w:hAnsi="Times New Roman"/>
          <w:lang w:eastAsia="ko-KR"/>
        </w:rPr>
        <w:t>우리는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시계열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데이터를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사용할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때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외부에서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생성된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시계열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데이터를</w:t>
      </w:r>
      <w:r w:rsidRPr="00ED4019">
        <w:rPr>
          <w:rFonts w:ascii="Times New Roman" w:hAnsi="Times New Roman"/>
          <w:lang w:eastAsia="ko-KR"/>
        </w:rPr>
        <w:t xml:space="preserve"> R</w:t>
      </w:r>
      <w:r w:rsidRPr="00ED4019">
        <w:rPr>
          <w:rFonts w:ascii="Times New Roman" w:hAnsi="Times New Roman"/>
          <w:lang w:eastAsia="ko-KR"/>
        </w:rPr>
        <w:t>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불러들여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사용하는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경우가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일반적이다</w:t>
      </w:r>
      <w:r w:rsidRPr="00ED4019">
        <w:rPr>
          <w:rFonts w:ascii="Times New Roman" w:hAnsi="Times New Roman"/>
          <w:lang w:eastAsia="ko-KR"/>
        </w:rPr>
        <w:t xml:space="preserve">. </w:t>
      </w:r>
      <w:r w:rsidRPr="00ED4019">
        <w:rPr>
          <w:rFonts w:ascii="Times New Roman" w:hAnsi="Times New Roman"/>
          <w:lang w:eastAsia="ko-KR"/>
        </w:rPr>
        <w:t>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경우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외부에서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생성된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데이터는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일반적으로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데이터의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시간이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같이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기록되어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있고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사용자는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기록된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시간을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불러들여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사용하고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싶을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것이다</w:t>
      </w:r>
      <w:r w:rsidRPr="00ED4019">
        <w:rPr>
          <w:rFonts w:ascii="Times New Roman" w:hAnsi="Times New Roman"/>
          <w:lang w:eastAsia="ko-KR"/>
        </w:rPr>
        <w:t xml:space="preserve">. </w:t>
      </w:r>
      <w:r w:rsidRPr="00ED4019">
        <w:rPr>
          <w:rFonts w:ascii="Times New Roman" w:hAnsi="Times New Roman"/>
          <w:lang w:eastAsia="ko-KR"/>
        </w:rPr>
        <w:t>하지만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Style w:val="VerbatimChar"/>
          <w:rFonts w:ascii="Times New Roman" w:hAnsi="Times New Roman"/>
          <w:lang w:eastAsia="ko-KR"/>
        </w:rPr>
        <w:t>ts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객체는</w:t>
      </w:r>
      <w:r w:rsidRPr="00ED4019">
        <w:rPr>
          <w:rFonts w:ascii="Times New Roman" w:hAnsi="Times New Roman"/>
          <w:lang w:eastAsia="ko-KR"/>
        </w:rPr>
        <w:t xml:space="preserve"> </w:t>
      </w:r>
      <w:del w:id="704" w:author="제이펍 출판사" w:date="2021-03-14T20:03:00Z">
        <w:r w:rsidRPr="00ED4019" w:rsidDel="00754210">
          <w:rPr>
            <w:rFonts w:ascii="Times New Roman" w:hAnsi="Times New Roman"/>
            <w:lang w:eastAsia="ko-KR"/>
          </w:rPr>
          <w:delText>생성시</w:delText>
        </w:r>
      </w:del>
      <w:ins w:id="705" w:author="제이펍 출판사" w:date="2021-03-14T20:03:00Z">
        <w:r w:rsidR="00754210">
          <w:rPr>
            <w:rFonts w:ascii="Times New Roman" w:hAnsi="Times New Roman"/>
            <w:lang w:eastAsia="ko-KR"/>
          </w:rPr>
          <w:t>생성</w:t>
        </w:r>
        <w:r w:rsidR="00754210">
          <w:rPr>
            <w:rFonts w:ascii="Times New Roman" w:hAnsi="Times New Roman"/>
            <w:lang w:eastAsia="ko-KR"/>
          </w:rPr>
          <w:t xml:space="preserve"> </w:t>
        </w:r>
        <w:r w:rsidR="00754210">
          <w:rPr>
            <w:rFonts w:ascii="Times New Roman" w:hAnsi="Times New Roman"/>
            <w:lang w:eastAsia="ko-KR"/>
          </w:rPr>
          <w:t>시</w:t>
        </w:r>
      </w:ins>
      <w:r w:rsidRPr="00ED4019">
        <w:rPr>
          <w:rFonts w:ascii="Times New Roman" w:hAnsi="Times New Roman"/>
          <w:lang w:eastAsia="ko-KR"/>
        </w:rPr>
        <w:t>에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데이터에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기록된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시간을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사용하는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것이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아닌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객체</w:t>
      </w:r>
      <w:r w:rsidRPr="00ED4019">
        <w:rPr>
          <w:rFonts w:ascii="Times New Roman" w:hAnsi="Times New Roman"/>
          <w:lang w:eastAsia="ko-KR"/>
        </w:rPr>
        <w:t xml:space="preserve"> </w:t>
      </w:r>
      <w:del w:id="706" w:author="제이펍 출판사" w:date="2021-03-14T20:03:00Z">
        <w:r w:rsidRPr="00ED4019" w:rsidDel="00754210">
          <w:rPr>
            <w:rFonts w:ascii="Times New Roman" w:hAnsi="Times New Roman"/>
            <w:lang w:eastAsia="ko-KR"/>
          </w:rPr>
          <w:delText>생성시</w:delText>
        </w:r>
      </w:del>
      <w:ins w:id="707" w:author="제이펍 출판사" w:date="2021-03-14T20:03:00Z">
        <w:r w:rsidR="00754210">
          <w:rPr>
            <w:rFonts w:ascii="Times New Roman" w:hAnsi="Times New Roman"/>
            <w:lang w:eastAsia="ko-KR"/>
          </w:rPr>
          <w:t>생성</w:t>
        </w:r>
        <w:r w:rsidR="00754210">
          <w:rPr>
            <w:rFonts w:ascii="Times New Roman" w:hAnsi="Times New Roman"/>
            <w:lang w:eastAsia="ko-KR"/>
          </w:rPr>
          <w:t xml:space="preserve"> </w:t>
        </w:r>
        <w:r w:rsidR="00754210">
          <w:rPr>
            <w:rFonts w:ascii="Times New Roman" w:hAnsi="Times New Roman"/>
            <w:lang w:eastAsia="ko-KR"/>
          </w:rPr>
          <w:t>시</w:t>
        </w:r>
      </w:ins>
      <w:r w:rsidRPr="00ED4019">
        <w:rPr>
          <w:rFonts w:ascii="Times New Roman" w:hAnsi="Times New Roman"/>
          <w:lang w:eastAsia="ko-KR"/>
        </w:rPr>
        <w:t>에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시계열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데이터의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주기</w:t>
      </w:r>
      <w:r w:rsidRPr="00ED4019">
        <w:rPr>
          <w:rFonts w:ascii="Times New Roman" w:hAnsi="Times New Roman"/>
          <w:lang w:eastAsia="ko-KR"/>
        </w:rPr>
        <w:t>(1</w:t>
      </w:r>
      <w:r w:rsidRPr="00ED4019">
        <w:rPr>
          <w:rFonts w:ascii="Times New Roman" w:hAnsi="Times New Roman"/>
          <w:lang w:eastAsia="ko-KR"/>
        </w:rPr>
        <w:t>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연도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데이터</w:t>
      </w:r>
      <w:r w:rsidRPr="00ED4019">
        <w:rPr>
          <w:rFonts w:ascii="Times New Roman" w:hAnsi="Times New Roman"/>
          <w:lang w:eastAsia="ko-KR"/>
        </w:rPr>
        <w:t>, 12</w:t>
      </w:r>
      <w:r w:rsidRPr="00ED4019">
        <w:rPr>
          <w:rFonts w:ascii="Times New Roman" w:hAnsi="Times New Roman"/>
          <w:lang w:eastAsia="ko-KR"/>
        </w:rPr>
        <w:t>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데이터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등</w:t>
      </w:r>
      <w:r w:rsidRPr="00ED4019">
        <w:rPr>
          <w:rFonts w:ascii="Times New Roman" w:hAnsi="Times New Roman"/>
          <w:lang w:eastAsia="ko-KR"/>
        </w:rPr>
        <w:t>)</w:t>
      </w:r>
      <w:r w:rsidRPr="00ED4019">
        <w:rPr>
          <w:rFonts w:ascii="Times New Roman" w:hAnsi="Times New Roman"/>
          <w:lang w:eastAsia="ko-KR"/>
        </w:rPr>
        <w:t>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설정해야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하고</w:t>
      </w:r>
      <w:ins w:id="708" w:author="제이펍 출판사" w:date="2021-03-14T20:04:00Z">
        <w:r w:rsidR="00754210">
          <w:rPr>
            <w:rFonts w:ascii="Times New Roman" w:hAnsi="Times New Roman" w:hint="eastAsia"/>
            <w:lang w:eastAsia="ko-KR"/>
          </w:rPr>
          <w:t>,</w:t>
        </w:r>
      </w:ins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시작일</w:t>
      </w:r>
      <w:r w:rsidRPr="00ED4019">
        <w:rPr>
          <w:rFonts w:ascii="Times New Roman" w:hAnsi="Times New Roman"/>
          <w:lang w:eastAsia="ko-KR"/>
        </w:rPr>
        <w:t xml:space="preserve">, </w:t>
      </w:r>
      <w:r w:rsidRPr="00ED4019">
        <w:rPr>
          <w:rFonts w:ascii="Times New Roman" w:hAnsi="Times New Roman"/>
          <w:lang w:eastAsia="ko-KR"/>
        </w:rPr>
        <w:t>종료일을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설정하여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날짜를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자체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설정하도록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규정하고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있다</w:t>
      </w:r>
      <w:r w:rsidRPr="00ED4019">
        <w:rPr>
          <w:rFonts w:ascii="Times New Roman" w:hAnsi="Times New Roman"/>
          <w:lang w:eastAsia="ko-KR"/>
        </w:rPr>
        <w:t xml:space="preserve">. </w:t>
      </w:r>
      <w:r w:rsidRPr="00ED4019">
        <w:rPr>
          <w:rFonts w:ascii="Times New Roman" w:hAnsi="Times New Roman"/>
          <w:lang w:eastAsia="ko-KR"/>
        </w:rPr>
        <w:t>따라서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외부에서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생성된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데이터에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결측치가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존재하는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경우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후처리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과정이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필요할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수도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있다</w:t>
      </w:r>
      <w:r w:rsidRPr="00ED4019">
        <w:rPr>
          <w:rFonts w:ascii="Times New Roman" w:hAnsi="Times New Roman"/>
          <w:lang w:eastAsia="ko-KR"/>
        </w:rPr>
        <w:t>.</w:t>
      </w:r>
    </w:p>
    <w:p w14:paraId="1F921228" w14:textId="1B78CE80" w:rsidR="00FD7B2A" w:rsidRDefault="00FD7B2A" w:rsidP="00BF7861">
      <w:pPr>
        <w:pStyle w:val="a0"/>
        <w:jc w:val="both"/>
        <w:rPr>
          <w:ins w:id="709" w:author="제이펍 출판사" w:date="2021-03-14T20:04:00Z"/>
          <w:rFonts w:ascii="Times New Roman" w:hAnsi="Times New Roman"/>
          <w:lang w:eastAsia="ko-KR"/>
        </w:rPr>
      </w:pPr>
      <w:r w:rsidRPr="00ED4019">
        <w:rPr>
          <w:rStyle w:val="VerbatimChar"/>
          <w:rFonts w:ascii="Times New Roman" w:hAnsi="Times New Roman"/>
          <w:lang w:eastAsia="ko-KR"/>
        </w:rPr>
        <w:t>ts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데이터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객체는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다음과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같이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생성할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있다</w:t>
      </w:r>
      <w:r w:rsidRPr="00ED4019">
        <w:rPr>
          <w:rFonts w:ascii="Times New Roman" w:hAnsi="Times New Roman"/>
          <w:lang w:eastAsia="ko-KR"/>
        </w:rPr>
        <w:t>.</w:t>
      </w:r>
    </w:p>
    <w:p w14:paraId="0496D128" w14:textId="77777777" w:rsidR="00754210" w:rsidRPr="00ED4019" w:rsidRDefault="00754210">
      <w:pPr>
        <w:pStyle w:val="a0"/>
        <w:jc w:val="both"/>
        <w:rPr>
          <w:rFonts w:ascii="Times New Roman" w:hAnsi="Times New Roman"/>
          <w:lang w:eastAsia="ko-KR"/>
        </w:rPr>
        <w:pPrChange w:id="710" w:author="제이펍 출판사" w:date="2021-03-14T15:57:00Z">
          <w:pPr>
            <w:pStyle w:val="a0"/>
          </w:pPr>
        </w:pPrChange>
      </w:pPr>
    </w:p>
    <w:p w14:paraId="41CF44B3" w14:textId="77777777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711" w:author="제이펍 출판사" w:date="2021-03-14T15:57:00Z">
          <w:pPr>
            <w:pStyle w:val="SourceCode"/>
          </w:pPr>
        </w:pPrChange>
      </w:pPr>
      <w:proofErr w:type="gramStart"/>
      <w:r w:rsidRPr="00ED4019">
        <w:rPr>
          <w:rStyle w:val="FunctionTok"/>
          <w:rFonts w:ascii="Times New Roman" w:hAnsi="Times New Roman"/>
        </w:rPr>
        <w:t>ts</w:t>
      </w:r>
      <w:r w:rsidRPr="00ED4019">
        <w:rPr>
          <w:rStyle w:val="NormalTok"/>
          <w:rFonts w:ascii="Times New Roman" w:hAnsi="Times New Roman"/>
        </w:rPr>
        <w:t>(</w:t>
      </w:r>
      <w:proofErr w:type="gramEnd"/>
      <w:r w:rsidRPr="00ED4019">
        <w:rPr>
          <w:rStyle w:val="DecValTok"/>
          <w:rFonts w:ascii="Times New Roman" w:hAnsi="Times New Roman"/>
        </w:rPr>
        <w:t>1</w:t>
      </w:r>
      <w:r w:rsidRPr="00ED4019">
        <w:rPr>
          <w:rStyle w:val="SpecialCharTok"/>
          <w:rFonts w:ascii="Times New Roman" w:hAnsi="Times New Roman"/>
        </w:rPr>
        <w:t>:</w:t>
      </w:r>
      <w:r w:rsidRPr="00ED4019">
        <w:rPr>
          <w:rStyle w:val="DecValTok"/>
          <w:rFonts w:ascii="Times New Roman" w:hAnsi="Times New Roman"/>
        </w:rPr>
        <w:t>10</w:t>
      </w:r>
      <w:r w:rsidRPr="00ED4019">
        <w:rPr>
          <w:rStyle w:val="NormalTok"/>
          <w:rFonts w:ascii="Times New Roman" w:hAnsi="Times New Roman"/>
        </w:rPr>
        <w:t xml:space="preserve">, </w:t>
      </w:r>
      <w:r w:rsidRPr="00ED4019">
        <w:rPr>
          <w:rStyle w:val="AttributeTok"/>
          <w:rFonts w:ascii="Times New Roman" w:hAnsi="Times New Roman"/>
        </w:rPr>
        <w:t>frequency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DecValTok"/>
          <w:rFonts w:ascii="Times New Roman" w:hAnsi="Times New Roman"/>
        </w:rPr>
        <w:t>4</w:t>
      </w:r>
      <w:r w:rsidRPr="00ED4019">
        <w:rPr>
          <w:rStyle w:val="NormalTok"/>
          <w:rFonts w:ascii="Times New Roman" w:hAnsi="Times New Roman"/>
        </w:rPr>
        <w:t xml:space="preserve">, </w:t>
      </w:r>
      <w:r w:rsidRPr="00ED4019">
        <w:rPr>
          <w:rStyle w:val="AttributeTok"/>
          <w:rFonts w:ascii="Times New Roman" w:hAnsi="Times New Roman"/>
        </w:rPr>
        <w:t>start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unctionTok"/>
          <w:rFonts w:ascii="Times New Roman" w:hAnsi="Times New Roman"/>
        </w:rPr>
        <w:t>c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DecValTok"/>
          <w:rFonts w:ascii="Times New Roman" w:hAnsi="Times New Roman"/>
        </w:rPr>
        <w:t>1959</w:t>
      </w:r>
      <w:r w:rsidRPr="00ED4019">
        <w:rPr>
          <w:rStyle w:val="NormalTok"/>
          <w:rFonts w:ascii="Times New Roman" w:hAnsi="Times New Roman"/>
        </w:rPr>
        <w:t xml:space="preserve">, </w:t>
      </w:r>
      <w:r w:rsidRPr="00ED4019">
        <w:rPr>
          <w:rStyle w:val="DecValTok"/>
          <w:rFonts w:ascii="Times New Roman" w:hAnsi="Times New Roman"/>
        </w:rPr>
        <w:t>2</w:t>
      </w:r>
      <w:r w:rsidRPr="00ED4019">
        <w:rPr>
          <w:rStyle w:val="NormalTok"/>
          <w:rFonts w:ascii="Times New Roman" w:hAnsi="Times New Roman"/>
        </w:rPr>
        <w:t>))</w:t>
      </w:r>
    </w:p>
    <w:p w14:paraId="478B5B65" w14:textId="77777777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712" w:author="제이펍 출판사" w:date="2021-03-14T15:57:00Z">
          <w:pPr>
            <w:pStyle w:val="SourceCode"/>
          </w:pPr>
        </w:pPrChange>
      </w:pPr>
      <w:r w:rsidRPr="00ED4019">
        <w:rPr>
          <w:rStyle w:val="VerbatimChar"/>
          <w:rFonts w:ascii="Times New Roman" w:hAnsi="Times New Roman"/>
        </w:rPr>
        <w:lastRenderedPageBreak/>
        <w:t xml:space="preserve">     Qtr1 Qtr2 Qtr3 Qtr4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1959         1    2    3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1960    4    5    6    7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1961    8    9   10     </w:t>
      </w:r>
    </w:p>
    <w:p w14:paraId="483E1FC3" w14:textId="77777777" w:rsidR="00FD7B2A" w:rsidRDefault="00FD7B2A">
      <w:pPr>
        <w:pStyle w:val="comment"/>
        <w:ind w:left="482"/>
        <w:jc w:val="both"/>
        <w:rPr>
          <w:lang w:eastAsia="ko-KR"/>
        </w:rPr>
        <w:pPrChange w:id="713" w:author="제이펍 출판사" w:date="2021-03-14T15:57:00Z">
          <w:pPr>
            <w:pStyle w:val="comment"/>
            <w:ind w:left="482"/>
          </w:pPr>
        </w:pPrChange>
      </w:pPr>
      <w:r>
        <w:rPr>
          <w:lang w:eastAsia="ko-KR"/>
        </w:rPr>
        <w:t>코드 설명</w:t>
      </w:r>
    </w:p>
    <w:p w14:paraId="12554F2A" w14:textId="580E1316" w:rsidR="00FD7B2A" w:rsidRDefault="00FD7B2A">
      <w:pPr>
        <w:pStyle w:val="comment"/>
        <w:numPr>
          <w:ilvl w:val="0"/>
          <w:numId w:val="4"/>
        </w:numPr>
        <w:jc w:val="both"/>
        <w:rPr>
          <w:lang w:eastAsia="ko-KR"/>
        </w:rPr>
        <w:pPrChange w:id="714" w:author="제이펍 출판사" w:date="2021-03-14T15:57:00Z">
          <w:pPr>
            <w:pStyle w:val="comment"/>
            <w:numPr>
              <w:numId w:val="4"/>
            </w:numPr>
            <w:ind w:left="842" w:hanging="360"/>
          </w:pPr>
        </w:pPrChange>
      </w:pPr>
      <w:r>
        <w:rPr>
          <w:lang w:eastAsia="ko-KR"/>
        </w:rPr>
        <w:t>1959년 2분기(</w:t>
      </w:r>
      <w:r w:rsidRPr="00ED4019">
        <w:rPr>
          <w:rStyle w:val="VerbatimChar"/>
          <w:rFonts w:ascii="Times New Roman" w:hAnsi="Times New Roman"/>
          <w:lang w:eastAsia="ko-KR"/>
        </w:rPr>
        <w:t>start = c(1959, 2)</w:t>
      </w:r>
      <w:r>
        <w:rPr>
          <w:lang w:eastAsia="ko-KR"/>
        </w:rPr>
        <w:t xml:space="preserve">)부터 주기가 </w:t>
      </w:r>
      <w:commentRangeStart w:id="715"/>
      <w:commentRangeStart w:id="716"/>
      <w:r>
        <w:rPr>
          <w:lang w:eastAsia="ko-KR"/>
        </w:rPr>
        <w:t>4(분기,</w:t>
      </w:r>
      <w:ins w:id="717" w:author="제이펍 출판사" w:date="2021-03-14T20:06:00Z">
        <w:r w:rsidR="00AC34EB">
          <w:rPr>
            <w:lang w:eastAsia="ko-KR"/>
          </w:rPr>
          <w:t xml:space="preserve"> </w:t>
        </w:r>
      </w:ins>
      <w:r w:rsidRPr="00ED4019">
        <w:rPr>
          <w:rStyle w:val="VerbatimChar"/>
          <w:rFonts w:ascii="Times New Roman" w:hAnsi="Times New Roman"/>
          <w:lang w:eastAsia="ko-KR"/>
        </w:rPr>
        <w:t>frequency = 4</w:t>
      </w:r>
      <w:r>
        <w:rPr>
          <w:lang w:eastAsia="ko-KR"/>
        </w:rPr>
        <w:t>)인</w:t>
      </w:r>
      <w:commentRangeEnd w:id="715"/>
      <w:r w:rsidR="00AC34EB">
        <w:rPr>
          <w:rStyle w:val="af3"/>
          <w:rFonts w:ascii="Consolas" w:eastAsia="나눔바른고딕" w:hAnsi="Consolas" w:cstheme="minorBidi"/>
          <w:color w:val="auto"/>
        </w:rPr>
        <w:commentReference w:id="715"/>
      </w:r>
      <w:commentRangeEnd w:id="716"/>
      <w:r w:rsidR="00F93F70">
        <w:rPr>
          <w:rStyle w:val="af3"/>
          <w:rFonts w:ascii="Consolas" w:eastAsia="나눔바른고딕" w:hAnsi="Consolas" w:cstheme="minorBidi"/>
          <w:color w:val="auto"/>
        </w:rPr>
        <w:commentReference w:id="716"/>
      </w:r>
      <w:r>
        <w:rPr>
          <w:lang w:eastAsia="ko-KR"/>
        </w:rPr>
        <w:t xml:space="preserve"> ts 객체 생성</w:t>
      </w:r>
    </w:p>
    <w:p w14:paraId="6DCAB122" w14:textId="60AC33EF" w:rsidR="00FD7B2A" w:rsidRDefault="00650713">
      <w:pPr>
        <w:pStyle w:val="2"/>
        <w:numPr>
          <w:ilvl w:val="0"/>
          <w:numId w:val="0"/>
        </w:numPr>
        <w:ind w:left="760"/>
        <w:jc w:val="both"/>
        <w:rPr>
          <w:lang w:eastAsia="ko-KR"/>
        </w:rPr>
        <w:pPrChange w:id="718" w:author="제이펍 출판사" w:date="2021-03-14T18:53:00Z">
          <w:pPr>
            <w:pStyle w:val="2"/>
          </w:pPr>
        </w:pPrChange>
      </w:pPr>
      <w:bookmarkStart w:id="719" w:name="xts"/>
      <w:bookmarkEnd w:id="690"/>
      <w:ins w:id="720" w:author="제이펍 출판사" w:date="2021-03-14T18:53:00Z">
        <w:r>
          <w:rPr>
            <w:lang w:eastAsia="ko-KR"/>
          </w:rPr>
          <w:t xml:space="preserve">2.2.2 </w:t>
        </w:r>
      </w:ins>
      <w:proofErr w:type="gramStart"/>
      <w:r w:rsidR="00FD7B2A">
        <w:rPr>
          <w:lang w:eastAsia="ko-KR"/>
        </w:rPr>
        <w:t>xts</w:t>
      </w:r>
      <w:proofErr w:type="gramEnd"/>
    </w:p>
    <w:p w14:paraId="13FA4C02" w14:textId="0EDDE63B" w:rsidR="00FD7B2A" w:rsidRPr="00ED4019" w:rsidRDefault="00FD7B2A">
      <w:pPr>
        <w:jc w:val="both"/>
        <w:rPr>
          <w:rFonts w:ascii="Times New Roman" w:hAnsi="Times New Roman"/>
          <w:lang w:eastAsia="ko-KR"/>
        </w:rPr>
        <w:pPrChange w:id="721" w:author="제이펍 출판사" w:date="2021-03-14T15:57:00Z">
          <w:pPr/>
        </w:pPrChange>
      </w:pPr>
      <w:r w:rsidRPr="00ED4019">
        <w:rPr>
          <w:rStyle w:val="VerbatimChar"/>
          <w:rFonts w:ascii="Times New Roman" w:hAnsi="Times New Roman"/>
          <w:lang w:eastAsia="ko-KR"/>
        </w:rPr>
        <w:t>xts</w:t>
      </w:r>
      <w:r w:rsidRPr="00ED4019">
        <w:rPr>
          <w:rFonts w:ascii="Times New Roman" w:hAnsi="Times New Roman"/>
          <w:lang w:eastAsia="ko-KR"/>
        </w:rPr>
        <w:t>는</w:t>
      </w:r>
      <w:r w:rsidRPr="00ED4019">
        <w:rPr>
          <w:rFonts w:ascii="Times New Roman" w:hAnsi="Times New Roman"/>
          <w:lang w:eastAsia="ko-KR"/>
        </w:rPr>
        <w:t xml:space="preserve"> extensible time-series</w:t>
      </w:r>
      <w:r w:rsidRPr="00ED4019">
        <w:rPr>
          <w:rFonts w:ascii="Times New Roman" w:hAnsi="Times New Roman"/>
          <w:lang w:eastAsia="ko-KR"/>
        </w:rPr>
        <w:t>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준말로</w:t>
      </w:r>
      <w:ins w:id="722" w:author="제이펍 출판사" w:date="2021-03-14T20:07:00Z">
        <w:r w:rsidR="00AC34EB">
          <w:rPr>
            <w:rFonts w:ascii="Times New Roman" w:hAnsi="Times New Roman" w:hint="eastAsia"/>
            <w:lang w:eastAsia="ko-KR"/>
          </w:rPr>
          <w:t>,</w:t>
        </w:r>
      </w:ins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Style w:val="VerbatimChar"/>
          <w:rFonts w:ascii="Times New Roman" w:hAnsi="Times New Roman"/>
          <w:lang w:eastAsia="ko-KR"/>
        </w:rPr>
        <w:t>xts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패키지를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로</w:t>
      </w:r>
      <w:r w:rsidRPr="00ED4019">
        <w:rPr>
          <w:rFonts w:ascii="Times New Roman" w:hAnsi="Times New Roman" w:hint="eastAsia"/>
          <w:lang w:eastAsia="ko-KR"/>
        </w:rPr>
        <w:t>딩</w:t>
      </w:r>
      <w:r w:rsidRPr="00ED4019">
        <w:rPr>
          <w:rFonts w:ascii="Times New Roman" w:hAnsi="Times New Roman"/>
          <w:lang w:eastAsia="ko-KR"/>
        </w:rPr>
        <w:t>해야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활용할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있는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데이터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객</w:t>
      </w:r>
      <w:del w:id="723" w:author="제이펍 출판사" w:date="2021-03-14T20:07:00Z">
        <w:r w:rsidRPr="00ED4019" w:rsidDel="00AC34EB">
          <w:rPr>
            <w:rFonts w:ascii="Times New Roman" w:hAnsi="Times New Roman"/>
            <w:lang w:eastAsia="ko-KR"/>
          </w:rPr>
          <w:delText>체이다</w:delText>
        </w:r>
        <w:r w:rsidRPr="00ED4019" w:rsidDel="00AC34EB">
          <w:rPr>
            <w:rFonts w:ascii="Times New Roman" w:hAnsi="Times New Roman"/>
            <w:lang w:eastAsia="ko-KR"/>
          </w:rPr>
          <w:delText>.</w:delText>
        </w:r>
      </w:del>
      <w:ins w:id="724" w:author="제이펍 출판사" w:date="2021-03-14T20:07:00Z">
        <w:r w:rsidR="00AC34EB">
          <w:rPr>
            <w:rFonts w:ascii="Times New Roman" w:hAnsi="Times New Roman"/>
            <w:lang w:eastAsia="ko-KR"/>
          </w:rPr>
          <w:t>체다</w:t>
        </w:r>
        <w:r w:rsidR="00AC34EB">
          <w:rPr>
            <w:rFonts w:ascii="Times New Roman" w:hAnsi="Times New Roman"/>
            <w:lang w:eastAsia="ko-KR"/>
          </w:rPr>
          <w:t>.</w:t>
        </w:r>
      </w:ins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Style w:val="VerbatimChar"/>
          <w:rFonts w:ascii="Times New Roman" w:hAnsi="Times New Roman"/>
          <w:lang w:eastAsia="ko-KR"/>
        </w:rPr>
        <w:t>xts</w:t>
      </w:r>
      <w:r w:rsidRPr="00ED4019">
        <w:rPr>
          <w:rFonts w:ascii="Times New Roman" w:hAnsi="Times New Roman"/>
          <w:lang w:eastAsia="ko-KR"/>
        </w:rPr>
        <w:t>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뒤에서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다룰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모델링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패키지</w:t>
      </w:r>
      <w:r w:rsidRPr="00ED4019">
        <w:rPr>
          <w:rFonts w:ascii="Times New Roman" w:hAnsi="Times New Roman"/>
          <w:lang w:eastAsia="ko-KR"/>
        </w:rPr>
        <w:t>(</w:t>
      </w:r>
      <w:r w:rsidRPr="00ED4019">
        <w:rPr>
          <w:rStyle w:val="VerbatimChar"/>
          <w:rFonts w:ascii="Times New Roman" w:hAnsi="Times New Roman"/>
          <w:lang w:eastAsia="ko-KR"/>
        </w:rPr>
        <w:t>forecast</w:t>
      </w:r>
      <w:r w:rsidRPr="00ED4019">
        <w:rPr>
          <w:rFonts w:ascii="Times New Roman" w:hAnsi="Times New Roman"/>
          <w:lang w:eastAsia="ko-KR"/>
        </w:rPr>
        <w:t xml:space="preserve">, </w:t>
      </w:r>
      <w:r w:rsidRPr="00ED4019">
        <w:rPr>
          <w:rStyle w:val="VerbatimChar"/>
          <w:rFonts w:ascii="Times New Roman" w:hAnsi="Times New Roman"/>
          <w:lang w:eastAsia="ko-KR"/>
        </w:rPr>
        <w:t>fable</w:t>
      </w:r>
      <w:r w:rsidRPr="00ED4019">
        <w:rPr>
          <w:rFonts w:ascii="Times New Roman" w:hAnsi="Times New Roman"/>
          <w:lang w:eastAsia="ko-KR"/>
        </w:rPr>
        <w:t xml:space="preserve">, </w:t>
      </w:r>
      <w:r w:rsidRPr="00ED4019">
        <w:rPr>
          <w:rStyle w:val="VerbatimChar"/>
          <w:rFonts w:ascii="Times New Roman" w:hAnsi="Times New Roman"/>
          <w:lang w:eastAsia="ko-KR"/>
        </w:rPr>
        <w:t>modeltime</w:t>
      </w:r>
      <w:r w:rsidRPr="00ED4019">
        <w:rPr>
          <w:rFonts w:ascii="Times New Roman" w:hAnsi="Times New Roman"/>
          <w:lang w:eastAsia="ko-KR"/>
        </w:rPr>
        <w:t>)</w:t>
      </w:r>
      <w:r w:rsidRPr="00ED4019">
        <w:rPr>
          <w:rFonts w:ascii="Times New Roman" w:hAnsi="Times New Roman"/>
          <w:lang w:eastAsia="ko-KR"/>
        </w:rPr>
        <w:t>에서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사용되지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않는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시계열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객</w:t>
      </w:r>
      <w:del w:id="725" w:author="제이펍 출판사" w:date="2021-03-14T20:07:00Z">
        <w:r w:rsidRPr="00ED4019" w:rsidDel="00AC34EB">
          <w:rPr>
            <w:rFonts w:ascii="Times New Roman" w:hAnsi="Times New Roman"/>
            <w:lang w:eastAsia="ko-KR"/>
          </w:rPr>
          <w:delText>체이다</w:delText>
        </w:r>
        <w:r w:rsidRPr="00ED4019" w:rsidDel="00AC34EB">
          <w:rPr>
            <w:rFonts w:ascii="Times New Roman" w:hAnsi="Times New Roman"/>
            <w:lang w:eastAsia="ko-KR"/>
          </w:rPr>
          <w:delText>.</w:delText>
        </w:r>
      </w:del>
      <w:ins w:id="726" w:author="제이펍 출판사" w:date="2021-03-14T20:07:00Z">
        <w:r w:rsidR="00AC34EB">
          <w:rPr>
            <w:rFonts w:ascii="Times New Roman" w:hAnsi="Times New Roman"/>
            <w:lang w:eastAsia="ko-KR"/>
          </w:rPr>
          <w:t>체다</w:t>
        </w:r>
        <w:r w:rsidR="00AC34EB">
          <w:rPr>
            <w:rFonts w:ascii="Times New Roman" w:hAnsi="Times New Roman"/>
            <w:lang w:eastAsia="ko-KR"/>
          </w:rPr>
          <w:t>.</w:t>
        </w:r>
      </w:ins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하지만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시계열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데이터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핸들링을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위한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다양한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함수를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제공하기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때문에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간단히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데이터를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확인하거나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데이터를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원하는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형태로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변환하는</w:t>
      </w:r>
      <w:ins w:id="727" w:author="제이펍 출판사" w:date="2021-03-14T20:08:00Z">
        <w:r w:rsidR="00AC34EB">
          <w:rPr>
            <w:rFonts w:ascii="Times New Roman" w:hAnsi="Times New Roman" w:hint="eastAsia"/>
            <w:lang w:eastAsia="ko-KR"/>
          </w:rPr>
          <w:t xml:space="preserve"> </w:t>
        </w:r>
      </w:ins>
      <w:r w:rsidRPr="00ED4019">
        <w:rPr>
          <w:rFonts w:ascii="Times New Roman" w:hAnsi="Times New Roman"/>
          <w:lang w:eastAsia="ko-KR"/>
        </w:rPr>
        <w:t>데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쉬운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함수들을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제공한다</w:t>
      </w:r>
      <w:r w:rsidRPr="00ED4019">
        <w:rPr>
          <w:rFonts w:ascii="Times New Roman" w:hAnsi="Times New Roman"/>
          <w:lang w:eastAsia="ko-KR"/>
        </w:rPr>
        <w:t xml:space="preserve">. </w:t>
      </w:r>
      <w:r w:rsidRPr="00ED4019">
        <w:rPr>
          <w:rFonts w:ascii="Times New Roman" w:hAnsi="Times New Roman"/>
          <w:lang w:eastAsia="ko-KR"/>
        </w:rPr>
        <w:t>그래서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Style w:val="VerbatimChar"/>
          <w:rFonts w:ascii="Times New Roman" w:hAnsi="Times New Roman"/>
          <w:lang w:eastAsia="ko-KR"/>
        </w:rPr>
        <w:t>xts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객체를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사용하여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원하는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형태로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데이터를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만들고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다른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시계열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객체로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변환하는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것도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좋은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방법이다</w:t>
      </w:r>
      <w:r w:rsidRPr="00ED4019">
        <w:rPr>
          <w:rFonts w:ascii="Times New Roman" w:hAnsi="Times New Roman"/>
          <w:lang w:eastAsia="ko-KR"/>
        </w:rPr>
        <w:t xml:space="preserve">. </w:t>
      </w:r>
      <w:r w:rsidRPr="00ED4019">
        <w:rPr>
          <w:rStyle w:val="VerbatimChar"/>
          <w:rFonts w:ascii="Times New Roman" w:hAnsi="Times New Roman"/>
          <w:lang w:eastAsia="ko-KR"/>
        </w:rPr>
        <w:t>xts</w:t>
      </w:r>
      <w:r w:rsidRPr="00ED4019">
        <w:rPr>
          <w:rFonts w:ascii="Times New Roman" w:hAnsi="Times New Roman"/>
          <w:lang w:eastAsia="ko-KR"/>
        </w:rPr>
        <w:t>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데이터를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핸들링</w:t>
      </w:r>
      <w:del w:id="728" w:author="제이펍 출판사" w:date="2021-03-14T20:08:00Z">
        <w:r w:rsidRPr="00ED4019" w:rsidDel="00AC34EB">
          <w:rPr>
            <w:rFonts w:ascii="Times New Roman" w:hAnsi="Times New Roman" w:hint="eastAsia"/>
            <w:lang w:eastAsia="ko-KR"/>
          </w:rPr>
          <w:delText xml:space="preserve"> </w:delText>
        </w:r>
      </w:del>
      <w:r w:rsidRPr="00ED4019">
        <w:rPr>
          <w:rFonts w:ascii="Times New Roman" w:hAnsi="Times New Roman" w:hint="eastAsia"/>
          <w:lang w:eastAsia="ko-KR"/>
        </w:rPr>
        <w:t>하는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방법은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다음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장에서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설명한다</w:t>
      </w:r>
      <w:r w:rsidRPr="00ED4019">
        <w:rPr>
          <w:rFonts w:ascii="Times New Roman" w:hAnsi="Times New Roman"/>
          <w:lang w:eastAsia="ko-KR"/>
        </w:rPr>
        <w:t>.</w:t>
      </w:r>
    </w:p>
    <w:p w14:paraId="04429683" w14:textId="6458CA50" w:rsidR="00FD7B2A" w:rsidRDefault="00FD7B2A" w:rsidP="00BF7861">
      <w:pPr>
        <w:pStyle w:val="a0"/>
        <w:jc w:val="both"/>
        <w:rPr>
          <w:ins w:id="729" w:author="제이펍 출판사" w:date="2021-03-14T20:09:00Z"/>
          <w:rFonts w:ascii="Times New Roman" w:hAnsi="Times New Roman"/>
          <w:lang w:eastAsia="ko-KR"/>
        </w:rPr>
      </w:pPr>
      <w:r w:rsidRPr="00ED4019">
        <w:rPr>
          <w:rStyle w:val="VerbatimChar"/>
          <w:rFonts w:ascii="Times New Roman" w:hAnsi="Times New Roman"/>
          <w:lang w:eastAsia="ko-KR"/>
        </w:rPr>
        <w:t>xts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클래스를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사용하기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위해서는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먼저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Style w:val="VerbatimChar"/>
          <w:rFonts w:ascii="Times New Roman" w:hAnsi="Times New Roman"/>
          <w:lang w:eastAsia="ko-KR"/>
        </w:rPr>
        <w:t>xts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패키지를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설치하고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로딩해야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한다</w:t>
      </w:r>
      <w:r w:rsidRPr="00ED4019">
        <w:rPr>
          <w:rFonts w:ascii="Times New Roman" w:hAnsi="Times New Roman"/>
          <w:lang w:eastAsia="ko-KR"/>
        </w:rPr>
        <w:t xml:space="preserve">. </w:t>
      </w:r>
      <w:r w:rsidRPr="00ED4019">
        <w:rPr>
          <w:rFonts w:ascii="Times New Roman" w:hAnsi="Times New Roman"/>
          <w:lang w:eastAsia="ko-KR"/>
        </w:rPr>
        <w:t>필자는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패키지를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로딩</w:t>
      </w:r>
      <w:del w:id="730" w:author="제이펍 출판사" w:date="2021-03-14T20:08:00Z">
        <w:r w:rsidRPr="00ED4019" w:rsidDel="00AC34EB">
          <w:rPr>
            <w:rFonts w:ascii="Times New Roman" w:hAnsi="Times New Roman" w:hint="eastAsia"/>
            <w:lang w:eastAsia="ko-KR"/>
          </w:rPr>
          <w:delText xml:space="preserve"> </w:delText>
        </w:r>
      </w:del>
      <w:r w:rsidRPr="00ED4019">
        <w:rPr>
          <w:rFonts w:ascii="Times New Roman" w:hAnsi="Times New Roman" w:hint="eastAsia"/>
          <w:lang w:eastAsia="ko-KR"/>
        </w:rPr>
        <w:t>할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때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다음과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같이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설치</w:t>
      </w:r>
      <w:del w:id="731" w:author="제이펍 출판사" w:date="2021-03-14T20:08:00Z">
        <w:r w:rsidRPr="00ED4019" w:rsidDel="00AC34EB">
          <w:rPr>
            <w:rFonts w:ascii="Times New Roman" w:hAnsi="Times New Roman"/>
            <w:lang w:eastAsia="ko-KR"/>
          </w:rPr>
          <w:delText xml:space="preserve">, </w:delText>
        </w:r>
      </w:del>
      <w:ins w:id="732" w:author="제이펍 출판사" w:date="2021-03-14T20:08:00Z">
        <w:r w:rsidR="00AC34EB">
          <w:rPr>
            <w:rFonts w:ascii="Times New Roman" w:hAnsi="Times New Roman"/>
            <w:lang w:eastAsia="ko-KR"/>
          </w:rPr>
          <w:t xml:space="preserve"> </w:t>
        </w:r>
        <w:r w:rsidR="00AC34EB">
          <w:rPr>
            <w:rFonts w:ascii="Times New Roman" w:hAnsi="Times New Roman" w:hint="eastAsia"/>
            <w:lang w:eastAsia="ko-KR"/>
          </w:rPr>
          <w:t>및</w:t>
        </w:r>
        <w:r w:rsidR="00AC34EB">
          <w:rPr>
            <w:rFonts w:ascii="Times New Roman" w:hAnsi="Times New Roman" w:hint="eastAsia"/>
            <w:lang w:eastAsia="ko-KR"/>
          </w:rPr>
          <w:t xml:space="preserve"> </w:t>
        </w:r>
      </w:ins>
      <w:r w:rsidRPr="00ED4019">
        <w:rPr>
          <w:rFonts w:ascii="Times New Roman" w:hAnsi="Times New Roman"/>
          <w:lang w:eastAsia="ko-KR"/>
        </w:rPr>
        <w:t>로딩</w:t>
      </w:r>
      <w:del w:id="733" w:author="제이펍 출판사" w:date="2021-03-14T20:08:00Z">
        <w:r w:rsidRPr="00ED4019" w:rsidDel="00AC34EB">
          <w:rPr>
            <w:rFonts w:ascii="Times New Roman" w:hAnsi="Times New Roman"/>
            <w:lang w:eastAsia="ko-KR"/>
          </w:rPr>
          <w:delText>을</w:delText>
        </w:r>
        <w:r w:rsidRPr="00ED4019" w:rsidDel="00AC34EB">
          <w:rPr>
            <w:rFonts w:ascii="Times New Roman" w:hAnsi="Times New Roman"/>
            <w:lang w:eastAsia="ko-KR"/>
          </w:rPr>
          <w:delText xml:space="preserve"> </w:delText>
        </w:r>
      </w:del>
      <w:r w:rsidRPr="00ED4019">
        <w:rPr>
          <w:rFonts w:ascii="Times New Roman" w:hAnsi="Times New Roman"/>
          <w:lang w:eastAsia="ko-KR"/>
        </w:rPr>
        <w:t>한다</w:t>
      </w:r>
      <w:r w:rsidRPr="00ED4019">
        <w:rPr>
          <w:rFonts w:ascii="Times New Roman" w:hAnsi="Times New Roman"/>
          <w:lang w:eastAsia="ko-KR"/>
        </w:rPr>
        <w:t>.</w:t>
      </w:r>
    </w:p>
    <w:p w14:paraId="3D564CC2" w14:textId="77777777" w:rsidR="00AC34EB" w:rsidRPr="00ED4019" w:rsidRDefault="00AC34EB">
      <w:pPr>
        <w:pStyle w:val="a0"/>
        <w:jc w:val="both"/>
        <w:rPr>
          <w:rFonts w:ascii="Times New Roman" w:hAnsi="Times New Roman"/>
          <w:lang w:eastAsia="ko-KR"/>
        </w:rPr>
        <w:pPrChange w:id="734" w:author="제이펍 출판사" w:date="2021-03-14T15:57:00Z">
          <w:pPr>
            <w:pStyle w:val="a0"/>
          </w:pPr>
        </w:pPrChange>
      </w:pPr>
    </w:p>
    <w:p w14:paraId="0994D265" w14:textId="77777777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735" w:author="제이펍 출판사" w:date="2021-03-14T15:57:00Z">
          <w:pPr>
            <w:pStyle w:val="SourceCode"/>
          </w:pPr>
        </w:pPrChange>
      </w:pPr>
      <w:proofErr w:type="gramStart"/>
      <w:r w:rsidRPr="00ED4019">
        <w:rPr>
          <w:rStyle w:val="ControlFlowTok"/>
          <w:rFonts w:ascii="Times New Roman" w:hAnsi="Times New Roman"/>
        </w:rPr>
        <w:t>if</w:t>
      </w:r>
      <w:r w:rsidRPr="00ED4019">
        <w:rPr>
          <w:rStyle w:val="NormalTok"/>
          <w:rFonts w:ascii="Times New Roman" w:hAnsi="Times New Roman"/>
        </w:rPr>
        <w:t>(</w:t>
      </w:r>
      <w:proofErr w:type="gramEnd"/>
      <w:r w:rsidRPr="00ED4019">
        <w:rPr>
          <w:rStyle w:val="SpecialCharTok"/>
          <w:rFonts w:ascii="Times New Roman" w:hAnsi="Times New Roman"/>
        </w:rPr>
        <w:t>!</w:t>
      </w:r>
      <w:r w:rsidRPr="00ED4019">
        <w:rPr>
          <w:rStyle w:val="FunctionTok"/>
          <w:rFonts w:ascii="Times New Roman" w:hAnsi="Times New Roman"/>
        </w:rPr>
        <w:t>require</w:t>
      </w:r>
      <w:r w:rsidRPr="00ED4019">
        <w:rPr>
          <w:rStyle w:val="NormalTok"/>
          <w:rFonts w:ascii="Times New Roman" w:hAnsi="Times New Roman"/>
        </w:rPr>
        <w:t>(xts)) {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</w:t>
      </w:r>
      <w:r w:rsidRPr="00ED4019">
        <w:rPr>
          <w:rStyle w:val="FunctionTok"/>
          <w:rFonts w:ascii="Times New Roman" w:hAnsi="Times New Roman"/>
        </w:rPr>
        <w:t>install.packages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StringTok"/>
          <w:rFonts w:ascii="Times New Roman" w:hAnsi="Times New Roman"/>
        </w:rPr>
        <w:t>'xts'</w:t>
      </w:r>
      <w:r w:rsidRPr="00ED4019">
        <w:rPr>
          <w:rStyle w:val="NormalTok"/>
          <w:rFonts w:ascii="Times New Roman" w:hAnsi="Times New Roman"/>
        </w:rPr>
        <w:t>)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</w:t>
      </w:r>
      <w:r w:rsidRPr="00ED4019">
        <w:rPr>
          <w:rStyle w:val="FunctionTok"/>
          <w:rFonts w:ascii="Times New Roman" w:hAnsi="Times New Roman"/>
        </w:rPr>
        <w:t>library</w:t>
      </w:r>
      <w:r w:rsidRPr="00ED4019">
        <w:rPr>
          <w:rStyle w:val="NormalTok"/>
          <w:rFonts w:ascii="Times New Roman" w:hAnsi="Times New Roman"/>
        </w:rPr>
        <w:t>(xts)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>}</w:t>
      </w:r>
    </w:p>
    <w:p w14:paraId="2D582603" w14:textId="77777777" w:rsidR="00FD7B2A" w:rsidRPr="00813EC6" w:rsidRDefault="00FD7B2A">
      <w:pPr>
        <w:pStyle w:val="comment"/>
        <w:jc w:val="both"/>
        <w:rPr>
          <w:lang w:eastAsia="ko-KR"/>
        </w:rPr>
        <w:pPrChange w:id="736" w:author="제이펍 출판사" w:date="2021-03-14T15:57:00Z">
          <w:pPr>
            <w:pStyle w:val="comment"/>
          </w:pPr>
        </w:pPrChange>
      </w:pPr>
      <w:r>
        <w:rPr>
          <w:lang w:eastAsia="ko-KR"/>
        </w:rPr>
        <w:t>코드 설명</w:t>
      </w:r>
    </w:p>
    <w:p w14:paraId="29B71935" w14:textId="09B4D5D9" w:rsidR="00FD7B2A" w:rsidRPr="00813EC6" w:rsidRDefault="00FD7B2A">
      <w:pPr>
        <w:pStyle w:val="comment"/>
        <w:ind w:left="482" w:hanging="482"/>
        <w:jc w:val="both"/>
        <w:rPr>
          <w:lang w:eastAsia="ko-KR"/>
        </w:rPr>
        <w:pPrChange w:id="737" w:author="제이펍 출판사" w:date="2021-03-14T15:57:00Z">
          <w:pPr>
            <w:pStyle w:val="comment"/>
            <w:ind w:left="482" w:hanging="482"/>
          </w:pPr>
        </w:pPrChange>
      </w:pPr>
      <w:r w:rsidRPr="00ED4019">
        <w:rPr>
          <w:rStyle w:val="VerbatimChar"/>
          <w:rFonts w:ascii="Times New Roman" w:hAnsi="Times New Roman"/>
          <w:lang w:eastAsia="ko-KR"/>
        </w:rPr>
        <w:t xml:space="preserve">- </w:t>
      </w:r>
      <w:del w:id="738" w:author="제이펍 출판사" w:date="2021-03-14T20:10:00Z">
        <w:r w:rsidRPr="00ED4019" w:rsidDel="00AC34EB">
          <w:rPr>
            <w:rStyle w:val="VerbatimChar"/>
            <w:rFonts w:ascii="Times New Roman" w:hAnsi="Times New Roman"/>
            <w:lang w:eastAsia="ko-KR"/>
          </w:rPr>
          <w:delText xml:space="preserve">  </w:delText>
        </w:r>
      </w:del>
      <w:r w:rsidRPr="00ED4019">
        <w:rPr>
          <w:rStyle w:val="VerbatimChar"/>
          <w:rFonts w:ascii="Times New Roman" w:hAnsi="Times New Roman"/>
          <w:lang w:eastAsia="ko-KR"/>
        </w:rPr>
        <w:t>require()</w:t>
      </w:r>
      <w:r w:rsidRPr="00813EC6">
        <w:rPr>
          <w:lang w:eastAsia="ko-KR"/>
        </w:rPr>
        <w:t xml:space="preserve">는 </w:t>
      </w:r>
      <w:r w:rsidRPr="00ED4019">
        <w:rPr>
          <w:rStyle w:val="VerbatimChar"/>
          <w:rFonts w:ascii="Times New Roman" w:hAnsi="Times New Roman"/>
          <w:lang w:eastAsia="ko-KR"/>
        </w:rPr>
        <w:t>library()</w:t>
      </w:r>
      <w:r w:rsidRPr="00813EC6">
        <w:rPr>
          <w:lang w:eastAsia="ko-KR"/>
        </w:rPr>
        <w:t>와 같이 패키지를 로딩하는 함수이지만</w:t>
      </w:r>
      <w:ins w:id="739" w:author="제이펍 출판사" w:date="2021-03-14T20:09:00Z">
        <w:r w:rsidR="00AC34EB">
          <w:rPr>
            <w:rFonts w:hint="eastAsia"/>
            <w:lang w:eastAsia="ko-KR"/>
          </w:rPr>
          <w:t>,</w:t>
        </w:r>
      </w:ins>
      <w:r w:rsidRPr="00813EC6">
        <w:rPr>
          <w:lang w:eastAsia="ko-KR"/>
        </w:rPr>
        <w:t xml:space="preserve"> 다른 함수</w:t>
      </w:r>
      <w:r>
        <w:rPr>
          <w:rFonts w:hint="eastAsia"/>
          <w:lang w:eastAsia="ko-KR"/>
        </w:rPr>
        <w:t xml:space="preserve"> </w:t>
      </w:r>
      <w:r w:rsidRPr="00813EC6">
        <w:rPr>
          <w:lang w:eastAsia="ko-KR"/>
        </w:rPr>
        <w:t>안에서 사용하는 것을 목적으로 만들어진 함수임. 로딩에 성공하면 TRUE, 로딩에 실패하면 FALSE를</w:t>
      </w:r>
      <w:r>
        <w:rPr>
          <w:rFonts w:hint="eastAsia"/>
          <w:lang w:eastAsia="ko-KR"/>
        </w:rPr>
        <w:t xml:space="preserve"> 반환함</w:t>
      </w:r>
      <w:del w:id="740" w:author="제이펍 출판사" w:date="2021-03-14T20:09:00Z">
        <w:r w:rsidDel="00AC34EB">
          <w:rPr>
            <w:rFonts w:hint="eastAsia"/>
            <w:lang w:eastAsia="ko-KR"/>
          </w:rPr>
          <w:delText>.</w:delText>
        </w:r>
      </w:del>
    </w:p>
    <w:p w14:paraId="704ED11B" w14:textId="63FB71B8" w:rsidR="00FD7B2A" w:rsidRDefault="00FD7B2A">
      <w:pPr>
        <w:pStyle w:val="comment"/>
        <w:ind w:left="482" w:hanging="482"/>
        <w:jc w:val="both"/>
        <w:rPr>
          <w:lang w:eastAsia="ko-KR"/>
        </w:rPr>
        <w:pPrChange w:id="741" w:author="제이펍 출판사" w:date="2021-03-14T15:57:00Z">
          <w:pPr>
            <w:pStyle w:val="comment"/>
            <w:ind w:left="482" w:hanging="482"/>
          </w:pPr>
        </w:pPrChange>
      </w:pPr>
      <w:r w:rsidRPr="00ED4019">
        <w:rPr>
          <w:rStyle w:val="VerbatimChar"/>
          <w:rFonts w:ascii="Times New Roman" w:hAnsi="Times New Roman"/>
          <w:lang w:eastAsia="ko-KR"/>
        </w:rPr>
        <w:t xml:space="preserve">- </w:t>
      </w:r>
      <w:del w:id="742" w:author="제이펍 출판사" w:date="2021-03-14T20:10:00Z">
        <w:r w:rsidRPr="00ED4019" w:rsidDel="00AC34EB">
          <w:rPr>
            <w:rStyle w:val="VerbatimChar"/>
            <w:rFonts w:ascii="Times New Roman" w:hAnsi="Times New Roman"/>
            <w:lang w:eastAsia="ko-KR"/>
          </w:rPr>
          <w:delText xml:space="preserve">  </w:delText>
        </w:r>
      </w:del>
      <w:del w:id="743" w:author="제이펍 출판사" w:date="2021-03-14T20:09:00Z">
        <w:r w:rsidRPr="00813EC6" w:rsidDel="00AC34EB">
          <w:rPr>
            <w:lang w:eastAsia="ko-KR"/>
          </w:rPr>
          <w:delText xml:space="preserve">만약, </w:delText>
        </w:r>
      </w:del>
      <w:ins w:id="744" w:author="제이펍 출판사" w:date="2021-03-14T20:09:00Z">
        <w:r w:rsidR="00AC34EB">
          <w:rPr>
            <w:lang w:eastAsia="ko-KR"/>
          </w:rPr>
          <w:t xml:space="preserve">만약 </w:t>
        </w:r>
      </w:ins>
      <w:r w:rsidRPr="00813EC6">
        <w:rPr>
          <w:lang w:eastAsia="ko-KR"/>
        </w:rPr>
        <w:t>패키지 로딩에 실패하면(</w:t>
      </w:r>
      <w:proofErr w:type="gramStart"/>
      <w:r w:rsidRPr="00ED4019">
        <w:rPr>
          <w:rStyle w:val="VerbatimChar"/>
          <w:rFonts w:ascii="Times New Roman" w:hAnsi="Times New Roman"/>
          <w:lang w:eastAsia="ko-KR"/>
        </w:rPr>
        <w:t>!require</w:t>
      </w:r>
      <w:proofErr w:type="gramEnd"/>
      <w:r w:rsidRPr="00ED4019">
        <w:rPr>
          <w:rStyle w:val="VerbatimChar"/>
          <w:rFonts w:ascii="Times New Roman" w:hAnsi="Times New Roman"/>
          <w:lang w:eastAsia="ko-KR"/>
        </w:rPr>
        <w:t>(xts)</w:t>
      </w:r>
      <w:r w:rsidRPr="00813EC6">
        <w:rPr>
          <w:lang w:eastAsia="ko-KR"/>
        </w:rPr>
        <w:t xml:space="preserve">) </w:t>
      </w:r>
      <w:r w:rsidRPr="00813EC6">
        <w:rPr>
          <w:rFonts w:hint="eastAsia"/>
          <w:lang w:eastAsia="ko-KR"/>
        </w:rPr>
        <w:t>패키지</w:t>
      </w:r>
      <w:ins w:id="745" w:author="제이펍 출판사" w:date="2021-03-14T20:10:00Z">
        <w:r w:rsidR="00AC34EB">
          <w:rPr>
            <w:rFonts w:hint="eastAsia"/>
            <w:lang w:eastAsia="ko-KR"/>
          </w:rPr>
          <w:t>를</w:t>
        </w:r>
      </w:ins>
      <w:r>
        <w:rPr>
          <w:rFonts w:hint="eastAsia"/>
          <w:lang w:eastAsia="ko-KR"/>
        </w:rPr>
        <w:t xml:space="preserve"> </w:t>
      </w:r>
      <w:r w:rsidRPr="00813EC6">
        <w:rPr>
          <w:lang w:eastAsia="ko-KR"/>
        </w:rPr>
        <w:t>설치</w:t>
      </w:r>
      <w:del w:id="746" w:author="제이펍 출판사" w:date="2021-03-14T20:10:00Z">
        <w:r w:rsidDel="00AC34EB">
          <w:rPr>
            <w:rFonts w:hint="eastAsia"/>
            <w:lang w:eastAsia="ko-KR"/>
          </w:rPr>
          <w:delText xml:space="preserve"> </w:delText>
        </w:r>
      </w:del>
      <w:r w:rsidRPr="00813EC6">
        <w:rPr>
          <w:lang w:eastAsia="ko-KR"/>
        </w:rPr>
        <w:t>(</w:t>
      </w:r>
      <w:r w:rsidRPr="00ED4019">
        <w:rPr>
          <w:rStyle w:val="VerbatimChar"/>
          <w:rFonts w:ascii="Times New Roman" w:hAnsi="Times New Roman"/>
          <w:lang w:eastAsia="ko-KR"/>
        </w:rPr>
        <w:t>install.packages('xts')</w:t>
      </w:r>
      <w:r>
        <w:rPr>
          <w:lang w:eastAsia="ko-KR"/>
        </w:rPr>
        <w:t>)하고 로딩(</w:t>
      </w:r>
      <w:r w:rsidRPr="00ED4019">
        <w:rPr>
          <w:rStyle w:val="VerbatimChar"/>
          <w:rFonts w:ascii="Times New Roman" w:hAnsi="Times New Roman"/>
          <w:lang w:eastAsia="ko-KR"/>
        </w:rPr>
        <w:t>library(xts)</w:t>
      </w:r>
      <w:r>
        <w:rPr>
          <w:lang w:eastAsia="ko-KR"/>
        </w:rPr>
        <w:t>)함</w:t>
      </w:r>
      <w:del w:id="747" w:author="제이펍 출판사" w:date="2021-03-14T20:09:00Z">
        <w:r w:rsidDel="00AC34EB">
          <w:rPr>
            <w:lang w:eastAsia="ko-KR"/>
          </w:rPr>
          <w:delText>.</w:delText>
        </w:r>
      </w:del>
    </w:p>
    <w:p w14:paraId="6FEFA41B" w14:textId="77777777" w:rsidR="00AC34EB" w:rsidRDefault="00AC34EB" w:rsidP="00BF7861">
      <w:pPr>
        <w:jc w:val="both"/>
        <w:rPr>
          <w:ins w:id="748" w:author="제이펍 출판사" w:date="2021-03-14T20:10:00Z"/>
          <w:rStyle w:val="VerbatimChar"/>
          <w:rFonts w:ascii="Times New Roman" w:hAnsi="Times New Roman"/>
          <w:lang w:eastAsia="ko-KR"/>
        </w:rPr>
      </w:pPr>
    </w:p>
    <w:p w14:paraId="1AB8E442" w14:textId="5777A16F" w:rsidR="00FD7B2A" w:rsidRDefault="00FD7B2A" w:rsidP="00BF7861">
      <w:pPr>
        <w:jc w:val="both"/>
        <w:rPr>
          <w:ins w:id="749" w:author="제이펍 출판사" w:date="2021-03-14T20:10:00Z"/>
          <w:rFonts w:ascii="Times New Roman" w:hAnsi="Times New Roman"/>
          <w:lang w:eastAsia="ko-KR"/>
        </w:rPr>
      </w:pPr>
      <w:r w:rsidRPr="00ED4019">
        <w:rPr>
          <w:rStyle w:val="VerbatimChar"/>
          <w:rFonts w:ascii="Times New Roman" w:hAnsi="Times New Roman"/>
          <w:lang w:eastAsia="ko-KR"/>
        </w:rPr>
        <w:t>xts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데이터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객체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생성은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다음과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같이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생성할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있다</w:t>
      </w:r>
      <w:r w:rsidRPr="00ED4019">
        <w:rPr>
          <w:rFonts w:ascii="Times New Roman" w:hAnsi="Times New Roman"/>
          <w:lang w:eastAsia="ko-KR"/>
        </w:rPr>
        <w:t>.</w:t>
      </w:r>
    </w:p>
    <w:p w14:paraId="23790275" w14:textId="77777777" w:rsidR="00AC34EB" w:rsidRPr="00ED4019" w:rsidRDefault="00AC34EB">
      <w:pPr>
        <w:jc w:val="both"/>
        <w:rPr>
          <w:rFonts w:ascii="Times New Roman" w:hAnsi="Times New Roman"/>
          <w:lang w:eastAsia="ko-KR"/>
        </w:rPr>
        <w:pPrChange w:id="750" w:author="제이펍 출판사" w:date="2021-03-14T15:57:00Z">
          <w:pPr/>
        </w:pPrChange>
      </w:pPr>
    </w:p>
    <w:p w14:paraId="42197DBC" w14:textId="77777777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751" w:author="제이펍 출판사" w:date="2021-03-14T15:57:00Z">
          <w:pPr>
            <w:pStyle w:val="SourceCode"/>
          </w:pPr>
        </w:pPrChange>
      </w:pPr>
      <w:proofErr w:type="gramStart"/>
      <w:r w:rsidRPr="00ED4019">
        <w:rPr>
          <w:rStyle w:val="FunctionTok"/>
          <w:rFonts w:ascii="Times New Roman" w:hAnsi="Times New Roman"/>
        </w:rPr>
        <w:t>xts</w:t>
      </w:r>
      <w:r w:rsidRPr="00ED4019">
        <w:rPr>
          <w:rStyle w:val="NormalTok"/>
          <w:rFonts w:ascii="Times New Roman" w:hAnsi="Times New Roman"/>
        </w:rPr>
        <w:t>(</w:t>
      </w:r>
      <w:proofErr w:type="gramEnd"/>
      <w:r w:rsidRPr="00ED4019">
        <w:rPr>
          <w:rStyle w:val="FunctionTok"/>
          <w:rFonts w:ascii="Times New Roman" w:hAnsi="Times New Roman"/>
        </w:rPr>
        <w:t>rnorm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DecValTok"/>
          <w:rFonts w:ascii="Times New Roman" w:hAnsi="Times New Roman"/>
        </w:rPr>
        <w:t>5</w:t>
      </w:r>
      <w:r w:rsidRPr="00ED4019">
        <w:rPr>
          <w:rStyle w:val="NormalTok"/>
          <w:rFonts w:ascii="Times New Roman" w:hAnsi="Times New Roman"/>
        </w:rPr>
        <w:t xml:space="preserve">), </w:t>
      </w:r>
      <w:r w:rsidRPr="00ED4019">
        <w:rPr>
          <w:rStyle w:val="FunctionTok"/>
          <w:rFonts w:ascii="Times New Roman" w:hAnsi="Times New Roman"/>
        </w:rPr>
        <w:t>as.Date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StringTok"/>
          <w:rFonts w:ascii="Times New Roman" w:hAnsi="Times New Roman"/>
        </w:rPr>
        <w:t>"2008-08-01"</w:t>
      </w:r>
      <w:r w:rsidRPr="00ED4019">
        <w:rPr>
          <w:rStyle w:val="NormalTok"/>
          <w:rFonts w:ascii="Times New Roman" w:hAnsi="Times New Roman"/>
        </w:rPr>
        <w:t xml:space="preserve">) </w:t>
      </w:r>
      <w:r w:rsidRPr="00ED4019">
        <w:rPr>
          <w:rStyle w:val="SpecialCharTok"/>
          <w:rFonts w:ascii="Times New Roman" w:hAnsi="Times New Roman"/>
        </w:rPr>
        <w:t>+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DecValTok"/>
          <w:rFonts w:ascii="Times New Roman" w:hAnsi="Times New Roman"/>
        </w:rPr>
        <w:t>0</w:t>
      </w:r>
      <w:r w:rsidRPr="00ED4019">
        <w:rPr>
          <w:rStyle w:val="SpecialCharTok"/>
          <w:rFonts w:ascii="Times New Roman" w:hAnsi="Times New Roman"/>
        </w:rPr>
        <w:t>:</w:t>
      </w:r>
      <w:r w:rsidRPr="00ED4019">
        <w:rPr>
          <w:rStyle w:val="DecValTok"/>
          <w:rFonts w:ascii="Times New Roman" w:hAnsi="Times New Roman"/>
        </w:rPr>
        <w:t>4</w:t>
      </w:r>
      <w:r w:rsidRPr="00ED4019">
        <w:rPr>
          <w:rStyle w:val="NormalTok"/>
          <w:rFonts w:ascii="Times New Roman" w:hAnsi="Times New Roman"/>
        </w:rPr>
        <w:t xml:space="preserve">) </w:t>
      </w:r>
    </w:p>
    <w:p w14:paraId="66F97341" w14:textId="77777777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752" w:author="제이펍 출판사" w:date="2021-03-14T15:57:00Z">
          <w:pPr>
            <w:pStyle w:val="SourceCode"/>
          </w:pPr>
        </w:pPrChange>
      </w:pPr>
      <w:r w:rsidRPr="00ED4019">
        <w:rPr>
          <w:rStyle w:val="VerbatimChar"/>
          <w:rFonts w:ascii="Times New Roman" w:hAnsi="Times New Roman"/>
        </w:rPr>
        <w:t xml:space="preserve">                 [</w:t>
      </w:r>
      <w:proofErr w:type="gramStart"/>
      <w:r w:rsidRPr="00ED4019">
        <w:rPr>
          <w:rStyle w:val="VerbatimChar"/>
          <w:rFonts w:ascii="Times New Roman" w:hAnsi="Times New Roman"/>
        </w:rPr>
        <w:t>,1</w:t>
      </w:r>
      <w:proofErr w:type="gramEnd"/>
      <w:r w:rsidRPr="00ED4019">
        <w:rPr>
          <w:rStyle w:val="VerbatimChar"/>
          <w:rFonts w:ascii="Times New Roman" w:hAnsi="Times New Roman"/>
        </w:rPr>
        <w:t>]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2008-08-01 </w:t>
      </w:r>
      <w:commentRangeStart w:id="753"/>
      <w:commentRangeStart w:id="754"/>
      <w:r w:rsidRPr="00ED4019">
        <w:rPr>
          <w:rStyle w:val="VerbatimChar"/>
          <w:rFonts w:ascii="Times New Roman" w:hAnsi="Times New Roman"/>
        </w:rPr>
        <w:t>-0.9156415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2008-08-02 -1.9974701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2008-08-03  1.5285146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2008-08-04 -1.5784030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2008-08-05  1.3657558</w:t>
      </w:r>
      <w:commentRangeEnd w:id="753"/>
      <w:r w:rsidR="004C6D56">
        <w:rPr>
          <w:rStyle w:val="af3"/>
          <w:kern w:val="0"/>
          <w:lang w:eastAsia="en-US"/>
        </w:rPr>
        <w:commentReference w:id="753"/>
      </w:r>
      <w:commentRangeEnd w:id="754"/>
      <w:r w:rsidR="00F93F70">
        <w:rPr>
          <w:rStyle w:val="af3"/>
          <w:kern w:val="0"/>
          <w:lang w:eastAsia="en-US"/>
        </w:rPr>
        <w:commentReference w:id="754"/>
      </w:r>
    </w:p>
    <w:p w14:paraId="0AC77C47" w14:textId="77777777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755" w:author="제이펍 출판사" w:date="2021-03-14T15:57:00Z">
          <w:pPr>
            <w:pStyle w:val="SourceCode"/>
          </w:pPr>
        </w:pPrChange>
      </w:pPr>
      <w:proofErr w:type="gramStart"/>
      <w:r w:rsidRPr="00ED4019">
        <w:rPr>
          <w:rStyle w:val="FunctionTok"/>
          <w:rFonts w:ascii="Times New Roman" w:hAnsi="Times New Roman"/>
        </w:rPr>
        <w:lastRenderedPageBreak/>
        <w:t>as.xts</w:t>
      </w:r>
      <w:r w:rsidRPr="00ED4019">
        <w:rPr>
          <w:rStyle w:val="NormalTok"/>
          <w:rFonts w:ascii="Times New Roman" w:hAnsi="Times New Roman"/>
        </w:rPr>
        <w:t>(</w:t>
      </w:r>
      <w:proofErr w:type="gramEnd"/>
      <w:r w:rsidRPr="00ED4019">
        <w:rPr>
          <w:rStyle w:val="FunctionTok"/>
          <w:rFonts w:ascii="Times New Roman" w:hAnsi="Times New Roman"/>
        </w:rPr>
        <w:t>rnorm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DecValTok"/>
          <w:rFonts w:ascii="Times New Roman" w:hAnsi="Times New Roman"/>
        </w:rPr>
        <w:t>5</w:t>
      </w:r>
      <w:r w:rsidRPr="00ED4019">
        <w:rPr>
          <w:rStyle w:val="NormalTok"/>
          <w:rFonts w:ascii="Times New Roman" w:hAnsi="Times New Roman"/>
        </w:rPr>
        <w:t xml:space="preserve">), </w:t>
      </w:r>
      <w:r w:rsidRPr="00ED4019">
        <w:rPr>
          <w:rStyle w:val="FunctionTok"/>
          <w:rFonts w:ascii="Times New Roman" w:hAnsi="Times New Roman"/>
        </w:rPr>
        <w:t>as.Date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StringTok"/>
          <w:rFonts w:ascii="Times New Roman" w:hAnsi="Times New Roman"/>
        </w:rPr>
        <w:t>"2008-08-01"</w:t>
      </w:r>
      <w:r w:rsidRPr="00ED4019">
        <w:rPr>
          <w:rStyle w:val="NormalTok"/>
          <w:rFonts w:ascii="Times New Roman" w:hAnsi="Times New Roman"/>
        </w:rPr>
        <w:t xml:space="preserve">) </w:t>
      </w:r>
      <w:r w:rsidRPr="00ED4019">
        <w:rPr>
          <w:rStyle w:val="SpecialCharTok"/>
          <w:rFonts w:ascii="Times New Roman" w:hAnsi="Times New Roman"/>
        </w:rPr>
        <w:t>+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DecValTok"/>
          <w:rFonts w:ascii="Times New Roman" w:hAnsi="Times New Roman"/>
        </w:rPr>
        <w:t>0</w:t>
      </w:r>
      <w:r w:rsidRPr="00ED4019">
        <w:rPr>
          <w:rStyle w:val="SpecialCharTok"/>
          <w:rFonts w:ascii="Times New Roman" w:hAnsi="Times New Roman"/>
        </w:rPr>
        <w:t>:</w:t>
      </w:r>
      <w:r w:rsidRPr="00ED4019">
        <w:rPr>
          <w:rStyle w:val="DecValTok"/>
          <w:rFonts w:ascii="Times New Roman" w:hAnsi="Times New Roman"/>
        </w:rPr>
        <w:t>4</w:t>
      </w:r>
      <w:r w:rsidRPr="00ED4019">
        <w:rPr>
          <w:rStyle w:val="NormalTok"/>
          <w:rFonts w:ascii="Times New Roman" w:hAnsi="Times New Roman"/>
        </w:rPr>
        <w:t xml:space="preserve">)  </w:t>
      </w:r>
    </w:p>
    <w:p w14:paraId="21F76658" w14:textId="77777777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756" w:author="제이펍 출판사" w:date="2021-03-14T15:57:00Z">
          <w:pPr>
            <w:pStyle w:val="SourceCode"/>
          </w:pPr>
        </w:pPrChange>
      </w:pPr>
      <w:r w:rsidRPr="00ED4019">
        <w:rPr>
          <w:rStyle w:val="VerbatimChar"/>
          <w:rFonts w:ascii="Times New Roman" w:hAnsi="Times New Roman"/>
        </w:rPr>
        <w:t xml:space="preserve">                 </w:t>
      </w:r>
      <w:r w:rsidRPr="00ED4019">
        <w:rPr>
          <w:rStyle w:val="VerbatimChar"/>
          <w:rFonts w:ascii="Times New Roman" w:hAnsi="Times New Roman"/>
          <w:lang w:eastAsia="ko-KR"/>
        </w:rPr>
        <w:t>[</w:t>
      </w:r>
      <w:proofErr w:type="gramStart"/>
      <w:r w:rsidRPr="00ED4019">
        <w:rPr>
          <w:rStyle w:val="VerbatimChar"/>
          <w:rFonts w:ascii="Times New Roman" w:hAnsi="Times New Roman"/>
          <w:lang w:eastAsia="ko-KR"/>
        </w:rPr>
        <w:t>,1</w:t>
      </w:r>
      <w:proofErr w:type="gramEnd"/>
      <w:r w:rsidRPr="00ED4019">
        <w:rPr>
          <w:rStyle w:val="VerbatimChar"/>
          <w:rFonts w:ascii="Times New Roman" w:hAnsi="Times New Roman"/>
          <w:lang w:eastAsia="ko-KR"/>
        </w:rPr>
        <w:t>]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  <w:lang w:eastAsia="ko-KR"/>
        </w:rPr>
        <w:t xml:space="preserve">2008-08-01  </w:t>
      </w:r>
      <w:commentRangeStart w:id="757"/>
      <w:commentRangeStart w:id="758"/>
      <w:r w:rsidRPr="00ED4019">
        <w:rPr>
          <w:rStyle w:val="VerbatimChar"/>
          <w:rFonts w:ascii="Times New Roman" w:hAnsi="Times New Roman"/>
          <w:lang w:eastAsia="ko-KR"/>
        </w:rPr>
        <w:t>0.7145142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  <w:lang w:eastAsia="ko-KR"/>
        </w:rPr>
        <w:t>2008-08-02 -0.5901271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  <w:lang w:eastAsia="ko-KR"/>
        </w:rPr>
        <w:t>2008-08-03  0.7750809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  <w:lang w:eastAsia="ko-KR"/>
        </w:rPr>
        <w:t>2008-08-04 -0.7239417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  <w:lang w:eastAsia="ko-KR"/>
        </w:rPr>
        <w:t>2008-08-05  0.6222250</w:t>
      </w:r>
      <w:commentRangeEnd w:id="757"/>
      <w:r w:rsidR="00311FBC">
        <w:rPr>
          <w:rStyle w:val="af3"/>
          <w:kern w:val="0"/>
          <w:lang w:eastAsia="en-US"/>
        </w:rPr>
        <w:commentReference w:id="757"/>
      </w:r>
      <w:commentRangeEnd w:id="758"/>
      <w:r w:rsidR="00F93F70">
        <w:rPr>
          <w:rStyle w:val="af3"/>
          <w:kern w:val="0"/>
          <w:lang w:eastAsia="en-US"/>
        </w:rPr>
        <w:commentReference w:id="758"/>
      </w:r>
    </w:p>
    <w:p w14:paraId="2B1DFA70" w14:textId="77777777" w:rsidR="00FD7B2A" w:rsidRDefault="00FD7B2A">
      <w:pPr>
        <w:pStyle w:val="comment"/>
        <w:jc w:val="both"/>
        <w:rPr>
          <w:lang w:eastAsia="ko-KR"/>
        </w:rPr>
        <w:pPrChange w:id="759" w:author="제이펍 출판사" w:date="2021-03-14T15:57:00Z">
          <w:pPr>
            <w:pStyle w:val="comment"/>
          </w:pPr>
        </w:pPrChange>
      </w:pPr>
      <w:r>
        <w:rPr>
          <w:lang w:eastAsia="ko-KR"/>
        </w:rPr>
        <w:t>코드 설명</w:t>
      </w:r>
    </w:p>
    <w:p w14:paraId="381D6491" w14:textId="7C6861AA" w:rsidR="00FD7B2A" w:rsidRDefault="00FD7B2A">
      <w:pPr>
        <w:pStyle w:val="comment"/>
        <w:jc w:val="both"/>
        <w:rPr>
          <w:lang w:eastAsia="ko-KR"/>
        </w:rPr>
        <w:pPrChange w:id="760" w:author="제이펍 출판사" w:date="2021-03-14T15:57:00Z">
          <w:pPr>
            <w:pStyle w:val="comment"/>
          </w:pPr>
        </w:pPrChange>
      </w:pPr>
      <w:r>
        <w:rPr>
          <w:lang w:eastAsia="ko-KR"/>
        </w:rPr>
        <w:t xml:space="preserve">- </w:t>
      </w:r>
      <w:del w:id="761" w:author="제이펍 출판사" w:date="2021-03-14T20:10:00Z">
        <w:r w:rsidDel="00AC34EB">
          <w:rPr>
            <w:lang w:eastAsia="ko-KR"/>
          </w:rPr>
          <w:delText xml:space="preserve"> </w:delText>
        </w:r>
      </w:del>
      <w:r>
        <w:rPr>
          <w:lang w:eastAsia="ko-KR"/>
        </w:rPr>
        <w:t>2008년 8월 1일</w:t>
      </w:r>
      <w:del w:id="762" w:author="제이펍 출판사" w:date="2021-03-14T20:11:00Z">
        <w:r w:rsidDel="00AC34EB">
          <w:rPr>
            <w:lang w:eastAsia="ko-KR"/>
          </w:rPr>
          <w:delText xml:space="preserve"> 부터 </w:delText>
        </w:r>
      </w:del>
      <w:ins w:id="763" w:author="제이펍 출판사" w:date="2021-03-14T20:11:00Z">
        <w:r w:rsidR="00AC34EB">
          <w:rPr>
            <w:lang w:eastAsia="ko-KR"/>
          </w:rPr>
          <w:t xml:space="preserve">부터 </w:t>
        </w:r>
      </w:ins>
      <w:r>
        <w:rPr>
          <w:lang w:eastAsia="ko-KR"/>
        </w:rPr>
        <w:t>5일치(</w:t>
      </w:r>
      <w:proofErr w:type="gramStart"/>
      <w:r w:rsidRPr="00ED4019">
        <w:rPr>
          <w:rStyle w:val="VerbatimChar"/>
          <w:rFonts w:ascii="Times New Roman" w:hAnsi="Times New Roman"/>
          <w:lang w:eastAsia="ko-KR"/>
        </w:rPr>
        <w:t>as.Date</w:t>
      </w:r>
      <w:proofErr w:type="gramEnd"/>
      <w:r w:rsidRPr="00ED4019">
        <w:rPr>
          <w:rStyle w:val="VerbatimChar"/>
          <w:rFonts w:ascii="Times New Roman" w:hAnsi="Times New Roman"/>
          <w:lang w:eastAsia="ko-KR"/>
        </w:rPr>
        <w:t>("2008-08-01") + 0:4</w:t>
      </w:r>
      <w:r>
        <w:rPr>
          <w:lang w:eastAsia="ko-KR"/>
        </w:rPr>
        <w:t xml:space="preserve">) </w:t>
      </w:r>
      <w:commentRangeStart w:id="764"/>
      <w:r>
        <w:rPr>
          <w:lang w:eastAsia="ko-KR"/>
        </w:rPr>
        <w:t>데이터</w:t>
      </w:r>
      <w:commentRangeEnd w:id="764"/>
      <w:r w:rsidR="00F93F70">
        <w:rPr>
          <w:rStyle w:val="af3"/>
          <w:rFonts w:ascii="Consolas" w:eastAsia="나눔바른고딕" w:hAnsi="Consolas" w:cstheme="minorBidi"/>
          <w:color w:val="auto"/>
        </w:rPr>
        <w:commentReference w:id="764"/>
      </w:r>
      <w:r>
        <w:rPr>
          <w:lang w:eastAsia="ko-KR"/>
        </w:rPr>
        <w:t>를 가지는 xts object 생성</w:t>
      </w:r>
    </w:p>
    <w:p w14:paraId="7EC47DC5" w14:textId="5373FF95" w:rsidR="00F93F70" w:rsidRDefault="00FD7B2A" w:rsidP="00F93F70">
      <w:pPr>
        <w:pStyle w:val="comment"/>
        <w:ind w:left="482" w:hanging="482"/>
        <w:jc w:val="both"/>
        <w:rPr>
          <w:rFonts w:hint="eastAsia"/>
          <w:lang w:eastAsia="ko-KR"/>
        </w:rPr>
        <w:pPrChange w:id="765" w:author="standard" w:date="2021-03-26T16:35:00Z">
          <w:pPr>
            <w:pStyle w:val="comment"/>
            <w:ind w:left="482" w:hanging="482"/>
          </w:pPr>
        </w:pPrChange>
      </w:pPr>
      <w:r>
        <w:rPr>
          <w:lang w:eastAsia="ko-KR"/>
        </w:rPr>
        <w:t>- 2008년 8월 1일</w:t>
      </w:r>
      <w:del w:id="766" w:author="제이펍 출판사" w:date="2021-03-14T20:11:00Z">
        <w:r w:rsidDel="00AC34EB">
          <w:rPr>
            <w:lang w:eastAsia="ko-KR"/>
          </w:rPr>
          <w:delText xml:space="preserve"> 부터 </w:delText>
        </w:r>
      </w:del>
      <w:ins w:id="767" w:author="제이펍 출판사" w:date="2021-03-14T20:11:00Z">
        <w:r w:rsidR="00AC34EB">
          <w:rPr>
            <w:lang w:eastAsia="ko-KR"/>
          </w:rPr>
          <w:t xml:space="preserve">부터 </w:t>
        </w:r>
      </w:ins>
      <w:r>
        <w:rPr>
          <w:lang w:eastAsia="ko-KR"/>
        </w:rPr>
        <w:t xml:space="preserve">5일치 데이터를 가지는 </w:t>
      </w:r>
      <w:r w:rsidRPr="00ED4019">
        <w:rPr>
          <w:rStyle w:val="VerbatimChar"/>
          <w:rFonts w:ascii="Times New Roman" w:hAnsi="Times New Roman"/>
          <w:lang w:eastAsia="ko-KR"/>
        </w:rPr>
        <w:t>xts</w:t>
      </w:r>
      <w:r>
        <w:rPr>
          <w:lang w:eastAsia="ko-KR"/>
        </w:rPr>
        <w:t xml:space="preserve"> 객체로 변환</w:t>
      </w:r>
    </w:p>
    <w:p w14:paraId="1DC44309" w14:textId="77777777" w:rsidR="00AC34EB" w:rsidRDefault="00AC34EB" w:rsidP="00BF7861">
      <w:pPr>
        <w:jc w:val="both"/>
        <w:rPr>
          <w:ins w:id="768" w:author="제이펍 출판사" w:date="2021-03-14T20:11:00Z"/>
          <w:rStyle w:val="VerbatimChar"/>
          <w:rFonts w:ascii="Times New Roman" w:hAnsi="Times New Roman"/>
          <w:lang w:eastAsia="ko-KR"/>
        </w:rPr>
      </w:pPr>
    </w:p>
    <w:p w14:paraId="771F9B28" w14:textId="5914D55F" w:rsidR="00FD7B2A" w:rsidRDefault="00FD7B2A" w:rsidP="00BF7861">
      <w:pPr>
        <w:jc w:val="both"/>
        <w:rPr>
          <w:ins w:id="769" w:author="제이펍 출판사" w:date="2021-03-14T20:11:00Z"/>
          <w:rFonts w:ascii="Times New Roman" w:hAnsi="Times New Roman"/>
        </w:rPr>
      </w:pPr>
      <w:r w:rsidRPr="00ED4019">
        <w:rPr>
          <w:rStyle w:val="VerbatimChar"/>
          <w:rFonts w:ascii="Times New Roman" w:hAnsi="Times New Roman"/>
        </w:rPr>
        <w:t>xts()</w:t>
      </w:r>
      <w:r w:rsidRPr="00ED4019">
        <w:rPr>
          <w:rFonts w:ascii="Times New Roman" w:hAnsi="Times New Roman"/>
          <w:lang w:eastAsia="ko-KR"/>
        </w:rPr>
        <w:t>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Style w:val="VerbatimChar"/>
          <w:rFonts w:ascii="Times New Roman" w:hAnsi="Times New Roman"/>
        </w:rPr>
        <w:t>xts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객체를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생성하는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함수이</w:t>
      </w:r>
      <w:del w:id="770" w:author="제이펍 출판사" w:date="2021-03-14T20:11:00Z">
        <w:r w:rsidRPr="00ED4019" w:rsidDel="00AC34EB">
          <w:rPr>
            <w:rFonts w:ascii="Times New Roman" w:hAnsi="Times New Roman" w:hint="eastAsia"/>
            <w:lang w:eastAsia="ko-KR"/>
          </w:rPr>
          <w:delText>나</w:delText>
        </w:r>
      </w:del>
      <w:ins w:id="771" w:author="제이펍 출판사" w:date="2021-03-14T20:11:00Z">
        <w:r w:rsidR="00AC34EB">
          <w:rPr>
            <w:rFonts w:ascii="Times New Roman" w:hAnsi="Times New Roman" w:hint="eastAsia"/>
            <w:lang w:eastAsia="ko-KR"/>
          </w:rPr>
          <w:t>지만</w:t>
        </w:r>
        <w:r w:rsidR="00AC34EB">
          <w:rPr>
            <w:rFonts w:ascii="Times New Roman" w:hAnsi="Times New Roman" w:hint="eastAsia"/>
            <w:lang w:eastAsia="ko-KR"/>
          </w:rPr>
          <w:t>,</w:t>
        </w:r>
      </w:ins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Style w:val="VerbatimChar"/>
          <w:rFonts w:ascii="Times New Roman" w:hAnsi="Times New Roman"/>
        </w:rPr>
        <w:t>as.xts()</w:t>
      </w:r>
      <w:r w:rsidRPr="00ED4019">
        <w:rPr>
          <w:rFonts w:ascii="Times New Roman" w:hAnsi="Times New Roman"/>
          <w:lang w:eastAsia="ko-KR"/>
        </w:rPr>
        <w:t>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Style w:val="VerbatimChar"/>
          <w:rFonts w:ascii="Times New Roman" w:hAnsi="Times New Roman"/>
        </w:rPr>
        <w:t>timeSeries</w:t>
      </w:r>
      <w:r w:rsidRPr="00ED4019">
        <w:rPr>
          <w:rFonts w:ascii="Times New Roman" w:hAnsi="Times New Roman"/>
          <w:lang w:eastAsia="ko-KR"/>
        </w:rPr>
        <w:t xml:space="preserve">, </w:t>
      </w:r>
      <w:r w:rsidRPr="00ED4019">
        <w:rPr>
          <w:rStyle w:val="VerbatimChar"/>
          <w:rFonts w:ascii="Times New Roman" w:hAnsi="Times New Roman"/>
        </w:rPr>
        <w:t>ts</w:t>
      </w:r>
      <w:r w:rsidRPr="00ED4019">
        <w:rPr>
          <w:rFonts w:ascii="Times New Roman" w:hAnsi="Times New Roman"/>
          <w:lang w:eastAsia="ko-KR"/>
        </w:rPr>
        <w:t xml:space="preserve">, </w:t>
      </w:r>
      <w:r w:rsidRPr="00ED4019">
        <w:rPr>
          <w:rStyle w:val="VerbatimChar"/>
          <w:rFonts w:ascii="Times New Roman" w:hAnsi="Times New Roman"/>
        </w:rPr>
        <w:t>irts</w:t>
      </w:r>
      <w:r w:rsidRPr="00ED4019">
        <w:rPr>
          <w:rFonts w:ascii="Times New Roman" w:hAnsi="Times New Roman"/>
          <w:lang w:eastAsia="ko-KR"/>
        </w:rPr>
        <w:t xml:space="preserve">, </w:t>
      </w:r>
      <w:r w:rsidRPr="00ED4019">
        <w:rPr>
          <w:rStyle w:val="VerbatimChar"/>
          <w:rFonts w:ascii="Times New Roman" w:hAnsi="Times New Roman"/>
        </w:rPr>
        <w:t>fts</w:t>
      </w:r>
      <w:r w:rsidRPr="00ED4019">
        <w:rPr>
          <w:rFonts w:ascii="Times New Roman" w:hAnsi="Times New Roman"/>
          <w:lang w:eastAsia="ko-KR"/>
        </w:rPr>
        <w:t xml:space="preserve">, </w:t>
      </w:r>
      <w:r w:rsidRPr="00ED4019">
        <w:rPr>
          <w:rStyle w:val="VerbatimChar"/>
          <w:rFonts w:ascii="Times New Roman" w:hAnsi="Times New Roman"/>
        </w:rPr>
        <w:t>matrix</w:t>
      </w:r>
      <w:r w:rsidRPr="00ED4019">
        <w:rPr>
          <w:rFonts w:ascii="Times New Roman" w:hAnsi="Times New Roman"/>
          <w:lang w:eastAsia="ko-KR"/>
        </w:rPr>
        <w:t xml:space="preserve">, </w:t>
      </w:r>
      <w:r w:rsidRPr="00ED4019">
        <w:rPr>
          <w:rStyle w:val="VerbatimChar"/>
          <w:rFonts w:ascii="Times New Roman" w:hAnsi="Times New Roman"/>
        </w:rPr>
        <w:t>data.frame</w:t>
      </w:r>
      <w:r w:rsidRPr="00ED4019">
        <w:rPr>
          <w:rFonts w:ascii="Times New Roman" w:hAnsi="Times New Roman"/>
          <w:lang w:eastAsia="ko-KR"/>
        </w:rPr>
        <w:t xml:space="preserve">, </w:t>
      </w:r>
      <w:r w:rsidRPr="00ED4019">
        <w:rPr>
          <w:rStyle w:val="VerbatimChar"/>
          <w:rFonts w:ascii="Times New Roman" w:hAnsi="Times New Roman"/>
        </w:rPr>
        <w:t>zoo</w:t>
      </w:r>
      <w:r w:rsidRPr="00ED4019">
        <w:rPr>
          <w:rFonts w:ascii="Times New Roman" w:hAnsi="Times New Roman"/>
        </w:rPr>
        <w:t xml:space="preserve"> </w:t>
      </w:r>
      <w:r w:rsidRPr="00ED4019">
        <w:rPr>
          <w:rFonts w:ascii="Times New Roman" w:hAnsi="Times New Roman"/>
        </w:rPr>
        <w:t>객체를</w:t>
      </w:r>
      <w:r w:rsidRPr="00ED4019">
        <w:rPr>
          <w:rFonts w:ascii="Times New Roman" w:hAnsi="Times New Roman"/>
        </w:rPr>
        <w:t xml:space="preserve"> </w:t>
      </w:r>
      <w:r w:rsidRPr="00ED4019">
        <w:rPr>
          <w:rStyle w:val="VerbatimChar"/>
          <w:rFonts w:ascii="Times New Roman" w:hAnsi="Times New Roman"/>
        </w:rPr>
        <w:t>xts</w:t>
      </w:r>
      <w:r w:rsidRPr="00ED4019">
        <w:rPr>
          <w:rFonts w:ascii="Times New Roman" w:hAnsi="Times New Roman"/>
        </w:rPr>
        <w:t>객체로</w:t>
      </w:r>
      <w:r w:rsidRPr="00ED4019">
        <w:rPr>
          <w:rFonts w:ascii="Times New Roman" w:hAnsi="Times New Roman"/>
        </w:rPr>
        <w:t xml:space="preserve"> </w:t>
      </w:r>
      <w:r w:rsidRPr="00ED4019">
        <w:rPr>
          <w:rFonts w:ascii="Times New Roman" w:hAnsi="Times New Roman"/>
        </w:rPr>
        <w:t>변환하는</w:t>
      </w:r>
      <w:r w:rsidRPr="00ED4019">
        <w:rPr>
          <w:rFonts w:ascii="Times New Roman" w:hAnsi="Times New Roman"/>
        </w:rPr>
        <w:t xml:space="preserve"> </w:t>
      </w:r>
      <w:r w:rsidRPr="00ED4019">
        <w:rPr>
          <w:rFonts w:ascii="Times New Roman" w:hAnsi="Times New Roman"/>
        </w:rPr>
        <w:t>함</w:t>
      </w:r>
      <w:del w:id="772" w:author="제이펍 출판사" w:date="2021-03-14T18:08:00Z">
        <w:r w:rsidRPr="00ED4019" w:rsidDel="003F5176">
          <w:rPr>
            <w:rFonts w:ascii="Times New Roman" w:hAnsi="Times New Roman"/>
          </w:rPr>
          <w:delText>수이다</w:delText>
        </w:r>
        <w:r w:rsidRPr="00ED4019" w:rsidDel="003F5176">
          <w:rPr>
            <w:rFonts w:ascii="Times New Roman" w:hAnsi="Times New Roman"/>
          </w:rPr>
          <w:delText>.</w:delText>
        </w:r>
      </w:del>
      <w:ins w:id="773" w:author="제이펍 출판사" w:date="2021-03-14T18:08:00Z">
        <w:r w:rsidR="003F5176">
          <w:rPr>
            <w:rFonts w:ascii="Times New Roman" w:hAnsi="Times New Roman"/>
          </w:rPr>
          <w:t>수다</w:t>
        </w:r>
        <w:r w:rsidR="003F5176">
          <w:rPr>
            <w:rFonts w:ascii="Times New Roman" w:hAnsi="Times New Roman"/>
          </w:rPr>
          <w:t>.</w:t>
        </w:r>
      </w:ins>
      <w:r w:rsidRPr="00ED4019">
        <w:rPr>
          <w:rStyle w:val="a7"/>
          <w:rFonts w:ascii="Times New Roman" w:hAnsi="Times New Roman"/>
        </w:rPr>
        <w:footnoteReference w:id="4"/>
      </w:r>
      <w:r w:rsidRPr="00ED4019">
        <w:rPr>
          <w:rFonts w:ascii="Times New Roman" w:hAnsi="Times New Roman"/>
        </w:rPr>
        <w:t xml:space="preserve"> </w:t>
      </w:r>
      <w:r w:rsidRPr="00ED4019">
        <w:rPr>
          <w:rFonts w:ascii="Times New Roman" w:hAnsi="Times New Roman"/>
        </w:rPr>
        <w:t>다음과</w:t>
      </w:r>
      <w:r w:rsidRPr="00ED4019">
        <w:rPr>
          <w:rFonts w:ascii="Times New Roman" w:hAnsi="Times New Roman"/>
        </w:rPr>
        <w:t xml:space="preserve"> </w:t>
      </w:r>
      <w:r w:rsidRPr="00ED4019">
        <w:rPr>
          <w:rFonts w:ascii="Times New Roman" w:hAnsi="Times New Roman"/>
        </w:rPr>
        <w:t>같은</w:t>
      </w:r>
      <w:r w:rsidRPr="00ED4019">
        <w:rPr>
          <w:rFonts w:ascii="Times New Roman" w:hAnsi="Times New Roman"/>
        </w:rPr>
        <w:t xml:space="preserve"> </w:t>
      </w:r>
      <w:r w:rsidRPr="00ED4019">
        <w:rPr>
          <w:rFonts w:ascii="Times New Roman" w:hAnsi="Times New Roman"/>
        </w:rPr>
        <w:t>차이가</w:t>
      </w:r>
      <w:r w:rsidRPr="00ED4019">
        <w:rPr>
          <w:rFonts w:ascii="Times New Roman" w:hAnsi="Times New Roman"/>
        </w:rPr>
        <w:t xml:space="preserve"> </w:t>
      </w:r>
      <w:r w:rsidRPr="00ED4019">
        <w:rPr>
          <w:rFonts w:ascii="Times New Roman" w:hAnsi="Times New Roman"/>
        </w:rPr>
        <w:t>발생한다</w:t>
      </w:r>
      <w:r w:rsidRPr="00ED4019">
        <w:rPr>
          <w:rFonts w:ascii="Times New Roman" w:hAnsi="Times New Roman"/>
        </w:rPr>
        <w:t>.</w:t>
      </w:r>
    </w:p>
    <w:p w14:paraId="47701E7D" w14:textId="77777777" w:rsidR="00AC34EB" w:rsidRPr="00ED4019" w:rsidRDefault="00AC34EB">
      <w:pPr>
        <w:jc w:val="both"/>
        <w:rPr>
          <w:rFonts w:ascii="Times New Roman" w:hAnsi="Times New Roman"/>
        </w:rPr>
        <w:pPrChange w:id="776" w:author="제이펍 출판사" w:date="2021-03-14T15:57:00Z">
          <w:pPr/>
        </w:pPrChange>
      </w:pPr>
    </w:p>
    <w:p w14:paraId="12903F0D" w14:textId="77777777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777" w:author="제이펍 출판사" w:date="2021-03-14T15:57:00Z">
          <w:pPr>
            <w:pStyle w:val="SourceCode"/>
          </w:pPr>
        </w:pPrChange>
      </w:pPr>
      <w:proofErr w:type="gramStart"/>
      <w:r w:rsidRPr="00ED4019">
        <w:rPr>
          <w:rStyle w:val="NormalTok"/>
          <w:rFonts w:ascii="Times New Roman" w:hAnsi="Times New Roman"/>
        </w:rPr>
        <w:t>ts</w:t>
      </w:r>
      <w:proofErr w:type="gramEnd"/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OtherTok"/>
          <w:rFonts w:ascii="Times New Roman" w:hAnsi="Times New Roman"/>
        </w:rPr>
        <w:t>&lt;-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unctionTok"/>
          <w:rFonts w:ascii="Times New Roman" w:hAnsi="Times New Roman"/>
        </w:rPr>
        <w:t>ts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DecValTok"/>
          <w:rFonts w:ascii="Times New Roman" w:hAnsi="Times New Roman"/>
        </w:rPr>
        <w:t>1</w:t>
      </w:r>
      <w:r w:rsidRPr="00ED4019">
        <w:rPr>
          <w:rStyle w:val="SpecialCharTok"/>
          <w:rFonts w:ascii="Times New Roman" w:hAnsi="Times New Roman"/>
        </w:rPr>
        <w:t>:</w:t>
      </w:r>
      <w:r w:rsidRPr="00ED4019">
        <w:rPr>
          <w:rStyle w:val="DecValTok"/>
          <w:rFonts w:ascii="Times New Roman" w:hAnsi="Times New Roman"/>
        </w:rPr>
        <w:t>10</w:t>
      </w:r>
      <w:r w:rsidRPr="00ED4019">
        <w:rPr>
          <w:rStyle w:val="NormalTok"/>
          <w:rFonts w:ascii="Times New Roman" w:hAnsi="Times New Roman"/>
        </w:rPr>
        <w:t xml:space="preserve">, </w:t>
      </w:r>
      <w:r w:rsidRPr="00ED4019">
        <w:rPr>
          <w:rStyle w:val="AttributeTok"/>
          <w:rFonts w:ascii="Times New Roman" w:hAnsi="Times New Roman"/>
        </w:rPr>
        <w:t>frequency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DecValTok"/>
          <w:rFonts w:ascii="Times New Roman" w:hAnsi="Times New Roman"/>
        </w:rPr>
        <w:t>4</w:t>
      </w:r>
      <w:r w:rsidRPr="00ED4019">
        <w:rPr>
          <w:rStyle w:val="NormalTok"/>
          <w:rFonts w:ascii="Times New Roman" w:hAnsi="Times New Roman"/>
        </w:rPr>
        <w:t xml:space="preserve">, </w:t>
      </w:r>
      <w:r w:rsidRPr="00ED4019">
        <w:rPr>
          <w:rStyle w:val="AttributeTok"/>
          <w:rFonts w:ascii="Times New Roman" w:hAnsi="Times New Roman"/>
        </w:rPr>
        <w:t>start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unctionTok"/>
          <w:rFonts w:ascii="Times New Roman" w:hAnsi="Times New Roman"/>
        </w:rPr>
        <w:t>c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DecValTok"/>
          <w:rFonts w:ascii="Times New Roman" w:hAnsi="Times New Roman"/>
        </w:rPr>
        <w:t>1959</w:t>
      </w:r>
      <w:r w:rsidRPr="00ED4019">
        <w:rPr>
          <w:rStyle w:val="NormalTok"/>
          <w:rFonts w:ascii="Times New Roman" w:hAnsi="Times New Roman"/>
        </w:rPr>
        <w:t xml:space="preserve">, </w:t>
      </w:r>
      <w:r w:rsidRPr="00ED4019">
        <w:rPr>
          <w:rStyle w:val="DecValTok"/>
          <w:rFonts w:ascii="Times New Roman" w:hAnsi="Times New Roman"/>
        </w:rPr>
        <w:t>2</w:t>
      </w:r>
      <w:r w:rsidRPr="00ED4019">
        <w:rPr>
          <w:rStyle w:val="NormalTok"/>
          <w:rFonts w:ascii="Times New Roman" w:hAnsi="Times New Roman"/>
        </w:rPr>
        <w:t>))</w:t>
      </w:r>
      <w:r w:rsidRPr="00ED4019">
        <w:rPr>
          <w:rFonts w:ascii="Times New Roman" w:hAnsi="Times New Roman"/>
        </w:rPr>
        <w:br/>
      </w:r>
      <w:r w:rsidRPr="00ED4019">
        <w:rPr>
          <w:rStyle w:val="FunctionTok"/>
          <w:rFonts w:ascii="Times New Roman" w:hAnsi="Times New Roman"/>
        </w:rPr>
        <w:t>xts</w:t>
      </w:r>
      <w:r w:rsidRPr="00ED4019">
        <w:rPr>
          <w:rStyle w:val="NormalTok"/>
          <w:rFonts w:ascii="Times New Roman" w:hAnsi="Times New Roman"/>
        </w:rPr>
        <w:t>(ts)</w:t>
      </w:r>
    </w:p>
    <w:p w14:paraId="42CF9064" w14:textId="77777777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778" w:author="제이펍 출판사" w:date="2021-03-14T15:57:00Z">
          <w:pPr>
            <w:pStyle w:val="SourceCode"/>
          </w:pPr>
        </w:pPrChange>
      </w:pPr>
      <w:r w:rsidRPr="00ED4019">
        <w:rPr>
          <w:rStyle w:val="VerbatimChar"/>
          <w:rFonts w:ascii="Times New Roman" w:hAnsi="Times New Roman"/>
        </w:rPr>
        <w:t xml:space="preserve">Error in </w:t>
      </w:r>
      <w:proofErr w:type="gramStart"/>
      <w:r w:rsidRPr="00ED4019">
        <w:rPr>
          <w:rStyle w:val="VerbatimChar"/>
          <w:rFonts w:ascii="Times New Roman" w:hAnsi="Times New Roman"/>
        </w:rPr>
        <w:t>xts(</w:t>
      </w:r>
      <w:proofErr w:type="gramEnd"/>
      <w:r w:rsidRPr="00ED4019">
        <w:rPr>
          <w:rStyle w:val="VerbatimChar"/>
          <w:rFonts w:ascii="Times New Roman" w:hAnsi="Times New Roman"/>
        </w:rPr>
        <w:t>ts): order.by requires an appropriate time-based object</w:t>
      </w:r>
    </w:p>
    <w:p w14:paraId="2FE32EC9" w14:textId="77777777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779" w:author="제이펍 출판사" w:date="2021-03-14T15:57:00Z">
          <w:pPr>
            <w:pStyle w:val="SourceCode"/>
          </w:pPr>
        </w:pPrChange>
      </w:pPr>
      <w:proofErr w:type="gramStart"/>
      <w:r w:rsidRPr="00ED4019">
        <w:rPr>
          <w:rStyle w:val="FunctionTok"/>
          <w:rFonts w:ascii="Times New Roman" w:hAnsi="Times New Roman"/>
        </w:rPr>
        <w:t>as.xts</w:t>
      </w:r>
      <w:r w:rsidRPr="00ED4019">
        <w:rPr>
          <w:rStyle w:val="NormalTok"/>
          <w:rFonts w:ascii="Times New Roman" w:hAnsi="Times New Roman"/>
        </w:rPr>
        <w:t>(</w:t>
      </w:r>
      <w:proofErr w:type="gramEnd"/>
      <w:r w:rsidRPr="00ED4019">
        <w:rPr>
          <w:rStyle w:val="NormalTok"/>
          <w:rFonts w:ascii="Times New Roman" w:hAnsi="Times New Roman"/>
        </w:rPr>
        <w:t>ts)</w:t>
      </w:r>
    </w:p>
    <w:p w14:paraId="3986A26C" w14:textId="77777777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780" w:author="제이펍 출판사" w:date="2021-03-14T15:57:00Z">
          <w:pPr>
            <w:pStyle w:val="SourceCode"/>
          </w:pPr>
        </w:pPrChange>
      </w:pPr>
      <w:r w:rsidRPr="00ED4019">
        <w:rPr>
          <w:rStyle w:val="VerbatimChar"/>
          <w:rFonts w:ascii="Times New Roman" w:hAnsi="Times New Roman"/>
        </w:rPr>
        <w:t xml:space="preserve">        [</w:t>
      </w:r>
      <w:proofErr w:type="gramStart"/>
      <w:r w:rsidRPr="00ED4019">
        <w:rPr>
          <w:rStyle w:val="VerbatimChar"/>
          <w:rFonts w:ascii="Times New Roman" w:hAnsi="Times New Roman"/>
        </w:rPr>
        <w:t>,1</w:t>
      </w:r>
      <w:proofErr w:type="gramEnd"/>
      <w:r w:rsidRPr="00ED4019">
        <w:rPr>
          <w:rStyle w:val="VerbatimChar"/>
          <w:rFonts w:ascii="Times New Roman" w:hAnsi="Times New Roman"/>
        </w:rPr>
        <w:t>]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1959 Q2    1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1959 Q3    2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1959 Q4    3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1960 Q1    4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1960 Q2    5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1960 Q3    6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1960 Q4    7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1961 Q1    8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1961 Q2    9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1961 Q3   10</w:t>
      </w:r>
    </w:p>
    <w:p w14:paraId="7D11D50F" w14:textId="77777777" w:rsidR="00FD7B2A" w:rsidRDefault="00FD7B2A">
      <w:pPr>
        <w:pStyle w:val="comment"/>
        <w:ind w:left="482"/>
        <w:jc w:val="both"/>
        <w:pPrChange w:id="781" w:author="제이펍 출판사" w:date="2021-03-14T15:57:00Z">
          <w:pPr>
            <w:pStyle w:val="comment"/>
            <w:ind w:left="482"/>
          </w:pPr>
        </w:pPrChange>
      </w:pPr>
      <w:r>
        <w:t>코드 설명</w:t>
      </w:r>
    </w:p>
    <w:p w14:paraId="302799C2" w14:textId="02A95E6C" w:rsidR="00FD7B2A" w:rsidRDefault="00FD7B2A">
      <w:pPr>
        <w:pStyle w:val="comment"/>
        <w:numPr>
          <w:ilvl w:val="0"/>
          <w:numId w:val="4"/>
        </w:numPr>
        <w:jc w:val="both"/>
        <w:rPr>
          <w:lang w:eastAsia="ko-KR"/>
        </w:rPr>
        <w:pPrChange w:id="782" w:author="제이펍 출판사" w:date="2021-03-14T15:57:00Z">
          <w:pPr>
            <w:pStyle w:val="comment"/>
            <w:numPr>
              <w:numId w:val="4"/>
            </w:numPr>
            <w:ind w:left="842" w:hanging="360"/>
          </w:pPr>
        </w:pPrChange>
      </w:pPr>
      <w:r w:rsidRPr="00ED4019">
        <w:rPr>
          <w:rStyle w:val="VerbatimChar"/>
          <w:rFonts w:ascii="Times New Roman" w:hAnsi="Times New Roman"/>
          <w:lang w:eastAsia="ko-KR"/>
        </w:rPr>
        <w:t>xts</w:t>
      </w:r>
      <w:r>
        <w:rPr>
          <w:lang w:eastAsia="ko-KR"/>
        </w:rPr>
        <w:t>를 생성해</w:t>
      </w:r>
      <w:del w:id="783" w:author="제이펍 출판사" w:date="2021-03-14T18:32:00Z">
        <w:r w:rsidDel="002A2B40">
          <w:rPr>
            <w:lang w:eastAsia="ko-KR"/>
          </w:rPr>
          <w:delText>야하</w:delText>
        </w:r>
      </w:del>
      <w:ins w:id="784" w:author="제이펍 출판사" w:date="2021-03-14T18:32:00Z">
        <w:r w:rsidR="002A2B40">
          <w:rPr>
            <w:lang w:eastAsia="ko-KR"/>
          </w:rPr>
          <w:t>야 하</w:t>
        </w:r>
      </w:ins>
      <w:r>
        <w:rPr>
          <w:lang w:eastAsia="ko-KR"/>
        </w:rPr>
        <w:t>나 인덱스가 정해지지 않아 에러 발생</w:t>
      </w:r>
    </w:p>
    <w:p w14:paraId="7A42844F" w14:textId="77777777" w:rsidR="00FD7B2A" w:rsidRDefault="00FD7B2A">
      <w:pPr>
        <w:pStyle w:val="comment"/>
        <w:numPr>
          <w:ilvl w:val="0"/>
          <w:numId w:val="4"/>
        </w:numPr>
        <w:jc w:val="both"/>
        <w:rPr>
          <w:lang w:eastAsia="ko-KR"/>
        </w:rPr>
        <w:pPrChange w:id="785" w:author="제이펍 출판사" w:date="2021-03-14T15:57:00Z">
          <w:pPr>
            <w:pStyle w:val="comment"/>
            <w:numPr>
              <w:numId w:val="4"/>
            </w:numPr>
            <w:ind w:left="842" w:hanging="360"/>
          </w:pPr>
        </w:pPrChange>
      </w:pPr>
      <w:r w:rsidRPr="00ED4019">
        <w:rPr>
          <w:rStyle w:val="VerbatimChar"/>
          <w:rFonts w:ascii="Times New Roman" w:hAnsi="Times New Roman"/>
          <w:lang w:eastAsia="ko-KR"/>
        </w:rPr>
        <w:t>ts</w:t>
      </w:r>
      <w:r>
        <w:rPr>
          <w:lang w:eastAsia="ko-KR"/>
        </w:rPr>
        <w:t xml:space="preserve"> 객체의 특성을 해석하여 인덱스를 설정하여 </w:t>
      </w:r>
      <w:r w:rsidRPr="00ED4019">
        <w:rPr>
          <w:rStyle w:val="VerbatimChar"/>
          <w:rFonts w:ascii="Times New Roman" w:hAnsi="Times New Roman"/>
          <w:lang w:eastAsia="ko-KR"/>
        </w:rPr>
        <w:t>xts</w:t>
      </w:r>
      <w:r>
        <w:rPr>
          <w:lang w:eastAsia="ko-KR"/>
        </w:rPr>
        <w:t>로 변환</w:t>
      </w:r>
    </w:p>
    <w:p w14:paraId="35D494C0" w14:textId="77777777" w:rsidR="00AC34EB" w:rsidRDefault="00AC34EB" w:rsidP="00BF7861">
      <w:pPr>
        <w:jc w:val="both"/>
        <w:rPr>
          <w:ins w:id="786" w:author="제이펍 출판사" w:date="2021-03-14T20:11:00Z"/>
          <w:rStyle w:val="VerbatimChar"/>
          <w:rFonts w:ascii="Times New Roman" w:hAnsi="Times New Roman"/>
          <w:lang w:eastAsia="ko-KR"/>
        </w:rPr>
      </w:pPr>
    </w:p>
    <w:p w14:paraId="64DACCEC" w14:textId="4AF78B8F" w:rsidR="00FD7B2A" w:rsidRDefault="00FD7B2A" w:rsidP="00BF7861">
      <w:pPr>
        <w:jc w:val="both"/>
        <w:rPr>
          <w:ins w:id="787" w:author="제이펍 출판사" w:date="2021-03-14T20:11:00Z"/>
          <w:rFonts w:ascii="Times New Roman" w:hAnsi="Times New Roman"/>
          <w:lang w:eastAsia="ko-KR"/>
        </w:rPr>
      </w:pPr>
      <w:r w:rsidRPr="00ED4019">
        <w:rPr>
          <w:rStyle w:val="VerbatimChar"/>
          <w:rFonts w:ascii="Times New Roman" w:hAnsi="Times New Roman"/>
          <w:lang w:eastAsia="ko-KR"/>
        </w:rPr>
        <w:t>ts</w:t>
      </w:r>
      <w:r w:rsidRPr="00ED4019">
        <w:rPr>
          <w:rFonts w:ascii="Times New Roman" w:hAnsi="Times New Roman"/>
          <w:lang w:eastAsia="ko-KR"/>
        </w:rPr>
        <w:t xml:space="preserve">, </w:t>
      </w:r>
      <w:r w:rsidRPr="00ED4019">
        <w:rPr>
          <w:rStyle w:val="VerbatimChar"/>
          <w:rFonts w:ascii="Times New Roman" w:hAnsi="Times New Roman"/>
          <w:lang w:eastAsia="ko-KR"/>
        </w:rPr>
        <w:t>xts</w:t>
      </w:r>
      <w:r w:rsidRPr="00ED4019">
        <w:rPr>
          <w:rFonts w:ascii="Times New Roman" w:hAnsi="Times New Roman"/>
          <w:lang w:eastAsia="ko-KR"/>
        </w:rPr>
        <w:t>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모두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시계열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데이터를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다루는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객체이지만</w:t>
      </w:r>
      <w:ins w:id="788" w:author="제이펍 출판사" w:date="2021-03-14T20:11:00Z">
        <w:r w:rsidR="00AC34EB">
          <w:rPr>
            <w:rFonts w:ascii="Times New Roman" w:hAnsi="Times New Roman" w:hint="eastAsia"/>
            <w:lang w:eastAsia="ko-KR"/>
          </w:rPr>
          <w:t>,</w:t>
        </w:r>
      </w:ins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Style w:val="VerbatimChar"/>
          <w:rFonts w:ascii="Times New Roman" w:hAnsi="Times New Roman"/>
          <w:lang w:eastAsia="ko-KR"/>
        </w:rPr>
        <w:t>xts</w:t>
      </w:r>
      <w:r w:rsidRPr="00ED4019">
        <w:rPr>
          <w:rFonts w:ascii="Times New Roman" w:hAnsi="Times New Roman"/>
          <w:lang w:eastAsia="ko-KR"/>
        </w:rPr>
        <w:t>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보다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시계열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데이터를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다루는</w:t>
      </w:r>
      <w:ins w:id="789" w:author="제이펍 출판사" w:date="2021-03-14T20:11:00Z">
        <w:r w:rsidR="00AC34EB">
          <w:rPr>
            <w:rFonts w:ascii="Times New Roman" w:hAnsi="Times New Roman" w:hint="eastAsia"/>
            <w:lang w:eastAsia="ko-KR"/>
          </w:rPr>
          <w:t xml:space="preserve"> </w:t>
        </w:r>
      </w:ins>
      <w:r w:rsidRPr="00ED4019">
        <w:rPr>
          <w:rFonts w:ascii="Times New Roman" w:hAnsi="Times New Roman"/>
          <w:lang w:eastAsia="ko-KR"/>
        </w:rPr>
        <w:t>데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유연한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함수가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많다</w:t>
      </w:r>
      <w:r w:rsidRPr="00ED4019">
        <w:rPr>
          <w:rFonts w:ascii="Times New Roman" w:hAnsi="Times New Roman"/>
          <w:lang w:eastAsia="ko-KR"/>
        </w:rPr>
        <w:t xml:space="preserve">. </w:t>
      </w:r>
      <w:r w:rsidRPr="00ED4019">
        <w:rPr>
          <w:rFonts w:ascii="Times New Roman" w:hAnsi="Times New Roman"/>
          <w:lang w:eastAsia="ko-KR"/>
        </w:rPr>
        <w:t>최근에는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Style w:val="VerbatimChar"/>
          <w:rFonts w:ascii="Times New Roman" w:hAnsi="Times New Roman"/>
          <w:lang w:eastAsia="ko-KR"/>
        </w:rPr>
        <w:t>ts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객체에도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동일하게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적용할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있는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Style w:val="VerbatimChar"/>
          <w:rFonts w:ascii="Times New Roman" w:hAnsi="Times New Roman"/>
          <w:lang w:eastAsia="ko-KR"/>
        </w:rPr>
        <w:t>xts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함수가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제공되고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있는데</w:t>
      </w:r>
      <w:r w:rsidRPr="00ED4019">
        <w:rPr>
          <w:rFonts w:ascii="Times New Roman" w:hAnsi="Times New Roman"/>
          <w:lang w:eastAsia="ko-KR"/>
        </w:rPr>
        <w:t xml:space="preserve">, </w:t>
      </w:r>
      <w:r w:rsidRPr="00ED4019">
        <w:rPr>
          <w:rStyle w:val="VerbatimChar"/>
          <w:rFonts w:ascii="Times New Roman" w:hAnsi="Times New Roman"/>
          <w:lang w:eastAsia="ko-KR"/>
        </w:rPr>
        <w:t>xts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lastRenderedPageBreak/>
        <w:t>매뉴얼에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의하면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Style w:val="VerbatimChar"/>
          <w:rFonts w:ascii="Times New Roman" w:hAnsi="Times New Roman"/>
          <w:lang w:eastAsia="ko-KR"/>
        </w:rPr>
        <w:t>as.xts</w:t>
      </w:r>
      <w:r w:rsidRPr="00ED4019">
        <w:rPr>
          <w:rFonts w:ascii="Times New Roman" w:hAnsi="Times New Roman"/>
          <w:lang w:eastAsia="ko-KR"/>
        </w:rPr>
        <w:t>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Style w:val="VerbatimChar"/>
          <w:rFonts w:ascii="Times New Roman" w:hAnsi="Times New Roman"/>
          <w:lang w:eastAsia="ko-KR"/>
        </w:rPr>
        <w:t>reclass</w:t>
      </w:r>
      <w:r w:rsidRPr="00ED4019">
        <w:rPr>
          <w:rFonts w:ascii="Times New Roman" w:hAnsi="Times New Roman"/>
          <w:lang w:eastAsia="ko-KR"/>
        </w:rPr>
        <w:t>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활용하는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것이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Style w:val="VerbatimChar"/>
          <w:rFonts w:ascii="Times New Roman" w:hAnsi="Times New Roman"/>
          <w:lang w:eastAsia="ko-KR"/>
        </w:rPr>
        <w:t>xts</w:t>
      </w:r>
      <w:r w:rsidRPr="00ED4019">
        <w:rPr>
          <w:rFonts w:ascii="Times New Roman" w:hAnsi="Times New Roman"/>
          <w:lang w:eastAsia="ko-KR"/>
        </w:rPr>
        <w:t>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사용하는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것보다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이익이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있다고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명기하고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있다</w:t>
      </w:r>
      <w:r w:rsidRPr="00ED4019">
        <w:rPr>
          <w:rFonts w:ascii="Times New Roman" w:hAnsi="Times New Roman"/>
          <w:lang w:eastAsia="ko-KR"/>
        </w:rPr>
        <w:t>.</w:t>
      </w:r>
      <w:r w:rsidRPr="00ED4019">
        <w:rPr>
          <w:rStyle w:val="a7"/>
          <w:rFonts w:ascii="Times New Roman" w:hAnsi="Times New Roman"/>
        </w:rPr>
        <w:footnoteReference w:id="5"/>
      </w:r>
    </w:p>
    <w:p w14:paraId="44D24E84" w14:textId="77777777" w:rsidR="00AC34EB" w:rsidRPr="00ED4019" w:rsidRDefault="00AC34EB">
      <w:pPr>
        <w:jc w:val="both"/>
        <w:rPr>
          <w:rFonts w:ascii="Times New Roman" w:hAnsi="Times New Roman"/>
          <w:lang w:eastAsia="ko-KR"/>
        </w:rPr>
        <w:pPrChange w:id="792" w:author="제이펍 출판사" w:date="2021-03-14T15:57:00Z">
          <w:pPr/>
        </w:pPrChange>
      </w:pPr>
    </w:p>
    <w:p w14:paraId="38F46E40" w14:textId="77777777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793" w:author="제이펍 출판사" w:date="2021-03-14T15:57:00Z">
          <w:pPr>
            <w:pStyle w:val="SourceCode"/>
          </w:pPr>
        </w:pPrChange>
      </w:pPr>
      <w:r w:rsidRPr="00ED4019">
        <w:rPr>
          <w:rStyle w:val="NormalTok"/>
          <w:rFonts w:ascii="Times New Roman" w:hAnsi="Times New Roman"/>
          <w:lang w:eastAsia="ko-KR"/>
        </w:rPr>
        <w:t xml:space="preserve"> </w:t>
      </w:r>
      <w:r w:rsidRPr="00ED4019">
        <w:rPr>
          <w:rStyle w:val="CommentTok"/>
          <w:rFonts w:ascii="Times New Roman" w:hAnsi="Times New Roman"/>
          <w:lang w:eastAsia="ko-KR"/>
        </w:rPr>
        <w:t xml:space="preserve"># </w:t>
      </w:r>
      <w:r w:rsidRPr="00ED4019">
        <w:rPr>
          <w:rStyle w:val="CommentTok"/>
          <w:rFonts w:ascii="Times New Roman" w:hAnsi="Times New Roman"/>
          <w:lang w:eastAsia="ko-KR"/>
        </w:rPr>
        <w:t>시계열</w:t>
      </w:r>
      <w:r w:rsidRPr="00ED4019">
        <w:rPr>
          <w:rStyle w:val="CommentTok"/>
          <w:rFonts w:ascii="Times New Roman" w:hAnsi="Times New Roman"/>
          <w:lang w:eastAsia="ko-KR"/>
        </w:rPr>
        <w:t xml:space="preserve"> </w:t>
      </w:r>
      <w:r w:rsidRPr="00ED4019">
        <w:rPr>
          <w:rStyle w:val="CommentTok"/>
          <w:rFonts w:ascii="Times New Roman" w:hAnsi="Times New Roman"/>
          <w:lang w:eastAsia="ko-KR"/>
        </w:rPr>
        <w:t>데이터</w:t>
      </w:r>
      <w:r w:rsidRPr="00ED4019">
        <w:rPr>
          <w:rStyle w:val="CommentTok"/>
          <w:rFonts w:ascii="Times New Roman" w:hAnsi="Times New Roman"/>
          <w:lang w:eastAsia="ko-KR"/>
        </w:rPr>
        <w:t xml:space="preserve"> </w:t>
      </w:r>
      <w:r w:rsidRPr="00ED4019">
        <w:rPr>
          <w:rStyle w:val="CommentTok"/>
          <w:rFonts w:ascii="Times New Roman" w:hAnsi="Times New Roman"/>
          <w:lang w:eastAsia="ko-KR"/>
        </w:rPr>
        <w:t>형태로</w:t>
      </w:r>
      <w:r w:rsidRPr="00ED4019">
        <w:rPr>
          <w:rStyle w:val="CommentTok"/>
          <w:rFonts w:ascii="Times New Roman" w:hAnsi="Times New Roman"/>
          <w:lang w:eastAsia="ko-KR"/>
        </w:rPr>
        <w:t xml:space="preserve"> </w:t>
      </w:r>
      <w:r w:rsidRPr="00ED4019">
        <w:rPr>
          <w:rStyle w:val="CommentTok"/>
          <w:rFonts w:ascii="Times New Roman" w:hAnsi="Times New Roman"/>
          <w:lang w:eastAsia="ko-KR"/>
        </w:rPr>
        <w:t>보이지</w:t>
      </w:r>
      <w:r w:rsidRPr="00ED4019">
        <w:rPr>
          <w:rStyle w:val="CommentTok"/>
          <w:rFonts w:ascii="Times New Roman" w:hAnsi="Times New Roman"/>
          <w:lang w:eastAsia="ko-KR"/>
        </w:rPr>
        <w:t xml:space="preserve"> </w:t>
      </w:r>
      <w:r w:rsidRPr="00ED4019">
        <w:rPr>
          <w:rStyle w:val="CommentTok"/>
          <w:rFonts w:ascii="Times New Roman" w:hAnsi="Times New Roman"/>
          <w:lang w:eastAsia="ko-KR"/>
        </w:rPr>
        <w:t>않음</w:t>
      </w:r>
      <w:r w:rsidRPr="00ED4019">
        <w:rPr>
          <w:rFonts w:ascii="Times New Roman" w:hAnsi="Times New Roman"/>
        </w:rPr>
        <w:br/>
      </w:r>
      <w:r w:rsidRPr="00ED4019">
        <w:rPr>
          <w:rStyle w:val="FunctionTok"/>
          <w:rFonts w:ascii="Times New Roman" w:hAnsi="Times New Roman"/>
          <w:lang w:eastAsia="ko-KR"/>
        </w:rPr>
        <w:t>head</w:t>
      </w:r>
      <w:r w:rsidRPr="00ED4019">
        <w:rPr>
          <w:rStyle w:val="NormalTok"/>
          <w:rFonts w:ascii="Times New Roman" w:hAnsi="Times New Roman"/>
          <w:lang w:eastAsia="ko-KR"/>
        </w:rPr>
        <w:t xml:space="preserve">(ts) </w:t>
      </w:r>
    </w:p>
    <w:p w14:paraId="1436520A" w14:textId="77777777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794" w:author="제이펍 출판사" w:date="2021-03-14T15:57:00Z">
          <w:pPr>
            <w:pStyle w:val="SourceCode"/>
          </w:pPr>
        </w:pPrChange>
      </w:pPr>
      <w:r w:rsidRPr="00ED4019">
        <w:rPr>
          <w:rStyle w:val="VerbatimChar"/>
          <w:rFonts w:ascii="Times New Roman" w:hAnsi="Times New Roman"/>
          <w:lang w:eastAsia="ko-KR"/>
        </w:rPr>
        <w:t>[1] 1 2 3 4 5 6</w:t>
      </w:r>
    </w:p>
    <w:p w14:paraId="02F5F35F" w14:textId="77777777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795" w:author="제이펍 출판사" w:date="2021-03-14T15:57:00Z">
          <w:pPr>
            <w:pStyle w:val="SourceCode"/>
          </w:pPr>
        </w:pPrChange>
      </w:pPr>
      <w:r w:rsidRPr="00ED4019">
        <w:rPr>
          <w:rStyle w:val="CommentTok"/>
          <w:rFonts w:ascii="Times New Roman" w:hAnsi="Times New Roman"/>
          <w:lang w:eastAsia="ko-KR"/>
        </w:rPr>
        <w:t xml:space="preserve"># </w:t>
      </w:r>
      <w:r w:rsidRPr="00ED4019">
        <w:rPr>
          <w:rStyle w:val="CommentTok"/>
          <w:rFonts w:ascii="Times New Roman" w:hAnsi="Times New Roman"/>
          <w:lang w:eastAsia="ko-KR"/>
        </w:rPr>
        <w:t>시계열</w:t>
      </w:r>
      <w:r w:rsidRPr="00ED4019">
        <w:rPr>
          <w:rStyle w:val="CommentTok"/>
          <w:rFonts w:ascii="Times New Roman" w:hAnsi="Times New Roman"/>
          <w:lang w:eastAsia="ko-KR"/>
        </w:rPr>
        <w:t xml:space="preserve"> </w:t>
      </w:r>
      <w:r w:rsidRPr="00ED4019">
        <w:rPr>
          <w:rStyle w:val="CommentTok"/>
          <w:rFonts w:ascii="Times New Roman" w:hAnsi="Times New Roman"/>
          <w:lang w:eastAsia="ko-KR"/>
        </w:rPr>
        <w:t>형태로</w:t>
      </w:r>
      <w:r w:rsidRPr="00ED4019">
        <w:rPr>
          <w:rStyle w:val="CommentTok"/>
          <w:rFonts w:ascii="Times New Roman" w:hAnsi="Times New Roman"/>
          <w:lang w:eastAsia="ko-KR"/>
        </w:rPr>
        <w:t xml:space="preserve"> </w:t>
      </w:r>
      <w:r w:rsidRPr="00ED4019">
        <w:rPr>
          <w:rStyle w:val="CommentTok"/>
          <w:rFonts w:ascii="Times New Roman" w:hAnsi="Times New Roman"/>
          <w:lang w:eastAsia="ko-KR"/>
        </w:rPr>
        <w:t>보임</w:t>
      </w:r>
      <w:r w:rsidRPr="00ED4019">
        <w:rPr>
          <w:rFonts w:ascii="Times New Roman" w:hAnsi="Times New Roman"/>
        </w:rPr>
        <w:br/>
      </w:r>
      <w:r w:rsidRPr="00ED4019">
        <w:rPr>
          <w:rStyle w:val="FunctionTok"/>
          <w:rFonts w:ascii="Times New Roman" w:hAnsi="Times New Roman"/>
          <w:lang w:eastAsia="ko-KR"/>
        </w:rPr>
        <w:t>head</w:t>
      </w:r>
      <w:r w:rsidRPr="00ED4019">
        <w:rPr>
          <w:rStyle w:val="NormalTok"/>
          <w:rFonts w:ascii="Times New Roman" w:hAnsi="Times New Roman"/>
          <w:lang w:eastAsia="ko-KR"/>
        </w:rPr>
        <w:t>(</w:t>
      </w:r>
      <w:r w:rsidRPr="00ED4019">
        <w:rPr>
          <w:rStyle w:val="FunctionTok"/>
          <w:rFonts w:ascii="Times New Roman" w:hAnsi="Times New Roman"/>
          <w:lang w:eastAsia="ko-KR"/>
        </w:rPr>
        <w:t>as.xts</w:t>
      </w:r>
      <w:r w:rsidRPr="00ED4019">
        <w:rPr>
          <w:rStyle w:val="NormalTok"/>
          <w:rFonts w:ascii="Times New Roman" w:hAnsi="Times New Roman"/>
          <w:lang w:eastAsia="ko-KR"/>
        </w:rPr>
        <w:t xml:space="preserve">(ts))  </w:t>
      </w:r>
    </w:p>
    <w:p w14:paraId="30863DA8" w14:textId="77777777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796" w:author="제이펍 출판사" w:date="2021-03-14T15:57:00Z">
          <w:pPr>
            <w:pStyle w:val="SourceCode"/>
          </w:pPr>
        </w:pPrChange>
      </w:pPr>
      <w:r w:rsidRPr="00ED4019">
        <w:rPr>
          <w:rStyle w:val="VerbatimChar"/>
          <w:rFonts w:ascii="Times New Roman" w:hAnsi="Times New Roman"/>
          <w:lang w:eastAsia="ko-KR"/>
        </w:rPr>
        <w:t xml:space="preserve">        </w:t>
      </w:r>
      <w:r w:rsidRPr="00ED4019">
        <w:rPr>
          <w:rStyle w:val="VerbatimChar"/>
          <w:rFonts w:ascii="Times New Roman" w:hAnsi="Times New Roman"/>
        </w:rPr>
        <w:t>[</w:t>
      </w:r>
      <w:proofErr w:type="gramStart"/>
      <w:r w:rsidRPr="00ED4019">
        <w:rPr>
          <w:rStyle w:val="VerbatimChar"/>
          <w:rFonts w:ascii="Times New Roman" w:hAnsi="Times New Roman"/>
        </w:rPr>
        <w:t>,1</w:t>
      </w:r>
      <w:proofErr w:type="gramEnd"/>
      <w:r w:rsidRPr="00ED4019">
        <w:rPr>
          <w:rStyle w:val="VerbatimChar"/>
          <w:rFonts w:ascii="Times New Roman" w:hAnsi="Times New Roman"/>
        </w:rPr>
        <w:t>]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1959 Q2    1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1959 Q3    2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1959 Q4    3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1960 Q1    4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1960 Q2    5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1960 Q3    6</w:t>
      </w:r>
    </w:p>
    <w:p w14:paraId="28F82E13" w14:textId="547AAEE4" w:rsidR="00FD7B2A" w:rsidRDefault="00650713">
      <w:pPr>
        <w:pStyle w:val="2"/>
        <w:numPr>
          <w:ilvl w:val="0"/>
          <w:numId w:val="0"/>
        </w:numPr>
        <w:ind w:left="760"/>
        <w:jc w:val="both"/>
        <w:pPrChange w:id="797" w:author="제이펍 출판사" w:date="2021-03-14T18:53:00Z">
          <w:pPr>
            <w:pStyle w:val="2"/>
          </w:pPr>
        </w:pPrChange>
      </w:pPr>
      <w:bookmarkStart w:id="798" w:name="tsibble"/>
      <w:bookmarkEnd w:id="719"/>
      <w:ins w:id="799" w:author="제이펍 출판사" w:date="2021-03-14T18:53:00Z">
        <w:r>
          <w:t xml:space="preserve">2.2.3 </w:t>
        </w:r>
      </w:ins>
      <w:proofErr w:type="gramStart"/>
      <w:r w:rsidR="00FD7B2A">
        <w:t>tsibble</w:t>
      </w:r>
      <w:proofErr w:type="gramEnd"/>
    </w:p>
    <w:p w14:paraId="540C69CA" w14:textId="7B4E6D58" w:rsidR="00FD7B2A" w:rsidRPr="00ED4019" w:rsidRDefault="00FD7B2A">
      <w:pPr>
        <w:jc w:val="both"/>
        <w:rPr>
          <w:rFonts w:ascii="Times New Roman" w:hAnsi="Times New Roman"/>
          <w:lang w:eastAsia="ko-KR"/>
        </w:rPr>
        <w:pPrChange w:id="800" w:author="제이펍 출판사" w:date="2021-03-14T15:57:00Z">
          <w:pPr/>
        </w:pPrChange>
      </w:pPr>
      <w:r w:rsidRPr="00ED4019">
        <w:rPr>
          <w:rFonts w:ascii="Times New Roman" w:hAnsi="Times New Roman"/>
          <w:lang w:eastAsia="ko-KR"/>
        </w:rPr>
        <w:t>최근</w:t>
      </w:r>
      <w:r w:rsidRPr="00ED4019">
        <w:rPr>
          <w:rFonts w:ascii="Times New Roman" w:hAnsi="Times New Roman"/>
          <w:lang w:eastAsia="ko-KR"/>
        </w:rPr>
        <w:t xml:space="preserve"> R</w:t>
      </w:r>
      <w:r w:rsidRPr="00ED4019">
        <w:rPr>
          <w:rFonts w:ascii="Times New Roman" w:hAnsi="Times New Roman"/>
          <w:lang w:eastAsia="ko-KR"/>
        </w:rPr>
        <w:t>에서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데이터</w:t>
      </w:r>
      <w:r w:rsidRPr="00ED4019">
        <w:rPr>
          <w:rFonts w:ascii="Times New Roman" w:hAnsi="Times New Roman" w:hint="eastAsia"/>
          <w:lang w:eastAsia="ko-KR"/>
        </w:rPr>
        <w:t>를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처리하는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방법으로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많이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사용되는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방법이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Style w:val="VerbatimChar"/>
          <w:rFonts w:ascii="Times New Roman" w:hAnsi="Times New Roman"/>
          <w:lang w:eastAsia="ko-KR"/>
        </w:rPr>
        <w:t>tidyverse</w:t>
      </w:r>
      <w:del w:id="801" w:author="제이펍 출판사" w:date="2021-03-14T18:28:00Z">
        <w:r w:rsidRPr="00ED4019" w:rsidDel="002A2B40">
          <w:rPr>
            <w:rFonts w:ascii="Times New Roman" w:hAnsi="Times New Roman"/>
            <w:lang w:eastAsia="ko-KR"/>
          </w:rPr>
          <w:delText xml:space="preserve"> </w:delText>
        </w:r>
        <w:r w:rsidRPr="00ED4019" w:rsidDel="002A2B40">
          <w:rPr>
            <w:rFonts w:ascii="Times New Roman" w:hAnsi="Times New Roman"/>
            <w:lang w:eastAsia="ko-KR"/>
          </w:rPr>
          <w:delText>를</w:delText>
        </w:r>
        <w:r w:rsidRPr="00ED4019" w:rsidDel="002A2B40">
          <w:rPr>
            <w:rFonts w:ascii="Times New Roman" w:hAnsi="Times New Roman"/>
            <w:lang w:eastAsia="ko-KR"/>
          </w:rPr>
          <w:delText xml:space="preserve"> </w:delText>
        </w:r>
      </w:del>
      <w:ins w:id="802" w:author="제이펍 출판사" w:date="2021-03-14T18:28:00Z">
        <w:r w:rsidR="002A2B40">
          <w:rPr>
            <w:rFonts w:ascii="Times New Roman" w:hAnsi="Times New Roman"/>
            <w:lang w:eastAsia="ko-KR"/>
          </w:rPr>
          <w:t>를</w:t>
        </w:r>
        <w:r w:rsidR="002A2B40">
          <w:rPr>
            <w:rFonts w:ascii="Times New Roman" w:hAnsi="Times New Roman"/>
            <w:lang w:eastAsia="ko-KR"/>
          </w:rPr>
          <w:t xml:space="preserve"> </w:t>
        </w:r>
      </w:ins>
      <w:r w:rsidRPr="00ED4019">
        <w:rPr>
          <w:rFonts w:ascii="Times New Roman" w:hAnsi="Times New Roman"/>
          <w:lang w:eastAsia="ko-KR"/>
        </w:rPr>
        <w:t>사용하는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방법이다</w:t>
      </w:r>
      <w:r w:rsidRPr="00ED4019">
        <w:rPr>
          <w:rFonts w:ascii="Times New Roman" w:hAnsi="Times New Roman"/>
          <w:lang w:eastAsia="ko-KR"/>
        </w:rPr>
        <w:t xml:space="preserve">. </w:t>
      </w:r>
      <w:r w:rsidRPr="00ED4019">
        <w:rPr>
          <w:rFonts w:ascii="Times New Roman" w:hAnsi="Times New Roman"/>
          <w:lang w:eastAsia="ko-KR"/>
        </w:rPr>
        <w:t>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방법을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시계열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데이터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작업에도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사용</w:t>
      </w:r>
      <w:del w:id="803" w:author="제이펍 출판사" w:date="2021-03-14T20:14:00Z">
        <w:r w:rsidRPr="00ED4019" w:rsidDel="00AC34EB">
          <w:rPr>
            <w:rFonts w:ascii="Times New Roman" w:hAnsi="Times New Roman"/>
            <w:lang w:eastAsia="ko-KR"/>
          </w:rPr>
          <w:delText>하기</w:delText>
        </w:r>
        <w:r w:rsidRPr="00ED4019" w:rsidDel="00AC34EB">
          <w:rPr>
            <w:rFonts w:ascii="Times New Roman" w:hAnsi="Times New Roman"/>
            <w:lang w:eastAsia="ko-KR"/>
          </w:rPr>
          <w:delText xml:space="preserve"> </w:delText>
        </w:r>
      </w:del>
      <w:r w:rsidRPr="00ED4019">
        <w:rPr>
          <w:rFonts w:ascii="Times New Roman" w:hAnsi="Times New Roman"/>
          <w:lang w:eastAsia="ko-KR"/>
        </w:rPr>
        <w:t>할</w:t>
      </w:r>
      <w:r w:rsidRPr="00ED4019">
        <w:rPr>
          <w:rFonts w:ascii="Times New Roman" w:hAnsi="Times New Roman"/>
          <w:lang w:eastAsia="ko-KR"/>
        </w:rPr>
        <w:t xml:space="preserve"> </w:t>
      </w:r>
      <w:ins w:id="804" w:author="제이펍 출판사" w:date="2021-03-14T20:15:00Z">
        <w:r w:rsidR="00AC34EB">
          <w:rPr>
            <w:rFonts w:ascii="Times New Roman" w:hAnsi="Times New Roman" w:hint="eastAsia"/>
            <w:lang w:eastAsia="ko-KR"/>
          </w:rPr>
          <w:t>수도</w:t>
        </w:r>
        <w:r w:rsidR="00AC34EB">
          <w:rPr>
            <w:rFonts w:ascii="Times New Roman" w:hAnsi="Times New Roman" w:hint="eastAsia"/>
            <w:lang w:eastAsia="ko-KR"/>
          </w:rPr>
          <w:t xml:space="preserve"> </w:t>
        </w:r>
        <w:r w:rsidR="00AC34EB">
          <w:rPr>
            <w:rFonts w:ascii="Times New Roman" w:hAnsi="Times New Roman" w:hint="eastAsia"/>
            <w:lang w:eastAsia="ko-KR"/>
          </w:rPr>
          <w:t>있는데</w:t>
        </w:r>
        <w:r w:rsidR="00AC34EB">
          <w:rPr>
            <w:rFonts w:ascii="Times New Roman" w:hAnsi="Times New Roman" w:hint="eastAsia"/>
            <w:lang w:eastAsia="ko-KR"/>
          </w:rPr>
          <w:t>,</w:t>
        </w:r>
      </w:ins>
      <w:ins w:id="805" w:author="제이펍 출판사" w:date="2021-03-14T20:16:00Z">
        <w:r w:rsidR="00AC34EB">
          <w:rPr>
            <w:rFonts w:ascii="Times New Roman" w:hAnsi="Times New Roman"/>
            <w:lang w:eastAsia="ko-KR"/>
          </w:rPr>
          <w:t xml:space="preserve"> </w:t>
        </w:r>
        <w:r w:rsidR="00AC34EB">
          <w:rPr>
            <w:rFonts w:ascii="Times New Roman" w:hAnsi="Times New Roman" w:hint="eastAsia"/>
            <w:lang w:eastAsia="ko-KR"/>
          </w:rPr>
          <w:t>바로</w:t>
        </w:r>
      </w:ins>
      <w:ins w:id="806" w:author="제이펍 출판사" w:date="2021-03-14T20:15:00Z">
        <w:r w:rsidR="00AC34EB">
          <w:rPr>
            <w:rFonts w:ascii="Times New Roman" w:hAnsi="Times New Roman"/>
            <w:lang w:eastAsia="ko-KR"/>
          </w:rPr>
          <w:t xml:space="preserve"> </w:t>
        </w:r>
      </w:ins>
      <w:del w:id="807" w:author="제이펍 출판사" w:date="2021-03-14T20:15:00Z">
        <w:r w:rsidRPr="00ED4019" w:rsidDel="00AC34EB">
          <w:rPr>
            <w:rFonts w:ascii="Times New Roman" w:hAnsi="Times New Roman"/>
            <w:lang w:eastAsia="ko-KR"/>
          </w:rPr>
          <w:delText>수</w:delText>
        </w:r>
        <w:r w:rsidRPr="00ED4019" w:rsidDel="00AC34EB">
          <w:rPr>
            <w:rFonts w:ascii="Times New Roman" w:hAnsi="Times New Roman"/>
            <w:lang w:eastAsia="ko-KR"/>
          </w:rPr>
          <w:delText xml:space="preserve"> </w:delText>
        </w:r>
        <w:r w:rsidRPr="00ED4019" w:rsidDel="00AC34EB">
          <w:rPr>
            <w:rFonts w:ascii="Times New Roman" w:hAnsi="Times New Roman"/>
            <w:lang w:eastAsia="ko-KR"/>
          </w:rPr>
          <w:delText>있도록</w:delText>
        </w:r>
        <w:r w:rsidRPr="00ED4019" w:rsidDel="00AC34EB">
          <w:rPr>
            <w:rFonts w:ascii="Times New Roman" w:hAnsi="Times New Roman"/>
            <w:lang w:eastAsia="ko-KR"/>
          </w:rPr>
          <w:delText xml:space="preserve"> </w:delText>
        </w:r>
        <w:r w:rsidRPr="00ED4019" w:rsidDel="00AC34EB">
          <w:rPr>
            <w:rFonts w:ascii="Times New Roman" w:hAnsi="Times New Roman"/>
            <w:lang w:eastAsia="ko-KR"/>
          </w:rPr>
          <w:delText>해주는</w:delText>
        </w:r>
        <w:r w:rsidRPr="00ED4019" w:rsidDel="00AC34EB">
          <w:rPr>
            <w:rFonts w:ascii="Times New Roman" w:hAnsi="Times New Roman"/>
            <w:lang w:eastAsia="ko-KR"/>
          </w:rPr>
          <w:delText xml:space="preserve"> </w:delText>
        </w:r>
        <w:r w:rsidRPr="00ED4019" w:rsidDel="00AC34EB">
          <w:rPr>
            <w:rFonts w:ascii="Times New Roman" w:hAnsi="Times New Roman"/>
            <w:lang w:eastAsia="ko-KR"/>
          </w:rPr>
          <w:delText>방법으로</w:delText>
        </w:r>
        <w:r w:rsidRPr="00ED4019" w:rsidDel="00AC34EB">
          <w:rPr>
            <w:rFonts w:ascii="Times New Roman" w:hAnsi="Times New Roman"/>
            <w:lang w:eastAsia="ko-KR"/>
          </w:rPr>
          <w:delText xml:space="preserve"> </w:delText>
        </w:r>
        <w:r w:rsidRPr="00ED4019" w:rsidDel="00AC34EB">
          <w:rPr>
            <w:rFonts w:ascii="Times New Roman" w:hAnsi="Times New Roman"/>
            <w:lang w:eastAsia="ko-KR"/>
          </w:rPr>
          <w:delText>제공되는</w:delText>
        </w:r>
        <w:r w:rsidRPr="00ED4019" w:rsidDel="00AC34EB">
          <w:rPr>
            <w:rFonts w:ascii="Times New Roman" w:hAnsi="Times New Roman"/>
            <w:lang w:eastAsia="ko-KR"/>
          </w:rPr>
          <w:delText xml:space="preserve"> </w:delText>
        </w:r>
        <w:r w:rsidRPr="00ED4019" w:rsidDel="00AC34EB">
          <w:rPr>
            <w:rFonts w:ascii="Times New Roman" w:hAnsi="Times New Roman"/>
            <w:lang w:eastAsia="ko-KR"/>
          </w:rPr>
          <w:delText>것이</w:delText>
        </w:r>
        <w:r w:rsidRPr="00ED4019" w:rsidDel="00AC34EB">
          <w:rPr>
            <w:rFonts w:ascii="Times New Roman" w:hAnsi="Times New Roman"/>
            <w:lang w:eastAsia="ko-KR"/>
          </w:rPr>
          <w:delText xml:space="preserve"> </w:delText>
        </w:r>
      </w:del>
      <w:r w:rsidRPr="00ED4019">
        <w:rPr>
          <w:rStyle w:val="VerbatimChar"/>
          <w:rFonts w:ascii="Times New Roman" w:hAnsi="Times New Roman"/>
          <w:lang w:eastAsia="ko-KR"/>
        </w:rPr>
        <w:t>tidyverts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패밀리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패키지들을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사용</w:t>
      </w:r>
      <w:ins w:id="808" w:author="제이펍 출판사" w:date="2021-03-14T20:16:00Z">
        <w:r w:rsidR="00AC34EB">
          <w:rPr>
            <w:rFonts w:ascii="Times New Roman" w:hAnsi="Times New Roman" w:hint="eastAsia"/>
            <w:lang w:eastAsia="ko-KR"/>
          </w:rPr>
          <w:t>하면</w:t>
        </w:r>
        <w:r w:rsidR="00AC34EB">
          <w:rPr>
            <w:rFonts w:ascii="Times New Roman" w:hAnsi="Times New Roman" w:hint="eastAsia"/>
            <w:lang w:eastAsia="ko-KR"/>
          </w:rPr>
          <w:t xml:space="preserve"> </w:t>
        </w:r>
        <w:r w:rsidR="00AC34EB">
          <w:rPr>
            <w:rFonts w:ascii="Times New Roman" w:hAnsi="Times New Roman" w:hint="eastAsia"/>
            <w:lang w:eastAsia="ko-KR"/>
          </w:rPr>
          <w:t>된다</w:t>
        </w:r>
        <w:r w:rsidR="00AC34EB">
          <w:rPr>
            <w:rFonts w:ascii="Times New Roman" w:hAnsi="Times New Roman" w:hint="eastAsia"/>
            <w:lang w:eastAsia="ko-KR"/>
          </w:rPr>
          <w:t>.</w:t>
        </w:r>
      </w:ins>
      <w:del w:id="809" w:author="제이펍 출판사" w:date="2021-03-14T20:15:00Z">
        <w:r w:rsidRPr="00ED4019" w:rsidDel="00AC34EB">
          <w:rPr>
            <w:rFonts w:ascii="Times New Roman" w:hAnsi="Times New Roman"/>
            <w:lang w:eastAsia="ko-KR"/>
          </w:rPr>
          <w:delText>하는</w:delText>
        </w:r>
        <w:r w:rsidRPr="00ED4019" w:rsidDel="00AC34EB">
          <w:rPr>
            <w:rFonts w:ascii="Times New Roman" w:hAnsi="Times New Roman"/>
            <w:lang w:eastAsia="ko-KR"/>
          </w:rPr>
          <w:delText xml:space="preserve"> </w:delText>
        </w:r>
        <w:r w:rsidRPr="00ED4019" w:rsidDel="00AC34EB">
          <w:rPr>
            <w:rFonts w:ascii="Times New Roman" w:hAnsi="Times New Roman"/>
            <w:lang w:eastAsia="ko-KR"/>
          </w:rPr>
          <w:delText>것이다</w:delText>
        </w:r>
        <w:r w:rsidRPr="00ED4019" w:rsidDel="00AC34EB">
          <w:rPr>
            <w:rFonts w:ascii="Times New Roman" w:hAnsi="Times New Roman"/>
            <w:lang w:eastAsia="ko-KR"/>
          </w:rPr>
          <w:delText>.</w:delText>
        </w:r>
      </w:del>
    </w:p>
    <w:p w14:paraId="7B4350E2" w14:textId="61623BA5" w:rsidR="00FD7B2A" w:rsidRPr="00ED4019" w:rsidRDefault="00FD7B2A">
      <w:pPr>
        <w:pStyle w:val="a0"/>
        <w:jc w:val="both"/>
        <w:rPr>
          <w:rFonts w:ascii="Times New Roman" w:hAnsi="Times New Roman"/>
          <w:lang w:eastAsia="ko-KR"/>
        </w:rPr>
        <w:pPrChange w:id="810" w:author="제이펍 출판사" w:date="2021-03-14T15:57:00Z">
          <w:pPr>
            <w:pStyle w:val="a0"/>
          </w:pPr>
        </w:pPrChange>
      </w:pPr>
      <w:r w:rsidRPr="00ED4019">
        <w:rPr>
          <w:rStyle w:val="VerbatimChar"/>
          <w:rFonts w:ascii="Times New Roman" w:hAnsi="Times New Roman"/>
          <w:lang w:eastAsia="ko-KR"/>
        </w:rPr>
        <w:t>tidyverts</w:t>
      </w:r>
      <w:r w:rsidRPr="00ED4019">
        <w:rPr>
          <w:rFonts w:ascii="Times New Roman" w:hAnsi="Times New Roman"/>
          <w:lang w:eastAsia="ko-KR"/>
        </w:rPr>
        <w:t>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Style w:val="VerbatimChar"/>
          <w:rFonts w:ascii="Times New Roman" w:hAnsi="Times New Roman"/>
          <w:lang w:eastAsia="ko-KR"/>
        </w:rPr>
        <w:t>tidyverse</w:t>
      </w:r>
      <w:r w:rsidRPr="00ED4019">
        <w:rPr>
          <w:rFonts w:ascii="Times New Roman" w:hAnsi="Times New Roman"/>
          <w:lang w:eastAsia="ko-KR"/>
        </w:rPr>
        <w:t>처럼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단독으로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제공되는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패키지는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아니지만</w:t>
      </w:r>
      <w:ins w:id="811" w:author="제이펍 출판사" w:date="2021-03-14T20:16:00Z">
        <w:r w:rsidR="00AC34EB">
          <w:rPr>
            <w:rFonts w:ascii="Times New Roman" w:hAnsi="Times New Roman" w:hint="eastAsia"/>
            <w:lang w:eastAsia="ko-KR"/>
          </w:rPr>
          <w:t>,</w:t>
        </w:r>
      </w:ins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시계열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데이터를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저장할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있는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객체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패키지인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Style w:val="VerbatimChar"/>
          <w:rFonts w:ascii="Times New Roman" w:hAnsi="Times New Roman"/>
          <w:lang w:eastAsia="ko-KR"/>
        </w:rPr>
        <w:t>tsibble</w:t>
      </w:r>
      <w:r w:rsidRPr="00ED4019">
        <w:rPr>
          <w:rFonts w:ascii="Times New Roman" w:hAnsi="Times New Roman"/>
          <w:lang w:eastAsia="ko-KR"/>
        </w:rPr>
        <w:t xml:space="preserve">, </w:t>
      </w:r>
      <w:r w:rsidRPr="00ED4019">
        <w:rPr>
          <w:rFonts w:ascii="Times New Roman" w:hAnsi="Times New Roman"/>
          <w:lang w:eastAsia="ko-KR"/>
        </w:rPr>
        <w:t>시계열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예측을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위한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Style w:val="VerbatimChar"/>
          <w:rFonts w:ascii="Times New Roman" w:hAnsi="Times New Roman"/>
          <w:lang w:eastAsia="ko-KR"/>
        </w:rPr>
        <w:t>fable</w:t>
      </w:r>
      <w:r w:rsidRPr="00ED4019">
        <w:rPr>
          <w:rFonts w:ascii="Times New Roman" w:hAnsi="Times New Roman"/>
          <w:lang w:eastAsia="ko-KR"/>
        </w:rPr>
        <w:t xml:space="preserve">, </w:t>
      </w:r>
      <w:r w:rsidRPr="00ED4019">
        <w:rPr>
          <w:rFonts w:ascii="Times New Roman" w:hAnsi="Times New Roman"/>
          <w:lang w:eastAsia="ko-KR"/>
        </w:rPr>
        <w:t>시계열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특성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추출과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통계를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위한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Style w:val="VerbatimChar"/>
          <w:rFonts w:ascii="Times New Roman" w:hAnsi="Times New Roman"/>
          <w:lang w:eastAsia="ko-KR"/>
        </w:rPr>
        <w:t>feast</w:t>
      </w:r>
      <w:r w:rsidRPr="00ED4019">
        <w:rPr>
          <w:rFonts w:ascii="Times New Roman" w:hAnsi="Times New Roman"/>
          <w:lang w:eastAsia="ko-KR"/>
        </w:rPr>
        <w:t xml:space="preserve">, </w:t>
      </w:r>
      <w:r w:rsidRPr="00ED4019">
        <w:rPr>
          <w:rFonts w:ascii="Times New Roman" w:hAnsi="Times New Roman"/>
          <w:lang w:eastAsia="ko-KR"/>
        </w:rPr>
        <w:t>최근에</w:t>
      </w:r>
      <w:r w:rsidRPr="00ED4019">
        <w:rPr>
          <w:rFonts w:ascii="Times New Roman" w:hAnsi="Times New Roman"/>
          <w:lang w:eastAsia="ko-KR"/>
        </w:rPr>
        <w:t xml:space="preserve"> </w:t>
      </w:r>
      <w:del w:id="812" w:author="제이펍 출판사" w:date="2021-03-14T20:16:00Z">
        <w:r w:rsidRPr="00ED4019" w:rsidDel="00AC34EB">
          <w:rPr>
            <w:rFonts w:ascii="Times New Roman" w:hAnsi="Times New Roman"/>
            <w:lang w:eastAsia="ko-KR"/>
          </w:rPr>
          <w:delText>페이스</w:delText>
        </w:r>
        <w:r w:rsidRPr="00ED4019" w:rsidDel="00AC34EB">
          <w:rPr>
            <w:rFonts w:ascii="Times New Roman" w:hAnsi="Times New Roman"/>
            <w:lang w:eastAsia="ko-KR"/>
          </w:rPr>
          <w:delText xml:space="preserve"> </w:delText>
        </w:r>
        <w:r w:rsidRPr="00ED4019" w:rsidDel="00AC34EB">
          <w:rPr>
            <w:rFonts w:ascii="Times New Roman" w:hAnsi="Times New Roman"/>
            <w:lang w:eastAsia="ko-KR"/>
          </w:rPr>
          <w:delText>북</w:delText>
        </w:r>
      </w:del>
      <w:ins w:id="813" w:author="제이펍 출판사" w:date="2021-03-14T20:16:00Z">
        <w:r w:rsidR="00AC34EB">
          <w:rPr>
            <w:rFonts w:ascii="Times New Roman" w:hAnsi="Times New Roman"/>
            <w:lang w:eastAsia="ko-KR"/>
          </w:rPr>
          <w:t>페이스북</w:t>
        </w:r>
      </w:ins>
      <w:r w:rsidRPr="00ED4019">
        <w:rPr>
          <w:rFonts w:ascii="Times New Roman" w:hAnsi="Times New Roman"/>
          <w:lang w:eastAsia="ko-KR"/>
        </w:rPr>
        <w:t>에서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개발된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Style w:val="VerbatimChar"/>
          <w:rFonts w:ascii="Times New Roman" w:hAnsi="Times New Roman"/>
          <w:lang w:eastAsia="ko-KR"/>
        </w:rPr>
        <w:t>prophet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모델을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사용하기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위한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Style w:val="VerbatimChar"/>
          <w:rFonts w:ascii="Times New Roman" w:hAnsi="Times New Roman"/>
          <w:lang w:eastAsia="ko-KR"/>
        </w:rPr>
        <w:t>fable.prophet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패키지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등</w:t>
      </w:r>
      <w:del w:id="814" w:author="제이펍 출판사" w:date="2021-03-14T20:16:00Z">
        <w:r w:rsidRPr="00ED4019" w:rsidDel="00766301">
          <w:rPr>
            <w:rFonts w:ascii="Times New Roman" w:hAnsi="Times New Roman" w:hint="eastAsia"/>
            <w:lang w:eastAsia="ko-KR"/>
          </w:rPr>
          <w:delText>이</w:delText>
        </w:r>
      </w:del>
      <w:ins w:id="815" w:author="제이펍 출판사" w:date="2021-03-14T20:16:00Z">
        <w:r w:rsidR="00766301">
          <w:rPr>
            <w:rFonts w:ascii="Times New Roman" w:hAnsi="Times New Roman" w:hint="eastAsia"/>
            <w:lang w:eastAsia="ko-KR"/>
          </w:rPr>
          <w:t>을</w:t>
        </w:r>
      </w:ins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포함한다</w:t>
      </w:r>
      <w:r w:rsidRPr="00ED4019">
        <w:rPr>
          <w:rFonts w:ascii="Times New Roman" w:hAnsi="Times New Roman"/>
          <w:lang w:eastAsia="ko-KR"/>
        </w:rPr>
        <w:t>.</w:t>
      </w:r>
      <w:r w:rsidRPr="00ED4019">
        <w:rPr>
          <w:rStyle w:val="a7"/>
          <w:rFonts w:ascii="Times New Roman" w:hAnsi="Times New Roman"/>
        </w:rPr>
        <w:footnoteReference w:id="6"/>
      </w:r>
    </w:p>
    <w:p w14:paraId="6082DA85" w14:textId="6C28F794" w:rsidR="00FD7B2A" w:rsidRPr="00ED4019" w:rsidRDefault="00FD7B2A">
      <w:pPr>
        <w:pStyle w:val="a0"/>
        <w:jc w:val="both"/>
        <w:rPr>
          <w:rFonts w:ascii="Times New Roman" w:hAnsi="Times New Roman"/>
          <w:lang w:eastAsia="ko-KR"/>
        </w:rPr>
        <w:pPrChange w:id="816" w:author="제이펍 출판사" w:date="2021-03-14T15:57:00Z">
          <w:pPr>
            <w:pStyle w:val="a0"/>
          </w:pPr>
        </w:pPrChange>
      </w:pPr>
      <w:r w:rsidRPr="00ED4019">
        <w:rPr>
          <w:rStyle w:val="VerbatimChar"/>
          <w:rFonts w:ascii="Times New Roman" w:hAnsi="Times New Roman"/>
          <w:lang w:eastAsia="ko-KR"/>
        </w:rPr>
        <w:t>tsibble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객체는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Style w:val="VerbatimChar"/>
          <w:rFonts w:ascii="Times New Roman" w:hAnsi="Times New Roman"/>
          <w:lang w:eastAsia="ko-KR"/>
        </w:rPr>
        <w:t>tsibble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패키지를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통해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제공되는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시계열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데이터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객체로</w:t>
      </w:r>
      <w:del w:id="817" w:author="제이펍 출판사" w:date="2021-03-14T20:17:00Z">
        <w:r w:rsidRPr="00ED4019" w:rsidDel="00766301">
          <w:rPr>
            <w:rFonts w:ascii="Times New Roman" w:hAnsi="Times New Roman" w:hint="eastAsia"/>
            <w:lang w:eastAsia="ko-KR"/>
          </w:rPr>
          <w:delText>써</w:delText>
        </w:r>
      </w:del>
      <w:ins w:id="818" w:author="제이펍 출판사" w:date="2021-03-14T20:17:00Z">
        <w:r w:rsidR="00766301">
          <w:rPr>
            <w:rFonts w:ascii="Times New Roman" w:hAnsi="Times New Roman" w:hint="eastAsia"/>
            <w:lang w:eastAsia="ko-KR"/>
          </w:rPr>
          <w:t>서</w:t>
        </w:r>
      </w:ins>
      <w:r w:rsidRPr="00ED4019">
        <w:rPr>
          <w:rFonts w:ascii="Times New Roman" w:hAnsi="Times New Roman"/>
          <w:lang w:eastAsia="ko-KR"/>
        </w:rPr>
        <w:t xml:space="preserve"> </w:t>
      </w:r>
      <w:commentRangeStart w:id="819"/>
      <w:commentRangeStart w:id="820"/>
      <w:r w:rsidRPr="00ED4019">
        <w:rPr>
          <w:rStyle w:val="VerbatimChar"/>
          <w:rFonts w:ascii="Times New Roman" w:hAnsi="Times New Roman"/>
          <w:lang w:eastAsia="ko-KR"/>
        </w:rPr>
        <w:t>tidy</w:t>
      </w:r>
      <w:commentRangeEnd w:id="819"/>
      <w:r w:rsidR="00FB210D">
        <w:rPr>
          <w:rStyle w:val="af3"/>
        </w:rPr>
        <w:commentReference w:id="819"/>
      </w:r>
      <w:commentRangeEnd w:id="820"/>
      <w:r w:rsidR="00F93F70">
        <w:rPr>
          <w:rStyle w:val="af3"/>
        </w:rPr>
        <w:commentReference w:id="820"/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데이터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원칙</w:t>
      </w:r>
      <w:r w:rsidRPr="00ED4019">
        <w:rPr>
          <w:rStyle w:val="a7"/>
          <w:rFonts w:ascii="Times New Roman" w:hAnsi="Times New Roman"/>
        </w:rPr>
        <w:footnoteReference w:id="7"/>
      </w:r>
      <w:r w:rsidRPr="00ED4019">
        <w:rPr>
          <w:rFonts w:ascii="Times New Roman" w:hAnsi="Times New Roman"/>
          <w:lang w:eastAsia="ko-KR"/>
        </w:rPr>
        <w:t>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준용하여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시계열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데이터를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다룰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있도록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Style w:val="VerbatimChar"/>
          <w:rFonts w:ascii="Times New Roman" w:hAnsi="Times New Roman"/>
          <w:lang w:eastAsia="ko-KR"/>
        </w:rPr>
        <w:t>tibble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객체</w:t>
      </w:r>
      <w:r w:rsidRPr="00ED4019">
        <w:rPr>
          <w:rFonts w:ascii="Times New Roman" w:hAnsi="Times New Roman" w:hint="eastAsia"/>
          <w:lang w:eastAsia="ko-KR"/>
        </w:rPr>
        <w:t>를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시계열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데이터에서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사용할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수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있도록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확장한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객</w:t>
      </w:r>
      <w:del w:id="823" w:author="제이펍 출판사" w:date="2021-03-14T20:07:00Z">
        <w:r w:rsidRPr="00ED4019" w:rsidDel="00AC34EB">
          <w:rPr>
            <w:rFonts w:ascii="Times New Roman" w:hAnsi="Times New Roman"/>
            <w:lang w:eastAsia="ko-KR"/>
          </w:rPr>
          <w:delText>체이다</w:delText>
        </w:r>
        <w:r w:rsidRPr="00ED4019" w:rsidDel="00AC34EB">
          <w:rPr>
            <w:rFonts w:ascii="Times New Roman" w:hAnsi="Times New Roman"/>
            <w:lang w:eastAsia="ko-KR"/>
          </w:rPr>
          <w:delText>.</w:delText>
        </w:r>
      </w:del>
      <w:ins w:id="824" w:author="제이펍 출판사" w:date="2021-03-14T20:07:00Z">
        <w:r w:rsidR="00AC34EB">
          <w:rPr>
            <w:rFonts w:ascii="Times New Roman" w:hAnsi="Times New Roman"/>
            <w:lang w:eastAsia="ko-KR"/>
          </w:rPr>
          <w:t>체다</w:t>
        </w:r>
        <w:r w:rsidR="00AC34EB">
          <w:rPr>
            <w:rFonts w:ascii="Times New Roman" w:hAnsi="Times New Roman"/>
            <w:lang w:eastAsia="ko-KR"/>
          </w:rPr>
          <w:t>.</w:t>
        </w:r>
      </w:ins>
    </w:p>
    <w:p w14:paraId="17061A3A" w14:textId="5595B577" w:rsidR="00FD7B2A" w:rsidRPr="00ED4019" w:rsidRDefault="00FD7B2A">
      <w:pPr>
        <w:pStyle w:val="a0"/>
        <w:jc w:val="both"/>
        <w:rPr>
          <w:rFonts w:ascii="Times New Roman" w:hAnsi="Times New Roman"/>
          <w:lang w:eastAsia="ko-KR"/>
        </w:rPr>
        <w:pPrChange w:id="825" w:author="제이펍 출판사" w:date="2021-03-14T15:57:00Z">
          <w:pPr>
            <w:pStyle w:val="a0"/>
          </w:pPr>
        </w:pPrChange>
      </w:pPr>
      <w:r w:rsidRPr="00ED4019">
        <w:rPr>
          <w:rStyle w:val="VerbatimChar"/>
          <w:rFonts w:ascii="Times New Roman" w:hAnsi="Times New Roman"/>
          <w:lang w:eastAsia="ko-KR"/>
        </w:rPr>
        <w:t>tsibble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객체는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Style w:val="VerbatimChar"/>
          <w:rFonts w:ascii="Times New Roman" w:hAnsi="Times New Roman"/>
          <w:lang w:eastAsia="ko-KR"/>
        </w:rPr>
        <w:t>tibble</w:t>
      </w:r>
      <w:r w:rsidRPr="00ED4019">
        <w:rPr>
          <w:rFonts w:ascii="Times New Roman" w:hAnsi="Times New Roman"/>
          <w:lang w:eastAsia="ko-KR"/>
        </w:rPr>
        <w:t>에서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각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관찰치</w:t>
      </w:r>
      <w:r w:rsidRPr="00ED4019">
        <w:rPr>
          <w:rFonts w:ascii="Times New Roman" w:hAnsi="Times New Roman"/>
          <w:lang w:eastAsia="ko-KR"/>
        </w:rPr>
        <w:t>(observation)</w:t>
      </w:r>
      <w:r w:rsidRPr="00ED4019">
        <w:rPr>
          <w:rFonts w:ascii="Times New Roman" w:hAnsi="Times New Roman" w:hint="eastAsia"/>
          <w:lang w:eastAsia="ko-KR"/>
        </w:rPr>
        <w:t>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고유</w:t>
      </w:r>
      <w:r w:rsidRPr="00ED4019">
        <w:rPr>
          <w:rFonts w:ascii="Times New Roman" w:hAnsi="Times New Roman" w:hint="eastAsia"/>
          <w:lang w:eastAsia="ko-KR"/>
        </w:rPr>
        <w:t>하게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식별할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있는</w:t>
      </w:r>
      <w:r w:rsidRPr="00ED4019">
        <w:rPr>
          <w:rFonts w:ascii="Times New Roman" w:hAnsi="Times New Roman"/>
          <w:lang w:eastAsia="ko-KR"/>
        </w:rPr>
        <w:t xml:space="preserve"> </w:t>
      </w:r>
      <w:del w:id="826" w:author="제이펍 출판사" w:date="2021-03-14T20:19:00Z">
        <w:r w:rsidRPr="00ED4019" w:rsidDel="00766301">
          <w:rPr>
            <w:rFonts w:ascii="Times New Roman" w:hAnsi="Times New Roman" w:hint="eastAsia"/>
            <w:lang w:eastAsia="ko-KR"/>
          </w:rPr>
          <w:delText>컬럼</w:delText>
        </w:r>
      </w:del>
      <w:ins w:id="827" w:author="제이펍 출판사" w:date="2021-03-14T20:19:00Z">
        <w:r w:rsidR="00766301">
          <w:rPr>
            <w:rFonts w:ascii="Times New Roman" w:hAnsi="Times New Roman" w:hint="eastAsia"/>
            <w:lang w:eastAsia="ko-KR"/>
          </w:rPr>
          <w:t>칼럼</w:t>
        </w:r>
      </w:ins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혹은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del w:id="828" w:author="제이펍 출판사" w:date="2021-03-14T20:19:00Z">
        <w:r w:rsidRPr="00ED4019" w:rsidDel="00766301">
          <w:rPr>
            <w:rFonts w:ascii="Times New Roman" w:hAnsi="Times New Roman" w:hint="eastAsia"/>
            <w:lang w:eastAsia="ko-KR"/>
          </w:rPr>
          <w:delText>컬럼</w:delText>
        </w:r>
      </w:del>
      <w:ins w:id="829" w:author="제이펍 출판사" w:date="2021-03-14T20:19:00Z">
        <w:r w:rsidR="00766301">
          <w:rPr>
            <w:rFonts w:ascii="Times New Roman" w:hAnsi="Times New Roman" w:hint="eastAsia"/>
            <w:lang w:eastAsia="ko-KR"/>
          </w:rPr>
          <w:t>칼럼</w:t>
        </w:r>
      </w:ins>
      <w:r w:rsidRPr="00ED4019">
        <w:rPr>
          <w:rFonts w:ascii="Times New Roman" w:hAnsi="Times New Roman" w:hint="eastAsia"/>
          <w:lang w:eastAsia="ko-KR"/>
        </w:rPr>
        <w:t>의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집합인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Style w:val="AttributeTok"/>
          <w:rFonts w:ascii="Times New Roman" w:hAnsi="Times New Roman"/>
          <w:lang w:eastAsia="ko-KR"/>
        </w:rPr>
        <w:t>key</w:t>
      </w:r>
      <w:r w:rsidRPr="00ED4019">
        <w:rPr>
          <w:rFonts w:ascii="Times New Roman" w:hAnsi="Times New Roman" w:hint="eastAsia"/>
          <w:lang w:eastAsia="ko-KR"/>
        </w:rPr>
        <w:t>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시간의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순서가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지정되는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Style w:val="AttributeTok"/>
          <w:rFonts w:ascii="Times New Roman" w:hAnsi="Times New Roman"/>
          <w:lang w:eastAsia="ko-KR"/>
        </w:rPr>
        <w:t>index</w:t>
      </w:r>
      <w:r w:rsidRPr="00ED4019">
        <w:rPr>
          <w:rFonts w:ascii="Times New Roman" w:hAnsi="Times New Roman"/>
          <w:lang w:eastAsia="ko-KR"/>
        </w:rPr>
        <w:t>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필요로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한다</w:t>
      </w:r>
      <w:del w:id="830" w:author="제이펍 출판사" w:date="2021-03-14T20:17:00Z">
        <w:r w:rsidRPr="00ED4019" w:rsidDel="00766301">
          <w:rPr>
            <w:rFonts w:ascii="Times New Roman" w:hAnsi="Times New Roman"/>
            <w:lang w:eastAsia="ko-KR"/>
          </w:rPr>
          <w:delText xml:space="preserve">. </w:delText>
        </w:r>
        <w:r w:rsidRPr="00ED4019" w:rsidDel="00766301">
          <w:rPr>
            <w:rFonts w:ascii="Times New Roman" w:hAnsi="Times New Roman"/>
            <w:lang w:eastAsia="ko-KR"/>
          </w:rPr>
          <w:delText>즉</w:delText>
        </w:r>
        <w:r w:rsidRPr="00ED4019" w:rsidDel="00766301">
          <w:rPr>
            <w:rFonts w:ascii="Times New Roman" w:hAnsi="Times New Roman"/>
            <w:lang w:eastAsia="ko-KR"/>
          </w:rPr>
          <w:delText xml:space="preserve"> </w:delText>
        </w:r>
      </w:del>
      <w:ins w:id="831" w:author="제이펍 출판사" w:date="2021-03-14T20:17:00Z">
        <w:r w:rsidR="00766301">
          <w:rPr>
            <w:rFonts w:ascii="Times New Roman" w:hAnsi="Times New Roman"/>
            <w:lang w:eastAsia="ko-KR"/>
          </w:rPr>
          <w:t xml:space="preserve">. </w:t>
        </w:r>
        <w:r w:rsidR="00766301">
          <w:rPr>
            <w:rFonts w:ascii="Times New Roman" w:hAnsi="Times New Roman"/>
            <w:lang w:eastAsia="ko-KR"/>
          </w:rPr>
          <w:t>즉</w:t>
        </w:r>
        <w:r w:rsidR="00766301">
          <w:rPr>
            <w:rFonts w:ascii="Times New Roman" w:hAnsi="Times New Roman"/>
            <w:lang w:eastAsia="ko-KR"/>
          </w:rPr>
          <w:t xml:space="preserve">, </w:t>
        </w:r>
      </w:ins>
      <w:r w:rsidRPr="00ED4019">
        <w:rPr>
          <w:rStyle w:val="VerbatimChar"/>
          <w:rFonts w:ascii="Times New Roman" w:hAnsi="Times New Roman"/>
          <w:lang w:eastAsia="ko-KR"/>
        </w:rPr>
        <w:t>tibble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객체에서는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Style w:val="AttributeTok"/>
          <w:rFonts w:ascii="Times New Roman" w:hAnsi="Times New Roman"/>
          <w:lang w:eastAsia="ko-KR"/>
        </w:rPr>
        <w:t>key</w:t>
      </w:r>
      <w:r w:rsidRPr="00ED4019">
        <w:rPr>
          <w:rFonts w:ascii="Times New Roman" w:hAnsi="Times New Roman"/>
          <w:lang w:eastAsia="ko-KR"/>
        </w:rPr>
        <w:t>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특정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관찰치를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식별할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있지만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Style w:val="VerbatimChar"/>
          <w:rFonts w:ascii="Times New Roman" w:hAnsi="Times New Roman"/>
          <w:lang w:eastAsia="ko-KR"/>
        </w:rPr>
        <w:t>tsibble</w:t>
      </w:r>
      <w:r w:rsidRPr="00ED4019">
        <w:rPr>
          <w:rFonts w:ascii="Times New Roman" w:hAnsi="Times New Roman"/>
          <w:lang w:eastAsia="ko-KR"/>
        </w:rPr>
        <w:t>에서는</w:t>
      </w:r>
      <w:r w:rsidRPr="00ED4019">
        <w:rPr>
          <w:rFonts w:ascii="Times New Roman" w:hAnsi="Times New Roman"/>
          <w:lang w:eastAsia="ko-KR"/>
        </w:rPr>
        <w:t xml:space="preserve"> key</w:t>
      </w:r>
      <w:r w:rsidRPr="00ED4019">
        <w:rPr>
          <w:rFonts w:ascii="Times New Roman" w:hAnsi="Times New Roman" w:hint="eastAsia"/>
          <w:lang w:eastAsia="ko-KR"/>
        </w:rPr>
        <w:t>를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통해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관찰치를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고유하게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식별하고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관찰치들은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다시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시간</w:t>
      </w:r>
      <w:r w:rsidRPr="00ED4019">
        <w:rPr>
          <w:rFonts w:ascii="Times New Roman" w:hAnsi="Times New Roman"/>
          <w:lang w:eastAsia="ko-KR"/>
        </w:rPr>
        <w:t>(index)</w:t>
      </w:r>
      <w:r w:rsidRPr="00ED4019">
        <w:rPr>
          <w:rFonts w:ascii="Times New Roman" w:hAnsi="Times New Roman" w:hint="eastAsia"/>
          <w:lang w:eastAsia="ko-KR"/>
        </w:rPr>
        <w:t>에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따라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구분될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수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있다</w:t>
      </w:r>
      <w:del w:id="832" w:author="제이펍 출판사" w:date="2021-03-14T20:17:00Z">
        <w:r w:rsidRPr="00ED4019" w:rsidDel="00766301">
          <w:rPr>
            <w:rFonts w:ascii="Times New Roman" w:hAnsi="Times New Roman" w:hint="eastAsia"/>
            <w:lang w:eastAsia="ko-KR"/>
          </w:rPr>
          <w:delText>.</w:delText>
        </w:r>
        <w:r w:rsidRPr="00ED4019" w:rsidDel="00766301">
          <w:rPr>
            <w:rFonts w:ascii="Times New Roman" w:hAnsi="Times New Roman"/>
            <w:lang w:eastAsia="ko-KR"/>
          </w:rPr>
          <w:delText xml:space="preserve">  </w:delText>
        </w:r>
      </w:del>
      <w:ins w:id="833" w:author="제이펍 출판사" w:date="2021-03-14T20:17:00Z">
        <w:r w:rsidR="00766301">
          <w:rPr>
            <w:rFonts w:ascii="Times New Roman" w:hAnsi="Times New Roman" w:hint="eastAsia"/>
            <w:lang w:eastAsia="ko-KR"/>
          </w:rPr>
          <w:t xml:space="preserve">. </w:t>
        </w:r>
      </w:ins>
      <w:r w:rsidRPr="00ED4019">
        <w:rPr>
          <w:rFonts w:ascii="Times New Roman" w:hAnsi="Times New Roman" w:hint="eastAsia"/>
          <w:lang w:eastAsia="ko-KR"/>
        </w:rPr>
        <w:t>따라서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Style w:val="VerbatimChar"/>
          <w:rFonts w:ascii="Times New Roman" w:hAnsi="Times New Roman"/>
          <w:lang w:eastAsia="ko-KR"/>
        </w:rPr>
        <w:t>tsibble</w:t>
      </w:r>
      <w:r w:rsidRPr="00ED4019">
        <w:rPr>
          <w:rFonts w:ascii="Times New Roman" w:hAnsi="Times New Roman" w:hint="eastAsia"/>
          <w:lang w:eastAsia="ko-KR"/>
        </w:rPr>
        <w:t>은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Style w:val="AttributeTok"/>
          <w:rFonts w:ascii="Times New Roman" w:hAnsi="Times New Roman"/>
          <w:lang w:eastAsia="ko-KR"/>
        </w:rPr>
        <w:t>key</w:t>
      </w:r>
      <w:r w:rsidRPr="00ED4019">
        <w:rPr>
          <w:rFonts w:ascii="Times New Roman" w:hAnsi="Times New Roman"/>
          <w:lang w:eastAsia="ko-KR"/>
        </w:rPr>
        <w:t>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Style w:val="AttributeTok"/>
          <w:rFonts w:ascii="Times New Roman" w:hAnsi="Times New Roman"/>
          <w:lang w:eastAsia="ko-KR"/>
        </w:rPr>
        <w:t>index</w:t>
      </w:r>
      <w:r w:rsidRPr="00ED4019">
        <w:rPr>
          <w:rFonts w:ascii="Times New Roman" w:hAnsi="Times New Roman"/>
          <w:lang w:eastAsia="ko-KR"/>
        </w:rPr>
        <w:t>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사용하여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고유한</w:t>
      </w:r>
      <w:r w:rsidRPr="00ED4019">
        <w:rPr>
          <w:rFonts w:ascii="Times New Roman" w:hAnsi="Times New Roman"/>
          <w:lang w:eastAsia="ko-KR"/>
        </w:rPr>
        <w:t xml:space="preserve">(unique) </w:t>
      </w:r>
      <w:r w:rsidRPr="00ED4019">
        <w:rPr>
          <w:rFonts w:ascii="Times New Roman" w:hAnsi="Times New Roman"/>
          <w:lang w:eastAsia="ko-KR"/>
        </w:rPr>
        <w:t>관찰치</w:t>
      </w:r>
      <w:r w:rsidRPr="00ED4019">
        <w:rPr>
          <w:rFonts w:ascii="Times New Roman" w:hAnsi="Times New Roman" w:hint="eastAsia"/>
          <w:lang w:eastAsia="ko-KR"/>
        </w:rPr>
        <w:t>의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고유한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데이터</w:t>
      </w:r>
      <w:r w:rsidRPr="00ED4019">
        <w:rPr>
          <w:rFonts w:ascii="Times New Roman" w:hAnsi="Times New Roman"/>
          <w:lang w:eastAsia="ko-KR"/>
        </w:rPr>
        <w:t>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식별하게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된다</w:t>
      </w:r>
      <w:r w:rsidRPr="00ED4019">
        <w:rPr>
          <w:rFonts w:ascii="Times New Roman" w:hAnsi="Times New Roman"/>
          <w:lang w:eastAsia="ko-KR"/>
        </w:rPr>
        <w:t>.</w:t>
      </w:r>
      <w:r w:rsidRPr="00ED4019">
        <w:rPr>
          <w:rStyle w:val="a7"/>
          <w:rFonts w:ascii="Times New Roman" w:hAnsi="Times New Roman"/>
        </w:rPr>
        <w:footnoteReference w:id="8"/>
      </w:r>
    </w:p>
    <w:p w14:paraId="6028EADA" w14:textId="689CE98E" w:rsidR="00FD7B2A" w:rsidRDefault="00FD7B2A" w:rsidP="00BF7861">
      <w:pPr>
        <w:pStyle w:val="a0"/>
        <w:jc w:val="both"/>
        <w:rPr>
          <w:ins w:id="836" w:author="제이펍 출판사" w:date="2021-03-14T20:19:00Z"/>
          <w:rFonts w:ascii="Times New Roman" w:hAnsi="Times New Roman"/>
          <w:lang w:eastAsia="ko-KR"/>
        </w:rPr>
      </w:pPr>
      <w:r w:rsidRPr="00ED4019">
        <w:rPr>
          <w:rStyle w:val="VerbatimChar"/>
          <w:rFonts w:ascii="Times New Roman" w:hAnsi="Times New Roman"/>
          <w:lang w:eastAsia="ko-KR"/>
        </w:rPr>
        <w:lastRenderedPageBreak/>
        <w:t>tsibble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객체를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사용하기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위해서는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우선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Style w:val="VerbatimChar"/>
          <w:rFonts w:ascii="Times New Roman" w:hAnsi="Times New Roman"/>
          <w:lang w:eastAsia="ko-KR"/>
        </w:rPr>
        <w:t>tsibble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패키지를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설치하고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로딩해</w:t>
      </w:r>
      <w:del w:id="837" w:author="제이펍 출판사" w:date="2021-03-14T20:18:00Z">
        <w:r w:rsidRPr="00ED4019" w:rsidDel="00766301">
          <w:rPr>
            <w:rFonts w:ascii="Times New Roman" w:hAnsi="Times New Roman"/>
            <w:lang w:eastAsia="ko-KR"/>
          </w:rPr>
          <w:delText>야한</w:delText>
        </w:r>
      </w:del>
      <w:ins w:id="838" w:author="제이펍 출판사" w:date="2021-03-14T20:18:00Z">
        <w:r w:rsidR="00766301">
          <w:rPr>
            <w:rFonts w:ascii="Times New Roman" w:hAnsi="Times New Roman"/>
            <w:lang w:eastAsia="ko-KR"/>
          </w:rPr>
          <w:t>야</w:t>
        </w:r>
        <w:r w:rsidR="00766301">
          <w:rPr>
            <w:rFonts w:ascii="Times New Roman" w:hAnsi="Times New Roman"/>
            <w:lang w:eastAsia="ko-KR"/>
          </w:rPr>
          <w:t xml:space="preserve"> </w:t>
        </w:r>
        <w:r w:rsidR="00766301">
          <w:rPr>
            <w:rFonts w:ascii="Times New Roman" w:hAnsi="Times New Roman"/>
            <w:lang w:eastAsia="ko-KR"/>
          </w:rPr>
          <w:t>한</w:t>
        </w:r>
      </w:ins>
      <w:r w:rsidRPr="00ED4019">
        <w:rPr>
          <w:rFonts w:ascii="Times New Roman" w:hAnsi="Times New Roman"/>
          <w:lang w:eastAsia="ko-KR"/>
        </w:rPr>
        <w:t>다</w:t>
      </w:r>
      <w:r w:rsidRPr="00ED4019">
        <w:rPr>
          <w:rFonts w:ascii="Times New Roman" w:hAnsi="Times New Roman"/>
          <w:lang w:eastAsia="ko-KR"/>
        </w:rPr>
        <w:t xml:space="preserve">. </w:t>
      </w:r>
      <w:r w:rsidRPr="00ED4019">
        <w:rPr>
          <w:rFonts w:ascii="Times New Roman" w:hAnsi="Times New Roman"/>
          <w:lang w:eastAsia="ko-KR"/>
        </w:rPr>
        <w:t>다음과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같이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설치는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Style w:val="VerbatimChar"/>
          <w:rFonts w:ascii="Times New Roman" w:hAnsi="Times New Roman"/>
          <w:lang w:eastAsia="ko-KR"/>
        </w:rPr>
        <w:t>install.package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함수를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사용하고</w:t>
      </w:r>
      <w:ins w:id="839" w:author="제이펍 출판사" w:date="2021-03-14T20:18:00Z">
        <w:r w:rsidR="00766301">
          <w:rPr>
            <w:rFonts w:ascii="Times New Roman" w:hAnsi="Times New Roman" w:hint="eastAsia"/>
            <w:lang w:eastAsia="ko-KR"/>
          </w:rPr>
          <w:t>,</w:t>
        </w:r>
      </w:ins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로딩은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Style w:val="VerbatimChar"/>
          <w:rFonts w:ascii="Times New Roman" w:hAnsi="Times New Roman"/>
          <w:lang w:eastAsia="ko-KR"/>
        </w:rPr>
        <w:t>library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함수를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사용한다</w:t>
      </w:r>
      <w:r w:rsidRPr="00ED4019">
        <w:rPr>
          <w:rFonts w:ascii="Times New Roman" w:hAnsi="Times New Roman"/>
          <w:lang w:eastAsia="ko-KR"/>
        </w:rPr>
        <w:t>.</w:t>
      </w:r>
    </w:p>
    <w:p w14:paraId="66B8E3A5" w14:textId="77777777" w:rsidR="00766301" w:rsidRPr="00ED4019" w:rsidRDefault="00766301">
      <w:pPr>
        <w:pStyle w:val="a0"/>
        <w:jc w:val="both"/>
        <w:rPr>
          <w:rFonts w:ascii="Times New Roman" w:hAnsi="Times New Roman"/>
          <w:lang w:eastAsia="ko-KR"/>
        </w:rPr>
        <w:pPrChange w:id="840" w:author="제이펍 출판사" w:date="2021-03-14T15:57:00Z">
          <w:pPr>
            <w:pStyle w:val="a0"/>
          </w:pPr>
        </w:pPrChange>
      </w:pPr>
    </w:p>
    <w:p w14:paraId="1CC6877D" w14:textId="77777777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841" w:author="제이펍 출판사" w:date="2021-03-14T15:57:00Z">
          <w:pPr>
            <w:pStyle w:val="SourceCode"/>
          </w:pPr>
        </w:pPrChange>
      </w:pPr>
      <w:proofErr w:type="gramStart"/>
      <w:r w:rsidRPr="00ED4019">
        <w:rPr>
          <w:rStyle w:val="ControlFlowTok"/>
          <w:rFonts w:ascii="Times New Roman" w:hAnsi="Times New Roman"/>
        </w:rPr>
        <w:t>if</w:t>
      </w:r>
      <w:r w:rsidRPr="00ED4019">
        <w:rPr>
          <w:rStyle w:val="NormalTok"/>
          <w:rFonts w:ascii="Times New Roman" w:hAnsi="Times New Roman"/>
        </w:rPr>
        <w:t>(</w:t>
      </w:r>
      <w:proofErr w:type="gramEnd"/>
      <w:r w:rsidRPr="00ED4019">
        <w:rPr>
          <w:rStyle w:val="SpecialCharTok"/>
          <w:rFonts w:ascii="Times New Roman" w:hAnsi="Times New Roman"/>
        </w:rPr>
        <w:t>!</w:t>
      </w:r>
      <w:r w:rsidRPr="00ED4019">
        <w:rPr>
          <w:rStyle w:val="FunctionTok"/>
          <w:rFonts w:ascii="Times New Roman" w:hAnsi="Times New Roman"/>
        </w:rPr>
        <w:t>require</w:t>
      </w:r>
      <w:r w:rsidRPr="00ED4019">
        <w:rPr>
          <w:rStyle w:val="NormalTok"/>
          <w:rFonts w:ascii="Times New Roman" w:hAnsi="Times New Roman"/>
        </w:rPr>
        <w:t>(tsibble)) {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</w:t>
      </w:r>
      <w:r w:rsidRPr="00ED4019">
        <w:rPr>
          <w:rStyle w:val="FunctionTok"/>
          <w:rFonts w:ascii="Times New Roman" w:hAnsi="Times New Roman"/>
        </w:rPr>
        <w:t>install.packages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StringTok"/>
          <w:rFonts w:ascii="Times New Roman" w:hAnsi="Times New Roman"/>
        </w:rPr>
        <w:t>'tsibble'</w:t>
      </w:r>
      <w:r w:rsidRPr="00ED4019">
        <w:rPr>
          <w:rStyle w:val="NormalTok"/>
          <w:rFonts w:ascii="Times New Roman" w:hAnsi="Times New Roman"/>
        </w:rPr>
        <w:t>)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</w:t>
      </w:r>
      <w:r w:rsidRPr="00ED4019">
        <w:rPr>
          <w:rStyle w:val="FunctionTok"/>
          <w:rFonts w:ascii="Times New Roman" w:hAnsi="Times New Roman"/>
        </w:rPr>
        <w:t>library</w:t>
      </w:r>
      <w:r w:rsidRPr="00ED4019">
        <w:rPr>
          <w:rStyle w:val="NormalTok"/>
          <w:rFonts w:ascii="Times New Roman" w:hAnsi="Times New Roman"/>
        </w:rPr>
        <w:t>(tsibble)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}</w:t>
      </w:r>
    </w:p>
    <w:p w14:paraId="2A2C4299" w14:textId="77777777" w:rsidR="00766301" w:rsidRDefault="00766301" w:rsidP="00BF7861">
      <w:pPr>
        <w:jc w:val="both"/>
        <w:rPr>
          <w:ins w:id="842" w:author="제이펍 출판사" w:date="2021-03-14T20:19:00Z"/>
          <w:rStyle w:val="VerbatimChar"/>
          <w:rFonts w:ascii="Times New Roman" w:hAnsi="Times New Roman"/>
          <w:lang w:eastAsia="ko-KR"/>
        </w:rPr>
      </w:pPr>
    </w:p>
    <w:p w14:paraId="0748752B" w14:textId="16ACF79B" w:rsidR="00FD7B2A" w:rsidRDefault="00FD7B2A" w:rsidP="00BF7861">
      <w:pPr>
        <w:jc w:val="both"/>
        <w:rPr>
          <w:ins w:id="843" w:author="제이펍 출판사" w:date="2021-03-14T20:20:00Z"/>
          <w:rFonts w:ascii="Times New Roman" w:hAnsi="Times New Roman"/>
          <w:lang w:eastAsia="ko-KR"/>
        </w:rPr>
      </w:pPr>
      <w:r w:rsidRPr="00ED4019">
        <w:rPr>
          <w:rStyle w:val="VerbatimChar"/>
          <w:rFonts w:ascii="Times New Roman" w:hAnsi="Times New Roman"/>
          <w:lang w:eastAsia="ko-KR"/>
        </w:rPr>
        <w:t>tsibble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패키지를</w:t>
      </w:r>
      <w:r w:rsidRPr="00ED4019">
        <w:rPr>
          <w:rFonts w:ascii="Times New Roman" w:hAnsi="Times New Roman"/>
          <w:lang w:eastAsia="ko-KR"/>
        </w:rPr>
        <w:t xml:space="preserve"> </w:t>
      </w:r>
      <w:del w:id="844" w:author="제이펍 출판사" w:date="2021-03-14T20:20:00Z">
        <w:r w:rsidRPr="00ED4019" w:rsidDel="00766301">
          <w:rPr>
            <w:rFonts w:ascii="Times New Roman" w:hAnsi="Times New Roman"/>
            <w:lang w:eastAsia="ko-KR"/>
          </w:rPr>
          <w:delText>로딩</w:delText>
        </w:r>
        <w:r w:rsidRPr="00ED4019" w:rsidDel="00766301">
          <w:rPr>
            <w:rFonts w:ascii="Times New Roman" w:hAnsi="Times New Roman" w:hint="eastAsia"/>
            <w:lang w:eastAsia="ko-KR"/>
          </w:rPr>
          <w:delText xml:space="preserve"> </w:delText>
        </w:r>
        <w:r w:rsidRPr="00ED4019" w:rsidDel="00766301">
          <w:rPr>
            <w:rFonts w:ascii="Times New Roman" w:hAnsi="Times New Roman"/>
            <w:lang w:eastAsia="ko-KR"/>
          </w:rPr>
          <w:delText>한</w:delText>
        </w:r>
        <w:r w:rsidRPr="00ED4019" w:rsidDel="00766301">
          <w:rPr>
            <w:rFonts w:ascii="Times New Roman" w:hAnsi="Times New Roman"/>
            <w:lang w:eastAsia="ko-KR"/>
          </w:rPr>
          <w:delText xml:space="preserve"> </w:delText>
        </w:r>
      </w:del>
      <w:ins w:id="845" w:author="제이펍 출판사" w:date="2021-03-14T20:20:00Z">
        <w:r w:rsidR="00766301">
          <w:rPr>
            <w:rFonts w:ascii="Times New Roman" w:hAnsi="Times New Roman"/>
            <w:lang w:eastAsia="ko-KR"/>
          </w:rPr>
          <w:t>로딩한</w:t>
        </w:r>
        <w:r w:rsidR="00766301">
          <w:rPr>
            <w:rFonts w:ascii="Times New Roman" w:hAnsi="Times New Roman"/>
            <w:lang w:eastAsia="ko-KR"/>
          </w:rPr>
          <w:t xml:space="preserve"> </w:t>
        </w:r>
      </w:ins>
      <w:r w:rsidRPr="00ED4019">
        <w:rPr>
          <w:rFonts w:ascii="Times New Roman" w:hAnsi="Times New Roman"/>
          <w:lang w:eastAsia="ko-KR"/>
        </w:rPr>
        <w:t>후에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Style w:val="VerbatimChar"/>
          <w:rFonts w:ascii="Times New Roman" w:hAnsi="Times New Roman"/>
          <w:lang w:eastAsia="ko-KR"/>
        </w:rPr>
        <w:t>tsibble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객체를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생성할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있다</w:t>
      </w:r>
      <w:r w:rsidRPr="00ED4019">
        <w:rPr>
          <w:rFonts w:ascii="Times New Roman" w:hAnsi="Times New Roman"/>
          <w:lang w:eastAsia="ko-KR"/>
        </w:rPr>
        <w:t xml:space="preserve">. </w:t>
      </w:r>
      <w:r w:rsidRPr="00ED4019">
        <w:rPr>
          <w:rStyle w:val="VerbatimChar"/>
          <w:rFonts w:ascii="Times New Roman" w:hAnsi="Times New Roman"/>
          <w:lang w:eastAsia="ko-KR"/>
        </w:rPr>
        <w:t>tsibble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객체를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생성하는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방법은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Style w:val="VerbatimChar"/>
          <w:rFonts w:ascii="Times New Roman" w:hAnsi="Times New Roman"/>
          <w:lang w:eastAsia="ko-KR"/>
        </w:rPr>
        <w:t>tsibble()</w:t>
      </w:r>
      <w:del w:id="846" w:author="제이펍 출판사" w:date="2021-03-14T18:28:00Z">
        <w:r w:rsidRPr="00ED4019" w:rsidDel="002A2B40">
          <w:rPr>
            <w:rStyle w:val="VerbatimChar"/>
            <w:rFonts w:ascii="Times New Roman" w:hAnsi="Times New Roman"/>
            <w:lang w:eastAsia="ko-KR"/>
          </w:rPr>
          <w:delText xml:space="preserve"> </w:delText>
        </w:r>
        <w:r w:rsidRPr="00ED4019" w:rsidDel="002A2B40">
          <w:rPr>
            <w:rFonts w:ascii="Times New Roman" w:hAnsi="Times New Roman"/>
            <w:lang w:eastAsia="ko-KR"/>
          </w:rPr>
          <w:delText>을</w:delText>
        </w:r>
        <w:r w:rsidRPr="00ED4019" w:rsidDel="002A2B40">
          <w:rPr>
            <w:rFonts w:ascii="Times New Roman" w:hAnsi="Times New Roman"/>
            <w:lang w:eastAsia="ko-KR"/>
          </w:rPr>
          <w:delText xml:space="preserve"> </w:delText>
        </w:r>
      </w:del>
      <w:ins w:id="847" w:author="제이펍 출판사" w:date="2021-03-14T18:28:00Z">
        <w:r w:rsidR="002A2B40">
          <w:rPr>
            <w:rStyle w:val="VerbatimChar"/>
            <w:rFonts w:ascii="Times New Roman" w:hAnsi="Times New Roman"/>
            <w:lang w:eastAsia="ko-KR"/>
          </w:rPr>
          <w:t>을</w:t>
        </w:r>
        <w:r w:rsidR="002A2B40">
          <w:rPr>
            <w:rStyle w:val="VerbatimChar"/>
            <w:rFonts w:ascii="Times New Roman" w:hAnsi="Times New Roman"/>
            <w:lang w:eastAsia="ko-KR"/>
          </w:rPr>
          <w:t xml:space="preserve"> </w:t>
        </w:r>
      </w:ins>
      <w:r w:rsidRPr="00ED4019">
        <w:rPr>
          <w:rFonts w:ascii="Times New Roman" w:hAnsi="Times New Roman"/>
          <w:lang w:eastAsia="ko-KR"/>
        </w:rPr>
        <w:t>사용해서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직접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Style w:val="VerbatimChar"/>
          <w:rFonts w:ascii="Times New Roman" w:hAnsi="Times New Roman"/>
          <w:lang w:eastAsia="ko-KR"/>
        </w:rPr>
        <w:t>tsibble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객체를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생성할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수도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있고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데이터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프레임으로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생성된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객체를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Style w:val="VerbatimChar"/>
          <w:rFonts w:ascii="Times New Roman" w:hAnsi="Times New Roman"/>
          <w:lang w:eastAsia="ko-KR"/>
        </w:rPr>
        <w:t>as.tsibble()</w:t>
      </w:r>
      <w:r w:rsidRPr="00ED4019">
        <w:rPr>
          <w:rFonts w:ascii="Times New Roman" w:hAnsi="Times New Roman"/>
          <w:lang w:eastAsia="ko-KR"/>
        </w:rPr>
        <w:t>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사용해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Style w:val="VerbatimChar"/>
          <w:rFonts w:ascii="Times New Roman" w:hAnsi="Times New Roman"/>
          <w:lang w:eastAsia="ko-KR"/>
        </w:rPr>
        <w:t>tsibble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객체로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변환하는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방법이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있다</w:t>
      </w:r>
      <w:r w:rsidRPr="00ED4019">
        <w:rPr>
          <w:rFonts w:ascii="Times New Roman" w:hAnsi="Times New Roman"/>
          <w:lang w:eastAsia="ko-KR"/>
        </w:rPr>
        <w:t xml:space="preserve">. </w:t>
      </w:r>
      <w:r w:rsidRPr="00ED4019">
        <w:rPr>
          <w:rFonts w:ascii="Times New Roman" w:hAnsi="Times New Roman"/>
          <w:lang w:eastAsia="ko-KR"/>
        </w:rPr>
        <w:t>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중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데이터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프레임을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Style w:val="VerbatimChar"/>
          <w:rFonts w:ascii="Times New Roman" w:hAnsi="Times New Roman"/>
          <w:lang w:eastAsia="ko-KR"/>
        </w:rPr>
        <w:t>tsibble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객체로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변환하는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방법은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다음과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같다</w:t>
      </w:r>
      <w:r w:rsidRPr="00ED4019">
        <w:rPr>
          <w:rFonts w:ascii="Times New Roman" w:hAnsi="Times New Roman"/>
          <w:lang w:eastAsia="ko-KR"/>
        </w:rPr>
        <w:t>.</w:t>
      </w:r>
    </w:p>
    <w:p w14:paraId="04A3B0F5" w14:textId="16C84A99" w:rsidR="00766301" w:rsidRDefault="00766301" w:rsidP="00BF7861">
      <w:pPr>
        <w:jc w:val="both"/>
        <w:rPr>
          <w:ins w:id="848" w:author="제이펍 출판사" w:date="2021-03-14T20:21:00Z"/>
          <w:rFonts w:ascii="Times New Roman" w:hAnsi="Times New Roman"/>
          <w:lang w:eastAsia="ko-KR"/>
        </w:rPr>
      </w:pPr>
    </w:p>
    <w:p w14:paraId="1CE28DC6" w14:textId="3A65B5A1" w:rsidR="00766301" w:rsidRPr="00ED4019" w:rsidRDefault="00766301">
      <w:pPr>
        <w:jc w:val="both"/>
        <w:rPr>
          <w:rFonts w:ascii="Times New Roman" w:hAnsi="Times New Roman"/>
          <w:lang w:eastAsia="ko-KR"/>
        </w:rPr>
        <w:pPrChange w:id="849" w:author="제이펍 출판사" w:date="2021-03-14T15:57:00Z">
          <w:pPr/>
        </w:pPrChange>
      </w:pPr>
      <w:commentRangeStart w:id="850"/>
      <w:commentRangeStart w:id="851"/>
      <w:ins w:id="852" w:author="제이펍 출판사" w:date="2021-03-14T20:21:00Z">
        <w:r>
          <w:rPr>
            <w:rFonts w:ascii="Times New Roman" w:hAnsi="Times New Roman" w:hint="eastAsia"/>
            <w:lang w:eastAsia="ko-KR"/>
          </w:rPr>
          <w:t xml:space="preserve"> </w:t>
        </w:r>
        <w:commentRangeEnd w:id="850"/>
        <w:r>
          <w:rPr>
            <w:rStyle w:val="af3"/>
          </w:rPr>
          <w:commentReference w:id="850"/>
        </w:r>
      </w:ins>
      <w:commentRangeEnd w:id="851"/>
      <w:r w:rsidR="00011C53">
        <w:rPr>
          <w:rStyle w:val="af3"/>
        </w:rPr>
        <w:commentReference w:id="851"/>
      </w:r>
    </w:p>
    <w:p w14:paraId="01C3B34A" w14:textId="77777777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853" w:author="제이펍 출판사" w:date="2021-03-14T15:57:00Z">
          <w:pPr>
            <w:pStyle w:val="SourceCode"/>
          </w:pPr>
        </w:pPrChange>
      </w:pPr>
      <w:proofErr w:type="gramStart"/>
      <w:r w:rsidRPr="00ED4019">
        <w:rPr>
          <w:rStyle w:val="FunctionTok"/>
          <w:rFonts w:ascii="Times New Roman" w:hAnsi="Times New Roman"/>
        </w:rPr>
        <w:t>library</w:t>
      </w:r>
      <w:r w:rsidRPr="00ED4019">
        <w:rPr>
          <w:rStyle w:val="NormalTok"/>
          <w:rFonts w:ascii="Times New Roman" w:hAnsi="Times New Roman"/>
        </w:rPr>
        <w:t>(</w:t>
      </w:r>
      <w:proofErr w:type="gramEnd"/>
      <w:r w:rsidRPr="00ED4019">
        <w:rPr>
          <w:rStyle w:val="NormalTok"/>
          <w:rFonts w:ascii="Times New Roman" w:hAnsi="Times New Roman"/>
        </w:rPr>
        <w:t>dplyr)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x </w:t>
      </w:r>
      <w:r w:rsidRPr="00ED4019">
        <w:rPr>
          <w:rStyle w:val="OtherTok"/>
          <w:rFonts w:ascii="Times New Roman" w:hAnsi="Times New Roman"/>
        </w:rPr>
        <w:t>&lt;-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unctionTok"/>
          <w:rFonts w:ascii="Times New Roman" w:hAnsi="Times New Roman"/>
        </w:rPr>
        <w:t>data.frame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AttributeTok"/>
          <w:rFonts w:ascii="Times New Roman" w:hAnsi="Times New Roman"/>
        </w:rPr>
        <w:t>date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unctionTok"/>
          <w:rFonts w:ascii="Times New Roman" w:hAnsi="Times New Roman"/>
        </w:rPr>
        <w:t>as.Date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StringTok"/>
          <w:rFonts w:ascii="Times New Roman" w:hAnsi="Times New Roman"/>
        </w:rPr>
        <w:t>'2008-01-01'</w:t>
      </w:r>
      <w:r w:rsidRPr="00ED4019">
        <w:rPr>
          <w:rStyle w:val="NormalTok"/>
          <w:rFonts w:ascii="Times New Roman" w:hAnsi="Times New Roman"/>
        </w:rPr>
        <w:t xml:space="preserve">) </w:t>
      </w:r>
      <w:r w:rsidRPr="00ED4019">
        <w:rPr>
          <w:rStyle w:val="SpecialCharTok"/>
          <w:rFonts w:ascii="Times New Roman" w:hAnsi="Times New Roman"/>
        </w:rPr>
        <w:t>+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DecValTok"/>
          <w:rFonts w:ascii="Times New Roman" w:hAnsi="Times New Roman"/>
        </w:rPr>
        <w:t>0</w:t>
      </w:r>
      <w:r w:rsidRPr="00ED4019">
        <w:rPr>
          <w:rStyle w:val="SpecialCharTok"/>
          <w:rFonts w:ascii="Times New Roman" w:hAnsi="Times New Roman"/>
        </w:rPr>
        <w:t>:</w:t>
      </w:r>
      <w:r w:rsidRPr="00ED4019">
        <w:rPr>
          <w:rStyle w:val="DecValTok"/>
          <w:rFonts w:ascii="Times New Roman" w:hAnsi="Times New Roman"/>
        </w:rPr>
        <w:t>9</w:t>
      </w:r>
      <w:r w:rsidRPr="00ED4019">
        <w:rPr>
          <w:rStyle w:val="NormalTok"/>
          <w:rFonts w:ascii="Times New Roman" w:hAnsi="Times New Roman"/>
        </w:rPr>
        <w:t xml:space="preserve">, </w:t>
      </w:r>
      <w:r w:rsidRPr="00ED4019">
        <w:rPr>
          <w:rStyle w:val="AttributeTok"/>
          <w:rFonts w:ascii="Times New Roman" w:hAnsi="Times New Roman"/>
        </w:rPr>
        <w:t>id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DecValTok"/>
          <w:rFonts w:ascii="Times New Roman" w:hAnsi="Times New Roman"/>
        </w:rPr>
        <w:t>1</w:t>
      </w:r>
      <w:r w:rsidRPr="00ED4019">
        <w:rPr>
          <w:rStyle w:val="SpecialCharTok"/>
          <w:rFonts w:ascii="Times New Roman" w:hAnsi="Times New Roman"/>
        </w:rPr>
        <w:t>:</w:t>
      </w:r>
      <w:r w:rsidRPr="00ED4019">
        <w:rPr>
          <w:rStyle w:val="DecValTok"/>
          <w:rFonts w:ascii="Times New Roman" w:hAnsi="Times New Roman"/>
        </w:rPr>
        <w:t>10</w:t>
      </w:r>
      <w:r w:rsidRPr="00ED4019">
        <w:rPr>
          <w:rStyle w:val="NormalTok"/>
          <w:rFonts w:ascii="Times New Roman" w:hAnsi="Times New Roman"/>
        </w:rPr>
        <w:t xml:space="preserve">, </w:t>
      </w:r>
      <w:r w:rsidRPr="00ED4019">
        <w:rPr>
          <w:rStyle w:val="AttributeTok"/>
          <w:rFonts w:ascii="Times New Roman" w:hAnsi="Times New Roman"/>
        </w:rPr>
        <w:t>x1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unctionTok"/>
          <w:rFonts w:ascii="Times New Roman" w:hAnsi="Times New Roman"/>
        </w:rPr>
        <w:t>rnorm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DecValTok"/>
          <w:rFonts w:ascii="Times New Roman" w:hAnsi="Times New Roman"/>
        </w:rPr>
        <w:t>10</w:t>
      </w:r>
      <w:r w:rsidRPr="00ED4019">
        <w:rPr>
          <w:rStyle w:val="NormalTok"/>
          <w:rFonts w:ascii="Times New Roman" w:hAnsi="Times New Roman"/>
        </w:rPr>
        <w:t xml:space="preserve">), </w:t>
      </w:r>
      <w:r w:rsidRPr="00ED4019">
        <w:rPr>
          <w:rStyle w:val="AttributeTok"/>
          <w:rFonts w:ascii="Times New Roman" w:hAnsi="Times New Roman"/>
        </w:rPr>
        <w:t>x2=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unctionTok"/>
          <w:rFonts w:ascii="Times New Roman" w:hAnsi="Times New Roman"/>
        </w:rPr>
        <w:t>rep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StringTok"/>
          <w:rFonts w:ascii="Times New Roman" w:hAnsi="Times New Roman"/>
        </w:rPr>
        <w:t>'a'</w:t>
      </w:r>
      <w:r w:rsidRPr="00ED4019">
        <w:rPr>
          <w:rStyle w:val="NormalTok"/>
          <w:rFonts w:ascii="Times New Roman" w:hAnsi="Times New Roman"/>
        </w:rPr>
        <w:t xml:space="preserve">, </w:t>
      </w:r>
      <w:r w:rsidRPr="00ED4019">
        <w:rPr>
          <w:rStyle w:val="DecValTok"/>
          <w:rFonts w:ascii="Times New Roman" w:hAnsi="Times New Roman"/>
        </w:rPr>
        <w:t>10</w:t>
      </w:r>
      <w:r w:rsidRPr="00ED4019">
        <w:rPr>
          <w:rStyle w:val="NormalTok"/>
          <w:rFonts w:ascii="Times New Roman" w:hAnsi="Times New Roman"/>
        </w:rPr>
        <w:t>))</w:t>
      </w:r>
      <w:r w:rsidRPr="00ED4019">
        <w:rPr>
          <w:rFonts w:ascii="Times New Roman" w:hAnsi="Times New Roman"/>
        </w:rPr>
        <w:br/>
      </w:r>
      <w:r w:rsidRPr="00ED4019">
        <w:rPr>
          <w:rStyle w:val="FunctionTok"/>
          <w:rFonts w:ascii="Times New Roman" w:hAnsi="Times New Roman"/>
        </w:rPr>
        <w:t>as_tsibble</w:t>
      </w:r>
      <w:r w:rsidRPr="00ED4019">
        <w:rPr>
          <w:rStyle w:val="NormalTok"/>
          <w:rFonts w:ascii="Times New Roman" w:hAnsi="Times New Roman"/>
        </w:rPr>
        <w:t xml:space="preserve">(x, </w:t>
      </w:r>
      <w:r w:rsidRPr="00ED4019">
        <w:rPr>
          <w:rStyle w:val="AttributeTok"/>
          <w:rFonts w:ascii="Times New Roman" w:hAnsi="Times New Roman"/>
        </w:rPr>
        <w:t>key =</w:t>
      </w:r>
      <w:r w:rsidRPr="00ED4019">
        <w:rPr>
          <w:rStyle w:val="NormalTok"/>
          <w:rFonts w:ascii="Times New Roman" w:hAnsi="Times New Roman"/>
        </w:rPr>
        <w:t xml:space="preserve"> id, </w:t>
      </w:r>
      <w:r w:rsidRPr="00ED4019">
        <w:rPr>
          <w:rStyle w:val="AttributeTok"/>
          <w:rFonts w:ascii="Times New Roman" w:hAnsi="Times New Roman"/>
        </w:rPr>
        <w:t>index =</w:t>
      </w:r>
      <w:r w:rsidRPr="00ED4019">
        <w:rPr>
          <w:rStyle w:val="NormalTok"/>
          <w:rFonts w:ascii="Times New Roman" w:hAnsi="Times New Roman"/>
        </w:rPr>
        <w:t xml:space="preserve"> date)</w:t>
      </w:r>
    </w:p>
    <w:tbl>
      <w:tblPr>
        <w:tblStyle w:val="Table"/>
        <w:tblW w:w="0" w:type="auto"/>
        <w:tblLook w:val="0420" w:firstRow="1" w:lastRow="0" w:firstColumn="0" w:lastColumn="0" w:noHBand="0" w:noVBand="1"/>
      </w:tblPr>
      <w:tblGrid>
        <w:gridCol w:w="1243"/>
        <w:gridCol w:w="436"/>
        <w:gridCol w:w="1335"/>
        <w:gridCol w:w="1426"/>
      </w:tblGrid>
      <w:tr w:rsidR="00FD7B2A" w14:paraId="7034121D" w14:textId="77777777" w:rsidTr="00BF786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0" w:type="auto"/>
          </w:tcPr>
          <w:p w14:paraId="4BC1C7FE" w14:textId="77777777" w:rsidR="00FD7B2A" w:rsidRDefault="00FD7B2A">
            <w:pPr>
              <w:jc w:val="both"/>
              <w:rPr>
                <w:b w:val="0"/>
              </w:rPr>
              <w:pPrChange w:id="854" w:author="제이펍 출판사" w:date="2021-03-14T15:57:00Z">
                <w:pPr>
                  <w:keepNext w:val="0"/>
                </w:pPr>
              </w:pPrChange>
            </w:pPr>
            <w:commentRangeStart w:id="855"/>
            <w:commentRangeStart w:id="856"/>
            <w:r w:rsidRPr="00ED4019">
              <w:rPr>
                <w:rFonts w:ascii="Times New Roman" w:hAnsi="Times New Roman"/>
              </w:rPr>
              <w:t>date</w:t>
            </w:r>
          </w:p>
        </w:tc>
        <w:tc>
          <w:tcPr>
            <w:tcW w:w="0" w:type="auto"/>
          </w:tcPr>
          <w:p w14:paraId="64223843" w14:textId="77777777" w:rsidR="00FD7B2A" w:rsidRDefault="00FD7B2A">
            <w:pPr>
              <w:jc w:val="both"/>
              <w:rPr>
                <w:b w:val="0"/>
              </w:rPr>
              <w:pPrChange w:id="857" w:author="제이펍 출판사" w:date="2021-03-14T15:57:00Z">
                <w:pPr>
                  <w:keepNext w:val="0"/>
                </w:pPr>
              </w:pPrChange>
            </w:pPr>
            <w:r w:rsidRPr="00ED4019">
              <w:rPr>
                <w:rFonts w:ascii="Times New Roman" w:hAnsi="Times New Roman"/>
              </w:rPr>
              <w:t>id</w:t>
            </w:r>
          </w:p>
        </w:tc>
        <w:tc>
          <w:tcPr>
            <w:tcW w:w="0" w:type="auto"/>
          </w:tcPr>
          <w:p w14:paraId="0FD53CC8" w14:textId="77777777" w:rsidR="00FD7B2A" w:rsidRDefault="00FD7B2A">
            <w:pPr>
              <w:jc w:val="both"/>
              <w:rPr>
                <w:b w:val="0"/>
              </w:rPr>
              <w:pPrChange w:id="858" w:author="제이펍 출판사" w:date="2021-03-14T15:57:00Z">
                <w:pPr>
                  <w:keepNext w:val="0"/>
                </w:pPr>
              </w:pPrChange>
            </w:pPr>
            <w:r w:rsidRPr="00ED4019">
              <w:rPr>
                <w:rFonts w:ascii="Times New Roman" w:hAnsi="Times New Roman"/>
              </w:rPr>
              <w:t>x1</w:t>
            </w:r>
          </w:p>
        </w:tc>
        <w:tc>
          <w:tcPr>
            <w:tcW w:w="0" w:type="auto"/>
          </w:tcPr>
          <w:p w14:paraId="0289815A" w14:textId="77777777" w:rsidR="00FD7B2A" w:rsidRDefault="00FD7B2A">
            <w:pPr>
              <w:jc w:val="both"/>
              <w:rPr>
                <w:b w:val="0"/>
              </w:rPr>
              <w:pPrChange w:id="859" w:author="제이펍 출판사" w:date="2021-03-14T15:57:00Z">
                <w:pPr>
                  <w:keepNext w:val="0"/>
                </w:pPr>
              </w:pPrChange>
            </w:pPr>
            <w:r w:rsidRPr="00ED4019">
              <w:rPr>
                <w:rFonts w:ascii="Times New Roman" w:hAnsi="Times New Roman"/>
              </w:rPr>
              <w:t>x2</w:t>
            </w:r>
            <w:commentRangeEnd w:id="855"/>
            <w:r w:rsidR="0084327F">
              <w:rPr>
                <w:rStyle w:val="af3"/>
                <w:b w:val="0"/>
              </w:rPr>
              <w:commentReference w:id="855"/>
            </w:r>
            <w:r w:rsidR="00011C53">
              <w:rPr>
                <w:rStyle w:val="af3"/>
                <w:b w:val="0"/>
              </w:rPr>
              <w:commentReference w:id="856"/>
            </w:r>
          </w:p>
        </w:tc>
      </w:tr>
      <w:commentRangeEnd w:id="856"/>
      <w:tr w:rsidR="00FD7B2A" w14:paraId="3953F4D5" w14:textId="77777777" w:rsidTr="00BF786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tcW w:w="0" w:type="auto"/>
          </w:tcPr>
          <w:p w14:paraId="18A7DA20" w14:textId="77777777" w:rsidR="00FD7B2A" w:rsidRDefault="00FD7B2A">
            <w:pPr>
              <w:jc w:val="both"/>
              <w:pPrChange w:id="860" w:author="제이펍 출판사" w:date="2021-03-14T15:57:00Z">
                <w:pPr>
                  <w:keepNext w:val="0"/>
                </w:pPr>
              </w:pPrChange>
            </w:pPr>
            <w:r w:rsidRPr="00ED4019">
              <w:rPr>
                <w:rFonts w:ascii="Times New Roman" w:hAnsi="Times New Roman"/>
              </w:rPr>
              <w:t>2008-01-01</w:t>
            </w:r>
          </w:p>
        </w:tc>
        <w:tc>
          <w:tcPr>
            <w:tcW w:w="0" w:type="auto"/>
          </w:tcPr>
          <w:p w14:paraId="7A67C447" w14:textId="77777777" w:rsidR="00FD7B2A" w:rsidRDefault="00FD7B2A">
            <w:pPr>
              <w:jc w:val="both"/>
              <w:pPrChange w:id="861" w:author="제이펍 출판사" w:date="2021-03-14T15:57:00Z">
                <w:pPr>
                  <w:keepNext w:val="0"/>
                </w:pPr>
              </w:pPrChange>
            </w:pPr>
            <w:r w:rsidRPr="00ED4019">
              <w:rPr>
                <w:rFonts w:ascii="Times New Roman" w:hAnsi="Times New Roman"/>
              </w:rPr>
              <w:t>1</w:t>
            </w:r>
          </w:p>
        </w:tc>
        <w:tc>
          <w:tcPr>
            <w:tcW w:w="0" w:type="auto"/>
          </w:tcPr>
          <w:p w14:paraId="79E1E302" w14:textId="77777777" w:rsidR="00FD7B2A" w:rsidRDefault="00FD7B2A">
            <w:pPr>
              <w:jc w:val="both"/>
              <w:pPrChange w:id="862" w:author="제이펍 출판사" w:date="2021-03-14T15:57:00Z">
                <w:pPr>
                  <w:keepNext w:val="0"/>
                </w:pPr>
              </w:pPrChange>
            </w:pPr>
            <w:r w:rsidRPr="00ED4019">
              <w:rPr>
                <w:rFonts w:ascii="Times New Roman" w:hAnsi="Times New Roman"/>
              </w:rPr>
              <w:t>-1.68231709</w:t>
            </w:r>
          </w:p>
        </w:tc>
        <w:tc>
          <w:tcPr>
            <w:tcW w:w="0" w:type="auto"/>
          </w:tcPr>
          <w:p w14:paraId="69CEB072" w14:textId="77777777" w:rsidR="00FD7B2A" w:rsidRDefault="00FD7B2A">
            <w:pPr>
              <w:jc w:val="both"/>
              <w:pPrChange w:id="863" w:author="제이펍 출판사" w:date="2021-03-14T15:57:00Z">
                <w:pPr>
                  <w:keepNext w:val="0"/>
                </w:pPr>
              </w:pPrChange>
            </w:pPr>
            <w:r w:rsidRPr="00ED4019">
              <w:rPr>
                <w:rFonts w:ascii="Times New Roman" w:hAnsi="Times New Roman"/>
              </w:rPr>
              <w:t>a</w:t>
            </w:r>
          </w:p>
        </w:tc>
      </w:tr>
      <w:tr w:rsidR="00FD7B2A" w14:paraId="3A2EA53C" w14:textId="77777777" w:rsidTr="00BF7861">
        <w:trPr>
          <w:jc w:val="center"/>
        </w:trPr>
        <w:tc>
          <w:tcPr>
            <w:tcW w:w="0" w:type="auto"/>
          </w:tcPr>
          <w:p w14:paraId="64E46D0A" w14:textId="77777777" w:rsidR="00FD7B2A" w:rsidRDefault="00FD7B2A">
            <w:pPr>
              <w:jc w:val="both"/>
              <w:pPrChange w:id="864" w:author="제이펍 출판사" w:date="2021-03-14T15:57:00Z">
                <w:pPr>
                  <w:keepNext w:val="0"/>
                </w:pPr>
              </w:pPrChange>
            </w:pPr>
            <w:r w:rsidRPr="00ED4019">
              <w:rPr>
                <w:rFonts w:ascii="Times New Roman" w:hAnsi="Times New Roman"/>
              </w:rPr>
              <w:t>2008-01-02</w:t>
            </w:r>
          </w:p>
        </w:tc>
        <w:tc>
          <w:tcPr>
            <w:tcW w:w="0" w:type="auto"/>
          </w:tcPr>
          <w:p w14:paraId="2A37F46C" w14:textId="77777777" w:rsidR="00FD7B2A" w:rsidRDefault="00FD7B2A">
            <w:pPr>
              <w:jc w:val="both"/>
              <w:pPrChange w:id="865" w:author="제이펍 출판사" w:date="2021-03-14T15:57:00Z">
                <w:pPr>
                  <w:keepNext w:val="0"/>
                </w:pPr>
              </w:pPrChange>
            </w:pPr>
            <w:r w:rsidRPr="00ED4019">
              <w:rPr>
                <w:rFonts w:ascii="Times New Roman" w:hAnsi="Times New Roman"/>
              </w:rPr>
              <w:t>2</w:t>
            </w:r>
          </w:p>
        </w:tc>
        <w:tc>
          <w:tcPr>
            <w:tcW w:w="0" w:type="auto"/>
          </w:tcPr>
          <w:p w14:paraId="3FA89A44" w14:textId="77777777" w:rsidR="00FD7B2A" w:rsidRDefault="00FD7B2A">
            <w:pPr>
              <w:jc w:val="both"/>
              <w:pPrChange w:id="866" w:author="제이펍 출판사" w:date="2021-03-14T15:57:00Z">
                <w:pPr>
                  <w:keepNext w:val="0"/>
                </w:pPr>
              </w:pPrChange>
            </w:pPr>
            <w:r w:rsidRPr="00ED4019">
              <w:rPr>
                <w:rFonts w:ascii="Times New Roman" w:hAnsi="Times New Roman"/>
              </w:rPr>
              <w:t>0.63976279</w:t>
            </w:r>
          </w:p>
        </w:tc>
        <w:tc>
          <w:tcPr>
            <w:tcW w:w="0" w:type="auto"/>
          </w:tcPr>
          <w:p w14:paraId="42330409" w14:textId="77777777" w:rsidR="00FD7B2A" w:rsidRDefault="00FD7B2A">
            <w:pPr>
              <w:jc w:val="both"/>
              <w:pPrChange w:id="867" w:author="제이펍 출판사" w:date="2021-03-14T15:57:00Z">
                <w:pPr>
                  <w:keepNext w:val="0"/>
                </w:pPr>
              </w:pPrChange>
            </w:pPr>
            <w:r w:rsidRPr="00ED4019">
              <w:rPr>
                <w:rFonts w:ascii="Times New Roman" w:hAnsi="Times New Roman"/>
              </w:rPr>
              <w:t>a</w:t>
            </w:r>
          </w:p>
        </w:tc>
      </w:tr>
      <w:tr w:rsidR="00FD7B2A" w14:paraId="1C539123" w14:textId="77777777" w:rsidTr="00BF786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tcW w:w="0" w:type="auto"/>
          </w:tcPr>
          <w:p w14:paraId="2A85D214" w14:textId="77777777" w:rsidR="00FD7B2A" w:rsidRDefault="00FD7B2A">
            <w:pPr>
              <w:jc w:val="both"/>
              <w:pPrChange w:id="868" w:author="제이펍 출판사" w:date="2021-03-14T15:57:00Z">
                <w:pPr>
                  <w:keepNext w:val="0"/>
                </w:pPr>
              </w:pPrChange>
            </w:pPr>
            <w:r w:rsidRPr="00ED4019">
              <w:rPr>
                <w:rFonts w:ascii="Times New Roman" w:hAnsi="Times New Roman"/>
              </w:rPr>
              <w:t>2008-01-03</w:t>
            </w:r>
          </w:p>
        </w:tc>
        <w:tc>
          <w:tcPr>
            <w:tcW w:w="0" w:type="auto"/>
          </w:tcPr>
          <w:p w14:paraId="6AD91697" w14:textId="77777777" w:rsidR="00FD7B2A" w:rsidRDefault="00FD7B2A">
            <w:pPr>
              <w:jc w:val="both"/>
              <w:pPrChange w:id="869" w:author="제이펍 출판사" w:date="2021-03-14T15:57:00Z">
                <w:pPr>
                  <w:keepNext w:val="0"/>
                </w:pPr>
              </w:pPrChange>
            </w:pPr>
            <w:r w:rsidRPr="00ED4019">
              <w:rPr>
                <w:rFonts w:ascii="Times New Roman" w:hAnsi="Times New Roman"/>
              </w:rPr>
              <w:t>3</w:t>
            </w:r>
          </w:p>
        </w:tc>
        <w:tc>
          <w:tcPr>
            <w:tcW w:w="0" w:type="auto"/>
          </w:tcPr>
          <w:p w14:paraId="25448A14" w14:textId="77777777" w:rsidR="00FD7B2A" w:rsidRDefault="00FD7B2A">
            <w:pPr>
              <w:jc w:val="both"/>
              <w:pPrChange w:id="870" w:author="제이펍 출판사" w:date="2021-03-14T15:57:00Z">
                <w:pPr>
                  <w:keepNext w:val="0"/>
                </w:pPr>
              </w:pPrChange>
            </w:pPr>
            <w:r w:rsidRPr="00ED4019">
              <w:rPr>
                <w:rFonts w:ascii="Times New Roman" w:hAnsi="Times New Roman"/>
              </w:rPr>
              <w:t>2.09829689</w:t>
            </w:r>
          </w:p>
        </w:tc>
        <w:tc>
          <w:tcPr>
            <w:tcW w:w="0" w:type="auto"/>
          </w:tcPr>
          <w:p w14:paraId="5171F868" w14:textId="77777777" w:rsidR="00FD7B2A" w:rsidRDefault="00FD7B2A">
            <w:pPr>
              <w:jc w:val="both"/>
              <w:pPrChange w:id="871" w:author="제이펍 출판사" w:date="2021-03-14T15:57:00Z">
                <w:pPr>
                  <w:keepNext w:val="0"/>
                </w:pPr>
              </w:pPrChange>
            </w:pPr>
            <w:r w:rsidRPr="00ED4019">
              <w:rPr>
                <w:rFonts w:ascii="Times New Roman" w:hAnsi="Times New Roman"/>
              </w:rPr>
              <w:t>a</w:t>
            </w:r>
          </w:p>
        </w:tc>
      </w:tr>
      <w:tr w:rsidR="00FD7B2A" w14:paraId="66167852" w14:textId="77777777" w:rsidTr="00BF7861">
        <w:trPr>
          <w:jc w:val="center"/>
        </w:trPr>
        <w:tc>
          <w:tcPr>
            <w:tcW w:w="0" w:type="auto"/>
          </w:tcPr>
          <w:p w14:paraId="4CF3C002" w14:textId="77777777" w:rsidR="00FD7B2A" w:rsidRDefault="00FD7B2A">
            <w:pPr>
              <w:jc w:val="both"/>
              <w:pPrChange w:id="872" w:author="제이펍 출판사" w:date="2021-03-14T15:57:00Z">
                <w:pPr>
                  <w:keepNext w:val="0"/>
                </w:pPr>
              </w:pPrChange>
            </w:pPr>
            <w:r w:rsidRPr="00ED4019">
              <w:rPr>
                <w:rFonts w:ascii="Times New Roman" w:hAnsi="Times New Roman"/>
              </w:rPr>
              <w:t>2008-01-04</w:t>
            </w:r>
          </w:p>
        </w:tc>
        <w:tc>
          <w:tcPr>
            <w:tcW w:w="0" w:type="auto"/>
          </w:tcPr>
          <w:p w14:paraId="3E19F3D4" w14:textId="77777777" w:rsidR="00FD7B2A" w:rsidRDefault="00FD7B2A">
            <w:pPr>
              <w:jc w:val="both"/>
              <w:pPrChange w:id="873" w:author="제이펍 출판사" w:date="2021-03-14T15:57:00Z">
                <w:pPr>
                  <w:keepNext w:val="0"/>
                </w:pPr>
              </w:pPrChange>
            </w:pPr>
            <w:r w:rsidRPr="00ED4019">
              <w:rPr>
                <w:rFonts w:ascii="Times New Roman" w:hAnsi="Times New Roman"/>
              </w:rPr>
              <w:t>4</w:t>
            </w:r>
          </w:p>
        </w:tc>
        <w:tc>
          <w:tcPr>
            <w:tcW w:w="0" w:type="auto"/>
          </w:tcPr>
          <w:p w14:paraId="04ABE376" w14:textId="77777777" w:rsidR="00FD7B2A" w:rsidRDefault="00FD7B2A">
            <w:pPr>
              <w:jc w:val="both"/>
              <w:pPrChange w:id="874" w:author="제이펍 출판사" w:date="2021-03-14T15:57:00Z">
                <w:pPr>
                  <w:keepNext w:val="0"/>
                </w:pPr>
              </w:pPrChange>
            </w:pPr>
            <w:r w:rsidRPr="00ED4019">
              <w:rPr>
                <w:rFonts w:ascii="Times New Roman" w:hAnsi="Times New Roman"/>
              </w:rPr>
              <w:t>-0.70308962</w:t>
            </w:r>
          </w:p>
        </w:tc>
        <w:tc>
          <w:tcPr>
            <w:tcW w:w="0" w:type="auto"/>
          </w:tcPr>
          <w:p w14:paraId="5141D85E" w14:textId="77777777" w:rsidR="00FD7B2A" w:rsidRDefault="00FD7B2A">
            <w:pPr>
              <w:jc w:val="both"/>
              <w:pPrChange w:id="875" w:author="제이펍 출판사" w:date="2021-03-14T15:57:00Z">
                <w:pPr>
                  <w:keepNext w:val="0"/>
                </w:pPr>
              </w:pPrChange>
            </w:pPr>
            <w:r w:rsidRPr="00ED4019">
              <w:rPr>
                <w:rFonts w:ascii="Times New Roman" w:hAnsi="Times New Roman"/>
              </w:rPr>
              <w:t>a</w:t>
            </w:r>
          </w:p>
        </w:tc>
      </w:tr>
      <w:tr w:rsidR="00FD7B2A" w14:paraId="6688BF92" w14:textId="77777777" w:rsidTr="00BF786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tcW w:w="0" w:type="auto"/>
          </w:tcPr>
          <w:p w14:paraId="0712CA65" w14:textId="77777777" w:rsidR="00FD7B2A" w:rsidRDefault="00FD7B2A">
            <w:pPr>
              <w:jc w:val="both"/>
              <w:pPrChange w:id="876" w:author="제이펍 출판사" w:date="2021-03-14T15:57:00Z">
                <w:pPr>
                  <w:keepNext w:val="0"/>
                </w:pPr>
              </w:pPrChange>
            </w:pPr>
            <w:r w:rsidRPr="00ED4019">
              <w:rPr>
                <w:rFonts w:ascii="Times New Roman" w:hAnsi="Times New Roman"/>
              </w:rPr>
              <w:t>2008-01-05</w:t>
            </w:r>
          </w:p>
        </w:tc>
        <w:tc>
          <w:tcPr>
            <w:tcW w:w="0" w:type="auto"/>
          </w:tcPr>
          <w:p w14:paraId="76EB27AE" w14:textId="77777777" w:rsidR="00FD7B2A" w:rsidRDefault="00FD7B2A">
            <w:pPr>
              <w:jc w:val="both"/>
              <w:pPrChange w:id="877" w:author="제이펍 출판사" w:date="2021-03-14T15:57:00Z">
                <w:pPr>
                  <w:keepNext w:val="0"/>
                </w:pPr>
              </w:pPrChange>
            </w:pPr>
            <w:r w:rsidRPr="00ED4019">
              <w:rPr>
                <w:rFonts w:ascii="Times New Roman" w:hAnsi="Times New Roman"/>
              </w:rPr>
              <w:t>5</w:t>
            </w:r>
          </w:p>
        </w:tc>
        <w:tc>
          <w:tcPr>
            <w:tcW w:w="0" w:type="auto"/>
          </w:tcPr>
          <w:p w14:paraId="365E37BF" w14:textId="77777777" w:rsidR="00FD7B2A" w:rsidRDefault="00FD7B2A">
            <w:pPr>
              <w:jc w:val="both"/>
              <w:pPrChange w:id="878" w:author="제이펍 출판사" w:date="2021-03-14T15:57:00Z">
                <w:pPr>
                  <w:keepNext w:val="0"/>
                </w:pPr>
              </w:pPrChange>
            </w:pPr>
            <w:r w:rsidRPr="00ED4019">
              <w:rPr>
                <w:rFonts w:ascii="Times New Roman" w:hAnsi="Times New Roman"/>
              </w:rPr>
              <w:t>-2.41780887</w:t>
            </w:r>
          </w:p>
        </w:tc>
        <w:tc>
          <w:tcPr>
            <w:tcW w:w="0" w:type="auto"/>
          </w:tcPr>
          <w:p w14:paraId="578D65D7" w14:textId="77777777" w:rsidR="00FD7B2A" w:rsidRDefault="00FD7B2A">
            <w:pPr>
              <w:jc w:val="both"/>
              <w:pPrChange w:id="879" w:author="제이펍 출판사" w:date="2021-03-14T15:57:00Z">
                <w:pPr>
                  <w:keepNext w:val="0"/>
                </w:pPr>
              </w:pPrChange>
            </w:pPr>
            <w:r w:rsidRPr="00ED4019">
              <w:rPr>
                <w:rFonts w:ascii="Times New Roman" w:hAnsi="Times New Roman"/>
              </w:rPr>
              <w:t>a</w:t>
            </w:r>
          </w:p>
        </w:tc>
      </w:tr>
      <w:tr w:rsidR="00FD7B2A" w14:paraId="71A46440" w14:textId="77777777" w:rsidTr="00BF7861">
        <w:trPr>
          <w:jc w:val="center"/>
        </w:trPr>
        <w:tc>
          <w:tcPr>
            <w:tcW w:w="0" w:type="auto"/>
          </w:tcPr>
          <w:p w14:paraId="272A3568" w14:textId="77777777" w:rsidR="00FD7B2A" w:rsidRDefault="00FD7B2A">
            <w:pPr>
              <w:jc w:val="both"/>
              <w:pPrChange w:id="880" w:author="제이펍 출판사" w:date="2021-03-14T15:57:00Z">
                <w:pPr>
                  <w:keepNext w:val="0"/>
                </w:pPr>
              </w:pPrChange>
            </w:pPr>
            <w:r w:rsidRPr="00ED4019">
              <w:rPr>
                <w:rFonts w:ascii="Times New Roman" w:hAnsi="Times New Roman"/>
              </w:rPr>
              <w:t>2008-01-06</w:t>
            </w:r>
          </w:p>
        </w:tc>
        <w:tc>
          <w:tcPr>
            <w:tcW w:w="0" w:type="auto"/>
          </w:tcPr>
          <w:p w14:paraId="194FA9CE" w14:textId="77777777" w:rsidR="00FD7B2A" w:rsidRDefault="00FD7B2A">
            <w:pPr>
              <w:jc w:val="both"/>
              <w:pPrChange w:id="881" w:author="제이펍 출판사" w:date="2021-03-14T15:57:00Z">
                <w:pPr>
                  <w:keepNext w:val="0"/>
                </w:pPr>
              </w:pPrChange>
            </w:pPr>
            <w:r w:rsidRPr="00ED4019">
              <w:rPr>
                <w:rFonts w:ascii="Times New Roman" w:hAnsi="Times New Roman"/>
              </w:rPr>
              <w:t>6</w:t>
            </w:r>
          </w:p>
        </w:tc>
        <w:tc>
          <w:tcPr>
            <w:tcW w:w="0" w:type="auto"/>
          </w:tcPr>
          <w:p w14:paraId="20320134" w14:textId="77777777" w:rsidR="00FD7B2A" w:rsidRDefault="00FD7B2A">
            <w:pPr>
              <w:jc w:val="both"/>
              <w:pPrChange w:id="882" w:author="제이펍 출판사" w:date="2021-03-14T15:57:00Z">
                <w:pPr>
                  <w:keepNext w:val="0"/>
                </w:pPr>
              </w:pPrChange>
            </w:pPr>
            <w:r w:rsidRPr="00ED4019">
              <w:rPr>
                <w:rFonts w:ascii="Times New Roman" w:hAnsi="Times New Roman"/>
              </w:rPr>
              <w:t>-1.19424856</w:t>
            </w:r>
          </w:p>
        </w:tc>
        <w:tc>
          <w:tcPr>
            <w:tcW w:w="0" w:type="auto"/>
          </w:tcPr>
          <w:p w14:paraId="3964F8AA" w14:textId="77777777" w:rsidR="00FD7B2A" w:rsidRDefault="00FD7B2A">
            <w:pPr>
              <w:jc w:val="both"/>
              <w:pPrChange w:id="883" w:author="제이펍 출판사" w:date="2021-03-14T15:57:00Z">
                <w:pPr>
                  <w:keepNext w:val="0"/>
                </w:pPr>
              </w:pPrChange>
            </w:pPr>
            <w:r w:rsidRPr="00ED4019">
              <w:rPr>
                <w:rFonts w:ascii="Times New Roman" w:hAnsi="Times New Roman"/>
              </w:rPr>
              <w:t>a</w:t>
            </w:r>
          </w:p>
        </w:tc>
      </w:tr>
      <w:tr w:rsidR="00FD7B2A" w14:paraId="15705C53" w14:textId="77777777" w:rsidTr="00BF786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tcW w:w="0" w:type="auto"/>
          </w:tcPr>
          <w:p w14:paraId="4AA6EAED" w14:textId="77777777" w:rsidR="00FD7B2A" w:rsidRDefault="00FD7B2A">
            <w:pPr>
              <w:jc w:val="both"/>
              <w:pPrChange w:id="884" w:author="제이펍 출판사" w:date="2021-03-14T15:57:00Z">
                <w:pPr>
                  <w:keepNext w:val="0"/>
                </w:pPr>
              </w:pPrChange>
            </w:pPr>
            <w:r w:rsidRPr="00ED4019">
              <w:rPr>
                <w:rFonts w:ascii="Times New Roman" w:hAnsi="Times New Roman"/>
              </w:rPr>
              <w:t>2008-01-07</w:t>
            </w:r>
          </w:p>
        </w:tc>
        <w:tc>
          <w:tcPr>
            <w:tcW w:w="0" w:type="auto"/>
          </w:tcPr>
          <w:p w14:paraId="008F73B9" w14:textId="77777777" w:rsidR="00FD7B2A" w:rsidRDefault="00FD7B2A">
            <w:pPr>
              <w:jc w:val="both"/>
              <w:pPrChange w:id="885" w:author="제이펍 출판사" w:date="2021-03-14T15:57:00Z">
                <w:pPr>
                  <w:keepNext w:val="0"/>
                </w:pPr>
              </w:pPrChange>
            </w:pPr>
            <w:r w:rsidRPr="00ED4019">
              <w:rPr>
                <w:rFonts w:ascii="Times New Roman" w:hAnsi="Times New Roman"/>
              </w:rPr>
              <w:t>7</w:t>
            </w:r>
          </w:p>
        </w:tc>
        <w:tc>
          <w:tcPr>
            <w:tcW w:w="0" w:type="auto"/>
          </w:tcPr>
          <w:p w14:paraId="1A5729B8" w14:textId="77777777" w:rsidR="00FD7B2A" w:rsidRDefault="00FD7B2A">
            <w:pPr>
              <w:jc w:val="both"/>
              <w:pPrChange w:id="886" w:author="제이펍 출판사" w:date="2021-03-14T15:57:00Z">
                <w:pPr>
                  <w:keepNext w:val="0"/>
                </w:pPr>
              </w:pPrChange>
            </w:pPr>
            <w:r w:rsidRPr="00ED4019">
              <w:rPr>
                <w:rFonts w:ascii="Times New Roman" w:hAnsi="Times New Roman"/>
              </w:rPr>
              <w:t>0.22373477</w:t>
            </w:r>
          </w:p>
        </w:tc>
        <w:tc>
          <w:tcPr>
            <w:tcW w:w="0" w:type="auto"/>
          </w:tcPr>
          <w:p w14:paraId="1CE84373" w14:textId="77777777" w:rsidR="00FD7B2A" w:rsidRDefault="00FD7B2A">
            <w:pPr>
              <w:jc w:val="both"/>
              <w:pPrChange w:id="887" w:author="제이펍 출판사" w:date="2021-03-14T15:57:00Z">
                <w:pPr>
                  <w:keepNext w:val="0"/>
                </w:pPr>
              </w:pPrChange>
            </w:pPr>
            <w:r w:rsidRPr="00ED4019">
              <w:rPr>
                <w:rFonts w:ascii="Times New Roman" w:hAnsi="Times New Roman"/>
              </w:rPr>
              <w:t>a</w:t>
            </w:r>
          </w:p>
        </w:tc>
      </w:tr>
      <w:tr w:rsidR="00FD7B2A" w14:paraId="34B6B32A" w14:textId="77777777" w:rsidTr="00BF7861">
        <w:trPr>
          <w:jc w:val="center"/>
        </w:trPr>
        <w:tc>
          <w:tcPr>
            <w:tcW w:w="0" w:type="auto"/>
          </w:tcPr>
          <w:p w14:paraId="12928734" w14:textId="77777777" w:rsidR="00FD7B2A" w:rsidRDefault="00FD7B2A">
            <w:pPr>
              <w:jc w:val="both"/>
              <w:pPrChange w:id="888" w:author="제이펍 출판사" w:date="2021-03-14T15:57:00Z">
                <w:pPr>
                  <w:keepNext w:val="0"/>
                </w:pPr>
              </w:pPrChange>
            </w:pPr>
            <w:r w:rsidRPr="00ED4019">
              <w:rPr>
                <w:rFonts w:ascii="Times New Roman" w:hAnsi="Times New Roman"/>
              </w:rPr>
              <w:t>2008-01-08</w:t>
            </w:r>
          </w:p>
        </w:tc>
        <w:tc>
          <w:tcPr>
            <w:tcW w:w="0" w:type="auto"/>
          </w:tcPr>
          <w:p w14:paraId="1A5983B6" w14:textId="77777777" w:rsidR="00FD7B2A" w:rsidRDefault="00FD7B2A">
            <w:pPr>
              <w:jc w:val="both"/>
              <w:pPrChange w:id="889" w:author="제이펍 출판사" w:date="2021-03-14T15:57:00Z">
                <w:pPr>
                  <w:keepNext w:val="0"/>
                </w:pPr>
              </w:pPrChange>
            </w:pPr>
            <w:r w:rsidRPr="00ED4019">
              <w:rPr>
                <w:rFonts w:ascii="Times New Roman" w:hAnsi="Times New Roman"/>
              </w:rPr>
              <w:t>8</w:t>
            </w:r>
          </w:p>
        </w:tc>
        <w:tc>
          <w:tcPr>
            <w:tcW w:w="0" w:type="auto"/>
          </w:tcPr>
          <w:p w14:paraId="771EA695" w14:textId="77777777" w:rsidR="00FD7B2A" w:rsidRDefault="00FD7B2A">
            <w:pPr>
              <w:jc w:val="both"/>
              <w:pPrChange w:id="890" w:author="제이펍 출판사" w:date="2021-03-14T15:57:00Z">
                <w:pPr>
                  <w:keepNext w:val="0"/>
                </w:pPr>
              </w:pPrChange>
            </w:pPr>
            <w:r w:rsidRPr="00ED4019">
              <w:rPr>
                <w:rFonts w:ascii="Times New Roman" w:hAnsi="Times New Roman"/>
              </w:rPr>
              <w:t>-0.49181182</w:t>
            </w:r>
          </w:p>
        </w:tc>
        <w:tc>
          <w:tcPr>
            <w:tcW w:w="0" w:type="auto"/>
          </w:tcPr>
          <w:p w14:paraId="6DE992EE" w14:textId="77777777" w:rsidR="00FD7B2A" w:rsidRDefault="00FD7B2A">
            <w:pPr>
              <w:jc w:val="both"/>
              <w:pPrChange w:id="891" w:author="제이펍 출판사" w:date="2021-03-14T15:57:00Z">
                <w:pPr>
                  <w:keepNext w:val="0"/>
                </w:pPr>
              </w:pPrChange>
            </w:pPr>
            <w:r w:rsidRPr="00ED4019">
              <w:rPr>
                <w:rFonts w:ascii="Times New Roman" w:hAnsi="Times New Roman"/>
              </w:rPr>
              <w:t>a</w:t>
            </w:r>
          </w:p>
        </w:tc>
      </w:tr>
      <w:tr w:rsidR="00FD7B2A" w14:paraId="2B5DABA1" w14:textId="77777777" w:rsidTr="00BF786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tcW w:w="0" w:type="auto"/>
          </w:tcPr>
          <w:p w14:paraId="60043217" w14:textId="77777777" w:rsidR="00FD7B2A" w:rsidRDefault="00FD7B2A">
            <w:pPr>
              <w:jc w:val="both"/>
              <w:pPrChange w:id="892" w:author="제이펍 출판사" w:date="2021-03-14T15:57:00Z">
                <w:pPr>
                  <w:keepNext w:val="0"/>
                </w:pPr>
              </w:pPrChange>
            </w:pPr>
            <w:r w:rsidRPr="00ED4019">
              <w:rPr>
                <w:rFonts w:ascii="Times New Roman" w:hAnsi="Times New Roman"/>
              </w:rPr>
              <w:t>2008-01-09</w:t>
            </w:r>
          </w:p>
        </w:tc>
        <w:tc>
          <w:tcPr>
            <w:tcW w:w="0" w:type="auto"/>
          </w:tcPr>
          <w:p w14:paraId="1C028269" w14:textId="77777777" w:rsidR="00FD7B2A" w:rsidRDefault="00FD7B2A">
            <w:pPr>
              <w:jc w:val="both"/>
              <w:pPrChange w:id="893" w:author="제이펍 출판사" w:date="2021-03-14T15:57:00Z">
                <w:pPr>
                  <w:keepNext w:val="0"/>
                </w:pPr>
              </w:pPrChange>
            </w:pPr>
            <w:r w:rsidRPr="00ED4019">
              <w:rPr>
                <w:rFonts w:ascii="Times New Roman" w:hAnsi="Times New Roman"/>
              </w:rPr>
              <w:t>9</w:t>
            </w:r>
          </w:p>
        </w:tc>
        <w:tc>
          <w:tcPr>
            <w:tcW w:w="0" w:type="auto"/>
          </w:tcPr>
          <w:p w14:paraId="2751B8C2" w14:textId="77777777" w:rsidR="00FD7B2A" w:rsidRDefault="00FD7B2A">
            <w:pPr>
              <w:jc w:val="both"/>
              <w:pPrChange w:id="894" w:author="제이펍 출판사" w:date="2021-03-14T15:57:00Z">
                <w:pPr>
                  <w:keepNext w:val="0"/>
                </w:pPr>
              </w:pPrChange>
            </w:pPr>
            <w:r w:rsidRPr="00ED4019">
              <w:rPr>
                <w:rFonts w:ascii="Times New Roman" w:hAnsi="Times New Roman"/>
              </w:rPr>
              <w:t>-0.05175469</w:t>
            </w:r>
          </w:p>
        </w:tc>
        <w:tc>
          <w:tcPr>
            <w:tcW w:w="0" w:type="auto"/>
          </w:tcPr>
          <w:p w14:paraId="0529B050" w14:textId="77777777" w:rsidR="00FD7B2A" w:rsidRDefault="00FD7B2A">
            <w:pPr>
              <w:jc w:val="both"/>
              <w:pPrChange w:id="895" w:author="제이펍 출판사" w:date="2021-03-14T15:57:00Z">
                <w:pPr>
                  <w:keepNext w:val="0"/>
                </w:pPr>
              </w:pPrChange>
            </w:pPr>
            <w:r w:rsidRPr="00ED4019">
              <w:rPr>
                <w:rFonts w:ascii="Times New Roman" w:hAnsi="Times New Roman"/>
              </w:rPr>
              <w:t>a</w:t>
            </w:r>
          </w:p>
        </w:tc>
      </w:tr>
      <w:tr w:rsidR="00FD7B2A" w:rsidRPr="00ED4019" w14:paraId="47D99AEA" w14:textId="77777777" w:rsidTr="00BF7861">
        <w:trPr>
          <w:jc w:val="center"/>
        </w:trPr>
        <w:tc>
          <w:tcPr>
            <w:tcW w:w="0" w:type="auto"/>
          </w:tcPr>
          <w:p w14:paraId="438E0CAA" w14:textId="77777777" w:rsidR="00FD7B2A" w:rsidRDefault="00FD7B2A">
            <w:pPr>
              <w:jc w:val="both"/>
              <w:pPrChange w:id="896" w:author="제이펍 출판사" w:date="2021-03-14T15:57:00Z">
                <w:pPr>
                  <w:keepNext w:val="0"/>
                </w:pPr>
              </w:pPrChange>
            </w:pPr>
            <w:r w:rsidRPr="00ED4019">
              <w:rPr>
                <w:rFonts w:ascii="Times New Roman" w:hAnsi="Times New Roman"/>
              </w:rPr>
              <w:t>2008-01-10</w:t>
            </w:r>
          </w:p>
        </w:tc>
        <w:tc>
          <w:tcPr>
            <w:tcW w:w="0" w:type="auto"/>
          </w:tcPr>
          <w:p w14:paraId="3B88B30B" w14:textId="77777777" w:rsidR="00FD7B2A" w:rsidRDefault="00FD7B2A">
            <w:pPr>
              <w:jc w:val="both"/>
              <w:pPrChange w:id="897" w:author="제이펍 출판사" w:date="2021-03-14T15:57:00Z">
                <w:pPr>
                  <w:keepNext w:val="0"/>
                </w:pPr>
              </w:pPrChange>
            </w:pPr>
            <w:r w:rsidRPr="00ED4019">
              <w:rPr>
                <w:rFonts w:ascii="Times New Roman" w:hAnsi="Times New Roman"/>
              </w:rPr>
              <w:t>10</w:t>
            </w:r>
          </w:p>
        </w:tc>
        <w:tc>
          <w:tcPr>
            <w:tcW w:w="0" w:type="auto"/>
          </w:tcPr>
          <w:p w14:paraId="06498C4F" w14:textId="77777777" w:rsidR="00FD7B2A" w:rsidRDefault="00FD7B2A">
            <w:pPr>
              <w:jc w:val="both"/>
              <w:pPrChange w:id="898" w:author="제이펍 출판사" w:date="2021-03-14T15:57:00Z">
                <w:pPr>
                  <w:keepNext w:val="0"/>
                </w:pPr>
              </w:pPrChange>
            </w:pPr>
            <w:r w:rsidRPr="00ED4019">
              <w:rPr>
                <w:rFonts w:ascii="Times New Roman" w:hAnsi="Times New Roman"/>
              </w:rPr>
              <w:t>-1.38208444</w:t>
            </w:r>
          </w:p>
        </w:tc>
        <w:tc>
          <w:tcPr>
            <w:tcW w:w="0" w:type="auto"/>
          </w:tcPr>
          <w:p w14:paraId="4E9867F9" w14:textId="77777777" w:rsidR="00FD7B2A" w:rsidRPr="00ED4019" w:rsidRDefault="00FD7B2A">
            <w:pPr>
              <w:jc w:val="both"/>
              <w:rPr>
                <w:rFonts w:ascii="Times New Roman" w:hAnsi="Times New Roman"/>
              </w:rPr>
              <w:pPrChange w:id="899" w:author="제이펍 출판사" w:date="2021-03-14T15:57:00Z">
                <w:pPr>
                  <w:keepNext w:val="0"/>
                </w:pPr>
              </w:pPrChange>
            </w:pPr>
            <w:r w:rsidRPr="00ED4019">
              <w:rPr>
                <w:rFonts w:ascii="Times New Roman" w:hAnsi="Times New Roman"/>
              </w:rPr>
              <w:t>a</w:t>
            </w:r>
          </w:p>
        </w:tc>
      </w:tr>
    </w:tbl>
    <w:p w14:paraId="0218EC96" w14:textId="77777777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900" w:author="제이펍 출판사" w:date="2021-03-14T15:57:00Z">
          <w:pPr>
            <w:pStyle w:val="SourceCode"/>
          </w:pPr>
        </w:pPrChange>
      </w:pPr>
      <w:r w:rsidRPr="00ED4019">
        <w:rPr>
          <w:rStyle w:val="FunctionTok"/>
          <w:rFonts w:ascii="Times New Roman" w:hAnsi="Times New Roman"/>
        </w:rPr>
        <w:t>as_tsibble</w:t>
      </w:r>
      <w:r w:rsidRPr="00ED4019">
        <w:rPr>
          <w:rStyle w:val="NormalTok"/>
          <w:rFonts w:ascii="Times New Roman" w:hAnsi="Times New Roman"/>
        </w:rPr>
        <w:t xml:space="preserve">(x, </w:t>
      </w:r>
      <w:r w:rsidRPr="00ED4019">
        <w:rPr>
          <w:rStyle w:val="AttributeTok"/>
          <w:rFonts w:ascii="Times New Roman" w:hAnsi="Times New Roman"/>
        </w:rPr>
        <w:t>index =</w:t>
      </w:r>
      <w:r w:rsidRPr="00ED4019">
        <w:rPr>
          <w:rStyle w:val="NormalTok"/>
          <w:rFonts w:ascii="Times New Roman" w:hAnsi="Times New Roman"/>
        </w:rPr>
        <w:t xml:space="preserve"> date)</w:t>
      </w:r>
    </w:p>
    <w:tbl>
      <w:tblPr>
        <w:tblStyle w:val="Table"/>
        <w:tblW w:w="0" w:type="auto"/>
        <w:tblLook w:val="0420" w:firstRow="1" w:lastRow="0" w:firstColumn="0" w:lastColumn="0" w:noHBand="0" w:noVBand="1"/>
      </w:tblPr>
      <w:tblGrid>
        <w:gridCol w:w="1243"/>
        <w:gridCol w:w="436"/>
        <w:gridCol w:w="1335"/>
        <w:gridCol w:w="931"/>
      </w:tblGrid>
      <w:tr w:rsidR="00FD7B2A" w14:paraId="6761A4AF" w14:textId="77777777" w:rsidTr="00BF786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0" w:type="auto"/>
          </w:tcPr>
          <w:p w14:paraId="1138E759" w14:textId="77777777" w:rsidR="00FD7B2A" w:rsidRDefault="00FD7B2A">
            <w:pPr>
              <w:jc w:val="both"/>
              <w:rPr>
                <w:b w:val="0"/>
              </w:rPr>
              <w:pPrChange w:id="901" w:author="제이펍 출판사" w:date="2021-03-14T15:57:00Z">
                <w:pPr>
                  <w:keepNext w:val="0"/>
                </w:pPr>
              </w:pPrChange>
            </w:pPr>
            <w:commentRangeStart w:id="902"/>
            <w:r w:rsidRPr="00ED4019">
              <w:rPr>
                <w:rFonts w:ascii="Times New Roman" w:hAnsi="Times New Roman"/>
              </w:rPr>
              <w:lastRenderedPageBreak/>
              <w:t>date</w:t>
            </w:r>
          </w:p>
        </w:tc>
        <w:tc>
          <w:tcPr>
            <w:tcW w:w="0" w:type="auto"/>
          </w:tcPr>
          <w:p w14:paraId="4F10054B" w14:textId="77777777" w:rsidR="00FD7B2A" w:rsidRDefault="00FD7B2A">
            <w:pPr>
              <w:jc w:val="both"/>
              <w:rPr>
                <w:b w:val="0"/>
              </w:rPr>
              <w:pPrChange w:id="903" w:author="제이펍 출판사" w:date="2021-03-14T15:57:00Z">
                <w:pPr>
                  <w:keepNext w:val="0"/>
                </w:pPr>
              </w:pPrChange>
            </w:pPr>
            <w:r w:rsidRPr="00ED4019">
              <w:rPr>
                <w:rFonts w:ascii="Times New Roman" w:hAnsi="Times New Roman"/>
              </w:rPr>
              <w:t>id</w:t>
            </w:r>
          </w:p>
        </w:tc>
        <w:tc>
          <w:tcPr>
            <w:tcW w:w="0" w:type="auto"/>
          </w:tcPr>
          <w:p w14:paraId="34A7F56C" w14:textId="77777777" w:rsidR="00FD7B2A" w:rsidRDefault="00FD7B2A">
            <w:pPr>
              <w:jc w:val="both"/>
              <w:rPr>
                <w:b w:val="0"/>
              </w:rPr>
              <w:pPrChange w:id="904" w:author="제이펍 출판사" w:date="2021-03-14T15:57:00Z">
                <w:pPr>
                  <w:keepNext w:val="0"/>
                </w:pPr>
              </w:pPrChange>
            </w:pPr>
            <w:r w:rsidRPr="00ED4019">
              <w:rPr>
                <w:rFonts w:ascii="Times New Roman" w:hAnsi="Times New Roman"/>
              </w:rPr>
              <w:t>x1</w:t>
            </w:r>
          </w:p>
        </w:tc>
        <w:tc>
          <w:tcPr>
            <w:tcW w:w="0" w:type="auto"/>
          </w:tcPr>
          <w:p w14:paraId="2A7F0EA5" w14:textId="77777777" w:rsidR="00FD7B2A" w:rsidRDefault="00FD7B2A">
            <w:pPr>
              <w:jc w:val="both"/>
              <w:rPr>
                <w:b w:val="0"/>
              </w:rPr>
              <w:pPrChange w:id="905" w:author="제이펍 출판사" w:date="2021-03-14T15:57:00Z">
                <w:pPr>
                  <w:keepNext w:val="0"/>
                </w:pPr>
              </w:pPrChange>
            </w:pPr>
            <w:r w:rsidRPr="00ED4019">
              <w:rPr>
                <w:rFonts w:ascii="Times New Roman" w:hAnsi="Times New Roman"/>
              </w:rPr>
              <w:t>x2</w:t>
            </w:r>
            <w:commentRangeEnd w:id="902"/>
            <w:r w:rsidR="0084327F">
              <w:rPr>
                <w:rStyle w:val="af3"/>
                <w:b w:val="0"/>
              </w:rPr>
              <w:commentReference w:id="902"/>
            </w:r>
          </w:p>
        </w:tc>
      </w:tr>
      <w:tr w:rsidR="00FD7B2A" w14:paraId="3E3B3D86" w14:textId="77777777" w:rsidTr="00BF786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tcW w:w="0" w:type="auto"/>
          </w:tcPr>
          <w:p w14:paraId="27F7B820" w14:textId="77777777" w:rsidR="00FD7B2A" w:rsidRDefault="00FD7B2A">
            <w:pPr>
              <w:jc w:val="both"/>
              <w:pPrChange w:id="906" w:author="제이펍 출판사" w:date="2021-03-14T15:57:00Z">
                <w:pPr>
                  <w:keepNext w:val="0"/>
                </w:pPr>
              </w:pPrChange>
            </w:pPr>
            <w:r w:rsidRPr="00ED4019">
              <w:rPr>
                <w:rFonts w:ascii="Times New Roman" w:hAnsi="Times New Roman"/>
              </w:rPr>
              <w:t>2008-01-01</w:t>
            </w:r>
          </w:p>
        </w:tc>
        <w:tc>
          <w:tcPr>
            <w:tcW w:w="0" w:type="auto"/>
          </w:tcPr>
          <w:p w14:paraId="655F6257" w14:textId="77777777" w:rsidR="00FD7B2A" w:rsidRDefault="00FD7B2A">
            <w:pPr>
              <w:jc w:val="both"/>
              <w:pPrChange w:id="907" w:author="제이펍 출판사" w:date="2021-03-14T15:57:00Z">
                <w:pPr>
                  <w:keepNext w:val="0"/>
                </w:pPr>
              </w:pPrChange>
            </w:pPr>
            <w:r w:rsidRPr="00ED4019">
              <w:rPr>
                <w:rFonts w:ascii="Times New Roman" w:hAnsi="Times New Roman"/>
              </w:rPr>
              <w:t>1</w:t>
            </w:r>
          </w:p>
        </w:tc>
        <w:tc>
          <w:tcPr>
            <w:tcW w:w="0" w:type="auto"/>
          </w:tcPr>
          <w:p w14:paraId="174C7EB9" w14:textId="77777777" w:rsidR="00FD7B2A" w:rsidRDefault="00FD7B2A">
            <w:pPr>
              <w:jc w:val="both"/>
              <w:pPrChange w:id="908" w:author="제이펍 출판사" w:date="2021-03-14T15:57:00Z">
                <w:pPr>
                  <w:keepNext w:val="0"/>
                </w:pPr>
              </w:pPrChange>
            </w:pPr>
            <w:r w:rsidRPr="00ED4019">
              <w:rPr>
                <w:rFonts w:ascii="Times New Roman" w:hAnsi="Times New Roman"/>
              </w:rPr>
              <w:t>-1.68231709</w:t>
            </w:r>
          </w:p>
        </w:tc>
        <w:tc>
          <w:tcPr>
            <w:tcW w:w="0" w:type="auto"/>
          </w:tcPr>
          <w:p w14:paraId="6CA62DE3" w14:textId="77777777" w:rsidR="00FD7B2A" w:rsidRDefault="00FD7B2A">
            <w:pPr>
              <w:jc w:val="both"/>
              <w:pPrChange w:id="909" w:author="제이펍 출판사" w:date="2021-03-14T15:57:00Z">
                <w:pPr>
                  <w:keepNext w:val="0"/>
                </w:pPr>
              </w:pPrChange>
            </w:pPr>
            <w:r w:rsidRPr="00ED4019">
              <w:rPr>
                <w:rFonts w:ascii="Times New Roman" w:hAnsi="Times New Roman"/>
              </w:rPr>
              <w:t>a</w:t>
            </w:r>
          </w:p>
        </w:tc>
      </w:tr>
      <w:tr w:rsidR="00FD7B2A" w14:paraId="65AB488F" w14:textId="77777777" w:rsidTr="00BF7861">
        <w:trPr>
          <w:jc w:val="center"/>
        </w:trPr>
        <w:tc>
          <w:tcPr>
            <w:tcW w:w="0" w:type="auto"/>
          </w:tcPr>
          <w:p w14:paraId="01B4126D" w14:textId="77777777" w:rsidR="00FD7B2A" w:rsidRDefault="00FD7B2A">
            <w:pPr>
              <w:jc w:val="both"/>
              <w:pPrChange w:id="910" w:author="제이펍 출판사" w:date="2021-03-14T15:57:00Z">
                <w:pPr>
                  <w:keepNext w:val="0"/>
                </w:pPr>
              </w:pPrChange>
            </w:pPr>
            <w:r w:rsidRPr="00ED4019">
              <w:rPr>
                <w:rFonts w:ascii="Times New Roman" w:hAnsi="Times New Roman"/>
              </w:rPr>
              <w:t>2008-01-02</w:t>
            </w:r>
          </w:p>
        </w:tc>
        <w:tc>
          <w:tcPr>
            <w:tcW w:w="0" w:type="auto"/>
          </w:tcPr>
          <w:p w14:paraId="7433A3C8" w14:textId="77777777" w:rsidR="00FD7B2A" w:rsidRDefault="00FD7B2A">
            <w:pPr>
              <w:jc w:val="both"/>
              <w:pPrChange w:id="911" w:author="제이펍 출판사" w:date="2021-03-14T15:57:00Z">
                <w:pPr>
                  <w:keepNext w:val="0"/>
                </w:pPr>
              </w:pPrChange>
            </w:pPr>
            <w:r w:rsidRPr="00ED4019">
              <w:rPr>
                <w:rFonts w:ascii="Times New Roman" w:hAnsi="Times New Roman"/>
              </w:rPr>
              <w:t>2</w:t>
            </w:r>
          </w:p>
        </w:tc>
        <w:tc>
          <w:tcPr>
            <w:tcW w:w="0" w:type="auto"/>
          </w:tcPr>
          <w:p w14:paraId="7C1F14BC" w14:textId="77777777" w:rsidR="00FD7B2A" w:rsidRDefault="00FD7B2A">
            <w:pPr>
              <w:jc w:val="both"/>
              <w:pPrChange w:id="912" w:author="제이펍 출판사" w:date="2021-03-14T15:57:00Z">
                <w:pPr>
                  <w:keepNext w:val="0"/>
                </w:pPr>
              </w:pPrChange>
            </w:pPr>
            <w:r w:rsidRPr="00ED4019">
              <w:rPr>
                <w:rFonts w:ascii="Times New Roman" w:hAnsi="Times New Roman"/>
              </w:rPr>
              <w:t>0.63976279</w:t>
            </w:r>
          </w:p>
        </w:tc>
        <w:tc>
          <w:tcPr>
            <w:tcW w:w="0" w:type="auto"/>
          </w:tcPr>
          <w:p w14:paraId="4F6B6269" w14:textId="77777777" w:rsidR="00FD7B2A" w:rsidRDefault="00FD7B2A">
            <w:pPr>
              <w:jc w:val="both"/>
              <w:pPrChange w:id="913" w:author="제이펍 출판사" w:date="2021-03-14T15:57:00Z">
                <w:pPr>
                  <w:keepNext w:val="0"/>
                </w:pPr>
              </w:pPrChange>
            </w:pPr>
            <w:r w:rsidRPr="00ED4019">
              <w:rPr>
                <w:rFonts w:ascii="Times New Roman" w:hAnsi="Times New Roman"/>
              </w:rPr>
              <w:t>a</w:t>
            </w:r>
          </w:p>
        </w:tc>
      </w:tr>
      <w:tr w:rsidR="00FD7B2A" w14:paraId="7EA89480" w14:textId="77777777" w:rsidTr="00BF786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tcW w:w="0" w:type="auto"/>
          </w:tcPr>
          <w:p w14:paraId="770B7DCC" w14:textId="77777777" w:rsidR="00FD7B2A" w:rsidRDefault="00FD7B2A">
            <w:pPr>
              <w:jc w:val="both"/>
              <w:pPrChange w:id="914" w:author="제이펍 출판사" w:date="2021-03-14T15:57:00Z">
                <w:pPr>
                  <w:keepNext w:val="0"/>
                </w:pPr>
              </w:pPrChange>
            </w:pPr>
            <w:r w:rsidRPr="00ED4019">
              <w:rPr>
                <w:rFonts w:ascii="Times New Roman" w:hAnsi="Times New Roman"/>
              </w:rPr>
              <w:t>2008-01-03</w:t>
            </w:r>
          </w:p>
        </w:tc>
        <w:tc>
          <w:tcPr>
            <w:tcW w:w="0" w:type="auto"/>
          </w:tcPr>
          <w:p w14:paraId="0EE5F1E0" w14:textId="77777777" w:rsidR="00FD7B2A" w:rsidRDefault="00FD7B2A">
            <w:pPr>
              <w:jc w:val="both"/>
              <w:pPrChange w:id="915" w:author="제이펍 출판사" w:date="2021-03-14T15:57:00Z">
                <w:pPr>
                  <w:keepNext w:val="0"/>
                </w:pPr>
              </w:pPrChange>
            </w:pPr>
            <w:r w:rsidRPr="00ED4019">
              <w:rPr>
                <w:rFonts w:ascii="Times New Roman" w:hAnsi="Times New Roman"/>
              </w:rPr>
              <w:t>3</w:t>
            </w:r>
          </w:p>
        </w:tc>
        <w:tc>
          <w:tcPr>
            <w:tcW w:w="0" w:type="auto"/>
          </w:tcPr>
          <w:p w14:paraId="267CCE1B" w14:textId="77777777" w:rsidR="00FD7B2A" w:rsidRDefault="00FD7B2A">
            <w:pPr>
              <w:jc w:val="both"/>
              <w:pPrChange w:id="916" w:author="제이펍 출판사" w:date="2021-03-14T15:57:00Z">
                <w:pPr>
                  <w:keepNext w:val="0"/>
                </w:pPr>
              </w:pPrChange>
            </w:pPr>
            <w:r w:rsidRPr="00ED4019">
              <w:rPr>
                <w:rFonts w:ascii="Times New Roman" w:hAnsi="Times New Roman"/>
              </w:rPr>
              <w:t>2.09829689</w:t>
            </w:r>
          </w:p>
        </w:tc>
        <w:tc>
          <w:tcPr>
            <w:tcW w:w="0" w:type="auto"/>
          </w:tcPr>
          <w:p w14:paraId="1CFBB056" w14:textId="77777777" w:rsidR="00FD7B2A" w:rsidRDefault="00FD7B2A">
            <w:pPr>
              <w:jc w:val="both"/>
              <w:pPrChange w:id="917" w:author="제이펍 출판사" w:date="2021-03-14T15:57:00Z">
                <w:pPr>
                  <w:keepNext w:val="0"/>
                </w:pPr>
              </w:pPrChange>
            </w:pPr>
            <w:r w:rsidRPr="00ED4019">
              <w:rPr>
                <w:rFonts w:ascii="Times New Roman" w:hAnsi="Times New Roman"/>
              </w:rPr>
              <w:t>a</w:t>
            </w:r>
          </w:p>
        </w:tc>
      </w:tr>
      <w:tr w:rsidR="00FD7B2A" w14:paraId="3B78848A" w14:textId="77777777" w:rsidTr="00BF7861">
        <w:trPr>
          <w:jc w:val="center"/>
        </w:trPr>
        <w:tc>
          <w:tcPr>
            <w:tcW w:w="0" w:type="auto"/>
          </w:tcPr>
          <w:p w14:paraId="2455FAB9" w14:textId="77777777" w:rsidR="00FD7B2A" w:rsidRDefault="00FD7B2A">
            <w:pPr>
              <w:jc w:val="both"/>
              <w:pPrChange w:id="918" w:author="제이펍 출판사" w:date="2021-03-14T15:57:00Z">
                <w:pPr>
                  <w:keepNext w:val="0"/>
                </w:pPr>
              </w:pPrChange>
            </w:pPr>
            <w:r w:rsidRPr="00ED4019">
              <w:rPr>
                <w:rFonts w:ascii="Times New Roman" w:hAnsi="Times New Roman"/>
              </w:rPr>
              <w:t>2008-01-04</w:t>
            </w:r>
          </w:p>
        </w:tc>
        <w:tc>
          <w:tcPr>
            <w:tcW w:w="0" w:type="auto"/>
          </w:tcPr>
          <w:p w14:paraId="11804761" w14:textId="77777777" w:rsidR="00FD7B2A" w:rsidRDefault="00FD7B2A">
            <w:pPr>
              <w:jc w:val="both"/>
              <w:pPrChange w:id="919" w:author="제이펍 출판사" w:date="2021-03-14T15:57:00Z">
                <w:pPr>
                  <w:keepNext w:val="0"/>
                </w:pPr>
              </w:pPrChange>
            </w:pPr>
            <w:r w:rsidRPr="00ED4019">
              <w:rPr>
                <w:rFonts w:ascii="Times New Roman" w:hAnsi="Times New Roman"/>
              </w:rPr>
              <w:t>4</w:t>
            </w:r>
          </w:p>
        </w:tc>
        <w:tc>
          <w:tcPr>
            <w:tcW w:w="0" w:type="auto"/>
          </w:tcPr>
          <w:p w14:paraId="013F0240" w14:textId="77777777" w:rsidR="00FD7B2A" w:rsidRDefault="00FD7B2A">
            <w:pPr>
              <w:jc w:val="both"/>
              <w:pPrChange w:id="920" w:author="제이펍 출판사" w:date="2021-03-14T15:57:00Z">
                <w:pPr>
                  <w:keepNext w:val="0"/>
                </w:pPr>
              </w:pPrChange>
            </w:pPr>
            <w:r w:rsidRPr="00ED4019">
              <w:rPr>
                <w:rFonts w:ascii="Times New Roman" w:hAnsi="Times New Roman"/>
              </w:rPr>
              <w:t>-0.70308962</w:t>
            </w:r>
          </w:p>
        </w:tc>
        <w:tc>
          <w:tcPr>
            <w:tcW w:w="0" w:type="auto"/>
          </w:tcPr>
          <w:p w14:paraId="6945F297" w14:textId="77777777" w:rsidR="00FD7B2A" w:rsidRDefault="00FD7B2A">
            <w:pPr>
              <w:jc w:val="both"/>
              <w:pPrChange w:id="921" w:author="제이펍 출판사" w:date="2021-03-14T15:57:00Z">
                <w:pPr>
                  <w:keepNext w:val="0"/>
                </w:pPr>
              </w:pPrChange>
            </w:pPr>
            <w:r w:rsidRPr="00ED4019">
              <w:rPr>
                <w:rFonts w:ascii="Times New Roman" w:hAnsi="Times New Roman"/>
              </w:rPr>
              <w:t>a</w:t>
            </w:r>
          </w:p>
        </w:tc>
      </w:tr>
      <w:tr w:rsidR="00FD7B2A" w14:paraId="20A5B07D" w14:textId="77777777" w:rsidTr="00BF786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tcW w:w="0" w:type="auto"/>
          </w:tcPr>
          <w:p w14:paraId="198186D7" w14:textId="77777777" w:rsidR="00FD7B2A" w:rsidRDefault="00FD7B2A">
            <w:pPr>
              <w:jc w:val="both"/>
              <w:pPrChange w:id="922" w:author="제이펍 출판사" w:date="2021-03-14T15:57:00Z">
                <w:pPr>
                  <w:keepNext w:val="0"/>
                </w:pPr>
              </w:pPrChange>
            </w:pPr>
            <w:r w:rsidRPr="00ED4019">
              <w:rPr>
                <w:rFonts w:ascii="Times New Roman" w:hAnsi="Times New Roman"/>
              </w:rPr>
              <w:t>2008-01-05</w:t>
            </w:r>
          </w:p>
        </w:tc>
        <w:tc>
          <w:tcPr>
            <w:tcW w:w="0" w:type="auto"/>
          </w:tcPr>
          <w:p w14:paraId="191E9E61" w14:textId="77777777" w:rsidR="00FD7B2A" w:rsidRDefault="00FD7B2A">
            <w:pPr>
              <w:jc w:val="both"/>
              <w:pPrChange w:id="923" w:author="제이펍 출판사" w:date="2021-03-14T15:57:00Z">
                <w:pPr>
                  <w:keepNext w:val="0"/>
                </w:pPr>
              </w:pPrChange>
            </w:pPr>
            <w:r w:rsidRPr="00ED4019">
              <w:rPr>
                <w:rFonts w:ascii="Times New Roman" w:hAnsi="Times New Roman"/>
              </w:rPr>
              <w:t>5</w:t>
            </w:r>
          </w:p>
        </w:tc>
        <w:tc>
          <w:tcPr>
            <w:tcW w:w="0" w:type="auto"/>
          </w:tcPr>
          <w:p w14:paraId="46AEB286" w14:textId="77777777" w:rsidR="00FD7B2A" w:rsidRDefault="00FD7B2A">
            <w:pPr>
              <w:jc w:val="both"/>
              <w:pPrChange w:id="924" w:author="제이펍 출판사" w:date="2021-03-14T15:57:00Z">
                <w:pPr>
                  <w:keepNext w:val="0"/>
                </w:pPr>
              </w:pPrChange>
            </w:pPr>
            <w:r w:rsidRPr="00ED4019">
              <w:rPr>
                <w:rFonts w:ascii="Times New Roman" w:hAnsi="Times New Roman"/>
              </w:rPr>
              <w:t>-2.41780887</w:t>
            </w:r>
          </w:p>
        </w:tc>
        <w:tc>
          <w:tcPr>
            <w:tcW w:w="0" w:type="auto"/>
          </w:tcPr>
          <w:p w14:paraId="37039CDE" w14:textId="77777777" w:rsidR="00FD7B2A" w:rsidRDefault="00FD7B2A">
            <w:pPr>
              <w:jc w:val="both"/>
              <w:pPrChange w:id="925" w:author="제이펍 출판사" w:date="2021-03-14T15:57:00Z">
                <w:pPr>
                  <w:keepNext w:val="0"/>
                </w:pPr>
              </w:pPrChange>
            </w:pPr>
            <w:r w:rsidRPr="00ED4019">
              <w:rPr>
                <w:rFonts w:ascii="Times New Roman" w:hAnsi="Times New Roman"/>
              </w:rPr>
              <w:t>a</w:t>
            </w:r>
          </w:p>
        </w:tc>
      </w:tr>
      <w:tr w:rsidR="00FD7B2A" w14:paraId="12E58632" w14:textId="77777777" w:rsidTr="00BF7861">
        <w:trPr>
          <w:jc w:val="center"/>
        </w:trPr>
        <w:tc>
          <w:tcPr>
            <w:tcW w:w="0" w:type="auto"/>
          </w:tcPr>
          <w:p w14:paraId="0F707BF6" w14:textId="77777777" w:rsidR="00FD7B2A" w:rsidRDefault="00FD7B2A">
            <w:pPr>
              <w:jc w:val="both"/>
              <w:pPrChange w:id="926" w:author="제이펍 출판사" w:date="2021-03-14T15:57:00Z">
                <w:pPr>
                  <w:keepNext w:val="0"/>
                </w:pPr>
              </w:pPrChange>
            </w:pPr>
            <w:r w:rsidRPr="00ED4019">
              <w:rPr>
                <w:rFonts w:ascii="Times New Roman" w:hAnsi="Times New Roman"/>
              </w:rPr>
              <w:t>2008-01-06</w:t>
            </w:r>
          </w:p>
        </w:tc>
        <w:tc>
          <w:tcPr>
            <w:tcW w:w="0" w:type="auto"/>
          </w:tcPr>
          <w:p w14:paraId="695049F5" w14:textId="77777777" w:rsidR="00FD7B2A" w:rsidRDefault="00FD7B2A">
            <w:pPr>
              <w:jc w:val="both"/>
              <w:pPrChange w:id="927" w:author="제이펍 출판사" w:date="2021-03-14T15:57:00Z">
                <w:pPr>
                  <w:keepNext w:val="0"/>
                </w:pPr>
              </w:pPrChange>
            </w:pPr>
            <w:r w:rsidRPr="00ED4019">
              <w:rPr>
                <w:rFonts w:ascii="Times New Roman" w:hAnsi="Times New Roman"/>
              </w:rPr>
              <w:t>6</w:t>
            </w:r>
          </w:p>
        </w:tc>
        <w:tc>
          <w:tcPr>
            <w:tcW w:w="0" w:type="auto"/>
          </w:tcPr>
          <w:p w14:paraId="483221AE" w14:textId="77777777" w:rsidR="00FD7B2A" w:rsidRDefault="00FD7B2A">
            <w:pPr>
              <w:jc w:val="both"/>
              <w:pPrChange w:id="928" w:author="제이펍 출판사" w:date="2021-03-14T15:57:00Z">
                <w:pPr>
                  <w:keepNext w:val="0"/>
                </w:pPr>
              </w:pPrChange>
            </w:pPr>
            <w:r w:rsidRPr="00ED4019">
              <w:rPr>
                <w:rFonts w:ascii="Times New Roman" w:hAnsi="Times New Roman"/>
              </w:rPr>
              <w:t>-1.19424856</w:t>
            </w:r>
          </w:p>
        </w:tc>
        <w:tc>
          <w:tcPr>
            <w:tcW w:w="0" w:type="auto"/>
          </w:tcPr>
          <w:p w14:paraId="4642FCB5" w14:textId="77777777" w:rsidR="00FD7B2A" w:rsidRDefault="00FD7B2A">
            <w:pPr>
              <w:jc w:val="both"/>
              <w:pPrChange w:id="929" w:author="제이펍 출판사" w:date="2021-03-14T15:57:00Z">
                <w:pPr>
                  <w:keepNext w:val="0"/>
                </w:pPr>
              </w:pPrChange>
            </w:pPr>
            <w:r w:rsidRPr="00ED4019">
              <w:rPr>
                <w:rFonts w:ascii="Times New Roman" w:hAnsi="Times New Roman"/>
              </w:rPr>
              <w:t>a</w:t>
            </w:r>
          </w:p>
        </w:tc>
      </w:tr>
      <w:tr w:rsidR="00FD7B2A" w14:paraId="127659FA" w14:textId="77777777" w:rsidTr="00BF786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tcW w:w="0" w:type="auto"/>
          </w:tcPr>
          <w:p w14:paraId="0A59E8DC" w14:textId="77777777" w:rsidR="00FD7B2A" w:rsidRDefault="00FD7B2A">
            <w:pPr>
              <w:jc w:val="both"/>
              <w:pPrChange w:id="930" w:author="제이펍 출판사" w:date="2021-03-14T15:57:00Z">
                <w:pPr>
                  <w:keepNext w:val="0"/>
                </w:pPr>
              </w:pPrChange>
            </w:pPr>
            <w:r w:rsidRPr="00ED4019">
              <w:rPr>
                <w:rFonts w:ascii="Times New Roman" w:hAnsi="Times New Roman"/>
              </w:rPr>
              <w:t>2008-01-07</w:t>
            </w:r>
          </w:p>
        </w:tc>
        <w:tc>
          <w:tcPr>
            <w:tcW w:w="0" w:type="auto"/>
          </w:tcPr>
          <w:p w14:paraId="3646F858" w14:textId="77777777" w:rsidR="00FD7B2A" w:rsidRDefault="00FD7B2A">
            <w:pPr>
              <w:jc w:val="both"/>
              <w:pPrChange w:id="931" w:author="제이펍 출판사" w:date="2021-03-14T15:57:00Z">
                <w:pPr>
                  <w:keepNext w:val="0"/>
                </w:pPr>
              </w:pPrChange>
            </w:pPr>
            <w:r w:rsidRPr="00ED4019">
              <w:rPr>
                <w:rFonts w:ascii="Times New Roman" w:hAnsi="Times New Roman"/>
              </w:rPr>
              <w:t>7</w:t>
            </w:r>
          </w:p>
        </w:tc>
        <w:tc>
          <w:tcPr>
            <w:tcW w:w="0" w:type="auto"/>
          </w:tcPr>
          <w:p w14:paraId="5BB21931" w14:textId="77777777" w:rsidR="00FD7B2A" w:rsidRDefault="00FD7B2A">
            <w:pPr>
              <w:jc w:val="both"/>
              <w:pPrChange w:id="932" w:author="제이펍 출판사" w:date="2021-03-14T15:57:00Z">
                <w:pPr>
                  <w:keepNext w:val="0"/>
                </w:pPr>
              </w:pPrChange>
            </w:pPr>
            <w:r w:rsidRPr="00ED4019">
              <w:rPr>
                <w:rFonts w:ascii="Times New Roman" w:hAnsi="Times New Roman"/>
              </w:rPr>
              <w:t>0.22373477</w:t>
            </w:r>
          </w:p>
        </w:tc>
        <w:tc>
          <w:tcPr>
            <w:tcW w:w="0" w:type="auto"/>
          </w:tcPr>
          <w:p w14:paraId="5A7D42BE" w14:textId="77777777" w:rsidR="00FD7B2A" w:rsidRDefault="00FD7B2A">
            <w:pPr>
              <w:jc w:val="both"/>
              <w:pPrChange w:id="933" w:author="제이펍 출판사" w:date="2021-03-14T15:57:00Z">
                <w:pPr>
                  <w:keepNext w:val="0"/>
                </w:pPr>
              </w:pPrChange>
            </w:pPr>
            <w:r w:rsidRPr="00ED4019">
              <w:rPr>
                <w:rFonts w:ascii="Times New Roman" w:hAnsi="Times New Roman"/>
              </w:rPr>
              <w:t>a</w:t>
            </w:r>
          </w:p>
        </w:tc>
      </w:tr>
      <w:tr w:rsidR="00FD7B2A" w14:paraId="2E71263B" w14:textId="77777777" w:rsidTr="00BF7861">
        <w:trPr>
          <w:jc w:val="center"/>
        </w:trPr>
        <w:tc>
          <w:tcPr>
            <w:tcW w:w="0" w:type="auto"/>
          </w:tcPr>
          <w:p w14:paraId="61669553" w14:textId="77777777" w:rsidR="00FD7B2A" w:rsidRDefault="00FD7B2A">
            <w:pPr>
              <w:jc w:val="both"/>
              <w:pPrChange w:id="934" w:author="제이펍 출판사" w:date="2021-03-14T15:57:00Z">
                <w:pPr>
                  <w:keepNext w:val="0"/>
                </w:pPr>
              </w:pPrChange>
            </w:pPr>
            <w:r w:rsidRPr="00ED4019">
              <w:rPr>
                <w:rFonts w:ascii="Times New Roman" w:hAnsi="Times New Roman"/>
              </w:rPr>
              <w:t>2008-01-08</w:t>
            </w:r>
          </w:p>
        </w:tc>
        <w:tc>
          <w:tcPr>
            <w:tcW w:w="0" w:type="auto"/>
          </w:tcPr>
          <w:p w14:paraId="377B7243" w14:textId="77777777" w:rsidR="00FD7B2A" w:rsidRDefault="00FD7B2A">
            <w:pPr>
              <w:jc w:val="both"/>
              <w:pPrChange w:id="935" w:author="제이펍 출판사" w:date="2021-03-14T15:57:00Z">
                <w:pPr>
                  <w:keepNext w:val="0"/>
                </w:pPr>
              </w:pPrChange>
            </w:pPr>
            <w:r w:rsidRPr="00ED4019">
              <w:rPr>
                <w:rFonts w:ascii="Times New Roman" w:hAnsi="Times New Roman"/>
              </w:rPr>
              <w:t>8</w:t>
            </w:r>
          </w:p>
        </w:tc>
        <w:tc>
          <w:tcPr>
            <w:tcW w:w="0" w:type="auto"/>
          </w:tcPr>
          <w:p w14:paraId="15DB3767" w14:textId="77777777" w:rsidR="00FD7B2A" w:rsidRDefault="00FD7B2A">
            <w:pPr>
              <w:jc w:val="both"/>
              <w:pPrChange w:id="936" w:author="제이펍 출판사" w:date="2021-03-14T15:57:00Z">
                <w:pPr>
                  <w:keepNext w:val="0"/>
                </w:pPr>
              </w:pPrChange>
            </w:pPr>
            <w:r w:rsidRPr="00ED4019">
              <w:rPr>
                <w:rFonts w:ascii="Times New Roman" w:hAnsi="Times New Roman"/>
              </w:rPr>
              <w:t>-0.49181182</w:t>
            </w:r>
          </w:p>
        </w:tc>
        <w:tc>
          <w:tcPr>
            <w:tcW w:w="0" w:type="auto"/>
          </w:tcPr>
          <w:p w14:paraId="15E933B3" w14:textId="77777777" w:rsidR="00FD7B2A" w:rsidRDefault="00FD7B2A">
            <w:pPr>
              <w:jc w:val="both"/>
              <w:pPrChange w:id="937" w:author="제이펍 출판사" w:date="2021-03-14T15:57:00Z">
                <w:pPr>
                  <w:keepNext w:val="0"/>
                </w:pPr>
              </w:pPrChange>
            </w:pPr>
            <w:r w:rsidRPr="00ED4019">
              <w:rPr>
                <w:rFonts w:ascii="Times New Roman" w:hAnsi="Times New Roman"/>
              </w:rPr>
              <w:t>a</w:t>
            </w:r>
          </w:p>
        </w:tc>
      </w:tr>
      <w:tr w:rsidR="00FD7B2A" w14:paraId="24708790" w14:textId="77777777" w:rsidTr="00BF786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tcW w:w="0" w:type="auto"/>
          </w:tcPr>
          <w:p w14:paraId="45D474DC" w14:textId="77777777" w:rsidR="00FD7B2A" w:rsidRDefault="00FD7B2A">
            <w:pPr>
              <w:jc w:val="both"/>
              <w:pPrChange w:id="938" w:author="제이펍 출판사" w:date="2021-03-14T15:57:00Z">
                <w:pPr>
                  <w:keepNext w:val="0"/>
                </w:pPr>
              </w:pPrChange>
            </w:pPr>
            <w:r w:rsidRPr="00ED4019">
              <w:rPr>
                <w:rFonts w:ascii="Times New Roman" w:hAnsi="Times New Roman"/>
              </w:rPr>
              <w:t>2008-01-09</w:t>
            </w:r>
          </w:p>
        </w:tc>
        <w:tc>
          <w:tcPr>
            <w:tcW w:w="0" w:type="auto"/>
          </w:tcPr>
          <w:p w14:paraId="0293E415" w14:textId="77777777" w:rsidR="00FD7B2A" w:rsidRDefault="00FD7B2A">
            <w:pPr>
              <w:jc w:val="both"/>
              <w:pPrChange w:id="939" w:author="제이펍 출판사" w:date="2021-03-14T15:57:00Z">
                <w:pPr>
                  <w:keepNext w:val="0"/>
                </w:pPr>
              </w:pPrChange>
            </w:pPr>
            <w:r w:rsidRPr="00ED4019">
              <w:rPr>
                <w:rFonts w:ascii="Times New Roman" w:hAnsi="Times New Roman"/>
              </w:rPr>
              <w:t>9</w:t>
            </w:r>
          </w:p>
        </w:tc>
        <w:tc>
          <w:tcPr>
            <w:tcW w:w="0" w:type="auto"/>
          </w:tcPr>
          <w:p w14:paraId="7EA1AA07" w14:textId="77777777" w:rsidR="00FD7B2A" w:rsidRDefault="00FD7B2A">
            <w:pPr>
              <w:jc w:val="both"/>
              <w:pPrChange w:id="940" w:author="제이펍 출판사" w:date="2021-03-14T15:57:00Z">
                <w:pPr>
                  <w:keepNext w:val="0"/>
                </w:pPr>
              </w:pPrChange>
            </w:pPr>
            <w:r w:rsidRPr="00ED4019">
              <w:rPr>
                <w:rFonts w:ascii="Times New Roman" w:hAnsi="Times New Roman"/>
              </w:rPr>
              <w:t>-0.05175469</w:t>
            </w:r>
          </w:p>
        </w:tc>
        <w:tc>
          <w:tcPr>
            <w:tcW w:w="0" w:type="auto"/>
          </w:tcPr>
          <w:p w14:paraId="1B04DBCA" w14:textId="77777777" w:rsidR="00FD7B2A" w:rsidRDefault="00FD7B2A">
            <w:pPr>
              <w:jc w:val="both"/>
              <w:pPrChange w:id="941" w:author="제이펍 출판사" w:date="2021-03-14T15:57:00Z">
                <w:pPr>
                  <w:keepNext w:val="0"/>
                </w:pPr>
              </w:pPrChange>
            </w:pPr>
            <w:r w:rsidRPr="00ED4019">
              <w:rPr>
                <w:rFonts w:ascii="Times New Roman" w:hAnsi="Times New Roman"/>
              </w:rPr>
              <w:t>a</w:t>
            </w:r>
          </w:p>
        </w:tc>
      </w:tr>
      <w:tr w:rsidR="00FD7B2A" w:rsidRPr="00ED4019" w14:paraId="4F3E400D" w14:textId="77777777" w:rsidTr="00BF7861">
        <w:trPr>
          <w:jc w:val="center"/>
        </w:trPr>
        <w:tc>
          <w:tcPr>
            <w:tcW w:w="0" w:type="auto"/>
          </w:tcPr>
          <w:p w14:paraId="0C0D551D" w14:textId="77777777" w:rsidR="00FD7B2A" w:rsidRDefault="00FD7B2A">
            <w:pPr>
              <w:jc w:val="both"/>
              <w:pPrChange w:id="942" w:author="제이펍 출판사" w:date="2021-03-14T15:57:00Z">
                <w:pPr>
                  <w:keepNext w:val="0"/>
                </w:pPr>
              </w:pPrChange>
            </w:pPr>
            <w:r w:rsidRPr="00ED4019">
              <w:rPr>
                <w:rFonts w:ascii="Times New Roman" w:hAnsi="Times New Roman"/>
              </w:rPr>
              <w:t>2008-01-10</w:t>
            </w:r>
          </w:p>
        </w:tc>
        <w:tc>
          <w:tcPr>
            <w:tcW w:w="0" w:type="auto"/>
          </w:tcPr>
          <w:p w14:paraId="7686FD0B" w14:textId="77777777" w:rsidR="00FD7B2A" w:rsidRDefault="00FD7B2A">
            <w:pPr>
              <w:jc w:val="both"/>
              <w:pPrChange w:id="943" w:author="제이펍 출판사" w:date="2021-03-14T15:57:00Z">
                <w:pPr>
                  <w:keepNext w:val="0"/>
                </w:pPr>
              </w:pPrChange>
            </w:pPr>
            <w:r w:rsidRPr="00ED4019">
              <w:rPr>
                <w:rFonts w:ascii="Times New Roman" w:hAnsi="Times New Roman"/>
              </w:rPr>
              <w:t>10</w:t>
            </w:r>
          </w:p>
        </w:tc>
        <w:tc>
          <w:tcPr>
            <w:tcW w:w="0" w:type="auto"/>
          </w:tcPr>
          <w:p w14:paraId="33A68216" w14:textId="77777777" w:rsidR="00FD7B2A" w:rsidRDefault="00FD7B2A">
            <w:pPr>
              <w:jc w:val="both"/>
              <w:pPrChange w:id="944" w:author="제이펍 출판사" w:date="2021-03-14T15:57:00Z">
                <w:pPr>
                  <w:keepNext w:val="0"/>
                </w:pPr>
              </w:pPrChange>
            </w:pPr>
            <w:r w:rsidRPr="00ED4019">
              <w:rPr>
                <w:rFonts w:ascii="Times New Roman" w:hAnsi="Times New Roman"/>
              </w:rPr>
              <w:t>-1.38208444</w:t>
            </w:r>
          </w:p>
        </w:tc>
        <w:tc>
          <w:tcPr>
            <w:tcW w:w="0" w:type="auto"/>
          </w:tcPr>
          <w:p w14:paraId="15D95FD6" w14:textId="77777777" w:rsidR="00FD7B2A" w:rsidRPr="00ED4019" w:rsidRDefault="00FD7B2A">
            <w:pPr>
              <w:jc w:val="both"/>
              <w:rPr>
                <w:rFonts w:ascii="Times New Roman" w:hAnsi="Times New Roman"/>
              </w:rPr>
              <w:pPrChange w:id="945" w:author="제이펍 출판사" w:date="2021-03-14T15:57:00Z">
                <w:pPr>
                  <w:keepNext w:val="0"/>
                </w:pPr>
              </w:pPrChange>
            </w:pPr>
            <w:r w:rsidRPr="00ED4019">
              <w:rPr>
                <w:rFonts w:ascii="Times New Roman" w:hAnsi="Times New Roman"/>
              </w:rPr>
              <w:t>a</w:t>
            </w:r>
          </w:p>
        </w:tc>
      </w:tr>
    </w:tbl>
    <w:p w14:paraId="222C0C1D" w14:textId="67F5C56A" w:rsidR="00FD7B2A" w:rsidRDefault="00FD7B2A">
      <w:pPr>
        <w:pStyle w:val="comment"/>
        <w:ind w:left="482"/>
        <w:jc w:val="both"/>
        <w:pPrChange w:id="946" w:author="제이펍 출판사" w:date="2021-03-14T15:57:00Z">
          <w:pPr>
            <w:pStyle w:val="comment"/>
            <w:ind w:left="482"/>
          </w:pPr>
        </w:pPrChange>
      </w:pPr>
      <w:del w:id="947" w:author="제이펍 출판사" w:date="2021-03-14T20:41:00Z">
        <w:r w:rsidDel="001B4014">
          <w:delText>코드설명</w:delText>
        </w:r>
      </w:del>
      <w:ins w:id="948" w:author="제이펍 출판사" w:date="2021-03-14T20:41:00Z">
        <w:r w:rsidR="001B4014">
          <w:t>코드 설명</w:t>
        </w:r>
      </w:ins>
    </w:p>
    <w:p w14:paraId="0ED982C3" w14:textId="0AF983EE" w:rsidR="00FD7B2A" w:rsidRDefault="00FD7B2A">
      <w:pPr>
        <w:pStyle w:val="comment"/>
        <w:numPr>
          <w:ilvl w:val="0"/>
          <w:numId w:val="4"/>
        </w:numPr>
        <w:jc w:val="both"/>
        <w:rPr>
          <w:lang w:eastAsia="ko-KR"/>
        </w:rPr>
        <w:pPrChange w:id="949" w:author="제이펍 출판사" w:date="2021-03-14T15:57:00Z">
          <w:pPr>
            <w:pStyle w:val="comment"/>
            <w:numPr>
              <w:numId w:val="4"/>
            </w:numPr>
            <w:ind w:left="842" w:hanging="360"/>
          </w:pPr>
        </w:pPrChange>
      </w:pPr>
      <w:r w:rsidRPr="00ED4019">
        <w:rPr>
          <w:rStyle w:val="VerbatimChar"/>
          <w:rFonts w:ascii="Times New Roman" w:hAnsi="Times New Roman"/>
          <w:lang w:eastAsia="ko-KR"/>
        </w:rPr>
        <w:t>tsibble</w:t>
      </w:r>
      <w:r>
        <w:rPr>
          <w:lang w:eastAsia="ko-KR"/>
        </w:rPr>
        <w:t xml:space="preserve">로 변환할 데이터 프레임 x를 생성. date </w:t>
      </w:r>
      <w:del w:id="950" w:author="제이펍 출판사" w:date="2021-03-14T20:19:00Z">
        <w:r w:rsidDel="00766301">
          <w:rPr>
            <w:lang w:eastAsia="ko-KR"/>
          </w:rPr>
          <w:delText>컬럼</w:delText>
        </w:r>
      </w:del>
      <w:ins w:id="951" w:author="제이펍 출판사" w:date="2021-03-14T20:19:00Z">
        <w:r w:rsidR="00766301">
          <w:rPr>
            <w:lang w:eastAsia="ko-KR"/>
          </w:rPr>
          <w:t>칼럼</w:t>
        </w:r>
      </w:ins>
      <w:r>
        <w:rPr>
          <w:lang w:eastAsia="ko-KR"/>
        </w:rPr>
        <w:t>은 ‘2008년 1월 1일’(</w:t>
      </w:r>
      <w:proofErr w:type="gramStart"/>
      <w:r w:rsidRPr="00ED4019">
        <w:rPr>
          <w:rStyle w:val="VerbatimChar"/>
          <w:rFonts w:ascii="Times New Roman" w:hAnsi="Times New Roman"/>
          <w:lang w:eastAsia="ko-KR"/>
        </w:rPr>
        <w:t>as.Data</w:t>
      </w:r>
      <w:proofErr w:type="gramEnd"/>
      <w:r w:rsidRPr="00ED4019">
        <w:rPr>
          <w:rStyle w:val="VerbatimChar"/>
          <w:rFonts w:ascii="Times New Roman" w:hAnsi="Times New Roman"/>
          <w:lang w:eastAsia="ko-KR"/>
        </w:rPr>
        <w:t>('2008-01-01')</w:t>
      </w:r>
      <w:r>
        <w:rPr>
          <w:lang w:eastAsia="ko-KR"/>
        </w:rPr>
        <w:t>)부터 10일</w:t>
      </w:r>
      <w:ins w:id="952" w:author="제이펍 출판사" w:date="2021-03-14T20:22:00Z">
        <w:r w:rsidR="00766301">
          <w:rPr>
            <w:rFonts w:hint="eastAsia"/>
            <w:lang w:eastAsia="ko-KR"/>
          </w:rPr>
          <w:t xml:space="preserve"> </w:t>
        </w:r>
      </w:ins>
      <w:r>
        <w:rPr>
          <w:lang w:eastAsia="ko-KR"/>
        </w:rPr>
        <w:t>후</w:t>
      </w:r>
      <w:del w:id="953" w:author="제이펍 출판사" w:date="2021-03-14T20:22:00Z">
        <w:r w:rsidDel="00766301">
          <w:rPr>
            <w:lang w:eastAsia="ko-KR"/>
          </w:rPr>
          <w:delText xml:space="preserve"> </w:delText>
        </w:r>
      </w:del>
      <w:r>
        <w:rPr>
          <w:lang w:eastAsia="ko-KR"/>
        </w:rPr>
        <w:t>까지( + 0:9)이고</w:t>
      </w:r>
      <w:ins w:id="954" w:author="제이펍 출판사" w:date="2021-03-14T20:22:00Z">
        <w:r w:rsidR="00766301">
          <w:rPr>
            <w:rFonts w:hint="eastAsia"/>
            <w:lang w:eastAsia="ko-KR"/>
          </w:rPr>
          <w:t>,</w:t>
        </w:r>
      </w:ins>
      <w:r>
        <w:rPr>
          <w:lang w:eastAsia="ko-KR"/>
        </w:rPr>
        <w:t xml:space="preserve"> id </w:t>
      </w:r>
      <w:del w:id="955" w:author="제이펍 출판사" w:date="2021-03-14T20:19:00Z">
        <w:r w:rsidDel="00766301">
          <w:rPr>
            <w:lang w:eastAsia="ko-KR"/>
          </w:rPr>
          <w:delText>컬럼</w:delText>
        </w:r>
      </w:del>
      <w:ins w:id="956" w:author="제이펍 출판사" w:date="2021-03-14T20:19:00Z">
        <w:r w:rsidR="00766301">
          <w:rPr>
            <w:lang w:eastAsia="ko-KR"/>
          </w:rPr>
          <w:t>칼럼</w:t>
        </w:r>
      </w:ins>
      <w:r>
        <w:rPr>
          <w:lang w:eastAsia="ko-KR"/>
        </w:rPr>
        <w:t>은 1부터 10까지(</w:t>
      </w:r>
      <w:r w:rsidRPr="00ED4019">
        <w:rPr>
          <w:rStyle w:val="VerbatimChar"/>
          <w:rFonts w:ascii="Times New Roman" w:hAnsi="Times New Roman"/>
          <w:lang w:eastAsia="ko-KR"/>
        </w:rPr>
        <w:t>1:10</w:t>
      </w:r>
      <w:r>
        <w:rPr>
          <w:lang w:eastAsia="ko-KR"/>
        </w:rPr>
        <w:t>), x1은 정규분포 랜덤값 10개(</w:t>
      </w:r>
      <w:r w:rsidRPr="00ED4019">
        <w:rPr>
          <w:rStyle w:val="VerbatimChar"/>
          <w:rFonts w:ascii="Times New Roman" w:hAnsi="Times New Roman"/>
          <w:lang w:eastAsia="ko-KR"/>
        </w:rPr>
        <w:t>rnorm(10)</w:t>
      </w:r>
      <w:r>
        <w:rPr>
          <w:lang w:eastAsia="ko-KR"/>
        </w:rPr>
        <w:t>), x2는 ‘a’</w:t>
      </w:r>
      <w:r w:rsidRPr="00ED4019">
        <w:rPr>
          <w:rStyle w:val="VerbatimChar"/>
          <w:rFonts w:ascii="Times New Roman" w:hAnsi="Times New Roman"/>
          <w:lang w:eastAsia="ko-KR"/>
        </w:rPr>
        <w:t>(rep('a', 10)</w:t>
      </w:r>
      <w:r>
        <w:rPr>
          <w:lang w:eastAsia="ko-KR"/>
        </w:rPr>
        <w:t>)로 채움</w:t>
      </w:r>
    </w:p>
    <w:p w14:paraId="497A3E98" w14:textId="3D20967A" w:rsidR="00FD7B2A" w:rsidRDefault="00FD7B2A">
      <w:pPr>
        <w:pStyle w:val="comment"/>
        <w:numPr>
          <w:ilvl w:val="0"/>
          <w:numId w:val="4"/>
        </w:numPr>
        <w:jc w:val="both"/>
        <w:pPrChange w:id="957" w:author="제이펍 출판사" w:date="2021-03-14T15:57:00Z">
          <w:pPr>
            <w:pStyle w:val="comment"/>
            <w:numPr>
              <w:numId w:val="4"/>
            </w:numPr>
            <w:ind w:left="842" w:hanging="360"/>
          </w:pPr>
        </w:pPrChange>
      </w:pPr>
      <w:r w:rsidRPr="00ED4019">
        <w:rPr>
          <w:rStyle w:val="VerbatimChar"/>
          <w:rFonts w:ascii="Times New Roman" w:hAnsi="Times New Roman"/>
        </w:rPr>
        <w:t>as.tsibble()</w:t>
      </w:r>
      <w:r>
        <w:t xml:space="preserve">로 x를 </w:t>
      </w:r>
      <w:r w:rsidRPr="00ED4019">
        <w:rPr>
          <w:rStyle w:val="VerbatimChar"/>
          <w:rFonts w:ascii="Times New Roman" w:hAnsi="Times New Roman"/>
        </w:rPr>
        <w:t>tsibble</w:t>
      </w:r>
      <w:r>
        <w:t>로 변환하는데</w:t>
      </w:r>
      <w:ins w:id="958" w:author="제이펍 출판사" w:date="2021-03-14T20:22:00Z">
        <w:r w:rsidR="00766301">
          <w:rPr>
            <w:rFonts w:hint="eastAsia"/>
            <w:lang w:eastAsia="ko-KR"/>
          </w:rPr>
          <w:t>,</w:t>
        </w:r>
      </w:ins>
      <w:r>
        <w:t xml:space="preserve"> key</w:t>
      </w:r>
      <w:ins w:id="959" w:author="제이펍 출판사" w:date="2021-03-14T20:22:00Z">
        <w:r w:rsidR="00766301">
          <w:t xml:space="preserve"> </w:t>
        </w:r>
      </w:ins>
      <w:r>
        <w:t>값은 id(</w:t>
      </w:r>
      <w:r w:rsidRPr="00ED4019">
        <w:rPr>
          <w:rStyle w:val="VerbatimChar"/>
          <w:rFonts w:ascii="Times New Roman" w:hAnsi="Times New Roman"/>
        </w:rPr>
        <w:t>key = id</w:t>
      </w:r>
      <w:r>
        <w:t>), index 값은 date(</w:t>
      </w:r>
      <w:r w:rsidRPr="00ED4019">
        <w:rPr>
          <w:rStyle w:val="VerbatimChar"/>
          <w:rFonts w:ascii="Times New Roman" w:hAnsi="Times New Roman"/>
        </w:rPr>
        <w:t>index = date</w:t>
      </w:r>
      <w:r>
        <w:t>)로 설정</w:t>
      </w:r>
      <w:del w:id="960" w:author="제이펍 출판사" w:date="2021-03-14T20:23:00Z">
        <w:r w:rsidDel="00766301">
          <w:delText>.</w:delText>
        </w:r>
      </w:del>
    </w:p>
    <w:p w14:paraId="71C01931" w14:textId="0D0E17AC" w:rsidR="00FD7B2A" w:rsidRDefault="00FD7B2A">
      <w:pPr>
        <w:pStyle w:val="comment"/>
        <w:numPr>
          <w:ilvl w:val="0"/>
          <w:numId w:val="4"/>
        </w:numPr>
        <w:jc w:val="both"/>
        <w:pPrChange w:id="961" w:author="제이펍 출판사" w:date="2021-03-14T15:57:00Z">
          <w:pPr>
            <w:pStyle w:val="comment"/>
            <w:numPr>
              <w:numId w:val="4"/>
            </w:numPr>
            <w:ind w:left="842" w:hanging="360"/>
          </w:pPr>
        </w:pPrChange>
      </w:pPr>
      <w:r w:rsidRPr="00ED4019">
        <w:rPr>
          <w:rStyle w:val="VerbatimChar"/>
          <w:rFonts w:ascii="Times New Roman" w:hAnsi="Times New Roman"/>
        </w:rPr>
        <w:t>as.tsibble()</w:t>
      </w:r>
      <w:r>
        <w:t xml:space="preserve">로 x를 </w:t>
      </w:r>
      <w:r w:rsidRPr="00ED4019">
        <w:rPr>
          <w:rStyle w:val="VerbatimChar"/>
          <w:rFonts w:ascii="Times New Roman" w:hAnsi="Times New Roman"/>
        </w:rPr>
        <w:t>tsibble</w:t>
      </w:r>
      <w:r>
        <w:t>로 변환하는데</w:t>
      </w:r>
      <w:ins w:id="962" w:author="제이펍 출판사" w:date="2021-03-14T20:22:00Z">
        <w:r w:rsidR="00766301">
          <w:rPr>
            <w:rFonts w:hint="eastAsia"/>
            <w:lang w:eastAsia="ko-KR"/>
          </w:rPr>
          <w:t>,</w:t>
        </w:r>
      </w:ins>
      <w:r>
        <w:t xml:space="preserve"> key</w:t>
      </w:r>
      <w:ins w:id="963" w:author="제이펍 출판사" w:date="2021-03-14T20:23:00Z">
        <w:r w:rsidR="00766301">
          <w:t xml:space="preserve"> </w:t>
        </w:r>
      </w:ins>
      <w:r>
        <w:t>값은 생략하고, index 값은 date(</w:t>
      </w:r>
      <w:r w:rsidRPr="00ED4019">
        <w:rPr>
          <w:rStyle w:val="VerbatimChar"/>
          <w:rFonts w:ascii="Times New Roman" w:hAnsi="Times New Roman"/>
        </w:rPr>
        <w:t>index = date</w:t>
      </w:r>
      <w:r>
        <w:t>)로 설정</w:t>
      </w:r>
      <w:del w:id="964" w:author="제이펍 출판사" w:date="2021-03-14T20:23:00Z">
        <w:r w:rsidDel="00766301">
          <w:delText>.</w:delText>
        </w:r>
      </w:del>
    </w:p>
    <w:p w14:paraId="7193740B" w14:textId="70EE8E09" w:rsidR="00FD7B2A" w:rsidRDefault="00766301">
      <w:pPr>
        <w:pStyle w:val="1"/>
        <w:numPr>
          <w:ilvl w:val="0"/>
          <w:numId w:val="0"/>
        </w:numPr>
        <w:jc w:val="both"/>
        <w:rPr>
          <w:lang w:eastAsia="ko-KR"/>
        </w:rPr>
        <w:pPrChange w:id="965" w:author="제이펍 출판사" w:date="2021-03-14T20:23:00Z">
          <w:pPr>
            <w:pStyle w:val="1"/>
          </w:pPr>
        </w:pPrChange>
      </w:pPr>
      <w:bookmarkStart w:id="966" w:name="시계열-데이터-import"/>
      <w:bookmarkEnd w:id="674"/>
      <w:bookmarkEnd w:id="798"/>
      <w:ins w:id="967" w:author="제이펍 출판사" w:date="2021-03-14T20:23:00Z">
        <w:r>
          <w:rPr>
            <w:rFonts w:hint="eastAsia"/>
            <w:lang w:eastAsia="ko-KR"/>
          </w:rPr>
          <w:t>2</w:t>
        </w:r>
        <w:r>
          <w:rPr>
            <w:lang w:eastAsia="ko-KR"/>
          </w:rPr>
          <w:t xml:space="preserve">.3 </w:t>
        </w:r>
      </w:ins>
      <w:r w:rsidR="00FD7B2A">
        <w:rPr>
          <w:lang w:eastAsia="ko-KR"/>
        </w:rPr>
        <w:t xml:space="preserve">시계열 데이터 </w:t>
      </w:r>
      <w:del w:id="968" w:author="user" w:date="2021-03-17T14:24:00Z">
        <w:r w:rsidR="00FD7B2A" w:rsidDel="005E785D">
          <w:rPr>
            <w:lang w:eastAsia="ko-KR"/>
          </w:rPr>
          <w:delText>Import</w:delText>
        </w:r>
      </w:del>
      <w:ins w:id="969" w:author="user" w:date="2021-03-17T14:24:00Z">
        <w:r w:rsidR="005E785D">
          <w:rPr>
            <w:rFonts w:hint="eastAsia"/>
            <w:lang w:eastAsia="ko-KR"/>
          </w:rPr>
          <w:t>i</w:t>
        </w:r>
        <w:r w:rsidR="005E785D">
          <w:rPr>
            <w:lang w:eastAsia="ko-KR"/>
          </w:rPr>
          <w:t>mport</w:t>
        </w:r>
      </w:ins>
    </w:p>
    <w:p w14:paraId="40D7C4F4" w14:textId="44C93ADE" w:rsidR="00FD7B2A" w:rsidRDefault="00FD7B2A" w:rsidP="00BF7861">
      <w:pPr>
        <w:jc w:val="both"/>
        <w:rPr>
          <w:ins w:id="970" w:author="제이펍 출판사" w:date="2021-03-14T20:24:00Z"/>
          <w:rFonts w:ascii="Times New Roman" w:hAnsi="Times New Roman"/>
          <w:lang w:eastAsia="ko-KR"/>
        </w:rPr>
      </w:pPr>
      <w:r w:rsidRPr="00ED4019">
        <w:rPr>
          <w:rFonts w:ascii="Times New Roman" w:hAnsi="Times New Roman"/>
          <w:lang w:eastAsia="ko-KR"/>
        </w:rPr>
        <w:t>시계열</w:t>
      </w:r>
      <w:del w:id="971" w:author="제이펍 출판사" w:date="2021-03-14T20:23:00Z">
        <w:r w:rsidRPr="00ED4019" w:rsidDel="00766301">
          <w:rPr>
            <w:rFonts w:ascii="Times New Roman" w:hAnsi="Times New Roman"/>
            <w:lang w:eastAsia="ko-KR"/>
          </w:rPr>
          <w:delText>(Time Series)</w:delText>
        </w:r>
      </w:del>
      <w:ins w:id="972" w:author="제이펍 출판사" w:date="2021-03-14T20:23:00Z">
        <w:r w:rsidR="00766301">
          <w:rPr>
            <w:rFonts w:ascii="Times New Roman" w:hAnsi="Times New Roman"/>
            <w:lang w:eastAsia="ko-KR"/>
          </w:rPr>
          <w:t xml:space="preserve"> </w:t>
        </w:r>
      </w:ins>
      <w:del w:id="973" w:author="제이펍 출판사" w:date="2021-03-14T20:23:00Z">
        <w:r w:rsidRPr="00ED4019" w:rsidDel="00766301">
          <w:rPr>
            <w:rFonts w:ascii="Times New Roman" w:hAnsi="Times New Roman"/>
            <w:lang w:eastAsia="ko-KR"/>
          </w:rPr>
          <w:delText xml:space="preserve"> </w:delText>
        </w:r>
      </w:del>
      <w:r w:rsidRPr="00ED4019">
        <w:rPr>
          <w:rFonts w:ascii="Times New Roman" w:hAnsi="Times New Roman"/>
          <w:lang w:eastAsia="ko-KR"/>
        </w:rPr>
        <w:t>데이터를</w:t>
      </w:r>
      <w:r w:rsidRPr="00ED4019">
        <w:rPr>
          <w:rFonts w:ascii="Times New Roman" w:hAnsi="Times New Roman"/>
          <w:lang w:eastAsia="ko-KR"/>
        </w:rPr>
        <w:t xml:space="preserve"> R</w:t>
      </w:r>
      <w:r w:rsidRPr="00ED4019">
        <w:rPr>
          <w:rFonts w:ascii="Times New Roman" w:hAnsi="Times New Roman"/>
          <w:lang w:eastAsia="ko-KR"/>
        </w:rPr>
        <w:t>에서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직접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생성할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수도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있으나</w:t>
      </w:r>
      <w:ins w:id="974" w:author="제이펍 출판사" w:date="2021-03-14T20:23:00Z">
        <w:r w:rsidR="00766301">
          <w:rPr>
            <w:rFonts w:ascii="Times New Roman" w:hAnsi="Times New Roman" w:hint="eastAsia"/>
            <w:lang w:eastAsia="ko-KR"/>
          </w:rPr>
          <w:t>,</w:t>
        </w:r>
      </w:ins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대부분의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경우는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다양한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파일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포맷</w:t>
      </w:r>
      <w:r w:rsidRPr="00ED4019">
        <w:rPr>
          <w:rFonts w:ascii="Times New Roman" w:hAnsi="Times New Roman"/>
          <w:lang w:eastAsia="ko-KR"/>
        </w:rPr>
        <w:t>(</w:t>
      </w:r>
      <w:del w:id="975" w:author="제이펍 출판사" w:date="2021-03-14T20:25:00Z">
        <w:r w:rsidRPr="00ED4019" w:rsidDel="00766301">
          <w:rPr>
            <w:rFonts w:ascii="Times New Roman" w:hAnsi="Times New Roman" w:hint="eastAsia"/>
            <w:lang w:eastAsia="ko-KR"/>
          </w:rPr>
          <w:delText>Excel</w:delText>
        </w:r>
      </w:del>
      <w:ins w:id="976" w:author="제이펍 출판사" w:date="2021-03-14T20:25:00Z">
        <w:r w:rsidR="00766301">
          <w:rPr>
            <w:rFonts w:ascii="Times New Roman" w:hAnsi="Times New Roman" w:hint="eastAsia"/>
            <w:lang w:eastAsia="ko-KR"/>
          </w:rPr>
          <w:t>엑셀</w:t>
        </w:r>
      </w:ins>
      <w:r w:rsidRPr="00ED4019">
        <w:rPr>
          <w:rFonts w:ascii="Times New Roman" w:hAnsi="Times New Roman"/>
          <w:lang w:eastAsia="ko-KR"/>
        </w:rPr>
        <w:t xml:space="preserve">, CSV, SPSS </w:t>
      </w:r>
      <w:r w:rsidRPr="00ED4019">
        <w:rPr>
          <w:rFonts w:ascii="Times New Roman" w:hAnsi="Times New Roman"/>
          <w:lang w:eastAsia="ko-KR"/>
        </w:rPr>
        <w:t>등</w:t>
      </w:r>
      <w:r w:rsidRPr="00ED4019">
        <w:rPr>
          <w:rFonts w:ascii="Times New Roman" w:hAnsi="Times New Roman"/>
          <w:lang w:eastAsia="ko-KR"/>
        </w:rPr>
        <w:t>)</w:t>
      </w:r>
      <w:r w:rsidRPr="00ED4019">
        <w:rPr>
          <w:rFonts w:ascii="Times New Roman" w:hAnsi="Times New Roman"/>
          <w:lang w:eastAsia="ko-KR"/>
        </w:rPr>
        <w:t>으로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저장된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파일에서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읽어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들이는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방법이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일반적이다</w:t>
      </w:r>
      <w:r w:rsidRPr="00ED4019">
        <w:rPr>
          <w:rFonts w:ascii="Times New Roman" w:hAnsi="Times New Roman"/>
          <w:lang w:eastAsia="ko-KR"/>
        </w:rPr>
        <w:t xml:space="preserve">. </w:t>
      </w:r>
      <w:r w:rsidRPr="00ED4019">
        <w:rPr>
          <w:rFonts w:ascii="Times New Roman" w:hAnsi="Times New Roman"/>
          <w:lang w:eastAsia="ko-KR"/>
        </w:rPr>
        <w:t>일반적으로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데이터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파일에서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데이터를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읽어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들여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시계열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데이터로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저장하는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방법은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다음과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같은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과정을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거친다</w:t>
      </w:r>
      <w:r w:rsidRPr="00ED4019">
        <w:rPr>
          <w:rFonts w:ascii="Times New Roman" w:hAnsi="Times New Roman"/>
          <w:lang w:eastAsia="ko-KR"/>
        </w:rPr>
        <w:t>.</w:t>
      </w:r>
    </w:p>
    <w:p w14:paraId="764DD4E0" w14:textId="77777777" w:rsidR="00766301" w:rsidRPr="00ED4019" w:rsidRDefault="00766301">
      <w:pPr>
        <w:jc w:val="both"/>
        <w:rPr>
          <w:rFonts w:ascii="Times New Roman" w:hAnsi="Times New Roman"/>
          <w:lang w:eastAsia="ko-KR"/>
        </w:rPr>
        <w:pPrChange w:id="977" w:author="제이펍 출판사" w:date="2021-03-14T15:57:00Z">
          <w:pPr/>
        </w:pPrChange>
      </w:pPr>
    </w:p>
    <w:p w14:paraId="30ABA154" w14:textId="77777777" w:rsidR="00FD7B2A" w:rsidRDefault="00FD7B2A">
      <w:pPr>
        <w:pStyle w:val="boxBorder"/>
        <w:jc w:val="both"/>
        <w:rPr>
          <w:lang w:eastAsia="ko-KR"/>
        </w:rPr>
        <w:pPrChange w:id="978" w:author="제이펍 출판사" w:date="2021-03-14T15:57:00Z">
          <w:pPr>
            <w:pStyle w:val="boxBorder"/>
          </w:pPr>
        </w:pPrChange>
      </w:pPr>
      <w:r w:rsidRPr="00ED4019">
        <w:rPr>
          <w:rStyle w:val="VerbatimChar"/>
          <w:rFonts w:ascii="Times New Roman" w:hAnsi="Times New Roman"/>
          <w:lang w:eastAsia="ko-KR"/>
        </w:rPr>
        <w:t>read_excel()</w:t>
      </w:r>
      <w:r>
        <w:rPr>
          <w:lang w:eastAsia="ko-KR"/>
        </w:rPr>
        <w:t xml:space="preserve">, </w:t>
      </w:r>
      <w:r w:rsidRPr="00ED4019">
        <w:rPr>
          <w:rStyle w:val="VerbatimChar"/>
          <w:rFonts w:ascii="Times New Roman" w:hAnsi="Times New Roman"/>
          <w:lang w:eastAsia="ko-KR"/>
        </w:rPr>
        <w:t>read.csv()</w:t>
      </w:r>
      <w:r>
        <w:rPr>
          <w:lang w:eastAsia="ko-KR"/>
        </w:rPr>
        <w:t>을 사용하여 엑셀 파일을 읽어 데이터를 데이터 프레임에 저장</w:t>
      </w:r>
    </w:p>
    <w:p w14:paraId="4358E171" w14:textId="6F2954C6" w:rsidR="00FD7B2A" w:rsidRDefault="00FD7B2A">
      <w:pPr>
        <w:pStyle w:val="boxBorder"/>
        <w:jc w:val="both"/>
        <w:rPr>
          <w:lang w:eastAsia="ko-KR"/>
        </w:rPr>
        <w:pPrChange w:id="979" w:author="제이펍 출판사" w:date="2021-03-14T15:57:00Z">
          <w:pPr>
            <w:pStyle w:val="boxBorder"/>
          </w:pPr>
        </w:pPrChange>
      </w:pPr>
      <w:r>
        <w:rPr>
          <w:lang w:eastAsia="ko-KR"/>
        </w:rPr>
        <w:t>읽어</w:t>
      </w:r>
      <w:ins w:id="980" w:author="user" w:date="2021-03-23T15:46:00Z">
        <w:r w:rsidR="0072062D">
          <w:rPr>
            <w:rFonts w:hint="eastAsia"/>
            <w:lang w:eastAsia="ko-KR"/>
          </w:rPr>
          <w:t xml:space="preserve"> </w:t>
        </w:r>
      </w:ins>
      <w:r>
        <w:rPr>
          <w:lang w:eastAsia="ko-KR"/>
        </w:rPr>
        <w:t>온 데이터가 적절한 데이터 타입으로 불러들여졌는지 확인하고 적절치 않은 데이터 타입으로 설정된 경우 적절히 변환</w:t>
      </w:r>
    </w:p>
    <w:p w14:paraId="43CD824B" w14:textId="195D9F57" w:rsidR="00FD7B2A" w:rsidRDefault="00FD7B2A">
      <w:pPr>
        <w:pStyle w:val="boxBorder"/>
        <w:jc w:val="both"/>
        <w:rPr>
          <w:lang w:eastAsia="ko-KR"/>
        </w:rPr>
        <w:pPrChange w:id="981" w:author="제이펍 출판사" w:date="2021-03-14T15:57:00Z">
          <w:pPr>
            <w:pStyle w:val="boxBorder"/>
          </w:pPr>
        </w:pPrChange>
      </w:pPr>
      <w:r>
        <w:rPr>
          <w:lang w:eastAsia="ko-KR"/>
        </w:rPr>
        <w:t>읽어</w:t>
      </w:r>
      <w:ins w:id="982" w:author="user" w:date="2021-03-23T15:46:00Z">
        <w:r w:rsidR="0072062D">
          <w:rPr>
            <w:rFonts w:hint="eastAsia"/>
            <w:lang w:eastAsia="ko-KR"/>
          </w:rPr>
          <w:t xml:space="preserve"> </w:t>
        </w:r>
      </w:ins>
      <w:r>
        <w:rPr>
          <w:lang w:eastAsia="ko-KR"/>
        </w:rPr>
        <w:t xml:space="preserve">온 데이터 중 시간을 기록한 데이터 </w:t>
      </w:r>
      <w:del w:id="983" w:author="제이펍 출판사" w:date="2021-03-14T20:19:00Z">
        <w:r w:rsidDel="00766301">
          <w:rPr>
            <w:lang w:eastAsia="ko-KR"/>
          </w:rPr>
          <w:delText>컬럼</w:delText>
        </w:r>
      </w:del>
      <w:ins w:id="984" w:author="제이펍 출판사" w:date="2021-03-14T20:19:00Z">
        <w:r w:rsidR="00766301">
          <w:rPr>
            <w:lang w:eastAsia="ko-KR"/>
          </w:rPr>
          <w:t>칼럼</w:t>
        </w:r>
      </w:ins>
      <w:r>
        <w:rPr>
          <w:lang w:eastAsia="ko-KR"/>
        </w:rPr>
        <w:t xml:space="preserve">을 </w:t>
      </w:r>
      <w:proofErr w:type="gramStart"/>
      <w:r w:rsidRPr="00ED4019">
        <w:rPr>
          <w:rStyle w:val="VerbatimChar"/>
          <w:rFonts w:ascii="Times New Roman" w:hAnsi="Times New Roman"/>
          <w:lang w:eastAsia="ko-KR"/>
        </w:rPr>
        <w:t>as.Date</w:t>
      </w:r>
      <w:proofErr w:type="gramEnd"/>
      <w:r w:rsidRPr="00ED4019">
        <w:rPr>
          <w:rStyle w:val="VerbatimChar"/>
          <w:rFonts w:ascii="Times New Roman" w:hAnsi="Times New Roman"/>
          <w:lang w:eastAsia="ko-KR"/>
        </w:rPr>
        <w:t>()</w:t>
      </w:r>
      <w:r>
        <w:rPr>
          <w:lang w:eastAsia="ko-KR"/>
        </w:rPr>
        <w:t>를 사용하여 date 클래스로 변환</w:t>
      </w:r>
    </w:p>
    <w:p w14:paraId="3E0C53B5" w14:textId="669EFBE0" w:rsidR="00FD7B2A" w:rsidRDefault="00FD7B2A">
      <w:pPr>
        <w:pStyle w:val="boxBorder"/>
        <w:jc w:val="both"/>
        <w:rPr>
          <w:lang w:eastAsia="ko-KR"/>
        </w:rPr>
        <w:pPrChange w:id="985" w:author="제이펍 출판사" w:date="2021-03-14T15:57:00Z">
          <w:pPr>
            <w:pStyle w:val="boxBorder"/>
          </w:pPr>
        </w:pPrChange>
      </w:pPr>
      <w:r>
        <w:rPr>
          <w:lang w:eastAsia="ko-KR"/>
        </w:rPr>
        <w:t xml:space="preserve">시간 </w:t>
      </w:r>
      <w:del w:id="986" w:author="제이펍 출판사" w:date="2021-03-14T20:19:00Z">
        <w:r w:rsidDel="00766301">
          <w:rPr>
            <w:lang w:eastAsia="ko-KR"/>
          </w:rPr>
          <w:delText>컬럼</w:delText>
        </w:r>
      </w:del>
      <w:ins w:id="987" w:author="제이펍 출판사" w:date="2021-03-14T20:19:00Z">
        <w:r w:rsidR="00766301">
          <w:rPr>
            <w:lang w:eastAsia="ko-KR"/>
          </w:rPr>
          <w:t>칼럼</w:t>
        </w:r>
      </w:ins>
      <w:r>
        <w:rPr>
          <w:lang w:eastAsia="ko-KR"/>
        </w:rPr>
        <w:t xml:space="preserve">이 생성된 데이터 프레임을 </w:t>
      </w:r>
      <w:r w:rsidRPr="00ED4019">
        <w:rPr>
          <w:rStyle w:val="VerbatimChar"/>
          <w:rFonts w:ascii="Times New Roman" w:hAnsi="Times New Roman"/>
          <w:lang w:eastAsia="ko-KR"/>
        </w:rPr>
        <w:t>as.ts()</w:t>
      </w:r>
      <w:r w:rsidRPr="008555D2">
        <w:rPr>
          <w:lang w:eastAsia="ko-KR"/>
        </w:rPr>
        <w:t>,</w:t>
      </w:r>
      <w:r>
        <w:rPr>
          <w:lang w:eastAsia="ko-KR"/>
        </w:rPr>
        <w:t xml:space="preserve"> </w:t>
      </w:r>
      <w:r w:rsidRPr="00ED4019">
        <w:rPr>
          <w:rStyle w:val="VerbatimChar"/>
          <w:rFonts w:ascii="Times New Roman" w:hAnsi="Times New Roman"/>
          <w:lang w:eastAsia="ko-KR"/>
        </w:rPr>
        <w:t>as.xts()</w:t>
      </w:r>
      <w:r>
        <w:rPr>
          <w:lang w:eastAsia="ko-KR"/>
        </w:rPr>
        <w:t xml:space="preserve">, </w:t>
      </w:r>
      <w:r w:rsidRPr="00ED4019">
        <w:rPr>
          <w:rStyle w:val="VerbatimChar"/>
          <w:rFonts w:ascii="Times New Roman" w:hAnsi="Times New Roman"/>
          <w:lang w:eastAsia="ko-KR"/>
        </w:rPr>
        <w:t>as.tsibble()</w:t>
      </w:r>
      <w:r>
        <w:rPr>
          <w:lang w:eastAsia="ko-KR"/>
        </w:rPr>
        <w:t xml:space="preserve"> 등을 사용하여 사용하기 원하는 시계열 객체로 변환</w:t>
      </w:r>
    </w:p>
    <w:p w14:paraId="6A38B4D1" w14:textId="77777777" w:rsidR="00766301" w:rsidRDefault="00766301" w:rsidP="00BF7861">
      <w:pPr>
        <w:jc w:val="both"/>
        <w:rPr>
          <w:ins w:id="988" w:author="제이펍 출판사" w:date="2021-03-14T20:24:00Z"/>
          <w:rFonts w:ascii="Times New Roman" w:hAnsi="Times New Roman"/>
          <w:lang w:eastAsia="ko-KR"/>
        </w:rPr>
      </w:pPr>
    </w:p>
    <w:p w14:paraId="79F42622" w14:textId="1B5AC3AC" w:rsidR="00FD7B2A" w:rsidRDefault="00FD7B2A" w:rsidP="00BF7861">
      <w:pPr>
        <w:jc w:val="both"/>
        <w:rPr>
          <w:ins w:id="989" w:author="제이펍 출판사" w:date="2021-03-14T20:25:00Z"/>
          <w:rFonts w:ascii="Times New Roman" w:hAnsi="Times New Roman"/>
          <w:lang w:eastAsia="ko-KR"/>
        </w:rPr>
      </w:pPr>
      <w:r w:rsidRPr="00ED4019">
        <w:rPr>
          <w:rFonts w:ascii="Times New Roman" w:hAnsi="Times New Roman" w:hint="eastAsia"/>
          <w:lang w:eastAsia="ko-KR"/>
        </w:rPr>
        <w:lastRenderedPageBreak/>
        <w:t>여기</w:t>
      </w:r>
      <w:r w:rsidRPr="00ED4019">
        <w:rPr>
          <w:rFonts w:ascii="Times New Roman" w:hAnsi="Times New Roman"/>
          <w:lang w:eastAsia="ko-KR"/>
        </w:rPr>
        <w:t>에서는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다양한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파일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포맷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중</w:t>
      </w:r>
      <w:r w:rsidRPr="00ED4019">
        <w:rPr>
          <w:rFonts w:ascii="Times New Roman" w:hAnsi="Times New Roman"/>
          <w:lang w:eastAsia="ko-KR"/>
        </w:rPr>
        <w:t xml:space="preserve"> </w:t>
      </w:r>
      <w:del w:id="990" w:author="제이펍 출판사" w:date="2021-03-14T20:25:00Z">
        <w:r w:rsidRPr="00ED4019" w:rsidDel="00766301">
          <w:rPr>
            <w:rFonts w:ascii="Times New Roman" w:hAnsi="Times New Roman" w:hint="eastAsia"/>
            <w:lang w:eastAsia="ko-KR"/>
          </w:rPr>
          <w:delText>Excel</w:delText>
        </w:r>
      </w:del>
      <w:ins w:id="991" w:author="제이펍 출판사" w:date="2021-03-14T20:25:00Z">
        <w:r w:rsidR="00766301">
          <w:rPr>
            <w:rFonts w:ascii="Times New Roman" w:hAnsi="Times New Roman" w:hint="eastAsia"/>
            <w:lang w:eastAsia="ko-KR"/>
          </w:rPr>
          <w:t>엑셀</w:t>
        </w:r>
      </w:ins>
      <w:r w:rsidRPr="00ED4019">
        <w:rPr>
          <w:rFonts w:ascii="Times New Roman" w:hAnsi="Times New Roman"/>
          <w:lang w:eastAsia="ko-KR"/>
        </w:rPr>
        <w:t>과</w:t>
      </w:r>
      <w:r w:rsidRPr="00ED4019">
        <w:rPr>
          <w:rFonts w:ascii="Times New Roman" w:hAnsi="Times New Roman"/>
          <w:lang w:eastAsia="ko-KR"/>
        </w:rPr>
        <w:t xml:space="preserve"> CSV</w:t>
      </w:r>
      <w:r w:rsidRPr="00ED4019">
        <w:rPr>
          <w:rFonts w:ascii="Times New Roman" w:hAnsi="Times New Roman"/>
          <w:lang w:eastAsia="ko-KR"/>
        </w:rPr>
        <w:t>파일에서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시계열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데이터를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읽어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들여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활용하는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방법을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설명한다</w:t>
      </w:r>
      <w:r w:rsidRPr="00ED4019">
        <w:rPr>
          <w:rFonts w:ascii="Times New Roman" w:hAnsi="Times New Roman"/>
          <w:lang w:eastAsia="ko-KR"/>
        </w:rPr>
        <w:t>.</w:t>
      </w:r>
    </w:p>
    <w:p w14:paraId="11378C95" w14:textId="77777777" w:rsidR="00766301" w:rsidRPr="00ED4019" w:rsidRDefault="00766301">
      <w:pPr>
        <w:jc w:val="both"/>
        <w:rPr>
          <w:rFonts w:ascii="Times New Roman" w:hAnsi="Times New Roman"/>
          <w:lang w:eastAsia="ko-KR"/>
        </w:rPr>
        <w:pPrChange w:id="992" w:author="제이펍 출판사" w:date="2021-03-14T15:57:00Z">
          <w:pPr/>
        </w:pPrChange>
      </w:pPr>
    </w:p>
    <w:p w14:paraId="2667EF53" w14:textId="3A9EBB86" w:rsidR="00FD7B2A" w:rsidRDefault="00766301">
      <w:pPr>
        <w:pStyle w:val="2"/>
        <w:numPr>
          <w:ilvl w:val="0"/>
          <w:numId w:val="0"/>
        </w:numPr>
        <w:jc w:val="both"/>
        <w:rPr>
          <w:lang w:eastAsia="ko-KR"/>
        </w:rPr>
        <w:pPrChange w:id="993" w:author="제이펍 출판사" w:date="2021-03-14T20:25:00Z">
          <w:pPr>
            <w:pStyle w:val="2"/>
            <w:numPr>
              <w:numId w:val="3"/>
            </w:numPr>
            <w:ind w:left="360" w:hanging="360"/>
          </w:pPr>
        </w:pPrChange>
      </w:pPr>
      <w:bookmarkStart w:id="994" w:name="엑셀-파일"/>
      <w:ins w:id="995" w:author="제이펍 출판사" w:date="2021-03-14T20:25:00Z">
        <w:r>
          <w:rPr>
            <w:rFonts w:hint="eastAsia"/>
            <w:lang w:eastAsia="ko-KR"/>
          </w:rPr>
          <w:t>2</w:t>
        </w:r>
        <w:r>
          <w:rPr>
            <w:lang w:eastAsia="ko-KR"/>
          </w:rPr>
          <w:t xml:space="preserve">.3.1 </w:t>
        </w:r>
      </w:ins>
      <w:r w:rsidR="00FD7B2A">
        <w:rPr>
          <w:lang w:eastAsia="ko-KR"/>
        </w:rPr>
        <w:t>엑셀 파일</w:t>
      </w:r>
    </w:p>
    <w:p w14:paraId="7C54F820" w14:textId="77777777" w:rsidR="00FD7B2A" w:rsidRPr="00ED4019" w:rsidRDefault="00FD7B2A">
      <w:pPr>
        <w:jc w:val="both"/>
        <w:rPr>
          <w:rFonts w:ascii="Times New Roman" w:hAnsi="Times New Roman"/>
          <w:lang w:eastAsia="ko-KR"/>
        </w:rPr>
        <w:pPrChange w:id="996" w:author="제이펍 출판사" w:date="2021-03-14T15:57:00Z">
          <w:pPr/>
        </w:pPrChange>
      </w:pPr>
      <w:r w:rsidRPr="00ED4019">
        <w:rPr>
          <w:rFonts w:ascii="Times New Roman" w:hAnsi="Times New Roman"/>
          <w:lang w:eastAsia="ko-KR"/>
        </w:rPr>
        <w:t>데이터를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엑셀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파일에서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읽어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들여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데이터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프레임에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저장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저장된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데이터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프레임을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시계열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데이터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타입으로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변환</w:t>
      </w:r>
      <w:r w:rsidRPr="00ED4019">
        <w:rPr>
          <w:rFonts w:ascii="Times New Roman" w:hAnsi="Times New Roman" w:hint="eastAsia"/>
          <w:lang w:eastAsia="ko-KR"/>
        </w:rPr>
        <w:t>할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수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있다</w:t>
      </w:r>
      <w:r w:rsidRPr="00ED4019">
        <w:rPr>
          <w:rFonts w:ascii="Times New Roman" w:hAnsi="Times New Roman" w:hint="eastAsia"/>
          <w:lang w:eastAsia="ko-KR"/>
        </w:rPr>
        <w:t>.</w:t>
      </w:r>
      <w:r w:rsidRPr="00ED4019">
        <w:rPr>
          <w:rFonts w:ascii="Times New Roman" w:hAnsi="Times New Roman"/>
          <w:lang w:eastAsia="ko-KR"/>
        </w:rPr>
        <w:t xml:space="preserve"> </w:t>
      </w:r>
    </w:p>
    <w:p w14:paraId="62BFCD92" w14:textId="290DCB83" w:rsidR="00FD7B2A" w:rsidRPr="00ED4019" w:rsidRDefault="00FD7B2A">
      <w:pPr>
        <w:pStyle w:val="a0"/>
        <w:jc w:val="both"/>
        <w:rPr>
          <w:rFonts w:ascii="Times New Roman" w:hAnsi="Times New Roman"/>
          <w:lang w:eastAsia="ko-KR"/>
        </w:rPr>
        <w:pPrChange w:id="997" w:author="제이펍 출판사" w:date="2021-03-14T15:57:00Z">
          <w:pPr>
            <w:pStyle w:val="a0"/>
          </w:pPr>
        </w:pPrChange>
      </w:pPr>
      <w:r w:rsidRPr="00ED4019">
        <w:rPr>
          <w:rFonts w:ascii="Times New Roman" w:hAnsi="Times New Roman"/>
          <w:lang w:eastAsia="ko-KR"/>
        </w:rPr>
        <w:t>다음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예제에서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사용하는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자료는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연도별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학교급별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학생수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자료로</w:t>
      </w:r>
      <w:ins w:id="998" w:author="제이펍 출판사" w:date="2021-03-14T20:26:00Z">
        <w:r w:rsidR="00766301">
          <w:rPr>
            <w:rFonts w:ascii="Times New Roman" w:hAnsi="Times New Roman" w:hint="eastAsia"/>
            <w:lang w:eastAsia="ko-KR"/>
          </w:rPr>
          <w:t>,</w:t>
        </w:r>
      </w:ins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한국교육개발원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교육통계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서비스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홈페이지</w:t>
      </w:r>
      <w:r w:rsidRPr="00ED4019">
        <w:rPr>
          <w:rStyle w:val="a7"/>
          <w:rFonts w:ascii="Times New Roman" w:hAnsi="Times New Roman"/>
        </w:rPr>
        <w:footnoteReference w:id="9"/>
      </w:r>
      <w:r w:rsidRPr="00ED4019">
        <w:rPr>
          <w:rFonts w:ascii="Times New Roman" w:hAnsi="Times New Roman"/>
          <w:lang w:eastAsia="ko-KR"/>
        </w:rPr>
        <w:t>에서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다운로드하였으며</w:t>
      </w:r>
      <w:ins w:id="1001" w:author="제이펍 출판사" w:date="2021-03-14T20:26:00Z">
        <w:r w:rsidR="00766301">
          <w:rPr>
            <w:rFonts w:ascii="Times New Roman" w:hAnsi="Times New Roman" w:hint="eastAsia"/>
            <w:lang w:eastAsia="ko-KR"/>
          </w:rPr>
          <w:t>,</w:t>
        </w:r>
      </w:ins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연도별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시계열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데이터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샘플로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사용한다</w:t>
      </w:r>
      <w:r w:rsidRPr="00ED4019">
        <w:rPr>
          <w:rFonts w:ascii="Times New Roman" w:hAnsi="Times New Roman"/>
          <w:lang w:eastAsia="ko-KR"/>
        </w:rPr>
        <w:t>.</w:t>
      </w:r>
    </w:p>
    <w:p w14:paraId="733E543F" w14:textId="3F72D481" w:rsidR="00FD7B2A" w:rsidRDefault="00FD7B2A" w:rsidP="00BF7861">
      <w:pPr>
        <w:pStyle w:val="a0"/>
        <w:jc w:val="both"/>
        <w:rPr>
          <w:ins w:id="1002" w:author="제이펍 출판사" w:date="2021-03-14T20:26:00Z"/>
          <w:rFonts w:ascii="Times New Roman" w:hAnsi="Times New Roman"/>
          <w:lang w:eastAsia="ko-KR"/>
        </w:rPr>
      </w:pPr>
      <w:r w:rsidRPr="00ED4019">
        <w:rPr>
          <w:rStyle w:val="VerbatimChar"/>
          <w:rFonts w:ascii="Times New Roman" w:hAnsi="Times New Roman"/>
          <w:lang w:eastAsia="ko-KR"/>
        </w:rPr>
        <w:t>read_excel()</w:t>
      </w:r>
      <w:r w:rsidRPr="00ED4019">
        <w:rPr>
          <w:rFonts w:ascii="Times New Roman" w:hAnsi="Times New Roman"/>
          <w:lang w:eastAsia="ko-KR"/>
        </w:rPr>
        <w:t>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통해</w:t>
      </w:r>
      <w:r w:rsidRPr="00ED4019">
        <w:rPr>
          <w:rFonts w:ascii="Times New Roman" w:hAnsi="Times New Roman"/>
          <w:lang w:eastAsia="ko-KR"/>
        </w:rPr>
        <w:t xml:space="preserve"> excel </w:t>
      </w:r>
      <w:r w:rsidRPr="00ED4019">
        <w:rPr>
          <w:rFonts w:ascii="Times New Roman" w:hAnsi="Times New Roman"/>
          <w:lang w:eastAsia="ko-KR"/>
        </w:rPr>
        <w:t>파일을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바로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읽어</w:t>
      </w:r>
      <w:del w:id="1003" w:author="제이펍 출판사" w:date="2021-03-14T20:31:00Z">
        <w:r w:rsidRPr="00ED4019" w:rsidDel="00EE4FE2">
          <w:rPr>
            <w:rFonts w:ascii="Times New Roman" w:hAnsi="Times New Roman" w:hint="eastAsia"/>
            <w:lang w:eastAsia="ko-KR"/>
          </w:rPr>
          <w:delText xml:space="preserve"> </w:delText>
        </w:r>
      </w:del>
      <w:ins w:id="1004" w:author="user" w:date="2021-03-17T13:44:00Z">
        <w:r w:rsidR="00327E92">
          <w:rPr>
            <w:rFonts w:ascii="Times New Roman" w:hAnsi="Times New Roman" w:hint="eastAsia"/>
            <w:lang w:eastAsia="ko-KR"/>
          </w:rPr>
          <w:t xml:space="preserve"> </w:t>
        </w:r>
      </w:ins>
      <w:r w:rsidRPr="00ED4019">
        <w:rPr>
          <w:rFonts w:ascii="Times New Roman" w:hAnsi="Times New Roman" w:hint="eastAsia"/>
          <w:lang w:eastAsia="ko-KR"/>
        </w:rPr>
        <w:t>들일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있다</w:t>
      </w:r>
      <w:r w:rsidRPr="00ED4019">
        <w:rPr>
          <w:rFonts w:ascii="Times New Roman" w:hAnsi="Times New Roman"/>
          <w:lang w:eastAsia="ko-KR"/>
        </w:rPr>
        <w:t xml:space="preserve">. </w:t>
      </w:r>
      <w:r w:rsidRPr="00ED4019">
        <w:rPr>
          <w:rStyle w:val="VerbatimChar"/>
          <w:rFonts w:ascii="Times New Roman" w:hAnsi="Times New Roman"/>
          <w:lang w:eastAsia="ko-KR"/>
        </w:rPr>
        <w:t>read_excel()</w:t>
      </w:r>
      <w:r w:rsidRPr="00ED4019">
        <w:rPr>
          <w:rFonts w:ascii="Times New Roman" w:hAnsi="Times New Roman"/>
          <w:lang w:eastAsia="ko-KR"/>
        </w:rPr>
        <w:t>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사용하기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위해서는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먼저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Style w:val="VerbatimChar"/>
          <w:rFonts w:ascii="Times New Roman" w:hAnsi="Times New Roman"/>
          <w:lang w:eastAsia="ko-KR"/>
        </w:rPr>
        <w:t>readxl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패키지가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필요하다</w:t>
      </w:r>
      <w:r w:rsidRPr="00ED4019">
        <w:rPr>
          <w:rFonts w:ascii="Times New Roman" w:hAnsi="Times New Roman"/>
          <w:lang w:eastAsia="ko-KR"/>
        </w:rPr>
        <w:t xml:space="preserve">. </w:t>
      </w:r>
      <w:r w:rsidRPr="00ED4019">
        <w:rPr>
          <w:rFonts w:ascii="Times New Roman" w:hAnsi="Times New Roman"/>
          <w:lang w:eastAsia="ko-KR"/>
        </w:rPr>
        <w:t>앞에서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소개한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엑셀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데이터를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데이터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프레임으로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읽어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들이는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방법은</w:t>
      </w:r>
      <w:r w:rsidRPr="00ED4019">
        <w:rPr>
          <w:rFonts w:ascii="Times New Roman" w:hAnsi="Times New Roman"/>
          <w:lang w:eastAsia="ko-KR"/>
        </w:rPr>
        <w:t xml:space="preserve"> </w:t>
      </w:r>
      <w:del w:id="1005" w:author="제이펍 출판사" w:date="2021-03-14T18:48:00Z">
        <w:r w:rsidRPr="00ED4019" w:rsidDel="00650713">
          <w:rPr>
            <w:rFonts w:ascii="Times New Roman" w:hAnsi="Times New Roman"/>
            <w:lang w:eastAsia="ko-KR"/>
          </w:rPr>
          <w:delText>아래와</w:delText>
        </w:r>
        <w:r w:rsidRPr="00ED4019" w:rsidDel="00650713">
          <w:rPr>
            <w:rFonts w:ascii="Times New Roman" w:hAnsi="Times New Roman"/>
            <w:lang w:eastAsia="ko-KR"/>
          </w:rPr>
          <w:delText xml:space="preserve"> </w:delText>
        </w:r>
        <w:r w:rsidRPr="00ED4019" w:rsidDel="00650713">
          <w:rPr>
            <w:rFonts w:ascii="Times New Roman" w:hAnsi="Times New Roman"/>
            <w:lang w:eastAsia="ko-KR"/>
          </w:rPr>
          <w:delText>같</w:delText>
        </w:r>
      </w:del>
      <w:ins w:id="1006" w:author="제이펍 출판사" w:date="2021-03-14T18:48:00Z">
        <w:r w:rsidR="00650713">
          <w:rPr>
            <w:rFonts w:ascii="Times New Roman" w:hAnsi="Times New Roman"/>
            <w:lang w:eastAsia="ko-KR"/>
          </w:rPr>
          <w:t>다음과</w:t>
        </w:r>
        <w:r w:rsidR="00650713">
          <w:rPr>
            <w:rFonts w:ascii="Times New Roman" w:hAnsi="Times New Roman"/>
            <w:lang w:eastAsia="ko-KR"/>
          </w:rPr>
          <w:t xml:space="preserve"> </w:t>
        </w:r>
        <w:r w:rsidR="00650713">
          <w:rPr>
            <w:rFonts w:ascii="Times New Roman" w:hAnsi="Times New Roman"/>
            <w:lang w:eastAsia="ko-KR"/>
          </w:rPr>
          <w:t>같</w:t>
        </w:r>
      </w:ins>
      <w:r w:rsidRPr="00ED4019">
        <w:rPr>
          <w:rFonts w:ascii="Times New Roman" w:hAnsi="Times New Roman"/>
          <w:lang w:eastAsia="ko-KR"/>
        </w:rPr>
        <w:t>다</w:t>
      </w:r>
      <w:r w:rsidRPr="00ED4019">
        <w:rPr>
          <w:rFonts w:ascii="Times New Roman" w:hAnsi="Times New Roman"/>
          <w:lang w:eastAsia="ko-KR"/>
        </w:rPr>
        <w:t xml:space="preserve">. </w:t>
      </w:r>
      <w:del w:id="1007" w:author="제이펍 출판사" w:date="2021-03-14T20:26:00Z">
        <w:r w:rsidRPr="00ED4019" w:rsidDel="00766301">
          <w:rPr>
            <w:rFonts w:ascii="Times New Roman" w:hAnsi="Times New Roman"/>
            <w:lang w:eastAsia="ko-KR"/>
          </w:rPr>
          <w:delText>하나</w:delText>
        </w:r>
        <w:r w:rsidRPr="00ED4019" w:rsidDel="00766301">
          <w:rPr>
            <w:rFonts w:ascii="Times New Roman" w:hAnsi="Times New Roman"/>
            <w:lang w:eastAsia="ko-KR"/>
          </w:rPr>
          <w:delText xml:space="preserve"> </w:delText>
        </w:r>
      </w:del>
      <w:r w:rsidRPr="00ED4019">
        <w:rPr>
          <w:rFonts w:ascii="Times New Roman" w:hAnsi="Times New Roman"/>
          <w:lang w:eastAsia="ko-KR"/>
        </w:rPr>
        <w:t>주의해</w:t>
      </w:r>
      <w:del w:id="1008" w:author="제이펍 출판사" w:date="2021-03-14T18:32:00Z">
        <w:r w:rsidRPr="00ED4019" w:rsidDel="002A2B40">
          <w:rPr>
            <w:rFonts w:ascii="Times New Roman" w:hAnsi="Times New Roman"/>
            <w:lang w:eastAsia="ko-KR"/>
          </w:rPr>
          <w:delText>야하</w:delText>
        </w:r>
      </w:del>
      <w:ins w:id="1009" w:author="제이펍 출판사" w:date="2021-03-14T18:32:00Z">
        <w:r w:rsidR="002A2B40">
          <w:rPr>
            <w:rFonts w:ascii="Times New Roman" w:hAnsi="Times New Roman"/>
            <w:lang w:eastAsia="ko-KR"/>
          </w:rPr>
          <w:t>야</w:t>
        </w:r>
        <w:r w:rsidR="002A2B40">
          <w:rPr>
            <w:rFonts w:ascii="Times New Roman" w:hAnsi="Times New Roman"/>
            <w:lang w:eastAsia="ko-KR"/>
          </w:rPr>
          <w:t xml:space="preserve"> </w:t>
        </w:r>
      </w:ins>
      <w:del w:id="1010" w:author="제이펍 출판사" w:date="2021-03-14T20:26:00Z">
        <w:r w:rsidRPr="00ED4019" w:rsidDel="00766301">
          <w:rPr>
            <w:rFonts w:ascii="Times New Roman" w:hAnsi="Times New Roman" w:hint="eastAsia"/>
            <w:lang w:eastAsia="ko-KR"/>
          </w:rPr>
          <w:delText>는</w:delText>
        </w:r>
      </w:del>
      <w:ins w:id="1011" w:author="제이펍 출판사" w:date="2021-03-14T20:26:00Z">
        <w:r w:rsidR="00766301">
          <w:rPr>
            <w:rFonts w:ascii="Times New Roman" w:hAnsi="Times New Roman" w:hint="eastAsia"/>
            <w:lang w:eastAsia="ko-KR"/>
          </w:rPr>
          <w:t>할</w:t>
        </w:r>
      </w:ins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점</w:t>
      </w:r>
      <w:del w:id="1012" w:author="제이펍 출판사" w:date="2021-03-14T20:26:00Z">
        <w:r w:rsidRPr="00ED4019" w:rsidDel="00F13479">
          <w:rPr>
            <w:rFonts w:ascii="Times New Roman" w:hAnsi="Times New Roman" w:hint="eastAsia"/>
            <w:lang w:eastAsia="ko-KR"/>
          </w:rPr>
          <w:delText>은</w:delText>
        </w:r>
      </w:del>
      <w:ins w:id="1013" w:author="제이펍 출판사" w:date="2021-03-14T20:26:00Z">
        <w:r w:rsidR="00F13479">
          <w:rPr>
            <w:rFonts w:ascii="Times New Roman" w:hAnsi="Times New Roman" w:hint="eastAsia"/>
            <w:lang w:eastAsia="ko-KR"/>
          </w:rPr>
          <w:t>이</w:t>
        </w:r>
        <w:r w:rsidR="00F13479">
          <w:rPr>
            <w:rFonts w:ascii="Times New Roman" w:hAnsi="Times New Roman" w:hint="eastAsia"/>
            <w:lang w:eastAsia="ko-KR"/>
          </w:rPr>
          <w:t xml:space="preserve"> </w:t>
        </w:r>
        <w:r w:rsidR="00F13479">
          <w:rPr>
            <w:rFonts w:ascii="Times New Roman" w:hAnsi="Times New Roman" w:hint="eastAsia"/>
            <w:lang w:eastAsia="ko-KR"/>
          </w:rPr>
          <w:t>있는데</w:t>
        </w:r>
        <w:r w:rsidR="00F13479">
          <w:rPr>
            <w:rFonts w:ascii="Times New Roman" w:hAnsi="Times New Roman" w:hint="eastAsia"/>
            <w:lang w:eastAsia="ko-KR"/>
          </w:rPr>
          <w:t>,</w:t>
        </w:r>
      </w:ins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Style w:val="AttributeTok"/>
          <w:rFonts w:ascii="Times New Roman" w:hAnsi="Times New Roman"/>
          <w:lang w:eastAsia="ko-KR"/>
        </w:rPr>
        <w:t>col_type</w:t>
      </w:r>
      <w:r w:rsidRPr="00ED4019">
        <w:rPr>
          <w:rFonts w:ascii="Times New Roman" w:hAnsi="Times New Roman"/>
          <w:lang w:eastAsia="ko-KR"/>
        </w:rPr>
        <w:t>으로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적절한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데이터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타입을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미리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알려주지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않으면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엉뚱한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데이터가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들어온다는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것이다</w:t>
      </w:r>
      <w:r w:rsidRPr="00ED4019">
        <w:rPr>
          <w:rFonts w:ascii="Times New Roman" w:hAnsi="Times New Roman"/>
          <w:lang w:eastAsia="ko-KR"/>
        </w:rPr>
        <w:t xml:space="preserve">. </w:t>
      </w:r>
      <w:r w:rsidRPr="00ED4019">
        <w:rPr>
          <w:rFonts w:ascii="Times New Roman" w:hAnsi="Times New Roman"/>
          <w:lang w:eastAsia="ko-KR"/>
        </w:rPr>
        <w:t>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데이터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파일에서의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문제는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숫자에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천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단위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구분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기호</w:t>
      </w:r>
      <w:r w:rsidRPr="00ED4019">
        <w:rPr>
          <w:rFonts w:ascii="Times New Roman" w:hAnsi="Times New Roman"/>
          <w:lang w:eastAsia="ko-KR"/>
        </w:rPr>
        <w:t>(,)</w:t>
      </w:r>
      <w:r w:rsidRPr="00ED4019">
        <w:rPr>
          <w:rFonts w:ascii="Times New Roman" w:hAnsi="Times New Roman"/>
          <w:lang w:eastAsia="ko-KR"/>
        </w:rPr>
        <w:t>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포함되어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있</w:t>
      </w:r>
      <w:r w:rsidRPr="00ED4019">
        <w:rPr>
          <w:rFonts w:ascii="Times New Roman" w:hAnsi="Times New Roman" w:hint="eastAsia"/>
          <w:lang w:eastAsia="ko-KR"/>
        </w:rPr>
        <w:t>기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때문에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해당</w:t>
      </w:r>
      <w:r w:rsidRPr="00ED4019">
        <w:rPr>
          <w:rFonts w:ascii="Times New Roman" w:hAnsi="Times New Roman"/>
          <w:lang w:eastAsia="ko-KR"/>
        </w:rPr>
        <w:t xml:space="preserve"> </w:t>
      </w:r>
      <w:del w:id="1014" w:author="제이펍 출판사" w:date="2021-03-14T20:19:00Z">
        <w:r w:rsidRPr="00ED4019" w:rsidDel="00766301">
          <w:rPr>
            <w:rFonts w:ascii="Times New Roman" w:hAnsi="Times New Roman"/>
            <w:lang w:eastAsia="ko-KR"/>
          </w:rPr>
          <w:delText>컬럼</w:delText>
        </w:r>
      </w:del>
      <w:ins w:id="1015" w:author="제이펍 출판사" w:date="2021-03-14T20:19:00Z">
        <w:r w:rsidR="00766301">
          <w:rPr>
            <w:rFonts w:ascii="Times New Roman" w:hAnsi="Times New Roman"/>
            <w:lang w:eastAsia="ko-KR"/>
          </w:rPr>
          <w:t>칼럼</w:t>
        </w:r>
      </w:ins>
      <w:r w:rsidRPr="00ED4019">
        <w:rPr>
          <w:rFonts w:ascii="Times New Roman" w:hAnsi="Times New Roman"/>
          <w:lang w:eastAsia="ko-KR"/>
        </w:rPr>
        <w:t>이</w:t>
      </w:r>
      <w:r w:rsidRPr="00ED4019">
        <w:rPr>
          <w:rFonts w:ascii="Times New Roman" w:hAnsi="Times New Roman"/>
          <w:lang w:eastAsia="ko-KR"/>
        </w:rPr>
        <w:t xml:space="preserve"> numeric</w:t>
      </w:r>
      <w:r w:rsidRPr="00ED4019">
        <w:rPr>
          <w:rFonts w:ascii="Times New Roman" w:hAnsi="Times New Roman"/>
          <w:lang w:eastAsia="ko-KR"/>
        </w:rPr>
        <w:t>이라고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설정</w:t>
      </w:r>
      <w:del w:id="1016" w:author="제이펍 출판사" w:date="2021-03-14T20:26:00Z">
        <w:r w:rsidRPr="00ED4019" w:rsidDel="00F13479">
          <w:rPr>
            <w:rFonts w:ascii="Times New Roman" w:hAnsi="Times New Roman"/>
            <w:lang w:eastAsia="ko-KR"/>
          </w:rPr>
          <w:delText>해주</w:delText>
        </w:r>
      </w:del>
      <w:ins w:id="1017" w:author="제이펍 출판사" w:date="2021-03-14T20:26:00Z">
        <w:r w:rsidR="00F13479">
          <w:rPr>
            <w:rFonts w:ascii="Times New Roman" w:hAnsi="Times New Roman"/>
            <w:lang w:eastAsia="ko-KR"/>
          </w:rPr>
          <w:t>해</w:t>
        </w:r>
        <w:r w:rsidR="00F13479">
          <w:rPr>
            <w:rFonts w:ascii="Times New Roman" w:hAnsi="Times New Roman"/>
            <w:lang w:eastAsia="ko-KR"/>
          </w:rPr>
          <w:t xml:space="preserve"> </w:t>
        </w:r>
        <w:r w:rsidR="00F13479">
          <w:rPr>
            <w:rFonts w:ascii="Times New Roman" w:hAnsi="Times New Roman"/>
            <w:lang w:eastAsia="ko-KR"/>
          </w:rPr>
          <w:t>주</w:t>
        </w:r>
      </w:ins>
      <w:r w:rsidRPr="00ED4019">
        <w:rPr>
          <w:rFonts w:ascii="Times New Roman" w:hAnsi="Times New Roman"/>
          <w:lang w:eastAsia="ko-KR"/>
        </w:rPr>
        <w:t>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않으면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엉뚱한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데이터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타입</w:t>
      </w:r>
      <w:r w:rsidRPr="00ED4019">
        <w:rPr>
          <w:rFonts w:ascii="Times New Roman" w:hAnsi="Times New Roman"/>
          <w:lang w:eastAsia="ko-KR"/>
        </w:rPr>
        <w:t>(</w:t>
      </w:r>
      <w:r w:rsidRPr="00ED4019">
        <w:rPr>
          <w:rStyle w:val="VerbatimChar"/>
          <w:rFonts w:ascii="Times New Roman" w:hAnsi="Times New Roman"/>
          <w:lang w:eastAsia="ko-KR"/>
        </w:rPr>
        <w:t>POSIXct</w:t>
      </w:r>
      <w:r w:rsidRPr="00ED4019">
        <w:rPr>
          <w:rFonts w:ascii="Times New Roman" w:hAnsi="Times New Roman"/>
          <w:lang w:eastAsia="ko-KR"/>
        </w:rPr>
        <w:t>)</w:t>
      </w:r>
      <w:r w:rsidRPr="00ED4019">
        <w:rPr>
          <w:rFonts w:ascii="Times New Roman" w:hAnsi="Times New Roman"/>
          <w:lang w:eastAsia="ko-KR"/>
        </w:rPr>
        <w:t>으로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불러들인다는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점이다</w:t>
      </w:r>
      <w:r w:rsidRPr="00ED4019">
        <w:rPr>
          <w:rFonts w:ascii="Times New Roman" w:hAnsi="Times New Roman"/>
          <w:lang w:eastAsia="ko-KR"/>
        </w:rPr>
        <w:t>.</w:t>
      </w:r>
    </w:p>
    <w:p w14:paraId="26894F06" w14:textId="4FE88EF7" w:rsidR="00766301" w:rsidRDefault="00766301" w:rsidP="00BF7861">
      <w:pPr>
        <w:pStyle w:val="a0"/>
        <w:jc w:val="both"/>
        <w:rPr>
          <w:ins w:id="1018" w:author="제이펍 출판사" w:date="2021-03-14T20:33:00Z"/>
          <w:rFonts w:ascii="Times New Roman" w:hAnsi="Times New Roman"/>
          <w:lang w:eastAsia="ko-KR"/>
        </w:rPr>
      </w:pPr>
    </w:p>
    <w:p w14:paraId="27C174C5" w14:textId="5B3A8A0C" w:rsidR="00EE4FE2" w:rsidRPr="00ED4019" w:rsidRDefault="00EE4FE2">
      <w:pPr>
        <w:pStyle w:val="a0"/>
        <w:jc w:val="both"/>
        <w:rPr>
          <w:rFonts w:ascii="Times New Roman" w:hAnsi="Times New Roman"/>
          <w:lang w:eastAsia="ko-KR"/>
        </w:rPr>
        <w:pPrChange w:id="1019" w:author="제이펍 출판사" w:date="2021-03-14T15:57:00Z">
          <w:pPr>
            <w:pStyle w:val="a0"/>
          </w:pPr>
        </w:pPrChange>
      </w:pPr>
      <w:ins w:id="1020" w:author="제이펍 출판사" w:date="2021-03-14T20:33:00Z">
        <w:r>
          <w:rPr>
            <w:rFonts w:ascii="Times New Roman" w:hAnsi="Times New Roman" w:hint="eastAsia"/>
            <w:lang w:eastAsia="ko-KR"/>
          </w:rPr>
          <w:t>&lt;</w:t>
        </w:r>
        <w:r>
          <w:rPr>
            <w:rFonts w:ascii="Times New Roman" w:hAnsi="Times New Roman" w:hint="eastAsia"/>
            <w:lang w:eastAsia="ko-KR"/>
          </w:rPr>
          <w:t>편주</w:t>
        </w:r>
        <w:r>
          <w:rPr>
            <w:rFonts w:ascii="Times New Roman" w:hAnsi="Times New Roman" w:hint="eastAsia"/>
            <w:lang w:eastAsia="ko-KR"/>
          </w:rPr>
          <w:t>&gt;</w:t>
        </w:r>
        <w:r>
          <w:rPr>
            <w:rFonts w:ascii="Times New Roman" w:hAnsi="Times New Roman"/>
            <w:lang w:eastAsia="ko-KR"/>
          </w:rPr>
          <w:t xml:space="preserve"> </w:t>
        </w:r>
        <w:r>
          <w:rPr>
            <w:rFonts w:ascii="Times New Roman" w:hAnsi="Times New Roman" w:hint="eastAsia"/>
            <w:lang w:eastAsia="ko-KR"/>
          </w:rPr>
          <w:t>아래</w:t>
        </w:r>
        <w:r>
          <w:rPr>
            <w:rFonts w:ascii="Times New Roman" w:hAnsi="Times New Roman" w:hint="eastAsia"/>
            <w:lang w:eastAsia="ko-KR"/>
          </w:rPr>
          <w:t xml:space="preserve"> </w:t>
        </w:r>
        <w:r>
          <w:rPr>
            <w:rFonts w:ascii="Times New Roman" w:hAnsi="Times New Roman" w:hint="eastAsia"/>
            <w:lang w:eastAsia="ko-KR"/>
          </w:rPr>
          <w:t>표는</w:t>
        </w:r>
        <w:r>
          <w:rPr>
            <w:rFonts w:ascii="Times New Roman" w:hAnsi="Times New Roman" w:hint="eastAsia"/>
            <w:lang w:eastAsia="ko-KR"/>
          </w:rPr>
          <w:t xml:space="preserve"> </w:t>
        </w:r>
        <w:r>
          <w:rPr>
            <w:rFonts w:ascii="Times New Roman" w:hAnsi="Times New Roman" w:hint="eastAsia"/>
            <w:lang w:eastAsia="ko-KR"/>
          </w:rPr>
          <w:t>웹</w:t>
        </w:r>
        <w:r>
          <w:rPr>
            <w:rFonts w:ascii="Times New Roman" w:hAnsi="Times New Roman" w:hint="eastAsia"/>
            <w:lang w:eastAsia="ko-KR"/>
          </w:rPr>
          <w:t xml:space="preserve"> </w:t>
        </w:r>
        <w:r>
          <w:rPr>
            <w:rFonts w:ascii="Times New Roman" w:hAnsi="Times New Roman" w:hint="eastAsia"/>
            <w:lang w:eastAsia="ko-KR"/>
          </w:rPr>
          <w:t>버전</w:t>
        </w:r>
        <w:r>
          <w:rPr>
            <w:rFonts w:ascii="Times New Roman" w:hAnsi="Times New Roman" w:hint="eastAsia"/>
            <w:lang w:eastAsia="ko-KR"/>
          </w:rPr>
          <w:t xml:space="preserve"> </w:t>
        </w:r>
        <w:r>
          <w:rPr>
            <w:rFonts w:ascii="Times New Roman" w:hAnsi="Times New Roman" w:hint="eastAsia"/>
            <w:lang w:eastAsia="ko-KR"/>
          </w:rPr>
          <w:t>원</w:t>
        </w:r>
      </w:ins>
      <w:ins w:id="1021" w:author="제이펍 출판사" w:date="2021-03-14T20:34:00Z">
        <w:r>
          <w:rPr>
            <w:rFonts w:ascii="Times New Roman" w:hAnsi="Times New Roman" w:hint="eastAsia"/>
            <w:lang w:eastAsia="ko-KR"/>
          </w:rPr>
          <w:t>고</w:t>
        </w:r>
        <w:r>
          <w:rPr>
            <w:rFonts w:ascii="Times New Roman" w:hAnsi="Times New Roman" w:hint="eastAsia"/>
            <w:lang w:eastAsia="ko-KR"/>
          </w:rPr>
          <w:t>(</w:t>
        </w:r>
        <w:r w:rsidRPr="00EE4FE2">
          <w:rPr>
            <w:rFonts w:ascii="Times New Roman" w:hAnsi="Times New Roman"/>
            <w:lang w:eastAsia="ko-KR"/>
          </w:rPr>
          <w:t>https://2stndard.github.io/concept-of-time-series/%EC%8B%9C%EA%B3%84%EC%97%B4-%EB%8D%B0%EC%9D%B4%ED%84%B0-import.html</w:t>
        </w:r>
        <w:r>
          <w:rPr>
            <w:rFonts w:ascii="Times New Roman" w:hAnsi="Times New Roman"/>
            <w:lang w:eastAsia="ko-KR"/>
          </w:rPr>
          <w:t>)</w:t>
        </w:r>
        <w:r>
          <w:rPr>
            <w:rFonts w:ascii="Times New Roman" w:hAnsi="Times New Roman" w:hint="eastAsia"/>
            <w:lang w:eastAsia="ko-KR"/>
          </w:rPr>
          <w:t>를</w:t>
        </w:r>
        <w:r>
          <w:rPr>
            <w:rFonts w:ascii="Times New Roman" w:hAnsi="Times New Roman" w:hint="eastAsia"/>
            <w:lang w:eastAsia="ko-KR"/>
          </w:rPr>
          <w:t xml:space="preserve"> </w:t>
        </w:r>
        <w:r>
          <w:rPr>
            <w:rFonts w:ascii="Times New Roman" w:hAnsi="Times New Roman" w:hint="eastAsia"/>
            <w:lang w:eastAsia="ko-KR"/>
          </w:rPr>
          <w:t>참고하여</w:t>
        </w:r>
        <w:r>
          <w:rPr>
            <w:rFonts w:ascii="Times New Roman" w:hAnsi="Times New Roman" w:hint="eastAsia"/>
            <w:lang w:eastAsia="ko-KR"/>
          </w:rPr>
          <w:t xml:space="preserve"> </w:t>
        </w:r>
        <w:r>
          <w:rPr>
            <w:rFonts w:ascii="Times New Roman" w:hAnsi="Times New Roman" w:hint="eastAsia"/>
            <w:lang w:eastAsia="ko-KR"/>
          </w:rPr>
          <w:t>앉혀</w:t>
        </w:r>
        <w:r>
          <w:rPr>
            <w:rFonts w:ascii="Times New Roman" w:hAnsi="Times New Roman" w:hint="eastAsia"/>
            <w:lang w:eastAsia="ko-KR"/>
          </w:rPr>
          <w:t xml:space="preserve"> </w:t>
        </w:r>
        <w:r>
          <w:rPr>
            <w:rFonts w:ascii="Times New Roman" w:hAnsi="Times New Roman" w:hint="eastAsia"/>
            <w:lang w:eastAsia="ko-KR"/>
          </w:rPr>
          <w:t>주세요</w:t>
        </w:r>
        <w:r>
          <w:rPr>
            <w:rFonts w:ascii="Times New Roman" w:hAnsi="Times New Roman" w:hint="eastAsia"/>
            <w:lang w:eastAsia="ko-KR"/>
          </w:rPr>
          <w:t>.</w:t>
        </w:r>
        <w:r>
          <w:rPr>
            <w:rFonts w:ascii="Times New Roman" w:hAnsi="Times New Roman"/>
            <w:lang w:eastAsia="ko-KR"/>
          </w:rPr>
          <w:t xml:space="preserve"> &lt;/</w:t>
        </w:r>
        <w:r>
          <w:rPr>
            <w:rFonts w:ascii="Times New Roman" w:hAnsi="Times New Roman" w:hint="eastAsia"/>
            <w:lang w:eastAsia="ko-KR"/>
          </w:rPr>
          <w:t>편주</w:t>
        </w:r>
        <w:r>
          <w:rPr>
            <w:rFonts w:ascii="Times New Roman" w:hAnsi="Times New Roman" w:hint="eastAsia"/>
            <w:lang w:eastAsia="ko-KR"/>
          </w:rPr>
          <w:t>&gt;</w:t>
        </w:r>
      </w:ins>
    </w:p>
    <w:p w14:paraId="3932D88B" w14:textId="77777777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1022" w:author="제이펍 출판사" w:date="2021-03-14T15:57:00Z">
          <w:pPr>
            <w:pStyle w:val="SourceCode"/>
          </w:pPr>
        </w:pPrChange>
      </w:pPr>
      <w:r w:rsidRPr="00ED4019">
        <w:rPr>
          <w:rStyle w:val="FunctionTok"/>
          <w:rFonts w:ascii="Times New Roman" w:hAnsi="Times New Roman"/>
        </w:rPr>
        <w:t>library</w:t>
      </w:r>
      <w:r w:rsidRPr="00ED4019">
        <w:rPr>
          <w:rStyle w:val="NormalTok"/>
          <w:rFonts w:ascii="Times New Roman" w:hAnsi="Times New Roman"/>
        </w:rPr>
        <w:t>(readxl)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students.all </w:t>
      </w:r>
      <w:r w:rsidRPr="00ED4019">
        <w:rPr>
          <w:rStyle w:val="OtherTok"/>
          <w:rFonts w:ascii="Times New Roman" w:hAnsi="Times New Roman"/>
        </w:rPr>
        <w:t>&lt;-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unctionTok"/>
          <w:rFonts w:ascii="Times New Roman" w:hAnsi="Times New Roman"/>
        </w:rPr>
        <w:t>read_excel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StringTok"/>
          <w:rFonts w:ascii="Times New Roman" w:hAnsi="Times New Roman"/>
        </w:rPr>
        <w:t>"./students.xlsx"</w:t>
      </w:r>
      <w:r w:rsidRPr="00ED4019">
        <w:rPr>
          <w:rStyle w:val="NormalTok"/>
          <w:rFonts w:ascii="Times New Roman" w:hAnsi="Times New Roman"/>
        </w:rPr>
        <w:t xml:space="preserve">, </w:t>
      </w:r>
      <w:r w:rsidRPr="00ED4019">
        <w:rPr>
          <w:rStyle w:val="AttributeTok"/>
          <w:rFonts w:ascii="Times New Roman" w:hAnsi="Times New Roman"/>
        </w:rPr>
        <w:t>skip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DecValTok"/>
          <w:rFonts w:ascii="Times New Roman" w:hAnsi="Times New Roman"/>
        </w:rPr>
        <w:t>16</w:t>
      </w:r>
      <w:r w:rsidRPr="00ED4019">
        <w:rPr>
          <w:rStyle w:val="NormalTok"/>
          <w:rFonts w:ascii="Times New Roman" w:hAnsi="Times New Roman"/>
        </w:rPr>
        <w:t xml:space="preserve">, </w:t>
      </w:r>
      <w:r w:rsidRPr="00ED4019">
        <w:rPr>
          <w:rStyle w:val="AttributeTok"/>
          <w:rFonts w:ascii="Times New Roman" w:hAnsi="Times New Roman"/>
        </w:rPr>
        <w:t>na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'-'</w:t>
      </w:r>
      <w:r w:rsidRPr="00ED4019">
        <w:rPr>
          <w:rStyle w:val="NormalTok"/>
          <w:rFonts w:ascii="Times New Roman" w:hAnsi="Times New Roman"/>
        </w:rPr>
        <w:t xml:space="preserve">, </w:t>
      </w:r>
      <w:r w:rsidRPr="00ED4019">
        <w:rPr>
          <w:rStyle w:val="AttributeTok"/>
          <w:rFonts w:ascii="Times New Roman" w:hAnsi="Times New Roman"/>
        </w:rPr>
        <w:t>sheet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DecValTok"/>
          <w:rFonts w:ascii="Times New Roman" w:hAnsi="Times New Roman"/>
        </w:rPr>
        <w:t>1</w:t>
      </w:r>
      <w:r w:rsidRPr="00ED4019">
        <w:rPr>
          <w:rStyle w:val="NormalTok"/>
          <w:rFonts w:ascii="Times New Roman" w:hAnsi="Times New Roman"/>
        </w:rPr>
        <w:t xml:space="preserve">, </w:t>
      </w:r>
      <w:r w:rsidRPr="00ED4019">
        <w:rPr>
          <w:rStyle w:val="AttributeTok"/>
          <w:rFonts w:ascii="Times New Roman" w:hAnsi="Times New Roman"/>
        </w:rPr>
        <w:t>col_types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unctionTok"/>
          <w:rFonts w:ascii="Times New Roman" w:hAnsi="Times New Roman"/>
        </w:rPr>
        <w:t>c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StringTok"/>
          <w:rFonts w:ascii="Times New Roman" w:hAnsi="Times New Roman"/>
        </w:rPr>
        <w:t>'text'</w:t>
      </w:r>
      <w:r w:rsidRPr="00ED4019">
        <w:rPr>
          <w:rStyle w:val="NormalTok"/>
          <w:rFonts w:ascii="Times New Roman" w:hAnsi="Times New Roman"/>
        </w:rPr>
        <w:t xml:space="preserve">, </w:t>
      </w:r>
      <w:r w:rsidRPr="00ED4019">
        <w:rPr>
          <w:rStyle w:val="StringTok"/>
          <w:rFonts w:ascii="Times New Roman" w:hAnsi="Times New Roman"/>
        </w:rPr>
        <w:t>'text'</w:t>
      </w:r>
      <w:r w:rsidRPr="00ED4019">
        <w:rPr>
          <w:rStyle w:val="NormalTok"/>
          <w:rFonts w:ascii="Times New Roman" w:hAnsi="Times New Roman"/>
        </w:rPr>
        <w:t xml:space="preserve">, </w:t>
      </w:r>
      <w:r w:rsidRPr="00ED4019">
        <w:rPr>
          <w:rStyle w:val="StringTok"/>
          <w:rFonts w:ascii="Times New Roman" w:hAnsi="Times New Roman"/>
        </w:rPr>
        <w:t>'numeric'</w:t>
      </w:r>
      <w:r w:rsidRPr="00ED4019">
        <w:rPr>
          <w:rStyle w:val="NormalTok"/>
          <w:rFonts w:ascii="Times New Roman" w:hAnsi="Times New Roman"/>
        </w:rPr>
        <w:t xml:space="preserve">, </w:t>
      </w:r>
      <w:r w:rsidRPr="00ED4019">
        <w:rPr>
          <w:rStyle w:val="StringTok"/>
          <w:rFonts w:ascii="Times New Roman" w:hAnsi="Times New Roman"/>
        </w:rPr>
        <w:t>'numeric'</w:t>
      </w:r>
      <w:r w:rsidRPr="00ED4019">
        <w:rPr>
          <w:rStyle w:val="NormalTok"/>
          <w:rFonts w:ascii="Times New Roman" w:hAnsi="Times New Roman"/>
        </w:rPr>
        <w:t xml:space="preserve">, </w:t>
      </w:r>
      <w:r w:rsidRPr="00ED4019">
        <w:rPr>
          <w:rStyle w:val="StringTok"/>
          <w:rFonts w:ascii="Times New Roman" w:hAnsi="Times New Roman"/>
        </w:rPr>
        <w:t>'numeric'</w:t>
      </w:r>
      <w:r w:rsidRPr="00ED4019">
        <w:rPr>
          <w:rStyle w:val="NormalTok"/>
          <w:rFonts w:ascii="Times New Roman" w:hAnsi="Times New Roman"/>
        </w:rPr>
        <w:t xml:space="preserve">, </w:t>
      </w:r>
      <w:r w:rsidRPr="00ED4019">
        <w:rPr>
          <w:rStyle w:val="StringTok"/>
          <w:rFonts w:ascii="Times New Roman" w:hAnsi="Times New Roman"/>
        </w:rPr>
        <w:t>'numeric'</w:t>
      </w:r>
      <w:r w:rsidRPr="00ED4019">
        <w:rPr>
          <w:rStyle w:val="NormalTok"/>
          <w:rFonts w:ascii="Times New Roman" w:hAnsi="Times New Roman"/>
        </w:rPr>
        <w:t xml:space="preserve">, </w:t>
      </w:r>
      <w:r w:rsidRPr="00ED4019">
        <w:rPr>
          <w:rStyle w:val="StringTok"/>
          <w:rFonts w:ascii="Times New Roman" w:hAnsi="Times New Roman"/>
        </w:rPr>
        <w:t>'numeric'</w:t>
      </w:r>
      <w:r w:rsidRPr="00ED4019">
        <w:rPr>
          <w:rStyle w:val="NormalTok"/>
          <w:rFonts w:ascii="Times New Roman" w:hAnsi="Times New Roman"/>
        </w:rPr>
        <w:t xml:space="preserve">, </w:t>
      </w:r>
      <w:r w:rsidRPr="00ED4019">
        <w:rPr>
          <w:rStyle w:val="StringTok"/>
          <w:rFonts w:ascii="Times New Roman" w:hAnsi="Times New Roman"/>
        </w:rPr>
        <w:t>'numeric'</w:t>
      </w:r>
      <w:r w:rsidRPr="00ED4019">
        <w:rPr>
          <w:rStyle w:val="NormalTok"/>
          <w:rFonts w:ascii="Times New Roman" w:hAnsi="Times New Roman"/>
        </w:rPr>
        <w:t xml:space="preserve">, </w:t>
      </w:r>
      <w:r w:rsidRPr="00ED4019">
        <w:rPr>
          <w:rStyle w:val="StringTok"/>
          <w:rFonts w:ascii="Times New Roman" w:hAnsi="Times New Roman"/>
        </w:rPr>
        <w:t>'numeric'</w:t>
      </w:r>
      <w:r w:rsidRPr="00ED4019">
        <w:rPr>
          <w:rStyle w:val="NormalTok"/>
          <w:rFonts w:ascii="Times New Roman" w:hAnsi="Times New Roman"/>
        </w:rPr>
        <w:t xml:space="preserve">, </w:t>
      </w:r>
      <w:r w:rsidRPr="00ED4019">
        <w:rPr>
          <w:rStyle w:val="StringTok"/>
          <w:rFonts w:ascii="Times New Roman" w:hAnsi="Times New Roman"/>
        </w:rPr>
        <w:t>'numeric'</w:t>
      </w:r>
      <w:r w:rsidRPr="00ED4019">
        <w:rPr>
          <w:rStyle w:val="NormalTok"/>
          <w:rFonts w:ascii="Times New Roman" w:hAnsi="Times New Roman"/>
        </w:rPr>
        <w:t xml:space="preserve">, </w:t>
      </w:r>
      <w:r w:rsidRPr="00ED4019">
        <w:rPr>
          <w:rStyle w:val="StringTok"/>
          <w:rFonts w:ascii="Times New Roman" w:hAnsi="Times New Roman"/>
        </w:rPr>
        <w:t>'numeric'</w:t>
      </w:r>
      <w:r w:rsidRPr="00ED4019">
        <w:rPr>
          <w:rStyle w:val="NormalTok"/>
          <w:rFonts w:ascii="Times New Roman" w:hAnsi="Times New Roman"/>
        </w:rPr>
        <w:t xml:space="preserve">, </w:t>
      </w:r>
      <w:r w:rsidRPr="00ED4019">
        <w:rPr>
          <w:rStyle w:val="StringTok"/>
          <w:rFonts w:ascii="Times New Roman" w:hAnsi="Times New Roman"/>
        </w:rPr>
        <w:t>'numeric'</w:t>
      </w:r>
      <w:r w:rsidRPr="00ED4019">
        <w:rPr>
          <w:rStyle w:val="NormalTok"/>
          <w:rFonts w:ascii="Times New Roman" w:hAnsi="Times New Roman"/>
        </w:rPr>
        <w:t xml:space="preserve">, </w:t>
      </w:r>
      <w:r w:rsidRPr="00ED4019">
        <w:rPr>
          <w:rStyle w:val="StringTok"/>
          <w:rFonts w:ascii="Times New Roman" w:hAnsi="Times New Roman"/>
        </w:rPr>
        <w:t>'numeric'</w:t>
      </w:r>
      <w:r w:rsidRPr="00ED4019">
        <w:rPr>
          <w:rStyle w:val="NormalTok"/>
          <w:rFonts w:ascii="Times New Roman" w:hAnsi="Times New Roman"/>
        </w:rPr>
        <w:t xml:space="preserve">, </w:t>
      </w:r>
      <w:r w:rsidRPr="00ED4019">
        <w:rPr>
          <w:rStyle w:val="StringTok"/>
          <w:rFonts w:ascii="Times New Roman" w:hAnsi="Times New Roman"/>
        </w:rPr>
        <w:t>'numeric'</w:t>
      </w:r>
      <w:r w:rsidRPr="00ED4019">
        <w:rPr>
          <w:rStyle w:val="NormalTok"/>
          <w:rFonts w:ascii="Times New Roman" w:hAnsi="Times New Roman"/>
        </w:rPr>
        <w:t xml:space="preserve">, </w:t>
      </w:r>
      <w:r w:rsidRPr="00ED4019">
        <w:rPr>
          <w:rStyle w:val="StringTok"/>
          <w:rFonts w:ascii="Times New Roman" w:hAnsi="Times New Roman"/>
        </w:rPr>
        <w:t>'numeric'</w:t>
      </w:r>
      <w:r w:rsidRPr="00ED4019">
        <w:rPr>
          <w:rStyle w:val="NormalTok"/>
          <w:rFonts w:ascii="Times New Roman" w:hAnsi="Times New Roman"/>
        </w:rPr>
        <w:t xml:space="preserve">, </w:t>
      </w:r>
      <w:r w:rsidRPr="00ED4019">
        <w:rPr>
          <w:rStyle w:val="StringTok"/>
          <w:rFonts w:ascii="Times New Roman" w:hAnsi="Times New Roman"/>
        </w:rPr>
        <w:t>'numeric'</w:t>
      </w:r>
      <w:r w:rsidRPr="00ED4019">
        <w:rPr>
          <w:rStyle w:val="NormalTok"/>
          <w:rFonts w:ascii="Times New Roman" w:hAnsi="Times New Roman"/>
        </w:rPr>
        <w:t xml:space="preserve">, </w:t>
      </w:r>
      <w:r w:rsidRPr="00ED4019">
        <w:rPr>
          <w:rStyle w:val="StringTok"/>
          <w:rFonts w:ascii="Times New Roman" w:hAnsi="Times New Roman"/>
        </w:rPr>
        <w:t>'numeric'</w:t>
      </w:r>
      <w:r w:rsidRPr="00ED4019">
        <w:rPr>
          <w:rStyle w:val="NormalTok"/>
          <w:rFonts w:ascii="Times New Roman" w:hAnsi="Times New Roman"/>
        </w:rPr>
        <w:t xml:space="preserve">, </w:t>
      </w:r>
      <w:r w:rsidRPr="00ED4019">
        <w:rPr>
          <w:rStyle w:val="StringTok"/>
          <w:rFonts w:ascii="Times New Roman" w:hAnsi="Times New Roman"/>
        </w:rPr>
        <w:t>'numeric'</w:t>
      </w:r>
      <w:r w:rsidRPr="00ED4019">
        <w:rPr>
          <w:rStyle w:val="NormalTok"/>
          <w:rFonts w:ascii="Times New Roman" w:hAnsi="Times New Roman"/>
        </w:rPr>
        <w:t>))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students </w:t>
      </w:r>
      <w:r w:rsidRPr="00ED4019">
        <w:rPr>
          <w:rStyle w:val="OtherTok"/>
          <w:rFonts w:ascii="Times New Roman" w:hAnsi="Times New Roman"/>
        </w:rPr>
        <w:t>&lt;-</w:t>
      </w:r>
      <w:r w:rsidRPr="00ED4019">
        <w:rPr>
          <w:rStyle w:val="NormalTok"/>
          <w:rFonts w:ascii="Times New Roman" w:hAnsi="Times New Roman"/>
        </w:rPr>
        <w:t xml:space="preserve"> students.all </w:t>
      </w:r>
      <w:r w:rsidRPr="00ED4019">
        <w:rPr>
          <w:rStyle w:val="SpecialCharTok"/>
          <w:rFonts w:ascii="Times New Roman" w:hAnsi="Times New Roman"/>
        </w:rPr>
        <w:t>%&gt;%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</w:t>
      </w:r>
      <w:r w:rsidRPr="00ED4019">
        <w:rPr>
          <w:rStyle w:val="FunctionTok"/>
          <w:rFonts w:ascii="Times New Roman" w:hAnsi="Times New Roman"/>
        </w:rPr>
        <w:t>filter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NormalTok"/>
          <w:rFonts w:ascii="Times New Roman" w:hAnsi="Times New Roman"/>
        </w:rPr>
        <w:t>지역규모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pecialCharTok"/>
          <w:rFonts w:ascii="Times New Roman" w:hAnsi="Times New Roman"/>
        </w:rPr>
        <w:t>==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StringTok"/>
          <w:rFonts w:ascii="Times New Roman" w:hAnsi="Times New Roman"/>
        </w:rPr>
        <w:t>계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NormalTok"/>
          <w:rFonts w:ascii="Times New Roman" w:hAnsi="Times New Roman"/>
        </w:rPr>
        <w:t xml:space="preserve">) </w:t>
      </w:r>
      <w:r w:rsidRPr="00ED4019">
        <w:rPr>
          <w:rStyle w:val="SpecialCharTok"/>
          <w:rFonts w:ascii="Times New Roman" w:hAnsi="Times New Roman"/>
        </w:rPr>
        <w:t>%&gt;%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unctionTok"/>
          <w:rFonts w:ascii="Times New Roman" w:hAnsi="Times New Roman"/>
        </w:rPr>
        <w:t>select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SpecialCharTok"/>
          <w:rFonts w:ascii="Times New Roman" w:hAnsi="Times New Roman"/>
        </w:rPr>
        <w:t>-</w:t>
      </w:r>
      <w:r w:rsidRPr="00ED4019">
        <w:rPr>
          <w:rStyle w:val="NormalTok"/>
          <w:rFonts w:ascii="Times New Roman" w:hAnsi="Times New Roman"/>
        </w:rPr>
        <w:t>지역규모</w:t>
      </w:r>
      <w:r w:rsidRPr="00ED4019">
        <w:rPr>
          <w:rStyle w:val="NormalTok"/>
          <w:rFonts w:ascii="Times New Roman" w:hAnsi="Times New Roman"/>
        </w:rPr>
        <w:t>)</w:t>
      </w:r>
      <w:r w:rsidRPr="00ED4019">
        <w:rPr>
          <w:rFonts w:ascii="Times New Roman" w:hAnsi="Times New Roman"/>
        </w:rPr>
        <w:br/>
      </w:r>
      <w:r w:rsidRPr="00ED4019">
        <w:rPr>
          <w:rStyle w:val="FunctionTok"/>
          <w:rFonts w:ascii="Times New Roman" w:hAnsi="Times New Roman"/>
        </w:rPr>
        <w:t>head</w:t>
      </w:r>
      <w:r w:rsidRPr="00ED4019">
        <w:rPr>
          <w:rStyle w:val="NormalTok"/>
          <w:rFonts w:ascii="Times New Roman" w:hAnsi="Times New Roman"/>
        </w:rPr>
        <w:t xml:space="preserve">(students)  </w:t>
      </w:r>
      <w:r w:rsidRPr="00ED4019">
        <w:rPr>
          <w:rStyle w:val="CommentTok"/>
          <w:rFonts w:ascii="Times New Roman" w:hAnsi="Times New Roman"/>
        </w:rPr>
        <w:t xml:space="preserve"># </w:t>
      </w:r>
      <w:r w:rsidRPr="00ED4019">
        <w:rPr>
          <w:rStyle w:val="CommentTok"/>
          <w:rFonts w:ascii="Times New Roman" w:hAnsi="Times New Roman"/>
        </w:rPr>
        <w:t>데이터</w:t>
      </w:r>
      <w:r w:rsidRPr="00ED4019">
        <w:rPr>
          <w:rStyle w:val="CommentTok"/>
          <w:rFonts w:ascii="Times New Roman" w:hAnsi="Times New Roman"/>
        </w:rPr>
        <w:t xml:space="preserve"> </w:t>
      </w:r>
      <w:r w:rsidRPr="00ED4019">
        <w:rPr>
          <w:rStyle w:val="CommentTok"/>
          <w:rFonts w:ascii="Times New Roman" w:hAnsi="Times New Roman"/>
        </w:rPr>
        <w:t>확인</w:t>
      </w:r>
    </w:p>
    <w:tbl>
      <w:tblPr>
        <w:tblStyle w:val="Table"/>
        <w:tblW w:w="0" w:type="auto"/>
        <w:tblLook w:val="0420" w:firstRow="1" w:lastRow="0" w:firstColumn="0" w:lastColumn="0" w:noHBand="0" w:noVBand="1"/>
      </w:tblPr>
      <w:tblGrid>
        <w:gridCol w:w="400"/>
        <w:gridCol w:w="545"/>
        <w:gridCol w:w="492"/>
        <w:gridCol w:w="546"/>
        <w:gridCol w:w="539"/>
        <w:gridCol w:w="628"/>
        <w:gridCol w:w="546"/>
        <w:gridCol w:w="546"/>
        <w:gridCol w:w="463"/>
        <w:gridCol w:w="463"/>
        <w:gridCol w:w="546"/>
        <w:gridCol w:w="463"/>
        <w:gridCol w:w="546"/>
        <w:gridCol w:w="546"/>
        <w:gridCol w:w="546"/>
        <w:gridCol w:w="711"/>
        <w:gridCol w:w="546"/>
      </w:tblGrid>
      <w:tr w:rsidR="00FD7B2A" w14:paraId="6A99FEC1" w14:textId="77777777" w:rsidTr="00BF786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0" w:type="auto"/>
          </w:tcPr>
          <w:p w14:paraId="6EAA1673" w14:textId="77777777" w:rsidR="00FD7B2A" w:rsidRPr="00FE34E0" w:rsidRDefault="00FD7B2A">
            <w:pPr>
              <w:jc w:val="both"/>
              <w:rPr>
                <w:b w:val="0"/>
              </w:rPr>
              <w:pPrChange w:id="1023" w:author="제이펍 출판사" w:date="2021-03-14T15:57:00Z">
                <w:pPr>
                  <w:keepNext w:val="0"/>
                </w:pPr>
              </w:pPrChange>
            </w:pPr>
            <w:r w:rsidRPr="00ED4019">
              <w:rPr>
                <w:rFonts w:ascii="Times New Roman" w:hAnsi="Times New Roman"/>
                <w:b w:val="0"/>
              </w:rPr>
              <w:lastRenderedPageBreak/>
              <w:t>연도</w:t>
            </w:r>
          </w:p>
        </w:tc>
        <w:tc>
          <w:tcPr>
            <w:tcW w:w="0" w:type="auto"/>
          </w:tcPr>
          <w:p w14:paraId="0E2C1E56" w14:textId="77777777" w:rsidR="00FD7B2A" w:rsidRPr="00FE34E0" w:rsidRDefault="00FD7B2A">
            <w:pPr>
              <w:jc w:val="both"/>
              <w:rPr>
                <w:b w:val="0"/>
              </w:rPr>
              <w:pPrChange w:id="1024" w:author="제이펍 출판사" w:date="2021-03-14T15:57:00Z">
                <w:pPr>
                  <w:keepNext w:val="0"/>
                </w:pPr>
              </w:pPrChange>
            </w:pPr>
            <w:r w:rsidRPr="00ED4019">
              <w:rPr>
                <w:rFonts w:ascii="Times New Roman" w:hAnsi="Times New Roman"/>
                <w:b w:val="0"/>
              </w:rPr>
              <w:t>학생수계</w:t>
            </w:r>
          </w:p>
        </w:tc>
        <w:tc>
          <w:tcPr>
            <w:tcW w:w="0" w:type="auto"/>
          </w:tcPr>
          <w:p w14:paraId="4D9473BA" w14:textId="77777777" w:rsidR="00FD7B2A" w:rsidRPr="00FE34E0" w:rsidRDefault="00FD7B2A">
            <w:pPr>
              <w:jc w:val="both"/>
              <w:rPr>
                <w:b w:val="0"/>
              </w:rPr>
              <w:pPrChange w:id="1025" w:author="제이펍 출판사" w:date="2021-03-14T15:57:00Z">
                <w:pPr>
                  <w:keepNext w:val="0"/>
                </w:pPr>
              </w:pPrChange>
            </w:pPr>
            <w:r w:rsidRPr="00ED4019">
              <w:rPr>
                <w:rFonts w:ascii="Times New Roman" w:hAnsi="Times New Roman"/>
                <w:b w:val="0"/>
              </w:rPr>
              <w:t>유치원</w:t>
            </w:r>
          </w:p>
        </w:tc>
        <w:tc>
          <w:tcPr>
            <w:tcW w:w="0" w:type="auto"/>
          </w:tcPr>
          <w:p w14:paraId="53288009" w14:textId="77777777" w:rsidR="00FD7B2A" w:rsidRPr="00FE34E0" w:rsidRDefault="00FD7B2A">
            <w:pPr>
              <w:jc w:val="both"/>
              <w:rPr>
                <w:b w:val="0"/>
              </w:rPr>
              <w:pPrChange w:id="1026" w:author="제이펍 출판사" w:date="2021-03-14T15:57:00Z">
                <w:pPr>
                  <w:keepNext w:val="0"/>
                </w:pPr>
              </w:pPrChange>
            </w:pPr>
            <w:r w:rsidRPr="00ED4019">
              <w:rPr>
                <w:rFonts w:ascii="Times New Roman" w:hAnsi="Times New Roman"/>
                <w:b w:val="0"/>
              </w:rPr>
              <w:t>초등학교</w:t>
            </w:r>
          </w:p>
        </w:tc>
        <w:tc>
          <w:tcPr>
            <w:tcW w:w="0" w:type="auto"/>
          </w:tcPr>
          <w:p w14:paraId="53C4AE76" w14:textId="77777777" w:rsidR="00FD7B2A" w:rsidRPr="00FE34E0" w:rsidRDefault="00FD7B2A">
            <w:pPr>
              <w:jc w:val="both"/>
              <w:rPr>
                <w:b w:val="0"/>
              </w:rPr>
              <w:pPrChange w:id="1027" w:author="제이펍 출판사" w:date="2021-03-14T15:57:00Z">
                <w:pPr>
                  <w:keepNext w:val="0"/>
                </w:pPr>
              </w:pPrChange>
            </w:pPr>
            <w:r w:rsidRPr="00ED4019">
              <w:rPr>
                <w:rFonts w:ascii="Times New Roman" w:hAnsi="Times New Roman"/>
                <w:b w:val="0"/>
              </w:rPr>
              <w:t>중학교</w:t>
            </w:r>
          </w:p>
        </w:tc>
        <w:tc>
          <w:tcPr>
            <w:tcW w:w="0" w:type="auto"/>
          </w:tcPr>
          <w:p w14:paraId="3B65D2DD" w14:textId="77777777" w:rsidR="00FD7B2A" w:rsidRPr="00FE34E0" w:rsidRDefault="00FD7B2A">
            <w:pPr>
              <w:jc w:val="both"/>
              <w:rPr>
                <w:b w:val="0"/>
              </w:rPr>
              <w:pPrChange w:id="1028" w:author="제이펍 출판사" w:date="2021-03-14T15:57:00Z">
                <w:pPr>
                  <w:keepNext w:val="0"/>
                </w:pPr>
              </w:pPrChange>
            </w:pPr>
            <w:r w:rsidRPr="00ED4019">
              <w:rPr>
                <w:rFonts w:ascii="Times New Roman" w:hAnsi="Times New Roman"/>
                <w:b w:val="0"/>
              </w:rPr>
              <w:t>고등학교계</w:t>
            </w:r>
          </w:p>
        </w:tc>
        <w:tc>
          <w:tcPr>
            <w:tcW w:w="0" w:type="auto"/>
          </w:tcPr>
          <w:p w14:paraId="4C5734A3" w14:textId="77777777" w:rsidR="00FD7B2A" w:rsidRPr="00FE34E0" w:rsidRDefault="00FD7B2A">
            <w:pPr>
              <w:jc w:val="both"/>
              <w:rPr>
                <w:b w:val="0"/>
              </w:rPr>
              <w:pPrChange w:id="1029" w:author="제이펍 출판사" w:date="2021-03-14T15:57:00Z">
                <w:pPr>
                  <w:keepNext w:val="0"/>
                </w:pPr>
              </w:pPrChange>
            </w:pPr>
            <w:r w:rsidRPr="00ED4019">
              <w:rPr>
                <w:rFonts w:ascii="Times New Roman" w:hAnsi="Times New Roman"/>
                <w:b w:val="0"/>
              </w:rPr>
              <w:t>일반계고</w:t>
            </w:r>
          </w:p>
        </w:tc>
        <w:tc>
          <w:tcPr>
            <w:tcW w:w="0" w:type="auto"/>
          </w:tcPr>
          <w:p w14:paraId="488B2E93" w14:textId="77777777" w:rsidR="00FD7B2A" w:rsidRPr="00FE34E0" w:rsidRDefault="00FD7B2A">
            <w:pPr>
              <w:jc w:val="both"/>
              <w:rPr>
                <w:b w:val="0"/>
              </w:rPr>
              <w:pPrChange w:id="1030" w:author="제이펍 출판사" w:date="2021-03-14T15:57:00Z">
                <w:pPr>
                  <w:keepNext w:val="0"/>
                </w:pPr>
              </w:pPrChange>
            </w:pPr>
            <w:r w:rsidRPr="00ED4019">
              <w:rPr>
                <w:rFonts w:ascii="Times New Roman" w:hAnsi="Times New Roman"/>
                <w:b w:val="0"/>
              </w:rPr>
              <w:t>전문계고</w:t>
            </w:r>
          </w:p>
        </w:tc>
        <w:tc>
          <w:tcPr>
            <w:tcW w:w="0" w:type="auto"/>
          </w:tcPr>
          <w:p w14:paraId="1E86A3AF" w14:textId="77777777" w:rsidR="00FD7B2A" w:rsidRPr="00FE34E0" w:rsidRDefault="00FD7B2A">
            <w:pPr>
              <w:jc w:val="both"/>
              <w:rPr>
                <w:b w:val="0"/>
              </w:rPr>
              <w:pPrChange w:id="1031" w:author="제이펍 출판사" w:date="2021-03-14T15:57:00Z">
                <w:pPr>
                  <w:keepNext w:val="0"/>
                </w:pPr>
              </w:pPrChange>
            </w:pPr>
            <w:r w:rsidRPr="00ED4019">
              <w:rPr>
                <w:rFonts w:ascii="Times New Roman" w:hAnsi="Times New Roman"/>
                <w:b w:val="0"/>
              </w:rPr>
              <w:t>일반고</w:t>
            </w:r>
          </w:p>
        </w:tc>
        <w:tc>
          <w:tcPr>
            <w:tcW w:w="0" w:type="auto"/>
          </w:tcPr>
          <w:p w14:paraId="2E4221BB" w14:textId="77777777" w:rsidR="00FD7B2A" w:rsidRPr="00FE34E0" w:rsidRDefault="00FD7B2A">
            <w:pPr>
              <w:jc w:val="both"/>
              <w:rPr>
                <w:b w:val="0"/>
              </w:rPr>
              <w:pPrChange w:id="1032" w:author="제이펍 출판사" w:date="2021-03-14T15:57:00Z">
                <w:pPr>
                  <w:keepNext w:val="0"/>
                </w:pPr>
              </w:pPrChange>
            </w:pPr>
            <w:r w:rsidRPr="00ED4019">
              <w:rPr>
                <w:rFonts w:ascii="Times New Roman" w:hAnsi="Times New Roman"/>
                <w:b w:val="0"/>
              </w:rPr>
              <w:t>특목고</w:t>
            </w:r>
          </w:p>
        </w:tc>
        <w:tc>
          <w:tcPr>
            <w:tcW w:w="0" w:type="auto"/>
          </w:tcPr>
          <w:p w14:paraId="3A14BC67" w14:textId="77777777" w:rsidR="00FD7B2A" w:rsidRPr="00FE34E0" w:rsidRDefault="00FD7B2A">
            <w:pPr>
              <w:jc w:val="both"/>
              <w:rPr>
                <w:b w:val="0"/>
              </w:rPr>
              <w:pPrChange w:id="1033" w:author="제이펍 출판사" w:date="2021-03-14T15:57:00Z">
                <w:pPr>
                  <w:keepNext w:val="0"/>
                </w:pPr>
              </w:pPrChange>
            </w:pPr>
            <w:r w:rsidRPr="00ED4019">
              <w:rPr>
                <w:rFonts w:ascii="Times New Roman" w:hAnsi="Times New Roman"/>
                <w:b w:val="0"/>
              </w:rPr>
              <w:t>특성화고</w:t>
            </w:r>
          </w:p>
        </w:tc>
        <w:tc>
          <w:tcPr>
            <w:tcW w:w="0" w:type="auto"/>
          </w:tcPr>
          <w:p w14:paraId="488CA178" w14:textId="77777777" w:rsidR="00FD7B2A" w:rsidRPr="00FE34E0" w:rsidRDefault="00FD7B2A">
            <w:pPr>
              <w:jc w:val="both"/>
              <w:rPr>
                <w:b w:val="0"/>
              </w:rPr>
              <w:pPrChange w:id="1034" w:author="제이펍 출판사" w:date="2021-03-14T15:57:00Z">
                <w:pPr>
                  <w:keepNext w:val="0"/>
                </w:pPr>
              </w:pPrChange>
            </w:pPr>
            <w:r w:rsidRPr="00ED4019">
              <w:rPr>
                <w:rFonts w:ascii="Times New Roman" w:hAnsi="Times New Roman"/>
                <w:b w:val="0"/>
              </w:rPr>
              <w:t>자율고</w:t>
            </w:r>
          </w:p>
        </w:tc>
        <w:tc>
          <w:tcPr>
            <w:tcW w:w="0" w:type="auto"/>
          </w:tcPr>
          <w:p w14:paraId="561B6191" w14:textId="77777777" w:rsidR="00FD7B2A" w:rsidRPr="00FE34E0" w:rsidRDefault="00FD7B2A">
            <w:pPr>
              <w:jc w:val="both"/>
              <w:rPr>
                <w:b w:val="0"/>
              </w:rPr>
              <w:pPrChange w:id="1035" w:author="제이펍 출판사" w:date="2021-03-14T15:57:00Z">
                <w:pPr>
                  <w:keepNext w:val="0"/>
                </w:pPr>
              </w:pPrChange>
            </w:pPr>
            <w:r w:rsidRPr="00ED4019">
              <w:rPr>
                <w:rFonts w:ascii="Times New Roman" w:hAnsi="Times New Roman"/>
                <w:b w:val="0"/>
              </w:rPr>
              <w:t>특수학교</w:t>
            </w:r>
          </w:p>
        </w:tc>
        <w:tc>
          <w:tcPr>
            <w:tcW w:w="0" w:type="auto"/>
          </w:tcPr>
          <w:p w14:paraId="737AE3DF" w14:textId="77777777" w:rsidR="00FD7B2A" w:rsidRPr="00FE34E0" w:rsidRDefault="00FD7B2A">
            <w:pPr>
              <w:jc w:val="both"/>
              <w:rPr>
                <w:b w:val="0"/>
              </w:rPr>
              <w:pPrChange w:id="1036" w:author="제이펍 출판사" w:date="2021-03-14T15:57:00Z">
                <w:pPr>
                  <w:keepNext w:val="0"/>
                </w:pPr>
              </w:pPrChange>
            </w:pPr>
            <w:r w:rsidRPr="00ED4019">
              <w:rPr>
                <w:rFonts w:ascii="Times New Roman" w:hAnsi="Times New Roman"/>
                <w:b w:val="0"/>
              </w:rPr>
              <w:t>공민학교</w:t>
            </w:r>
          </w:p>
        </w:tc>
        <w:tc>
          <w:tcPr>
            <w:tcW w:w="0" w:type="auto"/>
          </w:tcPr>
          <w:p w14:paraId="4C84C6F1" w14:textId="77777777" w:rsidR="00FD7B2A" w:rsidRPr="00FE34E0" w:rsidRDefault="00FD7B2A">
            <w:pPr>
              <w:jc w:val="both"/>
              <w:rPr>
                <w:b w:val="0"/>
              </w:rPr>
              <w:pPrChange w:id="1037" w:author="제이펍 출판사" w:date="2021-03-14T15:57:00Z">
                <w:pPr>
                  <w:keepNext w:val="0"/>
                </w:pPr>
              </w:pPrChange>
            </w:pPr>
            <w:r w:rsidRPr="00ED4019">
              <w:rPr>
                <w:rFonts w:ascii="Times New Roman" w:hAnsi="Times New Roman"/>
                <w:b w:val="0"/>
              </w:rPr>
              <w:t>고등공민</w:t>
            </w:r>
          </w:p>
        </w:tc>
        <w:tc>
          <w:tcPr>
            <w:tcW w:w="0" w:type="auto"/>
          </w:tcPr>
          <w:p w14:paraId="1CD0D8CE" w14:textId="77777777" w:rsidR="00FD7B2A" w:rsidRPr="00FE34E0" w:rsidRDefault="00FD7B2A">
            <w:pPr>
              <w:jc w:val="both"/>
              <w:rPr>
                <w:b w:val="0"/>
              </w:rPr>
              <w:pPrChange w:id="1038" w:author="제이펍 출판사" w:date="2021-03-14T15:57:00Z">
                <w:pPr>
                  <w:keepNext w:val="0"/>
                </w:pPr>
              </w:pPrChange>
            </w:pPr>
            <w:r w:rsidRPr="00ED4019">
              <w:rPr>
                <w:rFonts w:ascii="Times New Roman" w:hAnsi="Times New Roman"/>
                <w:b w:val="0"/>
              </w:rPr>
              <w:t>고등기술학교</w:t>
            </w:r>
          </w:p>
        </w:tc>
        <w:tc>
          <w:tcPr>
            <w:tcW w:w="0" w:type="auto"/>
          </w:tcPr>
          <w:p w14:paraId="131A14BB" w14:textId="77777777" w:rsidR="00FD7B2A" w:rsidRPr="00FE34E0" w:rsidRDefault="00FD7B2A">
            <w:pPr>
              <w:jc w:val="both"/>
              <w:rPr>
                <w:b w:val="0"/>
              </w:rPr>
              <w:pPrChange w:id="1039" w:author="제이펍 출판사" w:date="2021-03-14T15:57:00Z">
                <w:pPr>
                  <w:keepNext w:val="0"/>
                </w:pPr>
              </w:pPrChange>
            </w:pPr>
            <w:r w:rsidRPr="00ED4019">
              <w:rPr>
                <w:rFonts w:ascii="Times New Roman" w:hAnsi="Times New Roman"/>
                <w:b w:val="0"/>
              </w:rPr>
              <w:t>각종학교</w:t>
            </w:r>
          </w:p>
        </w:tc>
      </w:tr>
      <w:tr w:rsidR="00FD7B2A" w14:paraId="4390E83D" w14:textId="77777777" w:rsidTr="00BF786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tcW w:w="0" w:type="auto"/>
          </w:tcPr>
          <w:p w14:paraId="30CF347D" w14:textId="77777777" w:rsidR="00FD7B2A" w:rsidRDefault="00FD7B2A">
            <w:pPr>
              <w:jc w:val="both"/>
              <w:pPrChange w:id="1040" w:author="제이펍 출판사" w:date="2021-03-14T15:57:00Z">
                <w:pPr>
                  <w:keepNext w:val="0"/>
                </w:pPr>
              </w:pPrChange>
            </w:pPr>
            <w:r w:rsidRPr="00ED4019">
              <w:rPr>
                <w:rFonts w:ascii="Times New Roman" w:hAnsi="Times New Roman"/>
              </w:rPr>
              <w:t>1999</w:t>
            </w:r>
          </w:p>
        </w:tc>
        <w:tc>
          <w:tcPr>
            <w:tcW w:w="0" w:type="auto"/>
          </w:tcPr>
          <w:p w14:paraId="181D7B5A" w14:textId="77777777" w:rsidR="00FD7B2A" w:rsidRDefault="00FD7B2A">
            <w:pPr>
              <w:jc w:val="both"/>
              <w:pPrChange w:id="1041" w:author="제이펍 출판사" w:date="2021-03-14T15:57:00Z">
                <w:pPr>
                  <w:keepNext w:val="0"/>
                </w:pPr>
              </w:pPrChange>
            </w:pPr>
            <w:r w:rsidRPr="00ED4019">
              <w:rPr>
                <w:rFonts w:ascii="Times New Roman" w:hAnsi="Times New Roman"/>
              </w:rPr>
              <w:t>8658358</w:t>
            </w:r>
          </w:p>
        </w:tc>
        <w:tc>
          <w:tcPr>
            <w:tcW w:w="0" w:type="auto"/>
          </w:tcPr>
          <w:p w14:paraId="3E11DA4D" w14:textId="77777777" w:rsidR="00FD7B2A" w:rsidRDefault="00FD7B2A">
            <w:pPr>
              <w:jc w:val="both"/>
              <w:pPrChange w:id="1042" w:author="제이펍 출판사" w:date="2021-03-14T15:57:00Z">
                <w:pPr>
                  <w:keepNext w:val="0"/>
                </w:pPr>
              </w:pPrChange>
            </w:pPr>
            <w:r w:rsidRPr="00ED4019">
              <w:rPr>
                <w:rFonts w:ascii="Times New Roman" w:hAnsi="Times New Roman"/>
              </w:rPr>
              <w:t>534166</w:t>
            </w:r>
          </w:p>
        </w:tc>
        <w:tc>
          <w:tcPr>
            <w:tcW w:w="0" w:type="auto"/>
          </w:tcPr>
          <w:p w14:paraId="4DF09510" w14:textId="77777777" w:rsidR="00FD7B2A" w:rsidRDefault="00FD7B2A">
            <w:pPr>
              <w:jc w:val="both"/>
              <w:pPrChange w:id="1043" w:author="제이펍 출판사" w:date="2021-03-14T15:57:00Z">
                <w:pPr>
                  <w:keepNext w:val="0"/>
                </w:pPr>
              </w:pPrChange>
            </w:pPr>
            <w:r w:rsidRPr="00ED4019">
              <w:rPr>
                <w:rFonts w:ascii="Times New Roman" w:hAnsi="Times New Roman"/>
              </w:rPr>
              <w:t>3935537</w:t>
            </w:r>
          </w:p>
        </w:tc>
        <w:tc>
          <w:tcPr>
            <w:tcW w:w="0" w:type="auto"/>
          </w:tcPr>
          <w:p w14:paraId="21935F88" w14:textId="77777777" w:rsidR="00FD7B2A" w:rsidRDefault="00FD7B2A">
            <w:pPr>
              <w:jc w:val="both"/>
              <w:pPrChange w:id="1044" w:author="제이펍 출판사" w:date="2021-03-14T15:57:00Z">
                <w:pPr>
                  <w:keepNext w:val="0"/>
                </w:pPr>
              </w:pPrChange>
            </w:pPr>
            <w:r w:rsidRPr="00ED4019">
              <w:rPr>
                <w:rFonts w:ascii="Times New Roman" w:hAnsi="Times New Roman"/>
              </w:rPr>
              <w:t>1896956</w:t>
            </w:r>
          </w:p>
        </w:tc>
        <w:tc>
          <w:tcPr>
            <w:tcW w:w="0" w:type="auto"/>
          </w:tcPr>
          <w:p w14:paraId="2DC49A48" w14:textId="77777777" w:rsidR="00FD7B2A" w:rsidRDefault="00FD7B2A">
            <w:pPr>
              <w:jc w:val="both"/>
              <w:pPrChange w:id="1045" w:author="제이펍 출판사" w:date="2021-03-14T15:57:00Z">
                <w:pPr>
                  <w:keepNext w:val="0"/>
                </w:pPr>
              </w:pPrChange>
            </w:pPr>
            <w:r w:rsidRPr="00ED4019">
              <w:rPr>
                <w:rFonts w:ascii="Times New Roman" w:hAnsi="Times New Roman"/>
              </w:rPr>
              <w:t>2251140</w:t>
            </w:r>
          </w:p>
        </w:tc>
        <w:tc>
          <w:tcPr>
            <w:tcW w:w="0" w:type="auto"/>
          </w:tcPr>
          <w:p w14:paraId="6A5F86A2" w14:textId="77777777" w:rsidR="00FD7B2A" w:rsidRDefault="00FD7B2A">
            <w:pPr>
              <w:jc w:val="both"/>
              <w:pPrChange w:id="1046" w:author="제이펍 출판사" w:date="2021-03-14T15:57:00Z">
                <w:pPr>
                  <w:keepNext w:val="0"/>
                </w:pPr>
              </w:pPrChange>
            </w:pPr>
            <w:r w:rsidRPr="00ED4019">
              <w:rPr>
                <w:rFonts w:ascii="Times New Roman" w:hAnsi="Times New Roman"/>
              </w:rPr>
              <w:t>1399389</w:t>
            </w:r>
          </w:p>
        </w:tc>
        <w:tc>
          <w:tcPr>
            <w:tcW w:w="0" w:type="auto"/>
          </w:tcPr>
          <w:p w14:paraId="6DBCE3D1" w14:textId="77777777" w:rsidR="00FD7B2A" w:rsidRDefault="00FD7B2A">
            <w:pPr>
              <w:jc w:val="both"/>
              <w:pPrChange w:id="1047" w:author="제이펍 출판사" w:date="2021-03-14T15:57:00Z">
                <w:pPr>
                  <w:keepNext w:val="0"/>
                </w:pPr>
              </w:pPrChange>
            </w:pPr>
            <w:r w:rsidRPr="00ED4019">
              <w:rPr>
                <w:rFonts w:ascii="Times New Roman" w:hAnsi="Times New Roman"/>
              </w:rPr>
              <w:t>851751</w:t>
            </w:r>
          </w:p>
        </w:tc>
        <w:tc>
          <w:tcPr>
            <w:tcW w:w="0" w:type="auto"/>
          </w:tcPr>
          <w:p w14:paraId="027CC982" w14:textId="77777777" w:rsidR="00FD7B2A" w:rsidRDefault="00FD7B2A">
            <w:pPr>
              <w:jc w:val="both"/>
              <w:pPrChange w:id="1048" w:author="제이펍 출판사" w:date="2021-03-14T15:57:00Z">
                <w:pPr>
                  <w:keepNext w:val="0"/>
                </w:pPr>
              </w:pPrChange>
            </w:pPr>
            <w:r w:rsidRPr="00ED4019">
              <w:rPr>
                <w:rFonts w:ascii="Times New Roman" w:hAnsi="Times New Roman"/>
              </w:rPr>
              <w:t>0</w:t>
            </w:r>
          </w:p>
        </w:tc>
        <w:tc>
          <w:tcPr>
            <w:tcW w:w="0" w:type="auto"/>
          </w:tcPr>
          <w:p w14:paraId="084B2804" w14:textId="77777777" w:rsidR="00FD7B2A" w:rsidRDefault="00FD7B2A">
            <w:pPr>
              <w:jc w:val="both"/>
              <w:pPrChange w:id="1049" w:author="제이펍 출판사" w:date="2021-03-14T15:57:00Z">
                <w:pPr>
                  <w:keepNext w:val="0"/>
                </w:pPr>
              </w:pPrChange>
            </w:pPr>
            <w:r w:rsidRPr="00ED4019">
              <w:rPr>
                <w:rFonts w:ascii="Times New Roman" w:hAnsi="Times New Roman"/>
              </w:rPr>
              <w:t>0</w:t>
            </w:r>
          </w:p>
        </w:tc>
        <w:tc>
          <w:tcPr>
            <w:tcW w:w="0" w:type="auto"/>
          </w:tcPr>
          <w:p w14:paraId="464AE63D" w14:textId="77777777" w:rsidR="00FD7B2A" w:rsidRDefault="00FD7B2A">
            <w:pPr>
              <w:jc w:val="both"/>
              <w:pPrChange w:id="1050" w:author="제이펍 출판사" w:date="2021-03-14T15:57:00Z">
                <w:pPr>
                  <w:keepNext w:val="0"/>
                </w:pPr>
              </w:pPrChange>
            </w:pPr>
            <w:r w:rsidRPr="00ED4019">
              <w:rPr>
                <w:rFonts w:ascii="Times New Roman" w:hAnsi="Times New Roman"/>
              </w:rPr>
              <w:t>0</w:t>
            </w:r>
          </w:p>
        </w:tc>
        <w:tc>
          <w:tcPr>
            <w:tcW w:w="0" w:type="auto"/>
          </w:tcPr>
          <w:p w14:paraId="426F9941" w14:textId="77777777" w:rsidR="00FD7B2A" w:rsidRDefault="00FD7B2A">
            <w:pPr>
              <w:jc w:val="both"/>
              <w:pPrChange w:id="1051" w:author="제이펍 출판사" w:date="2021-03-14T15:57:00Z">
                <w:pPr>
                  <w:keepNext w:val="0"/>
                </w:pPr>
              </w:pPrChange>
            </w:pPr>
            <w:r w:rsidRPr="00ED4019">
              <w:rPr>
                <w:rFonts w:ascii="Times New Roman" w:hAnsi="Times New Roman"/>
              </w:rPr>
              <w:t>0</w:t>
            </w:r>
          </w:p>
        </w:tc>
        <w:tc>
          <w:tcPr>
            <w:tcW w:w="0" w:type="auto"/>
          </w:tcPr>
          <w:p w14:paraId="4E571AC5" w14:textId="77777777" w:rsidR="00FD7B2A" w:rsidRDefault="00FD7B2A">
            <w:pPr>
              <w:jc w:val="both"/>
              <w:pPrChange w:id="1052" w:author="제이펍 출판사" w:date="2021-03-14T15:57:00Z">
                <w:pPr>
                  <w:keepNext w:val="0"/>
                </w:pPr>
              </w:pPrChange>
            </w:pPr>
            <w:r w:rsidRPr="00ED4019">
              <w:rPr>
                <w:rFonts w:ascii="Times New Roman" w:hAnsi="Times New Roman"/>
              </w:rPr>
              <w:t>23490</w:t>
            </w:r>
          </w:p>
        </w:tc>
        <w:tc>
          <w:tcPr>
            <w:tcW w:w="0" w:type="auto"/>
          </w:tcPr>
          <w:p w14:paraId="7EAACE54" w14:textId="77777777" w:rsidR="00FD7B2A" w:rsidRDefault="00FD7B2A">
            <w:pPr>
              <w:jc w:val="both"/>
              <w:pPrChange w:id="1053" w:author="제이펍 출판사" w:date="2021-03-14T15:57:00Z">
                <w:pPr>
                  <w:keepNext w:val="0"/>
                </w:pPr>
              </w:pPrChange>
            </w:pPr>
            <w:r w:rsidRPr="00ED4019">
              <w:rPr>
                <w:rFonts w:ascii="Times New Roman" w:hAnsi="Times New Roman"/>
              </w:rPr>
              <w:t>150</w:t>
            </w:r>
          </w:p>
        </w:tc>
        <w:tc>
          <w:tcPr>
            <w:tcW w:w="0" w:type="auto"/>
          </w:tcPr>
          <w:p w14:paraId="79BA79C1" w14:textId="77777777" w:rsidR="00FD7B2A" w:rsidRDefault="00FD7B2A">
            <w:pPr>
              <w:jc w:val="both"/>
              <w:pPrChange w:id="1054" w:author="제이펍 출판사" w:date="2021-03-14T15:57:00Z">
                <w:pPr>
                  <w:keepNext w:val="0"/>
                </w:pPr>
              </w:pPrChange>
            </w:pPr>
            <w:r w:rsidRPr="00ED4019">
              <w:rPr>
                <w:rFonts w:ascii="Times New Roman" w:hAnsi="Times New Roman"/>
              </w:rPr>
              <w:t>511</w:t>
            </w:r>
          </w:p>
        </w:tc>
        <w:tc>
          <w:tcPr>
            <w:tcW w:w="0" w:type="auto"/>
          </w:tcPr>
          <w:p w14:paraId="01DDCA18" w14:textId="77777777" w:rsidR="00FD7B2A" w:rsidRDefault="00FD7B2A">
            <w:pPr>
              <w:jc w:val="both"/>
              <w:pPrChange w:id="1055" w:author="제이펍 출판사" w:date="2021-03-14T15:57:00Z">
                <w:pPr>
                  <w:keepNext w:val="0"/>
                </w:pPr>
              </w:pPrChange>
            </w:pPr>
            <w:r w:rsidRPr="00ED4019">
              <w:rPr>
                <w:rFonts w:ascii="Times New Roman" w:hAnsi="Times New Roman"/>
              </w:rPr>
              <w:t>8399</w:t>
            </w:r>
          </w:p>
        </w:tc>
        <w:tc>
          <w:tcPr>
            <w:tcW w:w="0" w:type="auto"/>
          </w:tcPr>
          <w:p w14:paraId="349E9A44" w14:textId="77777777" w:rsidR="00FD7B2A" w:rsidRDefault="00FD7B2A">
            <w:pPr>
              <w:jc w:val="both"/>
              <w:pPrChange w:id="1056" w:author="제이펍 출판사" w:date="2021-03-14T15:57:00Z">
                <w:pPr>
                  <w:keepNext w:val="0"/>
                </w:pPr>
              </w:pPrChange>
            </w:pPr>
            <w:r w:rsidRPr="00ED4019">
              <w:rPr>
                <w:rFonts w:ascii="Times New Roman" w:hAnsi="Times New Roman"/>
              </w:rPr>
              <w:t>8009</w:t>
            </w:r>
          </w:p>
        </w:tc>
      </w:tr>
      <w:tr w:rsidR="00FD7B2A" w14:paraId="72452A06" w14:textId="77777777" w:rsidTr="00BF7861">
        <w:trPr>
          <w:jc w:val="center"/>
        </w:trPr>
        <w:tc>
          <w:tcPr>
            <w:tcW w:w="0" w:type="auto"/>
          </w:tcPr>
          <w:p w14:paraId="292A4C38" w14:textId="77777777" w:rsidR="00FD7B2A" w:rsidRDefault="00FD7B2A">
            <w:pPr>
              <w:jc w:val="both"/>
              <w:pPrChange w:id="1057" w:author="제이펍 출판사" w:date="2021-03-14T15:57:00Z">
                <w:pPr>
                  <w:keepNext w:val="0"/>
                </w:pPr>
              </w:pPrChange>
            </w:pPr>
            <w:r w:rsidRPr="00ED4019">
              <w:rPr>
                <w:rFonts w:ascii="Times New Roman" w:hAnsi="Times New Roman"/>
              </w:rPr>
              <w:t>2000</w:t>
            </w:r>
          </w:p>
        </w:tc>
        <w:tc>
          <w:tcPr>
            <w:tcW w:w="0" w:type="auto"/>
          </w:tcPr>
          <w:p w14:paraId="56BAD4F0" w14:textId="77777777" w:rsidR="00FD7B2A" w:rsidRDefault="00FD7B2A">
            <w:pPr>
              <w:jc w:val="both"/>
              <w:pPrChange w:id="1058" w:author="제이펍 출판사" w:date="2021-03-14T15:57:00Z">
                <w:pPr>
                  <w:keepNext w:val="0"/>
                </w:pPr>
              </w:pPrChange>
            </w:pPr>
            <w:r w:rsidRPr="00ED4019">
              <w:rPr>
                <w:rFonts w:ascii="Times New Roman" w:hAnsi="Times New Roman"/>
              </w:rPr>
              <w:t>8535867</w:t>
            </w:r>
          </w:p>
        </w:tc>
        <w:tc>
          <w:tcPr>
            <w:tcW w:w="0" w:type="auto"/>
          </w:tcPr>
          <w:p w14:paraId="5887D7CC" w14:textId="77777777" w:rsidR="00FD7B2A" w:rsidRDefault="00FD7B2A">
            <w:pPr>
              <w:jc w:val="both"/>
              <w:pPrChange w:id="1059" w:author="제이펍 출판사" w:date="2021-03-14T15:57:00Z">
                <w:pPr>
                  <w:keepNext w:val="0"/>
                </w:pPr>
              </w:pPrChange>
            </w:pPr>
            <w:r w:rsidRPr="00ED4019">
              <w:rPr>
                <w:rFonts w:ascii="Times New Roman" w:hAnsi="Times New Roman"/>
              </w:rPr>
              <w:t>545263</w:t>
            </w:r>
          </w:p>
        </w:tc>
        <w:tc>
          <w:tcPr>
            <w:tcW w:w="0" w:type="auto"/>
          </w:tcPr>
          <w:p w14:paraId="6E6E9A6D" w14:textId="77777777" w:rsidR="00FD7B2A" w:rsidRDefault="00FD7B2A">
            <w:pPr>
              <w:jc w:val="both"/>
              <w:pPrChange w:id="1060" w:author="제이펍 출판사" w:date="2021-03-14T15:57:00Z">
                <w:pPr>
                  <w:keepNext w:val="0"/>
                </w:pPr>
              </w:pPrChange>
            </w:pPr>
            <w:r w:rsidRPr="00ED4019">
              <w:rPr>
                <w:rFonts w:ascii="Times New Roman" w:hAnsi="Times New Roman"/>
              </w:rPr>
              <w:t>4019991</w:t>
            </w:r>
          </w:p>
        </w:tc>
        <w:tc>
          <w:tcPr>
            <w:tcW w:w="0" w:type="auto"/>
          </w:tcPr>
          <w:p w14:paraId="24274854" w14:textId="77777777" w:rsidR="00FD7B2A" w:rsidRDefault="00FD7B2A">
            <w:pPr>
              <w:jc w:val="both"/>
              <w:pPrChange w:id="1061" w:author="제이펍 출판사" w:date="2021-03-14T15:57:00Z">
                <w:pPr>
                  <w:keepNext w:val="0"/>
                </w:pPr>
              </w:pPrChange>
            </w:pPr>
            <w:r w:rsidRPr="00ED4019">
              <w:rPr>
                <w:rFonts w:ascii="Times New Roman" w:hAnsi="Times New Roman"/>
              </w:rPr>
              <w:t>1860539</w:t>
            </w:r>
          </w:p>
        </w:tc>
        <w:tc>
          <w:tcPr>
            <w:tcW w:w="0" w:type="auto"/>
          </w:tcPr>
          <w:p w14:paraId="120E7464" w14:textId="77777777" w:rsidR="00FD7B2A" w:rsidRDefault="00FD7B2A">
            <w:pPr>
              <w:jc w:val="both"/>
              <w:pPrChange w:id="1062" w:author="제이펍 출판사" w:date="2021-03-14T15:57:00Z">
                <w:pPr>
                  <w:keepNext w:val="0"/>
                </w:pPr>
              </w:pPrChange>
            </w:pPr>
            <w:r w:rsidRPr="00ED4019">
              <w:rPr>
                <w:rFonts w:ascii="Times New Roman" w:hAnsi="Times New Roman"/>
              </w:rPr>
              <w:t>2071468</w:t>
            </w:r>
          </w:p>
        </w:tc>
        <w:tc>
          <w:tcPr>
            <w:tcW w:w="0" w:type="auto"/>
          </w:tcPr>
          <w:p w14:paraId="4F93EACE" w14:textId="77777777" w:rsidR="00FD7B2A" w:rsidRDefault="00FD7B2A">
            <w:pPr>
              <w:jc w:val="both"/>
              <w:pPrChange w:id="1063" w:author="제이펍 출판사" w:date="2021-03-14T15:57:00Z">
                <w:pPr>
                  <w:keepNext w:val="0"/>
                </w:pPr>
              </w:pPrChange>
            </w:pPr>
            <w:r w:rsidRPr="00ED4019">
              <w:rPr>
                <w:rFonts w:ascii="Times New Roman" w:hAnsi="Times New Roman"/>
              </w:rPr>
              <w:t>1324482</w:t>
            </w:r>
          </w:p>
        </w:tc>
        <w:tc>
          <w:tcPr>
            <w:tcW w:w="0" w:type="auto"/>
          </w:tcPr>
          <w:p w14:paraId="78A3CFCD" w14:textId="77777777" w:rsidR="00FD7B2A" w:rsidRDefault="00FD7B2A">
            <w:pPr>
              <w:jc w:val="both"/>
              <w:pPrChange w:id="1064" w:author="제이펍 출판사" w:date="2021-03-14T15:57:00Z">
                <w:pPr>
                  <w:keepNext w:val="0"/>
                </w:pPr>
              </w:pPrChange>
            </w:pPr>
            <w:r w:rsidRPr="00ED4019">
              <w:rPr>
                <w:rFonts w:ascii="Times New Roman" w:hAnsi="Times New Roman"/>
              </w:rPr>
              <w:t>746986</w:t>
            </w:r>
          </w:p>
        </w:tc>
        <w:tc>
          <w:tcPr>
            <w:tcW w:w="0" w:type="auto"/>
          </w:tcPr>
          <w:p w14:paraId="3F67EC0D" w14:textId="77777777" w:rsidR="00FD7B2A" w:rsidRDefault="00FD7B2A">
            <w:pPr>
              <w:jc w:val="both"/>
              <w:pPrChange w:id="1065" w:author="제이펍 출판사" w:date="2021-03-14T15:57:00Z">
                <w:pPr>
                  <w:keepNext w:val="0"/>
                </w:pPr>
              </w:pPrChange>
            </w:pPr>
            <w:r w:rsidRPr="00ED4019">
              <w:rPr>
                <w:rFonts w:ascii="Times New Roman" w:hAnsi="Times New Roman"/>
              </w:rPr>
              <w:t>0</w:t>
            </w:r>
          </w:p>
        </w:tc>
        <w:tc>
          <w:tcPr>
            <w:tcW w:w="0" w:type="auto"/>
          </w:tcPr>
          <w:p w14:paraId="10D77CE0" w14:textId="77777777" w:rsidR="00FD7B2A" w:rsidRDefault="00FD7B2A">
            <w:pPr>
              <w:jc w:val="both"/>
              <w:pPrChange w:id="1066" w:author="제이펍 출판사" w:date="2021-03-14T15:57:00Z">
                <w:pPr>
                  <w:keepNext w:val="0"/>
                </w:pPr>
              </w:pPrChange>
            </w:pPr>
            <w:r w:rsidRPr="00ED4019">
              <w:rPr>
                <w:rFonts w:ascii="Times New Roman" w:hAnsi="Times New Roman"/>
              </w:rPr>
              <w:t>0</w:t>
            </w:r>
          </w:p>
        </w:tc>
        <w:tc>
          <w:tcPr>
            <w:tcW w:w="0" w:type="auto"/>
          </w:tcPr>
          <w:p w14:paraId="35DE6229" w14:textId="77777777" w:rsidR="00FD7B2A" w:rsidRDefault="00FD7B2A">
            <w:pPr>
              <w:jc w:val="both"/>
              <w:pPrChange w:id="1067" w:author="제이펍 출판사" w:date="2021-03-14T15:57:00Z">
                <w:pPr>
                  <w:keepNext w:val="0"/>
                </w:pPr>
              </w:pPrChange>
            </w:pPr>
            <w:r w:rsidRPr="00ED4019">
              <w:rPr>
                <w:rFonts w:ascii="Times New Roman" w:hAnsi="Times New Roman"/>
              </w:rPr>
              <w:t>0</w:t>
            </w:r>
          </w:p>
        </w:tc>
        <w:tc>
          <w:tcPr>
            <w:tcW w:w="0" w:type="auto"/>
          </w:tcPr>
          <w:p w14:paraId="2F688EFF" w14:textId="77777777" w:rsidR="00FD7B2A" w:rsidRDefault="00FD7B2A">
            <w:pPr>
              <w:jc w:val="both"/>
              <w:pPrChange w:id="1068" w:author="제이펍 출판사" w:date="2021-03-14T15:57:00Z">
                <w:pPr>
                  <w:keepNext w:val="0"/>
                </w:pPr>
              </w:pPrChange>
            </w:pPr>
            <w:r w:rsidRPr="00ED4019">
              <w:rPr>
                <w:rFonts w:ascii="Times New Roman" w:hAnsi="Times New Roman"/>
              </w:rPr>
              <w:t>0</w:t>
            </w:r>
          </w:p>
        </w:tc>
        <w:tc>
          <w:tcPr>
            <w:tcW w:w="0" w:type="auto"/>
          </w:tcPr>
          <w:p w14:paraId="594286C8" w14:textId="77777777" w:rsidR="00FD7B2A" w:rsidRDefault="00FD7B2A">
            <w:pPr>
              <w:jc w:val="both"/>
              <w:pPrChange w:id="1069" w:author="제이펍 출판사" w:date="2021-03-14T15:57:00Z">
                <w:pPr>
                  <w:keepNext w:val="0"/>
                </w:pPr>
              </w:pPrChange>
            </w:pPr>
            <w:r w:rsidRPr="00ED4019">
              <w:rPr>
                <w:rFonts w:ascii="Times New Roman" w:hAnsi="Times New Roman"/>
              </w:rPr>
              <w:t>23605</w:t>
            </w:r>
          </w:p>
        </w:tc>
        <w:tc>
          <w:tcPr>
            <w:tcW w:w="0" w:type="auto"/>
          </w:tcPr>
          <w:p w14:paraId="68397EB2" w14:textId="77777777" w:rsidR="00FD7B2A" w:rsidRDefault="00FD7B2A">
            <w:pPr>
              <w:jc w:val="both"/>
              <w:pPrChange w:id="1070" w:author="제이펍 출판사" w:date="2021-03-14T15:57:00Z">
                <w:pPr>
                  <w:keepNext w:val="0"/>
                </w:pPr>
              </w:pPrChange>
            </w:pPr>
            <w:r w:rsidRPr="00ED4019">
              <w:rPr>
                <w:rFonts w:ascii="Times New Roman" w:hAnsi="Times New Roman"/>
              </w:rPr>
              <w:t>150</w:t>
            </w:r>
          </w:p>
        </w:tc>
        <w:tc>
          <w:tcPr>
            <w:tcW w:w="0" w:type="auto"/>
          </w:tcPr>
          <w:p w14:paraId="00BE5CEB" w14:textId="77777777" w:rsidR="00FD7B2A" w:rsidRDefault="00FD7B2A">
            <w:pPr>
              <w:jc w:val="both"/>
              <w:pPrChange w:id="1071" w:author="제이펍 출판사" w:date="2021-03-14T15:57:00Z">
                <w:pPr>
                  <w:keepNext w:val="0"/>
                </w:pPr>
              </w:pPrChange>
            </w:pPr>
            <w:r w:rsidRPr="00ED4019">
              <w:rPr>
                <w:rFonts w:ascii="Times New Roman" w:hAnsi="Times New Roman"/>
              </w:rPr>
              <w:t>297</w:t>
            </w:r>
          </w:p>
        </w:tc>
        <w:tc>
          <w:tcPr>
            <w:tcW w:w="0" w:type="auto"/>
          </w:tcPr>
          <w:p w14:paraId="21FF4637" w14:textId="77777777" w:rsidR="00FD7B2A" w:rsidRDefault="00FD7B2A">
            <w:pPr>
              <w:jc w:val="both"/>
              <w:pPrChange w:id="1072" w:author="제이펍 출판사" w:date="2021-03-14T15:57:00Z">
                <w:pPr>
                  <w:keepNext w:val="0"/>
                </w:pPr>
              </w:pPrChange>
            </w:pPr>
            <w:r w:rsidRPr="00ED4019">
              <w:rPr>
                <w:rFonts w:ascii="Times New Roman" w:hAnsi="Times New Roman"/>
              </w:rPr>
              <w:t>6601</w:t>
            </w:r>
          </w:p>
        </w:tc>
        <w:tc>
          <w:tcPr>
            <w:tcW w:w="0" w:type="auto"/>
          </w:tcPr>
          <w:p w14:paraId="59357137" w14:textId="77777777" w:rsidR="00FD7B2A" w:rsidRDefault="00FD7B2A">
            <w:pPr>
              <w:jc w:val="both"/>
              <w:pPrChange w:id="1073" w:author="제이펍 출판사" w:date="2021-03-14T15:57:00Z">
                <w:pPr>
                  <w:keepNext w:val="0"/>
                </w:pPr>
              </w:pPrChange>
            </w:pPr>
            <w:r w:rsidRPr="00ED4019">
              <w:rPr>
                <w:rFonts w:ascii="Times New Roman" w:hAnsi="Times New Roman"/>
              </w:rPr>
              <w:t>7953</w:t>
            </w:r>
          </w:p>
        </w:tc>
      </w:tr>
      <w:tr w:rsidR="00FD7B2A" w14:paraId="7C148D31" w14:textId="77777777" w:rsidTr="00BF786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tcW w:w="0" w:type="auto"/>
          </w:tcPr>
          <w:p w14:paraId="626A2502" w14:textId="77777777" w:rsidR="00FD7B2A" w:rsidRDefault="00FD7B2A">
            <w:pPr>
              <w:jc w:val="both"/>
              <w:pPrChange w:id="1074" w:author="제이펍 출판사" w:date="2021-03-14T15:57:00Z">
                <w:pPr>
                  <w:keepNext w:val="0"/>
                </w:pPr>
              </w:pPrChange>
            </w:pPr>
            <w:r w:rsidRPr="00ED4019">
              <w:rPr>
                <w:rFonts w:ascii="Times New Roman" w:hAnsi="Times New Roman"/>
              </w:rPr>
              <w:t>2001</w:t>
            </w:r>
          </w:p>
        </w:tc>
        <w:tc>
          <w:tcPr>
            <w:tcW w:w="0" w:type="auto"/>
          </w:tcPr>
          <w:p w14:paraId="1D1AAF3F" w14:textId="77777777" w:rsidR="00FD7B2A" w:rsidRDefault="00FD7B2A">
            <w:pPr>
              <w:jc w:val="both"/>
              <w:pPrChange w:id="1075" w:author="제이펍 출판사" w:date="2021-03-14T15:57:00Z">
                <w:pPr>
                  <w:keepNext w:val="0"/>
                </w:pPr>
              </w:pPrChange>
            </w:pPr>
            <w:r w:rsidRPr="00ED4019">
              <w:rPr>
                <w:rFonts w:ascii="Times New Roman" w:hAnsi="Times New Roman"/>
              </w:rPr>
              <w:t>8414423</w:t>
            </w:r>
          </w:p>
        </w:tc>
        <w:tc>
          <w:tcPr>
            <w:tcW w:w="0" w:type="auto"/>
          </w:tcPr>
          <w:p w14:paraId="23C1BE7C" w14:textId="77777777" w:rsidR="00FD7B2A" w:rsidRDefault="00FD7B2A">
            <w:pPr>
              <w:jc w:val="both"/>
              <w:pPrChange w:id="1076" w:author="제이펍 출판사" w:date="2021-03-14T15:57:00Z">
                <w:pPr>
                  <w:keepNext w:val="0"/>
                </w:pPr>
              </w:pPrChange>
            </w:pPr>
            <w:r w:rsidRPr="00ED4019">
              <w:rPr>
                <w:rFonts w:ascii="Times New Roman" w:hAnsi="Times New Roman"/>
              </w:rPr>
              <w:t>545142</w:t>
            </w:r>
          </w:p>
        </w:tc>
        <w:tc>
          <w:tcPr>
            <w:tcW w:w="0" w:type="auto"/>
          </w:tcPr>
          <w:p w14:paraId="5AB5502B" w14:textId="77777777" w:rsidR="00FD7B2A" w:rsidRDefault="00FD7B2A">
            <w:pPr>
              <w:jc w:val="both"/>
              <w:pPrChange w:id="1077" w:author="제이펍 출판사" w:date="2021-03-14T15:57:00Z">
                <w:pPr>
                  <w:keepNext w:val="0"/>
                </w:pPr>
              </w:pPrChange>
            </w:pPr>
            <w:r w:rsidRPr="00ED4019">
              <w:rPr>
                <w:rFonts w:ascii="Times New Roman" w:hAnsi="Times New Roman"/>
              </w:rPr>
              <w:t>4089429</w:t>
            </w:r>
          </w:p>
        </w:tc>
        <w:tc>
          <w:tcPr>
            <w:tcW w:w="0" w:type="auto"/>
          </w:tcPr>
          <w:p w14:paraId="78D17981" w14:textId="77777777" w:rsidR="00FD7B2A" w:rsidRDefault="00FD7B2A">
            <w:pPr>
              <w:jc w:val="both"/>
              <w:pPrChange w:id="1078" w:author="제이펍 출판사" w:date="2021-03-14T15:57:00Z">
                <w:pPr>
                  <w:keepNext w:val="0"/>
                </w:pPr>
              </w:pPrChange>
            </w:pPr>
            <w:r w:rsidRPr="00ED4019">
              <w:rPr>
                <w:rFonts w:ascii="Times New Roman" w:hAnsi="Times New Roman"/>
              </w:rPr>
              <w:t>1831152</w:t>
            </w:r>
          </w:p>
        </w:tc>
        <w:tc>
          <w:tcPr>
            <w:tcW w:w="0" w:type="auto"/>
          </w:tcPr>
          <w:p w14:paraId="172F3BAF" w14:textId="77777777" w:rsidR="00FD7B2A" w:rsidRDefault="00FD7B2A">
            <w:pPr>
              <w:jc w:val="both"/>
              <w:pPrChange w:id="1079" w:author="제이펍 출판사" w:date="2021-03-14T15:57:00Z">
                <w:pPr>
                  <w:keepNext w:val="0"/>
                </w:pPr>
              </w:pPrChange>
            </w:pPr>
            <w:r w:rsidRPr="00ED4019">
              <w:rPr>
                <w:rFonts w:ascii="Times New Roman" w:hAnsi="Times New Roman"/>
              </w:rPr>
              <w:t>1911173</w:t>
            </w:r>
          </w:p>
        </w:tc>
        <w:tc>
          <w:tcPr>
            <w:tcW w:w="0" w:type="auto"/>
          </w:tcPr>
          <w:p w14:paraId="0A1158C2" w14:textId="77777777" w:rsidR="00FD7B2A" w:rsidRDefault="00FD7B2A">
            <w:pPr>
              <w:jc w:val="both"/>
              <w:pPrChange w:id="1080" w:author="제이펍 출판사" w:date="2021-03-14T15:57:00Z">
                <w:pPr>
                  <w:keepNext w:val="0"/>
                </w:pPr>
              </w:pPrChange>
            </w:pPr>
            <w:r w:rsidRPr="00ED4019">
              <w:rPr>
                <w:rFonts w:ascii="Times New Roman" w:hAnsi="Times New Roman"/>
              </w:rPr>
              <w:t>1259975</w:t>
            </w:r>
          </w:p>
        </w:tc>
        <w:tc>
          <w:tcPr>
            <w:tcW w:w="0" w:type="auto"/>
          </w:tcPr>
          <w:p w14:paraId="5686B615" w14:textId="77777777" w:rsidR="00FD7B2A" w:rsidRDefault="00FD7B2A">
            <w:pPr>
              <w:jc w:val="both"/>
              <w:pPrChange w:id="1081" w:author="제이펍 출판사" w:date="2021-03-14T15:57:00Z">
                <w:pPr>
                  <w:keepNext w:val="0"/>
                </w:pPr>
              </w:pPrChange>
            </w:pPr>
            <w:r w:rsidRPr="00ED4019">
              <w:rPr>
                <w:rFonts w:ascii="Times New Roman" w:hAnsi="Times New Roman"/>
              </w:rPr>
              <w:t>651198</w:t>
            </w:r>
          </w:p>
        </w:tc>
        <w:tc>
          <w:tcPr>
            <w:tcW w:w="0" w:type="auto"/>
          </w:tcPr>
          <w:p w14:paraId="090438E5" w14:textId="77777777" w:rsidR="00FD7B2A" w:rsidRDefault="00FD7B2A">
            <w:pPr>
              <w:jc w:val="both"/>
              <w:pPrChange w:id="1082" w:author="제이펍 출판사" w:date="2021-03-14T15:57:00Z">
                <w:pPr>
                  <w:keepNext w:val="0"/>
                </w:pPr>
              </w:pPrChange>
            </w:pPr>
            <w:r w:rsidRPr="00ED4019">
              <w:rPr>
                <w:rFonts w:ascii="Times New Roman" w:hAnsi="Times New Roman"/>
              </w:rPr>
              <w:t>0</w:t>
            </w:r>
          </w:p>
        </w:tc>
        <w:tc>
          <w:tcPr>
            <w:tcW w:w="0" w:type="auto"/>
          </w:tcPr>
          <w:p w14:paraId="020766F0" w14:textId="77777777" w:rsidR="00FD7B2A" w:rsidRDefault="00FD7B2A">
            <w:pPr>
              <w:jc w:val="both"/>
              <w:pPrChange w:id="1083" w:author="제이펍 출판사" w:date="2021-03-14T15:57:00Z">
                <w:pPr>
                  <w:keepNext w:val="0"/>
                </w:pPr>
              </w:pPrChange>
            </w:pPr>
            <w:r w:rsidRPr="00ED4019">
              <w:rPr>
                <w:rFonts w:ascii="Times New Roman" w:hAnsi="Times New Roman"/>
              </w:rPr>
              <w:t>0</w:t>
            </w:r>
          </w:p>
        </w:tc>
        <w:tc>
          <w:tcPr>
            <w:tcW w:w="0" w:type="auto"/>
          </w:tcPr>
          <w:p w14:paraId="7104AC13" w14:textId="77777777" w:rsidR="00FD7B2A" w:rsidRDefault="00FD7B2A">
            <w:pPr>
              <w:jc w:val="both"/>
              <w:pPrChange w:id="1084" w:author="제이펍 출판사" w:date="2021-03-14T15:57:00Z">
                <w:pPr>
                  <w:keepNext w:val="0"/>
                </w:pPr>
              </w:pPrChange>
            </w:pPr>
            <w:r w:rsidRPr="00ED4019">
              <w:rPr>
                <w:rFonts w:ascii="Times New Roman" w:hAnsi="Times New Roman"/>
              </w:rPr>
              <w:t>0</w:t>
            </w:r>
          </w:p>
        </w:tc>
        <w:tc>
          <w:tcPr>
            <w:tcW w:w="0" w:type="auto"/>
          </w:tcPr>
          <w:p w14:paraId="5B4A3928" w14:textId="77777777" w:rsidR="00FD7B2A" w:rsidRDefault="00FD7B2A">
            <w:pPr>
              <w:jc w:val="both"/>
              <w:pPrChange w:id="1085" w:author="제이펍 출판사" w:date="2021-03-14T15:57:00Z">
                <w:pPr>
                  <w:keepNext w:val="0"/>
                </w:pPr>
              </w:pPrChange>
            </w:pPr>
            <w:r w:rsidRPr="00ED4019">
              <w:rPr>
                <w:rFonts w:ascii="Times New Roman" w:hAnsi="Times New Roman"/>
              </w:rPr>
              <w:t>0</w:t>
            </w:r>
          </w:p>
        </w:tc>
        <w:tc>
          <w:tcPr>
            <w:tcW w:w="0" w:type="auto"/>
          </w:tcPr>
          <w:p w14:paraId="497FA5CC" w14:textId="77777777" w:rsidR="00FD7B2A" w:rsidRDefault="00FD7B2A">
            <w:pPr>
              <w:jc w:val="both"/>
              <w:pPrChange w:id="1086" w:author="제이펍 출판사" w:date="2021-03-14T15:57:00Z">
                <w:pPr>
                  <w:keepNext w:val="0"/>
                </w:pPr>
              </w:pPrChange>
            </w:pPr>
            <w:r w:rsidRPr="00ED4019">
              <w:rPr>
                <w:rFonts w:ascii="Times New Roman" w:hAnsi="Times New Roman"/>
              </w:rPr>
              <w:t>23769</w:t>
            </w:r>
          </w:p>
        </w:tc>
        <w:tc>
          <w:tcPr>
            <w:tcW w:w="0" w:type="auto"/>
          </w:tcPr>
          <w:p w14:paraId="41085D06" w14:textId="77777777" w:rsidR="00FD7B2A" w:rsidRDefault="00FD7B2A">
            <w:pPr>
              <w:jc w:val="both"/>
              <w:pPrChange w:id="1087" w:author="제이펍 출판사" w:date="2021-03-14T15:57:00Z">
                <w:pPr>
                  <w:keepNext w:val="0"/>
                </w:pPr>
              </w:pPrChange>
            </w:pPr>
            <w:r w:rsidRPr="00ED4019">
              <w:rPr>
                <w:rFonts w:ascii="Times New Roman" w:hAnsi="Times New Roman"/>
              </w:rPr>
              <w:t>140</w:t>
            </w:r>
          </w:p>
        </w:tc>
        <w:tc>
          <w:tcPr>
            <w:tcW w:w="0" w:type="auto"/>
          </w:tcPr>
          <w:p w14:paraId="78E587D1" w14:textId="77777777" w:rsidR="00FD7B2A" w:rsidRDefault="00FD7B2A">
            <w:pPr>
              <w:jc w:val="both"/>
              <w:pPrChange w:id="1088" w:author="제이펍 출판사" w:date="2021-03-14T15:57:00Z">
                <w:pPr>
                  <w:keepNext w:val="0"/>
                </w:pPr>
              </w:pPrChange>
            </w:pPr>
            <w:r w:rsidRPr="00ED4019">
              <w:rPr>
                <w:rFonts w:ascii="Times New Roman" w:hAnsi="Times New Roman"/>
              </w:rPr>
              <w:t>302</w:t>
            </w:r>
          </w:p>
        </w:tc>
        <w:tc>
          <w:tcPr>
            <w:tcW w:w="0" w:type="auto"/>
          </w:tcPr>
          <w:p w14:paraId="1898588F" w14:textId="77777777" w:rsidR="00FD7B2A" w:rsidRDefault="00FD7B2A">
            <w:pPr>
              <w:jc w:val="both"/>
              <w:pPrChange w:id="1089" w:author="제이펍 출판사" w:date="2021-03-14T15:57:00Z">
                <w:pPr>
                  <w:keepNext w:val="0"/>
                </w:pPr>
              </w:pPrChange>
            </w:pPr>
            <w:r w:rsidRPr="00ED4019">
              <w:rPr>
                <w:rFonts w:ascii="Times New Roman" w:hAnsi="Times New Roman"/>
              </w:rPr>
              <w:t>5408</w:t>
            </w:r>
          </w:p>
        </w:tc>
        <w:tc>
          <w:tcPr>
            <w:tcW w:w="0" w:type="auto"/>
          </w:tcPr>
          <w:p w14:paraId="278A34B3" w14:textId="77777777" w:rsidR="00FD7B2A" w:rsidRDefault="00FD7B2A">
            <w:pPr>
              <w:jc w:val="both"/>
              <w:pPrChange w:id="1090" w:author="제이펍 출판사" w:date="2021-03-14T15:57:00Z">
                <w:pPr>
                  <w:keepNext w:val="0"/>
                </w:pPr>
              </w:pPrChange>
            </w:pPr>
            <w:r w:rsidRPr="00ED4019">
              <w:rPr>
                <w:rFonts w:ascii="Times New Roman" w:hAnsi="Times New Roman"/>
              </w:rPr>
              <w:t>7908</w:t>
            </w:r>
          </w:p>
        </w:tc>
      </w:tr>
      <w:tr w:rsidR="00FD7B2A" w14:paraId="4401DAF7" w14:textId="77777777" w:rsidTr="00BF7861">
        <w:trPr>
          <w:jc w:val="center"/>
        </w:trPr>
        <w:tc>
          <w:tcPr>
            <w:tcW w:w="0" w:type="auto"/>
          </w:tcPr>
          <w:p w14:paraId="3B798CA8" w14:textId="77777777" w:rsidR="00FD7B2A" w:rsidRDefault="00FD7B2A">
            <w:pPr>
              <w:jc w:val="both"/>
              <w:pPrChange w:id="1091" w:author="제이펍 출판사" w:date="2021-03-14T15:57:00Z">
                <w:pPr>
                  <w:keepNext w:val="0"/>
                </w:pPr>
              </w:pPrChange>
            </w:pPr>
            <w:r w:rsidRPr="00ED4019">
              <w:rPr>
                <w:rFonts w:ascii="Times New Roman" w:hAnsi="Times New Roman"/>
              </w:rPr>
              <w:t>2002</w:t>
            </w:r>
          </w:p>
        </w:tc>
        <w:tc>
          <w:tcPr>
            <w:tcW w:w="0" w:type="auto"/>
          </w:tcPr>
          <w:p w14:paraId="4115EC9C" w14:textId="77777777" w:rsidR="00FD7B2A" w:rsidRDefault="00FD7B2A">
            <w:pPr>
              <w:jc w:val="both"/>
              <w:pPrChange w:id="1092" w:author="제이펍 출판사" w:date="2021-03-14T15:57:00Z">
                <w:pPr>
                  <w:keepNext w:val="0"/>
                </w:pPr>
              </w:pPrChange>
            </w:pPr>
            <w:r w:rsidRPr="00ED4019">
              <w:rPr>
                <w:rFonts w:ascii="Times New Roman" w:hAnsi="Times New Roman"/>
              </w:rPr>
              <w:t>8361933</w:t>
            </w:r>
          </w:p>
        </w:tc>
        <w:tc>
          <w:tcPr>
            <w:tcW w:w="0" w:type="auto"/>
          </w:tcPr>
          <w:p w14:paraId="012305E0" w14:textId="77777777" w:rsidR="00FD7B2A" w:rsidRDefault="00FD7B2A">
            <w:pPr>
              <w:jc w:val="both"/>
              <w:pPrChange w:id="1093" w:author="제이펍 출판사" w:date="2021-03-14T15:57:00Z">
                <w:pPr>
                  <w:keepNext w:val="0"/>
                </w:pPr>
              </w:pPrChange>
            </w:pPr>
            <w:r w:rsidRPr="00ED4019">
              <w:rPr>
                <w:rFonts w:ascii="Times New Roman" w:hAnsi="Times New Roman"/>
              </w:rPr>
              <w:t>550256</w:t>
            </w:r>
          </w:p>
        </w:tc>
        <w:tc>
          <w:tcPr>
            <w:tcW w:w="0" w:type="auto"/>
          </w:tcPr>
          <w:p w14:paraId="37A516C0" w14:textId="77777777" w:rsidR="00FD7B2A" w:rsidRDefault="00FD7B2A">
            <w:pPr>
              <w:jc w:val="both"/>
              <w:pPrChange w:id="1094" w:author="제이펍 출판사" w:date="2021-03-14T15:57:00Z">
                <w:pPr>
                  <w:keepNext w:val="0"/>
                </w:pPr>
              </w:pPrChange>
            </w:pPr>
            <w:r w:rsidRPr="00ED4019">
              <w:rPr>
                <w:rFonts w:ascii="Times New Roman" w:hAnsi="Times New Roman"/>
              </w:rPr>
              <w:t>4138366</w:t>
            </w:r>
          </w:p>
        </w:tc>
        <w:tc>
          <w:tcPr>
            <w:tcW w:w="0" w:type="auto"/>
          </w:tcPr>
          <w:p w14:paraId="53669C51" w14:textId="77777777" w:rsidR="00FD7B2A" w:rsidRDefault="00FD7B2A">
            <w:pPr>
              <w:jc w:val="both"/>
              <w:pPrChange w:id="1095" w:author="제이펍 출판사" w:date="2021-03-14T15:57:00Z">
                <w:pPr>
                  <w:keepNext w:val="0"/>
                </w:pPr>
              </w:pPrChange>
            </w:pPr>
            <w:r w:rsidRPr="00ED4019">
              <w:rPr>
                <w:rFonts w:ascii="Times New Roman" w:hAnsi="Times New Roman"/>
              </w:rPr>
              <w:t>1841030</w:t>
            </w:r>
          </w:p>
        </w:tc>
        <w:tc>
          <w:tcPr>
            <w:tcW w:w="0" w:type="auto"/>
          </w:tcPr>
          <w:p w14:paraId="2287A931" w14:textId="77777777" w:rsidR="00FD7B2A" w:rsidRDefault="00FD7B2A">
            <w:pPr>
              <w:jc w:val="both"/>
              <w:pPrChange w:id="1096" w:author="제이펍 출판사" w:date="2021-03-14T15:57:00Z">
                <w:pPr>
                  <w:keepNext w:val="0"/>
                </w:pPr>
              </w:pPrChange>
            </w:pPr>
            <w:r w:rsidRPr="00ED4019">
              <w:rPr>
                <w:rFonts w:ascii="Times New Roman" w:hAnsi="Times New Roman"/>
              </w:rPr>
              <w:t>1795509</w:t>
            </w:r>
          </w:p>
        </w:tc>
        <w:tc>
          <w:tcPr>
            <w:tcW w:w="0" w:type="auto"/>
          </w:tcPr>
          <w:p w14:paraId="49728781" w14:textId="77777777" w:rsidR="00FD7B2A" w:rsidRDefault="00FD7B2A">
            <w:pPr>
              <w:jc w:val="both"/>
              <w:pPrChange w:id="1097" w:author="제이펍 출판사" w:date="2021-03-14T15:57:00Z">
                <w:pPr>
                  <w:keepNext w:val="0"/>
                </w:pPr>
              </w:pPrChange>
            </w:pPr>
            <w:r w:rsidRPr="00ED4019">
              <w:rPr>
                <w:rFonts w:ascii="Times New Roman" w:hAnsi="Times New Roman"/>
              </w:rPr>
              <w:t>1220146</w:t>
            </w:r>
          </w:p>
        </w:tc>
        <w:tc>
          <w:tcPr>
            <w:tcW w:w="0" w:type="auto"/>
          </w:tcPr>
          <w:p w14:paraId="49C53D60" w14:textId="77777777" w:rsidR="00FD7B2A" w:rsidRDefault="00FD7B2A">
            <w:pPr>
              <w:jc w:val="both"/>
              <w:pPrChange w:id="1098" w:author="제이펍 출판사" w:date="2021-03-14T15:57:00Z">
                <w:pPr>
                  <w:keepNext w:val="0"/>
                </w:pPr>
              </w:pPrChange>
            </w:pPr>
            <w:r w:rsidRPr="00ED4019">
              <w:rPr>
                <w:rFonts w:ascii="Times New Roman" w:hAnsi="Times New Roman"/>
              </w:rPr>
              <w:t>575363</w:t>
            </w:r>
          </w:p>
        </w:tc>
        <w:tc>
          <w:tcPr>
            <w:tcW w:w="0" w:type="auto"/>
          </w:tcPr>
          <w:p w14:paraId="2ED059BA" w14:textId="77777777" w:rsidR="00FD7B2A" w:rsidRDefault="00FD7B2A">
            <w:pPr>
              <w:jc w:val="both"/>
              <w:pPrChange w:id="1099" w:author="제이펍 출판사" w:date="2021-03-14T15:57:00Z">
                <w:pPr>
                  <w:keepNext w:val="0"/>
                </w:pPr>
              </w:pPrChange>
            </w:pPr>
            <w:r w:rsidRPr="00ED4019">
              <w:rPr>
                <w:rFonts w:ascii="Times New Roman" w:hAnsi="Times New Roman"/>
              </w:rPr>
              <w:t>0</w:t>
            </w:r>
          </w:p>
        </w:tc>
        <w:tc>
          <w:tcPr>
            <w:tcW w:w="0" w:type="auto"/>
          </w:tcPr>
          <w:p w14:paraId="0A0F03D9" w14:textId="77777777" w:rsidR="00FD7B2A" w:rsidRDefault="00FD7B2A">
            <w:pPr>
              <w:jc w:val="both"/>
              <w:pPrChange w:id="1100" w:author="제이펍 출판사" w:date="2021-03-14T15:57:00Z">
                <w:pPr>
                  <w:keepNext w:val="0"/>
                </w:pPr>
              </w:pPrChange>
            </w:pPr>
            <w:r w:rsidRPr="00ED4019">
              <w:rPr>
                <w:rFonts w:ascii="Times New Roman" w:hAnsi="Times New Roman"/>
              </w:rPr>
              <w:t>0</w:t>
            </w:r>
          </w:p>
        </w:tc>
        <w:tc>
          <w:tcPr>
            <w:tcW w:w="0" w:type="auto"/>
          </w:tcPr>
          <w:p w14:paraId="7D13560C" w14:textId="77777777" w:rsidR="00FD7B2A" w:rsidRDefault="00FD7B2A">
            <w:pPr>
              <w:jc w:val="both"/>
              <w:pPrChange w:id="1101" w:author="제이펍 출판사" w:date="2021-03-14T15:57:00Z">
                <w:pPr>
                  <w:keepNext w:val="0"/>
                </w:pPr>
              </w:pPrChange>
            </w:pPr>
            <w:r w:rsidRPr="00ED4019">
              <w:rPr>
                <w:rFonts w:ascii="Times New Roman" w:hAnsi="Times New Roman"/>
              </w:rPr>
              <w:t>0</w:t>
            </w:r>
          </w:p>
        </w:tc>
        <w:tc>
          <w:tcPr>
            <w:tcW w:w="0" w:type="auto"/>
          </w:tcPr>
          <w:p w14:paraId="69D90FBB" w14:textId="77777777" w:rsidR="00FD7B2A" w:rsidRDefault="00FD7B2A">
            <w:pPr>
              <w:jc w:val="both"/>
              <w:pPrChange w:id="1102" w:author="제이펍 출판사" w:date="2021-03-14T15:57:00Z">
                <w:pPr>
                  <w:keepNext w:val="0"/>
                </w:pPr>
              </w:pPrChange>
            </w:pPr>
            <w:r w:rsidRPr="00ED4019">
              <w:rPr>
                <w:rFonts w:ascii="Times New Roman" w:hAnsi="Times New Roman"/>
              </w:rPr>
              <w:t>0</w:t>
            </w:r>
          </w:p>
        </w:tc>
        <w:tc>
          <w:tcPr>
            <w:tcW w:w="0" w:type="auto"/>
          </w:tcPr>
          <w:p w14:paraId="473D5F10" w14:textId="77777777" w:rsidR="00FD7B2A" w:rsidRDefault="00FD7B2A">
            <w:pPr>
              <w:jc w:val="both"/>
              <w:pPrChange w:id="1103" w:author="제이펍 출판사" w:date="2021-03-14T15:57:00Z">
                <w:pPr>
                  <w:keepNext w:val="0"/>
                </w:pPr>
              </w:pPrChange>
            </w:pPr>
            <w:r w:rsidRPr="00ED4019">
              <w:rPr>
                <w:rFonts w:ascii="Times New Roman" w:hAnsi="Times New Roman"/>
              </w:rPr>
              <w:t>23453</w:t>
            </w:r>
          </w:p>
        </w:tc>
        <w:tc>
          <w:tcPr>
            <w:tcW w:w="0" w:type="auto"/>
          </w:tcPr>
          <w:p w14:paraId="1874B265" w14:textId="77777777" w:rsidR="00FD7B2A" w:rsidRDefault="00FD7B2A">
            <w:pPr>
              <w:jc w:val="both"/>
              <w:pPrChange w:id="1104" w:author="제이펍 출판사" w:date="2021-03-14T15:57:00Z">
                <w:pPr>
                  <w:keepNext w:val="0"/>
                </w:pPr>
              </w:pPrChange>
            </w:pPr>
            <w:r w:rsidRPr="00ED4019">
              <w:rPr>
                <w:rFonts w:ascii="Times New Roman" w:hAnsi="Times New Roman"/>
              </w:rPr>
              <w:t>145</w:t>
            </w:r>
          </w:p>
        </w:tc>
        <w:tc>
          <w:tcPr>
            <w:tcW w:w="0" w:type="auto"/>
          </w:tcPr>
          <w:p w14:paraId="4FEC8E67" w14:textId="77777777" w:rsidR="00FD7B2A" w:rsidRDefault="00FD7B2A">
            <w:pPr>
              <w:jc w:val="both"/>
              <w:pPrChange w:id="1105" w:author="제이펍 출판사" w:date="2021-03-14T15:57:00Z">
                <w:pPr>
                  <w:keepNext w:val="0"/>
                </w:pPr>
              </w:pPrChange>
            </w:pPr>
            <w:r w:rsidRPr="00ED4019">
              <w:rPr>
                <w:rFonts w:ascii="Times New Roman" w:hAnsi="Times New Roman"/>
              </w:rPr>
              <w:t>156</w:t>
            </w:r>
          </w:p>
        </w:tc>
        <w:tc>
          <w:tcPr>
            <w:tcW w:w="0" w:type="auto"/>
          </w:tcPr>
          <w:p w14:paraId="411FEAB9" w14:textId="77777777" w:rsidR="00FD7B2A" w:rsidRDefault="00FD7B2A">
            <w:pPr>
              <w:jc w:val="both"/>
              <w:pPrChange w:id="1106" w:author="제이펍 출판사" w:date="2021-03-14T15:57:00Z">
                <w:pPr>
                  <w:keepNext w:val="0"/>
                </w:pPr>
              </w:pPrChange>
            </w:pPr>
            <w:r w:rsidRPr="00ED4019">
              <w:rPr>
                <w:rFonts w:ascii="Times New Roman" w:hAnsi="Times New Roman"/>
              </w:rPr>
              <w:t>4911</w:t>
            </w:r>
          </w:p>
        </w:tc>
        <w:tc>
          <w:tcPr>
            <w:tcW w:w="0" w:type="auto"/>
          </w:tcPr>
          <w:p w14:paraId="007C84DE" w14:textId="77777777" w:rsidR="00FD7B2A" w:rsidRDefault="00FD7B2A">
            <w:pPr>
              <w:jc w:val="both"/>
              <w:pPrChange w:id="1107" w:author="제이펍 출판사" w:date="2021-03-14T15:57:00Z">
                <w:pPr>
                  <w:keepNext w:val="0"/>
                </w:pPr>
              </w:pPrChange>
            </w:pPr>
            <w:r w:rsidRPr="00ED4019">
              <w:rPr>
                <w:rFonts w:ascii="Times New Roman" w:hAnsi="Times New Roman"/>
              </w:rPr>
              <w:t>8107</w:t>
            </w:r>
          </w:p>
        </w:tc>
      </w:tr>
      <w:tr w:rsidR="00FD7B2A" w14:paraId="0A97A1C8" w14:textId="77777777" w:rsidTr="00BF786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tcW w:w="0" w:type="auto"/>
          </w:tcPr>
          <w:p w14:paraId="163A16EB" w14:textId="77777777" w:rsidR="00FD7B2A" w:rsidRDefault="00FD7B2A">
            <w:pPr>
              <w:jc w:val="both"/>
              <w:pPrChange w:id="1108" w:author="제이펍 출판사" w:date="2021-03-14T15:57:00Z">
                <w:pPr>
                  <w:keepNext w:val="0"/>
                </w:pPr>
              </w:pPrChange>
            </w:pPr>
            <w:r w:rsidRPr="00ED4019">
              <w:rPr>
                <w:rFonts w:ascii="Times New Roman" w:hAnsi="Times New Roman"/>
              </w:rPr>
              <w:t>2003</w:t>
            </w:r>
          </w:p>
        </w:tc>
        <w:tc>
          <w:tcPr>
            <w:tcW w:w="0" w:type="auto"/>
          </w:tcPr>
          <w:p w14:paraId="4D8DE480" w14:textId="77777777" w:rsidR="00FD7B2A" w:rsidRDefault="00FD7B2A">
            <w:pPr>
              <w:jc w:val="both"/>
              <w:pPrChange w:id="1109" w:author="제이펍 출판사" w:date="2021-03-14T15:57:00Z">
                <w:pPr>
                  <w:keepNext w:val="0"/>
                </w:pPr>
              </w:pPrChange>
            </w:pPr>
            <w:r w:rsidRPr="00ED4019">
              <w:rPr>
                <w:rFonts w:ascii="Times New Roman" w:hAnsi="Times New Roman"/>
              </w:rPr>
              <w:t>8379775</w:t>
            </w:r>
          </w:p>
        </w:tc>
        <w:tc>
          <w:tcPr>
            <w:tcW w:w="0" w:type="auto"/>
          </w:tcPr>
          <w:p w14:paraId="5783E601" w14:textId="77777777" w:rsidR="00FD7B2A" w:rsidRDefault="00FD7B2A">
            <w:pPr>
              <w:jc w:val="both"/>
              <w:pPrChange w:id="1110" w:author="제이펍 출판사" w:date="2021-03-14T15:57:00Z">
                <w:pPr>
                  <w:keepNext w:val="0"/>
                </w:pPr>
              </w:pPrChange>
            </w:pPr>
            <w:r w:rsidRPr="00ED4019">
              <w:rPr>
                <w:rFonts w:ascii="Times New Roman" w:hAnsi="Times New Roman"/>
              </w:rPr>
              <w:t>546531</w:t>
            </w:r>
          </w:p>
        </w:tc>
        <w:tc>
          <w:tcPr>
            <w:tcW w:w="0" w:type="auto"/>
          </w:tcPr>
          <w:p w14:paraId="7A1B9697" w14:textId="77777777" w:rsidR="00FD7B2A" w:rsidRDefault="00FD7B2A">
            <w:pPr>
              <w:jc w:val="both"/>
              <w:pPrChange w:id="1111" w:author="제이펍 출판사" w:date="2021-03-14T15:57:00Z">
                <w:pPr>
                  <w:keepNext w:val="0"/>
                </w:pPr>
              </w:pPrChange>
            </w:pPr>
            <w:r w:rsidRPr="00ED4019">
              <w:rPr>
                <w:rFonts w:ascii="Times New Roman" w:hAnsi="Times New Roman"/>
              </w:rPr>
              <w:t>4175626</w:t>
            </w:r>
          </w:p>
        </w:tc>
        <w:tc>
          <w:tcPr>
            <w:tcW w:w="0" w:type="auto"/>
          </w:tcPr>
          <w:p w14:paraId="0F6D2415" w14:textId="77777777" w:rsidR="00FD7B2A" w:rsidRDefault="00FD7B2A">
            <w:pPr>
              <w:jc w:val="both"/>
              <w:pPrChange w:id="1112" w:author="제이펍 출판사" w:date="2021-03-14T15:57:00Z">
                <w:pPr>
                  <w:keepNext w:val="0"/>
                </w:pPr>
              </w:pPrChange>
            </w:pPr>
            <w:r w:rsidRPr="00ED4019">
              <w:rPr>
                <w:rFonts w:ascii="Times New Roman" w:hAnsi="Times New Roman"/>
              </w:rPr>
              <w:t>1854641</w:t>
            </w:r>
          </w:p>
        </w:tc>
        <w:tc>
          <w:tcPr>
            <w:tcW w:w="0" w:type="auto"/>
          </w:tcPr>
          <w:p w14:paraId="690DEB9B" w14:textId="77777777" w:rsidR="00FD7B2A" w:rsidRDefault="00FD7B2A">
            <w:pPr>
              <w:jc w:val="both"/>
              <w:pPrChange w:id="1113" w:author="제이펍 출판사" w:date="2021-03-14T15:57:00Z">
                <w:pPr>
                  <w:keepNext w:val="0"/>
                </w:pPr>
              </w:pPrChange>
            </w:pPr>
            <w:r w:rsidRPr="00ED4019">
              <w:rPr>
                <w:rFonts w:ascii="Times New Roman" w:hAnsi="Times New Roman"/>
              </w:rPr>
              <w:t>1766529</w:t>
            </w:r>
          </w:p>
        </w:tc>
        <w:tc>
          <w:tcPr>
            <w:tcW w:w="0" w:type="auto"/>
          </w:tcPr>
          <w:p w14:paraId="56147911" w14:textId="77777777" w:rsidR="00FD7B2A" w:rsidRDefault="00FD7B2A">
            <w:pPr>
              <w:jc w:val="both"/>
              <w:pPrChange w:id="1114" w:author="제이펍 출판사" w:date="2021-03-14T15:57:00Z">
                <w:pPr>
                  <w:keepNext w:val="0"/>
                </w:pPr>
              </w:pPrChange>
            </w:pPr>
            <w:r w:rsidRPr="00ED4019">
              <w:rPr>
                <w:rFonts w:ascii="Times New Roman" w:hAnsi="Times New Roman"/>
              </w:rPr>
              <w:t>1224452</w:t>
            </w:r>
          </w:p>
        </w:tc>
        <w:tc>
          <w:tcPr>
            <w:tcW w:w="0" w:type="auto"/>
          </w:tcPr>
          <w:p w14:paraId="6A756042" w14:textId="77777777" w:rsidR="00FD7B2A" w:rsidRDefault="00FD7B2A">
            <w:pPr>
              <w:jc w:val="both"/>
              <w:pPrChange w:id="1115" w:author="제이펍 출판사" w:date="2021-03-14T15:57:00Z">
                <w:pPr>
                  <w:keepNext w:val="0"/>
                </w:pPr>
              </w:pPrChange>
            </w:pPr>
            <w:r w:rsidRPr="00ED4019">
              <w:rPr>
                <w:rFonts w:ascii="Times New Roman" w:hAnsi="Times New Roman"/>
              </w:rPr>
              <w:t>542077</w:t>
            </w:r>
          </w:p>
        </w:tc>
        <w:tc>
          <w:tcPr>
            <w:tcW w:w="0" w:type="auto"/>
          </w:tcPr>
          <w:p w14:paraId="33FAB113" w14:textId="77777777" w:rsidR="00FD7B2A" w:rsidRDefault="00FD7B2A">
            <w:pPr>
              <w:jc w:val="both"/>
              <w:pPrChange w:id="1116" w:author="제이펍 출판사" w:date="2021-03-14T15:57:00Z">
                <w:pPr>
                  <w:keepNext w:val="0"/>
                </w:pPr>
              </w:pPrChange>
            </w:pPr>
            <w:r w:rsidRPr="00ED4019">
              <w:rPr>
                <w:rFonts w:ascii="Times New Roman" w:hAnsi="Times New Roman"/>
              </w:rPr>
              <w:t>0</w:t>
            </w:r>
          </w:p>
        </w:tc>
        <w:tc>
          <w:tcPr>
            <w:tcW w:w="0" w:type="auto"/>
          </w:tcPr>
          <w:p w14:paraId="3367EB5D" w14:textId="77777777" w:rsidR="00FD7B2A" w:rsidRDefault="00FD7B2A">
            <w:pPr>
              <w:jc w:val="both"/>
              <w:pPrChange w:id="1117" w:author="제이펍 출판사" w:date="2021-03-14T15:57:00Z">
                <w:pPr>
                  <w:keepNext w:val="0"/>
                </w:pPr>
              </w:pPrChange>
            </w:pPr>
            <w:r w:rsidRPr="00ED4019">
              <w:rPr>
                <w:rFonts w:ascii="Times New Roman" w:hAnsi="Times New Roman"/>
              </w:rPr>
              <w:t>0</w:t>
            </w:r>
          </w:p>
        </w:tc>
        <w:tc>
          <w:tcPr>
            <w:tcW w:w="0" w:type="auto"/>
          </w:tcPr>
          <w:p w14:paraId="34BD10DF" w14:textId="77777777" w:rsidR="00FD7B2A" w:rsidRDefault="00FD7B2A">
            <w:pPr>
              <w:jc w:val="both"/>
              <w:pPrChange w:id="1118" w:author="제이펍 출판사" w:date="2021-03-14T15:57:00Z">
                <w:pPr>
                  <w:keepNext w:val="0"/>
                </w:pPr>
              </w:pPrChange>
            </w:pPr>
            <w:r w:rsidRPr="00ED4019">
              <w:rPr>
                <w:rFonts w:ascii="Times New Roman" w:hAnsi="Times New Roman"/>
              </w:rPr>
              <w:t>0</w:t>
            </w:r>
          </w:p>
        </w:tc>
        <w:tc>
          <w:tcPr>
            <w:tcW w:w="0" w:type="auto"/>
          </w:tcPr>
          <w:p w14:paraId="543D1CCB" w14:textId="77777777" w:rsidR="00FD7B2A" w:rsidRDefault="00FD7B2A">
            <w:pPr>
              <w:jc w:val="both"/>
              <w:pPrChange w:id="1119" w:author="제이펍 출판사" w:date="2021-03-14T15:57:00Z">
                <w:pPr>
                  <w:keepNext w:val="0"/>
                </w:pPr>
              </w:pPrChange>
            </w:pPr>
            <w:r w:rsidRPr="00ED4019">
              <w:rPr>
                <w:rFonts w:ascii="Times New Roman" w:hAnsi="Times New Roman"/>
              </w:rPr>
              <w:t>0</w:t>
            </w:r>
          </w:p>
        </w:tc>
        <w:tc>
          <w:tcPr>
            <w:tcW w:w="0" w:type="auto"/>
          </w:tcPr>
          <w:p w14:paraId="47867329" w14:textId="77777777" w:rsidR="00FD7B2A" w:rsidRDefault="00FD7B2A">
            <w:pPr>
              <w:jc w:val="both"/>
              <w:pPrChange w:id="1120" w:author="제이펍 출판사" w:date="2021-03-14T15:57:00Z">
                <w:pPr>
                  <w:keepNext w:val="0"/>
                </w:pPr>
              </w:pPrChange>
            </w:pPr>
            <w:r w:rsidRPr="00ED4019">
              <w:rPr>
                <w:rFonts w:ascii="Times New Roman" w:hAnsi="Times New Roman"/>
              </w:rPr>
              <w:t>24119</w:t>
            </w:r>
          </w:p>
        </w:tc>
        <w:tc>
          <w:tcPr>
            <w:tcW w:w="0" w:type="auto"/>
          </w:tcPr>
          <w:p w14:paraId="0BFCB674" w14:textId="77777777" w:rsidR="00FD7B2A" w:rsidRDefault="00FD7B2A">
            <w:pPr>
              <w:jc w:val="both"/>
              <w:pPrChange w:id="1121" w:author="제이펍 출판사" w:date="2021-03-14T15:57:00Z">
                <w:pPr>
                  <w:keepNext w:val="0"/>
                </w:pPr>
              </w:pPrChange>
            </w:pPr>
            <w:r w:rsidRPr="00ED4019">
              <w:rPr>
                <w:rFonts w:ascii="Times New Roman" w:hAnsi="Times New Roman"/>
              </w:rPr>
              <w:t>105</w:t>
            </w:r>
          </w:p>
        </w:tc>
        <w:tc>
          <w:tcPr>
            <w:tcW w:w="0" w:type="auto"/>
          </w:tcPr>
          <w:p w14:paraId="78F02959" w14:textId="77777777" w:rsidR="00FD7B2A" w:rsidRDefault="00FD7B2A">
            <w:pPr>
              <w:jc w:val="both"/>
              <w:pPrChange w:id="1122" w:author="제이펍 출판사" w:date="2021-03-14T15:57:00Z">
                <w:pPr>
                  <w:keepNext w:val="0"/>
                </w:pPr>
              </w:pPrChange>
            </w:pPr>
            <w:r w:rsidRPr="00ED4019">
              <w:rPr>
                <w:rFonts w:ascii="Times New Roman" w:hAnsi="Times New Roman"/>
              </w:rPr>
              <w:t>150</w:t>
            </w:r>
          </w:p>
        </w:tc>
        <w:tc>
          <w:tcPr>
            <w:tcW w:w="0" w:type="auto"/>
          </w:tcPr>
          <w:p w14:paraId="306F37CA" w14:textId="77777777" w:rsidR="00FD7B2A" w:rsidRDefault="00FD7B2A">
            <w:pPr>
              <w:jc w:val="both"/>
              <w:pPrChange w:id="1123" w:author="제이펍 출판사" w:date="2021-03-14T15:57:00Z">
                <w:pPr>
                  <w:keepNext w:val="0"/>
                </w:pPr>
              </w:pPrChange>
            </w:pPr>
            <w:r w:rsidRPr="00ED4019">
              <w:rPr>
                <w:rFonts w:ascii="Times New Roman" w:hAnsi="Times New Roman"/>
              </w:rPr>
              <w:t>4324</w:t>
            </w:r>
          </w:p>
        </w:tc>
        <w:tc>
          <w:tcPr>
            <w:tcW w:w="0" w:type="auto"/>
          </w:tcPr>
          <w:p w14:paraId="35BC0EFC" w14:textId="77777777" w:rsidR="00FD7B2A" w:rsidRDefault="00FD7B2A">
            <w:pPr>
              <w:jc w:val="both"/>
              <w:pPrChange w:id="1124" w:author="제이펍 출판사" w:date="2021-03-14T15:57:00Z">
                <w:pPr>
                  <w:keepNext w:val="0"/>
                </w:pPr>
              </w:pPrChange>
            </w:pPr>
            <w:r w:rsidRPr="00ED4019">
              <w:rPr>
                <w:rFonts w:ascii="Times New Roman" w:hAnsi="Times New Roman"/>
              </w:rPr>
              <w:t>7750</w:t>
            </w:r>
          </w:p>
        </w:tc>
      </w:tr>
      <w:tr w:rsidR="00FD7B2A" w:rsidRPr="00ED4019" w14:paraId="2CD65B03" w14:textId="77777777" w:rsidTr="00BF7861">
        <w:trPr>
          <w:jc w:val="center"/>
        </w:trPr>
        <w:tc>
          <w:tcPr>
            <w:tcW w:w="0" w:type="auto"/>
          </w:tcPr>
          <w:p w14:paraId="76262D06" w14:textId="77777777" w:rsidR="00FD7B2A" w:rsidRDefault="00FD7B2A">
            <w:pPr>
              <w:jc w:val="both"/>
              <w:pPrChange w:id="1125" w:author="제이펍 출판사" w:date="2021-03-14T15:57:00Z">
                <w:pPr>
                  <w:keepNext w:val="0"/>
                </w:pPr>
              </w:pPrChange>
            </w:pPr>
            <w:r w:rsidRPr="00ED4019">
              <w:rPr>
                <w:rFonts w:ascii="Times New Roman" w:hAnsi="Times New Roman"/>
              </w:rPr>
              <w:t>2004</w:t>
            </w:r>
          </w:p>
        </w:tc>
        <w:tc>
          <w:tcPr>
            <w:tcW w:w="0" w:type="auto"/>
          </w:tcPr>
          <w:p w14:paraId="319A484D" w14:textId="77777777" w:rsidR="00FD7B2A" w:rsidRDefault="00FD7B2A">
            <w:pPr>
              <w:jc w:val="both"/>
              <w:pPrChange w:id="1126" w:author="제이펍 출판사" w:date="2021-03-14T15:57:00Z">
                <w:pPr>
                  <w:keepNext w:val="0"/>
                </w:pPr>
              </w:pPrChange>
            </w:pPr>
            <w:r w:rsidRPr="00ED4019">
              <w:rPr>
                <w:rFonts w:ascii="Times New Roman" w:hAnsi="Times New Roman"/>
              </w:rPr>
              <w:t>8371630</w:t>
            </w:r>
          </w:p>
        </w:tc>
        <w:tc>
          <w:tcPr>
            <w:tcW w:w="0" w:type="auto"/>
          </w:tcPr>
          <w:p w14:paraId="06D4750A" w14:textId="77777777" w:rsidR="00FD7B2A" w:rsidRDefault="00FD7B2A">
            <w:pPr>
              <w:jc w:val="both"/>
              <w:pPrChange w:id="1127" w:author="제이펍 출판사" w:date="2021-03-14T15:57:00Z">
                <w:pPr>
                  <w:keepNext w:val="0"/>
                </w:pPr>
              </w:pPrChange>
            </w:pPr>
            <w:r w:rsidRPr="00ED4019">
              <w:rPr>
                <w:rFonts w:ascii="Times New Roman" w:hAnsi="Times New Roman"/>
              </w:rPr>
              <w:t>541713</w:t>
            </w:r>
          </w:p>
        </w:tc>
        <w:tc>
          <w:tcPr>
            <w:tcW w:w="0" w:type="auto"/>
          </w:tcPr>
          <w:p w14:paraId="1F9AA38D" w14:textId="77777777" w:rsidR="00FD7B2A" w:rsidRDefault="00FD7B2A">
            <w:pPr>
              <w:jc w:val="both"/>
              <w:pPrChange w:id="1128" w:author="제이펍 출판사" w:date="2021-03-14T15:57:00Z">
                <w:pPr>
                  <w:keepNext w:val="0"/>
                </w:pPr>
              </w:pPrChange>
            </w:pPr>
            <w:r w:rsidRPr="00ED4019">
              <w:rPr>
                <w:rFonts w:ascii="Times New Roman" w:hAnsi="Times New Roman"/>
              </w:rPr>
              <w:t>4116195</w:t>
            </w:r>
          </w:p>
        </w:tc>
        <w:tc>
          <w:tcPr>
            <w:tcW w:w="0" w:type="auto"/>
          </w:tcPr>
          <w:p w14:paraId="0A81246E" w14:textId="77777777" w:rsidR="00FD7B2A" w:rsidRDefault="00FD7B2A">
            <w:pPr>
              <w:jc w:val="both"/>
              <w:pPrChange w:id="1129" w:author="제이펍 출판사" w:date="2021-03-14T15:57:00Z">
                <w:pPr>
                  <w:keepNext w:val="0"/>
                </w:pPr>
              </w:pPrChange>
            </w:pPr>
            <w:r w:rsidRPr="00ED4019">
              <w:rPr>
                <w:rFonts w:ascii="Times New Roman" w:hAnsi="Times New Roman"/>
              </w:rPr>
              <w:t>1933543</w:t>
            </w:r>
          </w:p>
        </w:tc>
        <w:tc>
          <w:tcPr>
            <w:tcW w:w="0" w:type="auto"/>
          </w:tcPr>
          <w:p w14:paraId="175F3906" w14:textId="77777777" w:rsidR="00FD7B2A" w:rsidRDefault="00FD7B2A">
            <w:pPr>
              <w:jc w:val="both"/>
              <w:pPrChange w:id="1130" w:author="제이펍 출판사" w:date="2021-03-14T15:57:00Z">
                <w:pPr>
                  <w:keepNext w:val="0"/>
                </w:pPr>
              </w:pPrChange>
            </w:pPr>
            <w:r w:rsidRPr="00ED4019">
              <w:rPr>
                <w:rFonts w:ascii="Times New Roman" w:hAnsi="Times New Roman"/>
              </w:rPr>
              <w:t>1746560</w:t>
            </w:r>
          </w:p>
        </w:tc>
        <w:tc>
          <w:tcPr>
            <w:tcW w:w="0" w:type="auto"/>
          </w:tcPr>
          <w:p w14:paraId="3B1B6356" w14:textId="77777777" w:rsidR="00FD7B2A" w:rsidRDefault="00FD7B2A">
            <w:pPr>
              <w:jc w:val="both"/>
              <w:pPrChange w:id="1131" w:author="제이펍 출판사" w:date="2021-03-14T15:57:00Z">
                <w:pPr>
                  <w:keepNext w:val="0"/>
                </w:pPr>
              </w:pPrChange>
            </w:pPr>
            <w:r w:rsidRPr="00ED4019">
              <w:rPr>
                <w:rFonts w:ascii="Times New Roman" w:hAnsi="Times New Roman"/>
              </w:rPr>
              <w:t>1232010</w:t>
            </w:r>
          </w:p>
        </w:tc>
        <w:tc>
          <w:tcPr>
            <w:tcW w:w="0" w:type="auto"/>
          </w:tcPr>
          <w:p w14:paraId="24BEB103" w14:textId="77777777" w:rsidR="00FD7B2A" w:rsidRDefault="00FD7B2A">
            <w:pPr>
              <w:jc w:val="both"/>
              <w:pPrChange w:id="1132" w:author="제이펍 출판사" w:date="2021-03-14T15:57:00Z">
                <w:pPr>
                  <w:keepNext w:val="0"/>
                </w:pPr>
              </w:pPrChange>
            </w:pPr>
            <w:r w:rsidRPr="00ED4019">
              <w:rPr>
                <w:rFonts w:ascii="Times New Roman" w:hAnsi="Times New Roman"/>
              </w:rPr>
              <w:t>514550</w:t>
            </w:r>
          </w:p>
        </w:tc>
        <w:tc>
          <w:tcPr>
            <w:tcW w:w="0" w:type="auto"/>
          </w:tcPr>
          <w:p w14:paraId="4299809A" w14:textId="77777777" w:rsidR="00FD7B2A" w:rsidRDefault="00FD7B2A">
            <w:pPr>
              <w:jc w:val="both"/>
              <w:pPrChange w:id="1133" w:author="제이펍 출판사" w:date="2021-03-14T15:57:00Z">
                <w:pPr>
                  <w:keepNext w:val="0"/>
                </w:pPr>
              </w:pPrChange>
            </w:pPr>
            <w:r w:rsidRPr="00ED4019">
              <w:rPr>
                <w:rFonts w:ascii="Times New Roman" w:hAnsi="Times New Roman"/>
              </w:rPr>
              <w:t>0</w:t>
            </w:r>
          </w:p>
        </w:tc>
        <w:tc>
          <w:tcPr>
            <w:tcW w:w="0" w:type="auto"/>
          </w:tcPr>
          <w:p w14:paraId="15E77CD9" w14:textId="77777777" w:rsidR="00FD7B2A" w:rsidRDefault="00FD7B2A">
            <w:pPr>
              <w:jc w:val="both"/>
              <w:pPrChange w:id="1134" w:author="제이펍 출판사" w:date="2021-03-14T15:57:00Z">
                <w:pPr>
                  <w:keepNext w:val="0"/>
                </w:pPr>
              </w:pPrChange>
            </w:pPr>
            <w:r w:rsidRPr="00ED4019">
              <w:rPr>
                <w:rFonts w:ascii="Times New Roman" w:hAnsi="Times New Roman"/>
              </w:rPr>
              <w:t>0</w:t>
            </w:r>
          </w:p>
        </w:tc>
        <w:tc>
          <w:tcPr>
            <w:tcW w:w="0" w:type="auto"/>
          </w:tcPr>
          <w:p w14:paraId="6CAD4FB2" w14:textId="77777777" w:rsidR="00FD7B2A" w:rsidRDefault="00FD7B2A">
            <w:pPr>
              <w:jc w:val="both"/>
              <w:pPrChange w:id="1135" w:author="제이펍 출판사" w:date="2021-03-14T15:57:00Z">
                <w:pPr>
                  <w:keepNext w:val="0"/>
                </w:pPr>
              </w:pPrChange>
            </w:pPr>
            <w:r w:rsidRPr="00ED4019">
              <w:rPr>
                <w:rFonts w:ascii="Times New Roman" w:hAnsi="Times New Roman"/>
              </w:rPr>
              <w:t>0</w:t>
            </w:r>
          </w:p>
        </w:tc>
        <w:tc>
          <w:tcPr>
            <w:tcW w:w="0" w:type="auto"/>
          </w:tcPr>
          <w:p w14:paraId="4FD748B7" w14:textId="77777777" w:rsidR="00FD7B2A" w:rsidRDefault="00FD7B2A">
            <w:pPr>
              <w:jc w:val="both"/>
              <w:pPrChange w:id="1136" w:author="제이펍 출판사" w:date="2021-03-14T15:57:00Z">
                <w:pPr>
                  <w:keepNext w:val="0"/>
                </w:pPr>
              </w:pPrChange>
            </w:pPr>
            <w:r w:rsidRPr="00ED4019">
              <w:rPr>
                <w:rFonts w:ascii="Times New Roman" w:hAnsi="Times New Roman"/>
              </w:rPr>
              <w:t>0</w:t>
            </w:r>
          </w:p>
        </w:tc>
        <w:tc>
          <w:tcPr>
            <w:tcW w:w="0" w:type="auto"/>
          </w:tcPr>
          <w:p w14:paraId="110D616F" w14:textId="77777777" w:rsidR="00FD7B2A" w:rsidRDefault="00FD7B2A">
            <w:pPr>
              <w:jc w:val="both"/>
              <w:pPrChange w:id="1137" w:author="제이펍 출판사" w:date="2021-03-14T15:57:00Z">
                <w:pPr>
                  <w:keepNext w:val="0"/>
                </w:pPr>
              </w:pPrChange>
            </w:pPr>
            <w:r w:rsidRPr="00ED4019">
              <w:rPr>
                <w:rFonts w:ascii="Times New Roman" w:hAnsi="Times New Roman"/>
              </w:rPr>
              <w:t>23876</w:t>
            </w:r>
          </w:p>
        </w:tc>
        <w:tc>
          <w:tcPr>
            <w:tcW w:w="0" w:type="auto"/>
          </w:tcPr>
          <w:p w14:paraId="495FA7B4" w14:textId="77777777" w:rsidR="00FD7B2A" w:rsidRDefault="00FD7B2A">
            <w:pPr>
              <w:jc w:val="both"/>
              <w:pPrChange w:id="1138" w:author="제이펍 출판사" w:date="2021-03-14T15:57:00Z">
                <w:pPr>
                  <w:keepNext w:val="0"/>
                </w:pPr>
              </w:pPrChange>
            </w:pPr>
            <w:r w:rsidRPr="00ED4019">
              <w:rPr>
                <w:rFonts w:ascii="Times New Roman" w:hAnsi="Times New Roman"/>
              </w:rPr>
              <w:t>106</w:t>
            </w:r>
          </w:p>
        </w:tc>
        <w:tc>
          <w:tcPr>
            <w:tcW w:w="0" w:type="auto"/>
          </w:tcPr>
          <w:p w14:paraId="75B1900F" w14:textId="77777777" w:rsidR="00FD7B2A" w:rsidRDefault="00FD7B2A">
            <w:pPr>
              <w:jc w:val="both"/>
              <w:pPrChange w:id="1139" w:author="제이펍 출판사" w:date="2021-03-14T15:57:00Z">
                <w:pPr>
                  <w:keepNext w:val="0"/>
                </w:pPr>
              </w:pPrChange>
            </w:pPr>
            <w:r w:rsidRPr="00ED4019">
              <w:rPr>
                <w:rFonts w:ascii="Times New Roman" w:hAnsi="Times New Roman"/>
              </w:rPr>
              <w:t>147</w:t>
            </w:r>
          </w:p>
        </w:tc>
        <w:tc>
          <w:tcPr>
            <w:tcW w:w="0" w:type="auto"/>
          </w:tcPr>
          <w:p w14:paraId="37F09054" w14:textId="77777777" w:rsidR="00FD7B2A" w:rsidRDefault="00FD7B2A">
            <w:pPr>
              <w:jc w:val="both"/>
              <w:pPrChange w:id="1140" w:author="제이펍 출판사" w:date="2021-03-14T15:57:00Z">
                <w:pPr>
                  <w:keepNext w:val="0"/>
                </w:pPr>
              </w:pPrChange>
            </w:pPr>
            <w:r w:rsidRPr="00ED4019">
              <w:rPr>
                <w:rFonts w:ascii="Times New Roman" w:hAnsi="Times New Roman"/>
              </w:rPr>
              <w:t>3457</w:t>
            </w:r>
          </w:p>
        </w:tc>
        <w:tc>
          <w:tcPr>
            <w:tcW w:w="0" w:type="auto"/>
          </w:tcPr>
          <w:p w14:paraId="22DDAA2E" w14:textId="77777777" w:rsidR="00FD7B2A" w:rsidRPr="00ED4019" w:rsidRDefault="00FD7B2A">
            <w:pPr>
              <w:jc w:val="both"/>
              <w:rPr>
                <w:rFonts w:ascii="Times New Roman" w:hAnsi="Times New Roman"/>
              </w:rPr>
              <w:pPrChange w:id="1141" w:author="제이펍 출판사" w:date="2021-03-14T15:57:00Z">
                <w:pPr>
                  <w:keepNext w:val="0"/>
                </w:pPr>
              </w:pPrChange>
            </w:pPr>
            <w:r w:rsidRPr="00ED4019">
              <w:rPr>
                <w:rFonts w:ascii="Times New Roman" w:hAnsi="Times New Roman"/>
              </w:rPr>
              <w:t>6033</w:t>
            </w:r>
          </w:p>
        </w:tc>
      </w:tr>
    </w:tbl>
    <w:p w14:paraId="366E53B0" w14:textId="77777777" w:rsidR="00FD7B2A" w:rsidRDefault="00FD7B2A">
      <w:pPr>
        <w:pStyle w:val="comment"/>
        <w:ind w:left="482"/>
        <w:jc w:val="both"/>
        <w:pPrChange w:id="1142" w:author="제이펍 출판사" w:date="2021-03-14T15:57:00Z">
          <w:pPr>
            <w:pStyle w:val="comment"/>
            <w:ind w:left="482"/>
          </w:pPr>
        </w:pPrChange>
      </w:pPr>
      <w:r>
        <w:t>코드 설명</w:t>
      </w:r>
    </w:p>
    <w:p w14:paraId="418D595C" w14:textId="77777777" w:rsidR="00FD7B2A" w:rsidRDefault="00FD7B2A">
      <w:pPr>
        <w:pStyle w:val="comment"/>
        <w:numPr>
          <w:ilvl w:val="0"/>
          <w:numId w:val="4"/>
        </w:numPr>
        <w:jc w:val="both"/>
        <w:rPr>
          <w:lang w:eastAsia="ko-KR"/>
        </w:rPr>
        <w:pPrChange w:id="1143" w:author="제이펍 출판사" w:date="2021-03-14T15:57:00Z">
          <w:pPr>
            <w:pStyle w:val="comment"/>
            <w:numPr>
              <w:numId w:val="4"/>
            </w:numPr>
            <w:ind w:left="842" w:hanging="360"/>
          </w:pPr>
        </w:pPrChange>
      </w:pPr>
      <w:r w:rsidRPr="00ED4019">
        <w:rPr>
          <w:rStyle w:val="VerbatimChar"/>
          <w:rFonts w:ascii="Times New Roman" w:hAnsi="Times New Roman"/>
          <w:lang w:eastAsia="ko-KR"/>
        </w:rPr>
        <w:t>readxl</w:t>
      </w:r>
      <w:r>
        <w:rPr>
          <w:lang w:eastAsia="ko-KR"/>
        </w:rPr>
        <w:t xml:space="preserve"> 패키지를 로딩</w:t>
      </w:r>
    </w:p>
    <w:p w14:paraId="66A9F0C4" w14:textId="5285AA68" w:rsidR="00FD7B2A" w:rsidRDefault="00FD7B2A">
      <w:pPr>
        <w:pStyle w:val="comment"/>
        <w:numPr>
          <w:ilvl w:val="0"/>
          <w:numId w:val="4"/>
        </w:numPr>
        <w:jc w:val="both"/>
        <w:rPr>
          <w:lang w:eastAsia="ko-KR"/>
        </w:rPr>
        <w:pPrChange w:id="1144" w:author="제이펍 출판사" w:date="2021-03-14T15:57:00Z">
          <w:pPr>
            <w:pStyle w:val="comment"/>
            <w:numPr>
              <w:numId w:val="4"/>
            </w:numPr>
            <w:ind w:left="842" w:hanging="360"/>
          </w:pPr>
        </w:pPrChange>
      </w:pPr>
      <w:r>
        <w:rPr>
          <w:lang w:eastAsia="ko-KR"/>
        </w:rPr>
        <w:t xml:space="preserve">‘지역규모’ </w:t>
      </w:r>
      <w:del w:id="1145" w:author="제이펍 출판사" w:date="2021-03-14T20:19:00Z">
        <w:r w:rsidDel="00766301">
          <w:rPr>
            <w:lang w:eastAsia="ko-KR"/>
          </w:rPr>
          <w:delText>컬럼</w:delText>
        </w:r>
      </w:del>
      <w:proofErr w:type="gramStart"/>
      <w:ins w:id="1146" w:author="제이펍 출판사" w:date="2021-03-14T20:19:00Z">
        <w:r w:rsidR="00766301">
          <w:rPr>
            <w:lang w:eastAsia="ko-KR"/>
          </w:rPr>
          <w:t>칼럼</w:t>
        </w:r>
      </w:ins>
      <w:r>
        <w:rPr>
          <w:lang w:eastAsia="ko-KR"/>
        </w:rPr>
        <w:t>이 ’계’인</w:t>
      </w:r>
      <w:proofErr w:type="gramEnd"/>
      <w:r>
        <w:rPr>
          <w:lang w:eastAsia="ko-KR"/>
        </w:rPr>
        <w:t xml:space="preserve"> 데이터만 사용할 것이므로 </w:t>
      </w:r>
      <w:r w:rsidRPr="00ED4019">
        <w:rPr>
          <w:rStyle w:val="VerbatimChar"/>
          <w:rFonts w:ascii="Times New Roman" w:hAnsi="Times New Roman"/>
          <w:lang w:eastAsia="ko-KR"/>
        </w:rPr>
        <w:t>filter()</w:t>
      </w:r>
      <w:r>
        <w:rPr>
          <w:lang w:eastAsia="ko-KR"/>
        </w:rPr>
        <w:t xml:space="preserve">를 사용하여 원하는 데이터만 걸러내고 더이상 지역규모 </w:t>
      </w:r>
      <w:del w:id="1147" w:author="제이펍 출판사" w:date="2021-03-14T20:19:00Z">
        <w:r w:rsidDel="00766301">
          <w:rPr>
            <w:lang w:eastAsia="ko-KR"/>
          </w:rPr>
          <w:delText>컬럼</w:delText>
        </w:r>
      </w:del>
      <w:ins w:id="1148" w:author="제이펍 출판사" w:date="2021-03-14T20:19:00Z">
        <w:r w:rsidR="00766301">
          <w:rPr>
            <w:lang w:eastAsia="ko-KR"/>
          </w:rPr>
          <w:t>칼럼</w:t>
        </w:r>
      </w:ins>
      <w:r>
        <w:rPr>
          <w:lang w:eastAsia="ko-KR"/>
        </w:rPr>
        <w:t xml:space="preserve">이 </w:t>
      </w:r>
      <w:r>
        <w:rPr>
          <w:rFonts w:hint="eastAsia"/>
          <w:lang w:eastAsia="ko-KR"/>
        </w:rPr>
        <w:t>필요 없으니</w:t>
      </w:r>
      <w:r>
        <w:rPr>
          <w:lang w:eastAsia="ko-KR"/>
        </w:rPr>
        <w:t xml:space="preserve"> 제거</w:t>
      </w:r>
    </w:p>
    <w:p w14:paraId="208680F2" w14:textId="6A33DD17" w:rsidR="00FD7B2A" w:rsidRDefault="00FD7B2A">
      <w:pPr>
        <w:pStyle w:val="comment"/>
        <w:numPr>
          <w:ilvl w:val="0"/>
          <w:numId w:val="4"/>
        </w:numPr>
        <w:jc w:val="both"/>
        <w:rPr>
          <w:lang w:eastAsia="ko-KR"/>
        </w:rPr>
        <w:pPrChange w:id="1149" w:author="제이펍 출판사" w:date="2021-03-14T15:57:00Z">
          <w:pPr>
            <w:pStyle w:val="comment"/>
            <w:numPr>
              <w:numId w:val="4"/>
            </w:numPr>
            <w:ind w:left="842" w:hanging="360"/>
          </w:pPr>
        </w:pPrChange>
      </w:pPr>
      <w:r>
        <w:rPr>
          <w:lang w:eastAsia="ko-KR"/>
        </w:rPr>
        <w:t>read_excel()을 이용하여 ‘students.xlsx’</w:t>
      </w:r>
      <w:ins w:id="1150" w:author="제이펍 출판사" w:date="2021-03-14T20:34:00Z">
        <w:r w:rsidR="00EE4FE2">
          <w:rPr>
            <w:lang w:eastAsia="ko-KR"/>
          </w:rPr>
          <w:t xml:space="preserve"> </w:t>
        </w:r>
      </w:ins>
      <w:r>
        <w:rPr>
          <w:lang w:eastAsia="ko-KR"/>
        </w:rPr>
        <w:t>파일의 데이터를 읽음. 데이터 파일의 처음 16줄은 skip</w:t>
      </w:r>
      <w:proofErr w:type="gramStart"/>
      <w:r>
        <w:rPr>
          <w:lang w:eastAsia="ko-KR"/>
        </w:rPr>
        <w:t>,(</w:t>
      </w:r>
      <w:proofErr w:type="gramEnd"/>
      <w:r w:rsidRPr="00ED4019">
        <w:rPr>
          <w:rStyle w:val="VerbatimChar"/>
          <w:rFonts w:ascii="Times New Roman" w:hAnsi="Times New Roman"/>
          <w:lang w:eastAsia="ko-KR"/>
        </w:rPr>
        <w:t>skip = 16</w:t>
      </w:r>
      <w:r>
        <w:rPr>
          <w:lang w:eastAsia="ko-KR"/>
        </w:rPr>
        <w:t>)’-’로 표기된 데이터는 NA로 처리(</w:t>
      </w:r>
      <w:r w:rsidRPr="00ED4019">
        <w:rPr>
          <w:rStyle w:val="VerbatimChar"/>
          <w:rFonts w:ascii="Times New Roman" w:hAnsi="Times New Roman"/>
          <w:lang w:eastAsia="ko-KR"/>
        </w:rPr>
        <w:t>na = '-'</w:t>
      </w:r>
      <w:r>
        <w:rPr>
          <w:lang w:eastAsia="ko-KR"/>
        </w:rPr>
        <w:t>), 첫</w:t>
      </w:r>
      <w:ins w:id="1151" w:author="제이펍 출판사" w:date="2021-03-14T20:34:00Z">
        <w:r w:rsidR="00EE4FE2">
          <w:rPr>
            <w:rFonts w:hint="eastAsia"/>
            <w:lang w:eastAsia="ko-KR"/>
          </w:rPr>
          <w:t xml:space="preserve"> </w:t>
        </w:r>
      </w:ins>
      <w:r>
        <w:rPr>
          <w:lang w:eastAsia="ko-KR"/>
        </w:rPr>
        <w:t>번째 엑셀 시트 데이터를 읽고(</w:t>
      </w:r>
      <w:r w:rsidRPr="00ED4019">
        <w:rPr>
          <w:rStyle w:val="VerbatimChar"/>
          <w:rFonts w:ascii="Times New Roman" w:hAnsi="Times New Roman"/>
          <w:lang w:eastAsia="ko-KR"/>
        </w:rPr>
        <w:t>sheet = 1</w:t>
      </w:r>
      <w:r>
        <w:rPr>
          <w:lang w:eastAsia="ko-KR"/>
        </w:rPr>
        <w:t xml:space="preserve">), </w:t>
      </w:r>
      <w:del w:id="1152" w:author="제이펍 출판사" w:date="2021-03-14T20:19:00Z">
        <w:r w:rsidDel="00766301">
          <w:rPr>
            <w:lang w:eastAsia="ko-KR"/>
          </w:rPr>
          <w:delText>컬럼</w:delText>
        </w:r>
      </w:del>
      <w:ins w:id="1153" w:author="제이펍 출판사" w:date="2021-03-14T20:19:00Z">
        <w:r w:rsidR="00766301">
          <w:rPr>
            <w:lang w:eastAsia="ko-KR"/>
          </w:rPr>
          <w:t>칼럼</w:t>
        </w:r>
      </w:ins>
      <w:r>
        <w:rPr>
          <w:lang w:eastAsia="ko-KR"/>
        </w:rPr>
        <w:t>별 데이터 타입을 설정</w:t>
      </w:r>
    </w:p>
    <w:p w14:paraId="77093868" w14:textId="77777777" w:rsidR="00EE4FE2" w:rsidRDefault="00EE4FE2" w:rsidP="00BF7861">
      <w:pPr>
        <w:jc w:val="both"/>
        <w:rPr>
          <w:ins w:id="1154" w:author="제이펍 출판사" w:date="2021-03-14T20:35:00Z"/>
          <w:rFonts w:ascii="Times New Roman" w:hAnsi="Times New Roman"/>
          <w:lang w:eastAsia="ko-KR"/>
        </w:rPr>
      </w:pPr>
    </w:p>
    <w:p w14:paraId="630D9369" w14:textId="0E61813D" w:rsidR="00FD7B2A" w:rsidRDefault="00FD7B2A" w:rsidP="00BF7861">
      <w:pPr>
        <w:jc w:val="both"/>
        <w:rPr>
          <w:ins w:id="1155" w:author="제이펍 출판사" w:date="2021-03-14T20:35:00Z"/>
          <w:rFonts w:ascii="Times New Roman" w:hAnsi="Times New Roman"/>
          <w:lang w:eastAsia="ko-KR"/>
        </w:rPr>
      </w:pPr>
      <w:r w:rsidRPr="00ED4019">
        <w:rPr>
          <w:rFonts w:ascii="Times New Roman" w:hAnsi="Times New Roman"/>
          <w:lang w:eastAsia="ko-KR"/>
        </w:rPr>
        <w:t>불러들인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데이터는</w:t>
      </w:r>
      <w:r w:rsidRPr="00ED4019">
        <w:rPr>
          <w:rFonts w:ascii="Times New Roman" w:hAnsi="Times New Roman"/>
          <w:lang w:eastAsia="ko-KR"/>
        </w:rPr>
        <w:t xml:space="preserve"> </w:t>
      </w:r>
      <w:del w:id="1156" w:author="제이펍 출판사" w:date="2021-03-14T20:35:00Z">
        <w:r w:rsidRPr="00ED4019" w:rsidDel="00EE4FE2">
          <w:rPr>
            <w:rFonts w:ascii="Times New Roman" w:hAnsi="Times New Roman"/>
            <w:lang w:eastAsia="ko-KR"/>
          </w:rPr>
          <w:delText>데이터프레</w:delText>
        </w:r>
      </w:del>
      <w:ins w:id="1157" w:author="제이펍 출판사" w:date="2021-03-14T20:35:00Z">
        <w:r w:rsidR="00EE4FE2">
          <w:rPr>
            <w:rFonts w:ascii="Times New Roman" w:hAnsi="Times New Roman"/>
            <w:lang w:eastAsia="ko-KR"/>
          </w:rPr>
          <w:t>데이터</w:t>
        </w:r>
        <w:r w:rsidR="00EE4FE2">
          <w:rPr>
            <w:rFonts w:ascii="Times New Roman" w:hAnsi="Times New Roman"/>
            <w:lang w:eastAsia="ko-KR"/>
          </w:rPr>
          <w:t xml:space="preserve"> </w:t>
        </w:r>
        <w:r w:rsidR="00EE4FE2">
          <w:rPr>
            <w:rFonts w:ascii="Times New Roman" w:hAnsi="Times New Roman"/>
            <w:lang w:eastAsia="ko-KR"/>
          </w:rPr>
          <w:t>프레</w:t>
        </w:r>
      </w:ins>
      <w:r w:rsidRPr="00ED4019">
        <w:rPr>
          <w:rFonts w:ascii="Times New Roman" w:hAnsi="Times New Roman"/>
          <w:lang w:eastAsia="ko-KR"/>
        </w:rPr>
        <w:t>임으로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저장된다</w:t>
      </w:r>
      <w:r w:rsidRPr="00ED4019">
        <w:rPr>
          <w:rFonts w:ascii="Times New Roman" w:hAnsi="Times New Roman"/>
          <w:lang w:eastAsia="ko-KR"/>
        </w:rPr>
        <w:t xml:space="preserve">. </w:t>
      </w:r>
      <w:r w:rsidRPr="00ED4019">
        <w:rPr>
          <w:rFonts w:ascii="Times New Roman" w:hAnsi="Times New Roman"/>
          <w:lang w:eastAsia="ko-KR"/>
        </w:rPr>
        <w:t>데이터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프레임도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시계열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객체를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담아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사용할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있는데</w:t>
      </w:r>
      <w:ins w:id="1158" w:author="제이펍 출판사" w:date="2021-03-14T20:35:00Z">
        <w:r w:rsidR="00EE4FE2">
          <w:rPr>
            <w:rFonts w:ascii="Times New Roman" w:hAnsi="Times New Roman" w:hint="eastAsia"/>
            <w:lang w:eastAsia="ko-KR"/>
          </w:rPr>
          <w:t>,</w:t>
        </w:r>
      </w:ins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이를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위해서는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반드시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시간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인덱스로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사용할</w:t>
      </w:r>
      <w:r w:rsidRPr="00ED4019">
        <w:rPr>
          <w:rFonts w:ascii="Times New Roman" w:hAnsi="Times New Roman"/>
          <w:lang w:eastAsia="ko-KR"/>
        </w:rPr>
        <w:t xml:space="preserve"> </w:t>
      </w:r>
      <w:del w:id="1159" w:author="제이펍 출판사" w:date="2021-03-14T20:19:00Z">
        <w:r w:rsidRPr="00ED4019" w:rsidDel="00766301">
          <w:rPr>
            <w:rFonts w:ascii="Times New Roman" w:hAnsi="Times New Roman"/>
            <w:lang w:eastAsia="ko-KR"/>
          </w:rPr>
          <w:delText>컬럼</w:delText>
        </w:r>
      </w:del>
      <w:ins w:id="1160" w:author="제이펍 출판사" w:date="2021-03-14T20:19:00Z">
        <w:r w:rsidR="00766301">
          <w:rPr>
            <w:rFonts w:ascii="Times New Roman" w:hAnsi="Times New Roman"/>
            <w:lang w:eastAsia="ko-KR"/>
          </w:rPr>
          <w:t>칼럼</w:t>
        </w:r>
      </w:ins>
      <w:r w:rsidRPr="00ED4019">
        <w:rPr>
          <w:rFonts w:ascii="Times New Roman" w:hAnsi="Times New Roman"/>
          <w:lang w:eastAsia="ko-KR"/>
        </w:rPr>
        <w:t>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필요하다</w:t>
      </w:r>
      <w:r w:rsidRPr="00ED4019">
        <w:rPr>
          <w:rFonts w:ascii="Times New Roman" w:hAnsi="Times New Roman"/>
          <w:lang w:eastAsia="ko-KR"/>
        </w:rPr>
        <w:t xml:space="preserve">. </w:t>
      </w:r>
      <w:r w:rsidRPr="00ED4019">
        <w:rPr>
          <w:rFonts w:ascii="Times New Roman" w:hAnsi="Times New Roman"/>
          <w:lang w:eastAsia="ko-KR"/>
        </w:rPr>
        <w:t>불러들인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데이터에는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시간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인덱스로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사용할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있는</w:t>
      </w:r>
      <w:r w:rsidRPr="00ED4019">
        <w:rPr>
          <w:rFonts w:ascii="Times New Roman" w:hAnsi="Times New Roman"/>
          <w:lang w:eastAsia="ko-KR"/>
        </w:rPr>
        <w:t xml:space="preserve"> </w:t>
      </w:r>
      <w:del w:id="1161" w:author="제이펍 출판사" w:date="2021-03-14T20:19:00Z">
        <w:r w:rsidRPr="00ED4019" w:rsidDel="00766301">
          <w:rPr>
            <w:rFonts w:ascii="Times New Roman" w:hAnsi="Times New Roman"/>
            <w:lang w:eastAsia="ko-KR"/>
          </w:rPr>
          <w:delText>컬럼</w:delText>
        </w:r>
      </w:del>
      <w:ins w:id="1162" w:author="제이펍 출판사" w:date="2021-03-14T20:19:00Z">
        <w:r w:rsidR="00766301">
          <w:rPr>
            <w:rFonts w:ascii="Times New Roman" w:hAnsi="Times New Roman"/>
            <w:lang w:eastAsia="ko-KR"/>
          </w:rPr>
          <w:t>칼럼</w:t>
        </w:r>
      </w:ins>
      <w:r w:rsidRPr="00ED4019">
        <w:rPr>
          <w:rFonts w:ascii="Times New Roman" w:hAnsi="Times New Roman"/>
          <w:lang w:eastAsia="ko-KR"/>
        </w:rPr>
        <w:t>이</w:t>
      </w:r>
      <w:r w:rsidRPr="00ED4019">
        <w:rPr>
          <w:rFonts w:ascii="Times New Roman" w:hAnsi="Times New Roman"/>
          <w:lang w:eastAsia="ko-KR"/>
        </w:rPr>
        <w:t xml:space="preserve"> ‘</w:t>
      </w:r>
      <w:r w:rsidRPr="00ED4019">
        <w:rPr>
          <w:rFonts w:ascii="Times New Roman" w:hAnsi="Times New Roman"/>
          <w:lang w:eastAsia="ko-KR"/>
        </w:rPr>
        <w:t>연도</w:t>
      </w:r>
      <w:r w:rsidRPr="00ED4019">
        <w:rPr>
          <w:rFonts w:ascii="Times New Roman" w:hAnsi="Times New Roman"/>
          <w:lang w:eastAsia="ko-KR"/>
        </w:rPr>
        <w:t xml:space="preserve">’ </w:t>
      </w:r>
      <w:del w:id="1163" w:author="제이펍 출판사" w:date="2021-03-14T20:19:00Z">
        <w:r w:rsidRPr="00ED4019" w:rsidDel="00766301">
          <w:rPr>
            <w:rFonts w:ascii="Times New Roman" w:hAnsi="Times New Roman"/>
            <w:lang w:eastAsia="ko-KR"/>
          </w:rPr>
          <w:delText>컬럼</w:delText>
        </w:r>
      </w:del>
      <w:ins w:id="1164" w:author="제이펍 출판사" w:date="2021-03-14T20:19:00Z">
        <w:r w:rsidR="00766301">
          <w:rPr>
            <w:rFonts w:ascii="Times New Roman" w:hAnsi="Times New Roman"/>
            <w:lang w:eastAsia="ko-KR"/>
          </w:rPr>
          <w:t>칼럼</w:t>
        </w:r>
      </w:ins>
      <w:r w:rsidRPr="00ED4019">
        <w:rPr>
          <w:rFonts w:ascii="Times New Roman" w:hAnsi="Times New Roman"/>
          <w:lang w:eastAsia="ko-KR"/>
        </w:rPr>
        <w:t>이다</w:t>
      </w:r>
      <w:r w:rsidRPr="00ED4019">
        <w:rPr>
          <w:rFonts w:ascii="Times New Roman" w:hAnsi="Times New Roman"/>
          <w:lang w:eastAsia="ko-KR"/>
        </w:rPr>
        <w:t xml:space="preserve">. </w:t>
      </w:r>
      <w:r w:rsidRPr="00ED4019">
        <w:rPr>
          <w:rFonts w:ascii="Times New Roman" w:hAnsi="Times New Roman"/>
          <w:lang w:eastAsia="ko-KR"/>
        </w:rPr>
        <w:t>이</w:t>
      </w:r>
      <w:r w:rsidRPr="00ED4019">
        <w:rPr>
          <w:rFonts w:ascii="Times New Roman" w:hAnsi="Times New Roman"/>
          <w:lang w:eastAsia="ko-KR"/>
        </w:rPr>
        <w:t xml:space="preserve"> </w:t>
      </w:r>
      <w:del w:id="1165" w:author="제이펍 출판사" w:date="2021-03-14T20:19:00Z">
        <w:r w:rsidRPr="00ED4019" w:rsidDel="00766301">
          <w:rPr>
            <w:rFonts w:ascii="Times New Roman" w:hAnsi="Times New Roman"/>
            <w:lang w:eastAsia="ko-KR"/>
          </w:rPr>
          <w:delText>컬럼</w:delText>
        </w:r>
      </w:del>
      <w:ins w:id="1166" w:author="제이펍 출판사" w:date="2021-03-14T20:19:00Z">
        <w:r w:rsidR="00766301">
          <w:rPr>
            <w:rFonts w:ascii="Times New Roman" w:hAnsi="Times New Roman"/>
            <w:lang w:eastAsia="ko-KR"/>
          </w:rPr>
          <w:t>칼럼</w:t>
        </w:r>
      </w:ins>
      <w:r w:rsidRPr="00ED4019">
        <w:rPr>
          <w:rFonts w:ascii="Times New Roman" w:hAnsi="Times New Roman"/>
          <w:lang w:eastAsia="ko-KR"/>
        </w:rPr>
        <w:t>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Style w:val="VerbatimChar"/>
          <w:rFonts w:ascii="Times New Roman" w:hAnsi="Times New Roman"/>
          <w:lang w:eastAsia="ko-KR"/>
        </w:rPr>
        <w:t>date</w:t>
      </w:r>
      <w:r w:rsidRPr="00ED4019">
        <w:rPr>
          <w:rFonts w:ascii="Times New Roman" w:hAnsi="Times New Roman"/>
          <w:lang w:eastAsia="ko-KR"/>
        </w:rPr>
        <w:t xml:space="preserve"> </w:t>
      </w:r>
      <w:del w:id="1167" w:author="제이펍 출판사" w:date="2021-03-14T20:19:00Z">
        <w:r w:rsidRPr="00ED4019" w:rsidDel="00766301">
          <w:rPr>
            <w:rFonts w:ascii="Times New Roman" w:hAnsi="Times New Roman"/>
            <w:lang w:eastAsia="ko-KR"/>
          </w:rPr>
          <w:delText>컬럼</w:delText>
        </w:r>
      </w:del>
      <w:ins w:id="1168" w:author="제이펍 출판사" w:date="2021-03-14T20:19:00Z">
        <w:r w:rsidR="00766301">
          <w:rPr>
            <w:rFonts w:ascii="Times New Roman" w:hAnsi="Times New Roman"/>
            <w:lang w:eastAsia="ko-KR"/>
          </w:rPr>
          <w:t>칼럼</w:t>
        </w:r>
      </w:ins>
      <w:r w:rsidRPr="00ED4019">
        <w:rPr>
          <w:rFonts w:ascii="Times New Roman" w:hAnsi="Times New Roman"/>
          <w:lang w:eastAsia="ko-KR"/>
        </w:rPr>
        <w:t>으로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바꾸는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과정은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다음과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같다</w:t>
      </w:r>
      <w:r w:rsidRPr="00ED4019">
        <w:rPr>
          <w:rFonts w:ascii="Times New Roman" w:hAnsi="Times New Roman"/>
          <w:lang w:eastAsia="ko-KR"/>
        </w:rPr>
        <w:t>.</w:t>
      </w:r>
    </w:p>
    <w:p w14:paraId="3C9E6D05" w14:textId="77777777" w:rsidR="00EE4FE2" w:rsidRPr="00ED4019" w:rsidRDefault="00EE4FE2">
      <w:pPr>
        <w:jc w:val="both"/>
        <w:rPr>
          <w:rFonts w:ascii="Times New Roman" w:hAnsi="Times New Roman"/>
          <w:lang w:eastAsia="ko-KR"/>
        </w:rPr>
        <w:pPrChange w:id="1169" w:author="제이펍 출판사" w:date="2021-03-14T15:57:00Z">
          <w:pPr/>
        </w:pPrChange>
      </w:pPr>
    </w:p>
    <w:p w14:paraId="1ADD18A2" w14:textId="77777777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1170" w:author="제이펍 출판사" w:date="2021-03-14T15:57:00Z">
          <w:pPr>
            <w:pStyle w:val="SourceCode"/>
          </w:pPr>
        </w:pPrChange>
      </w:pPr>
      <w:r w:rsidRPr="00ED4019">
        <w:rPr>
          <w:rStyle w:val="NormalTok"/>
          <w:rFonts w:ascii="Times New Roman" w:hAnsi="Times New Roman"/>
          <w:lang w:eastAsia="ko-KR"/>
        </w:rPr>
        <w:lastRenderedPageBreak/>
        <w:t>students</w:t>
      </w:r>
      <w:r w:rsidRPr="00ED4019">
        <w:rPr>
          <w:rStyle w:val="SpecialCharTok"/>
          <w:rFonts w:ascii="Times New Roman" w:hAnsi="Times New Roman"/>
        </w:rPr>
        <w:t>$</w:t>
      </w:r>
      <w:r w:rsidRPr="00ED4019">
        <w:rPr>
          <w:rStyle w:val="NormalTok"/>
          <w:rFonts w:ascii="Times New Roman" w:hAnsi="Times New Roman"/>
          <w:lang w:eastAsia="ko-KR"/>
        </w:rPr>
        <w:t>연도</w:t>
      </w:r>
      <w:r w:rsidRPr="00ED4019">
        <w:rPr>
          <w:rStyle w:val="NormalTok"/>
          <w:rFonts w:ascii="Times New Roman" w:hAnsi="Times New Roman"/>
          <w:lang w:eastAsia="ko-KR"/>
        </w:rPr>
        <w:t xml:space="preserve"> </w:t>
      </w:r>
      <w:r w:rsidRPr="00ED4019">
        <w:rPr>
          <w:rStyle w:val="OtherTok"/>
          <w:rFonts w:ascii="Times New Roman" w:hAnsi="Times New Roman"/>
          <w:lang w:eastAsia="ko-KR"/>
        </w:rPr>
        <w:t>&lt;-</w:t>
      </w:r>
      <w:r w:rsidRPr="00ED4019">
        <w:rPr>
          <w:rStyle w:val="NormalTok"/>
          <w:rFonts w:ascii="Times New Roman" w:hAnsi="Times New Roman"/>
          <w:lang w:eastAsia="ko-KR"/>
        </w:rPr>
        <w:t xml:space="preserve"> </w:t>
      </w:r>
      <w:proofErr w:type="gramStart"/>
      <w:r w:rsidRPr="00ED4019">
        <w:rPr>
          <w:rStyle w:val="FunctionTok"/>
          <w:rFonts w:ascii="Times New Roman" w:hAnsi="Times New Roman"/>
          <w:lang w:eastAsia="ko-KR"/>
        </w:rPr>
        <w:t>as.Date</w:t>
      </w:r>
      <w:proofErr w:type="gramEnd"/>
      <w:r w:rsidRPr="00ED4019">
        <w:rPr>
          <w:rStyle w:val="NormalTok"/>
          <w:rFonts w:ascii="Times New Roman" w:hAnsi="Times New Roman"/>
          <w:lang w:eastAsia="ko-KR"/>
        </w:rPr>
        <w:t>(</w:t>
      </w:r>
      <w:r w:rsidRPr="00ED4019">
        <w:rPr>
          <w:rStyle w:val="FunctionTok"/>
          <w:rFonts w:ascii="Times New Roman" w:hAnsi="Times New Roman"/>
          <w:lang w:eastAsia="ko-KR"/>
        </w:rPr>
        <w:t>paste0</w:t>
      </w:r>
      <w:r w:rsidRPr="00ED4019">
        <w:rPr>
          <w:rStyle w:val="NormalTok"/>
          <w:rFonts w:ascii="Times New Roman" w:hAnsi="Times New Roman"/>
          <w:lang w:eastAsia="ko-KR"/>
        </w:rPr>
        <w:t>(students</w:t>
      </w:r>
      <w:r w:rsidRPr="00ED4019">
        <w:rPr>
          <w:rStyle w:val="SpecialCharTok"/>
          <w:rFonts w:ascii="Times New Roman" w:hAnsi="Times New Roman"/>
        </w:rPr>
        <w:t>$</w:t>
      </w:r>
      <w:r w:rsidRPr="00ED4019">
        <w:rPr>
          <w:rStyle w:val="NormalTok"/>
          <w:rFonts w:ascii="Times New Roman" w:hAnsi="Times New Roman"/>
          <w:lang w:eastAsia="ko-KR"/>
        </w:rPr>
        <w:t>연도</w:t>
      </w:r>
      <w:r w:rsidRPr="00ED4019">
        <w:rPr>
          <w:rStyle w:val="NormalTok"/>
          <w:rFonts w:ascii="Times New Roman" w:hAnsi="Times New Roman"/>
          <w:lang w:eastAsia="ko-KR"/>
        </w:rPr>
        <w:t xml:space="preserve">, </w:t>
      </w:r>
      <w:r w:rsidRPr="00ED4019">
        <w:rPr>
          <w:rStyle w:val="StringTok"/>
          <w:rFonts w:ascii="Times New Roman" w:hAnsi="Times New Roman"/>
        </w:rPr>
        <w:t>'-01-01'</w:t>
      </w:r>
      <w:r w:rsidRPr="00ED4019">
        <w:rPr>
          <w:rStyle w:val="NormalTok"/>
          <w:rFonts w:ascii="Times New Roman" w:hAnsi="Times New Roman"/>
          <w:lang w:eastAsia="ko-KR"/>
        </w:rPr>
        <w:t>))</w:t>
      </w:r>
    </w:p>
    <w:p w14:paraId="2F06D180" w14:textId="77777777" w:rsidR="00FD7B2A" w:rsidRDefault="00FD7B2A">
      <w:pPr>
        <w:pStyle w:val="comment"/>
        <w:ind w:left="482"/>
        <w:jc w:val="both"/>
        <w:rPr>
          <w:lang w:eastAsia="ko-KR"/>
        </w:rPr>
        <w:pPrChange w:id="1171" w:author="제이펍 출판사" w:date="2021-03-14T15:57:00Z">
          <w:pPr>
            <w:pStyle w:val="comment"/>
            <w:ind w:left="482"/>
          </w:pPr>
        </w:pPrChange>
      </w:pPr>
      <w:r>
        <w:rPr>
          <w:lang w:eastAsia="ko-KR"/>
        </w:rPr>
        <w:t>코드 설명</w:t>
      </w:r>
    </w:p>
    <w:p w14:paraId="339FDC64" w14:textId="4DA7C412" w:rsidR="00FD7B2A" w:rsidRDefault="00FD7B2A">
      <w:pPr>
        <w:pStyle w:val="comment"/>
        <w:numPr>
          <w:ilvl w:val="0"/>
          <w:numId w:val="4"/>
        </w:numPr>
        <w:jc w:val="both"/>
        <w:rPr>
          <w:lang w:eastAsia="ko-KR"/>
        </w:rPr>
        <w:pPrChange w:id="1172" w:author="제이펍 출판사" w:date="2021-03-14T15:57:00Z">
          <w:pPr>
            <w:pStyle w:val="comment"/>
            <w:numPr>
              <w:numId w:val="4"/>
            </w:numPr>
            <w:ind w:left="842" w:hanging="360"/>
          </w:pPr>
        </w:pPrChange>
      </w:pPr>
      <w:r>
        <w:rPr>
          <w:lang w:eastAsia="ko-KR"/>
        </w:rPr>
        <w:t>연도만 있는 데이터를 date</w:t>
      </w:r>
      <w:ins w:id="1173" w:author="제이펍 출판사" w:date="2021-03-14T20:35:00Z">
        <w:r w:rsidR="00EE4FE2">
          <w:rPr>
            <w:lang w:eastAsia="ko-KR"/>
          </w:rPr>
          <w:t xml:space="preserve"> </w:t>
        </w:r>
      </w:ins>
      <w:r>
        <w:rPr>
          <w:lang w:eastAsia="ko-KR"/>
        </w:rPr>
        <w:t>형태로 바꾸려면 먼저 월, 일을 추가해</w:t>
      </w:r>
      <w:del w:id="1174" w:author="제이펍 출판사" w:date="2021-03-14T18:32:00Z">
        <w:r w:rsidDel="002A2B40">
          <w:rPr>
            <w:lang w:eastAsia="ko-KR"/>
          </w:rPr>
          <w:delText>야하</w:delText>
        </w:r>
      </w:del>
      <w:ins w:id="1175" w:author="제이펍 출판사" w:date="2021-03-14T18:32:00Z">
        <w:r w:rsidR="002A2B40">
          <w:rPr>
            <w:lang w:eastAsia="ko-KR"/>
          </w:rPr>
          <w:t>야 하</w:t>
        </w:r>
      </w:ins>
      <w:r>
        <w:rPr>
          <w:lang w:eastAsia="ko-KR"/>
        </w:rPr>
        <w:t xml:space="preserve">기 때문에 </w:t>
      </w:r>
      <w:r w:rsidRPr="00ED4019">
        <w:rPr>
          <w:rStyle w:val="VerbatimChar"/>
          <w:rFonts w:ascii="Times New Roman" w:hAnsi="Times New Roman"/>
          <w:lang w:eastAsia="ko-KR"/>
        </w:rPr>
        <w:t>paste0()</w:t>
      </w:r>
      <w:r>
        <w:rPr>
          <w:lang w:eastAsia="ko-KR"/>
        </w:rPr>
        <w:t>를 사용하여 연도에 ‘-01-01’ 문자열을 붙임.</w:t>
      </w:r>
    </w:p>
    <w:p w14:paraId="16D6A758" w14:textId="4B59BBFC" w:rsidR="00FD7B2A" w:rsidRDefault="00FD7B2A">
      <w:pPr>
        <w:pStyle w:val="comment"/>
        <w:numPr>
          <w:ilvl w:val="0"/>
          <w:numId w:val="4"/>
        </w:numPr>
        <w:jc w:val="both"/>
        <w:rPr>
          <w:lang w:eastAsia="ko-KR"/>
        </w:rPr>
        <w:pPrChange w:id="1176" w:author="제이펍 출판사" w:date="2021-03-14T15:57:00Z">
          <w:pPr>
            <w:pStyle w:val="comment"/>
            <w:numPr>
              <w:numId w:val="4"/>
            </w:numPr>
            <w:ind w:left="842" w:hanging="360"/>
          </w:pPr>
        </w:pPrChange>
      </w:pPr>
      <w:r>
        <w:rPr>
          <w:lang w:eastAsia="ko-KR"/>
        </w:rPr>
        <w:t>’연도-01-01’로 만들어</w:t>
      </w:r>
      <w:del w:id="1177" w:author="제이펍 출판사" w:date="2021-03-14T20:35:00Z">
        <w:r w:rsidDel="00EE4FE2">
          <w:rPr>
            <w:rFonts w:hint="eastAsia"/>
            <w:lang w:eastAsia="ko-KR"/>
          </w:rPr>
          <w:delText>지</w:delText>
        </w:r>
      </w:del>
      <w:ins w:id="1178" w:author="제이펍 출판사" w:date="2021-03-14T20:35:00Z">
        <w:r w:rsidR="00EE4FE2">
          <w:rPr>
            <w:rFonts w:hint="eastAsia"/>
            <w:lang w:eastAsia="ko-KR"/>
          </w:rPr>
          <w:t>진</w:t>
        </w:r>
      </w:ins>
      <w:r>
        <w:rPr>
          <w:lang w:eastAsia="ko-KR"/>
        </w:rPr>
        <w:t xml:space="preserve"> 문자열을 </w:t>
      </w:r>
      <w:proofErr w:type="gramStart"/>
      <w:r w:rsidRPr="00ED4019">
        <w:rPr>
          <w:rStyle w:val="VerbatimChar"/>
          <w:rFonts w:ascii="Times New Roman" w:hAnsi="Times New Roman"/>
          <w:lang w:eastAsia="ko-KR"/>
        </w:rPr>
        <w:t>as.Date</w:t>
      </w:r>
      <w:proofErr w:type="gramEnd"/>
      <w:r w:rsidRPr="00ED4019">
        <w:rPr>
          <w:rStyle w:val="VerbatimChar"/>
          <w:rFonts w:ascii="Times New Roman" w:hAnsi="Times New Roman"/>
          <w:lang w:eastAsia="ko-KR"/>
        </w:rPr>
        <w:t>()</w:t>
      </w:r>
      <w:r>
        <w:rPr>
          <w:lang w:eastAsia="ko-KR"/>
        </w:rPr>
        <w:t>로 date 클래스로 변환</w:t>
      </w:r>
    </w:p>
    <w:p w14:paraId="43DEAB97" w14:textId="4C8D88F0" w:rsidR="00FD7B2A" w:rsidRDefault="00FD7B2A">
      <w:pPr>
        <w:pStyle w:val="comment"/>
        <w:numPr>
          <w:ilvl w:val="0"/>
          <w:numId w:val="4"/>
        </w:numPr>
        <w:jc w:val="both"/>
        <w:rPr>
          <w:lang w:eastAsia="ko-KR"/>
        </w:rPr>
        <w:pPrChange w:id="1179" w:author="제이펍 출판사" w:date="2021-03-14T15:57:00Z">
          <w:pPr>
            <w:pStyle w:val="comment"/>
            <w:numPr>
              <w:numId w:val="4"/>
            </w:numPr>
            <w:ind w:left="842" w:hanging="360"/>
          </w:pPr>
        </w:pPrChange>
      </w:pPr>
      <w:r>
        <w:rPr>
          <w:lang w:eastAsia="ko-KR"/>
        </w:rPr>
        <w:t>변환된 데이터를 student.from.excel$</w:t>
      </w:r>
      <w:ins w:id="1180" w:author="제이펍 출판사" w:date="2021-03-14T20:35:00Z">
        <w:r w:rsidR="00EE4FE2">
          <w:rPr>
            <w:lang w:eastAsia="ko-KR"/>
          </w:rPr>
          <w:t xml:space="preserve"> </w:t>
        </w:r>
      </w:ins>
      <w:r>
        <w:rPr>
          <w:lang w:eastAsia="ko-KR"/>
        </w:rPr>
        <w:t>연도에 저장</w:t>
      </w:r>
    </w:p>
    <w:p w14:paraId="4DD2D6A2" w14:textId="77777777" w:rsidR="00EE4FE2" w:rsidRDefault="00EE4FE2" w:rsidP="00BF7861">
      <w:pPr>
        <w:jc w:val="both"/>
        <w:rPr>
          <w:ins w:id="1181" w:author="제이펍 출판사" w:date="2021-03-14T20:35:00Z"/>
          <w:rFonts w:ascii="Times New Roman" w:hAnsi="Times New Roman"/>
          <w:lang w:eastAsia="ko-KR"/>
        </w:rPr>
      </w:pPr>
    </w:p>
    <w:p w14:paraId="5069AAC7" w14:textId="635EA527" w:rsidR="00FD7B2A" w:rsidRDefault="00FD7B2A" w:rsidP="00BF7861">
      <w:pPr>
        <w:jc w:val="both"/>
        <w:rPr>
          <w:ins w:id="1182" w:author="제이펍 출판사" w:date="2021-03-14T20:35:00Z"/>
          <w:rFonts w:ascii="Times New Roman" w:hAnsi="Times New Roman"/>
          <w:lang w:eastAsia="ko-KR"/>
        </w:rPr>
      </w:pPr>
      <w:r w:rsidRPr="00ED4019">
        <w:rPr>
          <w:rFonts w:ascii="Times New Roman" w:hAnsi="Times New Roman"/>
          <w:lang w:eastAsia="ko-KR"/>
        </w:rPr>
        <w:t>연도</w:t>
      </w:r>
      <w:r w:rsidRPr="00ED4019">
        <w:rPr>
          <w:rFonts w:ascii="Times New Roman" w:hAnsi="Times New Roman"/>
          <w:lang w:eastAsia="ko-KR"/>
        </w:rPr>
        <w:t xml:space="preserve"> </w:t>
      </w:r>
      <w:del w:id="1183" w:author="제이펍 출판사" w:date="2021-03-14T20:19:00Z">
        <w:r w:rsidRPr="00ED4019" w:rsidDel="00766301">
          <w:rPr>
            <w:rFonts w:ascii="Times New Roman" w:hAnsi="Times New Roman"/>
            <w:lang w:eastAsia="ko-KR"/>
          </w:rPr>
          <w:delText>컬럼</w:delText>
        </w:r>
      </w:del>
      <w:ins w:id="1184" w:author="제이펍 출판사" w:date="2021-03-14T20:19:00Z">
        <w:r w:rsidR="00766301">
          <w:rPr>
            <w:rFonts w:ascii="Times New Roman" w:hAnsi="Times New Roman"/>
            <w:lang w:eastAsia="ko-KR"/>
          </w:rPr>
          <w:t>칼럼</w:t>
        </w:r>
      </w:ins>
      <w:r w:rsidRPr="00ED4019">
        <w:rPr>
          <w:rFonts w:ascii="Times New Roman" w:hAnsi="Times New Roman"/>
          <w:lang w:eastAsia="ko-KR"/>
        </w:rPr>
        <w:t>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Style w:val="VerbatimChar"/>
          <w:rFonts w:ascii="Times New Roman" w:hAnsi="Times New Roman"/>
          <w:lang w:eastAsia="ko-KR"/>
        </w:rPr>
        <w:t>date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클래스로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변환한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데이터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프레임을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사용하여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Style w:val="VerbatimChar"/>
          <w:rFonts w:ascii="Times New Roman" w:hAnsi="Times New Roman"/>
          <w:lang w:eastAsia="ko-KR"/>
        </w:rPr>
        <w:t>ts</w:t>
      </w:r>
      <w:r w:rsidRPr="00ED4019">
        <w:rPr>
          <w:rFonts w:ascii="Times New Roman" w:hAnsi="Times New Roman"/>
          <w:lang w:eastAsia="ko-KR"/>
        </w:rPr>
        <w:t xml:space="preserve">, </w:t>
      </w:r>
      <w:r w:rsidRPr="00ED4019">
        <w:rPr>
          <w:rStyle w:val="VerbatimChar"/>
          <w:rFonts w:ascii="Times New Roman" w:hAnsi="Times New Roman"/>
          <w:lang w:eastAsia="ko-KR"/>
        </w:rPr>
        <w:t>xts</w:t>
      </w:r>
      <w:r w:rsidRPr="00ED4019">
        <w:rPr>
          <w:rFonts w:ascii="Times New Roman" w:hAnsi="Times New Roman"/>
          <w:lang w:eastAsia="ko-KR"/>
        </w:rPr>
        <w:t xml:space="preserve">, </w:t>
      </w:r>
      <w:r w:rsidRPr="00ED4019">
        <w:rPr>
          <w:rStyle w:val="VerbatimChar"/>
          <w:rFonts w:ascii="Times New Roman" w:hAnsi="Times New Roman"/>
          <w:lang w:eastAsia="ko-KR"/>
        </w:rPr>
        <w:t>tsibble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시계열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데이터로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변환한다</w:t>
      </w:r>
      <w:r w:rsidRPr="00ED4019">
        <w:rPr>
          <w:rFonts w:ascii="Times New Roman" w:hAnsi="Times New Roman"/>
          <w:lang w:eastAsia="ko-KR"/>
        </w:rPr>
        <w:t xml:space="preserve">. </w:t>
      </w:r>
      <w:del w:id="1185" w:author="user" w:date="2021-03-17T13:49:00Z">
        <w:r w:rsidRPr="00ED4019" w:rsidDel="00327E92">
          <w:rPr>
            <w:rFonts w:ascii="Times New Roman" w:hAnsi="Times New Roman"/>
            <w:lang w:eastAsia="ko-KR"/>
          </w:rPr>
          <w:delText>하나</w:delText>
        </w:r>
        <w:r w:rsidRPr="00ED4019" w:rsidDel="00327E92">
          <w:rPr>
            <w:rFonts w:ascii="Times New Roman" w:hAnsi="Times New Roman"/>
            <w:lang w:eastAsia="ko-KR"/>
          </w:rPr>
          <w:delText xml:space="preserve"> </w:delText>
        </w:r>
      </w:del>
      <w:r w:rsidRPr="00ED4019">
        <w:rPr>
          <w:rFonts w:ascii="Times New Roman" w:hAnsi="Times New Roman"/>
          <w:lang w:eastAsia="ko-KR"/>
        </w:rPr>
        <w:t>주의해</w:t>
      </w:r>
      <w:del w:id="1186" w:author="제이펍 출판사" w:date="2021-03-14T18:23:00Z">
        <w:r w:rsidRPr="00ED4019" w:rsidDel="004F772B">
          <w:rPr>
            <w:rFonts w:ascii="Times New Roman" w:hAnsi="Times New Roman"/>
            <w:lang w:eastAsia="ko-KR"/>
          </w:rPr>
          <w:delText>야할</w:delText>
        </w:r>
      </w:del>
      <w:ins w:id="1187" w:author="제이펍 출판사" w:date="2021-03-14T18:23:00Z">
        <w:r w:rsidR="004F772B">
          <w:rPr>
            <w:rFonts w:ascii="Times New Roman" w:hAnsi="Times New Roman"/>
            <w:lang w:eastAsia="ko-KR"/>
          </w:rPr>
          <w:t>야</w:t>
        </w:r>
        <w:r w:rsidR="004F772B">
          <w:rPr>
            <w:rFonts w:ascii="Times New Roman" w:hAnsi="Times New Roman"/>
            <w:lang w:eastAsia="ko-KR"/>
          </w:rPr>
          <w:t xml:space="preserve"> </w:t>
        </w:r>
        <w:r w:rsidR="004F772B">
          <w:rPr>
            <w:rFonts w:ascii="Times New Roman" w:hAnsi="Times New Roman"/>
            <w:lang w:eastAsia="ko-KR"/>
          </w:rPr>
          <w:t>할</w:t>
        </w:r>
      </w:ins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사항은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각각의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클래스로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변환하는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함수</w:t>
      </w:r>
      <w:r w:rsidRPr="00ED4019">
        <w:rPr>
          <w:rFonts w:ascii="Times New Roman" w:hAnsi="Times New Roman" w:hint="eastAsia"/>
          <w:lang w:eastAsia="ko-KR"/>
        </w:rPr>
        <w:t>명이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다르</w:t>
      </w:r>
      <w:del w:id="1188" w:author="user" w:date="2021-03-17T13:49:00Z">
        <w:r w:rsidRPr="00ED4019" w:rsidDel="00327E92">
          <w:rPr>
            <w:rFonts w:ascii="Times New Roman" w:hAnsi="Times New Roman" w:hint="eastAsia"/>
            <w:lang w:eastAsia="ko-KR"/>
          </w:rPr>
          <w:delText>다</w:delText>
        </w:r>
      </w:del>
      <w:ins w:id="1189" w:author="user" w:date="2021-03-17T13:49:00Z">
        <w:r w:rsidR="00327E92">
          <w:rPr>
            <w:rFonts w:ascii="Times New Roman" w:hAnsi="Times New Roman" w:hint="eastAsia"/>
            <w:lang w:eastAsia="ko-KR"/>
          </w:rPr>
          <w:t>다는</w:t>
        </w:r>
        <w:r w:rsidR="00327E92">
          <w:rPr>
            <w:rFonts w:ascii="Times New Roman" w:hAnsi="Times New Roman" w:hint="eastAsia"/>
            <w:lang w:eastAsia="ko-KR"/>
          </w:rPr>
          <w:t xml:space="preserve"> </w:t>
        </w:r>
        <w:r w:rsidR="00327E92">
          <w:rPr>
            <w:rFonts w:ascii="Times New Roman" w:hAnsi="Times New Roman" w:hint="eastAsia"/>
            <w:lang w:eastAsia="ko-KR"/>
          </w:rPr>
          <w:t>것이다</w:t>
        </w:r>
      </w:ins>
      <w:r w:rsidRPr="00ED4019">
        <w:rPr>
          <w:rFonts w:ascii="Times New Roman" w:hAnsi="Times New Roman" w:hint="eastAsia"/>
          <w:lang w:eastAsia="ko-KR"/>
        </w:rPr>
        <w:t>.</w:t>
      </w:r>
    </w:p>
    <w:p w14:paraId="685BED6B" w14:textId="77777777" w:rsidR="00EE4FE2" w:rsidRPr="00ED4019" w:rsidRDefault="00EE4FE2">
      <w:pPr>
        <w:jc w:val="both"/>
        <w:rPr>
          <w:rFonts w:ascii="Times New Roman" w:hAnsi="Times New Roman"/>
          <w:lang w:eastAsia="ko-KR"/>
        </w:rPr>
        <w:pPrChange w:id="1190" w:author="제이펍 출판사" w:date="2021-03-14T15:57:00Z">
          <w:pPr/>
        </w:pPrChange>
      </w:pPr>
    </w:p>
    <w:p w14:paraId="00C975DB" w14:textId="77777777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1191" w:author="제이펍 출판사" w:date="2021-03-14T15:57:00Z">
          <w:pPr>
            <w:pStyle w:val="SourceCode"/>
          </w:pPr>
        </w:pPrChange>
      </w:pPr>
      <w:r w:rsidRPr="00ED4019">
        <w:rPr>
          <w:rStyle w:val="NormalTok"/>
          <w:rFonts w:ascii="Times New Roman" w:hAnsi="Times New Roman"/>
        </w:rPr>
        <w:t xml:space="preserve">students.ts </w:t>
      </w:r>
      <w:r w:rsidRPr="00ED4019">
        <w:rPr>
          <w:rStyle w:val="OtherTok"/>
          <w:rFonts w:ascii="Times New Roman" w:hAnsi="Times New Roman"/>
        </w:rPr>
        <w:t>&lt;-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unctionTok"/>
          <w:rFonts w:ascii="Times New Roman" w:hAnsi="Times New Roman"/>
        </w:rPr>
        <w:t>ts</w:t>
      </w:r>
      <w:r w:rsidRPr="00ED4019">
        <w:rPr>
          <w:rStyle w:val="NormalTok"/>
          <w:rFonts w:ascii="Times New Roman" w:hAnsi="Times New Roman"/>
        </w:rPr>
        <w:t xml:space="preserve">(students, </w:t>
      </w:r>
      <w:r w:rsidRPr="00ED4019">
        <w:rPr>
          <w:rStyle w:val="AttributeTok"/>
          <w:rFonts w:ascii="Times New Roman" w:hAnsi="Times New Roman"/>
        </w:rPr>
        <w:t>frequency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DecValTok"/>
          <w:rFonts w:ascii="Times New Roman" w:hAnsi="Times New Roman"/>
        </w:rPr>
        <w:t>1</w:t>
      </w:r>
      <w:r w:rsidRPr="00ED4019">
        <w:rPr>
          <w:rStyle w:val="NormalTok"/>
          <w:rFonts w:ascii="Times New Roman" w:hAnsi="Times New Roman"/>
        </w:rPr>
        <w:t xml:space="preserve">, </w:t>
      </w:r>
      <w:r w:rsidRPr="00ED4019">
        <w:rPr>
          <w:rStyle w:val="AttributeTok"/>
          <w:rFonts w:ascii="Times New Roman" w:hAnsi="Times New Roman"/>
        </w:rPr>
        <w:t>start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DecValTok"/>
          <w:rFonts w:ascii="Times New Roman" w:hAnsi="Times New Roman"/>
        </w:rPr>
        <w:t>1999</w:t>
      </w:r>
      <w:r w:rsidRPr="00ED4019">
        <w:rPr>
          <w:rStyle w:val="NormalTok"/>
          <w:rFonts w:ascii="Times New Roman" w:hAnsi="Times New Roman"/>
        </w:rPr>
        <w:t>)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students.xts </w:t>
      </w:r>
      <w:r w:rsidRPr="00ED4019">
        <w:rPr>
          <w:rStyle w:val="OtherTok"/>
          <w:rFonts w:ascii="Times New Roman" w:hAnsi="Times New Roman"/>
        </w:rPr>
        <w:t>&lt;-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unctionTok"/>
          <w:rFonts w:ascii="Times New Roman" w:hAnsi="Times New Roman"/>
        </w:rPr>
        <w:t>as.xts</w:t>
      </w:r>
      <w:r w:rsidRPr="00ED4019">
        <w:rPr>
          <w:rStyle w:val="NormalTok"/>
          <w:rFonts w:ascii="Times New Roman" w:hAnsi="Times New Roman"/>
        </w:rPr>
        <w:t>(students[,</w:t>
      </w:r>
      <w:r w:rsidRPr="00ED4019">
        <w:rPr>
          <w:rStyle w:val="SpecialCharTok"/>
          <w:rFonts w:ascii="Times New Roman" w:hAnsi="Times New Roman"/>
        </w:rPr>
        <w:t>-</w:t>
      </w:r>
      <w:r w:rsidRPr="00ED4019">
        <w:rPr>
          <w:rStyle w:val="DecValTok"/>
          <w:rFonts w:ascii="Times New Roman" w:hAnsi="Times New Roman"/>
        </w:rPr>
        <w:t>1</w:t>
      </w:r>
      <w:r w:rsidRPr="00ED4019">
        <w:rPr>
          <w:rStyle w:val="NormalTok"/>
          <w:rFonts w:ascii="Times New Roman" w:hAnsi="Times New Roman"/>
        </w:rPr>
        <w:t xml:space="preserve">], </w:t>
      </w:r>
      <w:r w:rsidRPr="00ED4019">
        <w:rPr>
          <w:rStyle w:val="AttributeTok"/>
          <w:rFonts w:ascii="Times New Roman" w:hAnsi="Times New Roman"/>
        </w:rPr>
        <w:t>order.by =</w:t>
      </w:r>
      <w:r w:rsidRPr="00ED4019">
        <w:rPr>
          <w:rStyle w:val="NormalTok"/>
          <w:rFonts w:ascii="Times New Roman" w:hAnsi="Times New Roman"/>
        </w:rPr>
        <w:t xml:space="preserve"> students</w:t>
      </w:r>
      <w:r w:rsidRPr="00ED4019">
        <w:rPr>
          <w:rStyle w:val="SpecialCharTok"/>
          <w:rFonts w:ascii="Times New Roman" w:hAnsi="Times New Roman"/>
        </w:rPr>
        <w:t>$</w:t>
      </w:r>
      <w:r w:rsidRPr="00ED4019">
        <w:rPr>
          <w:rStyle w:val="NormalTok"/>
          <w:rFonts w:ascii="Times New Roman" w:hAnsi="Times New Roman"/>
        </w:rPr>
        <w:t>연도</w:t>
      </w:r>
      <w:r w:rsidRPr="00ED4019">
        <w:rPr>
          <w:rStyle w:val="NormalTok"/>
          <w:rFonts w:ascii="Times New Roman" w:hAnsi="Times New Roman"/>
        </w:rPr>
        <w:t>)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students.tsibble </w:t>
      </w:r>
      <w:r w:rsidRPr="00ED4019">
        <w:rPr>
          <w:rStyle w:val="OtherTok"/>
          <w:rFonts w:ascii="Times New Roman" w:hAnsi="Times New Roman"/>
        </w:rPr>
        <w:t>&lt;-</w:t>
      </w:r>
      <w:r w:rsidRPr="00ED4019">
        <w:rPr>
          <w:rStyle w:val="NormalTok"/>
          <w:rFonts w:ascii="Times New Roman" w:hAnsi="Times New Roman"/>
        </w:rPr>
        <w:t xml:space="preserve"> students </w:t>
      </w:r>
      <w:r w:rsidRPr="00ED4019">
        <w:rPr>
          <w:rStyle w:val="SpecialCharTok"/>
          <w:rFonts w:ascii="Times New Roman" w:hAnsi="Times New Roman"/>
        </w:rPr>
        <w:t>%&gt;%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</w:t>
      </w:r>
      <w:r w:rsidRPr="00ED4019">
        <w:rPr>
          <w:rStyle w:val="FunctionTok"/>
          <w:rFonts w:ascii="Times New Roman" w:hAnsi="Times New Roman"/>
        </w:rPr>
        <w:t>mutate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NormalTok"/>
          <w:rFonts w:ascii="Times New Roman" w:hAnsi="Times New Roman"/>
        </w:rPr>
        <w:t>연도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OtherTok"/>
          <w:rFonts w:ascii="Times New Roman" w:hAnsi="Times New Roman"/>
        </w:rPr>
        <w:t>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unctionTok"/>
          <w:rFonts w:ascii="Times New Roman" w:hAnsi="Times New Roman"/>
        </w:rPr>
        <w:t>yearmonth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FunctionTok"/>
          <w:rFonts w:ascii="Times New Roman" w:hAnsi="Times New Roman"/>
        </w:rPr>
        <w:t>paste0</w:t>
      </w:r>
      <w:r w:rsidRPr="00ED4019">
        <w:rPr>
          <w:rStyle w:val="NormalTok"/>
          <w:rFonts w:ascii="Times New Roman" w:hAnsi="Times New Roman"/>
        </w:rPr>
        <w:t>(students</w:t>
      </w:r>
      <w:r w:rsidRPr="00ED4019">
        <w:rPr>
          <w:rStyle w:val="SpecialCharTok"/>
          <w:rFonts w:ascii="Times New Roman" w:hAnsi="Times New Roman"/>
        </w:rPr>
        <w:t>$</w:t>
      </w:r>
      <w:r w:rsidRPr="00ED4019">
        <w:rPr>
          <w:rStyle w:val="NormalTok"/>
          <w:rFonts w:ascii="Times New Roman" w:hAnsi="Times New Roman"/>
        </w:rPr>
        <w:t>연도</w:t>
      </w:r>
      <w:r w:rsidRPr="00ED4019">
        <w:rPr>
          <w:rStyle w:val="NormalTok"/>
          <w:rFonts w:ascii="Times New Roman" w:hAnsi="Times New Roman"/>
        </w:rPr>
        <w:t xml:space="preserve">, </w:t>
      </w:r>
      <w:r w:rsidRPr="00ED4019">
        <w:rPr>
          <w:rStyle w:val="StringTok"/>
          <w:rFonts w:ascii="Times New Roman" w:hAnsi="Times New Roman"/>
        </w:rPr>
        <w:t>'-01-01'</w:t>
      </w:r>
      <w:r w:rsidRPr="00ED4019">
        <w:rPr>
          <w:rStyle w:val="NormalTok"/>
          <w:rFonts w:ascii="Times New Roman" w:hAnsi="Times New Roman"/>
        </w:rPr>
        <w:t>)))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students.tsibble </w:t>
      </w:r>
      <w:r w:rsidRPr="00ED4019">
        <w:rPr>
          <w:rStyle w:val="OtherTok"/>
          <w:rFonts w:ascii="Times New Roman" w:hAnsi="Times New Roman"/>
        </w:rPr>
        <w:t>&lt;-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unctionTok"/>
          <w:rFonts w:ascii="Times New Roman" w:hAnsi="Times New Roman"/>
        </w:rPr>
        <w:t>as_tsibble</w:t>
      </w:r>
      <w:r w:rsidRPr="00ED4019">
        <w:rPr>
          <w:rStyle w:val="NormalTok"/>
          <w:rFonts w:ascii="Times New Roman" w:hAnsi="Times New Roman"/>
        </w:rPr>
        <w:t xml:space="preserve">(students.tsibble, </w:t>
      </w:r>
      <w:r w:rsidRPr="00ED4019">
        <w:rPr>
          <w:rStyle w:val="AttributeTok"/>
          <w:rFonts w:ascii="Times New Roman" w:hAnsi="Times New Roman"/>
        </w:rPr>
        <w:t>index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NormalTok"/>
          <w:rFonts w:ascii="Times New Roman" w:hAnsi="Times New Roman"/>
        </w:rPr>
        <w:t>연도</w:t>
      </w:r>
      <w:r w:rsidRPr="00ED4019">
        <w:rPr>
          <w:rStyle w:val="NormalTok"/>
          <w:rFonts w:ascii="Times New Roman" w:hAnsi="Times New Roman"/>
        </w:rPr>
        <w:t>)</w:t>
      </w:r>
    </w:p>
    <w:p w14:paraId="4BBAF2B4" w14:textId="77777777" w:rsidR="00FD7B2A" w:rsidRDefault="00FD7B2A">
      <w:pPr>
        <w:pStyle w:val="comment"/>
        <w:ind w:left="482"/>
        <w:jc w:val="both"/>
        <w:rPr>
          <w:lang w:eastAsia="ko-KR"/>
        </w:rPr>
        <w:pPrChange w:id="1192" w:author="제이펍 출판사" w:date="2021-03-14T15:57:00Z">
          <w:pPr>
            <w:pStyle w:val="comment"/>
            <w:ind w:left="482"/>
          </w:pPr>
        </w:pPrChange>
      </w:pPr>
      <w:r>
        <w:rPr>
          <w:lang w:eastAsia="ko-KR"/>
        </w:rPr>
        <w:t>코드 설명</w:t>
      </w:r>
    </w:p>
    <w:p w14:paraId="5DFDBA4F" w14:textId="60B6F702" w:rsidR="00FD7B2A" w:rsidRDefault="00FD7B2A">
      <w:pPr>
        <w:pStyle w:val="comment"/>
        <w:numPr>
          <w:ilvl w:val="0"/>
          <w:numId w:val="4"/>
        </w:numPr>
        <w:jc w:val="both"/>
        <w:rPr>
          <w:lang w:eastAsia="ko-KR"/>
        </w:rPr>
        <w:pPrChange w:id="1193" w:author="제이펍 출판사" w:date="2021-03-14T15:57:00Z">
          <w:pPr>
            <w:pStyle w:val="comment"/>
            <w:numPr>
              <w:numId w:val="4"/>
            </w:numPr>
            <w:ind w:left="842" w:hanging="360"/>
          </w:pPr>
        </w:pPrChange>
      </w:pPr>
      <w:r w:rsidRPr="00ED4019">
        <w:rPr>
          <w:rStyle w:val="VerbatimChar"/>
          <w:rFonts w:ascii="Times New Roman" w:hAnsi="Times New Roman"/>
          <w:lang w:eastAsia="ko-KR"/>
        </w:rPr>
        <w:t>ts()</w:t>
      </w:r>
      <w:r>
        <w:rPr>
          <w:lang w:eastAsia="ko-KR"/>
        </w:rPr>
        <w:t>로 student.from.excel 데이터 프레임의 데이터를 ts 객체로 변환하는데</w:t>
      </w:r>
      <w:ins w:id="1194" w:author="제이펍 출판사" w:date="2021-03-14T20:36:00Z">
        <w:r w:rsidR="00EE4FE2">
          <w:rPr>
            <w:rFonts w:hint="eastAsia"/>
            <w:lang w:eastAsia="ko-KR"/>
          </w:rPr>
          <w:t>,</w:t>
        </w:r>
      </w:ins>
      <w:r>
        <w:rPr>
          <w:lang w:eastAsia="ko-KR"/>
        </w:rPr>
        <w:t xml:space="preserve"> 연간 데이터이므로 주기를 1(</w:t>
      </w:r>
      <w:r w:rsidRPr="00ED4019">
        <w:rPr>
          <w:rStyle w:val="VerbatimChar"/>
          <w:rFonts w:ascii="Times New Roman" w:hAnsi="Times New Roman"/>
          <w:lang w:eastAsia="ko-KR"/>
        </w:rPr>
        <w:t>frequency = 1</w:t>
      </w:r>
      <w:r>
        <w:rPr>
          <w:lang w:eastAsia="ko-KR"/>
        </w:rPr>
        <w:t>)로</w:t>
      </w:r>
      <w:ins w:id="1195" w:author="제이펍 출판사" w:date="2021-03-14T20:36:00Z">
        <w:r w:rsidR="00EE4FE2">
          <w:rPr>
            <w:rFonts w:hint="eastAsia"/>
            <w:lang w:eastAsia="ko-KR"/>
          </w:rPr>
          <w:t>,</w:t>
        </w:r>
      </w:ins>
      <w:r>
        <w:rPr>
          <w:lang w:eastAsia="ko-KR"/>
        </w:rPr>
        <w:t xml:space="preserve"> 시작년을 1999년(</w:t>
      </w:r>
      <w:r w:rsidRPr="00ED4019">
        <w:rPr>
          <w:rStyle w:val="VerbatimChar"/>
          <w:rFonts w:ascii="Times New Roman" w:hAnsi="Times New Roman"/>
          <w:lang w:eastAsia="ko-KR"/>
        </w:rPr>
        <w:t>start = 1999</w:t>
      </w:r>
      <w:r>
        <w:rPr>
          <w:lang w:eastAsia="ko-KR"/>
        </w:rPr>
        <w:t>)으로 설정</w:t>
      </w:r>
    </w:p>
    <w:p w14:paraId="69E1429C" w14:textId="34A38EE5" w:rsidR="00FD7B2A" w:rsidRDefault="00FD7B2A">
      <w:pPr>
        <w:pStyle w:val="comment"/>
        <w:numPr>
          <w:ilvl w:val="0"/>
          <w:numId w:val="4"/>
        </w:numPr>
        <w:jc w:val="both"/>
        <w:pPrChange w:id="1196" w:author="제이펍 출판사" w:date="2021-03-14T15:57:00Z">
          <w:pPr>
            <w:pStyle w:val="comment"/>
            <w:numPr>
              <w:numId w:val="4"/>
            </w:numPr>
            <w:ind w:left="842" w:hanging="360"/>
          </w:pPr>
        </w:pPrChange>
      </w:pPr>
      <w:r>
        <w:t>as.xts()로 student.from.excel 데이터 프레임의 데이터를 xts 객체로 변환하는데</w:t>
      </w:r>
      <w:ins w:id="1197" w:author="제이펍 출판사" w:date="2021-03-14T20:36:00Z">
        <w:r w:rsidR="00EE4FE2">
          <w:rPr>
            <w:rFonts w:hint="eastAsia"/>
            <w:lang w:eastAsia="ko-KR"/>
          </w:rPr>
          <w:t>,</w:t>
        </w:r>
      </w:ins>
      <w:r>
        <w:t xml:space="preserve"> 시간 인덱스를 student.from.excel$</w:t>
      </w:r>
      <w:ins w:id="1198" w:author="제이펍 출판사" w:date="2021-03-14T20:36:00Z">
        <w:r w:rsidR="00EE4FE2">
          <w:t xml:space="preserve"> </w:t>
        </w:r>
      </w:ins>
      <w:r>
        <w:t>연도로 설정(</w:t>
      </w:r>
      <w:r w:rsidRPr="00ED4019">
        <w:rPr>
          <w:rStyle w:val="VerbatimChar"/>
          <w:rFonts w:ascii="Times New Roman" w:hAnsi="Times New Roman"/>
        </w:rPr>
        <w:t>order.by = student.from.excel$</w:t>
      </w:r>
      <w:r w:rsidRPr="00ED4019">
        <w:rPr>
          <w:rStyle w:val="VerbatimChar"/>
          <w:rFonts w:ascii="Times New Roman" w:hAnsi="Times New Roman"/>
        </w:rPr>
        <w:t>연도</w:t>
      </w:r>
      <w:r>
        <w:t>)</w:t>
      </w:r>
    </w:p>
    <w:p w14:paraId="01C559AE" w14:textId="2FF80FDE" w:rsidR="00FD7B2A" w:rsidRDefault="00FD7B2A">
      <w:pPr>
        <w:pStyle w:val="comment"/>
        <w:numPr>
          <w:ilvl w:val="0"/>
          <w:numId w:val="4"/>
        </w:numPr>
        <w:jc w:val="both"/>
        <w:rPr>
          <w:lang w:eastAsia="ko-KR"/>
        </w:rPr>
        <w:pPrChange w:id="1199" w:author="제이펍 출판사" w:date="2021-03-14T15:57:00Z">
          <w:pPr>
            <w:pStyle w:val="comment"/>
            <w:numPr>
              <w:numId w:val="4"/>
            </w:numPr>
            <w:ind w:left="842" w:hanging="360"/>
          </w:pPr>
        </w:pPrChange>
      </w:pPr>
      <w:r w:rsidRPr="00ED4019">
        <w:rPr>
          <w:rStyle w:val="VerbatimChar"/>
          <w:rFonts w:ascii="Times New Roman" w:hAnsi="Times New Roman"/>
          <w:lang w:eastAsia="ko-KR"/>
        </w:rPr>
        <w:t>tsibble</w:t>
      </w:r>
      <w:r>
        <w:rPr>
          <w:lang w:eastAsia="ko-KR"/>
        </w:rPr>
        <w:t xml:space="preserve">로 변환할 </w:t>
      </w:r>
      <w:del w:id="1200" w:author="제이펍 출판사" w:date="2021-03-14T20:35:00Z">
        <w:r w:rsidDel="00EE4FE2">
          <w:rPr>
            <w:lang w:eastAsia="ko-KR"/>
          </w:rPr>
          <w:delText>데이터프레</w:delText>
        </w:r>
      </w:del>
      <w:ins w:id="1201" w:author="제이펍 출판사" w:date="2021-03-14T20:35:00Z">
        <w:r w:rsidR="00EE4FE2">
          <w:rPr>
            <w:lang w:eastAsia="ko-KR"/>
          </w:rPr>
          <w:t>데이터 프레</w:t>
        </w:r>
      </w:ins>
      <w:r>
        <w:rPr>
          <w:lang w:eastAsia="ko-KR"/>
        </w:rPr>
        <w:t>임을 미리 만들어</w:t>
      </w:r>
      <w:ins w:id="1202" w:author="제이펍 출판사" w:date="2021-03-14T20:36:00Z">
        <w:r w:rsidR="00EE4FE2">
          <w:rPr>
            <w:rFonts w:hint="eastAsia"/>
            <w:lang w:eastAsia="ko-KR"/>
          </w:rPr>
          <w:t xml:space="preserve"> </w:t>
        </w:r>
      </w:ins>
      <w:r>
        <w:rPr>
          <w:lang w:eastAsia="ko-KR"/>
        </w:rPr>
        <w:t>두는데</w:t>
      </w:r>
      <w:ins w:id="1203" w:author="제이펍 출판사" w:date="2021-03-14T20:36:00Z">
        <w:r w:rsidR="00EE4FE2">
          <w:rPr>
            <w:rFonts w:hint="eastAsia"/>
            <w:lang w:eastAsia="ko-KR"/>
          </w:rPr>
          <w:t>,</w:t>
        </w:r>
      </w:ins>
      <w:r>
        <w:rPr>
          <w:lang w:eastAsia="ko-KR"/>
        </w:rPr>
        <w:t xml:space="preserve"> 시간</w:t>
      </w:r>
      <w:ins w:id="1204" w:author="제이펍 출판사" w:date="2021-03-14T20:36:00Z">
        <w:r w:rsidR="00EE4FE2">
          <w:rPr>
            <w:rFonts w:hint="eastAsia"/>
            <w:lang w:eastAsia="ko-KR"/>
          </w:rPr>
          <w:t xml:space="preserve"> </w:t>
        </w:r>
      </w:ins>
      <w:r>
        <w:rPr>
          <w:lang w:eastAsia="ko-KR"/>
        </w:rPr>
        <w:t xml:space="preserve">인덱스로 사용할 </w:t>
      </w:r>
      <w:del w:id="1205" w:author="제이펍 출판사" w:date="2021-03-14T20:19:00Z">
        <w:r w:rsidDel="00766301">
          <w:rPr>
            <w:lang w:eastAsia="ko-KR"/>
          </w:rPr>
          <w:delText>컬럼</w:delText>
        </w:r>
      </w:del>
      <w:ins w:id="1206" w:author="제이펍 출판사" w:date="2021-03-14T20:19:00Z">
        <w:r w:rsidR="00766301">
          <w:rPr>
            <w:lang w:eastAsia="ko-KR"/>
          </w:rPr>
          <w:t>칼럼</w:t>
        </w:r>
      </w:ins>
      <w:r>
        <w:rPr>
          <w:lang w:eastAsia="ko-KR"/>
        </w:rPr>
        <w:t xml:space="preserve">을 </w:t>
      </w:r>
      <w:r w:rsidRPr="00ED4019">
        <w:rPr>
          <w:rStyle w:val="VerbatimChar"/>
          <w:rFonts w:ascii="Times New Roman" w:hAnsi="Times New Roman"/>
          <w:lang w:eastAsia="ko-KR"/>
        </w:rPr>
        <w:t>yearmonth</w:t>
      </w:r>
      <w:r>
        <w:rPr>
          <w:lang w:eastAsia="ko-KR"/>
        </w:rPr>
        <w:t xml:space="preserve"> 클래스로 변환해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둠</w:t>
      </w:r>
    </w:p>
    <w:p w14:paraId="0B0E171F" w14:textId="77777777" w:rsidR="00FD7B2A" w:rsidRDefault="00FD7B2A">
      <w:pPr>
        <w:pStyle w:val="comment"/>
        <w:numPr>
          <w:ilvl w:val="0"/>
          <w:numId w:val="4"/>
        </w:numPr>
        <w:jc w:val="both"/>
        <w:pPrChange w:id="1207" w:author="제이펍 출판사" w:date="2021-03-14T15:57:00Z">
          <w:pPr>
            <w:pStyle w:val="comment"/>
            <w:numPr>
              <w:numId w:val="4"/>
            </w:numPr>
            <w:ind w:left="842" w:hanging="360"/>
          </w:pPr>
        </w:pPrChange>
      </w:pPr>
      <w:r w:rsidRPr="00ED4019">
        <w:rPr>
          <w:rStyle w:val="VerbatimChar"/>
          <w:rFonts w:ascii="Times New Roman" w:hAnsi="Times New Roman"/>
        </w:rPr>
        <w:t>as_tsibble()</w:t>
      </w:r>
      <w:r>
        <w:t xml:space="preserve">을 사용하여 students.tsibble 객체를 </w:t>
      </w:r>
      <w:r w:rsidRPr="00ED4019">
        <w:rPr>
          <w:rStyle w:val="VerbatimChar"/>
          <w:rFonts w:ascii="Times New Roman" w:hAnsi="Times New Roman"/>
        </w:rPr>
        <w:t>tsibble</w:t>
      </w:r>
      <w:r>
        <w:t xml:space="preserve"> 객체로 변환</w:t>
      </w:r>
    </w:p>
    <w:p w14:paraId="3699A880" w14:textId="51C411AB" w:rsidR="00FD7B2A" w:rsidRDefault="001B4014">
      <w:pPr>
        <w:pStyle w:val="2"/>
        <w:numPr>
          <w:ilvl w:val="0"/>
          <w:numId w:val="0"/>
        </w:numPr>
        <w:ind w:left="760"/>
        <w:jc w:val="both"/>
        <w:pPrChange w:id="1208" w:author="제이펍 출판사" w:date="2021-03-14T20:37:00Z">
          <w:pPr>
            <w:pStyle w:val="2"/>
          </w:pPr>
        </w:pPrChange>
      </w:pPr>
      <w:bookmarkStart w:id="1209" w:name="csv-파일"/>
      <w:bookmarkEnd w:id="994"/>
      <w:ins w:id="1210" w:author="제이펍 출판사" w:date="2021-03-14T20:37:00Z">
        <w:r>
          <w:t xml:space="preserve">2.3.2 </w:t>
        </w:r>
      </w:ins>
      <w:r w:rsidR="00FD7B2A">
        <w:t>CSV 파일</w:t>
      </w:r>
    </w:p>
    <w:p w14:paraId="3FE215BA" w14:textId="69E6A875" w:rsidR="00FD7B2A" w:rsidRPr="00ED4019" w:rsidRDefault="00FD7B2A">
      <w:pPr>
        <w:jc w:val="both"/>
        <w:rPr>
          <w:rFonts w:ascii="Times New Roman" w:hAnsi="Times New Roman"/>
          <w:lang w:eastAsia="ko-KR"/>
        </w:rPr>
        <w:pPrChange w:id="1211" w:author="제이펍 출판사" w:date="2021-03-14T15:57:00Z">
          <w:pPr/>
        </w:pPrChange>
      </w:pPr>
      <w:r w:rsidRPr="00ED4019">
        <w:rPr>
          <w:rFonts w:ascii="Times New Roman" w:hAnsi="Times New Roman"/>
          <w:lang w:eastAsia="ko-KR"/>
        </w:rPr>
        <w:t xml:space="preserve">CSV </w:t>
      </w:r>
      <w:r w:rsidRPr="00ED4019">
        <w:rPr>
          <w:rFonts w:ascii="Times New Roman" w:hAnsi="Times New Roman"/>
          <w:lang w:eastAsia="ko-KR"/>
        </w:rPr>
        <w:t>파일은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데이터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필드의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구분자를</w:t>
      </w:r>
      <w:r w:rsidRPr="00ED4019">
        <w:rPr>
          <w:rFonts w:ascii="Times New Roman" w:hAnsi="Times New Roman"/>
          <w:lang w:eastAsia="ko-KR"/>
        </w:rPr>
        <w:t xml:space="preserve"> ‘,’</w:t>
      </w:r>
      <w:r w:rsidRPr="00ED4019">
        <w:rPr>
          <w:rFonts w:ascii="Times New Roman" w:hAnsi="Times New Roman"/>
          <w:lang w:eastAsia="ko-KR"/>
        </w:rPr>
        <w:t>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사용하는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형태의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텍스트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파일로</w:t>
      </w:r>
      <w:ins w:id="1212" w:author="제이펍 출판사" w:date="2021-03-14T20:37:00Z">
        <w:r w:rsidR="001B4014">
          <w:rPr>
            <w:rFonts w:ascii="Times New Roman" w:hAnsi="Times New Roman" w:hint="eastAsia"/>
            <w:lang w:eastAsia="ko-KR"/>
          </w:rPr>
          <w:t>,</w:t>
        </w:r>
      </w:ins>
      <w:r w:rsidRPr="00ED4019">
        <w:rPr>
          <w:rFonts w:ascii="Times New Roman" w:hAnsi="Times New Roman"/>
          <w:lang w:eastAsia="ko-KR"/>
        </w:rPr>
        <w:t xml:space="preserve"> Comma Seperated Value</w:t>
      </w:r>
      <w:r w:rsidRPr="00ED4019">
        <w:rPr>
          <w:rFonts w:ascii="Times New Roman" w:hAnsi="Times New Roman"/>
          <w:lang w:eastAsia="ko-KR"/>
        </w:rPr>
        <w:t>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준말이다</w:t>
      </w:r>
      <w:r w:rsidRPr="00ED4019">
        <w:rPr>
          <w:rFonts w:ascii="Times New Roman" w:hAnsi="Times New Roman"/>
          <w:lang w:eastAsia="ko-KR"/>
        </w:rPr>
        <w:t xml:space="preserve">. </w:t>
      </w:r>
      <w:del w:id="1213" w:author="제이펍 출판사" w:date="2021-03-14T17:44:00Z">
        <w:r w:rsidRPr="00ED4019" w:rsidDel="001B0D03">
          <w:rPr>
            <w:rFonts w:ascii="Times New Roman" w:hAnsi="Times New Roman"/>
            <w:lang w:eastAsia="ko-KR"/>
          </w:rPr>
          <w:delText>데이터간</w:delText>
        </w:r>
      </w:del>
      <w:ins w:id="1214" w:author="제이펍 출판사" w:date="2021-03-14T17:44:00Z">
        <w:r w:rsidR="001B0D03">
          <w:rPr>
            <w:rFonts w:ascii="Times New Roman" w:hAnsi="Times New Roman"/>
            <w:lang w:eastAsia="ko-KR"/>
          </w:rPr>
          <w:t>데이터</w:t>
        </w:r>
        <w:r w:rsidR="001B0D03">
          <w:rPr>
            <w:rFonts w:ascii="Times New Roman" w:hAnsi="Times New Roman"/>
            <w:lang w:eastAsia="ko-KR"/>
          </w:rPr>
          <w:t xml:space="preserve"> </w:t>
        </w:r>
        <w:r w:rsidR="001B0D03">
          <w:rPr>
            <w:rFonts w:ascii="Times New Roman" w:hAnsi="Times New Roman"/>
            <w:lang w:eastAsia="ko-KR"/>
          </w:rPr>
          <w:t>간</w:t>
        </w:r>
      </w:ins>
      <w:r w:rsidRPr="00ED4019">
        <w:rPr>
          <w:rFonts w:ascii="Times New Roman" w:hAnsi="Times New Roman"/>
          <w:lang w:eastAsia="ko-KR"/>
        </w:rPr>
        <w:t>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호환을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위해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광범위하게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사용되는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파일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포맷이다</w:t>
      </w:r>
      <w:r w:rsidRPr="00ED4019">
        <w:rPr>
          <w:rFonts w:ascii="Times New Roman" w:hAnsi="Times New Roman"/>
          <w:lang w:eastAsia="ko-KR"/>
        </w:rPr>
        <w:t>.</w:t>
      </w:r>
    </w:p>
    <w:p w14:paraId="5F6845F4" w14:textId="1F4647D0" w:rsidR="00FD7B2A" w:rsidRPr="00ED4019" w:rsidRDefault="00FD7B2A">
      <w:pPr>
        <w:pStyle w:val="a0"/>
        <w:jc w:val="both"/>
        <w:rPr>
          <w:rFonts w:ascii="Times New Roman" w:hAnsi="Times New Roman"/>
          <w:lang w:eastAsia="ko-KR"/>
        </w:rPr>
        <w:pPrChange w:id="1215" w:author="제이펍 출판사" w:date="2021-03-14T15:57:00Z">
          <w:pPr>
            <w:pStyle w:val="a0"/>
          </w:pPr>
        </w:pPrChange>
      </w:pPr>
      <w:r w:rsidRPr="00ED4019">
        <w:rPr>
          <w:rFonts w:ascii="Times New Roman" w:hAnsi="Times New Roman"/>
          <w:lang w:eastAsia="ko-KR"/>
        </w:rPr>
        <w:t>R</w:t>
      </w:r>
      <w:r w:rsidRPr="00ED4019">
        <w:rPr>
          <w:rFonts w:ascii="Times New Roman" w:hAnsi="Times New Roman"/>
          <w:lang w:eastAsia="ko-KR"/>
        </w:rPr>
        <w:t>에서</w:t>
      </w:r>
      <w:r w:rsidRPr="00ED4019">
        <w:rPr>
          <w:rFonts w:ascii="Times New Roman" w:hAnsi="Times New Roman"/>
          <w:lang w:eastAsia="ko-KR"/>
        </w:rPr>
        <w:t xml:space="preserve"> CSV </w:t>
      </w:r>
      <w:r w:rsidRPr="00ED4019">
        <w:rPr>
          <w:rFonts w:ascii="Times New Roman" w:hAnsi="Times New Roman"/>
          <w:lang w:eastAsia="ko-KR"/>
        </w:rPr>
        <w:t>파일을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읽을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있는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함수는</w:t>
      </w:r>
      <w:r w:rsidRPr="00ED4019">
        <w:rPr>
          <w:rFonts w:ascii="Times New Roman" w:hAnsi="Times New Roman"/>
          <w:lang w:eastAsia="ko-KR"/>
        </w:rPr>
        <w:t xml:space="preserve"> </w:t>
      </w:r>
      <w:del w:id="1216" w:author="제이펍 출판사" w:date="2021-03-14T19:58:00Z">
        <w:r w:rsidRPr="00ED4019" w:rsidDel="00754210">
          <w:rPr>
            <w:rFonts w:ascii="Times New Roman" w:hAnsi="Times New Roman"/>
            <w:lang w:eastAsia="ko-KR"/>
          </w:rPr>
          <w:delText>여러가지</w:delText>
        </w:r>
      </w:del>
      <w:ins w:id="1217" w:author="제이펍 출판사" w:date="2021-03-14T19:58:00Z">
        <w:r w:rsidR="00754210">
          <w:rPr>
            <w:rFonts w:ascii="Times New Roman" w:hAnsi="Times New Roman"/>
            <w:lang w:eastAsia="ko-KR"/>
          </w:rPr>
          <w:t>여러</w:t>
        </w:r>
        <w:r w:rsidR="00754210">
          <w:rPr>
            <w:rFonts w:ascii="Times New Roman" w:hAnsi="Times New Roman"/>
            <w:lang w:eastAsia="ko-KR"/>
          </w:rPr>
          <w:t xml:space="preserve"> </w:t>
        </w:r>
        <w:r w:rsidR="00754210">
          <w:rPr>
            <w:rFonts w:ascii="Times New Roman" w:hAnsi="Times New Roman"/>
            <w:lang w:eastAsia="ko-KR"/>
          </w:rPr>
          <w:t>가지</w:t>
        </w:r>
      </w:ins>
      <w:r w:rsidRPr="00ED4019">
        <w:rPr>
          <w:rFonts w:ascii="Times New Roman" w:hAnsi="Times New Roman"/>
          <w:lang w:eastAsia="ko-KR"/>
        </w:rPr>
        <w:t>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있지만</w:t>
      </w:r>
      <w:ins w:id="1218" w:author="제이펍 출판사" w:date="2021-03-14T20:37:00Z">
        <w:r w:rsidR="001B4014">
          <w:rPr>
            <w:rFonts w:ascii="Times New Roman" w:hAnsi="Times New Roman" w:hint="eastAsia"/>
            <w:lang w:eastAsia="ko-KR"/>
          </w:rPr>
          <w:t>,</w:t>
        </w:r>
      </w:ins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여기서는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Style w:val="VerbatimChar"/>
          <w:rFonts w:ascii="Times New Roman" w:hAnsi="Times New Roman"/>
          <w:lang w:eastAsia="ko-KR"/>
        </w:rPr>
        <w:t>read.csv()</w:t>
      </w:r>
      <w:r w:rsidRPr="00ED4019">
        <w:rPr>
          <w:rFonts w:ascii="Times New Roman" w:hAnsi="Times New Roman"/>
          <w:lang w:eastAsia="ko-KR"/>
        </w:rPr>
        <w:t>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사용하는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방법을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설명한다</w:t>
      </w:r>
      <w:r w:rsidRPr="00ED4019">
        <w:rPr>
          <w:rFonts w:ascii="Times New Roman" w:hAnsi="Times New Roman"/>
          <w:lang w:eastAsia="ko-KR"/>
        </w:rPr>
        <w:t>.</w:t>
      </w:r>
    </w:p>
    <w:p w14:paraId="3E50831F" w14:textId="75727FB8" w:rsidR="00FD7B2A" w:rsidRPr="00ED4019" w:rsidRDefault="00FD7B2A">
      <w:pPr>
        <w:pStyle w:val="a0"/>
        <w:jc w:val="both"/>
        <w:rPr>
          <w:rFonts w:ascii="Times New Roman" w:hAnsi="Times New Roman"/>
          <w:lang w:eastAsia="ko-KR"/>
        </w:rPr>
        <w:pPrChange w:id="1219" w:author="제이펍 출판사" w:date="2021-03-14T15:57:00Z">
          <w:pPr>
            <w:pStyle w:val="a0"/>
          </w:pPr>
        </w:pPrChange>
      </w:pPr>
      <w:r w:rsidRPr="00ED4019">
        <w:rPr>
          <w:rFonts w:ascii="Times New Roman" w:hAnsi="Times New Roman"/>
          <w:lang w:eastAsia="ko-KR"/>
        </w:rPr>
        <w:t xml:space="preserve">CSV </w:t>
      </w:r>
      <w:r w:rsidRPr="00ED4019">
        <w:rPr>
          <w:rFonts w:ascii="Times New Roman" w:hAnsi="Times New Roman"/>
          <w:lang w:eastAsia="ko-KR"/>
        </w:rPr>
        <w:t>파일로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데이터를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읽어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들이는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예제는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월별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데이터는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통계청</w:t>
      </w:r>
      <w:r w:rsidRPr="00ED4019">
        <w:rPr>
          <w:rFonts w:ascii="Times New Roman" w:hAnsi="Times New Roman"/>
          <w:lang w:eastAsia="ko-KR"/>
        </w:rPr>
        <w:t xml:space="preserve"> KOSIS </w:t>
      </w:r>
      <w:r w:rsidRPr="00ED4019">
        <w:rPr>
          <w:rFonts w:ascii="Times New Roman" w:hAnsi="Times New Roman"/>
          <w:lang w:eastAsia="ko-KR"/>
        </w:rPr>
        <w:t>홈페이지의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경제활동인구조사의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산업별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취업자수에서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다운</w:t>
      </w:r>
      <w:ins w:id="1220" w:author="user" w:date="2021-03-17T13:51:00Z">
        <w:r w:rsidR="00D17F15">
          <w:rPr>
            <w:rFonts w:ascii="Times New Roman" w:hAnsi="Times New Roman" w:hint="eastAsia"/>
            <w:lang w:eastAsia="ko-KR"/>
          </w:rPr>
          <w:t>로드한</w:t>
        </w:r>
      </w:ins>
      <w:del w:id="1221" w:author="user" w:date="2021-03-17T13:51:00Z">
        <w:r w:rsidRPr="00ED4019" w:rsidDel="00D17F15">
          <w:rPr>
            <w:rFonts w:ascii="Times New Roman" w:hAnsi="Times New Roman"/>
            <w:lang w:eastAsia="ko-KR"/>
          </w:rPr>
          <w:delText>받은</w:delText>
        </w:r>
      </w:del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월간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취업자수와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교육서비스업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취업자수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lastRenderedPageBreak/>
        <w:t>데이터를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사용한다</w:t>
      </w:r>
      <w:r w:rsidRPr="00ED4019">
        <w:rPr>
          <w:rFonts w:ascii="Times New Roman" w:hAnsi="Times New Roman"/>
          <w:lang w:eastAsia="ko-KR"/>
        </w:rPr>
        <w:t xml:space="preserve">. </w:t>
      </w:r>
      <w:r w:rsidRPr="00ED4019">
        <w:rPr>
          <w:rFonts w:ascii="Times New Roman" w:hAnsi="Times New Roman"/>
          <w:lang w:eastAsia="ko-KR"/>
        </w:rPr>
        <w:t>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데이터는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통계청</w:t>
      </w:r>
      <w:r w:rsidRPr="00ED4019">
        <w:rPr>
          <w:rFonts w:ascii="Times New Roman" w:hAnsi="Times New Roman"/>
          <w:lang w:eastAsia="ko-KR"/>
        </w:rPr>
        <w:t xml:space="preserve"> KOSIS </w:t>
      </w:r>
      <w:r w:rsidRPr="00ED4019">
        <w:rPr>
          <w:rFonts w:ascii="Times New Roman" w:hAnsi="Times New Roman"/>
          <w:lang w:eastAsia="ko-KR"/>
        </w:rPr>
        <w:t>홈페이지에서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다운로드</w:t>
      </w:r>
      <w:r w:rsidRPr="00ED4019">
        <w:rPr>
          <w:rStyle w:val="a7"/>
          <w:rFonts w:ascii="Times New Roman" w:hAnsi="Times New Roman"/>
        </w:rPr>
        <w:footnoteReference w:id="10"/>
      </w:r>
      <w:del w:id="1224" w:author="user" w:date="2021-03-17T13:51:00Z">
        <w:r w:rsidRPr="00ED4019" w:rsidDel="00D17F15">
          <w:rPr>
            <w:rFonts w:ascii="Times New Roman" w:hAnsi="Times New Roman" w:hint="eastAsia"/>
            <w:lang w:eastAsia="ko-KR"/>
          </w:rPr>
          <w:delText>받</w:delText>
        </w:r>
      </w:del>
      <w:ins w:id="1225" w:author="user" w:date="2021-03-17T13:51:00Z">
        <w:r w:rsidR="00D17F15">
          <w:rPr>
            <w:rFonts w:ascii="Times New Roman" w:hAnsi="Times New Roman" w:hint="eastAsia"/>
            <w:lang w:eastAsia="ko-KR"/>
          </w:rPr>
          <w:t>할</w:t>
        </w:r>
      </w:ins>
      <w:r w:rsidRPr="00ED4019">
        <w:rPr>
          <w:rFonts w:ascii="Times New Roman" w:hAnsi="Times New Roman"/>
          <w:lang w:eastAsia="ko-KR"/>
        </w:rPr>
        <w:t>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있는데</w:t>
      </w:r>
      <w:ins w:id="1226" w:author="제이펍 출판사" w:date="2021-03-14T20:37:00Z">
        <w:r w:rsidR="001B4014">
          <w:rPr>
            <w:rFonts w:ascii="Times New Roman" w:hAnsi="Times New Roman" w:hint="eastAsia"/>
            <w:lang w:eastAsia="ko-KR"/>
          </w:rPr>
          <w:t>,</w:t>
        </w:r>
      </w:ins>
      <w:r w:rsidRPr="00ED4019">
        <w:rPr>
          <w:rFonts w:ascii="Times New Roman" w:hAnsi="Times New Roman"/>
          <w:lang w:eastAsia="ko-KR"/>
        </w:rPr>
        <w:t xml:space="preserve"> ‘</w:t>
      </w:r>
      <w:r w:rsidRPr="00ED4019">
        <w:rPr>
          <w:rFonts w:ascii="Times New Roman" w:hAnsi="Times New Roman"/>
          <w:lang w:eastAsia="ko-KR"/>
        </w:rPr>
        <w:t>국내통계</w:t>
      </w:r>
      <w:r w:rsidRPr="00ED4019">
        <w:rPr>
          <w:rFonts w:ascii="Times New Roman" w:hAnsi="Times New Roman"/>
          <w:lang w:eastAsia="ko-KR"/>
        </w:rPr>
        <w:t xml:space="preserve"> &gt; </w:t>
      </w:r>
      <w:r w:rsidRPr="00ED4019">
        <w:rPr>
          <w:rFonts w:ascii="Times New Roman" w:hAnsi="Times New Roman"/>
          <w:lang w:eastAsia="ko-KR"/>
        </w:rPr>
        <w:t>노동</w:t>
      </w:r>
      <w:r w:rsidRPr="00ED4019">
        <w:rPr>
          <w:rFonts w:ascii="Times New Roman" w:hAnsi="Times New Roman"/>
          <w:lang w:eastAsia="ko-KR"/>
        </w:rPr>
        <w:t xml:space="preserve"> &gt; </w:t>
      </w:r>
      <w:r w:rsidRPr="00ED4019">
        <w:rPr>
          <w:rFonts w:ascii="Times New Roman" w:hAnsi="Times New Roman"/>
          <w:lang w:eastAsia="ko-KR"/>
        </w:rPr>
        <w:t>경제활동인구조사</w:t>
      </w:r>
      <w:r w:rsidRPr="00ED4019">
        <w:rPr>
          <w:rFonts w:ascii="Times New Roman" w:hAnsi="Times New Roman"/>
          <w:lang w:eastAsia="ko-KR"/>
        </w:rPr>
        <w:t xml:space="preserve"> &gt; </w:t>
      </w:r>
      <w:r w:rsidRPr="00ED4019">
        <w:rPr>
          <w:rFonts w:ascii="Times New Roman" w:hAnsi="Times New Roman"/>
          <w:lang w:eastAsia="ko-KR"/>
        </w:rPr>
        <w:t>취업자</w:t>
      </w:r>
      <w:r w:rsidRPr="00ED4019">
        <w:rPr>
          <w:rFonts w:ascii="Times New Roman" w:hAnsi="Times New Roman"/>
          <w:lang w:eastAsia="ko-KR"/>
        </w:rPr>
        <w:t xml:space="preserve"> &gt; </w:t>
      </w:r>
      <w:r w:rsidRPr="00ED4019">
        <w:rPr>
          <w:rFonts w:ascii="Times New Roman" w:hAnsi="Times New Roman"/>
          <w:lang w:eastAsia="ko-KR"/>
        </w:rPr>
        <w:t>산업별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취업자</w:t>
      </w:r>
      <w:r w:rsidRPr="00ED4019">
        <w:rPr>
          <w:rFonts w:ascii="Times New Roman" w:hAnsi="Times New Roman"/>
          <w:lang w:eastAsia="ko-KR"/>
        </w:rPr>
        <w:t>’</w:t>
      </w:r>
      <w:r w:rsidRPr="00ED4019">
        <w:rPr>
          <w:rFonts w:ascii="Times New Roman" w:hAnsi="Times New Roman"/>
          <w:lang w:eastAsia="ko-KR"/>
        </w:rPr>
        <w:t>에서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시점을</w:t>
      </w:r>
      <w:r w:rsidRPr="00ED4019">
        <w:rPr>
          <w:rFonts w:ascii="Times New Roman" w:hAnsi="Times New Roman"/>
          <w:lang w:eastAsia="ko-KR"/>
        </w:rPr>
        <w:t xml:space="preserve"> 2013.1</w:t>
      </w:r>
      <w:del w:id="1227" w:author="제이펍 출판사" w:date="2021-03-14T20:37:00Z">
        <w:r w:rsidRPr="00ED4019" w:rsidDel="001B4014">
          <w:rPr>
            <w:rFonts w:ascii="Times New Roman" w:hAnsi="Times New Roman"/>
            <w:lang w:eastAsia="ko-KR"/>
          </w:rPr>
          <w:delText>월</w:delText>
        </w:r>
      </w:del>
      <w:r w:rsidRPr="00ED4019">
        <w:rPr>
          <w:rFonts w:ascii="Times New Roman" w:hAnsi="Times New Roman"/>
          <w:lang w:eastAsia="ko-KR"/>
        </w:rPr>
        <w:t>부터</w:t>
      </w:r>
      <w:r w:rsidRPr="00ED4019">
        <w:rPr>
          <w:rFonts w:ascii="Times New Roman" w:hAnsi="Times New Roman"/>
          <w:lang w:eastAsia="ko-KR"/>
        </w:rPr>
        <w:t xml:space="preserve"> 2020.12</w:t>
      </w:r>
      <w:del w:id="1228" w:author="제이펍 출판사" w:date="2021-03-14T20:37:00Z">
        <w:r w:rsidRPr="00ED4019" w:rsidDel="001B4014">
          <w:rPr>
            <w:rFonts w:ascii="Times New Roman" w:hAnsi="Times New Roman"/>
            <w:lang w:eastAsia="ko-KR"/>
          </w:rPr>
          <w:delText>월</w:delText>
        </w:r>
      </w:del>
      <w:r w:rsidRPr="00ED4019">
        <w:rPr>
          <w:rFonts w:ascii="Times New Roman" w:hAnsi="Times New Roman"/>
          <w:lang w:eastAsia="ko-KR"/>
        </w:rPr>
        <w:t>까지</w:t>
      </w:r>
      <w:r w:rsidRPr="00ED4019">
        <w:rPr>
          <w:rFonts w:ascii="Times New Roman" w:hAnsi="Times New Roman"/>
          <w:lang w:eastAsia="ko-KR"/>
        </w:rPr>
        <w:t xml:space="preserve">, </w:t>
      </w:r>
      <w:r w:rsidRPr="00ED4019">
        <w:rPr>
          <w:rFonts w:ascii="Times New Roman" w:hAnsi="Times New Roman"/>
          <w:lang w:eastAsia="ko-KR"/>
        </w:rPr>
        <w:t>산업</w:t>
      </w:r>
      <w:ins w:id="1229" w:author="제이펍 출판사" w:date="2021-03-14T20:38:00Z">
        <w:r w:rsidR="001B4014">
          <w:rPr>
            <w:rFonts w:ascii="Times New Roman" w:hAnsi="Times New Roman" w:hint="eastAsia"/>
            <w:lang w:eastAsia="ko-KR"/>
          </w:rPr>
          <w:t xml:space="preserve"> </w:t>
        </w:r>
      </w:ins>
      <w:r w:rsidRPr="00ED4019">
        <w:rPr>
          <w:rFonts w:ascii="Times New Roman" w:hAnsi="Times New Roman"/>
          <w:lang w:eastAsia="ko-KR"/>
        </w:rPr>
        <w:t>구분을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전체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계와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교육서비스업으로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설정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행렬전환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기능을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사용하여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행에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기간</w:t>
      </w:r>
      <w:r w:rsidRPr="00ED4019">
        <w:rPr>
          <w:rFonts w:ascii="Times New Roman" w:hAnsi="Times New Roman"/>
          <w:lang w:eastAsia="ko-KR"/>
        </w:rPr>
        <w:t xml:space="preserve">, </w:t>
      </w:r>
      <w:r w:rsidRPr="00ED4019">
        <w:rPr>
          <w:rFonts w:ascii="Times New Roman" w:hAnsi="Times New Roman"/>
          <w:lang w:eastAsia="ko-KR"/>
        </w:rPr>
        <w:t>열에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산업을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설정</w:t>
      </w:r>
      <w:del w:id="1230" w:author="제이펍 출판사" w:date="2021-03-14T20:38:00Z">
        <w:r w:rsidRPr="00ED4019" w:rsidDel="001B4014">
          <w:rPr>
            <w:rFonts w:ascii="Times New Roman" w:hAnsi="Times New Roman" w:hint="eastAsia"/>
            <w:lang w:eastAsia="ko-KR"/>
          </w:rPr>
          <w:delText>한</w:delText>
        </w:r>
        <w:r w:rsidRPr="00ED4019" w:rsidDel="001B4014">
          <w:rPr>
            <w:rFonts w:ascii="Times New Roman" w:hAnsi="Times New Roman" w:hint="eastAsia"/>
            <w:lang w:eastAsia="ko-KR"/>
          </w:rPr>
          <w:delText xml:space="preserve"> </w:delText>
        </w:r>
        <w:r w:rsidRPr="00ED4019" w:rsidDel="001B4014">
          <w:rPr>
            <w:rFonts w:ascii="Times New Roman" w:hAnsi="Times New Roman" w:hint="eastAsia"/>
            <w:lang w:eastAsia="ko-KR"/>
          </w:rPr>
          <w:delText>후</w:delText>
        </w:r>
        <w:r w:rsidRPr="00ED4019" w:rsidDel="001B4014">
          <w:rPr>
            <w:rFonts w:ascii="Times New Roman" w:hAnsi="Times New Roman" w:hint="eastAsia"/>
            <w:lang w:eastAsia="ko-KR"/>
          </w:rPr>
          <w:delText xml:space="preserve"> </w:delText>
        </w:r>
      </w:del>
      <w:ins w:id="1231" w:author="제이펍 출판사" w:date="2021-03-14T20:38:00Z">
        <w:r w:rsidR="001B4014">
          <w:rPr>
            <w:rFonts w:ascii="Times New Roman" w:hAnsi="Times New Roman" w:hint="eastAsia"/>
            <w:lang w:eastAsia="ko-KR"/>
          </w:rPr>
          <w:t>하여</w:t>
        </w:r>
        <w:r w:rsidR="001B4014">
          <w:rPr>
            <w:rFonts w:ascii="Times New Roman" w:hAnsi="Times New Roman" w:hint="eastAsia"/>
            <w:lang w:eastAsia="ko-KR"/>
          </w:rPr>
          <w:t xml:space="preserve"> </w:t>
        </w:r>
      </w:ins>
      <w:r w:rsidRPr="00ED4019">
        <w:rPr>
          <w:rFonts w:ascii="Times New Roman" w:hAnsi="Times New Roman"/>
          <w:lang w:eastAsia="ko-KR"/>
        </w:rPr>
        <w:t>다운로드</w:t>
      </w:r>
      <w:del w:id="1232" w:author="제이펍 출판사" w:date="2021-03-14T20:38:00Z">
        <w:r w:rsidRPr="00ED4019" w:rsidDel="001B4014">
          <w:rPr>
            <w:rFonts w:ascii="Times New Roman" w:hAnsi="Times New Roman"/>
            <w:lang w:eastAsia="ko-KR"/>
          </w:rPr>
          <w:delText xml:space="preserve"> </w:delText>
        </w:r>
        <w:r w:rsidRPr="00ED4019" w:rsidDel="001B4014">
          <w:rPr>
            <w:rFonts w:ascii="Times New Roman" w:hAnsi="Times New Roman"/>
            <w:lang w:eastAsia="ko-KR"/>
          </w:rPr>
          <w:delText>받았</w:delText>
        </w:r>
      </w:del>
      <w:ins w:id="1233" w:author="제이펍 출판사" w:date="2021-03-14T20:38:00Z">
        <w:r w:rsidR="001B4014">
          <w:rPr>
            <w:rFonts w:ascii="Times New Roman" w:hAnsi="Times New Roman" w:hint="eastAsia"/>
            <w:lang w:eastAsia="ko-KR"/>
          </w:rPr>
          <w:t>했</w:t>
        </w:r>
      </w:ins>
      <w:r w:rsidRPr="00ED4019">
        <w:rPr>
          <w:rFonts w:ascii="Times New Roman" w:hAnsi="Times New Roman"/>
          <w:lang w:eastAsia="ko-KR"/>
        </w:rPr>
        <w:t>는데</w:t>
      </w:r>
      <w:ins w:id="1234" w:author="제이펍 출판사" w:date="2021-03-14T20:38:00Z">
        <w:r w:rsidR="001B4014">
          <w:rPr>
            <w:rFonts w:ascii="Times New Roman" w:hAnsi="Times New Roman" w:hint="eastAsia"/>
            <w:lang w:eastAsia="ko-KR"/>
          </w:rPr>
          <w:t>,</w:t>
        </w:r>
        <w:r w:rsidR="001B4014">
          <w:rPr>
            <w:rFonts w:ascii="Times New Roman" w:hAnsi="Times New Roman"/>
            <w:lang w:eastAsia="ko-KR"/>
          </w:rPr>
          <w:t xml:space="preserve"> </w:t>
        </w:r>
        <w:r w:rsidR="001B4014">
          <w:rPr>
            <w:rFonts w:ascii="Times New Roman" w:hAnsi="Times New Roman" w:hint="eastAsia"/>
            <w:lang w:eastAsia="ko-KR"/>
          </w:rPr>
          <w:t>이</w:t>
        </w:r>
        <w:r w:rsidR="001B4014">
          <w:rPr>
            <w:rFonts w:ascii="Times New Roman" w:hAnsi="Times New Roman" w:hint="eastAsia"/>
            <w:lang w:eastAsia="ko-KR"/>
          </w:rPr>
          <w:t xml:space="preserve"> </w:t>
        </w:r>
        <w:r w:rsidR="001B4014">
          <w:rPr>
            <w:rFonts w:ascii="Times New Roman" w:hAnsi="Times New Roman" w:hint="eastAsia"/>
            <w:lang w:eastAsia="ko-KR"/>
          </w:rPr>
          <w:t>자료는</w:t>
        </w:r>
      </w:ins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필자의</w:t>
      </w:r>
      <w:r w:rsidRPr="00ED4019">
        <w:rPr>
          <w:rFonts w:ascii="Times New Roman" w:hAnsi="Times New Roman"/>
          <w:lang w:eastAsia="ko-KR"/>
        </w:rPr>
        <w:t xml:space="preserve"> </w:t>
      </w:r>
      <w:commentRangeStart w:id="1235"/>
      <w:commentRangeStart w:id="1236"/>
      <w:del w:id="1237" w:author="제이펍 출판사" w:date="2021-03-14T20:47:00Z">
        <w:r w:rsidRPr="00ED4019" w:rsidDel="001B4014">
          <w:rPr>
            <w:rFonts w:ascii="Times New Roman" w:hAnsi="Times New Roman"/>
            <w:lang w:eastAsia="ko-KR"/>
          </w:rPr>
          <w:delText>github</w:delText>
        </w:r>
      </w:del>
      <w:ins w:id="1238" w:author="제이펍 출판사" w:date="2021-03-14T20:47:00Z">
        <w:r w:rsidR="001B4014">
          <w:rPr>
            <w:rFonts w:ascii="Times New Roman" w:hAnsi="Times New Roman"/>
            <w:lang w:eastAsia="ko-KR"/>
          </w:rPr>
          <w:t>깃헙</w:t>
        </w:r>
      </w:ins>
      <w:commentRangeEnd w:id="1235"/>
      <w:ins w:id="1239" w:author="제이펍 출판사" w:date="2021-03-14T20:48:00Z">
        <w:r w:rsidR="00CE3145">
          <w:rPr>
            <w:rStyle w:val="af3"/>
          </w:rPr>
          <w:commentReference w:id="1235"/>
        </w:r>
      </w:ins>
      <w:commentRangeEnd w:id="1236"/>
      <w:r w:rsidR="00011C53">
        <w:rPr>
          <w:rStyle w:val="af3"/>
        </w:rPr>
        <w:commentReference w:id="1236"/>
      </w:r>
      <w:r w:rsidRPr="00ED4019">
        <w:rPr>
          <w:rFonts w:ascii="Times New Roman" w:hAnsi="Times New Roman"/>
          <w:lang w:eastAsia="ko-KR"/>
        </w:rPr>
        <w:t>에서</w:t>
      </w:r>
      <w:r w:rsidRPr="00ED4019">
        <w:rPr>
          <w:rFonts w:ascii="Times New Roman" w:hAnsi="Times New Roman"/>
          <w:lang w:eastAsia="ko-KR"/>
        </w:rPr>
        <w:t xml:space="preserve"> </w:t>
      </w:r>
      <w:ins w:id="1240" w:author="제이펍 출판사" w:date="2021-03-14T20:39:00Z">
        <w:r w:rsidR="001B4014">
          <w:rPr>
            <w:rFonts w:ascii="Times New Roman" w:hAnsi="Times New Roman" w:hint="eastAsia"/>
            <w:lang w:eastAsia="ko-KR"/>
          </w:rPr>
          <w:t>다운로드할</w:t>
        </w:r>
      </w:ins>
      <w:del w:id="1241" w:author="제이펍 출판사" w:date="2021-03-14T20:39:00Z">
        <w:r w:rsidRPr="00ED4019" w:rsidDel="001B4014">
          <w:fldChar w:fldCharType="begin"/>
        </w:r>
        <w:r w:rsidRPr="00ED4019" w:rsidDel="001B4014">
          <w:rPr>
            <w:rFonts w:ascii="Times New Roman" w:hAnsi="Times New Roman"/>
            <w:lang w:eastAsia="ko-KR"/>
          </w:rPr>
          <w:delInstrText xml:space="preserve"> HYPERLINK "https://github.com/2stndard/concept-of-time-series/blob/master/%EC%82%B0%EC%97%85%EB%B3%84_%EC%B7%A8%EC%97%85%EC%9E%90_20210206234505.csv'" \h </w:delInstrText>
        </w:r>
        <w:r w:rsidRPr="00ED4019" w:rsidDel="001B4014">
          <w:fldChar w:fldCharType="separate"/>
        </w:r>
        <w:r w:rsidRPr="00ED4019" w:rsidDel="001B4014">
          <w:rPr>
            <w:rStyle w:val="a8"/>
            <w:rFonts w:ascii="Times New Roman" w:hAnsi="Times New Roman"/>
            <w:lang w:eastAsia="ko-KR"/>
          </w:rPr>
          <w:delText>다운</w:delText>
        </w:r>
        <w:r w:rsidRPr="00ED4019" w:rsidDel="001B4014">
          <w:rPr>
            <w:rStyle w:val="a8"/>
            <w:rFonts w:ascii="Times New Roman" w:hAnsi="Times New Roman"/>
            <w:lang w:eastAsia="ko-KR"/>
          </w:rPr>
          <w:fldChar w:fldCharType="end"/>
        </w:r>
        <w:r w:rsidRPr="00ED4019" w:rsidDel="001B4014">
          <w:rPr>
            <w:rFonts w:ascii="Times New Roman" w:hAnsi="Times New Roman"/>
            <w:lang w:eastAsia="ko-KR"/>
          </w:rPr>
          <w:delText>받을</w:delText>
        </w:r>
      </w:del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수</w:t>
      </w:r>
      <w:ins w:id="1242" w:author="제이펍 출판사" w:date="2021-03-14T20:38:00Z">
        <w:r w:rsidR="001B4014">
          <w:rPr>
            <w:rFonts w:ascii="Times New Roman" w:hAnsi="Times New Roman" w:hint="eastAsia"/>
            <w:lang w:eastAsia="ko-KR"/>
          </w:rPr>
          <w:t>도</w:t>
        </w:r>
      </w:ins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있다</w:t>
      </w:r>
      <w:proofErr w:type="gramStart"/>
      <w:r w:rsidRPr="00ED4019">
        <w:rPr>
          <w:rFonts w:ascii="Times New Roman" w:hAnsi="Times New Roman"/>
          <w:lang w:eastAsia="ko-KR"/>
        </w:rPr>
        <w:t>.(</w:t>
      </w:r>
      <w:proofErr w:type="gramEnd"/>
      <w:r w:rsidRPr="00ED4019">
        <w:rPr>
          <w:rFonts w:ascii="Times New Roman" w:hAnsi="Times New Roman"/>
          <w:lang w:eastAsia="ko-KR"/>
        </w:rPr>
        <w:t xml:space="preserve">csv </w:t>
      </w:r>
      <w:r w:rsidRPr="00ED4019">
        <w:rPr>
          <w:rFonts w:ascii="Times New Roman" w:hAnsi="Times New Roman"/>
          <w:lang w:eastAsia="ko-KR"/>
        </w:rPr>
        <w:t>파일을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다운로드</w:t>
      </w:r>
      <w:del w:id="1243" w:author="제이펍 출판사" w:date="2021-03-14T20:38:00Z">
        <w:r w:rsidRPr="00ED4019" w:rsidDel="001B4014">
          <w:rPr>
            <w:rFonts w:ascii="Times New Roman" w:hAnsi="Times New Roman" w:hint="eastAsia"/>
            <w:lang w:eastAsia="ko-KR"/>
          </w:rPr>
          <w:delText xml:space="preserve"> </w:delText>
        </w:r>
        <w:r w:rsidRPr="00ED4019" w:rsidDel="001B4014">
          <w:rPr>
            <w:rFonts w:ascii="Times New Roman" w:hAnsi="Times New Roman" w:hint="eastAsia"/>
            <w:lang w:eastAsia="ko-KR"/>
          </w:rPr>
          <w:delText>받</w:delText>
        </w:r>
      </w:del>
      <w:ins w:id="1244" w:author="제이펍 출판사" w:date="2021-03-14T20:38:00Z">
        <w:r w:rsidR="001B4014">
          <w:rPr>
            <w:rFonts w:ascii="Times New Roman" w:hAnsi="Times New Roman" w:hint="eastAsia"/>
            <w:lang w:eastAsia="ko-KR"/>
          </w:rPr>
          <w:t>하</w:t>
        </w:r>
      </w:ins>
      <w:r w:rsidRPr="00ED4019">
        <w:rPr>
          <w:rFonts w:ascii="Times New Roman" w:hAnsi="Times New Roman"/>
          <w:lang w:eastAsia="ko-KR"/>
        </w:rPr>
        <w:t>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방법은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다음의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사이트를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참</w:t>
      </w:r>
      <w:del w:id="1245" w:author="제이펍 출판사" w:date="2021-03-14T20:39:00Z">
        <w:r w:rsidRPr="00ED4019" w:rsidDel="001B4014">
          <w:rPr>
            <w:rFonts w:ascii="Times New Roman" w:hAnsi="Times New Roman" w:hint="eastAsia"/>
            <w:lang w:eastAsia="ko-KR"/>
          </w:rPr>
          <w:delText>조</w:delText>
        </w:r>
      </w:del>
      <w:ins w:id="1246" w:author="제이펍 출판사" w:date="2021-03-14T20:39:00Z">
        <w:r w:rsidR="001B4014">
          <w:rPr>
            <w:rFonts w:ascii="Times New Roman" w:hAnsi="Times New Roman" w:hint="eastAsia"/>
            <w:lang w:eastAsia="ko-KR"/>
          </w:rPr>
          <w:t>고</w:t>
        </w:r>
      </w:ins>
      <w:r w:rsidRPr="00ED4019">
        <w:rPr>
          <w:rFonts w:ascii="Times New Roman" w:hAnsi="Times New Roman"/>
          <w:lang w:eastAsia="ko-KR"/>
        </w:rPr>
        <w:t>하길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바란다</w:t>
      </w:r>
      <w:r w:rsidRPr="00ED4019">
        <w:rPr>
          <w:rFonts w:ascii="Times New Roman" w:hAnsi="Times New Roman"/>
          <w:lang w:eastAsia="ko-KR"/>
        </w:rPr>
        <w:t>.</w:t>
      </w:r>
      <w:ins w:id="1247" w:author="제이펍 출판사" w:date="2021-03-14T20:39:00Z">
        <w:r w:rsidR="001B4014" w:rsidRPr="001B4014">
          <w:rPr>
            <w:lang w:eastAsia="ko-KR"/>
          </w:rPr>
          <w:t xml:space="preserve"> </w:t>
        </w:r>
        <w:r w:rsidR="001B4014" w:rsidRPr="001B4014">
          <w:rPr>
            <w:rFonts w:ascii="Times New Roman" w:hAnsi="Times New Roman"/>
            <w:lang w:eastAsia="ko-KR"/>
          </w:rPr>
          <w:t>https://technical-support.tistory.com/54</w:t>
        </w:r>
      </w:ins>
      <w:del w:id="1248" w:author="제이펍 출판사" w:date="2021-03-14T20:39:00Z">
        <w:r w:rsidRPr="00ED4019" w:rsidDel="001B4014">
          <w:rPr>
            <w:rFonts w:ascii="Times New Roman" w:hAnsi="Times New Roman"/>
            <w:lang w:eastAsia="ko-KR"/>
          </w:rPr>
          <w:delText xml:space="preserve"> </w:delText>
        </w:r>
        <w:r w:rsidRPr="00ED4019" w:rsidDel="001B4014">
          <w:fldChar w:fldCharType="begin"/>
        </w:r>
        <w:r w:rsidRPr="00ED4019" w:rsidDel="001B4014">
          <w:rPr>
            <w:rFonts w:ascii="Times New Roman" w:hAnsi="Times New Roman"/>
            <w:lang w:eastAsia="ko-KR"/>
          </w:rPr>
          <w:delInstrText xml:space="preserve"> HYPERLINK "https://technical-support.tistory.com/54" \h </w:delInstrText>
        </w:r>
        <w:r w:rsidRPr="00ED4019" w:rsidDel="001B4014">
          <w:fldChar w:fldCharType="separate"/>
        </w:r>
      </w:del>
      <w:del w:id="1249" w:author="제이펍 출판사" w:date="2021-03-14T20:38:00Z">
        <w:r w:rsidRPr="00ED4019" w:rsidDel="001B4014">
          <w:rPr>
            <w:rStyle w:val="a8"/>
            <w:rFonts w:ascii="Times New Roman" w:hAnsi="Times New Roman"/>
            <w:lang w:eastAsia="ko-KR"/>
          </w:rPr>
          <w:delText>&lt;</w:delText>
        </w:r>
      </w:del>
      <w:del w:id="1250" w:author="제이펍 출판사" w:date="2021-03-14T20:39:00Z">
        <w:r w:rsidRPr="00ED4019" w:rsidDel="001B4014">
          <w:rPr>
            <w:rStyle w:val="a8"/>
            <w:rFonts w:ascii="Times New Roman" w:hAnsi="Times New Roman"/>
            <w:lang w:eastAsia="ko-KR"/>
          </w:rPr>
          <w:delText>https://technical-support.tistory.com/54&gt;</w:delText>
        </w:r>
        <w:r w:rsidRPr="00ED4019" w:rsidDel="001B4014">
          <w:rPr>
            <w:rStyle w:val="a8"/>
            <w:rFonts w:ascii="Times New Roman" w:hAnsi="Times New Roman"/>
          </w:rPr>
          <w:fldChar w:fldCharType="end"/>
        </w:r>
      </w:del>
      <w:del w:id="1251" w:author="제이펍 출판사" w:date="2021-03-14T20:38:00Z">
        <w:r w:rsidRPr="00ED4019" w:rsidDel="001B4014">
          <w:rPr>
            <w:rFonts w:ascii="Times New Roman" w:hAnsi="Times New Roman"/>
            <w:lang w:eastAsia="ko-KR"/>
          </w:rPr>
          <w:delText>)</w:delText>
        </w:r>
      </w:del>
    </w:p>
    <w:p w14:paraId="31C3222A" w14:textId="234F9728" w:rsidR="00FD7B2A" w:rsidRDefault="00FD7B2A" w:rsidP="00BF7861">
      <w:pPr>
        <w:pStyle w:val="a0"/>
        <w:jc w:val="both"/>
        <w:rPr>
          <w:ins w:id="1252" w:author="제이펍 출판사" w:date="2021-03-14T20:41:00Z"/>
          <w:rFonts w:ascii="Times New Roman" w:hAnsi="Times New Roman"/>
          <w:lang w:eastAsia="ko-KR"/>
        </w:rPr>
      </w:pPr>
      <w:del w:id="1253" w:author="제이펍 출판사" w:date="2021-03-14T18:48:00Z">
        <w:r w:rsidRPr="00ED4019" w:rsidDel="00650713">
          <w:rPr>
            <w:rFonts w:ascii="Times New Roman" w:hAnsi="Times New Roman"/>
            <w:lang w:eastAsia="ko-KR"/>
          </w:rPr>
          <w:delText>아래와</w:delText>
        </w:r>
        <w:r w:rsidRPr="00ED4019" w:rsidDel="00650713">
          <w:rPr>
            <w:rFonts w:ascii="Times New Roman" w:hAnsi="Times New Roman"/>
            <w:lang w:eastAsia="ko-KR"/>
          </w:rPr>
          <w:delText xml:space="preserve"> </w:delText>
        </w:r>
        <w:r w:rsidRPr="00ED4019" w:rsidDel="00650713">
          <w:rPr>
            <w:rFonts w:ascii="Times New Roman" w:hAnsi="Times New Roman"/>
            <w:lang w:eastAsia="ko-KR"/>
          </w:rPr>
          <w:delText>같</w:delText>
        </w:r>
      </w:del>
      <w:ins w:id="1254" w:author="제이펍 출판사" w:date="2021-03-14T18:48:00Z">
        <w:r w:rsidR="00650713">
          <w:rPr>
            <w:rFonts w:ascii="Times New Roman" w:hAnsi="Times New Roman"/>
            <w:lang w:eastAsia="ko-KR"/>
          </w:rPr>
          <w:t>다음과</w:t>
        </w:r>
        <w:r w:rsidR="00650713">
          <w:rPr>
            <w:rFonts w:ascii="Times New Roman" w:hAnsi="Times New Roman"/>
            <w:lang w:eastAsia="ko-KR"/>
          </w:rPr>
          <w:t xml:space="preserve"> </w:t>
        </w:r>
        <w:r w:rsidR="00650713">
          <w:rPr>
            <w:rFonts w:ascii="Times New Roman" w:hAnsi="Times New Roman"/>
            <w:lang w:eastAsia="ko-KR"/>
          </w:rPr>
          <w:t>같</w:t>
        </w:r>
      </w:ins>
      <w:r w:rsidRPr="00ED4019">
        <w:rPr>
          <w:rFonts w:ascii="Times New Roman" w:hAnsi="Times New Roman"/>
          <w:lang w:eastAsia="ko-KR"/>
        </w:rPr>
        <w:t>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Style w:val="VerbatimChar"/>
          <w:rFonts w:ascii="Times New Roman" w:hAnsi="Times New Roman"/>
          <w:lang w:eastAsia="ko-KR"/>
        </w:rPr>
        <w:t>read.csv()</w:t>
      </w:r>
      <w:r w:rsidRPr="00ED4019">
        <w:rPr>
          <w:rFonts w:ascii="Times New Roman" w:hAnsi="Times New Roman"/>
          <w:lang w:eastAsia="ko-KR"/>
        </w:rPr>
        <w:t>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통해</w:t>
      </w:r>
      <w:r w:rsidRPr="00ED4019">
        <w:rPr>
          <w:rFonts w:ascii="Times New Roman" w:hAnsi="Times New Roman"/>
          <w:lang w:eastAsia="ko-KR"/>
        </w:rPr>
        <w:t xml:space="preserve"> csv</w:t>
      </w:r>
      <w:r w:rsidRPr="00ED4019">
        <w:rPr>
          <w:rFonts w:ascii="Times New Roman" w:hAnsi="Times New Roman"/>
          <w:lang w:eastAsia="ko-KR"/>
        </w:rPr>
        <w:t>파일을</w:t>
      </w:r>
      <w:r w:rsidRPr="00ED4019">
        <w:rPr>
          <w:rFonts w:ascii="Times New Roman" w:hAnsi="Times New Roman"/>
          <w:lang w:eastAsia="ko-KR"/>
        </w:rPr>
        <w:t xml:space="preserve"> </w:t>
      </w:r>
      <w:del w:id="1255" w:author="제이펍 출판사" w:date="2021-03-14T20:32:00Z">
        <w:r w:rsidRPr="00ED4019" w:rsidDel="00EE4FE2">
          <w:rPr>
            <w:rFonts w:ascii="Times New Roman" w:hAnsi="Times New Roman" w:hint="eastAsia"/>
            <w:lang w:eastAsia="ko-KR"/>
          </w:rPr>
          <w:delText>읽어들</w:delText>
        </w:r>
      </w:del>
      <w:ins w:id="1256" w:author="제이펍 출판사" w:date="2021-03-14T20:32:00Z">
        <w:r w:rsidR="00EE4FE2">
          <w:rPr>
            <w:rFonts w:ascii="Times New Roman" w:hAnsi="Times New Roman" w:hint="eastAsia"/>
            <w:lang w:eastAsia="ko-KR"/>
          </w:rPr>
          <w:t>읽어</w:t>
        </w:r>
        <w:r w:rsidR="00EE4FE2">
          <w:rPr>
            <w:rFonts w:ascii="Times New Roman" w:hAnsi="Times New Roman" w:hint="eastAsia"/>
            <w:lang w:eastAsia="ko-KR"/>
          </w:rPr>
          <w:t xml:space="preserve"> </w:t>
        </w:r>
        <w:r w:rsidR="00EE4FE2">
          <w:rPr>
            <w:rFonts w:ascii="Times New Roman" w:hAnsi="Times New Roman" w:hint="eastAsia"/>
            <w:lang w:eastAsia="ko-KR"/>
          </w:rPr>
          <w:t>들</w:t>
        </w:r>
      </w:ins>
      <w:del w:id="1257" w:author="제이펍 출판사" w:date="2021-03-14T20:39:00Z">
        <w:r w:rsidRPr="00ED4019" w:rsidDel="001B4014">
          <w:rPr>
            <w:rFonts w:ascii="Times New Roman" w:hAnsi="Times New Roman" w:hint="eastAsia"/>
            <w:lang w:eastAsia="ko-KR"/>
          </w:rPr>
          <w:delText xml:space="preserve"> </w:delText>
        </w:r>
      </w:del>
      <w:r w:rsidRPr="00ED4019">
        <w:rPr>
          <w:rFonts w:ascii="Times New Roman" w:hAnsi="Times New Roman" w:hint="eastAsia"/>
          <w:lang w:eastAsia="ko-KR"/>
        </w:rPr>
        <w:t>일</w:t>
      </w:r>
      <w:ins w:id="1258" w:author="제이펍 출판사" w:date="2021-03-14T20:39:00Z">
        <w:r w:rsidR="001B4014">
          <w:rPr>
            <w:rFonts w:ascii="Times New Roman" w:hAnsi="Times New Roman" w:hint="eastAsia"/>
            <w:lang w:eastAsia="ko-KR"/>
          </w:rPr>
          <w:t xml:space="preserve"> </w:t>
        </w:r>
      </w:ins>
      <w:r w:rsidRPr="00ED4019">
        <w:rPr>
          <w:rFonts w:ascii="Times New Roman" w:hAnsi="Times New Roman" w:hint="eastAsia"/>
          <w:lang w:eastAsia="ko-KR"/>
        </w:rPr>
        <w:t>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있다</w:t>
      </w:r>
      <w:r w:rsidRPr="00ED4019">
        <w:rPr>
          <w:rFonts w:ascii="Times New Roman" w:hAnsi="Times New Roman"/>
          <w:lang w:eastAsia="ko-KR"/>
        </w:rPr>
        <w:t>.</w:t>
      </w:r>
    </w:p>
    <w:p w14:paraId="3F669420" w14:textId="77777777" w:rsidR="001B4014" w:rsidRPr="00ED4019" w:rsidRDefault="001B4014">
      <w:pPr>
        <w:pStyle w:val="a0"/>
        <w:jc w:val="both"/>
        <w:rPr>
          <w:rFonts w:ascii="Times New Roman" w:hAnsi="Times New Roman"/>
          <w:lang w:eastAsia="ko-KR"/>
        </w:rPr>
        <w:pPrChange w:id="1259" w:author="제이펍 출판사" w:date="2021-03-14T15:57:00Z">
          <w:pPr>
            <w:pStyle w:val="a0"/>
          </w:pPr>
        </w:pPrChange>
      </w:pPr>
    </w:p>
    <w:p w14:paraId="2602804C" w14:textId="77777777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1260" w:author="제이펍 출판사" w:date="2021-03-14T15:57:00Z">
          <w:pPr>
            <w:pStyle w:val="SourceCode"/>
          </w:pPr>
        </w:pPrChange>
      </w:pPr>
      <w:proofErr w:type="gramStart"/>
      <w:r w:rsidRPr="00ED4019">
        <w:rPr>
          <w:rStyle w:val="NormalTok"/>
          <w:rFonts w:ascii="Times New Roman" w:hAnsi="Times New Roman"/>
        </w:rPr>
        <w:t>employees</w:t>
      </w:r>
      <w:proofErr w:type="gramEnd"/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OtherTok"/>
          <w:rFonts w:ascii="Times New Roman" w:hAnsi="Times New Roman"/>
        </w:rPr>
        <w:t>&lt;-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unctionTok"/>
          <w:rFonts w:ascii="Times New Roman" w:hAnsi="Times New Roman"/>
        </w:rPr>
        <w:t>read.csv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StringTok"/>
          <w:rFonts w:ascii="Times New Roman" w:hAnsi="Times New Roman"/>
        </w:rPr>
        <w:t>'./</w:t>
      </w:r>
      <w:r w:rsidRPr="00ED4019">
        <w:rPr>
          <w:rStyle w:val="StringTok"/>
          <w:rFonts w:ascii="Times New Roman" w:hAnsi="Times New Roman"/>
        </w:rPr>
        <w:t>산업별</w:t>
      </w:r>
      <w:r w:rsidRPr="00ED4019">
        <w:rPr>
          <w:rStyle w:val="StringTok"/>
          <w:rFonts w:ascii="Times New Roman" w:hAnsi="Times New Roman"/>
        </w:rPr>
        <w:t>_</w:t>
      </w:r>
      <w:r w:rsidRPr="00ED4019">
        <w:rPr>
          <w:rStyle w:val="StringTok"/>
          <w:rFonts w:ascii="Times New Roman" w:hAnsi="Times New Roman"/>
        </w:rPr>
        <w:t>취업자</w:t>
      </w:r>
      <w:r w:rsidRPr="00ED4019">
        <w:rPr>
          <w:rStyle w:val="StringTok"/>
          <w:rFonts w:ascii="Times New Roman" w:hAnsi="Times New Roman"/>
        </w:rPr>
        <w:t>_20210206234505.csv'</w:t>
      </w:r>
      <w:r w:rsidRPr="00ED4019">
        <w:rPr>
          <w:rStyle w:val="NormalTok"/>
          <w:rFonts w:ascii="Times New Roman" w:hAnsi="Times New Roman"/>
        </w:rPr>
        <w:t xml:space="preserve">, </w:t>
      </w:r>
      <w:r w:rsidRPr="00ED4019">
        <w:rPr>
          <w:rStyle w:val="AttributeTok"/>
          <w:rFonts w:ascii="Times New Roman" w:hAnsi="Times New Roman"/>
        </w:rPr>
        <w:t>header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ConstantTok"/>
          <w:rFonts w:ascii="Times New Roman" w:hAnsi="Times New Roman"/>
        </w:rPr>
        <w:t>TRUE</w:t>
      </w:r>
      <w:r w:rsidRPr="00ED4019">
        <w:rPr>
          <w:rStyle w:val="NormalTok"/>
          <w:rFonts w:ascii="Times New Roman" w:hAnsi="Times New Roman"/>
        </w:rPr>
        <w:t xml:space="preserve">, </w:t>
      </w:r>
      <w:r w:rsidRPr="00ED4019">
        <w:rPr>
          <w:rStyle w:val="AttributeTok"/>
          <w:rFonts w:ascii="Times New Roman" w:hAnsi="Times New Roman"/>
        </w:rPr>
        <w:t>na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'-'</w:t>
      </w:r>
      <w:r w:rsidRPr="00ED4019">
        <w:rPr>
          <w:rStyle w:val="NormalTok"/>
          <w:rFonts w:ascii="Times New Roman" w:hAnsi="Times New Roman"/>
        </w:rPr>
        <w:t xml:space="preserve">, </w:t>
      </w:r>
      <w:r w:rsidRPr="00ED4019">
        <w:rPr>
          <w:rStyle w:val="AttributeTok"/>
          <w:rFonts w:ascii="Times New Roman" w:hAnsi="Times New Roman"/>
        </w:rPr>
        <w:t>strip.white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ConstantTok"/>
          <w:rFonts w:ascii="Times New Roman" w:hAnsi="Times New Roman"/>
        </w:rPr>
        <w:t>TRUE</w:t>
      </w:r>
      <w:r w:rsidRPr="00ED4019">
        <w:rPr>
          <w:rStyle w:val="NormalTok"/>
          <w:rFonts w:ascii="Times New Roman" w:hAnsi="Times New Roman"/>
        </w:rPr>
        <w:t xml:space="preserve">, </w:t>
      </w:r>
      <w:r w:rsidRPr="00ED4019">
        <w:rPr>
          <w:rStyle w:val="AttributeTok"/>
          <w:rFonts w:ascii="Times New Roman" w:hAnsi="Times New Roman"/>
        </w:rPr>
        <w:t>stringsAsFactors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ConstantTok"/>
          <w:rFonts w:ascii="Times New Roman" w:hAnsi="Times New Roman"/>
        </w:rPr>
        <w:t>TRUE</w:t>
      </w:r>
      <w:r w:rsidRPr="00ED4019">
        <w:rPr>
          <w:rStyle w:val="NormalTok"/>
          <w:rFonts w:ascii="Times New Roman" w:hAnsi="Times New Roman"/>
        </w:rPr>
        <w:t>)</w:t>
      </w:r>
      <w:r w:rsidRPr="00ED4019">
        <w:rPr>
          <w:rFonts w:ascii="Times New Roman" w:hAnsi="Times New Roman"/>
        </w:rPr>
        <w:br/>
      </w:r>
      <w:r w:rsidRPr="00ED4019">
        <w:rPr>
          <w:rStyle w:val="FunctionTok"/>
          <w:rFonts w:ascii="Times New Roman" w:hAnsi="Times New Roman"/>
        </w:rPr>
        <w:t>colnames</w:t>
      </w:r>
      <w:r w:rsidRPr="00ED4019">
        <w:rPr>
          <w:rStyle w:val="NormalTok"/>
          <w:rFonts w:ascii="Times New Roman" w:hAnsi="Times New Roman"/>
        </w:rPr>
        <w:t xml:space="preserve">(employees) </w:t>
      </w:r>
      <w:r w:rsidRPr="00ED4019">
        <w:rPr>
          <w:rStyle w:val="OtherTok"/>
          <w:rFonts w:ascii="Times New Roman" w:hAnsi="Times New Roman"/>
        </w:rPr>
        <w:t>&lt;-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unctionTok"/>
          <w:rFonts w:ascii="Times New Roman" w:hAnsi="Times New Roman"/>
        </w:rPr>
        <w:t>c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StringTok"/>
          <w:rFonts w:ascii="Times New Roman" w:hAnsi="Times New Roman"/>
        </w:rPr>
        <w:t>'time'</w:t>
      </w:r>
      <w:r w:rsidRPr="00ED4019">
        <w:rPr>
          <w:rStyle w:val="NormalTok"/>
          <w:rFonts w:ascii="Times New Roman" w:hAnsi="Times New Roman"/>
        </w:rPr>
        <w:t xml:space="preserve">, </w:t>
      </w:r>
      <w:r w:rsidRPr="00ED4019">
        <w:rPr>
          <w:rStyle w:val="StringTok"/>
          <w:rFonts w:ascii="Times New Roman" w:hAnsi="Times New Roman"/>
        </w:rPr>
        <w:t>'total'</w:t>
      </w:r>
      <w:r w:rsidRPr="00ED4019">
        <w:rPr>
          <w:rStyle w:val="NormalTok"/>
          <w:rFonts w:ascii="Times New Roman" w:hAnsi="Times New Roman"/>
        </w:rPr>
        <w:t xml:space="preserve">, </w:t>
      </w:r>
      <w:r w:rsidRPr="00ED4019">
        <w:rPr>
          <w:rStyle w:val="StringTok"/>
          <w:rFonts w:ascii="Times New Roman" w:hAnsi="Times New Roman"/>
        </w:rPr>
        <w:t>'employees.edu'</w:t>
      </w:r>
      <w:r w:rsidRPr="00ED4019">
        <w:rPr>
          <w:rStyle w:val="NormalTok"/>
          <w:rFonts w:ascii="Times New Roman" w:hAnsi="Times New Roman"/>
        </w:rPr>
        <w:t>)</w:t>
      </w:r>
    </w:p>
    <w:p w14:paraId="4900B1AF" w14:textId="5AA35D28" w:rsidR="00FD7B2A" w:rsidRDefault="00FD7B2A">
      <w:pPr>
        <w:pStyle w:val="comment"/>
        <w:ind w:left="482"/>
        <w:jc w:val="both"/>
        <w:rPr>
          <w:lang w:eastAsia="ko-KR"/>
        </w:rPr>
        <w:pPrChange w:id="1261" w:author="제이펍 출판사" w:date="2021-03-14T15:57:00Z">
          <w:pPr>
            <w:pStyle w:val="comment"/>
            <w:ind w:left="482"/>
          </w:pPr>
        </w:pPrChange>
      </w:pPr>
      <w:del w:id="1262" w:author="제이펍 출판사" w:date="2021-03-14T20:41:00Z">
        <w:r w:rsidDel="001B4014">
          <w:rPr>
            <w:lang w:eastAsia="ko-KR"/>
          </w:rPr>
          <w:delText>코드설명</w:delText>
        </w:r>
      </w:del>
      <w:ins w:id="1263" w:author="제이펍 출판사" w:date="2021-03-14T20:41:00Z">
        <w:r w:rsidR="001B4014">
          <w:rPr>
            <w:lang w:eastAsia="ko-KR"/>
          </w:rPr>
          <w:t>코드 설명</w:t>
        </w:r>
      </w:ins>
    </w:p>
    <w:p w14:paraId="3AAD6AC1" w14:textId="10FE3E08" w:rsidR="00FD7B2A" w:rsidRDefault="00FD7B2A">
      <w:pPr>
        <w:pStyle w:val="comment"/>
        <w:numPr>
          <w:ilvl w:val="0"/>
          <w:numId w:val="4"/>
        </w:numPr>
        <w:jc w:val="both"/>
        <w:rPr>
          <w:lang w:eastAsia="ko-KR"/>
        </w:rPr>
        <w:pPrChange w:id="1264" w:author="제이펍 출판사" w:date="2021-03-14T15:57:00Z">
          <w:pPr>
            <w:pStyle w:val="comment"/>
            <w:numPr>
              <w:numId w:val="4"/>
            </w:numPr>
            <w:ind w:left="842" w:hanging="360"/>
          </w:pPr>
        </w:pPrChange>
      </w:pPr>
      <w:r w:rsidRPr="00ED4019">
        <w:rPr>
          <w:rStyle w:val="VerbatimChar"/>
          <w:rFonts w:ascii="Times New Roman" w:hAnsi="Times New Roman"/>
          <w:lang w:eastAsia="ko-KR"/>
        </w:rPr>
        <w:t>read.csv()</w:t>
      </w:r>
      <w:r>
        <w:rPr>
          <w:lang w:eastAsia="ko-KR"/>
        </w:rPr>
        <w:t>를 사용하여 csv 파일의 데이터를 읽어오는데</w:t>
      </w:r>
      <w:ins w:id="1265" w:author="제이펍 출판사" w:date="2021-03-14T20:40:00Z">
        <w:r w:rsidR="001B4014">
          <w:rPr>
            <w:rFonts w:hint="eastAsia"/>
            <w:lang w:eastAsia="ko-KR"/>
          </w:rPr>
          <w:t>,</w:t>
        </w:r>
      </w:ins>
      <w:r>
        <w:rPr>
          <w:lang w:eastAsia="ko-KR"/>
        </w:rPr>
        <w:t xml:space="preserve"> csv 파일의 첫</w:t>
      </w:r>
      <w:ins w:id="1266" w:author="제이펍 출판사" w:date="2021-03-14T20:40:00Z">
        <w:r w:rsidR="001B4014">
          <w:rPr>
            <w:rFonts w:hint="eastAsia"/>
            <w:lang w:eastAsia="ko-KR"/>
          </w:rPr>
          <w:t xml:space="preserve"> </w:t>
        </w:r>
      </w:ins>
      <w:r>
        <w:rPr>
          <w:lang w:eastAsia="ko-KR"/>
        </w:rPr>
        <w:t>줄은 헤더</w:t>
      </w:r>
      <w:ins w:id="1267" w:author="제이펍 출판사" w:date="2021-03-14T20:40:00Z">
        <w:r w:rsidR="001B4014">
          <w:rPr>
            <w:rFonts w:hint="eastAsia"/>
            <w:lang w:eastAsia="ko-KR"/>
          </w:rPr>
          <w:t xml:space="preserve"> </w:t>
        </w:r>
      </w:ins>
      <w:r>
        <w:rPr>
          <w:lang w:eastAsia="ko-KR"/>
        </w:rPr>
        <w:t>줄로 설정(</w:t>
      </w:r>
      <w:r w:rsidRPr="00ED4019">
        <w:rPr>
          <w:rStyle w:val="VerbatimChar"/>
          <w:rFonts w:ascii="Times New Roman" w:hAnsi="Times New Roman"/>
          <w:lang w:eastAsia="ko-KR"/>
        </w:rPr>
        <w:t>header = TRUE</w:t>
      </w:r>
      <w:r>
        <w:rPr>
          <w:lang w:eastAsia="ko-KR"/>
        </w:rPr>
        <w:t>)</w:t>
      </w:r>
      <w:proofErr w:type="gramStart"/>
      <w:r>
        <w:rPr>
          <w:lang w:eastAsia="ko-KR"/>
        </w:rPr>
        <w:t>, ’</w:t>
      </w:r>
      <w:proofErr w:type="gramEnd"/>
      <w:r>
        <w:rPr>
          <w:lang w:eastAsia="ko-KR"/>
        </w:rPr>
        <w:t>-’로 기록된 데이터는 NA로 설정(</w:t>
      </w:r>
      <w:r w:rsidRPr="00ED4019">
        <w:rPr>
          <w:rStyle w:val="VerbatimChar"/>
          <w:rFonts w:ascii="Times New Roman" w:hAnsi="Times New Roman"/>
          <w:lang w:eastAsia="ko-KR"/>
        </w:rPr>
        <w:t>na = '-'</w:t>
      </w:r>
      <w:r>
        <w:rPr>
          <w:lang w:eastAsia="ko-KR"/>
        </w:rPr>
        <w:t>), 빈칸은 제거(</w:t>
      </w:r>
      <w:r w:rsidRPr="00ED4019">
        <w:rPr>
          <w:rStyle w:val="VerbatimChar"/>
          <w:rFonts w:ascii="Times New Roman" w:hAnsi="Times New Roman"/>
          <w:lang w:eastAsia="ko-KR"/>
        </w:rPr>
        <w:t>strip.white = TRUE</w:t>
      </w:r>
      <w:r>
        <w:rPr>
          <w:lang w:eastAsia="ko-KR"/>
        </w:rPr>
        <w:t>), 문자열은 factor로 설정(</w:t>
      </w:r>
      <w:r w:rsidRPr="00ED4019">
        <w:rPr>
          <w:rStyle w:val="VerbatimChar"/>
          <w:rFonts w:ascii="Times New Roman" w:hAnsi="Times New Roman"/>
          <w:lang w:eastAsia="ko-KR"/>
        </w:rPr>
        <w:t>stringsAsFactors = TRUE</w:t>
      </w:r>
      <w:r>
        <w:rPr>
          <w:lang w:eastAsia="ko-KR"/>
        </w:rPr>
        <w:t>)</w:t>
      </w:r>
    </w:p>
    <w:p w14:paraId="29E54256" w14:textId="035B6757" w:rsidR="00FD7B2A" w:rsidRDefault="00FD7B2A">
      <w:pPr>
        <w:pStyle w:val="comment"/>
        <w:numPr>
          <w:ilvl w:val="0"/>
          <w:numId w:val="4"/>
        </w:numPr>
        <w:jc w:val="both"/>
        <w:pPrChange w:id="1268" w:author="제이펍 출판사" w:date="2021-03-14T15:57:00Z">
          <w:pPr>
            <w:pStyle w:val="comment"/>
            <w:numPr>
              <w:numId w:val="4"/>
            </w:numPr>
            <w:ind w:left="842" w:hanging="360"/>
          </w:pPr>
        </w:pPrChange>
      </w:pPr>
      <w:del w:id="1269" w:author="제이펍 출판사" w:date="2021-03-14T20:19:00Z">
        <w:r w:rsidDel="00766301">
          <w:delText>컬럼</w:delText>
        </w:r>
      </w:del>
      <w:ins w:id="1270" w:author="제이펍 출판사" w:date="2021-03-14T20:19:00Z">
        <w:r w:rsidR="00766301">
          <w:t>칼럼</w:t>
        </w:r>
      </w:ins>
      <w:r>
        <w:t>명을 time, total, employees.edu</w:t>
      </w:r>
      <w:del w:id="1271" w:author="제이펍 출판사" w:date="2021-03-14T18:30:00Z">
        <w:r w:rsidDel="002A2B40">
          <w:delText xml:space="preserve"> 로 </w:delText>
        </w:r>
      </w:del>
      <w:ins w:id="1272" w:author="제이펍 출판사" w:date="2021-03-14T18:30:00Z">
        <w:r w:rsidR="002A2B40">
          <w:t xml:space="preserve">로 </w:t>
        </w:r>
      </w:ins>
      <w:r>
        <w:t>설정</w:t>
      </w:r>
    </w:p>
    <w:p w14:paraId="69411C8B" w14:textId="77777777" w:rsidR="001B4014" w:rsidRDefault="001B4014" w:rsidP="00BF7861">
      <w:pPr>
        <w:jc w:val="both"/>
        <w:rPr>
          <w:ins w:id="1273" w:author="제이펍 출판사" w:date="2021-03-14T20:40:00Z"/>
          <w:rFonts w:ascii="Times New Roman" w:hAnsi="Times New Roman"/>
          <w:lang w:eastAsia="ko-KR"/>
        </w:rPr>
      </w:pPr>
    </w:p>
    <w:p w14:paraId="5B2E9703" w14:textId="56F299E8" w:rsidR="00FD7B2A" w:rsidRDefault="00FD7B2A" w:rsidP="00BF7861">
      <w:pPr>
        <w:jc w:val="both"/>
        <w:rPr>
          <w:ins w:id="1274" w:author="제이펍 출판사" w:date="2021-03-14T20:40:00Z"/>
          <w:rFonts w:ascii="Times New Roman" w:hAnsi="Times New Roman"/>
          <w:lang w:eastAsia="ko-KR"/>
        </w:rPr>
      </w:pPr>
      <w:r w:rsidRPr="00ED4019">
        <w:rPr>
          <w:rFonts w:ascii="Times New Roman" w:hAnsi="Times New Roman" w:hint="eastAsia"/>
          <w:lang w:eastAsia="ko-KR"/>
        </w:rPr>
        <w:t>읽어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들인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데이터가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저장된</w:t>
      </w:r>
      <w:r w:rsidRPr="00ED4019">
        <w:rPr>
          <w:rFonts w:ascii="Times New Roman" w:hAnsi="Times New Roman"/>
          <w:lang w:eastAsia="ko-KR"/>
        </w:rPr>
        <w:t xml:space="preserve"> employees </w:t>
      </w:r>
      <w:del w:id="1275" w:author="제이펍 출판사" w:date="2021-03-14T20:35:00Z">
        <w:r w:rsidRPr="00ED4019" w:rsidDel="00EE4FE2">
          <w:rPr>
            <w:rFonts w:ascii="Times New Roman" w:hAnsi="Times New Roman"/>
            <w:lang w:eastAsia="ko-KR"/>
          </w:rPr>
          <w:delText>데이터프레</w:delText>
        </w:r>
      </w:del>
      <w:ins w:id="1276" w:author="제이펍 출판사" w:date="2021-03-14T20:35:00Z">
        <w:r w:rsidR="00EE4FE2">
          <w:rPr>
            <w:rFonts w:ascii="Times New Roman" w:hAnsi="Times New Roman"/>
            <w:lang w:eastAsia="ko-KR"/>
          </w:rPr>
          <w:t>데이터</w:t>
        </w:r>
        <w:r w:rsidR="00EE4FE2">
          <w:rPr>
            <w:rFonts w:ascii="Times New Roman" w:hAnsi="Times New Roman"/>
            <w:lang w:eastAsia="ko-KR"/>
          </w:rPr>
          <w:t xml:space="preserve"> </w:t>
        </w:r>
        <w:r w:rsidR="00EE4FE2">
          <w:rPr>
            <w:rFonts w:ascii="Times New Roman" w:hAnsi="Times New Roman"/>
            <w:lang w:eastAsia="ko-KR"/>
          </w:rPr>
          <w:t>프레</w:t>
        </w:r>
      </w:ins>
      <w:r w:rsidRPr="00ED4019">
        <w:rPr>
          <w:rFonts w:ascii="Times New Roman" w:hAnsi="Times New Roman"/>
          <w:lang w:eastAsia="ko-KR"/>
        </w:rPr>
        <w:t>임에는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시계열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객체에서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사용할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있는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시간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인덱스</w:t>
      </w:r>
      <w:r w:rsidRPr="00ED4019">
        <w:rPr>
          <w:rFonts w:ascii="Times New Roman" w:hAnsi="Times New Roman"/>
          <w:lang w:eastAsia="ko-KR"/>
        </w:rPr>
        <w:t xml:space="preserve"> </w:t>
      </w:r>
      <w:del w:id="1277" w:author="제이펍 출판사" w:date="2021-03-14T20:19:00Z">
        <w:r w:rsidRPr="00ED4019" w:rsidDel="00766301">
          <w:rPr>
            <w:rFonts w:ascii="Times New Roman" w:hAnsi="Times New Roman"/>
            <w:lang w:eastAsia="ko-KR"/>
          </w:rPr>
          <w:delText>컬럼</w:delText>
        </w:r>
      </w:del>
      <w:ins w:id="1278" w:author="제이펍 출판사" w:date="2021-03-14T20:19:00Z">
        <w:r w:rsidR="00766301">
          <w:rPr>
            <w:rFonts w:ascii="Times New Roman" w:hAnsi="Times New Roman"/>
            <w:lang w:eastAsia="ko-KR"/>
          </w:rPr>
          <w:t>칼럼</w:t>
        </w:r>
      </w:ins>
      <w:r w:rsidRPr="00ED4019">
        <w:rPr>
          <w:rFonts w:ascii="Times New Roman" w:hAnsi="Times New Roman"/>
          <w:lang w:eastAsia="ko-KR"/>
        </w:rPr>
        <w:t>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없다</w:t>
      </w:r>
      <w:r w:rsidRPr="00ED4019">
        <w:rPr>
          <w:rFonts w:ascii="Times New Roman" w:hAnsi="Times New Roman"/>
          <w:lang w:eastAsia="ko-KR"/>
        </w:rPr>
        <w:t xml:space="preserve">. </w:t>
      </w:r>
      <w:r w:rsidRPr="00ED4019">
        <w:rPr>
          <w:rFonts w:ascii="Times New Roman" w:hAnsi="Times New Roman"/>
          <w:lang w:eastAsia="ko-KR"/>
        </w:rPr>
        <w:t>따라서</w:t>
      </w:r>
      <w:r w:rsidRPr="00ED4019">
        <w:rPr>
          <w:rFonts w:ascii="Times New Roman" w:hAnsi="Times New Roman"/>
          <w:lang w:eastAsia="ko-KR"/>
        </w:rPr>
        <w:t xml:space="preserve"> time </w:t>
      </w:r>
      <w:del w:id="1279" w:author="제이펍 출판사" w:date="2021-03-14T20:19:00Z">
        <w:r w:rsidRPr="00ED4019" w:rsidDel="00766301">
          <w:rPr>
            <w:rFonts w:ascii="Times New Roman" w:hAnsi="Times New Roman"/>
            <w:lang w:eastAsia="ko-KR"/>
          </w:rPr>
          <w:delText>컬럼</w:delText>
        </w:r>
      </w:del>
      <w:ins w:id="1280" w:author="제이펍 출판사" w:date="2021-03-14T20:19:00Z">
        <w:r w:rsidR="00766301">
          <w:rPr>
            <w:rFonts w:ascii="Times New Roman" w:hAnsi="Times New Roman"/>
            <w:lang w:eastAsia="ko-KR"/>
          </w:rPr>
          <w:t>칼럼</w:t>
        </w:r>
      </w:ins>
      <w:r w:rsidRPr="00ED4019">
        <w:rPr>
          <w:rFonts w:ascii="Times New Roman" w:hAnsi="Times New Roman"/>
          <w:lang w:eastAsia="ko-KR"/>
        </w:rPr>
        <w:t>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Style w:val="VerbatimChar"/>
          <w:rFonts w:ascii="Times New Roman" w:hAnsi="Times New Roman"/>
          <w:lang w:eastAsia="ko-KR"/>
        </w:rPr>
        <w:t>date</w:t>
      </w:r>
      <w:ins w:id="1281" w:author="제이펍 출판사" w:date="2021-03-14T20:40:00Z">
        <w:r w:rsidR="001B4014">
          <w:rPr>
            <w:rStyle w:val="VerbatimChar"/>
            <w:rFonts w:ascii="Times New Roman" w:hAnsi="Times New Roman"/>
            <w:lang w:eastAsia="ko-KR"/>
          </w:rPr>
          <w:t xml:space="preserve"> </w:t>
        </w:r>
      </w:ins>
      <w:r w:rsidRPr="00ED4019">
        <w:rPr>
          <w:rFonts w:ascii="Times New Roman" w:hAnsi="Times New Roman"/>
          <w:lang w:eastAsia="ko-KR"/>
        </w:rPr>
        <w:t>클래스로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바꿔준다</w:t>
      </w:r>
      <w:r w:rsidRPr="00ED4019">
        <w:rPr>
          <w:rFonts w:ascii="Times New Roman" w:hAnsi="Times New Roman"/>
          <w:lang w:eastAsia="ko-KR"/>
        </w:rPr>
        <w:t>.</w:t>
      </w:r>
    </w:p>
    <w:p w14:paraId="1133F890" w14:textId="77777777" w:rsidR="001B4014" w:rsidRPr="00ED4019" w:rsidRDefault="001B4014">
      <w:pPr>
        <w:jc w:val="both"/>
        <w:rPr>
          <w:rFonts w:ascii="Times New Roman" w:hAnsi="Times New Roman"/>
          <w:lang w:eastAsia="ko-KR"/>
        </w:rPr>
        <w:pPrChange w:id="1282" w:author="제이펍 출판사" w:date="2021-03-14T15:57:00Z">
          <w:pPr/>
        </w:pPrChange>
      </w:pPr>
    </w:p>
    <w:p w14:paraId="256429A7" w14:textId="77777777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1283" w:author="제이펍 출판사" w:date="2021-03-14T15:57:00Z">
          <w:pPr>
            <w:pStyle w:val="SourceCode"/>
          </w:pPr>
        </w:pPrChange>
      </w:pPr>
      <w:proofErr w:type="gramStart"/>
      <w:r w:rsidRPr="00ED4019">
        <w:rPr>
          <w:rStyle w:val="NormalTok"/>
          <w:rFonts w:ascii="Times New Roman" w:hAnsi="Times New Roman"/>
        </w:rPr>
        <w:t>employees</w:t>
      </w:r>
      <w:r w:rsidRPr="00ED4019">
        <w:rPr>
          <w:rStyle w:val="SpecialCharTok"/>
          <w:rFonts w:ascii="Times New Roman" w:hAnsi="Times New Roman"/>
        </w:rPr>
        <w:t>$</w:t>
      </w:r>
      <w:proofErr w:type="gramEnd"/>
      <w:r w:rsidRPr="00ED4019">
        <w:rPr>
          <w:rStyle w:val="NormalTok"/>
          <w:rFonts w:ascii="Times New Roman" w:hAnsi="Times New Roman"/>
        </w:rPr>
        <w:t xml:space="preserve">time </w:t>
      </w:r>
      <w:r w:rsidRPr="00ED4019">
        <w:rPr>
          <w:rStyle w:val="OtherTok"/>
          <w:rFonts w:ascii="Times New Roman" w:hAnsi="Times New Roman"/>
        </w:rPr>
        <w:t>&lt;-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unctionTok"/>
          <w:rFonts w:ascii="Times New Roman" w:hAnsi="Times New Roman"/>
        </w:rPr>
        <w:t>as.Date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FunctionTok"/>
          <w:rFonts w:ascii="Times New Roman" w:hAnsi="Times New Roman"/>
        </w:rPr>
        <w:t>paste0</w:t>
      </w:r>
      <w:r w:rsidRPr="00ED4019">
        <w:rPr>
          <w:rStyle w:val="NormalTok"/>
          <w:rFonts w:ascii="Times New Roman" w:hAnsi="Times New Roman"/>
        </w:rPr>
        <w:t>(employees</w:t>
      </w:r>
      <w:r w:rsidRPr="00ED4019">
        <w:rPr>
          <w:rStyle w:val="SpecialCharTok"/>
          <w:rFonts w:ascii="Times New Roman" w:hAnsi="Times New Roman"/>
        </w:rPr>
        <w:t>$</w:t>
      </w:r>
      <w:r w:rsidRPr="00ED4019">
        <w:rPr>
          <w:rStyle w:val="NormalTok"/>
          <w:rFonts w:ascii="Times New Roman" w:hAnsi="Times New Roman"/>
        </w:rPr>
        <w:t xml:space="preserve">time, </w:t>
      </w:r>
      <w:r w:rsidRPr="00ED4019">
        <w:rPr>
          <w:rStyle w:val="StringTok"/>
          <w:rFonts w:ascii="Times New Roman" w:hAnsi="Times New Roman"/>
        </w:rPr>
        <w:t>'. 01'</w:t>
      </w:r>
      <w:r w:rsidRPr="00ED4019">
        <w:rPr>
          <w:rStyle w:val="NormalTok"/>
          <w:rFonts w:ascii="Times New Roman" w:hAnsi="Times New Roman"/>
        </w:rPr>
        <w:t xml:space="preserve">), </w:t>
      </w:r>
      <w:r w:rsidRPr="00ED4019">
        <w:rPr>
          <w:rStyle w:val="AttributeTok"/>
          <w:rFonts w:ascii="Times New Roman" w:hAnsi="Times New Roman"/>
        </w:rPr>
        <w:t>format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'%Y. %m. %d'</w:t>
      </w:r>
      <w:r w:rsidRPr="00ED4019">
        <w:rPr>
          <w:rStyle w:val="NormalTok"/>
          <w:rFonts w:ascii="Times New Roman" w:hAnsi="Times New Roman"/>
        </w:rPr>
        <w:t>)</w:t>
      </w:r>
    </w:p>
    <w:p w14:paraId="0E9EC429" w14:textId="4839A5B7" w:rsidR="00FD7B2A" w:rsidRDefault="00FD7B2A">
      <w:pPr>
        <w:pStyle w:val="comment"/>
        <w:ind w:left="482"/>
        <w:jc w:val="both"/>
        <w:pPrChange w:id="1284" w:author="제이펍 출판사" w:date="2021-03-14T15:57:00Z">
          <w:pPr>
            <w:pStyle w:val="comment"/>
            <w:ind w:left="482"/>
          </w:pPr>
        </w:pPrChange>
      </w:pPr>
      <w:del w:id="1285" w:author="제이펍 출판사" w:date="2021-03-14T20:41:00Z">
        <w:r w:rsidDel="001B4014">
          <w:delText>코드설명</w:delText>
        </w:r>
      </w:del>
      <w:ins w:id="1286" w:author="제이펍 출판사" w:date="2021-03-14T20:41:00Z">
        <w:r w:rsidR="001B4014">
          <w:t>코드 설명</w:t>
        </w:r>
      </w:ins>
    </w:p>
    <w:p w14:paraId="7BD82039" w14:textId="540C611F" w:rsidR="00FD7B2A" w:rsidRDefault="00FD7B2A">
      <w:pPr>
        <w:pStyle w:val="comment"/>
        <w:numPr>
          <w:ilvl w:val="0"/>
          <w:numId w:val="4"/>
        </w:numPr>
        <w:jc w:val="both"/>
        <w:rPr>
          <w:lang w:eastAsia="ko-KR"/>
        </w:rPr>
        <w:pPrChange w:id="1287" w:author="제이펍 출판사" w:date="2021-03-14T15:57:00Z">
          <w:pPr>
            <w:pStyle w:val="comment"/>
            <w:numPr>
              <w:numId w:val="4"/>
            </w:numPr>
            <w:ind w:left="842" w:hanging="360"/>
          </w:pPr>
        </w:pPrChange>
      </w:pPr>
      <w:r>
        <w:rPr>
          <w:lang w:eastAsia="ko-KR"/>
        </w:rPr>
        <w:t xml:space="preserve">employees$time </w:t>
      </w:r>
      <w:del w:id="1288" w:author="제이펍 출판사" w:date="2021-03-14T20:19:00Z">
        <w:r w:rsidDel="00766301">
          <w:rPr>
            <w:lang w:eastAsia="ko-KR"/>
          </w:rPr>
          <w:delText>컬럼</w:delText>
        </w:r>
      </w:del>
      <w:ins w:id="1289" w:author="제이펍 출판사" w:date="2021-03-14T20:19:00Z">
        <w:r w:rsidR="00766301">
          <w:rPr>
            <w:lang w:eastAsia="ko-KR"/>
          </w:rPr>
          <w:t>칼럼</w:t>
        </w:r>
      </w:ins>
      <w:r>
        <w:rPr>
          <w:lang w:eastAsia="ko-KR"/>
        </w:rPr>
        <w:t>에 저장된 데이터 형태는 ‘연도네자리. 월두자리’의 형태로 되</w:t>
      </w:r>
      <w:del w:id="1290" w:author="제이펍 출판사" w:date="2021-03-14T20:41:00Z">
        <w:r w:rsidDel="001B4014">
          <w:rPr>
            <w:lang w:eastAsia="ko-KR"/>
          </w:rPr>
          <w:delText>어있</w:delText>
        </w:r>
      </w:del>
      <w:ins w:id="1291" w:author="제이펍 출판사" w:date="2021-03-14T20:41:00Z">
        <w:r w:rsidR="001B4014">
          <w:rPr>
            <w:lang w:eastAsia="ko-KR"/>
          </w:rPr>
          <w:t>어 있</w:t>
        </w:r>
      </w:ins>
      <w:r>
        <w:rPr>
          <w:lang w:eastAsia="ko-KR"/>
        </w:rPr>
        <w:t xml:space="preserve">기 때문에 </w:t>
      </w:r>
      <w:proofErr w:type="gramStart"/>
      <w:r>
        <w:rPr>
          <w:lang w:eastAsia="ko-KR"/>
        </w:rPr>
        <w:t>우선 ’연도네자리</w:t>
      </w:r>
      <w:proofErr w:type="gramEnd"/>
      <w:r>
        <w:rPr>
          <w:lang w:eastAsia="ko-KR"/>
        </w:rPr>
        <w:t xml:space="preserve">. 월두자리. 일두자리’로 맞추기 위해 </w:t>
      </w:r>
      <w:r w:rsidRPr="00ED4019">
        <w:rPr>
          <w:rStyle w:val="VerbatimChar"/>
          <w:rFonts w:ascii="Times New Roman" w:hAnsi="Times New Roman"/>
          <w:lang w:eastAsia="ko-KR"/>
        </w:rPr>
        <w:t>paste0()</w:t>
      </w:r>
      <w:r>
        <w:rPr>
          <w:lang w:eastAsia="ko-KR"/>
        </w:rPr>
        <w:t>를 사용하여’. 01’을 붙여줌</w:t>
      </w:r>
    </w:p>
    <w:p w14:paraId="2D5927EA" w14:textId="7D44E184" w:rsidR="00FD7B2A" w:rsidRDefault="00FD7B2A">
      <w:pPr>
        <w:pStyle w:val="comment"/>
        <w:numPr>
          <w:ilvl w:val="0"/>
          <w:numId w:val="4"/>
        </w:numPr>
        <w:jc w:val="both"/>
        <w:rPr>
          <w:lang w:eastAsia="ko-KR"/>
        </w:rPr>
        <w:pPrChange w:id="1292" w:author="제이펍 출판사" w:date="2021-03-14T15:57:00Z">
          <w:pPr>
            <w:pStyle w:val="comment"/>
            <w:numPr>
              <w:numId w:val="4"/>
            </w:numPr>
            <w:ind w:left="842" w:hanging="360"/>
          </w:pPr>
        </w:pPrChange>
      </w:pPr>
      <w:r>
        <w:rPr>
          <w:lang w:eastAsia="ko-KR"/>
        </w:rPr>
        <w:t xml:space="preserve">생성된 문자열을 date 클래스로 바꾸기 위해 </w:t>
      </w:r>
      <w:proofErr w:type="gramStart"/>
      <w:r w:rsidRPr="00ED4019">
        <w:rPr>
          <w:rStyle w:val="VerbatimChar"/>
          <w:rFonts w:ascii="Times New Roman" w:hAnsi="Times New Roman"/>
          <w:lang w:eastAsia="ko-KR"/>
        </w:rPr>
        <w:t>as.Date</w:t>
      </w:r>
      <w:proofErr w:type="gramEnd"/>
      <w:r w:rsidRPr="00ED4019">
        <w:rPr>
          <w:rStyle w:val="VerbatimChar"/>
          <w:rFonts w:ascii="Times New Roman" w:hAnsi="Times New Roman"/>
          <w:lang w:eastAsia="ko-KR"/>
        </w:rPr>
        <w:t>()</w:t>
      </w:r>
      <w:r>
        <w:rPr>
          <w:lang w:eastAsia="ko-KR"/>
        </w:rPr>
        <w:t>를 사용하는데</w:t>
      </w:r>
      <w:ins w:id="1293" w:author="제이펍 출판사" w:date="2021-03-14T20:42:00Z">
        <w:r w:rsidR="001B4014">
          <w:rPr>
            <w:rFonts w:hint="eastAsia"/>
            <w:lang w:eastAsia="ko-KR"/>
          </w:rPr>
          <w:t>,</w:t>
        </w:r>
      </w:ins>
      <w:r>
        <w:rPr>
          <w:lang w:eastAsia="ko-KR"/>
        </w:rPr>
        <w:t xml:space="preserve"> 문자열 형태가 </w:t>
      </w:r>
      <w:r w:rsidRPr="00ED4019">
        <w:rPr>
          <w:rStyle w:val="VerbatimChar"/>
          <w:rFonts w:ascii="Times New Roman" w:hAnsi="Times New Roman"/>
          <w:lang w:eastAsia="ko-KR"/>
        </w:rPr>
        <w:t>date</w:t>
      </w:r>
      <w:r>
        <w:rPr>
          <w:lang w:eastAsia="ko-KR"/>
        </w:rPr>
        <w:t xml:space="preserve"> 클래스의 기본</w:t>
      </w:r>
      <w:ins w:id="1294" w:author="제이펍 출판사" w:date="2021-03-14T20:42:00Z">
        <w:r w:rsidR="001B4014">
          <w:rPr>
            <w:rFonts w:hint="eastAsia"/>
            <w:lang w:eastAsia="ko-KR"/>
          </w:rPr>
          <w:t xml:space="preserve"> </w:t>
        </w:r>
      </w:ins>
      <w:r>
        <w:rPr>
          <w:lang w:eastAsia="ko-KR"/>
        </w:rPr>
        <w:t xml:space="preserve">형태가 아니기 때문에 R이 </w:t>
      </w:r>
      <w:del w:id="1295" w:author="제이펍 출판사" w:date="2021-03-14T20:42:00Z">
        <w:r w:rsidDel="001B4014">
          <w:rPr>
            <w:rFonts w:hint="eastAsia"/>
            <w:lang w:eastAsia="ko-KR"/>
          </w:rPr>
          <w:delText>년</w:delText>
        </w:r>
      </w:del>
      <w:ins w:id="1296" w:author="제이펍 출판사" w:date="2021-03-14T20:42:00Z">
        <w:r w:rsidR="001B4014">
          <w:rPr>
            <w:rFonts w:hint="eastAsia"/>
            <w:lang w:eastAsia="ko-KR"/>
          </w:rPr>
          <w:t>연</w:t>
        </w:r>
      </w:ins>
      <w:ins w:id="1297" w:author="user" w:date="2021-03-19T09:06:00Z">
        <w:r w:rsidR="00FB5661">
          <w:rPr>
            <w:rFonts w:hint="eastAsia"/>
            <w:lang w:eastAsia="ko-KR"/>
          </w:rPr>
          <w:t xml:space="preserve">, </w:t>
        </w:r>
      </w:ins>
      <w:r>
        <w:rPr>
          <w:lang w:eastAsia="ko-KR"/>
        </w:rPr>
        <w:t>월</w:t>
      </w:r>
      <w:ins w:id="1298" w:author="user" w:date="2021-03-19T09:06:00Z">
        <w:r w:rsidR="00FB5661">
          <w:rPr>
            <w:rFonts w:hint="eastAsia"/>
            <w:lang w:eastAsia="ko-KR"/>
          </w:rPr>
          <w:t xml:space="preserve">, </w:t>
        </w:r>
      </w:ins>
      <w:r>
        <w:rPr>
          <w:lang w:eastAsia="ko-KR"/>
        </w:rPr>
        <w:t xml:space="preserve">일을 제대로 읽을 수 있도록 </w:t>
      </w:r>
      <w:r w:rsidRPr="00ED4019">
        <w:rPr>
          <w:rStyle w:val="VerbatimChar"/>
          <w:rFonts w:ascii="Times New Roman" w:hAnsi="Times New Roman"/>
          <w:lang w:eastAsia="ko-KR"/>
        </w:rPr>
        <w:t>format</w:t>
      </w:r>
      <w:r>
        <w:rPr>
          <w:lang w:eastAsia="ko-KR"/>
        </w:rPr>
        <w:t xml:space="preserve"> 매개변수를 사용하여 문자열 형태에서 날짜 정보를 추출하기 위한 정보(‘%Y. %m. %d’)를 전달</w:t>
      </w:r>
    </w:p>
    <w:p w14:paraId="0B1F11A9" w14:textId="77777777" w:rsidR="001B4014" w:rsidRDefault="001B4014" w:rsidP="00BF7861">
      <w:pPr>
        <w:jc w:val="both"/>
        <w:rPr>
          <w:ins w:id="1299" w:author="제이펍 출판사" w:date="2021-03-14T20:42:00Z"/>
          <w:rFonts w:ascii="Times New Roman" w:hAnsi="Times New Roman"/>
          <w:lang w:eastAsia="ko-KR"/>
        </w:rPr>
      </w:pPr>
    </w:p>
    <w:p w14:paraId="505D0390" w14:textId="41F5469A" w:rsidR="00FD7B2A" w:rsidRDefault="00FD7B2A" w:rsidP="00BF7861">
      <w:pPr>
        <w:jc w:val="both"/>
        <w:rPr>
          <w:ins w:id="1300" w:author="제이펍 출판사" w:date="2021-03-14T20:42:00Z"/>
          <w:rFonts w:ascii="Times New Roman" w:hAnsi="Times New Roman"/>
          <w:lang w:eastAsia="ko-KR"/>
        </w:rPr>
      </w:pPr>
      <w:r w:rsidRPr="00ED4019">
        <w:rPr>
          <w:rFonts w:ascii="Times New Roman" w:hAnsi="Times New Roman"/>
          <w:lang w:eastAsia="ko-KR"/>
        </w:rPr>
        <w:t>시간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인덱스로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사용될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Style w:val="VerbatimChar"/>
          <w:rFonts w:ascii="Times New Roman" w:hAnsi="Times New Roman"/>
          <w:lang w:eastAsia="ko-KR"/>
        </w:rPr>
        <w:t>date</w:t>
      </w:r>
      <w:r w:rsidRPr="00ED4019">
        <w:rPr>
          <w:rFonts w:ascii="Times New Roman" w:hAnsi="Times New Roman"/>
          <w:lang w:eastAsia="ko-KR"/>
        </w:rPr>
        <w:t>클래스가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생성되었으므로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Style w:val="VerbatimChar"/>
          <w:rFonts w:ascii="Times New Roman" w:hAnsi="Times New Roman"/>
          <w:lang w:eastAsia="ko-KR"/>
        </w:rPr>
        <w:t>ts</w:t>
      </w:r>
      <w:r w:rsidRPr="00ED4019">
        <w:rPr>
          <w:rFonts w:ascii="Times New Roman" w:hAnsi="Times New Roman"/>
          <w:lang w:eastAsia="ko-KR"/>
        </w:rPr>
        <w:t xml:space="preserve">, </w:t>
      </w:r>
      <w:r w:rsidRPr="00ED4019">
        <w:rPr>
          <w:rStyle w:val="VerbatimChar"/>
          <w:rFonts w:ascii="Times New Roman" w:hAnsi="Times New Roman"/>
          <w:lang w:eastAsia="ko-KR"/>
        </w:rPr>
        <w:t>xts</w:t>
      </w:r>
      <w:r w:rsidRPr="00ED4019">
        <w:rPr>
          <w:rFonts w:ascii="Times New Roman" w:hAnsi="Times New Roman"/>
          <w:lang w:eastAsia="ko-KR"/>
        </w:rPr>
        <w:t xml:space="preserve">, </w:t>
      </w:r>
      <w:r w:rsidRPr="00ED4019">
        <w:rPr>
          <w:rStyle w:val="VerbatimChar"/>
          <w:rFonts w:ascii="Times New Roman" w:hAnsi="Times New Roman"/>
          <w:lang w:eastAsia="ko-KR"/>
        </w:rPr>
        <w:t>tsibble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객체로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변환한다</w:t>
      </w:r>
      <w:r w:rsidRPr="00ED4019">
        <w:rPr>
          <w:rFonts w:ascii="Times New Roman" w:hAnsi="Times New Roman"/>
          <w:lang w:eastAsia="ko-KR"/>
        </w:rPr>
        <w:t>.</w:t>
      </w:r>
    </w:p>
    <w:p w14:paraId="79A26359" w14:textId="77777777" w:rsidR="001B4014" w:rsidRPr="00ED4019" w:rsidRDefault="001B4014">
      <w:pPr>
        <w:jc w:val="both"/>
        <w:rPr>
          <w:rFonts w:ascii="Times New Roman" w:hAnsi="Times New Roman"/>
          <w:lang w:eastAsia="ko-KR"/>
        </w:rPr>
        <w:pPrChange w:id="1301" w:author="제이펍 출판사" w:date="2021-03-14T15:57:00Z">
          <w:pPr/>
        </w:pPrChange>
      </w:pPr>
    </w:p>
    <w:p w14:paraId="1B5E9710" w14:textId="77777777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1302" w:author="제이펍 출판사" w:date="2021-03-14T15:57:00Z">
          <w:pPr>
            <w:pStyle w:val="SourceCode"/>
          </w:pPr>
        </w:pPrChange>
      </w:pPr>
      <w:r w:rsidRPr="00ED4019">
        <w:rPr>
          <w:rStyle w:val="NormalTok"/>
          <w:rFonts w:ascii="Times New Roman" w:hAnsi="Times New Roman"/>
        </w:rPr>
        <w:lastRenderedPageBreak/>
        <w:t xml:space="preserve">employees.ts </w:t>
      </w:r>
      <w:r w:rsidRPr="00ED4019">
        <w:rPr>
          <w:rStyle w:val="OtherTok"/>
          <w:rFonts w:ascii="Times New Roman" w:hAnsi="Times New Roman"/>
        </w:rPr>
        <w:t>&lt;-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unctionTok"/>
          <w:rFonts w:ascii="Times New Roman" w:hAnsi="Times New Roman"/>
        </w:rPr>
        <w:t>ts</w:t>
      </w:r>
      <w:r w:rsidRPr="00ED4019">
        <w:rPr>
          <w:rStyle w:val="NormalTok"/>
          <w:rFonts w:ascii="Times New Roman" w:hAnsi="Times New Roman"/>
        </w:rPr>
        <w:t xml:space="preserve">(employees, </w:t>
      </w:r>
      <w:r w:rsidRPr="00ED4019">
        <w:rPr>
          <w:rStyle w:val="AttributeTok"/>
          <w:rFonts w:ascii="Times New Roman" w:hAnsi="Times New Roman"/>
        </w:rPr>
        <w:t>start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unctionTok"/>
          <w:rFonts w:ascii="Times New Roman" w:hAnsi="Times New Roman"/>
        </w:rPr>
        <w:t>c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DecValTok"/>
          <w:rFonts w:ascii="Times New Roman" w:hAnsi="Times New Roman"/>
        </w:rPr>
        <w:t>2013</w:t>
      </w:r>
      <w:r w:rsidRPr="00ED4019">
        <w:rPr>
          <w:rStyle w:val="NormalTok"/>
          <w:rFonts w:ascii="Times New Roman" w:hAnsi="Times New Roman"/>
        </w:rPr>
        <w:t xml:space="preserve">, </w:t>
      </w:r>
      <w:r w:rsidRPr="00ED4019">
        <w:rPr>
          <w:rStyle w:val="DecValTok"/>
          <w:rFonts w:ascii="Times New Roman" w:hAnsi="Times New Roman"/>
        </w:rPr>
        <w:t>01</w:t>
      </w:r>
      <w:r w:rsidRPr="00ED4019">
        <w:rPr>
          <w:rStyle w:val="NormalTok"/>
          <w:rFonts w:ascii="Times New Roman" w:hAnsi="Times New Roman"/>
        </w:rPr>
        <w:t xml:space="preserve">), </w:t>
      </w:r>
      <w:r w:rsidRPr="00ED4019">
        <w:rPr>
          <w:rStyle w:val="AttributeTok"/>
          <w:rFonts w:ascii="Times New Roman" w:hAnsi="Times New Roman"/>
        </w:rPr>
        <w:t>frequency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DecValTok"/>
          <w:rFonts w:ascii="Times New Roman" w:hAnsi="Times New Roman"/>
        </w:rPr>
        <w:t>12</w:t>
      </w:r>
      <w:r w:rsidRPr="00ED4019">
        <w:rPr>
          <w:rStyle w:val="NormalTok"/>
          <w:rFonts w:ascii="Times New Roman" w:hAnsi="Times New Roman"/>
        </w:rPr>
        <w:t>)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employees.xts </w:t>
      </w:r>
      <w:r w:rsidRPr="00ED4019">
        <w:rPr>
          <w:rStyle w:val="OtherTok"/>
          <w:rFonts w:ascii="Times New Roman" w:hAnsi="Times New Roman"/>
        </w:rPr>
        <w:t>&lt;-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unctionTok"/>
          <w:rFonts w:ascii="Times New Roman" w:hAnsi="Times New Roman"/>
        </w:rPr>
        <w:t>xts</w:t>
      </w:r>
      <w:r w:rsidRPr="00ED4019">
        <w:rPr>
          <w:rStyle w:val="NormalTok"/>
          <w:rFonts w:ascii="Times New Roman" w:hAnsi="Times New Roman"/>
        </w:rPr>
        <w:t>(employees[,</w:t>
      </w:r>
      <w:r w:rsidRPr="00ED4019">
        <w:rPr>
          <w:rStyle w:val="DecValTok"/>
          <w:rFonts w:ascii="Times New Roman" w:hAnsi="Times New Roman"/>
        </w:rPr>
        <w:t>2</w:t>
      </w:r>
      <w:r w:rsidRPr="00ED4019">
        <w:rPr>
          <w:rStyle w:val="SpecialCharTok"/>
          <w:rFonts w:ascii="Times New Roman" w:hAnsi="Times New Roman"/>
        </w:rPr>
        <w:t>:</w:t>
      </w:r>
      <w:r w:rsidRPr="00ED4019">
        <w:rPr>
          <w:rStyle w:val="DecValTok"/>
          <w:rFonts w:ascii="Times New Roman" w:hAnsi="Times New Roman"/>
        </w:rPr>
        <w:t>3</w:t>
      </w:r>
      <w:r w:rsidRPr="00ED4019">
        <w:rPr>
          <w:rStyle w:val="NormalTok"/>
          <w:rFonts w:ascii="Times New Roman" w:hAnsi="Times New Roman"/>
        </w:rPr>
        <w:t xml:space="preserve">], </w:t>
      </w:r>
      <w:r w:rsidRPr="00ED4019">
        <w:rPr>
          <w:rStyle w:val="AttributeTok"/>
          <w:rFonts w:ascii="Times New Roman" w:hAnsi="Times New Roman"/>
        </w:rPr>
        <w:t>order.by =</w:t>
      </w:r>
      <w:r w:rsidRPr="00ED4019">
        <w:rPr>
          <w:rStyle w:val="NormalTok"/>
          <w:rFonts w:ascii="Times New Roman" w:hAnsi="Times New Roman"/>
        </w:rPr>
        <w:t xml:space="preserve"> employees[,</w:t>
      </w:r>
      <w:r w:rsidRPr="00ED4019">
        <w:rPr>
          <w:rStyle w:val="DecValTok"/>
          <w:rFonts w:ascii="Times New Roman" w:hAnsi="Times New Roman"/>
        </w:rPr>
        <w:t>1</w:t>
      </w:r>
      <w:r w:rsidRPr="00ED4019">
        <w:rPr>
          <w:rStyle w:val="NormalTok"/>
          <w:rFonts w:ascii="Times New Roman" w:hAnsi="Times New Roman"/>
        </w:rPr>
        <w:t>])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employees.tsibble </w:t>
      </w:r>
      <w:r w:rsidRPr="00ED4019">
        <w:rPr>
          <w:rStyle w:val="OtherTok"/>
          <w:rFonts w:ascii="Times New Roman" w:hAnsi="Times New Roman"/>
        </w:rPr>
        <w:t>&lt;-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unctionTok"/>
          <w:rFonts w:ascii="Times New Roman" w:hAnsi="Times New Roman"/>
        </w:rPr>
        <w:t>as_tsibble</w:t>
      </w:r>
      <w:r w:rsidRPr="00ED4019">
        <w:rPr>
          <w:rStyle w:val="NormalTok"/>
          <w:rFonts w:ascii="Times New Roman" w:hAnsi="Times New Roman"/>
        </w:rPr>
        <w:t xml:space="preserve">(employees, </w:t>
      </w:r>
      <w:r w:rsidRPr="00ED4019">
        <w:rPr>
          <w:rStyle w:val="AttributeTok"/>
          <w:rFonts w:ascii="Times New Roman" w:hAnsi="Times New Roman"/>
        </w:rPr>
        <w:t>index =</w:t>
      </w:r>
      <w:r w:rsidRPr="00ED4019">
        <w:rPr>
          <w:rStyle w:val="NormalTok"/>
          <w:rFonts w:ascii="Times New Roman" w:hAnsi="Times New Roman"/>
        </w:rPr>
        <w:t xml:space="preserve"> time)</w:t>
      </w:r>
    </w:p>
    <w:p w14:paraId="16D5FBEF" w14:textId="3B4F4FE7" w:rsidR="00FD7B2A" w:rsidRDefault="00FD7B2A">
      <w:pPr>
        <w:pStyle w:val="comment"/>
        <w:ind w:left="482"/>
        <w:jc w:val="both"/>
        <w:rPr>
          <w:lang w:eastAsia="ko-KR"/>
        </w:rPr>
        <w:pPrChange w:id="1303" w:author="제이펍 출판사" w:date="2021-03-14T15:57:00Z">
          <w:pPr>
            <w:pStyle w:val="comment"/>
            <w:ind w:left="482"/>
          </w:pPr>
        </w:pPrChange>
      </w:pPr>
      <w:del w:id="1304" w:author="제이펍 출판사" w:date="2021-03-14T20:41:00Z">
        <w:r w:rsidDel="001B4014">
          <w:rPr>
            <w:lang w:eastAsia="ko-KR"/>
          </w:rPr>
          <w:delText>코드설명</w:delText>
        </w:r>
      </w:del>
      <w:ins w:id="1305" w:author="제이펍 출판사" w:date="2021-03-14T20:41:00Z">
        <w:r w:rsidR="001B4014">
          <w:rPr>
            <w:lang w:eastAsia="ko-KR"/>
          </w:rPr>
          <w:t>코드 설명</w:t>
        </w:r>
      </w:ins>
    </w:p>
    <w:p w14:paraId="2A2EBF5D" w14:textId="4FFD75E9" w:rsidR="00FD7B2A" w:rsidRDefault="00FD7B2A">
      <w:pPr>
        <w:pStyle w:val="comment"/>
        <w:numPr>
          <w:ilvl w:val="0"/>
          <w:numId w:val="4"/>
        </w:numPr>
        <w:jc w:val="both"/>
        <w:rPr>
          <w:lang w:eastAsia="ko-KR"/>
        </w:rPr>
        <w:pPrChange w:id="1306" w:author="제이펍 출판사" w:date="2021-03-14T15:57:00Z">
          <w:pPr>
            <w:pStyle w:val="comment"/>
            <w:numPr>
              <w:numId w:val="4"/>
            </w:numPr>
            <w:ind w:left="842" w:hanging="360"/>
          </w:pPr>
        </w:pPrChange>
      </w:pPr>
      <w:r w:rsidRPr="00ED4019">
        <w:rPr>
          <w:rStyle w:val="VerbatimChar"/>
          <w:rFonts w:ascii="Times New Roman" w:hAnsi="Times New Roman"/>
          <w:lang w:eastAsia="ko-KR"/>
        </w:rPr>
        <w:t>ts()</w:t>
      </w:r>
      <w:r>
        <w:rPr>
          <w:lang w:eastAsia="ko-KR"/>
        </w:rPr>
        <w:t xml:space="preserve">를 사용하여 employees를 </w:t>
      </w:r>
      <w:r w:rsidRPr="00ED4019">
        <w:rPr>
          <w:rStyle w:val="VerbatimChar"/>
          <w:rFonts w:ascii="Times New Roman" w:hAnsi="Times New Roman"/>
          <w:lang w:eastAsia="ko-KR"/>
        </w:rPr>
        <w:t>ts</w:t>
      </w:r>
      <w:r>
        <w:rPr>
          <w:lang w:eastAsia="ko-KR"/>
        </w:rPr>
        <w:t xml:space="preserve"> 클래스로 변환하는데</w:t>
      </w:r>
      <w:ins w:id="1307" w:author="제이펍 출판사" w:date="2021-03-14T20:43:00Z">
        <w:r w:rsidR="001B4014">
          <w:rPr>
            <w:rFonts w:hint="eastAsia"/>
            <w:lang w:eastAsia="ko-KR"/>
          </w:rPr>
          <w:t>,</w:t>
        </w:r>
      </w:ins>
      <w:r>
        <w:rPr>
          <w:lang w:eastAsia="ko-KR"/>
        </w:rPr>
        <w:t xml:space="preserve"> 시작월을 2013년 1월로 설정(</w:t>
      </w:r>
      <w:r w:rsidRPr="00ED4019">
        <w:rPr>
          <w:rStyle w:val="VerbatimChar"/>
          <w:rFonts w:ascii="Times New Roman" w:hAnsi="Times New Roman"/>
          <w:lang w:eastAsia="ko-KR"/>
        </w:rPr>
        <w:t>start = c(2013, 01)</w:t>
      </w:r>
      <w:r>
        <w:rPr>
          <w:lang w:eastAsia="ko-KR"/>
        </w:rPr>
        <w:t>), 월별 데이터이기 때문에 시계열 주기를 12(</w:t>
      </w:r>
      <w:r w:rsidRPr="00ED4019">
        <w:rPr>
          <w:rStyle w:val="VerbatimChar"/>
          <w:rFonts w:ascii="Times New Roman" w:hAnsi="Times New Roman"/>
          <w:lang w:eastAsia="ko-KR"/>
        </w:rPr>
        <w:t>frequency = 12</w:t>
      </w:r>
      <w:r>
        <w:rPr>
          <w:lang w:eastAsia="ko-KR"/>
        </w:rPr>
        <w:t>)로 설정</w:t>
      </w:r>
    </w:p>
    <w:p w14:paraId="5E702DD2" w14:textId="0875841B" w:rsidR="00FD7B2A" w:rsidRDefault="00FD7B2A">
      <w:pPr>
        <w:pStyle w:val="comment"/>
        <w:numPr>
          <w:ilvl w:val="0"/>
          <w:numId w:val="4"/>
        </w:numPr>
        <w:jc w:val="both"/>
        <w:rPr>
          <w:lang w:eastAsia="ko-KR"/>
        </w:rPr>
        <w:pPrChange w:id="1308" w:author="제이펍 출판사" w:date="2021-03-14T15:57:00Z">
          <w:pPr>
            <w:pStyle w:val="comment"/>
            <w:numPr>
              <w:numId w:val="4"/>
            </w:numPr>
            <w:ind w:left="842" w:hanging="360"/>
          </w:pPr>
        </w:pPrChange>
      </w:pPr>
      <w:r w:rsidRPr="00ED4019">
        <w:rPr>
          <w:rStyle w:val="VerbatimChar"/>
          <w:rFonts w:ascii="Times New Roman" w:hAnsi="Times New Roman"/>
          <w:lang w:eastAsia="ko-KR"/>
        </w:rPr>
        <w:t>xts()</w:t>
      </w:r>
      <w:r>
        <w:rPr>
          <w:lang w:eastAsia="ko-KR"/>
        </w:rPr>
        <w:t xml:space="preserve">를 사용하여 employees를 </w:t>
      </w:r>
      <w:r w:rsidRPr="00ED4019">
        <w:rPr>
          <w:rStyle w:val="VerbatimChar"/>
          <w:rFonts w:ascii="Times New Roman" w:hAnsi="Times New Roman"/>
          <w:lang w:eastAsia="ko-KR"/>
        </w:rPr>
        <w:t>xts</w:t>
      </w:r>
      <w:r>
        <w:rPr>
          <w:lang w:eastAsia="ko-KR"/>
        </w:rPr>
        <w:t xml:space="preserve"> 클래스로 변환하는데</w:t>
      </w:r>
      <w:ins w:id="1309" w:author="제이펍 출판사" w:date="2021-03-14T20:43:00Z">
        <w:r w:rsidR="001B4014">
          <w:rPr>
            <w:rFonts w:hint="eastAsia"/>
            <w:lang w:eastAsia="ko-KR"/>
          </w:rPr>
          <w:t>,</w:t>
        </w:r>
      </w:ins>
      <w:r>
        <w:rPr>
          <w:lang w:eastAsia="ko-KR"/>
        </w:rPr>
        <w:t xml:space="preserve"> 사용하는 데이터는 employees의 </w:t>
      </w:r>
      <w:del w:id="1310" w:author="제이펍 출판사" w:date="2021-03-14T20:43:00Z">
        <w:r w:rsidDel="001B4014">
          <w:rPr>
            <w:lang w:eastAsia="ko-KR"/>
          </w:rPr>
          <w:delText xml:space="preserve">두번쨰와 </w:delText>
        </w:r>
      </w:del>
      <w:ins w:id="1311" w:author="제이펍 출판사" w:date="2021-03-14T20:43:00Z">
        <w:r w:rsidR="001B4014">
          <w:rPr>
            <w:lang w:eastAsia="ko-KR"/>
          </w:rPr>
          <w:t>두</w:t>
        </w:r>
        <w:r w:rsidR="001B4014">
          <w:rPr>
            <w:rFonts w:hint="eastAsia"/>
            <w:lang w:eastAsia="ko-KR"/>
          </w:rPr>
          <w:t xml:space="preserve"> </w:t>
        </w:r>
        <w:r w:rsidR="001B4014">
          <w:rPr>
            <w:lang w:eastAsia="ko-KR"/>
          </w:rPr>
          <w:t>번</w:t>
        </w:r>
        <w:r w:rsidR="001B4014">
          <w:rPr>
            <w:rFonts w:hint="eastAsia"/>
            <w:lang w:eastAsia="ko-KR"/>
          </w:rPr>
          <w:t>째</w:t>
        </w:r>
        <w:r w:rsidR="001B4014">
          <w:rPr>
            <w:lang w:eastAsia="ko-KR"/>
          </w:rPr>
          <w:t xml:space="preserve">와 </w:t>
        </w:r>
      </w:ins>
      <w:del w:id="1312" w:author="제이펍 출판사" w:date="2021-03-14T20:43:00Z">
        <w:r w:rsidDel="001B4014">
          <w:rPr>
            <w:lang w:eastAsia="ko-KR"/>
          </w:rPr>
          <w:delText>세번</w:delText>
        </w:r>
      </w:del>
      <w:ins w:id="1313" w:author="제이펍 출판사" w:date="2021-03-14T20:43:00Z">
        <w:r w:rsidR="001B4014">
          <w:rPr>
            <w:lang w:eastAsia="ko-KR"/>
          </w:rPr>
          <w:t>세 번</w:t>
        </w:r>
      </w:ins>
      <w:r>
        <w:rPr>
          <w:lang w:eastAsia="ko-KR"/>
        </w:rPr>
        <w:t xml:space="preserve">째 </w:t>
      </w:r>
      <w:del w:id="1314" w:author="제이펍 출판사" w:date="2021-03-14T20:19:00Z">
        <w:r w:rsidDel="00766301">
          <w:rPr>
            <w:lang w:eastAsia="ko-KR"/>
          </w:rPr>
          <w:delText>컬럼</w:delText>
        </w:r>
      </w:del>
      <w:ins w:id="1315" w:author="제이펍 출판사" w:date="2021-03-14T20:19:00Z">
        <w:r w:rsidR="00766301">
          <w:rPr>
            <w:lang w:eastAsia="ko-KR"/>
          </w:rPr>
          <w:t>칼럼</w:t>
        </w:r>
      </w:ins>
      <w:r>
        <w:rPr>
          <w:lang w:eastAsia="ko-KR"/>
        </w:rPr>
        <w:t>만을 선택(</w:t>
      </w:r>
      <w:r w:rsidRPr="00ED4019">
        <w:rPr>
          <w:rStyle w:val="VerbatimChar"/>
          <w:rFonts w:ascii="Times New Roman" w:hAnsi="Times New Roman"/>
          <w:lang w:eastAsia="ko-KR"/>
        </w:rPr>
        <w:t>employees[</w:t>
      </w:r>
      <w:proofErr w:type="gramStart"/>
      <w:r w:rsidRPr="00ED4019">
        <w:rPr>
          <w:rStyle w:val="VerbatimChar"/>
          <w:rFonts w:ascii="Times New Roman" w:hAnsi="Times New Roman"/>
          <w:lang w:eastAsia="ko-KR"/>
        </w:rPr>
        <w:t>,2:3</w:t>
      </w:r>
      <w:proofErr w:type="gramEnd"/>
      <w:r w:rsidRPr="00ED4019">
        <w:rPr>
          <w:rStyle w:val="VerbatimChar"/>
          <w:rFonts w:ascii="Times New Roman" w:hAnsi="Times New Roman"/>
          <w:lang w:eastAsia="ko-KR"/>
        </w:rPr>
        <w:t>]</w:t>
      </w:r>
      <w:r>
        <w:rPr>
          <w:lang w:eastAsia="ko-KR"/>
        </w:rPr>
        <w:t>)하고</w:t>
      </w:r>
      <w:ins w:id="1316" w:author="제이펍 출판사" w:date="2021-03-14T20:43:00Z">
        <w:r w:rsidR="001B4014">
          <w:rPr>
            <w:rFonts w:hint="eastAsia"/>
            <w:lang w:eastAsia="ko-KR"/>
          </w:rPr>
          <w:t>,</w:t>
        </w:r>
      </w:ins>
      <w:r>
        <w:rPr>
          <w:lang w:eastAsia="ko-KR"/>
        </w:rPr>
        <w:t xml:space="preserve"> 시간</w:t>
      </w:r>
      <w:ins w:id="1317" w:author="제이펍 출판사" w:date="2021-03-14T20:43:00Z">
        <w:r w:rsidR="001B4014">
          <w:rPr>
            <w:rFonts w:hint="eastAsia"/>
            <w:lang w:eastAsia="ko-KR"/>
          </w:rPr>
          <w:t xml:space="preserve"> </w:t>
        </w:r>
      </w:ins>
      <w:r>
        <w:rPr>
          <w:lang w:eastAsia="ko-KR"/>
        </w:rPr>
        <w:t xml:space="preserve">인덱스로 </w:t>
      </w:r>
      <w:del w:id="1318" w:author="제이펍 출판사" w:date="2021-03-14T20:43:00Z">
        <w:r w:rsidDel="001B4014">
          <w:rPr>
            <w:lang w:eastAsia="ko-KR"/>
          </w:rPr>
          <w:delText>첫번</w:delText>
        </w:r>
      </w:del>
      <w:ins w:id="1319" w:author="제이펍 출판사" w:date="2021-03-14T20:43:00Z">
        <w:r w:rsidR="001B4014">
          <w:rPr>
            <w:lang w:eastAsia="ko-KR"/>
          </w:rPr>
          <w:t>첫 번</w:t>
        </w:r>
      </w:ins>
      <w:r>
        <w:rPr>
          <w:lang w:eastAsia="ko-KR"/>
        </w:rPr>
        <w:t xml:space="preserve">째 </w:t>
      </w:r>
      <w:del w:id="1320" w:author="제이펍 출판사" w:date="2021-03-14T20:19:00Z">
        <w:r w:rsidDel="00766301">
          <w:rPr>
            <w:lang w:eastAsia="ko-KR"/>
          </w:rPr>
          <w:delText>컬럼</w:delText>
        </w:r>
      </w:del>
      <w:ins w:id="1321" w:author="제이펍 출판사" w:date="2021-03-14T20:19:00Z">
        <w:r w:rsidR="00766301">
          <w:rPr>
            <w:lang w:eastAsia="ko-KR"/>
          </w:rPr>
          <w:t>칼럼</w:t>
        </w:r>
      </w:ins>
      <w:r>
        <w:rPr>
          <w:lang w:eastAsia="ko-KR"/>
        </w:rPr>
        <w:t>(</w:t>
      </w:r>
      <w:r w:rsidRPr="00ED4019">
        <w:rPr>
          <w:rStyle w:val="VerbatimChar"/>
          <w:rFonts w:ascii="Times New Roman" w:hAnsi="Times New Roman"/>
          <w:lang w:eastAsia="ko-KR"/>
        </w:rPr>
        <w:t>order.by = employees[,1]</w:t>
      </w:r>
      <w:r>
        <w:rPr>
          <w:lang w:eastAsia="ko-KR"/>
        </w:rPr>
        <w:t>)을 사용</w:t>
      </w:r>
      <w:del w:id="1322" w:author="제이펍 출판사" w:date="2021-03-14T20:44:00Z">
        <w:r w:rsidDel="001B4014">
          <w:rPr>
            <w:lang w:eastAsia="ko-KR"/>
          </w:rPr>
          <w:delText>한다.</w:delText>
        </w:r>
      </w:del>
    </w:p>
    <w:p w14:paraId="109AC5BB" w14:textId="4DCA1A01" w:rsidR="00FD7B2A" w:rsidRDefault="00FD7B2A">
      <w:pPr>
        <w:pStyle w:val="comment"/>
        <w:numPr>
          <w:ilvl w:val="0"/>
          <w:numId w:val="4"/>
        </w:numPr>
        <w:jc w:val="both"/>
        <w:rPr>
          <w:lang w:eastAsia="ko-KR"/>
        </w:rPr>
        <w:pPrChange w:id="1323" w:author="제이펍 출판사" w:date="2021-03-14T15:57:00Z">
          <w:pPr>
            <w:pStyle w:val="comment"/>
            <w:numPr>
              <w:numId w:val="4"/>
            </w:numPr>
            <w:ind w:left="842" w:hanging="360"/>
          </w:pPr>
        </w:pPrChange>
      </w:pPr>
      <w:r w:rsidRPr="00ED4019">
        <w:rPr>
          <w:rStyle w:val="VerbatimChar"/>
          <w:rFonts w:ascii="Times New Roman" w:hAnsi="Times New Roman"/>
          <w:lang w:eastAsia="ko-KR"/>
        </w:rPr>
        <w:t>as_tsibble()</w:t>
      </w:r>
      <w:r>
        <w:rPr>
          <w:lang w:eastAsia="ko-KR"/>
        </w:rPr>
        <w:t xml:space="preserve">을 사용하여 employees를 </w:t>
      </w:r>
      <w:r w:rsidRPr="00ED4019">
        <w:rPr>
          <w:rStyle w:val="VerbatimChar"/>
          <w:rFonts w:ascii="Times New Roman" w:hAnsi="Times New Roman"/>
          <w:lang w:eastAsia="ko-KR"/>
        </w:rPr>
        <w:t>tsibble</w:t>
      </w:r>
      <w:r>
        <w:rPr>
          <w:lang w:eastAsia="ko-KR"/>
        </w:rPr>
        <w:t xml:space="preserve"> 클래스로 변환하는데</w:t>
      </w:r>
      <w:ins w:id="1324" w:author="제이펍 출판사" w:date="2021-03-14T20:44:00Z">
        <w:r w:rsidR="001B4014">
          <w:rPr>
            <w:rFonts w:hint="eastAsia"/>
            <w:lang w:eastAsia="ko-KR"/>
          </w:rPr>
          <w:t>,</w:t>
        </w:r>
      </w:ins>
      <w:r>
        <w:rPr>
          <w:lang w:eastAsia="ko-KR"/>
        </w:rPr>
        <w:t xml:space="preserve"> 인덱스 </w:t>
      </w:r>
      <w:del w:id="1325" w:author="제이펍 출판사" w:date="2021-03-14T20:19:00Z">
        <w:r w:rsidDel="00766301">
          <w:rPr>
            <w:lang w:eastAsia="ko-KR"/>
          </w:rPr>
          <w:delText>컬럼</w:delText>
        </w:r>
      </w:del>
      <w:ins w:id="1326" w:author="제이펍 출판사" w:date="2021-03-14T20:19:00Z">
        <w:r w:rsidR="00766301">
          <w:rPr>
            <w:lang w:eastAsia="ko-KR"/>
          </w:rPr>
          <w:t>칼럼</w:t>
        </w:r>
      </w:ins>
      <w:r>
        <w:rPr>
          <w:lang w:eastAsia="ko-KR"/>
        </w:rPr>
        <w:t>을 time</w:t>
      </w:r>
      <w:ins w:id="1327" w:author="제이펍 출판사" w:date="2021-03-14T20:44:00Z">
        <w:r w:rsidR="001B4014">
          <w:rPr>
            <w:lang w:eastAsia="ko-KR"/>
          </w:rPr>
          <w:t xml:space="preserve"> </w:t>
        </w:r>
      </w:ins>
      <w:del w:id="1328" w:author="제이펍 출판사" w:date="2021-03-14T20:19:00Z">
        <w:r w:rsidDel="00766301">
          <w:rPr>
            <w:lang w:eastAsia="ko-KR"/>
          </w:rPr>
          <w:delText>컬럼</w:delText>
        </w:r>
      </w:del>
      <w:ins w:id="1329" w:author="제이펍 출판사" w:date="2021-03-14T20:19:00Z">
        <w:r w:rsidR="00766301">
          <w:rPr>
            <w:lang w:eastAsia="ko-KR"/>
          </w:rPr>
          <w:t>칼럼</w:t>
        </w:r>
      </w:ins>
      <w:r>
        <w:rPr>
          <w:lang w:eastAsia="ko-KR"/>
        </w:rPr>
        <w:t>으로 설정</w:t>
      </w:r>
    </w:p>
    <w:p w14:paraId="1CA054C0" w14:textId="31626D23" w:rsidR="00FD7B2A" w:rsidRDefault="001B4014">
      <w:pPr>
        <w:pStyle w:val="2"/>
        <w:numPr>
          <w:ilvl w:val="0"/>
          <w:numId w:val="0"/>
        </w:numPr>
        <w:ind w:left="760"/>
        <w:jc w:val="both"/>
        <w:rPr>
          <w:lang w:eastAsia="ko-KR"/>
        </w:rPr>
        <w:pPrChange w:id="1330" w:author="제이펍 출판사" w:date="2021-03-14T20:44:00Z">
          <w:pPr>
            <w:pStyle w:val="2"/>
          </w:pPr>
        </w:pPrChange>
      </w:pPr>
      <w:bookmarkStart w:id="1331" w:name="추가-실습-데이터-생성"/>
      <w:bookmarkEnd w:id="1209"/>
      <w:ins w:id="1332" w:author="제이펍 출판사" w:date="2021-03-14T20:44:00Z">
        <w:r>
          <w:rPr>
            <w:rFonts w:hint="eastAsia"/>
            <w:lang w:eastAsia="ko-KR"/>
          </w:rPr>
          <w:t>2</w:t>
        </w:r>
        <w:r>
          <w:rPr>
            <w:lang w:eastAsia="ko-KR"/>
          </w:rPr>
          <w:t xml:space="preserve">.3.3 </w:t>
        </w:r>
      </w:ins>
      <w:r w:rsidR="00FD7B2A">
        <w:rPr>
          <w:lang w:eastAsia="ko-KR"/>
        </w:rPr>
        <w:t>추가 실습 데이터 생성</w:t>
      </w:r>
    </w:p>
    <w:p w14:paraId="4DE01DF8" w14:textId="3910F767" w:rsidR="00FD7B2A" w:rsidRPr="00ED4019" w:rsidRDefault="00FD7B2A">
      <w:pPr>
        <w:jc w:val="both"/>
        <w:rPr>
          <w:rFonts w:ascii="Times New Roman" w:hAnsi="Times New Roman"/>
          <w:lang w:eastAsia="ko-KR"/>
        </w:rPr>
        <w:pPrChange w:id="1333" w:author="제이펍 출판사" w:date="2021-03-14T15:57:00Z">
          <w:pPr/>
        </w:pPrChange>
      </w:pPr>
      <w:r w:rsidRPr="00ED4019">
        <w:rPr>
          <w:rFonts w:ascii="Times New Roman" w:hAnsi="Times New Roman"/>
          <w:lang w:eastAsia="ko-KR"/>
        </w:rPr>
        <w:t>앞서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생성한</w:t>
      </w:r>
      <w:r w:rsidRPr="00ED4019">
        <w:rPr>
          <w:rFonts w:ascii="Times New Roman" w:hAnsi="Times New Roman"/>
          <w:lang w:eastAsia="ko-KR"/>
        </w:rPr>
        <w:t xml:space="preserve"> </w:t>
      </w:r>
      <w:del w:id="1334" w:author="제이펍 출판사" w:date="2021-03-14T18:08:00Z">
        <w:r w:rsidRPr="00ED4019" w:rsidDel="003F5176">
          <w:rPr>
            <w:rFonts w:ascii="Times New Roman" w:hAnsi="Times New Roman"/>
            <w:lang w:eastAsia="ko-KR"/>
          </w:rPr>
          <w:delText>두개</w:delText>
        </w:r>
      </w:del>
      <w:ins w:id="1335" w:author="제이펍 출판사" w:date="2021-03-14T18:08:00Z">
        <w:r w:rsidR="003F5176">
          <w:rPr>
            <w:rFonts w:ascii="Times New Roman" w:hAnsi="Times New Roman"/>
            <w:lang w:eastAsia="ko-KR"/>
          </w:rPr>
          <w:t>두</w:t>
        </w:r>
        <w:r w:rsidR="003F5176">
          <w:rPr>
            <w:rFonts w:ascii="Times New Roman" w:hAnsi="Times New Roman"/>
            <w:lang w:eastAsia="ko-KR"/>
          </w:rPr>
          <w:t xml:space="preserve"> </w:t>
        </w:r>
        <w:r w:rsidR="003F5176">
          <w:rPr>
            <w:rFonts w:ascii="Times New Roman" w:hAnsi="Times New Roman"/>
            <w:lang w:eastAsia="ko-KR"/>
          </w:rPr>
          <w:t>개</w:t>
        </w:r>
      </w:ins>
      <w:r w:rsidRPr="00ED4019">
        <w:rPr>
          <w:rFonts w:ascii="Times New Roman" w:hAnsi="Times New Roman"/>
          <w:lang w:eastAsia="ko-KR"/>
        </w:rPr>
        <w:t>의</w:t>
      </w:r>
      <w:r w:rsidRPr="00ED4019">
        <w:rPr>
          <w:rFonts w:ascii="Times New Roman" w:hAnsi="Times New Roman"/>
          <w:lang w:eastAsia="ko-KR"/>
        </w:rPr>
        <w:t xml:space="preserve"> </w:t>
      </w:r>
      <w:del w:id="1336" w:author="제이펍 출판사" w:date="2021-03-14T20:45:00Z">
        <w:r w:rsidRPr="00ED4019" w:rsidDel="001B4014">
          <w:rPr>
            <w:rFonts w:ascii="Times New Roman" w:hAnsi="Times New Roman"/>
            <w:lang w:eastAsia="ko-KR"/>
          </w:rPr>
          <w:delText>데이터</w:delText>
        </w:r>
        <w:r w:rsidRPr="00ED4019" w:rsidDel="001B4014">
          <w:rPr>
            <w:rFonts w:ascii="Times New Roman" w:hAnsi="Times New Roman" w:hint="eastAsia"/>
            <w:lang w:eastAsia="ko-KR"/>
          </w:rPr>
          <w:delText xml:space="preserve"> </w:delText>
        </w:r>
        <w:r w:rsidRPr="00ED4019" w:rsidDel="001B4014">
          <w:rPr>
            <w:rFonts w:ascii="Times New Roman" w:hAnsi="Times New Roman"/>
            <w:lang w:eastAsia="ko-KR"/>
          </w:rPr>
          <w:delText>셋</w:delText>
        </w:r>
      </w:del>
      <w:ins w:id="1337" w:author="제이펍 출판사" w:date="2021-03-14T20:45:00Z">
        <w:r w:rsidR="001B4014">
          <w:rPr>
            <w:rFonts w:ascii="Times New Roman" w:hAnsi="Times New Roman"/>
            <w:lang w:eastAsia="ko-KR"/>
          </w:rPr>
          <w:t>데이터</w:t>
        </w:r>
        <w:r w:rsidR="001B4014">
          <w:rPr>
            <w:rFonts w:ascii="Times New Roman" w:hAnsi="Times New Roman"/>
            <w:lang w:eastAsia="ko-KR"/>
          </w:rPr>
          <w:t xml:space="preserve"> </w:t>
        </w:r>
        <w:r w:rsidR="001B4014">
          <w:rPr>
            <w:rFonts w:ascii="Times New Roman" w:hAnsi="Times New Roman"/>
            <w:lang w:eastAsia="ko-KR"/>
          </w:rPr>
          <w:t>세트</w:t>
        </w:r>
      </w:ins>
      <w:r w:rsidRPr="00ED4019">
        <w:rPr>
          <w:rFonts w:ascii="Times New Roman" w:hAnsi="Times New Roman"/>
          <w:lang w:eastAsia="ko-KR"/>
        </w:rPr>
        <w:t>(students, employees)</w:t>
      </w:r>
      <w:r w:rsidRPr="00ED4019">
        <w:rPr>
          <w:rFonts w:ascii="Times New Roman" w:hAnsi="Times New Roman"/>
          <w:lang w:eastAsia="ko-KR"/>
        </w:rPr>
        <w:t>에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더하여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하나의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추가</w:t>
      </w:r>
      <w:r w:rsidRPr="00ED4019">
        <w:rPr>
          <w:rFonts w:ascii="Times New Roman" w:hAnsi="Times New Roman"/>
          <w:lang w:eastAsia="ko-KR"/>
        </w:rPr>
        <w:t xml:space="preserve"> </w:t>
      </w:r>
      <w:del w:id="1338" w:author="제이펍 출판사" w:date="2021-03-14T20:45:00Z">
        <w:r w:rsidRPr="00ED4019" w:rsidDel="001B4014">
          <w:rPr>
            <w:rFonts w:ascii="Times New Roman" w:hAnsi="Times New Roman"/>
            <w:lang w:eastAsia="ko-KR"/>
          </w:rPr>
          <w:delText>데이터</w:delText>
        </w:r>
        <w:r w:rsidRPr="00ED4019" w:rsidDel="001B4014">
          <w:rPr>
            <w:rFonts w:ascii="Times New Roman" w:hAnsi="Times New Roman" w:hint="eastAsia"/>
            <w:lang w:eastAsia="ko-KR"/>
          </w:rPr>
          <w:delText xml:space="preserve"> </w:delText>
        </w:r>
        <w:r w:rsidRPr="00ED4019" w:rsidDel="001B4014">
          <w:rPr>
            <w:rFonts w:ascii="Times New Roman" w:hAnsi="Times New Roman"/>
            <w:lang w:eastAsia="ko-KR"/>
          </w:rPr>
          <w:delText>셋을</w:delText>
        </w:r>
      </w:del>
      <w:ins w:id="1339" w:author="제이펍 출판사" w:date="2021-03-14T20:45:00Z">
        <w:r w:rsidR="001B4014">
          <w:rPr>
            <w:rFonts w:ascii="Times New Roman" w:hAnsi="Times New Roman"/>
            <w:lang w:eastAsia="ko-KR"/>
          </w:rPr>
          <w:t>데이터</w:t>
        </w:r>
        <w:r w:rsidR="001B4014">
          <w:rPr>
            <w:rFonts w:ascii="Times New Roman" w:hAnsi="Times New Roman"/>
            <w:lang w:eastAsia="ko-KR"/>
          </w:rPr>
          <w:t xml:space="preserve"> </w:t>
        </w:r>
        <w:r w:rsidR="001B4014">
          <w:rPr>
            <w:rFonts w:ascii="Times New Roman" w:hAnsi="Times New Roman"/>
            <w:lang w:eastAsia="ko-KR"/>
          </w:rPr>
          <w:t>세트를</w:t>
        </w:r>
      </w:ins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생성할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것이다</w:t>
      </w:r>
      <w:r w:rsidRPr="00ED4019">
        <w:rPr>
          <w:rFonts w:ascii="Times New Roman" w:hAnsi="Times New Roman"/>
          <w:lang w:eastAsia="ko-KR"/>
        </w:rPr>
        <w:t xml:space="preserve">. </w:t>
      </w:r>
      <w:r w:rsidRPr="00ED4019">
        <w:rPr>
          <w:rFonts w:ascii="Times New Roman" w:hAnsi="Times New Roman"/>
          <w:lang w:eastAsia="ko-KR"/>
        </w:rPr>
        <w:t>일별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데이터</w:t>
      </w:r>
      <w:ins w:id="1340" w:author="제이펍 출판사" w:date="2021-03-14T20:45:00Z">
        <w:r w:rsidR="001B4014">
          <w:rPr>
            <w:rFonts w:ascii="Times New Roman" w:hAnsi="Times New Roman" w:hint="eastAsia"/>
            <w:lang w:eastAsia="ko-KR"/>
          </w:rPr>
          <w:t>인</w:t>
        </w:r>
      </w:ins>
      <w:del w:id="1341" w:author="제이펍 출판사" w:date="2021-03-14T20:45:00Z">
        <w:r w:rsidRPr="00ED4019" w:rsidDel="001B4014">
          <w:rPr>
            <w:rFonts w:ascii="Times New Roman" w:hAnsi="Times New Roman"/>
            <w:lang w:eastAsia="ko-KR"/>
          </w:rPr>
          <w:delText>로써</w:delText>
        </w:r>
      </w:del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코로나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확진자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수</w:t>
      </w:r>
      <w:r w:rsidRPr="00ED4019">
        <w:rPr>
          <w:rFonts w:ascii="Times New Roman" w:hAnsi="Times New Roman"/>
          <w:lang w:eastAsia="ko-KR"/>
        </w:rPr>
        <w:t xml:space="preserve"> </w:t>
      </w:r>
      <w:del w:id="1342" w:author="제이펍 출판사" w:date="2021-03-14T20:44:00Z">
        <w:r w:rsidRPr="00ED4019" w:rsidDel="001B4014">
          <w:rPr>
            <w:rFonts w:ascii="Times New Roman" w:hAnsi="Times New Roman"/>
            <w:lang w:eastAsia="ko-KR"/>
          </w:rPr>
          <w:delText>데이터</w:delText>
        </w:r>
        <w:r w:rsidRPr="00ED4019" w:rsidDel="001B4014">
          <w:rPr>
            <w:rFonts w:ascii="Times New Roman" w:hAnsi="Times New Roman" w:hint="eastAsia"/>
            <w:lang w:eastAsia="ko-KR"/>
          </w:rPr>
          <w:delText xml:space="preserve"> </w:delText>
        </w:r>
        <w:r w:rsidRPr="00ED4019" w:rsidDel="001B4014">
          <w:rPr>
            <w:rFonts w:ascii="Times New Roman" w:hAnsi="Times New Roman"/>
            <w:lang w:eastAsia="ko-KR"/>
          </w:rPr>
          <w:delText>셋을</w:delText>
        </w:r>
      </w:del>
      <w:ins w:id="1343" w:author="제이펍 출판사" w:date="2021-03-14T20:44:00Z">
        <w:r w:rsidR="001B4014">
          <w:rPr>
            <w:rFonts w:ascii="Times New Roman" w:hAnsi="Times New Roman"/>
            <w:lang w:eastAsia="ko-KR"/>
          </w:rPr>
          <w:t>데이터</w:t>
        </w:r>
        <w:r w:rsidR="001B4014">
          <w:rPr>
            <w:rFonts w:ascii="Times New Roman" w:hAnsi="Times New Roman"/>
            <w:lang w:eastAsia="ko-KR"/>
          </w:rPr>
          <w:t xml:space="preserve"> </w:t>
        </w:r>
        <w:r w:rsidR="001B4014">
          <w:rPr>
            <w:rFonts w:ascii="Times New Roman" w:hAnsi="Times New Roman"/>
            <w:lang w:eastAsia="ko-KR"/>
          </w:rPr>
          <w:t>세트를</w:t>
        </w:r>
      </w:ins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생성할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것이다</w:t>
      </w:r>
      <w:r w:rsidRPr="00ED4019">
        <w:rPr>
          <w:rFonts w:ascii="Times New Roman" w:hAnsi="Times New Roman"/>
          <w:lang w:eastAsia="ko-KR"/>
        </w:rPr>
        <w:t xml:space="preserve">. </w:t>
      </w:r>
      <w:r w:rsidRPr="00ED4019">
        <w:rPr>
          <w:rFonts w:ascii="Times New Roman" w:hAnsi="Times New Roman"/>
          <w:lang w:eastAsia="ko-KR"/>
        </w:rPr>
        <w:t>코로나</w:t>
      </w:r>
      <w:r w:rsidRPr="00ED4019">
        <w:rPr>
          <w:rFonts w:ascii="Times New Roman" w:hAnsi="Times New Roman"/>
          <w:lang w:eastAsia="ko-KR"/>
        </w:rPr>
        <w:t xml:space="preserve"> </w:t>
      </w:r>
      <w:del w:id="1344" w:author="제이펍 출판사" w:date="2021-03-14T20:44:00Z">
        <w:r w:rsidRPr="00ED4019" w:rsidDel="001B4014">
          <w:rPr>
            <w:rFonts w:ascii="Times New Roman" w:hAnsi="Times New Roman"/>
            <w:lang w:eastAsia="ko-KR"/>
          </w:rPr>
          <w:delText>데이터</w:delText>
        </w:r>
        <w:r w:rsidRPr="00ED4019" w:rsidDel="001B4014">
          <w:rPr>
            <w:rFonts w:ascii="Times New Roman" w:hAnsi="Times New Roman"/>
            <w:lang w:eastAsia="ko-KR"/>
          </w:rPr>
          <w:delText xml:space="preserve"> </w:delText>
        </w:r>
        <w:r w:rsidRPr="00ED4019" w:rsidDel="001B4014">
          <w:rPr>
            <w:rFonts w:ascii="Times New Roman" w:hAnsi="Times New Roman"/>
            <w:lang w:eastAsia="ko-KR"/>
          </w:rPr>
          <w:delText>셋은</w:delText>
        </w:r>
      </w:del>
      <w:ins w:id="1345" w:author="제이펍 출판사" w:date="2021-03-14T20:44:00Z">
        <w:r w:rsidR="001B4014">
          <w:rPr>
            <w:rFonts w:ascii="Times New Roman" w:hAnsi="Times New Roman"/>
            <w:lang w:eastAsia="ko-KR"/>
          </w:rPr>
          <w:t>데이터</w:t>
        </w:r>
        <w:r w:rsidR="001B4014">
          <w:rPr>
            <w:rFonts w:ascii="Times New Roman" w:hAnsi="Times New Roman"/>
            <w:lang w:eastAsia="ko-KR"/>
          </w:rPr>
          <w:t xml:space="preserve"> </w:t>
        </w:r>
        <w:r w:rsidR="001B4014">
          <w:rPr>
            <w:rFonts w:ascii="Times New Roman" w:hAnsi="Times New Roman"/>
            <w:lang w:eastAsia="ko-KR"/>
          </w:rPr>
          <w:t>세트는</w:t>
        </w:r>
      </w:ins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통계청</w:t>
      </w:r>
      <w:r w:rsidRPr="00ED4019">
        <w:rPr>
          <w:rFonts w:ascii="Times New Roman" w:hAnsi="Times New Roman"/>
          <w:lang w:eastAsia="ko-KR"/>
        </w:rPr>
        <w:t xml:space="preserve"> KOSIS </w:t>
      </w:r>
      <w:r w:rsidRPr="00ED4019">
        <w:rPr>
          <w:rFonts w:ascii="Times New Roman" w:hAnsi="Times New Roman"/>
          <w:lang w:eastAsia="ko-KR"/>
        </w:rPr>
        <w:t>홈페이지의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코로나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현황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홈페이지에서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다운로드</w:t>
      </w:r>
      <w:ins w:id="1346" w:author="제이펍 출판사" w:date="2021-03-14T20:45:00Z">
        <w:r w:rsidR="001B4014">
          <w:rPr>
            <w:rFonts w:ascii="Times New Roman" w:hAnsi="Times New Roman" w:hint="eastAsia"/>
            <w:lang w:eastAsia="ko-KR"/>
          </w:rPr>
          <w:t>하였</w:t>
        </w:r>
      </w:ins>
      <w:del w:id="1347" w:author="제이펍 출판사" w:date="2021-03-14T20:45:00Z">
        <w:r w:rsidRPr="00ED4019" w:rsidDel="001B4014">
          <w:rPr>
            <w:rFonts w:ascii="Times New Roman" w:hAnsi="Times New Roman"/>
            <w:lang w:eastAsia="ko-KR"/>
          </w:rPr>
          <w:delText xml:space="preserve"> </w:delText>
        </w:r>
        <w:r w:rsidRPr="00ED4019" w:rsidDel="001B4014">
          <w:rPr>
            <w:rFonts w:ascii="Times New Roman" w:hAnsi="Times New Roman"/>
            <w:lang w:eastAsia="ko-KR"/>
          </w:rPr>
          <w:delText>받았</w:delText>
        </w:r>
      </w:del>
      <w:r w:rsidRPr="00ED4019">
        <w:rPr>
          <w:rFonts w:ascii="Times New Roman" w:hAnsi="Times New Roman"/>
          <w:lang w:eastAsia="ko-KR"/>
        </w:rPr>
        <w:t>다</w:t>
      </w:r>
      <w:r w:rsidRPr="00ED4019">
        <w:rPr>
          <w:rFonts w:ascii="Times New Roman" w:hAnsi="Times New Roman"/>
          <w:lang w:eastAsia="ko-KR"/>
        </w:rPr>
        <w:t xml:space="preserve">. </w:t>
      </w:r>
      <w:r w:rsidRPr="00ED4019">
        <w:rPr>
          <w:rFonts w:ascii="Times New Roman" w:hAnsi="Times New Roman"/>
          <w:lang w:eastAsia="ko-KR"/>
        </w:rPr>
        <w:t>앞서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생성한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연별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데이터</w:t>
      </w:r>
      <w:r w:rsidRPr="00ED4019">
        <w:rPr>
          <w:rFonts w:ascii="Times New Roman" w:hAnsi="Times New Roman"/>
          <w:lang w:eastAsia="ko-KR"/>
        </w:rPr>
        <w:t xml:space="preserve">(students), </w:t>
      </w:r>
      <w:r w:rsidRPr="00ED4019">
        <w:rPr>
          <w:rFonts w:ascii="Times New Roman" w:hAnsi="Times New Roman"/>
          <w:lang w:eastAsia="ko-KR"/>
        </w:rPr>
        <w:t>월별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데이터</w:t>
      </w:r>
      <w:r w:rsidRPr="00ED4019">
        <w:rPr>
          <w:rFonts w:ascii="Times New Roman" w:hAnsi="Times New Roman"/>
          <w:lang w:eastAsia="ko-KR"/>
        </w:rPr>
        <w:t>(employees)</w:t>
      </w:r>
      <w:r w:rsidRPr="00ED4019">
        <w:rPr>
          <w:rFonts w:ascii="Times New Roman" w:hAnsi="Times New Roman"/>
          <w:lang w:eastAsia="ko-KR"/>
        </w:rPr>
        <w:t>에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추가</w:t>
      </w:r>
      <w:del w:id="1348" w:author="제이펍 출판사" w:date="2021-03-14T20:46:00Z">
        <w:r w:rsidRPr="00ED4019" w:rsidDel="001B4014">
          <w:rPr>
            <w:rFonts w:ascii="Times New Roman" w:hAnsi="Times New Roman"/>
            <w:lang w:eastAsia="ko-KR"/>
          </w:rPr>
          <w:delText>적으</w:delText>
        </w:r>
      </w:del>
      <w:r w:rsidRPr="00ED4019">
        <w:rPr>
          <w:rFonts w:ascii="Times New Roman" w:hAnsi="Times New Roman"/>
          <w:lang w:eastAsia="ko-KR"/>
        </w:rPr>
        <w:t>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일별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데이터를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생성한다</w:t>
      </w:r>
      <w:r w:rsidRPr="00ED4019">
        <w:rPr>
          <w:rFonts w:ascii="Times New Roman" w:hAnsi="Times New Roman"/>
          <w:lang w:eastAsia="ko-KR"/>
        </w:rPr>
        <w:t>.</w:t>
      </w:r>
    </w:p>
    <w:p w14:paraId="29EA933A" w14:textId="04963C29" w:rsidR="00FD7B2A" w:rsidRPr="00011C53" w:rsidRDefault="00FD7B2A">
      <w:pPr>
        <w:jc w:val="both"/>
        <w:rPr>
          <w:rFonts w:ascii="Times New Roman" w:hAnsi="Times New Roman"/>
          <w:color w:val="FF0000"/>
          <w:lang w:eastAsia="ko-KR"/>
          <w:rPrChange w:id="1349" w:author="standard" w:date="2021-03-26T16:49:00Z">
            <w:rPr>
              <w:rFonts w:ascii="Times New Roman" w:hAnsi="Times New Roman"/>
              <w:lang w:eastAsia="ko-KR"/>
            </w:rPr>
          </w:rPrChange>
        </w:rPr>
        <w:pPrChange w:id="1350" w:author="제이펍 출판사" w:date="2021-03-14T15:57:00Z">
          <w:pPr/>
        </w:pPrChange>
      </w:pPr>
      <w:bookmarkStart w:id="1351" w:name="일별-데이터---코로나-확진자-수"/>
      <w:r w:rsidRPr="00ED4019">
        <w:rPr>
          <w:rFonts w:ascii="Times New Roman" w:hAnsi="Times New Roman"/>
          <w:lang w:eastAsia="ko-KR"/>
        </w:rPr>
        <w:t>일별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코로나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확진자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수는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통계청</w:t>
      </w:r>
      <w:r w:rsidRPr="00ED4019">
        <w:rPr>
          <w:rFonts w:ascii="Times New Roman" w:hAnsi="Times New Roman"/>
          <w:lang w:eastAsia="ko-KR"/>
        </w:rPr>
        <w:t xml:space="preserve"> KOSIS </w:t>
      </w:r>
      <w:r w:rsidRPr="00ED4019">
        <w:rPr>
          <w:rFonts w:ascii="Times New Roman" w:hAnsi="Times New Roman"/>
          <w:lang w:eastAsia="ko-KR"/>
        </w:rPr>
        <w:t>홈페이지에서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다운로드</w:t>
      </w:r>
      <w:r w:rsidRPr="00ED4019">
        <w:rPr>
          <w:rStyle w:val="a7"/>
          <w:rFonts w:ascii="Times New Roman" w:hAnsi="Times New Roman"/>
        </w:rPr>
        <w:footnoteReference w:id="11"/>
      </w:r>
      <w:del w:id="1354" w:author="제이펍 출판사" w:date="2021-03-14T20:46:00Z">
        <w:r w:rsidRPr="00ED4019" w:rsidDel="001B4014">
          <w:rPr>
            <w:rFonts w:ascii="Times New Roman" w:hAnsi="Times New Roman" w:hint="eastAsia"/>
            <w:lang w:eastAsia="ko-KR"/>
          </w:rPr>
          <w:delText>받았</w:delText>
        </w:r>
      </w:del>
      <w:ins w:id="1355" w:author="제이펍 출판사" w:date="2021-03-14T20:46:00Z">
        <w:r w:rsidR="001B4014">
          <w:rPr>
            <w:rFonts w:ascii="Times New Roman" w:hAnsi="Times New Roman" w:hint="eastAsia"/>
            <w:lang w:eastAsia="ko-KR"/>
          </w:rPr>
          <w:t>하였</w:t>
        </w:r>
      </w:ins>
      <w:r w:rsidRPr="00ED4019">
        <w:rPr>
          <w:rFonts w:ascii="Times New Roman" w:hAnsi="Times New Roman"/>
          <w:lang w:eastAsia="ko-KR"/>
        </w:rPr>
        <w:t>고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필자의</w:t>
      </w:r>
      <w:r w:rsidRPr="00ED4019">
        <w:rPr>
          <w:rFonts w:ascii="Times New Roman" w:hAnsi="Times New Roman"/>
          <w:lang w:eastAsia="ko-KR"/>
        </w:rPr>
        <w:t xml:space="preserve"> </w:t>
      </w:r>
      <w:del w:id="1356" w:author="제이펍 출판사" w:date="2021-03-14T20:47:00Z">
        <w:r w:rsidRPr="00ED4019" w:rsidDel="001B4014">
          <w:rPr>
            <w:rFonts w:ascii="Times New Roman" w:hAnsi="Times New Roman"/>
            <w:lang w:eastAsia="ko-KR"/>
          </w:rPr>
          <w:delText>github</w:delText>
        </w:r>
      </w:del>
      <w:ins w:id="1357" w:author="제이펍 출판사" w:date="2021-03-14T20:47:00Z">
        <w:r w:rsidR="001B4014">
          <w:rPr>
            <w:rFonts w:ascii="Times New Roman" w:hAnsi="Times New Roman"/>
            <w:lang w:eastAsia="ko-KR"/>
          </w:rPr>
          <w:t>깃헙</w:t>
        </w:r>
      </w:ins>
      <w:r w:rsidRPr="00ED4019">
        <w:rPr>
          <w:rFonts w:ascii="Times New Roman" w:hAnsi="Times New Roman"/>
          <w:lang w:eastAsia="ko-KR"/>
        </w:rPr>
        <w:t>에서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다운로드</w:t>
      </w:r>
      <w:ins w:id="1358" w:author="제이펍 출판사" w:date="2021-03-14T20:46:00Z">
        <w:r w:rsidR="001B4014">
          <w:rPr>
            <w:rFonts w:ascii="Times New Roman" w:hAnsi="Times New Roman" w:hint="eastAsia"/>
            <w:lang w:eastAsia="ko-KR"/>
          </w:rPr>
          <w:t>할</w:t>
        </w:r>
        <w:r w:rsidR="001B4014">
          <w:rPr>
            <w:rFonts w:ascii="Times New Roman" w:hAnsi="Times New Roman" w:hint="eastAsia"/>
            <w:lang w:eastAsia="ko-KR"/>
          </w:rPr>
          <w:t xml:space="preserve"> </w:t>
        </w:r>
        <w:r w:rsidR="001B4014">
          <w:rPr>
            <w:rFonts w:ascii="Times New Roman" w:hAnsi="Times New Roman" w:hint="eastAsia"/>
            <w:lang w:eastAsia="ko-KR"/>
          </w:rPr>
          <w:t>수도</w:t>
        </w:r>
        <w:r w:rsidR="001B4014">
          <w:rPr>
            <w:rFonts w:ascii="Times New Roman" w:hAnsi="Times New Roman" w:hint="eastAsia"/>
            <w:lang w:eastAsia="ko-KR"/>
          </w:rPr>
          <w:t xml:space="preserve"> </w:t>
        </w:r>
      </w:ins>
      <w:del w:id="1359" w:author="제이펍 출판사" w:date="2021-03-14T20:46:00Z">
        <w:r w:rsidRPr="00ED4019" w:rsidDel="001B4014">
          <w:rPr>
            <w:rFonts w:ascii="Times New Roman" w:hAnsi="Times New Roman"/>
            <w:lang w:eastAsia="ko-KR"/>
          </w:rPr>
          <w:delText xml:space="preserve"> </w:delText>
        </w:r>
        <w:r w:rsidRPr="00ED4019" w:rsidDel="001B4014">
          <w:rPr>
            <w:rFonts w:ascii="Times New Roman" w:hAnsi="Times New Roman"/>
            <w:lang w:eastAsia="ko-KR"/>
          </w:rPr>
          <w:delText>받을</w:delText>
        </w:r>
        <w:r w:rsidRPr="00ED4019" w:rsidDel="001B4014">
          <w:rPr>
            <w:rFonts w:ascii="Times New Roman" w:hAnsi="Times New Roman" w:hint="eastAsia"/>
            <w:lang w:eastAsia="ko-KR"/>
          </w:rPr>
          <w:delText xml:space="preserve"> </w:delText>
        </w:r>
        <w:r w:rsidRPr="00ED4019" w:rsidDel="001B4014">
          <w:rPr>
            <w:rFonts w:ascii="Times New Roman" w:hAnsi="Times New Roman"/>
            <w:lang w:eastAsia="ko-KR"/>
          </w:rPr>
          <w:delText>수</w:delText>
        </w:r>
        <w:r w:rsidRPr="00ED4019" w:rsidDel="001B4014">
          <w:rPr>
            <w:rFonts w:ascii="Times New Roman" w:hAnsi="Times New Roman"/>
            <w:lang w:eastAsia="ko-KR"/>
          </w:rPr>
          <w:delText xml:space="preserve"> </w:delText>
        </w:r>
      </w:del>
      <w:r w:rsidRPr="00ED4019">
        <w:rPr>
          <w:rFonts w:ascii="Times New Roman" w:hAnsi="Times New Roman"/>
          <w:lang w:eastAsia="ko-KR"/>
        </w:rPr>
        <w:t>있다</w:t>
      </w:r>
      <w:r w:rsidRPr="00ED4019">
        <w:rPr>
          <w:rFonts w:ascii="Times New Roman" w:hAnsi="Times New Roman"/>
          <w:lang w:eastAsia="ko-KR"/>
        </w:rPr>
        <w:t xml:space="preserve">. </w:t>
      </w:r>
      <w:r w:rsidRPr="00011C53">
        <w:rPr>
          <w:rFonts w:ascii="Times New Roman" w:hAnsi="Times New Roman"/>
          <w:color w:val="FF0000"/>
          <w:lang w:eastAsia="ko-KR"/>
          <w:rPrChange w:id="1360" w:author="standard" w:date="2021-03-26T16:49:00Z">
            <w:rPr>
              <w:rFonts w:ascii="Times New Roman" w:hAnsi="Times New Roman"/>
              <w:lang w:eastAsia="ko-KR"/>
            </w:rPr>
          </w:rPrChange>
        </w:rPr>
        <w:t>이</w:t>
      </w:r>
      <w:r w:rsidRPr="00011C53">
        <w:rPr>
          <w:rFonts w:ascii="Times New Roman" w:hAnsi="Times New Roman"/>
          <w:color w:val="FF0000"/>
          <w:lang w:eastAsia="ko-KR"/>
          <w:rPrChange w:id="1361" w:author="standard" w:date="2021-03-26T16:49:00Z">
            <w:rPr>
              <w:rFonts w:ascii="Times New Roman" w:hAnsi="Times New Roman"/>
              <w:lang w:eastAsia="ko-KR"/>
            </w:rPr>
          </w:rPrChange>
        </w:rPr>
        <w:t xml:space="preserve"> </w:t>
      </w:r>
      <w:del w:id="1362" w:author="제이펍 출판사" w:date="2021-03-14T20:44:00Z">
        <w:r w:rsidRPr="00011C53" w:rsidDel="001B4014">
          <w:rPr>
            <w:rFonts w:ascii="Times New Roman" w:hAnsi="Times New Roman"/>
            <w:color w:val="FF0000"/>
            <w:lang w:eastAsia="ko-KR"/>
            <w:rPrChange w:id="1363" w:author="standard" w:date="2021-03-26T16:49:00Z">
              <w:rPr>
                <w:rFonts w:ascii="Times New Roman" w:hAnsi="Times New Roman"/>
                <w:lang w:eastAsia="ko-KR"/>
              </w:rPr>
            </w:rPrChange>
          </w:rPr>
          <w:delText>데이터</w:delText>
        </w:r>
        <w:r w:rsidRPr="00011C53" w:rsidDel="001B4014">
          <w:rPr>
            <w:rFonts w:ascii="Times New Roman" w:hAnsi="Times New Roman"/>
            <w:color w:val="FF0000"/>
            <w:lang w:eastAsia="ko-KR"/>
            <w:rPrChange w:id="1364" w:author="standard" w:date="2021-03-26T16:49:00Z">
              <w:rPr>
                <w:rFonts w:ascii="Times New Roman" w:hAnsi="Times New Roman"/>
                <w:lang w:eastAsia="ko-KR"/>
              </w:rPr>
            </w:rPrChange>
          </w:rPr>
          <w:delText xml:space="preserve"> </w:delText>
        </w:r>
        <w:r w:rsidRPr="00011C53" w:rsidDel="001B4014">
          <w:rPr>
            <w:rFonts w:ascii="Times New Roman" w:hAnsi="Times New Roman"/>
            <w:color w:val="FF0000"/>
            <w:lang w:eastAsia="ko-KR"/>
            <w:rPrChange w:id="1365" w:author="standard" w:date="2021-03-26T16:49:00Z">
              <w:rPr>
                <w:rFonts w:ascii="Times New Roman" w:hAnsi="Times New Roman"/>
                <w:lang w:eastAsia="ko-KR"/>
              </w:rPr>
            </w:rPrChange>
          </w:rPr>
          <w:delText>셋을</w:delText>
        </w:r>
      </w:del>
      <w:ins w:id="1366" w:author="제이펍 출판사" w:date="2021-03-14T20:44:00Z">
        <w:r w:rsidR="001B4014" w:rsidRPr="00011C53">
          <w:rPr>
            <w:rFonts w:ascii="Times New Roman" w:hAnsi="Times New Roman"/>
            <w:color w:val="FF0000"/>
            <w:lang w:eastAsia="ko-KR"/>
            <w:rPrChange w:id="1367" w:author="standard" w:date="2021-03-26T16:49:00Z">
              <w:rPr>
                <w:rFonts w:ascii="Times New Roman" w:hAnsi="Times New Roman"/>
                <w:lang w:eastAsia="ko-KR"/>
              </w:rPr>
            </w:rPrChange>
          </w:rPr>
          <w:t>데이터</w:t>
        </w:r>
        <w:r w:rsidR="001B4014" w:rsidRPr="00011C53">
          <w:rPr>
            <w:rFonts w:ascii="Times New Roman" w:hAnsi="Times New Roman"/>
            <w:color w:val="FF0000"/>
            <w:lang w:eastAsia="ko-KR"/>
            <w:rPrChange w:id="1368" w:author="standard" w:date="2021-03-26T16:49:00Z">
              <w:rPr>
                <w:rFonts w:ascii="Times New Roman" w:hAnsi="Times New Roman"/>
                <w:lang w:eastAsia="ko-KR"/>
              </w:rPr>
            </w:rPrChange>
          </w:rPr>
          <w:t xml:space="preserve"> </w:t>
        </w:r>
        <w:r w:rsidR="001B4014" w:rsidRPr="00011C53">
          <w:rPr>
            <w:rFonts w:ascii="Times New Roman" w:hAnsi="Times New Roman"/>
            <w:color w:val="FF0000"/>
            <w:lang w:eastAsia="ko-KR"/>
            <w:rPrChange w:id="1369" w:author="standard" w:date="2021-03-26T16:49:00Z">
              <w:rPr>
                <w:rFonts w:ascii="Times New Roman" w:hAnsi="Times New Roman"/>
                <w:lang w:eastAsia="ko-KR"/>
              </w:rPr>
            </w:rPrChange>
          </w:rPr>
          <w:t>세트</w:t>
        </w:r>
      </w:ins>
      <w:ins w:id="1370" w:author="standard" w:date="2021-03-26T16:47:00Z">
        <w:r w:rsidR="00011C53" w:rsidRPr="00011C53">
          <w:rPr>
            <w:rFonts w:ascii="Times New Roman" w:hAnsi="Times New Roman" w:hint="eastAsia"/>
            <w:color w:val="FF0000"/>
            <w:lang w:eastAsia="ko-KR"/>
            <w:rPrChange w:id="1371" w:author="standard" w:date="2021-03-26T16:49:00Z">
              <w:rPr>
                <w:rFonts w:ascii="Times New Roman" w:hAnsi="Times New Roman" w:hint="eastAsia"/>
                <w:lang w:eastAsia="ko-KR"/>
              </w:rPr>
            </w:rPrChange>
          </w:rPr>
          <w:t>는</w:t>
        </w:r>
        <w:r w:rsidR="00011C53" w:rsidRPr="00011C53">
          <w:rPr>
            <w:rFonts w:ascii="Times New Roman" w:hAnsi="Times New Roman" w:hint="eastAsia"/>
            <w:color w:val="FF0000"/>
            <w:lang w:eastAsia="ko-KR"/>
            <w:rPrChange w:id="1372" w:author="standard" w:date="2021-03-26T16:49:00Z">
              <w:rPr>
                <w:rFonts w:ascii="Times New Roman" w:hAnsi="Times New Roman" w:hint="eastAsia"/>
                <w:lang w:eastAsia="ko-KR"/>
              </w:rPr>
            </w:rPrChange>
          </w:rPr>
          <w:t xml:space="preserve"> </w:t>
        </w:r>
        <w:r w:rsidR="00011C53" w:rsidRPr="00011C53">
          <w:rPr>
            <w:rFonts w:ascii="Times New Roman" w:hAnsi="Times New Roman" w:hint="eastAsia"/>
            <w:color w:val="FF0000"/>
            <w:lang w:eastAsia="ko-KR"/>
            <w:rPrChange w:id="1373" w:author="standard" w:date="2021-03-26T16:49:00Z">
              <w:rPr>
                <w:rFonts w:ascii="Times New Roman" w:hAnsi="Times New Roman" w:hint="eastAsia"/>
                <w:lang w:eastAsia="ko-KR"/>
              </w:rPr>
            </w:rPrChange>
          </w:rPr>
          <w:t>데이터</w:t>
        </w:r>
        <w:r w:rsidR="00011C53" w:rsidRPr="00011C53">
          <w:rPr>
            <w:rFonts w:ascii="Times New Roman" w:hAnsi="Times New Roman" w:hint="eastAsia"/>
            <w:color w:val="FF0000"/>
            <w:lang w:eastAsia="ko-KR"/>
            <w:rPrChange w:id="1374" w:author="standard" w:date="2021-03-26T16:49:00Z">
              <w:rPr>
                <w:rFonts w:ascii="Times New Roman" w:hAnsi="Times New Roman" w:hint="eastAsia"/>
                <w:lang w:eastAsia="ko-KR"/>
              </w:rPr>
            </w:rPrChange>
          </w:rPr>
          <w:t xml:space="preserve"> </w:t>
        </w:r>
        <w:r w:rsidR="00011C53" w:rsidRPr="00011C53">
          <w:rPr>
            <w:rFonts w:ascii="Times New Roman" w:hAnsi="Times New Roman" w:hint="eastAsia"/>
            <w:color w:val="FF0000"/>
            <w:lang w:eastAsia="ko-KR"/>
            <w:rPrChange w:id="1375" w:author="standard" w:date="2021-03-26T16:49:00Z">
              <w:rPr>
                <w:rFonts w:ascii="Times New Roman" w:hAnsi="Times New Roman" w:hint="eastAsia"/>
                <w:lang w:eastAsia="ko-KR"/>
              </w:rPr>
            </w:rPrChange>
          </w:rPr>
          <w:t>분석에</w:t>
        </w:r>
        <w:r w:rsidR="00011C53" w:rsidRPr="00011C53">
          <w:rPr>
            <w:rFonts w:ascii="Times New Roman" w:hAnsi="Times New Roman" w:hint="eastAsia"/>
            <w:color w:val="FF0000"/>
            <w:lang w:eastAsia="ko-KR"/>
            <w:rPrChange w:id="1376" w:author="standard" w:date="2021-03-26T16:49:00Z">
              <w:rPr>
                <w:rFonts w:ascii="Times New Roman" w:hAnsi="Times New Roman" w:hint="eastAsia"/>
                <w:lang w:eastAsia="ko-KR"/>
              </w:rPr>
            </w:rPrChange>
          </w:rPr>
          <w:t xml:space="preserve"> </w:t>
        </w:r>
        <w:r w:rsidR="00011C53" w:rsidRPr="00011C53">
          <w:rPr>
            <w:rFonts w:ascii="Times New Roman" w:hAnsi="Times New Roman" w:hint="eastAsia"/>
            <w:color w:val="FF0000"/>
            <w:lang w:eastAsia="ko-KR"/>
            <w:rPrChange w:id="1377" w:author="standard" w:date="2021-03-26T16:49:00Z">
              <w:rPr>
                <w:rFonts w:ascii="Times New Roman" w:hAnsi="Times New Roman" w:hint="eastAsia"/>
                <w:lang w:eastAsia="ko-KR"/>
              </w:rPr>
            </w:rPrChange>
          </w:rPr>
          <w:t>적절치</w:t>
        </w:r>
        <w:r w:rsidR="00011C53" w:rsidRPr="00011C53">
          <w:rPr>
            <w:rFonts w:ascii="Times New Roman" w:hAnsi="Times New Roman" w:hint="eastAsia"/>
            <w:color w:val="FF0000"/>
            <w:lang w:eastAsia="ko-KR"/>
            <w:rPrChange w:id="1378" w:author="standard" w:date="2021-03-26T16:49:00Z">
              <w:rPr>
                <w:rFonts w:ascii="Times New Roman" w:hAnsi="Times New Roman" w:hint="eastAsia"/>
                <w:lang w:eastAsia="ko-KR"/>
              </w:rPr>
            </w:rPrChange>
          </w:rPr>
          <w:t xml:space="preserve"> </w:t>
        </w:r>
        <w:r w:rsidR="00011C53" w:rsidRPr="00011C53">
          <w:rPr>
            <w:rFonts w:ascii="Times New Roman" w:hAnsi="Times New Roman" w:hint="eastAsia"/>
            <w:color w:val="FF0000"/>
            <w:lang w:eastAsia="ko-KR"/>
            <w:rPrChange w:id="1379" w:author="standard" w:date="2021-03-26T16:49:00Z">
              <w:rPr>
                <w:rFonts w:ascii="Times New Roman" w:hAnsi="Times New Roman" w:hint="eastAsia"/>
                <w:lang w:eastAsia="ko-KR"/>
              </w:rPr>
            </w:rPrChange>
          </w:rPr>
          <w:t>않</w:t>
        </w:r>
      </w:ins>
      <w:ins w:id="1380" w:author="standard" w:date="2021-03-26T16:48:00Z">
        <w:r w:rsidR="00011C53" w:rsidRPr="00011C53">
          <w:rPr>
            <w:rFonts w:ascii="Times New Roman" w:hAnsi="Times New Roman" w:hint="eastAsia"/>
            <w:color w:val="FF0000"/>
            <w:lang w:eastAsia="ko-KR"/>
            <w:rPrChange w:id="1381" w:author="standard" w:date="2021-03-26T16:49:00Z">
              <w:rPr>
                <w:rFonts w:ascii="Times New Roman" w:hAnsi="Times New Roman" w:hint="eastAsia"/>
                <w:lang w:eastAsia="ko-KR"/>
              </w:rPr>
            </w:rPrChange>
          </w:rPr>
          <w:t>은</w:t>
        </w:r>
        <w:r w:rsidR="00011C53" w:rsidRPr="00011C53">
          <w:rPr>
            <w:rFonts w:ascii="Times New Roman" w:hAnsi="Times New Roman" w:hint="eastAsia"/>
            <w:color w:val="FF0000"/>
            <w:lang w:eastAsia="ko-KR"/>
            <w:rPrChange w:id="1382" w:author="standard" w:date="2021-03-26T16:49:00Z">
              <w:rPr>
                <w:rFonts w:ascii="Times New Roman" w:hAnsi="Times New Roman" w:hint="eastAsia"/>
                <w:lang w:eastAsia="ko-KR"/>
              </w:rPr>
            </w:rPrChange>
          </w:rPr>
          <w:t xml:space="preserve"> </w:t>
        </w:r>
        <w:r w:rsidR="00011C53" w:rsidRPr="00011C53">
          <w:rPr>
            <w:rFonts w:ascii="Times New Roman" w:hAnsi="Times New Roman"/>
            <w:color w:val="FF0000"/>
            <w:lang w:eastAsia="ko-KR"/>
            <w:rPrChange w:id="1383" w:author="standard" w:date="2021-03-26T16:49:00Z">
              <w:rPr>
                <w:rFonts w:ascii="Times New Roman" w:hAnsi="Times New Roman"/>
                <w:lang w:eastAsia="ko-KR"/>
              </w:rPr>
            </w:rPrChange>
          </w:rPr>
          <w:t>긴</w:t>
        </w:r>
        <w:r w:rsidR="00011C53" w:rsidRPr="00011C53">
          <w:rPr>
            <w:rFonts w:ascii="Times New Roman" w:hAnsi="Times New Roman"/>
            <w:color w:val="FF0000"/>
            <w:lang w:eastAsia="ko-KR"/>
            <w:rPrChange w:id="1384" w:author="standard" w:date="2021-03-26T16:49:00Z">
              <w:rPr>
                <w:rFonts w:ascii="Times New Roman" w:hAnsi="Times New Roman"/>
                <w:lang w:eastAsia="ko-KR"/>
              </w:rPr>
            </w:rPrChange>
          </w:rPr>
          <w:t xml:space="preserve">(long) </w:t>
        </w:r>
        <w:r w:rsidR="00011C53" w:rsidRPr="00011C53">
          <w:rPr>
            <w:rFonts w:ascii="Times New Roman" w:hAnsi="Times New Roman"/>
            <w:color w:val="FF0000"/>
            <w:lang w:eastAsia="ko-KR"/>
            <w:rPrChange w:id="1385" w:author="standard" w:date="2021-03-26T16:49:00Z">
              <w:rPr>
                <w:rFonts w:ascii="Times New Roman" w:hAnsi="Times New Roman"/>
                <w:lang w:eastAsia="ko-KR"/>
              </w:rPr>
            </w:rPrChange>
          </w:rPr>
          <w:t>형태의</w:t>
        </w:r>
        <w:r w:rsidR="00011C53" w:rsidRPr="00011C53">
          <w:rPr>
            <w:rFonts w:ascii="Times New Roman" w:hAnsi="Times New Roman"/>
            <w:color w:val="FF0000"/>
            <w:lang w:eastAsia="ko-KR"/>
            <w:rPrChange w:id="1386" w:author="standard" w:date="2021-03-26T16:49:00Z">
              <w:rPr>
                <w:rFonts w:ascii="Times New Roman" w:hAnsi="Times New Roman"/>
                <w:lang w:eastAsia="ko-KR"/>
              </w:rPr>
            </w:rPrChange>
          </w:rPr>
          <w:t xml:space="preserve"> </w:t>
        </w:r>
        <w:r w:rsidR="00011C53" w:rsidRPr="00011C53">
          <w:rPr>
            <w:rFonts w:ascii="Times New Roman" w:hAnsi="Times New Roman"/>
            <w:color w:val="FF0000"/>
            <w:lang w:eastAsia="ko-KR"/>
            <w:rPrChange w:id="1387" w:author="standard" w:date="2021-03-26T16:49:00Z">
              <w:rPr>
                <w:rFonts w:ascii="Times New Roman" w:hAnsi="Times New Roman"/>
                <w:lang w:eastAsia="ko-KR"/>
              </w:rPr>
            </w:rPrChange>
          </w:rPr>
          <w:t>데이터</w:t>
        </w:r>
        <w:r w:rsidR="00011C53" w:rsidRPr="00011C53">
          <w:rPr>
            <w:rFonts w:ascii="Times New Roman" w:hAnsi="Times New Roman"/>
            <w:color w:val="FF0000"/>
            <w:lang w:eastAsia="ko-KR"/>
            <w:rPrChange w:id="1388" w:author="standard" w:date="2021-03-26T16:49:00Z">
              <w:rPr>
                <w:rFonts w:ascii="Times New Roman" w:hAnsi="Times New Roman"/>
                <w:lang w:eastAsia="ko-KR"/>
              </w:rPr>
            </w:rPrChange>
          </w:rPr>
          <w:t xml:space="preserve"> </w:t>
        </w:r>
        <w:r w:rsidR="00011C53" w:rsidRPr="00011C53">
          <w:rPr>
            <w:rFonts w:ascii="Times New Roman" w:hAnsi="Times New Roman"/>
            <w:color w:val="FF0000"/>
            <w:lang w:eastAsia="ko-KR"/>
            <w:rPrChange w:id="1389" w:author="standard" w:date="2021-03-26T16:49:00Z">
              <w:rPr>
                <w:rFonts w:ascii="Times New Roman" w:hAnsi="Times New Roman"/>
                <w:lang w:eastAsia="ko-KR"/>
              </w:rPr>
            </w:rPrChange>
          </w:rPr>
          <w:t>프레임</w:t>
        </w:r>
        <w:r w:rsidR="00011C53" w:rsidRPr="00011C53">
          <w:rPr>
            <w:rFonts w:ascii="Times New Roman" w:hAnsi="Times New Roman" w:hint="eastAsia"/>
            <w:color w:val="FF0000"/>
            <w:lang w:eastAsia="ko-KR"/>
            <w:rPrChange w:id="1390" w:author="standard" w:date="2021-03-26T16:49:00Z">
              <w:rPr>
                <w:rFonts w:ascii="Times New Roman" w:hAnsi="Times New Roman" w:hint="eastAsia"/>
                <w:lang w:eastAsia="ko-KR"/>
              </w:rPr>
            </w:rPrChange>
          </w:rPr>
          <w:t>으로</w:t>
        </w:r>
      </w:ins>
      <w:ins w:id="1391" w:author="standard" w:date="2021-03-26T16:47:00Z">
        <w:r w:rsidR="00011C53" w:rsidRPr="00011C53">
          <w:rPr>
            <w:rFonts w:ascii="Times New Roman" w:hAnsi="Times New Roman" w:hint="eastAsia"/>
            <w:color w:val="FF0000"/>
            <w:lang w:eastAsia="ko-KR"/>
            <w:rPrChange w:id="1392" w:author="standard" w:date="2021-03-26T16:49:00Z">
              <w:rPr>
                <w:rFonts w:ascii="Times New Roman" w:hAnsi="Times New Roman" w:hint="eastAsia"/>
                <w:lang w:eastAsia="ko-KR"/>
              </w:rPr>
            </w:rPrChange>
          </w:rPr>
          <w:t xml:space="preserve"> </w:t>
        </w:r>
        <w:r w:rsidR="00011C53" w:rsidRPr="00011C53">
          <w:rPr>
            <w:rFonts w:ascii="Times New Roman" w:hAnsi="Times New Roman" w:hint="eastAsia"/>
            <w:color w:val="FF0000"/>
            <w:lang w:eastAsia="ko-KR"/>
            <w:rPrChange w:id="1393" w:author="standard" w:date="2021-03-26T16:49:00Z">
              <w:rPr>
                <w:rFonts w:ascii="Times New Roman" w:hAnsi="Times New Roman" w:hint="eastAsia"/>
                <w:lang w:eastAsia="ko-KR"/>
              </w:rPr>
            </w:rPrChange>
          </w:rPr>
          <w:t>설계되었기</w:t>
        </w:r>
        <w:r w:rsidR="00011C53" w:rsidRPr="00011C53">
          <w:rPr>
            <w:rFonts w:ascii="Times New Roman" w:hAnsi="Times New Roman" w:hint="eastAsia"/>
            <w:color w:val="FF0000"/>
            <w:lang w:eastAsia="ko-KR"/>
            <w:rPrChange w:id="1394" w:author="standard" w:date="2021-03-26T16:49:00Z">
              <w:rPr>
                <w:rFonts w:ascii="Times New Roman" w:hAnsi="Times New Roman" w:hint="eastAsia"/>
                <w:lang w:eastAsia="ko-KR"/>
              </w:rPr>
            </w:rPrChange>
          </w:rPr>
          <w:t xml:space="preserve"> </w:t>
        </w:r>
        <w:r w:rsidR="00011C53" w:rsidRPr="00011C53">
          <w:rPr>
            <w:rFonts w:ascii="Times New Roman" w:hAnsi="Times New Roman" w:hint="eastAsia"/>
            <w:color w:val="FF0000"/>
            <w:lang w:eastAsia="ko-KR"/>
            <w:rPrChange w:id="1395" w:author="standard" w:date="2021-03-26T16:49:00Z">
              <w:rPr>
                <w:rFonts w:ascii="Times New Roman" w:hAnsi="Times New Roman" w:hint="eastAsia"/>
                <w:lang w:eastAsia="ko-KR"/>
              </w:rPr>
            </w:rPrChange>
          </w:rPr>
          <w:t>때문에</w:t>
        </w:r>
        <w:r w:rsidR="00011C53" w:rsidRPr="00011C53">
          <w:rPr>
            <w:rFonts w:ascii="Times New Roman" w:hAnsi="Times New Roman" w:hint="eastAsia"/>
            <w:color w:val="FF0000"/>
            <w:lang w:eastAsia="ko-KR"/>
            <w:rPrChange w:id="1396" w:author="standard" w:date="2021-03-26T16:49:00Z">
              <w:rPr>
                <w:rFonts w:ascii="Times New Roman" w:hAnsi="Times New Roman" w:hint="eastAsia"/>
                <w:lang w:eastAsia="ko-KR"/>
              </w:rPr>
            </w:rPrChange>
          </w:rPr>
          <w:t xml:space="preserve"> </w:t>
        </w:r>
      </w:ins>
      <w:ins w:id="1397" w:author="제이펍 출판사" w:date="2021-03-14T20:44:00Z">
        <w:del w:id="1398" w:author="standard" w:date="2021-03-26T16:47:00Z">
          <w:r w:rsidR="001B4014" w:rsidRPr="00011C53" w:rsidDel="00011C53">
            <w:rPr>
              <w:rFonts w:ascii="Times New Roman" w:hAnsi="Times New Roman"/>
              <w:color w:val="FF0000"/>
              <w:lang w:eastAsia="ko-KR"/>
              <w:rPrChange w:id="1399" w:author="standard" w:date="2021-03-26T16:49:00Z">
                <w:rPr>
                  <w:rFonts w:ascii="Times New Roman" w:hAnsi="Times New Roman"/>
                  <w:lang w:eastAsia="ko-KR"/>
                </w:rPr>
              </w:rPrChange>
            </w:rPr>
            <w:delText>를</w:delText>
          </w:r>
        </w:del>
      </w:ins>
      <w:del w:id="1400" w:author="standard" w:date="2021-03-26T16:47:00Z">
        <w:r w:rsidRPr="00011C53" w:rsidDel="00011C53">
          <w:rPr>
            <w:rFonts w:ascii="Times New Roman" w:hAnsi="Times New Roman"/>
            <w:color w:val="FF0000"/>
            <w:lang w:eastAsia="ko-KR"/>
            <w:rPrChange w:id="1401" w:author="standard" w:date="2021-03-26T16:49:00Z">
              <w:rPr>
                <w:rFonts w:ascii="Times New Roman" w:hAnsi="Times New Roman"/>
                <w:lang w:eastAsia="ko-KR"/>
              </w:rPr>
            </w:rPrChange>
          </w:rPr>
          <w:delText xml:space="preserve"> </w:delText>
        </w:r>
        <w:r w:rsidRPr="00011C53" w:rsidDel="00011C53">
          <w:rPr>
            <w:rFonts w:ascii="Times New Roman" w:hAnsi="Times New Roman"/>
            <w:color w:val="FF0000"/>
            <w:lang w:eastAsia="ko-KR"/>
            <w:rPrChange w:id="1402" w:author="standard" w:date="2021-03-26T16:49:00Z">
              <w:rPr>
                <w:rFonts w:ascii="Times New Roman" w:hAnsi="Times New Roman"/>
                <w:lang w:eastAsia="ko-KR"/>
              </w:rPr>
            </w:rPrChange>
          </w:rPr>
          <w:delText>사용하기</w:delText>
        </w:r>
        <w:r w:rsidRPr="00011C53" w:rsidDel="00011C53">
          <w:rPr>
            <w:rFonts w:ascii="Times New Roman" w:hAnsi="Times New Roman"/>
            <w:color w:val="FF0000"/>
            <w:lang w:eastAsia="ko-KR"/>
            <w:rPrChange w:id="1403" w:author="standard" w:date="2021-03-26T16:49:00Z">
              <w:rPr>
                <w:rFonts w:ascii="Times New Roman" w:hAnsi="Times New Roman"/>
                <w:lang w:eastAsia="ko-KR"/>
              </w:rPr>
            </w:rPrChange>
          </w:rPr>
          <w:delText xml:space="preserve"> </w:delText>
        </w:r>
        <w:r w:rsidRPr="00011C53" w:rsidDel="00011C53">
          <w:rPr>
            <w:rFonts w:ascii="Times New Roman" w:hAnsi="Times New Roman"/>
            <w:color w:val="FF0000"/>
            <w:lang w:eastAsia="ko-KR"/>
            <w:rPrChange w:id="1404" w:author="standard" w:date="2021-03-26T16:49:00Z">
              <w:rPr>
                <w:rFonts w:ascii="Times New Roman" w:hAnsi="Times New Roman"/>
                <w:lang w:eastAsia="ko-KR"/>
              </w:rPr>
            </w:rPrChange>
          </w:rPr>
          <w:delText>위해서는</w:delText>
        </w:r>
        <w:r w:rsidRPr="00011C53" w:rsidDel="00011C53">
          <w:rPr>
            <w:rFonts w:ascii="Times New Roman" w:hAnsi="Times New Roman"/>
            <w:color w:val="FF0000"/>
            <w:lang w:eastAsia="ko-KR"/>
            <w:rPrChange w:id="1405" w:author="standard" w:date="2021-03-26T16:49:00Z">
              <w:rPr>
                <w:rFonts w:ascii="Times New Roman" w:hAnsi="Times New Roman"/>
                <w:lang w:eastAsia="ko-KR"/>
              </w:rPr>
            </w:rPrChange>
          </w:rPr>
          <w:delText xml:space="preserve"> </w:delText>
        </w:r>
      </w:del>
      <w:r w:rsidRPr="00011C53">
        <w:rPr>
          <w:rStyle w:val="VerbatimChar"/>
          <w:rFonts w:ascii="Times New Roman" w:hAnsi="Times New Roman"/>
          <w:color w:val="FF0000"/>
          <w:lang w:eastAsia="ko-KR"/>
          <w:rPrChange w:id="1406" w:author="standard" w:date="2021-03-26T16:49:00Z">
            <w:rPr>
              <w:rStyle w:val="VerbatimChar"/>
              <w:rFonts w:ascii="Times New Roman" w:hAnsi="Times New Roman"/>
              <w:lang w:eastAsia="ko-KR"/>
            </w:rPr>
          </w:rPrChange>
        </w:rPr>
        <w:t>spread()</w:t>
      </w:r>
      <w:r w:rsidRPr="00011C53">
        <w:rPr>
          <w:rFonts w:ascii="Times New Roman" w:hAnsi="Times New Roman"/>
          <w:color w:val="FF0000"/>
          <w:lang w:eastAsia="ko-KR"/>
          <w:rPrChange w:id="1407" w:author="standard" w:date="2021-03-26T16:49:00Z">
            <w:rPr>
              <w:rFonts w:ascii="Times New Roman" w:hAnsi="Times New Roman"/>
              <w:lang w:eastAsia="ko-KR"/>
            </w:rPr>
          </w:rPrChange>
        </w:rPr>
        <w:t>를</w:t>
      </w:r>
      <w:r w:rsidRPr="00011C53">
        <w:rPr>
          <w:rFonts w:ascii="Times New Roman" w:hAnsi="Times New Roman"/>
          <w:color w:val="FF0000"/>
          <w:lang w:eastAsia="ko-KR"/>
          <w:rPrChange w:id="1408" w:author="standard" w:date="2021-03-26T16:49:00Z">
            <w:rPr>
              <w:rFonts w:ascii="Times New Roman" w:hAnsi="Times New Roman"/>
              <w:lang w:eastAsia="ko-KR"/>
            </w:rPr>
          </w:rPrChange>
        </w:rPr>
        <w:t xml:space="preserve"> </w:t>
      </w:r>
      <w:r w:rsidRPr="00011C53">
        <w:rPr>
          <w:rFonts w:ascii="Times New Roman" w:hAnsi="Times New Roman"/>
          <w:color w:val="FF0000"/>
          <w:lang w:eastAsia="ko-KR"/>
          <w:rPrChange w:id="1409" w:author="standard" w:date="2021-03-26T16:49:00Z">
            <w:rPr>
              <w:rFonts w:ascii="Times New Roman" w:hAnsi="Times New Roman"/>
              <w:lang w:eastAsia="ko-KR"/>
            </w:rPr>
          </w:rPrChange>
        </w:rPr>
        <w:t>사용하여</w:t>
      </w:r>
      <w:r w:rsidRPr="00011C53">
        <w:rPr>
          <w:rFonts w:ascii="Times New Roman" w:hAnsi="Times New Roman"/>
          <w:color w:val="FF0000"/>
          <w:lang w:eastAsia="ko-KR"/>
          <w:rPrChange w:id="1410" w:author="standard" w:date="2021-03-26T16:49:00Z">
            <w:rPr>
              <w:rFonts w:ascii="Times New Roman" w:hAnsi="Times New Roman"/>
              <w:lang w:eastAsia="ko-KR"/>
            </w:rPr>
          </w:rPrChange>
        </w:rPr>
        <w:t xml:space="preserve"> </w:t>
      </w:r>
      <w:commentRangeStart w:id="1411"/>
      <w:del w:id="1412" w:author="standard" w:date="2021-03-26T16:48:00Z">
        <w:r w:rsidRPr="00011C53" w:rsidDel="00011C53">
          <w:rPr>
            <w:rFonts w:ascii="Times New Roman" w:hAnsi="Times New Roman"/>
            <w:color w:val="FF0000"/>
            <w:lang w:eastAsia="ko-KR"/>
            <w:rPrChange w:id="1413" w:author="standard" w:date="2021-03-26T16:49:00Z">
              <w:rPr>
                <w:rFonts w:ascii="Times New Roman" w:hAnsi="Times New Roman"/>
                <w:lang w:eastAsia="ko-KR"/>
              </w:rPr>
            </w:rPrChange>
          </w:rPr>
          <w:delText>긴</w:delText>
        </w:r>
        <w:r w:rsidRPr="00011C53" w:rsidDel="00011C53">
          <w:rPr>
            <w:rFonts w:ascii="Times New Roman" w:hAnsi="Times New Roman"/>
            <w:color w:val="FF0000"/>
            <w:lang w:eastAsia="ko-KR"/>
            <w:rPrChange w:id="1414" w:author="standard" w:date="2021-03-26T16:49:00Z">
              <w:rPr>
                <w:rFonts w:ascii="Times New Roman" w:hAnsi="Times New Roman"/>
                <w:lang w:eastAsia="ko-KR"/>
              </w:rPr>
            </w:rPrChange>
          </w:rPr>
          <w:delText xml:space="preserve">(long) </w:delText>
        </w:r>
        <w:r w:rsidRPr="00011C53" w:rsidDel="00011C53">
          <w:rPr>
            <w:rFonts w:ascii="Times New Roman" w:hAnsi="Times New Roman"/>
            <w:color w:val="FF0000"/>
            <w:lang w:eastAsia="ko-KR"/>
            <w:rPrChange w:id="1415" w:author="standard" w:date="2021-03-26T16:49:00Z">
              <w:rPr>
                <w:rFonts w:ascii="Times New Roman" w:hAnsi="Times New Roman"/>
                <w:lang w:eastAsia="ko-KR"/>
              </w:rPr>
            </w:rPrChange>
          </w:rPr>
          <w:delText>형태의</w:delText>
        </w:r>
        <w:r w:rsidRPr="00011C53" w:rsidDel="00011C53">
          <w:rPr>
            <w:rFonts w:ascii="Times New Roman" w:hAnsi="Times New Roman"/>
            <w:color w:val="FF0000"/>
            <w:lang w:eastAsia="ko-KR"/>
            <w:rPrChange w:id="1416" w:author="standard" w:date="2021-03-26T16:49:00Z">
              <w:rPr>
                <w:rFonts w:ascii="Times New Roman" w:hAnsi="Times New Roman"/>
                <w:lang w:eastAsia="ko-KR"/>
              </w:rPr>
            </w:rPrChange>
          </w:rPr>
          <w:delText xml:space="preserve"> </w:delText>
        </w:r>
        <w:r w:rsidRPr="00011C53" w:rsidDel="00011C53">
          <w:rPr>
            <w:rFonts w:ascii="Times New Roman" w:hAnsi="Times New Roman"/>
            <w:color w:val="FF0000"/>
            <w:lang w:eastAsia="ko-KR"/>
            <w:rPrChange w:id="1417" w:author="standard" w:date="2021-03-26T16:49:00Z">
              <w:rPr>
                <w:rFonts w:ascii="Times New Roman" w:hAnsi="Times New Roman"/>
                <w:lang w:eastAsia="ko-KR"/>
              </w:rPr>
            </w:rPrChange>
          </w:rPr>
          <w:delText>데이터</w:delText>
        </w:r>
        <w:r w:rsidRPr="00011C53" w:rsidDel="00011C53">
          <w:rPr>
            <w:rFonts w:ascii="Times New Roman" w:hAnsi="Times New Roman"/>
            <w:color w:val="FF0000"/>
            <w:lang w:eastAsia="ko-KR"/>
            <w:rPrChange w:id="1418" w:author="standard" w:date="2021-03-26T16:49:00Z">
              <w:rPr>
                <w:rFonts w:ascii="Times New Roman" w:hAnsi="Times New Roman"/>
                <w:lang w:eastAsia="ko-KR"/>
              </w:rPr>
            </w:rPrChange>
          </w:rPr>
          <w:delText xml:space="preserve"> </w:delText>
        </w:r>
        <w:r w:rsidRPr="00011C53" w:rsidDel="00011C53">
          <w:rPr>
            <w:rFonts w:ascii="Times New Roman" w:hAnsi="Times New Roman"/>
            <w:color w:val="FF0000"/>
            <w:lang w:eastAsia="ko-KR"/>
            <w:rPrChange w:id="1419" w:author="standard" w:date="2021-03-26T16:49:00Z">
              <w:rPr>
                <w:rFonts w:ascii="Times New Roman" w:hAnsi="Times New Roman"/>
                <w:lang w:eastAsia="ko-KR"/>
              </w:rPr>
            </w:rPrChange>
          </w:rPr>
          <w:delText>프레임을</w:delText>
        </w:r>
        <w:r w:rsidRPr="00011C53" w:rsidDel="00011C53">
          <w:rPr>
            <w:rFonts w:ascii="Times New Roman" w:hAnsi="Times New Roman"/>
            <w:color w:val="FF0000"/>
            <w:lang w:eastAsia="ko-KR"/>
            <w:rPrChange w:id="1420" w:author="standard" w:date="2021-03-26T16:49:00Z">
              <w:rPr>
                <w:rFonts w:ascii="Times New Roman" w:hAnsi="Times New Roman"/>
                <w:lang w:eastAsia="ko-KR"/>
              </w:rPr>
            </w:rPrChange>
          </w:rPr>
          <w:delText xml:space="preserve"> </w:delText>
        </w:r>
      </w:del>
      <w:r w:rsidRPr="00011C53">
        <w:rPr>
          <w:rFonts w:ascii="Times New Roman" w:hAnsi="Times New Roman"/>
          <w:color w:val="FF0000"/>
          <w:lang w:eastAsia="ko-KR"/>
          <w:rPrChange w:id="1421" w:author="standard" w:date="2021-03-26T16:49:00Z">
            <w:rPr>
              <w:rFonts w:ascii="Times New Roman" w:hAnsi="Times New Roman"/>
              <w:lang w:eastAsia="ko-KR"/>
            </w:rPr>
          </w:rPrChange>
        </w:rPr>
        <w:t>넓은</w:t>
      </w:r>
      <w:r w:rsidRPr="00011C53">
        <w:rPr>
          <w:rFonts w:ascii="Times New Roman" w:hAnsi="Times New Roman"/>
          <w:color w:val="FF0000"/>
          <w:lang w:eastAsia="ko-KR"/>
          <w:rPrChange w:id="1422" w:author="standard" w:date="2021-03-26T16:49:00Z">
            <w:rPr>
              <w:rFonts w:ascii="Times New Roman" w:hAnsi="Times New Roman"/>
              <w:lang w:eastAsia="ko-KR"/>
            </w:rPr>
          </w:rPrChange>
        </w:rPr>
        <w:t xml:space="preserve">(wide) </w:t>
      </w:r>
      <w:r w:rsidRPr="00011C53">
        <w:rPr>
          <w:rFonts w:ascii="Times New Roman" w:hAnsi="Times New Roman"/>
          <w:color w:val="FF0000"/>
          <w:lang w:eastAsia="ko-KR"/>
          <w:rPrChange w:id="1423" w:author="standard" w:date="2021-03-26T16:49:00Z">
            <w:rPr>
              <w:rFonts w:ascii="Times New Roman" w:hAnsi="Times New Roman"/>
              <w:lang w:eastAsia="ko-KR"/>
            </w:rPr>
          </w:rPrChange>
        </w:rPr>
        <w:t>형태의</w:t>
      </w:r>
      <w:r w:rsidRPr="00011C53">
        <w:rPr>
          <w:rFonts w:ascii="Times New Roman" w:hAnsi="Times New Roman"/>
          <w:color w:val="FF0000"/>
          <w:lang w:eastAsia="ko-KR"/>
          <w:rPrChange w:id="1424" w:author="standard" w:date="2021-03-26T16:49:00Z">
            <w:rPr>
              <w:rFonts w:ascii="Times New Roman" w:hAnsi="Times New Roman"/>
              <w:lang w:eastAsia="ko-KR"/>
            </w:rPr>
          </w:rPrChange>
        </w:rPr>
        <w:t xml:space="preserve"> </w:t>
      </w:r>
      <w:del w:id="1425" w:author="제이펍 출판사" w:date="2021-03-14T20:35:00Z">
        <w:r w:rsidRPr="00011C53" w:rsidDel="00EE4FE2">
          <w:rPr>
            <w:rFonts w:ascii="Times New Roman" w:hAnsi="Times New Roman"/>
            <w:color w:val="FF0000"/>
            <w:lang w:eastAsia="ko-KR"/>
            <w:rPrChange w:id="1426" w:author="standard" w:date="2021-03-26T16:49:00Z">
              <w:rPr>
                <w:rFonts w:ascii="Times New Roman" w:hAnsi="Times New Roman"/>
                <w:lang w:eastAsia="ko-KR"/>
              </w:rPr>
            </w:rPrChange>
          </w:rPr>
          <w:delText>데이터프레</w:delText>
        </w:r>
      </w:del>
      <w:ins w:id="1427" w:author="제이펍 출판사" w:date="2021-03-14T20:35:00Z">
        <w:r w:rsidR="00EE4FE2" w:rsidRPr="00011C53">
          <w:rPr>
            <w:rFonts w:ascii="Times New Roman" w:hAnsi="Times New Roman"/>
            <w:color w:val="FF0000"/>
            <w:lang w:eastAsia="ko-KR"/>
            <w:rPrChange w:id="1428" w:author="standard" w:date="2021-03-26T16:49:00Z">
              <w:rPr>
                <w:rFonts w:ascii="Times New Roman" w:hAnsi="Times New Roman"/>
                <w:lang w:eastAsia="ko-KR"/>
              </w:rPr>
            </w:rPrChange>
          </w:rPr>
          <w:t>데이터</w:t>
        </w:r>
        <w:r w:rsidR="00EE4FE2" w:rsidRPr="00011C53">
          <w:rPr>
            <w:rFonts w:ascii="Times New Roman" w:hAnsi="Times New Roman"/>
            <w:color w:val="FF0000"/>
            <w:lang w:eastAsia="ko-KR"/>
            <w:rPrChange w:id="1429" w:author="standard" w:date="2021-03-26T16:49:00Z">
              <w:rPr>
                <w:rFonts w:ascii="Times New Roman" w:hAnsi="Times New Roman"/>
                <w:lang w:eastAsia="ko-KR"/>
              </w:rPr>
            </w:rPrChange>
          </w:rPr>
          <w:t xml:space="preserve"> </w:t>
        </w:r>
        <w:r w:rsidR="00EE4FE2" w:rsidRPr="00011C53">
          <w:rPr>
            <w:rFonts w:ascii="Times New Roman" w:hAnsi="Times New Roman"/>
            <w:color w:val="FF0000"/>
            <w:lang w:eastAsia="ko-KR"/>
            <w:rPrChange w:id="1430" w:author="standard" w:date="2021-03-26T16:49:00Z">
              <w:rPr>
                <w:rFonts w:ascii="Times New Roman" w:hAnsi="Times New Roman"/>
                <w:lang w:eastAsia="ko-KR"/>
              </w:rPr>
            </w:rPrChange>
          </w:rPr>
          <w:t>프레</w:t>
        </w:r>
      </w:ins>
      <w:r w:rsidRPr="00011C53">
        <w:rPr>
          <w:rFonts w:ascii="Times New Roman" w:hAnsi="Times New Roman"/>
          <w:color w:val="FF0000"/>
          <w:lang w:eastAsia="ko-KR"/>
          <w:rPrChange w:id="1431" w:author="standard" w:date="2021-03-26T16:49:00Z">
            <w:rPr>
              <w:rFonts w:ascii="Times New Roman" w:hAnsi="Times New Roman"/>
              <w:lang w:eastAsia="ko-KR"/>
            </w:rPr>
          </w:rPrChange>
        </w:rPr>
        <w:t>임</w:t>
      </w:r>
      <w:del w:id="1432" w:author="standard" w:date="2021-03-26T16:46:00Z">
        <w:r w:rsidRPr="00011C53" w:rsidDel="00011C53">
          <w:rPr>
            <w:rFonts w:ascii="Times New Roman" w:hAnsi="Times New Roman" w:hint="eastAsia"/>
            <w:color w:val="FF0000"/>
            <w:lang w:eastAsia="ko-KR"/>
            <w:rPrChange w:id="1433" w:author="standard" w:date="2021-03-26T16:49:00Z">
              <w:rPr>
                <w:rFonts w:ascii="Times New Roman" w:hAnsi="Times New Roman" w:hint="eastAsia"/>
                <w:lang w:eastAsia="ko-KR"/>
              </w:rPr>
            </w:rPrChange>
          </w:rPr>
          <w:delText>이</w:delText>
        </w:r>
        <w:r w:rsidRPr="00011C53" w:rsidDel="00011C53">
          <w:rPr>
            <w:rFonts w:ascii="Times New Roman" w:hAnsi="Times New Roman" w:hint="eastAsia"/>
            <w:color w:val="FF0000"/>
            <w:lang w:eastAsia="ko-KR"/>
            <w:rPrChange w:id="1434" w:author="standard" w:date="2021-03-26T16:49:00Z">
              <w:rPr>
                <w:rFonts w:ascii="Times New Roman" w:hAnsi="Times New Roman" w:hint="eastAsia"/>
                <w:lang w:eastAsia="ko-KR"/>
              </w:rPr>
            </w:rPrChange>
          </w:rPr>
          <w:delText xml:space="preserve"> </w:delText>
        </w:r>
        <w:r w:rsidRPr="00011C53" w:rsidDel="00011C53">
          <w:rPr>
            <w:rFonts w:ascii="Times New Roman" w:hAnsi="Times New Roman" w:hint="eastAsia"/>
            <w:color w:val="FF0000"/>
            <w:lang w:eastAsia="ko-KR"/>
            <w:rPrChange w:id="1435" w:author="standard" w:date="2021-03-26T16:49:00Z">
              <w:rPr>
                <w:rFonts w:ascii="Times New Roman" w:hAnsi="Times New Roman" w:hint="eastAsia"/>
                <w:lang w:eastAsia="ko-KR"/>
              </w:rPr>
            </w:rPrChange>
          </w:rPr>
          <w:delText>필요하다</w:delText>
        </w:r>
        <w:r w:rsidRPr="00011C53" w:rsidDel="00011C53">
          <w:rPr>
            <w:rFonts w:ascii="Times New Roman" w:hAnsi="Times New Roman" w:hint="eastAsia"/>
            <w:color w:val="FF0000"/>
            <w:lang w:eastAsia="ko-KR"/>
            <w:rPrChange w:id="1436" w:author="standard" w:date="2021-03-26T16:49:00Z">
              <w:rPr>
                <w:rFonts w:ascii="Times New Roman" w:hAnsi="Times New Roman" w:hint="eastAsia"/>
                <w:lang w:eastAsia="ko-KR"/>
              </w:rPr>
            </w:rPrChange>
          </w:rPr>
          <w:delText>.</w:delText>
        </w:r>
      </w:del>
      <w:commentRangeEnd w:id="1411"/>
      <w:ins w:id="1437" w:author="standard" w:date="2021-03-26T16:46:00Z">
        <w:r w:rsidR="00011C53" w:rsidRPr="00011C53">
          <w:rPr>
            <w:rFonts w:ascii="Times New Roman" w:hAnsi="Times New Roman" w:hint="eastAsia"/>
            <w:color w:val="FF0000"/>
            <w:lang w:eastAsia="ko-KR"/>
            <w:rPrChange w:id="1438" w:author="standard" w:date="2021-03-26T16:49:00Z">
              <w:rPr>
                <w:rFonts w:ascii="Times New Roman" w:hAnsi="Times New Roman" w:hint="eastAsia"/>
                <w:lang w:eastAsia="ko-KR"/>
              </w:rPr>
            </w:rPrChange>
          </w:rPr>
          <w:t>으로</w:t>
        </w:r>
        <w:r w:rsidR="00011C53" w:rsidRPr="00011C53">
          <w:rPr>
            <w:rFonts w:ascii="Times New Roman" w:hAnsi="Times New Roman" w:hint="eastAsia"/>
            <w:color w:val="FF0000"/>
            <w:lang w:eastAsia="ko-KR"/>
            <w:rPrChange w:id="1439" w:author="standard" w:date="2021-03-26T16:49:00Z">
              <w:rPr>
                <w:rFonts w:ascii="Times New Roman" w:hAnsi="Times New Roman" w:hint="eastAsia"/>
                <w:lang w:eastAsia="ko-KR"/>
              </w:rPr>
            </w:rPrChange>
          </w:rPr>
          <w:t xml:space="preserve"> </w:t>
        </w:r>
        <w:r w:rsidR="00011C53" w:rsidRPr="00011C53">
          <w:rPr>
            <w:rFonts w:ascii="Times New Roman" w:hAnsi="Times New Roman" w:hint="eastAsia"/>
            <w:color w:val="FF0000"/>
            <w:lang w:eastAsia="ko-KR"/>
            <w:rPrChange w:id="1440" w:author="standard" w:date="2021-03-26T16:49:00Z">
              <w:rPr>
                <w:rFonts w:ascii="Times New Roman" w:hAnsi="Times New Roman" w:hint="eastAsia"/>
                <w:lang w:eastAsia="ko-KR"/>
              </w:rPr>
            </w:rPrChange>
          </w:rPr>
          <w:t>변환하였다</w:t>
        </w:r>
        <w:r w:rsidR="00011C53" w:rsidRPr="00011C53">
          <w:rPr>
            <w:rFonts w:ascii="Times New Roman" w:hAnsi="Times New Roman" w:hint="eastAsia"/>
            <w:color w:val="FF0000"/>
            <w:lang w:eastAsia="ko-KR"/>
            <w:rPrChange w:id="1441" w:author="standard" w:date="2021-03-26T16:49:00Z">
              <w:rPr>
                <w:rFonts w:ascii="Times New Roman" w:hAnsi="Times New Roman" w:hint="eastAsia"/>
                <w:lang w:eastAsia="ko-KR"/>
              </w:rPr>
            </w:rPrChange>
          </w:rPr>
          <w:t xml:space="preserve">. </w:t>
        </w:r>
      </w:ins>
      <w:r w:rsidR="001B4014" w:rsidRPr="00011C53">
        <w:rPr>
          <w:rStyle w:val="af3"/>
          <w:color w:val="FF0000"/>
          <w:rPrChange w:id="1442" w:author="standard" w:date="2021-03-26T16:49:00Z">
            <w:rPr>
              <w:rStyle w:val="af3"/>
            </w:rPr>
          </w:rPrChange>
        </w:rPr>
        <w:commentReference w:id="1411"/>
      </w:r>
    </w:p>
    <w:p w14:paraId="271EF3A2" w14:textId="2197CFDB" w:rsidR="00FD7B2A" w:rsidRDefault="00FD7B2A" w:rsidP="00BF7861">
      <w:pPr>
        <w:pStyle w:val="a0"/>
        <w:jc w:val="both"/>
        <w:rPr>
          <w:ins w:id="1443" w:author="제이펍 출판사" w:date="2021-03-14T20:47:00Z"/>
          <w:rFonts w:ascii="Times New Roman" w:hAnsi="Times New Roman"/>
          <w:lang w:eastAsia="ko-KR"/>
        </w:rPr>
      </w:pPr>
      <w:r w:rsidRPr="00ED4019">
        <w:rPr>
          <w:rFonts w:ascii="Times New Roman" w:hAnsi="Times New Roman"/>
          <w:lang w:eastAsia="ko-KR"/>
        </w:rPr>
        <w:t>먼저</w:t>
      </w:r>
      <w:ins w:id="1444" w:author="제이펍 출판사" w:date="2021-03-14T20:47:00Z">
        <w:r w:rsidR="001B4014">
          <w:rPr>
            <w:rFonts w:ascii="Times New Roman" w:hAnsi="Times New Roman" w:hint="eastAsia"/>
            <w:lang w:eastAsia="ko-KR"/>
          </w:rPr>
          <w:t>,</w:t>
        </w:r>
      </w:ins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Style w:val="VerbatimChar"/>
          <w:rFonts w:ascii="Times New Roman" w:hAnsi="Times New Roman"/>
          <w:lang w:eastAsia="ko-KR"/>
        </w:rPr>
        <w:t>read.csv()</w:t>
      </w:r>
      <w:r w:rsidRPr="00ED4019">
        <w:rPr>
          <w:rFonts w:ascii="Times New Roman" w:hAnsi="Times New Roman"/>
          <w:lang w:eastAsia="ko-KR"/>
        </w:rPr>
        <w:t>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이용하여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파일의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데이터를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읽어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들인다</w:t>
      </w:r>
      <w:r w:rsidRPr="00ED4019">
        <w:rPr>
          <w:rFonts w:ascii="Times New Roman" w:hAnsi="Times New Roman"/>
          <w:lang w:eastAsia="ko-KR"/>
        </w:rPr>
        <w:t>.</w:t>
      </w:r>
    </w:p>
    <w:p w14:paraId="580DC7FE" w14:textId="77777777" w:rsidR="001B4014" w:rsidRPr="001B4014" w:rsidRDefault="001B4014">
      <w:pPr>
        <w:pStyle w:val="a0"/>
        <w:jc w:val="both"/>
        <w:rPr>
          <w:rFonts w:ascii="Times New Roman" w:hAnsi="Times New Roman"/>
          <w:lang w:eastAsia="ko-KR"/>
        </w:rPr>
        <w:pPrChange w:id="1445" w:author="제이펍 출판사" w:date="2021-03-14T15:57:00Z">
          <w:pPr>
            <w:pStyle w:val="a0"/>
          </w:pPr>
        </w:pPrChange>
      </w:pPr>
    </w:p>
    <w:p w14:paraId="69756657" w14:textId="77777777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1446" w:author="제이펍 출판사" w:date="2021-03-14T15:57:00Z">
          <w:pPr>
            <w:pStyle w:val="SourceCode"/>
          </w:pPr>
        </w:pPrChange>
      </w:pPr>
      <w:r w:rsidRPr="00ED4019">
        <w:rPr>
          <w:rStyle w:val="NormalTok"/>
          <w:rFonts w:ascii="Times New Roman" w:hAnsi="Times New Roman"/>
        </w:rPr>
        <w:t xml:space="preserve">covid19 </w:t>
      </w:r>
      <w:r w:rsidRPr="00ED4019">
        <w:rPr>
          <w:rStyle w:val="OtherTok"/>
          <w:rFonts w:ascii="Times New Roman" w:hAnsi="Times New Roman"/>
        </w:rPr>
        <w:t>&lt;-</w:t>
      </w:r>
      <w:r w:rsidRPr="00ED4019">
        <w:rPr>
          <w:rStyle w:val="NormalTok"/>
          <w:rFonts w:ascii="Times New Roman" w:hAnsi="Times New Roman"/>
        </w:rPr>
        <w:t xml:space="preserve"> </w:t>
      </w:r>
      <w:proofErr w:type="gramStart"/>
      <w:r w:rsidRPr="00ED4019">
        <w:rPr>
          <w:rStyle w:val="FunctionTok"/>
          <w:rFonts w:ascii="Times New Roman" w:hAnsi="Times New Roman"/>
        </w:rPr>
        <w:t>read.csv</w:t>
      </w:r>
      <w:r w:rsidRPr="00ED4019">
        <w:rPr>
          <w:rStyle w:val="NormalTok"/>
          <w:rFonts w:ascii="Times New Roman" w:hAnsi="Times New Roman"/>
        </w:rPr>
        <w:t>(</w:t>
      </w:r>
      <w:proofErr w:type="gramEnd"/>
      <w:r w:rsidRPr="00ED4019">
        <w:rPr>
          <w:rStyle w:val="StringTok"/>
          <w:rFonts w:ascii="Times New Roman" w:hAnsi="Times New Roman"/>
        </w:rPr>
        <w:t>'./covid19.csv'</w:t>
      </w:r>
      <w:r w:rsidRPr="00ED4019">
        <w:rPr>
          <w:rStyle w:val="NormalTok"/>
          <w:rFonts w:ascii="Times New Roman" w:hAnsi="Times New Roman"/>
        </w:rPr>
        <w:t xml:space="preserve">, </w:t>
      </w:r>
      <w:r w:rsidRPr="00ED4019">
        <w:rPr>
          <w:rStyle w:val="AttributeTok"/>
          <w:rFonts w:ascii="Times New Roman" w:hAnsi="Times New Roman"/>
        </w:rPr>
        <w:t>header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ConstantTok"/>
          <w:rFonts w:ascii="Times New Roman" w:hAnsi="Times New Roman"/>
        </w:rPr>
        <w:t>TRUE</w:t>
      </w:r>
      <w:r w:rsidRPr="00ED4019">
        <w:rPr>
          <w:rStyle w:val="NormalTok"/>
          <w:rFonts w:ascii="Times New Roman" w:hAnsi="Times New Roman"/>
        </w:rPr>
        <w:t xml:space="preserve">, </w:t>
      </w:r>
      <w:r w:rsidRPr="00ED4019">
        <w:rPr>
          <w:rStyle w:val="AttributeTok"/>
          <w:rFonts w:ascii="Times New Roman" w:hAnsi="Times New Roman"/>
        </w:rPr>
        <w:t>na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'-'</w:t>
      </w:r>
      <w:r w:rsidRPr="00ED4019">
        <w:rPr>
          <w:rStyle w:val="NormalTok"/>
          <w:rFonts w:ascii="Times New Roman" w:hAnsi="Times New Roman"/>
        </w:rPr>
        <w:t xml:space="preserve">, </w:t>
      </w:r>
      <w:r w:rsidRPr="00ED4019">
        <w:rPr>
          <w:rStyle w:val="AttributeTok"/>
          <w:rFonts w:ascii="Times New Roman" w:hAnsi="Times New Roman"/>
        </w:rPr>
        <w:t>strip.white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ConstantTok"/>
          <w:rFonts w:ascii="Times New Roman" w:hAnsi="Times New Roman"/>
        </w:rPr>
        <w:t>TRUE</w:t>
      </w:r>
      <w:r w:rsidRPr="00ED4019">
        <w:rPr>
          <w:rStyle w:val="NormalTok"/>
          <w:rFonts w:ascii="Times New Roman" w:hAnsi="Times New Roman"/>
        </w:rPr>
        <w:t xml:space="preserve">, </w:t>
      </w:r>
      <w:r w:rsidRPr="00ED4019">
        <w:rPr>
          <w:rStyle w:val="AttributeTok"/>
          <w:rFonts w:ascii="Times New Roman" w:hAnsi="Times New Roman"/>
        </w:rPr>
        <w:t>stringsAsFactors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ConstantTok"/>
          <w:rFonts w:ascii="Times New Roman" w:hAnsi="Times New Roman"/>
        </w:rPr>
        <w:t>TRUE</w:t>
      </w:r>
      <w:r w:rsidRPr="00ED4019">
        <w:rPr>
          <w:rStyle w:val="NormalTok"/>
          <w:rFonts w:ascii="Times New Roman" w:hAnsi="Times New Roman"/>
        </w:rPr>
        <w:t>)</w:t>
      </w:r>
      <w:r w:rsidRPr="00ED4019">
        <w:rPr>
          <w:rFonts w:ascii="Times New Roman" w:hAnsi="Times New Roman"/>
        </w:rPr>
        <w:br/>
      </w:r>
      <w:r w:rsidRPr="00ED4019">
        <w:rPr>
          <w:rStyle w:val="FunctionTok"/>
          <w:rFonts w:ascii="Times New Roman" w:hAnsi="Times New Roman"/>
        </w:rPr>
        <w:t>colnames</w:t>
      </w:r>
      <w:r w:rsidRPr="00ED4019">
        <w:rPr>
          <w:rStyle w:val="NormalTok"/>
          <w:rFonts w:ascii="Times New Roman" w:hAnsi="Times New Roman"/>
        </w:rPr>
        <w:t xml:space="preserve">(covid19) </w:t>
      </w:r>
      <w:r w:rsidRPr="00ED4019">
        <w:rPr>
          <w:rStyle w:val="OtherTok"/>
          <w:rFonts w:ascii="Times New Roman" w:hAnsi="Times New Roman"/>
        </w:rPr>
        <w:t>&lt;-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unctionTok"/>
          <w:rFonts w:ascii="Times New Roman" w:hAnsi="Times New Roman"/>
        </w:rPr>
        <w:t>c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StringTok"/>
          <w:rFonts w:ascii="Times New Roman" w:hAnsi="Times New Roman"/>
        </w:rPr>
        <w:t>'category'</w:t>
      </w:r>
      <w:r w:rsidRPr="00ED4019">
        <w:rPr>
          <w:rStyle w:val="NormalTok"/>
          <w:rFonts w:ascii="Times New Roman" w:hAnsi="Times New Roman"/>
        </w:rPr>
        <w:t xml:space="preserve">, </w:t>
      </w:r>
      <w:r w:rsidRPr="00ED4019">
        <w:rPr>
          <w:rStyle w:val="StringTok"/>
          <w:rFonts w:ascii="Times New Roman" w:hAnsi="Times New Roman"/>
        </w:rPr>
        <w:t>'status'</w:t>
      </w:r>
      <w:r w:rsidRPr="00ED4019">
        <w:rPr>
          <w:rStyle w:val="NormalTok"/>
          <w:rFonts w:ascii="Times New Roman" w:hAnsi="Times New Roman"/>
        </w:rPr>
        <w:t xml:space="preserve">, </w:t>
      </w:r>
      <w:r w:rsidRPr="00ED4019">
        <w:rPr>
          <w:rStyle w:val="StringTok"/>
          <w:rFonts w:ascii="Times New Roman" w:hAnsi="Times New Roman"/>
        </w:rPr>
        <w:t>'date'</w:t>
      </w:r>
      <w:r w:rsidRPr="00ED4019">
        <w:rPr>
          <w:rStyle w:val="NormalTok"/>
          <w:rFonts w:ascii="Times New Roman" w:hAnsi="Times New Roman"/>
        </w:rPr>
        <w:t xml:space="preserve">, </w:t>
      </w:r>
      <w:r w:rsidRPr="00ED4019">
        <w:rPr>
          <w:rStyle w:val="StringTok"/>
          <w:rFonts w:ascii="Times New Roman" w:hAnsi="Times New Roman"/>
        </w:rPr>
        <w:t>'value'</w:t>
      </w:r>
      <w:r w:rsidRPr="00ED4019">
        <w:rPr>
          <w:rStyle w:val="NormalTok"/>
          <w:rFonts w:ascii="Times New Roman" w:hAnsi="Times New Roman"/>
        </w:rPr>
        <w:t>)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covid19 </w:t>
      </w:r>
      <w:r w:rsidRPr="00ED4019">
        <w:rPr>
          <w:rStyle w:val="OtherTok"/>
          <w:rFonts w:ascii="Times New Roman" w:hAnsi="Times New Roman"/>
        </w:rPr>
        <w:t>&lt;-</w:t>
      </w:r>
      <w:r w:rsidRPr="00ED4019">
        <w:rPr>
          <w:rStyle w:val="NormalTok"/>
          <w:rFonts w:ascii="Times New Roman" w:hAnsi="Times New Roman"/>
        </w:rPr>
        <w:t xml:space="preserve"> covid19[, </w:t>
      </w:r>
      <w:r w:rsidRPr="00ED4019">
        <w:rPr>
          <w:rStyle w:val="FunctionTok"/>
          <w:rFonts w:ascii="Times New Roman" w:hAnsi="Times New Roman"/>
        </w:rPr>
        <w:t>c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DecValTok"/>
          <w:rFonts w:ascii="Times New Roman" w:hAnsi="Times New Roman"/>
        </w:rPr>
        <w:t>3</w:t>
      </w:r>
      <w:r w:rsidRPr="00ED4019">
        <w:rPr>
          <w:rStyle w:val="NormalTok"/>
          <w:rFonts w:ascii="Times New Roman" w:hAnsi="Times New Roman"/>
        </w:rPr>
        <w:t xml:space="preserve">, </w:t>
      </w:r>
      <w:r w:rsidRPr="00ED4019">
        <w:rPr>
          <w:rStyle w:val="DecValTok"/>
          <w:rFonts w:ascii="Times New Roman" w:hAnsi="Times New Roman"/>
        </w:rPr>
        <w:t>1</w:t>
      </w:r>
      <w:r w:rsidRPr="00ED4019">
        <w:rPr>
          <w:rStyle w:val="NormalTok"/>
          <w:rFonts w:ascii="Times New Roman" w:hAnsi="Times New Roman"/>
        </w:rPr>
        <w:t xml:space="preserve">, </w:t>
      </w:r>
      <w:r w:rsidRPr="00ED4019">
        <w:rPr>
          <w:rStyle w:val="DecValTok"/>
          <w:rFonts w:ascii="Times New Roman" w:hAnsi="Times New Roman"/>
        </w:rPr>
        <w:t>2</w:t>
      </w:r>
      <w:r w:rsidRPr="00ED4019">
        <w:rPr>
          <w:rStyle w:val="NormalTok"/>
          <w:rFonts w:ascii="Times New Roman" w:hAnsi="Times New Roman"/>
        </w:rPr>
        <w:t xml:space="preserve">, </w:t>
      </w:r>
      <w:r w:rsidRPr="00ED4019">
        <w:rPr>
          <w:rStyle w:val="DecValTok"/>
          <w:rFonts w:ascii="Times New Roman" w:hAnsi="Times New Roman"/>
        </w:rPr>
        <w:t>4</w:t>
      </w:r>
      <w:r w:rsidRPr="00ED4019">
        <w:rPr>
          <w:rStyle w:val="NormalTok"/>
          <w:rFonts w:ascii="Times New Roman" w:hAnsi="Times New Roman"/>
        </w:rPr>
        <w:t>)]</w:t>
      </w:r>
    </w:p>
    <w:p w14:paraId="57E4054D" w14:textId="77777777" w:rsidR="00FD7B2A" w:rsidRDefault="00FD7B2A">
      <w:pPr>
        <w:pStyle w:val="comment"/>
        <w:ind w:left="482"/>
        <w:jc w:val="both"/>
        <w:rPr>
          <w:lang w:eastAsia="ko-KR"/>
        </w:rPr>
        <w:pPrChange w:id="1447" w:author="제이펍 출판사" w:date="2021-03-14T15:57:00Z">
          <w:pPr>
            <w:pStyle w:val="comment"/>
            <w:ind w:left="482"/>
          </w:pPr>
        </w:pPrChange>
      </w:pPr>
      <w:r>
        <w:rPr>
          <w:lang w:eastAsia="ko-KR"/>
        </w:rPr>
        <w:t>코드 설명</w:t>
      </w:r>
    </w:p>
    <w:p w14:paraId="61AC31D0" w14:textId="2D65AD4C" w:rsidR="00FD7B2A" w:rsidRDefault="00FD7B2A">
      <w:pPr>
        <w:pStyle w:val="comment"/>
        <w:numPr>
          <w:ilvl w:val="0"/>
          <w:numId w:val="4"/>
        </w:numPr>
        <w:jc w:val="both"/>
        <w:rPr>
          <w:lang w:eastAsia="ko-KR"/>
        </w:rPr>
        <w:pPrChange w:id="1448" w:author="제이펍 출판사" w:date="2021-03-14T15:57:00Z">
          <w:pPr>
            <w:pStyle w:val="comment"/>
            <w:numPr>
              <w:numId w:val="4"/>
            </w:numPr>
            <w:ind w:left="842" w:hanging="360"/>
          </w:pPr>
        </w:pPrChange>
      </w:pPr>
      <w:r w:rsidRPr="00ED4019">
        <w:rPr>
          <w:rStyle w:val="VerbatimChar"/>
          <w:rFonts w:ascii="Times New Roman" w:hAnsi="Times New Roman"/>
          <w:lang w:eastAsia="ko-KR"/>
        </w:rPr>
        <w:t>read.csv()</w:t>
      </w:r>
      <w:r>
        <w:rPr>
          <w:lang w:eastAsia="ko-KR"/>
        </w:rPr>
        <w:t>를 사용하여 csv 파일의 데이터를 읽어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오는데</w:t>
      </w:r>
      <w:ins w:id="1449" w:author="제이펍 출판사" w:date="2021-03-14T20:48:00Z">
        <w:r w:rsidR="00CE3145">
          <w:rPr>
            <w:rFonts w:hint="eastAsia"/>
            <w:lang w:eastAsia="ko-KR"/>
          </w:rPr>
          <w:t>,</w:t>
        </w:r>
      </w:ins>
      <w:r>
        <w:rPr>
          <w:lang w:eastAsia="ko-KR"/>
        </w:rPr>
        <w:t xml:space="preserve"> csv 파일의 첫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줄은 헤더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줄로 설정(</w:t>
      </w:r>
      <w:r w:rsidRPr="00ED4019">
        <w:rPr>
          <w:rStyle w:val="VerbatimChar"/>
          <w:rFonts w:ascii="Times New Roman" w:hAnsi="Times New Roman"/>
          <w:lang w:eastAsia="ko-KR"/>
        </w:rPr>
        <w:t>header = TRUE</w:t>
      </w:r>
      <w:r>
        <w:rPr>
          <w:lang w:eastAsia="ko-KR"/>
        </w:rPr>
        <w:t>)</w:t>
      </w:r>
      <w:proofErr w:type="gramStart"/>
      <w:r>
        <w:rPr>
          <w:lang w:eastAsia="ko-KR"/>
        </w:rPr>
        <w:t>, ’</w:t>
      </w:r>
      <w:proofErr w:type="gramEnd"/>
      <w:r>
        <w:rPr>
          <w:lang w:eastAsia="ko-KR"/>
        </w:rPr>
        <w:t>-’로 기록된 데이터는 NA로 설정(</w:t>
      </w:r>
      <w:r w:rsidRPr="00ED4019">
        <w:rPr>
          <w:rStyle w:val="VerbatimChar"/>
          <w:rFonts w:ascii="Times New Roman" w:hAnsi="Times New Roman"/>
          <w:lang w:eastAsia="ko-KR"/>
        </w:rPr>
        <w:t>na = '-'</w:t>
      </w:r>
      <w:r>
        <w:rPr>
          <w:lang w:eastAsia="ko-KR"/>
        </w:rPr>
        <w:t>), 빈칸은 제거(</w:t>
      </w:r>
      <w:r w:rsidRPr="00ED4019">
        <w:rPr>
          <w:rStyle w:val="VerbatimChar"/>
          <w:rFonts w:ascii="Times New Roman" w:hAnsi="Times New Roman"/>
          <w:lang w:eastAsia="ko-KR"/>
        </w:rPr>
        <w:t>strip.white = TRUE</w:t>
      </w:r>
      <w:r>
        <w:rPr>
          <w:lang w:eastAsia="ko-KR"/>
        </w:rPr>
        <w:t>), 문자열은 factor로 설정(</w:t>
      </w:r>
      <w:r w:rsidRPr="00ED4019">
        <w:rPr>
          <w:rStyle w:val="VerbatimChar"/>
          <w:rFonts w:ascii="Times New Roman" w:hAnsi="Times New Roman"/>
          <w:lang w:eastAsia="ko-KR"/>
        </w:rPr>
        <w:t>stringsAsFactors = TRUE</w:t>
      </w:r>
      <w:r>
        <w:rPr>
          <w:lang w:eastAsia="ko-KR"/>
        </w:rPr>
        <w:t>)</w:t>
      </w:r>
    </w:p>
    <w:p w14:paraId="25FFE669" w14:textId="41450C98" w:rsidR="00FD7B2A" w:rsidRDefault="00FD7B2A">
      <w:pPr>
        <w:pStyle w:val="comment"/>
        <w:numPr>
          <w:ilvl w:val="0"/>
          <w:numId w:val="4"/>
        </w:numPr>
        <w:jc w:val="both"/>
        <w:pPrChange w:id="1450" w:author="제이펍 출판사" w:date="2021-03-14T15:57:00Z">
          <w:pPr>
            <w:pStyle w:val="comment"/>
            <w:numPr>
              <w:numId w:val="4"/>
            </w:numPr>
            <w:ind w:left="842" w:hanging="360"/>
          </w:pPr>
        </w:pPrChange>
      </w:pPr>
      <w:del w:id="1451" w:author="제이펍 출판사" w:date="2021-03-14T20:19:00Z">
        <w:r w:rsidDel="00766301">
          <w:delText>컬럼</w:delText>
        </w:r>
      </w:del>
      <w:ins w:id="1452" w:author="제이펍 출판사" w:date="2021-03-14T20:19:00Z">
        <w:r w:rsidR="00766301">
          <w:t>칼럼</w:t>
        </w:r>
      </w:ins>
      <w:r>
        <w:t>명을 ‘category’, ‘status’, ‘date’, ’value’로 설정</w:t>
      </w:r>
    </w:p>
    <w:p w14:paraId="6537088F" w14:textId="6847F3B8" w:rsidR="00FD7B2A" w:rsidRDefault="00FD7B2A">
      <w:pPr>
        <w:pStyle w:val="comment"/>
        <w:numPr>
          <w:ilvl w:val="0"/>
          <w:numId w:val="4"/>
        </w:numPr>
        <w:jc w:val="both"/>
        <w:rPr>
          <w:lang w:eastAsia="ko-KR"/>
        </w:rPr>
        <w:pPrChange w:id="1453" w:author="제이펍 출판사" w:date="2021-03-14T15:57:00Z">
          <w:pPr>
            <w:pStyle w:val="comment"/>
            <w:numPr>
              <w:numId w:val="4"/>
            </w:numPr>
            <w:ind w:left="842" w:hanging="360"/>
          </w:pPr>
        </w:pPrChange>
      </w:pPr>
      <w:del w:id="1454" w:author="제이펍 출판사" w:date="2021-03-14T20:35:00Z">
        <w:r w:rsidDel="00EE4FE2">
          <w:rPr>
            <w:lang w:eastAsia="ko-KR"/>
          </w:rPr>
          <w:delText>데이터프레</w:delText>
        </w:r>
      </w:del>
      <w:ins w:id="1455" w:author="제이펍 출판사" w:date="2021-03-14T20:35:00Z">
        <w:r w:rsidR="00EE4FE2">
          <w:rPr>
            <w:lang w:eastAsia="ko-KR"/>
          </w:rPr>
          <w:t>데이터 프레</w:t>
        </w:r>
      </w:ins>
      <w:r>
        <w:rPr>
          <w:lang w:eastAsia="ko-KR"/>
        </w:rPr>
        <w:t>임을 보기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쉽게 하기 위해 </w:t>
      </w:r>
      <w:del w:id="1456" w:author="제이펍 출판사" w:date="2021-03-14T20:19:00Z">
        <w:r w:rsidDel="00766301">
          <w:rPr>
            <w:lang w:eastAsia="ko-KR"/>
          </w:rPr>
          <w:delText>컬럼</w:delText>
        </w:r>
      </w:del>
      <w:ins w:id="1457" w:author="제이펍 출판사" w:date="2021-03-14T20:19:00Z">
        <w:r w:rsidR="00766301">
          <w:rPr>
            <w:lang w:eastAsia="ko-KR"/>
          </w:rPr>
          <w:t>칼럼</w:t>
        </w:r>
      </w:ins>
      <w:r>
        <w:rPr>
          <w:lang w:eastAsia="ko-KR"/>
        </w:rPr>
        <w:t>의 순서를 바꿈</w:t>
      </w:r>
    </w:p>
    <w:p w14:paraId="51912D97" w14:textId="77777777" w:rsidR="00CE3145" w:rsidRDefault="00CE3145" w:rsidP="00BF7861">
      <w:pPr>
        <w:jc w:val="both"/>
        <w:rPr>
          <w:ins w:id="1458" w:author="제이펍 출판사" w:date="2021-03-14T20:49:00Z"/>
          <w:rFonts w:ascii="Times New Roman" w:hAnsi="Times New Roman"/>
          <w:lang w:eastAsia="ko-KR"/>
        </w:rPr>
      </w:pPr>
    </w:p>
    <w:p w14:paraId="0B503B8E" w14:textId="498EE108" w:rsidR="00FD7B2A" w:rsidRDefault="00FD7B2A" w:rsidP="00BF7861">
      <w:pPr>
        <w:jc w:val="both"/>
        <w:rPr>
          <w:ins w:id="1459" w:author="제이펍 출판사" w:date="2021-03-14T20:49:00Z"/>
          <w:rFonts w:ascii="Times New Roman" w:hAnsi="Times New Roman"/>
          <w:lang w:eastAsia="ko-KR"/>
        </w:rPr>
      </w:pPr>
      <w:r w:rsidRPr="00ED4019">
        <w:rPr>
          <w:rFonts w:ascii="Times New Roman" w:hAnsi="Times New Roman"/>
          <w:lang w:eastAsia="ko-KR"/>
        </w:rPr>
        <w:t>날짜</w:t>
      </w:r>
      <w:r w:rsidRPr="00ED4019">
        <w:rPr>
          <w:rFonts w:ascii="Times New Roman" w:hAnsi="Times New Roman"/>
          <w:lang w:eastAsia="ko-KR"/>
        </w:rPr>
        <w:t xml:space="preserve"> </w:t>
      </w:r>
      <w:del w:id="1460" w:author="제이펍 출판사" w:date="2021-03-14T20:19:00Z">
        <w:r w:rsidRPr="00ED4019" w:rsidDel="00766301">
          <w:rPr>
            <w:rFonts w:ascii="Times New Roman" w:hAnsi="Times New Roman"/>
            <w:lang w:eastAsia="ko-KR"/>
          </w:rPr>
          <w:delText>컬럼</w:delText>
        </w:r>
      </w:del>
      <w:ins w:id="1461" w:author="제이펍 출판사" w:date="2021-03-14T20:19:00Z">
        <w:r w:rsidR="00766301">
          <w:rPr>
            <w:rFonts w:ascii="Times New Roman" w:hAnsi="Times New Roman"/>
            <w:lang w:eastAsia="ko-KR"/>
          </w:rPr>
          <w:t>칼럼</w:t>
        </w:r>
      </w:ins>
      <w:r w:rsidRPr="00ED4019">
        <w:rPr>
          <w:rFonts w:ascii="Times New Roman" w:hAnsi="Times New Roman"/>
          <w:lang w:eastAsia="ko-KR"/>
        </w:rPr>
        <w:t>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만들기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위해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Style w:val="StringTok"/>
          <w:rFonts w:ascii="Times New Roman" w:hAnsi="Times New Roman"/>
          <w:lang w:eastAsia="ko-KR"/>
        </w:rPr>
        <w:t>date</w:t>
      </w:r>
      <w:r w:rsidRPr="00ED4019">
        <w:rPr>
          <w:rFonts w:ascii="Times New Roman" w:hAnsi="Times New Roman"/>
          <w:lang w:eastAsia="ko-KR"/>
        </w:rPr>
        <w:t xml:space="preserve"> </w:t>
      </w:r>
      <w:del w:id="1462" w:author="제이펍 출판사" w:date="2021-03-14T20:19:00Z">
        <w:r w:rsidRPr="00ED4019" w:rsidDel="00766301">
          <w:rPr>
            <w:rFonts w:ascii="Times New Roman" w:hAnsi="Times New Roman"/>
            <w:lang w:eastAsia="ko-KR"/>
          </w:rPr>
          <w:delText>컬럼</w:delText>
        </w:r>
      </w:del>
      <w:ins w:id="1463" w:author="제이펍 출판사" w:date="2021-03-14T20:19:00Z">
        <w:r w:rsidR="00766301">
          <w:rPr>
            <w:rFonts w:ascii="Times New Roman" w:hAnsi="Times New Roman"/>
            <w:lang w:eastAsia="ko-KR"/>
          </w:rPr>
          <w:t>칼럼</w:t>
        </w:r>
      </w:ins>
      <w:r w:rsidRPr="00ED4019">
        <w:rPr>
          <w:rFonts w:ascii="Times New Roman" w:hAnsi="Times New Roman"/>
          <w:lang w:eastAsia="ko-KR"/>
        </w:rPr>
        <w:t>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데이터를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Style w:val="VerbatimChar"/>
          <w:rFonts w:ascii="Times New Roman" w:hAnsi="Times New Roman"/>
          <w:lang w:eastAsia="ko-KR"/>
        </w:rPr>
        <w:t>date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클래스로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바꾼다</w:t>
      </w:r>
      <w:r w:rsidRPr="00ED4019">
        <w:rPr>
          <w:rFonts w:ascii="Times New Roman" w:hAnsi="Times New Roman"/>
          <w:lang w:eastAsia="ko-KR"/>
        </w:rPr>
        <w:t>.</w:t>
      </w:r>
    </w:p>
    <w:p w14:paraId="095BCE52" w14:textId="77777777" w:rsidR="00CE3145" w:rsidRPr="00ED4019" w:rsidRDefault="00CE3145">
      <w:pPr>
        <w:jc w:val="both"/>
        <w:rPr>
          <w:rFonts w:ascii="Times New Roman" w:hAnsi="Times New Roman"/>
          <w:lang w:eastAsia="ko-KR"/>
        </w:rPr>
        <w:pPrChange w:id="1464" w:author="제이펍 출판사" w:date="2021-03-14T15:57:00Z">
          <w:pPr/>
        </w:pPrChange>
      </w:pPr>
    </w:p>
    <w:p w14:paraId="200975C1" w14:textId="77777777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1465" w:author="제이펍 출판사" w:date="2021-03-14T15:57:00Z">
          <w:pPr>
            <w:pStyle w:val="SourceCode"/>
          </w:pPr>
        </w:pPrChange>
      </w:pPr>
      <w:r w:rsidRPr="00ED4019">
        <w:rPr>
          <w:rStyle w:val="NormalTok"/>
          <w:rFonts w:ascii="Times New Roman" w:hAnsi="Times New Roman"/>
        </w:rPr>
        <w:t>covid19</w:t>
      </w:r>
      <w:r w:rsidRPr="00ED4019">
        <w:rPr>
          <w:rStyle w:val="SpecialCharTok"/>
          <w:rFonts w:ascii="Times New Roman" w:hAnsi="Times New Roman"/>
        </w:rPr>
        <w:t>$</w:t>
      </w:r>
      <w:r w:rsidRPr="00ED4019">
        <w:rPr>
          <w:rStyle w:val="NormalTok"/>
          <w:rFonts w:ascii="Times New Roman" w:hAnsi="Times New Roman"/>
        </w:rPr>
        <w:t xml:space="preserve">date </w:t>
      </w:r>
      <w:r w:rsidRPr="00ED4019">
        <w:rPr>
          <w:rStyle w:val="OtherTok"/>
          <w:rFonts w:ascii="Times New Roman" w:hAnsi="Times New Roman"/>
        </w:rPr>
        <w:t>&lt;-</w:t>
      </w:r>
      <w:r w:rsidRPr="00ED4019">
        <w:rPr>
          <w:rStyle w:val="NormalTok"/>
          <w:rFonts w:ascii="Times New Roman" w:hAnsi="Times New Roman"/>
        </w:rPr>
        <w:t xml:space="preserve"> </w:t>
      </w:r>
      <w:proofErr w:type="gramStart"/>
      <w:r w:rsidRPr="00ED4019">
        <w:rPr>
          <w:rStyle w:val="FunctionTok"/>
          <w:rFonts w:ascii="Times New Roman" w:hAnsi="Times New Roman"/>
        </w:rPr>
        <w:t>as.Date</w:t>
      </w:r>
      <w:r w:rsidRPr="00ED4019">
        <w:rPr>
          <w:rStyle w:val="NormalTok"/>
          <w:rFonts w:ascii="Times New Roman" w:hAnsi="Times New Roman"/>
        </w:rPr>
        <w:t>(</w:t>
      </w:r>
      <w:proofErr w:type="gramEnd"/>
      <w:r w:rsidRPr="00ED4019">
        <w:rPr>
          <w:rStyle w:val="NormalTok"/>
          <w:rFonts w:ascii="Times New Roman" w:hAnsi="Times New Roman"/>
        </w:rPr>
        <w:t>covid19</w:t>
      </w:r>
      <w:r w:rsidRPr="00ED4019">
        <w:rPr>
          <w:rStyle w:val="SpecialCharTok"/>
          <w:rFonts w:ascii="Times New Roman" w:hAnsi="Times New Roman"/>
        </w:rPr>
        <w:t>$</w:t>
      </w:r>
      <w:r w:rsidRPr="00ED4019">
        <w:rPr>
          <w:rStyle w:val="NormalTok"/>
          <w:rFonts w:ascii="Times New Roman" w:hAnsi="Times New Roman"/>
        </w:rPr>
        <w:t xml:space="preserve">date, </w:t>
      </w:r>
      <w:r w:rsidRPr="00ED4019">
        <w:rPr>
          <w:rStyle w:val="StringTok"/>
          <w:rFonts w:ascii="Times New Roman" w:hAnsi="Times New Roman"/>
        </w:rPr>
        <w:t>"%Y. %m. %d"</w:t>
      </w:r>
      <w:r w:rsidRPr="00ED4019">
        <w:rPr>
          <w:rStyle w:val="NormalTok"/>
          <w:rFonts w:ascii="Times New Roman" w:hAnsi="Times New Roman"/>
        </w:rPr>
        <w:t>)</w:t>
      </w:r>
    </w:p>
    <w:p w14:paraId="25F72550" w14:textId="77777777" w:rsidR="00FD7B2A" w:rsidRDefault="00FD7B2A">
      <w:pPr>
        <w:pStyle w:val="comment"/>
        <w:ind w:left="482"/>
        <w:jc w:val="both"/>
        <w:pPrChange w:id="1466" w:author="제이펍 출판사" w:date="2021-03-14T15:57:00Z">
          <w:pPr>
            <w:pStyle w:val="comment"/>
            <w:ind w:left="482"/>
          </w:pPr>
        </w:pPrChange>
      </w:pPr>
      <w:r>
        <w:t>코드 설명</w:t>
      </w:r>
    </w:p>
    <w:p w14:paraId="155F2A62" w14:textId="161B9031" w:rsidR="00FD7B2A" w:rsidRDefault="00FD7B2A">
      <w:pPr>
        <w:pStyle w:val="comment"/>
        <w:numPr>
          <w:ilvl w:val="0"/>
          <w:numId w:val="4"/>
        </w:numPr>
        <w:jc w:val="both"/>
        <w:rPr>
          <w:lang w:eastAsia="ko-KR"/>
        </w:rPr>
        <w:pPrChange w:id="1467" w:author="제이펍 출판사" w:date="2021-03-14T15:57:00Z">
          <w:pPr>
            <w:pStyle w:val="comment"/>
            <w:numPr>
              <w:numId w:val="4"/>
            </w:numPr>
            <w:ind w:left="842" w:hanging="360"/>
          </w:pPr>
        </w:pPrChange>
      </w:pPr>
      <w:del w:id="1468" w:author="제이펍 출판사" w:date="2021-03-14T20:32:00Z">
        <w:r w:rsidDel="00EE4FE2">
          <w:rPr>
            <w:lang w:eastAsia="ko-KR"/>
          </w:rPr>
          <w:delText>읽어들</w:delText>
        </w:r>
      </w:del>
      <w:ins w:id="1469" w:author="제이펍 출판사" w:date="2021-03-14T20:32:00Z">
        <w:r w:rsidR="00EE4FE2">
          <w:rPr>
            <w:lang w:eastAsia="ko-KR"/>
          </w:rPr>
          <w:t>읽어 들</w:t>
        </w:r>
      </w:ins>
      <w:r>
        <w:rPr>
          <w:lang w:eastAsia="ko-KR"/>
        </w:rPr>
        <w:t xml:space="preserve">인 데이터의 date </w:t>
      </w:r>
      <w:del w:id="1470" w:author="제이펍 출판사" w:date="2021-03-14T20:19:00Z">
        <w:r w:rsidDel="00766301">
          <w:rPr>
            <w:lang w:eastAsia="ko-KR"/>
          </w:rPr>
          <w:delText>컬럼</w:delText>
        </w:r>
      </w:del>
      <w:ins w:id="1471" w:author="제이펍 출판사" w:date="2021-03-14T20:19:00Z">
        <w:r w:rsidR="00766301">
          <w:rPr>
            <w:lang w:eastAsia="ko-KR"/>
          </w:rPr>
          <w:t>칼럼</w:t>
        </w:r>
      </w:ins>
      <w:r>
        <w:rPr>
          <w:lang w:eastAsia="ko-KR"/>
        </w:rPr>
        <w:t xml:space="preserve">의 데이터 클래스를 바꾸기 위해 </w:t>
      </w:r>
      <w:proofErr w:type="gramStart"/>
      <w:r w:rsidRPr="00ED4019">
        <w:rPr>
          <w:rStyle w:val="VerbatimChar"/>
          <w:rFonts w:ascii="Times New Roman" w:hAnsi="Times New Roman"/>
          <w:lang w:eastAsia="ko-KR"/>
        </w:rPr>
        <w:t>as.Date</w:t>
      </w:r>
      <w:proofErr w:type="gramEnd"/>
      <w:r w:rsidRPr="00ED4019">
        <w:rPr>
          <w:rStyle w:val="VerbatimChar"/>
          <w:rFonts w:ascii="Times New Roman" w:hAnsi="Times New Roman"/>
          <w:lang w:eastAsia="ko-KR"/>
        </w:rPr>
        <w:t>()</w:t>
      </w:r>
      <w:r>
        <w:rPr>
          <w:lang w:eastAsia="ko-KR"/>
        </w:rPr>
        <w:t>를 사용하는데</w:t>
      </w:r>
      <w:ins w:id="1472" w:author="제이펍 출판사" w:date="2021-03-14T20:49:00Z">
        <w:r w:rsidR="00CE3145">
          <w:rPr>
            <w:rFonts w:hint="eastAsia"/>
            <w:lang w:eastAsia="ko-KR"/>
          </w:rPr>
          <w:t>,</w:t>
        </w:r>
      </w:ins>
      <w:r>
        <w:rPr>
          <w:lang w:eastAsia="ko-KR"/>
        </w:rPr>
        <w:t xml:space="preserve"> 문자열 형태가 </w:t>
      </w:r>
      <w:r w:rsidRPr="00ED4019">
        <w:rPr>
          <w:rStyle w:val="VerbatimChar"/>
          <w:rFonts w:ascii="Times New Roman" w:hAnsi="Times New Roman"/>
          <w:lang w:eastAsia="ko-KR"/>
        </w:rPr>
        <w:t>date</w:t>
      </w:r>
      <w:r>
        <w:rPr>
          <w:lang w:eastAsia="ko-KR"/>
        </w:rPr>
        <w:t xml:space="preserve"> 클래스의 </w:t>
      </w:r>
      <w:del w:id="1473" w:author="제이펍 출판사" w:date="2021-03-14T20:49:00Z">
        <w:r w:rsidDel="00CE3145">
          <w:rPr>
            <w:lang w:eastAsia="ko-KR"/>
          </w:rPr>
          <w:delText>기본형태</w:delText>
        </w:r>
      </w:del>
      <w:ins w:id="1474" w:author="제이펍 출판사" w:date="2021-03-14T20:49:00Z">
        <w:r w:rsidR="00CE3145">
          <w:rPr>
            <w:lang w:eastAsia="ko-KR"/>
          </w:rPr>
          <w:t>기본 형태</w:t>
        </w:r>
      </w:ins>
      <w:r>
        <w:rPr>
          <w:lang w:eastAsia="ko-KR"/>
        </w:rPr>
        <w:t xml:space="preserve">가 아니기 때문에 R이 </w:t>
      </w:r>
      <w:del w:id="1475" w:author="제이펍 출판사" w:date="2021-03-14T20:49:00Z">
        <w:r w:rsidDel="00CE3145">
          <w:rPr>
            <w:rFonts w:hint="eastAsia"/>
            <w:lang w:eastAsia="ko-KR"/>
          </w:rPr>
          <w:delText>년</w:delText>
        </w:r>
      </w:del>
      <w:ins w:id="1476" w:author="제이펍 출판사" w:date="2021-03-14T20:49:00Z">
        <w:r w:rsidR="00CE3145">
          <w:rPr>
            <w:rFonts w:hint="eastAsia"/>
            <w:lang w:eastAsia="ko-KR"/>
          </w:rPr>
          <w:t>연</w:t>
        </w:r>
      </w:ins>
      <w:ins w:id="1477" w:author="user" w:date="2021-03-19T09:05:00Z">
        <w:r w:rsidR="00A738C6">
          <w:rPr>
            <w:rFonts w:hint="eastAsia"/>
            <w:lang w:eastAsia="ko-KR"/>
          </w:rPr>
          <w:t xml:space="preserve">, </w:t>
        </w:r>
      </w:ins>
      <w:r>
        <w:rPr>
          <w:lang w:eastAsia="ko-KR"/>
        </w:rPr>
        <w:t>월</w:t>
      </w:r>
      <w:ins w:id="1478" w:author="user" w:date="2021-03-19T09:05:00Z">
        <w:r w:rsidR="00A738C6">
          <w:rPr>
            <w:rFonts w:hint="eastAsia"/>
            <w:lang w:eastAsia="ko-KR"/>
          </w:rPr>
          <w:t xml:space="preserve">, </w:t>
        </w:r>
      </w:ins>
      <w:r>
        <w:rPr>
          <w:lang w:eastAsia="ko-KR"/>
        </w:rPr>
        <w:t xml:space="preserve">일을 제대로 읽을 수 있도록 </w:t>
      </w:r>
      <w:r w:rsidRPr="00ED4019">
        <w:rPr>
          <w:rStyle w:val="VerbatimChar"/>
          <w:rFonts w:ascii="Times New Roman" w:hAnsi="Times New Roman"/>
          <w:lang w:eastAsia="ko-KR"/>
        </w:rPr>
        <w:t>format</w:t>
      </w:r>
      <w:r>
        <w:rPr>
          <w:lang w:eastAsia="ko-KR"/>
        </w:rPr>
        <w:t xml:space="preserve"> 매개변수를 사용하여 문자열 형태에서 날짜 정보를 추출하기 위한 정보(‘%Y. %m. %d’)를 전달</w:t>
      </w:r>
    </w:p>
    <w:p w14:paraId="7EE9AD8A" w14:textId="2A10C905" w:rsidR="00FD7B2A" w:rsidRDefault="00FD7B2A" w:rsidP="00BF7861">
      <w:pPr>
        <w:jc w:val="both"/>
        <w:rPr>
          <w:ins w:id="1479" w:author="제이펍 출판사" w:date="2021-03-14T20:49:00Z"/>
          <w:rFonts w:ascii="Times New Roman" w:hAnsi="Times New Roman"/>
          <w:lang w:eastAsia="ko-KR"/>
        </w:rPr>
      </w:pPr>
      <w:r w:rsidRPr="00ED4019">
        <w:rPr>
          <w:rFonts w:ascii="Times New Roman" w:hAnsi="Times New Roman"/>
          <w:lang w:eastAsia="ko-KR"/>
        </w:rPr>
        <w:t>읽어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들인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데이터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중에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연령대별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데이터만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사용하기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위해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Style w:val="StringTok"/>
          <w:rFonts w:ascii="Times New Roman" w:hAnsi="Times New Roman"/>
          <w:lang w:eastAsia="ko-KR"/>
        </w:rPr>
        <w:t>category</w:t>
      </w:r>
      <w:r w:rsidRPr="00ED4019">
        <w:rPr>
          <w:rFonts w:ascii="Times New Roman" w:hAnsi="Times New Roman"/>
          <w:lang w:eastAsia="ko-KR"/>
        </w:rPr>
        <w:t xml:space="preserve"> </w:t>
      </w:r>
      <w:del w:id="1480" w:author="제이펍 출판사" w:date="2021-03-14T20:19:00Z">
        <w:r w:rsidRPr="00ED4019" w:rsidDel="00766301">
          <w:rPr>
            <w:rFonts w:ascii="Times New Roman" w:hAnsi="Times New Roman"/>
            <w:lang w:eastAsia="ko-KR"/>
          </w:rPr>
          <w:delText>컬럼</w:delText>
        </w:r>
      </w:del>
      <w:ins w:id="1481" w:author="제이펍 출판사" w:date="2021-03-14T20:19:00Z">
        <w:r w:rsidR="00766301">
          <w:rPr>
            <w:rFonts w:ascii="Times New Roman" w:hAnsi="Times New Roman"/>
            <w:lang w:eastAsia="ko-KR"/>
          </w:rPr>
          <w:t>칼럼</w:t>
        </w:r>
      </w:ins>
      <w:r w:rsidRPr="00ED4019">
        <w:rPr>
          <w:rFonts w:ascii="Times New Roman" w:hAnsi="Times New Roman"/>
          <w:lang w:eastAsia="ko-KR"/>
        </w:rPr>
        <w:t>에서</w:t>
      </w:r>
      <w:r w:rsidRPr="00ED4019">
        <w:rPr>
          <w:rFonts w:ascii="Times New Roman" w:hAnsi="Times New Roman"/>
          <w:lang w:eastAsia="ko-KR"/>
        </w:rPr>
        <w:t xml:space="preserve"> ‘</w:t>
      </w:r>
      <w:r w:rsidRPr="00ED4019">
        <w:rPr>
          <w:rFonts w:ascii="Times New Roman" w:hAnsi="Times New Roman"/>
          <w:lang w:eastAsia="ko-KR"/>
        </w:rPr>
        <w:t>세</w:t>
      </w:r>
      <w:r w:rsidRPr="00ED4019">
        <w:rPr>
          <w:rFonts w:ascii="Times New Roman" w:hAnsi="Times New Roman"/>
          <w:lang w:eastAsia="ko-KR"/>
        </w:rPr>
        <w:t>’</w:t>
      </w:r>
      <w:r w:rsidRPr="00ED4019">
        <w:rPr>
          <w:rFonts w:ascii="Times New Roman" w:hAnsi="Times New Roman"/>
          <w:lang w:eastAsia="ko-KR"/>
        </w:rPr>
        <w:t>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포함한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행만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선택하는데</w:t>
      </w:r>
      <w:ins w:id="1482" w:author="제이펍 출판사" w:date="2021-03-14T20:49:00Z">
        <w:r w:rsidR="00CE3145">
          <w:rPr>
            <w:rFonts w:ascii="Times New Roman" w:hAnsi="Times New Roman" w:hint="eastAsia"/>
            <w:lang w:eastAsia="ko-KR"/>
          </w:rPr>
          <w:t>,</w:t>
        </w:r>
      </w:ins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지역구분</w:t>
      </w:r>
      <w:ins w:id="1483" w:author="제이펍 출판사" w:date="2021-03-14T20:49:00Z">
        <w:r w:rsidR="00CE3145">
          <w:rPr>
            <w:rFonts w:ascii="Times New Roman" w:hAnsi="Times New Roman" w:hint="eastAsia"/>
            <w:lang w:eastAsia="ko-KR"/>
          </w:rPr>
          <w:t xml:space="preserve"> </w:t>
        </w:r>
      </w:ins>
      <w:r w:rsidRPr="00ED4019">
        <w:rPr>
          <w:rFonts w:ascii="Times New Roman" w:hAnsi="Times New Roman"/>
          <w:lang w:eastAsia="ko-KR"/>
        </w:rPr>
        <w:t>중에</w:t>
      </w:r>
      <w:r w:rsidRPr="00ED4019">
        <w:rPr>
          <w:rFonts w:ascii="Times New Roman" w:hAnsi="Times New Roman"/>
          <w:lang w:eastAsia="ko-KR"/>
        </w:rPr>
        <w:t xml:space="preserve"> </w:t>
      </w:r>
      <w:ins w:id="1484" w:author="user" w:date="2021-03-19T09:05:00Z">
        <w:r w:rsidR="00A738C6">
          <w:rPr>
            <w:rFonts w:ascii="Times New Roman" w:hAnsi="Times New Roman"/>
            <w:lang w:eastAsia="ko-KR"/>
          </w:rPr>
          <w:t>‘</w:t>
        </w:r>
      </w:ins>
      <w:del w:id="1485" w:author="user" w:date="2021-03-19T09:05:00Z">
        <w:r w:rsidRPr="00ED4019" w:rsidDel="00A738C6">
          <w:rPr>
            <w:rFonts w:ascii="Times New Roman" w:hAnsi="Times New Roman"/>
            <w:lang w:eastAsia="ko-KR"/>
          </w:rPr>
          <w:delText>’</w:delText>
        </w:r>
      </w:del>
      <w:r w:rsidRPr="00ED4019">
        <w:rPr>
          <w:rFonts w:ascii="Times New Roman" w:hAnsi="Times New Roman"/>
          <w:lang w:eastAsia="ko-KR"/>
        </w:rPr>
        <w:t>세종</w:t>
      </w:r>
      <w:r w:rsidRPr="00ED4019">
        <w:rPr>
          <w:rFonts w:ascii="Times New Roman" w:hAnsi="Times New Roman"/>
          <w:lang w:eastAsia="ko-KR"/>
        </w:rPr>
        <w:t>’</w:t>
      </w:r>
      <w:r w:rsidRPr="00ED4019">
        <w:rPr>
          <w:rFonts w:ascii="Times New Roman" w:hAnsi="Times New Roman"/>
          <w:lang w:eastAsia="ko-KR"/>
        </w:rPr>
        <w:t>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있기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때문에</w:t>
      </w:r>
      <w:r w:rsidRPr="00ED4019">
        <w:rPr>
          <w:rFonts w:ascii="Times New Roman" w:hAnsi="Times New Roman"/>
          <w:lang w:eastAsia="ko-KR"/>
        </w:rPr>
        <w:t xml:space="preserve"> ‘</w:t>
      </w:r>
      <w:r w:rsidRPr="00ED4019">
        <w:rPr>
          <w:rFonts w:ascii="Times New Roman" w:hAnsi="Times New Roman"/>
          <w:lang w:eastAsia="ko-KR"/>
        </w:rPr>
        <w:t>세종</w:t>
      </w:r>
      <w:r w:rsidRPr="00ED4019">
        <w:rPr>
          <w:rFonts w:ascii="Times New Roman" w:hAnsi="Times New Roman"/>
          <w:lang w:eastAsia="ko-KR"/>
        </w:rPr>
        <w:t>’</w:t>
      </w:r>
      <w:r w:rsidRPr="00ED4019">
        <w:rPr>
          <w:rFonts w:ascii="Times New Roman" w:hAnsi="Times New Roman"/>
          <w:lang w:eastAsia="ko-KR"/>
        </w:rPr>
        <w:t>만</w:t>
      </w:r>
      <w:r w:rsidRPr="00ED4019">
        <w:rPr>
          <w:rFonts w:ascii="Times New Roman" w:hAnsi="Times New Roman"/>
          <w:lang w:eastAsia="ko-KR"/>
        </w:rPr>
        <w:t xml:space="preserve"> </w:t>
      </w:r>
      <w:del w:id="1486" w:author="제이펍 출판사" w:date="2021-03-14T20:50:00Z">
        <w:r w:rsidRPr="00ED4019" w:rsidDel="00CE3145">
          <w:rPr>
            <w:rFonts w:ascii="Times New Roman" w:hAnsi="Times New Roman"/>
            <w:lang w:eastAsia="ko-KR"/>
          </w:rPr>
          <w:delText>추가적으로</w:delText>
        </w:r>
        <w:r w:rsidRPr="00ED4019" w:rsidDel="00CE3145">
          <w:rPr>
            <w:rFonts w:ascii="Times New Roman" w:hAnsi="Times New Roman"/>
            <w:lang w:eastAsia="ko-KR"/>
          </w:rPr>
          <w:delText xml:space="preserve"> </w:delText>
        </w:r>
      </w:del>
      <w:ins w:id="1487" w:author="제이펍 출판사" w:date="2021-03-14T20:50:00Z">
        <w:r w:rsidR="00CE3145">
          <w:rPr>
            <w:rFonts w:ascii="Times New Roman" w:hAnsi="Times New Roman"/>
            <w:lang w:eastAsia="ko-KR"/>
          </w:rPr>
          <w:t>추가로</w:t>
        </w:r>
        <w:r w:rsidR="00CE3145">
          <w:rPr>
            <w:rFonts w:ascii="Times New Roman" w:hAnsi="Times New Roman"/>
            <w:lang w:eastAsia="ko-KR"/>
          </w:rPr>
          <w:t xml:space="preserve"> </w:t>
        </w:r>
      </w:ins>
      <w:r w:rsidRPr="00ED4019">
        <w:rPr>
          <w:rFonts w:ascii="Times New Roman" w:hAnsi="Times New Roman"/>
          <w:lang w:eastAsia="ko-KR"/>
        </w:rPr>
        <w:t>제외한다</w:t>
      </w:r>
      <w:r w:rsidRPr="00ED4019">
        <w:rPr>
          <w:rFonts w:ascii="Times New Roman" w:hAnsi="Times New Roman"/>
          <w:lang w:eastAsia="ko-KR"/>
        </w:rPr>
        <w:t>.</w:t>
      </w:r>
      <w:ins w:id="1488" w:author="제이펍 출판사" w:date="2021-03-14T20:49:00Z">
        <w:r w:rsidR="00CE3145">
          <w:rPr>
            <w:rFonts w:ascii="Times New Roman" w:hAnsi="Times New Roman"/>
            <w:lang w:eastAsia="ko-KR"/>
          </w:rPr>
          <w:t xml:space="preserve"> </w:t>
        </w:r>
      </w:ins>
      <w:del w:id="1489" w:author="제이펍 출판사" w:date="2021-03-14T20:50:00Z">
        <w:r w:rsidRPr="00ED4019" w:rsidDel="00CE3145">
          <w:rPr>
            <w:rFonts w:ascii="Times New Roman" w:hAnsi="Times New Roman" w:hint="eastAsia"/>
            <w:lang w:eastAsia="ko-KR"/>
          </w:rPr>
          <w:delText>그</w:delText>
        </w:r>
        <w:r w:rsidRPr="00ED4019" w:rsidDel="00CE3145">
          <w:rPr>
            <w:rFonts w:ascii="Times New Roman" w:hAnsi="Times New Roman" w:hint="eastAsia"/>
            <w:lang w:eastAsia="ko-KR"/>
          </w:rPr>
          <w:delText xml:space="preserve"> </w:delText>
        </w:r>
        <w:r w:rsidRPr="00ED4019" w:rsidDel="00CE3145">
          <w:rPr>
            <w:rFonts w:ascii="Times New Roman" w:hAnsi="Times New Roman" w:hint="eastAsia"/>
            <w:lang w:eastAsia="ko-KR"/>
          </w:rPr>
          <w:delText>다음</w:delText>
        </w:r>
      </w:del>
      <w:ins w:id="1490" w:author="제이펍 출판사" w:date="2021-03-14T20:50:00Z">
        <w:r w:rsidR="00CE3145">
          <w:rPr>
            <w:rFonts w:ascii="Times New Roman" w:hAnsi="Times New Roman" w:hint="eastAsia"/>
            <w:lang w:eastAsia="ko-KR"/>
          </w:rPr>
          <w:t>그</w:t>
        </w:r>
        <w:del w:id="1491" w:author="user" w:date="2021-03-17T13:53:00Z">
          <w:r w:rsidR="00CE3145" w:rsidDel="00D17F15">
            <w:rPr>
              <w:rFonts w:ascii="Times New Roman" w:hAnsi="Times New Roman" w:hint="eastAsia"/>
              <w:lang w:eastAsia="ko-KR"/>
            </w:rPr>
            <w:delText>리</w:delText>
          </w:r>
        </w:del>
      </w:ins>
      <w:ins w:id="1492" w:author="user" w:date="2021-03-17T13:53:00Z">
        <w:r w:rsidR="00D17F15">
          <w:rPr>
            <w:rFonts w:ascii="Times New Roman" w:hAnsi="Times New Roman" w:hint="eastAsia"/>
            <w:lang w:eastAsia="ko-KR"/>
          </w:rPr>
          <w:t>러</w:t>
        </w:r>
      </w:ins>
      <w:ins w:id="1493" w:author="제이펍 출판사" w:date="2021-03-14T20:50:00Z">
        <w:r w:rsidR="00CE3145">
          <w:rPr>
            <w:rFonts w:ascii="Times New Roman" w:hAnsi="Times New Roman" w:hint="eastAsia"/>
            <w:lang w:eastAsia="ko-KR"/>
          </w:rPr>
          <w:t>고</w:t>
        </w:r>
        <w:r w:rsidR="00CE3145">
          <w:rPr>
            <w:rFonts w:ascii="Times New Roman" w:hAnsi="Times New Roman" w:hint="eastAsia"/>
            <w:lang w:eastAsia="ko-KR"/>
          </w:rPr>
          <w:t xml:space="preserve"> </w:t>
        </w:r>
        <w:r w:rsidR="00CE3145">
          <w:rPr>
            <w:rFonts w:ascii="Times New Roman" w:hAnsi="Times New Roman" w:hint="eastAsia"/>
            <w:lang w:eastAsia="ko-KR"/>
          </w:rPr>
          <w:t>나서</w:t>
        </w:r>
      </w:ins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데이터에</w:t>
      </w:r>
      <w:r w:rsidRPr="00ED4019">
        <w:rPr>
          <w:rFonts w:ascii="Times New Roman" w:hAnsi="Times New Roman"/>
          <w:lang w:eastAsia="ko-KR"/>
        </w:rPr>
        <w:t xml:space="preserve"> NA</w:t>
      </w:r>
      <w:r w:rsidRPr="00ED4019">
        <w:rPr>
          <w:rFonts w:ascii="Times New Roman" w:hAnsi="Times New Roman"/>
          <w:lang w:eastAsia="ko-KR"/>
        </w:rPr>
        <w:t>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기록된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결측치를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처리한다</w:t>
      </w:r>
      <w:r w:rsidRPr="00ED4019">
        <w:rPr>
          <w:rFonts w:ascii="Times New Roman" w:hAnsi="Times New Roman"/>
          <w:lang w:eastAsia="ko-KR"/>
        </w:rPr>
        <w:t xml:space="preserve">. </w:t>
      </w:r>
      <w:r w:rsidRPr="00ED4019">
        <w:rPr>
          <w:rFonts w:ascii="Times New Roman" w:hAnsi="Times New Roman"/>
          <w:lang w:eastAsia="ko-KR"/>
        </w:rPr>
        <w:t>결측치를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처리하는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방법</w:t>
      </w:r>
      <w:del w:id="1494" w:author="제이펍 출판사" w:date="2021-03-14T20:50:00Z">
        <w:r w:rsidRPr="00ED4019" w:rsidDel="00CE3145">
          <w:rPr>
            <w:rFonts w:ascii="Times New Roman" w:hAnsi="Times New Roman" w:hint="eastAsia"/>
            <w:lang w:eastAsia="ko-KR"/>
          </w:rPr>
          <w:delText>으로</w:delText>
        </w:r>
      </w:del>
      <w:ins w:id="1495" w:author="제이펍 출판사" w:date="2021-03-14T20:50:00Z">
        <w:r w:rsidR="00CE3145">
          <w:rPr>
            <w:rFonts w:ascii="Times New Roman" w:hAnsi="Times New Roman" w:hint="eastAsia"/>
            <w:lang w:eastAsia="ko-KR"/>
          </w:rPr>
          <w:t>이</w:t>
        </w:r>
      </w:ins>
      <w:r w:rsidRPr="00ED4019">
        <w:rPr>
          <w:rFonts w:ascii="Times New Roman" w:hAnsi="Times New Roman"/>
          <w:lang w:eastAsia="ko-KR"/>
        </w:rPr>
        <w:t xml:space="preserve"> </w:t>
      </w:r>
      <w:del w:id="1496" w:author="제이펍 출판사" w:date="2021-03-14T19:58:00Z">
        <w:r w:rsidRPr="00ED4019" w:rsidDel="00754210">
          <w:rPr>
            <w:rFonts w:ascii="Times New Roman" w:hAnsi="Times New Roman"/>
            <w:lang w:eastAsia="ko-KR"/>
          </w:rPr>
          <w:delText>여러가지</w:delText>
        </w:r>
      </w:del>
      <w:ins w:id="1497" w:author="제이펍 출판사" w:date="2021-03-14T19:58:00Z">
        <w:r w:rsidR="00754210">
          <w:rPr>
            <w:rFonts w:ascii="Times New Roman" w:hAnsi="Times New Roman"/>
            <w:lang w:eastAsia="ko-KR"/>
          </w:rPr>
          <w:t>여러</w:t>
        </w:r>
        <w:r w:rsidR="00754210">
          <w:rPr>
            <w:rFonts w:ascii="Times New Roman" w:hAnsi="Times New Roman"/>
            <w:lang w:eastAsia="ko-KR"/>
          </w:rPr>
          <w:t xml:space="preserve"> </w:t>
        </w:r>
        <w:r w:rsidR="00754210">
          <w:rPr>
            <w:rFonts w:ascii="Times New Roman" w:hAnsi="Times New Roman"/>
            <w:lang w:eastAsia="ko-KR"/>
          </w:rPr>
          <w:t>가지</w:t>
        </w:r>
      </w:ins>
      <w:r w:rsidRPr="00ED4019">
        <w:rPr>
          <w:rFonts w:ascii="Times New Roman" w:hAnsi="Times New Roman"/>
          <w:lang w:eastAsia="ko-KR"/>
        </w:rPr>
        <w:t>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있지만</w:t>
      </w:r>
      <w:ins w:id="1498" w:author="제이펍 출판사" w:date="2021-03-14T20:50:00Z">
        <w:r w:rsidR="00CE3145">
          <w:rPr>
            <w:rFonts w:ascii="Times New Roman" w:hAnsi="Times New Roman" w:hint="eastAsia"/>
            <w:lang w:eastAsia="ko-KR"/>
          </w:rPr>
          <w:t>,</w:t>
        </w:r>
      </w:ins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여기서는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일단</w:t>
      </w:r>
      <w:r w:rsidRPr="00ED4019">
        <w:rPr>
          <w:rFonts w:ascii="Times New Roman" w:hAnsi="Times New Roman"/>
          <w:lang w:eastAsia="ko-KR"/>
        </w:rPr>
        <w:t xml:space="preserve"> 0</w:t>
      </w:r>
      <w:r w:rsidRPr="00ED4019">
        <w:rPr>
          <w:rFonts w:ascii="Times New Roman" w:hAnsi="Times New Roman"/>
          <w:lang w:eastAsia="ko-KR"/>
        </w:rPr>
        <w:t>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넣어주는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방법으로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결측치를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처리하였다</w:t>
      </w:r>
      <w:r w:rsidRPr="00ED4019">
        <w:rPr>
          <w:rFonts w:ascii="Times New Roman" w:hAnsi="Times New Roman"/>
          <w:lang w:eastAsia="ko-KR"/>
        </w:rPr>
        <w:t>.</w:t>
      </w:r>
    </w:p>
    <w:p w14:paraId="123D2E77" w14:textId="77777777" w:rsidR="00CE3145" w:rsidRPr="00ED4019" w:rsidRDefault="00CE3145">
      <w:pPr>
        <w:jc w:val="both"/>
        <w:rPr>
          <w:rFonts w:ascii="Times New Roman" w:hAnsi="Times New Roman"/>
          <w:lang w:eastAsia="ko-KR"/>
        </w:rPr>
        <w:pPrChange w:id="1499" w:author="제이펍 출판사" w:date="2021-03-14T15:57:00Z">
          <w:pPr/>
        </w:pPrChange>
      </w:pPr>
    </w:p>
    <w:p w14:paraId="65B39352" w14:textId="77777777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1500" w:author="제이펍 출판사" w:date="2021-03-14T15:57:00Z">
          <w:pPr>
            <w:pStyle w:val="SourceCode"/>
          </w:pPr>
        </w:pPrChange>
      </w:pPr>
      <w:r w:rsidRPr="00ED4019">
        <w:rPr>
          <w:rStyle w:val="NormalTok"/>
          <w:rFonts w:ascii="Times New Roman" w:hAnsi="Times New Roman"/>
        </w:rPr>
        <w:t xml:space="preserve">covid19 </w:t>
      </w:r>
      <w:r w:rsidRPr="00ED4019">
        <w:rPr>
          <w:rStyle w:val="OtherTok"/>
          <w:rFonts w:ascii="Times New Roman" w:hAnsi="Times New Roman"/>
        </w:rPr>
        <w:t>&lt;-</w:t>
      </w:r>
      <w:r w:rsidRPr="00ED4019">
        <w:rPr>
          <w:rStyle w:val="NormalTok"/>
          <w:rFonts w:ascii="Times New Roman" w:hAnsi="Times New Roman"/>
        </w:rPr>
        <w:t xml:space="preserve"> covid19 </w:t>
      </w:r>
      <w:r w:rsidRPr="00ED4019">
        <w:rPr>
          <w:rStyle w:val="SpecialCharTok"/>
          <w:rFonts w:ascii="Times New Roman" w:hAnsi="Times New Roman"/>
        </w:rPr>
        <w:t>%&gt;%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</w:t>
      </w:r>
      <w:proofErr w:type="gramStart"/>
      <w:r w:rsidRPr="00ED4019">
        <w:rPr>
          <w:rStyle w:val="FunctionTok"/>
          <w:rFonts w:ascii="Times New Roman" w:hAnsi="Times New Roman"/>
        </w:rPr>
        <w:t>filter</w:t>
      </w:r>
      <w:r w:rsidRPr="00ED4019">
        <w:rPr>
          <w:rStyle w:val="NormalTok"/>
          <w:rFonts w:ascii="Times New Roman" w:hAnsi="Times New Roman"/>
        </w:rPr>
        <w:t>(</w:t>
      </w:r>
      <w:proofErr w:type="gramEnd"/>
      <w:r w:rsidRPr="00ED4019">
        <w:rPr>
          <w:rStyle w:val="FunctionTok"/>
          <w:rFonts w:ascii="Times New Roman" w:hAnsi="Times New Roman"/>
        </w:rPr>
        <w:t>grepl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StringTok"/>
          <w:rFonts w:ascii="Times New Roman" w:hAnsi="Times New Roman"/>
        </w:rPr>
        <w:t>세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NormalTok"/>
          <w:rFonts w:ascii="Times New Roman" w:hAnsi="Times New Roman"/>
        </w:rPr>
        <w:t xml:space="preserve">, category)) </w:t>
      </w:r>
      <w:r w:rsidRPr="00ED4019">
        <w:rPr>
          <w:rStyle w:val="SpecialCharTok"/>
          <w:rFonts w:ascii="Times New Roman" w:hAnsi="Times New Roman"/>
        </w:rPr>
        <w:t>%&gt;%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</w:t>
      </w:r>
      <w:r w:rsidRPr="00ED4019">
        <w:rPr>
          <w:rStyle w:val="FunctionTok"/>
          <w:rFonts w:ascii="Times New Roman" w:hAnsi="Times New Roman"/>
        </w:rPr>
        <w:t>filter</w:t>
      </w:r>
      <w:r w:rsidRPr="00ED4019">
        <w:rPr>
          <w:rStyle w:val="NormalTok"/>
          <w:rFonts w:ascii="Times New Roman" w:hAnsi="Times New Roman"/>
        </w:rPr>
        <w:t xml:space="preserve">(category </w:t>
      </w:r>
      <w:r w:rsidRPr="00ED4019">
        <w:rPr>
          <w:rStyle w:val="SpecialCharTok"/>
          <w:rFonts w:ascii="Times New Roman" w:hAnsi="Times New Roman"/>
        </w:rPr>
        <w:t>!=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StringTok"/>
          <w:rFonts w:ascii="Times New Roman" w:hAnsi="Times New Roman"/>
        </w:rPr>
        <w:t>세종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NormalTok"/>
          <w:rFonts w:ascii="Times New Roman" w:hAnsi="Times New Roman"/>
        </w:rPr>
        <w:t>)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>covid19</w:t>
      </w:r>
      <w:r w:rsidRPr="00ED4019">
        <w:rPr>
          <w:rStyle w:val="SpecialCharTok"/>
          <w:rFonts w:ascii="Times New Roman" w:hAnsi="Times New Roman"/>
        </w:rPr>
        <w:t>$</w:t>
      </w:r>
      <w:r w:rsidRPr="00ED4019">
        <w:rPr>
          <w:rStyle w:val="NormalTok"/>
          <w:rFonts w:ascii="Times New Roman" w:hAnsi="Times New Roman"/>
        </w:rPr>
        <w:t xml:space="preserve">value </w:t>
      </w:r>
      <w:r w:rsidRPr="00ED4019">
        <w:rPr>
          <w:rStyle w:val="OtherTok"/>
          <w:rFonts w:ascii="Times New Roman" w:hAnsi="Times New Roman"/>
        </w:rPr>
        <w:t>&lt;-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unctionTok"/>
          <w:rFonts w:ascii="Times New Roman" w:hAnsi="Times New Roman"/>
        </w:rPr>
        <w:t>ifelse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FunctionTok"/>
          <w:rFonts w:ascii="Times New Roman" w:hAnsi="Times New Roman"/>
        </w:rPr>
        <w:t>is.na</w:t>
      </w:r>
      <w:r w:rsidRPr="00ED4019">
        <w:rPr>
          <w:rStyle w:val="NormalTok"/>
          <w:rFonts w:ascii="Times New Roman" w:hAnsi="Times New Roman"/>
        </w:rPr>
        <w:t>(covid19</w:t>
      </w:r>
      <w:r w:rsidRPr="00ED4019">
        <w:rPr>
          <w:rStyle w:val="SpecialCharTok"/>
          <w:rFonts w:ascii="Times New Roman" w:hAnsi="Times New Roman"/>
        </w:rPr>
        <w:t>$</w:t>
      </w:r>
      <w:r w:rsidRPr="00ED4019">
        <w:rPr>
          <w:rStyle w:val="NormalTok"/>
          <w:rFonts w:ascii="Times New Roman" w:hAnsi="Times New Roman"/>
        </w:rPr>
        <w:t xml:space="preserve">value), </w:t>
      </w:r>
      <w:r w:rsidRPr="00ED4019">
        <w:rPr>
          <w:rStyle w:val="DecValTok"/>
          <w:rFonts w:ascii="Times New Roman" w:hAnsi="Times New Roman"/>
        </w:rPr>
        <w:t>0</w:t>
      </w:r>
      <w:r w:rsidRPr="00ED4019">
        <w:rPr>
          <w:rStyle w:val="NormalTok"/>
          <w:rFonts w:ascii="Times New Roman" w:hAnsi="Times New Roman"/>
        </w:rPr>
        <w:t>, covid19</w:t>
      </w:r>
      <w:r w:rsidRPr="00ED4019">
        <w:rPr>
          <w:rStyle w:val="SpecialCharTok"/>
          <w:rFonts w:ascii="Times New Roman" w:hAnsi="Times New Roman"/>
        </w:rPr>
        <w:t>$</w:t>
      </w:r>
      <w:r w:rsidRPr="00ED4019">
        <w:rPr>
          <w:rStyle w:val="NormalTok"/>
          <w:rFonts w:ascii="Times New Roman" w:hAnsi="Times New Roman"/>
        </w:rPr>
        <w:t>value)</w:t>
      </w:r>
    </w:p>
    <w:p w14:paraId="3527AB4C" w14:textId="77777777" w:rsidR="00FD7B2A" w:rsidRDefault="00FD7B2A">
      <w:pPr>
        <w:pStyle w:val="comment"/>
        <w:ind w:left="482"/>
        <w:jc w:val="both"/>
        <w:pPrChange w:id="1501" w:author="제이펍 출판사" w:date="2021-03-14T15:57:00Z">
          <w:pPr>
            <w:pStyle w:val="comment"/>
            <w:ind w:left="482"/>
          </w:pPr>
        </w:pPrChange>
      </w:pPr>
      <w:r>
        <w:t>코드 설명</w:t>
      </w:r>
    </w:p>
    <w:p w14:paraId="4DE35BC6" w14:textId="21000E08" w:rsidR="00FD7B2A" w:rsidRDefault="00FD7B2A">
      <w:pPr>
        <w:pStyle w:val="comment"/>
        <w:numPr>
          <w:ilvl w:val="0"/>
          <w:numId w:val="4"/>
        </w:numPr>
        <w:jc w:val="both"/>
        <w:rPr>
          <w:lang w:eastAsia="ko-KR"/>
        </w:rPr>
        <w:pPrChange w:id="1502" w:author="제이펍 출판사" w:date="2021-03-14T15:57:00Z">
          <w:pPr>
            <w:pStyle w:val="comment"/>
            <w:numPr>
              <w:numId w:val="4"/>
            </w:numPr>
            <w:ind w:left="842" w:hanging="360"/>
          </w:pPr>
        </w:pPrChange>
      </w:pPr>
      <w:r w:rsidRPr="00ED4019">
        <w:rPr>
          <w:rStyle w:val="VerbatimChar"/>
          <w:rFonts w:ascii="Times New Roman" w:hAnsi="Times New Roman"/>
          <w:lang w:eastAsia="ko-KR"/>
        </w:rPr>
        <w:t>grepl()</w:t>
      </w:r>
      <w:r>
        <w:rPr>
          <w:lang w:eastAsia="ko-KR"/>
        </w:rPr>
        <w:t xml:space="preserve">은 문자열에서 특정 문자가 존재하면 TRUE를 반환하는 함수임. </w:t>
      </w:r>
      <w:proofErr w:type="gramStart"/>
      <w:r>
        <w:rPr>
          <w:lang w:eastAsia="ko-KR"/>
        </w:rPr>
        <w:t>category에서 ’세’</w:t>
      </w:r>
      <w:proofErr w:type="gramEnd"/>
      <w:ins w:id="1503" w:author="제이펍 출판사" w:date="2021-03-14T20:51:00Z">
        <w:r w:rsidR="00CE3145">
          <w:rPr>
            <w:lang w:eastAsia="ko-KR"/>
          </w:rPr>
          <w:t xml:space="preserve"> </w:t>
        </w:r>
      </w:ins>
      <w:r>
        <w:rPr>
          <w:lang w:eastAsia="ko-KR"/>
        </w:rPr>
        <w:t>문자가 존재하는 행을 골라내고, 다시 그 결과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중에</w:t>
      </w:r>
      <w:ins w:id="1504" w:author="제이펍 출판사" w:date="2021-03-14T20:51:00Z">
        <w:r w:rsidR="00CE3145">
          <w:rPr>
            <w:rFonts w:hint="eastAsia"/>
            <w:lang w:eastAsia="ko-KR"/>
          </w:rPr>
          <w:t>서</w:t>
        </w:r>
      </w:ins>
      <w:r>
        <w:rPr>
          <w:lang w:eastAsia="ko-KR"/>
        </w:rPr>
        <w:t xml:space="preserve"> ’세종’이 아닌 행만 골라내서 covid19에 저장함</w:t>
      </w:r>
    </w:p>
    <w:p w14:paraId="26449A9D" w14:textId="6484CF15" w:rsidR="00FD7B2A" w:rsidRDefault="00FD7B2A">
      <w:pPr>
        <w:pStyle w:val="comment"/>
        <w:numPr>
          <w:ilvl w:val="0"/>
          <w:numId w:val="4"/>
        </w:numPr>
        <w:jc w:val="both"/>
        <w:rPr>
          <w:lang w:eastAsia="ko-KR"/>
        </w:rPr>
        <w:pPrChange w:id="1505" w:author="제이펍 출판사" w:date="2021-03-14T15:57:00Z">
          <w:pPr>
            <w:pStyle w:val="comment"/>
            <w:numPr>
              <w:numId w:val="4"/>
            </w:numPr>
            <w:ind w:left="842" w:hanging="360"/>
          </w:pPr>
        </w:pPrChange>
      </w:pPr>
      <w:r w:rsidRPr="00ED4019">
        <w:rPr>
          <w:rStyle w:val="VerbatimChar"/>
          <w:rFonts w:ascii="Times New Roman" w:hAnsi="Times New Roman"/>
          <w:lang w:eastAsia="ko-KR"/>
        </w:rPr>
        <w:t>is.na()</w:t>
      </w:r>
      <w:r>
        <w:rPr>
          <w:lang w:eastAsia="ko-KR"/>
        </w:rPr>
        <w:t>로 covid1$value이 NA인지 검사하고</w:t>
      </w:r>
      <w:ins w:id="1506" w:author="제이펍 출판사" w:date="2021-03-14T20:51:00Z">
        <w:r w:rsidR="00CE3145">
          <w:rPr>
            <w:rFonts w:hint="eastAsia"/>
            <w:lang w:eastAsia="ko-KR"/>
          </w:rPr>
          <w:t>,</w:t>
        </w:r>
      </w:ins>
      <w:r>
        <w:rPr>
          <w:lang w:eastAsia="ko-KR"/>
        </w:rPr>
        <w:t xml:space="preserve"> 만약(</w:t>
      </w:r>
      <w:r w:rsidRPr="00ED4019">
        <w:rPr>
          <w:rStyle w:val="VerbatimChar"/>
          <w:rFonts w:ascii="Times New Roman" w:hAnsi="Times New Roman"/>
          <w:lang w:eastAsia="ko-KR"/>
        </w:rPr>
        <w:t>ifelse</w:t>
      </w:r>
      <w:r>
        <w:rPr>
          <w:lang w:eastAsia="ko-KR"/>
        </w:rPr>
        <w:t>) NA라면 0을 넣고 아니면 원래</w:t>
      </w:r>
      <w:ins w:id="1507" w:author="제이펍 출판사" w:date="2021-03-14T20:51:00Z">
        <w:r w:rsidR="00CE3145">
          <w:rPr>
            <w:rFonts w:hint="eastAsia"/>
            <w:lang w:eastAsia="ko-KR"/>
          </w:rPr>
          <w:t xml:space="preserve"> </w:t>
        </w:r>
      </w:ins>
      <w:r>
        <w:rPr>
          <w:lang w:eastAsia="ko-KR"/>
        </w:rPr>
        <w:t>값(covid19$value)을 넣어</w:t>
      </w:r>
      <w:del w:id="1508" w:author="제이펍 출판사" w:date="2021-03-14T20:51:00Z">
        <w:r w:rsidDel="00CE3145">
          <w:rPr>
            <w:rFonts w:hint="eastAsia"/>
            <w:lang w:eastAsia="ko-KR"/>
          </w:rPr>
          <w:delText xml:space="preserve"> </w:delText>
        </w:r>
      </w:del>
      <w:r>
        <w:rPr>
          <w:lang w:eastAsia="ko-KR"/>
        </w:rPr>
        <w:t>줌</w:t>
      </w:r>
      <w:del w:id="1509" w:author="제이펍 출판사" w:date="2021-03-14T20:51:00Z">
        <w:r w:rsidDel="00CE3145">
          <w:rPr>
            <w:lang w:eastAsia="ko-KR"/>
          </w:rPr>
          <w:delText>.</w:delText>
        </w:r>
      </w:del>
    </w:p>
    <w:p w14:paraId="0C7F9CE4" w14:textId="77777777" w:rsidR="00CE3145" w:rsidRDefault="00CE3145" w:rsidP="00BF7861">
      <w:pPr>
        <w:jc w:val="both"/>
        <w:rPr>
          <w:ins w:id="1510" w:author="제이펍 출판사" w:date="2021-03-14T20:51:00Z"/>
          <w:rFonts w:ascii="Times New Roman" w:hAnsi="Times New Roman"/>
          <w:lang w:eastAsia="ko-KR"/>
        </w:rPr>
      </w:pPr>
    </w:p>
    <w:p w14:paraId="30EC5127" w14:textId="16B291E0" w:rsidR="00FD7B2A" w:rsidRDefault="00FD7B2A" w:rsidP="00BF7861">
      <w:pPr>
        <w:jc w:val="both"/>
        <w:rPr>
          <w:ins w:id="1511" w:author="제이펍 출판사" w:date="2021-03-14T20:51:00Z"/>
          <w:rFonts w:ascii="Times New Roman" w:hAnsi="Times New Roman"/>
          <w:lang w:eastAsia="ko-KR"/>
        </w:rPr>
      </w:pPr>
      <w:r w:rsidRPr="00ED4019">
        <w:rPr>
          <w:rFonts w:ascii="Times New Roman" w:hAnsi="Times New Roman"/>
          <w:lang w:eastAsia="ko-KR"/>
        </w:rPr>
        <w:t>이제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사용해</w:t>
      </w:r>
      <w:del w:id="1512" w:author="제이펍 출판사" w:date="2021-03-14T18:23:00Z">
        <w:r w:rsidRPr="00ED4019" w:rsidDel="004F772B">
          <w:rPr>
            <w:rFonts w:ascii="Times New Roman" w:hAnsi="Times New Roman"/>
            <w:lang w:eastAsia="ko-KR"/>
          </w:rPr>
          <w:delText>야할</w:delText>
        </w:r>
      </w:del>
      <w:ins w:id="1513" w:author="제이펍 출판사" w:date="2021-03-14T18:23:00Z">
        <w:r w:rsidR="004F772B">
          <w:rPr>
            <w:rFonts w:ascii="Times New Roman" w:hAnsi="Times New Roman"/>
            <w:lang w:eastAsia="ko-KR"/>
          </w:rPr>
          <w:t>야</w:t>
        </w:r>
        <w:r w:rsidR="004F772B">
          <w:rPr>
            <w:rFonts w:ascii="Times New Roman" w:hAnsi="Times New Roman"/>
            <w:lang w:eastAsia="ko-KR"/>
          </w:rPr>
          <w:t xml:space="preserve"> </w:t>
        </w:r>
        <w:r w:rsidR="004F772B">
          <w:rPr>
            <w:rFonts w:ascii="Times New Roman" w:hAnsi="Times New Roman"/>
            <w:lang w:eastAsia="ko-KR"/>
          </w:rPr>
          <w:t>할</w:t>
        </w:r>
      </w:ins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데이터의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처리가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완료되었다</w:t>
      </w:r>
      <w:r w:rsidRPr="00ED4019">
        <w:rPr>
          <w:rFonts w:ascii="Times New Roman" w:hAnsi="Times New Roman"/>
          <w:lang w:eastAsia="ko-KR"/>
        </w:rPr>
        <w:t xml:space="preserve">. </w:t>
      </w:r>
      <w:r w:rsidRPr="00ED4019">
        <w:rPr>
          <w:rFonts w:ascii="Times New Roman" w:hAnsi="Times New Roman"/>
          <w:lang w:eastAsia="ko-KR"/>
        </w:rPr>
        <w:t>시계열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데이터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처리에는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긴</w:t>
      </w:r>
      <w:r w:rsidRPr="00ED4019">
        <w:rPr>
          <w:rFonts w:ascii="Times New Roman" w:hAnsi="Times New Roman"/>
          <w:lang w:eastAsia="ko-KR"/>
        </w:rPr>
        <w:t xml:space="preserve">(long) </w:t>
      </w:r>
      <w:r w:rsidRPr="00ED4019">
        <w:rPr>
          <w:rFonts w:ascii="Times New Roman" w:hAnsi="Times New Roman"/>
          <w:lang w:eastAsia="ko-KR"/>
        </w:rPr>
        <w:t>형태의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데이터보다는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넓은</w:t>
      </w:r>
      <w:r w:rsidRPr="00ED4019">
        <w:rPr>
          <w:rFonts w:ascii="Times New Roman" w:hAnsi="Times New Roman"/>
          <w:lang w:eastAsia="ko-KR"/>
        </w:rPr>
        <w:t xml:space="preserve">(wide) </w:t>
      </w:r>
      <w:r w:rsidRPr="00ED4019">
        <w:rPr>
          <w:rFonts w:ascii="Times New Roman" w:hAnsi="Times New Roman"/>
          <w:lang w:eastAsia="ko-KR"/>
        </w:rPr>
        <w:t>형태의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데이터가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좋기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때문에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Style w:val="VerbatimChar"/>
          <w:rFonts w:ascii="Times New Roman" w:hAnsi="Times New Roman"/>
          <w:lang w:eastAsia="ko-KR"/>
        </w:rPr>
        <w:t>spread()</w:t>
      </w:r>
      <w:r w:rsidRPr="00ED4019">
        <w:rPr>
          <w:rFonts w:ascii="Times New Roman" w:hAnsi="Times New Roman"/>
          <w:lang w:eastAsia="ko-KR"/>
        </w:rPr>
        <w:t>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사용하여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형태를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좁은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형태로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바꾸었다</w:t>
      </w:r>
      <w:r w:rsidRPr="00ED4019">
        <w:rPr>
          <w:rFonts w:ascii="Times New Roman" w:hAnsi="Times New Roman"/>
          <w:lang w:eastAsia="ko-KR"/>
        </w:rPr>
        <w:t>.</w:t>
      </w:r>
    </w:p>
    <w:p w14:paraId="5B92F6F2" w14:textId="77777777" w:rsidR="00CE3145" w:rsidRPr="00ED4019" w:rsidRDefault="00CE3145">
      <w:pPr>
        <w:jc w:val="both"/>
        <w:rPr>
          <w:rFonts w:ascii="Times New Roman" w:hAnsi="Times New Roman"/>
          <w:lang w:eastAsia="ko-KR"/>
        </w:rPr>
        <w:pPrChange w:id="1514" w:author="제이펍 출판사" w:date="2021-03-14T15:57:00Z">
          <w:pPr/>
        </w:pPrChange>
      </w:pPr>
    </w:p>
    <w:p w14:paraId="74F21005" w14:textId="77777777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1515" w:author="제이펍 출판사" w:date="2021-03-14T15:57:00Z">
          <w:pPr>
            <w:pStyle w:val="SourceCode"/>
          </w:pPr>
        </w:pPrChange>
      </w:pPr>
      <w:r w:rsidRPr="00ED4019">
        <w:rPr>
          <w:rStyle w:val="NormalTok"/>
          <w:rFonts w:ascii="Times New Roman" w:hAnsi="Times New Roman"/>
        </w:rPr>
        <w:t xml:space="preserve">covid19 </w:t>
      </w:r>
      <w:r w:rsidRPr="00ED4019">
        <w:rPr>
          <w:rStyle w:val="OtherTok"/>
          <w:rFonts w:ascii="Times New Roman" w:hAnsi="Times New Roman"/>
        </w:rPr>
        <w:t>&lt;-</w:t>
      </w:r>
      <w:r w:rsidRPr="00ED4019">
        <w:rPr>
          <w:rStyle w:val="NormalTok"/>
          <w:rFonts w:ascii="Times New Roman" w:hAnsi="Times New Roman"/>
        </w:rPr>
        <w:t xml:space="preserve"> tidyr</w:t>
      </w:r>
      <w:r w:rsidRPr="00ED4019">
        <w:rPr>
          <w:rStyle w:val="SpecialCharTok"/>
          <w:rFonts w:ascii="Times New Roman" w:hAnsi="Times New Roman"/>
        </w:rPr>
        <w:t>::</w:t>
      </w:r>
      <w:proofErr w:type="gramStart"/>
      <w:r w:rsidRPr="00ED4019">
        <w:rPr>
          <w:rStyle w:val="FunctionTok"/>
          <w:rFonts w:ascii="Times New Roman" w:hAnsi="Times New Roman"/>
        </w:rPr>
        <w:t>spread</w:t>
      </w:r>
      <w:r w:rsidRPr="00ED4019">
        <w:rPr>
          <w:rStyle w:val="NormalTok"/>
          <w:rFonts w:ascii="Times New Roman" w:hAnsi="Times New Roman"/>
        </w:rPr>
        <w:t>(</w:t>
      </w:r>
      <w:proofErr w:type="gramEnd"/>
      <w:r w:rsidRPr="00ED4019">
        <w:rPr>
          <w:rStyle w:val="NormalTok"/>
          <w:rFonts w:ascii="Times New Roman" w:hAnsi="Times New Roman"/>
        </w:rPr>
        <w:t>covid19, category, value)</w:t>
      </w:r>
    </w:p>
    <w:p w14:paraId="055D7B44" w14:textId="77777777" w:rsidR="00FD7B2A" w:rsidRDefault="00FD7B2A">
      <w:pPr>
        <w:pStyle w:val="comment"/>
        <w:ind w:left="482"/>
        <w:jc w:val="both"/>
        <w:pPrChange w:id="1516" w:author="제이펍 출판사" w:date="2021-03-14T15:57:00Z">
          <w:pPr>
            <w:pStyle w:val="comment"/>
            <w:ind w:left="482"/>
          </w:pPr>
        </w:pPrChange>
      </w:pPr>
      <w:r>
        <w:t>코드 설명</w:t>
      </w:r>
    </w:p>
    <w:p w14:paraId="6E4EA575" w14:textId="2B5DD7F3" w:rsidR="00FD7B2A" w:rsidRDefault="00FD7B2A">
      <w:pPr>
        <w:pStyle w:val="comment"/>
        <w:numPr>
          <w:ilvl w:val="0"/>
          <w:numId w:val="4"/>
        </w:numPr>
        <w:jc w:val="both"/>
        <w:rPr>
          <w:lang w:eastAsia="ko-KR"/>
        </w:rPr>
        <w:pPrChange w:id="1517" w:author="제이펍 출판사" w:date="2021-03-14T15:57:00Z">
          <w:pPr>
            <w:pStyle w:val="comment"/>
            <w:numPr>
              <w:numId w:val="4"/>
            </w:numPr>
            <w:ind w:left="842" w:hanging="360"/>
          </w:pPr>
        </w:pPrChange>
      </w:pPr>
      <w:r>
        <w:rPr>
          <w:lang w:eastAsia="ko-KR"/>
        </w:rPr>
        <w:t xml:space="preserve">covid19 </w:t>
      </w:r>
      <w:del w:id="1518" w:author="제이펍 출판사" w:date="2021-03-14T20:35:00Z">
        <w:r w:rsidDel="00EE4FE2">
          <w:rPr>
            <w:lang w:eastAsia="ko-KR"/>
          </w:rPr>
          <w:delText>데이터프레</w:delText>
        </w:r>
      </w:del>
      <w:ins w:id="1519" w:author="제이펍 출판사" w:date="2021-03-14T20:35:00Z">
        <w:r w:rsidR="00EE4FE2">
          <w:rPr>
            <w:lang w:eastAsia="ko-KR"/>
          </w:rPr>
          <w:t>데이터 프레</w:t>
        </w:r>
      </w:ins>
      <w:r>
        <w:rPr>
          <w:lang w:eastAsia="ko-KR"/>
        </w:rPr>
        <w:t xml:space="preserve">임의 category의 변수들을 </w:t>
      </w:r>
      <w:del w:id="1520" w:author="제이펍 출판사" w:date="2021-03-14T20:19:00Z">
        <w:r w:rsidDel="00766301">
          <w:rPr>
            <w:lang w:eastAsia="ko-KR"/>
          </w:rPr>
          <w:delText>컬럼</w:delText>
        </w:r>
      </w:del>
      <w:ins w:id="1521" w:author="제이펍 출판사" w:date="2021-03-14T20:19:00Z">
        <w:r w:rsidR="00766301">
          <w:rPr>
            <w:lang w:eastAsia="ko-KR"/>
          </w:rPr>
          <w:t>칼럼</w:t>
        </w:r>
      </w:ins>
      <w:r>
        <w:rPr>
          <w:rFonts w:hint="eastAsia"/>
          <w:lang w:eastAsia="ko-KR"/>
        </w:rPr>
        <w:t>으로 만들고</w:t>
      </w:r>
      <w:r>
        <w:rPr>
          <w:lang w:eastAsia="ko-KR"/>
        </w:rPr>
        <w:t xml:space="preserve"> 해당 </w:t>
      </w:r>
      <w:del w:id="1522" w:author="제이펍 출판사" w:date="2021-03-14T20:19:00Z">
        <w:r w:rsidDel="00766301">
          <w:rPr>
            <w:lang w:eastAsia="ko-KR"/>
          </w:rPr>
          <w:delText>컬럼</w:delText>
        </w:r>
      </w:del>
      <w:ins w:id="1523" w:author="제이펍 출판사" w:date="2021-03-14T20:19:00Z">
        <w:r w:rsidR="00766301">
          <w:rPr>
            <w:lang w:eastAsia="ko-KR"/>
          </w:rPr>
          <w:t>칼럼</w:t>
        </w:r>
      </w:ins>
      <w:r>
        <w:rPr>
          <w:lang w:eastAsia="ko-KR"/>
        </w:rPr>
        <w:t>에 넣을 데이터는 value로 채워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넣음</w:t>
      </w:r>
    </w:p>
    <w:p w14:paraId="371C839B" w14:textId="77777777" w:rsidR="00CE3145" w:rsidRDefault="00CE3145" w:rsidP="00BF7861">
      <w:pPr>
        <w:jc w:val="both"/>
        <w:rPr>
          <w:ins w:id="1524" w:author="제이펍 출판사" w:date="2021-03-14T20:51:00Z"/>
          <w:rFonts w:ascii="Times New Roman" w:hAnsi="Times New Roman"/>
          <w:lang w:eastAsia="ko-KR"/>
        </w:rPr>
      </w:pPr>
    </w:p>
    <w:p w14:paraId="5A2E7DD3" w14:textId="5BF192A5" w:rsidR="00FD7B2A" w:rsidRDefault="00FD7B2A" w:rsidP="00BF7861">
      <w:pPr>
        <w:jc w:val="both"/>
        <w:rPr>
          <w:ins w:id="1525" w:author="제이펍 출판사" w:date="2021-03-14T20:51:00Z"/>
          <w:rFonts w:ascii="Times New Roman" w:hAnsi="Times New Roman"/>
          <w:lang w:eastAsia="ko-KR"/>
        </w:rPr>
      </w:pPr>
      <w:r w:rsidRPr="00ED4019">
        <w:rPr>
          <w:rFonts w:ascii="Times New Roman" w:hAnsi="Times New Roman"/>
          <w:lang w:eastAsia="ko-KR"/>
        </w:rPr>
        <w:t>데이터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정리가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다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끝났으므로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Style w:val="VerbatimChar"/>
          <w:rFonts w:ascii="Times New Roman" w:hAnsi="Times New Roman"/>
          <w:lang w:eastAsia="ko-KR"/>
        </w:rPr>
        <w:t>ts</w:t>
      </w:r>
      <w:r w:rsidRPr="00ED4019">
        <w:rPr>
          <w:rFonts w:ascii="Times New Roman" w:hAnsi="Times New Roman"/>
          <w:lang w:eastAsia="ko-KR"/>
        </w:rPr>
        <w:t xml:space="preserve">, </w:t>
      </w:r>
      <w:r w:rsidRPr="00ED4019">
        <w:rPr>
          <w:rStyle w:val="VerbatimChar"/>
          <w:rFonts w:ascii="Times New Roman" w:hAnsi="Times New Roman"/>
          <w:lang w:eastAsia="ko-KR"/>
        </w:rPr>
        <w:t>xts</w:t>
      </w:r>
      <w:r w:rsidRPr="00ED4019">
        <w:rPr>
          <w:rFonts w:ascii="Times New Roman" w:hAnsi="Times New Roman"/>
          <w:lang w:eastAsia="ko-KR"/>
        </w:rPr>
        <w:t xml:space="preserve">, </w:t>
      </w:r>
      <w:r w:rsidRPr="00ED4019">
        <w:rPr>
          <w:rStyle w:val="VerbatimChar"/>
          <w:rFonts w:ascii="Times New Roman" w:hAnsi="Times New Roman"/>
          <w:lang w:eastAsia="ko-KR"/>
        </w:rPr>
        <w:t>tsibble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객체로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변환한다</w:t>
      </w:r>
      <w:r w:rsidRPr="00ED4019">
        <w:rPr>
          <w:rFonts w:ascii="Times New Roman" w:hAnsi="Times New Roman"/>
          <w:lang w:eastAsia="ko-KR"/>
        </w:rPr>
        <w:t>.</w:t>
      </w:r>
    </w:p>
    <w:p w14:paraId="5D93ACC4" w14:textId="77777777" w:rsidR="00CE3145" w:rsidRPr="00ED4019" w:rsidRDefault="00CE3145">
      <w:pPr>
        <w:jc w:val="both"/>
        <w:rPr>
          <w:rFonts w:ascii="Times New Roman" w:hAnsi="Times New Roman"/>
          <w:lang w:eastAsia="ko-KR"/>
        </w:rPr>
        <w:pPrChange w:id="1526" w:author="제이펍 출판사" w:date="2021-03-14T15:57:00Z">
          <w:pPr/>
        </w:pPrChange>
      </w:pPr>
    </w:p>
    <w:p w14:paraId="449DFF76" w14:textId="77777777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1527" w:author="제이펍 출판사" w:date="2021-03-14T15:57:00Z">
          <w:pPr>
            <w:pStyle w:val="SourceCode"/>
          </w:pPr>
        </w:pPrChange>
      </w:pPr>
      <w:r w:rsidRPr="00ED4019">
        <w:rPr>
          <w:rStyle w:val="NormalTok"/>
          <w:rFonts w:ascii="Times New Roman" w:hAnsi="Times New Roman"/>
        </w:rPr>
        <w:t xml:space="preserve">covid19.ts </w:t>
      </w:r>
      <w:r w:rsidRPr="00ED4019">
        <w:rPr>
          <w:rStyle w:val="OtherTok"/>
          <w:rFonts w:ascii="Times New Roman" w:hAnsi="Times New Roman"/>
        </w:rPr>
        <w:t>&lt;-</w:t>
      </w:r>
      <w:r w:rsidRPr="00ED4019">
        <w:rPr>
          <w:rStyle w:val="NormalTok"/>
          <w:rFonts w:ascii="Times New Roman" w:hAnsi="Times New Roman"/>
        </w:rPr>
        <w:t xml:space="preserve"> </w:t>
      </w:r>
      <w:proofErr w:type="gramStart"/>
      <w:r w:rsidRPr="00ED4019">
        <w:rPr>
          <w:rStyle w:val="FunctionTok"/>
          <w:rFonts w:ascii="Times New Roman" w:hAnsi="Times New Roman"/>
        </w:rPr>
        <w:t>ts</w:t>
      </w:r>
      <w:r w:rsidRPr="00ED4019">
        <w:rPr>
          <w:rStyle w:val="NormalTok"/>
          <w:rFonts w:ascii="Times New Roman" w:hAnsi="Times New Roman"/>
        </w:rPr>
        <w:t>(</w:t>
      </w:r>
      <w:proofErr w:type="gramEnd"/>
      <w:r w:rsidRPr="00ED4019">
        <w:rPr>
          <w:rStyle w:val="NormalTok"/>
          <w:rFonts w:ascii="Times New Roman" w:hAnsi="Times New Roman"/>
        </w:rPr>
        <w:t xml:space="preserve">covid19[, </w:t>
      </w:r>
      <w:r w:rsidRPr="00ED4019">
        <w:rPr>
          <w:rStyle w:val="DecValTok"/>
          <w:rFonts w:ascii="Times New Roman" w:hAnsi="Times New Roman"/>
        </w:rPr>
        <w:t>2</w:t>
      </w:r>
      <w:r w:rsidRPr="00ED4019">
        <w:rPr>
          <w:rStyle w:val="SpecialCharTok"/>
          <w:rFonts w:ascii="Times New Roman" w:hAnsi="Times New Roman"/>
        </w:rPr>
        <w:t>:</w:t>
      </w:r>
      <w:r w:rsidRPr="00ED4019">
        <w:rPr>
          <w:rStyle w:val="DecValTok"/>
          <w:rFonts w:ascii="Times New Roman" w:hAnsi="Times New Roman"/>
        </w:rPr>
        <w:t>10</w:t>
      </w:r>
      <w:r w:rsidRPr="00ED4019">
        <w:rPr>
          <w:rStyle w:val="NormalTok"/>
          <w:rFonts w:ascii="Times New Roman" w:hAnsi="Times New Roman"/>
        </w:rPr>
        <w:t xml:space="preserve">], </w:t>
      </w:r>
      <w:r w:rsidRPr="00ED4019">
        <w:rPr>
          <w:rStyle w:val="AttributeTok"/>
          <w:rFonts w:ascii="Times New Roman" w:hAnsi="Times New Roman"/>
        </w:rPr>
        <w:t>frequency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DecValTok"/>
          <w:rFonts w:ascii="Times New Roman" w:hAnsi="Times New Roman"/>
        </w:rPr>
        <w:t>365</w:t>
      </w:r>
      <w:r w:rsidRPr="00ED4019">
        <w:rPr>
          <w:rStyle w:val="NormalTok"/>
          <w:rFonts w:ascii="Times New Roman" w:hAnsi="Times New Roman"/>
        </w:rPr>
        <w:t>)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covid19.xts </w:t>
      </w:r>
      <w:r w:rsidRPr="00ED4019">
        <w:rPr>
          <w:rStyle w:val="OtherTok"/>
          <w:rFonts w:ascii="Times New Roman" w:hAnsi="Times New Roman"/>
        </w:rPr>
        <w:t>&lt;-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unctionTok"/>
          <w:rFonts w:ascii="Times New Roman" w:hAnsi="Times New Roman"/>
        </w:rPr>
        <w:t>as.xts</w:t>
      </w:r>
      <w:r w:rsidRPr="00ED4019">
        <w:rPr>
          <w:rStyle w:val="NormalTok"/>
          <w:rFonts w:ascii="Times New Roman" w:hAnsi="Times New Roman"/>
        </w:rPr>
        <w:t xml:space="preserve">(covid19[, </w:t>
      </w:r>
      <w:r w:rsidRPr="00ED4019">
        <w:rPr>
          <w:rStyle w:val="DecValTok"/>
          <w:rFonts w:ascii="Times New Roman" w:hAnsi="Times New Roman"/>
        </w:rPr>
        <w:t>3</w:t>
      </w:r>
      <w:r w:rsidRPr="00ED4019">
        <w:rPr>
          <w:rStyle w:val="SpecialCharTok"/>
          <w:rFonts w:ascii="Times New Roman" w:hAnsi="Times New Roman"/>
        </w:rPr>
        <w:t>:</w:t>
      </w:r>
      <w:r w:rsidRPr="00ED4019">
        <w:rPr>
          <w:rStyle w:val="DecValTok"/>
          <w:rFonts w:ascii="Times New Roman" w:hAnsi="Times New Roman"/>
        </w:rPr>
        <w:t>10</w:t>
      </w:r>
      <w:r w:rsidRPr="00ED4019">
        <w:rPr>
          <w:rStyle w:val="NormalTok"/>
          <w:rFonts w:ascii="Times New Roman" w:hAnsi="Times New Roman"/>
        </w:rPr>
        <w:t xml:space="preserve">], </w:t>
      </w:r>
      <w:r w:rsidRPr="00ED4019">
        <w:rPr>
          <w:rStyle w:val="AttributeTok"/>
          <w:rFonts w:ascii="Times New Roman" w:hAnsi="Times New Roman"/>
        </w:rPr>
        <w:t>order.by =</w:t>
      </w:r>
      <w:r w:rsidRPr="00ED4019">
        <w:rPr>
          <w:rStyle w:val="NormalTok"/>
          <w:rFonts w:ascii="Times New Roman" w:hAnsi="Times New Roman"/>
        </w:rPr>
        <w:t xml:space="preserve"> covid19</w:t>
      </w:r>
      <w:r w:rsidRPr="00ED4019">
        <w:rPr>
          <w:rStyle w:val="SpecialCharTok"/>
          <w:rFonts w:ascii="Times New Roman" w:hAnsi="Times New Roman"/>
        </w:rPr>
        <w:t>$</w:t>
      </w:r>
      <w:r w:rsidRPr="00ED4019">
        <w:rPr>
          <w:rStyle w:val="NormalTok"/>
          <w:rFonts w:ascii="Times New Roman" w:hAnsi="Times New Roman"/>
        </w:rPr>
        <w:t>date)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covid19.tsibble </w:t>
      </w:r>
      <w:r w:rsidRPr="00ED4019">
        <w:rPr>
          <w:rStyle w:val="OtherTok"/>
          <w:rFonts w:ascii="Times New Roman" w:hAnsi="Times New Roman"/>
        </w:rPr>
        <w:t>&lt;-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unctionTok"/>
          <w:rFonts w:ascii="Times New Roman" w:hAnsi="Times New Roman"/>
        </w:rPr>
        <w:t>as_tsibble</w:t>
      </w:r>
      <w:r w:rsidRPr="00ED4019">
        <w:rPr>
          <w:rStyle w:val="NormalTok"/>
          <w:rFonts w:ascii="Times New Roman" w:hAnsi="Times New Roman"/>
        </w:rPr>
        <w:t xml:space="preserve">(covid19, </w:t>
      </w:r>
      <w:r w:rsidRPr="00ED4019">
        <w:rPr>
          <w:rStyle w:val="AttributeTok"/>
          <w:rFonts w:ascii="Times New Roman" w:hAnsi="Times New Roman"/>
        </w:rPr>
        <w:t>index =</w:t>
      </w:r>
      <w:r w:rsidRPr="00ED4019">
        <w:rPr>
          <w:rStyle w:val="NormalTok"/>
          <w:rFonts w:ascii="Times New Roman" w:hAnsi="Times New Roman"/>
        </w:rPr>
        <w:t xml:space="preserve"> date)</w:t>
      </w:r>
    </w:p>
    <w:p w14:paraId="7C5E3CB6" w14:textId="77777777" w:rsidR="00FD7B2A" w:rsidRDefault="00FD7B2A">
      <w:pPr>
        <w:pStyle w:val="comment"/>
        <w:ind w:left="482"/>
        <w:jc w:val="both"/>
        <w:pPrChange w:id="1528" w:author="제이펍 출판사" w:date="2021-03-14T15:57:00Z">
          <w:pPr>
            <w:pStyle w:val="comment"/>
            <w:ind w:left="482"/>
          </w:pPr>
        </w:pPrChange>
      </w:pPr>
      <w:r>
        <w:t>코드 설명</w:t>
      </w:r>
    </w:p>
    <w:p w14:paraId="464C1312" w14:textId="7CCA390E" w:rsidR="00FD7B2A" w:rsidRDefault="00FD7B2A">
      <w:pPr>
        <w:pStyle w:val="comment"/>
        <w:numPr>
          <w:ilvl w:val="0"/>
          <w:numId w:val="4"/>
        </w:numPr>
        <w:jc w:val="both"/>
        <w:rPr>
          <w:lang w:eastAsia="ko-KR"/>
        </w:rPr>
        <w:pPrChange w:id="1529" w:author="제이펍 출판사" w:date="2021-03-14T15:57:00Z">
          <w:pPr>
            <w:pStyle w:val="comment"/>
            <w:numPr>
              <w:numId w:val="4"/>
            </w:numPr>
            <w:ind w:left="842" w:hanging="360"/>
          </w:pPr>
        </w:pPrChange>
      </w:pPr>
      <w:r w:rsidRPr="00ED4019">
        <w:rPr>
          <w:rStyle w:val="VerbatimChar"/>
          <w:rFonts w:ascii="Times New Roman" w:hAnsi="Times New Roman"/>
          <w:lang w:eastAsia="ko-KR"/>
        </w:rPr>
        <w:t>ts()</w:t>
      </w:r>
      <w:r>
        <w:rPr>
          <w:lang w:eastAsia="ko-KR"/>
        </w:rPr>
        <w:t xml:space="preserve">를 사용하여 covid19를 </w:t>
      </w:r>
      <w:r w:rsidRPr="00ED4019">
        <w:rPr>
          <w:rStyle w:val="VerbatimChar"/>
          <w:rFonts w:ascii="Times New Roman" w:hAnsi="Times New Roman"/>
          <w:lang w:eastAsia="ko-KR"/>
        </w:rPr>
        <w:t>ts</w:t>
      </w:r>
      <w:r>
        <w:rPr>
          <w:lang w:eastAsia="ko-KR"/>
        </w:rPr>
        <w:t>로 변환하는데</w:t>
      </w:r>
      <w:ins w:id="1530" w:author="제이펍 출판사" w:date="2021-03-14T20:51:00Z">
        <w:r w:rsidR="00CE3145">
          <w:rPr>
            <w:rFonts w:hint="eastAsia"/>
            <w:lang w:eastAsia="ko-KR"/>
          </w:rPr>
          <w:t>,</w:t>
        </w:r>
      </w:ins>
      <w:r>
        <w:rPr>
          <w:lang w:eastAsia="ko-KR"/>
        </w:rPr>
        <w:t xml:space="preserve"> covid19의 </w:t>
      </w:r>
      <w:del w:id="1531" w:author="제이펍 출판사" w:date="2021-03-14T20:43:00Z">
        <w:r w:rsidDel="001B4014">
          <w:rPr>
            <w:lang w:eastAsia="ko-KR"/>
          </w:rPr>
          <w:delText>두번</w:delText>
        </w:r>
      </w:del>
      <w:ins w:id="1532" w:author="제이펍 출판사" w:date="2021-03-14T20:43:00Z">
        <w:r w:rsidR="001B4014">
          <w:rPr>
            <w:lang w:eastAsia="ko-KR"/>
          </w:rPr>
          <w:t>두 번</w:t>
        </w:r>
      </w:ins>
      <w:r>
        <w:rPr>
          <w:lang w:eastAsia="ko-KR"/>
        </w:rPr>
        <w:t>째부터 10번째</w:t>
      </w:r>
      <w:ins w:id="1533" w:author="제이펍 출판사" w:date="2021-03-14T20:51:00Z">
        <w:r w:rsidR="00CE3145">
          <w:rPr>
            <w:rFonts w:hint="eastAsia"/>
            <w:lang w:eastAsia="ko-KR"/>
          </w:rPr>
          <w:t xml:space="preserve"> </w:t>
        </w:r>
      </w:ins>
      <w:del w:id="1534" w:author="제이펍 출판사" w:date="2021-03-14T20:19:00Z">
        <w:r w:rsidDel="00766301">
          <w:rPr>
            <w:lang w:eastAsia="ko-KR"/>
          </w:rPr>
          <w:delText>컬럼</w:delText>
        </w:r>
      </w:del>
      <w:ins w:id="1535" w:author="제이펍 출판사" w:date="2021-03-14T20:19:00Z">
        <w:r w:rsidR="00766301">
          <w:rPr>
            <w:lang w:eastAsia="ko-KR"/>
          </w:rPr>
          <w:t>칼럼</w:t>
        </w:r>
      </w:ins>
      <w:r>
        <w:rPr>
          <w:lang w:eastAsia="ko-KR"/>
        </w:rPr>
        <w:t>(</w:t>
      </w:r>
      <w:r w:rsidRPr="00ED4019">
        <w:rPr>
          <w:rStyle w:val="VerbatimChar"/>
          <w:rFonts w:ascii="Times New Roman" w:hAnsi="Times New Roman"/>
          <w:lang w:eastAsia="ko-KR"/>
        </w:rPr>
        <w:t>covid19[, 2:10]</w:t>
      </w:r>
      <w:r>
        <w:rPr>
          <w:lang w:eastAsia="ko-KR"/>
        </w:rPr>
        <w:t>)까지를 사용하고</w:t>
      </w:r>
      <w:ins w:id="1536" w:author="제이펍 출판사" w:date="2021-03-14T20:52:00Z">
        <w:r w:rsidR="00CE3145">
          <w:rPr>
            <w:rFonts w:hint="eastAsia"/>
            <w:lang w:eastAsia="ko-KR"/>
          </w:rPr>
          <w:t>,</w:t>
        </w:r>
      </w:ins>
      <w:r>
        <w:rPr>
          <w:lang w:eastAsia="ko-KR"/>
        </w:rPr>
        <w:t xml:space="preserve"> 일별 데이터이기 때문에 시계열 주기를 365로 설정(</w:t>
      </w:r>
      <w:r w:rsidRPr="00ED4019">
        <w:rPr>
          <w:rStyle w:val="VerbatimChar"/>
          <w:rFonts w:ascii="Times New Roman" w:hAnsi="Times New Roman"/>
          <w:lang w:eastAsia="ko-KR"/>
        </w:rPr>
        <w:t>frequency = 365</w:t>
      </w:r>
      <w:r>
        <w:rPr>
          <w:lang w:eastAsia="ko-KR"/>
        </w:rPr>
        <w:t>)</w:t>
      </w:r>
    </w:p>
    <w:p w14:paraId="6F84643D" w14:textId="13453946" w:rsidR="00FD7B2A" w:rsidRDefault="00FD7B2A">
      <w:pPr>
        <w:pStyle w:val="comment"/>
        <w:numPr>
          <w:ilvl w:val="0"/>
          <w:numId w:val="4"/>
        </w:numPr>
        <w:jc w:val="both"/>
        <w:rPr>
          <w:lang w:eastAsia="ko-KR"/>
        </w:rPr>
        <w:pPrChange w:id="1537" w:author="제이펍 출판사" w:date="2021-03-14T15:57:00Z">
          <w:pPr>
            <w:pStyle w:val="comment"/>
            <w:numPr>
              <w:numId w:val="4"/>
            </w:numPr>
            <w:ind w:left="842" w:hanging="360"/>
          </w:pPr>
        </w:pPrChange>
      </w:pPr>
      <w:r w:rsidRPr="00ED4019">
        <w:rPr>
          <w:rStyle w:val="VerbatimChar"/>
          <w:rFonts w:ascii="Times New Roman" w:hAnsi="Times New Roman"/>
          <w:lang w:eastAsia="ko-KR"/>
        </w:rPr>
        <w:t>xts()</w:t>
      </w:r>
      <w:r>
        <w:rPr>
          <w:lang w:eastAsia="ko-KR"/>
        </w:rPr>
        <w:t xml:space="preserve">를 사용하여 covid19를 </w:t>
      </w:r>
      <w:r w:rsidRPr="00ED4019">
        <w:rPr>
          <w:rStyle w:val="VerbatimChar"/>
          <w:rFonts w:ascii="Times New Roman" w:hAnsi="Times New Roman"/>
          <w:lang w:eastAsia="ko-KR"/>
        </w:rPr>
        <w:t>xts</w:t>
      </w:r>
      <w:r>
        <w:rPr>
          <w:lang w:eastAsia="ko-KR"/>
        </w:rPr>
        <w:t>로 변환하는데</w:t>
      </w:r>
      <w:ins w:id="1538" w:author="제이펍 출판사" w:date="2021-03-14T20:52:00Z">
        <w:r w:rsidR="00CE3145">
          <w:rPr>
            <w:rFonts w:hint="eastAsia"/>
            <w:lang w:eastAsia="ko-KR"/>
          </w:rPr>
          <w:t>,</w:t>
        </w:r>
      </w:ins>
      <w:r>
        <w:rPr>
          <w:lang w:eastAsia="ko-KR"/>
        </w:rPr>
        <w:t xml:space="preserve"> covid19의 </w:t>
      </w:r>
      <w:del w:id="1539" w:author="제이펍 출판사" w:date="2021-03-14T20:43:00Z">
        <w:r w:rsidDel="001B4014">
          <w:rPr>
            <w:lang w:eastAsia="ko-KR"/>
          </w:rPr>
          <w:delText>세번</w:delText>
        </w:r>
      </w:del>
      <w:ins w:id="1540" w:author="제이펍 출판사" w:date="2021-03-14T20:43:00Z">
        <w:r w:rsidR="001B4014">
          <w:rPr>
            <w:lang w:eastAsia="ko-KR"/>
          </w:rPr>
          <w:t>세 번</w:t>
        </w:r>
      </w:ins>
      <w:r>
        <w:rPr>
          <w:lang w:eastAsia="ko-KR"/>
        </w:rPr>
        <w:t>째부터 10번째</w:t>
      </w:r>
      <w:ins w:id="1541" w:author="제이펍 출판사" w:date="2021-03-14T20:52:00Z">
        <w:r w:rsidR="00CE3145">
          <w:rPr>
            <w:rFonts w:hint="eastAsia"/>
            <w:lang w:eastAsia="ko-KR"/>
          </w:rPr>
          <w:t xml:space="preserve"> </w:t>
        </w:r>
      </w:ins>
      <w:del w:id="1542" w:author="제이펍 출판사" w:date="2021-03-14T20:19:00Z">
        <w:r w:rsidDel="00766301">
          <w:rPr>
            <w:lang w:eastAsia="ko-KR"/>
          </w:rPr>
          <w:delText>컬럼</w:delText>
        </w:r>
      </w:del>
      <w:ins w:id="1543" w:author="제이펍 출판사" w:date="2021-03-14T20:19:00Z">
        <w:r w:rsidR="00766301">
          <w:rPr>
            <w:lang w:eastAsia="ko-KR"/>
          </w:rPr>
          <w:t>칼럼</w:t>
        </w:r>
      </w:ins>
      <w:r>
        <w:rPr>
          <w:lang w:eastAsia="ko-KR"/>
        </w:rPr>
        <w:t>(</w:t>
      </w:r>
      <w:r w:rsidRPr="00ED4019">
        <w:rPr>
          <w:rStyle w:val="VerbatimChar"/>
          <w:rFonts w:ascii="Times New Roman" w:hAnsi="Times New Roman"/>
          <w:lang w:eastAsia="ko-KR"/>
        </w:rPr>
        <w:t>covid19[, 3:10]</w:t>
      </w:r>
      <w:r>
        <w:rPr>
          <w:lang w:eastAsia="ko-KR"/>
        </w:rPr>
        <w:t>)까지를 사용하고</w:t>
      </w:r>
      <w:ins w:id="1544" w:author="제이펍 출판사" w:date="2021-03-14T20:52:00Z">
        <w:r w:rsidR="00CE3145">
          <w:rPr>
            <w:rFonts w:hint="eastAsia"/>
            <w:lang w:eastAsia="ko-KR"/>
          </w:rPr>
          <w:t>,</w:t>
        </w:r>
      </w:ins>
      <w:r>
        <w:rPr>
          <w:lang w:eastAsia="ko-KR"/>
        </w:rPr>
        <w:t xml:space="preserve"> 시간</w:t>
      </w:r>
      <w:ins w:id="1545" w:author="제이펍 출판사" w:date="2021-03-14T20:52:00Z">
        <w:r w:rsidR="00CE3145">
          <w:rPr>
            <w:rFonts w:hint="eastAsia"/>
            <w:lang w:eastAsia="ko-KR"/>
          </w:rPr>
          <w:t xml:space="preserve"> </w:t>
        </w:r>
      </w:ins>
      <w:r>
        <w:rPr>
          <w:lang w:eastAsia="ko-KR"/>
        </w:rPr>
        <w:t>인덱스를 covid19$date로 설정(</w:t>
      </w:r>
      <w:r w:rsidRPr="00ED4019">
        <w:rPr>
          <w:rStyle w:val="VerbatimChar"/>
          <w:rFonts w:ascii="Times New Roman" w:hAnsi="Times New Roman"/>
          <w:lang w:eastAsia="ko-KR"/>
        </w:rPr>
        <w:t>order.by = covid19\$date</w:t>
      </w:r>
      <w:r>
        <w:rPr>
          <w:lang w:eastAsia="ko-KR"/>
        </w:rPr>
        <w:t>)</w:t>
      </w:r>
    </w:p>
    <w:p w14:paraId="45067C09" w14:textId="6BAFD529" w:rsidR="00FD7B2A" w:rsidRDefault="00FD7B2A">
      <w:pPr>
        <w:pStyle w:val="comment"/>
        <w:numPr>
          <w:ilvl w:val="0"/>
          <w:numId w:val="4"/>
        </w:numPr>
        <w:jc w:val="both"/>
        <w:pPrChange w:id="1546" w:author="제이펍 출판사" w:date="2021-03-14T15:57:00Z">
          <w:pPr>
            <w:pStyle w:val="comment"/>
            <w:numPr>
              <w:numId w:val="4"/>
            </w:numPr>
            <w:ind w:left="842" w:hanging="360"/>
          </w:pPr>
        </w:pPrChange>
      </w:pPr>
      <w:r w:rsidRPr="00ED4019">
        <w:rPr>
          <w:rStyle w:val="VerbatimChar"/>
          <w:rFonts w:ascii="Times New Roman" w:hAnsi="Times New Roman"/>
        </w:rPr>
        <w:t>as_tsibble()</w:t>
      </w:r>
      <w:r>
        <w:t xml:space="preserve">을 사용하여 covid19를 </w:t>
      </w:r>
      <w:r w:rsidRPr="00ED4019">
        <w:rPr>
          <w:rStyle w:val="VerbatimChar"/>
          <w:rFonts w:ascii="Times New Roman" w:hAnsi="Times New Roman"/>
        </w:rPr>
        <w:t>tsibble</w:t>
      </w:r>
      <w:r>
        <w:t>로 변환하는데</w:t>
      </w:r>
      <w:ins w:id="1547" w:author="제이펍 출판사" w:date="2021-03-14T20:52:00Z">
        <w:r w:rsidR="00CE3145">
          <w:rPr>
            <w:rFonts w:hint="eastAsia"/>
            <w:lang w:eastAsia="ko-KR"/>
          </w:rPr>
          <w:t>,</w:t>
        </w:r>
      </w:ins>
      <w:r>
        <w:t xml:space="preserve"> </w:t>
      </w:r>
      <w:del w:id="1548" w:author="제이펍 출판사" w:date="2021-03-14T20:52:00Z">
        <w:r w:rsidDel="00CE3145">
          <w:delText>시간인덱스</w:delText>
        </w:r>
      </w:del>
      <w:ins w:id="1549" w:author="제이펍 출판사" w:date="2021-03-14T20:52:00Z">
        <w:r w:rsidR="00CE3145">
          <w:t>시간 인덱스</w:t>
        </w:r>
      </w:ins>
      <w:r>
        <w:t>를 date로 설정(</w:t>
      </w:r>
      <w:r w:rsidRPr="00ED4019">
        <w:rPr>
          <w:rStyle w:val="VerbatimChar"/>
          <w:rFonts w:ascii="Times New Roman" w:hAnsi="Times New Roman"/>
        </w:rPr>
        <w:t>index = date</w:t>
      </w:r>
      <w:r>
        <w:t>)</w:t>
      </w:r>
      <w:bookmarkEnd w:id="468"/>
      <w:bookmarkEnd w:id="966"/>
      <w:bookmarkEnd w:id="1331"/>
      <w:bookmarkEnd w:id="1351"/>
    </w:p>
    <w:p w14:paraId="61AF1FB3" w14:textId="16E7FCB3" w:rsidR="00FD7B2A" w:rsidRPr="00ED4019" w:rsidRDefault="00FD7B2A">
      <w:pPr>
        <w:spacing w:after="160" w:line="259" w:lineRule="auto"/>
        <w:jc w:val="both"/>
        <w:rPr>
          <w:rFonts w:ascii="Times New Roman" w:hAnsi="Times New Roman"/>
          <w:lang w:eastAsia="ko-KR"/>
        </w:rPr>
      </w:pPr>
      <w:r w:rsidRPr="00ED4019">
        <w:rPr>
          <w:rFonts w:ascii="Times New Roman" w:hAnsi="Times New Roman"/>
          <w:lang w:eastAsia="ko-KR"/>
        </w:rPr>
        <w:br w:type="page"/>
      </w:r>
    </w:p>
    <w:p w14:paraId="1FCF2DEF" w14:textId="32888FC8" w:rsidR="00FD7B2A" w:rsidRDefault="0067678C">
      <w:pPr>
        <w:pStyle w:val="a4"/>
        <w:ind w:left="400"/>
        <w:jc w:val="both"/>
        <w:rPr>
          <w:lang w:eastAsia="ko-KR"/>
        </w:rPr>
        <w:pPrChange w:id="1550" w:author="user" w:date="2021-03-17T13:59:00Z">
          <w:pPr>
            <w:pStyle w:val="a4"/>
            <w:numPr>
              <w:numId w:val="18"/>
            </w:numPr>
            <w:ind w:left="800" w:hanging="400"/>
          </w:pPr>
        </w:pPrChange>
      </w:pPr>
      <w:bookmarkStart w:id="1551" w:name="시계열-visualization"/>
      <w:ins w:id="1552" w:author="user" w:date="2021-03-17T13:59:00Z">
        <w:r>
          <w:rPr>
            <w:rFonts w:hint="eastAsia"/>
            <w:lang w:eastAsia="ko-KR"/>
          </w:rPr>
          <w:lastRenderedPageBreak/>
          <w:t xml:space="preserve">3장 </w:t>
        </w:r>
      </w:ins>
      <w:r w:rsidR="00FD7B2A">
        <w:rPr>
          <w:lang w:eastAsia="ko-KR"/>
        </w:rPr>
        <w:t xml:space="preserve">시계열 </w:t>
      </w:r>
      <w:del w:id="1553" w:author="user" w:date="2021-03-17T13:59:00Z">
        <w:r w:rsidR="00FD7B2A" w:rsidDel="0067678C">
          <w:rPr>
            <w:lang w:eastAsia="ko-KR"/>
          </w:rPr>
          <w:delText>Visualization</w:delText>
        </w:r>
      </w:del>
    </w:p>
    <w:p w14:paraId="6A21E1A5" w14:textId="75F2C695" w:rsidR="00FD7B2A" w:rsidRPr="00ED4019" w:rsidRDefault="00FD7B2A">
      <w:pPr>
        <w:jc w:val="both"/>
        <w:rPr>
          <w:rFonts w:ascii="Times New Roman" w:hAnsi="Times New Roman"/>
          <w:lang w:eastAsia="ko-KR"/>
        </w:rPr>
        <w:pPrChange w:id="1554" w:author="제이펍 출판사" w:date="2021-03-14T15:57:00Z">
          <w:pPr/>
        </w:pPrChange>
      </w:pPr>
      <w:r w:rsidRPr="00ED4019">
        <w:rPr>
          <w:rFonts w:ascii="Times New Roman" w:hAnsi="Times New Roman"/>
          <w:lang w:eastAsia="ko-KR"/>
        </w:rPr>
        <w:t>시계열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데이터는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일반적으로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가로축</w:t>
      </w:r>
      <w:r w:rsidRPr="00ED4019">
        <w:rPr>
          <w:rFonts w:ascii="Times New Roman" w:hAnsi="Times New Roman"/>
          <w:lang w:eastAsia="ko-KR"/>
        </w:rPr>
        <w:t>(X axis)</w:t>
      </w:r>
      <w:r w:rsidRPr="00ED4019">
        <w:rPr>
          <w:rFonts w:ascii="Times New Roman" w:hAnsi="Times New Roman"/>
          <w:lang w:eastAsia="ko-KR"/>
        </w:rPr>
        <w:t>에</w:t>
      </w:r>
      <w:del w:id="1555" w:author="user" w:date="2021-03-17T14:00:00Z">
        <w:r w:rsidRPr="00ED4019" w:rsidDel="004B66B7">
          <w:rPr>
            <w:rFonts w:ascii="Times New Roman" w:hAnsi="Times New Roman"/>
            <w:lang w:eastAsia="ko-KR"/>
          </w:rPr>
          <w:delText>는</w:delText>
        </w:r>
      </w:del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시간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인덱스가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위치하고</w:t>
      </w:r>
      <w:ins w:id="1556" w:author="user" w:date="2021-03-17T14:00:00Z">
        <w:r w:rsidR="0067678C">
          <w:rPr>
            <w:rFonts w:ascii="Times New Roman" w:hAnsi="Times New Roman" w:hint="eastAsia"/>
            <w:lang w:eastAsia="ko-KR"/>
          </w:rPr>
          <w:t>,</w:t>
        </w:r>
      </w:ins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세로축</w:t>
      </w:r>
      <w:r w:rsidRPr="00ED4019">
        <w:rPr>
          <w:rFonts w:ascii="Times New Roman" w:hAnsi="Times New Roman"/>
          <w:lang w:eastAsia="ko-KR"/>
        </w:rPr>
        <w:t>(Y axis)</w:t>
      </w:r>
      <w:r w:rsidRPr="00ED4019">
        <w:rPr>
          <w:rFonts w:ascii="Times New Roman" w:hAnsi="Times New Roman"/>
          <w:lang w:eastAsia="ko-KR"/>
        </w:rPr>
        <w:t>에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값이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표현되는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라인</w:t>
      </w:r>
      <w:r w:rsidRPr="00ED4019">
        <w:rPr>
          <w:rFonts w:ascii="Times New Roman" w:hAnsi="Times New Roman"/>
          <w:lang w:eastAsia="ko-KR"/>
        </w:rPr>
        <w:t xml:space="preserve"> plot</w:t>
      </w:r>
      <w:r w:rsidRPr="00ED4019">
        <w:rPr>
          <w:rFonts w:ascii="Times New Roman" w:hAnsi="Times New Roman"/>
          <w:lang w:eastAsia="ko-KR"/>
        </w:rPr>
        <w:t>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많이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사용된다</w:t>
      </w:r>
      <w:r w:rsidRPr="00ED4019">
        <w:rPr>
          <w:rFonts w:ascii="Times New Roman" w:hAnsi="Times New Roman"/>
          <w:lang w:eastAsia="ko-KR"/>
        </w:rPr>
        <w:t xml:space="preserve">. </w:t>
      </w:r>
      <w:r w:rsidRPr="00ED4019">
        <w:rPr>
          <w:rFonts w:ascii="Times New Roman" w:hAnsi="Times New Roman" w:hint="eastAsia"/>
          <w:lang w:eastAsia="ko-KR"/>
        </w:rPr>
        <w:t>라인</w:t>
      </w:r>
      <w:r w:rsidRPr="00ED4019">
        <w:rPr>
          <w:rFonts w:ascii="Times New Roman" w:hAnsi="Times New Roman"/>
          <w:lang w:eastAsia="ko-KR"/>
        </w:rPr>
        <w:t xml:space="preserve"> plot</w:t>
      </w:r>
      <w:r w:rsidRPr="00ED4019">
        <w:rPr>
          <w:rFonts w:ascii="Times New Roman" w:hAnsi="Times New Roman" w:hint="eastAsia"/>
          <w:lang w:eastAsia="ko-KR"/>
        </w:rPr>
        <w:t>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시간의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흐름에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따라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발생하는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추세</w:t>
      </w:r>
      <w:r w:rsidRPr="00ED4019">
        <w:rPr>
          <w:rFonts w:ascii="Times New Roman" w:hAnsi="Times New Roman"/>
          <w:lang w:eastAsia="ko-KR"/>
        </w:rPr>
        <w:t>(</w:t>
      </w:r>
      <w:del w:id="1557" w:author="user" w:date="2021-03-17T14:01:00Z">
        <w:r w:rsidRPr="00ED4019" w:rsidDel="004B66B7">
          <w:rPr>
            <w:rFonts w:ascii="Times New Roman" w:hAnsi="Times New Roman"/>
            <w:lang w:eastAsia="ko-KR"/>
          </w:rPr>
          <w:delText>Trend</w:delText>
        </w:r>
      </w:del>
      <w:ins w:id="1558" w:author="user" w:date="2021-03-17T14:01:00Z">
        <w:r w:rsidR="004B66B7">
          <w:rPr>
            <w:rFonts w:ascii="Times New Roman" w:hAnsi="Times New Roman" w:hint="eastAsia"/>
            <w:lang w:eastAsia="ko-KR"/>
          </w:rPr>
          <w:t>t</w:t>
        </w:r>
        <w:r w:rsidR="004B66B7" w:rsidRPr="00ED4019">
          <w:rPr>
            <w:rFonts w:ascii="Times New Roman" w:hAnsi="Times New Roman"/>
            <w:lang w:eastAsia="ko-KR"/>
          </w:rPr>
          <w:t>rend</w:t>
        </w:r>
      </w:ins>
      <w:r w:rsidRPr="00ED4019">
        <w:rPr>
          <w:rFonts w:ascii="Times New Roman" w:hAnsi="Times New Roman"/>
          <w:lang w:eastAsia="ko-KR"/>
        </w:rPr>
        <w:t xml:space="preserve">), </w:t>
      </w:r>
      <w:r w:rsidRPr="00ED4019">
        <w:rPr>
          <w:rFonts w:ascii="Times New Roman" w:hAnsi="Times New Roman"/>
          <w:lang w:eastAsia="ko-KR"/>
        </w:rPr>
        <w:t>계절성</w:t>
      </w:r>
      <w:r w:rsidRPr="00ED4019">
        <w:rPr>
          <w:rFonts w:ascii="Times New Roman" w:hAnsi="Times New Roman"/>
          <w:lang w:eastAsia="ko-KR"/>
        </w:rPr>
        <w:t>(</w:t>
      </w:r>
      <w:del w:id="1559" w:author="user" w:date="2021-03-17T14:01:00Z">
        <w:r w:rsidRPr="00ED4019" w:rsidDel="004B66B7">
          <w:rPr>
            <w:rFonts w:ascii="Times New Roman" w:hAnsi="Times New Roman"/>
            <w:lang w:eastAsia="ko-KR"/>
          </w:rPr>
          <w:delText>Seasonality</w:delText>
        </w:r>
      </w:del>
      <w:ins w:id="1560" w:author="user" w:date="2021-03-17T14:01:00Z">
        <w:r w:rsidR="004B66B7">
          <w:rPr>
            <w:rFonts w:ascii="Times New Roman" w:hAnsi="Times New Roman" w:hint="eastAsia"/>
            <w:lang w:eastAsia="ko-KR"/>
          </w:rPr>
          <w:t>s</w:t>
        </w:r>
        <w:r w:rsidR="004B66B7" w:rsidRPr="00ED4019">
          <w:rPr>
            <w:rFonts w:ascii="Times New Roman" w:hAnsi="Times New Roman"/>
            <w:lang w:eastAsia="ko-KR"/>
          </w:rPr>
          <w:t>easonality</w:t>
        </w:r>
      </w:ins>
      <w:r w:rsidRPr="00ED4019">
        <w:rPr>
          <w:rFonts w:ascii="Times New Roman" w:hAnsi="Times New Roman"/>
          <w:lang w:eastAsia="ko-KR"/>
        </w:rPr>
        <w:t xml:space="preserve">) </w:t>
      </w:r>
      <w:r w:rsidRPr="00ED4019">
        <w:rPr>
          <w:rFonts w:ascii="Times New Roman" w:hAnsi="Times New Roman"/>
          <w:lang w:eastAsia="ko-KR"/>
        </w:rPr>
        <w:t>등의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시계열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특성을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표현하고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파악하는</w:t>
      </w:r>
      <w:ins w:id="1561" w:author="user" w:date="2021-03-17T14:01:00Z">
        <w:r w:rsidR="004B66B7">
          <w:rPr>
            <w:rFonts w:ascii="Times New Roman" w:hAnsi="Times New Roman" w:hint="eastAsia"/>
            <w:lang w:eastAsia="ko-KR"/>
          </w:rPr>
          <w:t xml:space="preserve"> </w:t>
        </w:r>
      </w:ins>
      <w:r w:rsidRPr="00ED4019">
        <w:rPr>
          <w:rFonts w:ascii="Times New Roman" w:hAnsi="Times New Roman"/>
          <w:lang w:eastAsia="ko-KR"/>
        </w:rPr>
        <w:t>데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효율적이다</w:t>
      </w:r>
      <w:r w:rsidRPr="00ED4019">
        <w:rPr>
          <w:rFonts w:ascii="Times New Roman" w:hAnsi="Times New Roman"/>
          <w:lang w:eastAsia="ko-KR"/>
        </w:rPr>
        <w:t xml:space="preserve">. </w:t>
      </w:r>
      <w:r w:rsidRPr="00ED4019">
        <w:rPr>
          <w:rFonts w:ascii="Times New Roman" w:hAnsi="Times New Roman"/>
          <w:lang w:eastAsia="ko-KR"/>
        </w:rPr>
        <w:t>시계열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데이터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분석에는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시계열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데이터의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직접적인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라인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그래프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외에도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자기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상관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함수</w:t>
      </w:r>
      <w:r w:rsidRPr="00ED4019">
        <w:rPr>
          <w:rFonts w:ascii="Times New Roman" w:hAnsi="Times New Roman"/>
          <w:lang w:eastAsia="ko-KR"/>
        </w:rPr>
        <w:t>(</w:t>
      </w:r>
      <w:del w:id="1562" w:author="user" w:date="2021-03-17T14:01:00Z">
        <w:r w:rsidRPr="00ED4019" w:rsidDel="004B66B7">
          <w:rPr>
            <w:rFonts w:ascii="Times New Roman" w:hAnsi="Times New Roman"/>
            <w:lang w:eastAsia="ko-KR"/>
          </w:rPr>
          <w:delText>ACF : A</w:delText>
        </w:r>
      </w:del>
      <w:ins w:id="1563" w:author="user" w:date="2021-03-17T14:01:00Z">
        <w:r w:rsidR="004B66B7">
          <w:rPr>
            <w:rFonts w:ascii="Times New Roman" w:hAnsi="Times New Roman" w:hint="eastAsia"/>
            <w:lang w:eastAsia="ko-KR"/>
          </w:rPr>
          <w:t>a</w:t>
        </w:r>
      </w:ins>
      <w:r w:rsidRPr="00ED4019">
        <w:rPr>
          <w:rFonts w:ascii="Times New Roman" w:hAnsi="Times New Roman"/>
          <w:lang w:eastAsia="ko-KR"/>
        </w:rPr>
        <w:t xml:space="preserve">utocorrelation </w:t>
      </w:r>
      <w:del w:id="1564" w:author="user" w:date="2021-03-17T14:01:00Z">
        <w:r w:rsidRPr="00ED4019" w:rsidDel="004B66B7">
          <w:rPr>
            <w:rFonts w:ascii="Times New Roman" w:hAnsi="Times New Roman"/>
            <w:lang w:eastAsia="ko-KR"/>
          </w:rPr>
          <w:delText>Function</w:delText>
        </w:r>
      </w:del>
      <w:ins w:id="1565" w:author="user" w:date="2021-03-17T14:01:00Z">
        <w:r w:rsidR="004B66B7">
          <w:rPr>
            <w:rFonts w:ascii="Times New Roman" w:hAnsi="Times New Roman" w:hint="eastAsia"/>
            <w:lang w:eastAsia="ko-KR"/>
          </w:rPr>
          <w:t>f</w:t>
        </w:r>
        <w:r w:rsidR="004B66B7" w:rsidRPr="00ED4019">
          <w:rPr>
            <w:rFonts w:ascii="Times New Roman" w:hAnsi="Times New Roman"/>
            <w:lang w:eastAsia="ko-KR"/>
          </w:rPr>
          <w:t>unction</w:t>
        </w:r>
        <w:r w:rsidR="004B66B7">
          <w:rPr>
            <w:rFonts w:ascii="Times New Roman" w:hAnsi="Times New Roman" w:hint="eastAsia"/>
            <w:lang w:eastAsia="ko-KR"/>
          </w:rPr>
          <w:t>, ACF</w:t>
        </w:r>
      </w:ins>
      <w:r w:rsidRPr="00ED4019">
        <w:rPr>
          <w:rFonts w:ascii="Times New Roman" w:hAnsi="Times New Roman"/>
          <w:lang w:eastAsia="ko-KR"/>
        </w:rPr>
        <w:t xml:space="preserve">), </w:t>
      </w:r>
      <w:r w:rsidRPr="00ED4019">
        <w:rPr>
          <w:rFonts w:ascii="Times New Roman" w:hAnsi="Times New Roman"/>
          <w:lang w:eastAsia="ko-KR"/>
        </w:rPr>
        <w:t>편자기상관함수</w:t>
      </w:r>
      <w:r w:rsidRPr="00ED4019">
        <w:rPr>
          <w:rFonts w:ascii="Times New Roman" w:hAnsi="Times New Roman"/>
          <w:lang w:eastAsia="ko-KR"/>
        </w:rPr>
        <w:t>(</w:t>
      </w:r>
      <w:del w:id="1566" w:author="user" w:date="2021-03-17T14:01:00Z">
        <w:r w:rsidRPr="00ED4019" w:rsidDel="004B66B7">
          <w:rPr>
            <w:rFonts w:ascii="Times New Roman" w:hAnsi="Times New Roman"/>
            <w:lang w:eastAsia="ko-KR"/>
          </w:rPr>
          <w:delText>PACF : P</w:delText>
        </w:r>
      </w:del>
      <w:ins w:id="1567" w:author="user" w:date="2021-03-17T14:01:00Z">
        <w:r w:rsidR="004B66B7">
          <w:rPr>
            <w:rFonts w:ascii="Times New Roman" w:hAnsi="Times New Roman" w:hint="eastAsia"/>
            <w:lang w:eastAsia="ko-KR"/>
          </w:rPr>
          <w:t>p</w:t>
        </w:r>
      </w:ins>
      <w:r w:rsidRPr="00ED4019">
        <w:rPr>
          <w:rFonts w:ascii="Times New Roman" w:hAnsi="Times New Roman"/>
          <w:lang w:eastAsia="ko-KR"/>
        </w:rPr>
        <w:t xml:space="preserve">artial </w:t>
      </w:r>
      <w:del w:id="1568" w:author="user" w:date="2021-03-17T14:01:00Z">
        <w:r w:rsidRPr="00ED4019" w:rsidDel="004B66B7">
          <w:rPr>
            <w:rFonts w:ascii="Times New Roman" w:hAnsi="Times New Roman"/>
            <w:lang w:eastAsia="ko-KR"/>
          </w:rPr>
          <w:delText xml:space="preserve">Autocorrelation </w:delText>
        </w:r>
      </w:del>
      <w:ins w:id="1569" w:author="user" w:date="2021-03-17T14:01:00Z">
        <w:r w:rsidR="004B66B7">
          <w:rPr>
            <w:rFonts w:ascii="Times New Roman" w:hAnsi="Times New Roman" w:hint="eastAsia"/>
            <w:lang w:eastAsia="ko-KR"/>
          </w:rPr>
          <w:t>a</w:t>
        </w:r>
        <w:r w:rsidR="004B66B7" w:rsidRPr="00ED4019">
          <w:rPr>
            <w:rFonts w:ascii="Times New Roman" w:hAnsi="Times New Roman"/>
            <w:lang w:eastAsia="ko-KR"/>
          </w:rPr>
          <w:t xml:space="preserve">utocorrelation </w:t>
        </w:r>
      </w:ins>
      <w:del w:id="1570" w:author="user" w:date="2021-03-17T14:02:00Z">
        <w:r w:rsidRPr="00ED4019" w:rsidDel="004B66B7">
          <w:rPr>
            <w:rFonts w:ascii="Times New Roman" w:hAnsi="Times New Roman"/>
            <w:lang w:eastAsia="ko-KR"/>
          </w:rPr>
          <w:delText>Function</w:delText>
        </w:r>
      </w:del>
      <w:ins w:id="1571" w:author="user" w:date="2021-03-17T14:02:00Z">
        <w:r w:rsidR="004B66B7">
          <w:rPr>
            <w:rFonts w:ascii="Times New Roman" w:hAnsi="Times New Roman" w:hint="eastAsia"/>
            <w:lang w:eastAsia="ko-KR"/>
          </w:rPr>
          <w:t>f</w:t>
        </w:r>
        <w:r w:rsidR="004B66B7" w:rsidRPr="00ED4019">
          <w:rPr>
            <w:rFonts w:ascii="Times New Roman" w:hAnsi="Times New Roman"/>
            <w:lang w:eastAsia="ko-KR"/>
          </w:rPr>
          <w:t>unction</w:t>
        </w:r>
        <w:r w:rsidR="004B66B7">
          <w:rPr>
            <w:rFonts w:ascii="Times New Roman" w:hAnsi="Times New Roman" w:hint="eastAsia"/>
            <w:lang w:eastAsia="ko-KR"/>
          </w:rPr>
          <w:t>, PACF</w:t>
        </w:r>
      </w:ins>
      <w:r w:rsidRPr="00ED4019">
        <w:rPr>
          <w:rFonts w:ascii="Times New Roman" w:hAnsi="Times New Roman"/>
          <w:lang w:eastAsia="ko-KR"/>
        </w:rPr>
        <w:t xml:space="preserve">) </w:t>
      </w:r>
      <w:r w:rsidRPr="00ED4019">
        <w:rPr>
          <w:rFonts w:ascii="Times New Roman" w:hAnsi="Times New Roman"/>
          <w:lang w:eastAsia="ko-KR"/>
        </w:rPr>
        <w:t>등의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다양한</w:t>
      </w:r>
      <w:r w:rsidRPr="00ED4019">
        <w:rPr>
          <w:rFonts w:ascii="Times New Roman" w:hAnsi="Times New Roman"/>
          <w:lang w:eastAsia="ko-KR"/>
        </w:rPr>
        <w:t xml:space="preserve"> plot</w:t>
      </w:r>
      <w:r w:rsidRPr="00ED4019">
        <w:rPr>
          <w:rFonts w:ascii="Times New Roman" w:hAnsi="Times New Roman"/>
          <w:lang w:eastAsia="ko-KR"/>
        </w:rPr>
        <w:t>들이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사용되지만</w:t>
      </w:r>
      <w:ins w:id="1572" w:author="user" w:date="2021-03-17T14:02:00Z">
        <w:r w:rsidR="004B66B7">
          <w:rPr>
            <w:rFonts w:ascii="Times New Roman" w:hAnsi="Times New Roman" w:hint="eastAsia"/>
            <w:lang w:eastAsia="ko-KR"/>
          </w:rPr>
          <w:t>,</w:t>
        </w:r>
      </w:ins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장에서는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Style w:val="VerbatimChar"/>
          <w:rFonts w:ascii="Times New Roman" w:hAnsi="Times New Roman"/>
          <w:lang w:eastAsia="ko-KR"/>
        </w:rPr>
        <w:t>data.frame</w:t>
      </w:r>
      <w:r w:rsidRPr="00ED4019">
        <w:rPr>
          <w:rFonts w:ascii="Times New Roman" w:hAnsi="Times New Roman"/>
          <w:lang w:eastAsia="ko-KR"/>
        </w:rPr>
        <w:t xml:space="preserve">, </w:t>
      </w:r>
      <w:r w:rsidRPr="00ED4019">
        <w:rPr>
          <w:rStyle w:val="VerbatimChar"/>
          <w:rFonts w:ascii="Times New Roman" w:hAnsi="Times New Roman"/>
          <w:lang w:eastAsia="ko-KR"/>
        </w:rPr>
        <w:t>ts</w:t>
      </w:r>
      <w:r w:rsidRPr="00ED4019">
        <w:rPr>
          <w:rFonts w:ascii="Times New Roman" w:hAnsi="Times New Roman"/>
          <w:lang w:eastAsia="ko-KR"/>
        </w:rPr>
        <w:t xml:space="preserve">, </w:t>
      </w:r>
      <w:r w:rsidRPr="00ED4019">
        <w:rPr>
          <w:rStyle w:val="VerbatimChar"/>
          <w:rFonts w:ascii="Times New Roman" w:hAnsi="Times New Roman"/>
          <w:lang w:eastAsia="ko-KR"/>
        </w:rPr>
        <w:t>xts</w:t>
      </w:r>
      <w:r w:rsidRPr="00ED4019">
        <w:rPr>
          <w:rFonts w:ascii="Times New Roman" w:hAnsi="Times New Roman"/>
          <w:lang w:eastAsia="ko-KR"/>
        </w:rPr>
        <w:t xml:space="preserve">, </w:t>
      </w:r>
      <w:r w:rsidRPr="00ED4019">
        <w:rPr>
          <w:rStyle w:val="VerbatimChar"/>
          <w:rFonts w:ascii="Times New Roman" w:hAnsi="Times New Roman"/>
          <w:lang w:eastAsia="ko-KR"/>
        </w:rPr>
        <w:t>tsibble</w:t>
      </w:r>
      <w:r w:rsidRPr="00ED4019">
        <w:rPr>
          <w:rFonts w:ascii="Times New Roman" w:hAnsi="Times New Roman"/>
          <w:lang w:eastAsia="ko-KR"/>
        </w:rPr>
        <w:t>등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시계열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객체</w:t>
      </w:r>
      <w:del w:id="1573" w:author="user" w:date="2021-03-17T14:02:00Z">
        <w:r w:rsidRPr="00ED4019" w:rsidDel="004B66B7">
          <w:rPr>
            <w:rFonts w:ascii="Times New Roman" w:hAnsi="Times New Roman" w:hint="eastAsia"/>
            <w:lang w:eastAsia="ko-KR"/>
          </w:rPr>
          <w:delText xml:space="preserve"> </w:delText>
        </w:r>
      </w:del>
      <w:r w:rsidRPr="00ED4019">
        <w:rPr>
          <w:rFonts w:ascii="Times New Roman" w:hAnsi="Times New Roman" w:hint="eastAsia"/>
          <w:lang w:eastAsia="ko-KR"/>
        </w:rPr>
        <w:t>별로</w:t>
      </w:r>
      <w:r w:rsidRPr="00ED4019">
        <w:rPr>
          <w:rFonts w:ascii="Times New Roman" w:hAnsi="Times New Roman"/>
          <w:lang w:eastAsia="ko-KR"/>
        </w:rPr>
        <w:t xml:space="preserve"> </w:t>
      </w:r>
      <w:commentRangeStart w:id="1574"/>
      <w:commentRangeStart w:id="1575"/>
      <w:r w:rsidRPr="00DE76AA">
        <w:rPr>
          <w:rFonts w:ascii="Times New Roman" w:hAnsi="Times New Roman"/>
          <w:color w:val="FF0000"/>
          <w:lang w:eastAsia="ko-KR"/>
          <w:rPrChange w:id="1576" w:author="standard" w:date="2021-03-26T16:51:00Z">
            <w:rPr>
              <w:rFonts w:ascii="Times New Roman" w:hAnsi="Times New Roman"/>
              <w:lang w:eastAsia="ko-KR"/>
            </w:rPr>
          </w:rPrChange>
        </w:rPr>
        <w:t>plotting</w:t>
      </w:r>
      <w:commentRangeEnd w:id="1574"/>
      <w:r w:rsidR="004B66B7" w:rsidRPr="00DE76AA">
        <w:rPr>
          <w:rStyle w:val="af3"/>
          <w:color w:val="FF0000"/>
          <w:rPrChange w:id="1577" w:author="standard" w:date="2021-03-26T16:51:00Z">
            <w:rPr>
              <w:rStyle w:val="af3"/>
            </w:rPr>
          </w:rPrChange>
        </w:rPr>
        <w:commentReference w:id="1574"/>
      </w:r>
      <w:commentRangeEnd w:id="1575"/>
      <w:r w:rsidR="00011C53" w:rsidRPr="00DE76AA">
        <w:rPr>
          <w:rStyle w:val="af3"/>
          <w:color w:val="FF0000"/>
          <w:rPrChange w:id="1578" w:author="standard" w:date="2021-03-26T16:51:00Z">
            <w:rPr>
              <w:rStyle w:val="af3"/>
            </w:rPr>
          </w:rPrChange>
        </w:rPr>
        <w:commentReference w:id="1575"/>
      </w:r>
      <w:r w:rsidRPr="00DE76AA">
        <w:rPr>
          <w:rFonts w:ascii="Times New Roman" w:hAnsi="Times New Roman"/>
          <w:color w:val="FF0000"/>
          <w:lang w:eastAsia="ko-KR"/>
          <w:rPrChange w:id="1579" w:author="standard" w:date="2021-03-26T16:51:00Z">
            <w:rPr>
              <w:rFonts w:ascii="Times New Roman" w:hAnsi="Times New Roman"/>
              <w:lang w:eastAsia="ko-KR"/>
            </w:rPr>
          </w:rPrChange>
        </w:rPr>
        <w:t>을</w:t>
      </w:r>
      <w:r w:rsidRPr="00DE76AA">
        <w:rPr>
          <w:rFonts w:ascii="Times New Roman" w:hAnsi="Times New Roman"/>
          <w:color w:val="FF0000"/>
          <w:lang w:eastAsia="ko-KR"/>
          <w:rPrChange w:id="1580" w:author="standard" w:date="2021-03-26T16:51:00Z">
            <w:rPr>
              <w:rFonts w:ascii="Times New Roman" w:hAnsi="Times New Roman"/>
              <w:lang w:eastAsia="ko-KR"/>
            </w:rPr>
          </w:rPrChange>
        </w:rPr>
        <w:t xml:space="preserve"> </w:t>
      </w:r>
      <w:r w:rsidRPr="00DE76AA">
        <w:rPr>
          <w:rFonts w:ascii="Times New Roman" w:hAnsi="Times New Roman"/>
          <w:color w:val="FF0000"/>
          <w:lang w:eastAsia="ko-KR"/>
          <w:rPrChange w:id="1581" w:author="standard" w:date="2021-03-26T16:51:00Z">
            <w:rPr>
              <w:rFonts w:ascii="Times New Roman" w:hAnsi="Times New Roman"/>
              <w:lang w:eastAsia="ko-KR"/>
            </w:rPr>
          </w:rPrChange>
        </w:rPr>
        <w:t>작성하는</w:t>
      </w:r>
      <w:r w:rsidRPr="00DE76AA">
        <w:rPr>
          <w:rFonts w:ascii="Times New Roman" w:hAnsi="Times New Roman"/>
          <w:color w:val="FF0000"/>
          <w:lang w:eastAsia="ko-KR"/>
          <w:rPrChange w:id="1582" w:author="standard" w:date="2021-03-26T16:51:00Z">
            <w:rPr>
              <w:rFonts w:ascii="Times New Roman" w:hAnsi="Times New Roman"/>
              <w:lang w:eastAsia="ko-KR"/>
            </w:rPr>
          </w:rPrChange>
        </w:rPr>
        <w:t xml:space="preserve"> </w:t>
      </w:r>
      <w:r w:rsidRPr="00DE76AA">
        <w:rPr>
          <w:rFonts w:ascii="Times New Roman" w:hAnsi="Times New Roman"/>
          <w:color w:val="FF0000"/>
          <w:lang w:eastAsia="ko-KR"/>
          <w:rPrChange w:id="1583" w:author="standard" w:date="2021-03-26T16:51:00Z">
            <w:rPr>
              <w:rFonts w:ascii="Times New Roman" w:hAnsi="Times New Roman"/>
              <w:lang w:eastAsia="ko-KR"/>
            </w:rPr>
          </w:rPrChange>
        </w:rPr>
        <w:t>방법</w:t>
      </w:r>
      <w:r w:rsidRPr="00ED4019">
        <w:rPr>
          <w:rFonts w:ascii="Times New Roman" w:hAnsi="Times New Roman"/>
          <w:lang w:eastAsia="ko-KR"/>
        </w:rPr>
        <w:t>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설명한다</w:t>
      </w:r>
      <w:r w:rsidRPr="00ED4019">
        <w:rPr>
          <w:rFonts w:ascii="Times New Roman" w:hAnsi="Times New Roman"/>
          <w:lang w:eastAsia="ko-KR"/>
        </w:rPr>
        <w:t>.</w:t>
      </w:r>
    </w:p>
    <w:p w14:paraId="30DA5D25" w14:textId="0ACBF180" w:rsidR="00FD7B2A" w:rsidRDefault="00F969CE">
      <w:pPr>
        <w:pStyle w:val="1"/>
        <w:numPr>
          <w:ilvl w:val="0"/>
          <w:numId w:val="0"/>
        </w:numPr>
        <w:jc w:val="both"/>
        <w:rPr>
          <w:lang w:eastAsia="ko-KR"/>
        </w:rPr>
        <w:pPrChange w:id="1584" w:author="user" w:date="2021-03-17T14:22:00Z">
          <w:pPr>
            <w:pStyle w:val="1"/>
          </w:pPr>
        </w:pPrChange>
      </w:pPr>
      <w:bookmarkStart w:id="1585" w:name="data.frame-ggplot2-패키지"/>
      <w:ins w:id="1586" w:author="user" w:date="2021-03-17T14:22:00Z">
        <w:r>
          <w:rPr>
            <w:rFonts w:hint="eastAsia"/>
            <w:lang w:eastAsia="ko-KR"/>
          </w:rPr>
          <w:t xml:space="preserve">3.1 </w:t>
        </w:r>
      </w:ins>
      <w:r w:rsidR="00FD7B2A">
        <w:rPr>
          <w:lang w:eastAsia="ko-KR"/>
        </w:rPr>
        <w:t>data.frame</w:t>
      </w:r>
      <w:del w:id="1587" w:author="user" w:date="2021-03-17T14:24:00Z">
        <w:r w:rsidR="00FD7B2A" w:rsidDel="005E785D">
          <w:rPr>
            <w:lang w:eastAsia="ko-KR"/>
          </w:rPr>
          <w:delText xml:space="preserve"> </w:delText>
        </w:r>
      </w:del>
      <w:r w:rsidR="00FD7B2A">
        <w:rPr>
          <w:lang w:eastAsia="ko-KR"/>
        </w:rPr>
        <w:t>: ggplot2 패키지</w:t>
      </w:r>
    </w:p>
    <w:p w14:paraId="443424FD" w14:textId="37D24227" w:rsidR="00FD7B2A" w:rsidRPr="00ED4019" w:rsidRDefault="00FD7B2A">
      <w:pPr>
        <w:jc w:val="both"/>
        <w:rPr>
          <w:rFonts w:ascii="Times New Roman" w:hAnsi="Times New Roman"/>
          <w:lang w:eastAsia="ko-KR"/>
        </w:rPr>
        <w:pPrChange w:id="1588" w:author="제이펍 출판사" w:date="2021-03-14T15:57:00Z">
          <w:pPr/>
        </w:pPrChange>
      </w:pPr>
      <w:r w:rsidRPr="00ED4019">
        <w:rPr>
          <w:rStyle w:val="VerbatimChar"/>
          <w:rFonts w:ascii="Times New Roman" w:hAnsi="Times New Roman"/>
          <w:lang w:eastAsia="ko-KR"/>
        </w:rPr>
        <w:t>ggplot2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패키지는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시계열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데이터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이외에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다양한</w:t>
      </w:r>
      <w:r w:rsidRPr="00ED4019">
        <w:rPr>
          <w:rFonts w:ascii="Times New Roman" w:hAnsi="Times New Roman"/>
          <w:lang w:eastAsia="ko-KR"/>
        </w:rPr>
        <w:t xml:space="preserve"> plot</w:t>
      </w:r>
      <w:r w:rsidRPr="00ED4019">
        <w:rPr>
          <w:rFonts w:ascii="Times New Roman" w:hAnsi="Times New Roman"/>
          <w:lang w:eastAsia="ko-KR"/>
        </w:rPr>
        <w:t>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그리는</w:t>
      </w:r>
      <w:r w:rsidRPr="00ED4019">
        <w:rPr>
          <w:rFonts w:ascii="Times New Roman" w:hAnsi="Times New Roman"/>
          <w:lang w:eastAsia="ko-KR"/>
        </w:rPr>
        <w:t xml:space="preserve"> R</w:t>
      </w:r>
      <w:r w:rsidRPr="00ED4019">
        <w:rPr>
          <w:rFonts w:ascii="Times New Roman" w:hAnsi="Times New Roman"/>
          <w:lang w:eastAsia="ko-KR"/>
        </w:rPr>
        <w:t>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대표적인</w:t>
      </w:r>
      <w:r w:rsidRPr="00ED4019">
        <w:rPr>
          <w:rFonts w:ascii="Times New Roman" w:hAnsi="Times New Roman"/>
          <w:lang w:eastAsia="ko-KR"/>
        </w:rPr>
        <w:t xml:space="preserve"> plot </w:t>
      </w:r>
      <w:r w:rsidRPr="00ED4019">
        <w:rPr>
          <w:rFonts w:ascii="Times New Roman" w:hAnsi="Times New Roman"/>
          <w:lang w:eastAsia="ko-KR"/>
        </w:rPr>
        <w:t>패키지로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널리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사용되고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있다</w:t>
      </w:r>
      <w:r w:rsidRPr="00ED4019">
        <w:rPr>
          <w:rFonts w:ascii="Times New Roman" w:hAnsi="Times New Roman"/>
          <w:lang w:eastAsia="ko-KR"/>
        </w:rPr>
        <w:t xml:space="preserve">. </w:t>
      </w:r>
      <w:r w:rsidRPr="00ED4019">
        <w:rPr>
          <w:rStyle w:val="VerbatimChar"/>
          <w:rFonts w:ascii="Times New Roman" w:hAnsi="Times New Roman"/>
          <w:lang w:eastAsia="ko-KR"/>
        </w:rPr>
        <w:t>ggplot2</w:t>
      </w:r>
      <w:r w:rsidRPr="00ED4019">
        <w:rPr>
          <w:rFonts w:ascii="Times New Roman" w:hAnsi="Times New Roman"/>
          <w:lang w:eastAsia="ko-KR"/>
        </w:rPr>
        <w:t>는</w:t>
      </w:r>
      <w:r w:rsidRPr="00ED4019">
        <w:rPr>
          <w:rFonts w:ascii="Times New Roman" w:hAnsi="Times New Roman"/>
          <w:lang w:eastAsia="ko-KR"/>
        </w:rPr>
        <w:t xml:space="preserve"> R-Studio</w:t>
      </w:r>
      <w:r w:rsidRPr="00ED4019">
        <w:rPr>
          <w:rFonts w:ascii="Times New Roman" w:hAnsi="Times New Roman"/>
          <w:lang w:eastAsia="ko-KR"/>
        </w:rPr>
        <w:t>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수석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데이터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사이언티스트인</w:t>
      </w:r>
      <w:r w:rsidRPr="00ED4019">
        <w:rPr>
          <w:rFonts w:ascii="Times New Roman" w:hAnsi="Times New Roman"/>
          <w:lang w:eastAsia="ko-KR"/>
        </w:rPr>
        <w:t xml:space="preserve"> </w:t>
      </w:r>
      <w:ins w:id="1589" w:author="user" w:date="2021-03-17T14:25:00Z">
        <w:r w:rsidR="005E785D">
          <w:rPr>
            <w:rFonts w:ascii="Times New Roman" w:hAnsi="Times New Roman" w:hint="eastAsia"/>
            <w:lang w:eastAsia="ko-KR"/>
          </w:rPr>
          <w:t>해들리</w:t>
        </w:r>
        <w:r w:rsidR="005E785D">
          <w:rPr>
            <w:rFonts w:ascii="Times New Roman" w:hAnsi="Times New Roman" w:hint="eastAsia"/>
            <w:lang w:eastAsia="ko-KR"/>
          </w:rPr>
          <w:t xml:space="preserve"> </w:t>
        </w:r>
        <w:r w:rsidR="005E785D">
          <w:rPr>
            <w:rFonts w:ascii="Times New Roman" w:hAnsi="Times New Roman" w:hint="eastAsia"/>
            <w:lang w:eastAsia="ko-KR"/>
          </w:rPr>
          <w:t>위컴</w:t>
        </w:r>
        <w:r w:rsidR="005E785D">
          <w:rPr>
            <w:rFonts w:ascii="Times New Roman" w:hAnsi="Times New Roman" w:hint="eastAsia"/>
            <w:lang w:eastAsia="ko-KR"/>
          </w:rPr>
          <w:t>(</w:t>
        </w:r>
      </w:ins>
      <w:r w:rsidRPr="00ED4019">
        <w:rPr>
          <w:rFonts w:ascii="Times New Roman" w:hAnsi="Times New Roman"/>
          <w:lang w:eastAsia="ko-KR"/>
        </w:rPr>
        <w:t>Hadley Wickham</w:t>
      </w:r>
      <w:ins w:id="1590" w:author="user" w:date="2021-03-17T14:25:00Z">
        <w:r w:rsidR="005E785D">
          <w:rPr>
            <w:rFonts w:ascii="Times New Roman" w:hAnsi="Times New Roman" w:hint="eastAsia"/>
            <w:lang w:eastAsia="ko-KR"/>
          </w:rPr>
          <w:t>)</w:t>
        </w:r>
      </w:ins>
      <w:r w:rsidRPr="00ED4019">
        <w:rPr>
          <w:rFonts w:ascii="Times New Roman" w:hAnsi="Times New Roman"/>
          <w:lang w:eastAsia="ko-KR"/>
        </w:rPr>
        <w:t>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주도적으로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개발한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패키지로</w:t>
      </w:r>
      <w:r w:rsidRPr="00ED4019">
        <w:rPr>
          <w:rFonts w:ascii="Times New Roman" w:hAnsi="Times New Roman"/>
          <w:lang w:eastAsia="ko-KR"/>
        </w:rPr>
        <w:t xml:space="preserve"> 2005</w:t>
      </w:r>
      <w:r w:rsidRPr="00ED4019">
        <w:rPr>
          <w:rFonts w:ascii="Times New Roman" w:hAnsi="Times New Roman"/>
          <w:lang w:eastAsia="ko-KR"/>
        </w:rPr>
        <w:t>년</w:t>
      </w:r>
      <w:r w:rsidRPr="00ED4019">
        <w:rPr>
          <w:rFonts w:ascii="Times New Roman" w:hAnsi="Times New Roman"/>
          <w:lang w:eastAsia="ko-KR"/>
        </w:rPr>
        <w:t xml:space="preserve"> </w:t>
      </w:r>
      <w:del w:id="1591" w:author="user" w:date="2021-03-17T14:26:00Z">
        <w:r w:rsidRPr="00ED4019" w:rsidDel="005E785D">
          <w:rPr>
            <w:rFonts w:ascii="Times New Roman" w:hAnsi="Times New Roman" w:hint="eastAsia"/>
            <w:lang w:eastAsia="ko-KR"/>
          </w:rPr>
          <w:delText>발</w:delText>
        </w:r>
      </w:del>
      <w:ins w:id="1592" w:author="user" w:date="2021-03-17T14:26:00Z">
        <w:r w:rsidR="005E785D">
          <w:rPr>
            <w:rFonts w:ascii="Times New Roman" w:hAnsi="Times New Roman" w:hint="eastAsia"/>
            <w:lang w:eastAsia="ko-KR"/>
          </w:rPr>
          <w:t>출</w:t>
        </w:r>
      </w:ins>
      <w:r w:rsidRPr="00ED4019">
        <w:rPr>
          <w:rFonts w:ascii="Times New Roman" w:hAnsi="Times New Roman"/>
          <w:lang w:eastAsia="ko-KR"/>
        </w:rPr>
        <w:t>간된</w:t>
      </w:r>
      <w:r w:rsidRPr="00ED4019">
        <w:rPr>
          <w:rFonts w:ascii="Times New Roman" w:hAnsi="Times New Roman"/>
          <w:lang w:eastAsia="ko-KR"/>
        </w:rPr>
        <w:t xml:space="preserve"> </w:t>
      </w:r>
      <w:ins w:id="1593" w:author="user" w:date="2021-03-17T14:26:00Z">
        <w:r w:rsidR="005E785D">
          <w:rPr>
            <w:rFonts w:ascii="Times New Roman" w:hAnsi="Times New Roman" w:hint="eastAsia"/>
            <w:lang w:eastAsia="ko-KR"/>
          </w:rPr>
          <w:t>르랜드</w:t>
        </w:r>
        <w:r w:rsidR="005E785D">
          <w:rPr>
            <w:rFonts w:ascii="Times New Roman" w:hAnsi="Times New Roman" w:hint="eastAsia"/>
            <w:lang w:eastAsia="ko-KR"/>
          </w:rPr>
          <w:t xml:space="preserve"> </w:t>
        </w:r>
        <w:r w:rsidR="005E785D">
          <w:rPr>
            <w:rFonts w:ascii="Times New Roman" w:hAnsi="Times New Roman" w:hint="eastAsia"/>
            <w:lang w:eastAsia="ko-KR"/>
          </w:rPr>
          <w:t>윌킨슨</w:t>
        </w:r>
        <w:r w:rsidR="005E785D">
          <w:rPr>
            <w:rFonts w:ascii="Times New Roman" w:hAnsi="Times New Roman" w:hint="eastAsia"/>
            <w:lang w:eastAsia="ko-KR"/>
          </w:rPr>
          <w:t>(</w:t>
        </w:r>
      </w:ins>
      <w:r w:rsidRPr="00ED4019">
        <w:rPr>
          <w:rFonts w:ascii="Times New Roman" w:hAnsi="Times New Roman"/>
          <w:lang w:eastAsia="ko-KR"/>
        </w:rPr>
        <w:t>Leland Wilkinson</w:t>
      </w:r>
      <w:ins w:id="1594" w:author="user" w:date="2021-03-17T14:26:00Z">
        <w:r w:rsidR="005E785D">
          <w:rPr>
            <w:rFonts w:ascii="Times New Roman" w:hAnsi="Times New Roman" w:hint="eastAsia"/>
            <w:lang w:eastAsia="ko-KR"/>
          </w:rPr>
          <w:t>)</w:t>
        </w:r>
      </w:ins>
      <w:r w:rsidRPr="00ED4019">
        <w:rPr>
          <w:rFonts w:ascii="Times New Roman" w:hAnsi="Times New Roman"/>
          <w:lang w:eastAsia="ko-KR"/>
        </w:rPr>
        <w:t>의</w:t>
      </w:r>
      <w:r w:rsidRPr="00ED4019">
        <w:rPr>
          <w:rFonts w:ascii="Times New Roman" w:hAnsi="Times New Roman"/>
          <w:lang w:eastAsia="ko-KR"/>
        </w:rPr>
        <w:t xml:space="preserve"> </w:t>
      </w:r>
      <w:ins w:id="1595" w:author="user" w:date="2021-03-17T14:26:00Z">
        <w:r w:rsidR="005E785D">
          <w:rPr>
            <w:rFonts w:ascii="맑은 고딕" w:eastAsia="맑은 고딕" w:hAnsi="맑은 고딕" w:hint="eastAsia"/>
            <w:lang w:eastAsia="ko-KR"/>
          </w:rPr>
          <w:t>《</w:t>
        </w:r>
      </w:ins>
      <w:del w:id="1596" w:author="user" w:date="2021-03-17T14:26:00Z">
        <w:r w:rsidRPr="00ED4019" w:rsidDel="005E785D">
          <w:rPr>
            <w:rFonts w:ascii="Times New Roman" w:hAnsi="Times New Roman"/>
            <w:lang w:eastAsia="ko-KR"/>
          </w:rPr>
          <w:delText>’</w:delText>
        </w:r>
      </w:del>
      <w:r w:rsidRPr="00ED4019">
        <w:rPr>
          <w:rFonts w:ascii="Times New Roman" w:hAnsi="Times New Roman"/>
          <w:lang w:eastAsia="ko-KR"/>
        </w:rPr>
        <w:t>The Grammar of Graphics</w:t>
      </w:r>
      <w:ins w:id="1597" w:author="user" w:date="2021-03-17T14:27:00Z">
        <w:r w:rsidR="005E785D">
          <w:rPr>
            <w:rFonts w:ascii="맑은 고딕" w:eastAsia="맑은 고딕" w:hAnsi="맑은 고딕" w:hint="eastAsia"/>
            <w:lang w:eastAsia="ko-KR"/>
          </w:rPr>
          <w:t>》</w:t>
        </w:r>
      </w:ins>
      <w:del w:id="1598" w:author="user" w:date="2021-03-17T14:27:00Z">
        <w:r w:rsidRPr="00ED4019" w:rsidDel="005E785D">
          <w:rPr>
            <w:rFonts w:ascii="Times New Roman" w:hAnsi="Times New Roman"/>
            <w:lang w:eastAsia="ko-KR"/>
          </w:rPr>
          <w:delText>’</w:delText>
        </w:r>
      </w:del>
      <w:r w:rsidRPr="00ED4019">
        <w:rPr>
          <w:rFonts w:ascii="Times New Roman" w:hAnsi="Times New Roman"/>
          <w:lang w:eastAsia="ko-KR"/>
        </w:rPr>
        <w:t>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토대로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개발되었다</w:t>
      </w:r>
      <w:r w:rsidRPr="00ED4019">
        <w:rPr>
          <w:rFonts w:ascii="Times New Roman" w:hAnsi="Times New Roman"/>
          <w:lang w:eastAsia="ko-KR"/>
        </w:rPr>
        <w:t>.</w:t>
      </w:r>
    </w:p>
    <w:p w14:paraId="1F7BE1DE" w14:textId="519D9532" w:rsidR="00FD7B2A" w:rsidRPr="00ED4019" w:rsidRDefault="00694CD3">
      <w:pPr>
        <w:pStyle w:val="a0"/>
        <w:jc w:val="both"/>
        <w:rPr>
          <w:rFonts w:ascii="Times New Roman" w:hAnsi="Times New Roman"/>
          <w:lang w:eastAsia="ko-KR"/>
        </w:rPr>
        <w:pPrChange w:id="1599" w:author="제이펍 출판사" w:date="2021-03-14T15:57:00Z">
          <w:pPr>
            <w:pStyle w:val="a0"/>
          </w:pPr>
        </w:pPrChange>
      </w:pPr>
      <w:ins w:id="1600" w:author="user" w:date="2021-03-17T14:27:00Z">
        <w:r>
          <w:rPr>
            <w:rFonts w:ascii="맑은 고딕" w:eastAsia="맑은 고딕" w:hAnsi="맑은 고딕" w:hint="eastAsia"/>
            <w:lang w:eastAsia="ko-KR"/>
          </w:rPr>
          <w:t>《</w:t>
        </w:r>
      </w:ins>
      <w:del w:id="1601" w:author="user" w:date="2021-03-17T14:27:00Z">
        <w:r w:rsidR="00FD7B2A" w:rsidRPr="00ED4019" w:rsidDel="00694CD3">
          <w:rPr>
            <w:rFonts w:ascii="Times New Roman" w:hAnsi="Times New Roman"/>
            <w:lang w:eastAsia="ko-KR"/>
          </w:rPr>
          <w:delText>’</w:delText>
        </w:r>
      </w:del>
      <w:r w:rsidR="00FD7B2A" w:rsidRPr="00ED4019">
        <w:rPr>
          <w:rFonts w:ascii="Times New Roman" w:hAnsi="Times New Roman"/>
          <w:lang w:eastAsia="ko-KR"/>
        </w:rPr>
        <w:t>The Grammar of Graphics</w:t>
      </w:r>
      <w:ins w:id="1602" w:author="user" w:date="2021-03-17T14:27:00Z">
        <w:r>
          <w:rPr>
            <w:rFonts w:ascii="맑은 고딕" w:eastAsia="맑은 고딕" w:hAnsi="맑은 고딕" w:hint="eastAsia"/>
            <w:lang w:eastAsia="ko-KR"/>
          </w:rPr>
          <w:t>》</w:t>
        </w:r>
      </w:ins>
      <w:del w:id="1603" w:author="user" w:date="2021-03-17T14:27:00Z">
        <w:r w:rsidR="00FD7B2A" w:rsidRPr="00ED4019" w:rsidDel="00694CD3">
          <w:rPr>
            <w:rFonts w:ascii="Times New Roman" w:hAnsi="Times New Roman"/>
            <w:lang w:eastAsia="ko-KR"/>
          </w:rPr>
          <w:delText>’</w:delText>
        </w:r>
      </w:del>
      <w:r w:rsidR="00FD7B2A" w:rsidRPr="00ED4019">
        <w:rPr>
          <w:rFonts w:ascii="Times New Roman" w:hAnsi="Times New Roman"/>
          <w:lang w:eastAsia="ko-KR"/>
        </w:rPr>
        <w:t>는</w:t>
      </w:r>
      <w:r w:rsidR="00FD7B2A" w:rsidRPr="00ED4019">
        <w:rPr>
          <w:rFonts w:ascii="Times New Roman" w:hAnsi="Times New Roman"/>
          <w:lang w:eastAsia="ko-KR"/>
        </w:rPr>
        <w:t xml:space="preserve"> </w:t>
      </w:r>
      <w:r w:rsidR="00FD7B2A" w:rsidRPr="00ED4019">
        <w:rPr>
          <w:rFonts w:ascii="Times New Roman" w:hAnsi="Times New Roman"/>
          <w:lang w:eastAsia="ko-KR"/>
        </w:rPr>
        <w:t>데이터를</w:t>
      </w:r>
      <w:r w:rsidR="00FD7B2A" w:rsidRPr="00ED4019">
        <w:rPr>
          <w:rFonts w:ascii="Times New Roman" w:hAnsi="Times New Roman"/>
          <w:lang w:eastAsia="ko-KR"/>
        </w:rPr>
        <w:t xml:space="preserve"> </w:t>
      </w:r>
      <w:r w:rsidR="00FD7B2A" w:rsidRPr="00ED4019">
        <w:rPr>
          <w:rFonts w:ascii="Times New Roman" w:hAnsi="Times New Roman"/>
          <w:lang w:eastAsia="ko-KR"/>
        </w:rPr>
        <w:t>효과적으로</w:t>
      </w:r>
      <w:r w:rsidR="00FD7B2A" w:rsidRPr="00ED4019">
        <w:rPr>
          <w:rFonts w:ascii="Times New Roman" w:hAnsi="Times New Roman"/>
          <w:lang w:eastAsia="ko-KR"/>
        </w:rPr>
        <w:t xml:space="preserve"> </w:t>
      </w:r>
      <w:r w:rsidR="00FD7B2A" w:rsidRPr="00ED4019">
        <w:rPr>
          <w:rFonts w:ascii="Times New Roman" w:hAnsi="Times New Roman"/>
          <w:lang w:eastAsia="ko-KR"/>
        </w:rPr>
        <w:t>표현하기</w:t>
      </w:r>
      <w:r w:rsidR="00FD7B2A" w:rsidRPr="00ED4019">
        <w:rPr>
          <w:rFonts w:ascii="Times New Roman" w:hAnsi="Times New Roman"/>
          <w:lang w:eastAsia="ko-KR"/>
        </w:rPr>
        <w:t xml:space="preserve"> </w:t>
      </w:r>
      <w:r w:rsidR="00FD7B2A" w:rsidRPr="00ED4019">
        <w:rPr>
          <w:rFonts w:ascii="Times New Roman" w:hAnsi="Times New Roman"/>
          <w:lang w:eastAsia="ko-KR"/>
        </w:rPr>
        <w:t>위해</w:t>
      </w:r>
      <w:r w:rsidR="00FD7B2A" w:rsidRPr="00ED4019">
        <w:rPr>
          <w:rFonts w:ascii="Times New Roman" w:hAnsi="Times New Roman"/>
          <w:lang w:eastAsia="ko-KR"/>
        </w:rPr>
        <w:t xml:space="preserve"> </w:t>
      </w:r>
      <w:r w:rsidR="00FD7B2A" w:rsidRPr="00ED4019">
        <w:rPr>
          <w:rFonts w:ascii="Times New Roman" w:hAnsi="Times New Roman"/>
          <w:lang w:eastAsia="ko-KR"/>
        </w:rPr>
        <w:t>다음과</w:t>
      </w:r>
      <w:r w:rsidR="00FD7B2A" w:rsidRPr="00ED4019">
        <w:rPr>
          <w:rFonts w:ascii="Times New Roman" w:hAnsi="Times New Roman"/>
          <w:lang w:eastAsia="ko-KR"/>
        </w:rPr>
        <w:t xml:space="preserve"> </w:t>
      </w:r>
      <w:r w:rsidR="00FD7B2A" w:rsidRPr="00ED4019">
        <w:rPr>
          <w:rFonts w:ascii="Times New Roman" w:hAnsi="Times New Roman"/>
          <w:lang w:eastAsia="ko-KR"/>
        </w:rPr>
        <w:t>같은</w:t>
      </w:r>
      <w:r w:rsidR="00FD7B2A" w:rsidRPr="00ED4019">
        <w:rPr>
          <w:rFonts w:ascii="Times New Roman" w:hAnsi="Times New Roman"/>
          <w:lang w:eastAsia="ko-KR"/>
        </w:rPr>
        <w:t xml:space="preserve"> 7</w:t>
      </w:r>
      <w:r w:rsidR="00FD7B2A" w:rsidRPr="00ED4019">
        <w:rPr>
          <w:rFonts w:ascii="Times New Roman" w:hAnsi="Times New Roman"/>
          <w:lang w:eastAsia="ko-KR"/>
        </w:rPr>
        <w:t>가지</w:t>
      </w:r>
      <w:r w:rsidR="00FD7B2A" w:rsidRPr="00ED4019">
        <w:rPr>
          <w:rFonts w:ascii="Times New Roman" w:hAnsi="Times New Roman"/>
          <w:lang w:eastAsia="ko-KR"/>
        </w:rPr>
        <w:t xml:space="preserve"> </w:t>
      </w:r>
      <w:r w:rsidR="00FD7B2A" w:rsidRPr="00ED4019">
        <w:rPr>
          <w:rFonts w:ascii="Times New Roman" w:hAnsi="Times New Roman"/>
          <w:lang w:eastAsia="ko-KR"/>
        </w:rPr>
        <w:t>요소를</w:t>
      </w:r>
      <w:r w:rsidR="00FD7B2A" w:rsidRPr="00ED4019">
        <w:rPr>
          <w:rFonts w:ascii="Times New Roman" w:hAnsi="Times New Roman"/>
          <w:lang w:eastAsia="ko-KR"/>
        </w:rPr>
        <w:t xml:space="preserve"> </w:t>
      </w:r>
      <w:r w:rsidR="00FD7B2A" w:rsidRPr="00ED4019">
        <w:rPr>
          <w:rFonts w:ascii="Times New Roman" w:hAnsi="Times New Roman"/>
          <w:lang w:eastAsia="ko-KR"/>
        </w:rPr>
        <w:t>통해</w:t>
      </w:r>
      <w:r w:rsidR="00FD7B2A" w:rsidRPr="00ED4019">
        <w:rPr>
          <w:rFonts w:ascii="Times New Roman" w:hAnsi="Times New Roman"/>
          <w:lang w:eastAsia="ko-KR"/>
        </w:rPr>
        <w:t xml:space="preserve"> </w:t>
      </w:r>
      <w:r w:rsidR="00FD7B2A" w:rsidRPr="00ED4019">
        <w:rPr>
          <w:rFonts w:ascii="Times New Roman" w:hAnsi="Times New Roman"/>
          <w:lang w:eastAsia="ko-KR"/>
        </w:rPr>
        <w:t>표현할</w:t>
      </w:r>
      <w:r w:rsidR="00FD7B2A" w:rsidRPr="00ED4019">
        <w:rPr>
          <w:rFonts w:ascii="Times New Roman" w:hAnsi="Times New Roman"/>
          <w:lang w:eastAsia="ko-KR"/>
        </w:rPr>
        <w:t xml:space="preserve"> </w:t>
      </w:r>
      <w:r w:rsidR="00FD7B2A" w:rsidRPr="00ED4019">
        <w:rPr>
          <w:rFonts w:ascii="Times New Roman" w:hAnsi="Times New Roman"/>
          <w:lang w:eastAsia="ko-KR"/>
        </w:rPr>
        <w:t>것을</w:t>
      </w:r>
      <w:r w:rsidR="00FD7B2A" w:rsidRPr="00ED4019">
        <w:rPr>
          <w:rFonts w:ascii="Times New Roman" w:hAnsi="Times New Roman"/>
          <w:lang w:eastAsia="ko-KR"/>
        </w:rPr>
        <w:t xml:space="preserve"> </w:t>
      </w:r>
      <w:r w:rsidR="00FD7B2A" w:rsidRPr="00ED4019">
        <w:rPr>
          <w:rFonts w:ascii="Times New Roman" w:hAnsi="Times New Roman"/>
          <w:lang w:eastAsia="ko-KR"/>
        </w:rPr>
        <w:t>제안하였는데</w:t>
      </w:r>
      <w:r w:rsidR="00FD7B2A" w:rsidRPr="00ED4019">
        <w:rPr>
          <w:rStyle w:val="a7"/>
          <w:rFonts w:ascii="Times New Roman" w:hAnsi="Times New Roman"/>
        </w:rPr>
        <w:footnoteReference w:id="12"/>
      </w:r>
      <w:r w:rsidR="00FD7B2A" w:rsidRPr="00ED4019">
        <w:rPr>
          <w:rFonts w:ascii="Times New Roman" w:hAnsi="Times New Roman"/>
          <w:lang w:eastAsia="ko-KR"/>
        </w:rPr>
        <w:t xml:space="preserve"> </w:t>
      </w:r>
      <w:r w:rsidR="00FD7B2A" w:rsidRPr="00ED4019">
        <w:rPr>
          <w:rStyle w:val="VerbatimChar"/>
          <w:rFonts w:ascii="Times New Roman" w:hAnsi="Times New Roman"/>
          <w:lang w:eastAsia="ko-KR"/>
        </w:rPr>
        <w:t>ggplot2</w:t>
      </w:r>
      <w:r w:rsidR="00FD7B2A" w:rsidRPr="00ED4019">
        <w:rPr>
          <w:rFonts w:ascii="Times New Roman" w:hAnsi="Times New Roman" w:hint="eastAsia"/>
          <w:lang w:eastAsia="ko-KR"/>
        </w:rPr>
        <w:t>의</w:t>
      </w:r>
      <w:r w:rsidR="00FD7B2A" w:rsidRPr="00ED4019">
        <w:rPr>
          <w:rFonts w:ascii="Times New Roman" w:hAnsi="Times New Roman"/>
          <w:lang w:eastAsia="ko-KR"/>
        </w:rPr>
        <w:t xml:space="preserve"> plot</w:t>
      </w:r>
      <w:r w:rsidR="00FD7B2A" w:rsidRPr="00ED4019">
        <w:rPr>
          <w:rFonts w:ascii="Times New Roman" w:hAnsi="Times New Roman"/>
          <w:lang w:eastAsia="ko-KR"/>
        </w:rPr>
        <w:t>를</w:t>
      </w:r>
      <w:r w:rsidR="00FD7B2A" w:rsidRPr="00ED4019">
        <w:rPr>
          <w:rFonts w:ascii="Times New Roman" w:hAnsi="Times New Roman"/>
          <w:lang w:eastAsia="ko-KR"/>
        </w:rPr>
        <w:t xml:space="preserve"> </w:t>
      </w:r>
      <w:r w:rsidR="00FD7B2A" w:rsidRPr="00ED4019">
        <w:rPr>
          <w:rFonts w:ascii="Times New Roman" w:hAnsi="Times New Roman"/>
          <w:lang w:eastAsia="ko-KR"/>
        </w:rPr>
        <w:t>그리는</w:t>
      </w:r>
      <w:r w:rsidR="00FD7B2A" w:rsidRPr="00ED4019">
        <w:rPr>
          <w:rFonts w:ascii="Times New Roman" w:hAnsi="Times New Roman"/>
          <w:lang w:eastAsia="ko-KR"/>
        </w:rPr>
        <w:t xml:space="preserve"> </w:t>
      </w:r>
      <w:r w:rsidR="00FD7B2A" w:rsidRPr="00ED4019">
        <w:rPr>
          <w:rFonts w:ascii="Times New Roman" w:hAnsi="Times New Roman"/>
          <w:lang w:eastAsia="ko-KR"/>
        </w:rPr>
        <w:t>요소로</w:t>
      </w:r>
      <w:r w:rsidR="00FD7B2A" w:rsidRPr="00ED4019">
        <w:rPr>
          <w:rFonts w:ascii="Times New Roman" w:hAnsi="Times New Roman"/>
          <w:lang w:eastAsia="ko-KR"/>
        </w:rPr>
        <w:t xml:space="preserve"> </w:t>
      </w:r>
      <w:r w:rsidR="00FD7B2A" w:rsidRPr="00ED4019">
        <w:rPr>
          <w:rFonts w:ascii="Times New Roman" w:hAnsi="Times New Roman"/>
          <w:lang w:eastAsia="ko-KR"/>
        </w:rPr>
        <w:t>사용하고</w:t>
      </w:r>
      <w:r w:rsidR="00FD7B2A" w:rsidRPr="00ED4019">
        <w:rPr>
          <w:rFonts w:ascii="Times New Roman" w:hAnsi="Times New Roman"/>
          <w:lang w:eastAsia="ko-KR"/>
        </w:rPr>
        <w:t xml:space="preserve"> </w:t>
      </w:r>
      <w:r w:rsidR="00FD7B2A" w:rsidRPr="00ED4019">
        <w:rPr>
          <w:rFonts w:ascii="Times New Roman" w:hAnsi="Times New Roman"/>
          <w:lang w:eastAsia="ko-KR"/>
        </w:rPr>
        <w:t>있다</w:t>
      </w:r>
      <w:r w:rsidR="00FD7B2A" w:rsidRPr="00ED4019">
        <w:rPr>
          <w:rFonts w:ascii="Times New Roman" w:hAnsi="Times New Roman"/>
          <w:lang w:eastAsia="ko-KR"/>
        </w:rPr>
        <w:t xml:space="preserve">. </w:t>
      </w:r>
      <w:r w:rsidR="00FD7B2A" w:rsidRPr="00ED4019">
        <w:rPr>
          <w:rStyle w:val="VerbatimChar"/>
          <w:rFonts w:ascii="Times New Roman" w:hAnsi="Times New Roman"/>
          <w:lang w:eastAsia="ko-KR"/>
        </w:rPr>
        <w:t>ggplot2</w:t>
      </w:r>
      <w:r w:rsidR="00FD7B2A" w:rsidRPr="00ED4019">
        <w:rPr>
          <w:rFonts w:ascii="Times New Roman" w:hAnsi="Times New Roman"/>
          <w:lang w:eastAsia="ko-KR"/>
        </w:rPr>
        <w:t>의</w:t>
      </w:r>
      <w:r w:rsidR="00FD7B2A" w:rsidRPr="00ED4019">
        <w:rPr>
          <w:rFonts w:ascii="Times New Roman" w:hAnsi="Times New Roman"/>
          <w:lang w:eastAsia="ko-KR"/>
        </w:rPr>
        <w:t xml:space="preserve"> plot</w:t>
      </w:r>
      <w:r w:rsidR="00FD7B2A" w:rsidRPr="00ED4019">
        <w:rPr>
          <w:rFonts w:ascii="Times New Roman" w:hAnsi="Times New Roman"/>
          <w:lang w:eastAsia="ko-KR"/>
        </w:rPr>
        <w:t>은</w:t>
      </w:r>
      <w:r w:rsidR="00FD7B2A" w:rsidRPr="00ED4019">
        <w:rPr>
          <w:rFonts w:ascii="Times New Roman" w:hAnsi="Times New Roman"/>
          <w:lang w:eastAsia="ko-KR"/>
        </w:rPr>
        <w:t xml:space="preserve"> </w:t>
      </w:r>
      <w:r w:rsidR="00FD7B2A" w:rsidRPr="00ED4019">
        <w:rPr>
          <w:rStyle w:val="VerbatimChar"/>
          <w:rFonts w:ascii="Times New Roman" w:hAnsi="Times New Roman"/>
          <w:lang w:eastAsia="ko-KR"/>
        </w:rPr>
        <w:t>ggplot()</w:t>
      </w:r>
      <w:del w:id="1606" w:author="제이펍 출판사" w:date="2021-03-14T18:28:00Z">
        <w:r w:rsidR="00FD7B2A" w:rsidRPr="00ED4019" w:rsidDel="002A2B40">
          <w:rPr>
            <w:rFonts w:ascii="Times New Roman" w:hAnsi="Times New Roman"/>
            <w:lang w:eastAsia="ko-KR"/>
          </w:rPr>
          <w:delText xml:space="preserve"> </w:delText>
        </w:r>
        <w:r w:rsidR="00FD7B2A" w:rsidRPr="00ED4019" w:rsidDel="002A2B40">
          <w:rPr>
            <w:rFonts w:ascii="Times New Roman" w:hAnsi="Times New Roman"/>
            <w:lang w:eastAsia="ko-KR"/>
          </w:rPr>
          <w:delText>를</w:delText>
        </w:r>
        <w:r w:rsidR="00FD7B2A" w:rsidRPr="00ED4019" w:rsidDel="002A2B40">
          <w:rPr>
            <w:rFonts w:ascii="Times New Roman" w:hAnsi="Times New Roman"/>
            <w:lang w:eastAsia="ko-KR"/>
          </w:rPr>
          <w:delText xml:space="preserve"> </w:delText>
        </w:r>
      </w:del>
      <w:ins w:id="1607" w:author="제이펍 출판사" w:date="2021-03-14T18:28:00Z">
        <w:r w:rsidR="002A2B40">
          <w:rPr>
            <w:rFonts w:ascii="Times New Roman" w:hAnsi="Times New Roman"/>
            <w:lang w:eastAsia="ko-KR"/>
          </w:rPr>
          <w:t>를</w:t>
        </w:r>
        <w:r w:rsidR="002A2B40">
          <w:rPr>
            <w:rFonts w:ascii="Times New Roman" w:hAnsi="Times New Roman"/>
            <w:lang w:eastAsia="ko-KR"/>
          </w:rPr>
          <w:t xml:space="preserve"> </w:t>
        </w:r>
      </w:ins>
      <w:r w:rsidR="00FD7B2A" w:rsidRPr="00ED4019">
        <w:rPr>
          <w:rFonts w:ascii="Times New Roman" w:hAnsi="Times New Roman"/>
          <w:lang w:eastAsia="ko-KR"/>
        </w:rPr>
        <w:t>호출하면서</w:t>
      </w:r>
      <w:r w:rsidR="00FD7B2A" w:rsidRPr="00ED4019">
        <w:rPr>
          <w:rFonts w:ascii="Times New Roman" w:hAnsi="Times New Roman"/>
          <w:lang w:eastAsia="ko-KR"/>
        </w:rPr>
        <w:t xml:space="preserve"> </w:t>
      </w:r>
      <w:r w:rsidR="00FD7B2A" w:rsidRPr="00ED4019">
        <w:rPr>
          <w:rFonts w:ascii="Times New Roman" w:hAnsi="Times New Roman"/>
          <w:lang w:eastAsia="ko-KR"/>
        </w:rPr>
        <w:t>시작하는데</w:t>
      </w:r>
      <w:r w:rsidR="00FD7B2A" w:rsidRPr="00ED4019">
        <w:rPr>
          <w:rFonts w:ascii="Times New Roman" w:hAnsi="Times New Roman"/>
          <w:lang w:eastAsia="ko-KR"/>
        </w:rPr>
        <w:t xml:space="preserve"> </w:t>
      </w:r>
      <w:r w:rsidR="00FD7B2A" w:rsidRPr="00ED4019">
        <w:rPr>
          <w:rFonts w:ascii="Times New Roman" w:hAnsi="Times New Roman"/>
          <w:lang w:eastAsia="ko-KR"/>
        </w:rPr>
        <w:t>다음의</w:t>
      </w:r>
      <w:r w:rsidR="00FD7B2A" w:rsidRPr="00ED4019">
        <w:rPr>
          <w:rFonts w:ascii="Times New Roman" w:hAnsi="Times New Roman"/>
          <w:lang w:eastAsia="ko-KR"/>
        </w:rPr>
        <w:t xml:space="preserve"> </w:t>
      </w:r>
      <w:r w:rsidR="00FD7B2A" w:rsidRPr="00ED4019">
        <w:rPr>
          <w:rFonts w:ascii="Times New Roman" w:hAnsi="Times New Roman"/>
          <w:lang w:eastAsia="ko-KR"/>
        </w:rPr>
        <w:t>요소들을</w:t>
      </w:r>
      <w:r w:rsidR="00FD7B2A" w:rsidRPr="00ED4019">
        <w:rPr>
          <w:rFonts w:ascii="Times New Roman" w:hAnsi="Times New Roman"/>
          <w:lang w:eastAsia="ko-KR"/>
        </w:rPr>
        <w:t xml:space="preserve"> </w:t>
      </w:r>
      <w:r w:rsidR="00FD7B2A" w:rsidRPr="00ED4019">
        <w:rPr>
          <w:rStyle w:val="VerbatimChar"/>
          <w:rFonts w:ascii="Times New Roman" w:hAnsi="Times New Roman"/>
          <w:lang w:eastAsia="ko-KR"/>
        </w:rPr>
        <w:t>+</w:t>
      </w:r>
      <w:r w:rsidR="00FD7B2A" w:rsidRPr="00ED4019">
        <w:rPr>
          <w:rFonts w:ascii="Times New Roman" w:hAnsi="Times New Roman"/>
          <w:lang w:eastAsia="ko-KR"/>
        </w:rPr>
        <w:t xml:space="preserve"> </w:t>
      </w:r>
      <w:r w:rsidR="00FD7B2A" w:rsidRPr="00ED4019">
        <w:rPr>
          <w:rFonts w:ascii="Times New Roman" w:hAnsi="Times New Roman"/>
          <w:lang w:eastAsia="ko-KR"/>
        </w:rPr>
        <w:t>기호를</w:t>
      </w:r>
      <w:r w:rsidR="00FD7B2A" w:rsidRPr="00ED4019">
        <w:rPr>
          <w:rFonts w:ascii="Times New Roman" w:hAnsi="Times New Roman"/>
          <w:lang w:eastAsia="ko-KR"/>
        </w:rPr>
        <w:t xml:space="preserve"> </w:t>
      </w:r>
      <w:r w:rsidR="00FD7B2A" w:rsidRPr="00ED4019">
        <w:rPr>
          <w:rFonts w:ascii="Times New Roman" w:hAnsi="Times New Roman"/>
          <w:lang w:eastAsia="ko-KR"/>
        </w:rPr>
        <w:t>사용하여</w:t>
      </w:r>
      <w:r w:rsidR="00FD7B2A" w:rsidRPr="00ED4019">
        <w:rPr>
          <w:rFonts w:ascii="Times New Roman" w:hAnsi="Times New Roman"/>
          <w:lang w:eastAsia="ko-KR"/>
        </w:rPr>
        <w:t xml:space="preserve"> </w:t>
      </w:r>
      <w:r w:rsidR="00FD7B2A" w:rsidRPr="00ED4019">
        <w:rPr>
          <w:rFonts w:ascii="Times New Roman" w:hAnsi="Times New Roman"/>
          <w:lang w:eastAsia="ko-KR"/>
        </w:rPr>
        <w:t>연결시켜</w:t>
      </w:r>
      <w:ins w:id="1608" w:author="user" w:date="2021-03-17T14:30:00Z">
        <w:r>
          <w:rPr>
            <w:rFonts w:ascii="Times New Roman" w:hAnsi="Times New Roman" w:hint="eastAsia"/>
            <w:lang w:eastAsia="ko-KR"/>
          </w:rPr>
          <w:t xml:space="preserve"> </w:t>
        </w:r>
      </w:ins>
      <w:r w:rsidR="00FD7B2A" w:rsidRPr="00ED4019">
        <w:rPr>
          <w:rFonts w:ascii="Times New Roman" w:hAnsi="Times New Roman"/>
          <w:lang w:eastAsia="ko-KR"/>
        </w:rPr>
        <w:t>가면서</w:t>
      </w:r>
      <w:r w:rsidR="00FD7B2A" w:rsidRPr="00ED4019">
        <w:rPr>
          <w:rFonts w:ascii="Times New Roman" w:hAnsi="Times New Roman"/>
          <w:lang w:eastAsia="ko-KR"/>
        </w:rPr>
        <w:t xml:space="preserve"> </w:t>
      </w:r>
      <w:r w:rsidR="00FD7B2A" w:rsidRPr="00ED4019">
        <w:rPr>
          <w:rFonts w:ascii="Times New Roman" w:hAnsi="Times New Roman"/>
          <w:lang w:eastAsia="ko-KR"/>
        </w:rPr>
        <w:t>전체</w:t>
      </w:r>
      <w:r w:rsidR="00FD7B2A" w:rsidRPr="00ED4019">
        <w:rPr>
          <w:rFonts w:ascii="Times New Roman" w:hAnsi="Times New Roman"/>
          <w:lang w:eastAsia="ko-KR"/>
        </w:rPr>
        <w:t xml:space="preserve"> plot</w:t>
      </w:r>
      <w:r w:rsidR="00FD7B2A" w:rsidRPr="00ED4019">
        <w:rPr>
          <w:rFonts w:ascii="Times New Roman" w:hAnsi="Times New Roman"/>
          <w:lang w:eastAsia="ko-KR"/>
        </w:rPr>
        <w:t>를</w:t>
      </w:r>
      <w:r w:rsidR="00FD7B2A" w:rsidRPr="00ED4019">
        <w:rPr>
          <w:rFonts w:ascii="Times New Roman" w:hAnsi="Times New Roman"/>
          <w:lang w:eastAsia="ko-KR"/>
        </w:rPr>
        <w:t xml:space="preserve"> </w:t>
      </w:r>
      <w:r w:rsidR="00FD7B2A" w:rsidRPr="00ED4019">
        <w:rPr>
          <w:rFonts w:ascii="Times New Roman" w:hAnsi="Times New Roman"/>
          <w:lang w:eastAsia="ko-KR"/>
        </w:rPr>
        <w:t>생성한다</w:t>
      </w:r>
      <w:r w:rsidR="00FD7B2A" w:rsidRPr="00ED4019">
        <w:rPr>
          <w:rFonts w:ascii="Times New Roman" w:hAnsi="Times New Roman"/>
          <w:lang w:eastAsia="ko-KR"/>
        </w:rPr>
        <w:t>.</w:t>
      </w:r>
    </w:p>
    <w:p w14:paraId="6E94C0F6" w14:textId="77777777" w:rsidR="00FD7B2A" w:rsidRPr="00ED4019" w:rsidRDefault="00FD7B2A">
      <w:pPr>
        <w:pStyle w:val="comment"/>
        <w:ind w:left="482"/>
        <w:jc w:val="both"/>
        <w:rPr>
          <w:rStyle w:val="OperatorTok"/>
          <w:rFonts w:ascii="Times New Roman" w:hAnsi="Times New Roman" w:cstheme="minorBidi"/>
          <w:sz w:val="28"/>
          <w:u w:val="single"/>
        </w:rPr>
        <w:pPrChange w:id="1609" w:author="제이펍 출판사" w:date="2021-03-14T15:57:00Z">
          <w:pPr>
            <w:pStyle w:val="comment"/>
            <w:ind w:left="482"/>
            <w:jc w:val="center"/>
          </w:pPr>
        </w:pPrChange>
      </w:pPr>
      <w:proofErr w:type="gramStart"/>
      <w:r w:rsidRPr="00ED4019">
        <w:rPr>
          <w:rStyle w:val="OperatorTok"/>
          <w:rFonts w:ascii="Times New Roman" w:hAnsi="Times New Roman"/>
          <w:sz w:val="28"/>
          <w:u w:val="single"/>
        </w:rPr>
        <w:t>ggplot2</w:t>
      </w:r>
      <w:r w:rsidRPr="00ED4019">
        <w:rPr>
          <w:rStyle w:val="OperatorTok"/>
          <w:rFonts w:ascii="Times New Roman" w:hAnsi="Times New Roman"/>
          <w:sz w:val="28"/>
          <w:u w:val="single"/>
        </w:rPr>
        <w:t>의</w:t>
      </w:r>
      <w:proofErr w:type="gramEnd"/>
      <w:r w:rsidRPr="00ED4019">
        <w:rPr>
          <w:rStyle w:val="OperatorTok"/>
          <w:rFonts w:ascii="Times New Roman" w:hAnsi="Times New Roman"/>
          <w:sz w:val="28"/>
          <w:u w:val="single"/>
        </w:rPr>
        <w:t xml:space="preserve"> plot 7 </w:t>
      </w:r>
      <w:r w:rsidRPr="00ED4019">
        <w:rPr>
          <w:rStyle w:val="OperatorTok"/>
          <w:rFonts w:ascii="Times New Roman" w:hAnsi="Times New Roman"/>
          <w:sz w:val="28"/>
          <w:u w:val="single"/>
        </w:rPr>
        <w:t>요소</w:t>
      </w:r>
    </w:p>
    <w:p w14:paraId="5BBB89DD" w14:textId="77777777" w:rsidR="00FD7B2A" w:rsidRDefault="00FD7B2A">
      <w:pPr>
        <w:pStyle w:val="comment"/>
        <w:numPr>
          <w:ilvl w:val="0"/>
          <w:numId w:val="15"/>
        </w:numPr>
        <w:jc w:val="both"/>
        <w:pPrChange w:id="1610" w:author="제이펍 출판사" w:date="2021-03-14T15:57:00Z">
          <w:pPr>
            <w:pStyle w:val="comment"/>
            <w:numPr>
              <w:numId w:val="15"/>
            </w:numPr>
            <w:ind w:left="842" w:hanging="360"/>
          </w:pPr>
        </w:pPrChange>
      </w:pPr>
      <w:r>
        <w:t>data</w:t>
      </w:r>
    </w:p>
    <w:p w14:paraId="44A4BDB9" w14:textId="77777777" w:rsidR="00FD7B2A" w:rsidRDefault="00FD7B2A">
      <w:pPr>
        <w:pStyle w:val="comment"/>
        <w:numPr>
          <w:ilvl w:val="0"/>
          <w:numId w:val="14"/>
        </w:numPr>
        <w:jc w:val="both"/>
        <w:rPr>
          <w:lang w:eastAsia="ko-KR"/>
        </w:rPr>
        <w:pPrChange w:id="1611" w:author="제이펍 출판사" w:date="2021-03-14T15:57:00Z">
          <w:pPr>
            <w:pStyle w:val="comment"/>
            <w:numPr>
              <w:numId w:val="14"/>
            </w:numPr>
            <w:ind w:left="842" w:hanging="360"/>
          </w:pPr>
        </w:pPrChange>
      </w:pPr>
      <w:r>
        <w:rPr>
          <w:lang w:eastAsia="ko-KR"/>
        </w:rPr>
        <w:t>plot에서 표현해야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할 데이터를 지정함. 하나의 </w:t>
      </w:r>
      <w:r w:rsidRPr="00ED4019">
        <w:rPr>
          <w:rStyle w:val="VerbatimChar"/>
          <w:rFonts w:ascii="Times New Roman" w:hAnsi="Times New Roman"/>
          <w:lang w:eastAsia="ko-KR"/>
        </w:rPr>
        <w:t>ggplot</w:t>
      </w:r>
      <w:r>
        <w:rPr>
          <w:lang w:eastAsia="ko-KR"/>
        </w:rPr>
        <w:t xml:space="preserve"> plot 안에는 하나 이상의 데이터를 포함시킬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수 있는데 기본적으로 하나의 데이터는 </w:t>
      </w:r>
      <w:r w:rsidRPr="00ED4019">
        <w:rPr>
          <w:rStyle w:val="VerbatimChar"/>
          <w:rFonts w:ascii="Times New Roman" w:hAnsi="Times New Roman"/>
          <w:lang w:eastAsia="ko-KR"/>
        </w:rPr>
        <w:t>ggplot()</w:t>
      </w:r>
      <w:r>
        <w:rPr>
          <w:lang w:eastAsia="ko-KR"/>
        </w:rPr>
        <w:t xml:space="preserve">에 포함되어야 함. </w:t>
      </w:r>
    </w:p>
    <w:p w14:paraId="7F0F4542" w14:textId="77777777" w:rsidR="00FD7B2A" w:rsidRDefault="00FD7B2A">
      <w:pPr>
        <w:pStyle w:val="comment"/>
        <w:numPr>
          <w:ilvl w:val="0"/>
          <w:numId w:val="14"/>
        </w:numPr>
        <w:jc w:val="both"/>
        <w:rPr>
          <w:lang w:eastAsia="ko-KR"/>
        </w:rPr>
        <w:pPrChange w:id="1612" w:author="제이펍 출판사" w:date="2021-03-14T15:57:00Z">
          <w:pPr>
            <w:pStyle w:val="comment"/>
            <w:numPr>
              <w:numId w:val="14"/>
            </w:numPr>
            <w:ind w:left="842" w:hanging="360"/>
          </w:pPr>
        </w:pPrChange>
      </w:pPr>
      <w:r>
        <w:rPr>
          <w:lang w:eastAsia="ko-KR"/>
        </w:rPr>
        <w:t xml:space="preserve">추가적인 데이터를 표현하기 위해서는 </w:t>
      </w:r>
      <w:r w:rsidRPr="00ED4019">
        <w:rPr>
          <w:rStyle w:val="VerbatimChar"/>
          <w:rFonts w:ascii="Times New Roman" w:hAnsi="Times New Roman"/>
          <w:lang w:eastAsia="ko-KR"/>
        </w:rPr>
        <w:t>+</w:t>
      </w:r>
      <w:r>
        <w:rPr>
          <w:lang w:eastAsia="ko-KR"/>
        </w:rPr>
        <w:t xml:space="preserve">로 연결되는 geom_ 함수에 설정하여 사용할 수 있음. </w:t>
      </w:r>
    </w:p>
    <w:p w14:paraId="07E0FA21" w14:textId="6456768B" w:rsidR="00FD7B2A" w:rsidRDefault="00FD7B2A">
      <w:pPr>
        <w:pStyle w:val="comment"/>
        <w:numPr>
          <w:ilvl w:val="0"/>
          <w:numId w:val="14"/>
        </w:numPr>
        <w:jc w:val="both"/>
        <w:rPr>
          <w:lang w:eastAsia="ko-KR"/>
        </w:rPr>
        <w:pPrChange w:id="1613" w:author="제이펍 출판사" w:date="2021-03-14T15:57:00Z">
          <w:pPr>
            <w:pStyle w:val="comment"/>
            <w:numPr>
              <w:numId w:val="14"/>
            </w:numPr>
            <w:ind w:left="842" w:hanging="360"/>
          </w:pPr>
        </w:pPrChange>
      </w:pPr>
      <w:del w:id="1614" w:author="user" w:date="2021-03-17T14:33:00Z">
        <w:r w:rsidDel="00694CD3">
          <w:rPr>
            <w:lang w:eastAsia="ko-KR"/>
          </w:rPr>
          <w:delText>Ggplot</w:delText>
        </w:r>
      </w:del>
      <w:ins w:id="1615" w:author="user" w:date="2021-03-17T14:33:00Z">
        <w:r w:rsidR="00694CD3">
          <w:rPr>
            <w:rFonts w:hint="eastAsia"/>
            <w:lang w:eastAsia="ko-KR"/>
          </w:rPr>
          <w:t>g</w:t>
        </w:r>
        <w:r w:rsidR="00694CD3">
          <w:rPr>
            <w:lang w:eastAsia="ko-KR"/>
          </w:rPr>
          <w:t>gplot</w:t>
        </w:r>
      </w:ins>
      <w:r>
        <w:rPr>
          <w:rFonts w:hint="eastAsia"/>
          <w:lang w:eastAsia="ko-KR"/>
        </w:rPr>
        <w:t>은</w:t>
      </w:r>
      <w:r>
        <w:rPr>
          <w:lang w:eastAsia="ko-KR"/>
        </w:rPr>
        <w:t xml:space="preserve"> 데이터 프레임</w:t>
      </w:r>
      <w:r>
        <w:rPr>
          <w:rFonts w:hint="eastAsia"/>
          <w:lang w:eastAsia="ko-KR"/>
        </w:rPr>
        <w:t xml:space="preserve">을 지원하는데 </w:t>
      </w:r>
      <w:del w:id="1616" w:author="제이펍 출판사" w:date="2021-03-14T20:35:00Z">
        <w:r w:rsidDel="00EE4FE2">
          <w:rPr>
            <w:lang w:eastAsia="ko-KR"/>
          </w:rPr>
          <w:delText>데이터프레</w:delText>
        </w:r>
      </w:del>
      <w:ins w:id="1617" w:author="제이펍 출판사" w:date="2021-03-14T20:35:00Z">
        <w:r w:rsidR="00EE4FE2">
          <w:rPr>
            <w:lang w:eastAsia="ko-KR"/>
          </w:rPr>
          <w:t>데이터 프레</w:t>
        </w:r>
      </w:ins>
      <w:r>
        <w:rPr>
          <w:lang w:eastAsia="ko-KR"/>
        </w:rPr>
        <w:t xml:space="preserve">임이 아닌 객체가 설정되면 내부적으로 </w:t>
      </w:r>
      <w:del w:id="1618" w:author="제이펍 출판사" w:date="2021-03-14T20:35:00Z">
        <w:r w:rsidDel="00EE4FE2">
          <w:rPr>
            <w:rFonts w:hint="eastAsia"/>
            <w:lang w:eastAsia="ko-KR"/>
          </w:rPr>
          <w:delText>데이터프레</w:delText>
        </w:r>
      </w:del>
      <w:ins w:id="1619" w:author="제이펍 출판사" w:date="2021-03-14T20:35:00Z">
        <w:r w:rsidR="00EE4FE2">
          <w:rPr>
            <w:rFonts w:hint="eastAsia"/>
            <w:lang w:eastAsia="ko-KR"/>
          </w:rPr>
          <w:t>데이터 프레</w:t>
        </w:r>
      </w:ins>
      <w:r>
        <w:rPr>
          <w:rFonts w:hint="eastAsia"/>
          <w:lang w:eastAsia="ko-KR"/>
        </w:rPr>
        <w:t>임</w:t>
      </w:r>
      <w:r>
        <w:rPr>
          <w:lang w:eastAsia="ko-KR"/>
        </w:rPr>
        <w:t>으로 변환(</w:t>
      </w:r>
      <w:r w:rsidRPr="00ED4019">
        <w:rPr>
          <w:rStyle w:val="VerbatimChar"/>
          <w:rFonts w:ascii="Times New Roman" w:hAnsi="Times New Roman"/>
          <w:lang w:eastAsia="ko-KR"/>
        </w:rPr>
        <w:t>fortify()</w:t>
      </w:r>
      <w:r>
        <w:rPr>
          <w:lang w:eastAsia="ko-KR"/>
        </w:rPr>
        <w:t>를 활용)하여 사용함.</w:t>
      </w:r>
    </w:p>
    <w:p w14:paraId="5CE86EEC" w14:textId="5A72622B" w:rsidR="00FD7B2A" w:rsidRDefault="00FD7B2A">
      <w:pPr>
        <w:pStyle w:val="comment"/>
        <w:numPr>
          <w:ilvl w:val="0"/>
          <w:numId w:val="15"/>
        </w:numPr>
        <w:jc w:val="both"/>
        <w:pPrChange w:id="1620" w:author="제이펍 출판사" w:date="2021-03-14T15:57:00Z">
          <w:pPr>
            <w:pStyle w:val="comment"/>
            <w:numPr>
              <w:numId w:val="15"/>
            </w:numPr>
            <w:ind w:left="842" w:hanging="360"/>
          </w:pPr>
        </w:pPrChange>
      </w:pPr>
      <w:del w:id="1621" w:author="user" w:date="2021-03-17T14:32:00Z">
        <w:r w:rsidDel="00694CD3">
          <w:delText>A</w:delText>
        </w:r>
      </w:del>
      <w:ins w:id="1622" w:author="user" w:date="2021-03-17T14:32:00Z">
        <w:r w:rsidR="00694CD3">
          <w:rPr>
            <w:rFonts w:hint="eastAsia"/>
            <w:lang w:eastAsia="ko-KR"/>
          </w:rPr>
          <w:t>a</w:t>
        </w:r>
      </w:ins>
      <w:r>
        <w:t>esthetics</w:t>
      </w:r>
    </w:p>
    <w:p w14:paraId="5BF430A5" w14:textId="068515CC" w:rsidR="00FD7B2A" w:rsidRDefault="00FD7B2A">
      <w:pPr>
        <w:pStyle w:val="comment"/>
        <w:numPr>
          <w:ilvl w:val="0"/>
          <w:numId w:val="14"/>
        </w:numPr>
        <w:jc w:val="both"/>
        <w:rPr>
          <w:lang w:eastAsia="ko-KR"/>
        </w:rPr>
        <w:pPrChange w:id="1623" w:author="제이펍 출판사" w:date="2021-03-14T15:57:00Z">
          <w:pPr>
            <w:pStyle w:val="comment"/>
            <w:numPr>
              <w:numId w:val="14"/>
            </w:numPr>
            <w:ind w:left="842" w:hanging="360"/>
          </w:pPr>
        </w:pPrChange>
      </w:pPr>
      <w:r>
        <w:rPr>
          <w:lang w:eastAsia="ko-KR"/>
        </w:rPr>
        <w:t xml:space="preserve">데이터의 </w:t>
      </w:r>
      <w:del w:id="1624" w:author="제이펍 출판사" w:date="2021-03-14T20:19:00Z">
        <w:r w:rsidDel="00766301">
          <w:rPr>
            <w:lang w:eastAsia="ko-KR"/>
          </w:rPr>
          <w:delText>컬럼</w:delText>
        </w:r>
      </w:del>
      <w:ins w:id="1625" w:author="제이펍 출판사" w:date="2021-03-14T20:19:00Z">
        <w:r w:rsidR="00766301">
          <w:rPr>
            <w:lang w:eastAsia="ko-KR"/>
          </w:rPr>
          <w:t>칼럼</w:t>
        </w:r>
      </w:ins>
      <w:r>
        <w:rPr>
          <w:lang w:eastAsia="ko-KR"/>
        </w:rPr>
        <w:t xml:space="preserve">을 시각적 속성에 </w:t>
      </w:r>
      <w:r>
        <w:rPr>
          <w:rFonts w:hint="eastAsia"/>
          <w:lang w:eastAsia="ko-KR"/>
        </w:rPr>
        <w:t>매핑</w:t>
      </w:r>
      <w:del w:id="1626" w:author="user" w:date="2021-03-17T14:31:00Z">
        <w:r w:rsidDel="00694CD3">
          <w:rPr>
            <w:rFonts w:hint="eastAsia"/>
            <w:lang w:eastAsia="ko-KR"/>
          </w:rPr>
          <w:delText xml:space="preserve"> </w:delText>
        </w:r>
      </w:del>
      <w:r>
        <w:rPr>
          <w:rFonts w:hint="eastAsia"/>
          <w:lang w:eastAsia="ko-KR"/>
        </w:rPr>
        <w:t>시키는</w:t>
      </w:r>
      <w:r>
        <w:rPr>
          <w:lang w:eastAsia="ko-KR"/>
        </w:rPr>
        <w:t xml:space="preserve"> 요소로</w:t>
      </w:r>
      <w:del w:id="1627" w:author="user" w:date="2021-03-17T14:31:00Z">
        <w:r w:rsidDel="00694CD3">
          <w:rPr>
            <w:rFonts w:hint="eastAsia"/>
            <w:lang w:eastAsia="ko-KR"/>
          </w:rPr>
          <w:delText>써</w:delText>
        </w:r>
      </w:del>
      <w:ins w:id="1628" w:author="user" w:date="2021-03-17T14:31:00Z">
        <w:r w:rsidR="00694CD3">
          <w:rPr>
            <w:rFonts w:hint="eastAsia"/>
            <w:lang w:eastAsia="ko-KR"/>
          </w:rPr>
          <w:t>서</w:t>
        </w:r>
      </w:ins>
      <w:r>
        <w:rPr>
          <w:lang w:eastAsia="ko-KR"/>
        </w:rPr>
        <w:t xml:space="preserve"> </w:t>
      </w:r>
      <w:del w:id="1629" w:author="user" w:date="2021-03-17T14:33:00Z">
        <w:r w:rsidDel="00694CD3">
          <w:rPr>
            <w:lang w:eastAsia="ko-KR"/>
          </w:rPr>
          <w:delText>Aesthetics</w:delText>
        </w:r>
      </w:del>
      <w:ins w:id="1630" w:author="user" w:date="2021-03-17T14:33:00Z">
        <w:r w:rsidR="00694CD3">
          <w:rPr>
            <w:rFonts w:hint="eastAsia"/>
            <w:lang w:eastAsia="ko-KR"/>
          </w:rPr>
          <w:t>a</w:t>
        </w:r>
        <w:r w:rsidR="00694CD3">
          <w:rPr>
            <w:lang w:eastAsia="ko-KR"/>
          </w:rPr>
          <w:t>esthetics</w:t>
        </w:r>
      </w:ins>
      <w:r>
        <w:rPr>
          <w:lang w:eastAsia="ko-KR"/>
        </w:rPr>
        <w:t xml:space="preserve">는 </w:t>
      </w:r>
      <w:r w:rsidRPr="00ED4019">
        <w:rPr>
          <w:rStyle w:val="VerbatimChar"/>
          <w:rFonts w:ascii="Times New Roman" w:hAnsi="Times New Roman"/>
          <w:lang w:eastAsia="ko-KR"/>
        </w:rPr>
        <w:t>ggplot()</w:t>
      </w:r>
      <w:r>
        <w:rPr>
          <w:lang w:eastAsia="ko-KR"/>
        </w:rPr>
        <w:t>와 geom_함수로 표현되는 개별 레이어에서 aes 매개변수를 이용하여 매핑 가능함.</w:t>
      </w:r>
    </w:p>
    <w:p w14:paraId="41FB0CC6" w14:textId="77777777" w:rsidR="00FD7B2A" w:rsidRDefault="00FD7B2A">
      <w:pPr>
        <w:pStyle w:val="comment"/>
        <w:numPr>
          <w:ilvl w:val="0"/>
          <w:numId w:val="14"/>
        </w:numPr>
        <w:jc w:val="both"/>
        <w:rPr>
          <w:lang w:eastAsia="ko-KR"/>
        </w:rPr>
        <w:pPrChange w:id="1631" w:author="제이펍 출판사" w:date="2021-03-14T15:57:00Z">
          <w:pPr>
            <w:pStyle w:val="comment"/>
            <w:numPr>
              <w:numId w:val="14"/>
            </w:numPr>
            <w:ind w:left="842" w:hanging="360"/>
          </w:pPr>
        </w:pPrChange>
      </w:pPr>
      <w:r>
        <w:rPr>
          <w:lang w:eastAsia="ko-KR"/>
        </w:rPr>
        <w:t>매핑 가능한 시각적 속성은 X</w:t>
      </w:r>
      <w:del w:id="1632" w:author="user" w:date="2021-03-17T14:38:00Z">
        <w:r w:rsidDel="00B5145B">
          <w:rPr>
            <w:lang w:eastAsia="ko-KR"/>
          </w:rPr>
          <w:delText xml:space="preserve"> </w:delText>
        </w:r>
      </w:del>
      <w:r>
        <w:rPr>
          <w:lang w:eastAsia="ko-KR"/>
        </w:rPr>
        <w:t>축, Y</w:t>
      </w:r>
      <w:del w:id="1633" w:author="user" w:date="2021-03-17T14:38:00Z">
        <w:r w:rsidDel="00B5145B">
          <w:rPr>
            <w:lang w:eastAsia="ko-KR"/>
          </w:rPr>
          <w:delText xml:space="preserve"> </w:delText>
        </w:r>
      </w:del>
      <w:r>
        <w:rPr>
          <w:lang w:eastAsia="ko-KR"/>
        </w:rPr>
        <w:t>축, color, size 등임.</w:t>
      </w:r>
    </w:p>
    <w:p w14:paraId="5725D1CF" w14:textId="6825DAE3" w:rsidR="00FD7B2A" w:rsidRDefault="00FD7B2A">
      <w:pPr>
        <w:pStyle w:val="comment"/>
        <w:numPr>
          <w:ilvl w:val="0"/>
          <w:numId w:val="15"/>
        </w:numPr>
        <w:jc w:val="both"/>
        <w:pPrChange w:id="1634" w:author="제이펍 출판사" w:date="2021-03-14T15:57:00Z">
          <w:pPr>
            <w:pStyle w:val="comment"/>
            <w:numPr>
              <w:numId w:val="15"/>
            </w:numPr>
            <w:ind w:left="842" w:hanging="360"/>
          </w:pPr>
        </w:pPrChange>
      </w:pPr>
      <w:del w:id="1635" w:author="user" w:date="2021-03-17T14:32:00Z">
        <w:r w:rsidDel="00694CD3">
          <w:delText>Geometr</w:delText>
        </w:r>
        <w:r w:rsidDel="00694CD3">
          <w:rPr>
            <w:rFonts w:hint="eastAsia"/>
            <w:lang w:eastAsia="ko-KR"/>
          </w:rPr>
          <w:delText>y</w:delText>
        </w:r>
      </w:del>
      <w:ins w:id="1636" w:author="user" w:date="2021-03-17T14:32:00Z">
        <w:r w:rsidR="00694CD3">
          <w:rPr>
            <w:rFonts w:hint="eastAsia"/>
            <w:lang w:eastAsia="ko-KR"/>
          </w:rPr>
          <w:t>g</w:t>
        </w:r>
        <w:r w:rsidR="00694CD3">
          <w:t>eometr</w:t>
        </w:r>
        <w:r w:rsidR="00694CD3">
          <w:rPr>
            <w:rFonts w:hint="eastAsia"/>
            <w:lang w:eastAsia="ko-KR"/>
          </w:rPr>
          <w:t>y</w:t>
        </w:r>
      </w:ins>
    </w:p>
    <w:p w14:paraId="60EECFC8" w14:textId="012593BD" w:rsidR="00FD7B2A" w:rsidRDefault="00FD7B2A">
      <w:pPr>
        <w:pStyle w:val="comment"/>
        <w:numPr>
          <w:ilvl w:val="0"/>
          <w:numId w:val="14"/>
        </w:numPr>
        <w:jc w:val="both"/>
        <w:rPr>
          <w:lang w:eastAsia="ko-KR"/>
        </w:rPr>
        <w:pPrChange w:id="1637" w:author="제이펍 출판사" w:date="2021-03-14T15:57:00Z">
          <w:pPr>
            <w:pStyle w:val="comment"/>
            <w:numPr>
              <w:numId w:val="14"/>
            </w:numPr>
            <w:ind w:left="842" w:hanging="360"/>
          </w:pPr>
        </w:pPrChange>
      </w:pPr>
      <w:del w:id="1638" w:author="user" w:date="2021-03-17T14:32:00Z">
        <w:r w:rsidDel="00694CD3">
          <w:rPr>
            <w:lang w:eastAsia="ko-KR"/>
          </w:rPr>
          <w:delText>Geometry</w:delText>
        </w:r>
      </w:del>
      <w:ins w:id="1639" w:author="user" w:date="2021-03-17T14:32:00Z">
        <w:r w:rsidR="00694CD3">
          <w:rPr>
            <w:rFonts w:hint="eastAsia"/>
            <w:lang w:eastAsia="ko-KR"/>
          </w:rPr>
          <w:t>g</w:t>
        </w:r>
        <w:r w:rsidR="00694CD3">
          <w:rPr>
            <w:lang w:eastAsia="ko-KR"/>
          </w:rPr>
          <w:t>eometry</w:t>
        </w:r>
      </w:ins>
      <w:r>
        <w:rPr>
          <w:lang w:eastAsia="ko-KR"/>
        </w:rPr>
        <w:t xml:space="preserve">는 plot에서 실질적으로 표현되는 point, line, bar 등의 그래픽 요소를 설정함. </w:t>
      </w:r>
    </w:p>
    <w:p w14:paraId="44A626D7" w14:textId="7AF41D28" w:rsidR="00FD7B2A" w:rsidRDefault="00FD7B2A">
      <w:pPr>
        <w:pStyle w:val="comment"/>
        <w:numPr>
          <w:ilvl w:val="0"/>
          <w:numId w:val="14"/>
        </w:numPr>
        <w:jc w:val="both"/>
        <w:rPr>
          <w:lang w:eastAsia="ko-KR"/>
        </w:rPr>
        <w:pPrChange w:id="1640" w:author="제이펍 출판사" w:date="2021-03-14T15:57:00Z">
          <w:pPr>
            <w:pStyle w:val="comment"/>
            <w:numPr>
              <w:numId w:val="14"/>
            </w:numPr>
            <w:ind w:left="842" w:hanging="360"/>
          </w:pPr>
        </w:pPrChange>
      </w:pPr>
      <w:r>
        <w:rPr>
          <w:lang w:eastAsia="ko-KR"/>
        </w:rPr>
        <w:lastRenderedPageBreak/>
        <w:t xml:space="preserve">일반적으로 하나의 </w:t>
      </w:r>
      <w:del w:id="1641" w:author="user" w:date="2021-03-19T09:03:00Z">
        <w:r w:rsidDel="00D31C5F">
          <w:rPr>
            <w:lang w:eastAsia="ko-KR"/>
          </w:rPr>
          <w:delText>Geometries</w:delText>
        </w:r>
      </w:del>
      <w:ins w:id="1642" w:author="user" w:date="2021-03-19T09:03:00Z">
        <w:r w:rsidR="00D31C5F">
          <w:rPr>
            <w:rFonts w:hint="eastAsia"/>
            <w:lang w:eastAsia="ko-KR"/>
          </w:rPr>
          <w:t>g</w:t>
        </w:r>
        <w:r w:rsidR="00D31C5F">
          <w:rPr>
            <w:lang w:eastAsia="ko-KR"/>
          </w:rPr>
          <w:t>eometries</w:t>
        </w:r>
      </w:ins>
      <w:r>
        <w:rPr>
          <w:lang w:eastAsia="ko-KR"/>
        </w:rPr>
        <w:t xml:space="preserve">는 하나의 </w:t>
      </w:r>
      <w:del w:id="1643" w:author="user" w:date="2021-03-17T14:31:00Z">
        <w:r w:rsidDel="00694CD3">
          <w:rPr>
            <w:rFonts w:hint="eastAsia"/>
            <w:lang w:eastAsia="ko-KR"/>
          </w:rPr>
          <w:delText>layer</w:delText>
        </w:r>
      </w:del>
      <w:ins w:id="1644" w:author="user" w:date="2021-03-17T14:31:00Z">
        <w:r w:rsidR="00694CD3">
          <w:rPr>
            <w:rFonts w:hint="eastAsia"/>
            <w:lang w:eastAsia="ko-KR"/>
          </w:rPr>
          <w:t>레이어</w:t>
        </w:r>
      </w:ins>
      <w:r>
        <w:rPr>
          <w:rFonts w:hint="eastAsia"/>
          <w:lang w:eastAsia="ko-KR"/>
        </w:rPr>
        <w:t>에</w:t>
      </w:r>
      <w:r>
        <w:rPr>
          <w:lang w:eastAsia="ko-KR"/>
        </w:rPr>
        <w:t xml:space="preserve"> 표현되는데 여러 </w:t>
      </w:r>
      <w:del w:id="1645" w:author="user" w:date="2021-03-17T14:33:00Z">
        <w:r w:rsidDel="00694CD3">
          <w:rPr>
            <w:lang w:eastAsia="ko-KR"/>
          </w:rPr>
          <w:delText xml:space="preserve">Geometry </w:delText>
        </w:r>
      </w:del>
      <w:ins w:id="1646" w:author="user" w:date="2021-03-17T14:33:00Z">
        <w:r w:rsidR="00694CD3">
          <w:rPr>
            <w:rFonts w:hint="eastAsia"/>
            <w:lang w:eastAsia="ko-KR"/>
          </w:rPr>
          <w:t>g</w:t>
        </w:r>
        <w:r w:rsidR="00694CD3">
          <w:rPr>
            <w:lang w:eastAsia="ko-KR"/>
          </w:rPr>
          <w:t xml:space="preserve">eometry </w:t>
        </w:r>
      </w:ins>
      <w:del w:id="1647" w:author="user" w:date="2021-03-17T14:31:00Z">
        <w:r w:rsidDel="00694CD3">
          <w:rPr>
            <w:rFonts w:hint="eastAsia"/>
            <w:lang w:eastAsia="ko-KR"/>
          </w:rPr>
          <w:delText>layer</w:delText>
        </w:r>
      </w:del>
      <w:ins w:id="1648" w:author="user" w:date="2021-03-17T14:31:00Z">
        <w:r w:rsidR="00694CD3">
          <w:rPr>
            <w:rFonts w:hint="eastAsia"/>
            <w:lang w:eastAsia="ko-KR"/>
          </w:rPr>
          <w:t>레이어</w:t>
        </w:r>
      </w:ins>
      <w:r>
        <w:rPr>
          <w:lang w:eastAsia="ko-KR"/>
        </w:rPr>
        <w:t>가 겹쳐져서 하나의 plot을 생성하게 됨.</w:t>
      </w:r>
    </w:p>
    <w:p w14:paraId="352CD142" w14:textId="2EB17D4C" w:rsidR="00FD7B2A" w:rsidRDefault="00FD7B2A">
      <w:pPr>
        <w:pStyle w:val="comment"/>
        <w:numPr>
          <w:ilvl w:val="0"/>
          <w:numId w:val="15"/>
        </w:numPr>
        <w:jc w:val="both"/>
        <w:pPrChange w:id="1649" w:author="제이펍 출판사" w:date="2021-03-14T15:57:00Z">
          <w:pPr>
            <w:pStyle w:val="comment"/>
            <w:numPr>
              <w:numId w:val="15"/>
            </w:numPr>
            <w:ind w:left="842" w:hanging="360"/>
          </w:pPr>
        </w:pPrChange>
      </w:pPr>
      <w:del w:id="1650" w:author="user" w:date="2021-03-17T14:33:00Z">
        <w:r w:rsidDel="00694CD3">
          <w:delText>Facet</w:delText>
        </w:r>
      </w:del>
      <w:ins w:id="1651" w:author="user" w:date="2021-03-17T14:33:00Z">
        <w:r w:rsidR="00694CD3">
          <w:rPr>
            <w:rFonts w:hint="eastAsia"/>
            <w:lang w:eastAsia="ko-KR"/>
          </w:rPr>
          <w:t>f</w:t>
        </w:r>
        <w:r w:rsidR="00694CD3">
          <w:t>acet</w:t>
        </w:r>
      </w:ins>
    </w:p>
    <w:p w14:paraId="1364B1F0" w14:textId="27CBAD81" w:rsidR="00FD7B2A" w:rsidRDefault="00FD7B2A">
      <w:pPr>
        <w:pStyle w:val="comment"/>
        <w:numPr>
          <w:ilvl w:val="0"/>
          <w:numId w:val="14"/>
        </w:numPr>
        <w:jc w:val="both"/>
        <w:rPr>
          <w:lang w:eastAsia="ko-KR"/>
        </w:rPr>
        <w:pPrChange w:id="1652" w:author="제이펍 출판사" w:date="2021-03-14T15:57:00Z">
          <w:pPr>
            <w:pStyle w:val="comment"/>
            <w:numPr>
              <w:numId w:val="14"/>
            </w:numPr>
            <w:ind w:left="842" w:hanging="360"/>
          </w:pPr>
        </w:pPrChange>
      </w:pPr>
      <w:r>
        <w:rPr>
          <w:lang w:eastAsia="ko-KR"/>
        </w:rPr>
        <w:t xml:space="preserve">plot에 표현되는 데이터가 일변량(univariate)이 아닌 다변량(multivariate)인 경우 하나의 plot에 다변량을 </w:t>
      </w:r>
      <w:r>
        <w:rPr>
          <w:rFonts w:hint="eastAsia"/>
          <w:lang w:eastAsia="ko-KR"/>
        </w:rPr>
        <w:t xml:space="preserve">데이터가 </w:t>
      </w:r>
      <w:r>
        <w:rPr>
          <w:lang w:eastAsia="ko-KR"/>
        </w:rPr>
        <w:t>표현</w:t>
      </w:r>
      <w:r>
        <w:rPr>
          <w:rFonts w:hint="eastAsia"/>
          <w:lang w:eastAsia="ko-KR"/>
        </w:rPr>
        <w:t>되어</w:t>
      </w:r>
      <w:r>
        <w:rPr>
          <w:lang w:eastAsia="ko-KR"/>
        </w:rPr>
        <w:t xml:space="preserve"> 여러 </w:t>
      </w:r>
      <w:del w:id="1653" w:author="user" w:date="2021-03-17T14:33:00Z">
        <w:r w:rsidDel="00694CD3">
          <w:rPr>
            <w:lang w:eastAsia="ko-KR"/>
          </w:rPr>
          <w:delText>Geometr</w:delText>
        </w:r>
        <w:r w:rsidDel="00694CD3">
          <w:rPr>
            <w:rFonts w:hint="eastAsia"/>
            <w:lang w:eastAsia="ko-KR"/>
          </w:rPr>
          <w:delText>y</w:delText>
        </w:r>
      </w:del>
      <w:ins w:id="1654" w:author="user" w:date="2021-03-17T14:33:00Z">
        <w:r w:rsidR="00694CD3">
          <w:rPr>
            <w:rFonts w:hint="eastAsia"/>
            <w:lang w:eastAsia="ko-KR"/>
          </w:rPr>
          <w:t>g</w:t>
        </w:r>
        <w:r w:rsidR="00694CD3">
          <w:rPr>
            <w:lang w:eastAsia="ko-KR"/>
          </w:rPr>
          <w:t>eometr</w:t>
        </w:r>
        <w:r w:rsidR="00694CD3">
          <w:rPr>
            <w:rFonts w:hint="eastAsia"/>
            <w:lang w:eastAsia="ko-KR"/>
          </w:rPr>
          <w:t>y</w:t>
        </w:r>
      </w:ins>
      <w:r>
        <w:rPr>
          <w:lang w:eastAsia="ko-KR"/>
        </w:rPr>
        <w:t xml:space="preserve">가 </w:t>
      </w:r>
      <w:r>
        <w:rPr>
          <w:rFonts w:hint="eastAsia"/>
          <w:lang w:eastAsia="ko-KR"/>
        </w:rPr>
        <w:t>겹쳐지면</w:t>
      </w:r>
      <w:r>
        <w:rPr>
          <w:lang w:eastAsia="ko-KR"/>
        </w:rPr>
        <w:t xml:space="preserve"> 데이터의 분석이 어려움. </w:t>
      </w:r>
    </w:p>
    <w:p w14:paraId="190AF950" w14:textId="6766383B" w:rsidR="00FD7B2A" w:rsidRDefault="00FD7B2A">
      <w:pPr>
        <w:pStyle w:val="comment"/>
        <w:numPr>
          <w:ilvl w:val="0"/>
          <w:numId w:val="14"/>
        </w:numPr>
        <w:jc w:val="both"/>
        <w:rPr>
          <w:lang w:eastAsia="ko-KR"/>
        </w:rPr>
        <w:pPrChange w:id="1655" w:author="제이펍 출판사" w:date="2021-03-14T15:57:00Z">
          <w:pPr>
            <w:pStyle w:val="comment"/>
            <w:numPr>
              <w:numId w:val="14"/>
            </w:numPr>
            <w:ind w:left="842" w:hanging="360"/>
          </w:pPr>
        </w:pPrChange>
      </w:pPr>
      <w:r>
        <w:rPr>
          <w:lang w:eastAsia="ko-KR"/>
        </w:rPr>
        <w:t xml:space="preserve">이런 경우 다변량을 일변량화하여 일변량 plot을 </w:t>
      </w:r>
      <w:r>
        <w:rPr>
          <w:rFonts w:hint="eastAsia"/>
          <w:lang w:eastAsia="ko-KR"/>
        </w:rPr>
        <w:t>여러</w:t>
      </w:r>
      <w:ins w:id="1656" w:author="user" w:date="2021-03-17T14:32:00Z">
        <w:r w:rsidR="00694CD3">
          <w:rPr>
            <w:rFonts w:hint="eastAsia"/>
            <w:lang w:eastAsia="ko-KR"/>
          </w:rPr>
          <w:t xml:space="preserve"> </w:t>
        </w:r>
      </w:ins>
      <w:r>
        <w:rPr>
          <w:rFonts w:hint="eastAsia"/>
          <w:lang w:eastAsia="ko-KR"/>
        </w:rPr>
        <w:t>개</w:t>
      </w:r>
      <w:r>
        <w:rPr>
          <w:lang w:eastAsia="ko-KR"/>
        </w:rPr>
        <w:t xml:space="preserve"> 표현할 때 사용하는 요소임.</w:t>
      </w:r>
    </w:p>
    <w:p w14:paraId="550B4395" w14:textId="29DFACE9" w:rsidR="00FD7B2A" w:rsidRDefault="00FD7B2A">
      <w:pPr>
        <w:pStyle w:val="comment"/>
        <w:numPr>
          <w:ilvl w:val="0"/>
          <w:numId w:val="15"/>
        </w:numPr>
        <w:jc w:val="both"/>
        <w:pPrChange w:id="1657" w:author="제이펍 출판사" w:date="2021-03-14T15:57:00Z">
          <w:pPr>
            <w:pStyle w:val="comment"/>
            <w:numPr>
              <w:numId w:val="15"/>
            </w:numPr>
            <w:ind w:left="842" w:hanging="360"/>
          </w:pPr>
        </w:pPrChange>
      </w:pPr>
      <w:del w:id="1658" w:author="user" w:date="2021-03-17T14:33:00Z">
        <w:r w:rsidDel="00694CD3">
          <w:delText>Statistics</w:delText>
        </w:r>
      </w:del>
      <w:ins w:id="1659" w:author="user" w:date="2021-03-17T14:33:00Z">
        <w:r w:rsidR="00694CD3">
          <w:rPr>
            <w:rFonts w:hint="eastAsia"/>
            <w:lang w:eastAsia="ko-KR"/>
          </w:rPr>
          <w:t>s</w:t>
        </w:r>
        <w:r w:rsidR="00694CD3">
          <w:t>tatistics</w:t>
        </w:r>
      </w:ins>
    </w:p>
    <w:p w14:paraId="2C2C9CF2" w14:textId="77777777" w:rsidR="00FD7B2A" w:rsidRDefault="00FD7B2A">
      <w:pPr>
        <w:pStyle w:val="comment"/>
        <w:numPr>
          <w:ilvl w:val="0"/>
          <w:numId w:val="14"/>
        </w:numPr>
        <w:jc w:val="both"/>
        <w:rPr>
          <w:lang w:eastAsia="ko-KR"/>
        </w:rPr>
        <w:pPrChange w:id="1660" w:author="제이펍 출판사" w:date="2021-03-14T15:57:00Z">
          <w:pPr>
            <w:pStyle w:val="comment"/>
            <w:numPr>
              <w:numId w:val="14"/>
            </w:numPr>
            <w:ind w:left="842" w:hanging="360"/>
          </w:pPr>
        </w:pPrChange>
      </w:pPr>
      <w:r>
        <w:rPr>
          <w:lang w:eastAsia="ko-KR"/>
        </w:rPr>
        <w:t>mean, median 등 표현할 데이터의 통계값을 표현할 필요가 있을 때 사용하는 요소임.</w:t>
      </w:r>
    </w:p>
    <w:p w14:paraId="468DC662" w14:textId="3C972475" w:rsidR="00FD7B2A" w:rsidRDefault="00B274E3">
      <w:pPr>
        <w:pStyle w:val="comment"/>
        <w:ind w:left="482"/>
        <w:jc w:val="both"/>
        <w:pPrChange w:id="1661" w:author="user" w:date="2021-03-18T10:20:00Z">
          <w:pPr>
            <w:pStyle w:val="comment"/>
            <w:numPr>
              <w:numId w:val="16"/>
            </w:numPr>
            <w:ind w:left="842" w:hanging="360"/>
          </w:pPr>
        </w:pPrChange>
      </w:pPr>
      <w:ins w:id="1662" w:author="user" w:date="2021-03-18T10:20:00Z">
        <w:r>
          <w:rPr>
            <w:rFonts w:hint="eastAsia"/>
            <w:lang w:eastAsia="ko-KR"/>
          </w:rPr>
          <w:t xml:space="preserve">6. </w:t>
        </w:r>
      </w:ins>
      <w:del w:id="1663" w:author="user" w:date="2021-03-17T14:33:00Z">
        <w:r w:rsidR="00FD7B2A" w:rsidDel="00694CD3">
          <w:delText>Coordinates</w:delText>
        </w:r>
      </w:del>
      <w:proofErr w:type="gramStart"/>
      <w:ins w:id="1664" w:author="user" w:date="2021-03-17T14:33:00Z">
        <w:r w:rsidR="00694CD3">
          <w:rPr>
            <w:rFonts w:hint="eastAsia"/>
            <w:lang w:eastAsia="ko-KR"/>
          </w:rPr>
          <w:t>c</w:t>
        </w:r>
        <w:r w:rsidR="00694CD3">
          <w:t>oordinates</w:t>
        </w:r>
      </w:ins>
      <w:proofErr w:type="gramEnd"/>
    </w:p>
    <w:p w14:paraId="4800689B" w14:textId="18C897C3" w:rsidR="00FD7B2A" w:rsidRDefault="00FD7B2A">
      <w:pPr>
        <w:pStyle w:val="comment"/>
        <w:numPr>
          <w:ilvl w:val="0"/>
          <w:numId w:val="14"/>
        </w:numPr>
        <w:jc w:val="both"/>
        <w:rPr>
          <w:lang w:eastAsia="ko-KR"/>
        </w:rPr>
        <w:pPrChange w:id="1665" w:author="제이펍 출판사" w:date="2021-03-14T15:57:00Z">
          <w:pPr>
            <w:pStyle w:val="comment"/>
            <w:numPr>
              <w:numId w:val="14"/>
            </w:numPr>
            <w:ind w:left="842" w:hanging="360"/>
          </w:pPr>
        </w:pPrChange>
      </w:pPr>
      <w:r>
        <w:rPr>
          <w:lang w:eastAsia="ko-KR"/>
        </w:rPr>
        <w:t>plot에 표현되는 2차원 좌표계를 설정하기 위한 요소임. X</w:t>
      </w:r>
      <w:del w:id="1666" w:author="user" w:date="2021-03-17T14:37:00Z">
        <w:r w:rsidDel="00B5145B">
          <w:rPr>
            <w:lang w:eastAsia="ko-KR"/>
          </w:rPr>
          <w:delText xml:space="preserve"> </w:delText>
        </w:r>
      </w:del>
      <w:r>
        <w:rPr>
          <w:lang w:eastAsia="ko-KR"/>
        </w:rPr>
        <w:t>축</w:t>
      </w:r>
      <w:r>
        <w:rPr>
          <w:rFonts w:hint="eastAsia"/>
          <w:lang w:eastAsia="ko-KR"/>
        </w:rPr>
        <w:t>과</w:t>
      </w:r>
      <w:r>
        <w:rPr>
          <w:lang w:eastAsia="ko-KR"/>
        </w:rPr>
        <w:t xml:space="preserve"> Y</w:t>
      </w:r>
      <w:del w:id="1667" w:author="user" w:date="2021-03-17T14:37:00Z">
        <w:r w:rsidDel="00B5145B">
          <w:rPr>
            <w:lang w:eastAsia="ko-KR"/>
          </w:rPr>
          <w:delText xml:space="preserve"> </w:delText>
        </w:r>
      </w:del>
      <w:r>
        <w:rPr>
          <w:lang w:eastAsia="ko-KR"/>
        </w:rPr>
        <w:t>축의 limit, label 등을 설정할 수 있음.</w:t>
      </w:r>
    </w:p>
    <w:p w14:paraId="52B9D554" w14:textId="2FD6FEF3" w:rsidR="00FD7B2A" w:rsidRDefault="00FD7B2A">
      <w:pPr>
        <w:pStyle w:val="comment"/>
        <w:numPr>
          <w:ilvl w:val="0"/>
          <w:numId w:val="16"/>
        </w:numPr>
        <w:jc w:val="both"/>
        <w:pPrChange w:id="1668" w:author="제이펍 출판사" w:date="2021-03-14T15:57:00Z">
          <w:pPr>
            <w:pStyle w:val="comment"/>
            <w:numPr>
              <w:numId w:val="16"/>
            </w:numPr>
            <w:ind w:left="842" w:hanging="360"/>
          </w:pPr>
        </w:pPrChange>
      </w:pPr>
      <w:del w:id="1669" w:author="user" w:date="2021-03-17T14:33:00Z">
        <w:r w:rsidDel="00694CD3">
          <w:delText>Theme</w:delText>
        </w:r>
      </w:del>
      <w:ins w:id="1670" w:author="user" w:date="2021-03-17T14:33:00Z">
        <w:r w:rsidR="00694CD3">
          <w:rPr>
            <w:rFonts w:hint="eastAsia"/>
            <w:lang w:eastAsia="ko-KR"/>
          </w:rPr>
          <w:t>t</w:t>
        </w:r>
        <w:r w:rsidR="00694CD3">
          <w:t>heme</w:t>
        </w:r>
      </w:ins>
    </w:p>
    <w:p w14:paraId="3E39DB3F" w14:textId="77777777" w:rsidR="00FD7B2A" w:rsidRDefault="00FD7B2A">
      <w:pPr>
        <w:pStyle w:val="comment"/>
        <w:numPr>
          <w:ilvl w:val="0"/>
          <w:numId w:val="14"/>
        </w:numPr>
        <w:jc w:val="both"/>
        <w:rPr>
          <w:lang w:eastAsia="ko-KR"/>
        </w:rPr>
        <w:pPrChange w:id="1671" w:author="제이펍 출판사" w:date="2021-03-14T15:57:00Z">
          <w:pPr>
            <w:pStyle w:val="comment"/>
            <w:numPr>
              <w:numId w:val="14"/>
            </w:numPr>
            <w:ind w:left="842" w:hanging="360"/>
          </w:pPr>
        </w:pPrChange>
      </w:pPr>
      <w:r>
        <w:rPr>
          <w:lang w:eastAsia="ko-KR"/>
        </w:rPr>
        <w:t xml:space="preserve">plot 제목, 축 제목, 축 단위, legend 등 plot의 전반적인 디자인을 꾸며줄 수 있음. </w:t>
      </w:r>
    </w:p>
    <w:p w14:paraId="4C9CD0A9" w14:textId="1920DA5A" w:rsidR="00FD7B2A" w:rsidRDefault="00FD7B2A">
      <w:pPr>
        <w:pStyle w:val="comment"/>
        <w:numPr>
          <w:ilvl w:val="0"/>
          <w:numId w:val="14"/>
        </w:numPr>
        <w:jc w:val="both"/>
        <w:rPr>
          <w:lang w:eastAsia="ko-KR"/>
        </w:rPr>
        <w:pPrChange w:id="1672" w:author="제이펍 출판사" w:date="2021-03-14T15:57:00Z">
          <w:pPr>
            <w:pStyle w:val="comment"/>
            <w:numPr>
              <w:numId w:val="14"/>
            </w:numPr>
            <w:ind w:left="842" w:hanging="360"/>
          </w:pPr>
        </w:pPrChange>
      </w:pPr>
      <w:r>
        <w:rPr>
          <w:lang w:eastAsia="ko-KR"/>
        </w:rPr>
        <w:t xml:space="preserve">미리 정의된 </w:t>
      </w:r>
      <w:del w:id="1673" w:author="user" w:date="2021-03-17T14:33:00Z">
        <w:r w:rsidDel="00694CD3">
          <w:rPr>
            <w:lang w:eastAsia="ko-KR"/>
          </w:rPr>
          <w:delText>Theme</w:delText>
        </w:r>
      </w:del>
      <w:ins w:id="1674" w:author="user" w:date="2021-03-17T14:33:00Z">
        <w:r w:rsidR="00694CD3">
          <w:rPr>
            <w:rFonts w:hint="eastAsia"/>
            <w:lang w:eastAsia="ko-KR"/>
          </w:rPr>
          <w:t>t</w:t>
        </w:r>
        <w:r w:rsidR="00694CD3">
          <w:rPr>
            <w:lang w:eastAsia="ko-KR"/>
          </w:rPr>
          <w:t>heme</w:t>
        </w:r>
      </w:ins>
      <w:r>
        <w:rPr>
          <w:lang w:eastAsia="ko-KR"/>
        </w:rPr>
        <w:t>을 적용하여 설정할 수 있음.</w:t>
      </w:r>
    </w:p>
    <w:p w14:paraId="36FDB5E4" w14:textId="006D6631" w:rsidR="00FD7B2A" w:rsidRPr="00ED4019" w:rsidRDefault="00FD7B2A">
      <w:pPr>
        <w:pStyle w:val="a0"/>
        <w:jc w:val="both"/>
        <w:rPr>
          <w:rFonts w:ascii="Times New Roman" w:hAnsi="Times New Roman"/>
          <w:lang w:eastAsia="ko-KR"/>
        </w:rPr>
        <w:pPrChange w:id="1675" w:author="제이펍 출판사" w:date="2021-03-14T15:57:00Z">
          <w:pPr>
            <w:pStyle w:val="a0"/>
          </w:pPr>
        </w:pPrChange>
      </w:pPr>
      <w:r w:rsidRPr="00ED4019">
        <w:rPr>
          <w:rStyle w:val="VerbatimChar"/>
          <w:rFonts w:ascii="Times New Roman" w:hAnsi="Times New Roman"/>
          <w:lang w:eastAsia="ko-KR"/>
        </w:rPr>
        <w:t>ggplot</w:t>
      </w:r>
      <w:r w:rsidRPr="00ED4019">
        <w:rPr>
          <w:rFonts w:ascii="Times New Roman" w:hAnsi="Times New Roman" w:hint="eastAsia"/>
          <w:lang w:eastAsia="ko-KR"/>
        </w:rPr>
        <w:t>으로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시계열</w:t>
      </w:r>
      <w:r w:rsidRPr="00ED4019">
        <w:rPr>
          <w:rFonts w:ascii="Times New Roman" w:hAnsi="Times New Roman"/>
          <w:lang w:eastAsia="ko-KR"/>
        </w:rPr>
        <w:t xml:space="preserve"> plot</w:t>
      </w:r>
      <w:r w:rsidRPr="00ED4019">
        <w:rPr>
          <w:rFonts w:ascii="Times New Roman" w:hAnsi="Times New Roman"/>
          <w:lang w:eastAsia="ko-KR"/>
        </w:rPr>
        <w:t>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표현하기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위해서는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위의</w:t>
      </w:r>
      <w:r w:rsidRPr="00ED4019">
        <w:rPr>
          <w:rFonts w:ascii="Times New Roman" w:hAnsi="Times New Roman"/>
          <w:lang w:eastAsia="ko-KR"/>
        </w:rPr>
        <w:t xml:space="preserve"> 7</w:t>
      </w:r>
      <w:r w:rsidRPr="00ED4019">
        <w:rPr>
          <w:rFonts w:ascii="Times New Roman" w:hAnsi="Times New Roman"/>
          <w:lang w:eastAsia="ko-KR"/>
        </w:rPr>
        <w:t>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요소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중</w:t>
      </w:r>
      <w:r w:rsidRPr="00ED4019">
        <w:rPr>
          <w:rFonts w:ascii="Times New Roman" w:hAnsi="Times New Roman"/>
          <w:lang w:eastAsia="ko-KR"/>
        </w:rPr>
        <w:t xml:space="preserve"> </w:t>
      </w:r>
      <w:del w:id="1676" w:author="user" w:date="2021-03-17T14:34:00Z">
        <w:r w:rsidRPr="00ED4019" w:rsidDel="00694CD3">
          <w:rPr>
            <w:rFonts w:ascii="Times New Roman" w:hAnsi="Times New Roman"/>
            <w:lang w:eastAsia="ko-KR"/>
          </w:rPr>
          <w:delText>Geometry</w:delText>
        </w:r>
      </w:del>
      <w:ins w:id="1677" w:author="user" w:date="2021-03-17T14:34:00Z">
        <w:r w:rsidR="00694CD3">
          <w:rPr>
            <w:rFonts w:ascii="Times New Roman" w:hAnsi="Times New Roman" w:hint="eastAsia"/>
            <w:lang w:eastAsia="ko-KR"/>
          </w:rPr>
          <w:t>g</w:t>
        </w:r>
        <w:r w:rsidR="00694CD3" w:rsidRPr="00ED4019">
          <w:rPr>
            <w:rFonts w:ascii="Times New Roman" w:hAnsi="Times New Roman"/>
            <w:lang w:eastAsia="ko-KR"/>
          </w:rPr>
          <w:t>eometry</w:t>
        </w:r>
      </w:ins>
      <w:r w:rsidRPr="00ED4019">
        <w:rPr>
          <w:rFonts w:ascii="Times New Roman" w:hAnsi="Times New Roman"/>
          <w:lang w:eastAsia="ko-KR"/>
        </w:rPr>
        <w:t>는</w:t>
      </w:r>
      <w:r w:rsidRPr="00ED4019">
        <w:rPr>
          <w:rFonts w:ascii="Times New Roman" w:hAnsi="Times New Roman"/>
          <w:lang w:eastAsia="ko-KR"/>
        </w:rPr>
        <w:t xml:space="preserve"> line</w:t>
      </w:r>
      <w:r w:rsidRPr="00ED4019">
        <w:rPr>
          <w:rFonts w:ascii="Times New Roman" w:hAnsi="Times New Roman"/>
          <w:lang w:eastAsia="ko-KR"/>
        </w:rPr>
        <w:t>으로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사용하는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경우가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많다</w:t>
      </w:r>
      <w:r w:rsidRPr="00ED4019">
        <w:rPr>
          <w:rFonts w:ascii="Times New Roman" w:hAnsi="Times New Roman"/>
          <w:lang w:eastAsia="ko-KR"/>
        </w:rPr>
        <w:t xml:space="preserve">. </w:t>
      </w:r>
      <w:del w:id="1678" w:author="user" w:date="2021-03-17T14:34:00Z">
        <w:r w:rsidRPr="00ED4019" w:rsidDel="00694CD3">
          <w:rPr>
            <w:rFonts w:ascii="Times New Roman" w:hAnsi="Times New Roman"/>
            <w:lang w:eastAsia="ko-KR"/>
          </w:rPr>
          <w:delText>Aesthetic</w:delText>
        </w:r>
      </w:del>
      <w:ins w:id="1679" w:author="user" w:date="2021-03-17T14:34:00Z">
        <w:r w:rsidR="00694CD3">
          <w:rPr>
            <w:rFonts w:ascii="Times New Roman" w:hAnsi="Times New Roman" w:hint="eastAsia"/>
            <w:lang w:eastAsia="ko-KR"/>
          </w:rPr>
          <w:t>a</w:t>
        </w:r>
        <w:r w:rsidR="00694CD3" w:rsidRPr="00ED4019">
          <w:rPr>
            <w:rFonts w:ascii="Times New Roman" w:hAnsi="Times New Roman"/>
            <w:lang w:eastAsia="ko-KR"/>
          </w:rPr>
          <w:t>esthetic</w:t>
        </w:r>
      </w:ins>
      <w:r w:rsidRPr="00ED4019">
        <w:rPr>
          <w:rFonts w:ascii="Times New Roman" w:hAnsi="Times New Roman"/>
          <w:lang w:eastAsia="ko-KR"/>
        </w:rPr>
        <w:t>의</w:t>
      </w:r>
      <w:r w:rsidRPr="00ED4019">
        <w:rPr>
          <w:rFonts w:ascii="Times New Roman" w:hAnsi="Times New Roman"/>
          <w:lang w:eastAsia="ko-KR"/>
        </w:rPr>
        <w:t xml:space="preserve"> X</w:t>
      </w:r>
      <w:del w:id="1680" w:author="user" w:date="2021-03-17T14:37:00Z">
        <w:r w:rsidRPr="00ED4019" w:rsidDel="00B5145B">
          <w:rPr>
            <w:rFonts w:ascii="Times New Roman" w:hAnsi="Times New Roman"/>
            <w:lang w:eastAsia="ko-KR"/>
          </w:rPr>
          <w:delText xml:space="preserve"> </w:delText>
        </w:r>
      </w:del>
      <w:r w:rsidRPr="00ED4019">
        <w:rPr>
          <w:rFonts w:ascii="Times New Roman" w:hAnsi="Times New Roman"/>
          <w:lang w:eastAsia="ko-KR"/>
        </w:rPr>
        <w:t>축은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시간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인덱스로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주로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설정되는데</w:t>
      </w:r>
      <w:r w:rsidRPr="00ED4019">
        <w:rPr>
          <w:rFonts w:ascii="Times New Roman" w:hAnsi="Times New Roman"/>
          <w:lang w:eastAsia="ko-KR"/>
        </w:rPr>
        <w:t xml:space="preserve"> ggplot()</w:t>
      </w:r>
      <w:r w:rsidRPr="00ED4019">
        <w:rPr>
          <w:rFonts w:ascii="Times New Roman" w:hAnsi="Times New Roman"/>
          <w:lang w:eastAsia="ko-KR"/>
        </w:rPr>
        <w:t>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사용하여</w:t>
      </w:r>
      <w:r w:rsidRPr="00ED4019">
        <w:rPr>
          <w:rFonts w:ascii="Times New Roman" w:hAnsi="Times New Roman"/>
          <w:lang w:eastAsia="ko-KR"/>
        </w:rPr>
        <w:t xml:space="preserve"> 2</w:t>
      </w:r>
      <w:r w:rsidRPr="00ED4019">
        <w:rPr>
          <w:rFonts w:ascii="Times New Roman" w:hAnsi="Times New Roman"/>
          <w:lang w:eastAsia="ko-KR"/>
        </w:rPr>
        <w:t>장에서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저장한</w:t>
      </w:r>
      <w:r w:rsidRPr="00ED4019">
        <w:rPr>
          <w:rFonts w:ascii="Times New Roman" w:hAnsi="Times New Roman"/>
          <w:lang w:eastAsia="ko-KR"/>
        </w:rPr>
        <w:t xml:space="preserve"> students </w:t>
      </w:r>
      <w:del w:id="1681" w:author="제이펍 출판사" w:date="2021-03-14T20:35:00Z">
        <w:r w:rsidRPr="00ED4019" w:rsidDel="00EE4FE2">
          <w:rPr>
            <w:rFonts w:ascii="Times New Roman" w:hAnsi="Times New Roman"/>
            <w:lang w:eastAsia="ko-KR"/>
          </w:rPr>
          <w:delText>데이터프레</w:delText>
        </w:r>
      </w:del>
      <w:ins w:id="1682" w:author="제이펍 출판사" w:date="2021-03-14T20:35:00Z">
        <w:r w:rsidR="00EE4FE2">
          <w:rPr>
            <w:rFonts w:ascii="Times New Roman" w:hAnsi="Times New Roman"/>
            <w:lang w:eastAsia="ko-KR"/>
          </w:rPr>
          <w:t>데이터</w:t>
        </w:r>
        <w:r w:rsidR="00EE4FE2">
          <w:rPr>
            <w:rFonts w:ascii="Times New Roman" w:hAnsi="Times New Roman"/>
            <w:lang w:eastAsia="ko-KR"/>
          </w:rPr>
          <w:t xml:space="preserve"> </w:t>
        </w:r>
        <w:r w:rsidR="00EE4FE2">
          <w:rPr>
            <w:rFonts w:ascii="Times New Roman" w:hAnsi="Times New Roman"/>
            <w:lang w:eastAsia="ko-KR"/>
          </w:rPr>
          <w:t>프레</w:t>
        </w:r>
      </w:ins>
      <w:r w:rsidRPr="00ED4019">
        <w:rPr>
          <w:rFonts w:ascii="Times New Roman" w:hAnsi="Times New Roman"/>
          <w:lang w:eastAsia="ko-KR"/>
        </w:rPr>
        <w:t>임을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시계열</w:t>
      </w:r>
      <w:r w:rsidRPr="00ED4019">
        <w:rPr>
          <w:rFonts w:ascii="Times New Roman" w:hAnsi="Times New Roman"/>
          <w:lang w:eastAsia="ko-KR"/>
        </w:rPr>
        <w:t xml:space="preserve"> plot</w:t>
      </w:r>
      <w:r w:rsidRPr="00ED4019">
        <w:rPr>
          <w:rFonts w:ascii="Times New Roman" w:hAnsi="Times New Roman"/>
          <w:lang w:eastAsia="ko-KR"/>
        </w:rPr>
        <w:t>으로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다음과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같이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그릴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있다</w:t>
      </w:r>
      <w:r w:rsidRPr="00ED4019">
        <w:rPr>
          <w:rFonts w:ascii="Times New Roman" w:hAnsi="Times New Roman"/>
          <w:lang w:eastAsia="ko-KR"/>
        </w:rPr>
        <w:t>.</w:t>
      </w:r>
    </w:p>
    <w:p w14:paraId="3E37C525" w14:textId="77777777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1683" w:author="제이펍 출판사" w:date="2021-03-14T15:57:00Z">
          <w:pPr>
            <w:pStyle w:val="SourceCode"/>
          </w:pPr>
        </w:pPrChange>
      </w:pPr>
      <w:r w:rsidRPr="00ED4019">
        <w:rPr>
          <w:rStyle w:val="FunctionTok"/>
          <w:rFonts w:ascii="Times New Roman" w:hAnsi="Times New Roman"/>
        </w:rPr>
        <w:t>library</w:t>
      </w:r>
      <w:r w:rsidRPr="00ED4019">
        <w:rPr>
          <w:rStyle w:val="NormalTok"/>
          <w:rFonts w:ascii="Times New Roman" w:hAnsi="Times New Roman"/>
        </w:rPr>
        <w:t>(ggplot2)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students </w:t>
      </w:r>
      <w:r w:rsidRPr="00ED4019">
        <w:rPr>
          <w:rStyle w:val="SpecialCharTok"/>
          <w:rFonts w:ascii="Times New Roman" w:hAnsi="Times New Roman"/>
        </w:rPr>
        <w:t>%&gt;%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</w:t>
      </w:r>
      <w:r w:rsidRPr="00ED4019">
        <w:rPr>
          <w:rStyle w:val="FunctionTok"/>
          <w:rFonts w:ascii="Times New Roman" w:hAnsi="Times New Roman"/>
        </w:rPr>
        <w:t>ggplot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FunctionTok"/>
          <w:rFonts w:ascii="Times New Roman" w:hAnsi="Times New Roman"/>
        </w:rPr>
        <w:t>aes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AttributeTok"/>
          <w:rFonts w:ascii="Times New Roman" w:hAnsi="Times New Roman"/>
        </w:rPr>
        <w:t>x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NormalTok"/>
          <w:rFonts w:ascii="Times New Roman" w:hAnsi="Times New Roman"/>
        </w:rPr>
        <w:t>연도</w:t>
      </w:r>
      <w:r w:rsidRPr="00ED4019">
        <w:rPr>
          <w:rStyle w:val="NormalTok"/>
          <w:rFonts w:ascii="Times New Roman" w:hAnsi="Times New Roman"/>
        </w:rPr>
        <w:t xml:space="preserve">, </w:t>
      </w:r>
      <w:r w:rsidRPr="00ED4019">
        <w:rPr>
          <w:rStyle w:val="AttributeTok"/>
          <w:rFonts w:ascii="Times New Roman" w:hAnsi="Times New Roman"/>
        </w:rPr>
        <w:t>y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NormalTok"/>
          <w:rFonts w:ascii="Times New Roman" w:hAnsi="Times New Roman"/>
        </w:rPr>
        <w:t>학생수계</w:t>
      </w:r>
      <w:r w:rsidRPr="00ED4019">
        <w:rPr>
          <w:rStyle w:val="NormalTok"/>
          <w:rFonts w:ascii="Times New Roman" w:hAnsi="Times New Roman"/>
        </w:rPr>
        <w:t xml:space="preserve">)) </w:t>
      </w:r>
      <w:r w:rsidRPr="00ED4019">
        <w:rPr>
          <w:rStyle w:val="SpecialCharTok"/>
          <w:rFonts w:ascii="Times New Roman" w:hAnsi="Times New Roman"/>
        </w:rPr>
        <w:t>+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</w:t>
      </w:r>
      <w:r w:rsidRPr="00ED4019">
        <w:rPr>
          <w:rStyle w:val="FunctionTok"/>
          <w:rFonts w:ascii="Times New Roman" w:hAnsi="Times New Roman"/>
        </w:rPr>
        <w:t>geom_line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FunctionTok"/>
          <w:rFonts w:ascii="Times New Roman" w:hAnsi="Times New Roman"/>
        </w:rPr>
        <w:t>aes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AttributeTok"/>
          <w:rFonts w:ascii="Times New Roman" w:hAnsi="Times New Roman"/>
        </w:rPr>
        <w:t>group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DecValTok"/>
          <w:rFonts w:ascii="Times New Roman" w:hAnsi="Times New Roman"/>
        </w:rPr>
        <w:t>1</w:t>
      </w:r>
      <w:r w:rsidRPr="00ED4019">
        <w:rPr>
          <w:rStyle w:val="NormalTok"/>
          <w:rFonts w:ascii="Times New Roman" w:hAnsi="Times New Roman"/>
        </w:rPr>
        <w:t xml:space="preserve">)) </w:t>
      </w:r>
      <w:r w:rsidRPr="00ED4019">
        <w:rPr>
          <w:rStyle w:val="SpecialCharTok"/>
          <w:rFonts w:ascii="Times New Roman" w:hAnsi="Times New Roman"/>
        </w:rPr>
        <w:t>+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</w:t>
      </w:r>
      <w:r w:rsidRPr="00ED4019">
        <w:rPr>
          <w:rStyle w:val="FunctionTok"/>
          <w:rFonts w:ascii="Times New Roman" w:hAnsi="Times New Roman"/>
        </w:rPr>
        <w:t>labs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AttributeTok"/>
          <w:rFonts w:ascii="Times New Roman" w:hAnsi="Times New Roman"/>
        </w:rPr>
        <w:t>title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StringTok"/>
          <w:rFonts w:ascii="Times New Roman" w:hAnsi="Times New Roman"/>
        </w:rPr>
        <w:t>연도별</w:t>
      </w:r>
      <w:r w:rsidRPr="00ED4019">
        <w:rPr>
          <w:rStyle w:val="String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학생수</w:t>
      </w:r>
      <w:r w:rsidRPr="00ED4019">
        <w:rPr>
          <w:rStyle w:val="String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추이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NormalTok"/>
          <w:rFonts w:ascii="Times New Roman" w:hAnsi="Times New Roman"/>
        </w:rPr>
        <w:t>)</w:t>
      </w:r>
    </w:p>
    <w:p w14:paraId="7C92E3B2" w14:textId="77777777" w:rsidR="00FD7B2A" w:rsidRPr="00ED4019" w:rsidRDefault="00FD7B2A">
      <w:pPr>
        <w:pStyle w:val="Figure"/>
        <w:jc w:val="both"/>
        <w:rPr>
          <w:rFonts w:ascii="Times New Roman" w:hAnsi="Times New Roman"/>
        </w:rPr>
        <w:pPrChange w:id="1684" w:author="제이펍 출판사" w:date="2021-03-14T15:57:00Z">
          <w:pPr>
            <w:pStyle w:val="Figure"/>
          </w:pPr>
        </w:pPrChange>
      </w:pPr>
      <w:r w:rsidRPr="00ED4019">
        <w:rPr>
          <w:rFonts w:ascii="Times New Roman" w:hAnsi="Times New Roman"/>
          <w:noProof/>
          <w:lang w:eastAsia="ko-KR"/>
        </w:rPr>
        <w:lastRenderedPageBreak/>
        <w:drawing>
          <wp:inline distT="0" distB="0" distL="0" distR="0" wp14:anchorId="3CF2973A" wp14:editId="41A05893">
            <wp:extent cx="4572000" cy="3657600"/>
            <wp:effectExtent l="0" t="0" r="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A3619E7" w14:textId="30853AC1" w:rsidR="00FD7B2A" w:rsidRPr="00ED4019" w:rsidRDefault="00FD7B2A">
      <w:pPr>
        <w:pStyle w:val="a6"/>
        <w:jc w:val="both"/>
        <w:rPr>
          <w:rFonts w:ascii="Times New Roman" w:hAnsi="Times New Roman" w:hint="eastAsia"/>
          <w:lang w:eastAsia="ko-KR"/>
        </w:rPr>
        <w:pPrChange w:id="1685" w:author="제이펍 출판사" w:date="2021-03-14T15:57:00Z">
          <w:pPr>
            <w:pStyle w:val="a6"/>
            <w:jc w:val="center"/>
          </w:pPr>
        </w:pPrChange>
      </w:pPr>
      <w:commentRangeStart w:id="1686"/>
      <w:r w:rsidRPr="00ED4019">
        <w:rPr>
          <w:rFonts w:ascii="Times New Roman" w:hAnsi="Times New Roman" w:hint="eastAsia"/>
          <w:lang w:eastAsia="ko-KR"/>
        </w:rPr>
        <w:t>그림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3-1</w:t>
      </w:r>
      <w:commentRangeEnd w:id="1686"/>
      <w:r w:rsidR="00694CD3">
        <w:rPr>
          <w:rStyle w:val="af3"/>
          <w:i w:val="0"/>
        </w:rPr>
        <w:commentReference w:id="1686"/>
      </w:r>
      <w:ins w:id="1687" w:author="standard" w:date="2021-03-26T16:51:00Z">
        <w:r w:rsidR="00DE76AA">
          <w:rPr>
            <w:rFonts w:ascii="Times New Roman" w:hAnsi="Times New Roman"/>
            <w:lang w:eastAsia="ko-KR"/>
          </w:rPr>
          <w:t xml:space="preserve"> </w:t>
        </w:r>
        <w:r w:rsidR="00DE76AA">
          <w:rPr>
            <w:rFonts w:ascii="Times New Roman" w:hAnsi="Times New Roman" w:hint="eastAsia"/>
            <w:lang w:eastAsia="ko-KR"/>
          </w:rPr>
          <w:t>연도별</w:t>
        </w:r>
        <w:r w:rsidR="00DE76AA">
          <w:rPr>
            <w:rFonts w:ascii="Times New Roman" w:hAnsi="Times New Roman" w:hint="eastAsia"/>
            <w:lang w:eastAsia="ko-KR"/>
          </w:rPr>
          <w:t xml:space="preserve"> </w:t>
        </w:r>
      </w:ins>
      <w:ins w:id="1688" w:author="standard" w:date="2021-03-26T16:52:00Z">
        <w:r w:rsidR="00DE76AA">
          <w:rPr>
            <w:rFonts w:ascii="Times New Roman" w:hAnsi="Times New Roman" w:hint="eastAsia"/>
            <w:lang w:eastAsia="ko-KR"/>
          </w:rPr>
          <w:t>학생수</w:t>
        </w:r>
        <w:r w:rsidR="00DE76AA">
          <w:rPr>
            <w:rFonts w:ascii="Times New Roman" w:hAnsi="Times New Roman" w:hint="eastAsia"/>
            <w:lang w:eastAsia="ko-KR"/>
          </w:rPr>
          <w:t xml:space="preserve"> </w:t>
        </w:r>
        <w:r w:rsidR="00DE76AA">
          <w:rPr>
            <w:rFonts w:ascii="Times New Roman" w:hAnsi="Times New Roman" w:hint="eastAsia"/>
            <w:lang w:eastAsia="ko-KR"/>
          </w:rPr>
          <w:t>추이</w:t>
        </w:r>
        <w:r w:rsidR="00DE76AA">
          <w:rPr>
            <w:rFonts w:ascii="Times New Roman" w:hAnsi="Times New Roman" w:hint="eastAsia"/>
            <w:lang w:eastAsia="ko-KR"/>
          </w:rPr>
          <w:t xml:space="preserve"> </w:t>
        </w:r>
        <w:r w:rsidR="00DE76AA">
          <w:rPr>
            <w:rFonts w:ascii="Times New Roman" w:hAnsi="Times New Roman"/>
            <w:lang w:eastAsia="ko-KR"/>
          </w:rPr>
          <w:t xml:space="preserve">– </w:t>
        </w:r>
        <w:r w:rsidR="00DE76AA">
          <w:rPr>
            <w:rFonts w:ascii="Times New Roman" w:hAnsi="Times New Roman" w:hint="eastAsia"/>
            <w:lang w:eastAsia="ko-KR"/>
          </w:rPr>
          <w:t>기본</w:t>
        </w:r>
        <w:r w:rsidR="00DE76AA">
          <w:rPr>
            <w:rFonts w:ascii="Times New Roman" w:hAnsi="Times New Roman" w:hint="eastAsia"/>
            <w:lang w:eastAsia="ko-KR"/>
          </w:rPr>
          <w:t xml:space="preserve"> </w:t>
        </w:r>
        <w:r w:rsidR="00DE76AA">
          <w:rPr>
            <w:rFonts w:ascii="Times New Roman" w:hAnsi="Times New Roman" w:hint="eastAsia"/>
            <w:lang w:eastAsia="ko-KR"/>
          </w:rPr>
          <w:t>플롯</w:t>
        </w:r>
      </w:ins>
    </w:p>
    <w:p w14:paraId="788C7EAB" w14:textId="77777777" w:rsidR="00FD7B2A" w:rsidRDefault="00FD7B2A">
      <w:pPr>
        <w:pStyle w:val="comment"/>
        <w:ind w:left="482"/>
        <w:jc w:val="both"/>
        <w:rPr>
          <w:lang w:eastAsia="ko-KR"/>
        </w:rPr>
        <w:pPrChange w:id="1689" w:author="제이펍 출판사" w:date="2021-03-14T15:57:00Z">
          <w:pPr>
            <w:pStyle w:val="comment"/>
            <w:ind w:left="482"/>
          </w:pPr>
        </w:pPrChange>
      </w:pPr>
      <w:r>
        <w:rPr>
          <w:lang w:eastAsia="ko-KR"/>
        </w:rPr>
        <w:t>코드 설명</w:t>
      </w:r>
    </w:p>
    <w:p w14:paraId="40E45876" w14:textId="78969829" w:rsidR="00FD7B2A" w:rsidRDefault="00FD7B2A">
      <w:pPr>
        <w:pStyle w:val="comment"/>
        <w:numPr>
          <w:ilvl w:val="0"/>
          <w:numId w:val="14"/>
        </w:numPr>
        <w:jc w:val="both"/>
        <w:rPr>
          <w:lang w:eastAsia="ko-KR"/>
        </w:rPr>
        <w:pPrChange w:id="1690" w:author="제이펍 출판사" w:date="2021-03-14T15:57:00Z">
          <w:pPr>
            <w:pStyle w:val="comment"/>
            <w:numPr>
              <w:numId w:val="14"/>
            </w:numPr>
            <w:ind w:left="842" w:hanging="360"/>
          </w:pPr>
        </w:pPrChange>
      </w:pPr>
      <w:r>
        <w:rPr>
          <w:lang w:eastAsia="ko-KR"/>
        </w:rPr>
        <w:t xml:space="preserve">ggplot를 사용하여 플로팅하기 위한 </w:t>
      </w:r>
      <w:del w:id="1691" w:author="제이펍 출판사" w:date="2021-03-14T20:35:00Z">
        <w:r w:rsidDel="00EE4FE2">
          <w:rPr>
            <w:lang w:eastAsia="ko-KR"/>
          </w:rPr>
          <w:delText>데이터프레</w:delText>
        </w:r>
      </w:del>
      <w:ins w:id="1692" w:author="제이펍 출판사" w:date="2021-03-14T20:35:00Z">
        <w:r w:rsidR="00EE4FE2">
          <w:rPr>
            <w:lang w:eastAsia="ko-KR"/>
          </w:rPr>
          <w:t>데이터 프레</w:t>
        </w:r>
      </w:ins>
      <w:r>
        <w:rPr>
          <w:lang w:eastAsia="ko-KR"/>
        </w:rPr>
        <w:t xml:space="preserve">임을 </w:t>
      </w:r>
      <w:r w:rsidRPr="00ED4019">
        <w:rPr>
          <w:rStyle w:val="VerbatimChar"/>
          <w:rFonts w:ascii="Times New Roman" w:hAnsi="Times New Roman"/>
          <w:lang w:eastAsia="ko-KR"/>
        </w:rPr>
        <w:t>%&gt;%</w:t>
      </w:r>
      <w:r>
        <w:rPr>
          <w:lang w:eastAsia="ko-KR"/>
        </w:rPr>
        <w:t xml:space="preserve">으로 </w:t>
      </w:r>
      <w:r w:rsidRPr="00ED4019">
        <w:rPr>
          <w:rStyle w:val="VerbatimChar"/>
          <w:rFonts w:ascii="Times New Roman" w:hAnsi="Times New Roman"/>
          <w:lang w:eastAsia="ko-KR"/>
        </w:rPr>
        <w:t>ggplot()</w:t>
      </w:r>
      <w:r>
        <w:rPr>
          <w:lang w:eastAsia="ko-KR"/>
        </w:rPr>
        <w:t>에 전달.</w:t>
      </w:r>
    </w:p>
    <w:p w14:paraId="132287E7" w14:textId="67D82A12" w:rsidR="00FD7B2A" w:rsidRDefault="00FD7B2A">
      <w:pPr>
        <w:pStyle w:val="comment"/>
        <w:numPr>
          <w:ilvl w:val="0"/>
          <w:numId w:val="14"/>
        </w:numPr>
        <w:jc w:val="both"/>
        <w:rPr>
          <w:lang w:eastAsia="ko-KR"/>
        </w:rPr>
        <w:pPrChange w:id="1693" w:author="제이펍 출판사" w:date="2021-03-14T15:57:00Z">
          <w:pPr>
            <w:pStyle w:val="comment"/>
            <w:numPr>
              <w:numId w:val="14"/>
            </w:numPr>
            <w:ind w:left="842" w:hanging="360"/>
          </w:pPr>
        </w:pPrChange>
      </w:pPr>
      <w:del w:id="1694" w:author="user" w:date="2021-03-17T14:35:00Z">
        <w:r w:rsidDel="00B5145B">
          <w:rPr>
            <w:lang w:eastAsia="ko-KR"/>
          </w:rPr>
          <w:delText>A</w:delText>
        </w:r>
      </w:del>
      <w:ins w:id="1695" w:author="user" w:date="2021-03-17T14:35:00Z">
        <w:r w:rsidR="00B5145B">
          <w:rPr>
            <w:rFonts w:hint="eastAsia"/>
            <w:lang w:eastAsia="ko-KR"/>
          </w:rPr>
          <w:t>a</w:t>
        </w:r>
      </w:ins>
      <w:r>
        <w:rPr>
          <w:lang w:eastAsia="ko-KR"/>
        </w:rPr>
        <w:t xml:space="preserve">esthetic 요소를 설정하기 위해 </w:t>
      </w:r>
      <w:r w:rsidRPr="00ED4019">
        <w:rPr>
          <w:rStyle w:val="VerbatimChar"/>
          <w:rFonts w:ascii="Times New Roman" w:hAnsi="Times New Roman"/>
          <w:lang w:eastAsia="ko-KR"/>
        </w:rPr>
        <w:t>aes()</w:t>
      </w:r>
      <w:del w:id="1696" w:author="제이펍 출판사" w:date="2021-03-14T18:28:00Z">
        <w:r w:rsidDel="002A2B40">
          <w:rPr>
            <w:lang w:eastAsia="ko-KR"/>
          </w:rPr>
          <w:delText xml:space="preserve"> 를 </w:delText>
        </w:r>
      </w:del>
      <w:ins w:id="1697" w:author="제이펍 출판사" w:date="2021-03-14T18:28:00Z">
        <w:r w:rsidR="002A2B40">
          <w:rPr>
            <w:lang w:eastAsia="ko-KR"/>
          </w:rPr>
          <w:t xml:space="preserve">를 </w:t>
        </w:r>
      </w:ins>
      <w:r>
        <w:rPr>
          <w:lang w:eastAsia="ko-KR"/>
        </w:rPr>
        <w:t xml:space="preserve">사용함. </w:t>
      </w:r>
      <w:commentRangeStart w:id="1698"/>
      <w:commentRangeStart w:id="1699"/>
      <w:r>
        <w:rPr>
          <w:lang w:eastAsia="ko-KR"/>
        </w:rPr>
        <w:t>x</w:t>
      </w:r>
      <w:commentRangeEnd w:id="1698"/>
      <w:r w:rsidR="00B5145B">
        <w:rPr>
          <w:rStyle w:val="af3"/>
          <w:rFonts w:ascii="Consolas" w:eastAsia="나눔바른고딕" w:hAnsi="Consolas" w:cstheme="minorBidi"/>
          <w:color w:val="auto"/>
        </w:rPr>
        <w:commentReference w:id="1698"/>
      </w:r>
      <w:commentRangeEnd w:id="1699"/>
      <w:r w:rsidR="00DE76AA">
        <w:rPr>
          <w:rStyle w:val="af3"/>
          <w:rFonts w:ascii="Consolas" w:eastAsia="나눔바른고딕" w:hAnsi="Consolas" w:cstheme="minorBidi"/>
          <w:color w:val="auto"/>
        </w:rPr>
        <w:commentReference w:id="1699"/>
      </w:r>
      <w:r>
        <w:rPr>
          <w:lang w:eastAsia="ko-KR"/>
        </w:rPr>
        <w:t xml:space="preserve">축에 바인딩 될 </w:t>
      </w:r>
      <w:del w:id="1700" w:author="제이펍 출판사" w:date="2021-03-14T20:19:00Z">
        <w:r w:rsidDel="00766301">
          <w:rPr>
            <w:lang w:eastAsia="ko-KR"/>
          </w:rPr>
          <w:delText>컬럼</w:delText>
        </w:r>
      </w:del>
      <w:ins w:id="1701" w:author="제이펍 출판사" w:date="2021-03-14T20:19:00Z">
        <w:r w:rsidR="00766301">
          <w:rPr>
            <w:lang w:eastAsia="ko-KR"/>
          </w:rPr>
          <w:t>칼럼</w:t>
        </w:r>
      </w:ins>
      <w:r>
        <w:rPr>
          <w:lang w:eastAsia="ko-KR"/>
        </w:rPr>
        <w:t xml:space="preserve">은 연도, y축에 바인딩 될 </w:t>
      </w:r>
      <w:del w:id="1702" w:author="제이펍 출판사" w:date="2021-03-14T20:19:00Z">
        <w:r w:rsidDel="00766301">
          <w:rPr>
            <w:lang w:eastAsia="ko-KR"/>
          </w:rPr>
          <w:delText>컬럼</w:delText>
        </w:r>
      </w:del>
      <w:ins w:id="1703" w:author="제이펍 출판사" w:date="2021-03-14T20:19:00Z">
        <w:r w:rsidR="00766301">
          <w:rPr>
            <w:lang w:eastAsia="ko-KR"/>
          </w:rPr>
          <w:t>칼럼</w:t>
        </w:r>
      </w:ins>
      <w:r>
        <w:rPr>
          <w:lang w:eastAsia="ko-KR"/>
        </w:rPr>
        <w:t>은 학생수로 설정(</w:t>
      </w:r>
      <w:r w:rsidRPr="00ED4019">
        <w:rPr>
          <w:rStyle w:val="VerbatimChar"/>
          <w:rFonts w:ascii="Times New Roman" w:hAnsi="Times New Roman"/>
          <w:lang w:eastAsia="ko-KR"/>
        </w:rPr>
        <w:t xml:space="preserve">aes(x = </w:t>
      </w:r>
      <w:r w:rsidRPr="00ED4019">
        <w:rPr>
          <w:rStyle w:val="VerbatimChar"/>
          <w:rFonts w:ascii="Times New Roman" w:hAnsi="Times New Roman"/>
          <w:lang w:eastAsia="ko-KR"/>
        </w:rPr>
        <w:t>연도</w:t>
      </w:r>
      <w:r w:rsidRPr="00ED4019">
        <w:rPr>
          <w:rStyle w:val="VerbatimChar"/>
          <w:rFonts w:ascii="Times New Roman" w:hAnsi="Times New Roman"/>
          <w:lang w:eastAsia="ko-KR"/>
        </w:rPr>
        <w:t xml:space="preserve">, y = </w:t>
      </w:r>
      <w:r w:rsidRPr="00ED4019">
        <w:rPr>
          <w:rStyle w:val="VerbatimChar"/>
          <w:rFonts w:ascii="Times New Roman" w:hAnsi="Times New Roman"/>
          <w:lang w:eastAsia="ko-KR"/>
        </w:rPr>
        <w:t>학생수계</w:t>
      </w:r>
      <w:r w:rsidRPr="00ED4019">
        <w:rPr>
          <w:rStyle w:val="VerbatimChar"/>
          <w:rFonts w:ascii="Times New Roman" w:hAnsi="Times New Roman"/>
          <w:lang w:eastAsia="ko-KR"/>
        </w:rPr>
        <w:t>)</w:t>
      </w:r>
      <w:r>
        <w:rPr>
          <w:lang w:eastAsia="ko-KR"/>
        </w:rPr>
        <w:t>)</w:t>
      </w:r>
    </w:p>
    <w:p w14:paraId="2EC46503" w14:textId="0063D4E3" w:rsidR="00FD7B2A" w:rsidRDefault="00FD7B2A">
      <w:pPr>
        <w:pStyle w:val="comment"/>
        <w:numPr>
          <w:ilvl w:val="0"/>
          <w:numId w:val="14"/>
        </w:numPr>
        <w:jc w:val="both"/>
        <w:rPr>
          <w:lang w:eastAsia="ko-KR"/>
        </w:rPr>
        <w:pPrChange w:id="1704" w:author="제이펍 출판사" w:date="2021-03-14T15:57:00Z">
          <w:pPr>
            <w:pStyle w:val="comment"/>
            <w:numPr>
              <w:numId w:val="14"/>
            </w:numPr>
            <w:ind w:left="842" w:hanging="360"/>
          </w:pPr>
        </w:pPrChange>
      </w:pPr>
      <w:r w:rsidRPr="00ED4019">
        <w:rPr>
          <w:rStyle w:val="VerbatimChar"/>
          <w:rFonts w:ascii="Times New Roman" w:hAnsi="Times New Roman"/>
          <w:lang w:eastAsia="ko-KR"/>
        </w:rPr>
        <w:t>geom_line()</w:t>
      </w:r>
      <w:r>
        <w:rPr>
          <w:lang w:eastAsia="ko-KR"/>
        </w:rPr>
        <w:t xml:space="preserve">을 사용하여 라인 geometry를 표현하는 </w:t>
      </w:r>
      <w:del w:id="1705" w:author="user" w:date="2021-03-17T14:37:00Z">
        <w:r w:rsidDel="00B5145B">
          <w:rPr>
            <w:rFonts w:hint="eastAsia"/>
            <w:lang w:eastAsia="ko-KR"/>
          </w:rPr>
          <w:delText>layer</w:delText>
        </w:r>
      </w:del>
      <w:ins w:id="1706" w:author="user" w:date="2021-03-17T14:37:00Z">
        <w:r w:rsidR="00B5145B">
          <w:rPr>
            <w:rFonts w:hint="eastAsia"/>
            <w:lang w:eastAsia="ko-KR"/>
          </w:rPr>
          <w:t>레이어</w:t>
        </w:r>
      </w:ins>
      <w:r>
        <w:rPr>
          <w:lang w:eastAsia="ko-KR"/>
        </w:rPr>
        <w:t>를 생성. 라인 geometry는 여러 라인이 표기될 수 있으므로 같은 라인으로 표현될 데이터를 묶어주는데 그룹이 하나인 경우는 1로 설정(</w:t>
      </w:r>
      <w:r w:rsidRPr="00ED4019">
        <w:rPr>
          <w:rStyle w:val="VerbatimChar"/>
          <w:rFonts w:ascii="Times New Roman" w:hAnsi="Times New Roman"/>
          <w:lang w:eastAsia="ko-KR"/>
        </w:rPr>
        <w:t>aes(group = 1)</w:t>
      </w:r>
      <w:r>
        <w:rPr>
          <w:lang w:eastAsia="ko-KR"/>
        </w:rPr>
        <w:t>).</w:t>
      </w:r>
    </w:p>
    <w:p w14:paraId="3F63F17E" w14:textId="77777777" w:rsidR="00FD7B2A" w:rsidRDefault="00FD7B2A">
      <w:pPr>
        <w:pStyle w:val="comment"/>
        <w:numPr>
          <w:ilvl w:val="0"/>
          <w:numId w:val="14"/>
        </w:numPr>
        <w:jc w:val="both"/>
        <w:rPr>
          <w:lang w:eastAsia="ko-KR"/>
        </w:rPr>
        <w:pPrChange w:id="1707" w:author="제이펍 출판사" w:date="2021-03-14T15:57:00Z">
          <w:pPr>
            <w:pStyle w:val="comment"/>
            <w:numPr>
              <w:numId w:val="14"/>
            </w:numPr>
            <w:ind w:left="842" w:hanging="360"/>
          </w:pPr>
        </w:pPrChange>
      </w:pPr>
      <w:r w:rsidRPr="00ED4019">
        <w:rPr>
          <w:rStyle w:val="VerbatimChar"/>
          <w:rFonts w:ascii="Times New Roman" w:hAnsi="Times New Roman"/>
          <w:lang w:eastAsia="ko-KR"/>
        </w:rPr>
        <w:t>labs()</w:t>
      </w:r>
      <w:r>
        <w:rPr>
          <w:lang w:eastAsia="ko-KR"/>
        </w:rPr>
        <w:t>를 사용하여 plot 제목을 설정(</w:t>
      </w:r>
      <w:r w:rsidRPr="00ED4019">
        <w:rPr>
          <w:rStyle w:val="VerbatimChar"/>
          <w:rFonts w:ascii="Times New Roman" w:hAnsi="Times New Roman"/>
          <w:lang w:eastAsia="ko-KR"/>
        </w:rPr>
        <w:t>title =</w:t>
      </w:r>
      <w:r>
        <w:rPr>
          <w:lang w:eastAsia="ko-KR"/>
        </w:rPr>
        <w:t>)</w:t>
      </w:r>
    </w:p>
    <w:p w14:paraId="78343A99" w14:textId="445850CF" w:rsidR="00FD7B2A" w:rsidRPr="00ED4019" w:rsidRDefault="00FD7B2A">
      <w:pPr>
        <w:jc w:val="both"/>
        <w:rPr>
          <w:rFonts w:ascii="Times New Roman" w:hAnsi="Times New Roman"/>
          <w:lang w:eastAsia="ko-KR"/>
        </w:rPr>
        <w:pPrChange w:id="1708" w:author="제이펍 출판사" w:date="2021-03-14T15:57:00Z">
          <w:pPr/>
        </w:pPrChange>
      </w:pPr>
      <w:r w:rsidRPr="00ED4019">
        <w:rPr>
          <w:rFonts w:ascii="Times New Roman" w:hAnsi="Times New Roman"/>
          <w:lang w:eastAsia="ko-KR"/>
        </w:rPr>
        <w:t>위의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예제에서</w:t>
      </w:r>
      <w:r w:rsidRPr="00ED4019">
        <w:rPr>
          <w:rFonts w:ascii="Times New Roman" w:hAnsi="Times New Roman"/>
          <w:lang w:eastAsia="ko-KR"/>
        </w:rPr>
        <w:t xml:space="preserve"> X</w:t>
      </w:r>
      <w:del w:id="1709" w:author="user" w:date="2021-03-17T14:37:00Z">
        <w:r w:rsidRPr="00ED4019" w:rsidDel="00B5145B">
          <w:rPr>
            <w:rFonts w:ascii="Times New Roman" w:hAnsi="Times New Roman"/>
            <w:lang w:eastAsia="ko-KR"/>
          </w:rPr>
          <w:delText xml:space="preserve"> </w:delText>
        </w:r>
      </w:del>
      <w:r w:rsidRPr="00ED4019">
        <w:rPr>
          <w:rFonts w:ascii="Times New Roman" w:hAnsi="Times New Roman"/>
          <w:lang w:eastAsia="ko-KR"/>
        </w:rPr>
        <w:t>축에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연도</w:t>
      </w:r>
      <w:r w:rsidRPr="00ED4019">
        <w:rPr>
          <w:rFonts w:ascii="Times New Roman" w:hAnsi="Times New Roman"/>
          <w:lang w:eastAsia="ko-KR"/>
        </w:rPr>
        <w:t xml:space="preserve"> </w:t>
      </w:r>
      <w:del w:id="1710" w:author="제이펍 출판사" w:date="2021-03-14T20:19:00Z">
        <w:r w:rsidRPr="00ED4019" w:rsidDel="00766301">
          <w:rPr>
            <w:rFonts w:ascii="Times New Roman" w:hAnsi="Times New Roman"/>
            <w:lang w:eastAsia="ko-KR"/>
          </w:rPr>
          <w:delText>컬럼</w:delText>
        </w:r>
      </w:del>
      <w:ins w:id="1711" w:author="제이펍 출판사" w:date="2021-03-14T20:19:00Z">
        <w:r w:rsidR="00766301">
          <w:rPr>
            <w:rFonts w:ascii="Times New Roman" w:hAnsi="Times New Roman"/>
            <w:lang w:eastAsia="ko-KR"/>
          </w:rPr>
          <w:t>칼럼</w:t>
        </w:r>
      </w:ins>
      <w:r w:rsidRPr="00ED4019">
        <w:rPr>
          <w:rFonts w:ascii="Times New Roman" w:hAnsi="Times New Roman"/>
          <w:lang w:eastAsia="ko-KR"/>
        </w:rPr>
        <w:t>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연결했는데</w:t>
      </w:r>
      <w:r w:rsidRPr="00ED4019">
        <w:rPr>
          <w:rFonts w:ascii="Times New Roman" w:hAnsi="Times New Roman"/>
          <w:lang w:eastAsia="ko-KR"/>
        </w:rPr>
        <w:t xml:space="preserve"> students </w:t>
      </w:r>
      <w:del w:id="1712" w:author="제이펍 출판사" w:date="2021-03-14T20:35:00Z">
        <w:r w:rsidRPr="00ED4019" w:rsidDel="00EE4FE2">
          <w:rPr>
            <w:rFonts w:ascii="Times New Roman" w:hAnsi="Times New Roman"/>
            <w:lang w:eastAsia="ko-KR"/>
          </w:rPr>
          <w:delText>데이터프레</w:delText>
        </w:r>
      </w:del>
      <w:ins w:id="1713" w:author="제이펍 출판사" w:date="2021-03-14T20:35:00Z">
        <w:r w:rsidR="00EE4FE2">
          <w:rPr>
            <w:rFonts w:ascii="Times New Roman" w:hAnsi="Times New Roman"/>
            <w:lang w:eastAsia="ko-KR"/>
          </w:rPr>
          <w:t>데이터</w:t>
        </w:r>
        <w:r w:rsidR="00EE4FE2">
          <w:rPr>
            <w:rFonts w:ascii="Times New Roman" w:hAnsi="Times New Roman"/>
            <w:lang w:eastAsia="ko-KR"/>
          </w:rPr>
          <w:t xml:space="preserve"> </w:t>
        </w:r>
        <w:r w:rsidR="00EE4FE2">
          <w:rPr>
            <w:rFonts w:ascii="Times New Roman" w:hAnsi="Times New Roman"/>
            <w:lang w:eastAsia="ko-KR"/>
          </w:rPr>
          <w:t>프레</w:t>
        </w:r>
      </w:ins>
      <w:r w:rsidRPr="00ED4019">
        <w:rPr>
          <w:rFonts w:ascii="Times New Roman" w:hAnsi="Times New Roman"/>
          <w:lang w:eastAsia="ko-KR"/>
        </w:rPr>
        <w:t>임에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연도가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다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나타나지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않는다</w:t>
      </w:r>
      <w:r w:rsidRPr="00ED4019">
        <w:rPr>
          <w:rFonts w:ascii="Times New Roman" w:hAnsi="Times New Roman"/>
          <w:lang w:eastAsia="ko-KR"/>
        </w:rPr>
        <w:t xml:space="preserve">. </w:t>
      </w:r>
      <w:r w:rsidRPr="00ED4019">
        <w:rPr>
          <w:rFonts w:ascii="Times New Roman" w:hAnsi="Times New Roman"/>
          <w:lang w:eastAsia="ko-KR"/>
        </w:rPr>
        <w:t>연도</w:t>
      </w:r>
      <w:r w:rsidRPr="00ED4019">
        <w:rPr>
          <w:rFonts w:ascii="Times New Roman" w:hAnsi="Times New Roman"/>
          <w:lang w:eastAsia="ko-KR"/>
        </w:rPr>
        <w:t xml:space="preserve"> </w:t>
      </w:r>
      <w:del w:id="1714" w:author="제이펍 출판사" w:date="2021-03-14T20:19:00Z">
        <w:r w:rsidRPr="00ED4019" w:rsidDel="00766301">
          <w:rPr>
            <w:rFonts w:ascii="Times New Roman" w:hAnsi="Times New Roman"/>
            <w:lang w:eastAsia="ko-KR"/>
          </w:rPr>
          <w:delText>컬럼</w:delText>
        </w:r>
      </w:del>
      <w:ins w:id="1715" w:author="제이펍 출판사" w:date="2021-03-14T20:19:00Z">
        <w:r w:rsidR="00766301">
          <w:rPr>
            <w:rFonts w:ascii="Times New Roman" w:hAnsi="Times New Roman"/>
            <w:lang w:eastAsia="ko-KR"/>
          </w:rPr>
          <w:t>칼럼</w:t>
        </w:r>
      </w:ins>
      <w:r w:rsidRPr="00ED4019">
        <w:rPr>
          <w:rFonts w:ascii="Times New Roman" w:hAnsi="Times New Roman"/>
          <w:lang w:eastAsia="ko-KR"/>
        </w:rPr>
        <w:t>은</w:t>
      </w:r>
      <w:r w:rsidRPr="00ED4019">
        <w:rPr>
          <w:rFonts w:ascii="Times New Roman" w:hAnsi="Times New Roman"/>
          <w:lang w:eastAsia="ko-KR"/>
        </w:rPr>
        <w:t xml:space="preserve"> date </w:t>
      </w:r>
      <w:r w:rsidRPr="00ED4019">
        <w:rPr>
          <w:rFonts w:ascii="Times New Roman" w:hAnsi="Times New Roman"/>
          <w:lang w:eastAsia="ko-KR"/>
        </w:rPr>
        <w:t>클래스이기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때문에</w:t>
      </w:r>
      <w:r w:rsidRPr="00ED4019">
        <w:rPr>
          <w:rFonts w:ascii="Times New Roman" w:hAnsi="Times New Roman"/>
          <w:lang w:eastAsia="ko-KR"/>
        </w:rPr>
        <w:t xml:space="preserve"> ggplot()</w:t>
      </w:r>
      <w:r w:rsidRPr="00ED4019">
        <w:rPr>
          <w:rFonts w:ascii="Times New Roman" w:hAnsi="Times New Roman"/>
          <w:lang w:eastAsia="ko-KR"/>
        </w:rPr>
        <w:t>에서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적절한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표기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범위를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잡는데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이를</w:t>
      </w:r>
      <w:r w:rsidRPr="00ED4019">
        <w:rPr>
          <w:rFonts w:ascii="Times New Roman" w:hAnsi="Times New Roman"/>
          <w:lang w:eastAsia="ko-KR"/>
        </w:rPr>
        <w:t xml:space="preserve"> 1</w:t>
      </w:r>
      <w:r w:rsidRPr="00ED4019">
        <w:rPr>
          <w:rFonts w:ascii="Times New Roman" w:hAnsi="Times New Roman"/>
          <w:lang w:eastAsia="ko-KR"/>
        </w:rPr>
        <w:t>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단위로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표기하기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위해서는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다음과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같이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그릴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있다</w:t>
      </w:r>
      <w:r w:rsidRPr="00ED4019">
        <w:rPr>
          <w:rFonts w:ascii="Times New Roman" w:hAnsi="Times New Roman"/>
          <w:lang w:eastAsia="ko-KR"/>
        </w:rPr>
        <w:t>.</w:t>
      </w:r>
    </w:p>
    <w:p w14:paraId="06B8F8E5" w14:textId="77777777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1716" w:author="제이펍 출판사" w:date="2021-03-14T15:57:00Z">
          <w:pPr>
            <w:pStyle w:val="SourceCode"/>
          </w:pPr>
        </w:pPrChange>
      </w:pPr>
      <w:r w:rsidRPr="00ED4019">
        <w:rPr>
          <w:rStyle w:val="FunctionTok"/>
          <w:rFonts w:ascii="Times New Roman" w:hAnsi="Times New Roman"/>
        </w:rPr>
        <w:t>ggplot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AttributeTok"/>
          <w:rFonts w:ascii="Times New Roman" w:hAnsi="Times New Roman"/>
        </w:rPr>
        <w:t>data =</w:t>
      </w:r>
      <w:r w:rsidRPr="00ED4019">
        <w:rPr>
          <w:rStyle w:val="NormalTok"/>
          <w:rFonts w:ascii="Times New Roman" w:hAnsi="Times New Roman"/>
        </w:rPr>
        <w:t xml:space="preserve"> students, </w:t>
      </w:r>
      <w:r w:rsidRPr="00ED4019">
        <w:rPr>
          <w:rStyle w:val="FunctionTok"/>
          <w:rFonts w:ascii="Times New Roman" w:hAnsi="Times New Roman"/>
        </w:rPr>
        <w:t>aes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AttributeTok"/>
          <w:rFonts w:ascii="Times New Roman" w:hAnsi="Times New Roman"/>
        </w:rPr>
        <w:t>x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unctionTok"/>
          <w:rFonts w:ascii="Times New Roman" w:hAnsi="Times New Roman"/>
        </w:rPr>
        <w:t>as.factor</w:t>
      </w:r>
      <w:r w:rsidRPr="00ED4019">
        <w:rPr>
          <w:rStyle w:val="NormalTok"/>
          <w:rFonts w:ascii="Times New Roman" w:hAnsi="Times New Roman"/>
        </w:rPr>
        <w:t>(lubridate</w:t>
      </w:r>
      <w:r w:rsidRPr="00ED4019">
        <w:rPr>
          <w:rStyle w:val="SpecialCharTok"/>
          <w:rFonts w:ascii="Times New Roman" w:hAnsi="Times New Roman"/>
        </w:rPr>
        <w:t>::</w:t>
      </w:r>
      <w:r w:rsidRPr="00ED4019">
        <w:rPr>
          <w:rStyle w:val="FunctionTok"/>
          <w:rFonts w:ascii="Times New Roman" w:hAnsi="Times New Roman"/>
        </w:rPr>
        <w:t>year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NormalTok"/>
          <w:rFonts w:ascii="Times New Roman" w:hAnsi="Times New Roman"/>
        </w:rPr>
        <w:t>연도</w:t>
      </w:r>
      <w:r w:rsidRPr="00ED4019">
        <w:rPr>
          <w:rStyle w:val="NormalTok"/>
          <w:rFonts w:ascii="Times New Roman" w:hAnsi="Times New Roman"/>
        </w:rPr>
        <w:t xml:space="preserve">)), </w:t>
      </w:r>
      <w:r w:rsidRPr="00ED4019">
        <w:rPr>
          <w:rStyle w:val="AttributeTok"/>
          <w:rFonts w:ascii="Times New Roman" w:hAnsi="Times New Roman"/>
        </w:rPr>
        <w:t>y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NormalTok"/>
          <w:rFonts w:ascii="Times New Roman" w:hAnsi="Times New Roman"/>
        </w:rPr>
        <w:t>학생수계</w:t>
      </w:r>
      <w:r w:rsidRPr="00ED4019">
        <w:rPr>
          <w:rStyle w:val="NormalTok"/>
          <w:rFonts w:ascii="Times New Roman" w:hAnsi="Times New Roman"/>
        </w:rPr>
        <w:t xml:space="preserve">)) </w:t>
      </w:r>
      <w:r w:rsidRPr="00ED4019">
        <w:rPr>
          <w:rStyle w:val="SpecialCharTok"/>
          <w:rFonts w:ascii="Times New Roman" w:hAnsi="Times New Roman"/>
        </w:rPr>
        <w:t>+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</w:t>
      </w:r>
      <w:r w:rsidRPr="00ED4019">
        <w:rPr>
          <w:rStyle w:val="FunctionTok"/>
          <w:rFonts w:ascii="Times New Roman" w:hAnsi="Times New Roman"/>
        </w:rPr>
        <w:t>geom_line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FunctionTok"/>
          <w:rFonts w:ascii="Times New Roman" w:hAnsi="Times New Roman"/>
        </w:rPr>
        <w:t>aes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AttributeTok"/>
          <w:rFonts w:ascii="Times New Roman" w:hAnsi="Times New Roman"/>
        </w:rPr>
        <w:t>group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DecValTok"/>
          <w:rFonts w:ascii="Times New Roman" w:hAnsi="Times New Roman"/>
        </w:rPr>
        <w:t>1</w:t>
      </w:r>
      <w:r w:rsidRPr="00ED4019">
        <w:rPr>
          <w:rStyle w:val="NormalTok"/>
          <w:rFonts w:ascii="Times New Roman" w:hAnsi="Times New Roman"/>
        </w:rPr>
        <w:t xml:space="preserve">)) </w:t>
      </w:r>
      <w:r w:rsidRPr="00ED4019">
        <w:rPr>
          <w:rStyle w:val="SpecialCharTok"/>
          <w:rFonts w:ascii="Times New Roman" w:hAnsi="Times New Roman"/>
        </w:rPr>
        <w:t>+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</w:t>
      </w:r>
      <w:r w:rsidRPr="00ED4019">
        <w:rPr>
          <w:rStyle w:val="FunctionTok"/>
          <w:rFonts w:ascii="Times New Roman" w:hAnsi="Times New Roman"/>
        </w:rPr>
        <w:t>theme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AttributeTok"/>
          <w:rFonts w:ascii="Times New Roman" w:hAnsi="Times New Roman"/>
        </w:rPr>
        <w:t>axis.text.x=</w:t>
      </w:r>
      <w:r w:rsidRPr="00ED4019">
        <w:rPr>
          <w:rStyle w:val="FunctionTok"/>
          <w:rFonts w:ascii="Times New Roman" w:hAnsi="Times New Roman"/>
        </w:rPr>
        <w:t>element_text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AttributeTok"/>
          <w:rFonts w:ascii="Times New Roman" w:hAnsi="Times New Roman"/>
        </w:rPr>
        <w:t>angle=</w:t>
      </w:r>
      <w:r w:rsidRPr="00ED4019">
        <w:rPr>
          <w:rStyle w:val="DecValTok"/>
          <w:rFonts w:ascii="Times New Roman" w:hAnsi="Times New Roman"/>
        </w:rPr>
        <w:t>90</w:t>
      </w:r>
      <w:r w:rsidRPr="00ED4019">
        <w:rPr>
          <w:rStyle w:val="NormalTok"/>
          <w:rFonts w:ascii="Times New Roman" w:hAnsi="Times New Roman"/>
        </w:rPr>
        <w:t>,</w:t>
      </w:r>
      <w:r w:rsidRPr="00ED4019">
        <w:rPr>
          <w:rStyle w:val="AttributeTok"/>
          <w:rFonts w:ascii="Times New Roman" w:hAnsi="Times New Roman"/>
        </w:rPr>
        <w:t>hjust=</w:t>
      </w:r>
      <w:r w:rsidRPr="00ED4019">
        <w:rPr>
          <w:rStyle w:val="DecValTok"/>
          <w:rFonts w:ascii="Times New Roman" w:hAnsi="Times New Roman"/>
        </w:rPr>
        <w:t>1</w:t>
      </w:r>
      <w:r w:rsidRPr="00ED4019">
        <w:rPr>
          <w:rStyle w:val="NormalTok"/>
          <w:rFonts w:ascii="Times New Roman" w:hAnsi="Times New Roman"/>
        </w:rPr>
        <w:t xml:space="preserve">)) </w:t>
      </w:r>
      <w:r w:rsidRPr="00ED4019">
        <w:rPr>
          <w:rStyle w:val="SpecialCharTok"/>
          <w:rFonts w:ascii="Times New Roman" w:hAnsi="Times New Roman"/>
        </w:rPr>
        <w:t>+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</w:t>
      </w:r>
      <w:r w:rsidRPr="00ED4019">
        <w:rPr>
          <w:rStyle w:val="FunctionTok"/>
          <w:rFonts w:ascii="Times New Roman" w:hAnsi="Times New Roman"/>
        </w:rPr>
        <w:t>labs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AttributeTok"/>
          <w:rFonts w:ascii="Times New Roman" w:hAnsi="Times New Roman"/>
        </w:rPr>
        <w:t>title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StringTok"/>
          <w:rFonts w:ascii="Times New Roman" w:hAnsi="Times New Roman"/>
        </w:rPr>
        <w:t>연도별</w:t>
      </w:r>
      <w:r w:rsidRPr="00ED4019">
        <w:rPr>
          <w:rStyle w:val="String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학생수</w:t>
      </w:r>
      <w:r w:rsidRPr="00ED4019">
        <w:rPr>
          <w:rStyle w:val="String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추이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NormalTok"/>
          <w:rFonts w:ascii="Times New Roman" w:hAnsi="Times New Roman"/>
        </w:rPr>
        <w:t xml:space="preserve">, </w:t>
      </w:r>
      <w:r w:rsidRPr="00ED4019">
        <w:rPr>
          <w:rStyle w:val="AttributeTok"/>
          <w:rFonts w:ascii="Times New Roman" w:hAnsi="Times New Roman"/>
        </w:rPr>
        <w:t>x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StringTok"/>
          <w:rFonts w:ascii="Times New Roman" w:hAnsi="Times New Roman"/>
        </w:rPr>
        <w:t>연도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NormalTok"/>
          <w:rFonts w:ascii="Times New Roman" w:hAnsi="Times New Roman"/>
        </w:rPr>
        <w:t>)</w:t>
      </w:r>
    </w:p>
    <w:p w14:paraId="01311FAB" w14:textId="77777777" w:rsidR="00FD7B2A" w:rsidRPr="00ED4019" w:rsidRDefault="00FD7B2A">
      <w:pPr>
        <w:pStyle w:val="Figure"/>
        <w:jc w:val="both"/>
        <w:rPr>
          <w:rFonts w:ascii="Times New Roman" w:hAnsi="Times New Roman"/>
        </w:rPr>
        <w:pPrChange w:id="1717" w:author="제이펍 출판사" w:date="2021-03-14T15:57:00Z">
          <w:pPr>
            <w:pStyle w:val="Figure"/>
          </w:pPr>
        </w:pPrChange>
      </w:pPr>
      <w:r w:rsidRPr="00ED4019">
        <w:rPr>
          <w:rFonts w:ascii="Times New Roman" w:hAnsi="Times New Roman"/>
          <w:noProof/>
          <w:lang w:eastAsia="ko-KR"/>
        </w:rPr>
        <w:lastRenderedPageBreak/>
        <w:drawing>
          <wp:inline distT="0" distB="0" distL="0" distR="0" wp14:anchorId="3F72C456" wp14:editId="30E2F547">
            <wp:extent cx="4572000" cy="3657600"/>
            <wp:effectExtent l="0" t="0" r="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498989E" w14:textId="189EC7AB" w:rsidR="00FD7B2A" w:rsidRPr="00ED4019" w:rsidRDefault="00FD7B2A">
      <w:pPr>
        <w:pStyle w:val="a6"/>
        <w:jc w:val="both"/>
        <w:rPr>
          <w:rFonts w:ascii="Times New Roman" w:hAnsi="Times New Roman" w:hint="eastAsia"/>
          <w:lang w:eastAsia="ko-KR"/>
        </w:rPr>
        <w:pPrChange w:id="1718" w:author="제이펍 출판사" w:date="2021-03-14T15:57:00Z">
          <w:pPr>
            <w:pStyle w:val="a6"/>
            <w:jc w:val="center"/>
          </w:pPr>
        </w:pPrChange>
      </w:pPr>
      <w:commentRangeStart w:id="1719"/>
      <w:r w:rsidRPr="00ED4019">
        <w:rPr>
          <w:rFonts w:ascii="Times New Roman" w:hAnsi="Times New Roman" w:hint="eastAsia"/>
          <w:lang w:eastAsia="ko-KR"/>
        </w:rPr>
        <w:t>그림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3-2</w:t>
      </w:r>
      <w:commentRangeEnd w:id="1719"/>
      <w:r w:rsidR="00F83557">
        <w:rPr>
          <w:rStyle w:val="af3"/>
          <w:i w:val="0"/>
        </w:rPr>
        <w:commentReference w:id="1719"/>
      </w:r>
      <w:ins w:id="1720" w:author="standard" w:date="2021-03-26T16:53:00Z">
        <w:r w:rsidR="00DE76AA">
          <w:rPr>
            <w:rFonts w:ascii="Times New Roman" w:hAnsi="Times New Roman"/>
            <w:lang w:eastAsia="ko-KR"/>
          </w:rPr>
          <w:t xml:space="preserve"> </w:t>
        </w:r>
        <w:r w:rsidR="00DE76AA">
          <w:rPr>
            <w:rFonts w:ascii="Times New Roman" w:hAnsi="Times New Roman" w:hint="eastAsia"/>
            <w:lang w:eastAsia="ko-KR"/>
          </w:rPr>
          <w:t>연도별</w:t>
        </w:r>
        <w:r w:rsidR="00DE76AA">
          <w:rPr>
            <w:rFonts w:ascii="Times New Roman" w:hAnsi="Times New Roman" w:hint="eastAsia"/>
            <w:lang w:eastAsia="ko-KR"/>
          </w:rPr>
          <w:t xml:space="preserve"> </w:t>
        </w:r>
        <w:r w:rsidR="00DE76AA">
          <w:rPr>
            <w:rFonts w:ascii="Times New Roman" w:hAnsi="Times New Roman" w:hint="eastAsia"/>
            <w:lang w:eastAsia="ko-KR"/>
          </w:rPr>
          <w:t>학생수</w:t>
        </w:r>
        <w:r w:rsidR="00DE76AA">
          <w:rPr>
            <w:rFonts w:ascii="Times New Roman" w:hAnsi="Times New Roman" w:hint="eastAsia"/>
            <w:lang w:eastAsia="ko-KR"/>
          </w:rPr>
          <w:t xml:space="preserve"> </w:t>
        </w:r>
        <w:r w:rsidR="00DE76AA">
          <w:rPr>
            <w:rFonts w:ascii="Times New Roman" w:hAnsi="Times New Roman" w:hint="eastAsia"/>
            <w:lang w:eastAsia="ko-KR"/>
          </w:rPr>
          <w:t>추이</w:t>
        </w:r>
        <w:r w:rsidR="00DE76AA">
          <w:rPr>
            <w:rFonts w:ascii="Times New Roman" w:hAnsi="Times New Roman" w:hint="eastAsia"/>
            <w:lang w:eastAsia="ko-KR"/>
          </w:rPr>
          <w:t xml:space="preserve"> </w:t>
        </w:r>
      </w:ins>
      <w:ins w:id="1721" w:author="standard" w:date="2021-03-26T16:54:00Z">
        <w:r w:rsidR="00DE76AA">
          <w:rPr>
            <w:rFonts w:ascii="Times New Roman" w:hAnsi="Times New Roman"/>
            <w:lang w:eastAsia="ko-KR"/>
          </w:rPr>
          <w:t>–</w:t>
        </w:r>
      </w:ins>
      <w:ins w:id="1722" w:author="standard" w:date="2021-03-26T16:53:00Z">
        <w:r w:rsidR="00DE76AA">
          <w:rPr>
            <w:rFonts w:ascii="Times New Roman" w:hAnsi="Times New Roman"/>
            <w:lang w:eastAsia="ko-KR"/>
          </w:rPr>
          <w:t xml:space="preserve"> </w:t>
        </w:r>
      </w:ins>
      <w:ins w:id="1723" w:author="standard" w:date="2021-03-26T16:54:00Z">
        <w:r w:rsidR="00DE76AA">
          <w:rPr>
            <w:rFonts w:ascii="Times New Roman" w:hAnsi="Times New Roman" w:hint="eastAsia"/>
            <w:lang w:eastAsia="ko-KR"/>
          </w:rPr>
          <w:t>연도</w:t>
        </w:r>
        <w:r w:rsidR="00DE76AA">
          <w:rPr>
            <w:rFonts w:ascii="Times New Roman" w:hAnsi="Times New Roman" w:hint="eastAsia"/>
            <w:lang w:eastAsia="ko-KR"/>
          </w:rPr>
          <w:t xml:space="preserve"> </w:t>
        </w:r>
        <w:r w:rsidR="00DE76AA">
          <w:rPr>
            <w:rFonts w:ascii="Times New Roman" w:hAnsi="Times New Roman" w:hint="eastAsia"/>
            <w:lang w:eastAsia="ko-KR"/>
          </w:rPr>
          <w:t>변환</w:t>
        </w:r>
        <w:r w:rsidR="00DE76AA">
          <w:rPr>
            <w:rFonts w:ascii="Times New Roman" w:hAnsi="Times New Roman" w:hint="eastAsia"/>
            <w:lang w:eastAsia="ko-KR"/>
          </w:rPr>
          <w:t xml:space="preserve"> </w:t>
        </w:r>
        <w:r w:rsidR="00DE76AA">
          <w:rPr>
            <w:rFonts w:ascii="Times New Roman" w:hAnsi="Times New Roman" w:hint="eastAsia"/>
            <w:lang w:eastAsia="ko-KR"/>
          </w:rPr>
          <w:t>및</w:t>
        </w:r>
        <w:r w:rsidR="00DE76AA">
          <w:rPr>
            <w:rFonts w:ascii="Times New Roman" w:hAnsi="Times New Roman" w:hint="eastAsia"/>
            <w:lang w:eastAsia="ko-KR"/>
          </w:rPr>
          <w:t xml:space="preserve"> </w:t>
        </w:r>
        <w:r w:rsidR="00DE76AA">
          <w:rPr>
            <w:rFonts w:ascii="Times New Roman" w:hAnsi="Times New Roman" w:hint="eastAsia"/>
            <w:lang w:eastAsia="ko-KR"/>
          </w:rPr>
          <w:t>출력</w:t>
        </w:r>
        <w:r w:rsidR="00DE76AA">
          <w:rPr>
            <w:rFonts w:ascii="Times New Roman" w:hAnsi="Times New Roman" w:hint="eastAsia"/>
            <w:lang w:eastAsia="ko-KR"/>
          </w:rPr>
          <w:t xml:space="preserve"> </w:t>
        </w:r>
        <w:r w:rsidR="00DE76AA">
          <w:rPr>
            <w:rFonts w:ascii="Times New Roman" w:hAnsi="Times New Roman" w:hint="eastAsia"/>
            <w:lang w:eastAsia="ko-KR"/>
          </w:rPr>
          <w:t>수정</w:t>
        </w:r>
      </w:ins>
    </w:p>
    <w:p w14:paraId="7D23D9C3" w14:textId="77777777" w:rsidR="00FD7B2A" w:rsidRDefault="00FD7B2A">
      <w:pPr>
        <w:pStyle w:val="comment"/>
        <w:ind w:left="482"/>
        <w:jc w:val="both"/>
        <w:rPr>
          <w:lang w:eastAsia="ko-KR"/>
        </w:rPr>
        <w:pPrChange w:id="1724" w:author="제이펍 출판사" w:date="2021-03-14T15:57:00Z">
          <w:pPr>
            <w:pStyle w:val="comment"/>
            <w:ind w:left="482"/>
          </w:pPr>
        </w:pPrChange>
      </w:pPr>
      <w:r>
        <w:rPr>
          <w:lang w:eastAsia="ko-KR"/>
        </w:rPr>
        <w:t>코드 설명</w:t>
      </w:r>
    </w:p>
    <w:p w14:paraId="6365F683" w14:textId="0B20EF0B" w:rsidR="00FD7B2A" w:rsidRDefault="00FD7B2A">
      <w:pPr>
        <w:pStyle w:val="comment"/>
        <w:numPr>
          <w:ilvl w:val="0"/>
          <w:numId w:val="14"/>
        </w:numPr>
        <w:jc w:val="both"/>
        <w:rPr>
          <w:lang w:eastAsia="ko-KR"/>
        </w:rPr>
        <w:pPrChange w:id="1725" w:author="제이펍 출판사" w:date="2021-03-14T15:57:00Z">
          <w:pPr>
            <w:pStyle w:val="comment"/>
            <w:numPr>
              <w:numId w:val="14"/>
            </w:numPr>
            <w:ind w:left="842" w:hanging="360"/>
          </w:pPr>
        </w:pPrChange>
      </w:pPr>
      <w:r>
        <w:rPr>
          <w:lang w:eastAsia="ko-KR"/>
        </w:rPr>
        <w:t>앞선 코드에서 사용한 파이프라인(</w:t>
      </w:r>
      <w:r w:rsidRPr="00ED4019">
        <w:rPr>
          <w:rStyle w:val="VerbatimChar"/>
          <w:rFonts w:ascii="Times New Roman" w:hAnsi="Times New Roman"/>
          <w:lang w:eastAsia="ko-KR"/>
        </w:rPr>
        <w:t>%&gt;%</w:t>
      </w:r>
      <w:r>
        <w:rPr>
          <w:lang w:eastAsia="ko-KR"/>
        </w:rPr>
        <w:t xml:space="preserve">)을 사용하지 않으면 </w:t>
      </w:r>
      <w:r w:rsidRPr="00ED4019">
        <w:rPr>
          <w:rStyle w:val="VerbatimChar"/>
          <w:rFonts w:ascii="Times New Roman" w:hAnsi="Times New Roman"/>
          <w:lang w:eastAsia="ko-KR"/>
        </w:rPr>
        <w:t>ggplot()</w:t>
      </w:r>
      <w:r>
        <w:rPr>
          <w:lang w:eastAsia="ko-KR"/>
        </w:rPr>
        <w:t xml:space="preserve">에 직접 사용할 </w:t>
      </w:r>
      <w:del w:id="1726" w:author="제이펍 출판사" w:date="2021-03-14T20:35:00Z">
        <w:r w:rsidDel="00EE4FE2">
          <w:rPr>
            <w:lang w:eastAsia="ko-KR"/>
          </w:rPr>
          <w:delText>데이터프레</w:delText>
        </w:r>
      </w:del>
      <w:ins w:id="1727" w:author="제이펍 출판사" w:date="2021-03-14T20:35:00Z">
        <w:r w:rsidR="00EE4FE2">
          <w:rPr>
            <w:lang w:eastAsia="ko-KR"/>
          </w:rPr>
          <w:t>데이터 프레</w:t>
        </w:r>
      </w:ins>
      <w:r>
        <w:rPr>
          <w:lang w:eastAsia="ko-KR"/>
        </w:rPr>
        <w:t>임을 지정해야 함(</w:t>
      </w:r>
      <w:r w:rsidRPr="00ED4019">
        <w:rPr>
          <w:rStyle w:val="VerbatimChar"/>
          <w:rFonts w:ascii="Times New Roman" w:hAnsi="Times New Roman"/>
          <w:lang w:eastAsia="ko-KR"/>
        </w:rPr>
        <w:t>data =</w:t>
      </w:r>
      <w:r>
        <w:rPr>
          <w:lang w:eastAsia="ko-KR"/>
        </w:rPr>
        <w:t>).</w:t>
      </w:r>
    </w:p>
    <w:p w14:paraId="59AEF65A" w14:textId="1AA3342A" w:rsidR="00FD7B2A" w:rsidRDefault="00FD7B2A">
      <w:pPr>
        <w:pStyle w:val="comment"/>
        <w:numPr>
          <w:ilvl w:val="0"/>
          <w:numId w:val="14"/>
        </w:numPr>
        <w:jc w:val="both"/>
        <w:rPr>
          <w:lang w:eastAsia="ko-KR"/>
        </w:rPr>
        <w:pPrChange w:id="1728" w:author="제이펍 출판사" w:date="2021-03-14T15:57:00Z">
          <w:pPr>
            <w:pStyle w:val="comment"/>
            <w:numPr>
              <w:numId w:val="14"/>
            </w:numPr>
            <w:ind w:left="842" w:hanging="360"/>
          </w:pPr>
        </w:pPrChange>
      </w:pPr>
      <w:r>
        <w:rPr>
          <w:lang w:eastAsia="ko-KR"/>
        </w:rPr>
        <w:t xml:space="preserve">date 클래스로 </w:t>
      </w:r>
      <w:del w:id="1729" w:author="user" w:date="2021-03-19T09:04:00Z">
        <w:r w:rsidDel="00B71F53">
          <w:rPr>
            <w:lang w:eastAsia="ko-KR"/>
          </w:rPr>
          <w:delText>년</w:delText>
        </w:r>
      </w:del>
      <w:ins w:id="1730" w:author="user" w:date="2021-03-19T09:04:00Z">
        <w:r w:rsidR="00B71F53">
          <w:rPr>
            <w:rFonts w:hint="eastAsia"/>
            <w:lang w:eastAsia="ko-KR"/>
          </w:rPr>
          <w:t>연</w:t>
        </w:r>
      </w:ins>
      <w:r>
        <w:rPr>
          <w:lang w:eastAsia="ko-KR"/>
        </w:rPr>
        <w:t xml:space="preserve">-월-일로 설정된 연도 </w:t>
      </w:r>
      <w:del w:id="1731" w:author="제이펍 출판사" w:date="2021-03-14T20:19:00Z">
        <w:r w:rsidDel="00766301">
          <w:rPr>
            <w:lang w:eastAsia="ko-KR"/>
          </w:rPr>
          <w:delText>컬럼</w:delText>
        </w:r>
      </w:del>
      <w:ins w:id="1732" w:author="제이펍 출판사" w:date="2021-03-14T20:19:00Z">
        <w:r w:rsidR="00766301">
          <w:rPr>
            <w:lang w:eastAsia="ko-KR"/>
          </w:rPr>
          <w:t>칼럼</w:t>
        </w:r>
      </w:ins>
      <w:r>
        <w:rPr>
          <w:lang w:eastAsia="ko-KR"/>
        </w:rPr>
        <w:t xml:space="preserve">에서 </w:t>
      </w:r>
      <w:r w:rsidRPr="00ED4019">
        <w:rPr>
          <w:rStyle w:val="VerbatimChar"/>
          <w:rFonts w:ascii="Times New Roman" w:hAnsi="Times New Roman"/>
          <w:lang w:eastAsia="ko-KR"/>
        </w:rPr>
        <w:t>lubridate</w:t>
      </w:r>
      <w:r>
        <w:rPr>
          <w:lang w:eastAsia="ko-KR"/>
        </w:rPr>
        <w:t xml:space="preserve"> 패키지의 </w:t>
      </w:r>
      <w:r w:rsidRPr="00ED4019">
        <w:rPr>
          <w:rStyle w:val="VerbatimChar"/>
          <w:rFonts w:ascii="Times New Roman" w:hAnsi="Times New Roman"/>
          <w:lang w:eastAsia="ko-KR"/>
        </w:rPr>
        <w:t>year()</w:t>
      </w:r>
      <w:r>
        <w:rPr>
          <w:lang w:eastAsia="ko-KR"/>
        </w:rPr>
        <w:t>를 이용하여 연도만 추출(</w:t>
      </w:r>
      <w:r w:rsidRPr="00ED4019">
        <w:rPr>
          <w:rStyle w:val="VerbatimChar"/>
          <w:rFonts w:ascii="Times New Roman" w:hAnsi="Times New Roman"/>
          <w:lang w:eastAsia="ko-KR"/>
        </w:rPr>
        <w:t>lubridate</w:t>
      </w:r>
      <w:proofErr w:type="gramStart"/>
      <w:r w:rsidRPr="00ED4019">
        <w:rPr>
          <w:rStyle w:val="VerbatimChar"/>
          <w:rFonts w:ascii="Times New Roman" w:hAnsi="Times New Roman"/>
          <w:lang w:eastAsia="ko-KR"/>
        </w:rPr>
        <w:t>::</w:t>
      </w:r>
      <w:proofErr w:type="gramEnd"/>
      <w:r w:rsidRPr="00ED4019">
        <w:rPr>
          <w:rStyle w:val="VerbatimChar"/>
          <w:rFonts w:ascii="Times New Roman" w:hAnsi="Times New Roman"/>
          <w:lang w:eastAsia="ko-KR"/>
        </w:rPr>
        <w:t>year(</w:t>
      </w:r>
      <w:r w:rsidRPr="00ED4019">
        <w:rPr>
          <w:rStyle w:val="VerbatimChar"/>
          <w:rFonts w:ascii="Times New Roman" w:hAnsi="Times New Roman"/>
          <w:lang w:eastAsia="ko-KR"/>
        </w:rPr>
        <w:t>연도</w:t>
      </w:r>
      <w:r w:rsidRPr="00ED4019">
        <w:rPr>
          <w:rStyle w:val="VerbatimChar"/>
          <w:rFonts w:ascii="Times New Roman" w:hAnsi="Times New Roman"/>
          <w:lang w:eastAsia="ko-KR"/>
        </w:rPr>
        <w:t>)</w:t>
      </w:r>
      <w:r>
        <w:rPr>
          <w:lang w:eastAsia="ko-KR"/>
        </w:rPr>
        <w:t xml:space="preserve">)하고 이를 </w:t>
      </w:r>
      <w:r w:rsidRPr="00ED4019">
        <w:rPr>
          <w:rStyle w:val="VerbatimChar"/>
          <w:rFonts w:ascii="Times New Roman" w:hAnsi="Times New Roman"/>
          <w:lang w:eastAsia="ko-KR"/>
        </w:rPr>
        <w:t>factor()</w:t>
      </w:r>
      <w:r>
        <w:rPr>
          <w:lang w:eastAsia="ko-KR"/>
        </w:rPr>
        <w:t xml:space="preserve">를 사용하여 </w:t>
      </w:r>
      <w:r w:rsidRPr="00ED4019">
        <w:rPr>
          <w:rStyle w:val="VerbatimChar"/>
          <w:rFonts w:ascii="Times New Roman" w:hAnsi="Times New Roman"/>
          <w:lang w:eastAsia="ko-KR"/>
        </w:rPr>
        <w:t>factor</w:t>
      </w:r>
      <w:r>
        <w:rPr>
          <w:lang w:eastAsia="ko-KR"/>
        </w:rPr>
        <w:t>로 변환</w:t>
      </w:r>
    </w:p>
    <w:p w14:paraId="282DB0B7" w14:textId="77777777" w:rsidR="00FD7B2A" w:rsidRDefault="00FD7B2A">
      <w:pPr>
        <w:pStyle w:val="comment"/>
        <w:numPr>
          <w:ilvl w:val="0"/>
          <w:numId w:val="14"/>
        </w:numPr>
        <w:jc w:val="both"/>
        <w:rPr>
          <w:lang w:eastAsia="ko-KR"/>
        </w:rPr>
        <w:pPrChange w:id="1733" w:author="제이펍 출판사" w:date="2021-03-14T15:57:00Z">
          <w:pPr>
            <w:pStyle w:val="comment"/>
            <w:numPr>
              <w:numId w:val="14"/>
            </w:numPr>
            <w:ind w:left="842" w:hanging="360"/>
          </w:pPr>
        </w:pPrChange>
      </w:pPr>
      <w:r w:rsidRPr="00ED4019">
        <w:rPr>
          <w:rStyle w:val="VerbatimChar"/>
          <w:rFonts w:ascii="Times New Roman" w:hAnsi="Times New Roman"/>
          <w:lang w:eastAsia="ko-KR"/>
        </w:rPr>
        <w:t>theme()</w:t>
      </w:r>
      <w:r>
        <w:rPr>
          <w:lang w:eastAsia="ko-KR"/>
        </w:rPr>
        <w:t xml:space="preserve">을 사용하여 theme 요소를 추가. 추가된 요소는 X축에 표기되는 텍스트(axis.text.x)를 </w:t>
      </w:r>
      <w:r w:rsidRPr="00ED4019">
        <w:rPr>
          <w:rStyle w:val="VerbatimChar"/>
          <w:rFonts w:ascii="Times New Roman" w:hAnsi="Times New Roman"/>
          <w:lang w:eastAsia="ko-KR"/>
        </w:rPr>
        <w:t>element_text()</w:t>
      </w:r>
      <w:r>
        <w:rPr>
          <w:lang w:eastAsia="ko-KR"/>
        </w:rPr>
        <w:t>를 사용하여 설정하는데 텍스트 방향을 90도 회전(</w:t>
      </w:r>
      <w:r w:rsidRPr="00ED4019">
        <w:rPr>
          <w:rStyle w:val="VerbatimChar"/>
          <w:rFonts w:ascii="Times New Roman" w:hAnsi="Times New Roman"/>
          <w:lang w:eastAsia="ko-KR"/>
        </w:rPr>
        <w:t>angle=90</w:t>
      </w:r>
      <w:r>
        <w:rPr>
          <w:lang w:eastAsia="ko-KR"/>
        </w:rPr>
        <w:t>)시키고 정렬을 맞춤(</w:t>
      </w:r>
      <w:r w:rsidRPr="00ED4019">
        <w:rPr>
          <w:rStyle w:val="VerbatimChar"/>
          <w:rFonts w:ascii="Times New Roman" w:hAnsi="Times New Roman"/>
          <w:lang w:eastAsia="ko-KR"/>
        </w:rPr>
        <w:t>hjust=1</w:t>
      </w:r>
      <w:r>
        <w:rPr>
          <w:lang w:eastAsia="ko-KR"/>
        </w:rPr>
        <w:t>)</w:t>
      </w:r>
    </w:p>
    <w:p w14:paraId="7BE12409" w14:textId="77777777" w:rsidR="00FD7B2A" w:rsidRDefault="00FD7B2A">
      <w:pPr>
        <w:pStyle w:val="comment"/>
        <w:numPr>
          <w:ilvl w:val="0"/>
          <w:numId w:val="14"/>
        </w:numPr>
        <w:jc w:val="both"/>
        <w:rPr>
          <w:lang w:eastAsia="ko-KR"/>
        </w:rPr>
        <w:pPrChange w:id="1734" w:author="제이펍 출판사" w:date="2021-03-14T15:57:00Z">
          <w:pPr>
            <w:pStyle w:val="comment"/>
            <w:numPr>
              <w:numId w:val="14"/>
            </w:numPr>
            <w:ind w:left="842" w:hanging="360"/>
          </w:pPr>
        </w:pPrChange>
      </w:pPr>
      <w:r w:rsidRPr="00ED4019">
        <w:rPr>
          <w:rStyle w:val="VerbatimChar"/>
          <w:rFonts w:ascii="Times New Roman" w:hAnsi="Times New Roman"/>
          <w:lang w:eastAsia="ko-KR"/>
        </w:rPr>
        <w:t>labs()</w:t>
      </w:r>
      <w:r>
        <w:rPr>
          <w:lang w:eastAsia="ko-KR"/>
        </w:rPr>
        <w:t>를 사용하여 X축 제목을 추가로 설정(</w:t>
      </w:r>
      <w:r w:rsidRPr="00ED4019">
        <w:rPr>
          <w:rStyle w:val="VerbatimChar"/>
          <w:rFonts w:ascii="Times New Roman" w:hAnsi="Times New Roman"/>
          <w:lang w:eastAsia="ko-KR"/>
        </w:rPr>
        <w:t>x =</w:t>
      </w:r>
      <w:r>
        <w:rPr>
          <w:lang w:eastAsia="ko-KR"/>
        </w:rPr>
        <w:t>)</w:t>
      </w:r>
    </w:p>
    <w:p w14:paraId="07305905" w14:textId="434E8B63" w:rsidR="00FD7B2A" w:rsidRPr="00ED4019" w:rsidRDefault="00FD7B2A">
      <w:pPr>
        <w:jc w:val="both"/>
        <w:rPr>
          <w:rFonts w:ascii="Times New Roman" w:hAnsi="Times New Roman"/>
          <w:lang w:eastAsia="ko-KR"/>
        </w:rPr>
        <w:pPrChange w:id="1735" w:author="제이펍 출판사" w:date="2021-03-14T15:57:00Z">
          <w:pPr/>
        </w:pPrChange>
      </w:pPr>
      <w:r w:rsidRPr="00ED4019">
        <w:rPr>
          <w:rFonts w:ascii="Times New Roman" w:hAnsi="Times New Roman"/>
          <w:lang w:eastAsia="ko-KR"/>
        </w:rPr>
        <w:t>이번에는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다중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선</w:t>
      </w:r>
      <w:r w:rsidRPr="00ED4019">
        <w:rPr>
          <w:rFonts w:ascii="Times New Roman" w:hAnsi="Times New Roman"/>
          <w:lang w:eastAsia="ko-KR"/>
        </w:rPr>
        <w:t xml:space="preserve"> plot</w:t>
      </w:r>
      <w:r w:rsidRPr="00ED4019">
        <w:rPr>
          <w:rFonts w:ascii="Times New Roman" w:hAnsi="Times New Roman"/>
          <w:lang w:eastAsia="ko-KR"/>
        </w:rPr>
        <w:t>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그려본다</w:t>
      </w:r>
      <w:r w:rsidRPr="00ED4019">
        <w:rPr>
          <w:rFonts w:ascii="Times New Roman" w:hAnsi="Times New Roman"/>
          <w:lang w:eastAsia="ko-KR"/>
        </w:rPr>
        <w:t xml:space="preserve">. </w:t>
      </w:r>
      <w:r w:rsidRPr="00ED4019">
        <w:rPr>
          <w:rFonts w:ascii="Times New Roman" w:hAnsi="Times New Roman"/>
          <w:lang w:eastAsia="ko-KR"/>
        </w:rPr>
        <w:t>앞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장에서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생성했던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데이터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중에</w:t>
      </w:r>
      <w:r w:rsidRPr="00ED4019">
        <w:rPr>
          <w:rFonts w:ascii="Times New Roman" w:hAnsi="Times New Roman"/>
          <w:lang w:eastAsia="ko-KR"/>
        </w:rPr>
        <w:t xml:space="preserve"> students.all </w:t>
      </w:r>
      <w:r w:rsidRPr="00ED4019">
        <w:rPr>
          <w:rFonts w:ascii="Times New Roman" w:hAnsi="Times New Roman"/>
          <w:lang w:eastAsia="ko-KR"/>
        </w:rPr>
        <w:t>데이터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프레임을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사용한다</w:t>
      </w:r>
      <w:r w:rsidRPr="00ED4019">
        <w:rPr>
          <w:rFonts w:ascii="Times New Roman" w:hAnsi="Times New Roman"/>
          <w:lang w:eastAsia="ko-KR"/>
        </w:rPr>
        <w:t xml:space="preserve">. </w:t>
      </w:r>
      <w:r w:rsidRPr="00ED4019">
        <w:rPr>
          <w:rFonts w:ascii="Times New Roman" w:hAnsi="Times New Roman"/>
          <w:lang w:eastAsia="ko-KR"/>
        </w:rPr>
        <w:t>앞에서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설명했듯이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라인</w:t>
      </w:r>
      <w:r w:rsidRPr="00ED4019">
        <w:rPr>
          <w:rFonts w:ascii="Times New Roman" w:hAnsi="Times New Roman"/>
          <w:lang w:eastAsia="ko-KR"/>
        </w:rPr>
        <w:t xml:space="preserve"> geometry</w:t>
      </w:r>
      <w:r w:rsidRPr="00ED4019">
        <w:rPr>
          <w:rFonts w:ascii="Times New Roman" w:hAnsi="Times New Roman"/>
          <w:lang w:eastAsia="ko-KR"/>
        </w:rPr>
        <w:t>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여러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그룹들을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같이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그릴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있는데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지역규모별로</w:t>
      </w:r>
      <w:r w:rsidRPr="00ED4019">
        <w:rPr>
          <w:rFonts w:ascii="Times New Roman" w:hAnsi="Times New Roman"/>
          <w:lang w:eastAsia="ko-KR"/>
        </w:rPr>
        <w:t xml:space="preserve"> plot</w:t>
      </w:r>
      <w:r w:rsidRPr="00ED4019">
        <w:rPr>
          <w:rFonts w:ascii="Times New Roman" w:hAnsi="Times New Roman"/>
          <w:lang w:eastAsia="ko-KR"/>
        </w:rPr>
        <w:t>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생성하려면</w:t>
      </w:r>
      <w:r w:rsidRPr="00ED4019">
        <w:rPr>
          <w:rFonts w:ascii="Times New Roman" w:hAnsi="Times New Roman"/>
          <w:lang w:eastAsia="ko-KR"/>
        </w:rPr>
        <w:t xml:space="preserve"> </w:t>
      </w:r>
      <w:del w:id="1736" w:author="제이펍 출판사" w:date="2021-03-14T18:48:00Z">
        <w:r w:rsidRPr="00ED4019" w:rsidDel="00650713">
          <w:rPr>
            <w:rFonts w:ascii="Times New Roman" w:hAnsi="Times New Roman"/>
            <w:lang w:eastAsia="ko-KR"/>
          </w:rPr>
          <w:delText>아래와</w:delText>
        </w:r>
        <w:r w:rsidRPr="00ED4019" w:rsidDel="00650713">
          <w:rPr>
            <w:rFonts w:ascii="Times New Roman" w:hAnsi="Times New Roman"/>
            <w:lang w:eastAsia="ko-KR"/>
          </w:rPr>
          <w:delText xml:space="preserve"> </w:delText>
        </w:r>
        <w:r w:rsidRPr="00ED4019" w:rsidDel="00650713">
          <w:rPr>
            <w:rFonts w:ascii="Times New Roman" w:hAnsi="Times New Roman"/>
            <w:lang w:eastAsia="ko-KR"/>
          </w:rPr>
          <w:delText>같</w:delText>
        </w:r>
      </w:del>
      <w:ins w:id="1737" w:author="제이펍 출판사" w:date="2021-03-14T18:48:00Z">
        <w:r w:rsidR="00650713">
          <w:rPr>
            <w:rFonts w:ascii="Times New Roman" w:hAnsi="Times New Roman"/>
            <w:lang w:eastAsia="ko-KR"/>
          </w:rPr>
          <w:t>다음과</w:t>
        </w:r>
        <w:r w:rsidR="00650713">
          <w:rPr>
            <w:rFonts w:ascii="Times New Roman" w:hAnsi="Times New Roman"/>
            <w:lang w:eastAsia="ko-KR"/>
          </w:rPr>
          <w:t xml:space="preserve"> </w:t>
        </w:r>
        <w:r w:rsidR="00650713">
          <w:rPr>
            <w:rFonts w:ascii="Times New Roman" w:hAnsi="Times New Roman"/>
            <w:lang w:eastAsia="ko-KR"/>
          </w:rPr>
          <w:t>같</w:t>
        </w:r>
      </w:ins>
      <w:r w:rsidRPr="00ED4019">
        <w:rPr>
          <w:rFonts w:ascii="Times New Roman" w:hAnsi="Times New Roman"/>
          <w:lang w:eastAsia="ko-KR"/>
        </w:rPr>
        <w:t>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그릴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있다</w:t>
      </w:r>
      <w:r w:rsidRPr="00ED4019">
        <w:rPr>
          <w:rFonts w:ascii="Times New Roman" w:hAnsi="Times New Roman"/>
          <w:lang w:eastAsia="ko-KR"/>
        </w:rPr>
        <w:t>.</w:t>
      </w:r>
    </w:p>
    <w:p w14:paraId="64D3D015" w14:textId="77777777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1738" w:author="제이펍 출판사" w:date="2021-03-14T15:57:00Z">
          <w:pPr>
            <w:pStyle w:val="SourceCode"/>
          </w:pPr>
        </w:pPrChange>
      </w:pPr>
      <w:proofErr w:type="gramStart"/>
      <w:r w:rsidRPr="00ED4019">
        <w:rPr>
          <w:rStyle w:val="FunctionTok"/>
          <w:rFonts w:ascii="Times New Roman" w:hAnsi="Times New Roman"/>
        </w:rPr>
        <w:t>ggplot</w:t>
      </w:r>
      <w:r w:rsidRPr="00ED4019">
        <w:rPr>
          <w:rStyle w:val="NormalTok"/>
          <w:rFonts w:ascii="Times New Roman" w:hAnsi="Times New Roman"/>
        </w:rPr>
        <w:t>(</w:t>
      </w:r>
      <w:proofErr w:type="gramEnd"/>
      <w:r w:rsidRPr="00ED4019">
        <w:rPr>
          <w:rStyle w:val="AttributeTok"/>
          <w:rFonts w:ascii="Times New Roman" w:hAnsi="Times New Roman"/>
        </w:rPr>
        <w:t>data =</w:t>
      </w:r>
      <w:r w:rsidRPr="00ED4019">
        <w:rPr>
          <w:rStyle w:val="NormalTok"/>
          <w:rFonts w:ascii="Times New Roman" w:hAnsi="Times New Roman"/>
        </w:rPr>
        <w:t xml:space="preserve"> students.all, </w:t>
      </w:r>
      <w:r w:rsidRPr="00ED4019">
        <w:rPr>
          <w:rStyle w:val="FunctionTok"/>
          <w:rFonts w:ascii="Times New Roman" w:hAnsi="Times New Roman"/>
        </w:rPr>
        <w:t>aes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AttributeTok"/>
          <w:rFonts w:ascii="Times New Roman" w:hAnsi="Times New Roman"/>
        </w:rPr>
        <w:t>x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NormalTok"/>
          <w:rFonts w:ascii="Times New Roman" w:hAnsi="Times New Roman"/>
        </w:rPr>
        <w:t>연도</w:t>
      </w:r>
      <w:r w:rsidRPr="00ED4019">
        <w:rPr>
          <w:rStyle w:val="NormalTok"/>
          <w:rFonts w:ascii="Times New Roman" w:hAnsi="Times New Roman"/>
        </w:rPr>
        <w:t xml:space="preserve">, </w:t>
      </w:r>
      <w:r w:rsidRPr="00ED4019">
        <w:rPr>
          <w:rStyle w:val="AttributeTok"/>
          <w:rFonts w:ascii="Times New Roman" w:hAnsi="Times New Roman"/>
        </w:rPr>
        <w:t>y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NormalTok"/>
          <w:rFonts w:ascii="Times New Roman" w:hAnsi="Times New Roman"/>
        </w:rPr>
        <w:t>학생수계</w:t>
      </w:r>
      <w:r w:rsidRPr="00ED4019">
        <w:rPr>
          <w:rStyle w:val="NormalTok"/>
          <w:rFonts w:ascii="Times New Roman" w:hAnsi="Times New Roman"/>
        </w:rPr>
        <w:t xml:space="preserve">)) </w:t>
      </w:r>
      <w:r w:rsidRPr="00ED4019">
        <w:rPr>
          <w:rStyle w:val="SpecialCharTok"/>
          <w:rFonts w:ascii="Times New Roman" w:hAnsi="Times New Roman"/>
        </w:rPr>
        <w:t>+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</w:t>
      </w:r>
      <w:r w:rsidRPr="00ED4019">
        <w:rPr>
          <w:rStyle w:val="FunctionTok"/>
          <w:rFonts w:ascii="Times New Roman" w:hAnsi="Times New Roman"/>
        </w:rPr>
        <w:t>geom_line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FunctionTok"/>
          <w:rFonts w:ascii="Times New Roman" w:hAnsi="Times New Roman"/>
        </w:rPr>
        <w:t>aes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AttributeTok"/>
          <w:rFonts w:ascii="Times New Roman" w:hAnsi="Times New Roman"/>
        </w:rPr>
        <w:t>group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NormalTok"/>
          <w:rFonts w:ascii="Times New Roman" w:hAnsi="Times New Roman"/>
        </w:rPr>
        <w:t>지역규모</w:t>
      </w:r>
      <w:r w:rsidRPr="00ED4019">
        <w:rPr>
          <w:rStyle w:val="NormalTok"/>
          <w:rFonts w:ascii="Times New Roman" w:hAnsi="Times New Roman"/>
        </w:rPr>
        <w:t xml:space="preserve">, </w:t>
      </w:r>
      <w:r w:rsidRPr="00ED4019">
        <w:rPr>
          <w:rStyle w:val="AttributeTok"/>
          <w:rFonts w:ascii="Times New Roman" w:hAnsi="Times New Roman"/>
        </w:rPr>
        <w:t>linetype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NormalTok"/>
          <w:rFonts w:ascii="Times New Roman" w:hAnsi="Times New Roman"/>
        </w:rPr>
        <w:t>지역규모</w:t>
      </w:r>
      <w:r w:rsidRPr="00ED4019">
        <w:rPr>
          <w:rStyle w:val="NormalTok"/>
          <w:rFonts w:ascii="Times New Roman" w:hAnsi="Times New Roman"/>
        </w:rPr>
        <w:t xml:space="preserve">)) </w:t>
      </w:r>
      <w:r w:rsidRPr="00ED4019">
        <w:rPr>
          <w:rStyle w:val="SpecialCharTok"/>
          <w:rFonts w:ascii="Times New Roman" w:hAnsi="Times New Roman"/>
        </w:rPr>
        <w:t>+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</w:t>
      </w:r>
      <w:r w:rsidRPr="00ED4019">
        <w:rPr>
          <w:rStyle w:val="FunctionTok"/>
          <w:rFonts w:ascii="Times New Roman" w:hAnsi="Times New Roman"/>
        </w:rPr>
        <w:t>theme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AttributeTok"/>
          <w:rFonts w:ascii="Times New Roman" w:hAnsi="Times New Roman"/>
        </w:rPr>
        <w:t>axis.text.x=</w:t>
      </w:r>
      <w:r w:rsidRPr="00ED4019">
        <w:rPr>
          <w:rStyle w:val="FunctionTok"/>
          <w:rFonts w:ascii="Times New Roman" w:hAnsi="Times New Roman"/>
        </w:rPr>
        <w:t>element_text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AttributeTok"/>
          <w:rFonts w:ascii="Times New Roman" w:hAnsi="Times New Roman"/>
        </w:rPr>
        <w:t>angle=</w:t>
      </w:r>
      <w:r w:rsidRPr="00ED4019">
        <w:rPr>
          <w:rStyle w:val="DecValTok"/>
          <w:rFonts w:ascii="Times New Roman" w:hAnsi="Times New Roman"/>
        </w:rPr>
        <w:t>90</w:t>
      </w:r>
      <w:r w:rsidRPr="00ED4019">
        <w:rPr>
          <w:rStyle w:val="NormalTok"/>
          <w:rFonts w:ascii="Times New Roman" w:hAnsi="Times New Roman"/>
        </w:rPr>
        <w:t>,</w:t>
      </w:r>
      <w:r w:rsidRPr="00ED4019">
        <w:rPr>
          <w:rStyle w:val="AttributeTok"/>
          <w:rFonts w:ascii="Times New Roman" w:hAnsi="Times New Roman"/>
        </w:rPr>
        <w:t>hjust=</w:t>
      </w:r>
      <w:r w:rsidRPr="00ED4019">
        <w:rPr>
          <w:rStyle w:val="DecValTok"/>
          <w:rFonts w:ascii="Times New Roman" w:hAnsi="Times New Roman"/>
        </w:rPr>
        <w:t>1</w:t>
      </w:r>
      <w:r w:rsidRPr="00ED4019">
        <w:rPr>
          <w:rStyle w:val="NormalTok"/>
          <w:rFonts w:ascii="Times New Roman" w:hAnsi="Times New Roman"/>
        </w:rPr>
        <w:t xml:space="preserve">)) </w:t>
      </w:r>
      <w:r w:rsidRPr="00ED4019">
        <w:rPr>
          <w:rStyle w:val="SpecialCharTok"/>
          <w:rFonts w:ascii="Times New Roman" w:hAnsi="Times New Roman"/>
        </w:rPr>
        <w:t>+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</w:t>
      </w:r>
      <w:r w:rsidRPr="00ED4019">
        <w:rPr>
          <w:rStyle w:val="FunctionTok"/>
          <w:rFonts w:ascii="Times New Roman" w:hAnsi="Times New Roman"/>
        </w:rPr>
        <w:t>labs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AttributeTok"/>
          <w:rFonts w:ascii="Times New Roman" w:hAnsi="Times New Roman"/>
        </w:rPr>
        <w:t>title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StringTok"/>
          <w:rFonts w:ascii="Times New Roman" w:hAnsi="Times New Roman"/>
        </w:rPr>
        <w:t>연도별</w:t>
      </w:r>
      <w:r w:rsidRPr="00ED4019">
        <w:rPr>
          <w:rStyle w:val="String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학생수</w:t>
      </w:r>
      <w:r w:rsidRPr="00ED4019">
        <w:rPr>
          <w:rStyle w:val="String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추이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NormalTok"/>
          <w:rFonts w:ascii="Times New Roman" w:hAnsi="Times New Roman"/>
        </w:rPr>
        <w:t xml:space="preserve">, </w:t>
      </w:r>
      <w:r w:rsidRPr="00ED4019">
        <w:rPr>
          <w:rStyle w:val="AttributeTok"/>
          <w:rFonts w:ascii="Times New Roman" w:hAnsi="Times New Roman"/>
        </w:rPr>
        <w:t>x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StringTok"/>
          <w:rFonts w:ascii="Times New Roman" w:hAnsi="Times New Roman"/>
        </w:rPr>
        <w:t>연도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NormalTok"/>
          <w:rFonts w:ascii="Times New Roman" w:hAnsi="Times New Roman"/>
        </w:rPr>
        <w:t>)</w:t>
      </w:r>
    </w:p>
    <w:p w14:paraId="2CE2A978" w14:textId="77777777" w:rsidR="00FD7B2A" w:rsidRPr="00ED4019" w:rsidRDefault="00FD7B2A">
      <w:pPr>
        <w:pStyle w:val="a6"/>
        <w:jc w:val="both"/>
        <w:rPr>
          <w:rFonts w:ascii="Times New Roman" w:hAnsi="Times New Roman"/>
          <w:lang w:eastAsia="ko-KR"/>
        </w:rPr>
        <w:pPrChange w:id="1739" w:author="제이펍 출판사" w:date="2021-03-14T15:57:00Z">
          <w:pPr>
            <w:pStyle w:val="a6"/>
            <w:jc w:val="center"/>
          </w:pPr>
        </w:pPrChange>
      </w:pPr>
      <w:r w:rsidRPr="00ED4019">
        <w:rPr>
          <w:rFonts w:ascii="Times New Roman" w:hAnsi="Times New Roman"/>
          <w:noProof/>
          <w:lang w:eastAsia="ko-KR"/>
        </w:rPr>
        <w:lastRenderedPageBreak/>
        <w:drawing>
          <wp:inline distT="0" distB="0" distL="0" distR="0" wp14:anchorId="0DE87D10" wp14:editId="2B12813E">
            <wp:extent cx="5972810" cy="2840990"/>
            <wp:effectExtent l="0" t="0" r="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84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C3365" w14:textId="52B623D4" w:rsidR="00FD7B2A" w:rsidRPr="00ED4019" w:rsidRDefault="00FD7B2A">
      <w:pPr>
        <w:pStyle w:val="a6"/>
        <w:jc w:val="both"/>
        <w:rPr>
          <w:rFonts w:ascii="Times New Roman" w:hAnsi="Times New Roman" w:hint="eastAsia"/>
          <w:lang w:eastAsia="ko-KR"/>
        </w:rPr>
        <w:pPrChange w:id="1740" w:author="제이펍 출판사" w:date="2021-03-14T15:57:00Z">
          <w:pPr>
            <w:pStyle w:val="a6"/>
            <w:jc w:val="center"/>
          </w:pPr>
        </w:pPrChange>
      </w:pPr>
      <w:commentRangeStart w:id="1741"/>
      <w:r w:rsidRPr="00ED4019">
        <w:rPr>
          <w:rFonts w:ascii="Times New Roman" w:hAnsi="Times New Roman" w:hint="eastAsia"/>
          <w:lang w:eastAsia="ko-KR"/>
        </w:rPr>
        <w:t>그림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3-3</w:t>
      </w:r>
      <w:commentRangeEnd w:id="1741"/>
      <w:r w:rsidR="00DB16EF">
        <w:rPr>
          <w:rStyle w:val="af3"/>
          <w:i w:val="0"/>
        </w:rPr>
        <w:commentReference w:id="1741"/>
      </w:r>
      <w:ins w:id="1742" w:author="standard" w:date="2021-03-26T16:54:00Z">
        <w:r w:rsidR="00DE76AA">
          <w:rPr>
            <w:rFonts w:ascii="Times New Roman" w:hAnsi="Times New Roman"/>
            <w:lang w:eastAsia="ko-KR"/>
          </w:rPr>
          <w:t xml:space="preserve"> </w:t>
        </w:r>
        <w:r w:rsidR="00DE76AA">
          <w:rPr>
            <w:rFonts w:ascii="Times New Roman" w:hAnsi="Times New Roman" w:hint="eastAsia"/>
            <w:lang w:eastAsia="ko-KR"/>
          </w:rPr>
          <w:t>연도별</w:t>
        </w:r>
        <w:r w:rsidR="00DE76AA">
          <w:rPr>
            <w:rFonts w:ascii="Times New Roman" w:hAnsi="Times New Roman" w:hint="eastAsia"/>
            <w:lang w:eastAsia="ko-KR"/>
          </w:rPr>
          <w:t xml:space="preserve"> </w:t>
        </w:r>
        <w:r w:rsidR="00DE76AA">
          <w:rPr>
            <w:rFonts w:ascii="Times New Roman" w:hAnsi="Times New Roman" w:hint="eastAsia"/>
            <w:lang w:eastAsia="ko-KR"/>
          </w:rPr>
          <w:t>학생수</w:t>
        </w:r>
        <w:r w:rsidR="00DE76AA">
          <w:rPr>
            <w:rFonts w:ascii="Times New Roman" w:hAnsi="Times New Roman" w:hint="eastAsia"/>
            <w:lang w:eastAsia="ko-KR"/>
          </w:rPr>
          <w:t xml:space="preserve"> </w:t>
        </w:r>
        <w:r w:rsidR="00DE76AA">
          <w:rPr>
            <w:rFonts w:ascii="Times New Roman" w:hAnsi="Times New Roman" w:hint="eastAsia"/>
            <w:lang w:eastAsia="ko-KR"/>
          </w:rPr>
          <w:t>추이</w:t>
        </w:r>
        <w:r w:rsidR="00DE76AA">
          <w:rPr>
            <w:rFonts w:ascii="Times New Roman" w:hAnsi="Times New Roman" w:hint="eastAsia"/>
            <w:lang w:eastAsia="ko-KR"/>
          </w:rPr>
          <w:t xml:space="preserve"> </w:t>
        </w:r>
        <w:r w:rsidR="00DE76AA">
          <w:rPr>
            <w:rFonts w:ascii="Times New Roman" w:hAnsi="Times New Roman"/>
            <w:lang w:eastAsia="ko-KR"/>
          </w:rPr>
          <w:t xml:space="preserve">– </w:t>
        </w:r>
        <w:r w:rsidR="00DE76AA">
          <w:rPr>
            <w:rFonts w:ascii="Times New Roman" w:hAnsi="Times New Roman" w:hint="eastAsia"/>
            <w:lang w:eastAsia="ko-KR"/>
          </w:rPr>
          <w:t>다변</w:t>
        </w:r>
      </w:ins>
      <w:ins w:id="1743" w:author="standard" w:date="2021-03-26T17:01:00Z">
        <w:r w:rsidR="00DE76AA">
          <w:rPr>
            <w:rFonts w:ascii="Times New Roman" w:hAnsi="Times New Roman" w:hint="eastAsia"/>
            <w:lang w:eastAsia="ko-KR"/>
          </w:rPr>
          <w:t>량</w:t>
        </w:r>
      </w:ins>
      <w:ins w:id="1744" w:author="standard" w:date="2021-03-26T16:54:00Z">
        <w:r w:rsidR="00DE76AA">
          <w:rPr>
            <w:rFonts w:ascii="Times New Roman" w:hAnsi="Times New Roman" w:hint="eastAsia"/>
            <w:lang w:eastAsia="ko-KR"/>
          </w:rPr>
          <w:t xml:space="preserve"> </w:t>
        </w:r>
        <w:r w:rsidR="00DE76AA">
          <w:rPr>
            <w:rFonts w:ascii="Times New Roman" w:hAnsi="Times New Roman" w:hint="eastAsia"/>
            <w:lang w:eastAsia="ko-KR"/>
          </w:rPr>
          <w:t>플롯</w:t>
        </w:r>
      </w:ins>
    </w:p>
    <w:p w14:paraId="339C5227" w14:textId="77777777" w:rsidR="00FD7B2A" w:rsidRDefault="00FD7B2A">
      <w:pPr>
        <w:pStyle w:val="comment"/>
        <w:ind w:left="482"/>
        <w:jc w:val="both"/>
        <w:rPr>
          <w:lang w:eastAsia="ko-KR"/>
        </w:rPr>
        <w:pPrChange w:id="1745" w:author="제이펍 출판사" w:date="2021-03-14T15:57:00Z">
          <w:pPr>
            <w:pStyle w:val="comment"/>
            <w:ind w:left="482"/>
          </w:pPr>
        </w:pPrChange>
      </w:pPr>
      <w:r>
        <w:rPr>
          <w:lang w:eastAsia="ko-KR"/>
        </w:rPr>
        <w:t>코드 설명</w:t>
      </w:r>
    </w:p>
    <w:p w14:paraId="0F087F4F" w14:textId="0F25A789" w:rsidR="00FD7B2A" w:rsidRDefault="00FD7B2A">
      <w:pPr>
        <w:pStyle w:val="comment"/>
        <w:numPr>
          <w:ilvl w:val="0"/>
          <w:numId w:val="14"/>
        </w:numPr>
        <w:jc w:val="both"/>
        <w:rPr>
          <w:lang w:eastAsia="ko-KR"/>
        </w:rPr>
        <w:pPrChange w:id="1746" w:author="제이펍 출판사" w:date="2021-03-14T15:57:00Z">
          <w:pPr>
            <w:pStyle w:val="comment"/>
            <w:numPr>
              <w:numId w:val="14"/>
            </w:numPr>
            <w:ind w:left="842" w:hanging="360"/>
          </w:pPr>
        </w:pPrChange>
      </w:pPr>
      <w:r w:rsidRPr="00ED4019">
        <w:rPr>
          <w:rStyle w:val="VerbatimChar"/>
          <w:rFonts w:ascii="Times New Roman" w:hAnsi="Times New Roman"/>
          <w:lang w:eastAsia="ko-KR"/>
        </w:rPr>
        <w:t>geom_line()</w:t>
      </w:r>
      <w:r>
        <w:rPr>
          <w:lang w:eastAsia="ko-KR"/>
        </w:rPr>
        <w:t xml:space="preserve">을 사용하여 라인 Geometries Layer를 설정. 라인 Geometries로 표시할 다변량 라인 plot은 </w:t>
      </w:r>
      <w:del w:id="1747" w:author="제이펍 출판사" w:date="2021-03-14T17:49:00Z">
        <w:r w:rsidDel="001B0D03">
          <w:rPr>
            <w:lang w:eastAsia="ko-KR"/>
          </w:rPr>
          <w:delText>그룹핑</w:delText>
        </w:r>
      </w:del>
      <w:ins w:id="1748" w:author="제이펍 출판사" w:date="2021-03-14T17:49:00Z">
        <w:r w:rsidR="001B0D03">
          <w:rPr>
            <w:lang w:eastAsia="ko-KR"/>
          </w:rPr>
          <w:t>그루핑</w:t>
        </w:r>
      </w:ins>
      <w:r>
        <w:rPr>
          <w:lang w:eastAsia="ko-KR"/>
        </w:rPr>
        <w:t xml:space="preserve">이 가능한 </w:t>
      </w:r>
      <w:del w:id="1749" w:author="제이펍 출판사" w:date="2021-03-14T20:19:00Z">
        <w:r w:rsidDel="00766301">
          <w:rPr>
            <w:lang w:eastAsia="ko-KR"/>
          </w:rPr>
          <w:delText>컬럼</w:delText>
        </w:r>
      </w:del>
      <w:ins w:id="1750" w:author="제이펍 출판사" w:date="2021-03-14T20:19:00Z">
        <w:r w:rsidR="00766301">
          <w:rPr>
            <w:lang w:eastAsia="ko-KR"/>
          </w:rPr>
          <w:t>칼럼</w:t>
        </w:r>
      </w:ins>
      <w:r>
        <w:rPr>
          <w:lang w:eastAsia="ko-KR"/>
        </w:rPr>
        <w:t xml:space="preserve">인 지역규모를 </w:t>
      </w:r>
      <w:r w:rsidRPr="00ED4019">
        <w:rPr>
          <w:rStyle w:val="VerbatimChar"/>
          <w:rFonts w:ascii="Times New Roman" w:hAnsi="Times New Roman"/>
          <w:lang w:eastAsia="ko-KR"/>
        </w:rPr>
        <w:t>group =</w:t>
      </w:r>
      <w:r>
        <w:rPr>
          <w:lang w:eastAsia="ko-KR"/>
        </w:rPr>
        <w:t>로 설정하고 색상 변경을 설정(</w:t>
      </w:r>
      <w:r w:rsidRPr="00ED4019">
        <w:rPr>
          <w:rStyle w:val="VerbatimChar"/>
          <w:rFonts w:ascii="Times New Roman" w:hAnsi="Times New Roman"/>
          <w:lang w:eastAsia="ko-KR"/>
        </w:rPr>
        <w:t>color =</w:t>
      </w:r>
      <w:r>
        <w:rPr>
          <w:lang w:eastAsia="ko-KR"/>
        </w:rPr>
        <w:t>)</w:t>
      </w:r>
    </w:p>
    <w:p w14:paraId="5408A4B5" w14:textId="7F4E7F66" w:rsidR="00FD7B2A" w:rsidRPr="00ED4019" w:rsidRDefault="00FD7B2A">
      <w:pPr>
        <w:jc w:val="both"/>
        <w:rPr>
          <w:rFonts w:ascii="Times New Roman" w:hAnsi="Times New Roman"/>
          <w:lang w:eastAsia="ko-KR"/>
        </w:rPr>
        <w:pPrChange w:id="1751" w:author="제이펍 출판사" w:date="2021-03-14T15:57:00Z">
          <w:pPr/>
        </w:pPrChange>
      </w:pPr>
      <w:r w:rsidRPr="00ED4019">
        <w:rPr>
          <w:rFonts w:ascii="Times New Roman" w:hAnsi="Times New Roman"/>
          <w:lang w:eastAsia="ko-KR"/>
        </w:rPr>
        <w:t>위에서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그려진</w:t>
      </w:r>
      <w:r w:rsidRPr="00ED4019">
        <w:rPr>
          <w:rFonts w:ascii="Times New Roman" w:hAnsi="Times New Roman"/>
          <w:lang w:eastAsia="ko-KR"/>
        </w:rPr>
        <w:t xml:space="preserve"> plot</w:t>
      </w:r>
      <w:r w:rsidRPr="00ED4019">
        <w:rPr>
          <w:rFonts w:ascii="Times New Roman" w:hAnsi="Times New Roman"/>
          <w:lang w:eastAsia="ko-KR"/>
        </w:rPr>
        <w:t>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전체적인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흐름을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보기에는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편리하지만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연도별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데이터의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위치를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가늠하기에는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조금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어</w:t>
      </w:r>
      <w:r w:rsidRPr="00ED4019">
        <w:rPr>
          <w:rFonts w:ascii="Times New Roman" w:hAnsi="Times New Roman" w:hint="eastAsia"/>
          <w:lang w:eastAsia="ko-KR"/>
        </w:rPr>
        <w:t>렵다</w:t>
      </w:r>
      <w:r w:rsidRPr="00ED4019">
        <w:rPr>
          <w:rFonts w:ascii="Times New Roman" w:hAnsi="Times New Roman"/>
          <w:lang w:eastAsia="ko-KR"/>
        </w:rPr>
        <w:t xml:space="preserve">. </w:t>
      </w:r>
      <w:r w:rsidRPr="00ED4019">
        <w:rPr>
          <w:rFonts w:ascii="Times New Roman" w:hAnsi="Times New Roman"/>
          <w:lang w:eastAsia="ko-KR"/>
        </w:rPr>
        <w:t>각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연도에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점을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찍어주면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더욱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보기가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편리할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듯</w:t>
      </w:r>
      <w:del w:id="1752" w:author="user" w:date="2021-03-18T10:04:00Z">
        <w:r w:rsidRPr="00ED4019" w:rsidDel="00D97F81">
          <w:rPr>
            <w:rFonts w:ascii="Times New Roman" w:hAnsi="Times New Roman"/>
            <w:lang w:eastAsia="ko-KR"/>
          </w:rPr>
          <w:delText xml:space="preserve"> </w:delText>
        </w:r>
      </w:del>
      <w:r w:rsidRPr="00ED4019">
        <w:rPr>
          <w:rFonts w:ascii="Times New Roman" w:hAnsi="Times New Roman"/>
          <w:lang w:eastAsia="ko-KR"/>
        </w:rPr>
        <w:t>하다</w:t>
      </w:r>
      <w:r w:rsidRPr="00ED4019">
        <w:rPr>
          <w:rFonts w:ascii="Times New Roman" w:hAnsi="Times New Roman"/>
          <w:lang w:eastAsia="ko-KR"/>
        </w:rPr>
        <w:t xml:space="preserve">. </w:t>
      </w:r>
      <w:r w:rsidRPr="00ED4019">
        <w:rPr>
          <w:rFonts w:ascii="Times New Roman" w:hAnsi="Times New Roman" w:hint="eastAsia"/>
          <w:lang w:eastAsia="ko-KR"/>
        </w:rPr>
        <w:t>이럴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때에는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점</w:t>
      </w:r>
      <w:r w:rsidRPr="00ED4019">
        <w:rPr>
          <w:rFonts w:ascii="Times New Roman" w:hAnsi="Times New Roman" w:hint="eastAsia"/>
          <w:lang w:eastAsia="ko-KR"/>
        </w:rPr>
        <w:t>(</w:t>
      </w:r>
      <w:r w:rsidRPr="00ED4019">
        <w:rPr>
          <w:rFonts w:ascii="Times New Roman" w:hAnsi="Times New Roman"/>
          <w:lang w:eastAsia="ko-KR"/>
        </w:rPr>
        <w:t xml:space="preserve">point) </w:t>
      </w:r>
      <w:del w:id="1753" w:author="user" w:date="2021-03-18T10:05:00Z">
        <w:r w:rsidRPr="00ED4019" w:rsidDel="00D97F81">
          <w:rPr>
            <w:rFonts w:ascii="Times New Roman" w:hAnsi="Times New Roman"/>
            <w:lang w:eastAsia="ko-KR"/>
          </w:rPr>
          <w:delText xml:space="preserve">Geometry </w:delText>
        </w:r>
      </w:del>
      <w:ins w:id="1754" w:author="user" w:date="2021-03-18T10:05:00Z">
        <w:r w:rsidR="00D97F81">
          <w:rPr>
            <w:rFonts w:ascii="Times New Roman" w:hAnsi="Times New Roman" w:hint="eastAsia"/>
            <w:lang w:eastAsia="ko-KR"/>
          </w:rPr>
          <w:t>g</w:t>
        </w:r>
        <w:r w:rsidR="00D97F81" w:rsidRPr="00ED4019">
          <w:rPr>
            <w:rFonts w:ascii="Times New Roman" w:hAnsi="Times New Roman"/>
            <w:lang w:eastAsia="ko-KR"/>
          </w:rPr>
          <w:t xml:space="preserve">eometry </w:t>
        </w:r>
      </w:ins>
      <w:del w:id="1755" w:author="user" w:date="2021-03-18T10:05:00Z">
        <w:r w:rsidRPr="00ED4019" w:rsidDel="00D97F81">
          <w:rPr>
            <w:rFonts w:ascii="Times New Roman" w:hAnsi="Times New Roman"/>
            <w:lang w:eastAsia="ko-KR"/>
          </w:rPr>
          <w:delText>layer</w:delText>
        </w:r>
      </w:del>
      <w:ins w:id="1756" w:author="user" w:date="2021-03-18T10:05:00Z">
        <w:r w:rsidR="00D97F81">
          <w:rPr>
            <w:rFonts w:ascii="Times New Roman" w:hAnsi="Times New Roman" w:hint="eastAsia"/>
            <w:lang w:eastAsia="ko-KR"/>
          </w:rPr>
          <w:t>레이어</w:t>
        </w:r>
      </w:ins>
      <w:r w:rsidRPr="00ED4019">
        <w:rPr>
          <w:rFonts w:ascii="Times New Roman" w:hAnsi="Times New Roman"/>
          <w:lang w:eastAsia="ko-KR"/>
        </w:rPr>
        <w:t>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추가</w:t>
      </w:r>
      <w:r w:rsidRPr="00ED4019">
        <w:rPr>
          <w:rFonts w:ascii="Times New Roman" w:hAnsi="Times New Roman" w:hint="eastAsia"/>
          <w:lang w:eastAsia="ko-KR"/>
        </w:rPr>
        <w:t>하면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되는데</w:t>
      </w:r>
      <w:r w:rsidRPr="00ED4019">
        <w:rPr>
          <w:rFonts w:ascii="Times New Roman" w:hAnsi="Times New Roman"/>
          <w:lang w:eastAsia="ko-KR"/>
        </w:rPr>
        <w:t xml:space="preserve"> geom_point</w:t>
      </w:r>
      <w:r w:rsidRPr="00ED4019">
        <w:rPr>
          <w:rFonts w:ascii="Times New Roman" w:hAnsi="Times New Roman" w:hint="eastAsia"/>
          <w:lang w:eastAsia="ko-KR"/>
        </w:rPr>
        <w:t>(</w:t>
      </w:r>
      <w:r w:rsidRPr="00ED4019">
        <w:rPr>
          <w:rFonts w:ascii="Times New Roman" w:hAnsi="Times New Roman"/>
          <w:lang w:eastAsia="ko-KR"/>
        </w:rPr>
        <w:t>)</w:t>
      </w:r>
      <w:r w:rsidRPr="00ED4019">
        <w:rPr>
          <w:rFonts w:ascii="Times New Roman" w:hAnsi="Times New Roman"/>
          <w:lang w:eastAsia="ko-KR"/>
        </w:rPr>
        <w:t>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사용</w:t>
      </w:r>
      <w:r w:rsidRPr="00ED4019">
        <w:rPr>
          <w:rFonts w:ascii="Times New Roman" w:hAnsi="Times New Roman" w:hint="eastAsia"/>
          <w:lang w:eastAsia="ko-KR"/>
        </w:rPr>
        <w:t>하면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된다</w:t>
      </w:r>
      <w:r w:rsidRPr="00ED4019">
        <w:rPr>
          <w:rFonts w:ascii="Times New Roman" w:hAnsi="Times New Roman" w:hint="eastAsia"/>
          <w:lang w:eastAsia="ko-KR"/>
        </w:rPr>
        <w:t>.</w:t>
      </w:r>
    </w:p>
    <w:p w14:paraId="6AA397A2" w14:textId="77777777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1757" w:author="제이펍 출판사" w:date="2021-03-14T15:57:00Z">
          <w:pPr>
            <w:pStyle w:val="SourceCode"/>
          </w:pPr>
        </w:pPrChange>
      </w:pPr>
      <w:r w:rsidRPr="00ED4019">
        <w:rPr>
          <w:rStyle w:val="FunctionTok"/>
          <w:rFonts w:ascii="Times New Roman" w:hAnsi="Times New Roman"/>
        </w:rPr>
        <w:t>ggplot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AttributeTok"/>
          <w:rFonts w:ascii="Times New Roman" w:hAnsi="Times New Roman"/>
        </w:rPr>
        <w:t>data =</w:t>
      </w:r>
      <w:r w:rsidRPr="00ED4019">
        <w:rPr>
          <w:rStyle w:val="NormalTok"/>
          <w:rFonts w:ascii="Times New Roman" w:hAnsi="Times New Roman"/>
        </w:rPr>
        <w:t xml:space="preserve"> students, </w:t>
      </w:r>
      <w:r w:rsidRPr="00ED4019">
        <w:rPr>
          <w:rStyle w:val="FunctionTok"/>
          <w:rFonts w:ascii="Times New Roman" w:hAnsi="Times New Roman"/>
        </w:rPr>
        <w:t>aes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AttributeTok"/>
          <w:rFonts w:ascii="Times New Roman" w:hAnsi="Times New Roman"/>
        </w:rPr>
        <w:t>x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unctionTok"/>
          <w:rFonts w:ascii="Times New Roman" w:hAnsi="Times New Roman"/>
        </w:rPr>
        <w:t>as.factor</w:t>
      </w:r>
      <w:r w:rsidRPr="00ED4019">
        <w:rPr>
          <w:rStyle w:val="NormalTok"/>
          <w:rFonts w:ascii="Times New Roman" w:hAnsi="Times New Roman"/>
        </w:rPr>
        <w:t>(lubridate</w:t>
      </w:r>
      <w:r w:rsidRPr="00ED4019">
        <w:rPr>
          <w:rStyle w:val="SpecialCharTok"/>
          <w:rFonts w:ascii="Times New Roman" w:hAnsi="Times New Roman"/>
        </w:rPr>
        <w:t>::</w:t>
      </w:r>
      <w:r w:rsidRPr="00ED4019">
        <w:rPr>
          <w:rStyle w:val="FunctionTok"/>
          <w:rFonts w:ascii="Times New Roman" w:hAnsi="Times New Roman"/>
        </w:rPr>
        <w:t>year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NormalTok"/>
          <w:rFonts w:ascii="Times New Roman" w:hAnsi="Times New Roman"/>
        </w:rPr>
        <w:t>연도</w:t>
      </w:r>
      <w:r w:rsidRPr="00ED4019">
        <w:rPr>
          <w:rStyle w:val="NormalTok"/>
          <w:rFonts w:ascii="Times New Roman" w:hAnsi="Times New Roman"/>
        </w:rPr>
        <w:t xml:space="preserve">)), </w:t>
      </w:r>
      <w:r w:rsidRPr="00ED4019">
        <w:rPr>
          <w:rStyle w:val="AttributeTok"/>
          <w:rFonts w:ascii="Times New Roman" w:hAnsi="Times New Roman"/>
        </w:rPr>
        <w:t>y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NormalTok"/>
          <w:rFonts w:ascii="Times New Roman" w:hAnsi="Times New Roman"/>
        </w:rPr>
        <w:t>학생수계</w:t>
      </w:r>
      <w:r w:rsidRPr="00ED4019">
        <w:rPr>
          <w:rStyle w:val="NormalTok"/>
          <w:rFonts w:ascii="Times New Roman" w:hAnsi="Times New Roman"/>
        </w:rPr>
        <w:t xml:space="preserve">)) </w:t>
      </w:r>
      <w:r w:rsidRPr="00ED4019">
        <w:rPr>
          <w:rStyle w:val="SpecialCharTok"/>
          <w:rFonts w:ascii="Times New Roman" w:hAnsi="Times New Roman"/>
        </w:rPr>
        <w:t>+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</w:t>
      </w:r>
      <w:r w:rsidRPr="00ED4019">
        <w:rPr>
          <w:rStyle w:val="FunctionTok"/>
          <w:rFonts w:ascii="Times New Roman" w:hAnsi="Times New Roman"/>
        </w:rPr>
        <w:t>geom_line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FunctionTok"/>
          <w:rFonts w:ascii="Times New Roman" w:hAnsi="Times New Roman"/>
        </w:rPr>
        <w:t>aes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AttributeTok"/>
          <w:rFonts w:ascii="Times New Roman" w:hAnsi="Times New Roman"/>
        </w:rPr>
        <w:t>group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DecValTok"/>
          <w:rFonts w:ascii="Times New Roman" w:hAnsi="Times New Roman"/>
        </w:rPr>
        <w:t>1</w:t>
      </w:r>
      <w:r w:rsidRPr="00ED4019">
        <w:rPr>
          <w:rStyle w:val="NormalTok"/>
          <w:rFonts w:ascii="Times New Roman" w:hAnsi="Times New Roman"/>
        </w:rPr>
        <w:t xml:space="preserve">)) </w:t>
      </w:r>
      <w:r w:rsidRPr="00ED4019">
        <w:rPr>
          <w:rStyle w:val="SpecialCharTok"/>
          <w:rFonts w:ascii="Times New Roman" w:hAnsi="Times New Roman"/>
        </w:rPr>
        <w:t>+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</w:t>
      </w:r>
      <w:r w:rsidRPr="00ED4019">
        <w:rPr>
          <w:rStyle w:val="FunctionTok"/>
          <w:rFonts w:ascii="Times New Roman" w:hAnsi="Times New Roman"/>
        </w:rPr>
        <w:t>geom_point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AttributeTok"/>
          <w:rFonts w:ascii="Times New Roman" w:hAnsi="Times New Roman"/>
        </w:rPr>
        <w:t>shape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'circle'</w:t>
      </w:r>
      <w:r w:rsidRPr="00ED4019">
        <w:rPr>
          <w:rStyle w:val="NormalTok"/>
          <w:rFonts w:ascii="Times New Roman" w:hAnsi="Times New Roman"/>
        </w:rPr>
        <w:t xml:space="preserve">) </w:t>
      </w:r>
      <w:r w:rsidRPr="00ED4019">
        <w:rPr>
          <w:rStyle w:val="SpecialCharTok"/>
          <w:rFonts w:ascii="Times New Roman" w:hAnsi="Times New Roman"/>
        </w:rPr>
        <w:t>+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</w:t>
      </w:r>
      <w:r w:rsidRPr="00ED4019">
        <w:rPr>
          <w:rStyle w:val="FunctionTok"/>
          <w:rFonts w:ascii="Times New Roman" w:hAnsi="Times New Roman"/>
        </w:rPr>
        <w:t>theme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AttributeTok"/>
          <w:rFonts w:ascii="Times New Roman" w:hAnsi="Times New Roman"/>
        </w:rPr>
        <w:t>axis.text.x=</w:t>
      </w:r>
      <w:r w:rsidRPr="00ED4019">
        <w:rPr>
          <w:rStyle w:val="FunctionTok"/>
          <w:rFonts w:ascii="Times New Roman" w:hAnsi="Times New Roman"/>
        </w:rPr>
        <w:t>element_text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AttributeTok"/>
          <w:rFonts w:ascii="Times New Roman" w:hAnsi="Times New Roman"/>
        </w:rPr>
        <w:t>angle=</w:t>
      </w:r>
      <w:r w:rsidRPr="00ED4019">
        <w:rPr>
          <w:rStyle w:val="DecValTok"/>
          <w:rFonts w:ascii="Times New Roman" w:hAnsi="Times New Roman"/>
        </w:rPr>
        <w:t>90</w:t>
      </w:r>
      <w:r w:rsidRPr="00ED4019">
        <w:rPr>
          <w:rStyle w:val="NormalTok"/>
          <w:rFonts w:ascii="Times New Roman" w:hAnsi="Times New Roman"/>
        </w:rPr>
        <w:t>,</w:t>
      </w:r>
      <w:r w:rsidRPr="00ED4019">
        <w:rPr>
          <w:rStyle w:val="AttributeTok"/>
          <w:rFonts w:ascii="Times New Roman" w:hAnsi="Times New Roman"/>
        </w:rPr>
        <w:t>hjust=</w:t>
      </w:r>
      <w:r w:rsidRPr="00ED4019">
        <w:rPr>
          <w:rStyle w:val="DecValTok"/>
          <w:rFonts w:ascii="Times New Roman" w:hAnsi="Times New Roman"/>
        </w:rPr>
        <w:t>1</w:t>
      </w:r>
      <w:r w:rsidRPr="00ED4019">
        <w:rPr>
          <w:rStyle w:val="NormalTok"/>
          <w:rFonts w:ascii="Times New Roman" w:hAnsi="Times New Roman"/>
        </w:rPr>
        <w:t xml:space="preserve">)) </w:t>
      </w:r>
      <w:r w:rsidRPr="00ED4019">
        <w:rPr>
          <w:rStyle w:val="SpecialCharTok"/>
          <w:rFonts w:ascii="Times New Roman" w:hAnsi="Times New Roman"/>
        </w:rPr>
        <w:t>+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</w:t>
      </w:r>
      <w:r w:rsidRPr="00ED4019">
        <w:rPr>
          <w:rStyle w:val="FunctionTok"/>
          <w:rFonts w:ascii="Times New Roman" w:hAnsi="Times New Roman"/>
        </w:rPr>
        <w:t>labs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AttributeTok"/>
          <w:rFonts w:ascii="Times New Roman" w:hAnsi="Times New Roman"/>
        </w:rPr>
        <w:t>title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StringTok"/>
          <w:rFonts w:ascii="Times New Roman" w:hAnsi="Times New Roman"/>
        </w:rPr>
        <w:t>연도별</w:t>
      </w:r>
      <w:r w:rsidRPr="00ED4019">
        <w:rPr>
          <w:rStyle w:val="String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학생수</w:t>
      </w:r>
      <w:r w:rsidRPr="00ED4019">
        <w:rPr>
          <w:rStyle w:val="String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추이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NormalTok"/>
          <w:rFonts w:ascii="Times New Roman" w:hAnsi="Times New Roman"/>
        </w:rPr>
        <w:t xml:space="preserve">, </w:t>
      </w:r>
      <w:r w:rsidRPr="00ED4019">
        <w:rPr>
          <w:rStyle w:val="AttributeTok"/>
          <w:rFonts w:ascii="Times New Roman" w:hAnsi="Times New Roman"/>
        </w:rPr>
        <w:t>x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StringTok"/>
          <w:rFonts w:ascii="Times New Roman" w:hAnsi="Times New Roman"/>
        </w:rPr>
        <w:t>연도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NormalTok"/>
          <w:rFonts w:ascii="Times New Roman" w:hAnsi="Times New Roman"/>
        </w:rPr>
        <w:t>)</w:t>
      </w:r>
    </w:p>
    <w:p w14:paraId="20FD0090" w14:textId="77777777" w:rsidR="00FD7B2A" w:rsidRPr="00ED4019" w:rsidRDefault="00FD7B2A">
      <w:pPr>
        <w:pStyle w:val="Figure"/>
        <w:jc w:val="both"/>
        <w:rPr>
          <w:rFonts w:ascii="Times New Roman" w:hAnsi="Times New Roman"/>
        </w:rPr>
        <w:pPrChange w:id="1758" w:author="제이펍 출판사" w:date="2021-03-14T15:57:00Z">
          <w:pPr>
            <w:pStyle w:val="Figure"/>
          </w:pPr>
        </w:pPrChange>
      </w:pPr>
      <w:r w:rsidRPr="00ED4019">
        <w:rPr>
          <w:rFonts w:ascii="Times New Roman" w:hAnsi="Times New Roman"/>
          <w:noProof/>
          <w:lang w:eastAsia="ko-KR"/>
        </w:rPr>
        <w:lastRenderedPageBreak/>
        <w:drawing>
          <wp:inline distT="0" distB="0" distL="0" distR="0" wp14:anchorId="7FF4E45D" wp14:editId="70E9B081">
            <wp:extent cx="4572000" cy="3657600"/>
            <wp:effectExtent l="0" t="0" r="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50B5E92" w14:textId="36233EE0" w:rsidR="00FD7B2A" w:rsidRPr="00ED4019" w:rsidRDefault="00FD7B2A">
      <w:pPr>
        <w:pStyle w:val="a6"/>
        <w:jc w:val="both"/>
        <w:rPr>
          <w:rFonts w:ascii="Times New Roman" w:hAnsi="Times New Roman" w:hint="eastAsia"/>
          <w:lang w:eastAsia="ko-KR"/>
        </w:rPr>
        <w:pPrChange w:id="1759" w:author="제이펍 출판사" w:date="2021-03-14T15:57:00Z">
          <w:pPr>
            <w:pStyle w:val="a6"/>
            <w:jc w:val="center"/>
          </w:pPr>
        </w:pPrChange>
      </w:pPr>
      <w:commentRangeStart w:id="1760"/>
      <w:r w:rsidRPr="00ED4019">
        <w:rPr>
          <w:rFonts w:ascii="Times New Roman" w:hAnsi="Times New Roman" w:hint="eastAsia"/>
          <w:lang w:eastAsia="ko-KR"/>
        </w:rPr>
        <w:t>그림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3-4</w:t>
      </w:r>
      <w:commentRangeEnd w:id="1760"/>
      <w:r w:rsidR="00D97F81">
        <w:rPr>
          <w:rStyle w:val="af3"/>
          <w:i w:val="0"/>
        </w:rPr>
        <w:commentReference w:id="1760"/>
      </w:r>
      <w:ins w:id="1761" w:author="standard" w:date="2021-03-26T16:55:00Z">
        <w:r w:rsidR="00DE76AA">
          <w:rPr>
            <w:rFonts w:ascii="Times New Roman" w:hAnsi="Times New Roman"/>
            <w:lang w:eastAsia="ko-KR"/>
          </w:rPr>
          <w:t xml:space="preserve"> </w:t>
        </w:r>
        <w:r w:rsidR="00DE76AA">
          <w:rPr>
            <w:rFonts w:ascii="Times New Roman" w:hAnsi="Times New Roman" w:hint="eastAsia"/>
            <w:lang w:eastAsia="ko-KR"/>
          </w:rPr>
          <w:t>연도별</w:t>
        </w:r>
        <w:r w:rsidR="00DE76AA">
          <w:rPr>
            <w:rFonts w:ascii="Times New Roman" w:hAnsi="Times New Roman" w:hint="eastAsia"/>
            <w:lang w:eastAsia="ko-KR"/>
          </w:rPr>
          <w:t xml:space="preserve"> </w:t>
        </w:r>
        <w:r w:rsidR="00DE76AA">
          <w:rPr>
            <w:rFonts w:ascii="Times New Roman" w:hAnsi="Times New Roman" w:hint="eastAsia"/>
            <w:lang w:eastAsia="ko-KR"/>
          </w:rPr>
          <w:t>학생수</w:t>
        </w:r>
        <w:r w:rsidR="00DE76AA">
          <w:rPr>
            <w:rFonts w:ascii="Times New Roman" w:hAnsi="Times New Roman" w:hint="eastAsia"/>
            <w:lang w:eastAsia="ko-KR"/>
          </w:rPr>
          <w:t xml:space="preserve"> </w:t>
        </w:r>
        <w:r w:rsidR="00DE76AA">
          <w:rPr>
            <w:rFonts w:ascii="Times New Roman" w:hAnsi="Times New Roman" w:hint="eastAsia"/>
            <w:lang w:eastAsia="ko-KR"/>
          </w:rPr>
          <w:t>추이</w:t>
        </w:r>
        <w:r w:rsidR="00DE76AA">
          <w:rPr>
            <w:rFonts w:ascii="Times New Roman" w:hAnsi="Times New Roman" w:hint="eastAsia"/>
            <w:lang w:eastAsia="ko-KR"/>
          </w:rPr>
          <w:t xml:space="preserve"> </w:t>
        </w:r>
        <w:r w:rsidR="00DE76AA">
          <w:rPr>
            <w:rFonts w:ascii="Times New Roman" w:hAnsi="Times New Roman"/>
            <w:lang w:eastAsia="ko-KR"/>
          </w:rPr>
          <w:t xml:space="preserve">– point </w:t>
        </w:r>
        <w:r w:rsidR="00DE76AA">
          <w:rPr>
            <w:rFonts w:ascii="Times New Roman" w:hAnsi="Times New Roman" w:hint="eastAsia"/>
            <w:lang w:eastAsia="ko-KR"/>
          </w:rPr>
          <w:t>사용</w:t>
        </w:r>
      </w:ins>
    </w:p>
    <w:p w14:paraId="4037BABD" w14:textId="77777777" w:rsidR="00FD7B2A" w:rsidRDefault="00FD7B2A">
      <w:pPr>
        <w:pStyle w:val="comment"/>
        <w:ind w:left="482"/>
        <w:jc w:val="both"/>
        <w:pPrChange w:id="1762" w:author="제이펍 출판사" w:date="2021-03-14T15:57:00Z">
          <w:pPr>
            <w:pStyle w:val="comment"/>
            <w:ind w:left="482"/>
          </w:pPr>
        </w:pPrChange>
      </w:pPr>
      <w:r>
        <w:t>코드 설명</w:t>
      </w:r>
    </w:p>
    <w:p w14:paraId="3503CB3D" w14:textId="77777777" w:rsidR="00FD7B2A" w:rsidRDefault="00FD7B2A">
      <w:pPr>
        <w:pStyle w:val="comment"/>
        <w:numPr>
          <w:ilvl w:val="0"/>
          <w:numId w:val="14"/>
        </w:numPr>
        <w:jc w:val="both"/>
        <w:pPrChange w:id="1763" w:author="제이펍 출판사" w:date="2021-03-14T15:57:00Z">
          <w:pPr>
            <w:pStyle w:val="comment"/>
            <w:numPr>
              <w:numId w:val="14"/>
            </w:numPr>
            <w:ind w:left="842" w:hanging="360"/>
          </w:pPr>
        </w:pPrChange>
      </w:pPr>
      <w:r w:rsidRPr="00ED4019">
        <w:rPr>
          <w:rStyle w:val="VerbatimChar"/>
          <w:rFonts w:ascii="Times New Roman" w:hAnsi="Times New Roman"/>
        </w:rPr>
        <w:t>geom_</w:t>
      </w:r>
      <w:proofErr w:type="gramStart"/>
      <w:r w:rsidRPr="00ED4019">
        <w:rPr>
          <w:rStyle w:val="VerbatimChar"/>
          <w:rFonts w:ascii="Times New Roman" w:hAnsi="Times New Roman"/>
        </w:rPr>
        <w:t>point(</w:t>
      </w:r>
      <w:proofErr w:type="gramEnd"/>
      <w:r w:rsidRPr="00ED4019">
        <w:rPr>
          <w:rStyle w:val="VerbatimChar"/>
          <w:rFonts w:ascii="Times New Roman" w:hAnsi="Times New Roman"/>
        </w:rPr>
        <w:t>)</w:t>
      </w:r>
      <w:r>
        <w:t>를 사용하여 점 geometry layer를 추가. 점 모형은 circle로 설정(</w:t>
      </w:r>
      <w:r w:rsidRPr="00ED4019">
        <w:rPr>
          <w:rStyle w:val="VerbatimChar"/>
          <w:rFonts w:ascii="Times New Roman" w:hAnsi="Times New Roman"/>
        </w:rPr>
        <w:t>shape = 'circle'</w:t>
      </w:r>
      <w:r>
        <w:t>)</w:t>
      </w:r>
    </w:p>
    <w:p w14:paraId="6D98B02F" w14:textId="77777777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1764" w:author="제이펍 출판사" w:date="2021-03-14T15:57:00Z">
          <w:pPr>
            <w:pStyle w:val="SourceCode"/>
          </w:pPr>
        </w:pPrChange>
      </w:pPr>
      <w:r w:rsidRPr="00ED4019">
        <w:rPr>
          <w:rStyle w:val="FunctionTok"/>
          <w:rFonts w:ascii="Times New Roman" w:hAnsi="Times New Roman"/>
        </w:rPr>
        <w:t>ggplot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AttributeTok"/>
          <w:rFonts w:ascii="Times New Roman" w:hAnsi="Times New Roman"/>
        </w:rPr>
        <w:t>data =</w:t>
      </w:r>
      <w:r w:rsidRPr="00ED4019">
        <w:rPr>
          <w:rStyle w:val="NormalTok"/>
          <w:rFonts w:ascii="Times New Roman" w:hAnsi="Times New Roman"/>
        </w:rPr>
        <w:t xml:space="preserve"> students.all, </w:t>
      </w:r>
      <w:r w:rsidRPr="00ED4019">
        <w:rPr>
          <w:rStyle w:val="FunctionTok"/>
          <w:rFonts w:ascii="Times New Roman" w:hAnsi="Times New Roman"/>
        </w:rPr>
        <w:t>aes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AttributeTok"/>
          <w:rFonts w:ascii="Times New Roman" w:hAnsi="Times New Roman"/>
        </w:rPr>
        <w:t>x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NormalTok"/>
          <w:rFonts w:ascii="Times New Roman" w:hAnsi="Times New Roman"/>
        </w:rPr>
        <w:t>연도</w:t>
      </w:r>
      <w:r w:rsidRPr="00ED4019">
        <w:rPr>
          <w:rStyle w:val="NormalTok"/>
          <w:rFonts w:ascii="Times New Roman" w:hAnsi="Times New Roman"/>
        </w:rPr>
        <w:t xml:space="preserve">, </w:t>
      </w:r>
      <w:r w:rsidRPr="00ED4019">
        <w:rPr>
          <w:rStyle w:val="AttributeTok"/>
          <w:rFonts w:ascii="Times New Roman" w:hAnsi="Times New Roman"/>
        </w:rPr>
        <w:t>y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NormalTok"/>
          <w:rFonts w:ascii="Times New Roman" w:hAnsi="Times New Roman"/>
        </w:rPr>
        <w:t>학생수계</w:t>
      </w:r>
      <w:r w:rsidRPr="00ED4019">
        <w:rPr>
          <w:rStyle w:val="NormalTok"/>
          <w:rFonts w:ascii="Times New Roman" w:hAnsi="Times New Roman"/>
        </w:rPr>
        <w:t xml:space="preserve">)) </w:t>
      </w:r>
      <w:r w:rsidRPr="00ED4019">
        <w:rPr>
          <w:rStyle w:val="SpecialCharTok"/>
          <w:rFonts w:ascii="Times New Roman" w:hAnsi="Times New Roman"/>
        </w:rPr>
        <w:t>+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</w:t>
      </w:r>
      <w:r w:rsidRPr="00ED4019">
        <w:rPr>
          <w:rStyle w:val="FunctionTok"/>
          <w:rFonts w:ascii="Times New Roman" w:hAnsi="Times New Roman"/>
        </w:rPr>
        <w:t>geom_line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FunctionTok"/>
          <w:rFonts w:ascii="Times New Roman" w:hAnsi="Times New Roman"/>
        </w:rPr>
        <w:t>aes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AttributeTok"/>
          <w:rFonts w:ascii="Times New Roman" w:hAnsi="Times New Roman"/>
        </w:rPr>
        <w:t>group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NormalTok"/>
          <w:rFonts w:ascii="Times New Roman" w:hAnsi="Times New Roman"/>
        </w:rPr>
        <w:t>지역규모</w:t>
      </w:r>
      <w:r w:rsidRPr="00ED4019">
        <w:rPr>
          <w:rStyle w:val="NormalTok"/>
          <w:rFonts w:ascii="Times New Roman" w:hAnsi="Times New Roman"/>
        </w:rPr>
        <w:t xml:space="preserve">, </w:t>
      </w:r>
      <w:r w:rsidRPr="00ED4019">
        <w:rPr>
          <w:rStyle w:val="AttributeTok"/>
          <w:rFonts w:ascii="Times New Roman" w:hAnsi="Times New Roman"/>
        </w:rPr>
        <w:t>linetype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NormalTok"/>
          <w:rFonts w:ascii="Times New Roman" w:hAnsi="Times New Roman"/>
        </w:rPr>
        <w:t>지역규모</w:t>
      </w:r>
      <w:r w:rsidRPr="00ED4019">
        <w:rPr>
          <w:rStyle w:val="NormalTok"/>
          <w:rFonts w:ascii="Times New Roman" w:hAnsi="Times New Roman"/>
        </w:rPr>
        <w:t xml:space="preserve">)) </w:t>
      </w:r>
      <w:r w:rsidRPr="00ED4019">
        <w:rPr>
          <w:rStyle w:val="SpecialCharTok"/>
          <w:rFonts w:ascii="Times New Roman" w:hAnsi="Times New Roman"/>
        </w:rPr>
        <w:t>+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</w:t>
      </w:r>
      <w:r w:rsidRPr="00ED4019">
        <w:rPr>
          <w:rStyle w:val="FunctionTok"/>
          <w:rFonts w:ascii="Times New Roman" w:hAnsi="Times New Roman"/>
        </w:rPr>
        <w:t>geom_point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AttributeTok"/>
          <w:rFonts w:ascii="Times New Roman" w:hAnsi="Times New Roman"/>
        </w:rPr>
        <w:t>shape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'circle'</w:t>
      </w:r>
      <w:r w:rsidRPr="00ED4019">
        <w:rPr>
          <w:rStyle w:val="NormalTok"/>
          <w:rFonts w:ascii="Times New Roman" w:hAnsi="Times New Roman"/>
        </w:rPr>
        <w:t xml:space="preserve">, </w:t>
      </w:r>
      <w:r w:rsidRPr="00ED4019">
        <w:rPr>
          <w:rStyle w:val="AttributeTok"/>
          <w:rFonts w:ascii="Times New Roman" w:hAnsi="Times New Roman"/>
        </w:rPr>
        <w:t>size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loatTok"/>
          <w:rFonts w:ascii="Times New Roman" w:hAnsi="Times New Roman"/>
        </w:rPr>
        <w:t>0.5</w:t>
      </w:r>
      <w:r w:rsidRPr="00ED4019">
        <w:rPr>
          <w:rStyle w:val="NormalTok"/>
          <w:rFonts w:ascii="Times New Roman" w:hAnsi="Times New Roman"/>
        </w:rPr>
        <w:t xml:space="preserve">) </w:t>
      </w:r>
      <w:r w:rsidRPr="00ED4019">
        <w:rPr>
          <w:rStyle w:val="SpecialCharTok"/>
          <w:rFonts w:ascii="Times New Roman" w:hAnsi="Times New Roman"/>
        </w:rPr>
        <w:t>+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</w:t>
      </w:r>
      <w:r w:rsidRPr="00ED4019">
        <w:rPr>
          <w:rStyle w:val="FunctionTok"/>
          <w:rFonts w:ascii="Times New Roman" w:hAnsi="Times New Roman"/>
        </w:rPr>
        <w:t>theme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AttributeTok"/>
          <w:rFonts w:ascii="Times New Roman" w:hAnsi="Times New Roman"/>
        </w:rPr>
        <w:t>axis.text.x=</w:t>
      </w:r>
      <w:r w:rsidRPr="00ED4019">
        <w:rPr>
          <w:rStyle w:val="FunctionTok"/>
          <w:rFonts w:ascii="Times New Roman" w:hAnsi="Times New Roman"/>
        </w:rPr>
        <w:t>element_text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AttributeTok"/>
          <w:rFonts w:ascii="Times New Roman" w:hAnsi="Times New Roman"/>
        </w:rPr>
        <w:t>angle=</w:t>
      </w:r>
      <w:r w:rsidRPr="00ED4019">
        <w:rPr>
          <w:rStyle w:val="DecValTok"/>
          <w:rFonts w:ascii="Times New Roman" w:hAnsi="Times New Roman"/>
        </w:rPr>
        <w:t>90</w:t>
      </w:r>
      <w:r w:rsidRPr="00ED4019">
        <w:rPr>
          <w:rStyle w:val="NormalTok"/>
          <w:rFonts w:ascii="Times New Roman" w:hAnsi="Times New Roman"/>
        </w:rPr>
        <w:t>,</w:t>
      </w:r>
      <w:r w:rsidRPr="00ED4019">
        <w:rPr>
          <w:rStyle w:val="AttributeTok"/>
          <w:rFonts w:ascii="Times New Roman" w:hAnsi="Times New Roman"/>
        </w:rPr>
        <w:t>hjust=</w:t>
      </w:r>
      <w:r w:rsidRPr="00ED4019">
        <w:rPr>
          <w:rStyle w:val="DecValTok"/>
          <w:rFonts w:ascii="Times New Roman" w:hAnsi="Times New Roman"/>
        </w:rPr>
        <w:t>1</w:t>
      </w:r>
      <w:r w:rsidRPr="00ED4019">
        <w:rPr>
          <w:rStyle w:val="NormalTok"/>
          <w:rFonts w:ascii="Times New Roman" w:hAnsi="Times New Roman"/>
        </w:rPr>
        <w:t xml:space="preserve">)) </w:t>
      </w:r>
      <w:r w:rsidRPr="00ED4019">
        <w:rPr>
          <w:rStyle w:val="SpecialCharTok"/>
          <w:rFonts w:ascii="Times New Roman" w:hAnsi="Times New Roman"/>
        </w:rPr>
        <w:t>+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</w:t>
      </w:r>
      <w:r w:rsidRPr="00ED4019">
        <w:rPr>
          <w:rStyle w:val="FunctionTok"/>
          <w:rFonts w:ascii="Times New Roman" w:hAnsi="Times New Roman"/>
        </w:rPr>
        <w:t>labs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AttributeTok"/>
          <w:rFonts w:ascii="Times New Roman" w:hAnsi="Times New Roman"/>
        </w:rPr>
        <w:t>title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StringTok"/>
          <w:rFonts w:ascii="Times New Roman" w:hAnsi="Times New Roman"/>
        </w:rPr>
        <w:t>연도별</w:t>
      </w:r>
      <w:r w:rsidRPr="00ED4019">
        <w:rPr>
          <w:rStyle w:val="String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학생수</w:t>
      </w:r>
      <w:r w:rsidRPr="00ED4019">
        <w:rPr>
          <w:rStyle w:val="String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추이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NormalTok"/>
          <w:rFonts w:ascii="Times New Roman" w:hAnsi="Times New Roman"/>
        </w:rPr>
        <w:t xml:space="preserve">, </w:t>
      </w:r>
      <w:r w:rsidRPr="00ED4019">
        <w:rPr>
          <w:rStyle w:val="AttributeTok"/>
          <w:rFonts w:ascii="Times New Roman" w:hAnsi="Times New Roman"/>
        </w:rPr>
        <w:t>x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StringTok"/>
          <w:rFonts w:ascii="Times New Roman" w:hAnsi="Times New Roman"/>
        </w:rPr>
        <w:t>연도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NormalTok"/>
          <w:rFonts w:ascii="Times New Roman" w:hAnsi="Times New Roman"/>
        </w:rPr>
        <w:t>)</w:t>
      </w:r>
    </w:p>
    <w:p w14:paraId="15ABF0CA" w14:textId="77777777" w:rsidR="00FD7B2A" w:rsidRPr="00ED4019" w:rsidRDefault="00FD7B2A">
      <w:pPr>
        <w:pStyle w:val="Figure"/>
        <w:jc w:val="both"/>
        <w:rPr>
          <w:rFonts w:ascii="Times New Roman" w:hAnsi="Times New Roman"/>
        </w:rPr>
        <w:pPrChange w:id="1765" w:author="제이펍 출판사" w:date="2021-03-14T15:57:00Z">
          <w:pPr>
            <w:pStyle w:val="Figure"/>
          </w:pPr>
        </w:pPrChange>
      </w:pPr>
      <w:r w:rsidRPr="00ED4019">
        <w:rPr>
          <w:rFonts w:ascii="Times New Roman" w:hAnsi="Times New Roman"/>
          <w:noProof/>
          <w:lang w:eastAsia="ko-KR"/>
        </w:rPr>
        <w:lastRenderedPageBreak/>
        <w:drawing>
          <wp:inline distT="0" distB="0" distL="0" distR="0" wp14:anchorId="50253448" wp14:editId="3E538BE4">
            <wp:extent cx="5972810" cy="2840990"/>
            <wp:effectExtent l="0" t="0" r="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84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136A6" w14:textId="480621F5" w:rsidR="00FD7B2A" w:rsidRPr="00ED4019" w:rsidRDefault="00FD7B2A">
      <w:pPr>
        <w:pStyle w:val="a6"/>
        <w:jc w:val="both"/>
        <w:rPr>
          <w:rFonts w:ascii="Times New Roman" w:hAnsi="Times New Roman"/>
          <w:lang w:eastAsia="ko-KR"/>
        </w:rPr>
        <w:pPrChange w:id="1766" w:author="제이펍 출판사" w:date="2021-03-14T15:57:00Z">
          <w:pPr>
            <w:pStyle w:val="a6"/>
            <w:jc w:val="center"/>
          </w:pPr>
        </w:pPrChange>
      </w:pPr>
      <w:commentRangeStart w:id="1767"/>
      <w:r w:rsidRPr="00ED4019">
        <w:rPr>
          <w:rFonts w:ascii="Times New Roman" w:hAnsi="Times New Roman" w:hint="eastAsia"/>
          <w:lang w:eastAsia="ko-KR"/>
        </w:rPr>
        <w:t>그림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3-5</w:t>
      </w:r>
      <w:commentRangeEnd w:id="1767"/>
      <w:r w:rsidR="00515ADE">
        <w:rPr>
          <w:rStyle w:val="af3"/>
          <w:i w:val="0"/>
        </w:rPr>
        <w:commentReference w:id="1767"/>
      </w:r>
      <w:ins w:id="1768" w:author="standard" w:date="2021-03-26T16:55:00Z">
        <w:r w:rsidR="00DE76AA">
          <w:rPr>
            <w:rFonts w:ascii="Times New Roman" w:hAnsi="Times New Roman"/>
            <w:lang w:eastAsia="ko-KR"/>
          </w:rPr>
          <w:t xml:space="preserve"> </w:t>
        </w:r>
        <w:r w:rsidR="00DE76AA">
          <w:rPr>
            <w:rFonts w:ascii="Times New Roman" w:hAnsi="Times New Roman" w:hint="eastAsia"/>
            <w:lang w:eastAsia="ko-KR"/>
          </w:rPr>
          <w:t>연도별</w:t>
        </w:r>
        <w:r w:rsidR="00DE76AA">
          <w:rPr>
            <w:rFonts w:ascii="Times New Roman" w:hAnsi="Times New Roman" w:hint="eastAsia"/>
            <w:lang w:eastAsia="ko-KR"/>
          </w:rPr>
          <w:t xml:space="preserve"> </w:t>
        </w:r>
        <w:r w:rsidR="00DE76AA">
          <w:rPr>
            <w:rFonts w:ascii="Times New Roman" w:hAnsi="Times New Roman" w:hint="eastAsia"/>
            <w:lang w:eastAsia="ko-KR"/>
          </w:rPr>
          <w:t>학생수</w:t>
        </w:r>
        <w:r w:rsidR="00DE76AA">
          <w:rPr>
            <w:rFonts w:ascii="Times New Roman" w:hAnsi="Times New Roman" w:hint="eastAsia"/>
            <w:lang w:eastAsia="ko-KR"/>
          </w:rPr>
          <w:t xml:space="preserve"> </w:t>
        </w:r>
        <w:r w:rsidR="00DE76AA">
          <w:rPr>
            <w:rFonts w:ascii="Times New Roman" w:hAnsi="Times New Roman" w:hint="eastAsia"/>
            <w:lang w:eastAsia="ko-KR"/>
          </w:rPr>
          <w:t>추이</w:t>
        </w:r>
        <w:r w:rsidR="00DE76AA">
          <w:rPr>
            <w:rFonts w:ascii="Times New Roman" w:hAnsi="Times New Roman" w:hint="eastAsia"/>
            <w:lang w:eastAsia="ko-KR"/>
          </w:rPr>
          <w:t xml:space="preserve"> </w:t>
        </w:r>
        <w:r w:rsidR="00DE76AA">
          <w:rPr>
            <w:rFonts w:ascii="Times New Roman" w:hAnsi="Times New Roman"/>
            <w:lang w:eastAsia="ko-KR"/>
          </w:rPr>
          <w:t xml:space="preserve">– </w:t>
        </w:r>
        <w:r w:rsidR="00DE76AA">
          <w:rPr>
            <w:rFonts w:ascii="Times New Roman" w:hAnsi="Times New Roman" w:hint="eastAsia"/>
            <w:lang w:eastAsia="ko-KR"/>
          </w:rPr>
          <w:t>다변</w:t>
        </w:r>
      </w:ins>
      <w:ins w:id="1769" w:author="standard" w:date="2021-03-26T17:01:00Z">
        <w:r w:rsidR="00DE76AA">
          <w:rPr>
            <w:rFonts w:ascii="Times New Roman" w:hAnsi="Times New Roman" w:hint="eastAsia"/>
            <w:lang w:eastAsia="ko-KR"/>
          </w:rPr>
          <w:t>량</w:t>
        </w:r>
      </w:ins>
      <w:ins w:id="1770" w:author="standard" w:date="2021-03-26T16:55:00Z">
        <w:r w:rsidR="00DE76AA">
          <w:rPr>
            <w:rFonts w:ascii="Times New Roman" w:hAnsi="Times New Roman" w:hint="eastAsia"/>
            <w:lang w:eastAsia="ko-KR"/>
          </w:rPr>
          <w:t xml:space="preserve"> </w:t>
        </w:r>
        <w:r w:rsidR="00DE76AA">
          <w:rPr>
            <w:rFonts w:ascii="Times New Roman" w:hAnsi="Times New Roman" w:hint="eastAsia"/>
            <w:lang w:eastAsia="ko-KR"/>
          </w:rPr>
          <w:t>플롯</w:t>
        </w:r>
        <w:r w:rsidR="00DE76AA">
          <w:rPr>
            <w:rFonts w:ascii="Times New Roman" w:hAnsi="Times New Roman" w:hint="eastAsia"/>
            <w:lang w:eastAsia="ko-KR"/>
          </w:rPr>
          <w:t xml:space="preserve"> </w:t>
        </w:r>
        <w:r w:rsidR="00DE76AA">
          <w:rPr>
            <w:rFonts w:ascii="Times New Roman" w:hAnsi="Times New Roman"/>
            <w:lang w:eastAsia="ko-KR"/>
          </w:rPr>
          <w:t xml:space="preserve">+ point </w:t>
        </w:r>
        <w:r w:rsidR="00DE76AA">
          <w:rPr>
            <w:rFonts w:ascii="Times New Roman" w:hAnsi="Times New Roman" w:hint="eastAsia"/>
            <w:lang w:eastAsia="ko-KR"/>
          </w:rPr>
          <w:t>사용</w:t>
        </w:r>
      </w:ins>
    </w:p>
    <w:p w14:paraId="60DA39CC" w14:textId="58E7FBA6" w:rsidR="00FD7B2A" w:rsidRPr="00ED4019" w:rsidRDefault="00FD7B2A">
      <w:pPr>
        <w:jc w:val="both"/>
        <w:rPr>
          <w:rFonts w:ascii="Times New Roman" w:hAnsi="Times New Roman"/>
          <w:lang w:eastAsia="ko-KR"/>
        </w:rPr>
        <w:pPrChange w:id="1771" w:author="제이펍 출판사" w:date="2021-03-14T15:57:00Z">
          <w:pPr/>
        </w:pPrChange>
      </w:pPr>
      <w:r w:rsidRPr="00ED4019">
        <w:rPr>
          <w:rFonts w:ascii="Times New Roman" w:hAnsi="Times New Roman"/>
          <w:lang w:eastAsia="ko-KR"/>
        </w:rPr>
        <w:t>점을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표기하면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데이터를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이해하기가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쉬워진다</w:t>
      </w:r>
      <w:r w:rsidRPr="00ED4019">
        <w:rPr>
          <w:rFonts w:ascii="Times New Roman" w:hAnsi="Times New Roman"/>
          <w:lang w:eastAsia="ko-KR"/>
        </w:rPr>
        <w:t xml:space="preserve">. </w:t>
      </w:r>
      <w:r w:rsidRPr="00ED4019">
        <w:rPr>
          <w:rFonts w:ascii="Times New Roman" w:hAnsi="Times New Roman"/>
          <w:lang w:eastAsia="ko-KR"/>
        </w:rPr>
        <w:t>하지만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구체적인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값을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표기하면</w:t>
      </w:r>
      <w:r w:rsidRPr="00ED4019">
        <w:rPr>
          <w:rFonts w:ascii="Times New Roman" w:hAnsi="Times New Roman"/>
          <w:lang w:eastAsia="ko-KR"/>
        </w:rPr>
        <w:t xml:space="preserve"> </w:t>
      </w:r>
      <w:del w:id="1772" w:author="user" w:date="2021-03-18T10:07:00Z">
        <w:r w:rsidRPr="00ED4019" w:rsidDel="00515ADE">
          <w:rPr>
            <w:rFonts w:ascii="Times New Roman" w:hAnsi="Times New Roman" w:hint="eastAsia"/>
            <w:lang w:eastAsia="ko-KR"/>
          </w:rPr>
          <w:delText>더</w:delText>
        </w:r>
        <w:r w:rsidRPr="00ED4019" w:rsidDel="00515ADE">
          <w:rPr>
            <w:rFonts w:ascii="Times New Roman" w:hAnsi="Times New Roman" w:hint="eastAsia"/>
            <w:lang w:eastAsia="ko-KR"/>
          </w:rPr>
          <w:delText xml:space="preserve"> </w:delText>
        </w:r>
        <w:r w:rsidRPr="00ED4019" w:rsidDel="00515ADE">
          <w:rPr>
            <w:rFonts w:ascii="Times New Roman" w:hAnsi="Times New Roman" w:hint="eastAsia"/>
            <w:lang w:eastAsia="ko-KR"/>
          </w:rPr>
          <w:delText>이해하기가</w:delText>
        </w:r>
        <w:r w:rsidRPr="00ED4019" w:rsidDel="00515ADE">
          <w:rPr>
            <w:rFonts w:ascii="Times New Roman" w:hAnsi="Times New Roman" w:hint="eastAsia"/>
            <w:lang w:eastAsia="ko-KR"/>
          </w:rPr>
          <w:delText xml:space="preserve"> </w:delText>
        </w:r>
        <w:r w:rsidRPr="00ED4019" w:rsidDel="00515ADE">
          <w:rPr>
            <w:rFonts w:ascii="Times New Roman" w:hAnsi="Times New Roman" w:hint="eastAsia"/>
            <w:lang w:eastAsia="ko-KR"/>
          </w:rPr>
          <w:delText>좋아질</w:delText>
        </w:r>
      </w:del>
      <w:ins w:id="1773" w:author="user" w:date="2021-03-18T10:07:00Z">
        <w:r w:rsidR="00515ADE">
          <w:rPr>
            <w:rFonts w:ascii="Times New Roman" w:hAnsi="Times New Roman" w:hint="eastAsia"/>
            <w:lang w:eastAsia="ko-KR"/>
          </w:rPr>
          <w:t>이해하기가</w:t>
        </w:r>
        <w:r w:rsidR="00515ADE">
          <w:rPr>
            <w:rFonts w:ascii="Times New Roman" w:hAnsi="Times New Roman" w:hint="eastAsia"/>
            <w:lang w:eastAsia="ko-KR"/>
          </w:rPr>
          <w:t xml:space="preserve"> </w:t>
        </w:r>
        <w:r w:rsidR="00515ADE">
          <w:rPr>
            <w:rFonts w:ascii="Times New Roman" w:hAnsi="Times New Roman" w:hint="eastAsia"/>
            <w:lang w:eastAsia="ko-KR"/>
          </w:rPr>
          <w:t>더</w:t>
        </w:r>
        <w:r w:rsidR="00515ADE">
          <w:rPr>
            <w:rFonts w:ascii="Times New Roman" w:hAnsi="Times New Roman" w:hint="eastAsia"/>
            <w:lang w:eastAsia="ko-KR"/>
          </w:rPr>
          <w:t xml:space="preserve"> </w:t>
        </w:r>
        <w:r w:rsidR="00515ADE">
          <w:rPr>
            <w:rFonts w:ascii="Times New Roman" w:hAnsi="Times New Roman" w:hint="eastAsia"/>
            <w:lang w:eastAsia="ko-KR"/>
          </w:rPr>
          <w:t>쉬워질</w:t>
        </w:r>
      </w:ins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것이다</w:t>
      </w:r>
      <w:r w:rsidRPr="00ED4019">
        <w:rPr>
          <w:rFonts w:ascii="Times New Roman" w:hAnsi="Times New Roman"/>
          <w:lang w:eastAsia="ko-KR"/>
        </w:rPr>
        <w:t xml:space="preserve">. </w:t>
      </w:r>
      <w:r w:rsidRPr="00ED4019">
        <w:rPr>
          <w:rFonts w:ascii="Times New Roman" w:hAnsi="Times New Roman"/>
          <w:lang w:eastAsia="ko-KR"/>
        </w:rPr>
        <w:t>다만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과정에서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조심해</w:t>
      </w:r>
      <w:del w:id="1774" w:author="제이펍 출판사" w:date="2021-03-14T18:23:00Z">
        <w:r w:rsidRPr="00ED4019" w:rsidDel="004F772B">
          <w:rPr>
            <w:rFonts w:ascii="Times New Roman" w:hAnsi="Times New Roman"/>
            <w:lang w:eastAsia="ko-KR"/>
          </w:rPr>
          <w:delText>야할</w:delText>
        </w:r>
      </w:del>
      <w:ins w:id="1775" w:author="제이펍 출판사" w:date="2021-03-14T18:23:00Z">
        <w:r w:rsidR="004F772B">
          <w:rPr>
            <w:rFonts w:ascii="Times New Roman" w:hAnsi="Times New Roman"/>
            <w:lang w:eastAsia="ko-KR"/>
          </w:rPr>
          <w:t>야</w:t>
        </w:r>
        <w:r w:rsidR="004F772B">
          <w:rPr>
            <w:rFonts w:ascii="Times New Roman" w:hAnsi="Times New Roman"/>
            <w:lang w:eastAsia="ko-KR"/>
          </w:rPr>
          <w:t xml:space="preserve"> </w:t>
        </w:r>
        <w:r w:rsidR="004F772B">
          <w:rPr>
            <w:rFonts w:ascii="Times New Roman" w:hAnsi="Times New Roman"/>
            <w:lang w:eastAsia="ko-KR"/>
          </w:rPr>
          <w:t>할</w:t>
        </w:r>
      </w:ins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것은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값을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표기하다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보면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숫자들이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너무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많아져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거꾸로</w:t>
      </w:r>
      <w:r w:rsidRPr="00ED4019">
        <w:rPr>
          <w:rFonts w:ascii="Times New Roman" w:hAnsi="Times New Roman"/>
          <w:lang w:eastAsia="ko-KR"/>
        </w:rPr>
        <w:t xml:space="preserve"> plot</w:t>
      </w:r>
      <w:r w:rsidRPr="00ED4019">
        <w:rPr>
          <w:rFonts w:ascii="Times New Roman" w:hAnsi="Times New Roman"/>
          <w:lang w:eastAsia="ko-KR"/>
        </w:rPr>
        <w:t>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전체적으로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보기가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어려워</w:t>
      </w:r>
      <w:del w:id="1776" w:author="user" w:date="2021-03-18T10:08:00Z">
        <w:r w:rsidRPr="00ED4019" w:rsidDel="00515ADE">
          <w:rPr>
            <w:rFonts w:ascii="Times New Roman" w:hAnsi="Times New Roman"/>
            <w:lang w:eastAsia="ko-KR"/>
          </w:rPr>
          <w:delText xml:space="preserve"> </w:delText>
        </w:r>
      </w:del>
      <w:r w:rsidRPr="00ED4019">
        <w:rPr>
          <w:rFonts w:ascii="Times New Roman" w:hAnsi="Times New Roman"/>
          <w:lang w:eastAsia="ko-KR"/>
        </w:rPr>
        <w:t>질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있다</w:t>
      </w:r>
      <w:r w:rsidRPr="00ED4019">
        <w:rPr>
          <w:rFonts w:ascii="Times New Roman" w:hAnsi="Times New Roman"/>
          <w:lang w:eastAsia="ko-KR"/>
        </w:rPr>
        <w:t>.</w:t>
      </w:r>
    </w:p>
    <w:p w14:paraId="2EE8297E" w14:textId="77777777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1777" w:author="제이펍 출판사" w:date="2021-03-14T15:57:00Z">
          <w:pPr>
            <w:pStyle w:val="SourceCode"/>
          </w:pPr>
        </w:pPrChange>
      </w:pPr>
      <w:r w:rsidRPr="00ED4019">
        <w:rPr>
          <w:rStyle w:val="FunctionTok"/>
          <w:rFonts w:ascii="Times New Roman" w:hAnsi="Times New Roman"/>
        </w:rPr>
        <w:t>ggplot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AttributeTok"/>
          <w:rFonts w:ascii="Times New Roman" w:hAnsi="Times New Roman"/>
        </w:rPr>
        <w:t>data =</w:t>
      </w:r>
      <w:r w:rsidRPr="00ED4019">
        <w:rPr>
          <w:rStyle w:val="NormalTok"/>
          <w:rFonts w:ascii="Times New Roman" w:hAnsi="Times New Roman"/>
        </w:rPr>
        <w:t xml:space="preserve"> students, </w:t>
      </w:r>
      <w:r w:rsidRPr="00ED4019">
        <w:rPr>
          <w:rStyle w:val="FunctionTok"/>
          <w:rFonts w:ascii="Times New Roman" w:hAnsi="Times New Roman"/>
        </w:rPr>
        <w:t>aes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AttributeTok"/>
          <w:rFonts w:ascii="Times New Roman" w:hAnsi="Times New Roman"/>
        </w:rPr>
        <w:t>x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unctionTok"/>
          <w:rFonts w:ascii="Times New Roman" w:hAnsi="Times New Roman"/>
        </w:rPr>
        <w:t>as.factor</w:t>
      </w:r>
      <w:r w:rsidRPr="00ED4019">
        <w:rPr>
          <w:rStyle w:val="NormalTok"/>
          <w:rFonts w:ascii="Times New Roman" w:hAnsi="Times New Roman"/>
        </w:rPr>
        <w:t>(lubridate</w:t>
      </w:r>
      <w:r w:rsidRPr="00ED4019">
        <w:rPr>
          <w:rStyle w:val="SpecialCharTok"/>
          <w:rFonts w:ascii="Times New Roman" w:hAnsi="Times New Roman"/>
        </w:rPr>
        <w:t>::</w:t>
      </w:r>
      <w:r w:rsidRPr="00ED4019">
        <w:rPr>
          <w:rStyle w:val="FunctionTok"/>
          <w:rFonts w:ascii="Times New Roman" w:hAnsi="Times New Roman"/>
        </w:rPr>
        <w:t>year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NormalTok"/>
          <w:rFonts w:ascii="Times New Roman" w:hAnsi="Times New Roman"/>
        </w:rPr>
        <w:t>연도</w:t>
      </w:r>
      <w:r w:rsidRPr="00ED4019">
        <w:rPr>
          <w:rStyle w:val="NormalTok"/>
          <w:rFonts w:ascii="Times New Roman" w:hAnsi="Times New Roman"/>
        </w:rPr>
        <w:t xml:space="preserve">)), </w:t>
      </w:r>
      <w:r w:rsidRPr="00ED4019">
        <w:rPr>
          <w:rStyle w:val="AttributeTok"/>
          <w:rFonts w:ascii="Times New Roman" w:hAnsi="Times New Roman"/>
        </w:rPr>
        <w:t>y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NormalTok"/>
          <w:rFonts w:ascii="Times New Roman" w:hAnsi="Times New Roman"/>
        </w:rPr>
        <w:t>학생수계</w:t>
      </w:r>
      <w:r w:rsidRPr="00ED4019">
        <w:rPr>
          <w:rStyle w:val="NormalTok"/>
          <w:rFonts w:ascii="Times New Roman" w:hAnsi="Times New Roman"/>
        </w:rPr>
        <w:t xml:space="preserve">)) </w:t>
      </w:r>
      <w:r w:rsidRPr="00ED4019">
        <w:rPr>
          <w:rStyle w:val="SpecialCharTok"/>
          <w:rFonts w:ascii="Times New Roman" w:hAnsi="Times New Roman"/>
        </w:rPr>
        <w:t>+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</w:t>
      </w:r>
      <w:r w:rsidRPr="00ED4019">
        <w:rPr>
          <w:rStyle w:val="FunctionTok"/>
          <w:rFonts w:ascii="Times New Roman" w:hAnsi="Times New Roman"/>
        </w:rPr>
        <w:t>geom_line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FunctionTok"/>
          <w:rFonts w:ascii="Times New Roman" w:hAnsi="Times New Roman"/>
        </w:rPr>
        <w:t>aes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AttributeTok"/>
          <w:rFonts w:ascii="Times New Roman" w:hAnsi="Times New Roman"/>
        </w:rPr>
        <w:t>group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DecValTok"/>
          <w:rFonts w:ascii="Times New Roman" w:hAnsi="Times New Roman"/>
        </w:rPr>
        <w:t>1</w:t>
      </w:r>
      <w:r w:rsidRPr="00ED4019">
        <w:rPr>
          <w:rStyle w:val="NormalTok"/>
          <w:rFonts w:ascii="Times New Roman" w:hAnsi="Times New Roman"/>
        </w:rPr>
        <w:t xml:space="preserve">)) </w:t>
      </w:r>
      <w:r w:rsidRPr="00ED4019">
        <w:rPr>
          <w:rStyle w:val="SpecialCharTok"/>
          <w:rFonts w:ascii="Times New Roman" w:hAnsi="Times New Roman"/>
        </w:rPr>
        <w:t>+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</w:t>
      </w:r>
      <w:r w:rsidRPr="00ED4019">
        <w:rPr>
          <w:rStyle w:val="FunctionTok"/>
          <w:rFonts w:ascii="Times New Roman" w:hAnsi="Times New Roman"/>
        </w:rPr>
        <w:t>geom_point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AttributeTok"/>
          <w:rFonts w:ascii="Times New Roman" w:hAnsi="Times New Roman"/>
        </w:rPr>
        <w:t>shape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'circle'</w:t>
      </w:r>
      <w:r w:rsidRPr="00ED4019">
        <w:rPr>
          <w:rStyle w:val="NormalTok"/>
          <w:rFonts w:ascii="Times New Roman" w:hAnsi="Times New Roman"/>
        </w:rPr>
        <w:t xml:space="preserve">) </w:t>
      </w:r>
      <w:r w:rsidRPr="00ED4019">
        <w:rPr>
          <w:rStyle w:val="SpecialCharTok"/>
          <w:rFonts w:ascii="Times New Roman" w:hAnsi="Times New Roman"/>
        </w:rPr>
        <w:t>+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</w:t>
      </w:r>
      <w:r w:rsidRPr="00ED4019">
        <w:rPr>
          <w:rStyle w:val="FunctionTok"/>
          <w:rFonts w:ascii="Times New Roman" w:hAnsi="Times New Roman"/>
        </w:rPr>
        <w:t>geom_text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FunctionTok"/>
          <w:rFonts w:ascii="Times New Roman" w:hAnsi="Times New Roman"/>
        </w:rPr>
        <w:t>aes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AttributeTok"/>
          <w:rFonts w:ascii="Times New Roman" w:hAnsi="Times New Roman"/>
        </w:rPr>
        <w:t>label =</w:t>
      </w:r>
      <w:r w:rsidRPr="00ED4019">
        <w:rPr>
          <w:rStyle w:val="NormalTok"/>
          <w:rFonts w:ascii="Times New Roman" w:hAnsi="Times New Roman"/>
        </w:rPr>
        <w:t xml:space="preserve"> scales</w:t>
      </w:r>
      <w:r w:rsidRPr="00ED4019">
        <w:rPr>
          <w:rStyle w:val="SpecialCharTok"/>
          <w:rFonts w:ascii="Times New Roman" w:hAnsi="Times New Roman"/>
        </w:rPr>
        <w:t>::</w:t>
      </w:r>
      <w:r w:rsidRPr="00ED4019">
        <w:rPr>
          <w:rStyle w:val="FunctionTok"/>
          <w:rFonts w:ascii="Times New Roman" w:hAnsi="Times New Roman"/>
        </w:rPr>
        <w:t>number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NormalTok"/>
          <w:rFonts w:ascii="Times New Roman" w:hAnsi="Times New Roman"/>
        </w:rPr>
        <w:t>학생수계</w:t>
      </w:r>
      <w:r w:rsidRPr="00ED4019">
        <w:rPr>
          <w:rStyle w:val="NormalTok"/>
          <w:rFonts w:ascii="Times New Roman" w:hAnsi="Times New Roman"/>
        </w:rPr>
        <w:t xml:space="preserve">, </w:t>
      </w:r>
      <w:r w:rsidRPr="00ED4019">
        <w:rPr>
          <w:rStyle w:val="AttributeTok"/>
          <w:rFonts w:ascii="Times New Roman" w:hAnsi="Times New Roman"/>
        </w:rPr>
        <w:t>big.mark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','</w:t>
      </w:r>
      <w:r w:rsidRPr="00ED4019">
        <w:rPr>
          <w:rStyle w:val="NormalTok"/>
          <w:rFonts w:ascii="Times New Roman" w:hAnsi="Times New Roman"/>
        </w:rPr>
        <w:t xml:space="preserve">)), </w:t>
      </w:r>
      <w:r w:rsidRPr="00ED4019">
        <w:rPr>
          <w:rStyle w:val="AttributeTok"/>
          <w:rFonts w:ascii="Times New Roman" w:hAnsi="Times New Roman"/>
        </w:rPr>
        <w:t>size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DecValTok"/>
          <w:rFonts w:ascii="Times New Roman" w:hAnsi="Times New Roman"/>
        </w:rPr>
        <w:t>2</w:t>
      </w:r>
      <w:r w:rsidRPr="00ED4019">
        <w:rPr>
          <w:rStyle w:val="NormalTok"/>
          <w:rFonts w:ascii="Times New Roman" w:hAnsi="Times New Roman"/>
        </w:rPr>
        <w:t xml:space="preserve">, </w:t>
      </w:r>
      <w:r w:rsidRPr="00ED4019">
        <w:rPr>
          <w:rStyle w:val="AttributeTok"/>
          <w:rFonts w:ascii="Times New Roman" w:hAnsi="Times New Roman"/>
        </w:rPr>
        <w:t>vjust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loatTok"/>
          <w:rFonts w:ascii="Times New Roman" w:hAnsi="Times New Roman"/>
        </w:rPr>
        <w:t>1.5</w:t>
      </w:r>
      <w:r w:rsidRPr="00ED4019">
        <w:rPr>
          <w:rStyle w:val="NormalTok"/>
          <w:rFonts w:ascii="Times New Roman" w:hAnsi="Times New Roman"/>
        </w:rPr>
        <w:t xml:space="preserve">) </w:t>
      </w:r>
      <w:r w:rsidRPr="00ED4019">
        <w:rPr>
          <w:rStyle w:val="SpecialCharTok"/>
          <w:rFonts w:ascii="Times New Roman" w:hAnsi="Times New Roman"/>
        </w:rPr>
        <w:t>+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</w:t>
      </w:r>
      <w:r w:rsidRPr="00ED4019">
        <w:rPr>
          <w:rStyle w:val="FunctionTok"/>
          <w:rFonts w:ascii="Times New Roman" w:hAnsi="Times New Roman"/>
        </w:rPr>
        <w:t>theme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AttributeTok"/>
          <w:rFonts w:ascii="Times New Roman" w:hAnsi="Times New Roman"/>
        </w:rPr>
        <w:t>axis.text.x=</w:t>
      </w:r>
      <w:r w:rsidRPr="00ED4019">
        <w:rPr>
          <w:rStyle w:val="FunctionTok"/>
          <w:rFonts w:ascii="Times New Roman" w:hAnsi="Times New Roman"/>
        </w:rPr>
        <w:t>element_text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AttributeTok"/>
          <w:rFonts w:ascii="Times New Roman" w:hAnsi="Times New Roman"/>
        </w:rPr>
        <w:t>angle=</w:t>
      </w:r>
      <w:r w:rsidRPr="00ED4019">
        <w:rPr>
          <w:rStyle w:val="DecValTok"/>
          <w:rFonts w:ascii="Times New Roman" w:hAnsi="Times New Roman"/>
        </w:rPr>
        <w:t>90</w:t>
      </w:r>
      <w:r w:rsidRPr="00ED4019">
        <w:rPr>
          <w:rStyle w:val="NormalTok"/>
          <w:rFonts w:ascii="Times New Roman" w:hAnsi="Times New Roman"/>
        </w:rPr>
        <w:t>,</w:t>
      </w:r>
      <w:r w:rsidRPr="00ED4019">
        <w:rPr>
          <w:rStyle w:val="AttributeTok"/>
          <w:rFonts w:ascii="Times New Roman" w:hAnsi="Times New Roman"/>
        </w:rPr>
        <w:t>hjust=</w:t>
      </w:r>
      <w:r w:rsidRPr="00ED4019">
        <w:rPr>
          <w:rStyle w:val="DecValTok"/>
          <w:rFonts w:ascii="Times New Roman" w:hAnsi="Times New Roman"/>
        </w:rPr>
        <w:t>1</w:t>
      </w:r>
      <w:r w:rsidRPr="00ED4019">
        <w:rPr>
          <w:rStyle w:val="NormalTok"/>
          <w:rFonts w:ascii="Times New Roman" w:hAnsi="Times New Roman"/>
        </w:rPr>
        <w:t xml:space="preserve">)) </w:t>
      </w:r>
      <w:r w:rsidRPr="00ED4019">
        <w:rPr>
          <w:rStyle w:val="SpecialCharTok"/>
          <w:rFonts w:ascii="Times New Roman" w:hAnsi="Times New Roman"/>
        </w:rPr>
        <w:t>+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</w:t>
      </w:r>
      <w:r w:rsidRPr="00ED4019">
        <w:rPr>
          <w:rStyle w:val="FunctionTok"/>
          <w:rFonts w:ascii="Times New Roman" w:hAnsi="Times New Roman"/>
        </w:rPr>
        <w:t>labs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AttributeTok"/>
          <w:rFonts w:ascii="Times New Roman" w:hAnsi="Times New Roman"/>
        </w:rPr>
        <w:t>title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StringTok"/>
          <w:rFonts w:ascii="Times New Roman" w:hAnsi="Times New Roman"/>
        </w:rPr>
        <w:t>연도별</w:t>
      </w:r>
      <w:r w:rsidRPr="00ED4019">
        <w:rPr>
          <w:rStyle w:val="String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학생수</w:t>
      </w:r>
      <w:r w:rsidRPr="00ED4019">
        <w:rPr>
          <w:rStyle w:val="String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추이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NormalTok"/>
          <w:rFonts w:ascii="Times New Roman" w:hAnsi="Times New Roman"/>
        </w:rPr>
        <w:t xml:space="preserve">, </w:t>
      </w:r>
      <w:r w:rsidRPr="00ED4019">
        <w:rPr>
          <w:rStyle w:val="AttributeTok"/>
          <w:rFonts w:ascii="Times New Roman" w:hAnsi="Times New Roman"/>
        </w:rPr>
        <w:t>x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StringTok"/>
          <w:rFonts w:ascii="Times New Roman" w:hAnsi="Times New Roman"/>
        </w:rPr>
        <w:t>연도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NormalTok"/>
          <w:rFonts w:ascii="Times New Roman" w:hAnsi="Times New Roman"/>
        </w:rPr>
        <w:t>)</w:t>
      </w:r>
    </w:p>
    <w:p w14:paraId="1B8C9B98" w14:textId="77777777" w:rsidR="00FD7B2A" w:rsidRPr="00ED4019" w:rsidRDefault="00FD7B2A">
      <w:pPr>
        <w:pStyle w:val="Figure"/>
        <w:jc w:val="both"/>
        <w:rPr>
          <w:rFonts w:ascii="Times New Roman" w:hAnsi="Times New Roman"/>
        </w:rPr>
        <w:pPrChange w:id="1778" w:author="제이펍 출판사" w:date="2021-03-14T15:57:00Z">
          <w:pPr>
            <w:pStyle w:val="Figure"/>
          </w:pPr>
        </w:pPrChange>
      </w:pPr>
      <w:r w:rsidRPr="00ED4019">
        <w:rPr>
          <w:rFonts w:ascii="Times New Roman" w:hAnsi="Times New Roman"/>
          <w:noProof/>
          <w:lang w:eastAsia="ko-KR"/>
        </w:rPr>
        <w:lastRenderedPageBreak/>
        <w:drawing>
          <wp:inline distT="0" distB="0" distL="0" distR="0" wp14:anchorId="262A8C96" wp14:editId="49601967">
            <wp:extent cx="4572000" cy="3657600"/>
            <wp:effectExtent l="0" t="0" r="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C39E15E" w14:textId="3321818A" w:rsidR="00FD7B2A" w:rsidRPr="00ED4019" w:rsidRDefault="00FD7B2A">
      <w:pPr>
        <w:pStyle w:val="a6"/>
        <w:jc w:val="both"/>
        <w:rPr>
          <w:rFonts w:ascii="Times New Roman" w:hAnsi="Times New Roman" w:hint="eastAsia"/>
          <w:lang w:eastAsia="ko-KR"/>
        </w:rPr>
        <w:pPrChange w:id="1779" w:author="제이펍 출판사" w:date="2021-03-14T15:57:00Z">
          <w:pPr>
            <w:pStyle w:val="a6"/>
            <w:jc w:val="center"/>
          </w:pPr>
        </w:pPrChange>
      </w:pPr>
      <w:commentRangeStart w:id="1780"/>
      <w:r w:rsidRPr="00ED4019">
        <w:rPr>
          <w:rFonts w:ascii="Times New Roman" w:hAnsi="Times New Roman" w:hint="eastAsia"/>
          <w:lang w:eastAsia="ko-KR"/>
        </w:rPr>
        <w:t>그림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3-6</w:t>
      </w:r>
      <w:commentRangeEnd w:id="1780"/>
      <w:r w:rsidR="00515ADE">
        <w:rPr>
          <w:rStyle w:val="af3"/>
          <w:i w:val="0"/>
        </w:rPr>
        <w:commentReference w:id="1780"/>
      </w:r>
      <w:ins w:id="1781" w:author="standard" w:date="2021-03-26T16:55:00Z">
        <w:r w:rsidR="00DE76AA">
          <w:rPr>
            <w:rFonts w:ascii="Times New Roman" w:hAnsi="Times New Roman"/>
            <w:lang w:eastAsia="ko-KR"/>
          </w:rPr>
          <w:t xml:space="preserve"> </w:t>
        </w:r>
        <w:r w:rsidR="00DE76AA">
          <w:rPr>
            <w:rFonts w:ascii="Times New Roman" w:hAnsi="Times New Roman" w:hint="eastAsia"/>
            <w:lang w:eastAsia="ko-KR"/>
          </w:rPr>
          <w:t>연도별</w:t>
        </w:r>
        <w:r w:rsidR="00DE76AA">
          <w:rPr>
            <w:rFonts w:ascii="Times New Roman" w:hAnsi="Times New Roman" w:hint="eastAsia"/>
            <w:lang w:eastAsia="ko-KR"/>
          </w:rPr>
          <w:t xml:space="preserve"> </w:t>
        </w:r>
        <w:r w:rsidR="00DE76AA">
          <w:rPr>
            <w:rFonts w:ascii="Times New Roman" w:hAnsi="Times New Roman" w:hint="eastAsia"/>
            <w:lang w:eastAsia="ko-KR"/>
          </w:rPr>
          <w:t>학생수</w:t>
        </w:r>
        <w:r w:rsidR="00DE76AA">
          <w:rPr>
            <w:rFonts w:ascii="Times New Roman" w:hAnsi="Times New Roman" w:hint="eastAsia"/>
            <w:lang w:eastAsia="ko-KR"/>
          </w:rPr>
          <w:t xml:space="preserve"> </w:t>
        </w:r>
        <w:r w:rsidR="00DE76AA">
          <w:rPr>
            <w:rFonts w:ascii="Times New Roman" w:hAnsi="Times New Roman" w:hint="eastAsia"/>
            <w:lang w:eastAsia="ko-KR"/>
          </w:rPr>
          <w:t>추이</w:t>
        </w:r>
        <w:r w:rsidR="00DE76AA">
          <w:rPr>
            <w:rFonts w:ascii="Times New Roman" w:hAnsi="Times New Roman" w:hint="eastAsia"/>
            <w:lang w:eastAsia="ko-KR"/>
          </w:rPr>
          <w:t xml:space="preserve"> </w:t>
        </w:r>
      </w:ins>
      <w:ins w:id="1782" w:author="standard" w:date="2021-03-26T16:56:00Z">
        <w:r w:rsidR="00DE76AA">
          <w:rPr>
            <w:rFonts w:ascii="Times New Roman" w:hAnsi="Times New Roman"/>
            <w:lang w:eastAsia="ko-KR"/>
          </w:rPr>
          <w:t xml:space="preserve">– </w:t>
        </w:r>
        <w:r w:rsidR="00DE76AA">
          <w:rPr>
            <w:rFonts w:ascii="Times New Roman" w:hAnsi="Times New Roman" w:hint="eastAsia"/>
            <w:lang w:eastAsia="ko-KR"/>
          </w:rPr>
          <w:t>데이터</w:t>
        </w:r>
        <w:r w:rsidR="00DE76AA">
          <w:rPr>
            <w:rFonts w:ascii="Times New Roman" w:hAnsi="Times New Roman" w:hint="eastAsia"/>
            <w:lang w:eastAsia="ko-KR"/>
          </w:rPr>
          <w:t xml:space="preserve"> </w:t>
        </w:r>
        <w:r w:rsidR="00DE76AA">
          <w:rPr>
            <w:rFonts w:ascii="Times New Roman" w:hAnsi="Times New Roman" w:hint="eastAsia"/>
            <w:lang w:eastAsia="ko-KR"/>
          </w:rPr>
          <w:t>값</w:t>
        </w:r>
        <w:r w:rsidR="00DE76AA">
          <w:rPr>
            <w:rFonts w:ascii="Times New Roman" w:hAnsi="Times New Roman" w:hint="eastAsia"/>
            <w:lang w:eastAsia="ko-KR"/>
          </w:rPr>
          <w:t xml:space="preserve"> </w:t>
        </w:r>
        <w:r w:rsidR="00DE76AA">
          <w:rPr>
            <w:rFonts w:ascii="Times New Roman" w:hAnsi="Times New Roman" w:hint="eastAsia"/>
            <w:lang w:eastAsia="ko-KR"/>
          </w:rPr>
          <w:t>표기</w:t>
        </w:r>
      </w:ins>
    </w:p>
    <w:p w14:paraId="5387DA78" w14:textId="77777777" w:rsidR="00FD7B2A" w:rsidRDefault="00FD7B2A">
      <w:pPr>
        <w:pStyle w:val="comment"/>
        <w:ind w:left="482"/>
        <w:jc w:val="both"/>
        <w:rPr>
          <w:lang w:eastAsia="ko-KR"/>
        </w:rPr>
        <w:pPrChange w:id="1783" w:author="제이펍 출판사" w:date="2021-03-14T15:57:00Z">
          <w:pPr>
            <w:pStyle w:val="comment"/>
            <w:ind w:left="482"/>
          </w:pPr>
        </w:pPrChange>
      </w:pPr>
      <w:r>
        <w:rPr>
          <w:lang w:eastAsia="ko-KR"/>
        </w:rPr>
        <w:t>코드 설명</w:t>
      </w:r>
    </w:p>
    <w:p w14:paraId="1DD5093C" w14:textId="77777777" w:rsidR="00FD7B2A" w:rsidRDefault="00FD7B2A">
      <w:pPr>
        <w:pStyle w:val="comment"/>
        <w:numPr>
          <w:ilvl w:val="0"/>
          <w:numId w:val="14"/>
        </w:numPr>
        <w:jc w:val="both"/>
        <w:rPr>
          <w:lang w:eastAsia="ko-KR"/>
        </w:rPr>
        <w:pPrChange w:id="1784" w:author="제이펍 출판사" w:date="2021-03-14T15:57:00Z">
          <w:pPr>
            <w:pStyle w:val="comment"/>
            <w:numPr>
              <w:numId w:val="14"/>
            </w:numPr>
            <w:ind w:left="842" w:hanging="360"/>
          </w:pPr>
        </w:pPrChange>
      </w:pPr>
      <w:r w:rsidRPr="00ED4019">
        <w:rPr>
          <w:rStyle w:val="VerbatimChar"/>
          <w:rFonts w:ascii="Times New Roman" w:hAnsi="Times New Roman"/>
          <w:lang w:eastAsia="ko-KR"/>
        </w:rPr>
        <w:t>geom_text()</w:t>
      </w:r>
      <w:r>
        <w:rPr>
          <w:lang w:eastAsia="ko-KR"/>
        </w:rPr>
        <w:t>를 사용하여 각 데이터 포인트에 데이터 값을 표기(</w:t>
      </w:r>
      <w:r w:rsidRPr="00ED4019">
        <w:rPr>
          <w:rStyle w:val="VerbatimChar"/>
          <w:rFonts w:ascii="Times New Roman" w:hAnsi="Times New Roman"/>
          <w:lang w:eastAsia="ko-KR"/>
        </w:rPr>
        <w:t>aes(label =)</w:t>
      </w:r>
      <w:r>
        <w:rPr>
          <w:lang w:eastAsia="ko-KR"/>
        </w:rPr>
        <w:t xml:space="preserve">). 표기되는 값은 </w:t>
      </w:r>
      <w:r w:rsidRPr="00ED4019">
        <w:rPr>
          <w:rStyle w:val="VerbatimChar"/>
          <w:rFonts w:ascii="Times New Roman" w:hAnsi="Times New Roman"/>
          <w:lang w:eastAsia="ko-KR"/>
        </w:rPr>
        <w:t>scales</w:t>
      </w:r>
      <w:r>
        <w:rPr>
          <w:lang w:eastAsia="ko-KR"/>
        </w:rPr>
        <w:t xml:space="preserve"> 패키지의</w:t>
      </w:r>
      <w:r w:rsidRPr="00ED4019">
        <w:rPr>
          <w:rStyle w:val="VerbatimChar"/>
          <w:rFonts w:ascii="Times New Roman" w:hAnsi="Times New Roman"/>
          <w:lang w:eastAsia="ko-KR"/>
        </w:rPr>
        <w:t>number()</w:t>
      </w:r>
      <w:r>
        <w:rPr>
          <w:lang w:eastAsia="ko-KR"/>
        </w:rPr>
        <w:t>를 사용하여 숫자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형태로 표기하되 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단위 콤마를 표기(</w:t>
      </w:r>
      <w:r w:rsidRPr="00ED4019">
        <w:rPr>
          <w:rStyle w:val="VerbatimChar"/>
          <w:rFonts w:ascii="Times New Roman" w:hAnsi="Times New Roman"/>
          <w:lang w:eastAsia="ko-KR"/>
        </w:rPr>
        <w:t>big.mark = ','</w:t>
      </w:r>
      <w:r>
        <w:rPr>
          <w:lang w:eastAsia="ko-KR"/>
        </w:rPr>
        <w:t>)하고 크기는 2(</w:t>
      </w:r>
      <w:r w:rsidRPr="00ED4019">
        <w:rPr>
          <w:rStyle w:val="VerbatimChar"/>
          <w:rFonts w:ascii="Times New Roman" w:hAnsi="Times New Roman"/>
          <w:lang w:eastAsia="ko-KR"/>
        </w:rPr>
        <w:t>size = 2</w:t>
      </w:r>
      <w:r>
        <w:rPr>
          <w:lang w:eastAsia="ko-KR"/>
        </w:rPr>
        <w:t>)로, 정렬은 수직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위치로 1.5(</w:t>
      </w:r>
      <w:r w:rsidRPr="00ED4019">
        <w:rPr>
          <w:rStyle w:val="VerbatimChar"/>
          <w:rFonts w:ascii="Times New Roman" w:hAnsi="Times New Roman"/>
          <w:lang w:eastAsia="ko-KR"/>
        </w:rPr>
        <w:t>vjust = 1.5</w:t>
      </w:r>
      <w:r>
        <w:rPr>
          <w:lang w:eastAsia="ko-KR"/>
        </w:rPr>
        <w:t>)만큼 이동</w:t>
      </w:r>
    </w:p>
    <w:p w14:paraId="10CFFBE5" w14:textId="77777777" w:rsidR="00FD7B2A" w:rsidRPr="00ED4019" w:rsidRDefault="00FD7B2A">
      <w:pPr>
        <w:jc w:val="both"/>
        <w:rPr>
          <w:rFonts w:ascii="Times New Roman" w:hAnsi="Times New Roman"/>
          <w:lang w:eastAsia="ko-KR"/>
        </w:rPr>
        <w:pPrChange w:id="1785" w:author="제이펍 출판사" w:date="2021-03-14T15:57:00Z">
          <w:pPr/>
        </w:pPrChange>
      </w:pPr>
      <w:r w:rsidRPr="00ED4019">
        <w:rPr>
          <w:rFonts w:ascii="Times New Roman" w:hAnsi="Times New Roman"/>
          <w:lang w:eastAsia="ko-KR"/>
        </w:rPr>
        <w:t>위의</w:t>
      </w:r>
      <w:r w:rsidRPr="00ED4019">
        <w:rPr>
          <w:rFonts w:ascii="Times New Roman" w:hAnsi="Times New Roman"/>
          <w:lang w:eastAsia="ko-KR"/>
        </w:rPr>
        <w:t xml:space="preserve"> plot</w:t>
      </w:r>
      <w:r w:rsidRPr="00ED4019">
        <w:rPr>
          <w:rFonts w:ascii="Times New Roman" w:hAnsi="Times New Roman"/>
          <w:lang w:eastAsia="ko-KR"/>
        </w:rPr>
        <w:t>에서도</w:t>
      </w:r>
      <w:r w:rsidRPr="00ED4019">
        <w:rPr>
          <w:rFonts w:ascii="Times New Roman" w:hAnsi="Times New Roman"/>
          <w:lang w:eastAsia="ko-KR"/>
        </w:rPr>
        <w:t xml:space="preserve"> 2000</w:t>
      </w:r>
      <w:r w:rsidRPr="00ED4019">
        <w:rPr>
          <w:rFonts w:ascii="Times New Roman" w:hAnsi="Times New Roman"/>
          <w:lang w:eastAsia="ko-KR"/>
        </w:rPr>
        <w:t>년에서</w:t>
      </w:r>
      <w:r w:rsidRPr="00ED4019">
        <w:rPr>
          <w:rFonts w:ascii="Times New Roman" w:hAnsi="Times New Roman"/>
          <w:lang w:eastAsia="ko-KR"/>
        </w:rPr>
        <w:t xml:space="preserve"> 2006</w:t>
      </w:r>
      <w:r w:rsidRPr="00ED4019">
        <w:rPr>
          <w:rFonts w:ascii="Times New Roman" w:hAnsi="Times New Roman"/>
          <w:lang w:eastAsia="ko-KR"/>
        </w:rPr>
        <w:t>년까지는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데이터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값을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보기가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어렵다</w:t>
      </w:r>
      <w:r w:rsidRPr="00ED4019">
        <w:rPr>
          <w:rFonts w:ascii="Times New Roman" w:hAnsi="Times New Roman"/>
          <w:lang w:eastAsia="ko-KR"/>
        </w:rPr>
        <w:t xml:space="preserve">. </w:t>
      </w:r>
      <w:r w:rsidRPr="00ED4019">
        <w:rPr>
          <w:rFonts w:ascii="Times New Roman" w:hAnsi="Times New Roman" w:hint="eastAsia"/>
          <w:lang w:eastAsia="ko-KR"/>
        </w:rPr>
        <w:t>이럴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때는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Style w:val="VerbatimChar"/>
          <w:rFonts w:ascii="Times New Roman" w:hAnsi="Times New Roman"/>
          <w:lang w:eastAsia="ko-KR"/>
        </w:rPr>
        <w:t>ggrepel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패키지의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Style w:val="VerbatimChar"/>
          <w:rFonts w:ascii="Times New Roman" w:hAnsi="Times New Roman"/>
          <w:lang w:eastAsia="ko-KR"/>
        </w:rPr>
        <w:t>geom_text_repel()</w:t>
      </w:r>
      <w:r w:rsidRPr="00ED4019">
        <w:rPr>
          <w:rFonts w:ascii="Times New Roman" w:hAnsi="Times New Roman"/>
          <w:lang w:eastAsia="ko-KR"/>
        </w:rPr>
        <w:t>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이용하면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겹치지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않게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라벨을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표시할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있다</w:t>
      </w:r>
      <w:r w:rsidRPr="00ED4019">
        <w:rPr>
          <w:rFonts w:ascii="Times New Roman" w:hAnsi="Times New Roman"/>
          <w:lang w:eastAsia="ko-KR"/>
        </w:rPr>
        <w:t>.</w:t>
      </w:r>
    </w:p>
    <w:p w14:paraId="15FF4368" w14:textId="77777777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1786" w:author="제이펍 출판사" w:date="2021-03-14T15:57:00Z">
          <w:pPr>
            <w:pStyle w:val="SourceCode"/>
          </w:pPr>
        </w:pPrChange>
      </w:pPr>
      <w:r w:rsidRPr="00ED4019">
        <w:rPr>
          <w:rStyle w:val="FunctionTok"/>
          <w:rFonts w:ascii="Times New Roman" w:hAnsi="Times New Roman"/>
        </w:rPr>
        <w:t>library</w:t>
      </w:r>
      <w:r w:rsidRPr="00ED4019">
        <w:rPr>
          <w:rStyle w:val="NormalTok"/>
          <w:rFonts w:ascii="Times New Roman" w:hAnsi="Times New Roman"/>
        </w:rPr>
        <w:t>(ggrepel)</w:t>
      </w:r>
      <w:r w:rsidRPr="00ED4019">
        <w:rPr>
          <w:rFonts w:ascii="Times New Roman" w:hAnsi="Times New Roman"/>
        </w:rPr>
        <w:br/>
      </w:r>
      <w:r w:rsidRPr="00ED4019">
        <w:rPr>
          <w:rStyle w:val="FunctionTok"/>
          <w:rFonts w:ascii="Times New Roman" w:hAnsi="Times New Roman"/>
        </w:rPr>
        <w:t>ggplot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AttributeTok"/>
          <w:rFonts w:ascii="Times New Roman" w:hAnsi="Times New Roman"/>
        </w:rPr>
        <w:t>data =</w:t>
      </w:r>
      <w:r w:rsidRPr="00ED4019">
        <w:rPr>
          <w:rStyle w:val="NormalTok"/>
          <w:rFonts w:ascii="Times New Roman" w:hAnsi="Times New Roman"/>
        </w:rPr>
        <w:t xml:space="preserve"> students, </w:t>
      </w:r>
      <w:r w:rsidRPr="00ED4019">
        <w:rPr>
          <w:rStyle w:val="FunctionTok"/>
          <w:rFonts w:ascii="Times New Roman" w:hAnsi="Times New Roman"/>
        </w:rPr>
        <w:t>aes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AttributeTok"/>
          <w:rFonts w:ascii="Times New Roman" w:hAnsi="Times New Roman"/>
        </w:rPr>
        <w:t>x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unctionTok"/>
          <w:rFonts w:ascii="Times New Roman" w:hAnsi="Times New Roman"/>
        </w:rPr>
        <w:t>as.factor</w:t>
      </w:r>
      <w:r w:rsidRPr="00ED4019">
        <w:rPr>
          <w:rStyle w:val="NormalTok"/>
          <w:rFonts w:ascii="Times New Roman" w:hAnsi="Times New Roman"/>
        </w:rPr>
        <w:t>(lubridate</w:t>
      </w:r>
      <w:r w:rsidRPr="00ED4019">
        <w:rPr>
          <w:rStyle w:val="SpecialCharTok"/>
          <w:rFonts w:ascii="Times New Roman" w:hAnsi="Times New Roman"/>
        </w:rPr>
        <w:t>::</w:t>
      </w:r>
      <w:r w:rsidRPr="00ED4019">
        <w:rPr>
          <w:rStyle w:val="FunctionTok"/>
          <w:rFonts w:ascii="Times New Roman" w:hAnsi="Times New Roman"/>
        </w:rPr>
        <w:t>year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NormalTok"/>
          <w:rFonts w:ascii="Times New Roman" w:hAnsi="Times New Roman"/>
        </w:rPr>
        <w:t>연도</w:t>
      </w:r>
      <w:r w:rsidRPr="00ED4019">
        <w:rPr>
          <w:rStyle w:val="NormalTok"/>
          <w:rFonts w:ascii="Times New Roman" w:hAnsi="Times New Roman"/>
        </w:rPr>
        <w:t xml:space="preserve">)), </w:t>
      </w:r>
      <w:r w:rsidRPr="00ED4019">
        <w:rPr>
          <w:rStyle w:val="AttributeTok"/>
          <w:rFonts w:ascii="Times New Roman" w:hAnsi="Times New Roman"/>
        </w:rPr>
        <w:t>y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NormalTok"/>
          <w:rFonts w:ascii="Times New Roman" w:hAnsi="Times New Roman"/>
        </w:rPr>
        <w:t>학생수계</w:t>
      </w:r>
      <w:r w:rsidRPr="00ED4019">
        <w:rPr>
          <w:rStyle w:val="NormalTok"/>
          <w:rFonts w:ascii="Times New Roman" w:hAnsi="Times New Roman"/>
        </w:rPr>
        <w:t xml:space="preserve">)) </w:t>
      </w:r>
      <w:r w:rsidRPr="00ED4019">
        <w:rPr>
          <w:rStyle w:val="SpecialCharTok"/>
          <w:rFonts w:ascii="Times New Roman" w:hAnsi="Times New Roman"/>
        </w:rPr>
        <w:t>+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</w:t>
      </w:r>
      <w:r w:rsidRPr="00ED4019">
        <w:rPr>
          <w:rStyle w:val="FunctionTok"/>
          <w:rFonts w:ascii="Times New Roman" w:hAnsi="Times New Roman"/>
        </w:rPr>
        <w:t>geom_line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FunctionTok"/>
          <w:rFonts w:ascii="Times New Roman" w:hAnsi="Times New Roman"/>
        </w:rPr>
        <w:t>aes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AttributeTok"/>
          <w:rFonts w:ascii="Times New Roman" w:hAnsi="Times New Roman"/>
        </w:rPr>
        <w:t>group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DecValTok"/>
          <w:rFonts w:ascii="Times New Roman" w:hAnsi="Times New Roman"/>
        </w:rPr>
        <w:t>1</w:t>
      </w:r>
      <w:r w:rsidRPr="00ED4019">
        <w:rPr>
          <w:rStyle w:val="NormalTok"/>
          <w:rFonts w:ascii="Times New Roman" w:hAnsi="Times New Roman"/>
        </w:rPr>
        <w:t xml:space="preserve">)) </w:t>
      </w:r>
      <w:r w:rsidRPr="00ED4019">
        <w:rPr>
          <w:rStyle w:val="SpecialCharTok"/>
          <w:rFonts w:ascii="Times New Roman" w:hAnsi="Times New Roman"/>
        </w:rPr>
        <w:t>+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</w:t>
      </w:r>
      <w:r w:rsidRPr="00ED4019">
        <w:rPr>
          <w:rStyle w:val="FunctionTok"/>
          <w:rFonts w:ascii="Times New Roman" w:hAnsi="Times New Roman"/>
        </w:rPr>
        <w:t>geom_point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AttributeTok"/>
          <w:rFonts w:ascii="Times New Roman" w:hAnsi="Times New Roman"/>
        </w:rPr>
        <w:t>shape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'circle'</w:t>
      </w:r>
      <w:r w:rsidRPr="00ED4019">
        <w:rPr>
          <w:rStyle w:val="NormalTok"/>
          <w:rFonts w:ascii="Times New Roman" w:hAnsi="Times New Roman"/>
        </w:rPr>
        <w:t xml:space="preserve">) </w:t>
      </w:r>
      <w:r w:rsidRPr="00ED4019">
        <w:rPr>
          <w:rStyle w:val="SpecialCharTok"/>
          <w:rFonts w:ascii="Times New Roman" w:hAnsi="Times New Roman"/>
        </w:rPr>
        <w:t>+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</w:t>
      </w:r>
      <w:r w:rsidRPr="00ED4019">
        <w:rPr>
          <w:rStyle w:val="FunctionTok"/>
          <w:rFonts w:ascii="Times New Roman" w:hAnsi="Times New Roman"/>
        </w:rPr>
        <w:t>geom_text_repel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FunctionTok"/>
          <w:rFonts w:ascii="Times New Roman" w:hAnsi="Times New Roman"/>
        </w:rPr>
        <w:t>aes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AttributeTok"/>
          <w:rFonts w:ascii="Times New Roman" w:hAnsi="Times New Roman"/>
        </w:rPr>
        <w:t>label =</w:t>
      </w:r>
      <w:r w:rsidRPr="00ED4019">
        <w:rPr>
          <w:rStyle w:val="NormalTok"/>
          <w:rFonts w:ascii="Times New Roman" w:hAnsi="Times New Roman"/>
        </w:rPr>
        <w:t xml:space="preserve"> scales</w:t>
      </w:r>
      <w:r w:rsidRPr="00ED4019">
        <w:rPr>
          <w:rStyle w:val="SpecialCharTok"/>
          <w:rFonts w:ascii="Times New Roman" w:hAnsi="Times New Roman"/>
        </w:rPr>
        <w:t>::</w:t>
      </w:r>
      <w:r w:rsidRPr="00ED4019">
        <w:rPr>
          <w:rStyle w:val="FunctionTok"/>
          <w:rFonts w:ascii="Times New Roman" w:hAnsi="Times New Roman"/>
        </w:rPr>
        <w:t>number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NormalTok"/>
          <w:rFonts w:ascii="Times New Roman" w:hAnsi="Times New Roman"/>
        </w:rPr>
        <w:t>학생수계</w:t>
      </w:r>
      <w:r w:rsidRPr="00ED4019">
        <w:rPr>
          <w:rStyle w:val="NormalTok"/>
          <w:rFonts w:ascii="Times New Roman" w:hAnsi="Times New Roman"/>
        </w:rPr>
        <w:t xml:space="preserve">, </w:t>
      </w:r>
      <w:r w:rsidRPr="00ED4019">
        <w:rPr>
          <w:rStyle w:val="AttributeTok"/>
          <w:rFonts w:ascii="Times New Roman" w:hAnsi="Times New Roman"/>
        </w:rPr>
        <w:t>big.mark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','</w:t>
      </w:r>
      <w:r w:rsidRPr="00ED4019">
        <w:rPr>
          <w:rStyle w:val="NormalTok"/>
          <w:rFonts w:ascii="Times New Roman" w:hAnsi="Times New Roman"/>
        </w:rPr>
        <w:t xml:space="preserve">)), </w:t>
      </w:r>
      <w:r w:rsidRPr="00ED4019">
        <w:rPr>
          <w:rStyle w:val="AttributeTok"/>
          <w:rFonts w:ascii="Times New Roman" w:hAnsi="Times New Roman"/>
        </w:rPr>
        <w:t>size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DecValTok"/>
          <w:rFonts w:ascii="Times New Roman" w:hAnsi="Times New Roman"/>
        </w:rPr>
        <w:t>2</w:t>
      </w:r>
      <w:r w:rsidRPr="00ED4019">
        <w:rPr>
          <w:rStyle w:val="NormalTok"/>
          <w:rFonts w:ascii="Times New Roman" w:hAnsi="Times New Roman"/>
        </w:rPr>
        <w:t xml:space="preserve">, </w:t>
      </w:r>
      <w:r w:rsidRPr="00ED4019">
        <w:rPr>
          <w:rStyle w:val="AttributeTok"/>
          <w:rFonts w:ascii="Times New Roman" w:hAnsi="Times New Roman"/>
        </w:rPr>
        <w:t>vjust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loatTok"/>
          <w:rFonts w:ascii="Times New Roman" w:hAnsi="Times New Roman"/>
        </w:rPr>
        <w:t>1.5</w:t>
      </w:r>
      <w:r w:rsidRPr="00ED4019">
        <w:rPr>
          <w:rStyle w:val="NormalTok"/>
          <w:rFonts w:ascii="Times New Roman" w:hAnsi="Times New Roman"/>
        </w:rPr>
        <w:t xml:space="preserve">) </w:t>
      </w:r>
      <w:r w:rsidRPr="00ED4019">
        <w:rPr>
          <w:rStyle w:val="SpecialCharTok"/>
          <w:rFonts w:ascii="Times New Roman" w:hAnsi="Times New Roman"/>
        </w:rPr>
        <w:t>+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</w:t>
      </w:r>
      <w:r w:rsidRPr="00ED4019">
        <w:rPr>
          <w:rStyle w:val="FunctionTok"/>
          <w:rFonts w:ascii="Times New Roman" w:hAnsi="Times New Roman"/>
        </w:rPr>
        <w:t>theme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AttributeTok"/>
          <w:rFonts w:ascii="Times New Roman" w:hAnsi="Times New Roman"/>
        </w:rPr>
        <w:t>axis.text.x=</w:t>
      </w:r>
      <w:r w:rsidRPr="00ED4019">
        <w:rPr>
          <w:rStyle w:val="FunctionTok"/>
          <w:rFonts w:ascii="Times New Roman" w:hAnsi="Times New Roman"/>
        </w:rPr>
        <w:t>element_text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AttributeTok"/>
          <w:rFonts w:ascii="Times New Roman" w:hAnsi="Times New Roman"/>
        </w:rPr>
        <w:t>angle=</w:t>
      </w:r>
      <w:r w:rsidRPr="00ED4019">
        <w:rPr>
          <w:rStyle w:val="DecValTok"/>
          <w:rFonts w:ascii="Times New Roman" w:hAnsi="Times New Roman"/>
        </w:rPr>
        <w:t>90</w:t>
      </w:r>
      <w:r w:rsidRPr="00ED4019">
        <w:rPr>
          <w:rStyle w:val="NormalTok"/>
          <w:rFonts w:ascii="Times New Roman" w:hAnsi="Times New Roman"/>
        </w:rPr>
        <w:t>,</w:t>
      </w:r>
      <w:r w:rsidRPr="00ED4019">
        <w:rPr>
          <w:rStyle w:val="AttributeTok"/>
          <w:rFonts w:ascii="Times New Roman" w:hAnsi="Times New Roman"/>
        </w:rPr>
        <w:t>hjust=</w:t>
      </w:r>
      <w:r w:rsidRPr="00ED4019">
        <w:rPr>
          <w:rStyle w:val="DecValTok"/>
          <w:rFonts w:ascii="Times New Roman" w:hAnsi="Times New Roman"/>
        </w:rPr>
        <w:t>1</w:t>
      </w:r>
      <w:r w:rsidRPr="00ED4019">
        <w:rPr>
          <w:rStyle w:val="NormalTok"/>
          <w:rFonts w:ascii="Times New Roman" w:hAnsi="Times New Roman"/>
        </w:rPr>
        <w:t xml:space="preserve">)) </w:t>
      </w:r>
      <w:r w:rsidRPr="00ED4019">
        <w:rPr>
          <w:rStyle w:val="SpecialCharTok"/>
          <w:rFonts w:ascii="Times New Roman" w:hAnsi="Times New Roman"/>
        </w:rPr>
        <w:t>+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</w:t>
      </w:r>
      <w:r w:rsidRPr="00ED4019">
        <w:rPr>
          <w:rStyle w:val="FunctionTok"/>
          <w:rFonts w:ascii="Times New Roman" w:hAnsi="Times New Roman"/>
        </w:rPr>
        <w:t>labs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AttributeTok"/>
          <w:rFonts w:ascii="Times New Roman" w:hAnsi="Times New Roman"/>
        </w:rPr>
        <w:t>title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StringTok"/>
          <w:rFonts w:ascii="Times New Roman" w:hAnsi="Times New Roman"/>
        </w:rPr>
        <w:t>연도별</w:t>
      </w:r>
      <w:r w:rsidRPr="00ED4019">
        <w:rPr>
          <w:rStyle w:val="String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학생수</w:t>
      </w:r>
      <w:r w:rsidRPr="00ED4019">
        <w:rPr>
          <w:rStyle w:val="String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추이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NormalTok"/>
          <w:rFonts w:ascii="Times New Roman" w:hAnsi="Times New Roman"/>
        </w:rPr>
        <w:t xml:space="preserve">, </w:t>
      </w:r>
      <w:r w:rsidRPr="00ED4019">
        <w:rPr>
          <w:rStyle w:val="AttributeTok"/>
          <w:rFonts w:ascii="Times New Roman" w:hAnsi="Times New Roman"/>
        </w:rPr>
        <w:t>x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StringTok"/>
          <w:rFonts w:ascii="Times New Roman" w:hAnsi="Times New Roman"/>
        </w:rPr>
        <w:t>연도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NormalTok"/>
          <w:rFonts w:ascii="Times New Roman" w:hAnsi="Times New Roman"/>
        </w:rPr>
        <w:t>)</w:t>
      </w:r>
    </w:p>
    <w:p w14:paraId="7CC99DA2" w14:textId="77777777" w:rsidR="00FD7B2A" w:rsidRPr="00ED4019" w:rsidRDefault="00FD7B2A">
      <w:pPr>
        <w:pStyle w:val="Figure"/>
        <w:jc w:val="both"/>
        <w:rPr>
          <w:rFonts w:ascii="Times New Roman" w:hAnsi="Times New Roman"/>
        </w:rPr>
        <w:pPrChange w:id="1787" w:author="제이펍 출판사" w:date="2021-03-14T15:57:00Z">
          <w:pPr>
            <w:pStyle w:val="Figure"/>
          </w:pPr>
        </w:pPrChange>
      </w:pPr>
      <w:r w:rsidRPr="00ED4019">
        <w:rPr>
          <w:rFonts w:ascii="Times New Roman" w:hAnsi="Times New Roman"/>
          <w:noProof/>
          <w:lang w:eastAsia="ko-KR"/>
        </w:rPr>
        <w:lastRenderedPageBreak/>
        <w:drawing>
          <wp:inline distT="0" distB="0" distL="0" distR="0" wp14:anchorId="06BB6621" wp14:editId="5E49AE11">
            <wp:extent cx="4572000" cy="3657600"/>
            <wp:effectExtent l="0" t="0" r="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DB13A2C" w14:textId="6D45F03D" w:rsidR="00FD7B2A" w:rsidRPr="00ED4019" w:rsidRDefault="00FD7B2A">
      <w:pPr>
        <w:pStyle w:val="a6"/>
        <w:jc w:val="both"/>
        <w:rPr>
          <w:rFonts w:ascii="Times New Roman" w:hAnsi="Times New Roman"/>
          <w:lang w:eastAsia="ko-KR"/>
        </w:rPr>
        <w:pPrChange w:id="1788" w:author="제이펍 출판사" w:date="2021-03-14T15:57:00Z">
          <w:pPr>
            <w:pStyle w:val="a6"/>
            <w:jc w:val="center"/>
          </w:pPr>
        </w:pPrChange>
      </w:pPr>
      <w:commentRangeStart w:id="1789"/>
      <w:r w:rsidRPr="00ED4019">
        <w:rPr>
          <w:rFonts w:ascii="Times New Roman" w:hAnsi="Times New Roman" w:hint="eastAsia"/>
          <w:lang w:eastAsia="ko-KR"/>
        </w:rPr>
        <w:t>그림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3-7</w:t>
      </w:r>
      <w:commentRangeEnd w:id="1789"/>
      <w:r w:rsidR="00515ADE">
        <w:rPr>
          <w:rStyle w:val="af3"/>
          <w:i w:val="0"/>
        </w:rPr>
        <w:commentReference w:id="1789"/>
      </w:r>
      <w:ins w:id="1790" w:author="standard" w:date="2021-03-26T16:56:00Z">
        <w:r w:rsidR="00DE76AA">
          <w:rPr>
            <w:rFonts w:ascii="Times New Roman" w:hAnsi="Times New Roman"/>
            <w:lang w:eastAsia="ko-KR"/>
          </w:rPr>
          <w:t xml:space="preserve"> </w:t>
        </w:r>
        <w:r w:rsidR="00DE76AA">
          <w:rPr>
            <w:rFonts w:ascii="Times New Roman" w:hAnsi="Times New Roman" w:hint="eastAsia"/>
            <w:lang w:eastAsia="ko-KR"/>
          </w:rPr>
          <w:t>연도별</w:t>
        </w:r>
        <w:r w:rsidR="00DE76AA">
          <w:rPr>
            <w:rFonts w:ascii="Times New Roman" w:hAnsi="Times New Roman" w:hint="eastAsia"/>
            <w:lang w:eastAsia="ko-KR"/>
          </w:rPr>
          <w:t xml:space="preserve"> </w:t>
        </w:r>
        <w:r w:rsidR="00DE76AA">
          <w:rPr>
            <w:rFonts w:ascii="Times New Roman" w:hAnsi="Times New Roman" w:hint="eastAsia"/>
            <w:lang w:eastAsia="ko-KR"/>
          </w:rPr>
          <w:t>학생수</w:t>
        </w:r>
        <w:r w:rsidR="00DE76AA">
          <w:rPr>
            <w:rFonts w:ascii="Times New Roman" w:hAnsi="Times New Roman" w:hint="eastAsia"/>
            <w:lang w:eastAsia="ko-KR"/>
          </w:rPr>
          <w:t xml:space="preserve"> </w:t>
        </w:r>
        <w:r w:rsidR="00DE76AA">
          <w:rPr>
            <w:rFonts w:ascii="Times New Roman" w:hAnsi="Times New Roman" w:hint="eastAsia"/>
            <w:lang w:eastAsia="ko-KR"/>
          </w:rPr>
          <w:t>추이</w:t>
        </w:r>
        <w:r w:rsidR="00DE76AA">
          <w:rPr>
            <w:rFonts w:ascii="Times New Roman" w:hAnsi="Times New Roman" w:hint="eastAsia"/>
            <w:lang w:eastAsia="ko-KR"/>
          </w:rPr>
          <w:t xml:space="preserve"> </w:t>
        </w:r>
        <w:r w:rsidR="00DE76AA">
          <w:rPr>
            <w:rFonts w:ascii="Times New Roman" w:hAnsi="Times New Roman"/>
            <w:lang w:eastAsia="ko-KR"/>
          </w:rPr>
          <w:t xml:space="preserve">– geom_text_repel() </w:t>
        </w:r>
        <w:r w:rsidR="00DE76AA">
          <w:rPr>
            <w:rFonts w:ascii="Times New Roman" w:hAnsi="Times New Roman" w:hint="eastAsia"/>
            <w:lang w:eastAsia="ko-KR"/>
          </w:rPr>
          <w:t>사용</w:t>
        </w:r>
      </w:ins>
    </w:p>
    <w:p w14:paraId="7311A098" w14:textId="77777777" w:rsidR="00FD7B2A" w:rsidRDefault="00FD7B2A">
      <w:pPr>
        <w:pStyle w:val="comment"/>
        <w:ind w:left="482"/>
        <w:jc w:val="both"/>
        <w:rPr>
          <w:lang w:eastAsia="ko-KR"/>
        </w:rPr>
        <w:pPrChange w:id="1791" w:author="제이펍 출판사" w:date="2021-03-14T15:57:00Z">
          <w:pPr>
            <w:pStyle w:val="comment"/>
            <w:ind w:left="482"/>
          </w:pPr>
        </w:pPrChange>
      </w:pPr>
      <w:r>
        <w:rPr>
          <w:lang w:eastAsia="ko-KR"/>
        </w:rPr>
        <w:t>코드 설명</w:t>
      </w:r>
    </w:p>
    <w:p w14:paraId="064AD5AB" w14:textId="77777777" w:rsidR="00FD7B2A" w:rsidRDefault="00FD7B2A">
      <w:pPr>
        <w:pStyle w:val="comment"/>
        <w:numPr>
          <w:ilvl w:val="0"/>
          <w:numId w:val="14"/>
        </w:numPr>
        <w:jc w:val="both"/>
        <w:rPr>
          <w:lang w:eastAsia="ko-KR"/>
        </w:rPr>
        <w:pPrChange w:id="1792" w:author="제이펍 출판사" w:date="2021-03-14T15:57:00Z">
          <w:pPr>
            <w:pStyle w:val="comment"/>
            <w:numPr>
              <w:numId w:val="14"/>
            </w:numPr>
            <w:ind w:left="842" w:hanging="360"/>
          </w:pPr>
        </w:pPrChange>
      </w:pPr>
      <w:r w:rsidRPr="00ED4019">
        <w:rPr>
          <w:rStyle w:val="VerbatimChar"/>
          <w:rFonts w:ascii="Times New Roman" w:hAnsi="Times New Roman"/>
          <w:lang w:eastAsia="ko-KR"/>
        </w:rPr>
        <w:t>ggrelpe</w:t>
      </w:r>
      <w:r>
        <w:rPr>
          <w:lang w:eastAsia="ko-KR"/>
        </w:rPr>
        <w:t xml:space="preserve"> 패키지의 </w:t>
      </w:r>
      <w:r w:rsidRPr="00ED4019">
        <w:rPr>
          <w:rStyle w:val="VerbatimChar"/>
          <w:rFonts w:ascii="Times New Roman" w:hAnsi="Times New Roman"/>
          <w:lang w:eastAsia="ko-KR"/>
        </w:rPr>
        <w:t>geom_text_repel()</w:t>
      </w:r>
      <w:r>
        <w:rPr>
          <w:lang w:eastAsia="ko-KR"/>
        </w:rPr>
        <w:t xml:space="preserve">을 사용하여 각 데이터 포인트에 데이터 값을 표기. 사용법은 </w:t>
      </w:r>
      <w:r w:rsidRPr="00ED4019">
        <w:rPr>
          <w:rStyle w:val="VerbatimChar"/>
          <w:rFonts w:ascii="Times New Roman" w:hAnsi="Times New Roman"/>
          <w:lang w:eastAsia="ko-KR"/>
        </w:rPr>
        <w:t>geom_text()</w:t>
      </w:r>
      <w:r>
        <w:rPr>
          <w:lang w:eastAsia="ko-KR"/>
        </w:rPr>
        <w:t>와 동일.</w:t>
      </w:r>
    </w:p>
    <w:p w14:paraId="7FF3AAB4" w14:textId="388B7736" w:rsidR="00FD7B2A" w:rsidRPr="00ED4019" w:rsidRDefault="00FD7B2A">
      <w:pPr>
        <w:jc w:val="both"/>
        <w:rPr>
          <w:rFonts w:ascii="Times New Roman" w:hAnsi="Times New Roman"/>
          <w:lang w:eastAsia="ko-KR"/>
        </w:rPr>
        <w:pPrChange w:id="1793" w:author="제이펍 출판사" w:date="2021-03-14T15:57:00Z">
          <w:pPr/>
        </w:pPrChange>
      </w:pPr>
      <w:r w:rsidRPr="00ED4019">
        <w:rPr>
          <w:rFonts w:ascii="Times New Roman" w:hAnsi="Times New Roman"/>
          <w:lang w:eastAsia="ko-KR"/>
        </w:rPr>
        <w:t>ggplot()</w:t>
      </w:r>
      <w:r w:rsidRPr="00ED4019">
        <w:rPr>
          <w:rFonts w:ascii="Times New Roman" w:hAnsi="Times New Roman"/>
          <w:lang w:eastAsia="ko-KR"/>
        </w:rPr>
        <w:t>은</w:t>
      </w:r>
      <w:r w:rsidRPr="00ED4019">
        <w:rPr>
          <w:rFonts w:ascii="Times New Roman" w:hAnsi="Times New Roman"/>
          <w:lang w:eastAsia="ko-KR"/>
        </w:rPr>
        <w:t xml:space="preserve"> X</w:t>
      </w:r>
      <w:del w:id="1794" w:author="user" w:date="2021-03-18T10:13:00Z">
        <w:r w:rsidRPr="00ED4019" w:rsidDel="00515ADE">
          <w:rPr>
            <w:rFonts w:ascii="Times New Roman" w:hAnsi="Times New Roman"/>
            <w:lang w:eastAsia="ko-KR"/>
          </w:rPr>
          <w:delText xml:space="preserve"> </w:delText>
        </w:r>
      </w:del>
      <w:r w:rsidRPr="00ED4019">
        <w:rPr>
          <w:rFonts w:ascii="Times New Roman" w:hAnsi="Times New Roman"/>
          <w:lang w:eastAsia="ko-KR"/>
        </w:rPr>
        <w:t>축과</w:t>
      </w:r>
      <w:r w:rsidRPr="00ED4019">
        <w:rPr>
          <w:rFonts w:ascii="Times New Roman" w:hAnsi="Times New Roman"/>
          <w:lang w:eastAsia="ko-KR"/>
        </w:rPr>
        <w:t xml:space="preserve"> Y</w:t>
      </w:r>
      <w:del w:id="1795" w:author="user" w:date="2021-03-18T10:13:00Z">
        <w:r w:rsidRPr="00ED4019" w:rsidDel="00515ADE">
          <w:rPr>
            <w:rFonts w:ascii="Times New Roman" w:hAnsi="Times New Roman"/>
            <w:lang w:eastAsia="ko-KR"/>
          </w:rPr>
          <w:delText xml:space="preserve"> </w:delText>
        </w:r>
      </w:del>
      <w:r w:rsidRPr="00ED4019">
        <w:rPr>
          <w:rFonts w:ascii="Times New Roman" w:hAnsi="Times New Roman"/>
          <w:lang w:eastAsia="ko-KR"/>
        </w:rPr>
        <w:t>축의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표현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설정을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지정하지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않으면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자체적으로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판단하여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설정하는데</w:t>
      </w:r>
      <w:ins w:id="1796" w:author="user" w:date="2021-03-19T09:10:00Z">
        <w:r w:rsidR="00A953CD">
          <w:rPr>
            <w:rFonts w:ascii="Times New Roman" w:hAnsi="Times New Roman" w:hint="eastAsia"/>
            <w:lang w:eastAsia="ko-KR"/>
          </w:rPr>
          <w:t>,</w:t>
        </w:r>
      </w:ins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표현되는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값이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경우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지수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형태로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표기된다</w:t>
      </w:r>
      <w:r w:rsidRPr="00ED4019">
        <w:rPr>
          <w:rFonts w:ascii="Times New Roman" w:hAnsi="Times New Roman"/>
          <w:lang w:eastAsia="ko-KR"/>
        </w:rPr>
        <w:t xml:space="preserve">. </w:t>
      </w:r>
      <w:r w:rsidRPr="00ED4019">
        <w:rPr>
          <w:rFonts w:ascii="Times New Roman" w:hAnsi="Times New Roman"/>
          <w:lang w:eastAsia="ko-KR"/>
        </w:rPr>
        <w:t>앞의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전체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학생수</w:t>
      </w:r>
      <w:r w:rsidRPr="00ED4019">
        <w:rPr>
          <w:rFonts w:ascii="Times New Roman" w:hAnsi="Times New Roman"/>
          <w:lang w:eastAsia="ko-KR"/>
        </w:rPr>
        <w:t xml:space="preserve"> plot</w:t>
      </w:r>
      <w:r w:rsidRPr="00ED4019">
        <w:rPr>
          <w:rFonts w:ascii="Times New Roman" w:hAnsi="Times New Roman"/>
          <w:lang w:eastAsia="ko-KR"/>
        </w:rPr>
        <w:t>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지수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형태로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표기된</w:t>
      </w:r>
      <w:r w:rsidRPr="00ED4019">
        <w:rPr>
          <w:rFonts w:ascii="Times New Roman" w:hAnsi="Times New Roman"/>
          <w:lang w:eastAsia="ko-KR"/>
        </w:rPr>
        <w:t xml:space="preserve"> Y</w:t>
      </w:r>
      <w:del w:id="1797" w:author="user" w:date="2021-03-18T10:13:00Z">
        <w:r w:rsidRPr="00ED4019" w:rsidDel="00515ADE">
          <w:rPr>
            <w:rFonts w:ascii="Times New Roman" w:hAnsi="Times New Roman"/>
            <w:lang w:eastAsia="ko-KR"/>
          </w:rPr>
          <w:delText xml:space="preserve"> </w:delText>
        </w:r>
      </w:del>
      <w:r w:rsidRPr="00ED4019">
        <w:rPr>
          <w:rFonts w:ascii="Times New Roman" w:hAnsi="Times New Roman"/>
          <w:lang w:eastAsia="ko-KR"/>
        </w:rPr>
        <w:t>축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라벨이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보이는데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이렇게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표현되면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값을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알아보기가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어렵다</w:t>
      </w:r>
      <w:r w:rsidRPr="00ED4019">
        <w:rPr>
          <w:rFonts w:ascii="Times New Roman" w:hAnsi="Times New Roman"/>
          <w:lang w:eastAsia="ko-KR"/>
        </w:rPr>
        <w:t xml:space="preserve">. </w:t>
      </w:r>
      <w:r w:rsidRPr="00ED4019">
        <w:rPr>
          <w:rFonts w:ascii="Times New Roman" w:hAnsi="Times New Roman"/>
          <w:lang w:eastAsia="ko-KR"/>
        </w:rPr>
        <w:t>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부분을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수정</w:t>
      </w:r>
      <w:del w:id="1798" w:author="제이펍 출판사" w:date="2021-03-14T20:28:00Z">
        <w:r w:rsidRPr="00ED4019" w:rsidDel="00F13479">
          <w:rPr>
            <w:rFonts w:ascii="Times New Roman" w:hAnsi="Times New Roman"/>
            <w:lang w:eastAsia="ko-KR"/>
          </w:rPr>
          <w:delText>해보</w:delText>
        </w:r>
      </w:del>
      <w:ins w:id="1799" w:author="제이펍 출판사" w:date="2021-03-14T20:28:00Z">
        <w:r w:rsidR="00F13479">
          <w:rPr>
            <w:rFonts w:ascii="Times New Roman" w:hAnsi="Times New Roman"/>
            <w:lang w:eastAsia="ko-KR"/>
          </w:rPr>
          <w:t>해</w:t>
        </w:r>
        <w:r w:rsidR="00F13479">
          <w:rPr>
            <w:rFonts w:ascii="Times New Roman" w:hAnsi="Times New Roman"/>
            <w:lang w:eastAsia="ko-KR"/>
          </w:rPr>
          <w:t xml:space="preserve"> </w:t>
        </w:r>
        <w:r w:rsidR="00F13479">
          <w:rPr>
            <w:rFonts w:ascii="Times New Roman" w:hAnsi="Times New Roman"/>
            <w:lang w:eastAsia="ko-KR"/>
          </w:rPr>
          <w:t>보</w:t>
        </w:r>
      </w:ins>
      <w:r w:rsidRPr="00ED4019">
        <w:rPr>
          <w:rFonts w:ascii="Times New Roman" w:hAnsi="Times New Roman"/>
          <w:lang w:eastAsia="ko-KR"/>
        </w:rPr>
        <w:t>자</w:t>
      </w:r>
      <w:r w:rsidRPr="00ED4019">
        <w:rPr>
          <w:rFonts w:ascii="Times New Roman" w:hAnsi="Times New Roman"/>
          <w:lang w:eastAsia="ko-KR"/>
        </w:rPr>
        <w:t>.</w:t>
      </w:r>
    </w:p>
    <w:p w14:paraId="41E8B453" w14:textId="77777777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1800" w:author="제이펍 출판사" w:date="2021-03-14T15:57:00Z">
          <w:pPr>
            <w:pStyle w:val="SourceCode"/>
          </w:pPr>
        </w:pPrChange>
      </w:pPr>
      <w:r w:rsidRPr="00ED4019">
        <w:rPr>
          <w:rStyle w:val="FunctionTok"/>
          <w:rFonts w:ascii="Times New Roman" w:hAnsi="Times New Roman"/>
        </w:rPr>
        <w:t>ggplot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AttributeTok"/>
          <w:rFonts w:ascii="Times New Roman" w:hAnsi="Times New Roman"/>
        </w:rPr>
        <w:t>data =</w:t>
      </w:r>
      <w:r w:rsidRPr="00ED4019">
        <w:rPr>
          <w:rStyle w:val="NormalTok"/>
          <w:rFonts w:ascii="Times New Roman" w:hAnsi="Times New Roman"/>
        </w:rPr>
        <w:t xml:space="preserve"> students, </w:t>
      </w:r>
      <w:r w:rsidRPr="00ED4019">
        <w:rPr>
          <w:rStyle w:val="FunctionTok"/>
          <w:rFonts w:ascii="Times New Roman" w:hAnsi="Times New Roman"/>
        </w:rPr>
        <w:t>aes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AttributeTok"/>
          <w:rFonts w:ascii="Times New Roman" w:hAnsi="Times New Roman"/>
        </w:rPr>
        <w:t>x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unctionTok"/>
          <w:rFonts w:ascii="Times New Roman" w:hAnsi="Times New Roman"/>
        </w:rPr>
        <w:t>as.factor</w:t>
      </w:r>
      <w:r w:rsidRPr="00ED4019">
        <w:rPr>
          <w:rStyle w:val="NormalTok"/>
          <w:rFonts w:ascii="Times New Roman" w:hAnsi="Times New Roman"/>
        </w:rPr>
        <w:t>(lubridate</w:t>
      </w:r>
      <w:r w:rsidRPr="00ED4019">
        <w:rPr>
          <w:rStyle w:val="SpecialCharTok"/>
          <w:rFonts w:ascii="Times New Roman" w:hAnsi="Times New Roman"/>
        </w:rPr>
        <w:t>::</w:t>
      </w:r>
      <w:r w:rsidRPr="00ED4019">
        <w:rPr>
          <w:rStyle w:val="FunctionTok"/>
          <w:rFonts w:ascii="Times New Roman" w:hAnsi="Times New Roman"/>
        </w:rPr>
        <w:t>year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NormalTok"/>
          <w:rFonts w:ascii="Times New Roman" w:hAnsi="Times New Roman"/>
        </w:rPr>
        <w:t>연도</w:t>
      </w:r>
      <w:r w:rsidRPr="00ED4019">
        <w:rPr>
          <w:rStyle w:val="NormalTok"/>
          <w:rFonts w:ascii="Times New Roman" w:hAnsi="Times New Roman"/>
        </w:rPr>
        <w:t xml:space="preserve">)), </w:t>
      </w:r>
      <w:r w:rsidRPr="00ED4019">
        <w:rPr>
          <w:rStyle w:val="AttributeTok"/>
          <w:rFonts w:ascii="Times New Roman" w:hAnsi="Times New Roman"/>
        </w:rPr>
        <w:t>y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NormalTok"/>
          <w:rFonts w:ascii="Times New Roman" w:hAnsi="Times New Roman"/>
        </w:rPr>
        <w:t>학생수계</w:t>
      </w:r>
      <w:r w:rsidRPr="00ED4019">
        <w:rPr>
          <w:rStyle w:val="NormalTok"/>
          <w:rFonts w:ascii="Times New Roman" w:hAnsi="Times New Roman"/>
        </w:rPr>
        <w:t xml:space="preserve">)) </w:t>
      </w:r>
      <w:r w:rsidRPr="00ED4019">
        <w:rPr>
          <w:rStyle w:val="SpecialCharTok"/>
          <w:rFonts w:ascii="Times New Roman" w:hAnsi="Times New Roman"/>
        </w:rPr>
        <w:t>+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</w:t>
      </w:r>
      <w:r w:rsidRPr="00ED4019">
        <w:rPr>
          <w:rStyle w:val="FunctionTok"/>
          <w:rFonts w:ascii="Times New Roman" w:hAnsi="Times New Roman"/>
        </w:rPr>
        <w:t>geom_line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FunctionTok"/>
          <w:rFonts w:ascii="Times New Roman" w:hAnsi="Times New Roman"/>
        </w:rPr>
        <w:t>aes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AttributeTok"/>
          <w:rFonts w:ascii="Times New Roman" w:hAnsi="Times New Roman"/>
        </w:rPr>
        <w:t>group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DecValTok"/>
          <w:rFonts w:ascii="Times New Roman" w:hAnsi="Times New Roman"/>
        </w:rPr>
        <w:t>1</w:t>
      </w:r>
      <w:r w:rsidRPr="00ED4019">
        <w:rPr>
          <w:rStyle w:val="NormalTok"/>
          <w:rFonts w:ascii="Times New Roman" w:hAnsi="Times New Roman"/>
        </w:rPr>
        <w:t xml:space="preserve">)) </w:t>
      </w:r>
      <w:r w:rsidRPr="00ED4019">
        <w:rPr>
          <w:rStyle w:val="SpecialCharTok"/>
          <w:rFonts w:ascii="Times New Roman" w:hAnsi="Times New Roman"/>
        </w:rPr>
        <w:t>+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</w:t>
      </w:r>
      <w:r w:rsidRPr="00ED4019">
        <w:rPr>
          <w:rStyle w:val="FunctionTok"/>
          <w:rFonts w:ascii="Times New Roman" w:hAnsi="Times New Roman"/>
        </w:rPr>
        <w:t>geom_point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AttributeTok"/>
          <w:rFonts w:ascii="Times New Roman" w:hAnsi="Times New Roman"/>
        </w:rPr>
        <w:t>shape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'circle'</w:t>
      </w:r>
      <w:r w:rsidRPr="00ED4019">
        <w:rPr>
          <w:rStyle w:val="NormalTok"/>
          <w:rFonts w:ascii="Times New Roman" w:hAnsi="Times New Roman"/>
        </w:rPr>
        <w:t xml:space="preserve">) </w:t>
      </w:r>
      <w:r w:rsidRPr="00ED4019">
        <w:rPr>
          <w:rStyle w:val="SpecialCharTok"/>
          <w:rFonts w:ascii="Times New Roman" w:hAnsi="Times New Roman"/>
        </w:rPr>
        <w:t>+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</w:t>
      </w:r>
      <w:r w:rsidRPr="00ED4019">
        <w:rPr>
          <w:rStyle w:val="FunctionTok"/>
          <w:rFonts w:ascii="Times New Roman" w:hAnsi="Times New Roman"/>
        </w:rPr>
        <w:t>geom_text_repel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FunctionTok"/>
          <w:rFonts w:ascii="Times New Roman" w:hAnsi="Times New Roman"/>
        </w:rPr>
        <w:t>aes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AttributeTok"/>
          <w:rFonts w:ascii="Times New Roman" w:hAnsi="Times New Roman"/>
        </w:rPr>
        <w:t>label =</w:t>
      </w:r>
      <w:r w:rsidRPr="00ED4019">
        <w:rPr>
          <w:rStyle w:val="NormalTok"/>
          <w:rFonts w:ascii="Times New Roman" w:hAnsi="Times New Roman"/>
        </w:rPr>
        <w:t xml:space="preserve"> scales</w:t>
      </w:r>
      <w:r w:rsidRPr="00ED4019">
        <w:rPr>
          <w:rStyle w:val="SpecialCharTok"/>
          <w:rFonts w:ascii="Times New Roman" w:hAnsi="Times New Roman"/>
        </w:rPr>
        <w:t>::</w:t>
      </w:r>
      <w:r w:rsidRPr="00ED4019">
        <w:rPr>
          <w:rStyle w:val="FunctionTok"/>
          <w:rFonts w:ascii="Times New Roman" w:hAnsi="Times New Roman"/>
        </w:rPr>
        <w:t>number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NormalTok"/>
          <w:rFonts w:ascii="Times New Roman" w:hAnsi="Times New Roman"/>
        </w:rPr>
        <w:t>학생수계</w:t>
      </w:r>
      <w:r w:rsidRPr="00ED4019">
        <w:rPr>
          <w:rStyle w:val="NormalTok"/>
          <w:rFonts w:ascii="Times New Roman" w:hAnsi="Times New Roman"/>
        </w:rPr>
        <w:t xml:space="preserve">, </w:t>
      </w:r>
      <w:r w:rsidRPr="00ED4019">
        <w:rPr>
          <w:rStyle w:val="AttributeTok"/>
          <w:rFonts w:ascii="Times New Roman" w:hAnsi="Times New Roman"/>
        </w:rPr>
        <w:t>big.mark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','</w:t>
      </w:r>
      <w:r w:rsidRPr="00ED4019">
        <w:rPr>
          <w:rStyle w:val="NormalTok"/>
          <w:rFonts w:ascii="Times New Roman" w:hAnsi="Times New Roman"/>
        </w:rPr>
        <w:t xml:space="preserve">)), </w:t>
      </w:r>
      <w:r w:rsidRPr="00ED4019">
        <w:rPr>
          <w:rStyle w:val="AttributeTok"/>
          <w:rFonts w:ascii="Times New Roman" w:hAnsi="Times New Roman"/>
        </w:rPr>
        <w:t>size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DecValTok"/>
          <w:rFonts w:ascii="Times New Roman" w:hAnsi="Times New Roman"/>
        </w:rPr>
        <w:t>2</w:t>
      </w:r>
      <w:r w:rsidRPr="00ED4019">
        <w:rPr>
          <w:rStyle w:val="NormalTok"/>
          <w:rFonts w:ascii="Times New Roman" w:hAnsi="Times New Roman"/>
        </w:rPr>
        <w:t xml:space="preserve">, </w:t>
      </w:r>
      <w:r w:rsidRPr="00ED4019">
        <w:rPr>
          <w:rStyle w:val="AttributeTok"/>
          <w:rFonts w:ascii="Times New Roman" w:hAnsi="Times New Roman"/>
        </w:rPr>
        <w:t>vjust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loatTok"/>
          <w:rFonts w:ascii="Times New Roman" w:hAnsi="Times New Roman"/>
        </w:rPr>
        <w:t>1.5</w:t>
      </w:r>
      <w:r w:rsidRPr="00ED4019">
        <w:rPr>
          <w:rStyle w:val="NormalTok"/>
          <w:rFonts w:ascii="Times New Roman" w:hAnsi="Times New Roman"/>
        </w:rPr>
        <w:t xml:space="preserve">) </w:t>
      </w:r>
      <w:r w:rsidRPr="00ED4019">
        <w:rPr>
          <w:rStyle w:val="SpecialCharTok"/>
          <w:rFonts w:ascii="Times New Roman" w:hAnsi="Times New Roman"/>
        </w:rPr>
        <w:t>+</w:t>
      </w:r>
      <w:r w:rsidRPr="00ED4019">
        <w:rPr>
          <w:rStyle w:val="NormalTok"/>
          <w:rFonts w:ascii="Times New Roman" w:hAnsi="Times New Roman"/>
        </w:rPr>
        <w:t xml:space="preserve">   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</w:t>
      </w:r>
      <w:r w:rsidRPr="00ED4019">
        <w:rPr>
          <w:rStyle w:val="FunctionTok"/>
          <w:rFonts w:ascii="Times New Roman" w:hAnsi="Times New Roman"/>
        </w:rPr>
        <w:t>theme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AttributeTok"/>
          <w:rFonts w:ascii="Times New Roman" w:hAnsi="Times New Roman"/>
        </w:rPr>
        <w:t>axis.text.x=</w:t>
      </w:r>
      <w:r w:rsidRPr="00ED4019">
        <w:rPr>
          <w:rStyle w:val="FunctionTok"/>
          <w:rFonts w:ascii="Times New Roman" w:hAnsi="Times New Roman"/>
        </w:rPr>
        <w:t>element_text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AttributeTok"/>
          <w:rFonts w:ascii="Times New Roman" w:hAnsi="Times New Roman"/>
        </w:rPr>
        <w:t>angle=</w:t>
      </w:r>
      <w:r w:rsidRPr="00ED4019">
        <w:rPr>
          <w:rStyle w:val="DecValTok"/>
          <w:rFonts w:ascii="Times New Roman" w:hAnsi="Times New Roman"/>
        </w:rPr>
        <w:t>90</w:t>
      </w:r>
      <w:r w:rsidRPr="00ED4019">
        <w:rPr>
          <w:rStyle w:val="NormalTok"/>
          <w:rFonts w:ascii="Times New Roman" w:hAnsi="Times New Roman"/>
        </w:rPr>
        <w:t>,</w:t>
      </w:r>
      <w:r w:rsidRPr="00ED4019">
        <w:rPr>
          <w:rStyle w:val="AttributeTok"/>
          <w:rFonts w:ascii="Times New Roman" w:hAnsi="Times New Roman"/>
        </w:rPr>
        <w:t>hjust=</w:t>
      </w:r>
      <w:r w:rsidRPr="00ED4019">
        <w:rPr>
          <w:rStyle w:val="DecValTok"/>
          <w:rFonts w:ascii="Times New Roman" w:hAnsi="Times New Roman"/>
        </w:rPr>
        <w:t>1</w:t>
      </w:r>
      <w:r w:rsidRPr="00ED4019">
        <w:rPr>
          <w:rStyle w:val="NormalTok"/>
          <w:rFonts w:ascii="Times New Roman" w:hAnsi="Times New Roman"/>
        </w:rPr>
        <w:t xml:space="preserve">)) </w:t>
      </w:r>
      <w:r w:rsidRPr="00ED4019">
        <w:rPr>
          <w:rStyle w:val="SpecialCharTok"/>
          <w:rFonts w:ascii="Times New Roman" w:hAnsi="Times New Roman"/>
        </w:rPr>
        <w:t>+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</w:t>
      </w:r>
      <w:r w:rsidRPr="00ED4019">
        <w:rPr>
          <w:rStyle w:val="FunctionTok"/>
          <w:rFonts w:ascii="Times New Roman" w:hAnsi="Times New Roman"/>
        </w:rPr>
        <w:t>labs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AttributeTok"/>
          <w:rFonts w:ascii="Times New Roman" w:hAnsi="Times New Roman"/>
        </w:rPr>
        <w:t>title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StringTok"/>
          <w:rFonts w:ascii="Times New Roman" w:hAnsi="Times New Roman"/>
        </w:rPr>
        <w:t>연도별</w:t>
      </w:r>
      <w:r w:rsidRPr="00ED4019">
        <w:rPr>
          <w:rStyle w:val="String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학생수</w:t>
      </w:r>
      <w:r w:rsidRPr="00ED4019">
        <w:rPr>
          <w:rStyle w:val="String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추이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NormalTok"/>
          <w:rFonts w:ascii="Times New Roman" w:hAnsi="Times New Roman"/>
        </w:rPr>
        <w:t xml:space="preserve">, </w:t>
      </w:r>
      <w:r w:rsidRPr="00ED4019">
        <w:rPr>
          <w:rStyle w:val="AttributeTok"/>
          <w:rFonts w:ascii="Times New Roman" w:hAnsi="Times New Roman"/>
        </w:rPr>
        <w:t>x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StringTok"/>
          <w:rFonts w:ascii="Times New Roman" w:hAnsi="Times New Roman"/>
        </w:rPr>
        <w:t>연도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NormalTok"/>
          <w:rFonts w:ascii="Times New Roman" w:hAnsi="Times New Roman"/>
        </w:rPr>
        <w:t xml:space="preserve">) </w:t>
      </w:r>
      <w:r w:rsidRPr="00ED4019">
        <w:rPr>
          <w:rStyle w:val="SpecialCharTok"/>
          <w:rFonts w:ascii="Times New Roman" w:hAnsi="Times New Roman"/>
        </w:rPr>
        <w:t>+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</w:t>
      </w:r>
      <w:r w:rsidRPr="00ED4019">
        <w:rPr>
          <w:rStyle w:val="FunctionTok"/>
          <w:rFonts w:ascii="Times New Roman" w:hAnsi="Times New Roman"/>
        </w:rPr>
        <w:t>scale_y_continuous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AttributeTok"/>
          <w:rFonts w:ascii="Times New Roman" w:hAnsi="Times New Roman"/>
        </w:rPr>
        <w:t>labels =</w:t>
      </w:r>
      <w:r w:rsidRPr="00ED4019">
        <w:rPr>
          <w:rStyle w:val="NormalTok"/>
          <w:rFonts w:ascii="Times New Roman" w:hAnsi="Times New Roman"/>
        </w:rPr>
        <w:t xml:space="preserve"> scales</w:t>
      </w:r>
      <w:r w:rsidRPr="00ED4019">
        <w:rPr>
          <w:rStyle w:val="SpecialCharTok"/>
          <w:rFonts w:ascii="Times New Roman" w:hAnsi="Times New Roman"/>
        </w:rPr>
        <w:t>::</w:t>
      </w:r>
      <w:r w:rsidRPr="00ED4019">
        <w:rPr>
          <w:rStyle w:val="FunctionTok"/>
          <w:rFonts w:ascii="Times New Roman" w:hAnsi="Times New Roman"/>
        </w:rPr>
        <w:t>number_format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AttributeTok"/>
          <w:rFonts w:ascii="Times New Roman" w:hAnsi="Times New Roman"/>
        </w:rPr>
        <w:t>big.mark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','</w:t>
      </w:r>
      <w:r w:rsidRPr="00ED4019">
        <w:rPr>
          <w:rStyle w:val="NormalTok"/>
          <w:rFonts w:ascii="Times New Roman" w:hAnsi="Times New Roman"/>
        </w:rPr>
        <w:t>))</w:t>
      </w:r>
    </w:p>
    <w:p w14:paraId="175AB496" w14:textId="77777777" w:rsidR="00FD7B2A" w:rsidRPr="00ED4019" w:rsidRDefault="00FD7B2A">
      <w:pPr>
        <w:pStyle w:val="Figure"/>
        <w:jc w:val="both"/>
        <w:rPr>
          <w:rFonts w:ascii="Times New Roman" w:hAnsi="Times New Roman"/>
        </w:rPr>
        <w:pPrChange w:id="1801" w:author="제이펍 출판사" w:date="2021-03-14T15:57:00Z">
          <w:pPr>
            <w:pStyle w:val="Figure"/>
          </w:pPr>
        </w:pPrChange>
      </w:pPr>
      <w:r w:rsidRPr="00ED4019">
        <w:rPr>
          <w:rFonts w:ascii="Times New Roman" w:hAnsi="Times New Roman"/>
          <w:noProof/>
          <w:lang w:eastAsia="ko-KR"/>
        </w:rPr>
        <w:lastRenderedPageBreak/>
        <w:drawing>
          <wp:inline distT="0" distB="0" distL="0" distR="0" wp14:anchorId="4BA7B737" wp14:editId="7C2C882D">
            <wp:extent cx="4572000" cy="3657600"/>
            <wp:effectExtent l="0" t="0" r="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DCEAF91" w14:textId="5D5FC6F9" w:rsidR="00FD7B2A" w:rsidRPr="00ED4019" w:rsidRDefault="00FD7B2A">
      <w:pPr>
        <w:pStyle w:val="a6"/>
        <w:jc w:val="both"/>
        <w:rPr>
          <w:rFonts w:ascii="Times New Roman" w:hAnsi="Times New Roman" w:hint="eastAsia"/>
          <w:lang w:eastAsia="ko-KR"/>
        </w:rPr>
        <w:pPrChange w:id="1802" w:author="제이펍 출판사" w:date="2021-03-14T15:57:00Z">
          <w:pPr>
            <w:pStyle w:val="a6"/>
            <w:jc w:val="center"/>
          </w:pPr>
        </w:pPrChange>
      </w:pPr>
      <w:commentRangeStart w:id="1803"/>
      <w:r w:rsidRPr="00ED4019">
        <w:rPr>
          <w:rFonts w:ascii="Times New Roman" w:hAnsi="Times New Roman" w:hint="eastAsia"/>
          <w:lang w:eastAsia="ko-KR"/>
        </w:rPr>
        <w:t>그림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3-8</w:t>
      </w:r>
      <w:commentRangeEnd w:id="1803"/>
      <w:r w:rsidR="00515ADE">
        <w:rPr>
          <w:rStyle w:val="af3"/>
          <w:i w:val="0"/>
        </w:rPr>
        <w:commentReference w:id="1803"/>
      </w:r>
      <w:ins w:id="1804" w:author="standard" w:date="2021-03-26T16:56:00Z">
        <w:r w:rsidR="00DE76AA">
          <w:rPr>
            <w:rFonts w:ascii="Times New Roman" w:hAnsi="Times New Roman"/>
            <w:lang w:eastAsia="ko-KR"/>
          </w:rPr>
          <w:t xml:space="preserve"> </w:t>
        </w:r>
        <w:r w:rsidR="00DE76AA">
          <w:rPr>
            <w:rFonts w:ascii="Times New Roman" w:hAnsi="Times New Roman" w:hint="eastAsia"/>
            <w:lang w:eastAsia="ko-KR"/>
          </w:rPr>
          <w:t>연도별</w:t>
        </w:r>
        <w:r w:rsidR="00DE76AA">
          <w:rPr>
            <w:rFonts w:ascii="Times New Roman" w:hAnsi="Times New Roman" w:hint="eastAsia"/>
            <w:lang w:eastAsia="ko-KR"/>
          </w:rPr>
          <w:t xml:space="preserve"> </w:t>
        </w:r>
        <w:r w:rsidR="00DE76AA">
          <w:rPr>
            <w:rFonts w:ascii="Times New Roman" w:hAnsi="Times New Roman" w:hint="eastAsia"/>
            <w:lang w:eastAsia="ko-KR"/>
          </w:rPr>
          <w:t>학생수</w:t>
        </w:r>
        <w:r w:rsidR="00DE76AA">
          <w:rPr>
            <w:rFonts w:ascii="Times New Roman" w:hAnsi="Times New Roman" w:hint="eastAsia"/>
            <w:lang w:eastAsia="ko-KR"/>
          </w:rPr>
          <w:t xml:space="preserve"> </w:t>
        </w:r>
        <w:r w:rsidR="00DE76AA">
          <w:rPr>
            <w:rFonts w:ascii="Times New Roman" w:hAnsi="Times New Roman" w:hint="eastAsia"/>
            <w:lang w:eastAsia="ko-KR"/>
          </w:rPr>
          <w:t>추이</w:t>
        </w:r>
        <w:r w:rsidR="00DE76AA">
          <w:rPr>
            <w:rFonts w:ascii="Times New Roman" w:hAnsi="Times New Roman" w:hint="eastAsia"/>
            <w:lang w:eastAsia="ko-KR"/>
          </w:rPr>
          <w:t xml:space="preserve"> </w:t>
        </w:r>
        <w:r w:rsidR="00DE76AA">
          <w:rPr>
            <w:rFonts w:ascii="Times New Roman" w:hAnsi="Times New Roman"/>
            <w:lang w:eastAsia="ko-KR"/>
          </w:rPr>
          <w:t>– Y</w:t>
        </w:r>
        <w:r w:rsidR="00DE76AA">
          <w:rPr>
            <w:rFonts w:ascii="Times New Roman" w:hAnsi="Times New Roman" w:hint="eastAsia"/>
            <w:lang w:eastAsia="ko-KR"/>
          </w:rPr>
          <w:t>축</w:t>
        </w:r>
        <w:r w:rsidR="00DE76AA">
          <w:rPr>
            <w:rFonts w:ascii="Times New Roman" w:hAnsi="Times New Roman" w:hint="eastAsia"/>
            <w:lang w:eastAsia="ko-KR"/>
          </w:rPr>
          <w:t xml:space="preserve"> </w:t>
        </w:r>
        <w:r w:rsidR="00DE76AA">
          <w:rPr>
            <w:rFonts w:ascii="Times New Roman" w:hAnsi="Times New Roman" w:hint="eastAsia"/>
            <w:lang w:eastAsia="ko-KR"/>
          </w:rPr>
          <w:t>라벨</w:t>
        </w:r>
        <w:r w:rsidR="00DE76AA">
          <w:rPr>
            <w:rFonts w:ascii="Times New Roman" w:hAnsi="Times New Roman" w:hint="eastAsia"/>
            <w:lang w:eastAsia="ko-KR"/>
          </w:rPr>
          <w:t xml:space="preserve"> </w:t>
        </w:r>
        <w:r w:rsidR="00DE76AA">
          <w:rPr>
            <w:rFonts w:ascii="Times New Roman" w:hAnsi="Times New Roman" w:hint="eastAsia"/>
            <w:lang w:eastAsia="ko-KR"/>
          </w:rPr>
          <w:t>변경</w:t>
        </w:r>
      </w:ins>
    </w:p>
    <w:p w14:paraId="4D3215AE" w14:textId="77777777" w:rsidR="00FD7B2A" w:rsidRDefault="00FD7B2A">
      <w:pPr>
        <w:pStyle w:val="comment"/>
        <w:ind w:left="482"/>
        <w:jc w:val="both"/>
        <w:rPr>
          <w:lang w:eastAsia="ko-KR"/>
        </w:rPr>
        <w:pPrChange w:id="1805" w:author="제이펍 출판사" w:date="2021-03-14T15:57:00Z">
          <w:pPr>
            <w:pStyle w:val="comment"/>
            <w:ind w:left="482"/>
          </w:pPr>
        </w:pPrChange>
      </w:pPr>
      <w:r>
        <w:rPr>
          <w:lang w:eastAsia="ko-KR"/>
        </w:rPr>
        <w:t>코드 설명</w:t>
      </w:r>
    </w:p>
    <w:p w14:paraId="1576A368" w14:textId="2FBA0026" w:rsidR="00FD7B2A" w:rsidRDefault="00FD7B2A">
      <w:pPr>
        <w:pStyle w:val="comment"/>
        <w:numPr>
          <w:ilvl w:val="0"/>
          <w:numId w:val="14"/>
        </w:numPr>
        <w:jc w:val="both"/>
        <w:rPr>
          <w:lang w:eastAsia="ko-KR"/>
        </w:rPr>
        <w:pPrChange w:id="1806" w:author="제이펍 출판사" w:date="2021-03-14T15:57:00Z">
          <w:pPr>
            <w:pStyle w:val="comment"/>
            <w:numPr>
              <w:numId w:val="14"/>
            </w:numPr>
            <w:ind w:left="842" w:hanging="360"/>
          </w:pPr>
        </w:pPrChange>
      </w:pPr>
      <w:r w:rsidRPr="00ED4019">
        <w:rPr>
          <w:rStyle w:val="VerbatimChar"/>
          <w:rFonts w:ascii="Times New Roman" w:hAnsi="Times New Roman"/>
          <w:lang w:eastAsia="ko-KR"/>
        </w:rPr>
        <w:t>scale_y_continuous()</w:t>
      </w:r>
      <w:r>
        <w:rPr>
          <w:lang w:eastAsia="ko-KR"/>
        </w:rPr>
        <w:t>를 사용하여 Y</w:t>
      </w:r>
      <w:del w:id="1807" w:author="user" w:date="2021-03-18T10:14:00Z">
        <w:r w:rsidDel="00515ADE">
          <w:rPr>
            <w:lang w:eastAsia="ko-KR"/>
          </w:rPr>
          <w:delText xml:space="preserve"> </w:delText>
        </w:r>
      </w:del>
      <w:r>
        <w:rPr>
          <w:lang w:eastAsia="ko-KR"/>
        </w:rPr>
        <w:t xml:space="preserve">축 특성을 설정. 설정하는 특성은 라벨 특성으로 </w:t>
      </w:r>
      <w:r w:rsidRPr="00ED4019">
        <w:rPr>
          <w:rStyle w:val="VerbatimChar"/>
          <w:rFonts w:ascii="Times New Roman" w:hAnsi="Times New Roman"/>
          <w:lang w:eastAsia="ko-KR"/>
        </w:rPr>
        <w:t>sacles</w:t>
      </w:r>
      <w:r>
        <w:rPr>
          <w:lang w:eastAsia="ko-KR"/>
        </w:rPr>
        <w:t xml:space="preserve"> 패키지의 </w:t>
      </w:r>
      <w:r w:rsidRPr="00ED4019">
        <w:rPr>
          <w:rStyle w:val="VerbatimChar"/>
          <w:rFonts w:ascii="Times New Roman" w:hAnsi="Times New Roman"/>
          <w:lang w:eastAsia="ko-KR"/>
        </w:rPr>
        <w:t>number_format()</w:t>
      </w:r>
      <w:r>
        <w:rPr>
          <w:lang w:eastAsia="ko-KR"/>
        </w:rPr>
        <w:t>을 사용하는데 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단위의 콤마를 찍어주도록 설정</w:t>
      </w:r>
    </w:p>
    <w:p w14:paraId="0367958A" w14:textId="77AE17DA" w:rsidR="00FD7B2A" w:rsidRPr="00ED4019" w:rsidRDefault="00FD7B2A">
      <w:pPr>
        <w:jc w:val="both"/>
        <w:rPr>
          <w:rFonts w:ascii="Times New Roman" w:hAnsi="Times New Roman"/>
          <w:lang w:eastAsia="ko-KR"/>
        </w:rPr>
        <w:pPrChange w:id="1808" w:author="제이펍 출판사" w:date="2021-03-14T15:57:00Z">
          <w:pPr/>
        </w:pPrChange>
      </w:pPr>
      <w:r w:rsidRPr="00ED4019">
        <w:rPr>
          <w:rStyle w:val="VerbatimChar"/>
          <w:rFonts w:ascii="Times New Roman" w:hAnsi="Times New Roman"/>
          <w:lang w:eastAsia="ko-KR"/>
        </w:rPr>
        <w:t>ggplot</w:t>
      </w:r>
      <w:r w:rsidRPr="00ED4019">
        <w:rPr>
          <w:rStyle w:val="VerbatimChar"/>
          <w:rFonts w:ascii="Times New Roman" w:hAnsi="Times New Roman" w:hint="eastAsia"/>
          <w:lang w:eastAsia="ko-KR"/>
        </w:rPr>
        <w:t>이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아닌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다른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시계열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패키지에서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제공하는</w:t>
      </w:r>
      <w:r w:rsidRPr="00ED4019">
        <w:rPr>
          <w:rFonts w:ascii="Times New Roman" w:hAnsi="Times New Roman"/>
          <w:lang w:eastAsia="ko-KR"/>
        </w:rPr>
        <w:t xml:space="preserve"> plot</w:t>
      </w:r>
      <w:r w:rsidRPr="00ED4019">
        <w:rPr>
          <w:rFonts w:ascii="Times New Roman" w:hAnsi="Times New Roman"/>
          <w:lang w:eastAsia="ko-KR"/>
        </w:rPr>
        <w:t>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Style w:val="VerbatimChar"/>
          <w:rFonts w:ascii="Times New Roman" w:hAnsi="Times New Roman"/>
          <w:lang w:eastAsia="ko-KR"/>
        </w:rPr>
        <w:t>ggplot</w:t>
      </w:r>
      <w:r w:rsidRPr="00ED4019">
        <w:rPr>
          <w:rFonts w:ascii="Times New Roman" w:hAnsi="Times New Roman"/>
          <w:lang w:eastAsia="ko-KR"/>
        </w:rPr>
        <w:t>에서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제공하는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것</w:t>
      </w:r>
      <w:r w:rsidRPr="00ED4019">
        <w:rPr>
          <w:rFonts w:ascii="Times New Roman" w:hAnsi="Times New Roman"/>
          <w:lang w:eastAsia="ko-KR"/>
        </w:rPr>
        <w:t>만큼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다양한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기능을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제공하지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않는다</w:t>
      </w:r>
      <w:r w:rsidRPr="00ED4019">
        <w:rPr>
          <w:rFonts w:ascii="Times New Roman" w:hAnsi="Times New Roman"/>
          <w:lang w:eastAsia="ko-KR"/>
        </w:rPr>
        <w:t xml:space="preserve">. </w:t>
      </w:r>
      <w:r w:rsidRPr="00ED4019">
        <w:rPr>
          <w:rFonts w:ascii="Times New Roman" w:hAnsi="Times New Roman"/>
          <w:lang w:eastAsia="ko-KR"/>
        </w:rPr>
        <w:t>디자인이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중요한</w:t>
      </w:r>
      <w:r w:rsidRPr="00ED4019">
        <w:rPr>
          <w:rFonts w:ascii="Times New Roman" w:hAnsi="Times New Roman"/>
          <w:lang w:eastAsia="ko-KR"/>
        </w:rPr>
        <w:t xml:space="preserve"> plot</w:t>
      </w:r>
      <w:r w:rsidRPr="00ED4019">
        <w:rPr>
          <w:rFonts w:ascii="Times New Roman" w:hAnsi="Times New Roman"/>
          <w:lang w:eastAsia="ko-KR"/>
        </w:rPr>
        <w:t>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작성하기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위해서는</w:t>
      </w:r>
      <w:r w:rsidRPr="00ED4019">
        <w:rPr>
          <w:rFonts w:ascii="Times New Roman" w:hAnsi="Times New Roman"/>
          <w:lang w:eastAsia="ko-KR"/>
        </w:rPr>
        <w:t xml:space="preserve"> ggplot</w:t>
      </w:r>
      <w:r w:rsidRPr="00ED4019">
        <w:rPr>
          <w:rFonts w:ascii="Times New Roman" w:hAnsi="Times New Roman"/>
          <w:lang w:eastAsia="ko-KR"/>
        </w:rPr>
        <w:t>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다양한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기능을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사용하여</w:t>
      </w:r>
      <w:r w:rsidRPr="00ED4019">
        <w:rPr>
          <w:rFonts w:ascii="Times New Roman" w:hAnsi="Times New Roman"/>
          <w:lang w:eastAsia="ko-KR"/>
        </w:rPr>
        <w:t xml:space="preserve"> plot</w:t>
      </w:r>
      <w:r w:rsidRPr="00ED4019">
        <w:rPr>
          <w:rFonts w:ascii="Times New Roman" w:hAnsi="Times New Roman"/>
          <w:lang w:eastAsia="ko-KR"/>
        </w:rPr>
        <w:t>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작성하는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것이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바람직하다</w:t>
      </w:r>
      <w:r w:rsidRPr="00ED4019">
        <w:rPr>
          <w:rFonts w:ascii="Times New Roman" w:hAnsi="Times New Roman"/>
          <w:lang w:eastAsia="ko-KR"/>
        </w:rPr>
        <w:t xml:space="preserve">. </w:t>
      </w:r>
      <w:r w:rsidRPr="00ED4019">
        <w:rPr>
          <w:rFonts w:ascii="Times New Roman" w:hAnsi="Times New Roman"/>
          <w:lang w:eastAsia="ko-KR"/>
        </w:rPr>
        <w:t>이외에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Style w:val="VerbatimChar"/>
          <w:rFonts w:ascii="Times New Roman" w:hAnsi="Times New Roman"/>
          <w:lang w:eastAsia="ko-KR"/>
        </w:rPr>
        <w:t>ggplot</w:t>
      </w:r>
      <w:r w:rsidRPr="00ED4019">
        <w:rPr>
          <w:rFonts w:ascii="Times New Roman" w:hAnsi="Times New Roman"/>
          <w:lang w:eastAsia="ko-KR"/>
        </w:rPr>
        <w:t>에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관련한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자세한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사항은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여러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다른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책들에서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소개하고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있다</w:t>
      </w:r>
      <w:r w:rsidRPr="00ED4019">
        <w:rPr>
          <w:rFonts w:ascii="Times New Roman" w:hAnsi="Times New Roman" w:hint="eastAsia"/>
          <w:lang w:eastAsia="ko-KR"/>
        </w:rPr>
        <w:t>.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아래의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코드는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전체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취업자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데이터와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코로나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발생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데이터를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Style w:val="VerbatimChar"/>
          <w:rFonts w:ascii="Times New Roman" w:hAnsi="Times New Roman"/>
          <w:lang w:eastAsia="ko-KR"/>
        </w:rPr>
        <w:t>ggplot()</w:t>
      </w:r>
      <w:r w:rsidRPr="00ED4019">
        <w:rPr>
          <w:rFonts w:ascii="Times New Roman" w:hAnsi="Times New Roman"/>
          <w:lang w:eastAsia="ko-KR"/>
        </w:rPr>
        <w:t>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사용하여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그린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예제</w:t>
      </w:r>
      <w:del w:id="1809" w:author="user" w:date="2021-03-18T10:15:00Z">
        <w:r w:rsidRPr="00ED4019" w:rsidDel="00515ADE">
          <w:rPr>
            <w:rFonts w:ascii="Times New Roman" w:hAnsi="Times New Roman"/>
            <w:lang w:eastAsia="ko-KR"/>
          </w:rPr>
          <w:delText>이</w:delText>
        </w:r>
      </w:del>
      <w:r w:rsidRPr="00ED4019">
        <w:rPr>
          <w:rFonts w:ascii="Times New Roman" w:hAnsi="Times New Roman"/>
          <w:lang w:eastAsia="ko-KR"/>
        </w:rPr>
        <w:t>다</w:t>
      </w:r>
      <w:r w:rsidRPr="00ED4019">
        <w:rPr>
          <w:rFonts w:ascii="Times New Roman" w:hAnsi="Times New Roman"/>
          <w:lang w:eastAsia="ko-KR"/>
        </w:rPr>
        <w:t>.</w:t>
      </w:r>
    </w:p>
    <w:p w14:paraId="37E090EC" w14:textId="77777777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1810" w:author="제이펍 출판사" w:date="2021-03-14T15:57:00Z">
          <w:pPr>
            <w:pStyle w:val="SourceCode"/>
          </w:pPr>
        </w:pPrChange>
      </w:pPr>
      <w:r w:rsidRPr="00ED4019">
        <w:rPr>
          <w:rStyle w:val="FunctionTok"/>
          <w:rFonts w:ascii="Times New Roman" w:hAnsi="Times New Roman"/>
        </w:rPr>
        <w:t>ggplot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AttributeTok"/>
          <w:rFonts w:ascii="Times New Roman" w:hAnsi="Times New Roman"/>
        </w:rPr>
        <w:t>data =</w:t>
      </w:r>
      <w:r w:rsidRPr="00ED4019">
        <w:rPr>
          <w:rStyle w:val="NormalTok"/>
          <w:rFonts w:ascii="Times New Roman" w:hAnsi="Times New Roman"/>
        </w:rPr>
        <w:t xml:space="preserve"> employees, </w:t>
      </w:r>
      <w:r w:rsidRPr="00ED4019">
        <w:rPr>
          <w:rStyle w:val="FunctionTok"/>
          <w:rFonts w:ascii="Times New Roman" w:hAnsi="Times New Roman"/>
        </w:rPr>
        <w:t>aes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AttributeTok"/>
          <w:rFonts w:ascii="Times New Roman" w:hAnsi="Times New Roman"/>
        </w:rPr>
        <w:t>x =</w:t>
      </w:r>
      <w:r w:rsidRPr="00ED4019">
        <w:rPr>
          <w:rStyle w:val="NormalTok"/>
          <w:rFonts w:ascii="Times New Roman" w:hAnsi="Times New Roman"/>
        </w:rPr>
        <w:t xml:space="preserve"> time, </w:t>
      </w:r>
      <w:r w:rsidRPr="00ED4019">
        <w:rPr>
          <w:rStyle w:val="AttributeTok"/>
          <w:rFonts w:ascii="Times New Roman" w:hAnsi="Times New Roman"/>
        </w:rPr>
        <w:t>y =</w:t>
      </w:r>
      <w:r w:rsidRPr="00ED4019">
        <w:rPr>
          <w:rStyle w:val="NormalTok"/>
          <w:rFonts w:ascii="Times New Roman" w:hAnsi="Times New Roman"/>
        </w:rPr>
        <w:t xml:space="preserve"> total)) </w:t>
      </w:r>
      <w:r w:rsidRPr="00ED4019">
        <w:rPr>
          <w:rStyle w:val="SpecialCharTok"/>
          <w:rFonts w:ascii="Times New Roman" w:hAnsi="Times New Roman"/>
        </w:rPr>
        <w:t>+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</w:t>
      </w:r>
      <w:r w:rsidRPr="00ED4019">
        <w:rPr>
          <w:rStyle w:val="FunctionTok"/>
          <w:rFonts w:ascii="Times New Roman" w:hAnsi="Times New Roman"/>
        </w:rPr>
        <w:t>geom_line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FunctionTok"/>
          <w:rFonts w:ascii="Times New Roman" w:hAnsi="Times New Roman"/>
        </w:rPr>
        <w:t>aes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AttributeTok"/>
          <w:rFonts w:ascii="Times New Roman" w:hAnsi="Times New Roman"/>
        </w:rPr>
        <w:t>group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DecValTok"/>
          <w:rFonts w:ascii="Times New Roman" w:hAnsi="Times New Roman"/>
        </w:rPr>
        <w:t>1</w:t>
      </w:r>
      <w:r w:rsidRPr="00ED4019">
        <w:rPr>
          <w:rStyle w:val="NormalTok"/>
          <w:rFonts w:ascii="Times New Roman" w:hAnsi="Times New Roman"/>
        </w:rPr>
        <w:t xml:space="preserve">)) </w:t>
      </w:r>
      <w:r w:rsidRPr="00ED4019">
        <w:rPr>
          <w:rStyle w:val="SpecialCharTok"/>
          <w:rFonts w:ascii="Times New Roman" w:hAnsi="Times New Roman"/>
        </w:rPr>
        <w:t>+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</w:t>
      </w:r>
      <w:r w:rsidRPr="00ED4019">
        <w:rPr>
          <w:rStyle w:val="FunctionTok"/>
          <w:rFonts w:ascii="Times New Roman" w:hAnsi="Times New Roman"/>
        </w:rPr>
        <w:t>geom_point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AttributeTok"/>
          <w:rFonts w:ascii="Times New Roman" w:hAnsi="Times New Roman"/>
        </w:rPr>
        <w:t>shape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'circle'</w:t>
      </w:r>
      <w:r w:rsidRPr="00ED4019">
        <w:rPr>
          <w:rStyle w:val="NormalTok"/>
          <w:rFonts w:ascii="Times New Roman" w:hAnsi="Times New Roman"/>
        </w:rPr>
        <w:t xml:space="preserve">) </w:t>
      </w:r>
      <w:r w:rsidRPr="00ED4019">
        <w:rPr>
          <w:rStyle w:val="SpecialCharTok"/>
          <w:rFonts w:ascii="Times New Roman" w:hAnsi="Times New Roman"/>
        </w:rPr>
        <w:t>+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</w:t>
      </w:r>
      <w:r w:rsidRPr="00ED4019">
        <w:rPr>
          <w:rStyle w:val="FunctionTok"/>
          <w:rFonts w:ascii="Times New Roman" w:hAnsi="Times New Roman"/>
        </w:rPr>
        <w:t>labs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AttributeTok"/>
          <w:rFonts w:ascii="Times New Roman" w:hAnsi="Times New Roman"/>
        </w:rPr>
        <w:t>title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StringTok"/>
          <w:rFonts w:ascii="Times New Roman" w:hAnsi="Times New Roman"/>
        </w:rPr>
        <w:t>월별</w:t>
      </w:r>
      <w:r w:rsidRPr="00ED4019">
        <w:rPr>
          <w:rStyle w:val="String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취업자수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NormalTok"/>
          <w:rFonts w:ascii="Times New Roman" w:hAnsi="Times New Roman"/>
        </w:rPr>
        <w:t xml:space="preserve">, </w:t>
      </w:r>
      <w:r w:rsidRPr="00ED4019">
        <w:rPr>
          <w:rStyle w:val="AttributeTok"/>
          <w:rFonts w:ascii="Times New Roman" w:hAnsi="Times New Roman"/>
        </w:rPr>
        <w:t>x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StringTok"/>
          <w:rFonts w:ascii="Times New Roman" w:hAnsi="Times New Roman"/>
        </w:rPr>
        <w:t>기간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NormalTok"/>
          <w:rFonts w:ascii="Times New Roman" w:hAnsi="Times New Roman"/>
        </w:rPr>
        <w:t xml:space="preserve">, </w:t>
      </w:r>
      <w:r w:rsidRPr="00ED4019">
        <w:rPr>
          <w:rStyle w:val="AttributeTok"/>
          <w:rFonts w:ascii="Times New Roman" w:hAnsi="Times New Roman"/>
        </w:rPr>
        <w:t>y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StringTok"/>
          <w:rFonts w:ascii="Times New Roman" w:hAnsi="Times New Roman"/>
        </w:rPr>
        <w:t>취업자수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NormalTok"/>
          <w:rFonts w:ascii="Times New Roman" w:hAnsi="Times New Roman"/>
        </w:rPr>
        <w:t xml:space="preserve">) </w:t>
      </w:r>
      <w:r w:rsidRPr="00ED4019">
        <w:rPr>
          <w:rStyle w:val="SpecialCharTok"/>
          <w:rFonts w:ascii="Times New Roman" w:hAnsi="Times New Roman"/>
        </w:rPr>
        <w:t>+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</w:t>
      </w:r>
      <w:r w:rsidRPr="00ED4019">
        <w:rPr>
          <w:rStyle w:val="FunctionTok"/>
          <w:rFonts w:ascii="Times New Roman" w:hAnsi="Times New Roman"/>
        </w:rPr>
        <w:t>scale_y_continuous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AttributeTok"/>
          <w:rFonts w:ascii="Times New Roman" w:hAnsi="Times New Roman"/>
        </w:rPr>
        <w:t>labels =</w:t>
      </w:r>
      <w:r w:rsidRPr="00ED4019">
        <w:rPr>
          <w:rStyle w:val="NormalTok"/>
          <w:rFonts w:ascii="Times New Roman" w:hAnsi="Times New Roman"/>
        </w:rPr>
        <w:t xml:space="preserve"> scales</w:t>
      </w:r>
      <w:r w:rsidRPr="00ED4019">
        <w:rPr>
          <w:rStyle w:val="SpecialCharTok"/>
          <w:rFonts w:ascii="Times New Roman" w:hAnsi="Times New Roman"/>
        </w:rPr>
        <w:t>::</w:t>
      </w:r>
      <w:r w:rsidRPr="00ED4019">
        <w:rPr>
          <w:rStyle w:val="FunctionTok"/>
          <w:rFonts w:ascii="Times New Roman" w:hAnsi="Times New Roman"/>
        </w:rPr>
        <w:t>number_format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AttributeTok"/>
          <w:rFonts w:ascii="Times New Roman" w:hAnsi="Times New Roman"/>
        </w:rPr>
        <w:t>big.mark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','</w:t>
      </w:r>
      <w:r w:rsidRPr="00ED4019">
        <w:rPr>
          <w:rStyle w:val="NormalTok"/>
          <w:rFonts w:ascii="Times New Roman" w:hAnsi="Times New Roman"/>
        </w:rPr>
        <w:t xml:space="preserve">)) </w:t>
      </w:r>
      <w:r w:rsidRPr="00ED4019">
        <w:rPr>
          <w:rStyle w:val="SpecialCharTok"/>
          <w:rFonts w:ascii="Times New Roman" w:hAnsi="Times New Roman"/>
        </w:rPr>
        <w:t>+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</w:t>
      </w:r>
      <w:r w:rsidRPr="00ED4019">
        <w:rPr>
          <w:rStyle w:val="FunctionTok"/>
          <w:rFonts w:ascii="Times New Roman" w:hAnsi="Times New Roman"/>
        </w:rPr>
        <w:t>scale_x_date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AttributeTok"/>
          <w:rFonts w:ascii="Times New Roman" w:hAnsi="Times New Roman"/>
        </w:rPr>
        <w:t>breaks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'6 month'</w:t>
      </w:r>
      <w:r w:rsidRPr="00ED4019">
        <w:rPr>
          <w:rStyle w:val="NormalTok"/>
          <w:rFonts w:ascii="Times New Roman" w:hAnsi="Times New Roman"/>
        </w:rPr>
        <w:t xml:space="preserve">) </w:t>
      </w:r>
      <w:r w:rsidRPr="00ED4019">
        <w:rPr>
          <w:rStyle w:val="SpecialCharTok"/>
          <w:rFonts w:ascii="Times New Roman" w:hAnsi="Times New Roman"/>
        </w:rPr>
        <w:t>+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</w:t>
      </w:r>
      <w:r w:rsidRPr="00ED4019">
        <w:rPr>
          <w:rStyle w:val="FunctionTok"/>
          <w:rFonts w:ascii="Times New Roman" w:hAnsi="Times New Roman"/>
        </w:rPr>
        <w:t>theme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AttributeTok"/>
          <w:rFonts w:ascii="Times New Roman" w:hAnsi="Times New Roman"/>
        </w:rPr>
        <w:t>axis.text.x=</w:t>
      </w:r>
      <w:r w:rsidRPr="00ED4019">
        <w:rPr>
          <w:rStyle w:val="FunctionTok"/>
          <w:rFonts w:ascii="Times New Roman" w:hAnsi="Times New Roman"/>
        </w:rPr>
        <w:t>element_text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AttributeTok"/>
          <w:rFonts w:ascii="Times New Roman" w:hAnsi="Times New Roman"/>
        </w:rPr>
        <w:t>angle=</w:t>
      </w:r>
      <w:r w:rsidRPr="00ED4019">
        <w:rPr>
          <w:rStyle w:val="DecValTok"/>
          <w:rFonts w:ascii="Times New Roman" w:hAnsi="Times New Roman"/>
        </w:rPr>
        <w:t>90</w:t>
      </w:r>
      <w:r w:rsidRPr="00ED4019">
        <w:rPr>
          <w:rStyle w:val="NormalTok"/>
          <w:rFonts w:ascii="Times New Roman" w:hAnsi="Times New Roman"/>
        </w:rPr>
        <w:t>,</w:t>
      </w:r>
      <w:r w:rsidRPr="00ED4019">
        <w:rPr>
          <w:rStyle w:val="AttributeTok"/>
          <w:rFonts w:ascii="Times New Roman" w:hAnsi="Times New Roman"/>
        </w:rPr>
        <w:t>hjust=</w:t>
      </w:r>
      <w:r w:rsidRPr="00ED4019">
        <w:rPr>
          <w:rStyle w:val="DecValTok"/>
          <w:rFonts w:ascii="Times New Roman" w:hAnsi="Times New Roman"/>
        </w:rPr>
        <w:t>1</w:t>
      </w:r>
      <w:r w:rsidRPr="00ED4019">
        <w:rPr>
          <w:rStyle w:val="NormalTok"/>
          <w:rFonts w:ascii="Times New Roman" w:hAnsi="Times New Roman"/>
        </w:rPr>
        <w:t>))</w:t>
      </w:r>
    </w:p>
    <w:p w14:paraId="3D2473A5" w14:textId="77777777" w:rsidR="00FD7B2A" w:rsidRPr="00ED4019" w:rsidRDefault="00FD7B2A">
      <w:pPr>
        <w:pStyle w:val="Figure"/>
        <w:jc w:val="both"/>
        <w:rPr>
          <w:rFonts w:ascii="Times New Roman" w:hAnsi="Times New Roman"/>
        </w:rPr>
        <w:pPrChange w:id="1811" w:author="제이펍 출판사" w:date="2021-03-14T15:57:00Z">
          <w:pPr>
            <w:pStyle w:val="Figure"/>
          </w:pPr>
        </w:pPrChange>
      </w:pPr>
      <w:r w:rsidRPr="00ED4019">
        <w:rPr>
          <w:rFonts w:ascii="Times New Roman" w:hAnsi="Times New Roman"/>
          <w:noProof/>
          <w:lang w:eastAsia="ko-KR"/>
        </w:rPr>
        <w:lastRenderedPageBreak/>
        <w:drawing>
          <wp:inline distT="0" distB="0" distL="0" distR="0" wp14:anchorId="53712653" wp14:editId="36D82149">
            <wp:extent cx="4572000" cy="3657600"/>
            <wp:effectExtent l="0" t="0" r="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A75467A" w14:textId="1DDEB6ED" w:rsidR="00FD7B2A" w:rsidRPr="00ED4019" w:rsidRDefault="00FD7B2A">
      <w:pPr>
        <w:pStyle w:val="a6"/>
        <w:jc w:val="both"/>
        <w:rPr>
          <w:rFonts w:ascii="Times New Roman" w:hAnsi="Times New Roman" w:hint="eastAsia"/>
          <w:lang w:eastAsia="ko-KR"/>
        </w:rPr>
        <w:pPrChange w:id="1812" w:author="제이펍 출판사" w:date="2021-03-14T15:57:00Z">
          <w:pPr>
            <w:pStyle w:val="a6"/>
            <w:jc w:val="center"/>
          </w:pPr>
        </w:pPrChange>
      </w:pPr>
      <w:commentRangeStart w:id="1813"/>
      <w:r w:rsidRPr="00ED4019">
        <w:rPr>
          <w:rFonts w:ascii="Times New Roman" w:hAnsi="Times New Roman" w:hint="eastAsia"/>
          <w:lang w:eastAsia="ko-KR"/>
        </w:rPr>
        <w:t>그림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3-9</w:t>
      </w:r>
      <w:commentRangeEnd w:id="1813"/>
      <w:r w:rsidR="00515ADE">
        <w:rPr>
          <w:rStyle w:val="af3"/>
          <w:i w:val="0"/>
        </w:rPr>
        <w:commentReference w:id="1813"/>
      </w:r>
      <w:ins w:id="1814" w:author="standard" w:date="2021-03-26T16:57:00Z">
        <w:r w:rsidR="00DE76AA">
          <w:rPr>
            <w:rFonts w:ascii="Times New Roman" w:hAnsi="Times New Roman"/>
            <w:lang w:eastAsia="ko-KR"/>
          </w:rPr>
          <w:t xml:space="preserve"> </w:t>
        </w:r>
        <w:r w:rsidR="00DE76AA">
          <w:rPr>
            <w:rFonts w:ascii="Times New Roman" w:hAnsi="Times New Roman" w:hint="eastAsia"/>
            <w:lang w:eastAsia="ko-KR"/>
          </w:rPr>
          <w:t>월별</w:t>
        </w:r>
        <w:r w:rsidR="00DE76AA">
          <w:rPr>
            <w:rFonts w:ascii="Times New Roman" w:hAnsi="Times New Roman" w:hint="eastAsia"/>
            <w:lang w:eastAsia="ko-KR"/>
          </w:rPr>
          <w:t xml:space="preserve"> </w:t>
        </w:r>
        <w:r w:rsidR="00DE76AA">
          <w:rPr>
            <w:rFonts w:ascii="Times New Roman" w:hAnsi="Times New Roman" w:hint="eastAsia"/>
            <w:lang w:eastAsia="ko-KR"/>
          </w:rPr>
          <w:t>취업자수</w:t>
        </w:r>
        <w:r w:rsidR="00DE76AA">
          <w:rPr>
            <w:rFonts w:ascii="Times New Roman" w:hAnsi="Times New Roman" w:hint="eastAsia"/>
            <w:lang w:eastAsia="ko-KR"/>
          </w:rPr>
          <w:t xml:space="preserve"> </w:t>
        </w:r>
        <w:r w:rsidR="00DE76AA">
          <w:rPr>
            <w:rFonts w:ascii="Times New Roman" w:hAnsi="Times New Roman" w:hint="eastAsia"/>
            <w:lang w:eastAsia="ko-KR"/>
          </w:rPr>
          <w:t>추이</w:t>
        </w:r>
      </w:ins>
    </w:p>
    <w:p w14:paraId="401D7F60" w14:textId="77777777" w:rsidR="00FD7B2A" w:rsidRDefault="00FD7B2A">
      <w:pPr>
        <w:pStyle w:val="comment"/>
        <w:ind w:left="482"/>
        <w:jc w:val="both"/>
        <w:rPr>
          <w:lang w:eastAsia="ko-KR"/>
        </w:rPr>
        <w:pPrChange w:id="1815" w:author="제이펍 출판사" w:date="2021-03-14T15:57:00Z">
          <w:pPr>
            <w:pStyle w:val="comment"/>
            <w:ind w:left="482"/>
          </w:pPr>
        </w:pPrChange>
      </w:pPr>
      <w:r>
        <w:rPr>
          <w:lang w:eastAsia="ko-KR"/>
        </w:rPr>
        <w:t>코드 설명</w:t>
      </w:r>
    </w:p>
    <w:p w14:paraId="46AC6389" w14:textId="2CF26A4A" w:rsidR="00FD7B2A" w:rsidRDefault="00FD7B2A">
      <w:pPr>
        <w:pStyle w:val="comment"/>
        <w:numPr>
          <w:ilvl w:val="0"/>
          <w:numId w:val="14"/>
        </w:numPr>
        <w:jc w:val="both"/>
        <w:rPr>
          <w:lang w:eastAsia="ko-KR"/>
        </w:rPr>
        <w:pPrChange w:id="1816" w:author="제이펍 출판사" w:date="2021-03-14T15:57:00Z">
          <w:pPr>
            <w:pStyle w:val="comment"/>
            <w:numPr>
              <w:numId w:val="14"/>
            </w:numPr>
            <w:ind w:left="842" w:hanging="360"/>
          </w:pPr>
        </w:pPrChange>
      </w:pPr>
      <w:r w:rsidRPr="00ED4019">
        <w:rPr>
          <w:rStyle w:val="VerbatimChar"/>
          <w:rFonts w:ascii="Times New Roman" w:hAnsi="Times New Roman"/>
          <w:lang w:eastAsia="ko-KR"/>
        </w:rPr>
        <w:t>scale_x_date()</w:t>
      </w:r>
      <w:r>
        <w:rPr>
          <w:lang w:eastAsia="ko-KR"/>
        </w:rPr>
        <w:t>을 사용하여 X</w:t>
      </w:r>
      <w:del w:id="1817" w:author="user" w:date="2021-03-18T10:17:00Z">
        <w:r w:rsidDel="00E6495E">
          <w:rPr>
            <w:lang w:eastAsia="ko-KR"/>
          </w:rPr>
          <w:delText xml:space="preserve"> </w:delText>
        </w:r>
      </w:del>
      <w:r>
        <w:rPr>
          <w:lang w:eastAsia="ko-KR"/>
        </w:rPr>
        <w:t>축의 라벨 표기점을 설정. X</w:t>
      </w:r>
      <w:del w:id="1818" w:author="user" w:date="2021-03-18T10:17:00Z">
        <w:r w:rsidDel="00E6495E">
          <w:rPr>
            <w:lang w:eastAsia="ko-KR"/>
          </w:rPr>
          <w:delText xml:space="preserve"> </w:delText>
        </w:r>
      </w:del>
      <w:r>
        <w:rPr>
          <w:lang w:eastAsia="ko-KR"/>
        </w:rPr>
        <w:t>축으로 바인딩</w:t>
      </w:r>
      <w:del w:id="1819" w:author="user" w:date="2021-03-18T10:17:00Z">
        <w:r w:rsidDel="00E6495E">
          <w:rPr>
            <w:lang w:eastAsia="ko-KR"/>
          </w:rPr>
          <w:delText xml:space="preserve"> </w:delText>
        </w:r>
      </w:del>
      <w:r>
        <w:rPr>
          <w:lang w:eastAsia="ko-KR"/>
        </w:rPr>
        <w:t xml:space="preserve">된 </w:t>
      </w:r>
      <w:del w:id="1820" w:author="제이펍 출판사" w:date="2021-03-14T20:19:00Z">
        <w:r w:rsidDel="00766301">
          <w:rPr>
            <w:lang w:eastAsia="ko-KR"/>
          </w:rPr>
          <w:delText>컬럼</w:delText>
        </w:r>
      </w:del>
      <w:ins w:id="1821" w:author="제이펍 출판사" w:date="2021-03-14T20:19:00Z">
        <w:r w:rsidR="00766301">
          <w:rPr>
            <w:lang w:eastAsia="ko-KR"/>
          </w:rPr>
          <w:t>칼럼</w:t>
        </w:r>
      </w:ins>
      <w:r>
        <w:rPr>
          <w:lang w:eastAsia="ko-KR"/>
        </w:rPr>
        <w:t xml:space="preserve">이 date 클래스이므로 </w:t>
      </w:r>
      <w:r w:rsidRPr="00ED4019">
        <w:rPr>
          <w:rStyle w:val="VerbatimChar"/>
          <w:rFonts w:ascii="Times New Roman" w:hAnsi="Times New Roman"/>
          <w:lang w:eastAsia="ko-KR"/>
        </w:rPr>
        <w:t>scale_x_date()</w:t>
      </w:r>
      <w:r>
        <w:rPr>
          <w:lang w:eastAsia="ko-KR"/>
        </w:rPr>
        <w:t>를 사용할 수 있는데 표기점을 6개월마다로 설정(</w:t>
      </w:r>
      <w:r w:rsidRPr="00ED4019">
        <w:rPr>
          <w:rStyle w:val="VerbatimChar"/>
          <w:rFonts w:ascii="Times New Roman" w:hAnsi="Times New Roman"/>
          <w:lang w:eastAsia="ko-KR"/>
        </w:rPr>
        <w:t>breaks = '6 month'</w:t>
      </w:r>
      <w:r>
        <w:rPr>
          <w:lang w:eastAsia="ko-KR"/>
        </w:rPr>
        <w:t>)</w:t>
      </w:r>
    </w:p>
    <w:p w14:paraId="5E735A8E" w14:textId="77777777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1822" w:author="제이펍 출판사" w:date="2021-03-14T15:57:00Z">
          <w:pPr>
            <w:pStyle w:val="SourceCode"/>
          </w:pPr>
        </w:pPrChange>
      </w:pPr>
      <w:r w:rsidRPr="00ED4019">
        <w:rPr>
          <w:rStyle w:val="FunctionTok"/>
          <w:rFonts w:ascii="Times New Roman" w:hAnsi="Times New Roman"/>
        </w:rPr>
        <w:t>ggplot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AttributeTok"/>
          <w:rFonts w:ascii="Times New Roman" w:hAnsi="Times New Roman"/>
        </w:rPr>
        <w:t>data =</w:t>
      </w:r>
      <w:r w:rsidRPr="00ED4019">
        <w:rPr>
          <w:rStyle w:val="NormalTok"/>
          <w:rFonts w:ascii="Times New Roman" w:hAnsi="Times New Roman"/>
        </w:rPr>
        <w:t xml:space="preserve"> covid19, </w:t>
      </w:r>
      <w:r w:rsidRPr="00ED4019">
        <w:rPr>
          <w:rStyle w:val="FunctionTok"/>
          <w:rFonts w:ascii="Times New Roman" w:hAnsi="Times New Roman"/>
        </w:rPr>
        <w:t>aes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AttributeTok"/>
          <w:rFonts w:ascii="Times New Roman" w:hAnsi="Times New Roman"/>
        </w:rPr>
        <w:t>x =</w:t>
      </w:r>
      <w:r w:rsidRPr="00ED4019">
        <w:rPr>
          <w:rStyle w:val="NormalTok"/>
          <w:rFonts w:ascii="Times New Roman" w:hAnsi="Times New Roman"/>
        </w:rPr>
        <w:t xml:space="preserve"> date, </w:t>
      </w:r>
      <w:r w:rsidRPr="00ED4019">
        <w:rPr>
          <w:rStyle w:val="AttributeTok"/>
          <w:rFonts w:ascii="Times New Roman" w:hAnsi="Times New Roman"/>
        </w:rPr>
        <w:t>y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`</w:t>
      </w:r>
      <w:r w:rsidRPr="00ED4019">
        <w:rPr>
          <w:rStyle w:val="AttributeTok"/>
          <w:rFonts w:ascii="Times New Roman" w:hAnsi="Times New Roman"/>
        </w:rPr>
        <w:t>0-9</w:t>
      </w:r>
      <w:r w:rsidRPr="00ED4019">
        <w:rPr>
          <w:rStyle w:val="AttributeTok"/>
          <w:rFonts w:ascii="Times New Roman" w:hAnsi="Times New Roman"/>
        </w:rPr>
        <w:t>세</w:t>
      </w:r>
      <w:r w:rsidRPr="00ED4019">
        <w:rPr>
          <w:rStyle w:val="StringTok"/>
          <w:rFonts w:ascii="Times New Roman" w:hAnsi="Times New Roman"/>
        </w:rPr>
        <w:t>`</w:t>
      </w:r>
      <w:r w:rsidRPr="00ED4019">
        <w:rPr>
          <w:rStyle w:val="NormalTok"/>
          <w:rFonts w:ascii="Times New Roman" w:hAnsi="Times New Roman"/>
        </w:rPr>
        <w:t xml:space="preserve">)) </w:t>
      </w:r>
      <w:r w:rsidRPr="00ED4019">
        <w:rPr>
          <w:rStyle w:val="SpecialCharTok"/>
          <w:rFonts w:ascii="Times New Roman" w:hAnsi="Times New Roman"/>
        </w:rPr>
        <w:t>+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</w:t>
      </w:r>
      <w:r w:rsidRPr="00ED4019">
        <w:rPr>
          <w:rStyle w:val="FunctionTok"/>
          <w:rFonts w:ascii="Times New Roman" w:hAnsi="Times New Roman"/>
        </w:rPr>
        <w:t>geom_line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FunctionTok"/>
          <w:rFonts w:ascii="Times New Roman" w:hAnsi="Times New Roman"/>
        </w:rPr>
        <w:t>aes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AttributeTok"/>
          <w:rFonts w:ascii="Times New Roman" w:hAnsi="Times New Roman"/>
        </w:rPr>
        <w:t>group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DecValTok"/>
          <w:rFonts w:ascii="Times New Roman" w:hAnsi="Times New Roman"/>
        </w:rPr>
        <w:t>1</w:t>
      </w:r>
      <w:r w:rsidRPr="00ED4019">
        <w:rPr>
          <w:rStyle w:val="NormalTok"/>
          <w:rFonts w:ascii="Times New Roman" w:hAnsi="Times New Roman"/>
        </w:rPr>
        <w:t xml:space="preserve">)) </w:t>
      </w:r>
      <w:r w:rsidRPr="00ED4019">
        <w:rPr>
          <w:rStyle w:val="SpecialCharTok"/>
          <w:rFonts w:ascii="Times New Roman" w:hAnsi="Times New Roman"/>
        </w:rPr>
        <w:t>+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</w:t>
      </w:r>
      <w:r w:rsidRPr="00ED4019">
        <w:rPr>
          <w:rStyle w:val="FunctionTok"/>
          <w:rFonts w:ascii="Times New Roman" w:hAnsi="Times New Roman"/>
        </w:rPr>
        <w:t>geom_point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AttributeTok"/>
          <w:rFonts w:ascii="Times New Roman" w:hAnsi="Times New Roman"/>
        </w:rPr>
        <w:t>shape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'circle'</w:t>
      </w:r>
      <w:r w:rsidRPr="00ED4019">
        <w:rPr>
          <w:rStyle w:val="NormalTok"/>
          <w:rFonts w:ascii="Times New Roman" w:hAnsi="Times New Roman"/>
        </w:rPr>
        <w:t xml:space="preserve">) </w:t>
      </w:r>
      <w:r w:rsidRPr="00ED4019">
        <w:rPr>
          <w:rStyle w:val="SpecialCharTok"/>
          <w:rFonts w:ascii="Times New Roman" w:hAnsi="Times New Roman"/>
        </w:rPr>
        <w:t>+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</w:t>
      </w:r>
      <w:r w:rsidRPr="00ED4019">
        <w:rPr>
          <w:rStyle w:val="FunctionTok"/>
          <w:rFonts w:ascii="Times New Roman" w:hAnsi="Times New Roman"/>
        </w:rPr>
        <w:t>labs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AttributeTok"/>
          <w:rFonts w:ascii="Times New Roman" w:hAnsi="Times New Roman"/>
        </w:rPr>
        <w:t>title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StringTok"/>
          <w:rFonts w:ascii="Times New Roman" w:hAnsi="Times New Roman"/>
        </w:rPr>
        <w:t>일별</w:t>
      </w:r>
      <w:r w:rsidRPr="00ED4019">
        <w:rPr>
          <w:rStyle w:val="String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확진자수</w:t>
      </w:r>
      <w:r w:rsidRPr="00ED4019">
        <w:rPr>
          <w:rStyle w:val="StringTok"/>
          <w:rFonts w:ascii="Times New Roman" w:hAnsi="Times New Roman"/>
        </w:rPr>
        <w:t>(0-9</w:t>
      </w:r>
      <w:r w:rsidRPr="00ED4019">
        <w:rPr>
          <w:rStyle w:val="StringTok"/>
          <w:rFonts w:ascii="Times New Roman" w:hAnsi="Times New Roman"/>
        </w:rPr>
        <w:t>세</w:t>
      </w:r>
      <w:r w:rsidRPr="00ED4019">
        <w:rPr>
          <w:rStyle w:val="StringTok"/>
          <w:rFonts w:ascii="Times New Roman" w:hAnsi="Times New Roman"/>
        </w:rPr>
        <w:t>)'</w:t>
      </w:r>
      <w:r w:rsidRPr="00ED4019">
        <w:rPr>
          <w:rStyle w:val="NormalTok"/>
          <w:rFonts w:ascii="Times New Roman" w:hAnsi="Times New Roman"/>
        </w:rPr>
        <w:t xml:space="preserve">, </w:t>
      </w:r>
      <w:r w:rsidRPr="00ED4019">
        <w:rPr>
          <w:rStyle w:val="AttributeTok"/>
          <w:rFonts w:ascii="Times New Roman" w:hAnsi="Times New Roman"/>
        </w:rPr>
        <w:t>x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StringTok"/>
          <w:rFonts w:ascii="Times New Roman" w:hAnsi="Times New Roman"/>
        </w:rPr>
        <w:t>시간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NormalTok"/>
          <w:rFonts w:ascii="Times New Roman" w:hAnsi="Times New Roman"/>
        </w:rPr>
        <w:t xml:space="preserve">) </w:t>
      </w:r>
      <w:r w:rsidRPr="00ED4019">
        <w:rPr>
          <w:rStyle w:val="SpecialCharTok"/>
          <w:rFonts w:ascii="Times New Roman" w:hAnsi="Times New Roman"/>
        </w:rPr>
        <w:t>+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</w:t>
      </w:r>
      <w:r w:rsidRPr="00ED4019">
        <w:rPr>
          <w:rStyle w:val="FunctionTok"/>
          <w:rFonts w:ascii="Times New Roman" w:hAnsi="Times New Roman"/>
        </w:rPr>
        <w:t>scale_y_continuous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AttributeTok"/>
          <w:rFonts w:ascii="Times New Roman" w:hAnsi="Times New Roman"/>
        </w:rPr>
        <w:t>labels =</w:t>
      </w:r>
      <w:r w:rsidRPr="00ED4019">
        <w:rPr>
          <w:rStyle w:val="NormalTok"/>
          <w:rFonts w:ascii="Times New Roman" w:hAnsi="Times New Roman"/>
        </w:rPr>
        <w:t xml:space="preserve"> scales</w:t>
      </w:r>
      <w:r w:rsidRPr="00ED4019">
        <w:rPr>
          <w:rStyle w:val="SpecialCharTok"/>
          <w:rFonts w:ascii="Times New Roman" w:hAnsi="Times New Roman"/>
        </w:rPr>
        <w:t>::</w:t>
      </w:r>
      <w:r w:rsidRPr="00ED4019">
        <w:rPr>
          <w:rStyle w:val="FunctionTok"/>
          <w:rFonts w:ascii="Times New Roman" w:hAnsi="Times New Roman"/>
        </w:rPr>
        <w:t>number_format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AttributeTok"/>
          <w:rFonts w:ascii="Times New Roman" w:hAnsi="Times New Roman"/>
        </w:rPr>
        <w:t>big.mark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','</w:t>
      </w:r>
      <w:r w:rsidRPr="00ED4019">
        <w:rPr>
          <w:rStyle w:val="NormalTok"/>
          <w:rFonts w:ascii="Times New Roman" w:hAnsi="Times New Roman"/>
        </w:rPr>
        <w:t xml:space="preserve">)) </w:t>
      </w:r>
      <w:r w:rsidRPr="00ED4019">
        <w:rPr>
          <w:rStyle w:val="SpecialCharTok"/>
          <w:rFonts w:ascii="Times New Roman" w:hAnsi="Times New Roman"/>
        </w:rPr>
        <w:t>+</w:t>
      </w:r>
      <w:r w:rsidRPr="00ED4019">
        <w:rPr>
          <w:rStyle w:val="NormalTok"/>
          <w:rFonts w:ascii="Times New Roman" w:hAnsi="Times New Roman"/>
        </w:rPr>
        <w:t xml:space="preserve">   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</w:t>
      </w:r>
      <w:r w:rsidRPr="00ED4019">
        <w:rPr>
          <w:rStyle w:val="FunctionTok"/>
          <w:rFonts w:ascii="Times New Roman" w:hAnsi="Times New Roman"/>
        </w:rPr>
        <w:t>scale_x_date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AttributeTok"/>
          <w:rFonts w:ascii="Times New Roman" w:hAnsi="Times New Roman"/>
        </w:rPr>
        <w:t>breaks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'15 day'</w:t>
      </w:r>
      <w:r w:rsidRPr="00ED4019">
        <w:rPr>
          <w:rStyle w:val="NormalTok"/>
          <w:rFonts w:ascii="Times New Roman" w:hAnsi="Times New Roman"/>
        </w:rPr>
        <w:t xml:space="preserve">) </w:t>
      </w:r>
      <w:r w:rsidRPr="00ED4019">
        <w:rPr>
          <w:rStyle w:val="SpecialCharTok"/>
          <w:rFonts w:ascii="Times New Roman" w:hAnsi="Times New Roman"/>
        </w:rPr>
        <w:t>+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</w:t>
      </w:r>
      <w:r w:rsidRPr="00ED4019">
        <w:rPr>
          <w:rStyle w:val="FunctionTok"/>
          <w:rFonts w:ascii="Times New Roman" w:hAnsi="Times New Roman"/>
        </w:rPr>
        <w:t>theme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AttributeTok"/>
          <w:rFonts w:ascii="Times New Roman" w:hAnsi="Times New Roman"/>
        </w:rPr>
        <w:t>axis.text.x=</w:t>
      </w:r>
      <w:r w:rsidRPr="00ED4019">
        <w:rPr>
          <w:rStyle w:val="FunctionTok"/>
          <w:rFonts w:ascii="Times New Roman" w:hAnsi="Times New Roman"/>
        </w:rPr>
        <w:t>element_text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AttributeTok"/>
          <w:rFonts w:ascii="Times New Roman" w:hAnsi="Times New Roman"/>
        </w:rPr>
        <w:t>angle=</w:t>
      </w:r>
      <w:r w:rsidRPr="00ED4019">
        <w:rPr>
          <w:rStyle w:val="DecValTok"/>
          <w:rFonts w:ascii="Times New Roman" w:hAnsi="Times New Roman"/>
        </w:rPr>
        <w:t>90</w:t>
      </w:r>
      <w:r w:rsidRPr="00ED4019">
        <w:rPr>
          <w:rStyle w:val="NormalTok"/>
          <w:rFonts w:ascii="Times New Roman" w:hAnsi="Times New Roman"/>
        </w:rPr>
        <w:t>,</w:t>
      </w:r>
      <w:r w:rsidRPr="00ED4019">
        <w:rPr>
          <w:rStyle w:val="AttributeTok"/>
          <w:rFonts w:ascii="Times New Roman" w:hAnsi="Times New Roman"/>
        </w:rPr>
        <w:t>hjust=</w:t>
      </w:r>
      <w:r w:rsidRPr="00ED4019">
        <w:rPr>
          <w:rStyle w:val="DecValTok"/>
          <w:rFonts w:ascii="Times New Roman" w:hAnsi="Times New Roman"/>
        </w:rPr>
        <w:t>1</w:t>
      </w:r>
      <w:r w:rsidRPr="00ED4019">
        <w:rPr>
          <w:rStyle w:val="NormalTok"/>
          <w:rFonts w:ascii="Times New Roman" w:hAnsi="Times New Roman"/>
        </w:rPr>
        <w:t>))</w:t>
      </w:r>
    </w:p>
    <w:p w14:paraId="0A65E6FC" w14:textId="77777777" w:rsidR="00FD7B2A" w:rsidRPr="00ED4019" w:rsidRDefault="00FD7B2A">
      <w:pPr>
        <w:pStyle w:val="Figure"/>
        <w:jc w:val="both"/>
        <w:rPr>
          <w:rFonts w:ascii="Times New Roman" w:hAnsi="Times New Roman"/>
        </w:rPr>
        <w:pPrChange w:id="1823" w:author="제이펍 출판사" w:date="2021-03-14T15:57:00Z">
          <w:pPr>
            <w:pStyle w:val="Figure"/>
          </w:pPr>
        </w:pPrChange>
      </w:pPr>
      <w:r w:rsidRPr="00ED4019">
        <w:rPr>
          <w:rFonts w:ascii="Times New Roman" w:hAnsi="Times New Roman"/>
          <w:noProof/>
          <w:lang w:eastAsia="ko-KR"/>
        </w:rPr>
        <w:lastRenderedPageBreak/>
        <w:drawing>
          <wp:inline distT="0" distB="0" distL="0" distR="0" wp14:anchorId="1C81ACE9" wp14:editId="35D333BF">
            <wp:extent cx="4572000" cy="3657600"/>
            <wp:effectExtent l="0" t="0" r="0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25B0C85" w14:textId="61CFF506" w:rsidR="00FD7B2A" w:rsidRPr="00ED4019" w:rsidRDefault="00FD7B2A">
      <w:pPr>
        <w:pStyle w:val="a6"/>
        <w:jc w:val="both"/>
        <w:rPr>
          <w:rFonts w:ascii="Times New Roman" w:hAnsi="Times New Roman"/>
          <w:lang w:eastAsia="ko-KR"/>
        </w:rPr>
        <w:pPrChange w:id="1824" w:author="제이펍 출판사" w:date="2021-03-14T15:57:00Z">
          <w:pPr>
            <w:pStyle w:val="a6"/>
            <w:jc w:val="center"/>
          </w:pPr>
        </w:pPrChange>
      </w:pPr>
      <w:commentRangeStart w:id="1825"/>
      <w:r w:rsidRPr="00ED4019">
        <w:rPr>
          <w:rFonts w:ascii="Times New Roman" w:hAnsi="Times New Roman" w:hint="eastAsia"/>
          <w:lang w:eastAsia="ko-KR"/>
        </w:rPr>
        <w:t>그림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3-10</w:t>
      </w:r>
      <w:commentRangeEnd w:id="1825"/>
      <w:r w:rsidR="00E6495E">
        <w:rPr>
          <w:rStyle w:val="af3"/>
          <w:i w:val="0"/>
        </w:rPr>
        <w:commentReference w:id="1825"/>
      </w:r>
      <w:ins w:id="1826" w:author="standard" w:date="2021-03-26T16:57:00Z">
        <w:r w:rsidR="00DE76AA">
          <w:rPr>
            <w:rFonts w:ascii="Times New Roman" w:hAnsi="Times New Roman"/>
            <w:lang w:eastAsia="ko-KR"/>
          </w:rPr>
          <w:t xml:space="preserve"> </w:t>
        </w:r>
      </w:ins>
      <w:ins w:id="1827" w:author="standard" w:date="2021-03-26T16:58:00Z">
        <w:r w:rsidR="00DE76AA">
          <w:rPr>
            <w:rFonts w:ascii="Times New Roman" w:hAnsi="Times New Roman" w:hint="eastAsia"/>
            <w:lang w:eastAsia="ko-KR"/>
          </w:rPr>
          <w:t>일별</w:t>
        </w:r>
        <w:r w:rsidR="00DE76AA">
          <w:rPr>
            <w:rFonts w:ascii="Times New Roman" w:hAnsi="Times New Roman" w:hint="eastAsia"/>
            <w:lang w:eastAsia="ko-KR"/>
          </w:rPr>
          <w:t xml:space="preserve"> </w:t>
        </w:r>
      </w:ins>
      <w:ins w:id="1828" w:author="standard" w:date="2021-03-26T16:57:00Z">
        <w:r w:rsidR="00DE76AA">
          <w:rPr>
            <w:rFonts w:ascii="Times New Roman" w:hAnsi="Times New Roman" w:hint="eastAsia"/>
            <w:lang w:eastAsia="ko-KR"/>
          </w:rPr>
          <w:t>코로나</w:t>
        </w:r>
        <w:r w:rsidR="00DE76AA">
          <w:rPr>
            <w:rFonts w:ascii="Times New Roman" w:hAnsi="Times New Roman" w:hint="eastAsia"/>
            <w:lang w:eastAsia="ko-KR"/>
          </w:rPr>
          <w:t xml:space="preserve"> </w:t>
        </w:r>
        <w:r w:rsidR="00DE76AA">
          <w:rPr>
            <w:rFonts w:ascii="Times New Roman" w:hAnsi="Times New Roman" w:hint="eastAsia"/>
            <w:lang w:eastAsia="ko-KR"/>
          </w:rPr>
          <w:t>확진자수</w:t>
        </w:r>
        <w:r w:rsidR="00DE76AA">
          <w:rPr>
            <w:rFonts w:ascii="Times New Roman" w:hAnsi="Times New Roman" w:hint="eastAsia"/>
            <w:lang w:eastAsia="ko-KR"/>
          </w:rPr>
          <w:t xml:space="preserve"> </w:t>
        </w:r>
        <w:r w:rsidR="00DE76AA">
          <w:rPr>
            <w:rFonts w:ascii="Times New Roman" w:hAnsi="Times New Roman" w:hint="eastAsia"/>
            <w:lang w:eastAsia="ko-KR"/>
          </w:rPr>
          <w:t>추이</w:t>
        </w:r>
        <w:r w:rsidR="00DE76AA">
          <w:rPr>
            <w:rFonts w:ascii="Times New Roman" w:hAnsi="Times New Roman" w:hint="eastAsia"/>
            <w:lang w:eastAsia="ko-KR"/>
          </w:rPr>
          <w:t>(</w:t>
        </w:r>
        <w:r w:rsidR="00DE76AA">
          <w:rPr>
            <w:rFonts w:ascii="Times New Roman" w:hAnsi="Times New Roman"/>
            <w:lang w:eastAsia="ko-KR"/>
          </w:rPr>
          <w:t>0-9</w:t>
        </w:r>
        <w:r w:rsidR="00DE76AA">
          <w:rPr>
            <w:rFonts w:ascii="Times New Roman" w:hAnsi="Times New Roman" w:hint="eastAsia"/>
            <w:lang w:eastAsia="ko-KR"/>
          </w:rPr>
          <w:t>세</w:t>
        </w:r>
        <w:r w:rsidR="00DE76AA">
          <w:rPr>
            <w:rFonts w:ascii="Times New Roman" w:hAnsi="Times New Roman" w:hint="eastAsia"/>
            <w:lang w:eastAsia="ko-KR"/>
          </w:rPr>
          <w:t>)</w:t>
        </w:r>
      </w:ins>
    </w:p>
    <w:p w14:paraId="79FBFBEA" w14:textId="1D726652" w:rsidR="00FD7B2A" w:rsidRDefault="009D012E">
      <w:pPr>
        <w:pStyle w:val="1"/>
        <w:numPr>
          <w:ilvl w:val="0"/>
          <w:numId w:val="0"/>
        </w:numPr>
        <w:jc w:val="both"/>
        <w:rPr>
          <w:lang w:eastAsia="ko-KR"/>
        </w:rPr>
        <w:pPrChange w:id="1829" w:author="user" w:date="2021-03-18T10:23:00Z">
          <w:pPr>
            <w:pStyle w:val="1"/>
          </w:pPr>
        </w:pPrChange>
      </w:pPr>
      <w:bookmarkStart w:id="1830" w:name="xts-xts-패키지"/>
      <w:bookmarkEnd w:id="1585"/>
      <w:ins w:id="1831" w:author="user" w:date="2021-03-18T10:23:00Z">
        <w:r>
          <w:rPr>
            <w:rFonts w:hint="eastAsia"/>
            <w:lang w:eastAsia="ko-KR"/>
          </w:rPr>
          <w:t xml:space="preserve">3.2 </w:t>
        </w:r>
      </w:ins>
      <w:r w:rsidR="00FD7B2A">
        <w:rPr>
          <w:lang w:eastAsia="ko-KR"/>
        </w:rPr>
        <w:t>xts</w:t>
      </w:r>
      <w:del w:id="1832" w:author="user" w:date="2021-03-18T10:29:00Z">
        <w:r w:rsidR="00FD7B2A" w:rsidDel="00632429">
          <w:rPr>
            <w:lang w:eastAsia="ko-KR"/>
          </w:rPr>
          <w:delText xml:space="preserve"> </w:delText>
        </w:r>
      </w:del>
      <w:r w:rsidR="00FD7B2A">
        <w:rPr>
          <w:lang w:eastAsia="ko-KR"/>
        </w:rPr>
        <w:t>: xts 패키지</w:t>
      </w:r>
    </w:p>
    <w:p w14:paraId="52FC49A7" w14:textId="77777777" w:rsidR="00FD7B2A" w:rsidRPr="00ED4019" w:rsidRDefault="00FD7B2A">
      <w:pPr>
        <w:jc w:val="both"/>
        <w:rPr>
          <w:rFonts w:ascii="Times New Roman" w:hAnsi="Times New Roman"/>
          <w:lang w:eastAsia="ko-KR"/>
        </w:rPr>
        <w:pPrChange w:id="1833" w:author="제이펍 출판사" w:date="2021-03-14T15:57:00Z">
          <w:pPr/>
        </w:pPrChange>
      </w:pPr>
      <w:r w:rsidRPr="00ED4019">
        <w:rPr>
          <w:rStyle w:val="VerbatimChar"/>
          <w:rFonts w:ascii="Times New Roman" w:hAnsi="Times New Roman"/>
          <w:lang w:eastAsia="ko-KR"/>
        </w:rPr>
        <w:t>xts</w:t>
      </w:r>
      <w:r w:rsidRPr="00ED4019">
        <w:rPr>
          <w:rFonts w:ascii="Times New Roman" w:hAnsi="Times New Roman"/>
          <w:lang w:eastAsia="ko-KR"/>
        </w:rPr>
        <w:t>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시계열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데이터를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다루는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데이터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클래스로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Style w:val="VerbatimChar"/>
          <w:rFonts w:ascii="Times New Roman" w:hAnsi="Times New Roman"/>
          <w:lang w:eastAsia="ko-KR"/>
        </w:rPr>
        <w:t>xts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패키지를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로딩해야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사용할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있다</w:t>
      </w:r>
      <w:r w:rsidRPr="00ED4019">
        <w:rPr>
          <w:rFonts w:ascii="Times New Roman" w:hAnsi="Times New Roman"/>
          <w:lang w:eastAsia="ko-KR"/>
        </w:rPr>
        <w:t xml:space="preserve">. xts </w:t>
      </w:r>
      <w:r w:rsidRPr="00ED4019">
        <w:rPr>
          <w:rFonts w:ascii="Times New Roman" w:hAnsi="Times New Roman"/>
          <w:lang w:eastAsia="ko-KR"/>
        </w:rPr>
        <w:t>패키지에서는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시간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처리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함수</w:t>
      </w:r>
      <w:r w:rsidRPr="00ED4019">
        <w:rPr>
          <w:rFonts w:ascii="Times New Roman" w:hAnsi="Times New Roman"/>
          <w:lang w:eastAsia="ko-KR"/>
        </w:rPr>
        <w:t xml:space="preserve">, </w:t>
      </w:r>
      <w:r w:rsidRPr="00ED4019">
        <w:rPr>
          <w:rFonts w:ascii="Times New Roman" w:hAnsi="Times New Roman" w:hint="eastAsia"/>
          <w:lang w:eastAsia="ko-KR"/>
        </w:rPr>
        <w:t>시계열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데이터</w:t>
      </w:r>
      <w:r w:rsidRPr="00ED4019">
        <w:rPr>
          <w:rFonts w:ascii="Times New Roman" w:hAnsi="Times New Roman"/>
          <w:lang w:eastAsia="ko-KR"/>
        </w:rPr>
        <w:t xml:space="preserve"> plotting </w:t>
      </w:r>
      <w:r w:rsidRPr="00ED4019">
        <w:rPr>
          <w:rFonts w:ascii="Times New Roman" w:hAnsi="Times New Roman"/>
          <w:lang w:eastAsia="ko-KR"/>
        </w:rPr>
        <w:t>함수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등을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제공한다</w:t>
      </w:r>
      <w:r w:rsidRPr="00ED4019">
        <w:rPr>
          <w:rFonts w:ascii="Times New Roman" w:hAnsi="Times New Roman"/>
          <w:lang w:eastAsia="ko-KR"/>
        </w:rPr>
        <w:t xml:space="preserve">. </w:t>
      </w:r>
      <w:r w:rsidRPr="00ED4019">
        <w:rPr>
          <w:rFonts w:ascii="Times New Roman" w:hAnsi="Times New Roman"/>
          <w:lang w:eastAsia="ko-KR"/>
        </w:rPr>
        <w:t>따라서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Style w:val="VerbatimChar"/>
          <w:rFonts w:ascii="Times New Roman" w:hAnsi="Times New Roman"/>
          <w:lang w:eastAsia="ko-KR"/>
        </w:rPr>
        <w:t>xts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패키지에서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제공하는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함수는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Style w:val="VerbatimChar"/>
          <w:rFonts w:ascii="Times New Roman" w:hAnsi="Times New Roman"/>
          <w:lang w:eastAsia="ko-KR"/>
        </w:rPr>
        <w:t>xts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클래스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객체를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대상으로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한다</w:t>
      </w:r>
      <w:r w:rsidRPr="00ED4019">
        <w:rPr>
          <w:rFonts w:ascii="Times New Roman" w:hAnsi="Times New Roman"/>
          <w:lang w:eastAsia="ko-KR"/>
        </w:rPr>
        <w:t>.</w:t>
      </w:r>
    </w:p>
    <w:p w14:paraId="33A26FFF" w14:textId="7028286C" w:rsidR="00FD7B2A" w:rsidRPr="00ED4019" w:rsidRDefault="00FD7B2A">
      <w:pPr>
        <w:pStyle w:val="a0"/>
        <w:jc w:val="both"/>
        <w:rPr>
          <w:rFonts w:ascii="Times New Roman" w:hAnsi="Times New Roman"/>
          <w:lang w:eastAsia="ko-KR"/>
        </w:rPr>
        <w:pPrChange w:id="1834" w:author="제이펍 출판사" w:date="2021-03-14T15:57:00Z">
          <w:pPr>
            <w:pStyle w:val="a0"/>
          </w:pPr>
        </w:pPrChange>
      </w:pPr>
      <w:r w:rsidRPr="00ED4019">
        <w:rPr>
          <w:rStyle w:val="VerbatimChar"/>
          <w:rFonts w:ascii="Times New Roman" w:hAnsi="Times New Roman"/>
          <w:lang w:eastAsia="ko-KR"/>
        </w:rPr>
        <w:t>xts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패키지를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사용하여</w:t>
      </w:r>
      <w:r w:rsidRPr="00ED4019">
        <w:rPr>
          <w:rFonts w:ascii="Times New Roman" w:hAnsi="Times New Roman"/>
          <w:lang w:eastAsia="ko-KR"/>
        </w:rPr>
        <w:t xml:space="preserve"> plot</w:t>
      </w:r>
      <w:r w:rsidRPr="00ED4019">
        <w:rPr>
          <w:rFonts w:ascii="Times New Roman" w:hAnsi="Times New Roman"/>
          <w:lang w:eastAsia="ko-KR"/>
        </w:rPr>
        <w:t>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작성하려면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Style w:val="VerbatimChar"/>
          <w:rFonts w:ascii="Times New Roman" w:hAnsi="Times New Roman"/>
          <w:lang w:eastAsia="ko-KR"/>
        </w:rPr>
        <w:t>plot.xts()</w:t>
      </w:r>
      <w:r w:rsidRPr="00ED4019">
        <w:rPr>
          <w:rFonts w:ascii="Times New Roman" w:hAnsi="Times New Roman"/>
          <w:lang w:eastAsia="ko-KR"/>
        </w:rPr>
        <w:t>를</w:t>
      </w:r>
      <w:r w:rsidRPr="00ED4019">
        <w:rPr>
          <w:rFonts w:ascii="Times New Roman" w:hAnsi="Times New Roman"/>
          <w:lang w:eastAsia="ko-KR"/>
        </w:rPr>
        <w:t xml:space="preserve"> </w:t>
      </w:r>
      <w:commentRangeStart w:id="1835"/>
      <w:commentRangeStart w:id="1836"/>
      <w:r w:rsidRPr="00DE76AA">
        <w:rPr>
          <w:rFonts w:ascii="Times New Roman" w:hAnsi="Times New Roman"/>
          <w:color w:val="FF0000"/>
          <w:lang w:eastAsia="ko-KR"/>
          <w:rPrChange w:id="1837" w:author="standard" w:date="2021-03-26T16:59:00Z">
            <w:rPr>
              <w:rFonts w:ascii="Times New Roman" w:hAnsi="Times New Roman"/>
              <w:lang w:eastAsia="ko-KR"/>
            </w:rPr>
          </w:rPrChange>
        </w:rPr>
        <w:t>사용</w:t>
      </w:r>
      <w:ins w:id="1838" w:author="standard" w:date="2021-03-26T16:58:00Z">
        <w:r w:rsidR="00DE76AA" w:rsidRPr="00DE76AA">
          <w:rPr>
            <w:rFonts w:ascii="Times New Roman" w:hAnsi="Times New Roman" w:hint="eastAsia"/>
            <w:color w:val="FF0000"/>
            <w:lang w:eastAsia="ko-KR"/>
            <w:rPrChange w:id="1839" w:author="standard" w:date="2021-03-26T16:59:00Z">
              <w:rPr>
                <w:rFonts w:ascii="Times New Roman" w:hAnsi="Times New Roman" w:hint="eastAsia"/>
                <w:lang w:eastAsia="ko-KR"/>
              </w:rPr>
            </w:rPrChange>
          </w:rPr>
          <w:t>해야</w:t>
        </w:r>
      </w:ins>
      <w:ins w:id="1840" w:author="standard" w:date="2021-03-26T16:59:00Z">
        <w:r w:rsidR="00DE76AA" w:rsidRPr="00DE76AA">
          <w:rPr>
            <w:rFonts w:ascii="Times New Roman" w:hAnsi="Times New Roman" w:hint="eastAsia"/>
            <w:color w:val="FF0000"/>
            <w:lang w:eastAsia="ko-KR"/>
            <w:rPrChange w:id="1841" w:author="standard" w:date="2021-03-26T16:59:00Z">
              <w:rPr>
                <w:rFonts w:ascii="Times New Roman" w:hAnsi="Times New Roman" w:hint="eastAsia"/>
                <w:lang w:eastAsia="ko-KR"/>
              </w:rPr>
            </w:rPrChange>
          </w:rPr>
          <w:t xml:space="preserve"> </w:t>
        </w:r>
      </w:ins>
      <w:r w:rsidRPr="00DE76AA">
        <w:rPr>
          <w:rFonts w:ascii="Times New Roman" w:hAnsi="Times New Roman"/>
          <w:color w:val="FF0000"/>
          <w:lang w:eastAsia="ko-KR"/>
          <w:rPrChange w:id="1842" w:author="standard" w:date="2021-03-26T16:59:00Z">
            <w:rPr>
              <w:rFonts w:ascii="Times New Roman" w:hAnsi="Times New Roman"/>
              <w:lang w:eastAsia="ko-KR"/>
            </w:rPr>
          </w:rPrChange>
        </w:rPr>
        <w:t>한다</w:t>
      </w:r>
      <w:r w:rsidRPr="00DE76AA">
        <w:rPr>
          <w:rFonts w:ascii="Times New Roman" w:hAnsi="Times New Roman"/>
          <w:color w:val="FF0000"/>
          <w:lang w:eastAsia="ko-KR"/>
          <w:rPrChange w:id="1843" w:author="standard" w:date="2021-03-26T16:59:00Z">
            <w:rPr>
              <w:rFonts w:ascii="Times New Roman" w:hAnsi="Times New Roman"/>
              <w:lang w:eastAsia="ko-KR"/>
            </w:rPr>
          </w:rPrChange>
        </w:rPr>
        <w:t>.</w:t>
      </w:r>
      <w:commentRangeEnd w:id="1835"/>
      <w:r w:rsidR="00CA5E3A">
        <w:rPr>
          <w:rStyle w:val="af3"/>
        </w:rPr>
        <w:commentReference w:id="1835"/>
      </w:r>
      <w:commentRangeEnd w:id="1836"/>
      <w:r w:rsidR="00DE76AA">
        <w:rPr>
          <w:rStyle w:val="af3"/>
        </w:rPr>
        <w:commentReference w:id="1836"/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Style w:val="VerbatimChar"/>
          <w:rFonts w:ascii="Times New Roman" w:hAnsi="Times New Roman"/>
          <w:lang w:eastAsia="ko-KR"/>
        </w:rPr>
        <w:t>plot.xts()</w:t>
      </w:r>
      <w:r w:rsidRPr="00ED4019">
        <w:rPr>
          <w:rStyle w:val="VerbatimChar"/>
          <w:rFonts w:ascii="Times New Roman" w:hAnsi="Times New Roman" w:hint="eastAsia"/>
          <w:lang w:eastAsia="ko-KR"/>
        </w:rPr>
        <w:t>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작성한</w:t>
      </w:r>
      <w:r w:rsidRPr="00ED4019">
        <w:rPr>
          <w:rFonts w:ascii="Times New Roman" w:hAnsi="Times New Roman"/>
          <w:lang w:eastAsia="ko-KR"/>
        </w:rPr>
        <w:t xml:space="preserve"> plot</w:t>
      </w:r>
      <w:r w:rsidRPr="00ED4019">
        <w:rPr>
          <w:rFonts w:ascii="Times New Roman" w:hAnsi="Times New Roman"/>
          <w:lang w:eastAsia="ko-KR"/>
        </w:rPr>
        <w:t>에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추가적</w:t>
      </w:r>
      <w:r w:rsidRPr="00ED4019">
        <w:rPr>
          <w:rFonts w:ascii="Times New Roman" w:hAnsi="Times New Roman" w:hint="eastAsia"/>
          <w:lang w:eastAsia="ko-KR"/>
        </w:rPr>
        <w:t>인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데이터의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라인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plot</w:t>
      </w:r>
      <w:r w:rsidRPr="00ED4019">
        <w:rPr>
          <w:rFonts w:ascii="Times New Roman" w:hAnsi="Times New Roman" w:hint="eastAsia"/>
          <w:lang w:eastAsia="ko-KR"/>
        </w:rPr>
        <w:t>이나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범례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등을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추가할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있다</w:t>
      </w:r>
      <w:r w:rsidRPr="00ED4019">
        <w:rPr>
          <w:rFonts w:ascii="Times New Roman" w:hAnsi="Times New Roman"/>
          <w:lang w:eastAsia="ko-KR"/>
        </w:rPr>
        <w:t>.</w:t>
      </w:r>
    </w:p>
    <w:p w14:paraId="79AF6BCA" w14:textId="462891E9" w:rsidR="00FD7B2A" w:rsidRPr="00ED4019" w:rsidRDefault="00FD7B2A">
      <w:pPr>
        <w:pStyle w:val="a0"/>
        <w:jc w:val="both"/>
        <w:rPr>
          <w:rFonts w:ascii="Times New Roman" w:hAnsi="Times New Roman"/>
          <w:lang w:eastAsia="ko-KR"/>
        </w:rPr>
        <w:pPrChange w:id="1844" w:author="제이펍 출판사" w:date="2021-03-14T15:57:00Z">
          <w:pPr>
            <w:pStyle w:val="a0"/>
          </w:pPr>
        </w:pPrChange>
      </w:pPr>
      <w:r w:rsidRPr="00ED4019">
        <w:rPr>
          <w:rStyle w:val="VerbatimChar"/>
          <w:rFonts w:ascii="Times New Roman" w:hAnsi="Times New Roman"/>
          <w:lang w:eastAsia="ko-KR"/>
        </w:rPr>
        <w:t>xts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패키지의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Style w:val="VerbatimChar"/>
          <w:rFonts w:ascii="Times New Roman" w:hAnsi="Times New Roman"/>
          <w:lang w:eastAsia="ko-KR"/>
        </w:rPr>
        <w:t>plot.xts()</w:t>
      </w:r>
      <w:r w:rsidRPr="00ED4019">
        <w:rPr>
          <w:rFonts w:ascii="Times New Roman" w:hAnsi="Times New Roman"/>
          <w:lang w:eastAsia="ko-KR"/>
        </w:rPr>
        <w:t>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활용하는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것은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디자인적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측면에서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Style w:val="VerbatimChar"/>
          <w:rFonts w:ascii="Times New Roman" w:hAnsi="Times New Roman"/>
          <w:lang w:eastAsia="ko-KR"/>
        </w:rPr>
        <w:t>ggplot</w:t>
      </w:r>
      <w:del w:id="1845" w:author="user" w:date="2021-03-18T10:27:00Z">
        <w:r w:rsidRPr="00ED4019" w:rsidDel="00632429">
          <w:rPr>
            <w:rFonts w:ascii="Times New Roman" w:hAnsi="Times New Roman" w:hint="eastAsia"/>
            <w:lang w:eastAsia="ko-KR"/>
          </w:rPr>
          <w:delText>보다</w:delText>
        </w:r>
      </w:del>
      <w:ins w:id="1846" w:author="user" w:date="2021-03-18T10:27:00Z">
        <w:r w:rsidR="00632429">
          <w:rPr>
            <w:rFonts w:ascii="Times New Roman" w:hAnsi="Times New Roman" w:hint="eastAsia"/>
            <w:lang w:eastAsia="ko-KR"/>
          </w:rPr>
          <w:t>에는</w:t>
        </w:r>
      </w:ins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못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미치지만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사용이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간편</w:t>
      </w:r>
      <w:r w:rsidRPr="00ED4019">
        <w:rPr>
          <w:rFonts w:ascii="Times New Roman" w:hAnsi="Times New Roman" w:hint="eastAsia"/>
          <w:lang w:eastAsia="ko-KR"/>
        </w:rPr>
        <w:t>하</w:t>
      </w:r>
      <w:r w:rsidRPr="00ED4019">
        <w:rPr>
          <w:rFonts w:ascii="Times New Roman" w:hAnsi="Times New Roman"/>
          <w:lang w:eastAsia="ko-KR"/>
        </w:rPr>
        <w:t>다는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점</w:t>
      </w:r>
      <w:del w:id="1847" w:author="user" w:date="2021-03-18T10:28:00Z">
        <w:r w:rsidRPr="00ED4019" w:rsidDel="00632429">
          <w:rPr>
            <w:rFonts w:ascii="Times New Roman" w:hAnsi="Times New Roman" w:hint="eastAsia"/>
            <w:lang w:eastAsia="ko-KR"/>
          </w:rPr>
          <w:delText>에서</w:delText>
        </w:r>
      </w:del>
      <w:ins w:id="1848" w:author="user" w:date="2021-03-18T10:28:00Z">
        <w:r w:rsidR="00632429">
          <w:rPr>
            <w:rFonts w:ascii="Times New Roman" w:hAnsi="Times New Roman" w:hint="eastAsia"/>
            <w:lang w:eastAsia="ko-KR"/>
          </w:rPr>
          <w:t>이</w:t>
        </w:r>
      </w:ins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큰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장점이</w:t>
      </w:r>
      <w:del w:id="1849" w:author="user" w:date="2021-03-18T10:28:00Z">
        <w:r w:rsidRPr="00ED4019" w:rsidDel="00632429">
          <w:rPr>
            <w:rFonts w:ascii="Times New Roman" w:hAnsi="Times New Roman"/>
            <w:lang w:eastAsia="ko-KR"/>
          </w:rPr>
          <w:delText xml:space="preserve"> </w:delText>
        </w:r>
        <w:r w:rsidRPr="00ED4019" w:rsidDel="00632429">
          <w:rPr>
            <w:rFonts w:ascii="Times New Roman" w:hAnsi="Times New Roman"/>
            <w:lang w:eastAsia="ko-KR"/>
          </w:rPr>
          <w:delText>있</w:delText>
        </w:r>
      </w:del>
      <w:r w:rsidRPr="00ED4019">
        <w:rPr>
          <w:rFonts w:ascii="Times New Roman" w:hAnsi="Times New Roman"/>
          <w:lang w:eastAsia="ko-KR"/>
        </w:rPr>
        <w:t>다</w:t>
      </w:r>
      <w:r w:rsidRPr="00ED4019">
        <w:rPr>
          <w:rFonts w:ascii="Times New Roman" w:hAnsi="Times New Roman"/>
          <w:lang w:eastAsia="ko-KR"/>
        </w:rPr>
        <w:t>.</w:t>
      </w:r>
    </w:p>
    <w:p w14:paraId="59C722A3" w14:textId="001AE954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1850" w:author="제이펍 출판사" w:date="2021-03-14T15:57:00Z">
          <w:pPr>
            <w:pStyle w:val="SourceCode"/>
          </w:pPr>
        </w:pPrChange>
      </w:pPr>
      <w:r w:rsidRPr="00ED4019">
        <w:rPr>
          <w:rStyle w:val="FunctionTok"/>
          <w:rFonts w:ascii="Times New Roman" w:hAnsi="Times New Roman"/>
        </w:rPr>
        <w:t>library</w:t>
      </w:r>
      <w:r w:rsidRPr="00ED4019">
        <w:rPr>
          <w:rStyle w:val="NormalTok"/>
          <w:rFonts w:ascii="Times New Roman" w:hAnsi="Times New Roman"/>
        </w:rPr>
        <w:t>(xts)</w:t>
      </w:r>
      <w:r w:rsidRPr="00ED4019">
        <w:rPr>
          <w:rFonts w:ascii="Times New Roman" w:hAnsi="Times New Roman"/>
        </w:rPr>
        <w:br/>
      </w:r>
      <w:r w:rsidRPr="00ED4019">
        <w:rPr>
          <w:rStyle w:val="FunctionTok"/>
          <w:rFonts w:ascii="Times New Roman" w:hAnsi="Times New Roman"/>
        </w:rPr>
        <w:t>plot.xts</w:t>
      </w:r>
      <w:r w:rsidRPr="00ED4019">
        <w:rPr>
          <w:rStyle w:val="NormalTok"/>
          <w:rFonts w:ascii="Times New Roman" w:hAnsi="Times New Roman"/>
        </w:rPr>
        <w:t>(employees.xts</w:t>
      </w:r>
      <w:r w:rsidRPr="00ED4019">
        <w:rPr>
          <w:rStyle w:val="SpecialCharTok"/>
          <w:rFonts w:ascii="Times New Roman" w:hAnsi="Times New Roman"/>
        </w:rPr>
        <w:t>$</w:t>
      </w:r>
      <w:r w:rsidRPr="00ED4019">
        <w:rPr>
          <w:rStyle w:val="NormalTok"/>
          <w:rFonts w:ascii="Times New Roman" w:hAnsi="Times New Roman"/>
        </w:rPr>
        <w:t xml:space="preserve">total, </w:t>
      </w:r>
      <w:r w:rsidRPr="00ED4019">
        <w:rPr>
          <w:rStyle w:val="AttributeTok"/>
          <w:rFonts w:ascii="Times New Roman" w:hAnsi="Times New Roman"/>
        </w:rPr>
        <w:t>main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StringTok"/>
          <w:rFonts w:ascii="Times New Roman" w:hAnsi="Times New Roman"/>
        </w:rPr>
        <w:t>월별</w:t>
      </w:r>
      <w:r w:rsidRPr="00ED4019">
        <w:rPr>
          <w:rStyle w:val="String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취업자수</w:t>
      </w:r>
      <w:r w:rsidRPr="00ED4019">
        <w:rPr>
          <w:rStyle w:val="String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추세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NormalTok"/>
          <w:rFonts w:ascii="Times New Roman" w:hAnsi="Times New Roman"/>
        </w:rPr>
        <w:t xml:space="preserve">, </w:t>
      </w:r>
      <w:r w:rsidRPr="00ED4019">
        <w:rPr>
          <w:rStyle w:val="AttributeTok"/>
          <w:rFonts w:ascii="Times New Roman" w:hAnsi="Times New Roman"/>
        </w:rPr>
        <w:t>xlab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StringTok"/>
          <w:rFonts w:ascii="Times New Roman" w:hAnsi="Times New Roman"/>
        </w:rPr>
        <w:t>월</w:t>
      </w:r>
      <w:r w:rsidRPr="00ED4019">
        <w:rPr>
          <w:rStyle w:val="StringTok"/>
          <w:rFonts w:ascii="Times New Roman" w:hAnsi="Times New Roman"/>
        </w:rPr>
        <w:t xml:space="preserve">, </w:t>
      </w:r>
      <w:del w:id="1851" w:author="user" w:date="2021-03-19T09:04:00Z">
        <w:r w:rsidRPr="00ED4019" w:rsidDel="00A738C6">
          <w:rPr>
            <w:rStyle w:val="StringTok"/>
            <w:rFonts w:ascii="Times New Roman" w:hAnsi="Times New Roman" w:hint="eastAsia"/>
            <w:lang w:eastAsia="ko-KR"/>
          </w:rPr>
          <w:delText>년</w:delText>
        </w:r>
      </w:del>
      <w:ins w:id="1852" w:author="user" w:date="2021-03-19T09:04:00Z">
        <w:r w:rsidR="00A738C6">
          <w:rPr>
            <w:rStyle w:val="StringTok"/>
            <w:rFonts w:ascii="Times New Roman" w:hAnsi="Times New Roman" w:hint="eastAsia"/>
            <w:lang w:eastAsia="ko-KR"/>
          </w:rPr>
          <w:t>연</w:t>
        </w:r>
      </w:ins>
      <w:r w:rsidRPr="00ED4019">
        <w:rPr>
          <w:rStyle w:val="StringTok"/>
          <w:rFonts w:ascii="Times New Roman" w:hAnsi="Times New Roman"/>
        </w:rPr>
        <w:t>'</w:t>
      </w:r>
      <w:proofErr w:type="gramStart"/>
      <w:r w:rsidRPr="00ED4019">
        <w:rPr>
          <w:rStyle w:val="NormalTok"/>
          <w:rFonts w:ascii="Times New Roman" w:hAnsi="Times New Roman"/>
        </w:rPr>
        <w:t xml:space="preserve">,  </w:t>
      </w:r>
      <w:r w:rsidRPr="00ED4019">
        <w:rPr>
          <w:rStyle w:val="AttributeTok"/>
          <w:rFonts w:ascii="Times New Roman" w:hAnsi="Times New Roman"/>
        </w:rPr>
        <w:t>ylab</w:t>
      </w:r>
      <w:proofErr w:type="gramEnd"/>
      <w:r w:rsidRPr="00ED4019">
        <w:rPr>
          <w:rStyle w:val="AttributeTok"/>
          <w:rFonts w:ascii="Times New Roman" w:hAnsi="Times New Roman"/>
        </w:rPr>
        <w:t xml:space="preserve">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StringTok"/>
          <w:rFonts w:ascii="Times New Roman" w:hAnsi="Times New Roman"/>
        </w:rPr>
        <w:t>취업자수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NormalTok"/>
          <w:rFonts w:ascii="Times New Roman" w:hAnsi="Times New Roman"/>
        </w:rPr>
        <w:t>)</w:t>
      </w:r>
    </w:p>
    <w:p w14:paraId="4788A39A" w14:textId="77777777" w:rsidR="00FD7B2A" w:rsidRPr="00ED4019" w:rsidRDefault="00FD7B2A">
      <w:pPr>
        <w:pStyle w:val="Figure"/>
        <w:jc w:val="both"/>
        <w:rPr>
          <w:rFonts w:ascii="Times New Roman" w:hAnsi="Times New Roman"/>
        </w:rPr>
        <w:pPrChange w:id="1853" w:author="제이펍 출판사" w:date="2021-03-14T15:57:00Z">
          <w:pPr>
            <w:pStyle w:val="Figure"/>
          </w:pPr>
        </w:pPrChange>
      </w:pPr>
      <w:r w:rsidRPr="00ED4019">
        <w:rPr>
          <w:rFonts w:ascii="Times New Roman" w:hAnsi="Times New Roman"/>
          <w:noProof/>
          <w:lang w:eastAsia="ko-KR"/>
        </w:rPr>
        <w:lastRenderedPageBreak/>
        <w:drawing>
          <wp:inline distT="0" distB="0" distL="0" distR="0" wp14:anchorId="0274FCB5" wp14:editId="5D0F68D2">
            <wp:extent cx="4572000" cy="3657600"/>
            <wp:effectExtent l="0" t="0" r="0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FF9235C" w14:textId="2CDA0596" w:rsidR="00FD7B2A" w:rsidRPr="00ED4019" w:rsidRDefault="00FD7B2A">
      <w:pPr>
        <w:pStyle w:val="a6"/>
        <w:jc w:val="both"/>
        <w:rPr>
          <w:rFonts w:ascii="Times New Roman" w:hAnsi="Times New Roman" w:hint="eastAsia"/>
          <w:lang w:eastAsia="ko-KR"/>
        </w:rPr>
        <w:pPrChange w:id="1854" w:author="제이펍 출판사" w:date="2021-03-14T15:57:00Z">
          <w:pPr>
            <w:pStyle w:val="a6"/>
            <w:jc w:val="center"/>
          </w:pPr>
        </w:pPrChange>
      </w:pPr>
      <w:commentRangeStart w:id="1855"/>
      <w:r w:rsidRPr="00ED4019">
        <w:rPr>
          <w:rFonts w:ascii="Times New Roman" w:hAnsi="Times New Roman" w:hint="eastAsia"/>
          <w:lang w:eastAsia="ko-KR"/>
        </w:rPr>
        <w:t>그림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3-11</w:t>
      </w:r>
      <w:commentRangeEnd w:id="1855"/>
      <w:r w:rsidR="0091694F">
        <w:rPr>
          <w:rStyle w:val="af3"/>
          <w:i w:val="0"/>
        </w:rPr>
        <w:commentReference w:id="1855"/>
      </w:r>
      <w:ins w:id="1856" w:author="standard" w:date="2021-03-26T16:59:00Z">
        <w:r w:rsidR="00DE76AA">
          <w:rPr>
            <w:rFonts w:ascii="Times New Roman" w:hAnsi="Times New Roman" w:hint="eastAsia"/>
            <w:lang w:eastAsia="ko-KR"/>
          </w:rPr>
          <w:t>월별</w:t>
        </w:r>
        <w:r w:rsidR="00DE76AA">
          <w:rPr>
            <w:rFonts w:ascii="Times New Roman" w:hAnsi="Times New Roman" w:hint="eastAsia"/>
            <w:lang w:eastAsia="ko-KR"/>
          </w:rPr>
          <w:t xml:space="preserve"> </w:t>
        </w:r>
        <w:r w:rsidR="00DE76AA">
          <w:rPr>
            <w:rFonts w:ascii="Times New Roman" w:hAnsi="Times New Roman" w:hint="eastAsia"/>
            <w:lang w:eastAsia="ko-KR"/>
          </w:rPr>
          <w:t>취업자수</w:t>
        </w:r>
        <w:r w:rsidR="00DE76AA">
          <w:rPr>
            <w:rFonts w:ascii="Times New Roman" w:hAnsi="Times New Roman" w:hint="eastAsia"/>
            <w:lang w:eastAsia="ko-KR"/>
          </w:rPr>
          <w:t xml:space="preserve"> </w:t>
        </w:r>
        <w:r w:rsidR="00DE76AA">
          <w:rPr>
            <w:rFonts w:ascii="Times New Roman" w:hAnsi="Times New Roman" w:hint="eastAsia"/>
            <w:lang w:eastAsia="ko-KR"/>
          </w:rPr>
          <w:t>추세</w:t>
        </w:r>
        <w:r w:rsidR="00DE76AA">
          <w:rPr>
            <w:rFonts w:ascii="Times New Roman" w:hAnsi="Times New Roman" w:hint="eastAsia"/>
            <w:lang w:eastAsia="ko-KR"/>
          </w:rPr>
          <w:t xml:space="preserve"> </w:t>
        </w:r>
        <w:r w:rsidR="00DE76AA">
          <w:rPr>
            <w:rFonts w:ascii="Times New Roman" w:hAnsi="Times New Roman"/>
            <w:lang w:eastAsia="ko-KR"/>
          </w:rPr>
          <w:t>– plot.xts()</w:t>
        </w:r>
      </w:ins>
    </w:p>
    <w:p w14:paraId="73CE6725" w14:textId="77777777" w:rsidR="00FD7B2A" w:rsidRDefault="00FD7B2A">
      <w:pPr>
        <w:pStyle w:val="comment"/>
        <w:ind w:left="482"/>
        <w:jc w:val="both"/>
        <w:rPr>
          <w:lang w:eastAsia="ko-KR"/>
        </w:rPr>
        <w:pPrChange w:id="1857" w:author="제이펍 출판사" w:date="2021-03-14T15:57:00Z">
          <w:pPr>
            <w:pStyle w:val="comment"/>
            <w:ind w:left="482"/>
          </w:pPr>
        </w:pPrChange>
      </w:pPr>
      <w:r>
        <w:rPr>
          <w:lang w:eastAsia="ko-KR"/>
        </w:rPr>
        <w:t>코드 설명</w:t>
      </w:r>
    </w:p>
    <w:p w14:paraId="5057F7C4" w14:textId="77777777" w:rsidR="00FD7B2A" w:rsidRDefault="00FD7B2A">
      <w:pPr>
        <w:pStyle w:val="comment"/>
        <w:numPr>
          <w:ilvl w:val="0"/>
          <w:numId w:val="14"/>
        </w:numPr>
        <w:jc w:val="both"/>
        <w:rPr>
          <w:lang w:eastAsia="ko-KR"/>
        </w:rPr>
        <w:pPrChange w:id="1858" w:author="제이펍 출판사" w:date="2021-03-14T15:57:00Z">
          <w:pPr>
            <w:pStyle w:val="comment"/>
            <w:numPr>
              <w:numId w:val="14"/>
            </w:numPr>
            <w:ind w:left="842" w:hanging="360"/>
          </w:pPr>
        </w:pPrChange>
      </w:pPr>
      <w:r w:rsidRPr="00ED4019">
        <w:rPr>
          <w:rStyle w:val="VerbatimChar"/>
          <w:rFonts w:ascii="Times New Roman" w:hAnsi="Times New Roman"/>
          <w:lang w:eastAsia="ko-KR"/>
        </w:rPr>
        <w:t>xts</w:t>
      </w:r>
      <w:r>
        <w:rPr>
          <w:lang w:eastAsia="ko-KR"/>
        </w:rPr>
        <w:t xml:space="preserve"> 데이터를 다루기 위해 </w:t>
      </w:r>
      <w:r w:rsidRPr="00ED4019">
        <w:rPr>
          <w:rStyle w:val="VerbatimChar"/>
          <w:rFonts w:ascii="Times New Roman" w:hAnsi="Times New Roman"/>
          <w:lang w:eastAsia="ko-KR"/>
        </w:rPr>
        <w:t>xts</w:t>
      </w:r>
      <w:r>
        <w:rPr>
          <w:lang w:eastAsia="ko-KR"/>
        </w:rPr>
        <w:t xml:space="preserve"> 패키지를 로딩</w:t>
      </w:r>
    </w:p>
    <w:p w14:paraId="59C907D2" w14:textId="77777777" w:rsidR="00FD7B2A" w:rsidRDefault="00FD7B2A">
      <w:pPr>
        <w:pStyle w:val="comment"/>
        <w:numPr>
          <w:ilvl w:val="0"/>
          <w:numId w:val="14"/>
        </w:numPr>
        <w:jc w:val="both"/>
        <w:pPrChange w:id="1859" w:author="제이펍 출판사" w:date="2021-03-14T15:57:00Z">
          <w:pPr>
            <w:pStyle w:val="comment"/>
            <w:numPr>
              <w:numId w:val="14"/>
            </w:numPr>
            <w:ind w:left="842" w:hanging="360"/>
          </w:pPr>
        </w:pPrChange>
      </w:pPr>
      <w:r>
        <w:t>plot.xts()을 사용하여 전체 취업자수(employees$total)의 plot을 생성</w:t>
      </w:r>
    </w:p>
    <w:p w14:paraId="103DF987" w14:textId="77777777" w:rsidR="00FD7B2A" w:rsidRDefault="00FD7B2A">
      <w:pPr>
        <w:pStyle w:val="comment"/>
        <w:numPr>
          <w:ilvl w:val="0"/>
          <w:numId w:val="14"/>
        </w:numPr>
        <w:jc w:val="both"/>
        <w:rPr>
          <w:lang w:eastAsia="ko-KR"/>
        </w:rPr>
        <w:pPrChange w:id="1860" w:author="제이펍 출판사" w:date="2021-03-14T15:57:00Z">
          <w:pPr>
            <w:pStyle w:val="comment"/>
            <w:numPr>
              <w:numId w:val="14"/>
            </w:numPr>
            <w:ind w:left="842" w:hanging="360"/>
          </w:pPr>
        </w:pPrChange>
      </w:pPr>
      <w:r>
        <w:rPr>
          <w:lang w:eastAsia="ko-KR"/>
        </w:rPr>
        <w:t>plot의 제목(</w:t>
      </w:r>
      <w:r w:rsidRPr="00ED4019">
        <w:rPr>
          <w:rStyle w:val="VerbatimChar"/>
          <w:rFonts w:ascii="Times New Roman" w:hAnsi="Times New Roman"/>
          <w:lang w:eastAsia="ko-KR"/>
        </w:rPr>
        <w:t>main =</w:t>
      </w:r>
      <w:r>
        <w:rPr>
          <w:lang w:eastAsia="ko-KR"/>
        </w:rPr>
        <w:t>), X</w:t>
      </w:r>
      <w:del w:id="1861" w:author="user" w:date="2021-03-18T10:33:00Z">
        <w:r w:rsidDel="0091694F">
          <w:rPr>
            <w:lang w:eastAsia="ko-KR"/>
          </w:rPr>
          <w:delText xml:space="preserve"> </w:delText>
        </w:r>
      </w:del>
      <w:r>
        <w:rPr>
          <w:lang w:eastAsia="ko-KR"/>
        </w:rPr>
        <w:t>축 제목(</w:t>
      </w:r>
      <w:r w:rsidRPr="00ED4019">
        <w:rPr>
          <w:rStyle w:val="VerbatimChar"/>
          <w:rFonts w:ascii="Times New Roman" w:hAnsi="Times New Roman"/>
          <w:lang w:eastAsia="ko-KR"/>
        </w:rPr>
        <w:t>xlab =</w:t>
      </w:r>
      <w:r>
        <w:rPr>
          <w:lang w:eastAsia="ko-KR"/>
        </w:rPr>
        <w:t>), Y</w:t>
      </w:r>
      <w:del w:id="1862" w:author="user" w:date="2021-03-18T10:33:00Z">
        <w:r w:rsidDel="0091694F">
          <w:rPr>
            <w:lang w:eastAsia="ko-KR"/>
          </w:rPr>
          <w:delText xml:space="preserve"> </w:delText>
        </w:r>
      </w:del>
      <w:r>
        <w:rPr>
          <w:lang w:eastAsia="ko-KR"/>
        </w:rPr>
        <w:t>축 제목(</w:t>
      </w:r>
      <w:r w:rsidRPr="00ED4019">
        <w:rPr>
          <w:rStyle w:val="VerbatimChar"/>
          <w:rFonts w:ascii="Times New Roman" w:hAnsi="Times New Roman"/>
          <w:lang w:eastAsia="ko-KR"/>
        </w:rPr>
        <w:t>ylab =</w:t>
      </w:r>
      <w:r>
        <w:rPr>
          <w:lang w:eastAsia="ko-KR"/>
        </w:rPr>
        <w:t>)을 설정</w:t>
      </w:r>
    </w:p>
    <w:p w14:paraId="349A7BA6" w14:textId="5EDCF1A9" w:rsidR="00FD7B2A" w:rsidRPr="00ED4019" w:rsidRDefault="00FD7B2A">
      <w:pPr>
        <w:jc w:val="both"/>
        <w:rPr>
          <w:rFonts w:ascii="Times New Roman" w:hAnsi="Times New Roman"/>
          <w:lang w:eastAsia="ko-KR"/>
        </w:rPr>
        <w:pPrChange w:id="1863" w:author="제이펍 출판사" w:date="2021-03-14T15:57:00Z">
          <w:pPr/>
        </w:pPrChange>
      </w:pPr>
      <w:r w:rsidRPr="00ED4019">
        <w:rPr>
          <w:rFonts w:ascii="Times New Roman" w:hAnsi="Times New Roman"/>
          <w:lang w:eastAsia="ko-KR"/>
        </w:rPr>
        <w:t>위에서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본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것과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같이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Style w:val="VerbatimChar"/>
          <w:rFonts w:ascii="Times New Roman" w:hAnsi="Times New Roman"/>
          <w:lang w:eastAsia="ko-KR"/>
        </w:rPr>
        <w:t>xts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클래스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데이터의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단변량</w:t>
      </w:r>
      <w:r w:rsidRPr="00ED4019">
        <w:rPr>
          <w:rFonts w:ascii="Times New Roman" w:hAnsi="Times New Roman"/>
          <w:lang w:eastAsia="ko-KR"/>
        </w:rPr>
        <w:t xml:space="preserve"> plot</w:t>
      </w:r>
      <w:r w:rsidRPr="00ED4019">
        <w:rPr>
          <w:rFonts w:ascii="Times New Roman" w:hAnsi="Times New Roman"/>
          <w:lang w:eastAsia="ko-KR"/>
        </w:rPr>
        <w:t>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Style w:val="VerbatimChar"/>
          <w:rFonts w:ascii="Times New Roman" w:hAnsi="Times New Roman"/>
          <w:lang w:eastAsia="ko-KR"/>
        </w:rPr>
        <w:t>plot.xts()</w:t>
      </w:r>
      <w:r w:rsidRPr="00ED4019">
        <w:rPr>
          <w:rFonts w:ascii="Times New Roman" w:hAnsi="Times New Roman"/>
          <w:lang w:eastAsia="ko-KR"/>
        </w:rPr>
        <w:t>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간단히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그릴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있다</w:t>
      </w:r>
      <w:r w:rsidRPr="00ED4019">
        <w:rPr>
          <w:rFonts w:ascii="Times New Roman" w:hAnsi="Times New Roman"/>
          <w:lang w:eastAsia="ko-KR"/>
        </w:rPr>
        <w:t xml:space="preserve">. </w:t>
      </w:r>
      <w:r w:rsidRPr="00ED4019">
        <w:rPr>
          <w:rFonts w:ascii="Times New Roman" w:hAnsi="Times New Roman"/>
          <w:lang w:eastAsia="ko-KR"/>
        </w:rPr>
        <w:t>그렇다면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다변량</w:t>
      </w:r>
      <w:r w:rsidRPr="00ED4019">
        <w:rPr>
          <w:rFonts w:ascii="Times New Roman" w:hAnsi="Times New Roman"/>
          <w:lang w:eastAsia="ko-KR"/>
        </w:rPr>
        <w:t xml:space="preserve"> plot</w:t>
      </w:r>
      <w:r w:rsidRPr="00ED4019">
        <w:rPr>
          <w:rFonts w:ascii="Times New Roman" w:hAnsi="Times New Roman"/>
          <w:lang w:eastAsia="ko-KR"/>
        </w:rPr>
        <w:t>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어떻게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그릴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있을까</w:t>
      </w:r>
      <w:r w:rsidRPr="00ED4019">
        <w:rPr>
          <w:rFonts w:ascii="Times New Roman" w:hAnsi="Times New Roman"/>
          <w:lang w:eastAsia="ko-KR"/>
        </w:rPr>
        <w:t xml:space="preserve">? </w:t>
      </w:r>
      <w:del w:id="1864" w:author="user" w:date="2021-03-18T10:33:00Z">
        <w:r w:rsidRPr="00ED4019" w:rsidDel="0091694F">
          <w:rPr>
            <w:rFonts w:ascii="Times New Roman" w:hAnsi="Times New Roman"/>
            <w:lang w:eastAsia="ko-KR"/>
          </w:rPr>
          <w:delText xml:space="preserve"> </w:delText>
        </w:r>
      </w:del>
      <w:r w:rsidRPr="00ED4019">
        <w:rPr>
          <w:rFonts w:ascii="Times New Roman" w:hAnsi="Times New Roman" w:hint="eastAsia"/>
          <w:lang w:eastAsia="ko-KR"/>
        </w:rPr>
        <w:t>또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다변량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plot</w:t>
      </w:r>
      <w:r w:rsidRPr="00ED4019">
        <w:rPr>
          <w:rFonts w:ascii="Times New Roman" w:hAnsi="Times New Roman" w:hint="eastAsia"/>
          <w:lang w:eastAsia="ko-KR"/>
        </w:rPr>
        <w:t>은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반드시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범례를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같이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표기해야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하는데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이는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어떻게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추가할까</w:t>
      </w:r>
      <w:r w:rsidRPr="00ED4019">
        <w:rPr>
          <w:rFonts w:ascii="Times New Roman" w:hAnsi="Times New Roman" w:hint="eastAsia"/>
          <w:lang w:eastAsia="ko-KR"/>
        </w:rPr>
        <w:t>?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같은</w:t>
      </w:r>
      <w:r w:rsidRPr="00ED4019">
        <w:rPr>
          <w:rFonts w:ascii="Times New Roman" w:hAnsi="Times New Roman"/>
          <w:lang w:eastAsia="ko-KR"/>
        </w:rPr>
        <w:t xml:space="preserve"> xts </w:t>
      </w:r>
      <w:r w:rsidRPr="00ED4019">
        <w:rPr>
          <w:rFonts w:ascii="Times New Roman" w:hAnsi="Times New Roman"/>
          <w:lang w:eastAsia="ko-KR"/>
        </w:rPr>
        <w:t>클래스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데이터에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여러</w:t>
      </w:r>
      <w:r w:rsidRPr="00ED4019">
        <w:rPr>
          <w:rFonts w:ascii="Times New Roman" w:hAnsi="Times New Roman"/>
          <w:lang w:eastAsia="ko-KR"/>
        </w:rPr>
        <w:t xml:space="preserve"> </w:t>
      </w:r>
      <w:del w:id="1865" w:author="제이펍 출판사" w:date="2021-03-14T20:19:00Z">
        <w:r w:rsidRPr="00ED4019" w:rsidDel="00766301">
          <w:rPr>
            <w:rFonts w:ascii="Times New Roman" w:hAnsi="Times New Roman"/>
            <w:lang w:eastAsia="ko-KR"/>
          </w:rPr>
          <w:delText>컬럼</w:delText>
        </w:r>
      </w:del>
      <w:ins w:id="1866" w:author="제이펍 출판사" w:date="2021-03-14T20:19:00Z">
        <w:r w:rsidR="00766301">
          <w:rPr>
            <w:rFonts w:ascii="Times New Roman" w:hAnsi="Times New Roman"/>
            <w:lang w:eastAsia="ko-KR"/>
          </w:rPr>
          <w:t>칼럼</w:t>
        </w:r>
      </w:ins>
      <w:r w:rsidRPr="00ED4019">
        <w:rPr>
          <w:rFonts w:ascii="Times New Roman" w:hAnsi="Times New Roman"/>
          <w:lang w:eastAsia="ko-KR"/>
        </w:rPr>
        <w:t>으로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저장된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다변량</w:t>
      </w:r>
      <w:r w:rsidRPr="00ED4019">
        <w:rPr>
          <w:rFonts w:ascii="Times New Roman" w:hAnsi="Times New Roman"/>
          <w:lang w:eastAsia="ko-KR"/>
        </w:rPr>
        <w:t xml:space="preserve"> plot</w:t>
      </w:r>
      <w:r w:rsidRPr="00ED4019">
        <w:rPr>
          <w:rFonts w:ascii="Times New Roman" w:hAnsi="Times New Roman"/>
          <w:lang w:eastAsia="ko-KR"/>
        </w:rPr>
        <w:t>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단지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Style w:val="VerbatimChar"/>
          <w:rFonts w:ascii="Times New Roman" w:hAnsi="Times New Roman"/>
          <w:lang w:eastAsia="ko-KR"/>
        </w:rPr>
        <w:t>plot.xts()</w:t>
      </w:r>
      <w:r w:rsidRPr="00ED4019">
        <w:rPr>
          <w:rFonts w:ascii="Times New Roman" w:hAnsi="Times New Roman"/>
          <w:lang w:eastAsia="ko-KR"/>
        </w:rPr>
        <w:t>에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Style w:val="VerbatimChar"/>
          <w:rFonts w:ascii="Times New Roman" w:hAnsi="Times New Roman"/>
          <w:lang w:eastAsia="ko-KR"/>
        </w:rPr>
        <w:t>xts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객체를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전달할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때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그리고자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하는</w:t>
      </w:r>
      <w:r w:rsidRPr="00ED4019">
        <w:rPr>
          <w:rFonts w:ascii="Times New Roman" w:hAnsi="Times New Roman"/>
          <w:lang w:eastAsia="ko-KR"/>
        </w:rPr>
        <w:t xml:space="preserve"> </w:t>
      </w:r>
      <w:del w:id="1867" w:author="제이펍 출판사" w:date="2021-03-14T20:19:00Z">
        <w:r w:rsidRPr="00ED4019" w:rsidDel="00766301">
          <w:rPr>
            <w:rFonts w:ascii="Times New Roman" w:hAnsi="Times New Roman"/>
            <w:lang w:eastAsia="ko-KR"/>
          </w:rPr>
          <w:delText>컬럼</w:delText>
        </w:r>
      </w:del>
      <w:ins w:id="1868" w:author="제이펍 출판사" w:date="2021-03-14T20:19:00Z">
        <w:r w:rsidR="00766301">
          <w:rPr>
            <w:rFonts w:ascii="Times New Roman" w:hAnsi="Times New Roman"/>
            <w:lang w:eastAsia="ko-KR"/>
          </w:rPr>
          <w:t>칼럼</w:t>
        </w:r>
      </w:ins>
      <w:r w:rsidRPr="00ED4019">
        <w:rPr>
          <w:rFonts w:ascii="Times New Roman" w:hAnsi="Times New Roman"/>
          <w:lang w:eastAsia="ko-KR"/>
        </w:rPr>
        <w:t>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전달</w:t>
      </w:r>
      <w:del w:id="1869" w:author="제이펍 출판사" w:date="2021-03-14T20:27:00Z">
        <w:r w:rsidRPr="00ED4019" w:rsidDel="00F13479">
          <w:rPr>
            <w:rFonts w:ascii="Times New Roman" w:hAnsi="Times New Roman"/>
            <w:lang w:eastAsia="ko-KR"/>
          </w:rPr>
          <w:delText>해주</w:delText>
        </w:r>
      </w:del>
      <w:ins w:id="1870" w:author="제이펍 출판사" w:date="2021-03-14T20:27:00Z">
        <w:r w:rsidR="00F13479">
          <w:rPr>
            <w:rFonts w:ascii="Times New Roman" w:hAnsi="Times New Roman"/>
            <w:lang w:eastAsia="ko-KR"/>
          </w:rPr>
          <w:t>해</w:t>
        </w:r>
        <w:r w:rsidR="00F13479">
          <w:rPr>
            <w:rFonts w:ascii="Times New Roman" w:hAnsi="Times New Roman"/>
            <w:lang w:eastAsia="ko-KR"/>
          </w:rPr>
          <w:t xml:space="preserve"> </w:t>
        </w:r>
        <w:r w:rsidR="00F13479">
          <w:rPr>
            <w:rFonts w:ascii="Times New Roman" w:hAnsi="Times New Roman"/>
            <w:lang w:eastAsia="ko-KR"/>
          </w:rPr>
          <w:t>주</w:t>
        </w:r>
      </w:ins>
      <w:r w:rsidRPr="00ED4019">
        <w:rPr>
          <w:rFonts w:ascii="Times New Roman" w:hAnsi="Times New Roman"/>
          <w:lang w:eastAsia="ko-KR"/>
        </w:rPr>
        <w:t>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같이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그려</w:t>
      </w:r>
      <w:r w:rsidRPr="00ED4019">
        <w:rPr>
          <w:rFonts w:ascii="Times New Roman" w:hAnsi="Times New Roman" w:hint="eastAsia"/>
          <w:lang w:eastAsia="ko-KR"/>
        </w:rPr>
        <w:t>지고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범례는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Style w:val="VerbatimChar"/>
          <w:rFonts w:ascii="Times New Roman" w:hAnsi="Times New Roman"/>
          <w:lang w:eastAsia="ko-KR"/>
        </w:rPr>
        <w:t>addLegend()</w:t>
      </w:r>
      <w:r w:rsidRPr="00ED4019">
        <w:rPr>
          <w:rFonts w:ascii="Times New Roman" w:hAnsi="Times New Roman" w:hint="eastAsia"/>
          <w:lang w:eastAsia="ko-KR"/>
        </w:rPr>
        <w:t>를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사용하면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추가할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수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있다</w:t>
      </w:r>
      <w:r w:rsidRPr="00ED4019">
        <w:rPr>
          <w:rFonts w:ascii="Times New Roman" w:hAnsi="Times New Roman" w:hint="eastAsia"/>
          <w:lang w:eastAsia="ko-KR"/>
        </w:rPr>
        <w:t>.</w:t>
      </w:r>
      <w:r w:rsidRPr="00ED4019">
        <w:rPr>
          <w:rFonts w:ascii="Times New Roman" w:hAnsi="Times New Roman"/>
          <w:lang w:eastAsia="ko-KR"/>
        </w:rPr>
        <w:t xml:space="preserve"> </w:t>
      </w:r>
    </w:p>
    <w:p w14:paraId="25864D59" w14:textId="34E81550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1871" w:author="제이펍 출판사" w:date="2021-03-14T15:57:00Z">
          <w:pPr>
            <w:pStyle w:val="SourceCode"/>
          </w:pPr>
        </w:pPrChange>
      </w:pPr>
      <w:r w:rsidRPr="00ED4019">
        <w:rPr>
          <w:rStyle w:val="FunctionTok"/>
          <w:rFonts w:ascii="Times New Roman" w:hAnsi="Times New Roman"/>
        </w:rPr>
        <w:t>plot.xts</w:t>
      </w:r>
      <w:r w:rsidRPr="00ED4019">
        <w:rPr>
          <w:rStyle w:val="NormalTok"/>
          <w:rFonts w:ascii="Times New Roman" w:hAnsi="Times New Roman"/>
        </w:rPr>
        <w:t xml:space="preserve">(employees.xts, </w:t>
      </w:r>
      <w:r w:rsidRPr="00ED4019">
        <w:rPr>
          <w:rStyle w:val="AttributeTok"/>
          <w:rFonts w:ascii="Times New Roman" w:hAnsi="Times New Roman"/>
        </w:rPr>
        <w:t>main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StringTok"/>
          <w:rFonts w:ascii="Times New Roman" w:hAnsi="Times New Roman"/>
        </w:rPr>
        <w:t>연도별</w:t>
      </w:r>
      <w:r w:rsidRPr="00ED4019">
        <w:rPr>
          <w:rStyle w:val="String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학생수</w:t>
      </w:r>
      <w:r w:rsidRPr="00ED4019">
        <w:rPr>
          <w:rStyle w:val="String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추세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NormalTok"/>
          <w:rFonts w:ascii="Times New Roman" w:hAnsi="Times New Roman"/>
        </w:rPr>
        <w:t xml:space="preserve">, </w:t>
      </w:r>
      <w:r w:rsidRPr="00ED4019">
        <w:rPr>
          <w:rStyle w:val="AttributeTok"/>
          <w:rFonts w:ascii="Times New Roman" w:hAnsi="Times New Roman"/>
        </w:rPr>
        <w:t>xlab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'</w:t>
      </w:r>
      <w:del w:id="1872" w:author="user" w:date="2021-03-19T09:04:00Z">
        <w:r w:rsidRPr="00ED4019" w:rsidDel="00A738C6">
          <w:rPr>
            <w:rStyle w:val="StringTok"/>
            <w:rFonts w:ascii="Times New Roman" w:hAnsi="Times New Roman" w:hint="eastAsia"/>
            <w:lang w:eastAsia="ko-KR"/>
          </w:rPr>
          <w:delText>년</w:delText>
        </w:r>
      </w:del>
      <w:ins w:id="1873" w:author="user" w:date="2021-03-19T09:04:00Z">
        <w:r w:rsidR="00A738C6">
          <w:rPr>
            <w:rStyle w:val="StringTok"/>
            <w:rFonts w:ascii="Times New Roman" w:hAnsi="Times New Roman" w:hint="eastAsia"/>
            <w:lang w:eastAsia="ko-KR"/>
          </w:rPr>
          <w:t>연</w:t>
        </w:r>
      </w:ins>
      <w:r w:rsidRPr="00ED4019">
        <w:rPr>
          <w:rStyle w:val="StringTok"/>
          <w:rFonts w:ascii="Times New Roman" w:hAnsi="Times New Roman"/>
        </w:rPr>
        <w:t>'</w:t>
      </w:r>
      <w:proofErr w:type="gramStart"/>
      <w:r w:rsidRPr="00ED4019">
        <w:rPr>
          <w:rStyle w:val="NormalTok"/>
          <w:rFonts w:ascii="Times New Roman" w:hAnsi="Times New Roman"/>
        </w:rPr>
        <w:t xml:space="preserve">,  </w:t>
      </w:r>
      <w:r w:rsidRPr="00ED4019">
        <w:rPr>
          <w:rStyle w:val="AttributeTok"/>
          <w:rFonts w:ascii="Times New Roman" w:hAnsi="Times New Roman"/>
        </w:rPr>
        <w:t>ylab</w:t>
      </w:r>
      <w:proofErr w:type="gramEnd"/>
      <w:r w:rsidRPr="00ED4019">
        <w:rPr>
          <w:rStyle w:val="AttributeTok"/>
          <w:rFonts w:ascii="Times New Roman" w:hAnsi="Times New Roman"/>
        </w:rPr>
        <w:t xml:space="preserve">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StringTok"/>
          <w:rFonts w:ascii="Times New Roman" w:hAnsi="Times New Roman"/>
        </w:rPr>
        <w:t>학생수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NormalTok"/>
          <w:rFonts w:ascii="Times New Roman" w:hAnsi="Times New Roman"/>
        </w:rPr>
        <w:t xml:space="preserve">, </w:t>
      </w:r>
      <w:r w:rsidRPr="00ED4019">
        <w:rPr>
          <w:rStyle w:val="AttributeTok"/>
          <w:rFonts w:ascii="Times New Roman" w:hAnsi="Times New Roman"/>
        </w:rPr>
        <w:t>yaxis.right=</w:t>
      </w:r>
      <w:r w:rsidRPr="00ED4019">
        <w:rPr>
          <w:rStyle w:val="ConstantTok"/>
          <w:rFonts w:ascii="Times New Roman" w:hAnsi="Times New Roman"/>
        </w:rPr>
        <w:t>FALSE</w:t>
      </w:r>
      <w:r w:rsidRPr="00ED4019">
        <w:rPr>
          <w:rStyle w:val="NormalTok"/>
          <w:rFonts w:ascii="Times New Roman" w:hAnsi="Times New Roman"/>
        </w:rPr>
        <w:t>)</w:t>
      </w:r>
    </w:p>
    <w:p w14:paraId="2C521218" w14:textId="77777777" w:rsidR="00FD7B2A" w:rsidRPr="00ED4019" w:rsidRDefault="00FD7B2A">
      <w:pPr>
        <w:pStyle w:val="Figure"/>
        <w:jc w:val="both"/>
        <w:rPr>
          <w:rFonts w:ascii="Times New Roman" w:hAnsi="Times New Roman"/>
        </w:rPr>
        <w:pPrChange w:id="1874" w:author="제이펍 출판사" w:date="2021-03-14T15:57:00Z">
          <w:pPr>
            <w:pStyle w:val="Figure"/>
          </w:pPr>
        </w:pPrChange>
      </w:pPr>
      <w:r w:rsidRPr="00ED4019">
        <w:rPr>
          <w:rFonts w:ascii="Times New Roman" w:hAnsi="Times New Roman"/>
          <w:noProof/>
          <w:lang w:eastAsia="ko-KR"/>
        </w:rPr>
        <w:lastRenderedPageBreak/>
        <w:drawing>
          <wp:inline distT="0" distB="0" distL="0" distR="0" wp14:anchorId="33351B8E" wp14:editId="176EEA35">
            <wp:extent cx="4572000" cy="3657600"/>
            <wp:effectExtent l="0" t="0" r="0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38CF67D" w14:textId="3A7EBF82" w:rsidR="00FD7B2A" w:rsidRPr="00DE76AA" w:rsidRDefault="00FD7B2A">
      <w:pPr>
        <w:pStyle w:val="a6"/>
        <w:jc w:val="both"/>
        <w:rPr>
          <w:rFonts w:ascii="Times New Roman" w:hAnsi="Times New Roman" w:hint="eastAsia"/>
          <w:lang w:eastAsia="ko-KR"/>
          <w:rPrChange w:id="1875" w:author="standard" w:date="2021-03-26T17:00:00Z">
            <w:rPr>
              <w:rFonts w:ascii="Times New Roman" w:hAnsi="Times New Roman" w:hint="eastAsia"/>
              <w:lang w:eastAsia="ko-KR"/>
            </w:rPr>
          </w:rPrChange>
        </w:rPr>
        <w:pPrChange w:id="1876" w:author="제이펍 출판사" w:date="2021-03-14T15:57:00Z">
          <w:pPr>
            <w:pStyle w:val="a6"/>
            <w:jc w:val="center"/>
          </w:pPr>
        </w:pPrChange>
      </w:pPr>
      <w:commentRangeStart w:id="1877"/>
      <w:r w:rsidRPr="00ED4019">
        <w:rPr>
          <w:rFonts w:ascii="Times New Roman" w:hAnsi="Times New Roman" w:hint="eastAsia"/>
          <w:lang w:eastAsia="ko-KR"/>
        </w:rPr>
        <w:t>그림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3-12</w:t>
      </w:r>
      <w:commentRangeEnd w:id="1877"/>
      <w:r w:rsidR="0091694F">
        <w:rPr>
          <w:rStyle w:val="af3"/>
          <w:i w:val="0"/>
        </w:rPr>
        <w:commentReference w:id="1877"/>
      </w:r>
      <w:ins w:id="1878" w:author="standard" w:date="2021-03-26T17:00:00Z">
        <w:r w:rsidR="00DE76AA">
          <w:rPr>
            <w:rFonts w:ascii="Times New Roman" w:hAnsi="Times New Roman"/>
            <w:lang w:eastAsia="ko-KR"/>
          </w:rPr>
          <w:t xml:space="preserve"> </w:t>
        </w:r>
        <w:r w:rsidR="00DE76AA">
          <w:rPr>
            <w:rFonts w:ascii="Times New Roman" w:hAnsi="Times New Roman" w:hint="eastAsia"/>
            <w:lang w:eastAsia="ko-KR"/>
          </w:rPr>
          <w:t>연도별</w:t>
        </w:r>
        <w:r w:rsidR="00DE76AA">
          <w:rPr>
            <w:rFonts w:ascii="Times New Roman" w:hAnsi="Times New Roman" w:hint="eastAsia"/>
            <w:lang w:eastAsia="ko-KR"/>
          </w:rPr>
          <w:t xml:space="preserve"> </w:t>
        </w:r>
        <w:r w:rsidR="00DE76AA">
          <w:rPr>
            <w:rFonts w:ascii="Times New Roman" w:hAnsi="Times New Roman" w:hint="eastAsia"/>
            <w:lang w:eastAsia="ko-KR"/>
          </w:rPr>
          <w:t>학생수</w:t>
        </w:r>
        <w:r w:rsidR="00DE76AA">
          <w:rPr>
            <w:rFonts w:ascii="Times New Roman" w:hAnsi="Times New Roman" w:hint="eastAsia"/>
            <w:lang w:eastAsia="ko-KR"/>
          </w:rPr>
          <w:t xml:space="preserve"> </w:t>
        </w:r>
        <w:r w:rsidR="00DE76AA">
          <w:rPr>
            <w:rFonts w:ascii="Times New Roman" w:hAnsi="Times New Roman" w:hint="eastAsia"/>
            <w:lang w:eastAsia="ko-KR"/>
          </w:rPr>
          <w:t>추세</w:t>
        </w:r>
        <w:r w:rsidR="00DE76AA">
          <w:rPr>
            <w:rFonts w:ascii="Times New Roman" w:hAnsi="Times New Roman" w:hint="eastAsia"/>
            <w:lang w:eastAsia="ko-KR"/>
          </w:rPr>
          <w:t xml:space="preserve"> </w:t>
        </w:r>
        <w:r w:rsidR="00DE76AA">
          <w:rPr>
            <w:rFonts w:ascii="Times New Roman" w:hAnsi="Times New Roman"/>
            <w:lang w:eastAsia="ko-KR"/>
          </w:rPr>
          <w:t>– plot.xts()</w:t>
        </w:r>
      </w:ins>
    </w:p>
    <w:p w14:paraId="31D8F619" w14:textId="77777777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1879" w:author="제이펍 출판사" w:date="2021-03-14T15:57:00Z">
          <w:pPr>
            <w:pStyle w:val="SourceCode"/>
          </w:pPr>
        </w:pPrChange>
      </w:pPr>
      <w:proofErr w:type="gramStart"/>
      <w:r w:rsidRPr="00ED4019">
        <w:rPr>
          <w:rStyle w:val="FunctionTok"/>
          <w:rFonts w:ascii="Times New Roman" w:hAnsi="Times New Roman"/>
        </w:rPr>
        <w:t>addLegend</w:t>
      </w:r>
      <w:r w:rsidRPr="00ED4019">
        <w:rPr>
          <w:rStyle w:val="NormalTok"/>
          <w:rFonts w:ascii="Times New Roman" w:hAnsi="Times New Roman"/>
        </w:rPr>
        <w:t>(</w:t>
      </w:r>
      <w:proofErr w:type="gramEnd"/>
      <w:r w:rsidRPr="00ED4019">
        <w:rPr>
          <w:rStyle w:val="StringTok"/>
          <w:rFonts w:ascii="Times New Roman" w:hAnsi="Times New Roman"/>
        </w:rPr>
        <w:t>'bottomleft'</w:t>
      </w:r>
      <w:r w:rsidRPr="00ED4019">
        <w:rPr>
          <w:rStyle w:val="NormalTok"/>
          <w:rFonts w:ascii="Times New Roman" w:hAnsi="Times New Roman"/>
        </w:rPr>
        <w:t xml:space="preserve">, </w:t>
      </w:r>
      <w:r w:rsidRPr="00ED4019">
        <w:rPr>
          <w:rStyle w:val="AttributeTok"/>
          <w:rFonts w:ascii="Times New Roman" w:hAnsi="Times New Roman"/>
        </w:rPr>
        <w:t>ncol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DecValTok"/>
          <w:rFonts w:ascii="Times New Roman" w:hAnsi="Times New Roman"/>
        </w:rPr>
        <w:t>1</w:t>
      </w:r>
      <w:r w:rsidRPr="00ED4019">
        <w:rPr>
          <w:rStyle w:val="NormalTok"/>
          <w:rFonts w:ascii="Times New Roman" w:hAnsi="Times New Roman"/>
        </w:rPr>
        <w:t xml:space="preserve">, </w:t>
      </w:r>
      <w:r w:rsidRPr="00ED4019">
        <w:rPr>
          <w:rStyle w:val="AttributeTok"/>
          <w:rFonts w:ascii="Times New Roman" w:hAnsi="Times New Roman"/>
        </w:rPr>
        <w:t>bg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'white'</w:t>
      </w:r>
      <w:r w:rsidRPr="00ED4019">
        <w:rPr>
          <w:rStyle w:val="NormalTok"/>
          <w:rFonts w:ascii="Times New Roman" w:hAnsi="Times New Roman"/>
        </w:rPr>
        <w:t xml:space="preserve">, </w:t>
      </w:r>
      <w:r w:rsidRPr="00ED4019">
        <w:rPr>
          <w:rStyle w:val="AttributeTok"/>
          <w:rFonts w:ascii="Times New Roman" w:hAnsi="Times New Roman"/>
        </w:rPr>
        <w:t>lty=</w:t>
      </w:r>
      <w:r w:rsidRPr="00ED4019">
        <w:rPr>
          <w:rStyle w:val="FunctionTok"/>
          <w:rFonts w:ascii="Times New Roman" w:hAnsi="Times New Roman"/>
        </w:rPr>
        <w:t>c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FunctionTok"/>
          <w:rFonts w:ascii="Times New Roman" w:hAnsi="Times New Roman"/>
        </w:rPr>
        <w:t>rep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DecValTok"/>
          <w:rFonts w:ascii="Times New Roman" w:hAnsi="Times New Roman"/>
        </w:rPr>
        <w:t>1</w:t>
      </w:r>
      <w:r w:rsidRPr="00ED4019">
        <w:rPr>
          <w:rStyle w:val="NormalTok"/>
          <w:rFonts w:ascii="Times New Roman" w:hAnsi="Times New Roman"/>
        </w:rPr>
        <w:t xml:space="preserve">, </w:t>
      </w:r>
      <w:r w:rsidRPr="00ED4019">
        <w:rPr>
          <w:rStyle w:val="DecValTok"/>
          <w:rFonts w:ascii="Times New Roman" w:hAnsi="Times New Roman"/>
        </w:rPr>
        <w:t>12</w:t>
      </w:r>
      <w:r w:rsidRPr="00ED4019">
        <w:rPr>
          <w:rStyle w:val="NormalTok"/>
          <w:rFonts w:ascii="Times New Roman" w:hAnsi="Times New Roman"/>
        </w:rPr>
        <w:t xml:space="preserve">)), </w:t>
      </w:r>
      <w:r w:rsidRPr="00ED4019">
        <w:rPr>
          <w:rStyle w:val="AttributeTok"/>
          <w:rFonts w:ascii="Times New Roman" w:hAnsi="Times New Roman"/>
        </w:rPr>
        <w:t>lwd=</w:t>
      </w:r>
      <w:r w:rsidRPr="00ED4019">
        <w:rPr>
          <w:rStyle w:val="FunctionTok"/>
          <w:rFonts w:ascii="Times New Roman" w:hAnsi="Times New Roman"/>
        </w:rPr>
        <w:t>c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FunctionTok"/>
          <w:rFonts w:ascii="Times New Roman" w:hAnsi="Times New Roman"/>
        </w:rPr>
        <w:t>rep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DecValTok"/>
          <w:rFonts w:ascii="Times New Roman" w:hAnsi="Times New Roman"/>
        </w:rPr>
        <w:t>2</w:t>
      </w:r>
      <w:r w:rsidRPr="00ED4019">
        <w:rPr>
          <w:rStyle w:val="NormalTok"/>
          <w:rFonts w:ascii="Times New Roman" w:hAnsi="Times New Roman"/>
        </w:rPr>
        <w:t xml:space="preserve">, </w:t>
      </w:r>
      <w:r w:rsidRPr="00ED4019">
        <w:rPr>
          <w:rStyle w:val="DecValTok"/>
          <w:rFonts w:ascii="Times New Roman" w:hAnsi="Times New Roman"/>
        </w:rPr>
        <w:t>12</w:t>
      </w:r>
      <w:r w:rsidRPr="00ED4019">
        <w:rPr>
          <w:rStyle w:val="NormalTok"/>
          <w:rFonts w:ascii="Times New Roman" w:hAnsi="Times New Roman"/>
        </w:rPr>
        <w:t xml:space="preserve">)), </w:t>
      </w:r>
      <w:r w:rsidRPr="00ED4019">
        <w:rPr>
          <w:rStyle w:val="AttributeTok"/>
          <w:rFonts w:ascii="Times New Roman" w:hAnsi="Times New Roman"/>
        </w:rPr>
        <w:t>bty=</w:t>
      </w:r>
      <w:r w:rsidRPr="00ED4019">
        <w:rPr>
          <w:rStyle w:val="StringTok"/>
          <w:rFonts w:ascii="Times New Roman" w:hAnsi="Times New Roman"/>
        </w:rPr>
        <w:t>"o"</w:t>
      </w:r>
      <w:r w:rsidRPr="00ED4019">
        <w:rPr>
          <w:rStyle w:val="NormalTok"/>
          <w:rFonts w:ascii="Times New Roman" w:hAnsi="Times New Roman"/>
        </w:rPr>
        <w:t>)</w:t>
      </w:r>
    </w:p>
    <w:p w14:paraId="6B65EB01" w14:textId="77777777" w:rsidR="00FD7B2A" w:rsidRPr="00ED4019" w:rsidRDefault="00FD7B2A">
      <w:pPr>
        <w:pStyle w:val="Figure"/>
        <w:jc w:val="both"/>
        <w:rPr>
          <w:rFonts w:ascii="Times New Roman" w:hAnsi="Times New Roman"/>
        </w:rPr>
        <w:pPrChange w:id="1880" w:author="제이펍 출판사" w:date="2021-03-14T15:57:00Z">
          <w:pPr>
            <w:pStyle w:val="Figure"/>
          </w:pPr>
        </w:pPrChange>
      </w:pPr>
      <w:r w:rsidRPr="00ED4019">
        <w:rPr>
          <w:rFonts w:ascii="Times New Roman" w:hAnsi="Times New Roman"/>
          <w:noProof/>
          <w:lang w:eastAsia="ko-KR"/>
        </w:rPr>
        <w:drawing>
          <wp:inline distT="0" distB="0" distL="0" distR="0" wp14:anchorId="151BC202" wp14:editId="64EE7687">
            <wp:extent cx="4572000" cy="3657600"/>
            <wp:effectExtent l="0" t="0" r="0" b="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FF581F8" w14:textId="03815A49" w:rsidR="00FD7B2A" w:rsidRPr="00ED4019" w:rsidRDefault="00FD7B2A">
      <w:pPr>
        <w:pStyle w:val="a6"/>
        <w:jc w:val="both"/>
        <w:rPr>
          <w:rFonts w:ascii="Times New Roman" w:hAnsi="Times New Roman" w:hint="eastAsia"/>
          <w:lang w:eastAsia="ko-KR"/>
        </w:rPr>
        <w:pPrChange w:id="1881" w:author="제이펍 출판사" w:date="2021-03-14T15:57:00Z">
          <w:pPr>
            <w:pStyle w:val="a6"/>
            <w:jc w:val="center"/>
          </w:pPr>
        </w:pPrChange>
      </w:pPr>
      <w:commentRangeStart w:id="1882"/>
      <w:r w:rsidRPr="00ED4019">
        <w:rPr>
          <w:rFonts w:ascii="Times New Roman" w:hAnsi="Times New Roman" w:hint="eastAsia"/>
          <w:lang w:eastAsia="ko-KR"/>
        </w:rPr>
        <w:t>그림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3-13</w:t>
      </w:r>
      <w:commentRangeEnd w:id="1882"/>
      <w:r w:rsidR="00C6024E">
        <w:rPr>
          <w:rStyle w:val="af3"/>
          <w:i w:val="0"/>
        </w:rPr>
        <w:commentReference w:id="1882"/>
      </w:r>
      <w:ins w:id="1883" w:author="standard" w:date="2021-03-26T17:00:00Z">
        <w:r w:rsidR="00DE76AA">
          <w:rPr>
            <w:rFonts w:ascii="Times New Roman" w:hAnsi="Times New Roman"/>
            <w:lang w:eastAsia="ko-KR"/>
          </w:rPr>
          <w:t xml:space="preserve"> </w:t>
        </w:r>
        <w:r w:rsidR="00DE76AA">
          <w:rPr>
            <w:rFonts w:ascii="Times New Roman" w:hAnsi="Times New Roman" w:hint="eastAsia"/>
            <w:lang w:eastAsia="ko-KR"/>
          </w:rPr>
          <w:t>연도별</w:t>
        </w:r>
        <w:r w:rsidR="00DE76AA">
          <w:rPr>
            <w:rFonts w:ascii="Times New Roman" w:hAnsi="Times New Roman" w:hint="eastAsia"/>
            <w:lang w:eastAsia="ko-KR"/>
          </w:rPr>
          <w:t xml:space="preserve"> </w:t>
        </w:r>
        <w:r w:rsidR="00DE76AA">
          <w:rPr>
            <w:rFonts w:ascii="Times New Roman" w:hAnsi="Times New Roman" w:hint="eastAsia"/>
            <w:lang w:eastAsia="ko-KR"/>
          </w:rPr>
          <w:t>학생수</w:t>
        </w:r>
        <w:r w:rsidR="00DE76AA">
          <w:rPr>
            <w:rFonts w:ascii="Times New Roman" w:hAnsi="Times New Roman" w:hint="eastAsia"/>
            <w:lang w:eastAsia="ko-KR"/>
          </w:rPr>
          <w:t xml:space="preserve"> </w:t>
        </w:r>
        <w:r w:rsidR="00DE76AA">
          <w:rPr>
            <w:rFonts w:ascii="Times New Roman" w:hAnsi="Times New Roman" w:hint="eastAsia"/>
            <w:lang w:eastAsia="ko-KR"/>
          </w:rPr>
          <w:t>추세</w:t>
        </w:r>
        <w:r w:rsidR="00DE76AA">
          <w:rPr>
            <w:rFonts w:ascii="Times New Roman" w:hAnsi="Times New Roman" w:hint="eastAsia"/>
            <w:lang w:eastAsia="ko-KR"/>
          </w:rPr>
          <w:t xml:space="preserve"> </w:t>
        </w:r>
        <w:r w:rsidR="00DE76AA">
          <w:rPr>
            <w:rFonts w:ascii="Times New Roman" w:hAnsi="Times New Roman"/>
            <w:lang w:eastAsia="ko-KR"/>
          </w:rPr>
          <w:t xml:space="preserve">– </w:t>
        </w:r>
        <w:r w:rsidR="00DE76AA">
          <w:rPr>
            <w:rFonts w:ascii="Times New Roman" w:hAnsi="Times New Roman" w:hint="eastAsia"/>
            <w:lang w:eastAsia="ko-KR"/>
          </w:rPr>
          <w:t>범례</w:t>
        </w:r>
        <w:r w:rsidR="00DE76AA">
          <w:rPr>
            <w:rFonts w:ascii="Times New Roman" w:hAnsi="Times New Roman" w:hint="eastAsia"/>
            <w:lang w:eastAsia="ko-KR"/>
          </w:rPr>
          <w:t xml:space="preserve"> </w:t>
        </w:r>
        <w:r w:rsidR="00DE76AA">
          <w:rPr>
            <w:rFonts w:ascii="Times New Roman" w:hAnsi="Times New Roman" w:hint="eastAsia"/>
            <w:lang w:eastAsia="ko-KR"/>
          </w:rPr>
          <w:t>추가</w:t>
        </w:r>
      </w:ins>
    </w:p>
    <w:p w14:paraId="4887E3A1" w14:textId="77777777" w:rsidR="00FD7B2A" w:rsidRDefault="00FD7B2A">
      <w:pPr>
        <w:pStyle w:val="comment"/>
        <w:ind w:left="482"/>
        <w:jc w:val="both"/>
        <w:rPr>
          <w:lang w:eastAsia="ko-KR"/>
        </w:rPr>
        <w:pPrChange w:id="1884" w:author="제이펍 출판사" w:date="2021-03-14T15:57:00Z">
          <w:pPr>
            <w:pStyle w:val="comment"/>
            <w:ind w:left="482"/>
          </w:pPr>
        </w:pPrChange>
      </w:pPr>
      <w:r>
        <w:rPr>
          <w:lang w:eastAsia="ko-KR"/>
        </w:rPr>
        <w:t>코드 설명</w:t>
      </w:r>
    </w:p>
    <w:p w14:paraId="20347DD8" w14:textId="632C011E" w:rsidR="00FD7B2A" w:rsidRDefault="00FD7B2A">
      <w:pPr>
        <w:pStyle w:val="comment"/>
        <w:numPr>
          <w:ilvl w:val="0"/>
          <w:numId w:val="14"/>
        </w:numPr>
        <w:jc w:val="both"/>
        <w:rPr>
          <w:lang w:eastAsia="ko-KR"/>
        </w:rPr>
        <w:pPrChange w:id="1885" w:author="제이펍 출판사" w:date="2021-03-14T15:57:00Z">
          <w:pPr>
            <w:pStyle w:val="comment"/>
            <w:numPr>
              <w:numId w:val="14"/>
            </w:numPr>
            <w:ind w:left="842" w:hanging="360"/>
          </w:pPr>
        </w:pPrChange>
      </w:pPr>
      <w:r w:rsidRPr="00ED4019">
        <w:rPr>
          <w:rStyle w:val="VerbatimChar"/>
          <w:rFonts w:ascii="Times New Roman" w:hAnsi="Times New Roman"/>
          <w:lang w:eastAsia="ko-KR"/>
        </w:rPr>
        <w:lastRenderedPageBreak/>
        <w:t>plot.xts()</w:t>
      </w:r>
      <w:r>
        <w:rPr>
          <w:lang w:eastAsia="ko-KR"/>
        </w:rPr>
        <w:t xml:space="preserve">에 </w:t>
      </w:r>
      <w:del w:id="1886" w:author="제이펍 출판사" w:date="2021-03-14T18:08:00Z">
        <w:r w:rsidDel="003F5176">
          <w:rPr>
            <w:lang w:eastAsia="ko-KR"/>
          </w:rPr>
          <w:delText>두개</w:delText>
        </w:r>
      </w:del>
      <w:ins w:id="1887" w:author="제이펍 출판사" w:date="2021-03-14T18:08:00Z">
        <w:r w:rsidR="003F5176">
          <w:rPr>
            <w:lang w:eastAsia="ko-KR"/>
          </w:rPr>
          <w:t>두 개</w:t>
        </w:r>
      </w:ins>
      <w:r>
        <w:rPr>
          <w:lang w:eastAsia="ko-KR"/>
        </w:rPr>
        <w:t>의 시계열 데이터가 저장된 employees.xts를 전달함으로써 다변량 plot을 그림. 좌우 Y축에 모두 값이 표기되므로 우측 Y축에는 값을 제거</w:t>
      </w:r>
    </w:p>
    <w:p w14:paraId="18CC7F98" w14:textId="4A270F33" w:rsidR="00FD7B2A" w:rsidRPr="00ED4019" w:rsidRDefault="00FD7B2A">
      <w:pPr>
        <w:jc w:val="both"/>
        <w:rPr>
          <w:rFonts w:ascii="Times New Roman" w:hAnsi="Times New Roman"/>
          <w:lang w:eastAsia="ko-KR"/>
        </w:rPr>
        <w:pPrChange w:id="1888" w:author="제이펍 출판사" w:date="2021-03-14T15:57:00Z">
          <w:pPr/>
        </w:pPrChange>
      </w:pPr>
      <w:r w:rsidRPr="00ED4019">
        <w:rPr>
          <w:rFonts w:ascii="Times New Roman" w:hAnsi="Times New Roman"/>
          <w:lang w:eastAsia="ko-KR"/>
        </w:rPr>
        <w:t>만약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같이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그리고자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하는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다변량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데이터가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다른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데이터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프레임에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있거나</w:t>
      </w:r>
      <w:r w:rsidRPr="00ED4019">
        <w:rPr>
          <w:rFonts w:ascii="Times New Roman" w:hAnsi="Times New Roman"/>
          <w:lang w:eastAsia="ko-KR"/>
        </w:rPr>
        <w:t xml:space="preserve"> </w:t>
      </w:r>
      <w:del w:id="1889" w:author="제이펍 출판사" w:date="2021-03-14T20:19:00Z">
        <w:r w:rsidRPr="00ED4019" w:rsidDel="00766301">
          <w:rPr>
            <w:rFonts w:ascii="Times New Roman" w:hAnsi="Times New Roman"/>
            <w:lang w:eastAsia="ko-KR"/>
          </w:rPr>
          <w:delText>컬럼</w:delText>
        </w:r>
      </w:del>
      <w:ins w:id="1890" w:author="제이펍 출판사" w:date="2021-03-14T20:19:00Z">
        <w:r w:rsidR="00766301">
          <w:rPr>
            <w:rFonts w:ascii="Times New Roman" w:hAnsi="Times New Roman"/>
            <w:lang w:eastAsia="ko-KR"/>
          </w:rPr>
          <w:t>칼럼</w:t>
        </w:r>
      </w:ins>
      <w:r w:rsidRPr="00ED4019">
        <w:rPr>
          <w:rFonts w:ascii="Times New Roman" w:hAnsi="Times New Roman"/>
          <w:lang w:eastAsia="ko-KR"/>
        </w:rPr>
        <w:t>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같이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전달하기가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어려울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경우에는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다음과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같이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Style w:val="VerbatimChar"/>
          <w:rFonts w:ascii="Times New Roman" w:hAnsi="Times New Roman"/>
          <w:lang w:eastAsia="ko-KR"/>
        </w:rPr>
        <w:t>lines()</w:t>
      </w:r>
      <w:r w:rsidRPr="00ED4019">
        <w:rPr>
          <w:rFonts w:ascii="Times New Roman" w:hAnsi="Times New Roman"/>
          <w:lang w:eastAsia="ko-KR"/>
        </w:rPr>
        <w:t>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사용하여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겹쳐서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그릴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있다</w:t>
      </w:r>
      <w:r w:rsidRPr="00ED4019">
        <w:rPr>
          <w:rFonts w:ascii="Times New Roman" w:hAnsi="Times New Roman"/>
          <w:lang w:eastAsia="ko-KR"/>
        </w:rPr>
        <w:t>.</w:t>
      </w:r>
    </w:p>
    <w:p w14:paraId="78479F91" w14:textId="458256F4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1891" w:author="제이펍 출판사" w:date="2021-03-14T15:57:00Z">
          <w:pPr>
            <w:pStyle w:val="SourceCode"/>
          </w:pPr>
        </w:pPrChange>
      </w:pPr>
      <w:r w:rsidRPr="00ED4019">
        <w:rPr>
          <w:rStyle w:val="FunctionTok"/>
          <w:rFonts w:ascii="Times New Roman" w:hAnsi="Times New Roman"/>
        </w:rPr>
        <w:t>plot.xts</w:t>
      </w:r>
      <w:r w:rsidRPr="00ED4019">
        <w:rPr>
          <w:rStyle w:val="NormalTok"/>
          <w:rFonts w:ascii="Times New Roman" w:hAnsi="Times New Roman"/>
        </w:rPr>
        <w:t>(students.xts</w:t>
      </w:r>
      <w:r w:rsidRPr="00ED4019">
        <w:rPr>
          <w:rStyle w:val="SpecialCharTok"/>
          <w:rFonts w:ascii="Times New Roman" w:hAnsi="Times New Roman"/>
        </w:rPr>
        <w:t>$</w:t>
      </w:r>
      <w:r w:rsidRPr="00ED4019">
        <w:rPr>
          <w:rStyle w:val="NormalTok"/>
          <w:rFonts w:ascii="Times New Roman" w:hAnsi="Times New Roman"/>
        </w:rPr>
        <w:t>초등학교</w:t>
      </w:r>
      <w:r w:rsidRPr="00ED4019">
        <w:rPr>
          <w:rStyle w:val="NormalTok"/>
          <w:rFonts w:ascii="Times New Roman" w:hAnsi="Times New Roman"/>
        </w:rPr>
        <w:t xml:space="preserve">, </w:t>
      </w:r>
      <w:r w:rsidRPr="00ED4019">
        <w:rPr>
          <w:rStyle w:val="AttributeTok"/>
          <w:rFonts w:ascii="Times New Roman" w:hAnsi="Times New Roman"/>
        </w:rPr>
        <w:t>main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StringTok"/>
          <w:rFonts w:ascii="Times New Roman" w:hAnsi="Times New Roman"/>
        </w:rPr>
        <w:t>연도별</w:t>
      </w:r>
      <w:r w:rsidRPr="00ED4019">
        <w:rPr>
          <w:rStyle w:val="String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학생수</w:t>
      </w:r>
      <w:r w:rsidRPr="00ED4019">
        <w:rPr>
          <w:rStyle w:val="String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추세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NormalTok"/>
          <w:rFonts w:ascii="Times New Roman" w:hAnsi="Times New Roman"/>
        </w:rPr>
        <w:t xml:space="preserve">, </w:t>
      </w:r>
      <w:r w:rsidRPr="00ED4019">
        <w:rPr>
          <w:rStyle w:val="AttributeTok"/>
          <w:rFonts w:ascii="Times New Roman" w:hAnsi="Times New Roman"/>
        </w:rPr>
        <w:t>xlab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'</w:t>
      </w:r>
      <w:del w:id="1892" w:author="user" w:date="2021-03-19T09:05:00Z">
        <w:r w:rsidRPr="00ED4019" w:rsidDel="00A738C6">
          <w:rPr>
            <w:rStyle w:val="StringTok"/>
            <w:rFonts w:ascii="Times New Roman" w:hAnsi="Times New Roman" w:hint="eastAsia"/>
            <w:lang w:eastAsia="ko-KR"/>
          </w:rPr>
          <w:delText>년</w:delText>
        </w:r>
      </w:del>
      <w:ins w:id="1893" w:author="user" w:date="2021-03-19T09:05:00Z">
        <w:r w:rsidR="00A738C6">
          <w:rPr>
            <w:rStyle w:val="StringTok"/>
            <w:rFonts w:ascii="Times New Roman" w:hAnsi="Times New Roman" w:hint="eastAsia"/>
            <w:lang w:eastAsia="ko-KR"/>
          </w:rPr>
          <w:t>연</w:t>
        </w:r>
      </w:ins>
      <w:r w:rsidRPr="00ED4019">
        <w:rPr>
          <w:rStyle w:val="StringTok"/>
          <w:rFonts w:ascii="Times New Roman" w:hAnsi="Times New Roman"/>
        </w:rPr>
        <w:t>'</w:t>
      </w:r>
      <w:proofErr w:type="gramStart"/>
      <w:r w:rsidRPr="00ED4019">
        <w:rPr>
          <w:rStyle w:val="NormalTok"/>
          <w:rFonts w:ascii="Times New Roman" w:hAnsi="Times New Roman"/>
        </w:rPr>
        <w:t xml:space="preserve">,  </w:t>
      </w:r>
      <w:r w:rsidRPr="00ED4019">
        <w:rPr>
          <w:rStyle w:val="AttributeTok"/>
          <w:rFonts w:ascii="Times New Roman" w:hAnsi="Times New Roman"/>
        </w:rPr>
        <w:t>ylab</w:t>
      </w:r>
      <w:proofErr w:type="gramEnd"/>
      <w:r w:rsidRPr="00ED4019">
        <w:rPr>
          <w:rStyle w:val="AttributeTok"/>
          <w:rFonts w:ascii="Times New Roman" w:hAnsi="Times New Roman"/>
        </w:rPr>
        <w:t xml:space="preserve">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StringTok"/>
          <w:rFonts w:ascii="Times New Roman" w:hAnsi="Times New Roman"/>
        </w:rPr>
        <w:t>학생수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NormalTok"/>
          <w:rFonts w:ascii="Times New Roman" w:hAnsi="Times New Roman"/>
        </w:rPr>
        <w:t xml:space="preserve">, </w:t>
      </w:r>
      <w:r w:rsidRPr="00ED4019">
        <w:rPr>
          <w:rStyle w:val="AttributeTok"/>
          <w:rFonts w:ascii="Times New Roman" w:hAnsi="Times New Roman"/>
        </w:rPr>
        <w:t>yaxis.right=</w:t>
      </w:r>
      <w:r w:rsidRPr="00ED4019">
        <w:rPr>
          <w:rStyle w:val="ConstantTok"/>
          <w:rFonts w:ascii="Times New Roman" w:hAnsi="Times New Roman"/>
        </w:rPr>
        <w:t>FALSE</w:t>
      </w:r>
      <w:r w:rsidRPr="00ED4019">
        <w:rPr>
          <w:rStyle w:val="NormalTok"/>
          <w:rFonts w:ascii="Times New Roman" w:hAnsi="Times New Roman"/>
        </w:rPr>
        <w:t xml:space="preserve">, </w:t>
      </w:r>
      <w:r w:rsidRPr="00ED4019">
        <w:rPr>
          <w:rStyle w:val="AttributeTok"/>
          <w:rFonts w:ascii="Times New Roman" w:hAnsi="Times New Roman"/>
        </w:rPr>
        <w:t>ylim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unctionTok"/>
          <w:rFonts w:ascii="Times New Roman" w:hAnsi="Times New Roman"/>
        </w:rPr>
        <w:t>c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DecValTok"/>
          <w:rFonts w:ascii="Times New Roman" w:hAnsi="Times New Roman"/>
        </w:rPr>
        <w:t>0</w:t>
      </w:r>
      <w:r w:rsidRPr="00ED4019">
        <w:rPr>
          <w:rStyle w:val="NormalTok"/>
          <w:rFonts w:ascii="Times New Roman" w:hAnsi="Times New Roman"/>
        </w:rPr>
        <w:t xml:space="preserve">, </w:t>
      </w:r>
      <w:r w:rsidRPr="00ED4019">
        <w:rPr>
          <w:rStyle w:val="FunctionTok"/>
          <w:rFonts w:ascii="Times New Roman" w:hAnsi="Times New Roman"/>
        </w:rPr>
        <w:t>max</w:t>
      </w:r>
      <w:r w:rsidRPr="00ED4019">
        <w:rPr>
          <w:rStyle w:val="NormalTok"/>
          <w:rFonts w:ascii="Times New Roman" w:hAnsi="Times New Roman"/>
        </w:rPr>
        <w:t>(students.xts</w:t>
      </w:r>
      <w:r w:rsidRPr="00ED4019">
        <w:rPr>
          <w:rStyle w:val="SpecialCharTok"/>
          <w:rFonts w:ascii="Times New Roman" w:hAnsi="Times New Roman"/>
        </w:rPr>
        <w:t>$</w:t>
      </w:r>
      <w:r w:rsidRPr="00ED4019">
        <w:rPr>
          <w:rStyle w:val="NormalTok"/>
          <w:rFonts w:ascii="Times New Roman" w:hAnsi="Times New Roman"/>
        </w:rPr>
        <w:t>초등학교</w:t>
      </w:r>
      <w:r w:rsidRPr="00ED4019">
        <w:rPr>
          <w:rStyle w:val="NormalTok"/>
          <w:rFonts w:ascii="Times New Roman" w:hAnsi="Times New Roman"/>
        </w:rPr>
        <w:t xml:space="preserve">)), </w:t>
      </w:r>
      <w:r w:rsidRPr="00ED4019">
        <w:rPr>
          <w:rStyle w:val="AttributeTok"/>
          <w:rFonts w:ascii="Times New Roman" w:hAnsi="Times New Roman"/>
        </w:rPr>
        <w:t>col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'black'</w:t>
      </w:r>
      <w:r w:rsidRPr="00ED4019">
        <w:rPr>
          <w:rStyle w:val="NormalTok"/>
          <w:rFonts w:ascii="Times New Roman" w:hAnsi="Times New Roman"/>
        </w:rPr>
        <w:t>)</w:t>
      </w:r>
    </w:p>
    <w:p w14:paraId="6EC1641A" w14:textId="77777777" w:rsidR="00FD7B2A" w:rsidRPr="00ED4019" w:rsidRDefault="00FD7B2A">
      <w:pPr>
        <w:pStyle w:val="Figure"/>
        <w:jc w:val="both"/>
        <w:rPr>
          <w:rFonts w:ascii="Times New Roman" w:hAnsi="Times New Roman"/>
        </w:rPr>
        <w:pPrChange w:id="1894" w:author="제이펍 출판사" w:date="2021-03-14T15:57:00Z">
          <w:pPr>
            <w:pStyle w:val="Figure"/>
          </w:pPr>
        </w:pPrChange>
      </w:pPr>
      <w:r w:rsidRPr="00ED4019">
        <w:rPr>
          <w:rFonts w:ascii="Times New Roman" w:hAnsi="Times New Roman"/>
          <w:noProof/>
          <w:lang w:eastAsia="ko-KR"/>
        </w:rPr>
        <w:drawing>
          <wp:inline distT="0" distB="0" distL="0" distR="0" wp14:anchorId="2B4614E7" wp14:editId="3A9C9F0F">
            <wp:extent cx="4572000" cy="3657600"/>
            <wp:effectExtent l="0" t="0" r="0" b="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C2A1EFA" w14:textId="640C7654" w:rsidR="00FD7B2A" w:rsidRPr="00ED4019" w:rsidRDefault="00FD7B2A">
      <w:pPr>
        <w:pStyle w:val="a6"/>
        <w:jc w:val="both"/>
        <w:rPr>
          <w:rFonts w:ascii="Times New Roman" w:hAnsi="Times New Roman" w:hint="eastAsia"/>
          <w:lang w:eastAsia="ko-KR"/>
        </w:rPr>
        <w:pPrChange w:id="1895" w:author="제이펍 출판사" w:date="2021-03-14T15:57:00Z">
          <w:pPr>
            <w:pStyle w:val="a6"/>
            <w:jc w:val="center"/>
          </w:pPr>
        </w:pPrChange>
      </w:pPr>
      <w:commentRangeStart w:id="1896"/>
      <w:r w:rsidRPr="00ED4019">
        <w:rPr>
          <w:rFonts w:ascii="Times New Roman" w:hAnsi="Times New Roman" w:hint="eastAsia"/>
          <w:lang w:eastAsia="ko-KR"/>
        </w:rPr>
        <w:t>그림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3-14</w:t>
      </w:r>
      <w:commentRangeEnd w:id="1896"/>
      <w:r w:rsidR="00477EE2">
        <w:rPr>
          <w:rStyle w:val="af3"/>
          <w:i w:val="0"/>
        </w:rPr>
        <w:commentReference w:id="1896"/>
      </w:r>
      <w:ins w:id="1897" w:author="standard" w:date="2021-03-26T17:01:00Z">
        <w:r w:rsidR="00E10663">
          <w:rPr>
            <w:rFonts w:ascii="Times New Roman" w:hAnsi="Times New Roman"/>
            <w:lang w:eastAsia="ko-KR"/>
          </w:rPr>
          <w:t xml:space="preserve"> </w:t>
        </w:r>
        <w:r w:rsidR="00E10663">
          <w:rPr>
            <w:rFonts w:ascii="Times New Roman" w:hAnsi="Times New Roman" w:hint="eastAsia"/>
            <w:lang w:eastAsia="ko-KR"/>
          </w:rPr>
          <w:t>연도별</w:t>
        </w:r>
        <w:r w:rsidR="00E10663">
          <w:rPr>
            <w:rFonts w:ascii="Times New Roman" w:hAnsi="Times New Roman" w:hint="eastAsia"/>
            <w:lang w:eastAsia="ko-KR"/>
          </w:rPr>
          <w:t xml:space="preserve"> </w:t>
        </w:r>
        <w:r w:rsidR="00E10663">
          <w:rPr>
            <w:rFonts w:ascii="Times New Roman" w:hAnsi="Times New Roman" w:hint="eastAsia"/>
            <w:lang w:eastAsia="ko-KR"/>
          </w:rPr>
          <w:t>학생수</w:t>
        </w:r>
        <w:r w:rsidR="00E10663">
          <w:rPr>
            <w:rFonts w:ascii="Times New Roman" w:hAnsi="Times New Roman" w:hint="eastAsia"/>
            <w:lang w:eastAsia="ko-KR"/>
          </w:rPr>
          <w:t xml:space="preserve"> </w:t>
        </w:r>
        <w:r w:rsidR="00E10663">
          <w:rPr>
            <w:rFonts w:ascii="Times New Roman" w:hAnsi="Times New Roman" w:hint="eastAsia"/>
            <w:lang w:eastAsia="ko-KR"/>
          </w:rPr>
          <w:t>추세</w:t>
        </w:r>
        <w:r w:rsidR="00E10663">
          <w:rPr>
            <w:rFonts w:ascii="Times New Roman" w:hAnsi="Times New Roman" w:hint="eastAsia"/>
            <w:lang w:eastAsia="ko-KR"/>
          </w:rPr>
          <w:t xml:space="preserve"> </w:t>
        </w:r>
      </w:ins>
      <w:ins w:id="1898" w:author="standard" w:date="2021-03-26T17:02:00Z">
        <w:r w:rsidR="00E10663">
          <w:rPr>
            <w:rFonts w:ascii="Times New Roman" w:hAnsi="Times New Roman"/>
            <w:lang w:eastAsia="ko-KR"/>
          </w:rPr>
          <w:t>–</w:t>
        </w:r>
      </w:ins>
      <w:ins w:id="1899" w:author="standard" w:date="2021-03-26T17:01:00Z">
        <w:r w:rsidR="00E10663">
          <w:rPr>
            <w:rFonts w:ascii="Times New Roman" w:hAnsi="Times New Roman"/>
            <w:lang w:eastAsia="ko-KR"/>
          </w:rPr>
          <w:t xml:space="preserve"> </w:t>
        </w:r>
        <w:r w:rsidR="00E10663">
          <w:rPr>
            <w:rFonts w:ascii="Times New Roman" w:hAnsi="Times New Roman" w:hint="eastAsia"/>
            <w:lang w:eastAsia="ko-KR"/>
          </w:rPr>
          <w:t>초등학생</w:t>
        </w:r>
      </w:ins>
    </w:p>
    <w:p w14:paraId="46F31517" w14:textId="77777777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1900" w:author="제이펍 출판사" w:date="2021-03-14T15:57:00Z">
          <w:pPr>
            <w:pStyle w:val="SourceCode"/>
          </w:pPr>
        </w:pPrChange>
      </w:pPr>
      <w:proofErr w:type="gramStart"/>
      <w:r w:rsidRPr="00ED4019">
        <w:rPr>
          <w:rStyle w:val="FunctionTok"/>
          <w:rFonts w:ascii="Times New Roman" w:hAnsi="Times New Roman"/>
        </w:rPr>
        <w:t>lines</w:t>
      </w:r>
      <w:r w:rsidRPr="00ED4019">
        <w:rPr>
          <w:rStyle w:val="NormalTok"/>
          <w:rFonts w:ascii="Times New Roman" w:hAnsi="Times New Roman"/>
        </w:rPr>
        <w:t>(</w:t>
      </w:r>
      <w:proofErr w:type="gramEnd"/>
      <w:r w:rsidRPr="00ED4019">
        <w:rPr>
          <w:rStyle w:val="NormalTok"/>
          <w:rFonts w:ascii="Times New Roman" w:hAnsi="Times New Roman"/>
        </w:rPr>
        <w:t>students.xts</w:t>
      </w:r>
      <w:r w:rsidRPr="00ED4019">
        <w:rPr>
          <w:rStyle w:val="SpecialCharTok"/>
          <w:rFonts w:ascii="Times New Roman" w:hAnsi="Times New Roman"/>
        </w:rPr>
        <w:t>$</w:t>
      </w:r>
      <w:r w:rsidRPr="00ED4019">
        <w:rPr>
          <w:rStyle w:val="NormalTok"/>
          <w:rFonts w:ascii="Times New Roman" w:hAnsi="Times New Roman"/>
        </w:rPr>
        <w:t>유치원</w:t>
      </w:r>
      <w:r w:rsidRPr="00ED4019">
        <w:rPr>
          <w:rStyle w:val="NormalTok"/>
          <w:rFonts w:ascii="Times New Roman" w:hAnsi="Times New Roman"/>
        </w:rPr>
        <w:t xml:space="preserve">, </w:t>
      </w:r>
      <w:r w:rsidRPr="00ED4019">
        <w:rPr>
          <w:rStyle w:val="AttributeTok"/>
          <w:rFonts w:ascii="Times New Roman" w:hAnsi="Times New Roman"/>
        </w:rPr>
        <w:t>lty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DecValTok"/>
          <w:rFonts w:ascii="Times New Roman" w:hAnsi="Times New Roman"/>
        </w:rPr>
        <w:t>2</w:t>
      </w:r>
      <w:r w:rsidRPr="00ED4019">
        <w:rPr>
          <w:rStyle w:val="NormalTok"/>
          <w:rFonts w:ascii="Times New Roman" w:hAnsi="Times New Roman"/>
        </w:rPr>
        <w:t xml:space="preserve">, </w:t>
      </w:r>
      <w:r w:rsidRPr="00ED4019">
        <w:rPr>
          <w:rStyle w:val="AttributeTok"/>
          <w:rFonts w:ascii="Times New Roman" w:hAnsi="Times New Roman"/>
        </w:rPr>
        <w:t>col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'red'</w:t>
      </w:r>
      <w:r w:rsidRPr="00ED4019">
        <w:rPr>
          <w:rStyle w:val="NormalTok"/>
          <w:rFonts w:ascii="Times New Roman" w:hAnsi="Times New Roman"/>
        </w:rPr>
        <w:t>)</w:t>
      </w:r>
    </w:p>
    <w:p w14:paraId="767CFD00" w14:textId="77777777" w:rsidR="00FD7B2A" w:rsidRPr="00ED4019" w:rsidRDefault="00FD7B2A">
      <w:pPr>
        <w:pStyle w:val="Figure"/>
        <w:jc w:val="both"/>
        <w:rPr>
          <w:rFonts w:ascii="Times New Roman" w:hAnsi="Times New Roman"/>
        </w:rPr>
        <w:pPrChange w:id="1901" w:author="제이펍 출판사" w:date="2021-03-14T15:57:00Z">
          <w:pPr>
            <w:pStyle w:val="Figure"/>
          </w:pPr>
        </w:pPrChange>
      </w:pPr>
      <w:r w:rsidRPr="00ED4019">
        <w:rPr>
          <w:rFonts w:ascii="Times New Roman" w:hAnsi="Times New Roman"/>
          <w:noProof/>
          <w:lang w:eastAsia="ko-KR"/>
        </w:rPr>
        <w:lastRenderedPageBreak/>
        <w:drawing>
          <wp:inline distT="0" distB="0" distL="0" distR="0" wp14:anchorId="258EE4AF" wp14:editId="75E7C611">
            <wp:extent cx="4572000" cy="3657600"/>
            <wp:effectExtent l="0" t="0" r="0" b="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402ED8D" w14:textId="63556BCF" w:rsidR="00FD7B2A" w:rsidRPr="00ED4019" w:rsidRDefault="00FD7B2A">
      <w:pPr>
        <w:pStyle w:val="a6"/>
        <w:jc w:val="both"/>
        <w:rPr>
          <w:rFonts w:ascii="Times New Roman" w:hAnsi="Times New Roman" w:hint="eastAsia"/>
          <w:lang w:eastAsia="ko-KR"/>
        </w:rPr>
        <w:pPrChange w:id="1902" w:author="제이펍 출판사" w:date="2021-03-14T15:57:00Z">
          <w:pPr>
            <w:pStyle w:val="a6"/>
            <w:jc w:val="center"/>
          </w:pPr>
        </w:pPrChange>
      </w:pPr>
      <w:commentRangeStart w:id="1903"/>
      <w:r w:rsidRPr="00ED4019">
        <w:rPr>
          <w:rFonts w:ascii="Times New Roman" w:hAnsi="Times New Roman" w:hint="eastAsia"/>
          <w:lang w:eastAsia="ko-KR"/>
        </w:rPr>
        <w:t>그림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3-15</w:t>
      </w:r>
      <w:commentRangeEnd w:id="1903"/>
      <w:r w:rsidR="00D50D06">
        <w:rPr>
          <w:rStyle w:val="af3"/>
          <w:i w:val="0"/>
        </w:rPr>
        <w:commentReference w:id="1903"/>
      </w:r>
      <w:ins w:id="1904" w:author="standard" w:date="2021-03-26T17:02:00Z">
        <w:r w:rsidR="00E10663">
          <w:rPr>
            <w:rFonts w:ascii="Times New Roman" w:hAnsi="Times New Roman"/>
            <w:lang w:eastAsia="ko-KR"/>
          </w:rPr>
          <w:t xml:space="preserve"> </w:t>
        </w:r>
        <w:r w:rsidR="00E10663">
          <w:rPr>
            <w:rFonts w:ascii="Times New Roman" w:hAnsi="Times New Roman" w:hint="eastAsia"/>
            <w:lang w:eastAsia="ko-KR"/>
          </w:rPr>
          <w:t>연도별</w:t>
        </w:r>
        <w:r w:rsidR="00E10663">
          <w:rPr>
            <w:rFonts w:ascii="Times New Roman" w:hAnsi="Times New Roman" w:hint="eastAsia"/>
            <w:lang w:eastAsia="ko-KR"/>
          </w:rPr>
          <w:t xml:space="preserve"> </w:t>
        </w:r>
        <w:r w:rsidR="00E10663">
          <w:rPr>
            <w:rFonts w:ascii="Times New Roman" w:hAnsi="Times New Roman" w:hint="eastAsia"/>
            <w:lang w:eastAsia="ko-KR"/>
          </w:rPr>
          <w:t>학생수</w:t>
        </w:r>
        <w:r w:rsidR="00E10663">
          <w:rPr>
            <w:rFonts w:ascii="Times New Roman" w:hAnsi="Times New Roman" w:hint="eastAsia"/>
            <w:lang w:eastAsia="ko-KR"/>
          </w:rPr>
          <w:t xml:space="preserve"> </w:t>
        </w:r>
        <w:r w:rsidR="00E10663">
          <w:rPr>
            <w:rFonts w:ascii="Times New Roman" w:hAnsi="Times New Roman" w:hint="eastAsia"/>
            <w:lang w:eastAsia="ko-KR"/>
          </w:rPr>
          <w:t>추세</w:t>
        </w:r>
        <w:r w:rsidR="00E10663">
          <w:rPr>
            <w:rFonts w:ascii="Times New Roman" w:hAnsi="Times New Roman" w:hint="eastAsia"/>
            <w:lang w:eastAsia="ko-KR"/>
          </w:rPr>
          <w:t xml:space="preserve"> </w:t>
        </w:r>
        <w:r w:rsidR="00E10663">
          <w:rPr>
            <w:rFonts w:ascii="Times New Roman" w:hAnsi="Times New Roman"/>
            <w:lang w:eastAsia="ko-KR"/>
          </w:rPr>
          <w:t xml:space="preserve">– </w:t>
        </w:r>
        <w:r w:rsidR="00E10663">
          <w:rPr>
            <w:rFonts w:ascii="Times New Roman" w:hAnsi="Times New Roman" w:hint="eastAsia"/>
            <w:lang w:eastAsia="ko-KR"/>
          </w:rPr>
          <w:t>초등학생</w:t>
        </w:r>
        <w:r w:rsidR="00E10663">
          <w:rPr>
            <w:rFonts w:ascii="Times New Roman" w:hAnsi="Times New Roman" w:hint="eastAsia"/>
            <w:lang w:eastAsia="ko-KR"/>
          </w:rPr>
          <w:t xml:space="preserve"> </w:t>
        </w:r>
        <w:r w:rsidR="00E10663">
          <w:rPr>
            <w:rFonts w:ascii="Times New Roman" w:hAnsi="Times New Roman"/>
            <w:lang w:eastAsia="ko-KR"/>
          </w:rPr>
          <w:t xml:space="preserve">+ </w:t>
        </w:r>
        <w:r w:rsidR="00E10663">
          <w:rPr>
            <w:rFonts w:ascii="Times New Roman" w:hAnsi="Times New Roman" w:hint="eastAsia"/>
            <w:lang w:eastAsia="ko-KR"/>
          </w:rPr>
          <w:t>유치원생</w:t>
        </w:r>
      </w:ins>
    </w:p>
    <w:p w14:paraId="6F5FFA22" w14:textId="77777777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1905" w:author="제이펍 출판사" w:date="2021-03-14T15:57:00Z">
          <w:pPr>
            <w:pStyle w:val="SourceCode"/>
          </w:pPr>
        </w:pPrChange>
      </w:pPr>
      <w:proofErr w:type="gramStart"/>
      <w:r w:rsidRPr="00ED4019">
        <w:rPr>
          <w:rStyle w:val="FunctionTok"/>
          <w:rFonts w:ascii="Times New Roman" w:hAnsi="Times New Roman"/>
        </w:rPr>
        <w:t>lines</w:t>
      </w:r>
      <w:r w:rsidRPr="00ED4019">
        <w:rPr>
          <w:rStyle w:val="NormalTok"/>
          <w:rFonts w:ascii="Times New Roman" w:hAnsi="Times New Roman"/>
        </w:rPr>
        <w:t>(</w:t>
      </w:r>
      <w:proofErr w:type="gramEnd"/>
      <w:r w:rsidRPr="00ED4019">
        <w:rPr>
          <w:rStyle w:val="NormalTok"/>
          <w:rFonts w:ascii="Times New Roman" w:hAnsi="Times New Roman"/>
        </w:rPr>
        <w:t>students.xts</w:t>
      </w:r>
      <w:r w:rsidRPr="00ED4019">
        <w:rPr>
          <w:rStyle w:val="SpecialCharTok"/>
          <w:rFonts w:ascii="Times New Roman" w:hAnsi="Times New Roman"/>
        </w:rPr>
        <w:t>$</w:t>
      </w:r>
      <w:r w:rsidRPr="00ED4019">
        <w:rPr>
          <w:rStyle w:val="NormalTok"/>
          <w:rFonts w:ascii="Times New Roman" w:hAnsi="Times New Roman"/>
        </w:rPr>
        <w:t>중학교</w:t>
      </w:r>
      <w:r w:rsidRPr="00ED4019">
        <w:rPr>
          <w:rStyle w:val="NormalTok"/>
          <w:rFonts w:ascii="Times New Roman" w:hAnsi="Times New Roman"/>
        </w:rPr>
        <w:t xml:space="preserve">, </w:t>
      </w:r>
      <w:r w:rsidRPr="00ED4019">
        <w:rPr>
          <w:rStyle w:val="AttributeTok"/>
          <w:rFonts w:ascii="Times New Roman" w:hAnsi="Times New Roman"/>
        </w:rPr>
        <w:t>lty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DecValTok"/>
          <w:rFonts w:ascii="Times New Roman" w:hAnsi="Times New Roman"/>
        </w:rPr>
        <w:t>3</w:t>
      </w:r>
      <w:r w:rsidRPr="00ED4019">
        <w:rPr>
          <w:rStyle w:val="NormalTok"/>
          <w:rFonts w:ascii="Times New Roman" w:hAnsi="Times New Roman"/>
        </w:rPr>
        <w:t xml:space="preserve">, </w:t>
      </w:r>
      <w:r w:rsidRPr="00ED4019">
        <w:rPr>
          <w:rStyle w:val="AttributeTok"/>
          <w:rFonts w:ascii="Times New Roman" w:hAnsi="Times New Roman"/>
        </w:rPr>
        <w:t>col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'blue'</w:t>
      </w:r>
      <w:r w:rsidRPr="00ED4019">
        <w:rPr>
          <w:rStyle w:val="NormalTok"/>
          <w:rFonts w:ascii="Times New Roman" w:hAnsi="Times New Roman"/>
        </w:rPr>
        <w:t>)</w:t>
      </w:r>
    </w:p>
    <w:p w14:paraId="500BE83B" w14:textId="77777777" w:rsidR="00FD7B2A" w:rsidRPr="00ED4019" w:rsidRDefault="00FD7B2A">
      <w:pPr>
        <w:pStyle w:val="Figure"/>
        <w:jc w:val="both"/>
        <w:rPr>
          <w:rFonts w:ascii="Times New Roman" w:hAnsi="Times New Roman"/>
        </w:rPr>
        <w:pPrChange w:id="1906" w:author="제이펍 출판사" w:date="2021-03-14T15:57:00Z">
          <w:pPr>
            <w:pStyle w:val="Figure"/>
          </w:pPr>
        </w:pPrChange>
      </w:pPr>
      <w:r w:rsidRPr="00ED4019">
        <w:rPr>
          <w:rFonts w:ascii="Times New Roman" w:hAnsi="Times New Roman"/>
          <w:noProof/>
          <w:lang w:eastAsia="ko-KR"/>
        </w:rPr>
        <w:drawing>
          <wp:inline distT="0" distB="0" distL="0" distR="0" wp14:anchorId="57A678BB" wp14:editId="28726FD5">
            <wp:extent cx="4572000" cy="3657600"/>
            <wp:effectExtent l="0" t="0" r="0" b="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3D8FF44" w14:textId="471D8DA5" w:rsidR="00FD7B2A" w:rsidRPr="00ED4019" w:rsidRDefault="00FD7B2A">
      <w:pPr>
        <w:pStyle w:val="a6"/>
        <w:jc w:val="both"/>
        <w:rPr>
          <w:rFonts w:ascii="Times New Roman" w:hAnsi="Times New Roman" w:hint="eastAsia"/>
          <w:lang w:eastAsia="ko-KR"/>
        </w:rPr>
        <w:pPrChange w:id="1907" w:author="제이펍 출판사" w:date="2021-03-14T15:57:00Z">
          <w:pPr>
            <w:pStyle w:val="a6"/>
            <w:jc w:val="center"/>
          </w:pPr>
        </w:pPrChange>
      </w:pPr>
      <w:commentRangeStart w:id="1908"/>
      <w:r w:rsidRPr="00ED4019">
        <w:rPr>
          <w:rFonts w:ascii="Times New Roman" w:hAnsi="Times New Roman" w:hint="eastAsia"/>
          <w:lang w:eastAsia="ko-KR"/>
        </w:rPr>
        <w:t>그림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3-16</w:t>
      </w:r>
      <w:commentRangeEnd w:id="1908"/>
      <w:r w:rsidR="006874F7">
        <w:rPr>
          <w:rStyle w:val="af3"/>
          <w:i w:val="0"/>
        </w:rPr>
        <w:commentReference w:id="1908"/>
      </w:r>
      <w:ins w:id="1909" w:author="standard" w:date="2021-03-26T17:02:00Z">
        <w:r w:rsidR="00E10663">
          <w:rPr>
            <w:rFonts w:ascii="Times New Roman" w:hAnsi="Times New Roman"/>
            <w:lang w:eastAsia="ko-KR"/>
          </w:rPr>
          <w:t xml:space="preserve"> </w:t>
        </w:r>
        <w:r w:rsidR="00E10663">
          <w:rPr>
            <w:rFonts w:ascii="Times New Roman" w:hAnsi="Times New Roman" w:hint="eastAsia"/>
            <w:lang w:eastAsia="ko-KR"/>
          </w:rPr>
          <w:t>연도별</w:t>
        </w:r>
        <w:r w:rsidR="00E10663">
          <w:rPr>
            <w:rFonts w:ascii="Times New Roman" w:hAnsi="Times New Roman" w:hint="eastAsia"/>
            <w:lang w:eastAsia="ko-KR"/>
          </w:rPr>
          <w:t xml:space="preserve"> </w:t>
        </w:r>
        <w:r w:rsidR="00E10663">
          <w:rPr>
            <w:rFonts w:ascii="Times New Roman" w:hAnsi="Times New Roman" w:hint="eastAsia"/>
            <w:lang w:eastAsia="ko-KR"/>
          </w:rPr>
          <w:t>학생수</w:t>
        </w:r>
        <w:r w:rsidR="00E10663">
          <w:rPr>
            <w:rFonts w:ascii="Times New Roman" w:hAnsi="Times New Roman" w:hint="eastAsia"/>
            <w:lang w:eastAsia="ko-KR"/>
          </w:rPr>
          <w:t xml:space="preserve"> </w:t>
        </w:r>
        <w:r w:rsidR="00E10663">
          <w:rPr>
            <w:rFonts w:ascii="Times New Roman" w:hAnsi="Times New Roman" w:hint="eastAsia"/>
            <w:lang w:eastAsia="ko-KR"/>
          </w:rPr>
          <w:t>추세</w:t>
        </w:r>
        <w:r w:rsidR="00E10663">
          <w:rPr>
            <w:rFonts w:ascii="Times New Roman" w:hAnsi="Times New Roman" w:hint="eastAsia"/>
            <w:lang w:eastAsia="ko-KR"/>
          </w:rPr>
          <w:t xml:space="preserve"> </w:t>
        </w:r>
        <w:r w:rsidR="00E10663">
          <w:rPr>
            <w:rFonts w:ascii="Times New Roman" w:hAnsi="Times New Roman"/>
            <w:lang w:eastAsia="ko-KR"/>
          </w:rPr>
          <w:t xml:space="preserve">– </w:t>
        </w:r>
        <w:r w:rsidR="00E10663">
          <w:rPr>
            <w:rFonts w:ascii="Times New Roman" w:hAnsi="Times New Roman" w:hint="eastAsia"/>
            <w:lang w:eastAsia="ko-KR"/>
          </w:rPr>
          <w:t>초등학생</w:t>
        </w:r>
        <w:r w:rsidR="00E10663">
          <w:rPr>
            <w:rFonts w:ascii="Times New Roman" w:hAnsi="Times New Roman" w:hint="eastAsia"/>
            <w:lang w:eastAsia="ko-KR"/>
          </w:rPr>
          <w:t xml:space="preserve"> </w:t>
        </w:r>
        <w:r w:rsidR="00E10663">
          <w:rPr>
            <w:rFonts w:ascii="Times New Roman" w:hAnsi="Times New Roman"/>
            <w:lang w:eastAsia="ko-KR"/>
          </w:rPr>
          <w:t xml:space="preserve">+ </w:t>
        </w:r>
        <w:r w:rsidR="00E10663">
          <w:rPr>
            <w:rFonts w:ascii="Times New Roman" w:hAnsi="Times New Roman" w:hint="eastAsia"/>
            <w:lang w:eastAsia="ko-KR"/>
          </w:rPr>
          <w:t>유치원생</w:t>
        </w:r>
        <w:r w:rsidR="00E10663">
          <w:rPr>
            <w:rFonts w:ascii="Times New Roman" w:hAnsi="Times New Roman" w:hint="eastAsia"/>
            <w:lang w:eastAsia="ko-KR"/>
          </w:rPr>
          <w:t xml:space="preserve"> </w:t>
        </w:r>
        <w:r w:rsidR="00E10663">
          <w:rPr>
            <w:rFonts w:ascii="Times New Roman" w:hAnsi="Times New Roman"/>
            <w:lang w:eastAsia="ko-KR"/>
          </w:rPr>
          <w:t xml:space="preserve">+ </w:t>
        </w:r>
        <w:r w:rsidR="00E10663">
          <w:rPr>
            <w:rFonts w:ascii="Times New Roman" w:hAnsi="Times New Roman" w:hint="eastAsia"/>
            <w:lang w:eastAsia="ko-KR"/>
          </w:rPr>
          <w:t>중학생</w:t>
        </w:r>
      </w:ins>
    </w:p>
    <w:p w14:paraId="66C5B9C1" w14:textId="77777777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1910" w:author="제이펍 출판사" w:date="2021-03-14T15:57:00Z">
          <w:pPr>
            <w:pStyle w:val="SourceCode"/>
          </w:pPr>
        </w:pPrChange>
      </w:pPr>
      <w:proofErr w:type="gramStart"/>
      <w:r w:rsidRPr="00ED4019">
        <w:rPr>
          <w:rStyle w:val="FunctionTok"/>
          <w:rFonts w:ascii="Times New Roman" w:hAnsi="Times New Roman"/>
        </w:rPr>
        <w:lastRenderedPageBreak/>
        <w:t>addLegend</w:t>
      </w:r>
      <w:r w:rsidRPr="00ED4019">
        <w:rPr>
          <w:rStyle w:val="NormalTok"/>
          <w:rFonts w:ascii="Times New Roman" w:hAnsi="Times New Roman"/>
        </w:rPr>
        <w:t>(</w:t>
      </w:r>
      <w:proofErr w:type="gramEnd"/>
      <w:r w:rsidRPr="00ED4019">
        <w:rPr>
          <w:rStyle w:val="StringTok"/>
          <w:rFonts w:ascii="Times New Roman" w:hAnsi="Times New Roman"/>
        </w:rPr>
        <w:t>'topright'</w:t>
      </w:r>
      <w:r w:rsidRPr="00ED4019">
        <w:rPr>
          <w:rStyle w:val="NormalTok"/>
          <w:rFonts w:ascii="Times New Roman" w:hAnsi="Times New Roman"/>
        </w:rPr>
        <w:t xml:space="preserve">, </w:t>
      </w:r>
      <w:r w:rsidRPr="00ED4019">
        <w:rPr>
          <w:rStyle w:val="AttributeTok"/>
          <w:rFonts w:ascii="Times New Roman" w:hAnsi="Times New Roman"/>
        </w:rPr>
        <w:t>ncol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DecValTok"/>
          <w:rFonts w:ascii="Times New Roman" w:hAnsi="Times New Roman"/>
        </w:rPr>
        <w:t>1</w:t>
      </w:r>
      <w:r w:rsidRPr="00ED4019">
        <w:rPr>
          <w:rStyle w:val="NormalTok"/>
          <w:rFonts w:ascii="Times New Roman" w:hAnsi="Times New Roman"/>
        </w:rPr>
        <w:t xml:space="preserve">, , </w:t>
      </w:r>
      <w:r w:rsidRPr="00ED4019">
        <w:rPr>
          <w:rStyle w:val="AttributeTok"/>
          <w:rFonts w:ascii="Times New Roman" w:hAnsi="Times New Roman"/>
        </w:rPr>
        <w:t>legend.names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unctionTok"/>
          <w:rFonts w:ascii="Times New Roman" w:hAnsi="Times New Roman"/>
        </w:rPr>
        <w:t>c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StringTok"/>
          <w:rFonts w:ascii="Times New Roman" w:hAnsi="Times New Roman"/>
        </w:rPr>
        <w:t>초등학교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NormalTok"/>
          <w:rFonts w:ascii="Times New Roman" w:hAnsi="Times New Roman"/>
        </w:rPr>
        <w:t xml:space="preserve">, 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StringTok"/>
          <w:rFonts w:ascii="Times New Roman" w:hAnsi="Times New Roman"/>
        </w:rPr>
        <w:t>유치원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NormalTok"/>
          <w:rFonts w:ascii="Times New Roman" w:hAnsi="Times New Roman"/>
        </w:rPr>
        <w:t xml:space="preserve">, 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StringTok"/>
          <w:rFonts w:ascii="Times New Roman" w:hAnsi="Times New Roman"/>
        </w:rPr>
        <w:t>중학교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NormalTok"/>
          <w:rFonts w:ascii="Times New Roman" w:hAnsi="Times New Roman"/>
        </w:rPr>
        <w:t xml:space="preserve">), </w:t>
      </w:r>
      <w:r w:rsidRPr="00ED4019">
        <w:rPr>
          <w:rStyle w:val="AttributeTok"/>
          <w:rFonts w:ascii="Times New Roman" w:hAnsi="Times New Roman"/>
        </w:rPr>
        <w:t>col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unctionTok"/>
          <w:rFonts w:ascii="Times New Roman" w:hAnsi="Times New Roman"/>
        </w:rPr>
        <w:t>c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StringTok"/>
          <w:rFonts w:ascii="Times New Roman" w:hAnsi="Times New Roman"/>
        </w:rPr>
        <w:t>'black'</w:t>
      </w:r>
      <w:r w:rsidRPr="00ED4019">
        <w:rPr>
          <w:rStyle w:val="NormalTok"/>
          <w:rFonts w:ascii="Times New Roman" w:hAnsi="Times New Roman"/>
        </w:rPr>
        <w:t xml:space="preserve">, </w:t>
      </w:r>
      <w:r w:rsidRPr="00ED4019">
        <w:rPr>
          <w:rStyle w:val="StringTok"/>
          <w:rFonts w:ascii="Times New Roman" w:hAnsi="Times New Roman"/>
        </w:rPr>
        <w:t>'red'</w:t>
      </w:r>
      <w:r w:rsidRPr="00ED4019">
        <w:rPr>
          <w:rStyle w:val="NormalTok"/>
          <w:rFonts w:ascii="Times New Roman" w:hAnsi="Times New Roman"/>
        </w:rPr>
        <w:t xml:space="preserve">, </w:t>
      </w:r>
      <w:r w:rsidRPr="00ED4019">
        <w:rPr>
          <w:rStyle w:val="StringTok"/>
          <w:rFonts w:ascii="Times New Roman" w:hAnsi="Times New Roman"/>
        </w:rPr>
        <w:t>'blue'</w:t>
      </w:r>
      <w:r w:rsidRPr="00ED4019">
        <w:rPr>
          <w:rStyle w:val="NormalTok"/>
          <w:rFonts w:ascii="Times New Roman" w:hAnsi="Times New Roman"/>
        </w:rPr>
        <w:t xml:space="preserve">), </w:t>
      </w:r>
      <w:r w:rsidRPr="00ED4019">
        <w:rPr>
          <w:rStyle w:val="AttributeTok"/>
          <w:rFonts w:ascii="Times New Roman" w:hAnsi="Times New Roman"/>
        </w:rPr>
        <w:t>lty=</w:t>
      </w:r>
      <w:r w:rsidRPr="00ED4019">
        <w:rPr>
          <w:rStyle w:val="FunctionTok"/>
          <w:rFonts w:ascii="Times New Roman" w:hAnsi="Times New Roman"/>
        </w:rPr>
        <w:t>c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DecValTok"/>
          <w:rFonts w:ascii="Times New Roman" w:hAnsi="Times New Roman"/>
        </w:rPr>
        <w:t>1</w:t>
      </w:r>
      <w:r w:rsidRPr="00ED4019">
        <w:rPr>
          <w:rStyle w:val="NormalTok"/>
          <w:rFonts w:ascii="Times New Roman" w:hAnsi="Times New Roman"/>
        </w:rPr>
        <w:t xml:space="preserve">, </w:t>
      </w:r>
      <w:r w:rsidRPr="00ED4019">
        <w:rPr>
          <w:rStyle w:val="DecValTok"/>
          <w:rFonts w:ascii="Times New Roman" w:hAnsi="Times New Roman"/>
        </w:rPr>
        <w:t>2</w:t>
      </w:r>
      <w:r w:rsidRPr="00ED4019">
        <w:rPr>
          <w:rStyle w:val="NormalTok"/>
          <w:rFonts w:ascii="Times New Roman" w:hAnsi="Times New Roman"/>
        </w:rPr>
        <w:t xml:space="preserve">, </w:t>
      </w:r>
      <w:r w:rsidRPr="00ED4019">
        <w:rPr>
          <w:rStyle w:val="DecValTok"/>
          <w:rFonts w:ascii="Times New Roman" w:hAnsi="Times New Roman"/>
        </w:rPr>
        <w:t>3</w:t>
      </w:r>
      <w:r w:rsidRPr="00ED4019">
        <w:rPr>
          <w:rStyle w:val="NormalTok"/>
          <w:rFonts w:ascii="Times New Roman" w:hAnsi="Times New Roman"/>
        </w:rPr>
        <w:t xml:space="preserve">), </w:t>
      </w:r>
      <w:r w:rsidRPr="00ED4019">
        <w:rPr>
          <w:rStyle w:val="AttributeTok"/>
          <w:rFonts w:ascii="Times New Roman" w:hAnsi="Times New Roman"/>
        </w:rPr>
        <w:t>bg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'white'</w:t>
      </w:r>
      <w:r w:rsidRPr="00ED4019">
        <w:rPr>
          <w:rStyle w:val="NormalTok"/>
          <w:rFonts w:ascii="Times New Roman" w:hAnsi="Times New Roman"/>
        </w:rPr>
        <w:t xml:space="preserve">, </w:t>
      </w:r>
      <w:r w:rsidRPr="00ED4019">
        <w:rPr>
          <w:rStyle w:val="AttributeTok"/>
          <w:rFonts w:ascii="Times New Roman" w:hAnsi="Times New Roman"/>
        </w:rPr>
        <w:t>bty=</w:t>
      </w:r>
      <w:r w:rsidRPr="00ED4019">
        <w:rPr>
          <w:rStyle w:val="StringTok"/>
          <w:rFonts w:ascii="Times New Roman" w:hAnsi="Times New Roman"/>
        </w:rPr>
        <w:t>"o"</w:t>
      </w:r>
      <w:r w:rsidRPr="00ED4019">
        <w:rPr>
          <w:rStyle w:val="NormalTok"/>
          <w:rFonts w:ascii="Times New Roman" w:hAnsi="Times New Roman"/>
        </w:rPr>
        <w:t>)</w:t>
      </w:r>
    </w:p>
    <w:p w14:paraId="4A740A3D" w14:textId="77777777" w:rsidR="00FD7B2A" w:rsidRPr="00ED4019" w:rsidRDefault="00FD7B2A">
      <w:pPr>
        <w:pStyle w:val="Figure"/>
        <w:jc w:val="both"/>
        <w:rPr>
          <w:rFonts w:ascii="Times New Roman" w:hAnsi="Times New Roman"/>
        </w:rPr>
        <w:pPrChange w:id="1911" w:author="제이펍 출판사" w:date="2021-03-14T15:57:00Z">
          <w:pPr>
            <w:pStyle w:val="Figure"/>
          </w:pPr>
        </w:pPrChange>
      </w:pPr>
      <w:r w:rsidRPr="00ED4019">
        <w:rPr>
          <w:rFonts w:ascii="Times New Roman" w:hAnsi="Times New Roman"/>
          <w:noProof/>
          <w:lang w:eastAsia="ko-KR"/>
        </w:rPr>
        <w:drawing>
          <wp:inline distT="0" distB="0" distL="0" distR="0" wp14:anchorId="4939064F" wp14:editId="2BB3ECED">
            <wp:extent cx="4572000" cy="3657600"/>
            <wp:effectExtent l="0" t="0" r="0" b="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0B999EE" w14:textId="71A7A9F7" w:rsidR="00FD7B2A" w:rsidRPr="00ED4019" w:rsidRDefault="00FD7B2A">
      <w:pPr>
        <w:pStyle w:val="a6"/>
        <w:jc w:val="both"/>
        <w:rPr>
          <w:rFonts w:ascii="Times New Roman" w:hAnsi="Times New Roman" w:hint="eastAsia"/>
          <w:lang w:eastAsia="ko-KR"/>
        </w:rPr>
        <w:pPrChange w:id="1912" w:author="제이펍 출판사" w:date="2021-03-14T15:57:00Z">
          <w:pPr>
            <w:pStyle w:val="a6"/>
            <w:jc w:val="center"/>
          </w:pPr>
        </w:pPrChange>
      </w:pPr>
      <w:commentRangeStart w:id="1913"/>
      <w:r w:rsidRPr="00ED4019">
        <w:rPr>
          <w:rFonts w:ascii="Times New Roman" w:hAnsi="Times New Roman" w:hint="eastAsia"/>
          <w:lang w:eastAsia="ko-KR"/>
        </w:rPr>
        <w:t>그림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3-17</w:t>
      </w:r>
      <w:commentRangeEnd w:id="1913"/>
      <w:r w:rsidR="006874F7">
        <w:rPr>
          <w:rStyle w:val="af3"/>
          <w:i w:val="0"/>
        </w:rPr>
        <w:commentReference w:id="1913"/>
      </w:r>
      <w:ins w:id="1914" w:author="standard" w:date="2021-03-26T17:02:00Z">
        <w:r w:rsidR="00E10663">
          <w:rPr>
            <w:rFonts w:ascii="Times New Roman" w:hAnsi="Times New Roman"/>
            <w:lang w:eastAsia="ko-KR"/>
          </w:rPr>
          <w:t xml:space="preserve"> </w:t>
        </w:r>
        <w:r w:rsidR="00E10663">
          <w:rPr>
            <w:rFonts w:ascii="Times New Roman" w:hAnsi="Times New Roman" w:hint="eastAsia"/>
            <w:lang w:eastAsia="ko-KR"/>
          </w:rPr>
          <w:t>연도별</w:t>
        </w:r>
        <w:r w:rsidR="00E10663">
          <w:rPr>
            <w:rFonts w:ascii="Times New Roman" w:hAnsi="Times New Roman" w:hint="eastAsia"/>
            <w:lang w:eastAsia="ko-KR"/>
          </w:rPr>
          <w:t xml:space="preserve"> </w:t>
        </w:r>
        <w:r w:rsidR="00E10663">
          <w:rPr>
            <w:rFonts w:ascii="Times New Roman" w:hAnsi="Times New Roman" w:hint="eastAsia"/>
            <w:lang w:eastAsia="ko-KR"/>
          </w:rPr>
          <w:t>학생수</w:t>
        </w:r>
        <w:r w:rsidR="00E10663">
          <w:rPr>
            <w:rFonts w:ascii="Times New Roman" w:hAnsi="Times New Roman" w:hint="eastAsia"/>
            <w:lang w:eastAsia="ko-KR"/>
          </w:rPr>
          <w:t xml:space="preserve"> </w:t>
        </w:r>
        <w:r w:rsidR="00E10663">
          <w:rPr>
            <w:rFonts w:ascii="Times New Roman" w:hAnsi="Times New Roman" w:hint="eastAsia"/>
            <w:lang w:eastAsia="ko-KR"/>
          </w:rPr>
          <w:t>추세</w:t>
        </w:r>
        <w:r w:rsidR="00E10663">
          <w:rPr>
            <w:rFonts w:ascii="Times New Roman" w:hAnsi="Times New Roman" w:hint="eastAsia"/>
            <w:lang w:eastAsia="ko-KR"/>
          </w:rPr>
          <w:t xml:space="preserve"> </w:t>
        </w:r>
      </w:ins>
      <w:ins w:id="1915" w:author="standard" w:date="2021-03-26T17:03:00Z">
        <w:r w:rsidR="00E10663">
          <w:rPr>
            <w:rFonts w:ascii="Times New Roman" w:hAnsi="Times New Roman"/>
            <w:lang w:eastAsia="ko-KR"/>
          </w:rPr>
          <w:t>–</w:t>
        </w:r>
      </w:ins>
      <w:ins w:id="1916" w:author="standard" w:date="2021-03-26T17:02:00Z">
        <w:r w:rsidR="00E10663">
          <w:rPr>
            <w:rFonts w:ascii="Times New Roman" w:hAnsi="Times New Roman"/>
            <w:lang w:eastAsia="ko-KR"/>
          </w:rPr>
          <w:t xml:space="preserve"> </w:t>
        </w:r>
        <w:r w:rsidR="00E10663">
          <w:rPr>
            <w:rFonts w:ascii="Times New Roman" w:hAnsi="Times New Roman" w:hint="eastAsia"/>
            <w:lang w:eastAsia="ko-KR"/>
          </w:rPr>
          <w:t>다변</w:t>
        </w:r>
      </w:ins>
      <w:ins w:id="1917" w:author="standard" w:date="2021-03-26T17:03:00Z">
        <w:r w:rsidR="00E10663">
          <w:rPr>
            <w:rFonts w:ascii="Times New Roman" w:hAnsi="Times New Roman" w:hint="eastAsia"/>
            <w:lang w:eastAsia="ko-KR"/>
          </w:rPr>
          <w:t>량</w:t>
        </w:r>
        <w:r w:rsidR="00E10663">
          <w:rPr>
            <w:rFonts w:ascii="Times New Roman" w:hAnsi="Times New Roman" w:hint="eastAsia"/>
            <w:lang w:eastAsia="ko-KR"/>
          </w:rPr>
          <w:t xml:space="preserve"> </w:t>
        </w:r>
        <w:r w:rsidR="00E10663">
          <w:rPr>
            <w:rFonts w:ascii="Times New Roman" w:hAnsi="Times New Roman" w:hint="eastAsia"/>
            <w:lang w:eastAsia="ko-KR"/>
          </w:rPr>
          <w:t>범례</w:t>
        </w:r>
        <w:r w:rsidR="00E10663">
          <w:rPr>
            <w:rFonts w:ascii="Times New Roman" w:hAnsi="Times New Roman" w:hint="eastAsia"/>
            <w:lang w:eastAsia="ko-KR"/>
          </w:rPr>
          <w:t xml:space="preserve"> </w:t>
        </w:r>
        <w:r w:rsidR="00E10663">
          <w:rPr>
            <w:rFonts w:ascii="Times New Roman" w:hAnsi="Times New Roman" w:hint="eastAsia"/>
            <w:lang w:eastAsia="ko-KR"/>
          </w:rPr>
          <w:t>추가</w:t>
        </w:r>
      </w:ins>
    </w:p>
    <w:p w14:paraId="4B531C26" w14:textId="77777777" w:rsidR="00FD7B2A" w:rsidRDefault="00FD7B2A">
      <w:pPr>
        <w:pStyle w:val="comment"/>
        <w:ind w:left="482"/>
        <w:jc w:val="both"/>
        <w:rPr>
          <w:lang w:eastAsia="ko-KR"/>
        </w:rPr>
        <w:pPrChange w:id="1918" w:author="제이펍 출판사" w:date="2021-03-14T15:57:00Z">
          <w:pPr>
            <w:pStyle w:val="comment"/>
            <w:ind w:left="482"/>
          </w:pPr>
        </w:pPrChange>
      </w:pPr>
      <w:r>
        <w:rPr>
          <w:lang w:eastAsia="ko-KR"/>
        </w:rPr>
        <w:t>코드 설명</w:t>
      </w:r>
    </w:p>
    <w:p w14:paraId="4E6BABBB" w14:textId="1A62284F" w:rsidR="00FD7B2A" w:rsidRDefault="00FD7B2A">
      <w:pPr>
        <w:pStyle w:val="comment"/>
        <w:numPr>
          <w:ilvl w:val="0"/>
          <w:numId w:val="14"/>
        </w:numPr>
        <w:jc w:val="both"/>
        <w:rPr>
          <w:lang w:eastAsia="ko-KR"/>
        </w:rPr>
        <w:pPrChange w:id="1919" w:author="제이펍 출판사" w:date="2021-03-14T15:57:00Z">
          <w:pPr>
            <w:pStyle w:val="comment"/>
            <w:numPr>
              <w:numId w:val="14"/>
            </w:numPr>
            <w:ind w:left="842" w:hanging="360"/>
          </w:pPr>
        </w:pPrChange>
      </w:pPr>
      <w:r w:rsidRPr="00ED4019">
        <w:rPr>
          <w:rStyle w:val="VerbatimChar"/>
          <w:rFonts w:ascii="Times New Roman" w:hAnsi="Times New Roman"/>
          <w:lang w:eastAsia="ko-KR"/>
        </w:rPr>
        <w:t>plot.xts()</w:t>
      </w:r>
      <w:r>
        <w:rPr>
          <w:lang w:eastAsia="ko-KR"/>
        </w:rPr>
        <w:t>를 사용하여 students.xts$초등학교 plot을 그림. plot 제목, 축 제목들을 적절히 설정. Y</w:t>
      </w:r>
      <w:del w:id="1920" w:author="user" w:date="2021-03-18T11:08:00Z">
        <w:r w:rsidDel="006874F7">
          <w:rPr>
            <w:lang w:eastAsia="ko-KR"/>
          </w:rPr>
          <w:delText xml:space="preserve"> </w:delText>
        </w:r>
      </w:del>
      <w:r>
        <w:rPr>
          <w:lang w:eastAsia="ko-KR"/>
        </w:rPr>
        <w:t>축 값의 범위를 0부터 students.xts$초등학교의 최대값까지 설정하였는데 범위가 적절히 설정되지 않으면 뒤에 그려지는 라인들이 범위를 벗어나서 보이지 않을 수 있음.</w:t>
      </w:r>
    </w:p>
    <w:p w14:paraId="13A7FB2E" w14:textId="77777777" w:rsidR="00FD7B2A" w:rsidRDefault="00FD7B2A">
      <w:pPr>
        <w:pStyle w:val="comment"/>
        <w:numPr>
          <w:ilvl w:val="0"/>
          <w:numId w:val="14"/>
        </w:numPr>
        <w:jc w:val="both"/>
        <w:rPr>
          <w:lang w:eastAsia="ko-KR"/>
        </w:rPr>
        <w:pPrChange w:id="1921" w:author="제이펍 출판사" w:date="2021-03-14T15:57:00Z">
          <w:pPr>
            <w:pStyle w:val="comment"/>
            <w:numPr>
              <w:numId w:val="14"/>
            </w:numPr>
            <w:ind w:left="842" w:hanging="360"/>
          </w:pPr>
        </w:pPrChange>
      </w:pPr>
      <w:r w:rsidRPr="00ED4019">
        <w:rPr>
          <w:rStyle w:val="VerbatimChar"/>
          <w:rFonts w:ascii="Times New Roman" w:hAnsi="Times New Roman"/>
          <w:lang w:eastAsia="ko-KR"/>
        </w:rPr>
        <w:t>lines()</w:t>
      </w:r>
      <w:r>
        <w:rPr>
          <w:lang w:eastAsia="ko-KR"/>
        </w:rPr>
        <w:t>를 사용하여 students.xts$유치원 라인 plot을 생성, 라인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타입(</w:t>
      </w:r>
      <w:r w:rsidRPr="00ED4019">
        <w:rPr>
          <w:rStyle w:val="VerbatimChar"/>
          <w:rFonts w:ascii="Times New Roman" w:hAnsi="Times New Roman"/>
          <w:lang w:eastAsia="ko-KR"/>
        </w:rPr>
        <w:t>lty = 2</w:t>
      </w:r>
      <w:r>
        <w:rPr>
          <w:lang w:eastAsia="ko-KR"/>
        </w:rPr>
        <w:t>)과 색(</w:t>
      </w:r>
      <w:r w:rsidRPr="00ED4019">
        <w:rPr>
          <w:rStyle w:val="VerbatimChar"/>
          <w:rFonts w:ascii="Times New Roman" w:hAnsi="Times New Roman"/>
          <w:lang w:eastAsia="ko-KR"/>
        </w:rPr>
        <w:t>col = 'red'</w:t>
      </w:r>
      <w:r>
        <w:rPr>
          <w:lang w:eastAsia="ko-KR"/>
        </w:rPr>
        <w:t>)을 설정</w:t>
      </w:r>
    </w:p>
    <w:p w14:paraId="2E5BC9D0" w14:textId="77777777" w:rsidR="00FD7B2A" w:rsidRDefault="00FD7B2A">
      <w:pPr>
        <w:pStyle w:val="comment"/>
        <w:numPr>
          <w:ilvl w:val="0"/>
          <w:numId w:val="14"/>
        </w:numPr>
        <w:jc w:val="both"/>
        <w:rPr>
          <w:lang w:eastAsia="ko-KR"/>
        </w:rPr>
        <w:pPrChange w:id="1922" w:author="제이펍 출판사" w:date="2021-03-14T15:57:00Z">
          <w:pPr>
            <w:pStyle w:val="comment"/>
            <w:numPr>
              <w:numId w:val="14"/>
            </w:numPr>
            <w:ind w:left="842" w:hanging="360"/>
          </w:pPr>
        </w:pPrChange>
      </w:pPr>
      <w:r w:rsidRPr="00ED4019">
        <w:rPr>
          <w:rStyle w:val="VerbatimChar"/>
          <w:rFonts w:ascii="Times New Roman" w:hAnsi="Times New Roman"/>
          <w:lang w:eastAsia="ko-KR"/>
        </w:rPr>
        <w:t>lines()</w:t>
      </w:r>
      <w:r>
        <w:rPr>
          <w:lang w:eastAsia="ko-KR"/>
        </w:rPr>
        <w:t>를 사용하여 students.xts$중학교 라인 plot을 생성, 라인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타입(</w:t>
      </w:r>
      <w:r w:rsidRPr="00ED4019">
        <w:rPr>
          <w:rStyle w:val="VerbatimChar"/>
          <w:rFonts w:ascii="Times New Roman" w:hAnsi="Times New Roman"/>
          <w:lang w:eastAsia="ko-KR"/>
        </w:rPr>
        <w:t>lty = 3</w:t>
      </w:r>
      <w:r>
        <w:rPr>
          <w:lang w:eastAsia="ko-KR"/>
        </w:rPr>
        <w:t>)과 색(</w:t>
      </w:r>
      <w:r w:rsidRPr="00ED4019">
        <w:rPr>
          <w:rStyle w:val="VerbatimChar"/>
          <w:rFonts w:ascii="Times New Roman" w:hAnsi="Times New Roman"/>
          <w:lang w:eastAsia="ko-KR"/>
        </w:rPr>
        <w:t>col = 'blue'</w:t>
      </w:r>
      <w:r>
        <w:rPr>
          <w:lang w:eastAsia="ko-KR"/>
        </w:rPr>
        <w:t>)을 설정</w:t>
      </w:r>
    </w:p>
    <w:p w14:paraId="1259E996" w14:textId="77777777" w:rsidR="00FD7B2A" w:rsidRDefault="00FD7B2A">
      <w:pPr>
        <w:pStyle w:val="comment"/>
        <w:numPr>
          <w:ilvl w:val="0"/>
          <w:numId w:val="14"/>
        </w:numPr>
        <w:jc w:val="both"/>
        <w:rPr>
          <w:lang w:eastAsia="ko-KR"/>
        </w:rPr>
        <w:pPrChange w:id="1923" w:author="제이펍 출판사" w:date="2021-03-14T15:57:00Z">
          <w:pPr>
            <w:pStyle w:val="comment"/>
            <w:numPr>
              <w:numId w:val="14"/>
            </w:numPr>
            <w:ind w:left="842" w:hanging="360"/>
          </w:pPr>
        </w:pPrChange>
      </w:pPr>
      <w:r w:rsidRPr="00ED4019">
        <w:rPr>
          <w:rStyle w:val="VerbatimChar"/>
          <w:rFonts w:ascii="Times New Roman" w:hAnsi="Times New Roman"/>
          <w:lang w:eastAsia="ko-KR"/>
        </w:rPr>
        <w:t>addLegend()</w:t>
      </w:r>
      <w:r>
        <w:rPr>
          <w:lang w:eastAsia="ko-KR"/>
        </w:rPr>
        <w:t>를 사용하여 범례를 생성. 범례의 행은 1개, 범례에 사용하는 item 이름(</w:t>
      </w:r>
      <w:r w:rsidRPr="00ED4019">
        <w:rPr>
          <w:rStyle w:val="VerbatimChar"/>
          <w:rFonts w:ascii="Times New Roman" w:hAnsi="Times New Roman"/>
          <w:lang w:eastAsia="ko-KR"/>
        </w:rPr>
        <w:t>legend.names = c('</w:t>
      </w:r>
      <w:r w:rsidRPr="00ED4019">
        <w:rPr>
          <w:rStyle w:val="VerbatimChar"/>
          <w:rFonts w:ascii="Times New Roman" w:hAnsi="Times New Roman"/>
          <w:lang w:eastAsia="ko-KR"/>
        </w:rPr>
        <w:t>초등학교</w:t>
      </w:r>
      <w:r w:rsidRPr="00ED4019">
        <w:rPr>
          <w:rStyle w:val="VerbatimChar"/>
          <w:rFonts w:ascii="Times New Roman" w:hAnsi="Times New Roman"/>
          <w:lang w:eastAsia="ko-KR"/>
        </w:rPr>
        <w:t>', '</w:t>
      </w:r>
      <w:r w:rsidRPr="00ED4019">
        <w:rPr>
          <w:rStyle w:val="VerbatimChar"/>
          <w:rFonts w:ascii="Times New Roman" w:hAnsi="Times New Roman"/>
          <w:lang w:eastAsia="ko-KR"/>
        </w:rPr>
        <w:t>유치원</w:t>
      </w:r>
      <w:r w:rsidRPr="00ED4019">
        <w:rPr>
          <w:rStyle w:val="VerbatimChar"/>
          <w:rFonts w:ascii="Times New Roman" w:hAnsi="Times New Roman"/>
          <w:lang w:eastAsia="ko-KR"/>
        </w:rPr>
        <w:t>', '</w:t>
      </w:r>
      <w:r w:rsidRPr="00ED4019">
        <w:rPr>
          <w:rStyle w:val="VerbatimChar"/>
          <w:rFonts w:ascii="Times New Roman" w:hAnsi="Times New Roman"/>
          <w:lang w:eastAsia="ko-KR"/>
        </w:rPr>
        <w:t>중학교</w:t>
      </w:r>
      <w:r w:rsidRPr="00ED4019">
        <w:rPr>
          <w:rStyle w:val="VerbatimChar"/>
          <w:rFonts w:ascii="Times New Roman" w:hAnsi="Times New Roman"/>
          <w:lang w:eastAsia="ko-KR"/>
        </w:rPr>
        <w:t>')</w:t>
      </w:r>
      <w:r>
        <w:rPr>
          <w:lang w:eastAsia="ko-KR"/>
        </w:rPr>
        <w:t>), 색(</w:t>
      </w:r>
      <w:r w:rsidRPr="00ED4019">
        <w:rPr>
          <w:rStyle w:val="VerbatimChar"/>
          <w:rFonts w:ascii="Times New Roman" w:hAnsi="Times New Roman"/>
          <w:lang w:eastAsia="ko-KR"/>
        </w:rPr>
        <w:t>col = c('black', 'red', 'blue')</w:t>
      </w:r>
      <w:r>
        <w:rPr>
          <w:lang w:eastAsia="ko-KR"/>
        </w:rPr>
        <w:t>), 라인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타입(</w:t>
      </w:r>
      <w:r w:rsidRPr="00ED4019">
        <w:rPr>
          <w:rStyle w:val="VerbatimChar"/>
          <w:rFonts w:ascii="Times New Roman" w:hAnsi="Times New Roman"/>
          <w:lang w:eastAsia="ko-KR"/>
        </w:rPr>
        <w:t>lty=c(1, 2, 3)</w:t>
      </w:r>
      <w:r>
        <w:rPr>
          <w:lang w:eastAsia="ko-KR"/>
        </w:rPr>
        <w:t>)을 설정, 배경색은 흰색(</w:t>
      </w:r>
      <w:r w:rsidRPr="00ED4019">
        <w:rPr>
          <w:rStyle w:val="VerbatimChar"/>
          <w:rFonts w:ascii="Times New Roman" w:hAnsi="Times New Roman"/>
          <w:lang w:eastAsia="ko-KR"/>
        </w:rPr>
        <w:t>bg = 'white'</w:t>
      </w:r>
      <w:r>
        <w:rPr>
          <w:lang w:eastAsia="ko-KR"/>
        </w:rPr>
        <w:t>), 범례 배경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타입은 불투명(</w:t>
      </w:r>
      <w:r w:rsidRPr="00ED4019">
        <w:rPr>
          <w:rStyle w:val="VerbatimChar"/>
          <w:rFonts w:ascii="Times New Roman" w:hAnsi="Times New Roman"/>
          <w:lang w:eastAsia="ko-KR"/>
        </w:rPr>
        <w:t>bty="o"</w:t>
      </w:r>
      <w:r>
        <w:rPr>
          <w:lang w:eastAsia="ko-KR"/>
        </w:rPr>
        <w:t>)으로 설정</w:t>
      </w:r>
    </w:p>
    <w:p w14:paraId="1E62DBBD" w14:textId="77777777" w:rsidR="00FD7B2A" w:rsidRPr="00ED4019" w:rsidRDefault="00FD7B2A">
      <w:pPr>
        <w:jc w:val="both"/>
        <w:rPr>
          <w:rFonts w:ascii="Times New Roman" w:hAnsi="Times New Roman"/>
          <w:lang w:eastAsia="ko-KR"/>
        </w:rPr>
        <w:pPrChange w:id="1924" w:author="제이펍 출판사" w:date="2021-03-14T15:57:00Z">
          <w:pPr/>
        </w:pPrChange>
      </w:pPr>
      <w:r w:rsidRPr="00ED4019">
        <w:rPr>
          <w:rFonts w:ascii="Times New Roman" w:hAnsi="Times New Roman"/>
          <w:lang w:eastAsia="ko-KR"/>
        </w:rPr>
        <w:t>plot.xts()</w:t>
      </w:r>
      <w:r w:rsidRPr="00ED4019">
        <w:rPr>
          <w:rFonts w:ascii="Times New Roman" w:hAnsi="Times New Roman"/>
          <w:lang w:eastAsia="ko-KR"/>
        </w:rPr>
        <w:t>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사용하여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코로나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확진자에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대한</w:t>
      </w:r>
      <w:r w:rsidRPr="00ED4019">
        <w:rPr>
          <w:rFonts w:ascii="Times New Roman" w:hAnsi="Times New Roman"/>
          <w:lang w:eastAsia="ko-KR"/>
        </w:rPr>
        <w:t xml:space="preserve"> plot</w:t>
      </w:r>
      <w:r w:rsidRPr="00ED4019">
        <w:rPr>
          <w:rFonts w:ascii="Times New Roman" w:hAnsi="Times New Roman"/>
          <w:lang w:eastAsia="ko-KR"/>
        </w:rPr>
        <w:t>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다음과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같이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그릴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있다</w:t>
      </w:r>
      <w:r w:rsidRPr="00ED4019">
        <w:rPr>
          <w:rFonts w:ascii="Times New Roman" w:hAnsi="Times New Roman"/>
          <w:lang w:eastAsia="ko-KR"/>
        </w:rPr>
        <w:t>.</w:t>
      </w:r>
    </w:p>
    <w:p w14:paraId="519496A2" w14:textId="77777777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1925" w:author="제이펍 출판사" w:date="2021-03-14T15:57:00Z">
          <w:pPr>
            <w:pStyle w:val="SourceCode"/>
          </w:pPr>
        </w:pPrChange>
      </w:pPr>
      <w:proofErr w:type="gramStart"/>
      <w:r w:rsidRPr="00ED4019">
        <w:rPr>
          <w:rStyle w:val="FunctionTok"/>
          <w:rFonts w:ascii="Times New Roman" w:hAnsi="Times New Roman"/>
        </w:rPr>
        <w:t>plot.xts</w:t>
      </w:r>
      <w:r w:rsidRPr="00ED4019">
        <w:rPr>
          <w:rStyle w:val="NormalTok"/>
          <w:rFonts w:ascii="Times New Roman" w:hAnsi="Times New Roman"/>
        </w:rPr>
        <w:t>(</w:t>
      </w:r>
      <w:proofErr w:type="gramEnd"/>
      <w:r w:rsidRPr="00ED4019">
        <w:rPr>
          <w:rStyle w:val="NormalTok"/>
          <w:rFonts w:ascii="Times New Roman" w:hAnsi="Times New Roman"/>
        </w:rPr>
        <w:t xml:space="preserve">covid19.xts, </w:t>
      </w:r>
      <w:r w:rsidRPr="00ED4019">
        <w:rPr>
          <w:rStyle w:val="AttributeTok"/>
          <w:rFonts w:ascii="Times New Roman" w:hAnsi="Times New Roman"/>
        </w:rPr>
        <w:t>main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StringTok"/>
          <w:rFonts w:ascii="Times New Roman" w:hAnsi="Times New Roman"/>
        </w:rPr>
        <w:t>일별</w:t>
      </w:r>
      <w:r w:rsidRPr="00ED4019">
        <w:rPr>
          <w:rStyle w:val="String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확진자수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NormalTok"/>
          <w:rFonts w:ascii="Times New Roman" w:hAnsi="Times New Roman"/>
        </w:rPr>
        <w:t xml:space="preserve">, </w:t>
      </w:r>
      <w:r w:rsidRPr="00ED4019">
        <w:rPr>
          <w:rStyle w:val="AttributeTok"/>
          <w:rFonts w:ascii="Times New Roman" w:hAnsi="Times New Roman"/>
        </w:rPr>
        <w:t>xlab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StringTok"/>
          <w:rFonts w:ascii="Times New Roman" w:hAnsi="Times New Roman"/>
        </w:rPr>
        <w:t>날짜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NormalTok"/>
          <w:rFonts w:ascii="Times New Roman" w:hAnsi="Times New Roman"/>
        </w:rPr>
        <w:t xml:space="preserve">,  </w:t>
      </w:r>
      <w:r w:rsidRPr="00ED4019">
        <w:rPr>
          <w:rStyle w:val="AttributeTok"/>
          <w:rFonts w:ascii="Times New Roman" w:hAnsi="Times New Roman"/>
        </w:rPr>
        <w:t>ylab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StringTok"/>
          <w:rFonts w:ascii="Times New Roman" w:hAnsi="Times New Roman"/>
        </w:rPr>
        <w:t>확진자수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NormalTok"/>
          <w:rFonts w:ascii="Times New Roman" w:hAnsi="Times New Roman"/>
        </w:rPr>
        <w:t>)</w:t>
      </w:r>
    </w:p>
    <w:p w14:paraId="4C63AECD" w14:textId="77777777" w:rsidR="00FD7B2A" w:rsidRPr="00ED4019" w:rsidRDefault="00FD7B2A">
      <w:pPr>
        <w:pStyle w:val="Figure"/>
        <w:jc w:val="both"/>
        <w:rPr>
          <w:rFonts w:ascii="Times New Roman" w:hAnsi="Times New Roman"/>
        </w:rPr>
        <w:pPrChange w:id="1926" w:author="제이펍 출판사" w:date="2021-03-14T15:57:00Z">
          <w:pPr>
            <w:pStyle w:val="Figure"/>
          </w:pPr>
        </w:pPrChange>
      </w:pPr>
      <w:r w:rsidRPr="00ED4019">
        <w:rPr>
          <w:rFonts w:ascii="Times New Roman" w:hAnsi="Times New Roman"/>
          <w:noProof/>
          <w:lang w:eastAsia="ko-KR"/>
        </w:rPr>
        <w:lastRenderedPageBreak/>
        <w:drawing>
          <wp:inline distT="0" distB="0" distL="0" distR="0" wp14:anchorId="30950CFA" wp14:editId="611F943B">
            <wp:extent cx="4572000" cy="3657600"/>
            <wp:effectExtent l="0" t="0" r="0" b="0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735C22B" w14:textId="3BA1136F" w:rsidR="00FD7B2A" w:rsidRPr="00E10663" w:rsidRDefault="00FD7B2A">
      <w:pPr>
        <w:pStyle w:val="a6"/>
        <w:jc w:val="both"/>
        <w:rPr>
          <w:rFonts w:ascii="Times New Roman" w:hAnsi="Times New Roman" w:hint="eastAsia"/>
          <w:lang w:eastAsia="ko-KR"/>
          <w:rPrChange w:id="1927" w:author="standard" w:date="2021-03-26T17:03:00Z">
            <w:rPr>
              <w:rFonts w:ascii="Times New Roman" w:hAnsi="Times New Roman" w:hint="eastAsia"/>
              <w:lang w:eastAsia="ko-KR"/>
            </w:rPr>
          </w:rPrChange>
        </w:rPr>
        <w:pPrChange w:id="1928" w:author="제이펍 출판사" w:date="2021-03-14T15:57:00Z">
          <w:pPr>
            <w:pStyle w:val="a6"/>
            <w:jc w:val="center"/>
          </w:pPr>
        </w:pPrChange>
      </w:pPr>
      <w:commentRangeStart w:id="1929"/>
      <w:r w:rsidRPr="00ED4019">
        <w:rPr>
          <w:rFonts w:ascii="Times New Roman" w:hAnsi="Times New Roman" w:hint="eastAsia"/>
          <w:lang w:eastAsia="ko-KR"/>
        </w:rPr>
        <w:t>그림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3-18</w:t>
      </w:r>
      <w:commentRangeEnd w:id="1929"/>
      <w:r w:rsidR="00F340D8">
        <w:rPr>
          <w:rStyle w:val="af3"/>
          <w:i w:val="0"/>
        </w:rPr>
        <w:commentReference w:id="1929"/>
      </w:r>
      <w:ins w:id="1930" w:author="standard" w:date="2021-03-26T17:03:00Z">
        <w:r w:rsidR="00E10663">
          <w:rPr>
            <w:rFonts w:ascii="Times New Roman" w:hAnsi="Times New Roman"/>
            <w:lang w:eastAsia="ko-KR"/>
          </w:rPr>
          <w:t xml:space="preserve"> </w:t>
        </w:r>
        <w:r w:rsidR="00E10663">
          <w:rPr>
            <w:rFonts w:ascii="Times New Roman" w:hAnsi="Times New Roman" w:hint="eastAsia"/>
            <w:lang w:eastAsia="ko-KR"/>
          </w:rPr>
          <w:t>일별</w:t>
        </w:r>
        <w:r w:rsidR="00E10663">
          <w:rPr>
            <w:rFonts w:ascii="Times New Roman" w:hAnsi="Times New Roman" w:hint="eastAsia"/>
            <w:lang w:eastAsia="ko-KR"/>
          </w:rPr>
          <w:t xml:space="preserve"> </w:t>
        </w:r>
        <w:r w:rsidR="00E10663">
          <w:rPr>
            <w:rFonts w:ascii="Times New Roman" w:hAnsi="Times New Roman" w:hint="eastAsia"/>
            <w:lang w:eastAsia="ko-KR"/>
          </w:rPr>
          <w:t>코로나</w:t>
        </w:r>
        <w:r w:rsidR="00E10663">
          <w:rPr>
            <w:rFonts w:ascii="Times New Roman" w:hAnsi="Times New Roman" w:hint="eastAsia"/>
            <w:lang w:eastAsia="ko-KR"/>
          </w:rPr>
          <w:t xml:space="preserve"> </w:t>
        </w:r>
        <w:r w:rsidR="00E10663">
          <w:rPr>
            <w:rFonts w:ascii="Times New Roman" w:hAnsi="Times New Roman" w:hint="eastAsia"/>
            <w:lang w:eastAsia="ko-KR"/>
          </w:rPr>
          <w:t>확진자</w:t>
        </w:r>
        <w:r w:rsidR="00E10663">
          <w:rPr>
            <w:rFonts w:ascii="Times New Roman" w:hAnsi="Times New Roman" w:hint="eastAsia"/>
            <w:lang w:eastAsia="ko-KR"/>
          </w:rPr>
          <w:t xml:space="preserve"> </w:t>
        </w:r>
        <w:r w:rsidR="00E10663">
          <w:rPr>
            <w:rFonts w:ascii="Times New Roman" w:hAnsi="Times New Roman" w:hint="eastAsia"/>
            <w:lang w:eastAsia="ko-KR"/>
          </w:rPr>
          <w:t>추세</w:t>
        </w:r>
        <w:r w:rsidR="00E10663">
          <w:rPr>
            <w:rFonts w:ascii="Times New Roman" w:hAnsi="Times New Roman" w:hint="eastAsia"/>
            <w:lang w:eastAsia="ko-KR"/>
          </w:rPr>
          <w:t xml:space="preserve"> </w:t>
        </w:r>
        <w:r w:rsidR="00E10663">
          <w:rPr>
            <w:rFonts w:ascii="Times New Roman" w:hAnsi="Times New Roman"/>
            <w:lang w:eastAsia="ko-KR"/>
          </w:rPr>
          <w:t xml:space="preserve">– </w:t>
        </w:r>
        <w:r w:rsidR="00E10663">
          <w:rPr>
            <w:rFonts w:ascii="Times New Roman" w:hAnsi="Times New Roman" w:hint="eastAsia"/>
            <w:lang w:eastAsia="ko-KR"/>
          </w:rPr>
          <w:t>다변량</w:t>
        </w:r>
        <w:r w:rsidR="00E10663">
          <w:rPr>
            <w:rFonts w:ascii="Times New Roman" w:hAnsi="Times New Roman" w:hint="eastAsia"/>
            <w:lang w:eastAsia="ko-KR"/>
          </w:rPr>
          <w:t xml:space="preserve"> </w:t>
        </w:r>
        <w:r w:rsidR="00E10663">
          <w:rPr>
            <w:rFonts w:ascii="Times New Roman" w:hAnsi="Times New Roman" w:hint="eastAsia"/>
            <w:lang w:eastAsia="ko-KR"/>
          </w:rPr>
          <w:t>플롯</w:t>
        </w:r>
      </w:ins>
    </w:p>
    <w:p w14:paraId="5466C157" w14:textId="77777777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1931" w:author="제이펍 출판사" w:date="2021-03-14T15:57:00Z">
          <w:pPr>
            <w:pStyle w:val="SourceCode"/>
          </w:pPr>
        </w:pPrChange>
      </w:pPr>
      <w:proofErr w:type="gramStart"/>
      <w:r w:rsidRPr="00ED4019">
        <w:rPr>
          <w:rStyle w:val="FunctionTok"/>
          <w:rFonts w:ascii="Times New Roman" w:hAnsi="Times New Roman"/>
        </w:rPr>
        <w:t>addLegend</w:t>
      </w:r>
      <w:r w:rsidRPr="00ED4019">
        <w:rPr>
          <w:rStyle w:val="NormalTok"/>
          <w:rFonts w:ascii="Times New Roman" w:hAnsi="Times New Roman"/>
        </w:rPr>
        <w:t>(</w:t>
      </w:r>
      <w:proofErr w:type="gramEnd"/>
      <w:r w:rsidRPr="00ED4019">
        <w:rPr>
          <w:rStyle w:val="StringTok"/>
          <w:rFonts w:ascii="Times New Roman" w:hAnsi="Times New Roman"/>
        </w:rPr>
        <w:t>'topleft'</w:t>
      </w:r>
      <w:r w:rsidRPr="00ED4019">
        <w:rPr>
          <w:rStyle w:val="NormalTok"/>
          <w:rFonts w:ascii="Times New Roman" w:hAnsi="Times New Roman"/>
        </w:rPr>
        <w:t xml:space="preserve">, </w:t>
      </w:r>
      <w:r w:rsidRPr="00ED4019">
        <w:rPr>
          <w:rStyle w:val="AttributeTok"/>
          <w:rFonts w:ascii="Times New Roman" w:hAnsi="Times New Roman"/>
        </w:rPr>
        <w:t>ncol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DecValTok"/>
          <w:rFonts w:ascii="Times New Roman" w:hAnsi="Times New Roman"/>
        </w:rPr>
        <w:t>2</w:t>
      </w:r>
      <w:r w:rsidRPr="00ED4019">
        <w:rPr>
          <w:rStyle w:val="NormalTok"/>
          <w:rFonts w:ascii="Times New Roman" w:hAnsi="Times New Roman"/>
        </w:rPr>
        <w:t xml:space="preserve">, , </w:t>
      </w:r>
      <w:r w:rsidRPr="00ED4019">
        <w:rPr>
          <w:rStyle w:val="AttributeTok"/>
          <w:rFonts w:ascii="Times New Roman" w:hAnsi="Times New Roman"/>
        </w:rPr>
        <w:t>legend.names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unctionTok"/>
          <w:rFonts w:ascii="Times New Roman" w:hAnsi="Times New Roman"/>
        </w:rPr>
        <w:t>c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StringTok"/>
          <w:rFonts w:ascii="Times New Roman" w:hAnsi="Times New Roman"/>
        </w:rPr>
        <w:t>'0-9</w:t>
      </w:r>
      <w:r w:rsidRPr="00ED4019">
        <w:rPr>
          <w:rStyle w:val="StringTok"/>
          <w:rFonts w:ascii="Times New Roman" w:hAnsi="Times New Roman"/>
        </w:rPr>
        <w:t>세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NormalTok"/>
          <w:rFonts w:ascii="Times New Roman" w:hAnsi="Times New Roman"/>
        </w:rPr>
        <w:t xml:space="preserve">, </w:t>
      </w:r>
      <w:r w:rsidRPr="00ED4019">
        <w:rPr>
          <w:rStyle w:val="StringTok"/>
          <w:rFonts w:ascii="Times New Roman" w:hAnsi="Times New Roman"/>
        </w:rPr>
        <w:t>'10-19</w:t>
      </w:r>
      <w:r w:rsidRPr="00ED4019">
        <w:rPr>
          <w:rStyle w:val="StringTok"/>
          <w:rFonts w:ascii="Times New Roman" w:hAnsi="Times New Roman"/>
        </w:rPr>
        <w:t>세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NormalTok"/>
          <w:rFonts w:ascii="Times New Roman" w:hAnsi="Times New Roman"/>
        </w:rPr>
        <w:t xml:space="preserve">, </w:t>
      </w:r>
      <w:r w:rsidRPr="00ED4019">
        <w:rPr>
          <w:rStyle w:val="StringTok"/>
          <w:rFonts w:ascii="Times New Roman" w:hAnsi="Times New Roman"/>
        </w:rPr>
        <w:t>'20-29</w:t>
      </w:r>
      <w:r w:rsidRPr="00ED4019">
        <w:rPr>
          <w:rStyle w:val="StringTok"/>
          <w:rFonts w:ascii="Times New Roman" w:hAnsi="Times New Roman"/>
        </w:rPr>
        <w:t>세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NormalTok"/>
          <w:rFonts w:ascii="Times New Roman" w:hAnsi="Times New Roman"/>
        </w:rPr>
        <w:t xml:space="preserve">, </w:t>
      </w:r>
      <w:r w:rsidRPr="00ED4019">
        <w:rPr>
          <w:rStyle w:val="StringTok"/>
          <w:rFonts w:ascii="Times New Roman" w:hAnsi="Times New Roman"/>
        </w:rPr>
        <w:t>'30-39</w:t>
      </w:r>
      <w:r w:rsidRPr="00ED4019">
        <w:rPr>
          <w:rStyle w:val="StringTok"/>
          <w:rFonts w:ascii="Times New Roman" w:hAnsi="Times New Roman"/>
        </w:rPr>
        <w:t>세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NormalTok"/>
          <w:rFonts w:ascii="Times New Roman" w:hAnsi="Times New Roman"/>
        </w:rPr>
        <w:t xml:space="preserve">, </w:t>
      </w:r>
      <w:r w:rsidRPr="00ED4019">
        <w:rPr>
          <w:rStyle w:val="StringTok"/>
          <w:rFonts w:ascii="Times New Roman" w:hAnsi="Times New Roman"/>
        </w:rPr>
        <w:t>'40-49</w:t>
      </w:r>
      <w:r w:rsidRPr="00ED4019">
        <w:rPr>
          <w:rStyle w:val="StringTok"/>
          <w:rFonts w:ascii="Times New Roman" w:hAnsi="Times New Roman"/>
        </w:rPr>
        <w:t>세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NormalTok"/>
          <w:rFonts w:ascii="Times New Roman" w:hAnsi="Times New Roman"/>
        </w:rPr>
        <w:t xml:space="preserve">, </w:t>
      </w:r>
      <w:r w:rsidRPr="00ED4019">
        <w:rPr>
          <w:rStyle w:val="StringTok"/>
          <w:rFonts w:ascii="Times New Roman" w:hAnsi="Times New Roman"/>
        </w:rPr>
        <w:t>'50-59</w:t>
      </w:r>
      <w:r w:rsidRPr="00ED4019">
        <w:rPr>
          <w:rStyle w:val="StringTok"/>
          <w:rFonts w:ascii="Times New Roman" w:hAnsi="Times New Roman"/>
        </w:rPr>
        <w:t>세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NormalTok"/>
          <w:rFonts w:ascii="Times New Roman" w:hAnsi="Times New Roman"/>
        </w:rPr>
        <w:t xml:space="preserve">, </w:t>
      </w:r>
      <w:r w:rsidRPr="00ED4019">
        <w:rPr>
          <w:rStyle w:val="StringTok"/>
          <w:rFonts w:ascii="Times New Roman" w:hAnsi="Times New Roman"/>
        </w:rPr>
        <w:t>'60-69</w:t>
      </w:r>
      <w:r w:rsidRPr="00ED4019">
        <w:rPr>
          <w:rStyle w:val="StringTok"/>
          <w:rFonts w:ascii="Times New Roman" w:hAnsi="Times New Roman"/>
        </w:rPr>
        <w:t>세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NormalTok"/>
          <w:rFonts w:ascii="Times New Roman" w:hAnsi="Times New Roman"/>
        </w:rPr>
        <w:t xml:space="preserve">, </w:t>
      </w:r>
      <w:r w:rsidRPr="00ED4019">
        <w:rPr>
          <w:rStyle w:val="StringTok"/>
          <w:rFonts w:ascii="Times New Roman" w:hAnsi="Times New Roman"/>
        </w:rPr>
        <w:t>'70-79</w:t>
      </w:r>
      <w:r w:rsidRPr="00ED4019">
        <w:rPr>
          <w:rStyle w:val="StringTok"/>
          <w:rFonts w:ascii="Times New Roman" w:hAnsi="Times New Roman"/>
        </w:rPr>
        <w:t>세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NormalTok"/>
          <w:rFonts w:ascii="Times New Roman" w:hAnsi="Times New Roman"/>
        </w:rPr>
        <w:t xml:space="preserve">, </w:t>
      </w:r>
      <w:r w:rsidRPr="00ED4019">
        <w:rPr>
          <w:rStyle w:val="StringTok"/>
          <w:rFonts w:ascii="Times New Roman" w:hAnsi="Times New Roman"/>
        </w:rPr>
        <w:t>'80</w:t>
      </w:r>
      <w:r w:rsidRPr="00ED4019">
        <w:rPr>
          <w:rStyle w:val="StringTok"/>
          <w:rFonts w:ascii="Times New Roman" w:hAnsi="Times New Roman"/>
        </w:rPr>
        <w:t>세</w:t>
      </w:r>
      <w:r w:rsidRPr="00ED4019">
        <w:rPr>
          <w:rStyle w:val="String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이상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NormalTok"/>
          <w:rFonts w:ascii="Times New Roman" w:hAnsi="Times New Roman"/>
        </w:rPr>
        <w:t xml:space="preserve">), </w:t>
      </w:r>
      <w:r w:rsidRPr="00ED4019">
        <w:rPr>
          <w:rStyle w:val="AttributeTok"/>
          <w:rFonts w:ascii="Times New Roman" w:hAnsi="Times New Roman"/>
        </w:rPr>
        <w:t>lty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DecValTok"/>
          <w:rFonts w:ascii="Times New Roman" w:hAnsi="Times New Roman"/>
        </w:rPr>
        <w:t>1</w:t>
      </w:r>
      <w:r w:rsidRPr="00ED4019">
        <w:rPr>
          <w:rStyle w:val="NormalTok"/>
          <w:rFonts w:ascii="Times New Roman" w:hAnsi="Times New Roman"/>
        </w:rPr>
        <w:t xml:space="preserve">, </w:t>
      </w:r>
      <w:r w:rsidRPr="00ED4019">
        <w:rPr>
          <w:rStyle w:val="AttributeTok"/>
          <w:rFonts w:ascii="Times New Roman" w:hAnsi="Times New Roman"/>
        </w:rPr>
        <w:t>bg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'white'</w:t>
      </w:r>
      <w:r w:rsidRPr="00ED4019">
        <w:rPr>
          <w:rStyle w:val="NormalTok"/>
          <w:rFonts w:ascii="Times New Roman" w:hAnsi="Times New Roman"/>
        </w:rPr>
        <w:t xml:space="preserve">, </w:t>
      </w:r>
      <w:r w:rsidRPr="00ED4019">
        <w:rPr>
          <w:rStyle w:val="AttributeTok"/>
          <w:rFonts w:ascii="Times New Roman" w:hAnsi="Times New Roman"/>
        </w:rPr>
        <w:t>bty=</w:t>
      </w:r>
      <w:r w:rsidRPr="00ED4019">
        <w:rPr>
          <w:rStyle w:val="StringTok"/>
          <w:rFonts w:ascii="Times New Roman" w:hAnsi="Times New Roman"/>
        </w:rPr>
        <w:t>"o"</w:t>
      </w:r>
      <w:r w:rsidRPr="00ED4019">
        <w:rPr>
          <w:rStyle w:val="NormalTok"/>
          <w:rFonts w:ascii="Times New Roman" w:hAnsi="Times New Roman"/>
        </w:rPr>
        <w:t>)</w:t>
      </w:r>
    </w:p>
    <w:p w14:paraId="0513F8A8" w14:textId="77777777" w:rsidR="00FD7B2A" w:rsidRPr="00ED4019" w:rsidRDefault="00FD7B2A">
      <w:pPr>
        <w:pStyle w:val="Figure"/>
        <w:jc w:val="both"/>
        <w:rPr>
          <w:rFonts w:ascii="Times New Roman" w:hAnsi="Times New Roman"/>
        </w:rPr>
        <w:pPrChange w:id="1932" w:author="제이펍 출판사" w:date="2021-03-14T15:57:00Z">
          <w:pPr>
            <w:pStyle w:val="Figure"/>
          </w:pPr>
        </w:pPrChange>
      </w:pPr>
      <w:r w:rsidRPr="00ED4019">
        <w:rPr>
          <w:rFonts w:ascii="Times New Roman" w:hAnsi="Times New Roman"/>
          <w:noProof/>
          <w:lang w:eastAsia="ko-KR"/>
        </w:rPr>
        <w:drawing>
          <wp:inline distT="0" distB="0" distL="0" distR="0" wp14:anchorId="13868B3B" wp14:editId="2B980A36">
            <wp:extent cx="4572000" cy="3657600"/>
            <wp:effectExtent l="0" t="0" r="0" b="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A36F489" w14:textId="2417A6E9" w:rsidR="00FD7B2A" w:rsidRPr="00ED4019" w:rsidRDefault="00FD7B2A">
      <w:pPr>
        <w:pStyle w:val="a6"/>
        <w:jc w:val="both"/>
        <w:rPr>
          <w:rFonts w:ascii="Times New Roman" w:hAnsi="Times New Roman"/>
          <w:lang w:eastAsia="ko-KR"/>
        </w:rPr>
        <w:pPrChange w:id="1933" w:author="제이펍 출판사" w:date="2021-03-14T15:57:00Z">
          <w:pPr>
            <w:pStyle w:val="a6"/>
            <w:jc w:val="center"/>
          </w:pPr>
        </w:pPrChange>
      </w:pPr>
      <w:commentRangeStart w:id="1934"/>
      <w:r w:rsidRPr="00ED4019">
        <w:rPr>
          <w:rFonts w:ascii="Times New Roman" w:hAnsi="Times New Roman" w:hint="eastAsia"/>
          <w:lang w:eastAsia="ko-KR"/>
        </w:rPr>
        <w:t>그림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3-19</w:t>
      </w:r>
      <w:commentRangeEnd w:id="1934"/>
      <w:r w:rsidR="00A24A01">
        <w:rPr>
          <w:rStyle w:val="af3"/>
          <w:i w:val="0"/>
        </w:rPr>
        <w:commentReference w:id="1934"/>
      </w:r>
      <w:ins w:id="1935" w:author="standard" w:date="2021-03-26T17:03:00Z">
        <w:r w:rsidR="00E10663">
          <w:rPr>
            <w:rFonts w:ascii="Times New Roman" w:hAnsi="Times New Roman"/>
            <w:lang w:eastAsia="ko-KR"/>
          </w:rPr>
          <w:t xml:space="preserve"> </w:t>
        </w:r>
        <w:r w:rsidR="00E10663">
          <w:rPr>
            <w:rFonts w:ascii="Times New Roman" w:hAnsi="Times New Roman" w:hint="eastAsia"/>
            <w:lang w:eastAsia="ko-KR"/>
          </w:rPr>
          <w:t>일별</w:t>
        </w:r>
        <w:r w:rsidR="00E10663">
          <w:rPr>
            <w:rFonts w:ascii="Times New Roman" w:hAnsi="Times New Roman" w:hint="eastAsia"/>
            <w:lang w:eastAsia="ko-KR"/>
          </w:rPr>
          <w:t xml:space="preserve"> </w:t>
        </w:r>
        <w:r w:rsidR="00E10663">
          <w:rPr>
            <w:rFonts w:ascii="Times New Roman" w:hAnsi="Times New Roman" w:hint="eastAsia"/>
            <w:lang w:eastAsia="ko-KR"/>
          </w:rPr>
          <w:t>코로나</w:t>
        </w:r>
        <w:r w:rsidR="00E10663">
          <w:rPr>
            <w:rFonts w:ascii="Times New Roman" w:hAnsi="Times New Roman" w:hint="eastAsia"/>
            <w:lang w:eastAsia="ko-KR"/>
          </w:rPr>
          <w:t xml:space="preserve"> </w:t>
        </w:r>
        <w:r w:rsidR="00E10663">
          <w:rPr>
            <w:rFonts w:ascii="Times New Roman" w:hAnsi="Times New Roman" w:hint="eastAsia"/>
            <w:lang w:eastAsia="ko-KR"/>
          </w:rPr>
          <w:t>확진자</w:t>
        </w:r>
        <w:r w:rsidR="00E10663">
          <w:rPr>
            <w:rFonts w:ascii="Times New Roman" w:hAnsi="Times New Roman" w:hint="eastAsia"/>
            <w:lang w:eastAsia="ko-KR"/>
          </w:rPr>
          <w:t xml:space="preserve"> </w:t>
        </w:r>
        <w:r w:rsidR="00E10663">
          <w:rPr>
            <w:rFonts w:ascii="Times New Roman" w:hAnsi="Times New Roman" w:hint="eastAsia"/>
            <w:lang w:eastAsia="ko-KR"/>
          </w:rPr>
          <w:t>추세</w:t>
        </w:r>
        <w:r w:rsidR="00E10663">
          <w:rPr>
            <w:rFonts w:ascii="Times New Roman" w:hAnsi="Times New Roman" w:hint="eastAsia"/>
            <w:lang w:eastAsia="ko-KR"/>
          </w:rPr>
          <w:t xml:space="preserve"> </w:t>
        </w:r>
        <w:r w:rsidR="00E10663">
          <w:rPr>
            <w:rFonts w:ascii="Times New Roman" w:hAnsi="Times New Roman"/>
            <w:lang w:eastAsia="ko-KR"/>
          </w:rPr>
          <w:t xml:space="preserve">– </w:t>
        </w:r>
        <w:r w:rsidR="00E10663">
          <w:rPr>
            <w:rFonts w:ascii="Times New Roman" w:hAnsi="Times New Roman" w:hint="eastAsia"/>
            <w:lang w:eastAsia="ko-KR"/>
          </w:rPr>
          <w:t>다변량</w:t>
        </w:r>
        <w:r w:rsidR="00E10663">
          <w:rPr>
            <w:rFonts w:ascii="Times New Roman" w:hAnsi="Times New Roman" w:hint="eastAsia"/>
            <w:lang w:eastAsia="ko-KR"/>
          </w:rPr>
          <w:t xml:space="preserve"> </w:t>
        </w:r>
        <w:r w:rsidR="00E10663">
          <w:rPr>
            <w:rFonts w:ascii="Times New Roman" w:hAnsi="Times New Roman" w:hint="eastAsia"/>
            <w:lang w:eastAsia="ko-KR"/>
          </w:rPr>
          <w:t>플롯</w:t>
        </w:r>
        <w:r w:rsidR="00E10663">
          <w:rPr>
            <w:rFonts w:ascii="Times New Roman" w:hAnsi="Times New Roman" w:hint="eastAsia"/>
            <w:lang w:eastAsia="ko-KR"/>
          </w:rPr>
          <w:t xml:space="preserve"> </w:t>
        </w:r>
        <w:r w:rsidR="00E10663">
          <w:rPr>
            <w:rFonts w:ascii="Times New Roman" w:hAnsi="Times New Roman"/>
            <w:lang w:eastAsia="ko-KR"/>
          </w:rPr>
          <w:t xml:space="preserve">+ </w:t>
        </w:r>
        <w:r w:rsidR="00E10663">
          <w:rPr>
            <w:rFonts w:ascii="Times New Roman" w:hAnsi="Times New Roman" w:hint="eastAsia"/>
            <w:lang w:eastAsia="ko-KR"/>
          </w:rPr>
          <w:t>범례</w:t>
        </w:r>
      </w:ins>
    </w:p>
    <w:p w14:paraId="59500BC0" w14:textId="251A665F" w:rsidR="00FD7B2A" w:rsidRDefault="00535E83">
      <w:pPr>
        <w:pStyle w:val="1"/>
        <w:numPr>
          <w:ilvl w:val="0"/>
          <w:numId w:val="0"/>
        </w:numPr>
        <w:jc w:val="both"/>
        <w:rPr>
          <w:lang w:eastAsia="ko-KR"/>
        </w:rPr>
        <w:pPrChange w:id="1936" w:author="user" w:date="2021-03-18T11:17:00Z">
          <w:pPr>
            <w:pStyle w:val="1"/>
          </w:pPr>
        </w:pPrChange>
      </w:pPr>
      <w:bookmarkStart w:id="1937" w:name="ts-forecast-패키지"/>
      <w:bookmarkEnd w:id="1830"/>
      <w:ins w:id="1938" w:author="user" w:date="2021-03-18T11:17:00Z">
        <w:r>
          <w:rPr>
            <w:rFonts w:hint="eastAsia"/>
            <w:lang w:eastAsia="ko-KR"/>
          </w:rPr>
          <w:lastRenderedPageBreak/>
          <w:t xml:space="preserve">3.3 </w:t>
        </w:r>
      </w:ins>
      <w:r w:rsidR="00FD7B2A">
        <w:rPr>
          <w:lang w:eastAsia="ko-KR"/>
        </w:rPr>
        <w:t>ts</w:t>
      </w:r>
      <w:del w:id="1939" w:author="user" w:date="2021-03-18T11:17:00Z">
        <w:r w:rsidR="00FD7B2A" w:rsidDel="00535E83">
          <w:rPr>
            <w:lang w:eastAsia="ko-KR"/>
          </w:rPr>
          <w:delText xml:space="preserve"> </w:delText>
        </w:r>
      </w:del>
      <w:r w:rsidR="00FD7B2A">
        <w:rPr>
          <w:lang w:eastAsia="ko-KR"/>
        </w:rPr>
        <w:t>: forecast 패키지</w:t>
      </w:r>
    </w:p>
    <w:p w14:paraId="6EDFB8BD" w14:textId="1F3869EF" w:rsidR="00FD7B2A" w:rsidRPr="00ED4019" w:rsidRDefault="00FD7B2A">
      <w:pPr>
        <w:jc w:val="both"/>
        <w:rPr>
          <w:rFonts w:ascii="Times New Roman" w:hAnsi="Times New Roman"/>
          <w:lang w:eastAsia="ko-KR"/>
        </w:rPr>
        <w:pPrChange w:id="1940" w:author="제이펍 출판사" w:date="2021-03-14T15:57:00Z">
          <w:pPr/>
        </w:pPrChange>
      </w:pPr>
      <w:r w:rsidRPr="00ED4019">
        <w:rPr>
          <w:rStyle w:val="VerbatimChar"/>
          <w:rFonts w:ascii="Times New Roman" w:hAnsi="Times New Roman"/>
          <w:lang w:eastAsia="ko-KR"/>
        </w:rPr>
        <w:t>forecast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패키지는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시계열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자료의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시각화와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분석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방법과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도구를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제공하는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패키지로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호주의</w:t>
      </w:r>
      <w:r w:rsidRPr="00ED4019">
        <w:rPr>
          <w:rFonts w:ascii="Times New Roman" w:hAnsi="Times New Roman"/>
          <w:lang w:eastAsia="ko-KR"/>
        </w:rPr>
        <w:t xml:space="preserve"> </w:t>
      </w:r>
      <w:ins w:id="1941" w:author="user" w:date="2021-03-18T11:18:00Z">
        <w:r w:rsidR="00535E83">
          <w:rPr>
            <w:rFonts w:ascii="Times New Roman" w:hAnsi="Times New Roman" w:hint="eastAsia"/>
            <w:lang w:eastAsia="ko-KR"/>
          </w:rPr>
          <w:t>롭</w:t>
        </w:r>
        <w:r w:rsidR="00535E83">
          <w:rPr>
            <w:rFonts w:ascii="Times New Roman" w:hAnsi="Times New Roman" w:hint="eastAsia"/>
            <w:lang w:eastAsia="ko-KR"/>
          </w:rPr>
          <w:t xml:space="preserve"> </w:t>
        </w:r>
        <w:r w:rsidR="00535E83">
          <w:rPr>
            <w:rFonts w:ascii="Times New Roman" w:hAnsi="Times New Roman" w:hint="eastAsia"/>
            <w:lang w:eastAsia="ko-KR"/>
          </w:rPr>
          <w:t>하인드만</w:t>
        </w:r>
        <w:r w:rsidR="00535E83">
          <w:rPr>
            <w:rFonts w:ascii="Times New Roman" w:hAnsi="Times New Roman" w:hint="eastAsia"/>
            <w:lang w:eastAsia="ko-KR"/>
          </w:rPr>
          <w:t>(</w:t>
        </w:r>
      </w:ins>
      <w:r w:rsidRPr="00ED4019">
        <w:rPr>
          <w:rFonts w:ascii="Times New Roman" w:hAnsi="Times New Roman"/>
          <w:lang w:eastAsia="ko-KR"/>
        </w:rPr>
        <w:t>Rob Hyndman</w:t>
      </w:r>
      <w:ins w:id="1942" w:author="user" w:date="2021-03-18T11:18:00Z">
        <w:r w:rsidR="00535E83">
          <w:rPr>
            <w:rFonts w:ascii="Times New Roman" w:hAnsi="Times New Roman" w:hint="eastAsia"/>
            <w:lang w:eastAsia="ko-KR"/>
          </w:rPr>
          <w:t xml:space="preserve">) </w:t>
        </w:r>
      </w:ins>
      <w:r w:rsidRPr="00ED4019">
        <w:rPr>
          <w:rFonts w:ascii="Times New Roman" w:hAnsi="Times New Roman"/>
          <w:lang w:eastAsia="ko-KR"/>
        </w:rPr>
        <w:t>교수가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주도하여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개발하였다</w:t>
      </w:r>
      <w:r w:rsidRPr="00ED4019">
        <w:rPr>
          <w:rFonts w:ascii="Times New Roman" w:hAnsi="Times New Roman"/>
          <w:lang w:eastAsia="ko-KR"/>
        </w:rPr>
        <w:t>.</w:t>
      </w:r>
      <w:r w:rsidRPr="00ED4019">
        <w:rPr>
          <w:rStyle w:val="a7"/>
          <w:rFonts w:ascii="Times New Roman" w:hAnsi="Times New Roman"/>
        </w:rPr>
        <w:footnoteReference w:id="13"/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패키지는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단변량</w:t>
      </w:r>
      <w:r w:rsidRPr="00ED4019">
        <w:rPr>
          <w:rFonts w:ascii="Times New Roman" w:hAnsi="Times New Roman"/>
          <w:lang w:eastAsia="ko-KR"/>
        </w:rPr>
        <w:t xml:space="preserve">(Univariate) </w:t>
      </w:r>
      <w:r w:rsidRPr="00ED4019">
        <w:rPr>
          <w:rFonts w:ascii="Times New Roman" w:hAnsi="Times New Roman"/>
          <w:lang w:eastAsia="ko-KR"/>
        </w:rPr>
        <w:t>시계열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데이터에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적합하도록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설계되었고</w:t>
      </w:r>
      <w:ins w:id="1945" w:author="user" w:date="2021-03-18T11:20:00Z">
        <w:r w:rsidR="00755C53">
          <w:rPr>
            <w:rFonts w:ascii="Times New Roman" w:hAnsi="Times New Roman" w:hint="eastAsia"/>
            <w:lang w:eastAsia="ko-KR"/>
          </w:rPr>
          <w:t>,</w:t>
        </w:r>
      </w:ins>
      <w:r w:rsidRPr="00ED4019">
        <w:rPr>
          <w:rFonts w:ascii="Times New Roman" w:hAnsi="Times New Roman"/>
          <w:lang w:eastAsia="ko-KR"/>
        </w:rPr>
        <w:t xml:space="preserve"> plotting</w:t>
      </w:r>
      <w:r w:rsidRPr="00ED4019">
        <w:rPr>
          <w:rFonts w:ascii="Times New Roman" w:hAnsi="Times New Roman" w:hint="eastAsia"/>
          <w:lang w:eastAsia="ko-KR"/>
        </w:rPr>
        <w:t>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Style w:val="VerbatimChar"/>
          <w:rFonts w:ascii="Times New Roman" w:hAnsi="Times New Roman"/>
          <w:lang w:eastAsia="ko-KR"/>
        </w:rPr>
        <w:t>ggplot2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패키지를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기반으로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사용하고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있다</w:t>
      </w:r>
      <w:r w:rsidRPr="00ED4019">
        <w:rPr>
          <w:rFonts w:ascii="Times New Roman" w:hAnsi="Times New Roman"/>
          <w:lang w:eastAsia="ko-KR"/>
        </w:rPr>
        <w:t>.</w:t>
      </w:r>
    </w:p>
    <w:p w14:paraId="17BF0B65" w14:textId="260589F6" w:rsidR="00FD7B2A" w:rsidRPr="00ED4019" w:rsidRDefault="00FD7B2A">
      <w:pPr>
        <w:pStyle w:val="a0"/>
        <w:jc w:val="both"/>
        <w:rPr>
          <w:rFonts w:ascii="Times New Roman" w:hAnsi="Times New Roman"/>
          <w:lang w:eastAsia="ko-KR"/>
        </w:rPr>
        <w:pPrChange w:id="1946" w:author="제이펍 출판사" w:date="2021-03-14T15:57:00Z">
          <w:pPr>
            <w:pStyle w:val="a0"/>
          </w:pPr>
        </w:pPrChange>
      </w:pPr>
      <w:r w:rsidRPr="00ED4019">
        <w:rPr>
          <w:rStyle w:val="VerbatimChar"/>
          <w:rFonts w:ascii="Times New Roman" w:hAnsi="Times New Roman"/>
          <w:lang w:eastAsia="ko-KR"/>
        </w:rPr>
        <w:t>forecast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패키지에서는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시계열</w:t>
      </w:r>
      <w:r w:rsidRPr="00ED4019">
        <w:rPr>
          <w:rFonts w:ascii="Times New Roman" w:hAnsi="Times New Roman"/>
          <w:lang w:eastAsia="ko-KR"/>
        </w:rPr>
        <w:t xml:space="preserve"> plotting </w:t>
      </w:r>
      <w:r w:rsidRPr="00ED4019">
        <w:rPr>
          <w:rFonts w:ascii="Times New Roman" w:hAnsi="Times New Roman"/>
          <w:lang w:eastAsia="ko-KR"/>
        </w:rPr>
        <w:t>방법으로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Style w:val="VerbatimChar"/>
          <w:rFonts w:ascii="Times New Roman" w:hAnsi="Times New Roman"/>
          <w:lang w:eastAsia="ko-KR"/>
        </w:rPr>
        <w:t>autoplot()</w:t>
      </w:r>
      <w:r w:rsidRPr="00ED4019">
        <w:rPr>
          <w:rFonts w:ascii="Times New Roman" w:hAnsi="Times New Roman"/>
          <w:lang w:eastAsia="ko-KR"/>
        </w:rPr>
        <w:t>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제공하고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있다</w:t>
      </w:r>
      <w:del w:id="1947" w:author="제이펍 출판사" w:date="2021-03-14T18:12:00Z">
        <w:r w:rsidRPr="00ED4019" w:rsidDel="003F5176">
          <w:rPr>
            <w:rFonts w:ascii="Times New Roman" w:hAnsi="Times New Roman"/>
            <w:lang w:eastAsia="ko-KR"/>
          </w:rPr>
          <w:delText xml:space="preserve">. </w:delText>
        </w:r>
        <w:r w:rsidRPr="00ED4019" w:rsidDel="003F5176">
          <w:rPr>
            <w:rFonts w:ascii="Times New Roman" w:hAnsi="Times New Roman"/>
            <w:lang w:eastAsia="ko-KR"/>
          </w:rPr>
          <w:delText>사실</w:delText>
        </w:r>
        <w:r w:rsidRPr="00ED4019" w:rsidDel="003F5176">
          <w:rPr>
            <w:rFonts w:ascii="Times New Roman" w:hAnsi="Times New Roman"/>
            <w:lang w:eastAsia="ko-KR"/>
          </w:rPr>
          <w:delText xml:space="preserve"> </w:delText>
        </w:r>
      </w:del>
      <w:ins w:id="1948" w:author="제이펍 출판사" w:date="2021-03-14T18:12:00Z">
        <w:r w:rsidR="003F5176">
          <w:rPr>
            <w:rFonts w:ascii="Times New Roman" w:hAnsi="Times New Roman"/>
            <w:lang w:eastAsia="ko-KR"/>
          </w:rPr>
          <w:t xml:space="preserve">. </w:t>
        </w:r>
        <w:r w:rsidR="003F5176">
          <w:rPr>
            <w:rFonts w:ascii="Times New Roman" w:hAnsi="Times New Roman"/>
            <w:lang w:eastAsia="ko-KR"/>
          </w:rPr>
          <w:t>사실</w:t>
        </w:r>
        <w:r w:rsidR="003F5176">
          <w:rPr>
            <w:rFonts w:ascii="Times New Roman" w:hAnsi="Times New Roman"/>
            <w:lang w:eastAsia="ko-KR"/>
          </w:rPr>
          <w:t xml:space="preserve">, </w:t>
        </w:r>
      </w:ins>
      <w:r w:rsidRPr="00ED4019">
        <w:rPr>
          <w:rStyle w:val="VerbatimChar"/>
          <w:rFonts w:ascii="Times New Roman" w:hAnsi="Times New Roman"/>
          <w:lang w:eastAsia="ko-KR"/>
        </w:rPr>
        <w:t>forecast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패키지에서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사용하는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Style w:val="VerbatimChar"/>
          <w:rFonts w:ascii="Times New Roman" w:hAnsi="Times New Roman"/>
          <w:lang w:eastAsia="ko-KR"/>
        </w:rPr>
        <w:t>autoplot()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함수는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Style w:val="VerbatimChar"/>
          <w:rFonts w:ascii="Times New Roman" w:hAnsi="Times New Roman"/>
          <w:lang w:eastAsia="ko-KR"/>
        </w:rPr>
        <w:t>ggplot2</w:t>
      </w:r>
      <w:r w:rsidRPr="00ED4019">
        <w:rPr>
          <w:rFonts w:ascii="Times New Roman" w:hAnsi="Times New Roman"/>
          <w:lang w:eastAsia="ko-KR"/>
        </w:rPr>
        <w:t>에서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제공하는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함수이지만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Style w:val="VerbatimChar"/>
          <w:rFonts w:ascii="Times New Roman" w:hAnsi="Times New Roman"/>
          <w:lang w:eastAsia="ko-KR"/>
        </w:rPr>
        <w:t>ggplot2</w:t>
      </w:r>
      <w:r w:rsidRPr="00ED4019">
        <w:rPr>
          <w:rFonts w:ascii="Times New Roman" w:hAnsi="Times New Roman"/>
          <w:lang w:eastAsia="ko-KR"/>
        </w:rPr>
        <w:t>에서는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Style w:val="VerbatimChar"/>
          <w:rFonts w:ascii="Times New Roman" w:hAnsi="Times New Roman"/>
          <w:lang w:eastAsia="ko-KR"/>
        </w:rPr>
        <w:t>ts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데이터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클래스를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지원하지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않는다</w:t>
      </w:r>
      <w:r w:rsidRPr="00ED4019">
        <w:rPr>
          <w:rFonts w:ascii="Times New Roman" w:hAnsi="Times New Roman"/>
          <w:lang w:eastAsia="ko-KR"/>
        </w:rPr>
        <w:t xml:space="preserve">. </w:t>
      </w:r>
      <w:r w:rsidRPr="00ED4019">
        <w:rPr>
          <w:rFonts w:ascii="Times New Roman" w:hAnsi="Times New Roman"/>
          <w:lang w:eastAsia="ko-KR"/>
        </w:rPr>
        <w:t>따라서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Style w:val="VerbatimChar"/>
          <w:rFonts w:ascii="Times New Roman" w:hAnsi="Times New Roman"/>
          <w:lang w:eastAsia="ko-KR"/>
        </w:rPr>
        <w:t>autoplot()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함수에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전달된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데이터가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Style w:val="VerbatimChar"/>
          <w:rFonts w:ascii="Times New Roman" w:hAnsi="Times New Roman"/>
          <w:lang w:eastAsia="ko-KR"/>
        </w:rPr>
        <w:t>ts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클래스인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경우는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Style w:val="VerbatimChar"/>
          <w:rFonts w:ascii="Times New Roman" w:hAnsi="Times New Roman"/>
          <w:lang w:eastAsia="ko-KR"/>
        </w:rPr>
        <w:t>ggplot2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패키지의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Style w:val="VerbatimChar"/>
          <w:rFonts w:ascii="Times New Roman" w:hAnsi="Times New Roman"/>
          <w:lang w:eastAsia="ko-KR"/>
        </w:rPr>
        <w:t>autoplot()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함수가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아닌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Style w:val="VerbatimChar"/>
          <w:rFonts w:ascii="Times New Roman" w:hAnsi="Times New Roman"/>
          <w:lang w:eastAsia="ko-KR"/>
        </w:rPr>
        <w:t>forecast</w:t>
      </w:r>
      <w:r w:rsidRPr="00ED4019">
        <w:rPr>
          <w:rFonts w:ascii="Times New Roman" w:hAnsi="Times New Roman"/>
          <w:lang w:eastAsia="ko-KR"/>
        </w:rPr>
        <w:t>에서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제공하는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Style w:val="VerbatimChar"/>
          <w:rFonts w:ascii="Times New Roman" w:hAnsi="Times New Roman"/>
          <w:lang w:eastAsia="ko-KR"/>
        </w:rPr>
        <w:t>autoplot()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함수</w:t>
      </w:r>
      <w:r w:rsidRPr="00ED4019">
        <w:rPr>
          <w:rFonts w:ascii="Times New Roman" w:hAnsi="Times New Roman"/>
          <w:lang w:eastAsia="ko-KR"/>
        </w:rPr>
        <w:t>(</w:t>
      </w:r>
      <w:r w:rsidRPr="00ED4019">
        <w:rPr>
          <w:rStyle w:val="VerbatimChar"/>
          <w:rFonts w:ascii="Times New Roman" w:hAnsi="Times New Roman"/>
          <w:lang w:eastAsia="ko-KR"/>
        </w:rPr>
        <w:t>autoplot.ts()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또는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Style w:val="VerbatimChar"/>
          <w:rFonts w:ascii="Times New Roman" w:hAnsi="Times New Roman"/>
          <w:lang w:eastAsia="ko-KR"/>
        </w:rPr>
        <w:t>autoplot.mts()</w:t>
      </w:r>
      <w:r w:rsidRPr="00ED4019">
        <w:rPr>
          <w:rFonts w:ascii="Times New Roman" w:hAnsi="Times New Roman"/>
          <w:lang w:eastAsia="ko-KR"/>
        </w:rPr>
        <w:t>)</w:t>
      </w:r>
      <w:r w:rsidRPr="00ED4019">
        <w:rPr>
          <w:rFonts w:ascii="Times New Roman" w:hAnsi="Times New Roman"/>
          <w:lang w:eastAsia="ko-KR"/>
        </w:rPr>
        <w:t>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호출하여</w:t>
      </w:r>
      <w:r w:rsidRPr="00ED4019">
        <w:rPr>
          <w:rFonts w:ascii="Times New Roman" w:hAnsi="Times New Roman"/>
          <w:lang w:eastAsia="ko-KR"/>
        </w:rPr>
        <w:t xml:space="preserve"> plot</w:t>
      </w:r>
      <w:r w:rsidRPr="00ED4019">
        <w:rPr>
          <w:rFonts w:ascii="Times New Roman" w:hAnsi="Times New Roman"/>
          <w:lang w:eastAsia="ko-KR"/>
        </w:rPr>
        <w:t>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생성한다</w:t>
      </w:r>
      <w:r w:rsidRPr="00ED4019">
        <w:rPr>
          <w:rFonts w:ascii="Times New Roman" w:hAnsi="Times New Roman"/>
          <w:lang w:eastAsia="ko-KR"/>
        </w:rPr>
        <w:t>.</w:t>
      </w:r>
      <w:r w:rsidRPr="00ED4019">
        <w:rPr>
          <w:rStyle w:val="a7"/>
          <w:rFonts w:ascii="Times New Roman" w:hAnsi="Times New Roman"/>
        </w:rPr>
        <w:footnoteReference w:id="14"/>
      </w:r>
    </w:p>
    <w:p w14:paraId="1724E85A" w14:textId="1BFE1DBE" w:rsidR="00FD7B2A" w:rsidRPr="00ED4019" w:rsidRDefault="00FD7B2A">
      <w:pPr>
        <w:pStyle w:val="a0"/>
        <w:jc w:val="both"/>
        <w:rPr>
          <w:rFonts w:ascii="Times New Roman" w:hAnsi="Times New Roman"/>
          <w:lang w:eastAsia="ko-KR"/>
        </w:rPr>
        <w:pPrChange w:id="1951" w:author="제이펍 출판사" w:date="2021-03-14T15:57:00Z">
          <w:pPr>
            <w:pStyle w:val="a0"/>
          </w:pPr>
        </w:pPrChange>
      </w:pPr>
      <w:r w:rsidRPr="00ED4019">
        <w:rPr>
          <w:rStyle w:val="VerbatimChar"/>
          <w:rFonts w:ascii="Times New Roman" w:hAnsi="Times New Roman"/>
          <w:lang w:eastAsia="ko-KR"/>
        </w:rPr>
        <w:t>autoplot()</w:t>
      </w:r>
      <w:r w:rsidRPr="00ED4019">
        <w:rPr>
          <w:rFonts w:ascii="Times New Roman" w:hAnsi="Times New Roman"/>
          <w:lang w:eastAsia="ko-KR"/>
        </w:rPr>
        <w:t>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Style w:val="VerbatimChar"/>
          <w:rFonts w:ascii="Times New Roman" w:hAnsi="Times New Roman"/>
          <w:lang w:eastAsia="ko-KR"/>
        </w:rPr>
        <w:t>ggplot2</w:t>
      </w:r>
      <w:r w:rsidRPr="00ED4019">
        <w:rPr>
          <w:rFonts w:ascii="Times New Roman" w:hAnsi="Times New Roman"/>
          <w:lang w:eastAsia="ko-KR"/>
        </w:rPr>
        <w:t>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마찬가지로</w:t>
      </w:r>
      <w:r w:rsidRPr="00ED4019">
        <w:rPr>
          <w:rFonts w:ascii="Times New Roman" w:hAnsi="Times New Roman"/>
          <w:lang w:eastAsia="ko-KR"/>
        </w:rPr>
        <w:t xml:space="preserve"> </w:t>
      </w:r>
      <w:del w:id="1952" w:author="user" w:date="2021-03-18T11:21:00Z">
        <w:r w:rsidRPr="00ED4019" w:rsidDel="009F5EC9">
          <w:rPr>
            <w:rFonts w:ascii="Times New Roman" w:hAnsi="Times New Roman"/>
            <w:lang w:eastAsia="ko-KR"/>
          </w:rPr>
          <w:delText>Geometr</w:delText>
        </w:r>
        <w:r w:rsidRPr="00ED4019" w:rsidDel="009F5EC9">
          <w:rPr>
            <w:rFonts w:ascii="Times New Roman" w:hAnsi="Times New Roman" w:hint="eastAsia"/>
            <w:lang w:eastAsia="ko-KR"/>
          </w:rPr>
          <w:delText>y</w:delText>
        </w:r>
        <w:r w:rsidRPr="00ED4019" w:rsidDel="009F5EC9">
          <w:rPr>
            <w:rFonts w:ascii="Times New Roman" w:hAnsi="Times New Roman"/>
            <w:lang w:eastAsia="ko-KR"/>
          </w:rPr>
          <w:delText xml:space="preserve"> </w:delText>
        </w:r>
      </w:del>
      <w:ins w:id="1953" w:author="user" w:date="2021-03-18T11:21:00Z">
        <w:r w:rsidR="009F5EC9">
          <w:rPr>
            <w:rFonts w:ascii="Times New Roman" w:hAnsi="Times New Roman" w:hint="eastAsia"/>
            <w:lang w:eastAsia="ko-KR"/>
          </w:rPr>
          <w:t>g</w:t>
        </w:r>
        <w:r w:rsidR="009F5EC9" w:rsidRPr="00ED4019">
          <w:rPr>
            <w:rFonts w:ascii="Times New Roman" w:hAnsi="Times New Roman"/>
            <w:lang w:eastAsia="ko-KR"/>
          </w:rPr>
          <w:t>eometr</w:t>
        </w:r>
        <w:r w:rsidR="009F5EC9" w:rsidRPr="00ED4019">
          <w:rPr>
            <w:rFonts w:ascii="Times New Roman" w:hAnsi="Times New Roman" w:hint="eastAsia"/>
            <w:lang w:eastAsia="ko-KR"/>
          </w:rPr>
          <w:t>y</w:t>
        </w:r>
        <w:r w:rsidR="009F5EC9" w:rsidRPr="00ED4019">
          <w:rPr>
            <w:rFonts w:ascii="Times New Roman" w:hAnsi="Times New Roman"/>
            <w:lang w:eastAsia="ko-KR"/>
          </w:rPr>
          <w:t xml:space="preserve"> </w:t>
        </w:r>
      </w:ins>
      <w:del w:id="1954" w:author="user" w:date="2021-03-18T11:21:00Z">
        <w:r w:rsidRPr="00ED4019" w:rsidDel="009F5EC9">
          <w:rPr>
            <w:rFonts w:ascii="Times New Roman" w:hAnsi="Times New Roman" w:hint="eastAsia"/>
            <w:lang w:eastAsia="ko-KR"/>
          </w:rPr>
          <w:delText>layer</w:delText>
        </w:r>
      </w:del>
      <w:ins w:id="1955" w:author="user" w:date="2021-03-18T11:21:00Z">
        <w:r w:rsidR="009F5EC9">
          <w:rPr>
            <w:rFonts w:ascii="Times New Roman" w:hAnsi="Times New Roman" w:hint="eastAsia"/>
            <w:lang w:eastAsia="ko-KR"/>
          </w:rPr>
          <w:t>레이어</w:t>
        </w:r>
      </w:ins>
      <w:r w:rsidRPr="00ED4019">
        <w:rPr>
          <w:rFonts w:ascii="Times New Roman" w:hAnsi="Times New Roman"/>
          <w:lang w:eastAsia="ko-KR"/>
        </w:rPr>
        <w:t>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겹쳐</w:t>
      </w:r>
      <w:ins w:id="1956" w:author="user" w:date="2021-03-18T11:21:00Z">
        <w:r w:rsidR="009F5EC9">
          <w:rPr>
            <w:rFonts w:ascii="Times New Roman" w:hAnsi="Times New Roman" w:hint="eastAsia"/>
            <w:lang w:eastAsia="ko-KR"/>
          </w:rPr>
          <w:t xml:space="preserve"> </w:t>
        </w:r>
      </w:ins>
      <w:r w:rsidRPr="00ED4019">
        <w:rPr>
          <w:rFonts w:ascii="Times New Roman" w:hAnsi="Times New Roman"/>
          <w:lang w:eastAsia="ko-KR"/>
        </w:rPr>
        <w:t>가면서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최종</w:t>
      </w:r>
      <w:r w:rsidRPr="00ED4019">
        <w:rPr>
          <w:rFonts w:ascii="Times New Roman" w:hAnsi="Times New Roman"/>
          <w:lang w:eastAsia="ko-KR"/>
        </w:rPr>
        <w:t xml:space="preserve"> plot</w:t>
      </w:r>
      <w:r w:rsidRPr="00ED4019">
        <w:rPr>
          <w:rFonts w:ascii="Times New Roman" w:hAnsi="Times New Roman"/>
          <w:lang w:eastAsia="ko-KR"/>
        </w:rPr>
        <w:t>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생성하는데</w:t>
      </w:r>
      <w:r w:rsidRPr="00ED4019">
        <w:rPr>
          <w:rFonts w:ascii="Times New Roman" w:hAnsi="Times New Roman"/>
          <w:lang w:eastAsia="ko-KR"/>
        </w:rPr>
        <w:t xml:space="preserve"> + </w:t>
      </w:r>
      <w:r w:rsidRPr="00ED4019">
        <w:rPr>
          <w:rFonts w:ascii="Times New Roman" w:hAnsi="Times New Roman"/>
          <w:lang w:eastAsia="ko-KR"/>
        </w:rPr>
        <w:t>기호를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사용하여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Style w:val="VerbatimChar"/>
          <w:rFonts w:ascii="Times New Roman" w:hAnsi="Times New Roman"/>
          <w:lang w:eastAsia="ko-KR"/>
        </w:rPr>
        <w:t>autolayer()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함수를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사용해</w:t>
      </w:r>
      <w:r w:rsidRPr="00ED4019">
        <w:rPr>
          <w:rFonts w:ascii="Times New Roman" w:hAnsi="Times New Roman"/>
          <w:lang w:eastAsia="ko-KR"/>
        </w:rPr>
        <w:t xml:space="preserve"> </w:t>
      </w:r>
      <w:del w:id="1957" w:author="user" w:date="2021-03-18T11:21:00Z">
        <w:r w:rsidRPr="00ED4019" w:rsidDel="009F5EC9">
          <w:rPr>
            <w:rFonts w:ascii="Times New Roman" w:hAnsi="Times New Roman" w:hint="eastAsia"/>
            <w:lang w:eastAsia="ko-KR"/>
          </w:rPr>
          <w:delText>layer</w:delText>
        </w:r>
      </w:del>
      <w:ins w:id="1958" w:author="user" w:date="2021-03-18T11:21:00Z">
        <w:r w:rsidR="009F5EC9">
          <w:rPr>
            <w:rFonts w:ascii="Times New Roman" w:hAnsi="Times New Roman" w:hint="eastAsia"/>
            <w:lang w:eastAsia="ko-KR"/>
          </w:rPr>
          <w:t>레이어</w:t>
        </w:r>
      </w:ins>
      <w:r w:rsidRPr="00ED4019">
        <w:rPr>
          <w:rFonts w:ascii="Times New Roman" w:hAnsi="Times New Roman"/>
          <w:lang w:eastAsia="ko-KR"/>
        </w:rPr>
        <w:t>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겹칠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수</w:t>
      </w:r>
      <w:r w:rsidRPr="00ED4019">
        <w:rPr>
          <w:rFonts w:ascii="Times New Roman" w:hAnsi="Times New Roman"/>
          <w:lang w:eastAsia="ko-KR"/>
        </w:rPr>
        <w:t xml:space="preserve"> </w:t>
      </w:r>
      <w:commentRangeStart w:id="1959"/>
      <w:r w:rsidRPr="00ED4019">
        <w:rPr>
          <w:rFonts w:ascii="Times New Roman" w:hAnsi="Times New Roman"/>
          <w:lang w:eastAsia="ko-KR"/>
        </w:rPr>
        <w:t>있다</w:t>
      </w:r>
      <w:commentRangeEnd w:id="1959"/>
      <w:r w:rsidR="009F5EC9">
        <w:rPr>
          <w:rStyle w:val="af3"/>
        </w:rPr>
        <w:commentReference w:id="1959"/>
      </w:r>
      <w:r w:rsidRPr="00ED4019">
        <w:rPr>
          <w:rFonts w:ascii="Times New Roman" w:hAnsi="Times New Roman"/>
          <w:lang w:eastAsia="ko-KR"/>
        </w:rPr>
        <w:t>.</w:t>
      </w:r>
      <w:ins w:id="1960" w:author="user" w:date="2021-03-18T11:22:00Z">
        <w:r w:rsidR="009F5EC9">
          <w:rPr>
            <w:rFonts w:ascii="Times New Roman" w:hAnsi="Times New Roman" w:hint="eastAsia"/>
            <w:lang w:eastAsia="ko-KR"/>
          </w:rPr>
          <w:t xml:space="preserve"> </w:t>
        </w:r>
      </w:ins>
    </w:p>
    <w:p w14:paraId="7DF2832F" w14:textId="77777777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1961" w:author="제이펍 출판사" w:date="2021-03-14T15:57:00Z">
          <w:pPr>
            <w:pStyle w:val="SourceCode"/>
          </w:pPr>
        </w:pPrChange>
      </w:pPr>
      <w:proofErr w:type="gramStart"/>
      <w:r w:rsidRPr="00ED4019">
        <w:rPr>
          <w:rStyle w:val="FunctionTok"/>
          <w:rFonts w:ascii="Times New Roman" w:hAnsi="Times New Roman"/>
        </w:rPr>
        <w:t>library</w:t>
      </w:r>
      <w:r w:rsidRPr="00ED4019">
        <w:rPr>
          <w:rStyle w:val="NormalTok"/>
          <w:rFonts w:ascii="Times New Roman" w:hAnsi="Times New Roman"/>
        </w:rPr>
        <w:t>(</w:t>
      </w:r>
      <w:proofErr w:type="gramEnd"/>
      <w:r w:rsidRPr="00ED4019">
        <w:rPr>
          <w:rStyle w:val="NormalTok"/>
          <w:rFonts w:ascii="Times New Roman" w:hAnsi="Times New Roman"/>
        </w:rPr>
        <w:t>forecast)</w:t>
      </w:r>
      <w:r w:rsidRPr="00ED4019">
        <w:rPr>
          <w:rFonts w:ascii="Times New Roman" w:hAnsi="Times New Roman"/>
        </w:rPr>
        <w:br/>
      </w:r>
      <w:r w:rsidRPr="00ED4019">
        <w:rPr>
          <w:rStyle w:val="FunctionTok"/>
          <w:rFonts w:ascii="Times New Roman" w:hAnsi="Times New Roman"/>
        </w:rPr>
        <w:t>autoplot</w:t>
      </w:r>
      <w:r w:rsidRPr="00ED4019">
        <w:rPr>
          <w:rStyle w:val="NormalTok"/>
          <w:rFonts w:ascii="Times New Roman" w:hAnsi="Times New Roman"/>
        </w:rPr>
        <w:t>(students.ts[,</w:t>
      </w:r>
      <w:r w:rsidRPr="00ED4019">
        <w:rPr>
          <w:rStyle w:val="SpecialCharTok"/>
          <w:rFonts w:ascii="Times New Roman" w:hAnsi="Times New Roman"/>
        </w:rPr>
        <w:t>-</w:t>
      </w:r>
      <w:r w:rsidRPr="00ED4019">
        <w:rPr>
          <w:rStyle w:val="DecValTok"/>
          <w:rFonts w:ascii="Times New Roman" w:hAnsi="Times New Roman"/>
        </w:rPr>
        <w:t>1</w:t>
      </w:r>
      <w:r w:rsidRPr="00ED4019">
        <w:rPr>
          <w:rStyle w:val="NormalTok"/>
          <w:rFonts w:ascii="Times New Roman" w:hAnsi="Times New Roman"/>
        </w:rPr>
        <w:t xml:space="preserve">], </w:t>
      </w:r>
      <w:r w:rsidRPr="00ED4019">
        <w:rPr>
          <w:rStyle w:val="AttributeTok"/>
          <w:rFonts w:ascii="Times New Roman" w:hAnsi="Times New Roman"/>
        </w:rPr>
        <w:t>main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StringTok"/>
          <w:rFonts w:ascii="Times New Roman" w:hAnsi="Times New Roman"/>
        </w:rPr>
        <w:t>연도별</w:t>
      </w:r>
      <w:r w:rsidRPr="00ED4019">
        <w:rPr>
          <w:rStyle w:val="String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학생수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NormalTok"/>
          <w:rFonts w:ascii="Times New Roman" w:hAnsi="Times New Roman"/>
        </w:rPr>
        <w:t xml:space="preserve">, </w:t>
      </w:r>
      <w:r w:rsidRPr="00ED4019">
        <w:rPr>
          <w:rStyle w:val="AttributeTok"/>
          <w:rFonts w:ascii="Times New Roman" w:hAnsi="Times New Roman"/>
        </w:rPr>
        <w:t>xlab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StringTok"/>
          <w:rFonts w:ascii="Times New Roman" w:hAnsi="Times New Roman"/>
        </w:rPr>
        <w:t>연도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NormalTok"/>
          <w:rFonts w:ascii="Times New Roman" w:hAnsi="Times New Roman"/>
        </w:rPr>
        <w:t xml:space="preserve">, </w:t>
      </w:r>
      <w:r w:rsidRPr="00ED4019">
        <w:rPr>
          <w:rStyle w:val="AttributeTok"/>
          <w:rFonts w:ascii="Times New Roman" w:hAnsi="Times New Roman"/>
        </w:rPr>
        <w:t>ylab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StringTok"/>
          <w:rFonts w:ascii="Times New Roman" w:hAnsi="Times New Roman"/>
        </w:rPr>
        <w:t>학생수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NormalTok"/>
          <w:rFonts w:ascii="Times New Roman" w:hAnsi="Times New Roman"/>
        </w:rPr>
        <w:t>)</w:t>
      </w:r>
    </w:p>
    <w:p w14:paraId="5B9F8EA5" w14:textId="77777777" w:rsidR="00FD7B2A" w:rsidRPr="00ED4019" w:rsidRDefault="00FD7B2A">
      <w:pPr>
        <w:pStyle w:val="Figure"/>
        <w:jc w:val="both"/>
        <w:rPr>
          <w:rFonts w:ascii="Times New Roman" w:hAnsi="Times New Roman"/>
        </w:rPr>
        <w:pPrChange w:id="1962" w:author="제이펍 출판사" w:date="2021-03-14T15:57:00Z">
          <w:pPr>
            <w:pStyle w:val="Figure"/>
          </w:pPr>
        </w:pPrChange>
      </w:pPr>
      <w:r w:rsidRPr="00ED4019">
        <w:rPr>
          <w:rFonts w:ascii="Times New Roman" w:hAnsi="Times New Roman"/>
          <w:noProof/>
          <w:lang w:eastAsia="ko-KR"/>
        </w:rPr>
        <w:drawing>
          <wp:inline distT="0" distB="0" distL="0" distR="0" wp14:anchorId="02CC80CE" wp14:editId="7A760160">
            <wp:extent cx="4572000" cy="3657600"/>
            <wp:effectExtent l="0" t="0" r="0" b="0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330316D" w14:textId="2039AF0B" w:rsidR="00FD7B2A" w:rsidRPr="00ED4019" w:rsidRDefault="00FD7B2A">
      <w:pPr>
        <w:pStyle w:val="a6"/>
        <w:jc w:val="both"/>
        <w:rPr>
          <w:rFonts w:ascii="Times New Roman" w:hAnsi="Times New Roman" w:hint="eastAsia"/>
          <w:lang w:eastAsia="ko-KR"/>
        </w:rPr>
        <w:pPrChange w:id="1963" w:author="제이펍 출판사" w:date="2021-03-14T15:57:00Z">
          <w:pPr>
            <w:pStyle w:val="a6"/>
            <w:jc w:val="center"/>
          </w:pPr>
        </w:pPrChange>
      </w:pPr>
      <w:commentRangeStart w:id="1964"/>
      <w:r w:rsidRPr="00ED4019">
        <w:rPr>
          <w:rFonts w:ascii="Times New Roman" w:hAnsi="Times New Roman" w:hint="eastAsia"/>
          <w:lang w:eastAsia="ko-KR"/>
        </w:rPr>
        <w:t>그림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3-20</w:t>
      </w:r>
      <w:commentRangeEnd w:id="1964"/>
      <w:r w:rsidR="00DE7B32">
        <w:rPr>
          <w:rStyle w:val="af3"/>
          <w:i w:val="0"/>
        </w:rPr>
        <w:commentReference w:id="1964"/>
      </w:r>
      <w:ins w:id="1965" w:author="standard" w:date="2021-03-26T17:04:00Z">
        <w:r w:rsidR="00E10663">
          <w:rPr>
            <w:rFonts w:ascii="Times New Roman" w:hAnsi="Times New Roman"/>
            <w:lang w:eastAsia="ko-KR"/>
          </w:rPr>
          <w:t xml:space="preserve"> </w:t>
        </w:r>
        <w:r w:rsidR="00E10663">
          <w:rPr>
            <w:rFonts w:ascii="Times New Roman" w:hAnsi="Times New Roman" w:hint="eastAsia"/>
            <w:lang w:eastAsia="ko-KR"/>
          </w:rPr>
          <w:t>연도별</w:t>
        </w:r>
        <w:r w:rsidR="00E10663">
          <w:rPr>
            <w:rFonts w:ascii="Times New Roman" w:hAnsi="Times New Roman" w:hint="eastAsia"/>
            <w:lang w:eastAsia="ko-KR"/>
          </w:rPr>
          <w:t xml:space="preserve"> </w:t>
        </w:r>
        <w:r w:rsidR="00E10663">
          <w:rPr>
            <w:rFonts w:ascii="Times New Roman" w:hAnsi="Times New Roman" w:hint="eastAsia"/>
            <w:lang w:eastAsia="ko-KR"/>
          </w:rPr>
          <w:t>학생수</w:t>
        </w:r>
        <w:r w:rsidR="00E10663">
          <w:rPr>
            <w:rFonts w:ascii="Times New Roman" w:hAnsi="Times New Roman" w:hint="eastAsia"/>
            <w:lang w:eastAsia="ko-KR"/>
          </w:rPr>
          <w:t xml:space="preserve"> </w:t>
        </w:r>
        <w:r w:rsidR="00E10663">
          <w:rPr>
            <w:rFonts w:ascii="Times New Roman" w:hAnsi="Times New Roman" w:hint="eastAsia"/>
            <w:lang w:eastAsia="ko-KR"/>
          </w:rPr>
          <w:t>추이</w:t>
        </w:r>
        <w:r w:rsidR="00E10663">
          <w:rPr>
            <w:rFonts w:ascii="Times New Roman" w:hAnsi="Times New Roman" w:hint="eastAsia"/>
            <w:lang w:eastAsia="ko-KR"/>
          </w:rPr>
          <w:t xml:space="preserve"> </w:t>
        </w:r>
        <w:r w:rsidR="00E10663">
          <w:rPr>
            <w:rFonts w:ascii="Times New Roman" w:hAnsi="Times New Roman"/>
            <w:lang w:eastAsia="ko-KR"/>
          </w:rPr>
          <w:t>– autoplot()</w:t>
        </w:r>
        <w:r w:rsidR="00E10663">
          <w:rPr>
            <w:rFonts w:ascii="Times New Roman" w:hAnsi="Times New Roman" w:hint="eastAsia"/>
            <w:lang w:eastAsia="ko-KR"/>
          </w:rPr>
          <w:t xml:space="preserve"> </w:t>
        </w:r>
        <w:r w:rsidR="00E10663">
          <w:rPr>
            <w:rFonts w:ascii="Times New Roman" w:hAnsi="Times New Roman" w:hint="eastAsia"/>
            <w:lang w:eastAsia="ko-KR"/>
          </w:rPr>
          <w:t>사용</w:t>
        </w:r>
        <w:r w:rsidR="00E10663">
          <w:rPr>
            <w:rFonts w:ascii="Times New Roman" w:hAnsi="Times New Roman" w:hint="eastAsia"/>
            <w:lang w:eastAsia="ko-KR"/>
          </w:rPr>
          <w:t>,</w:t>
        </w:r>
        <w:r w:rsidR="00E10663">
          <w:rPr>
            <w:rFonts w:ascii="Times New Roman" w:hAnsi="Times New Roman"/>
            <w:lang w:eastAsia="ko-KR"/>
          </w:rPr>
          <w:t xml:space="preserve"> </w:t>
        </w:r>
        <w:r w:rsidR="00E10663">
          <w:rPr>
            <w:rFonts w:ascii="Times New Roman" w:hAnsi="Times New Roman" w:hint="eastAsia"/>
            <w:lang w:eastAsia="ko-KR"/>
          </w:rPr>
          <w:t>다변량</w:t>
        </w:r>
        <w:r w:rsidR="00E10663">
          <w:rPr>
            <w:rFonts w:ascii="Times New Roman" w:hAnsi="Times New Roman" w:hint="eastAsia"/>
            <w:lang w:eastAsia="ko-KR"/>
          </w:rPr>
          <w:t xml:space="preserve"> </w:t>
        </w:r>
        <w:r w:rsidR="00E10663">
          <w:rPr>
            <w:rFonts w:ascii="Times New Roman" w:hAnsi="Times New Roman" w:hint="eastAsia"/>
            <w:lang w:eastAsia="ko-KR"/>
          </w:rPr>
          <w:t>플롯</w:t>
        </w:r>
      </w:ins>
    </w:p>
    <w:p w14:paraId="3AE4E223" w14:textId="77777777" w:rsidR="00FD7B2A" w:rsidRDefault="00FD7B2A">
      <w:pPr>
        <w:pStyle w:val="comment"/>
        <w:ind w:left="482"/>
        <w:jc w:val="both"/>
        <w:rPr>
          <w:lang w:eastAsia="ko-KR"/>
        </w:rPr>
        <w:pPrChange w:id="1966" w:author="제이펍 출판사" w:date="2021-03-14T15:57:00Z">
          <w:pPr>
            <w:pStyle w:val="comment"/>
            <w:ind w:left="482"/>
          </w:pPr>
        </w:pPrChange>
      </w:pPr>
      <w:r>
        <w:rPr>
          <w:lang w:eastAsia="ko-KR"/>
        </w:rPr>
        <w:t>코드 설명</w:t>
      </w:r>
    </w:p>
    <w:p w14:paraId="79C433C0" w14:textId="50A713CE" w:rsidR="00FD7B2A" w:rsidRDefault="00FD7B2A">
      <w:pPr>
        <w:pStyle w:val="comment"/>
        <w:numPr>
          <w:ilvl w:val="0"/>
          <w:numId w:val="14"/>
        </w:numPr>
        <w:jc w:val="both"/>
        <w:rPr>
          <w:lang w:eastAsia="ko-KR"/>
        </w:rPr>
        <w:pPrChange w:id="1967" w:author="제이펍 출판사" w:date="2021-03-14T15:57:00Z">
          <w:pPr>
            <w:pStyle w:val="comment"/>
            <w:numPr>
              <w:numId w:val="14"/>
            </w:numPr>
            <w:ind w:left="842" w:hanging="360"/>
          </w:pPr>
        </w:pPrChange>
      </w:pPr>
      <w:r w:rsidRPr="00ED4019">
        <w:rPr>
          <w:rStyle w:val="VerbatimChar"/>
          <w:rFonts w:ascii="Times New Roman" w:hAnsi="Times New Roman"/>
          <w:lang w:eastAsia="ko-KR"/>
        </w:rPr>
        <w:lastRenderedPageBreak/>
        <w:t>autoplot()</w:t>
      </w:r>
      <w:r>
        <w:rPr>
          <w:lang w:eastAsia="ko-KR"/>
        </w:rPr>
        <w:t xml:space="preserve">을 사용하여 plot을 생성. students.ts의 </w:t>
      </w:r>
      <w:del w:id="1968" w:author="제이펍 출판사" w:date="2021-03-14T20:43:00Z">
        <w:r w:rsidDel="001B4014">
          <w:rPr>
            <w:lang w:eastAsia="ko-KR"/>
          </w:rPr>
          <w:delText>첫번</w:delText>
        </w:r>
      </w:del>
      <w:ins w:id="1969" w:author="제이펍 출판사" w:date="2021-03-14T20:43:00Z">
        <w:r w:rsidR="001B4014">
          <w:rPr>
            <w:lang w:eastAsia="ko-KR"/>
          </w:rPr>
          <w:t>첫 번</w:t>
        </w:r>
      </w:ins>
      <w:r>
        <w:rPr>
          <w:lang w:eastAsia="ko-KR"/>
        </w:rPr>
        <w:t xml:space="preserve">째 </w:t>
      </w:r>
      <w:del w:id="1970" w:author="제이펍 출판사" w:date="2021-03-14T20:19:00Z">
        <w:r w:rsidDel="00766301">
          <w:rPr>
            <w:lang w:eastAsia="ko-KR"/>
          </w:rPr>
          <w:delText>컬럼</w:delText>
        </w:r>
      </w:del>
      <w:ins w:id="1971" w:author="제이펍 출판사" w:date="2021-03-14T20:19:00Z">
        <w:r w:rsidR="00766301">
          <w:rPr>
            <w:lang w:eastAsia="ko-KR"/>
          </w:rPr>
          <w:t>칼럼</w:t>
        </w:r>
      </w:ins>
      <w:r>
        <w:rPr>
          <w:lang w:eastAsia="ko-KR"/>
        </w:rPr>
        <w:t>은 연도이므로 제외(</w:t>
      </w:r>
      <w:r w:rsidRPr="00ED4019">
        <w:rPr>
          <w:rStyle w:val="VerbatimChar"/>
          <w:rFonts w:ascii="Times New Roman" w:hAnsi="Times New Roman"/>
          <w:lang w:eastAsia="ko-KR"/>
        </w:rPr>
        <w:t>students.ts[</w:t>
      </w:r>
      <w:proofErr w:type="gramStart"/>
      <w:r w:rsidRPr="00ED4019">
        <w:rPr>
          <w:rStyle w:val="VerbatimChar"/>
          <w:rFonts w:ascii="Times New Roman" w:hAnsi="Times New Roman"/>
          <w:lang w:eastAsia="ko-KR"/>
        </w:rPr>
        <w:t>,-</w:t>
      </w:r>
      <w:proofErr w:type="gramEnd"/>
      <w:r w:rsidRPr="00ED4019">
        <w:rPr>
          <w:rStyle w:val="VerbatimChar"/>
          <w:rFonts w:ascii="Times New Roman" w:hAnsi="Times New Roman"/>
          <w:lang w:eastAsia="ko-KR"/>
        </w:rPr>
        <w:t>1]</w:t>
      </w:r>
      <w:r>
        <w:rPr>
          <w:lang w:eastAsia="ko-KR"/>
        </w:rPr>
        <w:t>)하고 plot 제목(</w:t>
      </w:r>
      <w:r w:rsidRPr="00ED4019">
        <w:rPr>
          <w:rStyle w:val="VerbatimChar"/>
          <w:rFonts w:ascii="Times New Roman" w:hAnsi="Times New Roman"/>
          <w:lang w:eastAsia="ko-KR"/>
        </w:rPr>
        <w:t>main =</w:t>
      </w:r>
      <w:r>
        <w:rPr>
          <w:lang w:eastAsia="ko-KR"/>
        </w:rPr>
        <w:t>) , X</w:t>
      </w:r>
      <w:del w:id="1972" w:author="user" w:date="2021-03-18T11:25:00Z">
        <w:r w:rsidDel="00DE7B32">
          <w:rPr>
            <w:lang w:eastAsia="ko-KR"/>
          </w:rPr>
          <w:delText xml:space="preserve"> </w:delText>
        </w:r>
      </w:del>
      <w:r>
        <w:rPr>
          <w:lang w:eastAsia="ko-KR"/>
        </w:rPr>
        <w:t>축 제목(</w:t>
      </w:r>
      <w:r w:rsidRPr="00ED4019">
        <w:rPr>
          <w:rStyle w:val="VerbatimChar"/>
          <w:rFonts w:ascii="Times New Roman" w:hAnsi="Times New Roman"/>
          <w:lang w:eastAsia="ko-KR"/>
        </w:rPr>
        <w:t>xlab =</w:t>
      </w:r>
      <w:r>
        <w:rPr>
          <w:lang w:eastAsia="ko-KR"/>
        </w:rPr>
        <w:t>), Y</w:t>
      </w:r>
      <w:del w:id="1973" w:author="user" w:date="2021-03-18T11:26:00Z">
        <w:r w:rsidDel="00DE7B32">
          <w:rPr>
            <w:lang w:eastAsia="ko-KR"/>
          </w:rPr>
          <w:delText xml:space="preserve"> </w:delText>
        </w:r>
      </w:del>
      <w:r>
        <w:rPr>
          <w:lang w:eastAsia="ko-KR"/>
        </w:rPr>
        <w:t>축 제목(</w:t>
      </w:r>
      <w:r w:rsidRPr="00ED4019">
        <w:rPr>
          <w:rStyle w:val="VerbatimChar"/>
          <w:rFonts w:ascii="Times New Roman" w:hAnsi="Times New Roman"/>
          <w:lang w:eastAsia="ko-KR"/>
        </w:rPr>
        <w:t>ylab =</w:t>
      </w:r>
      <w:r>
        <w:rPr>
          <w:lang w:eastAsia="ko-KR"/>
        </w:rPr>
        <w:t xml:space="preserve"> )을 설정.</w:t>
      </w:r>
    </w:p>
    <w:p w14:paraId="7702412F" w14:textId="3C2F529F" w:rsidR="00FD7B2A" w:rsidRPr="00ED4019" w:rsidRDefault="00FD7B2A">
      <w:pPr>
        <w:jc w:val="both"/>
        <w:rPr>
          <w:rFonts w:ascii="Times New Roman" w:hAnsi="Times New Roman"/>
          <w:lang w:eastAsia="ko-KR"/>
        </w:rPr>
        <w:pPrChange w:id="1974" w:author="제이펍 출판사" w:date="2021-03-14T15:57:00Z">
          <w:pPr/>
        </w:pPrChange>
      </w:pPr>
      <w:r w:rsidRPr="00ED4019">
        <w:rPr>
          <w:rFonts w:ascii="Times New Roman" w:hAnsi="Times New Roman"/>
          <w:lang w:eastAsia="ko-KR"/>
        </w:rPr>
        <w:t>위의</w:t>
      </w:r>
      <w:r w:rsidRPr="00ED4019">
        <w:rPr>
          <w:rFonts w:ascii="Times New Roman" w:hAnsi="Times New Roman"/>
          <w:lang w:eastAsia="ko-KR"/>
        </w:rPr>
        <w:t xml:space="preserve"> plot</w:t>
      </w:r>
      <w:r w:rsidRPr="00ED4019">
        <w:rPr>
          <w:rFonts w:ascii="Times New Roman" w:hAnsi="Times New Roman"/>
          <w:lang w:eastAsia="ko-KR"/>
        </w:rPr>
        <w:t>에서는</w:t>
      </w:r>
      <w:r w:rsidRPr="00ED4019">
        <w:rPr>
          <w:rFonts w:ascii="Times New Roman" w:hAnsi="Times New Roman"/>
          <w:lang w:eastAsia="ko-KR"/>
        </w:rPr>
        <w:t xml:space="preserve"> students.ts</w:t>
      </w:r>
      <w:r w:rsidRPr="00ED4019">
        <w:rPr>
          <w:rFonts w:ascii="Times New Roman" w:hAnsi="Times New Roman"/>
          <w:lang w:eastAsia="ko-KR"/>
        </w:rPr>
        <w:t>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전체</w:t>
      </w:r>
      <w:r w:rsidRPr="00ED4019">
        <w:rPr>
          <w:rFonts w:ascii="Times New Roman" w:hAnsi="Times New Roman"/>
          <w:lang w:eastAsia="ko-KR"/>
        </w:rPr>
        <w:t xml:space="preserve"> </w:t>
      </w:r>
      <w:del w:id="1975" w:author="제이펍 출판사" w:date="2021-03-14T20:19:00Z">
        <w:r w:rsidRPr="00ED4019" w:rsidDel="00766301">
          <w:rPr>
            <w:rFonts w:ascii="Times New Roman" w:hAnsi="Times New Roman"/>
            <w:lang w:eastAsia="ko-KR"/>
          </w:rPr>
          <w:delText>컬럼</w:delText>
        </w:r>
      </w:del>
      <w:ins w:id="1976" w:author="제이펍 출판사" w:date="2021-03-14T20:19:00Z">
        <w:r w:rsidR="00766301">
          <w:rPr>
            <w:rFonts w:ascii="Times New Roman" w:hAnsi="Times New Roman"/>
            <w:lang w:eastAsia="ko-KR"/>
          </w:rPr>
          <w:t>칼럼</w:t>
        </w:r>
      </w:ins>
      <w:r w:rsidRPr="00ED4019">
        <w:rPr>
          <w:rFonts w:ascii="Times New Roman" w:hAnsi="Times New Roman"/>
          <w:lang w:eastAsia="ko-KR"/>
        </w:rPr>
        <w:t>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모두</w:t>
      </w:r>
      <w:r w:rsidRPr="00ED4019">
        <w:rPr>
          <w:rFonts w:ascii="Times New Roman" w:hAnsi="Times New Roman"/>
          <w:lang w:eastAsia="ko-KR"/>
        </w:rPr>
        <w:t xml:space="preserve"> </w:t>
      </w:r>
      <w:commentRangeStart w:id="1977"/>
      <w:r w:rsidRPr="00ED4019">
        <w:rPr>
          <w:rFonts w:ascii="Times New Roman" w:hAnsi="Times New Roman"/>
          <w:lang w:eastAsia="ko-KR"/>
        </w:rPr>
        <w:t>plotting</w:t>
      </w:r>
      <w:commentRangeEnd w:id="1977"/>
      <w:r w:rsidR="00DE7B32">
        <w:rPr>
          <w:rStyle w:val="af3"/>
        </w:rPr>
        <w:commentReference w:id="1977"/>
      </w:r>
      <w:r w:rsidRPr="00ED4019">
        <w:rPr>
          <w:rFonts w:ascii="Times New Roman" w:hAnsi="Times New Roman"/>
          <w:lang w:eastAsia="ko-KR"/>
        </w:rPr>
        <w:t>하였다</w:t>
      </w:r>
      <w:r w:rsidRPr="00ED4019">
        <w:rPr>
          <w:rFonts w:ascii="Times New Roman" w:hAnsi="Times New Roman"/>
          <w:lang w:eastAsia="ko-KR"/>
        </w:rPr>
        <w:t xml:space="preserve">. </w:t>
      </w:r>
      <w:r w:rsidRPr="00ED4019">
        <w:rPr>
          <w:rFonts w:ascii="Times New Roman" w:hAnsi="Times New Roman"/>
          <w:lang w:eastAsia="ko-KR"/>
        </w:rPr>
        <w:t>하지만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일부만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그리고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싶다면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어떻게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할까</w:t>
      </w:r>
      <w:r w:rsidRPr="00ED4019">
        <w:rPr>
          <w:rFonts w:ascii="Times New Roman" w:hAnsi="Times New Roman"/>
          <w:lang w:eastAsia="ko-KR"/>
        </w:rPr>
        <w:t xml:space="preserve">? </w:t>
      </w:r>
      <w:r w:rsidRPr="00ED4019">
        <w:rPr>
          <w:rStyle w:val="VerbatimChar"/>
          <w:rFonts w:ascii="Times New Roman" w:hAnsi="Times New Roman"/>
          <w:lang w:eastAsia="ko-KR"/>
        </w:rPr>
        <w:t>autoplot()</w:t>
      </w:r>
      <w:r w:rsidRPr="00ED4019">
        <w:rPr>
          <w:rFonts w:ascii="Times New Roman" w:hAnsi="Times New Roman"/>
          <w:lang w:eastAsia="ko-KR"/>
        </w:rPr>
        <w:t>에서도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앞선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Style w:val="VerbatimChar"/>
          <w:rFonts w:ascii="Times New Roman" w:hAnsi="Times New Roman"/>
          <w:lang w:eastAsia="ko-KR"/>
        </w:rPr>
        <w:t>plot.xts()</w:t>
      </w:r>
      <w:r w:rsidRPr="00ED4019">
        <w:rPr>
          <w:rFonts w:ascii="Times New Roman" w:hAnsi="Times New Roman"/>
          <w:lang w:eastAsia="ko-KR"/>
        </w:rPr>
        <w:t>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유사한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방법을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사용한다</w:t>
      </w:r>
      <w:r w:rsidRPr="00ED4019">
        <w:rPr>
          <w:rFonts w:ascii="Times New Roman" w:hAnsi="Times New Roman"/>
          <w:lang w:eastAsia="ko-KR"/>
        </w:rPr>
        <w:t>.</w:t>
      </w:r>
    </w:p>
    <w:p w14:paraId="2C8BB2C5" w14:textId="3DC5548F" w:rsidR="00FD7B2A" w:rsidRPr="00ED4019" w:rsidRDefault="00FD7B2A">
      <w:pPr>
        <w:pStyle w:val="a0"/>
        <w:jc w:val="both"/>
        <w:rPr>
          <w:rFonts w:ascii="Times New Roman" w:hAnsi="Times New Roman"/>
          <w:lang w:eastAsia="ko-KR"/>
        </w:rPr>
        <w:pPrChange w:id="1978" w:author="제이펍 출판사" w:date="2021-03-14T15:57:00Z">
          <w:pPr>
            <w:pStyle w:val="a0"/>
          </w:pPr>
        </w:pPrChange>
      </w:pPr>
      <w:r w:rsidRPr="00ED4019">
        <w:rPr>
          <w:rFonts w:ascii="Times New Roman" w:hAnsi="Times New Roman"/>
          <w:lang w:eastAsia="ko-KR"/>
        </w:rPr>
        <w:t>먼저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Style w:val="VerbatimChar"/>
          <w:rFonts w:ascii="Times New Roman" w:hAnsi="Times New Roman"/>
          <w:lang w:eastAsia="ko-KR"/>
        </w:rPr>
        <w:t>autoplot()</w:t>
      </w:r>
      <w:r w:rsidRPr="00ED4019">
        <w:rPr>
          <w:rFonts w:ascii="Times New Roman" w:hAnsi="Times New Roman"/>
          <w:lang w:eastAsia="ko-KR"/>
        </w:rPr>
        <w:t>으로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처음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그리고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싶은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데이터를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설정하여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그리고</w:t>
      </w:r>
      <w:ins w:id="1979" w:author="user" w:date="2021-03-18T11:27:00Z">
        <w:r w:rsidR="00234E22">
          <w:rPr>
            <w:rFonts w:ascii="Times New Roman" w:hAnsi="Times New Roman" w:hint="eastAsia"/>
            <w:lang w:eastAsia="ko-KR"/>
          </w:rPr>
          <w:t>,</w:t>
        </w:r>
      </w:ins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Style w:val="VerbatimChar"/>
          <w:rFonts w:ascii="Times New Roman" w:hAnsi="Times New Roman"/>
          <w:lang w:eastAsia="ko-KR"/>
        </w:rPr>
        <w:t>+ autolayer()</w:t>
      </w:r>
      <w:r w:rsidRPr="00ED4019">
        <w:rPr>
          <w:rFonts w:ascii="Times New Roman" w:hAnsi="Times New Roman"/>
          <w:lang w:eastAsia="ko-KR"/>
        </w:rPr>
        <w:t>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사용하여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추가적인</w:t>
      </w:r>
      <w:r w:rsidRPr="00ED4019">
        <w:rPr>
          <w:rFonts w:ascii="Times New Roman" w:hAnsi="Times New Roman"/>
          <w:lang w:eastAsia="ko-KR"/>
        </w:rPr>
        <w:t xml:space="preserve"> </w:t>
      </w:r>
      <w:del w:id="1980" w:author="user" w:date="2021-03-18T11:27:00Z">
        <w:r w:rsidRPr="00ED4019" w:rsidDel="00234E22">
          <w:rPr>
            <w:rFonts w:ascii="Times New Roman" w:hAnsi="Times New Roman" w:hint="eastAsia"/>
            <w:lang w:eastAsia="ko-KR"/>
          </w:rPr>
          <w:delText>layer</w:delText>
        </w:r>
      </w:del>
      <w:ins w:id="1981" w:author="user" w:date="2021-03-18T11:27:00Z">
        <w:r w:rsidR="00234E22">
          <w:rPr>
            <w:rFonts w:ascii="Times New Roman" w:hAnsi="Times New Roman" w:hint="eastAsia"/>
            <w:lang w:eastAsia="ko-KR"/>
          </w:rPr>
          <w:t>레이어</w:t>
        </w:r>
      </w:ins>
      <w:r w:rsidRPr="00ED4019">
        <w:rPr>
          <w:rFonts w:ascii="Times New Roman" w:hAnsi="Times New Roman"/>
          <w:lang w:eastAsia="ko-KR"/>
        </w:rPr>
        <w:t>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겹쳐서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그린다</w:t>
      </w:r>
      <w:r w:rsidRPr="00ED4019">
        <w:rPr>
          <w:rFonts w:ascii="Times New Roman" w:hAnsi="Times New Roman"/>
          <w:lang w:eastAsia="ko-KR"/>
        </w:rPr>
        <w:t xml:space="preserve">. </w:t>
      </w:r>
      <w:r w:rsidRPr="00ED4019">
        <w:rPr>
          <w:rFonts w:ascii="Times New Roman" w:hAnsi="Times New Roman"/>
          <w:lang w:eastAsia="ko-KR"/>
        </w:rPr>
        <w:t>위의</w:t>
      </w:r>
      <w:r w:rsidRPr="00ED4019">
        <w:rPr>
          <w:rFonts w:ascii="Times New Roman" w:hAnsi="Times New Roman"/>
          <w:lang w:eastAsia="ko-KR"/>
        </w:rPr>
        <w:t xml:space="preserve"> plot</w:t>
      </w:r>
      <w:r w:rsidRPr="00ED4019">
        <w:rPr>
          <w:rFonts w:ascii="Times New Roman" w:hAnsi="Times New Roman"/>
          <w:lang w:eastAsia="ko-KR"/>
        </w:rPr>
        <w:t>에서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유치원</w:t>
      </w:r>
      <w:r w:rsidRPr="00ED4019">
        <w:rPr>
          <w:rFonts w:ascii="Times New Roman" w:hAnsi="Times New Roman"/>
          <w:lang w:eastAsia="ko-KR"/>
        </w:rPr>
        <w:t xml:space="preserve">, </w:t>
      </w:r>
      <w:r w:rsidRPr="00ED4019">
        <w:rPr>
          <w:rFonts w:ascii="Times New Roman" w:hAnsi="Times New Roman"/>
          <w:lang w:eastAsia="ko-KR"/>
        </w:rPr>
        <w:t>초등학교</w:t>
      </w:r>
      <w:r w:rsidRPr="00ED4019">
        <w:rPr>
          <w:rFonts w:ascii="Times New Roman" w:hAnsi="Times New Roman"/>
          <w:lang w:eastAsia="ko-KR"/>
        </w:rPr>
        <w:t xml:space="preserve">, </w:t>
      </w:r>
      <w:r w:rsidRPr="00ED4019">
        <w:rPr>
          <w:rFonts w:ascii="Times New Roman" w:hAnsi="Times New Roman"/>
          <w:lang w:eastAsia="ko-KR"/>
        </w:rPr>
        <w:t>중학교만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그리면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다음과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같다</w:t>
      </w:r>
      <w:r w:rsidRPr="00ED4019">
        <w:rPr>
          <w:rFonts w:ascii="Times New Roman" w:hAnsi="Times New Roman"/>
          <w:lang w:eastAsia="ko-KR"/>
        </w:rPr>
        <w:t xml:space="preserve">. </w:t>
      </w:r>
      <w:r w:rsidRPr="00ED4019">
        <w:rPr>
          <w:rFonts w:ascii="Times New Roman" w:hAnsi="Times New Roman"/>
          <w:lang w:eastAsia="ko-KR"/>
        </w:rPr>
        <w:t>단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여기서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주의해야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할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것은</w:t>
      </w:r>
      <w:r w:rsidRPr="00ED4019">
        <w:rPr>
          <w:rFonts w:ascii="Times New Roman" w:hAnsi="Times New Roman"/>
          <w:lang w:eastAsia="ko-KR"/>
        </w:rPr>
        <w:t xml:space="preserve"> ts </w:t>
      </w:r>
      <w:r w:rsidRPr="00ED4019">
        <w:rPr>
          <w:rFonts w:ascii="Times New Roman" w:hAnsi="Times New Roman"/>
          <w:lang w:eastAsia="ko-KR"/>
        </w:rPr>
        <w:t>객체에서는</w:t>
      </w:r>
      <w:r w:rsidRPr="00ED4019">
        <w:rPr>
          <w:rFonts w:ascii="Times New Roman" w:hAnsi="Times New Roman"/>
          <w:lang w:eastAsia="ko-KR"/>
        </w:rPr>
        <w:t xml:space="preserve"> $</w:t>
      </w:r>
      <w:r w:rsidRPr="00ED4019">
        <w:rPr>
          <w:rFonts w:ascii="Times New Roman" w:hAnsi="Times New Roman"/>
          <w:lang w:eastAsia="ko-KR"/>
        </w:rPr>
        <w:t>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사용</w:t>
      </w:r>
      <w:r w:rsidRPr="00ED4019">
        <w:rPr>
          <w:rFonts w:ascii="Times New Roman" w:hAnsi="Times New Roman" w:hint="eastAsia"/>
          <w:lang w:eastAsia="ko-KR"/>
        </w:rPr>
        <w:t>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열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이름에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접근할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없기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때문에</w:t>
      </w:r>
      <w:r w:rsidRPr="00ED4019">
        <w:rPr>
          <w:rFonts w:ascii="Times New Roman" w:hAnsi="Times New Roman"/>
          <w:lang w:eastAsia="ko-KR"/>
        </w:rPr>
        <w:t xml:space="preserve"> []</w:t>
      </w:r>
      <w:r w:rsidRPr="00ED4019">
        <w:rPr>
          <w:rFonts w:ascii="Times New Roman" w:hAnsi="Times New Roman"/>
          <w:lang w:eastAsia="ko-KR"/>
        </w:rPr>
        <w:t>에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번호를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넣어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접근해</w:t>
      </w:r>
      <w:del w:id="1982" w:author="제이펍 출판사" w:date="2021-03-14T20:18:00Z">
        <w:r w:rsidRPr="00ED4019" w:rsidDel="00766301">
          <w:rPr>
            <w:rFonts w:ascii="Times New Roman" w:hAnsi="Times New Roman"/>
            <w:lang w:eastAsia="ko-KR"/>
          </w:rPr>
          <w:delText>야한</w:delText>
        </w:r>
      </w:del>
      <w:ins w:id="1983" w:author="제이펍 출판사" w:date="2021-03-14T20:18:00Z">
        <w:r w:rsidR="00766301">
          <w:rPr>
            <w:rFonts w:ascii="Times New Roman" w:hAnsi="Times New Roman"/>
            <w:lang w:eastAsia="ko-KR"/>
          </w:rPr>
          <w:t>야</w:t>
        </w:r>
        <w:r w:rsidR="00766301">
          <w:rPr>
            <w:rFonts w:ascii="Times New Roman" w:hAnsi="Times New Roman"/>
            <w:lang w:eastAsia="ko-KR"/>
          </w:rPr>
          <w:t xml:space="preserve"> </w:t>
        </w:r>
        <w:r w:rsidR="00766301">
          <w:rPr>
            <w:rFonts w:ascii="Times New Roman" w:hAnsi="Times New Roman"/>
            <w:lang w:eastAsia="ko-KR"/>
          </w:rPr>
          <w:t>한</w:t>
        </w:r>
      </w:ins>
      <w:r w:rsidRPr="00ED4019">
        <w:rPr>
          <w:rFonts w:ascii="Times New Roman" w:hAnsi="Times New Roman"/>
          <w:lang w:eastAsia="ko-KR"/>
        </w:rPr>
        <w:t>다</w:t>
      </w:r>
      <w:r w:rsidRPr="00ED4019">
        <w:rPr>
          <w:rFonts w:ascii="Times New Roman" w:hAnsi="Times New Roman"/>
          <w:lang w:eastAsia="ko-KR"/>
        </w:rPr>
        <w:t>.</w:t>
      </w:r>
    </w:p>
    <w:p w14:paraId="0655EB70" w14:textId="77777777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1984" w:author="제이펍 출판사" w:date="2021-03-14T15:57:00Z">
          <w:pPr>
            <w:pStyle w:val="SourceCode"/>
          </w:pPr>
        </w:pPrChange>
      </w:pPr>
      <w:proofErr w:type="gramStart"/>
      <w:r w:rsidRPr="00ED4019">
        <w:rPr>
          <w:rStyle w:val="FunctionTok"/>
          <w:rFonts w:ascii="Times New Roman" w:hAnsi="Times New Roman"/>
        </w:rPr>
        <w:t>autoplot</w:t>
      </w:r>
      <w:r w:rsidRPr="00ED4019">
        <w:rPr>
          <w:rStyle w:val="NormalTok"/>
          <w:rFonts w:ascii="Times New Roman" w:hAnsi="Times New Roman"/>
        </w:rPr>
        <w:t>(</w:t>
      </w:r>
      <w:proofErr w:type="gramEnd"/>
      <w:r w:rsidRPr="00ED4019">
        <w:rPr>
          <w:rStyle w:val="NormalTok"/>
          <w:rFonts w:ascii="Times New Roman" w:hAnsi="Times New Roman"/>
        </w:rPr>
        <w:t xml:space="preserve">students.ts[, </w:t>
      </w:r>
      <w:r w:rsidRPr="00ED4019">
        <w:rPr>
          <w:rStyle w:val="DecValTok"/>
          <w:rFonts w:ascii="Times New Roman" w:hAnsi="Times New Roman"/>
        </w:rPr>
        <w:t>4</w:t>
      </w:r>
      <w:r w:rsidRPr="00ED4019">
        <w:rPr>
          <w:rStyle w:val="NormalTok"/>
          <w:rFonts w:ascii="Times New Roman" w:hAnsi="Times New Roman"/>
        </w:rPr>
        <w:t xml:space="preserve">], </w:t>
      </w:r>
      <w:r w:rsidRPr="00ED4019">
        <w:rPr>
          <w:rStyle w:val="AttributeTok"/>
          <w:rFonts w:ascii="Times New Roman" w:hAnsi="Times New Roman"/>
        </w:rPr>
        <w:t>main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StringTok"/>
          <w:rFonts w:ascii="Times New Roman" w:hAnsi="Times New Roman"/>
        </w:rPr>
        <w:t>연도별</w:t>
      </w:r>
      <w:r w:rsidRPr="00ED4019">
        <w:rPr>
          <w:rStyle w:val="String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학생수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NormalTok"/>
          <w:rFonts w:ascii="Times New Roman" w:hAnsi="Times New Roman"/>
        </w:rPr>
        <w:t xml:space="preserve">, </w:t>
      </w:r>
      <w:r w:rsidRPr="00ED4019">
        <w:rPr>
          <w:rStyle w:val="AttributeTok"/>
          <w:rFonts w:ascii="Times New Roman" w:hAnsi="Times New Roman"/>
        </w:rPr>
        <w:t>xlab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StringTok"/>
          <w:rFonts w:ascii="Times New Roman" w:hAnsi="Times New Roman"/>
        </w:rPr>
        <w:t>연도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NormalTok"/>
          <w:rFonts w:ascii="Times New Roman" w:hAnsi="Times New Roman"/>
        </w:rPr>
        <w:t xml:space="preserve">, </w:t>
      </w:r>
      <w:r w:rsidRPr="00ED4019">
        <w:rPr>
          <w:rStyle w:val="AttributeTok"/>
          <w:rFonts w:ascii="Times New Roman" w:hAnsi="Times New Roman"/>
        </w:rPr>
        <w:t>ylab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StringTok"/>
          <w:rFonts w:ascii="Times New Roman" w:hAnsi="Times New Roman"/>
        </w:rPr>
        <w:t>학생수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NormalTok"/>
          <w:rFonts w:ascii="Times New Roman" w:hAnsi="Times New Roman"/>
        </w:rPr>
        <w:t xml:space="preserve">, </w:t>
      </w:r>
      <w:r w:rsidRPr="00ED4019">
        <w:rPr>
          <w:rStyle w:val="AttributeTok"/>
          <w:rFonts w:ascii="Times New Roman" w:hAnsi="Times New Roman"/>
        </w:rPr>
        <w:t>series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StringTok"/>
          <w:rFonts w:ascii="Times New Roman" w:hAnsi="Times New Roman"/>
        </w:rPr>
        <w:t>초등학교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NormalTok"/>
          <w:rFonts w:ascii="Times New Roman" w:hAnsi="Times New Roman"/>
        </w:rPr>
        <w:t xml:space="preserve">) </w:t>
      </w:r>
      <w:r w:rsidRPr="00ED4019">
        <w:rPr>
          <w:rStyle w:val="SpecialCharTok"/>
          <w:rFonts w:ascii="Times New Roman" w:hAnsi="Times New Roman"/>
        </w:rPr>
        <w:t>+</w:t>
      </w:r>
      <w:r w:rsidRPr="00ED4019">
        <w:rPr>
          <w:rStyle w:val="NormalTok"/>
          <w:rFonts w:ascii="Times New Roman" w:hAnsi="Times New Roman"/>
        </w:rPr>
        <w:t xml:space="preserve">  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</w:t>
      </w:r>
      <w:r w:rsidRPr="00ED4019">
        <w:rPr>
          <w:rStyle w:val="FunctionTok"/>
          <w:rFonts w:ascii="Times New Roman" w:hAnsi="Times New Roman"/>
        </w:rPr>
        <w:t>autolayer</w:t>
      </w:r>
      <w:r w:rsidRPr="00ED4019">
        <w:rPr>
          <w:rStyle w:val="NormalTok"/>
          <w:rFonts w:ascii="Times New Roman" w:hAnsi="Times New Roman"/>
        </w:rPr>
        <w:t xml:space="preserve">(students.ts[, </w:t>
      </w:r>
      <w:r w:rsidRPr="00ED4019">
        <w:rPr>
          <w:rStyle w:val="DecValTok"/>
          <w:rFonts w:ascii="Times New Roman" w:hAnsi="Times New Roman"/>
        </w:rPr>
        <w:t>3</w:t>
      </w:r>
      <w:r w:rsidRPr="00ED4019">
        <w:rPr>
          <w:rStyle w:val="NormalTok"/>
          <w:rFonts w:ascii="Times New Roman" w:hAnsi="Times New Roman"/>
        </w:rPr>
        <w:t xml:space="preserve">], </w:t>
      </w:r>
      <w:r w:rsidRPr="00ED4019">
        <w:rPr>
          <w:rStyle w:val="AttributeTok"/>
          <w:rFonts w:ascii="Times New Roman" w:hAnsi="Times New Roman"/>
        </w:rPr>
        <w:t>series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StringTok"/>
          <w:rFonts w:ascii="Times New Roman" w:hAnsi="Times New Roman"/>
        </w:rPr>
        <w:t>유치원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NormalTok"/>
          <w:rFonts w:ascii="Times New Roman" w:hAnsi="Times New Roman"/>
        </w:rPr>
        <w:t xml:space="preserve">) </w:t>
      </w:r>
      <w:r w:rsidRPr="00ED4019">
        <w:rPr>
          <w:rStyle w:val="SpecialCharTok"/>
          <w:rFonts w:ascii="Times New Roman" w:hAnsi="Times New Roman"/>
        </w:rPr>
        <w:t>+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</w:t>
      </w:r>
      <w:r w:rsidRPr="00ED4019">
        <w:rPr>
          <w:rStyle w:val="FunctionTok"/>
          <w:rFonts w:ascii="Times New Roman" w:hAnsi="Times New Roman"/>
        </w:rPr>
        <w:t>autolayer</w:t>
      </w:r>
      <w:r w:rsidRPr="00ED4019">
        <w:rPr>
          <w:rStyle w:val="NormalTok"/>
          <w:rFonts w:ascii="Times New Roman" w:hAnsi="Times New Roman"/>
        </w:rPr>
        <w:t xml:space="preserve">(students.ts[, </w:t>
      </w:r>
      <w:r w:rsidRPr="00ED4019">
        <w:rPr>
          <w:rStyle w:val="DecValTok"/>
          <w:rFonts w:ascii="Times New Roman" w:hAnsi="Times New Roman"/>
        </w:rPr>
        <w:t>5</w:t>
      </w:r>
      <w:r w:rsidRPr="00ED4019">
        <w:rPr>
          <w:rStyle w:val="NormalTok"/>
          <w:rFonts w:ascii="Times New Roman" w:hAnsi="Times New Roman"/>
        </w:rPr>
        <w:t xml:space="preserve">], </w:t>
      </w:r>
      <w:r w:rsidRPr="00ED4019">
        <w:rPr>
          <w:rStyle w:val="AttributeTok"/>
          <w:rFonts w:ascii="Times New Roman" w:hAnsi="Times New Roman"/>
        </w:rPr>
        <w:t>series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StringTok"/>
          <w:rFonts w:ascii="Times New Roman" w:hAnsi="Times New Roman"/>
        </w:rPr>
        <w:t>중학교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NormalTok"/>
          <w:rFonts w:ascii="Times New Roman" w:hAnsi="Times New Roman"/>
        </w:rPr>
        <w:t xml:space="preserve">) </w:t>
      </w:r>
      <w:r w:rsidRPr="00ED4019">
        <w:rPr>
          <w:rStyle w:val="SpecialCharTok"/>
          <w:rFonts w:ascii="Times New Roman" w:hAnsi="Times New Roman"/>
        </w:rPr>
        <w:t>+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</w:t>
      </w:r>
      <w:r w:rsidRPr="00ED4019">
        <w:rPr>
          <w:rStyle w:val="FunctionTok"/>
          <w:rFonts w:ascii="Times New Roman" w:hAnsi="Times New Roman"/>
        </w:rPr>
        <w:t>labs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AttributeTok"/>
          <w:rFonts w:ascii="Times New Roman" w:hAnsi="Times New Roman"/>
        </w:rPr>
        <w:t>colour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"</w:t>
      </w:r>
      <w:r w:rsidRPr="00ED4019">
        <w:rPr>
          <w:rStyle w:val="StringTok"/>
          <w:rFonts w:ascii="Times New Roman" w:hAnsi="Times New Roman"/>
        </w:rPr>
        <w:t>학교급</w:t>
      </w:r>
      <w:r w:rsidRPr="00ED4019">
        <w:rPr>
          <w:rStyle w:val="StringTok"/>
          <w:rFonts w:ascii="Times New Roman" w:hAnsi="Times New Roman"/>
        </w:rPr>
        <w:t>"</w:t>
      </w:r>
      <w:r w:rsidRPr="00ED4019">
        <w:rPr>
          <w:rStyle w:val="NormalTok"/>
          <w:rFonts w:ascii="Times New Roman" w:hAnsi="Times New Roman"/>
        </w:rPr>
        <w:t>)</w:t>
      </w:r>
    </w:p>
    <w:p w14:paraId="2935E02F" w14:textId="77777777" w:rsidR="00FD7B2A" w:rsidRPr="00ED4019" w:rsidRDefault="00FD7B2A">
      <w:pPr>
        <w:pStyle w:val="Figure"/>
        <w:jc w:val="both"/>
        <w:rPr>
          <w:rFonts w:ascii="Times New Roman" w:hAnsi="Times New Roman"/>
        </w:rPr>
        <w:pPrChange w:id="1985" w:author="제이펍 출판사" w:date="2021-03-14T15:57:00Z">
          <w:pPr>
            <w:pStyle w:val="Figure"/>
          </w:pPr>
        </w:pPrChange>
      </w:pPr>
      <w:r w:rsidRPr="00ED4019">
        <w:rPr>
          <w:rFonts w:ascii="Times New Roman" w:hAnsi="Times New Roman"/>
          <w:noProof/>
          <w:lang w:eastAsia="ko-KR"/>
        </w:rPr>
        <w:drawing>
          <wp:inline distT="0" distB="0" distL="0" distR="0" wp14:anchorId="1C1FB5F8" wp14:editId="0794997A">
            <wp:extent cx="4572000" cy="3657600"/>
            <wp:effectExtent l="0" t="0" r="0" b="0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2E64345" w14:textId="50D24E60" w:rsidR="00FD7B2A" w:rsidRPr="00ED4019" w:rsidRDefault="00FD7B2A">
      <w:pPr>
        <w:pStyle w:val="a6"/>
        <w:jc w:val="both"/>
        <w:rPr>
          <w:rFonts w:ascii="Times New Roman" w:hAnsi="Times New Roman" w:hint="eastAsia"/>
          <w:lang w:eastAsia="ko-KR"/>
        </w:rPr>
        <w:pPrChange w:id="1986" w:author="제이펍 출판사" w:date="2021-03-14T15:57:00Z">
          <w:pPr>
            <w:pStyle w:val="a6"/>
            <w:jc w:val="center"/>
          </w:pPr>
        </w:pPrChange>
      </w:pPr>
      <w:commentRangeStart w:id="1987"/>
      <w:r w:rsidRPr="00ED4019">
        <w:rPr>
          <w:rFonts w:ascii="Times New Roman" w:hAnsi="Times New Roman" w:hint="eastAsia"/>
          <w:lang w:eastAsia="ko-KR"/>
        </w:rPr>
        <w:t>그림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3-21</w:t>
      </w:r>
      <w:commentRangeEnd w:id="1987"/>
      <w:r w:rsidR="006A53FC">
        <w:rPr>
          <w:rStyle w:val="af3"/>
          <w:i w:val="0"/>
        </w:rPr>
        <w:commentReference w:id="1987"/>
      </w:r>
      <w:ins w:id="1988" w:author="standard" w:date="2021-03-26T17:04:00Z">
        <w:r w:rsidR="00E10663">
          <w:rPr>
            <w:rFonts w:ascii="Times New Roman" w:hAnsi="Times New Roman"/>
            <w:lang w:eastAsia="ko-KR"/>
          </w:rPr>
          <w:t xml:space="preserve"> </w:t>
        </w:r>
        <w:r w:rsidR="00E10663">
          <w:rPr>
            <w:rFonts w:ascii="Times New Roman" w:hAnsi="Times New Roman" w:hint="eastAsia"/>
            <w:lang w:eastAsia="ko-KR"/>
          </w:rPr>
          <w:t>연도별</w:t>
        </w:r>
        <w:r w:rsidR="00E10663">
          <w:rPr>
            <w:rFonts w:ascii="Times New Roman" w:hAnsi="Times New Roman" w:hint="eastAsia"/>
            <w:lang w:eastAsia="ko-KR"/>
          </w:rPr>
          <w:t xml:space="preserve"> </w:t>
        </w:r>
        <w:r w:rsidR="00E10663">
          <w:rPr>
            <w:rFonts w:ascii="Times New Roman" w:hAnsi="Times New Roman" w:hint="eastAsia"/>
            <w:lang w:eastAsia="ko-KR"/>
          </w:rPr>
          <w:t>학생수</w:t>
        </w:r>
        <w:r w:rsidR="00E10663">
          <w:rPr>
            <w:rFonts w:ascii="Times New Roman" w:hAnsi="Times New Roman" w:hint="eastAsia"/>
            <w:lang w:eastAsia="ko-KR"/>
          </w:rPr>
          <w:t xml:space="preserve"> </w:t>
        </w:r>
        <w:r w:rsidR="00E10663">
          <w:rPr>
            <w:rFonts w:ascii="Times New Roman" w:hAnsi="Times New Roman" w:hint="eastAsia"/>
            <w:lang w:eastAsia="ko-KR"/>
          </w:rPr>
          <w:t>추이</w:t>
        </w:r>
        <w:r w:rsidR="00E10663">
          <w:rPr>
            <w:rFonts w:ascii="Times New Roman" w:hAnsi="Times New Roman" w:hint="eastAsia"/>
            <w:lang w:eastAsia="ko-KR"/>
          </w:rPr>
          <w:t xml:space="preserve"> </w:t>
        </w:r>
      </w:ins>
      <w:ins w:id="1989" w:author="standard" w:date="2021-03-26T17:05:00Z">
        <w:r w:rsidR="00E10663">
          <w:rPr>
            <w:rFonts w:ascii="Times New Roman" w:hAnsi="Times New Roman"/>
            <w:lang w:eastAsia="ko-KR"/>
          </w:rPr>
          <w:t>–</w:t>
        </w:r>
      </w:ins>
      <w:ins w:id="1990" w:author="standard" w:date="2021-03-26T17:04:00Z">
        <w:r w:rsidR="00E10663">
          <w:rPr>
            <w:rFonts w:ascii="Times New Roman" w:hAnsi="Times New Roman"/>
            <w:lang w:eastAsia="ko-KR"/>
          </w:rPr>
          <w:t xml:space="preserve"> </w:t>
        </w:r>
      </w:ins>
      <w:ins w:id="1991" w:author="standard" w:date="2021-03-26T17:05:00Z">
        <w:r w:rsidR="00E10663">
          <w:rPr>
            <w:rFonts w:ascii="Times New Roman" w:hAnsi="Times New Roman" w:hint="eastAsia"/>
            <w:lang w:eastAsia="ko-KR"/>
          </w:rPr>
          <w:t>유치원</w:t>
        </w:r>
        <w:r w:rsidR="00E10663">
          <w:rPr>
            <w:rFonts w:ascii="Times New Roman" w:hAnsi="Times New Roman" w:hint="eastAsia"/>
            <w:lang w:eastAsia="ko-KR"/>
          </w:rPr>
          <w:t>,</w:t>
        </w:r>
        <w:r w:rsidR="00E10663">
          <w:rPr>
            <w:rFonts w:ascii="Times New Roman" w:hAnsi="Times New Roman"/>
            <w:lang w:eastAsia="ko-KR"/>
          </w:rPr>
          <w:t xml:space="preserve"> </w:t>
        </w:r>
        <w:r w:rsidR="00E10663">
          <w:rPr>
            <w:rFonts w:ascii="Times New Roman" w:hAnsi="Times New Roman" w:hint="eastAsia"/>
            <w:lang w:eastAsia="ko-KR"/>
          </w:rPr>
          <w:t>초등학교</w:t>
        </w:r>
        <w:r w:rsidR="00E10663">
          <w:rPr>
            <w:rFonts w:ascii="Times New Roman" w:hAnsi="Times New Roman" w:hint="eastAsia"/>
            <w:lang w:eastAsia="ko-KR"/>
          </w:rPr>
          <w:t>,</w:t>
        </w:r>
        <w:r w:rsidR="00E10663">
          <w:rPr>
            <w:rFonts w:ascii="Times New Roman" w:hAnsi="Times New Roman"/>
            <w:lang w:eastAsia="ko-KR"/>
          </w:rPr>
          <w:t xml:space="preserve"> </w:t>
        </w:r>
        <w:r w:rsidR="00E10663">
          <w:rPr>
            <w:rFonts w:ascii="Times New Roman" w:hAnsi="Times New Roman" w:hint="eastAsia"/>
            <w:lang w:eastAsia="ko-KR"/>
          </w:rPr>
          <w:t>중학교</w:t>
        </w:r>
      </w:ins>
    </w:p>
    <w:p w14:paraId="26AF5987" w14:textId="77777777" w:rsidR="00FD7B2A" w:rsidRDefault="00FD7B2A">
      <w:pPr>
        <w:pStyle w:val="comment"/>
        <w:ind w:left="482"/>
        <w:jc w:val="both"/>
        <w:rPr>
          <w:lang w:eastAsia="ko-KR"/>
        </w:rPr>
        <w:pPrChange w:id="1992" w:author="제이펍 출판사" w:date="2021-03-14T15:57:00Z">
          <w:pPr>
            <w:pStyle w:val="comment"/>
            <w:ind w:left="482"/>
          </w:pPr>
        </w:pPrChange>
      </w:pPr>
      <w:r>
        <w:rPr>
          <w:lang w:eastAsia="ko-KR"/>
        </w:rPr>
        <w:t>코드 설명</w:t>
      </w:r>
    </w:p>
    <w:p w14:paraId="300A5102" w14:textId="2284A8FB" w:rsidR="00FD7B2A" w:rsidRDefault="00FD7B2A">
      <w:pPr>
        <w:pStyle w:val="comment"/>
        <w:numPr>
          <w:ilvl w:val="0"/>
          <w:numId w:val="14"/>
        </w:numPr>
        <w:jc w:val="both"/>
        <w:rPr>
          <w:lang w:eastAsia="ko-KR"/>
        </w:rPr>
        <w:pPrChange w:id="1993" w:author="제이펍 출판사" w:date="2021-03-14T15:57:00Z">
          <w:pPr>
            <w:pStyle w:val="comment"/>
            <w:numPr>
              <w:numId w:val="14"/>
            </w:numPr>
            <w:ind w:left="842" w:hanging="360"/>
          </w:pPr>
        </w:pPrChange>
      </w:pPr>
      <w:r w:rsidRPr="00ED4019">
        <w:rPr>
          <w:rStyle w:val="VerbatimChar"/>
          <w:rFonts w:ascii="Times New Roman" w:hAnsi="Times New Roman"/>
          <w:lang w:eastAsia="ko-KR"/>
        </w:rPr>
        <w:t>autoplot()</w:t>
      </w:r>
      <w:r>
        <w:rPr>
          <w:lang w:eastAsia="ko-KR"/>
        </w:rPr>
        <w:t xml:space="preserve">을 사용하여 students.ts의 </w:t>
      </w:r>
      <w:del w:id="1994" w:author="user" w:date="2021-03-18T12:01:00Z">
        <w:r w:rsidDel="00C32840">
          <w:rPr>
            <w:lang w:eastAsia="ko-KR"/>
          </w:rPr>
          <w:delText>네번</w:delText>
        </w:r>
      </w:del>
      <w:ins w:id="1995" w:author="user" w:date="2021-03-18T12:01:00Z">
        <w:r w:rsidR="00C32840">
          <w:rPr>
            <w:lang w:eastAsia="ko-KR"/>
          </w:rPr>
          <w:t>네 번</w:t>
        </w:r>
      </w:ins>
      <w:r>
        <w:rPr>
          <w:lang w:eastAsia="ko-KR"/>
        </w:rPr>
        <w:t xml:space="preserve">째 </w:t>
      </w:r>
      <w:del w:id="1996" w:author="제이펍 출판사" w:date="2021-03-14T20:19:00Z">
        <w:r w:rsidDel="00766301">
          <w:rPr>
            <w:lang w:eastAsia="ko-KR"/>
          </w:rPr>
          <w:delText>컬럼</w:delText>
        </w:r>
      </w:del>
      <w:ins w:id="1997" w:author="제이펍 출판사" w:date="2021-03-14T20:19:00Z">
        <w:r w:rsidR="00766301">
          <w:rPr>
            <w:lang w:eastAsia="ko-KR"/>
          </w:rPr>
          <w:t>칼럼</w:t>
        </w:r>
      </w:ins>
      <w:r>
        <w:rPr>
          <w:lang w:eastAsia="ko-KR"/>
        </w:rPr>
        <w:t>(초등학교) plot을 생성. plot 제목(</w:t>
      </w:r>
      <w:r w:rsidRPr="00ED4019">
        <w:rPr>
          <w:rStyle w:val="VerbatimChar"/>
          <w:rFonts w:ascii="Times New Roman" w:hAnsi="Times New Roman"/>
          <w:lang w:eastAsia="ko-KR"/>
        </w:rPr>
        <w:t>main =</w:t>
      </w:r>
      <w:r>
        <w:rPr>
          <w:lang w:eastAsia="ko-KR"/>
        </w:rPr>
        <w:t>)</w:t>
      </w:r>
      <w:del w:id="1998" w:author="user" w:date="2021-03-18T11:28:00Z">
        <w:r w:rsidDel="00F1003F">
          <w:rPr>
            <w:lang w:eastAsia="ko-KR"/>
          </w:rPr>
          <w:delText xml:space="preserve"> </w:delText>
        </w:r>
      </w:del>
      <w:r>
        <w:rPr>
          <w:lang w:eastAsia="ko-KR"/>
        </w:rPr>
        <w:t>, X</w:t>
      </w:r>
      <w:del w:id="1999" w:author="user" w:date="2021-03-18T11:28:00Z">
        <w:r w:rsidDel="00F1003F">
          <w:rPr>
            <w:lang w:eastAsia="ko-KR"/>
          </w:rPr>
          <w:delText xml:space="preserve"> </w:delText>
        </w:r>
      </w:del>
      <w:r>
        <w:rPr>
          <w:lang w:eastAsia="ko-KR"/>
        </w:rPr>
        <w:t>축 제목(</w:t>
      </w:r>
      <w:r w:rsidRPr="00ED4019">
        <w:rPr>
          <w:rStyle w:val="VerbatimChar"/>
          <w:rFonts w:ascii="Times New Roman" w:hAnsi="Times New Roman"/>
          <w:lang w:eastAsia="ko-KR"/>
        </w:rPr>
        <w:t>xlab =</w:t>
      </w:r>
      <w:r>
        <w:rPr>
          <w:lang w:eastAsia="ko-KR"/>
        </w:rPr>
        <w:t>), Y</w:t>
      </w:r>
      <w:del w:id="2000" w:author="user" w:date="2021-03-18T11:29:00Z">
        <w:r w:rsidDel="00F1003F">
          <w:rPr>
            <w:lang w:eastAsia="ko-KR"/>
          </w:rPr>
          <w:delText xml:space="preserve"> </w:delText>
        </w:r>
      </w:del>
      <w:r>
        <w:rPr>
          <w:lang w:eastAsia="ko-KR"/>
        </w:rPr>
        <w:t>축 제목(</w:t>
      </w:r>
      <w:r w:rsidRPr="00ED4019">
        <w:rPr>
          <w:rStyle w:val="VerbatimChar"/>
          <w:rFonts w:ascii="Times New Roman" w:hAnsi="Times New Roman"/>
          <w:lang w:eastAsia="ko-KR"/>
        </w:rPr>
        <w:t>ylab =</w:t>
      </w:r>
      <w:del w:id="2001" w:author="user" w:date="2021-03-18T11:29:00Z">
        <w:r w:rsidDel="00F1003F">
          <w:rPr>
            <w:lang w:eastAsia="ko-KR"/>
          </w:rPr>
          <w:delText xml:space="preserve"> </w:delText>
        </w:r>
      </w:del>
      <w:r>
        <w:rPr>
          <w:lang w:eastAsia="ko-KR"/>
        </w:rPr>
        <w:t>), 범례 아이템 이름(</w:t>
      </w:r>
      <w:r w:rsidRPr="00ED4019">
        <w:rPr>
          <w:rStyle w:val="VerbatimChar"/>
          <w:rFonts w:ascii="Times New Roman" w:hAnsi="Times New Roman"/>
          <w:lang w:eastAsia="ko-KR"/>
        </w:rPr>
        <w:t>series =</w:t>
      </w:r>
      <w:r>
        <w:rPr>
          <w:lang w:eastAsia="ko-KR"/>
        </w:rPr>
        <w:t>)을 설정.</w:t>
      </w:r>
    </w:p>
    <w:p w14:paraId="16D27FB6" w14:textId="5924D047" w:rsidR="00FD7B2A" w:rsidRDefault="00FD7B2A">
      <w:pPr>
        <w:pStyle w:val="comment"/>
        <w:numPr>
          <w:ilvl w:val="0"/>
          <w:numId w:val="14"/>
        </w:numPr>
        <w:jc w:val="both"/>
        <w:rPr>
          <w:lang w:eastAsia="ko-KR"/>
        </w:rPr>
        <w:pPrChange w:id="2002" w:author="제이펍 출판사" w:date="2021-03-14T15:57:00Z">
          <w:pPr>
            <w:pStyle w:val="comment"/>
            <w:numPr>
              <w:numId w:val="14"/>
            </w:numPr>
            <w:ind w:left="842" w:hanging="360"/>
          </w:pPr>
        </w:pPrChange>
      </w:pPr>
      <w:r w:rsidRPr="00ED4019">
        <w:rPr>
          <w:rStyle w:val="VerbatimChar"/>
          <w:rFonts w:ascii="Times New Roman" w:hAnsi="Times New Roman"/>
          <w:lang w:eastAsia="ko-KR"/>
        </w:rPr>
        <w:lastRenderedPageBreak/>
        <w:t>autolayer()</w:t>
      </w:r>
      <w:r>
        <w:rPr>
          <w:lang w:eastAsia="ko-KR"/>
        </w:rPr>
        <w:t xml:space="preserve">를 사용하여 students.ts의 </w:t>
      </w:r>
      <w:del w:id="2003" w:author="제이펍 출판사" w:date="2021-03-14T20:43:00Z">
        <w:r w:rsidDel="001B4014">
          <w:rPr>
            <w:lang w:eastAsia="ko-KR"/>
          </w:rPr>
          <w:delText>세번</w:delText>
        </w:r>
      </w:del>
      <w:ins w:id="2004" w:author="제이펍 출판사" w:date="2021-03-14T20:43:00Z">
        <w:r w:rsidR="001B4014">
          <w:rPr>
            <w:lang w:eastAsia="ko-KR"/>
          </w:rPr>
          <w:t>세 번</w:t>
        </w:r>
      </w:ins>
      <w:r>
        <w:rPr>
          <w:lang w:eastAsia="ko-KR"/>
        </w:rPr>
        <w:t xml:space="preserve">째 </w:t>
      </w:r>
      <w:del w:id="2005" w:author="제이펍 출판사" w:date="2021-03-14T20:19:00Z">
        <w:r w:rsidDel="00766301">
          <w:rPr>
            <w:lang w:eastAsia="ko-KR"/>
          </w:rPr>
          <w:delText>컬럼</w:delText>
        </w:r>
      </w:del>
      <w:ins w:id="2006" w:author="제이펍 출판사" w:date="2021-03-14T20:19:00Z">
        <w:r w:rsidR="00766301">
          <w:rPr>
            <w:lang w:eastAsia="ko-KR"/>
          </w:rPr>
          <w:t>칼럼</w:t>
        </w:r>
      </w:ins>
      <w:r>
        <w:rPr>
          <w:lang w:eastAsia="ko-KR"/>
        </w:rPr>
        <w:t xml:space="preserve">(유치원) plot </w:t>
      </w:r>
      <w:del w:id="2007" w:author="user" w:date="2021-03-18T11:29:00Z">
        <w:r w:rsidDel="00F1003F">
          <w:rPr>
            <w:rFonts w:hint="eastAsia"/>
            <w:lang w:eastAsia="ko-KR"/>
          </w:rPr>
          <w:delText>layer</w:delText>
        </w:r>
      </w:del>
      <w:ins w:id="2008" w:author="user" w:date="2021-03-18T11:29:00Z">
        <w:r w:rsidR="00F1003F">
          <w:rPr>
            <w:rFonts w:hint="eastAsia"/>
            <w:lang w:eastAsia="ko-KR"/>
          </w:rPr>
          <w:t>레이어</w:t>
        </w:r>
      </w:ins>
      <w:r>
        <w:rPr>
          <w:lang w:eastAsia="ko-KR"/>
        </w:rPr>
        <w:t>를 추가하고 범례 아이템 이름(</w:t>
      </w:r>
      <w:r w:rsidRPr="00ED4019">
        <w:rPr>
          <w:rStyle w:val="VerbatimChar"/>
          <w:rFonts w:ascii="Times New Roman" w:hAnsi="Times New Roman"/>
          <w:lang w:eastAsia="ko-KR"/>
        </w:rPr>
        <w:t>series =</w:t>
      </w:r>
      <w:r>
        <w:rPr>
          <w:lang w:eastAsia="ko-KR"/>
        </w:rPr>
        <w:t>)을 설정.</w:t>
      </w:r>
    </w:p>
    <w:p w14:paraId="247A359F" w14:textId="2CB29479" w:rsidR="00FD7B2A" w:rsidRDefault="00FD7B2A">
      <w:pPr>
        <w:pStyle w:val="comment"/>
        <w:numPr>
          <w:ilvl w:val="0"/>
          <w:numId w:val="14"/>
        </w:numPr>
        <w:jc w:val="both"/>
        <w:rPr>
          <w:lang w:eastAsia="ko-KR"/>
        </w:rPr>
        <w:pPrChange w:id="2009" w:author="제이펍 출판사" w:date="2021-03-14T15:57:00Z">
          <w:pPr>
            <w:pStyle w:val="comment"/>
            <w:numPr>
              <w:numId w:val="14"/>
            </w:numPr>
            <w:ind w:left="842" w:hanging="360"/>
          </w:pPr>
        </w:pPrChange>
      </w:pPr>
      <w:r w:rsidRPr="00ED4019">
        <w:rPr>
          <w:rStyle w:val="VerbatimChar"/>
          <w:rFonts w:ascii="Times New Roman" w:hAnsi="Times New Roman"/>
          <w:lang w:eastAsia="ko-KR"/>
        </w:rPr>
        <w:t>autolayer()</w:t>
      </w:r>
      <w:r>
        <w:rPr>
          <w:lang w:eastAsia="ko-KR"/>
        </w:rPr>
        <w:t>를 사용하여 students.ts의 다섯</w:t>
      </w:r>
      <w:ins w:id="2010" w:author="user" w:date="2021-03-18T11:29:00Z">
        <w:r w:rsidR="00F1003F">
          <w:rPr>
            <w:rFonts w:hint="eastAsia"/>
            <w:lang w:eastAsia="ko-KR"/>
          </w:rPr>
          <w:t xml:space="preserve"> </w:t>
        </w:r>
      </w:ins>
      <w:r>
        <w:rPr>
          <w:lang w:eastAsia="ko-KR"/>
        </w:rPr>
        <w:t xml:space="preserve">번째 </w:t>
      </w:r>
      <w:del w:id="2011" w:author="제이펍 출판사" w:date="2021-03-14T20:19:00Z">
        <w:r w:rsidDel="00766301">
          <w:rPr>
            <w:lang w:eastAsia="ko-KR"/>
          </w:rPr>
          <w:delText>컬럼</w:delText>
        </w:r>
      </w:del>
      <w:ins w:id="2012" w:author="제이펍 출판사" w:date="2021-03-14T20:19:00Z">
        <w:r w:rsidR="00766301">
          <w:rPr>
            <w:lang w:eastAsia="ko-KR"/>
          </w:rPr>
          <w:t>칼럼</w:t>
        </w:r>
      </w:ins>
      <w:r>
        <w:rPr>
          <w:lang w:eastAsia="ko-KR"/>
        </w:rPr>
        <w:t xml:space="preserve">(중학교) plot </w:t>
      </w:r>
      <w:del w:id="2013" w:author="user" w:date="2021-03-18T11:29:00Z">
        <w:r w:rsidDel="00F1003F">
          <w:rPr>
            <w:rFonts w:hint="eastAsia"/>
            <w:lang w:eastAsia="ko-KR"/>
          </w:rPr>
          <w:delText>layer</w:delText>
        </w:r>
      </w:del>
      <w:ins w:id="2014" w:author="user" w:date="2021-03-18T11:29:00Z">
        <w:r w:rsidR="00F1003F">
          <w:rPr>
            <w:rFonts w:hint="eastAsia"/>
            <w:lang w:eastAsia="ko-KR"/>
          </w:rPr>
          <w:t>레이어</w:t>
        </w:r>
      </w:ins>
      <w:r>
        <w:rPr>
          <w:lang w:eastAsia="ko-KR"/>
        </w:rPr>
        <w:t>를 추가하고 범례 아이템 이름(</w:t>
      </w:r>
      <w:r w:rsidRPr="00ED4019">
        <w:rPr>
          <w:rStyle w:val="VerbatimChar"/>
          <w:rFonts w:ascii="Times New Roman" w:hAnsi="Times New Roman"/>
          <w:lang w:eastAsia="ko-KR"/>
        </w:rPr>
        <w:t>series =</w:t>
      </w:r>
      <w:r>
        <w:rPr>
          <w:lang w:eastAsia="ko-KR"/>
        </w:rPr>
        <w:t>)을 설정.</w:t>
      </w:r>
    </w:p>
    <w:p w14:paraId="7F67D9B1" w14:textId="77777777" w:rsidR="00FD7B2A" w:rsidRDefault="00FD7B2A">
      <w:pPr>
        <w:pStyle w:val="comment"/>
        <w:numPr>
          <w:ilvl w:val="0"/>
          <w:numId w:val="14"/>
        </w:numPr>
        <w:jc w:val="both"/>
        <w:rPr>
          <w:lang w:eastAsia="ko-KR"/>
        </w:rPr>
        <w:pPrChange w:id="2015" w:author="제이펍 출판사" w:date="2021-03-14T15:57:00Z">
          <w:pPr>
            <w:pStyle w:val="comment"/>
            <w:numPr>
              <w:numId w:val="14"/>
            </w:numPr>
            <w:ind w:left="842" w:hanging="360"/>
          </w:pPr>
        </w:pPrChange>
      </w:pPr>
      <w:r w:rsidRPr="00ED4019">
        <w:rPr>
          <w:rStyle w:val="VerbatimChar"/>
          <w:rFonts w:ascii="Times New Roman" w:hAnsi="Times New Roman"/>
          <w:lang w:eastAsia="ko-KR"/>
        </w:rPr>
        <w:t>labs()</w:t>
      </w:r>
      <w:r>
        <w:rPr>
          <w:lang w:eastAsia="ko-KR"/>
        </w:rPr>
        <w:t>를 사용하여 범레 제목을 설정(</w:t>
      </w:r>
      <w:r w:rsidRPr="00ED4019">
        <w:rPr>
          <w:rStyle w:val="VerbatimChar"/>
          <w:rFonts w:ascii="Times New Roman" w:hAnsi="Times New Roman"/>
          <w:lang w:eastAsia="ko-KR"/>
        </w:rPr>
        <w:t>colour =</w:t>
      </w:r>
      <w:r>
        <w:rPr>
          <w:lang w:eastAsia="ko-KR"/>
        </w:rPr>
        <w:t>)</w:t>
      </w:r>
    </w:p>
    <w:p w14:paraId="4E175FB3" w14:textId="771E768F" w:rsidR="00FD7B2A" w:rsidRPr="00ED4019" w:rsidRDefault="00FD7B2A">
      <w:pPr>
        <w:jc w:val="both"/>
        <w:rPr>
          <w:rFonts w:ascii="Times New Roman" w:hAnsi="Times New Roman"/>
          <w:lang w:eastAsia="ko-KR"/>
        </w:rPr>
        <w:pPrChange w:id="2016" w:author="제이펍 출판사" w:date="2021-03-14T15:57:00Z">
          <w:pPr/>
        </w:pPrChange>
      </w:pPr>
      <w:r w:rsidRPr="00ED4019">
        <w:rPr>
          <w:rFonts w:ascii="Times New Roman" w:hAnsi="Times New Roman"/>
          <w:lang w:eastAsia="ko-KR"/>
        </w:rPr>
        <w:t>이번에는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다변량</w:t>
      </w:r>
      <w:r w:rsidRPr="00ED4019">
        <w:rPr>
          <w:rFonts w:ascii="Times New Roman" w:hAnsi="Times New Roman"/>
          <w:lang w:eastAsia="ko-KR"/>
        </w:rPr>
        <w:t xml:space="preserve"> plot</w:t>
      </w:r>
      <w:r w:rsidRPr="00ED4019">
        <w:rPr>
          <w:rFonts w:ascii="Times New Roman" w:hAnsi="Times New Roman"/>
          <w:lang w:eastAsia="ko-KR"/>
        </w:rPr>
        <w:t>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하나의</w:t>
      </w:r>
      <w:r w:rsidRPr="00ED4019">
        <w:rPr>
          <w:rFonts w:ascii="Times New Roman" w:hAnsi="Times New Roman"/>
          <w:lang w:eastAsia="ko-KR"/>
        </w:rPr>
        <w:t xml:space="preserve"> plot</w:t>
      </w:r>
      <w:r w:rsidRPr="00ED4019">
        <w:rPr>
          <w:rFonts w:ascii="Times New Roman" w:hAnsi="Times New Roman"/>
          <w:lang w:eastAsia="ko-KR"/>
        </w:rPr>
        <w:t>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아닌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여러</w:t>
      </w:r>
      <w:r w:rsidRPr="00ED4019">
        <w:rPr>
          <w:rFonts w:ascii="Times New Roman" w:hAnsi="Times New Roman"/>
          <w:lang w:eastAsia="ko-KR"/>
        </w:rPr>
        <w:t xml:space="preserve"> plot</w:t>
      </w:r>
      <w:r w:rsidRPr="00ED4019">
        <w:rPr>
          <w:rFonts w:ascii="Times New Roman" w:hAnsi="Times New Roman"/>
          <w:lang w:eastAsia="ko-KR"/>
        </w:rPr>
        <w:t>으로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그려</w:t>
      </w:r>
      <w:ins w:id="2017" w:author="user" w:date="2021-03-18T11:30:00Z">
        <w:r w:rsidR="0070356F">
          <w:rPr>
            <w:rFonts w:ascii="Times New Roman" w:hAnsi="Times New Roman" w:hint="eastAsia"/>
            <w:lang w:eastAsia="ko-KR"/>
          </w:rPr>
          <w:t xml:space="preserve"> </w:t>
        </w:r>
      </w:ins>
      <w:r w:rsidRPr="00ED4019">
        <w:rPr>
          <w:rFonts w:ascii="Times New Roman" w:hAnsi="Times New Roman"/>
          <w:lang w:eastAsia="ko-KR"/>
        </w:rPr>
        <w:t>보겠다</w:t>
      </w:r>
      <w:r w:rsidRPr="00ED4019">
        <w:rPr>
          <w:rFonts w:ascii="Times New Roman" w:hAnsi="Times New Roman"/>
          <w:lang w:eastAsia="ko-KR"/>
        </w:rPr>
        <w:t>. ggplot</w:t>
      </w:r>
      <w:r w:rsidRPr="00ED4019">
        <w:rPr>
          <w:rFonts w:ascii="Times New Roman" w:hAnsi="Times New Roman"/>
          <w:lang w:eastAsia="ko-KR"/>
        </w:rPr>
        <w:t>에서도</w:t>
      </w:r>
      <w:r w:rsidRPr="00ED4019">
        <w:rPr>
          <w:rFonts w:ascii="Times New Roman" w:hAnsi="Times New Roman"/>
          <w:lang w:eastAsia="ko-KR"/>
        </w:rPr>
        <w:t xml:space="preserve"> facet </w:t>
      </w:r>
      <w:r w:rsidRPr="00ED4019">
        <w:rPr>
          <w:rFonts w:ascii="Times New Roman" w:hAnsi="Times New Roman"/>
          <w:lang w:eastAsia="ko-KR"/>
        </w:rPr>
        <w:t>요소를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사용하여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다중</w:t>
      </w:r>
      <w:r w:rsidRPr="00ED4019">
        <w:rPr>
          <w:rFonts w:ascii="Times New Roman" w:hAnsi="Times New Roman"/>
          <w:lang w:eastAsia="ko-KR"/>
        </w:rPr>
        <w:t xml:space="preserve"> plot</w:t>
      </w:r>
      <w:r w:rsidRPr="00ED4019">
        <w:rPr>
          <w:rFonts w:ascii="Times New Roman" w:hAnsi="Times New Roman"/>
          <w:lang w:eastAsia="ko-KR"/>
        </w:rPr>
        <w:t>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생성하는데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Style w:val="VerbatimChar"/>
          <w:rFonts w:ascii="Times New Roman" w:hAnsi="Times New Roman"/>
          <w:lang w:eastAsia="ko-KR"/>
        </w:rPr>
        <w:t>autoplot()</w:t>
      </w:r>
      <w:r w:rsidRPr="00ED4019">
        <w:rPr>
          <w:rFonts w:ascii="Times New Roman" w:hAnsi="Times New Roman"/>
          <w:lang w:eastAsia="ko-KR"/>
        </w:rPr>
        <w:t>에서도</w:t>
      </w:r>
      <w:r w:rsidRPr="00ED4019">
        <w:rPr>
          <w:rFonts w:ascii="Times New Roman" w:hAnsi="Times New Roman"/>
          <w:lang w:eastAsia="ko-KR"/>
        </w:rPr>
        <w:t xml:space="preserve"> facet </w:t>
      </w:r>
      <w:r w:rsidRPr="00ED4019">
        <w:rPr>
          <w:rFonts w:ascii="Times New Roman" w:hAnsi="Times New Roman"/>
          <w:lang w:eastAsia="ko-KR"/>
        </w:rPr>
        <w:t>매개변수를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사용하여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다중</w:t>
      </w:r>
      <w:r w:rsidRPr="00ED4019">
        <w:rPr>
          <w:rFonts w:ascii="Times New Roman" w:hAnsi="Times New Roman"/>
          <w:lang w:eastAsia="ko-KR"/>
        </w:rPr>
        <w:t xml:space="preserve"> plot</w:t>
      </w:r>
      <w:r w:rsidRPr="00ED4019">
        <w:rPr>
          <w:rFonts w:ascii="Times New Roman" w:hAnsi="Times New Roman"/>
          <w:lang w:eastAsia="ko-KR"/>
        </w:rPr>
        <w:t>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그릴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있다</w:t>
      </w:r>
      <w:r w:rsidRPr="00ED4019">
        <w:rPr>
          <w:rFonts w:ascii="Times New Roman" w:hAnsi="Times New Roman"/>
          <w:lang w:eastAsia="ko-KR"/>
        </w:rPr>
        <w:t>.</w:t>
      </w:r>
    </w:p>
    <w:p w14:paraId="71BF2E5D" w14:textId="77777777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2018" w:author="제이펍 출판사" w:date="2021-03-14T15:57:00Z">
          <w:pPr>
            <w:pStyle w:val="SourceCode"/>
          </w:pPr>
        </w:pPrChange>
      </w:pPr>
      <w:proofErr w:type="gramStart"/>
      <w:r w:rsidRPr="00ED4019">
        <w:rPr>
          <w:rStyle w:val="FunctionTok"/>
          <w:rFonts w:ascii="Times New Roman" w:hAnsi="Times New Roman"/>
        </w:rPr>
        <w:t>autoplot</w:t>
      </w:r>
      <w:r w:rsidRPr="00ED4019">
        <w:rPr>
          <w:rStyle w:val="NormalTok"/>
          <w:rFonts w:ascii="Times New Roman" w:hAnsi="Times New Roman"/>
        </w:rPr>
        <w:t>(</w:t>
      </w:r>
      <w:proofErr w:type="gramEnd"/>
      <w:r w:rsidRPr="00ED4019">
        <w:rPr>
          <w:rStyle w:val="NormalTok"/>
          <w:rFonts w:ascii="Times New Roman" w:hAnsi="Times New Roman"/>
        </w:rPr>
        <w:t xml:space="preserve">students.ts[, </w:t>
      </w:r>
      <w:r w:rsidRPr="00ED4019">
        <w:rPr>
          <w:rStyle w:val="DecValTok"/>
          <w:rFonts w:ascii="Times New Roman" w:hAnsi="Times New Roman"/>
        </w:rPr>
        <w:t>3</w:t>
      </w:r>
      <w:r w:rsidRPr="00ED4019">
        <w:rPr>
          <w:rStyle w:val="SpecialCharTok"/>
          <w:rFonts w:ascii="Times New Roman" w:hAnsi="Times New Roman"/>
        </w:rPr>
        <w:t>:</w:t>
      </w:r>
      <w:r w:rsidRPr="00ED4019">
        <w:rPr>
          <w:rStyle w:val="DecValTok"/>
          <w:rFonts w:ascii="Times New Roman" w:hAnsi="Times New Roman"/>
        </w:rPr>
        <w:t>5</w:t>
      </w:r>
      <w:r w:rsidRPr="00ED4019">
        <w:rPr>
          <w:rStyle w:val="NormalTok"/>
          <w:rFonts w:ascii="Times New Roman" w:hAnsi="Times New Roman"/>
        </w:rPr>
        <w:t xml:space="preserve">], </w:t>
      </w:r>
      <w:r w:rsidRPr="00ED4019">
        <w:rPr>
          <w:rStyle w:val="AttributeTok"/>
          <w:rFonts w:ascii="Times New Roman" w:hAnsi="Times New Roman"/>
        </w:rPr>
        <w:t>main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StringTok"/>
          <w:rFonts w:ascii="Times New Roman" w:hAnsi="Times New Roman"/>
        </w:rPr>
        <w:t>연도별</w:t>
      </w:r>
      <w:r w:rsidRPr="00ED4019">
        <w:rPr>
          <w:rStyle w:val="String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학생수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NormalTok"/>
          <w:rFonts w:ascii="Times New Roman" w:hAnsi="Times New Roman"/>
        </w:rPr>
        <w:t xml:space="preserve">, </w:t>
      </w:r>
      <w:r w:rsidRPr="00ED4019">
        <w:rPr>
          <w:rStyle w:val="AttributeTok"/>
          <w:rFonts w:ascii="Times New Roman" w:hAnsi="Times New Roman"/>
        </w:rPr>
        <w:t>xlab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StringTok"/>
          <w:rFonts w:ascii="Times New Roman" w:hAnsi="Times New Roman"/>
        </w:rPr>
        <w:t>연도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NormalTok"/>
          <w:rFonts w:ascii="Times New Roman" w:hAnsi="Times New Roman"/>
        </w:rPr>
        <w:t xml:space="preserve">, </w:t>
      </w:r>
      <w:r w:rsidRPr="00ED4019">
        <w:rPr>
          <w:rStyle w:val="AttributeTok"/>
          <w:rFonts w:ascii="Times New Roman" w:hAnsi="Times New Roman"/>
        </w:rPr>
        <w:t>ylab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StringTok"/>
          <w:rFonts w:ascii="Times New Roman" w:hAnsi="Times New Roman"/>
        </w:rPr>
        <w:t>학생수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NormalTok"/>
          <w:rFonts w:ascii="Times New Roman" w:hAnsi="Times New Roman"/>
        </w:rPr>
        <w:t xml:space="preserve">, </w:t>
      </w:r>
      <w:r w:rsidRPr="00ED4019">
        <w:rPr>
          <w:rStyle w:val="AttributeTok"/>
          <w:rFonts w:ascii="Times New Roman" w:hAnsi="Times New Roman"/>
        </w:rPr>
        <w:t>facet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ConstantTok"/>
          <w:rFonts w:ascii="Times New Roman" w:hAnsi="Times New Roman"/>
        </w:rPr>
        <w:t>TRUE</w:t>
      </w:r>
      <w:r w:rsidRPr="00ED4019">
        <w:rPr>
          <w:rStyle w:val="NormalTok"/>
          <w:rFonts w:ascii="Times New Roman" w:hAnsi="Times New Roman"/>
        </w:rPr>
        <w:t>)</w:t>
      </w:r>
    </w:p>
    <w:p w14:paraId="4E62ABE8" w14:textId="77777777" w:rsidR="00FD7B2A" w:rsidRPr="00ED4019" w:rsidRDefault="00FD7B2A">
      <w:pPr>
        <w:pStyle w:val="Figure"/>
        <w:jc w:val="both"/>
        <w:rPr>
          <w:rFonts w:ascii="Times New Roman" w:hAnsi="Times New Roman"/>
        </w:rPr>
        <w:pPrChange w:id="2019" w:author="제이펍 출판사" w:date="2021-03-14T15:57:00Z">
          <w:pPr>
            <w:pStyle w:val="Figure"/>
          </w:pPr>
        </w:pPrChange>
      </w:pPr>
      <w:r w:rsidRPr="00ED4019">
        <w:rPr>
          <w:rFonts w:ascii="Times New Roman" w:hAnsi="Times New Roman"/>
          <w:noProof/>
          <w:lang w:eastAsia="ko-KR"/>
        </w:rPr>
        <w:drawing>
          <wp:inline distT="0" distB="0" distL="0" distR="0" wp14:anchorId="6AD0A181" wp14:editId="60D0B6F1">
            <wp:extent cx="4572000" cy="3657600"/>
            <wp:effectExtent l="0" t="0" r="0" b="0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A69C284" w14:textId="61171667" w:rsidR="00FD7B2A" w:rsidRPr="00ED4019" w:rsidRDefault="00FD7B2A">
      <w:pPr>
        <w:pStyle w:val="a6"/>
        <w:jc w:val="both"/>
        <w:rPr>
          <w:rFonts w:ascii="Times New Roman" w:hAnsi="Times New Roman" w:hint="eastAsia"/>
          <w:lang w:eastAsia="ko-KR"/>
        </w:rPr>
        <w:pPrChange w:id="2020" w:author="제이펍 출판사" w:date="2021-03-14T15:57:00Z">
          <w:pPr>
            <w:pStyle w:val="a6"/>
            <w:jc w:val="center"/>
          </w:pPr>
        </w:pPrChange>
      </w:pPr>
      <w:commentRangeStart w:id="2021"/>
      <w:r w:rsidRPr="00ED4019">
        <w:rPr>
          <w:rFonts w:ascii="Times New Roman" w:hAnsi="Times New Roman" w:hint="eastAsia"/>
          <w:lang w:eastAsia="ko-KR"/>
        </w:rPr>
        <w:t>그림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3-22</w:t>
      </w:r>
      <w:commentRangeEnd w:id="2021"/>
      <w:r w:rsidR="0070356F">
        <w:rPr>
          <w:rStyle w:val="af3"/>
          <w:i w:val="0"/>
        </w:rPr>
        <w:commentReference w:id="2021"/>
      </w:r>
      <w:ins w:id="2022" w:author="standard" w:date="2021-03-26T17:05:00Z">
        <w:r w:rsidR="00E10663">
          <w:rPr>
            <w:rFonts w:ascii="Times New Roman" w:hAnsi="Times New Roman"/>
            <w:lang w:eastAsia="ko-KR"/>
          </w:rPr>
          <w:t xml:space="preserve"> </w:t>
        </w:r>
        <w:r w:rsidR="00E10663">
          <w:rPr>
            <w:rFonts w:ascii="Times New Roman" w:hAnsi="Times New Roman" w:hint="eastAsia"/>
            <w:lang w:eastAsia="ko-KR"/>
          </w:rPr>
          <w:t>연도별</w:t>
        </w:r>
        <w:r w:rsidR="00E10663">
          <w:rPr>
            <w:rFonts w:ascii="Times New Roman" w:hAnsi="Times New Roman" w:hint="eastAsia"/>
            <w:lang w:eastAsia="ko-KR"/>
          </w:rPr>
          <w:t xml:space="preserve"> </w:t>
        </w:r>
        <w:r w:rsidR="00E10663">
          <w:rPr>
            <w:rFonts w:ascii="Times New Roman" w:hAnsi="Times New Roman" w:hint="eastAsia"/>
            <w:lang w:eastAsia="ko-KR"/>
          </w:rPr>
          <w:t>학생수</w:t>
        </w:r>
        <w:r w:rsidR="00E10663">
          <w:rPr>
            <w:rFonts w:ascii="Times New Roman" w:hAnsi="Times New Roman" w:hint="eastAsia"/>
            <w:lang w:eastAsia="ko-KR"/>
          </w:rPr>
          <w:t xml:space="preserve"> </w:t>
        </w:r>
        <w:r w:rsidR="00E10663">
          <w:rPr>
            <w:rFonts w:ascii="Times New Roman" w:hAnsi="Times New Roman" w:hint="eastAsia"/>
            <w:lang w:eastAsia="ko-KR"/>
          </w:rPr>
          <w:t>추이</w:t>
        </w:r>
        <w:r w:rsidR="00E10663">
          <w:rPr>
            <w:rFonts w:ascii="Times New Roman" w:hAnsi="Times New Roman" w:hint="eastAsia"/>
            <w:lang w:eastAsia="ko-KR"/>
          </w:rPr>
          <w:t xml:space="preserve"> </w:t>
        </w:r>
        <w:r w:rsidR="00E10663">
          <w:rPr>
            <w:rFonts w:ascii="Times New Roman" w:hAnsi="Times New Roman"/>
            <w:lang w:eastAsia="ko-KR"/>
          </w:rPr>
          <w:t xml:space="preserve">– facet </w:t>
        </w:r>
        <w:r w:rsidR="00E10663">
          <w:rPr>
            <w:rFonts w:ascii="Times New Roman" w:hAnsi="Times New Roman" w:hint="eastAsia"/>
            <w:lang w:eastAsia="ko-KR"/>
          </w:rPr>
          <w:t>사용</w:t>
        </w:r>
      </w:ins>
    </w:p>
    <w:p w14:paraId="065816A0" w14:textId="77777777" w:rsidR="00FD7B2A" w:rsidRDefault="00FD7B2A">
      <w:pPr>
        <w:pStyle w:val="comment"/>
        <w:ind w:left="482"/>
        <w:jc w:val="both"/>
        <w:rPr>
          <w:lang w:eastAsia="ko-KR"/>
        </w:rPr>
        <w:pPrChange w:id="2023" w:author="제이펍 출판사" w:date="2021-03-14T15:57:00Z">
          <w:pPr>
            <w:pStyle w:val="comment"/>
            <w:ind w:left="482"/>
          </w:pPr>
        </w:pPrChange>
      </w:pPr>
      <w:r>
        <w:rPr>
          <w:lang w:eastAsia="ko-KR"/>
        </w:rPr>
        <w:t>코드 설명</w:t>
      </w:r>
    </w:p>
    <w:p w14:paraId="7C68B557" w14:textId="6E83A559" w:rsidR="00FD7B2A" w:rsidRDefault="00FD7B2A">
      <w:pPr>
        <w:pStyle w:val="comment"/>
        <w:numPr>
          <w:ilvl w:val="0"/>
          <w:numId w:val="14"/>
        </w:numPr>
        <w:jc w:val="both"/>
        <w:rPr>
          <w:lang w:eastAsia="ko-KR"/>
        </w:rPr>
        <w:pPrChange w:id="2024" w:author="제이펍 출판사" w:date="2021-03-14T15:57:00Z">
          <w:pPr>
            <w:pStyle w:val="comment"/>
            <w:numPr>
              <w:numId w:val="14"/>
            </w:numPr>
            <w:ind w:left="842" w:hanging="360"/>
          </w:pPr>
        </w:pPrChange>
      </w:pPr>
      <w:r w:rsidRPr="00ED4019">
        <w:rPr>
          <w:rStyle w:val="VerbatimChar"/>
          <w:rFonts w:ascii="Times New Roman" w:hAnsi="Times New Roman"/>
          <w:lang w:eastAsia="ko-KR"/>
        </w:rPr>
        <w:t>autoplot()</w:t>
      </w:r>
      <w:r>
        <w:rPr>
          <w:lang w:eastAsia="ko-KR"/>
        </w:rPr>
        <w:t xml:space="preserve">을 사용하여 students.ts의 </w:t>
      </w:r>
      <w:del w:id="2025" w:author="제이펍 출판사" w:date="2021-03-14T20:43:00Z">
        <w:r w:rsidDel="001B4014">
          <w:rPr>
            <w:lang w:eastAsia="ko-KR"/>
          </w:rPr>
          <w:delText>세번</w:delText>
        </w:r>
      </w:del>
      <w:ins w:id="2026" w:author="제이펍 출판사" w:date="2021-03-14T20:43:00Z">
        <w:r w:rsidR="001B4014">
          <w:rPr>
            <w:lang w:eastAsia="ko-KR"/>
          </w:rPr>
          <w:t>세 번</w:t>
        </w:r>
      </w:ins>
      <w:r>
        <w:rPr>
          <w:lang w:eastAsia="ko-KR"/>
        </w:rPr>
        <w:t xml:space="preserve">째, </w:t>
      </w:r>
      <w:del w:id="2027" w:author="user" w:date="2021-03-18T12:01:00Z">
        <w:r w:rsidDel="00C32840">
          <w:rPr>
            <w:lang w:eastAsia="ko-KR"/>
          </w:rPr>
          <w:delText>네번</w:delText>
        </w:r>
      </w:del>
      <w:ins w:id="2028" w:author="user" w:date="2021-03-18T12:01:00Z">
        <w:r w:rsidR="00C32840">
          <w:rPr>
            <w:lang w:eastAsia="ko-KR"/>
          </w:rPr>
          <w:t>네 번</w:t>
        </w:r>
      </w:ins>
      <w:r>
        <w:rPr>
          <w:lang w:eastAsia="ko-KR"/>
        </w:rPr>
        <w:t xml:space="preserve">째, </w:t>
      </w:r>
      <w:del w:id="2029" w:author="user" w:date="2021-03-18T12:01:00Z">
        <w:r w:rsidDel="00C32840">
          <w:rPr>
            <w:lang w:eastAsia="ko-KR"/>
          </w:rPr>
          <w:delText>다섯번</w:delText>
        </w:r>
      </w:del>
      <w:ins w:id="2030" w:author="user" w:date="2021-03-18T12:01:00Z">
        <w:r w:rsidR="00C32840">
          <w:rPr>
            <w:lang w:eastAsia="ko-KR"/>
          </w:rPr>
          <w:t>다섯 번</w:t>
        </w:r>
      </w:ins>
      <w:r>
        <w:rPr>
          <w:lang w:eastAsia="ko-KR"/>
        </w:rPr>
        <w:t xml:space="preserve">째 </w:t>
      </w:r>
      <w:del w:id="2031" w:author="제이펍 출판사" w:date="2021-03-14T20:19:00Z">
        <w:r w:rsidDel="00766301">
          <w:rPr>
            <w:lang w:eastAsia="ko-KR"/>
          </w:rPr>
          <w:delText>컬럼</w:delText>
        </w:r>
      </w:del>
      <w:ins w:id="2032" w:author="제이펍 출판사" w:date="2021-03-14T20:19:00Z">
        <w:r w:rsidR="00766301">
          <w:rPr>
            <w:lang w:eastAsia="ko-KR"/>
          </w:rPr>
          <w:t>칼럼</w:t>
        </w:r>
      </w:ins>
      <w:r>
        <w:rPr>
          <w:lang w:eastAsia="ko-KR"/>
        </w:rPr>
        <w:t>(유치원, 초등학교, 중학교) plot을 생성. plot 제목(</w:t>
      </w:r>
      <w:r w:rsidRPr="00ED4019">
        <w:rPr>
          <w:rStyle w:val="VerbatimChar"/>
          <w:rFonts w:ascii="Times New Roman" w:hAnsi="Times New Roman"/>
          <w:lang w:eastAsia="ko-KR"/>
        </w:rPr>
        <w:t>main =</w:t>
      </w:r>
      <w:r>
        <w:rPr>
          <w:lang w:eastAsia="ko-KR"/>
        </w:rPr>
        <w:t>)</w:t>
      </w:r>
      <w:del w:id="2033" w:author="user" w:date="2021-03-18T12:02:00Z">
        <w:r w:rsidDel="00C32840">
          <w:rPr>
            <w:lang w:eastAsia="ko-KR"/>
          </w:rPr>
          <w:delText xml:space="preserve"> </w:delText>
        </w:r>
      </w:del>
      <w:r>
        <w:rPr>
          <w:lang w:eastAsia="ko-KR"/>
        </w:rPr>
        <w:t>, X</w:t>
      </w:r>
      <w:del w:id="2034" w:author="user" w:date="2021-03-18T12:02:00Z">
        <w:r w:rsidDel="00C32840">
          <w:rPr>
            <w:lang w:eastAsia="ko-KR"/>
          </w:rPr>
          <w:delText xml:space="preserve"> </w:delText>
        </w:r>
      </w:del>
      <w:r>
        <w:rPr>
          <w:lang w:eastAsia="ko-KR"/>
        </w:rPr>
        <w:t>축 제목(</w:t>
      </w:r>
      <w:r w:rsidRPr="00ED4019">
        <w:rPr>
          <w:rStyle w:val="VerbatimChar"/>
          <w:rFonts w:ascii="Times New Roman" w:hAnsi="Times New Roman"/>
          <w:lang w:eastAsia="ko-KR"/>
        </w:rPr>
        <w:t>xlab =</w:t>
      </w:r>
      <w:r>
        <w:rPr>
          <w:lang w:eastAsia="ko-KR"/>
        </w:rPr>
        <w:t>), Y</w:t>
      </w:r>
      <w:del w:id="2035" w:author="user" w:date="2021-03-18T12:02:00Z">
        <w:r w:rsidDel="00C32840">
          <w:rPr>
            <w:lang w:eastAsia="ko-KR"/>
          </w:rPr>
          <w:delText xml:space="preserve"> </w:delText>
        </w:r>
      </w:del>
      <w:r>
        <w:rPr>
          <w:lang w:eastAsia="ko-KR"/>
        </w:rPr>
        <w:t>축 제목(</w:t>
      </w:r>
      <w:r w:rsidRPr="00ED4019">
        <w:rPr>
          <w:rStyle w:val="VerbatimChar"/>
          <w:rFonts w:ascii="Times New Roman" w:hAnsi="Times New Roman"/>
          <w:lang w:eastAsia="ko-KR"/>
        </w:rPr>
        <w:t xml:space="preserve">ylab </w:t>
      </w:r>
      <w:proofErr w:type="gramStart"/>
      <w:r w:rsidRPr="00ED4019">
        <w:rPr>
          <w:rStyle w:val="VerbatimChar"/>
          <w:rFonts w:ascii="Times New Roman" w:hAnsi="Times New Roman"/>
          <w:lang w:eastAsia="ko-KR"/>
        </w:rPr>
        <w:t>=</w:t>
      </w:r>
      <w:r>
        <w:rPr>
          <w:lang w:eastAsia="ko-KR"/>
        </w:rPr>
        <w:t xml:space="preserve"> )</w:t>
      </w:r>
      <w:proofErr w:type="gramEnd"/>
      <w:r>
        <w:rPr>
          <w:lang w:eastAsia="ko-KR"/>
        </w:rPr>
        <w:t>, 범례 아이템 이름(</w:t>
      </w:r>
      <w:r w:rsidRPr="00ED4019">
        <w:rPr>
          <w:rStyle w:val="VerbatimChar"/>
          <w:rFonts w:ascii="Times New Roman" w:hAnsi="Times New Roman"/>
          <w:lang w:eastAsia="ko-KR"/>
        </w:rPr>
        <w:t>series =</w:t>
      </w:r>
      <w:r>
        <w:rPr>
          <w:lang w:eastAsia="ko-KR"/>
        </w:rPr>
        <w:t>)을 설정하고 다중 plot을 사용하도록 설정(</w:t>
      </w:r>
      <w:r w:rsidRPr="00ED4019">
        <w:rPr>
          <w:rStyle w:val="VerbatimChar"/>
          <w:rFonts w:ascii="Times New Roman" w:hAnsi="Times New Roman"/>
          <w:lang w:eastAsia="ko-KR"/>
        </w:rPr>
        <w:t>facet = TRUE</w:t>
      </w:r>
      <w:r>
        <w:rPr>
          <w:lang w:eastAsia="ko-KR"/>
        </w:rPr>
        <w:t>)</w:t>
      </w:r>
    </w:p>
    <w:p w14:paraId="5801B3CE" w14:textId="77777777" w:rsidR="00FD7B2A" w:rsidRPr="00ED4019" w:rsidRDefault="00FD7B2A">
      <w:pPr>
        <w:jc w:val="both"/>
        <w:rPr>
          <w:rFonts w:ascii="Times New Roman" w:hAnsi="Times New Roman"/>
          <w:lang w:eastAsia="ko-KR"/>
        </w:rPr>
        <w:pPrChange w:id="2036" w:author="제이펍 출판사" w:date="2021-03-14T15:57:00Z">
          <w:pPr/>
        </w:pPrChange>
      </w:pPr>
      <w:r w:rsidRPr="00ED4019">
        <w:rPr>
          <w:rFonts w:ascii="Times New Roman" w:hAnsi="Times New Roman"/>
          <w:lang w:eastAsia="ko-KR"/>
        </w:rPr>
        <w:t>그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외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세부적인</w:t>
      </w:r>
      <w:r w:rsidRPr="00ED4019">
        <w:rPr>
          <w:rFonts w:ascii="Times New Roman" w:hAnsi="Times New Roman"/>
          <w:lang w:eastAsia="ko-KR"/>
        </w:rPr>
        <w:t xml:space="preserve"> plot</w:t>
      </w:r>
      <w:r w:rsidRPr="00ED4019">
        <w:rPr>
          <w:rFonts w:ascii="Times New Roman" w:hAnsi="Times New Roman"/>
          <w:lang w:eastAsia="ko-KR"/>
        </w:rPr>
        <w:t>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변경은</w:t>
      </w:r>
      <w:r w:rsidRPr="00ED4019">
        <w:rPr>
          <w:rFonts w:ascii="Times New Roman" w:hAnsi="Times New Roman"/>
          <w:lang w:eastAsia="ko-KR"/>
        </w:rPr>
        <w:t xml:space="preserve"> ggplot</w:t>
      </w:r>
      <w:r w:rsidRPr="00ED4019">
        <w:rPr>
          <w:rFonts w:ascii="Times New Roman" w:hAnsi="Times New Roman"/>
          <w:lang w:eastAsia="ko-KR"/>
        </w:rPr>
        <w:t>에서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사용하는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방법을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준하여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사용할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있다</w:t>
      </w:r>
      <w:r w:rsidRPr="00ED4019">
        <w:rPr>
          <w:rFonts w:ascii="Times New Roman" w:hAnsi="Times New Roman"/>
          <w:lang w:eastAsia="ko-KR"/>
        </w:rPr>
        <w:t>.</w:t>
      </w:r>
    </w:p>
    <w:p w14:paraId="545BC093" w14:textId="77777777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2037" w:author="제이펍 출판사" w:date="2021-03-14T15:57:00Z">
          <w:pPr>
            <w:pStyle w:val="SourceCode"/>
          </w:pPr>
        </w:pPrChange>
      </w:pPr>
      <w:r w:rsidRPr="00ED4019">
        <w:rPr>
          <w:rStyle w:val="NormalTok"/>
          <w:rFonts w:ascii="Times New Roman" w:hAnsi="Times New Roman"/>
          <w:lang w:eastAsia="ko-KR"/>
        </w:rPr>
        <w:t xml:space="preserve">        </w:t>
      </w:r>
      <w:r w:rsidRPr="00ED4019">
        <w:rPr>
          <w:rStyle w:val="FunctionTok"/>
          <w:rFonts w:ascii="Times New Roman" w:hAnsi="Times New Roman"/>
        </w:rPr>
        <w:t>autoplot</w:t>
      </w:r>
      <w:r w:rsidRPr="00ED4019">
        <w:rPr>
          <w:rStyle w:val="NormalTok"/>
          <w:rFonts w:ascii="Times New Roman" w:hAnsi="Times New Roman"/>
        </w:rPr>
        <w:t>(students.ts[,</w:t>
      </w:r>
      <w:r w:rsidRPr="00ED4019">
        <w:rPr>
          <w:rStyle w:val="DecValTok"/>
          <w:rFonts w:ascii="Times New Roman" w:hAnsi="Times New Roman"/>
        </w:rPr>
        <w:t>2</w:t>
      </w:r>
      <w:r w:rsidRPr="00ED4019">
        <w:rPr>
          <w:rStyle w:val="NormalTok"/>
          <w:rFonts w:ascii="Times New Roman" w:hAnsi="Times New Roman"/>
        </w:rPr>
        <w:t xml:space="preserve">], </w:t>
      </w:r>
      <w:r w:rsidRPr="00ED4019">
        <w:rPr>
          <w:rStyle w:val="AttributeTok"/>
          <w:rFonts w:ascii="Times New Roman" w:hAnsi="Times New Roman"/>
        </w:rPr>
        <w:t>main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StringTok"/>
          <w:rFonts w:ascii="Times New Roman" w:hAnsi="Times New Roman"/>
        </w:rPr>
        <w:t>연도별</w:t>
      </w:r>
      <w:r w:rsidRPr="00ED4019">
        <w:rPr>
          <w:rStyle w:val="String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학생수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NormalTok"/>
          <w:rFonts w:ascii="Times New Roman" w:hAnsi="Times New Roman"/>
        </w:rPr>
        <w:t xml:space="preserve">, </w:t>
      </w:r>
      <w:r w:rsidRPr="00ED4019">
        <w:rPr>
          <w:rStyle w:val="AttributeTok"/>
          <w:rFonts w:ascii="Times New Roman" w:hAnsi="Times New Roman"/>
        </w:rPr>
        <w:t>xlab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StringTok"/>
          <w:rFonts w:ascii="Times New Roman" w:hAnsi="Times New Roman"/>
        </w:rPr>
        <w:t>연도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NormalTok"/>
          <w:rFonts w:ascii="Times New Roman" w:hAnsi="Times New Roman"/>
        </w:rPr>
        <w:t xml:space="preserve">, </w:t>
      </w:r>
      <w:r w:rsidRPr="00ED4019">
        <w:rPr>
          <w:rStyle w:val="AttributeTok"/>
          <w:rFonts w:ascii="Times New Roman" w:hAnsi="Times New Roman"/>
        </w:rPr>
        <w:t>ylab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StringTok"/>
          <w:rFonts w:ascii="Times New Roman" w:hAnsi="Times New Roman"/>
        </w:rPr>
        <w:t>학생수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NormalTok"/>
          <w:rFonts w:ascii="Times New Roman" w:hAnsi="Times New Roman"/>
        </w:rPr>
        <w:t xml:space="preserve">, </w:t>
      </w:r>
      <w:r w:rsidRPr="00ED4019">
        <w:rPr>
          <w:rStyle w:val="AttributeTok"/>
          <w:rFonts w:ascii="Times New Roman" w:hAnsi="Times New Roman"/>
        </w:rPr>
        <w:t>series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StringTok"/>
          <w:rFonts w:ascii="Times New Roman" w:hAnsi="Times New Roman"/>
        </w:rPr>
        <w:t>유치원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NormalTok"/>
          <w:rFonts w:ascii="Times New Roman" w:hAnsi="Times New Roman"/>
        </w:rPr>
        <w:t xml:space="preserve">, </w:t>
      </w:r>
      <w:r w:rsidRPr="00ED4019">
        <w:rPr>
          <w:rStyle w:val="AttributeTok"/>
          <w:rFonts w:ascii="Times New Roman" w:hAnsi="Times New Roman"/>
        </w:rPr>
        <w:t>lty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DecValTok"/>
          <w:rFonts w:ascii="Times New Roman" w:hAnsi="Times New Roman"/>
        </w:rPr>
        <w:t>1</w:t>
      </w:r>
      <w:r w:rsidRPr="00ED4019">
        <w:rPr>
          <w:rStyle w:val="NormalTok"/>
          <w:rFonts w:ascii="Times New Roman" w:hAnsi="Times New Roman"/>
        </w:rPr>
        <w:t xml:space="preserve">, </w:t>
      </w:r>
      <w:r w:rsidRPr="00ED4019">
        <w:rPr>
          <w:rStyle w:val="AttributeTok"/>
          <w:rFonts w:ascii="Times New Roman" w:hAnsi="Times New Roman"/>
        </w:rPr>
        <w:t>lwd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DecValTok"/>
          <w:rFonts w:ascii="Times New Roman" w:hAnsi="Times New Roman"/>
        </w:rPr>
        <w:t>1</w:t>
      </w:r>
      <w:r w:rsidRPr="00ED4019">
        <w:rPr>
          <w:rStyle w:val="NormalTok"/>
          <w:rFonts w:ascii="Times New Roman" w:hAnsi="Times New Roman"/>
        </w:rPr>
        <w:t xml:space="preserve">) </w:t>
      </w:r>
      <w:r w:rsidRPr="00ED4019">
        <w:rPr>
          <w:rStyle w:val="SpecialCharTok"/>
          <w:rFonts w:ascii="Times New Roman" w:hAnsi="Times New Roman"/>
        </w:rPr>
        <w:t>+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        </w:t>
      </w:r>
      <w:r w:rsidRPr="00ED4019">
        <w:rPr>
          <w:rStyle w:val="FunctionTok"/>
          <w:rFonts w:ascii="Times New Roman" w:hAnsi="Times New Roman"/>
        </w:rPr>
        <w:t>autolayer</w:t>
      </w:r>
      <w:r w:rsidRPr="00ED4019">
        <w:rPr>
          <w:rStyle w:val="NormalTok"/>
          <w:rFonts w:ascii="Times New Roman" w:hAnsi="Times New Roman"/>
        </w:rPr>
        <w:t>(students.ts[,</w:t>
      </w:r>
      <w:r w:rsidRPr="00ED4019">
        <w:rPr>
          <w:rStyle w:val="DecValTok"/>
          <w:rFonts w:ascii="Times New Roman" w:hAnsi="Times New Roman"/>
        </w:rPr>
        <w:t>3</w:t>
      </w:r>
      <w:r w:rsidRPr="00ED4019">
        <w:rPr>
          <w:rStyle w:val="NormalTok"/>
          <w:rFonts w:ascii="Times New Roman" w:hAnsi="Times New Roman"/>
        </w:rPr>
        <w:t xml:space="preserve">], </w:t>
      </w:r>
      <w:r w:rsidRPr="00ED4019">
        <w:rPr>
          <w:rStyle w:val="AttributeTok"/>
          <w:rFonts w:ascii="Times New Roman" w:hAnsi="Times New Roman"/>
        </w:rPr>
        <w:t>series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StringTok"/>
          <w:rFonts w:ascii="Times New Roman" w:hAnsi="Times New Roman"/>
        </w:rPr>
        <w:t>초등학교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NormalTok"/>
          <w:rFonts w:ascii="Times New Roman" w:hAnsi="Times New Roman"/>
        </w:rPr>
        <w:t xml:space="preserve">, </w:t>
      </w:r>
      <w:r w:rsidRPr="00ED4019">
        <w:rPr>
          <w:rStyle w:val="AttributeTok"/>
          <w:rFonts w:ascii="Times New Roman" w:hAnsi="Times New Roman"/>
        </w:rPr>
        <w:t>lty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DecValTok"/>
          <w:rFonts w:ascii="Times New Roman" w:hAnsi="Times New Roman"/>
        </w:rPr>
        <w:t>2</w:t>
      </w:r>
      <w:r w:rsidRPr="00ED4019">
        <w:rPr>
          <w:rStyle w:val="NormalTok"/>
          <w:rFonts w:ascii="Times New Roman" w:hAnsi="Times New Roman"/>
        </w:rPr>
        <w:t xml:space="preserve">, </w:t>
      </w:r>
      <w:r w:rsidRPr="00ED4019">
        <w:rPr>
          <w:rStyle w:val="AttributeTok"/>
          <w:rFonts w:ascii="Times New Roman" w:hAnsi="Times New Roman"/>
        </w:rPr>
        <w:t>lwd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loatTok"/>
          <w:rFonts w:ascii="Times New Roman" w:hAnsi="Times New Roman"/>
        </w:rPr>
        <w:t>1.2</w:t>
      </w:r>
      <w:r w:rsidRPr="00ED4019">
        <w:rPr>
          <w:rStyle w:val="NormalTok"/>
          <w:rFonts w:ascii="Times New Roman" w:hAnsi="Times New Roman"/>
        </w:rPr>
        <w:t xml:space="preserve">) </w:t>
      </w:r>
      <w:r w:rsidRPr="00ED4019">
        <w:rPr>
          <w:rStyle w:val="SpecialCharTok"/>
          <w:rFonts w:ascii="Times New Roman" w:hAnsi="Times New Roman"/>
        </w:rPr>
        <w:t>+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lastRenderedPageBreak/>
        <w:t xml:space="preserve">          </w:t>
      </w:r>
      <w:r w:rsidRPr="00ED4019">
        <w:rPr>
          <w:rStyle w:val="FunctionTok"/>
          <w:rFonts w:ascii="Times New Roman" w:hAnsi="Times New Roman"/>
        </w:rPr>
        <w:t>autolayer</w:t>
      </w:r>
      <w:r w:rsidRPr="00ED4019">
        <w:rPr>
          <w:rStyle w:val="NormalTok"/>
          <w:rFonts w:ascii="Times New Roman" w:hAnsi="Times New Roman"/>
        </w:rPr>
        <w:t>(students.ts[,</w:t>
      </w:r>
      <w:r w:rsidRPr="00ED4019">
        <w:rPr>
          <w:rStyle w:val="DecValTok"/>
          <w:rFonts w:ascii="Times New Roman" w:hAnsi="Times New Roman"/>
        </w:rPr>
        <w:t>4</w:t>
      </w:r>
      <w:r w:rsidRPr="00ED4019">
        <w:rPr>
          <w:rStyle w:val="NormalTok"/>
          <w:rFonts w:ascii="Times New Roman" w:hAnsi="Times New Roman"/>
        </w:rPr>
        <w:t xml:space="preserve">], </w:t>
      </w:r>
      <w:r w:rsidRPr="00ED4019">
        <w:rPr>
          <w:rStyle w:val="AttributeTok"/>
          <w:rFonts w:ascii="Times New Roman" w:hAnsi="Times New Roman"/>
        </w:rPr>
        <w:t>series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StringTok"/>
          <w:rFonts w:ascii="Times New Roman" w:hAnsi="Times New Roman"/>
        </w:rPr>
        <w:t>중학교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NormalTok"/>
          <w:rFonts w:ascii="Times New Roman" w:hAnsi="Times New Roman"/>
        </w:rPr>
        <w:t xml:space="preserve">, </w:t>
      </w:r>
      <w:r w:rsidRPr="00ED4019">
        <w:rPr>
          <w:rStyle w:val="AttributeTok"/>
          <w:rFonts w:ascii="Times New Roman" w:hAnsi="Times New Roman"/>
        </w:rPr>
        <w:t>lty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DecValTok"/>
          <w:rFonts w:ascii="Times New Roman" w:hAnsi="Times New Roman"/>
        </w:rPr>
        <w:t>3</w:t>
      </w:r>
      <w:r w:rsidRPr="00ED4019">
        <w:rPr>
          <w:rStyle w:val="NormalTok"/>
          <w:rFonts w:ascii="Times New Roman" w:hAnsi="Times New Roman"/>
        </w:rPr>
        <w:t xml:space="preserve">, </w:t>
      </w:r>
      <w:r w:rsidRPr="00ED4019">
        <w:rPr>
          <w:rStyle w:val="AttributeTok"/>
          <w:rFonts w:ascii="Times New Roman" w:hAnsi="Times New Roman"/>
        </w:rPr>
        <w:t>lwd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loatTok"/>
          <w:rFonts w:ascii="Times New Roman" w:hAnsi="Times New Roman"/>
        </w:rPr>
        <w:t>1.4</w:t>
      </w:r>
      <w:r w:rsidRPr="00ED4019">
        <w:rPr>
          <w:rStyle w:val="NormalTok"/>
          <w:rFonts w:ascii="Times New Roman" w:hAnsi="Times New Roman"/>
        </w:rPr>
        <w:t xml:space="preserve">) </w:t>
      </w:r>
      <w:r w:rsidRPr="00ED4019">
        <w:rPr>
          <w:rStyle w:val="SpecialCharTok"/>
          <w:rFonts w:ascii="Times New Roman" w:hAnsi="Times New Roman"/>
        </w:rPr>
        <w:t>+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        </w:t>
      </w:r>
      <w:r w:rsidRPr="00ED4019">
        <w:rPr>
          <w:rStyle w:val="FunctionTok"/>
          <w:rFonts w:ascii="Times New Roman" w:hAnsi="Times New Roman"/>
        </w:rPr>
        <w:t>autolayer</w:t>
      </w:r>
      <w:r w:rsidRPr="00ED4019">
        <w:rPr>
          <w:rStyle w:val="NormalTok"/>
          <w:rFonts w:ascii="Times New Roman" w:hAnsi="Times New Roman"/>
        </w:rPr>
        <w:t>(students.ts[,</w:t>
      </w:r>
      <w:r w:rsidRPr="00ED4019">
        <w:rPr>
          <w:rStyle w:val="DecValTok"/>
          <w:rFonts w:ascii="Times New Roman" w:hAnsi="Times New Roman"/>
        </w:rPr>
        <w:t>5</w:t>
      </w:r>
      <w:r w:rsidRPr="00ED4019">
        <w:rPr>
          <w:rStyle w:val="NormalTok"/>
          <w:rFonts w:ascii="Times New Roman" w:hAnsi="Times New Roman"/>
        </w:rPr>
        <w:t xml:space="preserve">], </w:t>
      </w:r>
      <w:r w:rsidRPr="00ED4019">
        <w:rPr>
          <w:rStyle w:val="AttributeTok"/>
          <w:rFonts w:ascii="Times New Roman" w:hAnsi="Times New Roman"/>
        </w:rPr>
        <w:t>series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StringTok"/>
          <w:rFonts w:ascii="Times New Roman" w:hAnsi="Times New Roman"/>
        </w:rPr>
        <w:t>고등학교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NormalTok"/>
          <w:rFonts w:ascii="Times New Roman" w:hAnsi="Times New Roman"/>
        </w:rPr>
        <w:t xml:space="preserve">, </w:t>
      </w:r>
      <w:r w:rsidRPr="00ED4019">
        <w:rPr>
          <w:rStyle w:val="AttributeTok"/>
          <w:rFonts w:ascii="Times New Roman" w:hAnsi="Times New Roman"/>
        </w:rPr>
        <w:t>lty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DecValTok"/>
          <w:rFonts w:ascii="Times New Roman" w:hAnsi="Times New Roman"/>
        </w:rPr>
        <w:t>4</w:t>
      </w:r>
      <w:r w:rsidRPr="00ED4019">
        <w:rPr>
          <w:rStyle w:val="NormalTok"/>
          <w:rFonts w:ascii="Times New Roman" w:hAnsi="Times New Roman"/>
        </w:rPr>
        <w:t xml:space="preserve">, </w:t>
      </w:r>
      <w:r w:rsidRPr="00ED4019">
        <w:rPr>
          <w:rStyle w:val="AttributeTok"/>
          <w:rFonts w:ascii="Times New Roman" w:hAnsi="Times New Roman"/>
        </w:rPr>
        <w:t>lwd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loatTok"/>
          <w:rFonts w:ascii="Times New Roman" w:hAnsi="Times New Roman"/>
        </w:rPr>
        <w:t>1.6</w:t>
      </w:r>
      <w:r w:rsidRPr="00ED4019">
        <w:rPr>
          <w:rStyle w:val="NormalTok"/>
          <w:rFonts w:ascii="Times New Roman" w:hAnsi="Times New Roman"/>
        </w:rPr>
        <w:t xml:space="preserve">) </w:t>
      </w:r>
      <w:r w:rsidRPr="00ED4019">
        <w:rPr>
          <w:rStyle w:val="SpecialCharTok"/>
          <w:rFonts w:ascii="Times New Roman" w:hAnsi="Times New Roman"/>
        </w:rPr>
        <w:t>+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        </w:t>
      </w:r>
      <w:r w:rsidRPr="00ED4019">
        <w:rPr>
          <w:rStyle w:val="FunctionTok"/>
          <w:rFonts w:ascii="Times New Roman" w:hAnsi="Times New Roman"/>
        </w:rPr>
        <w:t>scale_y_continuous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AttributeTok"/>
          <w:rFonts w:ascii="Times New Roman" w:hAnsi="Times New Roman"/>
        </w:rPr>
        <w:t>labels=</w:t>
      </w:r>
      <w:r w:rsidRPr="00ED4019">
        <w:rPr>
          <w:rStyle w:val="NormalTok"/>
          <w:rFonts w:ascii="Times New Roman" w:hAnsi="Times New Roman"/>
        </w:rPr>
        <w:t>scales</w:t>
      </w:r>
      <w:r w:rsidRPr="00ED4019">
        <w:rPr>
          <w:rStyle w:val="SpecialCharTok"/>
          <w:rFonts w:ascii="Times New Roman" w:hAnsi="Times New Roman"/>
        </w:rPr>
        <w:t>::</w:t>
      </w:r>
      <w:r w:rsidRPr="00ED4019">
        <w:rPr>
          <w:rStyle w:val="FunctionTok"/>
          <w:rFonts w:ascii="Times New Roman" w:hAnsi="Times New Roman"/>
        </w:rPr>
        <w:t>number_format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AttributeTok"/>
          <w:rFonts w:ascii="Times New Roman" w:hAnsi="Times New Roman"/>
        </w:rPr>
        <w:t>big.mark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','</w:t>
      </w:r>
      <w:r w:rsidRPr="00ED4019">
        <w:rPr>
          <w:rStyle w:val="NormalTok"/>
          <w:rFonts w:ascii="Times New Roman" w:hAnsi="Times New Roman"/>
        </w:rPr>
        <w:t>))</w:t>
      </w:r>
    </w:p>
    <w:p w14:paraId="5EF79FF7" w14:textId="77777777" w:rsidR="00FD7B2A" w:rsidRPr="00ED4019" w:rsidRDefault="00FD7B2A">
      <w:pPr>
        <w:pStyle w:val="Figure"/>
        <w:jc w:val="both"/>
        <w:rPr>
          <w:rFonts w:ascii="Times New Roman" w:hAnsi="Times New Roman"/>
        </w:rPr>
        <w:pPrChange w:id="2038" w:author="제이펍 출판사" w:date="2021-03-14T15:57:00Z">
          <w:pPr>
            <w:pStyle w:val="Figure"/>
          </w:pPr>
        </w:pPrChange>
      </w:pPr>
      <w:r w:rsidRPr="00ED4019">
        <w:rPr>
          <w:rFonts w:ascii="Times New Roman" w:hAnsi="Times New Roman"/>
          <w:noProof/>
          <w:lang w:eastAsia="ko-KR"/>
        </w:rPr>
        <w:drawing>
          <wp:inline distT="0" distB="0" distL="0" distR="0" wp14:anchorId="420716BD" wp14:editId="25002CAD">
            <wp:extent cx="4572000" cy="3657600"/>
            <wp:effectExtent l="0" t="0" r="0" b="0"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CC0BB64" w14:textId="7D9AC7D7" w:rsidR="00FD7B2A" w:rsidRPr="00E10663" w:rsidRDefault="00FD7B2A">
      <w:pPr>
        <w:pStyle w:val="a6"/>
        <w:jc w:val="both"/>
        <w:rPr>
          <w:rFonts w:ascii="Times New Roman" w:hAnsi="Times New Roman" w:hint="eastAsia"/>
          <w:lang w:eastAsia="ko-KR"/>
          <w:rPrChange w:id="2039" w:author="standard" w:date="2021-03-26T17:05:00Z">
            <w:rPr>
              <w:rFonts w:ascii="Times New Roman" w:hAnsi="Times New Roman" w:hint="eastAsia"/>
              <w:lang w:eastAsia="ko-KR"/>
            </w:rPr>
          </w:rPrChange>
        </w:rPr>
        <w:pPrChange w:id="2040" w:author="제이펍 출판사" w:date="2021-03-14T15:57:00Z">
          <w:pPr>
            <w:pStyle w:val="a6"/>
            <w:jc w:val="center"/>
          </w:pPr>
        </w:pPrChange>
      </w:pPr>
      <w:commentRangeStart w:id="2041"/>
      <w:r w:rsidRPr="00ED4019">
        <w:rPr>
          <w:rFonts w:ascii="Times New Roman" w:hAnsi="Times New Roman" w:hint="eastAsia"/>
          <w:lang w:eastAsia="ko-KR"/>
        </w:rPr>
        <w:t>그림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3-23</w:t>
      </w:r>
      <w:commentRangeEnd w:id="2041"/>
      <w:r w:rsidR="00F37001">
        <w:rPr>
          <w:rStyle w:val="af3"/>
          <w:i w:val="0"/>
        </w:rPr>
        <w:commentReference w:id="2041"/>
      </w:r>
      <w:ins w:id="2042" w:author="standard" w:date="2021-03-26T17:05:00Z">
        <w:r w:rsidR="00E10663">
          <w:rPr>
            <w:rFonts w:ascii="Times New Roman" w:hAnsi="Times New Roman"/>
            <w:lang w:eastAsia="ko-KR"/>
          </w:rPr>
          <w:t xml:space="preserve"> </w:t>
        </w:r>
        <w:r w:rsidR="00E10663">
          <w:rPr>
            <w:rFonts w:ascii="Times New Roman" w:hAnsi="Times New Roman" w:hint="eastAsia"/>
            <w:lang w:eastAsia="ko-KR"/>
          </w:rPr>
          <w:t>연도별</w:t>
        </w:r>
        <w:r w:rsidR="00E10663">
          <w:rPr>
            <w:rFonts w:ascii="Times New Roman" w:hAnsi="Times New Roman" w:hint="eastAsia"/>
            <w:lang w:eastAsia="ko-KR"/>
          </w:rPr>
          <w:t xml:space="preserve"> </w:t>
        </w:r>
        <w:r w:rsidR="00E10663">
          <w:rPr>
            <w:rFonts w:ascii="Times New Roman" w:hAnsi="Times New Roman" w:hint="eastAsia"/>
            <w:lang w:eastAsia="ko-KR"/>
          </w:rPr>
          <w:t>학생수</w:t>
        </w:r>
        <w:r w:rsidR="00E10663">
          <w:rPr>
            <w:rFonts w:ascii="Times New Roman" w:hAnsi="Times New Roman" w:hint="eastAsia"/>
            <w:lang w:eastAsia="ko-KR"/>
          </w:rPr>
          <w:t xml:space="preserve"> </w:t>
        </w:r>
        <w:r w:rsidR="00E10663">
          <w:rPr>
            <w:rFonts w:ascii="Times New Roman" w:hAnsi="Times New Roman" w:hint="eastAsia"/>
            <w:lang w:eastAsia="ko-KR"/>
          </w:rPr>
          <w:t>추이</w:t>
        </w:r>
        <w:r w:rsidR="00E10663">
          <w:rPr>
            <w:rFonts w:ascii="Times New Roman" w:hAnsi="Times New Roman" w:hint="eastAsia"/>
            <w:lang w:eastAsia="ko-KR"/>
          </w:rPr>
          <w:t xml:space="preserve"> </w:t>
        </w:r>
        <w:r w:rsidR="00E10663">
          <w:rPr>
            <w:rFonts w:ascii="Times New Roman" w:hAnsi="Times New Roman"/>
            <w:lang w:eastAsia="ko-KR"/>
          </w:rPr>
          <w:t xml:space="preserve">– linetype </w:t>
        </w:r>
        <w:r w:rsidR="00E10663">
          <w:rPr>
            <w:rFonts w:ascii="Times New Roman" w:hAnsi="Times New Roman" w:hint="eastAsia"/>
            <w:lang w:eastAsia="ko-KR"/>
          </w:rPr>
          <w:t>사용</w:t>
        </w:r>
      </w:ins>
    </w:p>
    <w:p w14:paraId="68E1E469" w14:textId="77777777" w:rsidR="00FD7B2A" w:rsidRPr="00ED4019" w:rsidRDefault="00FD7B2A">
      <w:pPr>
        <w:jc w:val="both"/>
        <w:rPr>
          <w:rFonts w:ascii="Times New Roman" w:hAnsi="Times New Roman"/>
          <w:lang w:eastAsia="ko-KR"/>
        </w:rPr>
        <w:pPrChange w:id="2043" w:author="제이펍 출판사" w:date="2021-03-14T15:57:00Z">
          <w:pPr/>
        </w:pPrChange>
      </w:pPr>
      <w:r w:rsidRPr="00ED4019">
        <w:rPr>
          <w:rFonts w:ascii="Times New Roman" w:hAnsi="Times New Roman"/>
          <w:lang w:eastAsia="ko-KR"/>
        </w:rPr>
        <w:t>autoplot()</w:t>
      </w:r>
      <w:r w:rsidRPr="00ED4019">
        <w:rPr>
          <w:rFonts w:ascii="Times New Roman" w:hAnsi="Times New Roman"/>
          <w:lang w:eastAsia="ko-KR"/>
        </w:rPr>
        <w:t>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사용해서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전체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취업자수와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코로나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확진자수</w:t>
      </w:r>
      <w:r w:rsidRPr="00ED4019">
        <w:rPr>
          <w:rFonts w:ascii="Times New Roman" w:hAnsi="Times New Roman"/>
          <w:lang w:eastAsia="ko-KR"/>
        </w:rPr>
        <w:t xml:space="preserve"> plot</w:t>
      </w:r>
      <w:r w:rsidRPr="00ED4019">
        <w:rPr>
          <w:rFonts w:ascii="Times New Roman" w:hAnsi="Times New Roman"/>
          <w:lang w:eastAsia="ko-KR"/>
        </w:rPr>
        <w:t>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다음과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같이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그린다</w:t>
      </w:r>
      <w:r w:rsidRPr="00ED4019">
        <w:rPr>
          <w:rFonts w:ascii="Times New Roman" w:hAnsi="Times New Roman"/>
          <w:lang w:eastAsia="ko-KR"/>
        </w:rPr>
        <w:t>.</w:t>
      </w:r>
    </w:p>
    <w:p w14:paraId="3D047E5D" w14:textId="77777777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2044" w:author="제이펍 출판사" w:date="2021-03-14T15:57:00Z">
          <w:pPr>
            <w:pStyle w:val="SourceCode"/>
          </w:pPr>
        </w:pPrChange>
      </w:pPr>
      <w:proofErr w:type="gramStart"/>
      <w:r w:rsidRPr="00ED4019">
        <w:rPr>
          <w:rStyle w:val="FunctionTok"/>
          <w:rFonts w:ascii="Times New Roman" w:hAnsi="Times New Roman"/>
        </w:rPr>
        <w:t>autoplot</w:t>
      </w:r>
      <w:r w:rsidRPr="00ED4019">
        <w:rPr>
          <w:rStyle w:val="NormalTok"/>
          <w:rFonts w:ascii="Times New Roman" w:hAnsi="Times New Roman"/>
        </w:rPr>
        <w:t>(</w:t>
      </w:r>
      <w:proofErr w:type="gramEnd"/>
      <w:r w:rsidRPr="00ED4019">
        <w:rPr>
          <w:rStyle w:val="NormalTok"/>
          <w:rFonts w:ascii="Times New Roman" w:hAnsi="Times New Roman"/>
        </w:rPr>
        <w:t>employees.ts[,</w:t>
      </w:r>
      <w:r w:rsidRPr="00ED4019">
        <w:rPr>
          <w:rStyle w:val="DecValTok"/>
          <w:rFonts w:ascii="Times New Roman" w:hAnsi="Times New Roman"/>
        </w:rPr>
        <w:t>2</w:t>
      </w:r>
      <w:r w:rsidRPr="00ED4019">
        <w:rPr>
          <w:rStyle w:val="NormalTok"/>
          <w:rFonts w:ascii="Times New Roman" w:hAnsi="Times New Roman"/>
        </w:rPr>
        <w:t xml:space="preserve">], </w:t>
      </w:r>
      <w:r w:rsidRPr="00ED4019">
        <w:rPr>
          <w:rStyle w:val="AttributeTok"/>
          <w:rFonts w:ascii="Times New Roman" w:hAnsi="Times New Roman"/>
        </w:rPr>
        <w:t>main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StringTok"/>
          <w:rFonts w:ascii="Times New Roman" w:hAnsi="Times New Roman"/>
        </w:rPr>
        <w:t>월별</w:t>
      </w:r>
      <w:r w:rsidRPr="00ED4019">
        <w:rPr>
          <w:rStyle w:val="String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취업자수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NormalTok"/>
          <w:rFonts w:ascii="Times New Roman" w:hAnsi="Times New Roman"/>
        </w:rPr>
        <w:t xml:space="preserve">, </w:t>
      </w:r>
      <w:r w:rsidRPr="00ED4019">
        <w:rPr>
          <w:rStyle w:val="AttributeTok"/>
          <w:rFonts w:ascii="Times New Roman" w:hAnsi="Times New Roman"/>
        </w:rPr>
        <w:t>xlab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StringTok"/>
          <w:rFonts w:ascii="Times New Roman" w:hAnsi="Times New Roman"/>
        </w:rPr>
        <w:t>연도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NormalTok"/>
          <w:rFonts w:ascii="Times New Roman" w:hAnsi="Times New Roman"/>
        </w:rPr>
        <w:t xml:space="preserve">, </w:t>
      </w:r>
      <w:r w:rsidRPr="00ED4019">
        <w:rPr>
          <w:rStyle w:val="AttributeTok"/>
          <w:rFonts w:ascii="Times New Roman" w:hAnsi="Times New Roman"/>
        </w:rPr>
        <w:t>ylab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StringTok"/>
          <w:rFonts w:ascii="Times New Roman" w:hAnsi="Times New Roman"/>
        </w:rPr>
        <w:t>취업자수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NormalTok"/>
          <w:rFonts w:ascii="Times New Roman" w:hAnsi="Times New Roman"/>
        </w:rPr>
        <w:t xml:space="preserve">, </w:t>
      </w:r>
      <w:r w:rsidRPr="00ED4019">
        <w:rPr>
          <w:rStyle w:val="AttributeTok"/>
          <w:rFonts w:ascii="Times New Roman" w:hAnsi="Times New Roman"/>
        </w:rPr>
        <w:t>series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StringTok"/>
          <w:rFonts w:ascii="Times New Roman" w:hAnsi="Times New Roman"/>
        </w:rPr>
        <w:t>전체</w:t>
      </w:r>
      <w:r w:rsidRPr="00ED4019">
        <w:rPr>
          <w:rStyle w:val="String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취업자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NormalTok"/>
          <w:rFonts w:ascii="Times New Roman" w:hAnsi="Times New Roman"/>
        </w:rPr>
        <w:t xml:space="preserve">, </w:t>
      </w:r>
      <w:r w:rsidRPr="00ED4019">
        <w:rPr>
          <w:rStyle w:val="AttributeTok"/>
          <w:rFonts w:ascii="Times New Roman" w:hAnsi="Times New Roman"/>
        </w:rPr>
        <w:t>lty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DecValTok"/>
          <w:rFonts w:ascii="Times New Roman" w:hAnsi="Times New Roman"/>
        </w:rPr>
        <w:t>1</w:t>
      </w:r>
      <w:r w:rsidRPr="00ED4019">
        <w:rPr>
          <w:rStyle w:val="NormalTok"/>
          <w:rFonts w:ascii="Times New Roman" w:hAnsi="Times New Roman"/>
        </w:rPr>
        <w:t xml:space="preserve">, </w:t>
      </w:r>
      <w:r w:rsidRPr="00ED4019">
        <w:rPr>
          <w:rStyle w:val="AttributeTok"/>
          <w:rFonts w:ascii="Times New Roman" w:hAnsi="Times New Roman"/>
        </w:rPr>
        <w:t>lwd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DecValTok"/>
          <w:rFonts w:ascii="Times New Roman" w:hAnsi="Times New Roman"/>
        </w:rPr>
        <w:t>1</w:t>
      </w:r>
      <w:r w:rsidRPr="00ED4019">
        <w:rPr>
          <w:rStyle w:val="NormalTok"/>
          <w:rFonts w:ascii="Times New Roman" w:hAnsi="Times New Roman"/>
        </w:rPr>
        <w:t>)</w:t>
      </w:r>
    </w:p>
    <w:p w14:paraId="7070970A" w14:textId="77777777" w:rsidR="00FD7B2A" w:rsidRPr="00ED4019" w:rsidRDefault="00FD7B2A">
      <w:pPr>
        <w:pStyle w:val="Figure"/>
        <w:jc w:val="both"/>
        <w:rPr>
          <w:rFonts w:ascii="Times New Roman" w:hAnsi="Times New Roman"/>
        </w:rPr>
        <w:pPrChange w:id="2045" w:author="제이펍 출판사" w:date="2021-03-14T15:57:00Z">
          <w:pPr>
            <w:pStyle w:val="Figure"/>
          </w:pPr>
        </w:pPrChange>
      </w:pPr>
      <w:r w:rsidRPr="00ED4019">
        <w:rPr>
          <w:rFonts w:ascii="Times New Roman" w:hAnsi="Times New Roman"/>
          <w:noProof/>
          <w:lang w:eastAsia="ko-KR"/>
        </w:rPr>
        <w:lastRenderedPageBreak/>
        <w:drawing>
          <wp:inline distT="0" distB="0" distL="0" distR="0" wp14:anchorId="12BE9E6D" wp14:editId="35D06A34">
            <wp:extent cx="4572000" cy="3657600"/>
            <wp:effectExtent l="0" t="0" r="0" b="0"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A5F51FF" w14:textId="2EDA6DE4" w:rsidR="00FD7B2A" w:rsidRPr="00ED4019" w:rsidRDefault="00FD7B2A">
      <w:pPr>
        <w:pStyle w:val="a6"/>
        <w:jc w:val="both"/>
        <w:rPr>
          <w:rFonts w:ascii="Times New Roman" w:hAnsi="Times New Roman" w:hint="eastAsia"/>
          <w:lang w:eastAsia="ko-KR"/>
        </w:rPr>
        <w:pPrChange w:id="2046" w:author="제이펍 출판사" w:date="2021-03-14T15:57:00Z">
          <w:pPr>
            <w:pStyle w:val="a6"/>
            <w:jc w:val="center"/>
          </w:pPr>
        </w:pPrChange>
      </w:pPr>
      <w:commentRangeStart w:id="2047"/>
      <w:r w:rsidRPr="00ED4019">
        <w:rPr>
          <w:rFonts w:ascii="Times New Roman" w:hAnsi="Times New Roman" w:hint="eastAsia"/>
          <w:lang w:eastAsia="ko-KR"/>
        </w:rPr>
        <w:t>그림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3-24</w:t>
      </w:r>
      <w:commentRangeEnd w:id="2047"/>
      <w:r w:rsidR="003C3C83">
        <w:rPr>
          <w:rStyle w:val="af3"/>
          <w:i w:val="0"/>
        </w:rPr>
        <w:commentReference w:id="2047"/>
      </w:r>
      <w:ins w:id="2048" w:author="standard" w:date="2021-03-26T17:06:00Z">
        <w:r w:rsidR="00E10663">
          <w:rPr>
            <w:rFonts w:ascii="Times New Roman" w:hAnsi="Times New Roman"/>
            <w:lang w:eastAsia="ko-KR"/>
          </w:rPr>
          <w:t xml:space="preserve"> </w:t>
        </w:r>
        <w:r w:rsidR="00E10663">
          <w:rPr>
            <w:rFonts w:ascii="Times New Roman" w:hAnsi="Times New Roman" w:hint="eastAsia"/>
            <w:lang w:eastAsia="ko-KR"/>
          </w:rPr>
          <w:t>월별</w:t>
        </w:r>
        <w:r w:rsidR="00E10663">
          <w:rPr>
            <w:rFonts w:ascii="Times New Roman" w:hAnsi="Times New Roman" w:hint="eastAsia"/>
            <w:lang w:eastAsia="ko-KR"/>
          </w:rPr>
          <w:t xml:space="preserve"> </w:t>
        </w:r>
        <w:r w:rsidR="00E10663">
          <w:rPr>
            <w:rFonts w:ascii="Times New Roman" w:hAnsi="Times New Roman" w:hint="eastAsia"/>
            <w:lang w:eastAsia="ko-KR"/>
          </w:rPr>
          <w:t>취업자수</w:t>
        </w:r>
        <w:r w:rsidR="00E10663">
          <w:rPr>
            <w:rFonts w:ascii="Times New Roman" w:hAnsi="Times New Roman" w:hint="eastAsia"/>
            <w:lang w:eastAsia="ko-KR"/>
          </w:rPr>
          <w:t xml:space="preserve"> </w:t>
        </w:r>
        <w:r w:rsidR="00E10663">
          <w:rPr>
            <w:rFonts w:ascii="Times New Roman" w:hAnsi="Times New Roman"/>
            <w:lang w:eastAsia="ko-KR"/>
          </w:rPr>
          <w:t xml:space="preserve">– autoplot </w:t>
        </w:r>
        <w:r w:rsidR="00E10663">
          <w:rPr>
            <w:rFonts w:ascii="Times New Roman" w:hAnsi="Times New Roman" w:hint="eastAsia"/>
            <w:lang w:eastAsia="ko-KR"/>
          </w:rPr>
          <w:t>사용</w:t>
        </w:r>
      </w:ins>
    </w:p>
    <w:p w14:paraId="25D964C0" w14:textId="77777777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2049" w:author="제이펍 출판사" w:date="2021-03-14T15:57:00Z">
          <w:pPr>
            <w:pStyle w:val="SourceCode"/>
          </w:pPr>
        </w:pPrChange>
      </w:pPr>
      <w:proofErr w:type="gramStart"/>
      <w:r w:rsidRPr="00ED4019">
        <w:rPr>
          <w:rStyle w:val="FunctionTok"/>
          <w:rFonts w:ascii="Times New Roman" w:hAnsi="Times New Roman"/>
        </w:rPr>
        <w:t>autoplot</w:t>
      </w:r>
      <w:r w:rsidRPr="00ED4019">
        <w:rPr>
          <w:rStyle w:val="NormalTok"/>
          <w:rFonts w:ascii="Times New Roman" w:hAnsi="Times New Roman"/>
        </w:rPr>
        <w:t>(</w:t>
      </w:r>
      <w:proofErr w:type="gramEnd"/>
      <w:r w:rsidRPr="00ED4019">
        <w:rPr>
          <w:rStyle w:val="NormalTok"/>
          <w:rFonts w:ascii="Times New Roman" w:hAnsi="Times New Roman"/>
        </w:rPr>
        <w:t>covid19.ts[,</w:t>
      </w:r>
      <w:r w:rsidRPr="00ED4019">
        <w:rPr>
          <w:rStyle w:val="DecValTok"/>
          <w:rFonts w:ascii="Times New Roman" w:hAnsi="Times New Roman"/>
        </w:rPr>
        <w:t>2</w:t>
      </w:r>
      <w:r w:rsidRPr="00ED4019">
        <w:rPr>
          <w:rStyle w:val="NormalTok"/>
          <w:rFonts w:ascii="Times New Roman" w:hAnsi="Times New Roman"/>
        </w:rPr>
        <w:t xml:space="preserve">], </w:t>
      </w:r>
      <w:r w:rsidRPr="00ED4019">
        <w:rPr>
          <w:rStyle w:val="AttributeTok"/>
          <w:rFonts w:ascii="Times New Roman" w:hAnsi="Times New Roman"/>
        </w:rPr>
        <w:t>main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StringTok"/>
          <w:rFonts w:ascii="Times New Roman" w:hAnsi="Times New Roman"/>
        </w:rPr>
        <w:t>일별</w:t>
      </w:r>
      <w:r w:rsidRPr="00ED4019">
        <w:rPr>
          <w:rStyle w:val="String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확진자수</w:t>
      </w:r>
      <w:r w:rsidRPr="00ED4019">
        <w:rPr>
          <w:rStyle w:val="StringTok"/>
          <w:rFonts w:ascii="Times New Roman" w:hAnsi="Times New Roman"/>
        </w:rPr>
        <w:t>(0-9</w:t>
      </w:r>
      <w:r w:rsidRPr="00ED4019">
        <w:rPr>
          <w:rStyle w:val="StringTok"/>
          <w:rFonts w:ascii="Times New Roman" w:hAnsi="Times New Roman"/>
        </w:rPr>
        <w:t>세</w:t>
      </w:r>
      <w:r w:rsidRPr="00ED4019">
        <w:rPr>
          <w:rStyle w:val="StringTok"/>
          <w:rFonts w:ascii="Times New Roman" w:hAnsi="Times New Roman"/>
        </w:rPr>
        <w:t>)'</w:t>
      </w:r>
      <w:r w:rsidRPr="00ED4019">
        <w:rPr>
          <w:rStyle w:val="NormalTok"/>
          <w:rFonts w:ascii="Times New Roman" w:hAnsi="Times New Roman"/>
        </w:rPr>
        <w:t xml:space="preserve">, </w:t>
      </w:r>
      <w:r w:rsidRPr="00ED4019">
        <w:rPr>
          <w:rStyle w:val="AttributeTok"/>
          <w:rFonts w:ascii="Times New Roman" w:hAnsi="Times New Roman"/>
        </w:rPr>
        <w:t>xlab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StringTok"/>
          <w:rFonts w:ascii="Times New Roman" w:hAnsi="Times New Roman"/>
        </w:rPr>
        <w:t>날짜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NormalTok"/>
          <w:rFonts w:ascii="Times New Roman" w:hAnsi="Times New Roman"/>
        </w:rPr>
        <w:t xml:space="preserve">, </w:t>
      </w:r>
      <w:r w:rsidRPr="00ED4019">
        <w:rPr>
          <w:rStyle w:val="AttributeTok"/>
          <w:rFonts w:ascii="Times New Roman" w:hAnsi="Times New Roman"/>
        </w:rPr>
        <w:t>ylab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StringTok"/>
          <w:rFonts w:ascii="Times New Roman" w:hAnsi="Times New Roman"/>
        </w:rPr>
        <w:t>확진자수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NormalTok"/>
          <w:rFonts w:ascii="Times New Roman" w:hAnsi="Times New Roman"/>
        </w:rPr>
        <w:t xml:space="preserve">, </w:t>
      </w:r>
      <w:r w:rsidRPr="00ED4019">
        <w:rPr>
          <w:rStyle w:val="AttributeTok"/>
          <w:rFonts w:ascii="Times New Roman" w:hAnsi="Times New Roman"/>
        </w:rPr>
        <w:t>series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StringTok"/>
          <w:rFonts w:ascii="Times New Roman" w:hAnsi="Times New Roman"/>
        </w:rPr>
        <w:t>확진자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NormalTok"/>
          <w:rFonts w:ascii="Times New Roman" w:hAnsi="Times New Roman"/>
        </w:rPr>
        <w:t xml:space="preserve">, </w:t>
      </w:r>
      <w:r w:rsidRPr="00ED4019">
        <w:rPr>
          <w:rStyle w:val="AttributeTok"/>
          <w:rFonts w:ascii="Times New Roman" w:hAnsi="Times New Roman"/>
        </w:rPr>
        <w:t>lty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DecValTok"/>
          <w:rFonts w:ascii="Times New Roman" w:hAnsi="Times New Roman"/>
        </w:rPr>
        <w:t>1</w:t>
      </w:r>
      <w:r w:rsidRPr="00ED4019">
        <w:rPr>
          <w:rStyle w:val="NormalTok"/>
          <w:rFonts w:ascii="Times New Roman" w:hAnsi="Times New Roman"/>
        </w:rPr>
        <w:t xml:space="preserve">, </w:t>
      </w:r>
      <w:r w:rsidRPr="00ED4019">
        <w:rPr>
          <w:rStyle w:val="AttributeTok"/>
          <w:rFonts w:ascii="Times New Roman" w:hAnsi="Times New Roman"/>
        </w:rPr>
        <w:t>lwd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DecValTok"/>
          <w:rFonts w:ascii="Times New Roman" w:hAnsi="Times New Roman"/>
        </w:rPr>
        <w:t>1</w:t>
      </w:r>
      <w:r w:rsidRPr="00ED4019">
        <w:rPr>
          <w:rStyle w:val="NormalTok"/>
          <w:rFonts w:ascii="Times New Roman" w:hAnsi="Times New Roman"/>
        </w:rPr>
        <w:t>)</w:t>
      </w:r>
    </w:p>
    <w:p w14:paraId="1FFAEDAC" w14:textId="77777777" w:rsidR="00FD7B2A" w:rsidRPr="00ED4019" w:rsidRDefault="00FD7B2A">
      <w:pPr>
        <w:pStyle w:val="Figure"/>
        <w:jc w:val="both"/>
        <w:rPr>
          <w:rFonts w:ascii="Times New Roman" w:hAnsi="Times New Roman"/>
        </w:rPr>
        <w:pPrChange w:id="2050" w:author="제이펍 출판사" w:date="2021-03-14T15:57:00Z">
          <w:pPr>
            <w:pStyle w:val="Figure"/>
          </w:pPr>
        </w:pPrChange>
      </w:pPr>
      <w:r w:rsidRPr="00ED4019">
        <w:rPr>
          <w:rFonts w:ascii="Times New Roman" w:hAnsi="Times New Roman"/>
          <w:noProof/>
          <w:lang w:eastAsia="ko-KR"/>
        </w:rPr>
        <w:drawing>
          <wp:inline distT="0" distB="0" distL="0" distR="0" wp14:anchorId="178725FC" wp14:editId="36C8E6E6">
            <wp:extent cx="4572000" cy="3657600"/>
            <wp:effectExtent l="0" t="0" r="0" b="0"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87CA3BE" w14:textId="470381C0" w:rsidR="00FD7B2A" w:rsidRPr="00ED4019" w:rsidRDefault="00FD7B2A">
      <w:pPr>
        <w:pStyle w:val="a6"/>
        <w:jc w:val="both"/>
        <w:rPr>
          <w:rFonts w:ascii="Times New Roman" w:hAnsi="Times New Roman"/>
          <w:lang w:eastAsia="ko-KR"/>
        </w:rPr>
        <w:pPrChange w:id="2051" w:author="제이펍 출판사" w:date="2021-03-14T15:57:00Z">
          <w:pPr>
            <w:pStyle w:val="a6"/>
            <w:jc w:val="center"/>
          </w:pPr>
        </w:pPrChange>
      </w:pPr>
      <w:commentRangeStart w:id="2052"/>
      <w:r w:rsidRPr="00ED4019">
        <w:rPr>
          <w:rFonts w:ascii="Times New Roman" w:hAnsi="Times New Roman" w:hint="eastAsia"/>
          <w:lang w:eastAsia="ko-KR"/>
        </w:rPr>
        <w:t>그림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/>
        </w:rPr>
        <w:fldChar w:fldCharType="begin"/>
      </w:r>
      <w:r w:rsidRPr="00ED4019">
        <w:rPr>
          <w:rFonts w:ascii="Times New Roman" w:hAnsi="Times New Roman"/>
          <w:lang w:eastAsia="ko-KR"/>
        </w:rPr>
        <w:instrText xml:space="preserve"> </w:instrText>
      </w:r>
      <w:r w:rsidRPr="00ED4019">
        <w:rPr>
          <w:rFonts w:ascii="Times New Roman" w:hAnsi="Times New Roman" w:hint="eastAsia"/>
          <w:lang w:eastAsia="ko-KR"/>
        </w:rPr>
        <w:instrText>STYLEREF 1 \s</w:instrText>
      </w:r>
      <w:r w:rsidRPr="00ED4019">
        <w:rPr>
          <w:rFonts w:ascii="Times New Roman" w:hAnsi="Times New Roman"/>
          <w:lang w:eastAsia="ko-KR"/>
        </w:rPr>
        <w:instrText xml:space="preserve"> </w:instrText>
      </w:r>
      <w:r w:rsidRPr="00ED4019">
        <w:rPr>
          <w:rFonts w:ascii="Times New Roman" w:hAnsi="Times New Roman"/>
        </w:rPr>
        <w:fldChar w:fldCharType="separate"/>
      </w:r>
      <w:r w:rsidR="00B60F81">
        <w:rPr>
          <w:rFonts w:ascii="Times New Roman" w:hAnsi="Times New Roman"/>
          <w:noProof/>
          <w:lang w:eastAsia="ko-KR"/>
        </w:rPr>
        <w:t>0</w:t>
      </w:r>
      <w:r w:rsidRPr="00ED4019">
        <w:rPr>
          <w:rFonts w:ascii="Times New Roman" w:hAnsi="Times New Roman"/>
        </w:rPr>
        <w:fldChar w:fldCharType="end"/>
      </w:r>
      <w:r w:rsidRPr="00ED4019">
        <w:rPr>
          <w:rFonts w:ascii="Times New Roman" w:hAnsi="Times New Roman"/>
          <w:lang w:eastAsia="ko-KR"/>
        </w:rPr>
        <w:noBreakHyphen/>
        <w:t>25</w:t>
      </w:r>
      <w:commentRangeEnd w:id="2052"/>
      <w:r w:rsidR="003B7FD5">
        <w:rPr>
          <w:rStyle w:val="af3"/>
          <w:i w:val="0"/>
        </w:rPr>
        <w:commentReference w:id="2052"/>
      </w:r>
      <w:ins w:id="2053" w:author="standard" w:date="2021-03-26T17:06:00Z">
        <w:r w:rsidR="00E10663">
          <w:rPr>
            <w:rFonts w:ascii="Times New Roman" w:hAnsi="Times New Roman" w:hint="eastAsia"/>
            <w:lang w:eastAsia="ko-KR"/>
          </w:rPr>
          <w:t>일별</w:t>
        </w:r>
        <w:r w:rsidR="00E10663">
          <w:rPr>
            <w:rFonts w:ascii="Times New Roman" w:hAnsi="Times New Roman" w:hint="eastAsia"/>
            <w:lang w:eastAsia="ko-KR"/>
          </w:rPr>
          <w:t xml:space="preserve"> </w:t>
        </w:r>
        <w:r w:rsidR="00E10663">
          <w:rPr>
            <w:rFonts w:ascii="Times New Roman" w:hAnsi="Times New Roman" w:hint="eastAsia"/>
            <w:lang w:eastAsia="ko-KR"/>
          </w:rPr>
          <w:t>코로나</w:t>
        </w:r>
        <w:r w:rsidR="00E10663">
          <w:rPr>
            <w:rFonts w:ascii="Times New Roman" w:hAnsi="Times New Roman" w:hint="eastAsia"/>
            <w:lang w:eastAsia="ko-KR"/>
          </w:rPr>
          <w:t xml:space="preserve"> </w:t>
        </w:r>
        <w:r w:rsidR="00E10663">
          <w:rPr>
            <w:rFonts w:ascii="Times New Roman" w:hAnsi="Times New Roman" w:hint="eastAsia"/>
            <w:lang w:eastAsia="ko-KR"/>
          </w:rPr>
          <w:t>확진자수</w:t>
        </w:r>
        <w:r w:rsidR="00E10663">
          <w:rPr>
            <w:rFonts w:ascii="Times New Roman" w:hAnsi="Times New Roman" w:hint="eastAsia"/>
            <w:lang w:eastAsia="ko-KR"/>
          </w:rPr>
          <w:t>(</w:t>
        </w:r>
        <w:r w:rsidR="00E10663">
          <w:rPr>
            <w:rFonts w:ascii="Times New Roman" w:hAnsi="Times New Roman"/>
            <w:lang w:eastAsia="ko-KR"/>
          </w:rPr>
          <w:t>0-9</w:t>
        </w:r>
        <w:r w:rsidR="00E10663">
          <w:rPr>
            <w:rFonts w:ascii="Times New Roman" w:hAnsi="Times New Roman" w:hint="eastAsia"/>
            <w:lang w:eastAsia="ko-KR"/>
          </w:rPr>
          <w:t>세</w:t>
        </w:r>
        <w:r w:rsidR="00E10663">
          <w:rPr>
            <w:rFonts w:ascii="Times New Roman" w:hAnsi="Times New Roman" w:hint="eastAsia"/>
            <w:lang w:eastAsia="ko-KR"/>
          </w:rPr>
          <w:t>)</w:t>
        </w:r>
        <w:r w:rsidR="00E10663">
          <w:rPr>
            <w:rFonts w:ascii="Times New Roman" w:hAnsi="Times New Roman"/>
            <w:lang w:eastAsia="ko-KR"/>
          </w:rPr>
          <w:t xml:space="preserve"> – autoplot() </w:t>
        </w:r>
        <w:r w:rsidR="00E10663">
          <w:rPr>
            <w:rFonts w:ascii="Times New Roman" w:hAnsi="Times New Roman" w:hint="eastAsia"/>
            <w:lang w:eastAsia="ko-KR"/>
          </w:rPr>
          <w:t>사용</w:t>
        </w:r>
      </w:ins>
    </w:p>
    <w:p w14:paraId="60A29C12" w14:textId="20D212F2" w:rsidR="00FD7B2A" w:rsidRDefault="003B7FD5">
      <w:pPr>
        <w:pStyle w:val="1"/>
        <w:numPr>
          <w:ilvl w:val="0"/>
          <w:numId w:val="0"/>
        </w:numPr>
        <w:jc w:val="both"/>
        <w:rPr>
          <w:lang w:eastAsia="ko-KR"/>
        </w:rPr>
        <w:pPrChange w:id="2054" w:author="user" w:date="2021-03-18T11:48:00Z">
          <w:pPr>
            <w:pStyle w:val="1"/>
          </w:pPr>
        </w:pPrChange>
      </w:pPr>
      <w:bookmarkStart w:id="2055" w:name="tsibble-feasts-패키지"/>
      <w:bookmarkEnd w:id="1937"/>
      <w:ins w:id="2056" w:author="user" w:date="2021-03-18T11:48:00Z">
        <w:r>
          <w:rPr>
            <w:rFonts w:hint="eastAsia"/>
            <w:lang w:eastAsia="ko-KR"/>
          </w:rPr>
          <w:lastRenderedPageBreak/>
          <w:t xml:space="preserve">3.4 </w:t>
        </w:r>
      </w:ins>
      <w:r w:rsidR="00FD7B2A">
        <w:rPr>
          <w:lang w:eastAsia="ko-KR"/>
        </w:rPr>
        <w:t>tsibble</w:t>
      </w:r>
      <w:del w:id="2057" w:author="user" w:date="2021-03-18T11:48:00Z">
        <w:r w:rsidR="00FD7B2A" w:rsidDel="003B7FD5">
          <w:rPr>
            <w:lang w:eastAsia="ko-KR"/>
          </w:rPr>
          <w:delText xml:space="preserve"> </w:delText>
        </w:r>
      </w:del>
      <w:r w:rsidR="00FD7B2A">
        <w:rPr>
          <w:lang w:eastAsia="ko-KR"/>
        </w:rPr>
        <w:t>: feasts 패키지</w:t>
      </w:r>
    </w:p>
    <w:p w14:paraId="594A35AE" w14:textId="7042B862" w:rsidR="00FD7B2A" w:rsidRPr="00ED4019" w:rsidRDefault="00FD7B2A">
      <w:pPr>
        <w:jc w:val="both"/>
        <w:rPr>
          <w:rFonts w:ascii="Times New Roman" w:hAnsi="Times New Roman"/>
          <w:lang w:eastAsia="ko-KR"/>
        </w:rPr>
        <w:pPrChange w:id="2058" w:author="제이펍 출판사" w:date="2021-03-14T15:57:00Z">
          <w:pPr/>
        </w:pPrChange>
      </w:pPr>
      <w:r w:rsidRPr="00ED4019">
        <w:rPr>
          <w:rStyle w:val="VerbatimChar"/>
          <w:rFonts w:ascii="Times New Roman" w:hAnsi="Times New Roman"/>
          <w:lang w:eastAsia="ko-KR"/>
        </w:rPr>
        <w:t>tsibble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객체를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분석하고</w:t>
      </w:r>
      <w:r w:rsidRPr="00ED4019">
        <w:rPr>
          <w:rFonts w:ascii="Times New Roman" w:hAnsi="Times New Roman"/>
          <w:lang w:eastAsia="ko-KR"/>
        </w:rPr>
        <w:t xml:space="preserve"> plotting </w:t>
      </w:r>
      <w:r w:rsidRPr="00ED4019">
        <w:rPr>
          <w:rFonts w:ascii="Times New Roman" w:hAnsi="Times New Roman"/>
          <w:lang w:eastAsia="ko-KR"/>
        </w:rPr>
        <w:t>하기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위해서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Style w:val="VerbatimChar"/>
          <w:rFonts w:ascii="Times New Roman" w:hAnsi="Times New Roman"/>
          <w:lang w:eastAsia="ko-KR"/>
        </w:rPr>
        <w:t>feasts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패키지가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제공된다</w:t>
      </w:r>
      <w:r w:rsidRPr="00ED4019">
        <w:rPr>
          <w:rFonts w:ascii="Times New Roman" w:hAnsi="Times New Roman"/>
          <w:lang w:eastAsia="ko-KR"/>
        </w:rPr>
        <w:t xml:space="preserve">. </w:t>
      </w:r>
      <w:r w:rsidRPr="00ED4019">
        <w:rPr>
          <w:rStyle w:val="VerbatimChar"/>
          <w:rFonts w:ascii="Times New Roman" w:hAnsi="Times New Roman"/>
          <w:lang w:eastAsia="ko-KR"/>
        </w:rPr>
        <w:t>feasts</w:t>
      </w:r>
      <w:r w:rsidRPr="00ED4019">
        <w:rPr>
          <w:rFonts w:ascii="Times New Roman" w:hAnsi="Times New Roman"/>
          <w:lang w:eastAsia="ko-KR"/>
        </w:rPr>
        <w:t>는</w:t>
      </w:r>
      <w:r w:rsidRPr="00ED4019">
        <w:rPr>
          <w:rFonts w:ascii="Times New Roman" w:hAnsi="Times New Roman"/>
          <w:lang w:eastAsia="ko-KR"/>
        </w:rPr>
        <w:t xml:space="preserve"> </w:t>
      </w:r>
      <w:ins w:id="2059" w:author="user" w:date="2021-03-18T12:04:00Z">
        <w:r w:rsidR="00C32840">
          <w:rPr>
            <w:rFonts w:ascii="Times New Roman" w:hAnsi="Times New Roman"/>
            <w:lang w:eastAsia="ko-KR"/>
          </w:rPr>
          <w:t>‘</w:t>
        </w:r>
      </w:ins>
      <w:del w:id="2060" w:author="user" w:date="2021-03-18T12:04:00Z">
        <w:r w:rsidRPr="00ED4019" w:rsidDel="00C32840">
          <w:rPr>
            <w:rFonts w:ascii="Times New Roman" w:hAnsi="Times New Roman"/>
            <w:lang w:eastAsia="ko-KR"/>
          </w:rPr>
          <w:delText>’</w:delText>
        </w:r>
      </w:del>
      <w:r w:rsidRPr="00ED4019">
        <w:rPr>
          <w:rFonts w:ascii="Times New Roman" w:hAnsi="Times New Roman"/>
          <w:lang w:eastAsia="ko-KR"/>
        </w:rPr>
        <w:t>Feature Extraction And Statistics for Time Series’</w:t>
      </w:r>
      <w:r w:rsidRPr="00ED4019">
        <w:rPr>
          <w:rFonts w:ascii="Times New Roman" w:hAnsi="Times New Roman"/>
          <w:lang w:eastAsia="ko-KR"/>
        </w:rPr>
        <w:t>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준말이다</w:t>
      </w:r>
      <w:r w:rsidRPr="00ED4019">
        <w:rPr>
          <w:rFonts w:ascii="Times New Roman" w:hAnsi="Times New Roman"/>
          <w:lang w:eastAsia="ko-KR"/>
        </w:rPr>
        <w:t xml:space="preserve">. </w:t>
      </w:r>
      <w:r w:rsidRPr="00ED4019">
        <w:rPr>
          <w:rStyle w:val="VerbatimChar"/>
          <w:rFonts w:ascii="Times New Roman" w:hAnsi="Times New Roman"/>
          <w:lang w:eastAsia="ko-KR"/>
        </w:rPr>
        <w:t>tsibble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객체</w:t>
      </w:r>
      <w:r w:rsidRPr="00ED4019">
        <w:rPr>
          <w:rFonts w:ascii="Times New Roman" w:hAnsi="Times New Roman" w:hint="eastAsia"/>
          <w:lang w:eastAsia="ko-KR"/>
        </w:rPr>
        <w:t>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대상으로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시계열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처리</w:t>
      </w:r>
      <w:r w:rsidRPr="00ED4019">
        <w:rPr>
          <w:rFonts w:ascii="Times New Roman" w:hAnsi="Times New Roman"/>
          <w:lang w:eastAsia="ko-KR"/>
        </w:rPr>
        <w:t xml:space="preserve">, </w:t>
      </w:r>
      <w:r w:rsidRPr="00ED4019">
        <w:rPr>
          <w:rFonts w:ascii="Times New Roman" w:hAnsi="Times New Roman"/>
          <w:lang w:eastAsia="ko-KR"/>
        </w:rPr>
        <w:t>분해</w:t>
      </w:r>
      <w:r w:rsidRPr="00ED4019">
        <w:rPr>
          <w:rFonts w:ascii="Times New Roman" w:hAnsi="Times New Roman"/>
          <w:lang w:eastAsia="ko-KR"/>
        </w:rPr>
        <w:t xml:space="preserve">, </w:t>
      </w:r>
      <w:r w:rsidRPr="00ED4019">
        <w:rPr>
          <w:rFonts w:ascii="Times New Roman" w:hAnsi="Times New Roman"/>
          <w:lang w:eastAsia="ko-KR"/>
        </w:rPr>
        <w:t>통계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산출</w:t>
      </w:r>
      <w:r w:rsidRPr="00ED4019">
        <w:rPr>
          <w:rFonts w:ascii="Times New Roman" w:hAnsi="Times New Roman"/>
          <w:lang w:eastAsia="ko-KR"/>
        </w:rPr>
        <w:t xml:space="preserve">, </w:t>
      </w:r>
      <w:r w:rsidRPr="00ED4019">
        <w:rPr>
          <w:rFonts w:ascii="Times New Roman" w:hAnsi="Times New Roman"/>
          <w:lang w:eastAsia="ko-KR"/>
        </w:rPr>
        <w:t>시각화를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위한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각종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함수들을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제공한다</w:t>
      </w:r>
      <w:r w:rsidRPr="00ED4019">
        <w:rPr>
          <w:rFonts w:ascii="Times New Roman" w:hAnsi="Times New Roman"/>
          <w:lang w:eastAsia="ko-KR"/>
        </w:rPr>
        <w:t xml:space="preserve">. </w:t>
      </w:r>
    </w:p>
    <w:p w14:paraId="0EFA3792" w14:textId="2C940F16" w:rsidR="00FD7B2A" w:rsidRPr="00ED4019" w:rsidRDefault="00FD7B2A">
      <w:pPr>
        <w:jc w:val="both"/>
        <w:rPr>
          <w:rFonts w:ascii="Times New Roman" w:hAnsi="Times New Roman"/>
          <w:lang w:eastAsia="ko-KR"/>
        </w:rPr>
        <w:pPrChange w:id="2061" w:author="제이펍 출판사" w:date="2021-03-14T15:57:00Z">
          <w:pPr/>
        </w:pPrChange>
      </w:pPr>
      <w:r w:rsidRPr="00ED4019">
        <w:rPr>
          <w:rStyle w:val="VerbatimChar"/>
          <w:rFonts w:ascii="Times New Roman" w:hAnsi="Times New Roman"/>
          <w:lang w:eastAsia="ko-KR"/>
        </w:rPr>
        <w:t>feasts</w:t>
      </w:r>
      <w:r w:rsidRPr="00ED4019">
        <w:rPr>
          <w:rFonts w:ascii="Times New Roman" w:hAnsi="Times New Roman"/>
          <w:lang w:eastAsia="ko-KR"/>
        </w:rPr>
        <w:t>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앞서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Style w:val="VerbatimChar"/>
          <w:rFonts w:ascii="Times New Roman" w:hAnsi="Times New Roman"/>
          <w:lang w:eastAsia="ko-KR"/>
        </w:rPr>
        <w:t>ts</w:t>
      </w:r>
      <w:r w:rsidRPr="00ED4019">
        <w:rPr>
          <w:rFonts w:ascii="Times New Roman" w:hAnsi="Times New Roman"/>
          <w:lang w:eastAsia="ko-KR"/>
        </w:rPr>
        <w:t>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다루는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Style w:val="VerbatimChar"/>
          <w:rFonts w:ascii="Times New Roman" w:hAnsi="Times New Roman"/>
          <w:lang w:eastAsia="ko-KR"/>
        </w:rPr>
        <w:t>forecast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패키지의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개발자인</w:t>
      </w:r>
      <w:r w:rsidRPr="00ED4019">
        <w:rPr>
          <w:rFonts w:ascii="Times New Roman" w:hAnsi="Times New Roman"/>
          <w:lang w:eastAsia="ko-KR"/>
        </w:rPr>
        <w:t xml:space="preserve"> </w:t>
      </w:r>
      <w:del w:id="2062" w:author="user" w:date="2021-03-18T11:48:00Z">
        <w:r w:rsidRPr="00ED4019" w:rsidDel="003B7FD5">
          <w:rPr>
            <w:rFonts w:ascii="Times New Roman" w:hAnsi="Times New Roman" w:hint="eastAsia"/>
            <w:lang w:eastAsia="ko-KR"/>
          </w:rPr>
          <w:delText xml:space="preserve">Rob Hyndman </w:delText>
        </w:r>
      </w:del>
      <w:ins w:id="2063" w:author="user" w:date="2021-03-18T11:48:00Z">
        <w:r w:rsidR="003B7FD5">
          <w:rPr>
            <w:rFonts w:ascii="Times New Roman" w:hAnsi="Times New Roman" w:hint="eastAsia"/>
            <w:lang w:eastAsia="ko-KR"/>
          </w:rPr>
          <w:t>롭</w:t>
        </w:r>
        <w:r w:rsidR="003B7FD5">
          <w:rPr>
            <w:rFonts w:ascii="Times New Roman" w:hAnsi="Times New Roman" w:hint="eastAsia"/>
            <w:lang w:eastAsia="ko-KR"/>
          </w:rPr>
          <w:t xml:space="preserve"> </w:t>
        </w:r>
        <w:r w:rsidR="003B7FD5">
          <w:rPr>
            <w:rFonts w:ascii="Times New Roman" w:hAnsi="Times New Roman" w:hint="eastAsia"/>
            <w:lang w:eastAsia="ko-KR"/>
          </w:rPr>
          <w:t>하인드만</w:t>
        </w:r>
        <w:r w:rsidR="003B7FD5">
          <w:rPr>
            <w:rFonts w:ascii="Times New Roman" w:hAnsi="Times New Roman" w:hint="eastAsia"/>
            <w:lang w:eastAsia="ko-KR"/>
          </w:rPr>
          <w:t xml:space="preserve"> </w:t>
        </w:r>
      </w:ins>
      <w:r w:rsidRPr="00ED4019">
        <w:rPr>
          <w:rFonts w:ascii="Times New Roman" w:hAnsi="Times New Roman"/>
          <w:lang w:eastAsia="ko-KR"/>
        </w:rPr>
        <w:t>교수가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제작한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패키지이기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때문에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Style w:val="VerbatimChar"/>
          <w:rFonts w:ascii="Times New Roman" w:hAnsi="Times New Roman"/>
          <w:lang w:eastAsia="ko-KR"/>
        </w:rPr>
        <w:t>forecast</w:t>
      </w:r>
      <w:r w:rsidRPr="00ED4019">
        <w:rPr>
          <w:rFonts w:ascii="Times New Roman" w:hAnsi="Times New Roman"/>
          <w:lang w:eastAsia="ko-KR"/>
        </w:rPr>
        <w:t>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유사한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함수들이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있다</w:t>
      </w:r>
      <w:r w:rsidRPr="00ED4019">
        <w:rPr>
          <w:rFonts w:ascii="Times New Roman" w:hAnsi="Times New Roman"/>
          <w:lang w:eastAsia="ko-KR"/>
        </w:rPr>
        <w:t xml:space="preserve">. </w:t>
      </w:r>
      <w:r w:rsidRPr="00ED4019">
        <w:rPr>
          <w:rFonts w:ascii="Times New Roman" w:hAnsi="Times New Roman"/>
          <w:lang w:eastAsia="ko-KR"/>
        </w:rPr>
        <w:t>우선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Style w:val="VerbatimChar"/>
          <w:rFonts w:ascii="Times New Roman" w:hAnsi="Times New Roman"/>
          <w:lang w:eastAsia="ko-KR"/>
        </w:rPr>
        <w:t>tsibble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객체의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가장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간단한</w:t>
      </w:r>
      <w:r w:rsidRPr="00ED4019">
        <w:rPr>
          <w:rFonts w:ascii="Times New Roman" w:hAnsi="Times New Roman"/>
          <w:lang w:eastAsia="ko-KR"/>
        </w:rPr>
        <w:t xml:space="preserve"> plot</w:t>
      </w:r>
      <w:r w:rsidRPr="00ED4019">
        <w:rPr>
          <w:rFonts w:ascii="Times New Roman" w:hAnsi="Times New Roman"/>
          <w:lang w:eastAsia="ko-KR"/>
        </w:rPr>
        <w:t>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생성하는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방법은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Style w:val="VerbatimChar"/>
          <w:rFonts w:ascii="Times New Roman" w:hAnsi="Times New Roman"/>
          <w:lang w:eastAsia="ko-KR"/>
        </w:rPr>
        <w:t>forecast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패키지와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같이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Style w:val="VerbatimChar"/>
          <w:rFonts w:ascii="Times New Roman" w:hAnsi="Times New Roman"/>
          <w:lang w:eastAsia="ko-KR"/>
        </w:rPr>
        <w:t>autoplot()</w:t>
      </w:r>
      <w:r w:rsidRPr="00ED4019">
        <w:rPr>
          <w:rFonts w:ascii="Times New Roman" w:hAnsi="Times New Roman"/>
          <w:lang w:eastAsia="ko-KR"/>
        </w:rPr>
        <w:t>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사용하는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방법이다</w:t>
      </w:r>
      <w:r w:rsidRPr="00ED4019">
        <w:rPr>
          <w:rFonts w:ascii="Times New Roman" w:hAnsi="Times New Roman"/>
          <w:lang w:eastAsia="ko-KR"/>
        </w:rPr>
        <w:t>.</w:t>
      </w:r>
    </w:p>
    <w:p w14:paraId="303289F9" w14:textId="77777777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2064" w:author="제이펍 출판사" w:date="2021-03-14T15:57:00Z">
          <w:pPr>
            <w:pStyle w:val="SourceCode"/>
          </w:pPr>
        </w:pPrChange>
      </w:pPr>
      <w:proofErr w:type="gramStart"/>
      <w:r w:rsidRPr="00ED4019">
        <w:rPr>
          <w:rStyle w:val="FunctionTok"/>
          <w:rFonts w:ascii="Times New Roman" w:hAnsi="Times New Roman"/>
        </w:rPr>
        <w:t>library</w:t>
      </w:r>
      <w:r w:rsidRPr="00ED4019">
        <w:rPr>
          <w:rStyle w:val="NormalTok"/>
          <w:rFonts w:ascii="Times New Roman" w:hAnsi="Times New Roman"/>
        </w:rPr>
        <w:t>(</w:t>
      </w:r>
      <w:proofErr w:type="gramEnd"/>
      <w:r w:rsidRPr="00ED4019">
        <w:rPr>
          <w:rStyle w:val="NormalTok"/>
          <w:rFonts w:ascii="Times New Roman" w:hAnsi="Times New Roman"/>
        </w:rPr>
        <w:t>feasts)</w:t>
      </w:r>
      <w:r w:rsidRPr="00ED4019">
        <w:rPr>
          <w:rFonts w:ascii="Times New Roman" w:hAnsi="Times New Roman"/>
        </w:rPr>
        <w:br/>
      </w:r>
      <w:r w:rsidRPr="00ED4019">
        <w:rPr>
          <w:rStyle w:val="FunctionTok"/>
          <w:rFonts w:ascii="Times New Roman" w:hAnsi="Times New Roman"/>
        </w:rPr>
        <w:t>library</w:t>
      </w:r>
      <w:r w:rsidRPr="00ED4019">
        <w:rPr>
          <w:rStyle w:val="NormalTok"/>
          <w:rFonts w:ascii="Times New Roman" w:hAnsi="Times New Roman"/>
        </w:rPr>
        <w:t>(dplyr)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students.tsibble </w:t>
      </w:r>
      <w:r w:rsidRPr="00ED4019">
        <w:rPr>
          <w:rStyle w:val="SpecialCharTok"/>
          <w:rFonts w:ascii="Times New Roman" w:hAnsi="Times New Roman"/>
        </w:rPr>
        <w:t>%&gt;%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unctionTok"/>
          <w:rFonts w:ascii="Times New Roman" w:hAnsi="Times New Roman"/>
        </w:rPr>
        <w:t>autoplot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NormalTok"/>
          <w:rFonts w:ascii="Times New Roman" w:hAnsi="Times New Roman"/>
        </w:rPr>
        <w:t>학생수계</w:t>
      </w:r>
      <w:r w:rsidRPr="00ED4019">
        <w:rPr>
          <w:rStyle w:val="NormalTok"/>
          <w:rFonts w:ascii="Times New Roman" w:hAnsi="Times New Roman"/>
        </w:rPr>
        <w:t>)</w:t>
      </w:r>
      <w:r w:rsidRPr="00ED4019">
        <w:rPr>
          <w:rStyle w:val="SpecialCharTok"/>
          <w:rFonts w:ascii="Times New Roman" w:hAnsi="Times New Roman"/>
        </w:rPr>
        <w:t>+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</w:t>
      </w:r>
      <w:r w:rsidRPr="00ED4019">
        <w:rPr>
          <w:rStyle w:val="FunctionTok"/>
          <w:rFonts w:ascii="Times New Roman" w:hAnsi="Times New Roman"/>
        </w:rPr>
        <w:t>labs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AttributeTok"/>
          <w:rFonts w:ascii="Times New Roman" w:hAnsi="Times New Roman"/>
        </w:rPr>
        <w:t>title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StringTok"/>
          <w:rFonts w:ascii="Times New Roman" w:hAnsi="Times New Roman"/>
        </w:rPr>
        <w:t>연도별</w:t>
      </w:r>
      <w:r w:rsidRPr="00ED4019">
        <w:rPr>
          <w:rStyle w:val="String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학생수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NormalTok"/>
          <w:rFonts w:ascii="Times New Roman" w:hAnsi="Times New Roman"/>
        </w:rPr>
        <w:t xml:space="preserve">, </w:t>
      </w:r>
      <w:r w:rsidRPr="00ED4019">
        <w:rPr>
          <w:rStyle w:val="AttributeTok"/>
          <w:rFonts w:ascii="Times New Roman" w:hAnsi="Times New Roman"/>
        </w:rPr>
        <w:t>x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StringTok"/>
          <w:rFonts w:ascii="Times New Roman" w:hAnsi="Times New Roman"/>
        </w:rPr>
        <w:t>연도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NormalTok"/>
          <w:rFonts w:ascii="Times New Roman" w:hAnsi="Times New Roman"/>
        </w:rPr>
        <w:t xml:space="preserve">, </w:t>
      </w:r>
      <w:r w:rsidRPr="00ED4019">
        <w:rPr>
          <w:rStyle w:val="AttributeTok"/>
          <w:rFonts w:ascii="Times New Roman" w:hAnsi="Times New Roman"/>
        </w:rPr>
        <w:t>y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StringTok"/>
          <w:rFonts w:ascii="Times New Roman" w:hAnsi="Times New Roman"/>
        </w:rPr>
        <w:t>학생수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NormalTok"/>
          <w:rFonts w:ascii="Times New Roman" w:hAnsi="Times New Roman"/>
        </w:rPr>
        <w:t>)</w:t>
      </w:r>
    </w:p>
    <w:p w14:paraId="1DE3D633" w14:textId="77777777" w:rsidR="00FD7B2A" w:rsidRPr="00ED4019" w:rsidRDefault="00FD7B2A">
      <w:pPr>
        <w:pStyle w:val="Figure"/>
        <w:jc w:val="both"/>
        <w:rPr>
          <w:rFonts w:ascii="Times New Roman" w:hAnsi="Times New Roman"/>
        </w:rPr>
        <w:pPrChange w:id="2065" w:author="제이펍 출판사" w:date="2021-03-14T15:57:00Z">
          <w:pPr>
            <w:pStyle w:val="Figure"/>
          </w:pPr>
        </w:pPrChange>
      </w:pPr>
      <w:r w:rsidRPr="00ED4019">
        <w:rPr>
          <w:rFonts w:ascii="Times New Roman" w:hAnsi="Times New Roman"/>
          <w:noProof/>
          <w:lang w:eastAsia="ko-KR"/>
        </w:rPr>
        <w:drawing>
          <wp:inline distT="0" distB="0" distL="0" distR="0" wp14:anchorId="544EE1CA" wp14:editId="7138F339">
            <wp:extent cx="4572000" cy="3657600"/>
            <wp:effectExtent l="0" t="0" r="0" b="0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89D139B" w14:textId="09B0A15A" w:rsidR="00FD7B2A" w:rsidRPr="00ED4019" w:rsidRDefault="00FD7B2A">
      <w:pPr>
        <w:pStyle w:val="a6"/>
        <w:jc w:val="both"/>
        <w:rPr>
          <w:rFonts w:ascii="Times New Roman" w:hAnsi="Times New Roman" w:hint="eastAsia"/>
          <w:lang w:eastAsia="ko-KR"/>
        </w:rPr>
        <w:pPrChange w:id="2066" w:author="제이펍 출판사" w:date="2021-03-14T15:57:00Z">
          <w:pPr>
            <w:pStyle w:val="a6"/>
            <w:jc w:val="center"/>
          </w:pPr>
        </w:pPrChange>
      </w:pPr>
      <w:commentRangeStart w:id="2067"/>
      <w:r w:rsidRPr="00ED4019">
        <w:rPr>
          <w:rFonts w:ascii="Times New Roman" w:hAnsi="Times New Roman" w:hint="eastAsia"/>
          <w:lang w:eastAsia="ko-KR"/>
        </w:rPr>
        <w:t>그림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3-26</w:t>
      </w:r>
      <w:commentRangeEnd w:id="2067"/>
      <w:r w:rsidR="003B7FD5">
        <w:rPr>
          <w:rStyle w:val="af3"/>
          <w:i w:val="0"/>
        </w:rPr>
        <w:commentReference w:id="2067"/>
      </w:r>
      <w:ins w:id="2068" w:author="standard" w:date="2021-03-26T17:43:00Z">
        <w:r w:rsidR="00BF6726">
          <w:rPr>
            <w:rFonts w:ascii="Times New Roman" w:hAnsi="Times New Roman"/>
            <w:lang w:eastAsia="ko-KR"/>
          </w:rPr>
          <w:t xml:space="preserve"> </w:t>
        </w:r>
        <w:r w:rsidR="00BF6726">
          <w:rPr>
            <w:rFonts w:ascii="Times New Roman" w:hAnsi="Times New Roman" w:hint="eastAsia"/>
            <w:lang w:eastAsia="ko-KR"/>
          </w:rPr>
          <w:t>연도별</w:t>
        </w:r>
        <w:r w:rsidR="00BF6726">
          <w:rPr>
            <w:rFonts w:ascii="Times New Roman" w:hAnsi="Times New Roman" w:hint="eastAsia"/>
            <w:lang w:eastAsia="ko-KR"/>
          </w:rPr>
          <w:t xml:space="preserve"> </w:t>
        </w:r>
        <w:r w:rsidR="00BF6726">
          <w:rPr>
            <w:rFonts w:ascii="Times New Roman" w:hAnsi="Times New Roman" w:hint="eastAsia"/>
            <w:lang w:eastAsia="ko-KR"/>
          </w:rPr>
          <w:t>학생수</w:t>
        </w:r>
        <w:r w:rsidR="00BF6726">
          <w:rPr>
            <w:rFonts w:ascii="Times New Roman" w:hAnsi="Times New Roman" w:hint="eastAsia"/>
            <w:lang w:eastAsia="ko-KR"/>
          </w:rPr>
          <w:t xml:space="preserve"> </w:t>
        </w:r>
        <w:r w:rsidR="00BF6726">
          <w:rPr>
            <w:rFonts w:ascii="Times New Roman" w:hAnsi="Times New Roman" w:hint="eastAsia"/>
            <w:lang w:eastAsia="ko-KR"/>
          </w:rPr>
          <w:t>추이</w:t>
        </w:r>
        <w:r w:rsidR="00BF6726">
          <w:rPr>
            <w:rFonts w:ascii="Times New Roman" w:hAnsi="Times New Roman" w:hint="eastAsia"/>
            <w:lang w:eastAsia="ko-KR"/>
          </w:rPr>
          <w:t xml:space="preserve"> </w:t>
        </w:r>
        <w:r w:rsidR="00BF6726">
          <w:rPr>
            <w:rFonts w:ascii="Times New Roman" w:hAnsi="Times New Roman"/>
            <w:lang w:eastAsia="ko-KR"/>
          </w:rPr>
          <w:t xml:space="preserve">– </w:t>
        </w:r>
        <w:r w:rsidR="00BF6726">
          <w:rPr>
            <w:rFonts w:ascii="Times New Roman" w:hAnsi="Times New Roman" w:hint="eastAsia"/>
            <w:lang w:eastAsia="ko-KR"/>
          </w:rPr>
          <w:t>tsibble</w:t>
        </w:r>
        <w:r w:rsidR="00BF6726">
          <w:rPr>
            <w:rFonts w:ascii="Times New Roman" w:hAnsi="Times New Roman"/>
            <w:lang w:eastAsia="ko-KR"/>
          </w:rPr>
          <w:t xml:space="preserve"> </w:t>
        </w:r>
        <w:r w:rsidR="00BF6726">
          <w:rPr>
            <w:rFonts w:ascii="Times New Roman" w:hAnsi="Times New Roman" w:hint="eastAsia"/>
            <w:lang w:eastAsia="ko-KR"/>
          </w:rPr>
          <w:t>객체</w:t>
        </w:r>
      </w:ins>
    </w:p>
    <w:p w14:paraId="4D05FA2C" w14:textId="77777777" w:rsidR="00FD7B2A" w:rsidRDefault="00FD7B2A">
      <w:pPr>
        <w:pStyle w:val="comment"/>
        <w:ind w:left="482"/>
        <w:jc w:val="both"/>
        <w:rPr>
          <w:lang w:eastAsia="ko-KR"/>
        </w:rPr>
        <w:pPrChange w:id="2069" w:author="제이펍 출판사" w:date="2021-03-14T15:57:00Z">
          <w:pPr>
            <w:pStyle w:val="comment"/>
            <w:ind w:left="482"/>
          </w:pPr>
        </w:pPrChange>
      </w:pPr>
      <w:r>
        <w:rPr>
          <w:lang w:eastAsia="ko-KR"/>
        </w:rPr>
        <w:t>코드 설명</w:t>
      </w:r>
    </w:p>
    <w:p w14:paraId="795B5428" w14:textId="00B2F9B6" w:rsidR="00FD7B2A" w:rsidRDefault="00FD7B2A">
      <w:pPr>
        <w:pStyle w:val="comment"/>
        <w:numPr>
          <w:ilvl w:val="0"/>
          <w:numId w:val="14"/>
        </w:numPr>
        <w:jc w:val="both"/>
        <w:rPr>
          <w:lang w:eastAsia="ko-KR"/>
        </w:rPr>
        <w:pPrChange w:id="2070" w:author="제이펍 출판사" w:date="2021-03-14T15:57:00Z">
          <w:pPr>
            <w:pStyle w:val="comment"/>
            <w:numPr>
              <w:numId w:val="14"/>
            </w:numPr>
            <w:ind w:left="842" w:hanging="360"/>
          </w:pPr>
        </w:pPrChange>
      </w:pPr>
      <w:r>
        <w:rPr>
          <w:lang w:eastAsia="ko-KR"/>
        </w:rPr>
        <w:t xml:space="preserve">%&gt;%를 사용하여 students.tsibble을 </w:t>
      </w:r>
      <w:r w:rsidRPr="00ED4019">
        <w:rPr>
          <w:rStyle w:val="VerbatimChar"/>
          <w:rFonts w:ascii="Times New Roman" w:hAnsi="Times New Roman"/>
          <w:lang w:eastAsia="ko-KR"/>
        </w:rPr>
        <w:t>autoplot()</w:t>
      </w:r>
      <w:r>
        <w:rPr>
          <w:lang w:eastAsia="ko-KR"/>
        </w:rPr>
        <w:t>에 전달하고 students.tsibble의 ‘학생수계’ 열의 데이터를 plotting함. labs()를 사용하여 plot 제목(</w:t>
      </w:r>
      <w:r w:rsidRPr="00ED4019">
        <w:rPr>
          <w:rStyle w:val="VerbatimChar"/>
          <w:rFonts w:ascii="Times New Roman" w:hAnsi="Times New Roman"/>
          <w:lang w:eastAsia="ko-KR"/>
        </w:rPr>
        <w:t>title =</w:t>
      </w:r>
      <w:r>
        <w:rPr>
          <w:lang w:eastAsia="ko-KR"/>
        </w:rPr>
        <w:t>), X</w:t>
      </w:r>
      <w:del w:id="2071" w:author="user" w:date="2021-03-18T11:57:00Z">
        <w:r w:rsidDel="00C16CE3">
          <w:rPr>
            <w:lang w:eastAsia="ko-KR"/>
          </w:rPr>
          <w:delText xml:space="preserve"> </w:delText>
        </w:r>
      </w:del>
      <w:r>
        <w:rPr>
          <w:lang w:eastAsia="ko-KR"/>
        </w:rPr>
        <w:t>축 제목(</w:t>
      </w:r>
      <w:r w:rsidRPr="00ED4019">
        <w:rPr>
          <w:rStyle w:val="VerbatimChar"/>
          <w:rFonts w:ascii="Times New Roman" w:hAnsi="Times New Roman"/>
          <w:lang w:eastAsia="ko-KR"/>
        </w:rPr>
        <w:t>x =</w:t>
      </w:r>
      <w:r>
        <w:rPr>
          <w:lang w:eastAsia="ko-KR"/>
        </w:rPr>
        <w:t>), Y</w:t>
      </w:r>
      <w:del w:id="2072" w:author="user" w:date="2021-03-18T11:57:00Z">
        <w:r w:rsidDel="00C16CE3">
          <w:rPr>
            <w:lang w:eastAsia="ko-KR"/>
          </w:rPr>
          <w:delText xml:space="preserve"> </w:delText>
        </w:r>
      </w:del>
      <w:r>
        <w:rPr>
          <w:lang w:eastAsia="ko-KR"/>
        </w:rPr>
        <w:t>축 제목(</w:t>
      </w:r>
      <w:r w:rsidRPr="00ED4019">
        <w:rPr>
          <w:rStyle w:val="VerbatimChar"/>
          <w:rFonts w:ascii="Times New Roman" w:hAnsi="Times New Roman"/>
          <w:lang w:eastAsia="ko-KR"/>
        </w:rPr>
        <w:t>y =</w:t>
      </w:r>
      <w:del w:id="2073" w:author="user" w:date="2021-03-18T11:57:00Z">
        <w:r w:rsidDel="00C16CE3">
          <w:rPr>
            <w:lang w:eastAsia="ko-KR"/>
          </w:rPr>
          <w:delText xml:space="preserve"> </w:delText>
        </w:r>
      </w:del>
      <w:r>
        <w:rPr>
          <w:lang w:eastAsia="ko-KR"/>
        </w:rPr>
        <w:t>)을 설정</w:t>
      </w:r>
    </w:p>
    <w:p w14:paraId="3FB86B22" w14:textId="15248D13" w:rsidR="00FD7B2A" w:rsidRPr="00ED4019" w:rsidRDefault="00FD7B2A">
      <w:pPr>
        <w:jc w:val="both"/>
        <w:rPr>
          <w:rFonts w:ascii="Times New Roman" w:hAnsi="Times New Roman"/>
          <w:lang w:eastAsia="ko-KR"/>
        </w:rPr>
        <w:pPrChange w:id="2074" w:author="제이펍 출판사" w:date="2021-03-14T15:57:00Z">
          <w:pPr/>
        </w:pPrChange>
      </w:pPr>
      <w:r w:rsidRPr="00ED4019">
        <w:rPr>
          <w:rFonts w:ascii="Times New Roman" w:hAnsi="Times New Roman"/>
          <w:lang w:eastAsia="ko-KR"/>
        </w:rPr>
        <w:t>하지만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Style w:val="VerbatimChar"/>
          <w:rFonts w:ascii="Times New Roman" w:hAnsi="Times New Roman"/>
          <w:lang w:eastAsia="ko-KR"/>
        </w:rPr>
        <w:t>forecast</w:t>
      </w:r>
      <w:r w:rsidRPr="00ED4019">
        <w:rPr>
          <w:rFonts w:ascii="Times New Roman" w:hAnsi="Times New Roman"/>
          <w:lang w:eastAsia="ko-KR"/>
        </w:rPr>
        <w:t>와는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달리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Style w:val="VerbatimChar"/>
          <w:rFonts w:ascii="Times New Roman" w:hAnsi="Times New Roman"/>
          <w:lang w:eastAsia="ko-KR"/>
        </w:rPr>
        <w:t>feasts</w:t>
      </w:r>
      <w:r w:rsidRPr="00ED4019">
        <w:rPr>
          <w:rFonts w:ascii="Times New Roman" w:hAnsi="Times New Roman"/>
          <w:lang w:eastAsia="ko-KR"/>
        </w:rPr>
        <w:t>에서는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Style w:val="VerbatimChar"/>
          <w:rFonts w:ascii="Times New Roman" w:hAnsi="Times New Roman"/>
          <w:lang w:eastAsia="ko-KR"/>
        </w:rPr>
        <w:t>autolayer()</w:t>
      </w:r>
      <w:r w:rsidRPr="00ED4019">
        <w:rPr>
          <w:rFonts w:ascii="Times New Roman" w:hAnsi="Times New Roman"/>
          <w:lang w:eastAsia="ko-KR"/>
        </w:rPr>
        <w:t>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통해서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원하는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데이터의</w:t>
      </w:r>
      <w:r w:rsidRPr="00ED4019">
        <w:rPr>
          <w:rFonts w:ascii="Times New Roman" w:hAnsi="Times New Roman"/>
          <w:lang w:eastAsia="ko-KR"/>
        </w:rPr>
        <w:t xml:space="preserve"> </w:t>
      </w:r>
      <w:del w:id="2075" w:author="user" w:date="2021-03-18T12:04:00Z">
        <w:r w:rsidRPr="00ED4019" w:rsidDel="00C32840">
          <w:rPr>
            <w:rFonts w:ascii="Times New Roman" w:hAnsi="Times New Roman" w:hint="eastAsia"/>
            <w:lang w:eastAsia="ko-KR"/>
          </w:rPr>
          <w:delText>layer</w:delText>
        </w:r>
      </w:del>
      <w:ins w:id="2076" w:author="user" w:date="2021-03-18T12:04:00Z">
        <w:r w:rsidR="00C32840">
          <w:rPr>
            <w:rFonts w:ascii="Times New Roman" w:hAnsi="Times New Roman" w:hint="eastAsia"/>
            <w:lang w:eastAsia="ko-KR"/>
          </w:rPr>
          <w:t>레이어</w:t>
        </w:r>
      </w:ins>
      <w:r w:rsidRPr="00ED4019">
        <w:rPr>
          <w:rFonts w:ascii="Times New Roman" w:hAnsi="Times New Roman"/>
          <w:lang w:eastAsia="ko-KR"/>
        </w:rPr>
        <w:t>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추가할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없다</w:t>
      </w:r>
      <w:r w:rsidRPr="00ED4019">
        <w:rPr>
          <w:rFonts w:ascii="Times New Roman" w:hAnsi="Times New Roman"/>
          <w:lang w:eastAsia="ko-KR"/>
        </w:rPr>
        <w:t xml:space="preserve">. </w:t>
      </w:r>
      <w:r w:rsidRPr="00ED4019">
        <w:rPr>
          <w:rFonts w:ascii="Times New Roman" w:hAnsi="Times New Roman"/>
          <w:lang w:eastAsia="ko-KR"/>
        </w:rPr>
        <w:t>따라서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다중</w:t>
      </w:r>
      <w:r w:rsidRPr="00ED4019">
        <w:rPr>
          <w:rFonts w:ascii="Times New Roman" w:hAnsi="Times New Roman"/>
          <w:lang w:eastAsia="ko-KR"/>
        </w:rPr>
        <w:t xml:space="preserve">(multivariate) </w:t>
      </w:r>
      <w:r w:rsidRPr="00ED4019">
        <w:rPr>
          <w:rFonts w:ascii="Times New Roman" w:hAnsi="Times New Roman"/>
          <w:lang w:eastAsia="ko-KR"/>
        </w:rPr>
        <w:t>시계열</w:t>
      </w:r>
      <w:r w:rsidRPr="00ED4019">
        <w:rPr>
          <w:rFonts w:ascii="Times New Roman" w:hAnsi="Times New Roman"/>
          <w:lang w:eastAsia="ko-KR"/>
        </w:rPr>
        <w:t xml:space="preserve"> plot</w:t>
      </w:r>
      <w:r w:rsidRPr="00ED4019">
        <w:rPr>
          <w:rFonts w:ascii="Times New Roman" w:hAnsi="Times New Roman"/>
          <w:lang w:eastAsia="ko-KR"/>
        </w:rPr>
        <w:t>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그리기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위해서는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긴</w:t>
      </w:r>
      <w:r w:rsidRPr="00ED4019">
        <w:rPr>
          <w:rFonts w:ascii="Times New Roman" w:hAnsi="Times New Roman"/>
          <w:lang w:eastAsia="ko-KR"/>
        </w:rPr>
        <w:t>(long)</w:t>
      </w:r>
      <w:ins w:id="2077" w:author="user" w:date="2021-03-18T11:58:00Z">
        <w:r w:rsidR="001C7BE6">
          <w:rPr>
            <w:rFonts w:ascii="Times New Roman" w:hAnsi="Times New Roman" w:hint="eastAsia"/>
            <w:lang w:eastAsia="ko-KR"/>
          </w:rPr>
          <w:t xml:space="preserve"> </w:t>
        </w:r>
      </w:ins>
      <w:r w:rsidRPr="00ED4019">
        <w:rPr>
          <w:rFonts w:ascii="Times New Roman" w:hAnsi="Times New Roman"/>
          <w:lang w:eastAsia="ko-KR"/>
        </w:rPr>
        <w:t>형태의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Style w:val="VerbatimChar"/>
          <w:rFonts w:ascii="Times New Roman" w:hAnsi="Times New Roman"/>
          <w:lang w:eastAsia="ko-KR"/>
        </w:rPr>
        <w:t>tsibble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객체로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변환하여야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한다</w:t>
      </w:r>
      <w:r w:rsidRPr="00ED4019">
        <w:rPr>
          <w:rFonts w:ascii="Times New Roman" w:hAnsi="Times New Roman"/>
          <w:lang w:eastAsia="ko-KR"/>
        </w:rPr>
        <w:t>.</w:t>
      </w:r>
    </w:p>
    <w:p w14:paraId="20F2C0B5" w14:textId="77777777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2078" w:author="제이펍 출판사" w:date="2021-03-14T15:57:00Z">
          <w:pPr>
            <w:pStyle w:val="SourceCode"/>
          </w:pPr>
        </w:pPrChange>
      </w:pPr>
      <w:r w:rsidRPr="00ED4019">
        <w:rPr>
          <w:rStyle w:val="NormalTok"/>
          <w:rFonts w:ascii="Times New Roman" w:hAnsi="Times New Roman"/>
        </w:rPr>
        <w:lastRenderedPageBreak/>
        <w:t xml:space="preserve">students.tsibble </w:t>
      </w:r>
      <w:r w:rsidRPr="00ED4019">
        <w:rPr>
          <w:rStyle w:val="SpecialCharTok"/>
          <w:rFonts w:ascii="Times New Roman" w:hAnsi="Times New Roman"/>
        </w:rPr>
        <w:t>%</w:t>
      </w:r>
      <w:proofErr w:type="gramStart"/>
      <w:r w:rsidRPr="00ED4019">
        <w:rPr>
          <w:rStyle w:val="SpecialCharTok"/>
          <w:rFonts w:ascii="Times New Roman" w:hAnsi="Times New Roman"/>
        </w:rPr>
        <w:t>&gt;%</w:t>
      </w:r>
      <w:proofErr w:type="gramEnd"/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unctionTok"/>
          <w:rFonts w:ascii="Times New Roman" w:hAnsi="Times New Roman"/>
        </w:rPr>
        <w:t>select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DecValTok"/>
          <w:rFonts w:ascii="Times New Roman" w:hAnsi="Times New Roman"/>
        </w:rPr>
        <w:t>1</w:t>
      </w:r>
      <w:r w:rsidRPr="00ED4019">
        <w:rPr>
          <w:rStyle w:val="NormalTok"/>
          <w:rFonts w:ascii="Times New Roman" w:hAnsi="Times New Roman"/>
        </w:rPr>
        <w:t xml:space="preserve">, </w:t>
      </w:r>
      <w:r w:rsidRPr="00ED4019">
        <w:rPr>
          <w:rStyle w:val="DecValTok"/>
          <w:rFonts w:ascii="Times New Roman" w:hAnsi="Times New Roman"/>
        </w:rPr>
        <w:t>3</w:t>
      </w:r>
      <w:r w:rsidRPr="00ED4019">
        <w:rPr>
          <w:rStyle w:val="NormalTok"/>
          <w:rFonts w:ascii="Times New Roman" w:hAnsi="Times New Roman"/>
        </w:rPr>
        <w:t xml:space="preserve">, </w:t>
      </w:r>
      <w:r w:rsidRPr="00ED4019">
        <w:rPr>
          <w:rStyle w:val="DecValTok"/>
          <w:rFonts w:ascii="Times New Roman" w:hAnsi="Times New Roman"/>
        </w:rPr>
        <w:t>4</w:t>
      </w:r>
      <w:r w:rsidRPr="00ED4019">
        <w:rPr>
          <w:rStyle w:val="NormalTok"/>
          <w:rFonts w:ascii="Times New Roman" w:hAnsi="Times New Roman"/>
        </w:rPr>
        <w:t xml:space="preserve">, </w:t>
      </w:r>
      <w:r w:rsidRPr="00ED4019">
        <w:rPr>
          <w:rStyle w:val="DecValTok"/>
          <w:rFonts w:ascii="Times New Roman" w:hAnsi="Times New Roman"/>
        </w:rPr>
        <w:t>5</w:t>
      </w:r>
      <w:r w:rsidRPr="00ED4019">
        <w:rPr>
          <w:rStyle w:val="NormalTok"/>
          <w:rFonts w:ascii="Times New Roman" w:hAnsi="Times New Roman"/>
        </w:rPr>
        <w:t xml:space="preserve">) </w:t>
      </w:r>
      <w:r w:rsidRPr="00ED4019">
        <w:rPr>
          <w:rStyle w:val="SpecialCharTok"/>
          <w:rFonts w:ascii="Times New Roman" w:hAnsi="Times New Roman"/>
        </w:rPr>
        <w:t>%&gt;%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tidyr</w:t>
      </w:r>
      <w:r w:rsidRPr="00ED4019">
        <w:rPr>
          <w:rStyle w:val="SpecialCharTok"/>
          <w:rFonts w:ascii="Times New Roman" w:hAnsi="Times New Roman"/>
        </w:rPr>
        <w:t>::</w:t>
      </w:r>
      <w:r w:rsidRPr="00ED4019">
        <w:rPr>
          <w:rStyle w:val="FunctionTok"/>
          <w:rFonts w:ascii="Times New Roman" w:hAnsi="Times New Roman"/>
        </w:rPr>
        <w:t>gather</w:t>
      </w:r>
      <w:r w:rsidRPr="00ED4019">
        <w:rPr>
          <w:rStyle w:val="NormalTok"/>
          <w:rFonts w:ascii="Times New Roman" w:hAnsi="Times New Roman"/>
        </w:rPr>
        <w:t xml:space="preserve">(category, value, </w:t>
      </w:r>
      <w:r w:rsidRPr="00ED4019">
        <w:rPr>
          <w:rStyle w:val="DecValTok"/>
          <w:rFonts w:ascii="Times New Roman" w:hAnsi="Times New Roman"/>
        </w:rPr>
        <w:t>2</w:t>
      </w:r>
      <w:r w:rsidRPr="00ED4019">
        <w:rPr>
          <w:rStyle w:val="SpecialCharTok"/>
          <w:rFonts w:ascii="Times New Roman" w:hAnsi="Times New Roman"/>
        </w:rPr>
        <w:t>:</w:t>
      </w:r>
      <w:r w:rsidRPr="00ED4019">
        <w:rPr>
          <w:rStyle w:val="DecValTok"/>
          <w:rFonts w:ascii="Times New Roman" w:hAnsi="Times New Roman"/>
        </w:rPr>
        <w:t>4</w:t>
      </w:r>
      <w:r w:rsidRPr="00ED4019">
        <w:rPr>
          <w:rStyle w:val="NormalTok"/>
          <w:rFonts w:ascii="Times New Roman" w:hAnsi="Times New Roman"/>
        </w:rPr>
        <w:t xml:space="preserve">) </w:t>
      </w:r>
      <w:r w:rsidRPr="00ED4019">
        <w:rPr>
          <w:rStyle w:val="SpecialCharTok"/>
          <w:rFonts w:ascii="Times New Roman" w:hAnsi="Times New Roman"/>
        </w:rPr>
        <w:t>%&gt;%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unctionTok"/>
          <w:rFonts w:ascii="Times New Roman" w:hAnsi="Times New Roman"/>
        </w:rPr>
        <w:t>autoplot</w:t>
      </w:r>
      <w:r w:rsidRPr="00ED4019">
        <w:rPr>
          <w:rStyle w:val="NormalTok"/>
          <w:rFonts w:ascii="Times New Roman" w:hAnsi="Times New Roman"/>
        </w:rPr>
        <w:t>()</w:t>
      </w:r>
    </w:p>
    <w:p w14:paraId="1BD7B2ED" w14:textId="77777777" w:rsidR="00FD7B2A" w:rsidRPr="00BF6726" w:rsidRDefault="00FD7B2A">
      <w:pPr>
        <w:pStyle w:val="SourceCode"/>
        <w:jc w:val="both"/>
        <w:rPr>
          <w:rFonts w:ascii="Times New Roman" w:hAnsi="Times New Roman"/>
          <w:strike/>
          <w:rPrChange w:id="2079" w:author="standard" w:date="2021-03-26T17:44:00Z">
            <w:rPr>
              <w:rFonts w:ascii="Times New Roman" w:hAnsi="Times New Roman"/>
            </w:rPr>
          </w:rPrChange>
        </w:rPr>
        <w:pPrChange w:id="2080" w:author="제이펍 출판사" w:date="2021-03-14T15:57:00Z">
          <w:pPr>
            <w:pStyle w:val="SourceCode"/>
          </w:pPr>
        </w:pPrChange>
      </w:pPr>
      <w:commentRangeStart w:id="2081"/>
      <w:commentRangeStart w:id="2082"/>
      <w:r w:rsidRPr="00BF6726">
        <w:rPr>
          <w:rStyle w:val="VerbatimChar"/>
          <w:rFonts w:ascii="Times New Roman" w:hAnsi="Times New Roman"/>
          <w:strike/>
          <w:rPrChange w:id="2083" w:author="standard" w:date="2021-03-26T17:44:00Z">
            <w:rPr>
              <w:rStyle w:val="VerbatimChar"/>
              <w:rFonts w:ascii="Times New Roman" w:hAnsi="Times New Roman"/>
            </w:rPr>
          </w:rPrChange>
        </w:rPr>
        <w:t>Plot</w:t>
      </w:r>
      <w:commentRangeEnd w:id="2081"/>
      <w:r w:rsidR="001C7BE6" w:rsidRPr="00BF6726">
        <w:rPr>
          <w:rStyle w:val="af3"/>
          <w:strike/>
          <w:kern w:val="0"/>
          <w:lang w:eastAsia="en-US"/>
          <w:rPrChange w:id="2084" w:author="standard" w:date="2021-03-26T17:44:00Z">
            <w:rPr>
              <w:rStyle w:val="af3"/>
              <w:kern w:val="0"/>
              <w:lang w:eastAsia="en-US"/>
            </w:rPr>
          </w:rPrChange>
        </w:rPr>
        <w:commentReference w:id="2081"/>
      </w:r>
      <w:commentRangeEnd w:id="2082"/>
      <w:r w:rsidR="00BF6726">
        <w:rPr>
          <w:rStyle w:val="af3"/>
          <w:kern w:val="0"/>
          <w:lang w:eastAsia="en-US"/>
        </w:rPr>
        <w:commentReference w:id="2082"/>
      </w:r>
      <w:r w:rsidRPr="00BF6726">
        <w:rPr>
          <w:rStyle w:val="VerbatimChar"/>
          <w:rFonts w:ascii="Times New Roman" w:hAnsi="Times New Roman"/>
          <w:strike/>
          <w:rPrChange w:id="2085" w:author="standard" w:date="2021-03-26T17:44:00Z">
            <w:rPr>
              <w:rStyle w:val="VerbatimChar"/>
              <w:rFonts w:ascii="Times New Roman" w:hAnsi="Times New Roman"/>
            </w:rPr>
          </w:rPrChange>
        </w:rPr>
        <w:t xml:space="preserve"> variable not specified, automatically selected `.vars = value`</w:t>
      </w:r>
    </w:p>
    <w:p w14:paraId="3CF7F967" w14:textId="77777777" w:rsidR="00FD7B2A" w:rsidRPr="00ED4019" w:rsidRDefault="00FD7B2A">
      <w:pPr>
        <w:pStyle w:val="Figure"/>
        <w:jc w:val="both"/>
        <w:rPr>
          <w:rFonts w:ascii="Times New Roman" w:hAnsi="Times New Roman"/>
        </w:rPr>
        <w:pPrChange w:id="2086" w:author="제이펍 출판사" w:date="2021-03-14T15:57:00Z">
          <w:pPr>
            <w:pStyle w:val="Figure"/>
          </w:pPr>
        </w:pPrChange>
      </w:pPr>
      <w:r w:rsidRPr="00ED4019">
        <w:rPr>
          <w:rFonts w:ascii="Times New Roman" w:hAnsi="Times New Roman"/>
          <w:noProof/>
          <w:lang w:eastAsia="ko-KR"/>
        </w:rPr>
        <w:drawing>
          <wp:inline distT="0" distB="0" distL="0" distR="0" wp14:anchorId="30D7C0AD" wp14:editId="60078722">
            <wp:extent cx="4572000" cy="3657600"/>
            <wp:effectExtent l="0" t="0" r="0" b="0"/>
            <wp:docPr id="53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027ACF4" w14:textId="49D985E8" w:rsidR="00FD7B2A" w:rsidRPr="00ED4019" w:rsidRDefault="00FD7B2A">
      <w:pPr>
        <w:pStyle w:val="a6"/>
        <w:jc w:val="both"/>
        <w:rPr>
          <w:rFonts w:ascii="Times New Roman" w:hAnsi="Times New Roman" w:hint="eastAsia"/>
          <w:lang w:eastAsia="ko-KR"/>
        </w:rPr>
        <w:pPrChange w:id="2087" w:author="제이펍 출판사" w:date="2021-03-14T15:57:00Z">
          <w:pPr>
            <w:pStyle w:val="a6"/>
            <w:jc w:val="center"/>
          </w:pPr>
        </w:pPrChange>
      </w:pPr>
      <w:commentRangeStart w:id="2088"/>
      <w:r w:rsidRPr="00ED4019">
        <w:rPr>
          <w:rFonts w:ascii="Times New Roman" w:hAnsi="Times New Roman" w:hint="eastAsia"/>
          <w:lang w:eastAsia="ko-KR"/>
        </w:rPr>
        <w:t>그림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3-27</w:t>
      </w:r>
      <w:commentRangeEnd w:id="2088"/>
      <w:r w:rsidR="00224167">
        <w:rPr>
          <w:rStyle w:val="af3"/>
          <w:i w:val="0"/>
        </w:rPr>
        <w:commentReference w:id="2088"/>
      </w:r>
      <w:ins w:id="2089" w:author="standard" w:date="2021-03-26T17:43:00Z">
        <w:r w:rsidR="00BF6726">
          <w:rPr>
            <w:rFonts w:ascii="Times New Roman" w:hAnsi="Times New Roman"/>
            <w:lang w:eastAsia="ko-KR"/>
          </w:rPr>
          <w:t xml:space="preserve"> </w:t>
        </w:r>
        <w:r w:rsidR="00BF6726">
          <w:rPr>
            <w:rFonts w:ascii="Times New Roman" w:hAnsi="Times New Roman" w:hint="eastAsia"/>
            <w:lang w:eastAsia="ko-KR"/>
          </w:rPr>
          <w:t>연도별</w:t>
        </w:r>
        <w:r w:rsidR="00BF6726">
          <w:rPr>
            <w:rFonts w:ascii="Times New Roman" w:hAnsi="Times New Roman" w:hint="eastAsia"/>
            <w:lang w:eastAsia="ko-KR"/>
          </w:rPr>
          <w:t xml:space="preserve"> </w:t>
        </w:r>
        <w:r w:rsidR="00BF6726">
          <w:rPr>
            <w:rFonts w:ascii="Times New Roman" w:hAnsi="Times New Roman" w:hint="eastAsia"/>
            <w:lang w:eastAsia="ko-KR"/>
          </w:rPr>
          <w:t>학생수</w:t>
        </w:r>
        <w:r w:rsidR="00BF6726">
          <w:rPr>
            <w:rFonts w:ascii="Times New Roman" w:hAnsi="Times New Roman" w:hint="eastAsia"/>
            <w:lang w:eastAsia="ko-KR"/>
          </w:rPr>
          <w:t xml:space="preserve"> </w:t>
        </w:r>
        <w:r w:rsidR="00BF6726">
          <w:rPr>
            <w:rFonts w:ascii="Times New Roman" w:hAnsi="Times New Roman" w:hint="eastAsia"/>
            <w:lang w:eastAsia="ko-KR"/>
          </w:rPr>
          <w:t>추이</w:t>
        </w:r>
        <w:r w:rsidR="00BF6726">
          <w:rPr>
            <w:rFonts w:ascii="Times New Roman" w:hAnsi="Times New Roman" w:hint="eastAsia"/>
            <w:lang w:eastAsia="ko-KR"/>
          </w:rPr>
          <w:t xml:space="preserve"> </w:t>
        </w:r>
        <w:r w:rsidR="00BF6726">
          <w:rPr>
            <w:rFonts w:ascii="Times New Roman" w:hAnsi="Times New Roman"/>
            <w:lang w:eastAsia="ko-KR"/>
          </w:rPr>
          <w:t xml:space="preserve">– tsibble </w:t>
        </w:r>
        <w:r w:rsidR="00BF6726">
          <w:rPr>
            <w:rFonts w:ascii="Times New Roman" w:hAnsi="Times New Roman" w:hint="eastAsia"/>
            <w:lang w:eastAsia="ko-KR"/>
          </w:rPr>
          <w:t>객체</w:t>
        </w:r>
        <w:r w:rsidR="00BF6726">
          <w:rPr>
            <w:rFonts w:ascii="Times New Roman" w:hAnsi="Times New Roman" w:hint="eastAsia"/>
            <w:lang w:eastAsia="ko-KR"/>
          </w:rPr>
          <w:t xml:space="preserve"> </w:t>
        </w:r>
        <w:r w:rsidR="00BF6726">
          <w:rPr>
            <w:rFonts w:ascii="Times New Roman" w:hAnsi="Times New Roman"/>
            <w:lang w:eastAsia="ko-KR"/>
          </w:rPr>
          <w:t xml:space="preserve">+ </w:t>
        </w:r>
      </w:ins>
      <w:ins w:id="2090" w:author="standard" w:date="2021-03-26T17:44:00Z">
        <w:r w:rsidR="00BF6726">
          <w:rPr>
            <w:rFonts w:ascii="Times New Roman" w:hAnsi="Times New Roman" w:hint="eastAsia"/>
            <w:lang w:eastAsia="ko-KR"/>
          </w:rPr>
          <w:t>다변량</w:t>
        </w:r>
        <w:r w:rsidR="00BF6726">
          <w:rPr>
            <w:rFonts w:ascii="Times New Roman" w:hAnsi="Times New Roman" w:hint="eastAsia"/>
            <w:lang w:eastAsia="ko-KR"/>
          </w:rPr>
          <w:t xml:space="preserve"> </w:t>
        </w:r>
        <w:r w:rsidR="00BF6726">
          <w:rPr>
            <w:rFonts w:ascii="Times New Roman" w:hAnsi="Times New Roman" w:hint="eastAsia"/>
            <w:lang w:eastAsia="ko-KR"/>
          </w:rPr>
          <w:t>플롯</w:t>
        </w:r>
      </w:ins>
    </w:p>
    <w:p w14:paraId="5D22B985" w14:textId="77777777" w:rsidR="00FD7B2A" w:rsidRDefault="00FD7B2A">
      <w:pPr>
        <w:pStyle w:val="comment"/>
        <w:ind w:left="482"/>
        <w:jc w:val="both"/>
        <w:rPr>
          <w:lang w:eastAsia="ko-KR"/>
        </w:rPr>
        <w:pPrChange w:id="2091" w:author="제이펍 출판사" w:date="2021-03-14T15:57:00Z">
          <w:pPr>
            <w:pStyle w:val="comment"/>
            <w:ind w:left="482"/>
          </w:pPr>
        </w:pPrChange>
      </w:pPr>
      <w:r>
        <w:rPr>
          <w:lang w:eastAsia="ko-KR"/>
        </w:rPr>
        <w:t>코드 설명</w:t>
      </w:r>
    </w:p>
    <w:p w14:paraId="18341BF4" w14:textId="28EACE75" w:rsidR="00FD7B2A" w:rsidRDefault="00FD7B2A">
      <w:pPr>
        <w:pStyle w:val="comment"/>
        <w:numPr>
          <w:ilvl w:val="0"/>
          <w:numId w:val="14"/>
        </w:numPr>
        <w:jc w:val="both"/>
        <w:rPr>
          <w:lang w:eastAsia="ko-KR"/>
        </w:rPr>
        <w:pPrChange w:id="2092" w:author="제이펍 출판사" w:date="2021-03-14T15:57:00Z">
          <w:pPr>
            <w:pStyle w:val="comment"/>
            <w:numPr>
              <w:numId w:val="14"/>
            </w:numPr>
            <w:ind w:left="842" w:hanging="360"/>
          </w:pPr>
        </w:pPrChange>
      </w:pPr>
      <w:r w:rsidRPr="00ED4019">
        <w:rPr>
          <w:rStyle w:val="VerbatimChar"/>
          <w:rFonts w:ascii="Times New Roman" w:hAnsi="Times New Roman"/>
          <w:lang w:eastAsia="ko-KR"/>
        </w:rPr>
        <w:t>%&gt;%</w:t>
      </w:r>
      <w:r>
        <w:rPr>
          <w:lang w:eastAsia="ko-KR"/>
        </w:rPr>
        <w:t xml:space="preserve">를 students.tsibble의 </w:t>
      </w:r>
      <w:del w:id="2093" w:author="제이펍 출판사" w:date="2021-03-14T20:43:00Z">
        <w:r w:rsidDel="001B4014">
          <w:rPr>
            <w:lang w:eastAsia="ko-KR"/>
          </w:rPr>
          <w:delText>첫번</w:delText>
        </w:r>
      </w:del>
      <w:ins w:id="2094" w:author="제이펍 출판사" w:date="2021-03-14T20:43:00Z">
        <w:r w:rsidR="001B4014">
          <w:rPr>
            <w:lang w:eastAsia="ko-KR"/>
          </w:rPr>
          <w:t>첫 번</w:t>
        </w:r>
      </w:ins>
      <w:r>
        <w:rPr>
          <w:lang w:eastAsia="ko-KR"/>
        </w:rPr>
        <w:t xml:space="preserve">째, </w:t>
      </w:r>
      <w:del w:id="2095" w:author="제이펍 출판사" w:date="2021-03-14T20:43:00Z">
        <w:r w:rsidDel="001B4014">
          <w:rPr>
            <w:lang w:eastAsia="ko-KR"/>
          </w:rPr>
          <w:delText>세번</w:delText>
        </w:r>
      </w:del>
      <w:ins w:id="2096" w:author="제이펍 출판사" w:date="2021-03-14T20:43:00Z">
        <w:r w:rsidR="001B4014">
          <w:rPr>
            <w:lang w:eastAsia="ko-KR"/>
          </w:rPr>
          <w:t>세 번</w:t>
        </w:r>
      </w:ins>
      <w:r>
        <w:rPr>
          <w:lang w:eastAsia="ko-KR"/>
        </w:rPr>
        <w:t xml:space="preserve">째, </w:t>
      </w:r>
      <w:del w:id="2097" w:author="user" w:date="2021-03-18T12:01:00Z">
        <w:r w:rsidDel="00C32840">
          <w:rPr>
            <w:lang w:eastAsia="ko-KR"/>
          </w:rPr>
          <w:delText>네번</w:delText>
        </w:r>
      </w:del>
      <w:ins w:id="2098" w:author="user" w:date="2021-03-18T12:01:00Z">
        <w:r w:rsidR="00C32840">
          <w:rPr>
            <w:lang w:eastAsia="ko-KR"/>
          </w:rPr>
          <w:t>네 번</w:t>
        </w:r>
      </w:ins>
      <w:r>
        <w:rPr>
          <w:lang w:eastAsia="ko-KR"/>
        </w:rPr>
        <w:t xml:space="preserve">째, </w:t>
      </w:r>
      <w:del w:id="2099" w:author="user" w:date="2021-03-18T12:01:00Z">
        <w:r w:rsidDel="00C32840">
          <w:rPr>
            <w:lang w:eastAsia="ko-KR"/>
          </w:rPr>
          <w:delText>다섯번</w:delText>
        </w:r>
      </w:del>
      <w:ins w:id="2100" w:author="user" w:date="2021-03-18T12:01:00Z">
        <w:r w:rsidR="00C32840">
          <w:rPr>
            <w:lang w:eastAsia="ko-KR"/>
          </w:rPr>
          <w:t>다섯 번</w:t>
        </w:r>
      </w:ins>
      <w:r>
        <w:rPr>
          <w:lang w:eastAsia="ko-KR"/>
        </w:rPr>
        <w:t xml:space="preserve">째 열을 선택하고 이 열들을 </w:t>
      </w:r>
      <w:r w:rsidRPr="00ED4019">
        <w:rPr>
          <w:rStyle w:val="VerbatimChar"/>
          <w:rFonts w:ascii="Times New Roman" w:hAnsi="Times New Roman"/>
          <w:lang w:eastAsia="ko-KR"/>
        </w:rPr>
        <w:t>gather()</w:t>
      </w:r>
      <w:r>
        <w:rPr>
          <w:lang w:eastAsia="ko-KR"/>
        </w:rPr>
        <w:t>를 사용하여 category 열로 모으고 해당 데이터를 value 열로 모음.</w:t>
      </w:r>
    </w:p>
    <w:p w14:paraId="2221240D" w14:textId="77777777" w:rsidR="00FD7B2A" w:rsidRDefault="00FD7B2A">
      <w:pPr>
        <w:pStyle w:val="comment"/>
        <w:numPr>
          <w:ilvl w:val="0"/>
          <w:numId w:val="14"/>
        </w:numPr>
        <w:jc w:val="both"/>
        <w:rPr>
          <w:lang w:eastAsia="ko-KR"/>
        </w:rPr>
        <w:pPrChange w:id="2101" w:author="제이펍 출판사" w:date="2021-03-14T15:57:00Z">
          <w:pPr>
            <w:pStyle w:val="comment"/>
            <w:numPr>
              <w:numId w:val="14"/>
            </w:numPr>
            <w:ind w:left="842" w:hanging="360"/>
          </w:pPr>
        </w:pPrChange>
      </w:pPr>
      <w:r>
        <w:rPr>
          <w:lang w:eastAsia="ko-KR"/>
        </w:rPr>
        <w:t xml:space="preserve">이 후 </w:t>
      </w:r>
      <w:r w:rsidRPr="00ED4019">
        <w:rPr>
          <w:rStyle w:val="VerbatimChar"/>
          <w:rFonts w:ascii="Times New Roman" w:hAnsi="Times New Roman"/>
          <w:lang w:eastAsia="ko-KR"/>
        </w:rPr>
        <w:t>autoplot()</w:t>
      </w:r>
      <w:r>
        <w:rPr>
          <w:lang w:eastAsia="ko-KR"/>
        </w:rPr>
        <w:t>을 사용하여 다중 시계열 plot을 생성.</w:t>
      </w:r>
    </w:p>
    <w:p w14:paraId="6C70DA57" w14:textId="3644CC59" w:rsidR="00FD7B2A" w:rsidRPr="00ED4019" w:rsidRDefault="00FD7B2A">
      <w:pPr>
        <w:jc w:val="both"/>
        <w:rPr>
          <w:rFonts w:ascii="Times New Roman" w:hAnsi="Times New Roman"/>
          <w:lang w:eastAsia="ko-KR"/>
        </w:rPr>
        <w:pPrChange w:id="2102" w:author="제이펍 출판사" w:date="2021-03-14T15:57:00Z">
          <w:pPr/>
        </w:pPrChange>
      </w:pPr>
      <w:r w:rsidRPr="00ED4019">
        <w:rPr>
          <w:rFonts w:ascii="Times New Roman" w:hAnsi="Times New Roman"/>
          <w:lang w:eastAsia="ko-KR"/>
        </w:rPr>
        <w:t>위와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같이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Style w:val="VerbatimChar"/>
          <w:rFonts w:ascii="Times New Roman" w:hAnsi="Times New Roman"/>
          <w:lang w:eastAsia="ko-KR"/>
        </w:rPr>
        <w:t>tidy</w:t>
      </w:r>
      <w:r w:rsidRPr="00ED4019">
        <w:rPr>
          <w:rFonts w:ascii="Times New Roman" w:hAnsi="Times New Roman"/>
          <w:lang w:eastAsia="ko-KR"/>
        </w:rPr>
        <w:t>에서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제공하는</w:t>
      </w:r>
      <w:r w:rsidRPr="00ED4019">
        <w:rPr>
          <w:rFonts w:ascii="Times New Roman" w:hAnsi="Times New Roman"/>
          <w:lang w:eastAsia="ko-KR"/>
        </w:rPr>
        <w:t xml:space="preserve"> </w:t>
      </w:r>
      <w:del w:id="2103" w:author="제이펍 출판사" w:date="2021-03-14T17:46:00Z">
        <w:r w:rsidRPr="00ED4019" w:rsidDel="001B0D03">
          <w:rPr>
            <w:rFonts w:ascii="Times New Roman" w:hAnsi="Times New Roman"/>
            <w:lang w:eastAsia="ko-KR"/>
          </w:rPr>
          <w:delText>몇가지</w:delText>
        </w:r>
      </w:del>
      <w:ins w:id="2104" w:author="제이펍 출판사" w:date="2021-03-14T17:46:00Z">
        <w:r w:rsidR="001B0D03">
          <w:rPr>
            <w:rFonts w:ascii="Times New Roman" w:hAnsi="Times New Roman"/>
            <w:lang w:eastAsia="ko-KR"/>
          </w:rPr>
          <w:t>몇</w:t>
        </w:r>
        <w:r w:rsidR="001B0D03">
          <w:rPr>
            <w:rFonts w:ascii="Times New Roman" w:hAnsi="Times New Roman"/>
            <w:lang w:eastAsia="ko-KR"/>
          </w:rPr>
          <w:t xml:space="preserve"> </w:t>
        </w:r>
        <w:r w:rsidR="001B0D03">
          <w:rPr>
            <w:rFonts w:ascii="Times New Roman" w:hAnsi="Times New Roman"/>
            <w:lang w:eastAsia="ko-KR"/>
          </w:rPr>
          <w:t>가지</w:t>
        </w:r>
      </w:ins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방법을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사용하면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원하는</w:t>
      </w:r>
      <w:r w:rsidRPr="00ED4019">
        <w:rPr>
          <w:rFonts w:ascii="Times New Roman" w:hAnsi="Times New Roman"/>
          <w:lang w:eastAsia="ko-KR"/>
        </w:rPr>
        <w:t xml:space="preserve"> plot</w:t>
      </w:r>
      <w:r w:rsidRPr="00ED4019">
        <w:rPr>
          <w:rFonts w:ascii="Times New Roman" w:hAnsi="Times New Roman"/>
          <w:lang w:eastAsia="ko-KR"/>
        </w:rPr>
        <w:t>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생성할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있지만</w:t>
      </w:r>
      <w:ins w:id="2105" w:author="user" w:date="2021-03-18T12:05:00Z">
        <w:r w:rsidR="00C32840">
          <w:rPr>
            <w:rFonts w:ascii="Times New Roman" w:hAnsi="Times New Roman" w:hint="eastAsia"/>
            <w:lang w:eastAsia="ko-KR"/>
          </w:rPr>
          <w:t>,</w:t>
        </w:r>
      </w:ins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범례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설정이나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세부적인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설정이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여간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곤혹스러운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것이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아니다</w:t>
      </w:r>
      <w:r w:rsidRPr="00ED4019">
        <w:rPr>
          <w:rFonts w:ascii="Times New Roman" w:hAnsi="Times New Roman"/>
          <w:lang w:eastAsia="ko-KR"/>
        </w:rPr>
        <w:t xml:space="preserve">. </w:t>
      </w:r>
      <w:r w:rsidRPr="00ED4019">
        <w:rPr>
          <w:rFonts w:ascii="Times New Roman" w:hAnsi="Times New Roman"/>
          <w:lang w:eastAsia="ko-KR"/>
        </w:rPr>
        <w:t>따라서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Style w:val="VerbatimChar"/>
          <w:rFonts w:ascii="Times New Roman" w:hAnsi="Times New Roman"/>
          <w:lang w:eastAsia="ko-KR"/>
        </w:rPr>
        <w:t>feasts</w:t>
      </w:r>
      <w:r w:rsidRPr="00ED4019">
        <w:rPr>
          <w:rFonts w:ascii="Times New Roman" w:hAnsi="Times New Roman"/>
          <w:lang w:eastAsia="ko-KR"/>
        </w:rPr>
        <w:t>에서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제공하는</w:t>
      </w:r>
      <w:r w:rsidRPr="00ED4019">
        <w:rPr>
          <w:rFonts w:ascii="Times New Roman" w:hAnsi="Times New Roman"/>
          <w:lang w:eastAsia="ko-KR"/>
        </w:rPr>
        <w:t xml:space="preserve"> </w:t>
      </w:r>
      <w:commentRangeStart w:id="2106"/>
      <w:r w:rsidRPr="00ED4019">
        <w:rPr>
          <w:rFonts w:ascii="Times New Roman" w:hAnsi="Times New Roman"/>
          <w:lang w:eastAsia="ko-KR"/>
        </w:rPr>
        <w:t>plotting</w:t>
      </w:r>
      <w:commentRangeEnd w:id="2106"/>
      <w:r w:rsidR="00BF6726">
        <w:rPr>
          <w:rStyle w:val="af3"/>
        </w:rPr>
        <w:commentReference w:id="2106"/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방법보다는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차라리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Style w:val="VerbatimChar"/>
          <w:rFonts w:ascii="Times New Roman" w:hAnsi="Times New Roman"/>
          <w:lang w:eastAsia="ko-KR"/>
        </w:rPr>
        <w:t>ggplot</w:t>
      </w:r>
      <w:r w:rsidRPr="00ED4019">
        <w:rPr>
          <w:rFonts w:ascii="Times New Roman" w:hAnsi="Times New Roman"/>
          <w:lang w:eastAsia="ko-KR"/>
        </w:rPr>
        <w:t>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사용하는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것이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오히려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편하다</w:t>
      </w:r>
      <w:r w:rsidRPr="00ED4019">
        <w:rPr>
          <w:rFonts w:ascii="Times New Roman" w:hAnsi="Times New Roman"/>
          <w:lang w:eastAsia="ko-KR"/>
        </w:rPr>
        <w:t>.</w:t>
      </w:r>
    </w:p>
    <w:p w14:paraId="407530B8" w14:textId="77777777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2107" w:author="제이펍 출판사" w:date="2021-03-14T15:57:00Z">
          <w:pPr>
            <w:pStyle w:val="SourceCode"/>
          </w:pPr>
        </w:pPrChange>
      </w:pPr>
      <w:r w:rsidRPr="00ED4019">
        <w:rPr>
          <w:rStyle w:val="FunctionTok"/>
          <w:rFonts w:ascii="Times New Roman" w:hAnsi="Times New Roman"/>
        </w:rPr>
        <w:t>ggplot</w:t>
      </w:r>
      <w:r w:rsidRPr="00ED4019">
        <w:rPr>
          <w:rStyle w:val="NormalTok"/>
          <w:rFonts w:ascii="Times New Roman" w:hAnsi="Times New Roman"/>
        </w:rPr>
        <w:t xml:space="preserve">(students.tsibble, </w:t>
      </w:r>
      <w:r w:rsidRPr="00ED4019">
        <w:rPr>
          <w:rStyle w:val="FunctionTok"/>
          <w:rFonts w:ascii="Times New Roman" w:hAnsi="Times New Roman"/>
        </w:rPr>
        <w:t>aes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AttributeTok"/>
          <w:rFonts w:ascii="Times New Roman" w:hAnsi="Times New Roman"/>
        </w:rPr>
        <w:t>x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NormalTok"/>
          <w:rFonts w:ascii="Times New Roman" w:hAnsi="Times New Roman"/>
        </w:rPr>
        <w:t>연도</w:t>
      </w:r>
      <w:r w:rsidRPr="00ED4019">
        <w:rPr>
          <w:rStyle w:val="NormalTok"/>
          <w:rFonts w:ascii="Times New Roman" w:hAnsi="Times New Roman"/>
        </w:rPr>
        <w:t xml:space="preserve">)) </w:t>
      </w:r>
      <w:r w:rsidRPr="00ED4019">
        <w:rPr>
          <w:rStyle w:val="SpecialCharTok"/>
          <w:rFonts w:ascii="Times New Roman" w:hAnsi="Times New Roman"/>
        </w:rPr>
        <w:t>+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</w:t>
      </w:r>
      <w:r w:rsidRPr="00ED4019">
        <w:rPr>
          <w:rStyle w:val="FunctionTok"/>
          <w:rFonts w:ascii="Times New Roman" w:hAnsi="Times New Roman"/>
        </w:rPr>
        <w:t>geom_line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FunctionTok"/>
          <w:rFonts w:ascii="Times New Roman" w:hAnsi="Times New Roman"/>
        </w:rPr>
        <w:t>aes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AttributeTok"/>
          <w:rFonts w:ascii="Times New Roman" w:hAnsi="Times New Roman"/>
        </w:rPr>
        <w:t>y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NormalTok"/>
          <w:rFonts w:ascii="Times New Roman" w:hAnsi="Times New Roman"/>
        </w:rPr>
        <w:t>초등학교</w:t>
      </w:r>
      <w:r w:rsidRPr="00ED4019">
        <w:rPr>
          <w:rStyle w:val="NormalTok"/>
          <w:rFonts w:ascii="Times New Roman" w:hAnsi="Times New Roman"/>
        </w:rPr>
        <w:t xml:space="preserve">, </w:t>
      </w:r>
      <w:r w:rsidRPr="00ED4019">
        <w:rPr>
          <w:rStyle w:val="AttributeTok"/>
          <w:rFonts w:ascii="Times New Roman" w:hAnsi="Times New Roman"/>
        </w:rPr>
        <w:t>group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DecValTok"/>
          <w:rFonts w:ascii="Times New Roman" w:hAnsi="Times New Roman"/>
        </w:rPr>
        <w:t>1</w:t>
      </w:r>
      <w:r w:rsidRPr="00ED4019">
        <w:rPr>
          <w:rStyle w:val="NormalTok"/>
          <w:rFonts w:ascii="Times New Roman" w:hAnsi="Times New Roman"/>
        </w:rPr>
        <w:t xml:space="preserve">, </w:t>
      </w:r>
      <w:r w:rsidRPr="00ED4019">
        <w:rPr>
          <w:rStyle w:val="AttributeTok"/>
          <w:rFonts w:ascii="Times New Roman" w:hAnsi="Times New Roman"/>
        </w:rPr>
        <w:t>color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StringTok"/>
          <w:rFonts w:ascii="Times New Roman" w:hAnsi="Times New Roman"/>
        </w:rPr>
        <w:t>초등학교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NormalTok"/>
          <w:rFonts w:ascii="Times New Roman" w:hAnsi="Times New Roman"/>
        </w:rPr>
        <w:t xml:space="preserve">)) </w:t>
      </w:r>
      <w:r w:rsidRPr="00ED4019">
        <w:rPr>
          <w:rStyle w:val="SpecialCharTok"/>
          <w:rFonts w:ascii="Times New Roman" w:hAnsi="Times New Roman"/>
        </w:rPr>
        <w:t>+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</w:t>
      </w:r>
      <w:r w:rsidRPr="00ED4019">
        <w:rPr>
          <w:rStyle w:val="FunctionTok"/>
          <w:rFonts w:ascii="Times New Roman" w:hAnsi="Times New Roman"/>
        </w:rPr>
        <w:t>geom_line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FunctionTok"/>
          <w:rFonts w:ascii="Times New Roman" w:hAnsi="Times New Roman"/>
        </w:rPr>
        <w:t>aes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AttributeTok"/>
          <w:rFonts w:ascii="Times New Roman" w:hAnsi="Times New Roman"/>
        </w:rPr>
        <w:t>y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NormalTok"/>
          <w:rFonts w:ascii="Times New Roman" w:hAnsi="Times New Roman"/>
        </w:rPr>
        <w:t>유치원</w:t>
      </w:r>
      <w:r w:rsidRPr="00ED4019">
        <w:rPr>
          <w:rStyle w:val="NormalTok"/>
          <w:rFonts w:ascii="Times New Roman" w:hAnsi="Times New Roman"/>
        </w:rPr>
        <w:t xml:space="preserve">, </w:t>
      </w:r>
      <w:r w:rsidRPr="00ED4019">
        <w:rPr>
          <w:rStyle w:val="AttributeTok"/>
          <w:rFonts w:ascii="Times New Roman" w:hAnsi="Times New Roman"/>
        </w:rPr>
        <w:t>group =</w:t>
      </w:r>
      <w:r w:rsidRPr="00ED4019">
        <w:rPr>
          <w:rStyle w:val="DecValTok"/>
          <w:rFonts w:ascii="Times New Roman" w:hAnsi="Times New Roman"/>
        </w:rPr>
        <w:t>1</w:t>
      </w:r>
      <w:r w:rsidRPr="00ED4019">
        <w:rPr>
          <w:rStyle w:val="NormalTok"/>
          <w:rFonts w:ascii="Times New Roman" w:hAnsi="Times New Roman"/>
        </w:rPr>
        <w:t xml:space="preserve">, </w:t>
      </w:r>
      <w:r w:rsidRPr="00ED4019">
        <w:rPr>
          <w:rStyle w:val="AttributeTok"/>
          <w:rFonts w:ascii="Times New Roman" w:hAnsi="Times New Roman"/>
        </w:rPr>
        <w:t>color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StringTok"/>
          <w:rFonts w:ascii="Times New Roman" w:hAnsi="Times New Roman"/>
        </w:rPr>
        <w:t>유치원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NormalTok"/>
          <w:rFonts w:ascii="Times New Roman" w:hAnsi="Times New Roman"/>
        </w:rPr>
        <w:t xml:space="preserve">)) </w:t>
      </w:r>
      <w:r w:rsidRPr="00ED4019">
        <w:rPr>
          <w:rStyle w:val="SpecialCharTok"/>
          <w:rFonts w:ascii="Times New Roman" w:hAnsi="Times New Roman"/>
        </w:rPr>
        <w:t>+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</w:t>
      </w:r>
      <w:r w:rsidRPr="00ED4019">
        <w:rPr>
          <w:rStyle w:val="FunctionTok"/>
          <w:rFonts w:ascii="Times New Roman" w:hAnsi="Times New Roman"/>
        </w:rPr>
        <w:t>geom_line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FunctionTok"/>
          <w:rFonts w:ascii="Times New Roman" w:hAnsi="Times New Roman"/>
        </w:rPr>
        <w:t>aes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AttributeTok"/>
          <w:rFonts w:ascii="Times New Roman" w:hAnsi="Times New Roman"/>
        </w:rPr>
        <w:t>y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NormalTok"/>
          <w:rFonts w:ascii="Times New Roman" w:hAnsi="Times New Roman"/>
        </w:rPr>
        <w:t>중학교</w:t>
      </w:r>
      <w:r w:rsidRPr="00ED4019">
        <w:rPr>
          <w:rStyle w:val="NormalTok"/>
          <w:rFonts w:ascii="Times New Roman" w:hAnsi="Times New Roman"/>
        </w:rPr>
        <w:t xml:space="preserve">, </w:t>
      </w:r>
      <w:r w:rsidRPr="00ED4019">
        <w:rPr>
          <w:rStyle w:val="AttributeTok"/>
          <w:rFonts w:ascii="Times New Roman" w:hAnsi="Times New Roman"/>
        </w:rPr>
        <w:t>group =</w:t>
      </w:r>
      <w:r w:rsidRPr="00ED4019">
        <w:rPr>
          <w:rStyle w:val="DecValTok"/>
          <w:rFonts w:ascii="Times New Roman" w:hAnsi="Times New Roman"/>
        </w:rPr>
        <w:t>1</w:t>
      </w:r>
      <w:r w:rsidRPr="00ED4019">
        <w:rPr>
          <w:rStyle w:val="NormalTok"/>
          <w:rFonts w:ascii="Times New Roman" w:hAnsi="Times New Roman"/>
        </w:rPr>
        <w:t xml:space="preserve">, </w:t>
      </w:r>
      <w:r w:rsidRPr="00ED4019">
        <w:rPr>
          <w:rStyle w:val="AttributeTok"/>
          <w:rFonts w:ascii="Times New Roman" w:hAnsi="Times New Roman"/>
        </w:rPr>
        <w:t>color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StringTok"/>
          <w:rFonts w:ascii="Times New Roman" w:hAnsi="Times New Roman"/>
        </w:rPr>
        <w:t>중학교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NormalTok"/>
          <w:rFonts w:ascii="Times New Roman" w:hAnsi="Times New Roman"/>
        </w:rPr>
        <w:t xml:space="preserve">)) </w:t>
      </w:r>
      <w:r w:rsidRPr="00ED4019">
        <w:rPr>
          <w:rStyle w:val="SpecialCharTok"/>
          <w:rFonts w:ascii="Times New Roman" w:hAnsi="Times New Roman"/>
        </w:rPr>
        <w:t>+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</w:t>
      </w:r>
      <w:r w:rsidRPr="00ED4019">
        <w:rPr>
          <w:rStyle w:val="FunctionTok"/>
          <w:rFonts w:ascii="Times New Roman" w:hAnsi="Times New Roman"/>
        </w:rPr>
        <w:t>labs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AttributeTok"/>
          <w:rFonts w:ascii="Times New Roman" w:hAnsi="Times New Roman"/>
        </w:rPr>
        <w:t>title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StringTok"/>
          <w:rFonts w:ascii="Times New Roman" w:hAnsi="Times New Roman"/>
        </w:rPr>
        <w:t>연도별</w:t>
      </w:r>
      <w:r w:rsidRPr="00ED4019">
        <w:rPr>
          <w:rStyle w:val="String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학생수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NormalTok"/>
          <w:rFonts w:ascii="Times New Roman" w:hAnsi="Times New Roman"/>
        </w:rPr>
        <w:t xml:space="preserve">, </w:t>
      </w:r>
      <w:r w:rsidRPr="00ED4019">
        <w:rPr>
          <w:rStyle w:val="AttributeTok"/>
          <w:rFonts w:ascii="Times New Roman" w:hAnsi="Times New Roman"/>
        </w:rPr>
        <w:t>x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StringTok"/>
          <w:rFonts w:ascii="Times New Roman" w:hAnsi="Times New Roman"/>
        </w:rPr>
        <w:t>연도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NormalTok"/>
          <w:rFonts w:ascii="Times New Roman" w:hAnsi="Times New Roman"/>
        </w:rPr>
        <w:t xml:space="preserve">, </w:t>
      </w:r>
      <w:r w:rsidRPr="00ED4019">
        <w:rPr>
          <w:rStyle w:val="AttributeTok"/>
          <w:rFonts w:ascii="Times New Roman" w:hAnsi="Times New Roman"/>
        </w:rPr>
        <w:t>y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StringTok"/>
          <w:rFonts w:ascii="Times New Roman" w:hAnsi="Times New Roman"/>
        </w:rPr>
        <w:t>학생수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NormalTok"/>
          <w:rFonts w:ascii="Times New Roman" w:hAnsi="Times New Roman"/>
        </w:rPr>
        <w:t xml:space="preserve">, </w:t>
      </w:r>
      <w:r w:rsidRPr="00ED4019">
        <w:rPr>
          <w:rStyle w:val="AttributeTok"/>
          <w:rFonts w:ascii="Times New Roman" w:hAnsi="Times New Roman"/>
        </w:rPr>
        <w:t>color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StringTok"/>
          <w:rFonts w:ascii="Times New Roman" w:hAnsi="Times New Roman"/>
        </w:rPr>
        <w:t>학교급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NormalTok"/>
          <w:rFonts w:ascii="Times New Roman" w:hAnsi="Times New Roman"/>
        </w:rPr>
        <w:t xml:space="preserve">) </w:t>
      </w:r>
      <w:r w:rsidRPr="00ED4019">
        <w:rPr>
          <w:rStyle w:val="SpecialCharTok"/>
          <w:rFonts w:ascii="Times New Roman" w:hAnsi="Times New Roman"/>
        </w:rPr>
        <w:t>+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</w:t>
      </w:r>
      <w:r w:rsidRPr="00ED4019">
        <w:rPr>
          <w:rStyle w:val="FunctionTok"/>
          <w:rFonts w:ascii="Times New Roman" w:hAnsi="Times New Roman"/>
        </w:rPr>
        <w:t>scale_y_continuous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AttributeTok"/>
          <w:rFonts w:ascii="Times New Roman" w:hAnsi="Times New Roman"/>
        </w:rPr>
        <w:t>labels =</w:t>
      </w:r>
      <w:r w:rsidRPr="00ED4019">
        <w:rPr>
          <w:rStyle w:val="NormalTok"/>
          <w:rFonts w:ascii="Times New Roman" w:hAnsi="Times New Roman"/>
        </w:rPr>
        <w:t xml:space="preserve"> scales</w:t>
      </w:r>
      <w:r w:rsidRPr="00ED4019">
        <w:rPr>
          <w:rStyle w:val="SpecialCharTok"/>
          <w:rFonts w:ascii="Times New Roman" w:hAnsi="Times New Roman"/>
        </w:rPr>
        <w:t>::</w:t>
      </w:r>
      <w:r w:rsidRPr="00ED4019">
        <w:rPr>
          <w:rStyle w:val="FunctionTok"/>
          <w:rFonts w:ascii="Times New Roman" w:hAnsi="Times New Roman"/>
        </w:rPr>
        <w:t>number_format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AttributeTok"/>
          <w:rFonts w:ascii="Times New Roman" w:hAnsi="Times New Roman"/>
        </w:rPr>
        <w:t>big.mark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','</w:t>
      </w:r>
      <w:r w:rsidRPr="00ED4019">
        <w:rPr>
          <w:rStyle w:val="NormalTok"/>
          <w:rFonts w:ascii="Times New Roman" w:hAnsi="Times New Roman"/>
        </w:rPr>
        <w:t xml:space="preserve">)) </w:t>
      </w:r>
      <w:r w:rsidRPr="00ED4019">
        <w:rPr>
          <w:rStyle w:val="SpecialCharTok"/>
          <w:rFonts w:ascii="Times New Roman" w:hAnsi="Times New Roman"/>
        </w:rPr>
        <w:t>+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</w:t>
      </w:r>
      <w:r w:rsidRPr="00ED4019">
        <w:rPr>
          <w:rStyle w:val="FunctionTok"/>
          <w:rFonts w:ascii="Times New Roman" w:hAnsi="Times New Roman"/>
        </w:rPr>
        <w:t>scale_colour_manual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AttributeTok"/>
          <w:rFonts w:ascii="Times New Roman" w:hAnsi="Times New Roman"/>
        </w:rPr>
        <w:t>values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unctionTok"/>
          <w:rFonts w:ascii="Times New Roman" w:hAnsi="Times New Roman"/>
        </w:rPr>
        <w:t>c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StringTok"/>
          <w:rFonts w:ascii="Times New Roman" w:hAnsi="Times New Roman"/>
        </w:rPr>
        <w:t>초등학교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OtherTok"/>
          <w:rFonts w:ascii="Times New Roman" w:hAnsi="Times New Roman"/>
        </w:rPr>
        <w:t>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"red"</w:t>
      </w:r>
      <w:r w:rsidRPr="00ED4019">
        <w:rPr>
          <w:rStyle w:val="NormalTok"/>
          <w:rFonts w:ascii="Times New Roman" w:hAnsi="Times New Roman"/>
        </w:rPr>
        <w:t xml:space="preserve">, 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StringTok"/>
          <w:rFonts w:ascii="Times New Roman" w:hAnsi="Times New Roman"/>
        </w:rPr>
        <w:t>유치원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OtherTok"/>
          <w:rFonts w:ascii="Times New Roman" w:hAnsi="Times New Roman"/>
        </w:rPr>
        <w:t>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"blue"</w:t>
      </w:r>
      <w:r w:rsidRPr="00ED4019">
        <w:rPr>
          <w:rStyle w:val="NormalTok"/>
          <w:rFonts w:ascii="Times New Roman" w:hAnsi="Times New Roman"/>
        </w:rPr>
        <w:t xml:space="preserve">, 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StringTok"/>
          <w:rFonts w:ascii="Times New Roman" w:hAnsi="Times New Roman"/>
        </w:rPr>
        <w:t>중학교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OtherTok"/>
          <w:rFonts w:ascii="Times New Roman" w:hAnsi="Times New Roman"/>
        </w:rPr>
        <w:t>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'darkgreen'</w:t>
      </w:r>
      <w:r w:rsidRPr="00ED4019">
        <w:rPr>
          <w:rStyle w:val="NormalTok"/>
          <w:rFonts w:ascii="Times New Roman" w:hAnsi="Times New Roman"/>
        </w:rPr>
        <w:t>))</w:t>
      </w:r>
    </w:p>
    <w:p w14:paraId="6ADAD915" w14:textId="77777777" w:rsidR="00FD7B2A" w:rsidRPr="00ED4019" w:rsidRDefault="00FD7B2A">
      <w:pPr>
        <w:pStyle w:val="Figure"/>
        <w:jc w:val="both"/>
        <w:rPr>
          <w:rFonts w:ascii="Times New Roman" w:hAnsi="Times New Roman"/>
        </w:rPr>
        <w:pPrChange w:id="2108" w:author="제이펍 출판사" w:date="2021-03-14T15:57:00Z">
          <w:pPr>
            <w:pStyle w:val="Figure"/>
          </w:pPr>
        </w:pPrChange>
      </w:pPr>
      <w:r w:rsidRPr="00ED4019">
        <w:rPr>
          <w:rFonts w:ascii="Times New Roman" w:hAnsi="Times New Roman"/>
          <w:noProof/>
          <w:lang w:eastAsia="ko-KR"/>
        </w:rPr>
        <w:lastRenderedPageBreak/>
        <w:drawing>
          <wp:inline distT="0" distB="0" distL="0" distR="0" wp14:anchorId="1BD81ED6" wp14:editId="4D23B868">
            <wp:extent cx="4572000" cy="3657600"/>
            <wp:effectExtent l="0" t="0" r="0" b="0"/>
            <wp:docPr id="55" name="그림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8C6FD74" w14:textId="1A0832C5" w:rsidR="00FD7B2A" w:rsidRPr="00ED4019" w:rsidRDefault="00FD7B2A">
      <w:pPr>
        <w:pStyle w:val="a6"/>
        <w:jc w:val="both"/>
        <w:rPr>
          <w:rFonts w:ascii="Times New Roman" w:hAnsi="Times New Roman"/>
          <w:lang w:eastAsia="ko-KR"/>
        </w:rPr>
        <w:pPrChange w:id="2109" w:author="제이펍 출판사" w:date="2021-03-14T15:57:00Z">
          <w:pPr>
            <w:pStyle w:val="a6"/>
            <w:jc w:val="center"/>
          </w:pPr>
        </w:pPrChange>
      </w:pPr>
      <w:commentRangeStart w:id="2110"/>
      <w:r w:rsidRPr="00ED4019">
        <w:rPr>
          <w:rFonts w:ascii="Times New Roman" w:hAnsi="Times New Roman" w:hint="eastAsia"/>
          <w:lang w:eastAsia="ko-KR"/>
        </w:rPr>
        <w:t>그림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3-28</w:t>
      </w:r>
      <w:commentRangeEnd w:id="2110"/>
      <w:r w:rsidR="00C32840">
        <w:rPr>
          <w:rStyle w:val="af3"/>
          <w:i w:val="0"/>
        </w:rPr>
        <w:commentReference w:id="2110"/>
      </w:r>
      <w:ins w:id="2111" w:author="standard" w:date="2021-03-26T17:46:00Z">
        <w:r w:rsidR="00BF6726">
          <w:rPr>
            <w:rFonts w:ascii="Times New Roman" w:hAnsi="Times New Roman"/>
            <w:lang w:eastAsia="ko-KR"/>
          </w:rPr>
          <w:t xml:space="preserve"> </w:t>
        </w:r>
        <w:r w:rsidR="00BF6726">
          <w:rPr>
            <w:rFonts w:ascii="Times New Roman" w:hAnsi="Times New Roman" w:hint="eastAsia"/>
            <w:lang w:eastAsia="ko-KR"/>
          </w:rPr>
          <w:t>연도별</w:t>
        </w:r>
        <w:r w:rsidR="00BF6726">
          <w:rPr>
            <w:rFonts w:ascii="Times New Roman" w:hAnsi="Times New Roman" w:hint="eastAsia"/>
            <w:lang w:eastAsia="ko-KR"/>
          </w:rPr>
          <w:t xml:space="preserve"> </w:t>
        </w:r>
        <w:r w:rsidR="00BF6726">
          <w:rPr>
            <w:rFonts w:ascii="Times New Roman" w:hAnsi="Times New Roman" w:hint="eastAsia"/>
            <w:lang w:eastAsia="ko-KR"/>
          </w:rPr>
          <w:t>학생수</w:t>
        </w:r>
        <w:r w:rsidR="00BF6726">
          <w:rPr>
            <w:rFonts w:ascii="Times New Roman" w:hAnsi="Times New Roman" w:hint="eastAsia"/>
            <w:lang w:eastAsia="ko-KR"/>
          </w:rPr>
          <w:t xml:space="preserve"> </w:t>
        </w:r>
        <w:r w:rsidR="00BF6726">
          <w:rPr>
            <w:rFonts w:ascii="Times New Roman" w:hAnsi="Times New Roman" w:hint="eastAsia"/>
            <w:lang w:eastAsia="ko-KR"/>
          </w:rPr>
          <w:t>추이</w:t>
        </w:r>
        <w:r w:rsidR="00BF6726">
          <w:rPr>
            <w:rFonts w:ascii="Times New Roman" w:hAnsi="Times New Roman" w:hint="eastAsia"/>
            <w:lang w:eastAsia="ko-KR"/>
          </w:rPr>
          <w:t xml:space="preserve"> </w:t>
        </w:r>
        <w:r w:rsidR="00BF6726">
          <w:rPr>
            <w:rFonts w:ascii="Times New Roman" w:hAnsi="Times New Roman"/>
            <w:lang w:eastAsia="ko-KR"/>
          </w:rPr>
          <w:t xml:space="preserve">– tsibble </w:t>
        </w:r>
        <w:r w:rsidR="00BF6726">
          <w:rPr>
            <w:rFonts w:ascii="Times New Roman" w:hAnsi="Times New Roman" w:hint="eastAsia"/>
            <w:lang w:eastAsia="ko-KR"/>
          </w:rPr>
          <w:t>객체</w:t>
        </w:r>
        <w:r w:rsidR="00BF6726">
          <w:rPr>
            <w:rFonts w:ascii="Times New Roman" w:hAnsi="Times New Roman" w:hint="eastAsia"/>
            <w:lang w:eastAsia="ko-KR"/>
          </w:rPr>
          <w:t xml:space="preserve"> </w:t>
        </w:r>
      </w:ins>
      <w:ins w:id="2112" w:author="standard" w:date="2021-03-26T17:47:00Z">
        <w:r w:rsidR="00BF6726">
          <w:rPr>
            <w:rFonts w:ascii="Times New Roman" w:hAnsi="Times New Roman"/>
            <w:lang w:eastAsia="ko-KR"/>
          </w:rPr>
          <w:t xml:space="preserve">+ </w:t>
        </w:r>
        <w:r w:rsidR="00BF6726">
          <w:rPr>
            <w:rFonts w:ascii="Times New Roman" w:hAnsi="Times New Roman" w:hint="eastAsia"/>
            <w:lang w:eastAsia="ko-KR"/>
          </w:rPr>
          <w:t>플롯</w:t>
        </w:r>
        <w:r w:rsidR="00BF6726">
          <w:rPr>
            <w:rFonts w:ascii="Times New Roman" w:hAnsi="Times New Roman" w:hint="eastAsia"/>
            <w:lang w:eastAsia="ko-KR"/>
          </w:rPr>
          <w:t>,</w:t>
        </w:r>
        <w:r w:rsidR="00BF6726">
          <w:rPr>
            <w:rFonts w:ascii="Times New Roman" w:hAnsi="Times New Roman"/>
            <w:lang w:eastAsia="ko-KR"/>
          </w:rPr>
          <w:t xml:space="preserve"> </w:t>
        </w:r>
        <w:r w:rsidR="00BF6726">
          <w:rPr>
            <w:rFonts w:ascii="Times New Roman" w:hAnsi="Times New Roman" w:hint="eastAsia"/>
            <w:lang w:eastAsia="ko-KR"/>
          </w:rPr>
          <w:t>축</w:t>
        </w:r>
        <w:r w:rsidR="00BF6726">
          <w:rPr>
            <w:rFonts w:ascii="Times New Roman" w:hAnsi="Times New Roman" w:hint="eastAsia"/>
            <w:lang w:eastAsia="ko-KR"/>
          </w:rPr>
          <w:t>,</w:t>
        </w:r>
        <w:r w:rsidR="00BF6726">
          <w:rPr>
            <w:rFonts w:ascii="Times New Roman" w:hAnsi="Times New Roman"/>
            <w:lang w:eastAsia="ko-KR"/>
          </w:rPr>
          <w:t xml:space="preserve"> </w:t>
        </w:r>
        <w:r w:rsidR="00BF6726">
          <w:rPr>
            <w:rFonts w:ascii="Times New Roman" w:hAnsi="Times New Roman" w:hint="eastAsia"/>
            <w:lang w:eastAsia="ko-KR"/>
          </w:rPr>
          <w:t>범례</w:t>
        </w:r>
        <w:r w:rsidR="00BF6726">
          <w:rPr>
            <w:rFonts w:ascii="Times New Roman" w:hAnsi="Times New Roman" w:hint="eastAsia"/>
            <w:lang w:eastAsia="ko-KR"/>
          </w:rPr>
          <w:t xml:space="preserve"> </w:t>
        </w:r>
        <w:r w:rsidR="00BF6726">
          <w:rPr>
            <w:rFonts w:ascii="Times New Roman" w:hAnsi="Times New Roman" w:hint="eastAsia"/>
            <w:lang w:eastAsia="ko-KR"/>
          </w:rPr>
          <w:t>제목</w:t>
        </w:r>
        <w:r w:rsidR="00BF6726">
          <w:rPr>
            <w:rFonts w:ascii="Times New Roman" w:hAnsi="Times New Roman" w:hint="eastAsia"/>
            <w:lang w:eastAsia="ko-KR"/>
          </w:rPr>
          <w:t xml:space="preserve"> </w:t>
        </w:r>
        <w:r w:rsidR="00BF6726">
          <w:rPr>
            <w:rFonts w:ascii="Times New Roman" w:hAnsi="Times New Roman" w:hint="eastAsia"/>
            <w:lang w:eastAsia="ko-KR"/>
          </w:rPr>
          <w:t>설정</w:t>
        </w:r>
      </w:ins>
    </w:p>
    <w:p w14:paraId="34F62AAD" w14:textId="77777777" w:rsidR="00FD7B2A" w:rsidRDefault="00FD7B2A">
      <w:pPr>
        <w:pStyle w:val="comment"/>
        <w:ind w:left="482"/>
        <w:jc w:val="both"/>
        <w:rPr>
          <w:lang w:eastAsia="ko-KR"/>
        </w:rPr>
        <w:pPrChange w:id="2113" w:author="제이펍 출판사" w:date="2021-03-14T15:57:00Z">
          <w:pPr>
            <w:pStyle w:val="comment"/>
            <w:ind w:left="482"/>
          </w:pPr>
        </w:pPrChange>
      </w:pPr>
      <w:r>
        <w:rPr>
          <w:lang w:eastAsia="ko-KR"/>
        </w:rPr>
        <w:t>코드 설명</w:t>
      </w:r>
    </w:p>
    <w:p w14:paraId="62CFF906" w14:textId="77777777" w:rsidR="00FD7B2A" w:rsidRDefault="00FD7B2A">
      <w:pPr>
        <w:pStyle w:val="comment"/>
        <w:numPr>
          <w:ilvl w:val="0"/>
          <w:numId w:val="14"/>
        </w:numPr>
        <w:jc w:val="both"/>
        <w:rPr>
          <w:lang w:eastAsia="ko-KR"/>
        </w:rPr>
        <w:pPrChange w:id="2114" w:author="제이펍 출판사" w:date="2021-03-14T15:57:00Z">
          <w:pPr>
            <w:pStyle w:val="comment"/>
            <w:numPr>
              <w:numId w:val="14"/>
            </w:numPr>
            <w:ind w:left="842" w:hanging="360"/>
          </w:pPr>
        </w:pPrChange>
      </w:pPr>
      <w:r w:rsidRPr="00ED4019">
        <w:rPr>
          <w:rStyle w:val="VerbatimChar"/>
          <w:rFonts w:ascii="Times New Roman" w:hAnsi="Times New Roman"/>
          <w:lang w:eastAsia="ko-KR"/>
        </w:rPr>
        <w:t>ggplot()</w:t>
      </w:r>
      <w:r>
        <w:rPr>
          <w:lang w:eastAsia="ko-KR"/>
        </w:rPr>
        <w:t xml:space="preserve">으로 원본 데이터인 students.tsibble을 plot 대상 데이터로 설정하고 </w:t>
      </w:r>
      <w:r w:rsidRPr="00ED4019">
        <w:rPr>
          <w:rStyle w:val="VerbatimChar"/>
          <w:rFonts w:ascii="Times New Roman" w:hAnsi="Times New Roman"/>
          <w:lang w:eastAsia="ko-KR"/>
        </w:rPr>
        <w:t>aes()</w:t>
      </w:r>
      <w:r>
        <w:rPr>
          <w:lang w:eastAsia="ko-KR"/>
        </w:rPr>
        <w:t>로 공통으로 사용될 X축 설정만 해줌.</w:t>
      </w:r>
    </w:p>
    <w:p w14:paraId="5F9154A3" w14:textId="75D69E0A" w:rsidR="00FD7B2A" w:rsidRDefault="00FD7B2A">
      <w:pPr>
        <w:pStyle w:val="comment"/>
        <w:numPr>
          <w:ilvl w:val="0"/>
          <w:numId w:val="14"/>
        </w:numPr>
        <w:jc w:val="both"/>
        <w:rPr>
          <w:lang w:eastAsia="ko-KR"/>
        </w:rPr>
        <w:pPrChange w:id="2115" w:author="제이펍 출판사" w:date="2021-03-14T15:57:00Z">
          <w:pPr>
            <w:pStyle w:val="comment"/>
            <w:numPr>
              <w:numId w:val="14"/>
            </w:numPr>
            <w:ind w:left="842" w:hanging="360"/>
          </w:pPr>
        </w:pPrChange>
      </w:pPr>
      <w:r w:rsidRPr="00ED4019">
        <w:rPr>
          <w:rStyle w:val="VerbatimChar"/>
          <w:rFonts w:ascii="Times New Roman" w:hAnsi="Times New Roman"/>
          <w:lang w:eastAsia="ko-KR"/>
        </w:rPr>
        <w:t>geom_line</w:t>
      </w:r>
      <w:r>
        <w:rPr>
          <w:lang w:eastAsia="ko-KR"/>
        </w:rPr>
        <w:t xml:space="preserve">으로 </w:t>
      </w:r>
      <w:del w:id="2116" w:author="제이펍 출판사" w:date="2021-03-14T20:43:00Z">
        <w:r w:rsidDel="001B4014">
          <w:rPr>
            <w:lang w:eastAsia="ko-KR"/>
          </w:rPr>
          <w:delText>첫번</w:delText>
        </w:r>
      </w:del>
      <w:ins w:id="2117" w:author="제이펍 출판사" w:date="2021-03-14T20:43:00Z">
        <w:r w:rsidR="001B4014">
          <w:rPr>
            <w:lang w:eastAsia="ko-KR"/>
          </w:rPr>
          <w:t>첫 번</w:t>
        </w:r>
      </w:ins>
      <w:r>
        <w:rPr>
          <w:lang w:eastAsia="ko-KR"/>
        </w:rPr>
        <w:t xml:space="preserve">째 라인 geometry </w:t>
      </w:r>
      <w:del w:id="2118" w:author="user" w:date="2021-03-18T12:06:00Z">
        <w:r w:rsidDel="00484E6D">
          <w:rPr>
            <w:rFonts w:hint="eastAsia"/>
            <w:lang w:eastAsia="ko-KR"/>
          </w:rPr>
          <w:delText>layer</w:delText>
        </w:r>
      </w:del>
      <w:ins w:id="2119" w:author="user" w:date="2021-03-18T12:06:00Z">
        <w:r w:rsidR="00484E6D">
          <w:rPr>
            <w:rFonts w:hint="eastAsia"/>
            <w:lang w:eastAsia="ko-KR"/>
          </w:rPr>
          <w:t>레이어</w:t>
        </w:r>
      </w:ins>
      <w:r>
        <w:rPr>
          <w:lang w:eastAsia="ko-KR"/>
        </w:rPr>
        <w:t xml:space="preserve">를 생성. </w:t>
      </w:r>
      <w:r w:rsidRPr="00ED4019">
        <w:rPr>
          <w:rStyle w:val="VerbatimChar"/>
          <w:rFonts w:ascii="Times New Roman" w:hAnsi="Times New Roman"/>
          <w:lang w:eastAsia="ko-KR"/>
        </w:rPr>
        <w:t>aes()</w:t>
      </w:r>
      <w:r>
        <w:rPr>
          <w:lang w:eastAsia="ko-KR"/>
        </w:rPr>
        <w:t xml:space="preserve">로 Y축을 초등학교에 바인딩. 초등학교 열은 단일 데이터 </w:t>
      </w:r>
      <w:del w:id="2120" w:author="제이펍 출판사" w:date="2021-03-14T17:49:00Z">
        <w:r w:rsidDel="001B0D03">
          <w:rPr>
            <w:lang w:eastAsia="ko-KR"/>
          </w:rPr>
          <w:delText>그룹핑</w:delText>
        </w:r>
      </w:del>
      <w:ins w:id="2121" w:author="제이펍 출판사" w:date="2021-03-14T17:49:00Z">
        <w:r w:rsidR="001B0D03">
          <w:rPr>
            <w:lang w:eastAsia="ko-KR"/>
          </w:rPr>
          <w:t>그루핑</w:t>
        </w:r>
      </w:ins>
      <w:r>
        <w:rPr>
          <w:lang w:eastAsia="ko-KR"/>
        </w:rPr>
        <w:t>(</w:t>
      </w:r>
      <w:r w:rsidRPr="00ED4019">
        <w:rPr>
          <w:rStyle w:val="VerbatimChar"/>
          <w:rFonts w:ascii="Times New Roman" w:hAnsi="Times New Roman"/>
          <w:lang w:eastAsia="ko-KR"/>
        </w:rPr>
        <w:t>group = 1</w:t>
      </w:r>
      <w:r>
        <w:rPr>
          <w:lang w:eastAsia="ko-KR"/>
        </w:rPr>
        <w:t xml:space="preserve">), </w:t>
      </w:r>
      <w:proofErr w:type="gramStart"/>
      <w:r>
        <w:rPr>
          <w:lang w:eastAsia="ko-KR"/>
        </w:rPr>
        <w:t>color를 ’초등학교’로</w:t>
      </w:r>
      <w:proofErr w:type="gramEnd"/>
      <w:r>
        <w:rPr>
          <w:lang w:eastAsia="ko-KR"/>
        </w:rPr>
        <w:t xml:space="preserve"> 매핑(</w:t>
      </w:r>
      <w:r w:rsidRPr="00ED4019">
        <w:rPr>
          <w:rStyle w:val="VerbatimChar"/>
          <w:rFonts w:ascii="Times New Roman" w:hAnsi="Times New Roman"/>
          <w:lang w:eastAsia="ko-KR"/>
        </w:rPr>
        <w:t>color = '</w:t>
      </w:r>
      <w:r w:rsidRPr="00ED4019">
        <w:rPr>
          <w:rStyle w:val="VerbatimChar"/>
          <w:rFonts w:ascii="Times New Roman" w:hAnsi="Times New Roman"/>
          <w:lang w:eastAsia="ko-KR"/>
        </w:rPr>
        <w:t>초등학교</w:t>
      </w:r>
      <w:r w:rsidRPr="00ED4019">
        <w:rPr>
          <w:rStyle w:val="VerbatimChar"/>
          <w:rFonts w:ascii="Times New Roman" w:hAnsi="Times New Roman"/>
          <w:lang w:eastAsia="ko-KR"/>
        </w:rPr>
        <w:t>'</w:t>
      </w:r>
      <w:r>
        <w:rPr>
          <w:lang w:eastAsia="ko-KR"/>
        </w:rPr>
        <w:t>, 범례에 매핑</w:t>
      </w:r>
      <w:del w:id="2122" w:author="제이펍 출판사" w:date="2021-03-14T20:27:00Z">
        <w:r w:rsidDel="00F13479">
          <w:rPr>
            <w:lang w:eastAsia="ko-KR"/>
          </w:rPr>
          <w:delText>해줄</w:delText>
        </w:r>
      </w:del>
      <w:ins w:id="2123" w:author="제이펍 출판사" w:date="2021-03-14T20:27:00Z">
        <w:r w:rsidR="00F13479">
          <w:rPr>
            <w:lang w:eastAsia="ko-KR"/>
          </w:rPr>
          <w:t>해 줄</w:t>
        </w:r>
      </w:ins>
      <w:r>
        <w:rPr>
          <w:lang w:eastAsia="ko-KR"/>
        </w:rPr>
        <w:t xml:space="preserve"> 이름).</w:t>
      </w:r>
    </w:p>
    <w:p w14:paraId="6568DBE9" w14:textId="2BCD88F7" w:rsidR="00FD7B2A" w:rsidRDefault="00FD7B2A">
      <w:pPr>
        <w:pStyle w:val="comment"/>
        <w:numPr>
          <w:ilvl w:val="0"/>
          <w:numId w:val="14"/>
        </w:numPr>
        <w:jc w:val="both"/>
        <w:rPr>
          <w:lang w:eastAsia="ko-KR"/>
        </w:rPr>
        <w:pPrChange w:id="2124" w:author="제이펍 출판사" w:date="2021-03-14T15:57:00Z">
          <w:pPr>
            <w:pStyle w:val="comment"/>
            <w:numPr>
              <w:numId w:val="14"/>
            </w:numPr>
            <w:ind w:left="842" w:hanging="360"/>
          </w:pPr>
        </w:pPrChange>
      </w:pPr>
      <w:r w:rsidRPr="00ED4019">
        <w:rPr>
          <w:rStyle w:val="VerbatimChar"/>
          <w:rFonts w:ascii="Times New Roman" w:hAnsi="Times New Roman"/>
          <w:lang w:eastAsia="ko-KR"/>
        </w:rPr>
        <w:t>geom_line()</w:t>
      </w:r>
      <w:r>
        <w:rPr>
          <w:lang w:eastAsia="ko-KR"/>
        </w:rPr>
        <w:t xml:space="preserve">으로 </w:t>
      </w:r>
      <w:del w:id="2125" w:author="제이펍 출판사" w:date="2021-03-14T20:43:00Z">
        <w:r w:rsidDel="001B4014">
          <w:rPr>
            <w:lang w:eastAsia="ko-KR"/>
          </w:rPr>
          <w:delText>두번</w:delText>
        </w:r>
      </w:del>
      <w:ins w:id="2126" w:author="제이펍 출판사" w:date="2021-03-14T20:43:00Z">
        <w:r w:rsidR="001B4014">
          <w:rPr>
            <w:lang w:eastAsia="ko-KR"/>
          </w:rPr>
          <w:t>두 번</w:t>
        </w:r>
      </w:ins>
      <w:r>
        <w:rPr>
          <w:lang w:eastAsia="ko-KR"/>
        </w:rPr>
        <w:t xml:space="preserve">째 라인 geometry </w:t>
      </w:r>
      <w:del w:id="2127" w:author="user" w:date="2021-03-18T12:07:00Z">
        <w:r w:rsidDel="00484E6D">
          <w:rPr>
            <w:rFonts w:hint="eastAsia"/>
            <w:lang w:eastAsia="ko-KR"/>
          </w:rPr>
          <w:delText>layer</w:delText>
        </w:r>
      </w:del>
      <w:ins w:id="2128" w:author="user" w:date="2021-03-18T12:07:00Z">
        <w:r w:rsidR="00484E6D">
          <w:rPr>
            <w:rFonts w:hint="eastAsia"/>
            <w:lang w:eastAsia="ko-KR"/>
          </w:rPr>
          <w:t>레이어</w:t>
        </w:r>
      </w:ins>
      <w:r>
        <w:rPr>
          <w:lang w:eastAsia="ko-KR"/>
        </w:rPr>
        <w:t xml:space="preserve">를 생성. </w:t>
      </w:r>
      <w:r w:rsidRPr="00ED4019">
        <w:rPr>
          <w:rStyle w:val="VerbatimChar"/>
          <w:rFonts w:ascii="Times New Roman" w:hAnsi="Times New Roman"/>
          <w:lang w:eastAsia="ko-KR"/>
        </w:rPr>
        <w:t>aes()</w:t>
      </w:r>
      <w:r>
        <w:rPr>
          <w:lang w:eastAsia="ko-KR"/>
        </w:rPr>
        <w:t xml:space="preserve">로 Y축을 유치원에 바인딩. 유치원 열은 단일 데이터 </w:t>
      </w:r>
      <w:commentRangeStart w:id="2129"/>
      <w:del w:id="2130" w:author="standard" w:date="2021-03-26T17:46:00Z">
        <w:r w:rsidRPr="00BF6726" w:rsidDel="00BF6726">
          <w:rPr>
            <w:rFonts w:hint="eastAsia"/>
            <w:color w:val="FF0000"/>
            <w:lang w:eastAsia="ko-KR"/>
            <w:rPrChange w:id="2131" w:author="standard" w:date="2021-03-26T17:46:00Z">
              <w:rPr>
                <w:rFonts w:hint="eastAsia"/>
                <w:lang w:eastAsia="ko-KR"/>
              </w:rPr>
            </w:rPrChange>
          </w:rPr>
          <w:delText>그룹핑</w:delText>
        </w:r>
      </w:del>
      <w:ins w:id="2132" w:author="제이펍 출판사" w:date="2021-03-14T17:49:00Z">
        <w:del w:id="2133" w:author="standard" w:date="2021-03-26T17:46:00Z">
          <w:r w:rsidR="001B0D03" w:rsidRPr="00BF6726" w:rsidDel="00BF6726">
            <w:rPr>
              <w:rFonts w:hint="eastAsia"/>
              <w:color w:val="FF0000"/>
              <w:lang w:eastAsia="ko-KR"/>
              <w:rPrChange w:id="2134" w:author="standard" w:date="2021-03-26T17:46:00Z">
                <w:rPr>
                  <w:rFonts w:hint="eastAsia"/>
                  <w:lang w:eastAsia="ko-KR"/>
                </w:rPr>
              </w:rPrChange>
            </w:rPr>
            <w:delText>그루핑</w:delText>
          </w:r>
        </w:del>
      </w:ins>
      <w:commentRangeEnd w:id="2129"/>
      <w:del w:id="2135" w:author="standard" w:date="2021-03-26T17:46:00Z">
        <w:r w:rsidR="00BF6726" w:rsidRPr="00BF6726" w:rsidDel="00BF6726">
          <w:rPr>
            <w:rStyle w:val="af3"/>
            <w:rFonts w:ascii="Consolas" w:eastAsia="나눔바른고딕" w:hAnsi="Consolas" w:cstheme="minorBidi" w:hint="eastAsia"/>
            <w:color w:val="FF0000"/>
            <w:lang w:eastAsia="ko-KR"/>
            <w:rPrChange w:id="2136" w:author="standard" w:date="2021-03-26T17:46:00Z">
              <w:rPr>
                <w:rStyle w:val="af3"/>
                <w:rFonts w:ascii="Consolas" w:eastAsia="나눔바른고딕" w:hAnsi="Consolas" w:cstheme="minorBidi" w:hint="eastAsia"/>
                <w:color w:val="auto"/>
                <w:lang w:eastAsia="ko-KR"/>
              </w:rPr>
            </w:rPrChange>
          </w:rPr>
          <w:commentReference w:id="2129"/>
        </w:r>
      </w:del>
      <w:ins w:id="2137" w:author="standard" w:date="2021-03-26T17:46:00Z">
        <w:r w:rsidR="00BF6726" w:rsidRPr="00BF6726">
          <w:rPr>
            <w:rFonts w:hint="eastAsia"/>
            <w:color w:val="FF0000"/>
            <w:lang w:eastAsia="ko-KR"/>
            <w:rPrChange w:id="2138" w:author="standard" w:date="2021-03-26T17:46:00Z">
              <w:rPr>
                <w:rFonts w:hint="eastAsia"/>
                <w:lang w:eastAsia="ko-KR"/>
              </w:rPr>
            </w:rPrChange>
          </w:rPr>
          <w:t>그룹핑</w:t>
        </w:r>
      </w:ins>
      <w:r>
        <w:rPr>
          <w:lang w:eastAsia="ko-KR"/>
        </w:rPr>
        <w:t>(</w:t>
      </w:r>
      <w:r w:rsidRPr="00ED4019">
        <w:rPr>
          <w:rStyle w:val="VerbatimChar"/>
          <w:rFonts w:ascii="Times New Roman" w:hAnsi="Times New Roman"/>
          <w:lang w:eastAsia="ko-KR"/>
        </w:rPr>
        <w:t>group = 1</w:t>
      </w:r>
      <w:r>
        <w:rPr>
          <w:lang w:eastAsia="ko-KR"/>
        </w:rPr>
        <w:t xml:space="preserve">), </w:t>
      </w:r>
      <w:proofErr w:type="gramStart"/>
      <w:r>
        <w:rPr>
          <w:lang w:eastAsia="ko-KR"/>
        </w:rPr>
        <w:t>color를 ’유치원’으로</w:t>
      </w:r>
      <w:proofErr w:type="gramEnd"/>
      <w:r>
        <w:rPr>
          <w:lang w:eastAsia="ko-KR"/>
        </w:rPr>
        <w:t xml:space="preserve"> 매핑.</w:t>
      </w:r>
    </w:p>
    <w:p w14:paraId="02C96CAA" w14:textId="77777777" w:rsidR="00FD7B2A" w:rsidRDefault="00FD7B2A">
      <w:pPr>
        <w:pStyle w:val="comment"/>
        <w:numPr>
          <w:ilvl w:val="0"/>
          <w:numId w:val="14"/>
        </w:numPr>
        <w:jc w:val="both"/>
        <w:rPr>
          <w:lang w:eastAsia="ko-KR"/>
        </w:rPr>
        <w:pPrChange w:id="2139" w:author="제이펍 출판사" w:date="2021-03-14T15:57:00Z">
          <w:pPr>
            <w:pStyle w:val="comment"/>
            <w:numPr>
              <w:numId w:val="14"/>
            </w:numPr>
            <w:ind w:left="842" w:hanging="360"/>
          </w:pPr>
        </w:pPrChange>
      </w:pPr>
      <w:r w:rsidRPr="00ED4019">
        <w:rPr>
          <w:rStyle w:val="VerbatimChar"/>
          <w:rFonts w:ascii="Times New Roman" w:hAnsi="Times New Roman"/>
          <w:lang w:eastAsia="ko-KR"/>
        </w:rPr>
        <w:t>labs()</w:t>
      </w:r>
      <w:r>
        <w:rPr>
          <w:lang w:eastAsia="ko-KR"/>
        </w:rPr>
        <w:t>를 사용해 plot 제목, X축 제목, Y축 제목, 범례 제목을 설정</w:t>
      </w:r>
    </w:p>
    <w:p w14:paraId="045A6245" w14:textId="77777777" w:rsidR="00FD7B2A" w:rsidRDefault="00FD7B2A">
      <w:pPr>
        <w:pStyle w:val="comment"/>
        <w:numPr>
          <w:ilvl w:val="0"/>
          <w:numId w:val="14"/>
        </w:numPr>
        <w:jc w:val="both"/>
        <w:rPr>
          <w:lang w:eastAsia="ko-KR"/>
        </w:rPr>
        <w:pPrChange w:id="2140" w:author="제이펍 출판사" w:date="2021-03-14T15:57:00Z">
          <w:pPr>
            <w:pStyle w:val="comment"/>
            <w:numPr>
              <w:numId w:val="14"/>
            </w:numPr>
            <w:ind w:left="842" w:hanging="360"/>
          </w:pPr>
        </w:pPrChange>
      </w:pPr>
      <w:r w:rsidRPr="00ED4019">
        <w:rPr>
          <w:rStyle w:val="VerbatimChar"/>
          <w:rFonts w:ascii="Times New Roman" w:hAnsi="Times New Roman"/>
          <w:lang w:eastAsia="ko-KR"/>
        </w:rPr>
        <w:t>scale_y_continuous()</w:t>
      </w:r>
      <w:r>
        <w:rPr>
          <w:lang w:eastAsia="ko-KR"/>
        </w:rPr>
        <w:t>를 사용하여 Y축의 라벨을 숫자형(천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단위 콤마)으로 조절</w:t>
      </w:r>
    </w:p>
    <w:p w14:paraId="1A78A080" w14:textId="77777777" w:rsidR="00FD7B2A" w:rsidRDefault="00FD7B2A">
      <w:pPr>
        <w:pStyle w:val="comment"/>
        <w:numPr>
          <w:ilvl w:val="0"/>
          <w:numId w:val="14"/>
        </w:numPr>
        <w:jc w:val="both"/>
        <w:rPr>
          <w:lang w:eastAsia="ko-KR"/>
        </w:rPr>
        <w:pPrChange w:id="2141" w:author="제이펍 출판사" w:date="2021-03-14T15:57:00Z">
          <w:pPr>
            <w:pStyle w:val="comment"/>
            <w:numPr>
              <w:numId w:val="14"/>
            </w:numPr>
            <w:ind w:left="842" w:hanging="360"/>
          </w:pPr>
        </w:pPrChange>
      </w:pPr>
      <w:r w:rsidRPr="00ED4019">
        <w:rPr>
          <w:rStyle w:val="VerbatimChar"/>
          <w:rFonts w:ascii="Times New Roman" w:hAnsi="Times New Roman"/>
          <w:lang w:eastAsia="ko-KR"/>
        </w:rPr>
        <w:t>scale_color_manual()</w:t>
      </w:r>
      <w:r>
        <w:rPr>
          <w:lang w:eastAsia="ko-KR"/>
        </w:rPr>
        <w:t>을 사용하여 컬러 매핑값을 실제 컬러값으로 설정</w:t>
      </w:r>
    </w:p>
    <w:p w14:paraId="20B21826" w14:textId="77777777" w:rsidR="00FD7B2A" w:rsidRPr="00ED4019" w:rsidRDefault="00FD7B2A">
      <w:pPr>
        <w:jc w:val="both"/>
        <w:rPr>
          <w:rFonts w:ascii="Times New Roman" w:hAnsi="Times New Roman"/>
          <w:lang w:eastAsia="ko-KR"/>
        </w:rPr>
        <w:pPrChange w:id="2142" w:author="제이펍 출판사" w:date="2021-03-14T15:57:00Z">
          <w:pPr/>
        </w:pPrChange>
      </w:pPr>
      <w:r w:rsidRPr="00ED4019">
        <w:rPr>
          <w:rStyle w:val="VerbatimChar"/>
          <w:rFonts w:ascii="Times New Roman" w:hAnsi="Times New Roman"/>
          <w:lang w:eastAsia="ko-KR"/>
        </w:rPr>
        <w:t>feasts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패키지에서는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시계열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분석에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사용하는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계절성</w:t>
      </w:r>
      <w:r w:rsidRPr="00ED4019">
        <w:rPr>
          <w:rFonts w:ascii="Times New Roman" w:hAnsi="Times New Roman"/>
          <w:lang w:eastAsia="ko-KR"/>
        </w:rPr>
        <w:t xml:space="preserve"> plot </w:t>
      </w:r>
      <w:r w:rsidRPr="00ED4019">
        <w:rPr>
          <w:rFonts w:ascii="Times New Roman" w:hAnsi="Times New Roman"/>
          <w:lang w:eastAsia="ko-KR"/>
        </w:rPr>
        <w:t>함수인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Style w:val="VerbatimChar"/>
          <w:rFonts w:ascii="Times New Roman" w:hAnsi="Times New Roman"/>
          <w:lang w:eastAsia="ko-KR"/>
        </w:rPr>
        <w:t>gg_season()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함수와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Style w:val="VerbatimChar"/>
          <w:rFonts w:ascii="Times New Roman" w:hAnsi="Times New Roman"/>
          <w:lang w:eastAsia="ko-KR"/>
        </w:rPr>
        <w:t>gg_subseries()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함수를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제공한다</w:t>
      </w:r>
      <w:r w:rsidRPr="00ED4019">
        <w:rPr>
          <w:rFonts w:ascii="Times New Roman" w:hAnsi="Times New Roman"/>
          <w:lang w:eastAsia="ko-KR"/>
        </w:rPr>
        <w:t>.</w:t>
      </w:r>
    </w:p>
    <w:p w14:paraId="6B55233C" w14:textId="77777777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2143" w:author="제이펍 출판사" w:date="2021-03-14T15:57:00Z">
          <w:pPr>
            <w:pStyle w:val="SourceCode"/>
          </w:pPr>
        </w:pPrChange>
      </w:pPr>
      <w:r w:rsidRPr="00ED4019">
        <w:rPr>
          <w:rStyle w:val="NormalTok"/>
          <w:rFonts w:ascii="Times New Roman" w:hAnsi="Times New Roman"/>
        </w:rPr>
        <w:t xml:space="preserve">employees.tsibble </w:t>
      </w:r>
      <w:r w:rsidRPr="00ED4019">
        <w:rPr>
          <w:rStyle w:val="SpecialCharTok"/>
          <w:rFonts w:ascii="Times New Roman" w:hAnsi="Times New Roman"/>
        </w:rPr>
        <w:t>%</w:t>
      </w:r>
      <w:proofErr w:type="gramStart"/>
      <w:r w:rsidRPr="00ED4019">
        <w:rPr>
          <w:rStyle w:val="SpecialCharTok"/>
          <w:rFonts w:ascii="Times New Roman" w:hAnsi="Times New Roman"/>
        </w:rPr>
        <w:t>&gt;%</w:t>
      </w:r>
      <w:proofErr w:type="gramEnd"/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unctionTok"/>
          <w:rFonts w:ascii="Times New Roman" w:hAnsi="Times New Roman"/>
        </w:rPr>
        <w:t>mutate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AttributeTok"/>
          <w:rFonts w:ascii="Times New Roman" w:hAnsi="Times New Roman"/>
        </w:rPr>
        <w:t>time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unctionTok"/>
          <w:rFonts w:ascii="Times New Roman" w:hAnsi="Times New Roman"/>
        </w:rPr>
        <w:t>yearmonth</w:t>
      </w:r>
      <w:r w:rsidRPr="00ED4019">
        <w:rPr>
          <w:rStyle w:val="NormalTok"/>
          <w:rFonts w:ascii="Times New Roman" w:hAnsi="Times New Roman"/>
        </w:rPr>
        <w:t>(employees.tsibble</w:t>
      </w:r>
      <w:r w:rsidRPr="00ED4019">
        <w:rPr>
          <w:rStyle w:val="SpecialCharTok"/>
          <w:rFonts w:ascii="Times New Roman" w:hAnsi="Times New Roman"/>
        </w:rPr>
        <w:t>$</w:t>
      </w:r>
      <w:r w:rsidRPr="00ED4019">
        <w:rPr>
          <w:rStyle w:val="NormalTok"/>
          <w:rFonts w:ascii="Times New Roman" w:hAnsi="Times New Roman"/>
        </w:rPr>
        <w:t xml:space="preserve">time)) </w:t>
      </w:r>
      <w:r w:rsidRPr="00ED4019">
        <w:rPr>
          <w:rStyle w:val="SpecialCharTok"/>
          <w:rFonts w:ascii="Times New Roman" w:hAnsi="Times New Roman"/>
        </w:rPr>
        <w:t>%&gt;%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</w:t>
      </w:r>
      <w:r w:rsidRPr="00ED4019">
        <w:rPr>
          <w:rStyle w:val="FunctionTok"/>
          <w:rFonts w:ascii="Times New Roman" w:hAnsi="Times New Roman"/>
        </w:rPr>
        <w:t>gg_season</w:t>
      </w:r>
      <w:r w:rsidRPr="00ED4019">
        <w:rPr>
          <w:rStyle w:val="NormalTok"/>
          <w:rFonts w:ascii="Times New Roman" w:hAnsi="Times New Roman"/>
        </w:rPr>
        <w:t>(total)</w:t>
      </w:r>
    </w:p>
    <w:p w14:paraId="3C35AA8C" w14:textId="77777777" w:rsidR="00FD7B2A" w:rsidRPr="00ED4019" w:rsidRDefault="00FD7B2A">
      <w:pPr>
        <w:pStyle w:val="Figure"/>
        <w:jc w:val="both"/>
        <w:rPr>
          <w:rFonts w:ascii="Times New Roman" w:hAnsi="Times New Roman"/>
        </w:rPr>
        <w:pPrChange w:id="2144" w:author="제이펍 출판사" w:date="2021-03-14T15:57:00Z">
          <w:pPr>
            <w:pStyle w:val="Figure"/>
          </w:pPr>
        </w:pPrChange>
      </w:pPr>
      <w:r w:rsidRPr="00ED4019">
        <w:rPr>
          <w:rFonts w:ascii="Times New Roman" w:hAnsi="Times New Roman"/>
          <w:noProof/>
          <w:lang w:eastAsia="ko-KR"/>
        </w:rPr>
        <w:lastRenderedPageBreak/>
        <w:drawing>
          <wp:inline distT="0" distB="0" distL="0" distR="0" wp14:anchorId="6E663E40" wp14:editId="636F2099">
            <wp:extent cx="4572000" cy="3657600"/>
            <wp:effectExtent l="0" t="0" r="0" b="0"/>
            <wp:docPr id="57" name="그림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1DC94BF" w14:textId="3ABB57E2" w:rsidR="00FD7B2A" w:rsidRPr="00ED4019" w:rsidRDefault="00FD7B2A">
      <w:pPr>
        <w:pStyle w:val="a6"/>
        <w:jc w:val="both"/>
        <w:rPr>
          <w:rFonts w:ascii="Times New Roman" w:hAnsi="Times New Roman" w:hint="eastAsia"/>
          <w:lang w:eastAsia="ko-KR"/>
        </w:rPr>
        <w:pPrChange w:id="2145" w:author="제이펍 출판사" w:date="2021-03-14T15:57:00Z">
          <w:pPr>
            <w:pStyle w:val="a6"/>
            <w:jc w:val="center"/>
          </w:pPr>
        </w:pPrChange>
      </w:pPr>
      <w:commentRangeStart w:id="2146"/>
      <w:r w:rsidRPr="00ED4019">
        <w:rPr>
          <w:rFonts w:ascii="Times New Roman" w:hAnsi="Times New Roman" w:hint="eastAsia"/>
          <w:lang w:eastAsia="ko-KR"/>
        </w:rPr>
        <w:t>그림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3-29</w:t>
      </w:r>
      <w:commentRangeEnd w:id="2146"/>
      <w:r w:rsidR="00484E6D">
        <w:rPr>
          <w:rStyle w:val="af3"/>
          <w:i w:val="0"/>
        </w:rPr>
        <w:commentReference w:id="2146"/>
      </w:r>
      <w:ins w:id="2147" w:author="standard" w:date="2021-03-26T17:47:00Z">
        <w:r w:rsidR="00BF6726">
          <w:rPr>
            <w:rFonts w:ascii="Times New Roman" w:hAnsi="Times New Roman"/>
            <w:lang w:eastAsia="ko-KR"/>
          </w:rPr>
          <w:t xml:space="preserve"> </w:t>
        </w:r>
      </w:ins>
      <w:ins w:id="2148" w:author="standard" w:date="2021-03-26T17:48:00Z">
        <w:r w:rsidR="00BF6726">
          <w:rPr>
            <w:rFonts w:ascii="Times New Roman" w:hAnsi="Times New Roman" w:hint="eastAsia"/>
            <w:lang w:eastAsia="ko-KR"/>
          </w:rPr>
          <w:t>월별</w:t>
        </w:r>
        <w:r w:rsidR="00BF6726">
          <w:rPr>
            <w:rFonts w:ascii="Times New Roman" w:hAnsi="Times New Roman" w:hint="eastAsia"/>
            <w:lang w:eastAsia="ko-KR"/>
          </w:rPr>
          <w:t xml:space="preserve"> </w:t>
        </w:r>
        <w:r w:rsidR="00BF6726">
          <w:rPr>
            <w:rFonts w:ascii="Times New Roman" w:hAnsi="Times New Roman" w:hint="eastAsia"/>
            <w:lang w:eastAsia="ko-KR"/>
          </w:rPr>
          <w:t>취업자수</w:t>
        </w:r>
        <w:r w:rsidR="00BF6726">
          <w:rPr>
            <w:rFonts w:ascii="Times New Roman" w:hAnsi="Times New Roman" w:hint="eastAsia"/>
            <w:lang w:eastAsia="ko-KR"/>
          </w:rPr>
          <w:t xml:space="preserve"> </w:t>
        </w:r>
        <w:r w:rsidR="00BF6726">
          <w:rPr>
            <w:rFonts w:ascii="Times New Roman" w:hAnsi="Times New Roman" w:hint="eastAsia"/>
            <w:lang w:eastAsia="ko-KR"/>
          </w:rPr>
          <w:t>계절성</w:t>
        </w:r>
        <w:r w:rsidR="00BF6726">
          <w:rPr>
            <w:rFonts w:ascii="Times New Roman" w:hAnsi="Times New Roman" w:hint="eastAsia"/>
            <w:lang w:eastAsia="ko-KR"/>
          </w:rPr>
          <w:t xml:space="preserve"> </w:t>
        </w:r>
        <w:r w:rsidR="00BF6726">
          <w:rPr>
            <w:rFonts w:ascii="Times New Roman" w:hAnsi="Times New Roman" w:hint="eastAsia"/>
            <w:lang w:eastAsia="ko-KR"/>
          </w:rPr>
          <w:t>플롯</w:t>
        </w:r>
        <w:r w:rsidR="00BF6726">
          <w:rPr>
            <w:rFonts w:ascii="Times New Roman" w:hAnsi="Times New Roman" w:hint="eastAsia"/>
            <w:lang w:eastAsia="ko-KR"/>
          </w:rPr>
          <w:t xml:space="preserve"> </w:t>
        </w:r>
        <w:r w:rsidR="00BF6726">
          <w:rPr>
            <w:rFonts w:ascii="Times New Roman" w:hAnsi="Times New Roman"/>
            <w:lang w:eastAsia="ko-KR"/>
          </w:rPr>
          <w:t xml:space="preserve">– gg_season() </w:t>
        </w:r>
        <w:r w:rsidR="00BF6726">
          <w:rPr>
            <w:rFonts w:ascii="Times New Roman" w:hAnsi="Times New Roman" w:hint="eastAsia"/>
            <w:lang w:eastAsia="ko-KR"/>
          </w:rPr>
          <w:t>사용</w:t>
        </w:r>
      </w:ins>
    </w:p>
    <w:p w14:paraId="36436610" w14:textId="77777777" w:rsidR="00FD7B2A" w:rsidRDefault="00FD7B2A">
      <w:pPr>
        <w:pStyle w:val="comment"/>
        <w:ind w:left="482"/>
        <w:jc w:val="both"/>
        <w:rPr>
          <w:lang w:eastAsia="ko-KR"/>
        </w:rPr>
        <w:pPrChange w:id="2149" w:author="제이펍 출판사" w:date="2021-03-14T15:57:00Z">
          <w:pPr>
            <w:pStyle w:val="comment"/>
            <w:ind w:left="482"/>
          </w:pPr>
        </w:pPrChange>
      </w:pPr>
      <w:r>
        <w:rPr>
          <w:lang w:eastAsia="ko-KR"/>
        </w:rPr>
        <w:t>코드 설명</w:t>
      </w:r>
    </w:p>
    <w:p w14:paraId="52AF4542" w14:textId="77777777" w:rsidR="00FD7B2A" w:rsidRDefault="00FD7B2A">
      <w:pPr>
        <w:pStyle w:val="comment"/>
        <w:numPr>
          <w:ilvl w:val="0"/>
          <w:numId w:val="14"/>
        </w:numPr>
        <w:jc w:val="both"/>
        <w:rPr>
          <w:lang w:eastAsia="ko-KR"/>
        </w:rPr>
        <w:pPrChange w:id="2150" w:author="제이펍 출판사" w:date="2021-03-14T15:57:00Z">
          <w:pPr>
            <w:pStyle w:val="comment"/>
            <w:numPr>
              <w:numId w:val="14"/>
            </w:numPr>
            <w:ind w:left="842" w:hanging="360"/>
          </w:pPr>
        </w:pPrChange>
      </w:pPr>
      <w:r>
        <w:rPr>
          <w:lang w:eastAsia="ko-KR"/>
        </w:rPr>
        <w:t xml:space="preserve">employees.tsibble은 월별 데이터이기 때문에 </w:t>
      </w:r>
      <w:r w:rsidRPr="00ED4019">
        <w:rPr>
          <w:rStyle w:val="VerbatimChar"/>
          <w:rFonts w:ascii="Times New Roman" w:hAnsi="Times New Roman"/>
          <w:lang w:eastAsia="ko-KR"/>
        </w:rPr>
        <w:t>gg_season()</w:t>
      </w:r>
      <w:r>
        <w:rPr>
          <w:lang w:eastAsia="ko-KR"/>
        </w:rPr>
        <w:t xml:space="preserve">을 사용하기 위해서는 </w:t>
      </w:r>
      <w:r w:rsidRPr="00ED4019">
        <w:rPr>
          <w:rStyle w:val="VerbatimChar"/>
          <w:rFonts w:ascii="Times New Roman" w:hAnsi="Times New Roman"/>
          <w:lang w:eastAsia="ko-KR"/>
        </w:rPr>
        <w:t>yearmonth()</w:t>
      </w:r>
      <w:r>
        <w:rPr>
          <w:lang w:eastAsia="ko-KR"/>
        </w:rPr>
        <w:t>를 사용하여 시간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인덱스(time) 열을 </w:t>
      </w:r>
      <w:r w:rsidRPr="00ED4019">
        <w:rPr>
          <w:rStyle w:val="VerbatimChar"/>
          <w:rFonts w:ascii="Times New Roman" w:hAnsi="Times New Roman"/>
          <w:lang w:eastAsia="ko-KR"/>
        </w:rPr>
        <w:t>yearmonth</w:t>
      </w:r>
      <w:r>
        <w:rPr>
          <w:lang w:eastAsia="ko-KR"/>
        </w:rPr>
        <w:t xml:space="preserve"> 데이터 클래스로 변환하여 사용.</w:t>
      </w:r>
    </w:p>
    <w:p w14:paraId="2900DFD3" w14:textId="77777777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2151" w:author="제이펍 출판사" w:date="2021-03-14T15:57:00Z">
          <w:pPr>
            <w:pStyle w:val="SourceCode"/>
          </w:pPr>
        </w:pPrChange>
      </w:pPr>
      <w:r w:rsidRPr="00ED4019">
        <w:rPr>
          <w:rStyle w:val="NormalTok"/>
          <w:rFonts w:ascii="Times New Roman" w:hAnsi="Times New Roman"/>
        </w:rPr>
        <w:t xml:space="preserve">employees.tsibble </w:t>
      </w:r>
      <w:r w:rsidRPr="00ED4019">
        <w:rPr>
          <w:rStyle w:val="SpecialCharTok"/>
          <w:rFonts w:ascii="Times New Roman" w:hAnsi="Times New Roman"/>
        </w:rPr>
        <w:t>%</w:t>
      </w:r>
      <w:proofErr w:type="gramStart"/>
      <w:r w:rsidRPr="00ED4019">
        <w:rPr>
          <w:rStyle w:val="SpecialCharTok"/>
          <w:rFonts w:ascii="Times New Roman" w:hAnsi="Times New Roman"/>
        </w:rPr>
        <w:t>&gt;%</w:t>
      </w:r>
      <w:proofErr w:type="gramEnd"/>
      <w:r w:rsidRPr="00ED4019">
        <w:rPr>
          <w:rStyle w:val="NormalTok"/>
          <w:rFonts w:ascii="Times New Roman" w:hAnsi="Times New Roman"/>
        </w:rPr>
        <w:t xml:space="preserve">  </w:t>
      </w:r>
      <w:r w:rsidRPr="00ED4019">
        <w:rPr>
          <w:rStyle w:val="FunctionTok"/>
          <w:rFonts w:ascii="Times New Roman" w:hAnsi="Times New Roman"/>
        </w:rPr>
        <w:t>mutate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AttributeTok"/>
          <w:rFonts w:ascii="Times New Roman" w:hAnsi="Times New Roman"/>
        </w:rPr>
        <w:t>time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unctionTok"/>
          <w:rFonts w:ascii="Times New Roman" w:hAnsi="Times New Roman"/>
        </w:rPr>
        <w:t>yearmonth</w:t>
      </w:r>
      <w:r w:rsidRPr="00ED4019">
        <w:rPr>
          <w:rStyle w:val="NormalTok"/>
          <w:rFonts w:ascii="Times New Roman" w:hAnsi="Times New Roman"/>
        </w:rPr>
        <w:t>(employees.tsibble</w:t>
      </w:r>
      <w:r w:rsidRPr="00ED4019">
        <w:rPr>
          <w:rStyle w:val="SpecialCharTok"/>
          <w:rFonts w:ascii="Times New Roman" w:hAnsi="Times New Roman"/>
        </w:rPr>
        <w:t>$</w:t>
      </w:r>
      <w:r w:rsidRPr="00ED4019">
        <w:rPr>
          <w:rStyle w:val="NormalTok"/>
          <w:rFonts w:ascii="Times New Roman" w:hAnsi="Times New Roman"/>
        </w:rPr>
        <w:t xml:space="preserve">time)) </w:t>
      </w:r>
      <w:r w:rsidRPr="00ED4019">
        <w:rPr>
          <w:rStyle w:val="SpecialCharTok"/>
          <w:rFonts w:ascii="Times New Roman" w:hAnsi="Times New Roman"/>
        </w:rPr>
        <w:t>%&gt;%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</w:t>
      </w:r>
      <w:r w:rsidRPr="00ED4019">
        <w:rPr>
          <w:rStyle w:val="FunctionTok"/>
          <w:rFonts w:ascii="Times New Roman" w:hAnsi="Times New Roman"/>
        </w:rPr>
        <w:t>gg_subseries</w:t>
      </w:r>
      <w:r w:rsidRPr="00ED4019">
        <w:rPr>
          <w:rStyle w:val="NormalTok"/>
          <w:rFonts w:ascii="Times New Roman" w:hAnsi="Times New Roman"/>
        </w:rPr>
        <w:t>(total)</w:t>
      </w:r>
    </w:p>
    <w:p w14:paraId="46CB7B68" w14:textId="074A2AB0" w:rsidR="00ED5D5C" w:rsidRPr="00ED4019" w:rsidRDefault="00FD7B2A">
      <w:pPr>
        <w:pStyle w:val="Figure"/>
        <w:jc w:val="both"/>
        <w:rPr>
          <w:rFonts w:ascii="Times New Roman" w:hAnsi="Times New Roman"/>
          <w:lang w:eastAsia="ko-KR"/>
        </w:rPr>
        <w:pPrChange w:id="2152" w:author="제이펍 출판사" w:date="2021-03-14T15:57:00Z">
          <w:pPr>
            <w:pStyle w:val="Figure"/>
          </w:pPr>
        </w:pPrChange>
      </w:pPr>
      <w:r w:rsidRPr="00ED4019">
        <w:rPr>
          <w:rFonts w:ascii="Times New Roman" w:hAnsi="Times New Roman"/>
          <w:noProof/>
          <w:lang w:eastAsia="ko-KR"/>
        </w:rPr>
        <w:lastRenderedPageBreak/>
        <w:drawing>
          <wp:inline distT="0" distB="0" distL="0" distR="0" wp14:anchorId="39427775" wp14:editId="64E993A2">
            <wp:extent cx="4514850" cy="3657600"/>
            <wp:effectExtent l="0" t="0" r="0" b="0"/>
            <wp:docPr id="59" name="그림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09" cy="5080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81303F9" w14:textId="77777777" w:rsidR="00BF6726" w:rsidRDefault="00FD7B2A">
      <w:pPr>
        <w:pStyle w:val="a6"/>
        <w:jc w:val="both"/>
        <w:rPr>
          <w:ins w:id="2153" w:author="standard" w:date="2021-03-26T17:49:00Z"/>
          <w:rFonts w:ascii="Times New Roman" w:hAnsi="Times New Roman"/>
          <w:lang w:eastAsia="ko-KR"/>
        </w:rPr>
        <w:pPrChange w:id="2154" w:author="제이펍 출판사" w:date="2021-03-14T15:57:00Z">
          <w:pPr>
            <w:pStyle w:val="a6"/>
            <w:jc w:val="center"/>
          </w:pPr>
        </w:pPrChange>
      </w:pPr>
      <w:commentRangeStart w:id="2155"/>
      <w:commentRangeStart w:id="2156"/>
      <w:r w:rsidRPr="00ED4019">
        <w:rPr>
          <w:rFonts w:ascii="Times New Roman" w:hAnsi="Times New Roman" w:hint="eastAsia"/>
          <w:lang w:eastAsia="ko-KR"/>
        </w:rPr>
        <w:t>그림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3-30</w:t>
      </w:r>
      <w:commentRangeEnd w:id="2155"/>
      <w:r w:rsidR="00CA5C41">
        <w:rPr>
          <w:rStyle w:val="af3"/>
          <w:i w:val="0"/>
        </w:rPr>
        <w:commentReference w:id="2155"/>
      </w:r>
      <w:commentRangeEnd w:id="2156"/>
      <w:r w:rsidR="00BF6726">
        <w:rPr>
          <w:rStyle w:val="af3"/>
          <w:i w:val="0"/>
        </w:rPr>
        <w:commentReference w:id="2156"/>
      </w:r>
      <w:ins w:id="2157" w:author="user" w:date="2021-03-18T12:35:00Z">
        <w:r w:rsidR="00ED5D5C">
          <w:rPr>
            <w:rFonts w:ascii="Times New Roman" w:hAnsi="Times New Roman" w:hint="eastAsia"/>
            <w:lang w:eastAsia="ko-KR"/>
          </w:rPr>
          <w:t xml:space="preserve"> </w:t>
        </w:r>
      </w:ins>
      <w:ins w:id="2158" w:author="standard" w:date="2021-03-26T17:48:00Z">
        <w:r w:rsidR="00BF6726">
          <w:rPr>
            <w:rFonts w:ascii="Times New Roman" w:hAnsi="Times New Roman" w:hint="eastAsia"/>
            <w:lang w:eastAsia="ko-KR"/>
          </w:rPr>
          <w:t>월별</w:t>
        </w:r>
        <w:r w:rsidR="00BF6726">
          <w:rPr>
            <w:rFonts w:ascii="Times New Roman" w:hAnsi="Times New Roman" w:hint="eastAsia"/>
            <w:lang w:eastAsia="ko-KR"/>
          </w:rPr>
          <w:t xml:space="preserve"> </w:t>
        </w:r>
        <w:r w:rsidR="00BF6726">
          <w:rPr>
            <w:rFonts w:ascii="Times New Roman" w:hAnsi="Times New Roman" w:hint="eastAsia"/>
            <w:lang w:eastAsia="ko-KR"/>
          </w:rPr>
          <w:t>취업자수</w:t>
        </w:r>
        <w:r w:rsidR="00BF6726">
          <w:rPr>
            <w:rFonts w:ascii="Times New Roman" w:hAnsi="Times New Roman" w:hint="eastAsia"/>
            <w:lang w:eastAsia="ko-KR"/>
          </w:rPr>
          <w:t xml:space="preserve"> </w:t>
        </w:r>
        <w:r w:rsidR="00BF6726">
          <w:rPr>
            <w:rFonts w:ascii="Times New Roman" w:hAnsi="Times New Roman" w:hint="eastAsia"/>
            <w:lang w:eastAsia="ko-KR"/>
          </w:rPr>
          <w:t>계절성</w:t>
        </w:r>
        <w:r w:rsidR="00BF6726">
          <w:rPr>
            <w:rFonts w:ascii="Times New Roman" w:hAnsi="Times New Roman" w:hint="eastAsia"/>
            <w:lang w:eastAsia="ko-KR"/>
          </w:rPr>
          <w:t xml:space="preserve"> </w:t>
        </w:r>
        <w:r w:rsidR="00BF6726">
          <w:rPr>
            <w:rFonts w:ascii="Times New Roman" w:hAnsi="Times New Roman" w:hint="eastAsia"/>
            <w:lang w:eastAsia="ko-KR"/>
          </w:rPr>
          <w:t>플롯</w:t>
        </w:r>
      </w:ins>
      <w:ins w:id="2159" w:author="standard" w:date="2021-03-26T17:49:00Z">
        <w:r w:rsidR="00BF6726">
          <w:rPr>
            <w:rFonts w:ascii="Times New Roman" w:hAnsi="Times New Roman" w:hint="eastAsia"/>
            <w:lang w:eastAsia="ko-KR"/>
          </w:rPr>
          <w:t xml:space="preserve"> </w:t>
        </w:r>
        <w:r w:rsidR="00BF6726">
          <w:rPr>
            <w:rFonts w:ascii="Times New Roman" w:hAnsi="Times New Roman"/>
            <w:lang w:eastAsia="ko-KR"/>
          </w:rPr>
          <w:t xml:space="preserve">– ggsubseries() </w:t>
        </w:r>
        <w:r w:rsidR="00BF6726">
          <w:rPr>
            <w:rFonts w:ascii="Times New Roman" w:hAnsi="Times New Roman" w:hint="eastAsia"/>
            <w:lang w:eastAsia="ko-KR"/>
          </w:rPr>
          <w:t>사용</w:t>
        </w:r>
        <w:r w:rsidR="00BF6726">
          <w:rPr>
            <w:rFonts w:ascii="Times New Roman" w:hAnsi="Times New Roman" w:hint="eastAsia"/>
            <w:lang w:eastAsia="ko-KR"/>
          </w:rPr>
          <w:t xml:space="preserve"> </w:t>
        </w:r>
      </w:ins>
    </w:p>
    <w:p w14:paraId="4B862127" w14:textId="47F6F49D" w:rsidR="00FD7B2A" w:rsidRPr="00ED4019" w:rsidRDefault="00ED5D5C">
      <w:pPr>
        <w:pStyle w:val="a6"/>
        <w:jc w:val="both"/>
        <w:rPr>
          <w:rFonts w:ascii="Times New Roman" w:hAnsi="Times New Roman"/>
          <w:lang w:eastAsia="ko-KR"/>
        </w:rPr>
        <w:pPrChange w:id="2160" w:author="제이펍 출판사" w:date="2021-03-14T15:57:00Z">
          <w:pPr>
            <w:pStyle w:val="a6"/>
            <w:jc w:val="center"/>
          </w:pPr>
        </w:pPrChange>
      </w:pPr>
      <w:ins w:id="2161" w:author="user" w:date="2021-03-18T12:35:00Z">
        <w:r>
          <w:rPr>
            <w:rFonts w:ascii="Times New Roman" w:hAnsi="Times New Roman" w:hint="eastAsia"/>
            <w:lang w:eastAsia="ko-KR"/>
          </w:rPr>
          <w:t>&lt;</w:t>
        </w:r>
        <w:r>
          <w:rPr>
            <w:rFonts w:ascii="Times New Roman" w:hAnsi="Times New Roman" w:hint="eastAsia"/>
            <w:lang w:eastAsia="ko-KR"/>
          </w:rPr>
          <w:t>편주</w:t>
        </w:r>
        <w:r>
          <w:rPr>
            <w:rFonts w:ascii="Times New Roman" w:hAnsi="Times New Roman" w:hint="eastAsia"/>
            <w:lang w:eastAsia="ko-KR"/>
          </w:rPr>
          <w:t>&gt;</w:t>
        </w:r>
        <w:r>
          <w:rPr>
            <w:rFonts w:ascii="Times New Roman" w:hAnsi="Times New Roman" w:hint="eastAsia"/>
            <w:lang w:eastAsia="ko-KR"/>
          </w:rPr>
          <w:t>그림</w:t>
        </w:r>
        <w:r>
          <w:rPr>
            <w:rFonts w:ascii="Times New Roman" w:hAnsi="Times New Roman" w:hint="eastAsia"/>
            <w:lang w:eastAsia="ko-KR"/>
          </w:rPr>
          <w:t xml:space="preserve"> </w:t>
        </w:r>
        <w:r>
          <w:rPr>
            <w:rFonts w:ascii="Times New Roman" w:hAnsi="Times New Roman" w:hint="eastAsia"/>
            <w:lang w:eastAsia="ko-KR"/>
          </w:rPr>
          <w:t>하단의</w:t>
        </w:r>
        <w:r>
          <w:rPr>
            <w:rFonts w:ascii="Times New Roman" w:hAnsi="Times New Roman" w:hint="eastAsia"/>
            <w:lang w:eastAsia="ko-KR"/>
          </w:rPr>
          <w:t xml:space="preserve"> </w:t>
        </w:r>
        <w:r>
          <w:rPr>
            <w:rFonts w:ascii="Times New Roman" w:hAnsi="Times New Roman" w:hint="eastAsia"/>
            <w:lang w:eastAsia="ko-KR"/>
          </w:rPr>
          <w:t>숫자가</w:t>
        </w:r>
        <w:r>
          <w:rPr>
            <w:rFonts w:ascii="Times New Roman" w:hAnsi="Times New Roman" w:hint="eastAsia"/>
            <w:lang w:eastAsia="ko-KR"/>
          </w:rPr>
          <w:t xml:space="preserve"> </w:t>
        </w:r>
        <w:r>
          <w:rPr>
            <w:rFonts w:ascii="Times New Roman" w:hAnsi="Times New Roman" w:hint="eastAsia"/>
            <w:lang w:eastAsia="ko-KR"/>
          </w:rPr>
          <w:t>겹치지</w:t>
        </w:r>
        <w:r>
          <w:rPr>
            <w:rFonts w:ascii="Times New Roman" w:hAnsi="Times New Roman" w:hint="eastAsia"/>
            <w:lang w:eastAsia="ko-KR"/>
          </w:rPr>
          <w:t xml:space="preserve"> </w:t>
        </w:r>
        <w:r>
          <w:rPr>
            <w:rFonts w:ascii="Times New Roman" w:hAnsi="Times New Roman" w:hint="eastAsia"/>
            <w:lang w:eastAsia="ko-KR"/>
          </w:rPr>
          <w:t>않게</w:t>
        </w:r>
        <w:r>
          <w:rPr>
            <w:rFonts w:ascii="Times New Roman" w:hAnsi="Times New Roman" w:hint="eastAsia"/>
            <w:lang w:eastAsia="ko-KR"/>
          </w:rPr>
          <w:t xml:space="preserve"> </w:t>
        </w:r>
        <w:r>
          <w:rPr>
            <w:rFonts w:ascii="Times New Roman" w:hAnsi="Times New Roman" w:hint="eastAsia"/>
            <w:lang w:eastAsia="ko-KR"/>
          </w:rPr>
          <w:t>해주세요</w:t>
        </w:r>
        <w:r>
          <w:rPr>
            <w:rFonts w:ascii="Times New Roman" w:hAnsi="Times New Roman" w:hint="eastAsia"/>
            <w:lang w:eastAsia="ko-KR"/>
          </w:rPr>
          <w:t>&lt;/</w:t>
        </w:r>
        <w:r>
          <w:rPr>
            <w:rFonts w:ascii="Times New Roman" w:hAnsi="Times New Roman" w:hint="eastAsia"/>
            <w:lang w:eastAsia="ko-KR"/>
          </w:rPr>
          <w:t>편주</w:t>
        </w:r>
        <w:r>
          <w:rPr>
            <w:rFonts w:ascii="Times New Roman" w:hAnsi="Times New Roman" w:hint="eastAsia"/>
            <w:lang w:eastAsia="ko-KR"/>
          </w:rPr>
          <w:t>&gt;</w:t>
        </w:r>
      </w:ins>
    </w:p>
    <w:p w14:paraId="73B2ABB5" w14:textId="436F1881" w:rsidR="00FD7B2A" w:rsidRDefault="00440A83">
      <w:pPr>
        <w:pStyle w:val="1"/>
        <w:numPr>
          <w:ilvl w:val="0"/>
          <w:numId w:val="0"/>
        </w:numPr>
        <w:jc w:val="both"/>
        <w:rPr>
          <w:lang w:eastAsia="ko-KR"/>
        </w:rPr>
        <w:pPrChange w:id="2162" w:author="user" w:date="2021-03-18T12:08:00Z">
          <w:pPr>
            <w:pStyle w:val="1"/>
          </w:pPr>
        </w:pPrChange>
      </w:pPr>
      <w:bookmarkStart w:id="2163" w:name="data.frame-timetk-패키지"/>
      <w:bookmarkEnd w:id="2055"/>
      <w:ins w:id="2164" w:author="user" w:date="2021-03-18T12:08:00Z">
        <w:r>
          <w:rPr>
            <w:rFonts w:hint="eastAsia"/>
            <w:lang w:eastAsia="ko-KR"/>
          </w:rPr>
          <w:t xml:space="preserve">3.5 </w:t>
        </w:r>
      </w:ins>
      <w:r w:rsidR="00FD7B2A">
        <w:rPr>
          <w:lang w:eastAsia="ko-KR"/>
        </w:rPr>
        <w:t>data.frame</w:t>
      </w:r>
      <w:del w:id="2165" w:author="user" w:date="2021-03-18T12:08:00Z">
        <w:r w:rsidR="00FD7B2A" w:rsidDel="00440A83">
          <w:rPr>
            <w:lang w:eastAsia="ko-KR"/>
          </w:rPr>
          <w:delText xml:space="preserve"> </w:delText>
        </w:r>
      </w:del>
      <w:r w:rsidR="00FD7B2A">
        <w:rPr>
          <w:lang w:eastAsia="ko-KR"/>
        </w:rPr>
        <w:t>: timetk 패키지</w:t>
      </w:r>
    </w:p>
    <w:p w14:paraId="28723717" w14:textId="2CDFD5BC" w:rsidR="00FD7B2A" w:rsidRPr="00ED4019" w:rsidRDefault="00FD7B2A">
      <w:pPr>
        <w:jc w:val="both"/>
        <w:rPr>
          <w:rFonts w:ascii="Times New Roman" w:hAnsi="Times New Roman"/>
          <w:lang w:eastAsia="ko-KR"/>
        </w:rPr>
        <w:pPrChange w:id="2166" w:author="제이펍 출판사" w:date="2021-03-14T15:57:00Z">
          <w:pPr/>
        </w:pPrChange>
      </w:pPr>
      <w:r w:rsidRPr="00ED4019">
        <w:rPr>
          <w:rStyle w:val="VerbatimChar"/>
          <w:rFonts w:ascii="Times New Roman" w:hAnsi="Times New Roman"/>
          <w:lang w:eastAsia="ko-KR"/>
        </w:rPr>
        <w:t>timetk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패키지는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미래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예측</w:t>
      </w:r>
      <w:r w:rsidRPr="00ED4019">
        <w:rPr>
          <w:rFonts w:ascii="Times New Roman" w:hAnsi="Times New Roman"/>
          <w:lang w:eastAsia="ko-KR"/>
        </w:rPr>
        <w:t xml:space="preserve">, </w:t>
      </w:r>
      <w:r w:rsidRPr="00ED4019">
        <w:rPr>
          <w:rFonts w:ascii="Times New Roman" w:hAnsi="Times New Roman"/>
          <w:lang w:eastAsia="ko-KR"/>
        </w:rPr>
        <w:t>머신러닝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예측을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위해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시계열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데이터의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시각화</w:t>
      </w:r>
      <w:r w:rsidRPr="00ED4019">
        <w:rPr>
          <w:rFonts w:ascii="Times New Roman" w:hAnsi="Times New Roman" w:hint="eastAsia"/>
          <w:lang w:eastAsia="ko-KR"/>
        </w:rPr>
        <w:t>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데이터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처리를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하기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위한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패키</w:t>
      </w:r>
      <w:del w:id="2167" w:author="제이펍 출판사" w:date="2021-03-14T19:59:00Z">
        <w:r w:rsidRPr="00ED4019" w:rsidDel="00754210">
          <w:rPr>
            <w:rFonts w:ascii="Times New Roman" w:hAnsi="Times New Roman"/>
            <w:lang w:eastAsia="ko-KR"/>
          </w:rPr>
          <w:delText>지이다</w:delText>
        </w:r>
        <w:r w:rsidRPr="00ED4019" w:rsidDel="00754210">
          <w:rPr>
            <w:rFonts w:ascii="Times New Roman" w:hAnsi="Times New Roman"/>
            <w:lang w:eastAsia="ko-KR"/>
          </w:rPr>
          <w:delText>.</w:delText>
        </w:r>
      </w:del>
      <w:ins w:id="2168" w:author="제이펍 출판사" w:date="2021-03-14T19:59:00Z">
        <w:r w:rsidR="00754210">
          <w:rPr>
            <w:rFonts w:ascii="Times New Roman" w:hAnsi="Times New Roman"/>
            <w:lang w:eastAsia="ko-KR"/>
          </w:rPr>
          <w:t>지다</w:t>
        </w:r>
        <w:r w:rsidR="00754210">
          <w:rPr>
            <w:rFonts w:ascii="Times New Roman" w:hAnsi="Times New Roman"/>
            <w:lang w:eastAsia="ko-KR"/>
          </w:rPr>
          <w:t>.</w:t>
        </w:r>
      </w:ins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패키지는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Style w:val="VerbatimChar"/>
          <w:rFonts w:ascii="Times New Roman" w:hAnsi="Times New Roman"/>
          <w:lang w:eastAsia="ko-KR"/>
        </w:rPr>
        <w:t>dplyr</w:t>
      </w:r>
      <w:r w:rsidRPr="00ED4019">
        <w:rPr>
          <w:rFonts w:ascii="Times New Roman" w:hAnsi="Times New Roman"/>
          <w:lang w:eastAsia="ko-KR"/>
        </w:rPr>
        <w:t xml:space="preserve">, </w:t>
      </w:r>
      <w:r w:rsidRPr="00ED4019">
        <w:rPr>
          <w:rStyle w:val="VerbatimChar"/>
          <w:rFonts w:ascii="Times New Roman" w:hAnsi="Times New Roman"/>
          <w:lang w:eastAsia="ko-KR"/>
        </w:rPr>
        <w:t>xts</w:t>
      </w:r>
      <w:r w:rsidRPr="00ED4019">
        <w:rPr>
          <w:rFonts w:ascii="Times New Roman" w:hAnsi="Times New Roman"/>
          <w:lang w:eastAsia="ko-KR"/>
        </w:rPr>
        <w:t xml:space="preserve">, </w:t>
      </w:r>
      <w:r w:rsidRPr="00ED4019">
        <w:rPr>
          <w:rStyle w:val="VerbatimChar"/>
          <w:rFonts w:ascii="Times New Roman" w:hAnsi="Times New Roman"/>
          <w:lang w:eastAsia="ko-KR"/>
        </w:rPr>
        <w:t>forecast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등의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패키지를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기반으로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설계되었고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Style w:val="VerbatimChar"/>
          <w:rFonts w:ascii="Times New Roman" w:hAnsi="Times New Roman"/>
          <w:lang w:eastAsia="ko-KR"/>
        </w:rPr>
        <w:t>xts</w:t>
      </w:r>
      <w:r w:rsidRPr="00ED4019">
        <w:rPr>
          <w:rFonts w:ascii="Times New Roman" w:hAnsi="Times New Roman"/>
          <w:lang w:eastAsia="ko-KR"/>
        </w:rPr>
        <w:t>패키지와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달리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Style w:val="VerbatimChar"/>
          <w:rFonts w:ascii="Times New Roman" w:hAnsi="Times New Roman"/>
          <w:lang w:eastAsia="ko-KR"/>
        </w:rPr>
        <w:t>tibble</w:t>
      </w:r>
      <w:r w:rsidRPr="00ED4019">
        <w:rPr>
          <w:rFonts w:ascii="Times New Roman" w:hAnsi="Times New Roman"/>
          <w:lang w:eastAsia="ko-KR"/>
        </w:rPr>
        <w:t>이나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Style w:val="VerbatimChar"/>
          <w:rFonts w:ascii="Times New Roman" w:hAnsi="Times New Roman"/>
          <w:lang w:eastAsia="ko-KR"/>
        </w:rPr>
        <w:t>data.frame</w:t>
      </w:r>
      <w:r w:rsidRPr="00ED4019">
        <w:rPr>
          <w:rFonts w:ascii="Times New Roman" w:hAnsi="Times New Roman"/>
          <w:lang w:eastAsia="ko-KR"/>
        </w:rPr>
        <w:t>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기반으로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작동한다</w:t>
      </w:r>
      <w:r w:rsidRPr="00ED4019">
        <w:rPr>
          <w:rFonts w:ascii="Times New Roman" w:hAnsi="Times New Roman"/>
          <w:lang w:eastAsia="ko-KR"/>
        </w:rPr>
        <w:t>.</w:t>
      </w:r>
      <w:del w:id="2169" w:author="user" w:date="2021-03-19T09:07:00Z">
        <w:r w:rsidRPr="00ED4019" w:rsidDel="00CA5E3A">
          <w:rPr>
            <w:rFonts w:ascii="Times New Roman" w:hAnsi="Times New Roman"/>
            <w:lang w:eastAsia="ko-KR"/>
          </w:rPr>
          <w:delText xml:space="preserve"> </w:delText>
        </w:r>
      </w:del>
      <w:r w:rsidRPr="00ED4019">
        <w:rPr>
          <w:rStyle w:val="a7"/>
          <w:rFonts w:ascii="Times New Roman" w:hAnsi="Times New Roman"/>
        </w:rPr>
        <w:footnoteReference w:id="15"/>
      </w:r>
    </w:p>
    <w:p w14:paraId="40B83C68" w14:textId="2AAA6B10" w:rsidR="00FD7B2A" w:rsidRPr="00ED4019" w:rsidRDefault="00FD7B2A">
      <w:pPr>
        <w:pStyle w:val="a0"/>
        <w:jc w:val="both"/>
        <w:rPr>
          <w:rFonts w:ascii="Times New Roman" w:hAnsi="Times New Roman"/>
          <w:lang w:eastAsia="ko-KR"/>
        </w:rPr>
        <w:pPrChange w:id="2172" w:author="제이펍 출판사" w:date="2021-03-14T15:57:00Z">
          <w:pPr>
            <w:pStyle w:val="a0"/>
          </w:pPr>
        </w:pPrChange>
      </w:pPr>
      <w:r w:rsidRPr="00ED4019">
        <w:rPr>
          <w:rStyle w:val="VerbatimChar"/>
          <w:rFonts w:ascii="Times New Roman" w:hAnsi="Times New Roman"/>
          <w:lang w:eastAsia="ko-KR"/>
        </w:rPr>
        <w:t>timetk</w:t>
      </w:r>
      <w:r w:rsidRPr="00ED4019">
        <w:rPr>
          <w:rFonts w:ascii="Times New Roman" w:hAnsi="Times New Roman"/>
          <w:lang w:eastAsia="ko-KR"/>
        </w:rPr>
        <w:t>에서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제공하는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데이터</w:t>
      </w:r>
      <w:r w:rsidRPr="00ED4019">
        <w:rPr>
          <w:rFonts w:ascii="Times New Roman" w:hAnsi="Times New Roman"/>
          <w:lang w:eastAsia="ko-KR"/>
        </w:rPr>
        <w:t xml:space="preserve"> plot </w:t>
      </w:r>
      <w:r w:rsidRPr="00ED4019">
        <w:rPr>
          <w:rFonts w:ascii="Times New Roman" w:hAnsi="Times New Roman"/>
          <w:lang w:eastAsia="ko-KR"/>
        </w:rPr>
        <w:t>함수는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Style w:val="VerbatimChar"/>
          <w:rFonts w:ascii="Times New Roman" w:hAnsi="Times New Roman"/>
          <w:lang w:eastAsia="ko-KR"/>
        </w:rPr>
        <w:t>plot_time_series()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함수가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유일하다</w:t>
      </w:r>
      <w:r w:rsidRPr="00ED4019">
        <w:rPr>
          <w:rFonts w:ascii="Times New Roman" w:hAnsi="Times New Roman"/>
          <w:lang w:eastAsia="ko-KR"/>
        </w:rPr>
        <w:t xml:space="preserve">. </w:t>
      </w:r>
      <w:r w:rsidRPr="00ED4019">
        <w:rPr>
          <w:rFonts w:ascii="Times New Roman" w:hAnsi="Times New Roman"/>
          <w:lang w:eastAsia="ko-KR"/>
        </w:rPr>
        <w:t>이외에도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시계열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특성을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확인하기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위한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자기</w:t>
      </w:r>
      <w:r w:rsidRPr="00ED4019">
        <w:rPr>
          <w:rFonts w:ascii="Times New Roman" w:hAnsi="Times New Roman"/>
          <w:lang w:eastAsia="ko-KR"/>
        </w:rPr>
        <w:t>상관</w:t>
      </w:r>
      <w:ins w:id="2173" w:author="user" w:date="2021-03-18T12:16:00Z">
        <w:r w:rsidR="00CB77AC">
          <w:rPr>
            <w:rFonts w:ascii="Times New Roman" w:hAnsi="Times New Roman" w:hint="eastAsia"/>
            <w:lang w:eastAsia="ko-KR"/>
          </w:rPr>
          <w:t xml:space="preserve"> </w:t>
        </w:r>
      </w:ins>
      <w:r w:rsidRPr="00ED4019">
        <w:rPr>
          <w:rFonts w:ascii="Times New Roman" w:hAnsi="Times New Roman"/>
          <w:lang w:eastAsia="ko-KR"/>
        </w:rPr>
        <w:t>관계</w:t>
      </w:r>
      <w:r w:rsidRPr="00ED4019">
        <w:rPr>
          <w:rFonts w:ascii="Times New Roman" w:hAnsi="Times New Roman"/>
          <w:lang w:eastAsia="ko-KR"/>
        </w:rPr>
        <w:t xml:space="preserve">, </w:t>
      </w:r>
      <w:r w:rsidRPr="00ED4019">
        <w:rPr>
          <w:rFonts w:ascii="Times New Roman" w:hAnsi="Times New Roman"/>
          <w:lang w:eastAsia="ko-KR"/>
        </w:rPr>
        <w:t>계절성</w:t>
      </w:r>
      <w:r w:rsidRPr="00ED4019">
        <w:rPr>
          <w:rFonts w:ascii="Times New Roman" w:hAnsi="Times New Roman"/>
          <w:lang w:eastAsia="ko-KR"/>
        </w:rPr>
        <w:t xml:space="preserve">, </w:t>
      </w:r>
      <w:r w:rsidRPr="00ED4019">
        <w:rPr>
          <w:rFonts w:ascii="Times New Roman" w:hAnsi="Times New Roman"/>
          <w:lang w:eastAsia="ko-KR"/>
        </w:rPr>
        <w:t>이상치</w:t>
      </w:r>
      <w:r w:rsidRPr="00ED4019">
        <w:rPr>
          <w:rFonts w:ascii="Times New Roman" w:hAnsi="Times New Roman"/>
          <w:lang w:eastAsia="ko-KR"/>
        </w:rPr>
        <w:t xml:space="preserve"> plotting</w:t>
      </w:r>
      <w:r w:rsidRPr="00ED4019">
        <w:rPr>
          <w:rFonts w:ascii="Times New Roman" w:hAnsi="Times New Roman"/>
          <w:lang w:eastAsia="ko-KR"/>
        </w:rPr>
        <w:t>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위한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함수들을</w:t>
      </w:r>
      <w:r w:rsidRPr="00ED4019">
        <w:rPr>
          <w:rFonts w:ascii="Times New Roman" w:hAnsi="Times New Roman"/>
          <w:lang w:eastAsia="ko-KR"/>
        </w:rPr>
        <w:t xml:space="preserve"> </w:t>
      </w:r>
      <w:del w:id="2174" w:author="제이펍 출판사" w:date="2021-03-14T20:50:00Z">
        <w:r w:rsidRPr="00ED4019" w:rsidDel="00CE3145">
          <w:rPr>
            <w:rFonts w:ascii="Times New Roman" w:hAnsi="Times New Roman"/>
            <w:lang w:eastAsia="ko-KR"/>
          </w:rPr>
          <w:delText>추가적으로</w:delText>
        </w:r>
        <w:r w:rsidRPr="00ED4019" w:rsidDel="00CE3145">
          <w:rPr>
            <w:rFonts w:ascii="Times New Roman" w:hAnsi="Times New Roman"/>
            <w:lang w:eastAsia="ko-KR"/>
          </w:rPr>
          <w:delText xml:space="preserve"> </w:delText>
        </w:r>
      </w:del>
      <w:ins w:id="2175" w:author="제이펍 출판사" w:date="2021-03-14T20:50:00Z">
        <w:r w:rsidR="00CE3145">
          <w:rPr>
            <w:rFonts w:ascii="Times New Roman" w:hAnsi="Times New Roman"/>
            <w:lang w:eastAsia="ko-KR"/>
          </w:rPr>
          <w:t>추가로</w:t>
        </w:r>
        <w:r w:rsidR="00CE3145">
          <w:rPr>
            <w:rFonts w:ascii="Times New Roman" w:hAnsi="Times New Roman"/>
            <w:lang w:eastAsia="ko-KR"/>
          </w:rPr>
          <w:t xml:space="preserve"> </w:t>
        </w:r>
      </w:ins>
      <w:r w:rsidRPr="00ED4019">
        <w:rPr>
          <w:rFonts w:ascii="Times New Roman" w:hAnsi="Times New Roman"/>
          <w:lang w:eastAsia="ko-KR"/>
        </w:rPr>
        <w:t>제공한다</w:t>
      </w:r>
      <w:r w:rsidRPr="00ED4019">
        <w:rPr>
          <w:rFonts w:ascii="Times New Roman" w:hAnsi="Times New Roman"/>
          <w:lang w:eastAsia="ko-KR"/>
        </w:rPr>
        <w:t>.</w:t>
      </w:r>
    </w:p>
    <w:p w14:paraId="76F22D75" w14:textId="66A546CB" w:rsidR="00FD7B2A" w:rsidRPr="00ED4019" w:rsidRDefault="00FD7B2A">
      <w:pPr>
        <w:pStyle w:val="a0"/>
        <w:jc w:val="both"/>
        <w:rPr>
          <w:rFonts w:ascii="Times New Roman" w:hAnsi="Times New Roman"/>
          <w:lang w:eastAsia="ko-KR"/>
        </w:rPr>
        <w:pPrChange w:id="2176" w:author="제이펍 출판사" w:date="2021-03-14T15:57:00Z">
          <w:pPr>
            <w:pStyle w:val="a0"/>
          </w:pPr>
        </w:pPrChange>
      </w:pPr>
      <w:r w:rsidRPr="00ED4019">
        <w:rPr>
          <w:rStyle w:val="VerbatimChar"/>
          <w:rFonts w:ascii="Times New Roman" w:hAnsi="Times New Roman"/>
          <w:lang w:eastAsia="ko-KR"/>
        </w:rPr>
        <w:t>timetk</w:t>
      </w:r>
      <w:r w:rsidRPr="00ED4019">
        <w:rPr>
          <w:rFonts w:ascii="Times New Roman" w:hAnsi="Times New Roman"/>
          <w:lang w:eastAsia="ko-KR"/>
        </w:rPr>
        <w:t xml:space="preserve"> plot</w:t>
      </w:r>
      <w:r w:rsidRPr="00ED4019">
        <w:rPr>
          <w:rFonts w:ascii="Times New Roman" w:hAnsi="Times New Roman"/>
          <w:lang w:eastAsia="ko-KR"/>
        </w:rPr>
        <w:t>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다른</w:t>
      </w:r>
      <w:r w:rsidRPr="00ED4019">
        <w:rPr>
          <w:rFonts w:ascii="Times New Roman" w:hAnsi="Times New Roman"/>
          <w:lang w:eastAsia="ko-KR"/>
        </w:rPr>
        <w:t xml:space="preserve"> plot</w:t>
      </w:r>
      <w:r w:rsidRPr="00ED4019">
        <w:rPr>
          <w:rFonts w:ascii="Times New Roman" w:hAnsi="Times New Roman"/>
          <w:lang w:eastAsia="ko-KR"/>
        </w:rPr>
        <w:t>에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비해</w:t>
      </w:r>
      <w:r w:rsidRPr="00ED4019">
        <w:rPr>
          <w:rFonts w:ascii="Times New Roman" w:hAnsi="Times New Roman"/>
          <w:lang w:eastAsia="ko-KR"/>
        </w:rPr>
        <w:t xml:space="preserve"> </w:t>
      </w:r>
      <w:ins w:id="2177" w:author="user" w:date="2021-03-18T12:16:00Z">
        <w:r w:rsidR="00CB77AC">
          <w:rPr>
            <w:rFonts w:ascii="Times New Roman" w:hAnsi="Times New Roman" w:hint="eastAsia"/>
            <w:lang w:eastAsia="ko-KR"/>
          </w:rPr>
          <w:t>여러</w:t>
        </w:r>
        <w:r w:rsidR="00CB77AC">
          <w:rPr>
            <w:rFonts w:ascii="Times New Roman" w:hAnsi="Times New Roman" w:hint="eastAsia"/>
            <w:lang w:eastAsia="ko-KR"/>
          </w:rPr>
          <w:t xml:space="preserve"> </w:t>
        </w:r>
        <w:r w:rsidR="00CB77AC">
          <w:rPr>
            <w:rFonts w:ascii="Times New Roman" w:hAnsi="Times New Roman" w:hint="eastAsia"/>
            <w:lang w:eastAsia="ko-KR"/>
          </w:rPr>
          <w:t>가지</w:t>
        </w:r>
        <w:r w:rsidR="00CB77AC">
          <w:rPr>
            <w:rFonts w:ascii="Times New Roman" w:hAnsi="Times New Roman" w:hint="eastAsia"/>
            <w:lang w:eastAsia="ko-KR"/>
          </w:rPr>
          <w:t xml:space="preserve"> </w:t>
        </w:r>
      </w:ins>
      <w:r w:rsidRPr="00ED4019">
        <w:rPr>
          <w:rFonts w:ascii="Times New Roman" w:hAnsi="Times New Roman"/>
          <w:lang w:eastAsia="ko-KR"/>
        </w:rPr>
        <w:t>장점이</w:t>
      </w:r>
      <w:r w:rsidRPr="00ED4019">
        <w:rPr>
          <w:rFonts w:ascii="Times New Roman" w:hAnsi="Times New Roman"/>
          <w:lang w:eastAsia="ko-KR"/>
        </w:rPr>
        <w:t xml:space="preserve"> </w:t>
      </w:r>
      <w:del w:id="2178" w:author="제이펍 출판사" w:date="2021-03-14T19:58:00Z">
        <w:r w:rsidRPr="00ED4019" w:rsidDel="00754210">
          <w:rPr>
            <w:rFonts w:ascii="Times New Roman" w:hAnsi="Times New Roman"/>
            <w:lang w:eastAsia="ko-KR"/>
          </w:rPr>
          <w:delText>여러가지</w:delText>
        </w:r>
      </w:del>
      <w:ins w:id="2179" w:author="제이펍 출판사" w:date="2021-03-14T19:58:00Z">
        <w:del w:id="2180" w:author="user" w:date="2021-03-18T12:16:00Z">
          <w:r w:rsidR="00754210" w:rsidDel="00CB77AC">
            <w:rPr>
              <w:rFonts w:ascii="Times New Roman" w:hAnsi="Times New Roman"/>
              <w:lang w:eastAsia="ko-KR"/>
            </w:rPr>
            <w:delText>여러</w:delText>
          </w:r>
          <w:r w:rsidR="00754210" w:rsidDel="00CB77AC">
            <w:rPr>
              <w:rFonts w:ascii="Times New Roman" w:hAnsi="Times New Roman"/>
              <w:lang w:eastAsia="ko-KR"/>
            </w:rPr>
            <w:delText xml:space="preserve"> </w:delText>
          </w:r>
          <w:r w:rsidR="00754210" w:rsidDel="00CB77AC">
            <w:rPr>
              <w:rFonts w:ascii="Times New Roman" w:hAnsi="Times New Roman"/>
              <w:lang w:eastAsia="ko-KR"/>
            </w:rPr>
            <w:delText>가지</w:delText>
          </w:r>
        </w:del>
      </w:ins>
      <w:del w:id="2181" w:author="user" w:date="2021-03-18T12:16:00Z">
        <w:r w:rsidRPr="00ED4019" w:rsidDel="00CB77AC">
          <w:rPr>
            <w:rFonts w:ascii="Times New Roman" w:hAnsi="Times New Roman"/>
            <w:lang w:eastAsia="ko-KR"/>
          </w:rPr>
          <w:delText>가</w:delText>
        </w:r>
        <w:r w:rsidRPr="00ED4019" w:rsidDel="00CB77AC">
          <w:rPr>
            <w:rFonts w:ascii="Times New Roman" w:hAnsi="Times New Roman"/>
            <w:lang w:eastAsia="ko-KR"/>
          </w:rPr>
          <w:delText xml:space="preserve"> </w:delText>
        </w:r>
      </w:del>
      <w:r w:rsidRPr="00ED4019">
        <w:rPr>
          <w:rFonts w:ascii="Times New Roman" w:hAnsi="Times New Roman"/>
          <w:lang w:eastAsia="ko-KR"/>
        </w:rPr>
        <w:t>있는데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필자가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생각하는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가장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큰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장점은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반응형</w:t>
      </w:r>
      <w:r w:rsidRPr="00ED4019">
        <w:rPr>
          <w:rFonts w:ascii="Times New Roman" w:hAnsi="Times New Roman" w:hint="eastAsia"/>
          <w:lang w:eastAsia="ko-KR"/>
        </w:rPr>
        <w:t>(</w:t>
      </w:r>
      <w:r w:rsidRPr="00ED4019">
        <w:rPr>
          <w:rFonts w:ascii="Times New Roman" w:hAnsi="Times New Roman"/>
          <w:lang w:eastAsia="ko-KR"/>
        </w:rPr>
        <w:t>interactive) plot</w:t>
      </w:r>
      <w:r w:rsidRPr="00ED4019">
        <w:rPr>
          <w:rFonts w:ascii="Times New Roman" w:hAnsi="Times New Roman"/>
          <w:lang w:eastAsia="ko-KR"/>
        </w:rPr>
        <w:t>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자동적으로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생성된다는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점이다</w:t>
      </w:r>
      <w:r w:rsidRPr="00ED4019">
        <w:rPr>
          <w:rFonts w:ascii="Times New Roman" w:hAnsi="Times New Roman"/>
          <w:lang w:eastAsia="ko-KR"/>
        </w:rPr>
        <w:t xml:space="preserve">. </w:t>
      </w:r>
      <w:r w:rsidRPr="00ED4019">
        <w:rPr>
          <w:rStyle w:val="VerbatimChar"/>
          <w:rFonts w:ascii="Times New Roman" w:hAnsi="Times New Roman"/>
          <w:lang w:eastAsia="ko-KR"/>
        </w:rPr>
        <w:t>plot_time_series()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함수는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Style w:val="VerbatimChar"/>
          <w:rFonts w:ascii="Times New Roman" w:hAnsi="Times New Roman"/>
          <w:lang w:eastAsia="ko-KR"/>
        </w:rPr>
        <w:t>plot_ly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패키지를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기반으로</w:t>
      </w:r>
      <w:r w:rsidRPr="00ED4019">
        <w:rPr>
          <w:rFonts w:ascii="Times New Roman" w:hAnsi="Times New Roman"/>
          <w:lang w:eastAsia="ko-KR"/>
        </w:rPr>
        <w:t xml:space="preserve"> plotting</w:t>
      </w:r>
      <w:r w:rsidRPr="00ED4019">
        <w:rPr>
          <w:rFonts w:ascii="Times New Roman" w:hAnsi="Times New Roman"/>
          <w:lang w:eastAsia="ko-KR"/>
        </w:rPr>
        <w:t>하기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때문에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Style w:val="VerbatimChar"/>
          <w:rFonts w:ascii="Times New Roman" w:hAnsi="Times New Roman"/>
          <w:lang w:eastAsia="ko-KR"/>
        </w:rPr>
        <w:t xml:space="preserve">plot_ly </w:t>
      </w:r>
      <w:r w:rsidRPr="00ED4019">
        <w:rPr>
          <w:rFonts w:ascii="Times New Roman" w:hAnsi="Times New Roman"/>
          <w:lang w:eastAsia="ko-KR"/>
        </w:rPr>
        <w:t>패키지에서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제공하는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plot</w:t>
      </w:r>
      <w:r w:rsidRPr="00ED4019">
        <w:rPr>
          <w:rFonts w:ascii="Times New Roman" w:hAnsi="Times New Roman"/>
          <w:lang w:eastAsia="ko-KR"/>
        </w:rPr>
        <w:t>의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장점을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모두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사용할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있</w:t>
      </w:r>
      <w:r w:rsidRPr="00ED4019">
        <w:rPr>
          <w:rFonts w:ascii="Times New Roman" w:hAnsi="Times New Roman" w:hint="eastAsia"/>
          <w:lang w:eastAsia="ko-KR"/>
        </w:rPr>
        <w:t>다</w:t>
      </w:r>
      <w:r w:rsidRPr="00ED4019">
        <w:rPr>
          <w:rFonts w:ascii="Times New Roman" w:hAnsi="Times New Roman" w:hint="eastAsia"/>
          <w:lang w:eastAsia="ko-KR"/>
        </w:rPr>
        <w:t>.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마우스를</w:t>
      </w:r>
      <w:r w:rsidRPr="00ED4019">
        <w:rPr>
          <w:rFonts w:ascii="Times New Roman" w:hAnsi="Times New Roman"/>
          <w:lang w:eastAsia="ko-KR"/>
        </w:rPr>
        <w:t xml:space="preserve"> plot</w:t>
      </w:r>
      <w:ins w:id="2182" w:author="user" w:date="2021-03-18T12:17:00Z">
        <w:r w:rsidR="00CB77AC">
          <w:rPr>
            <w:rFonts w:ascii="Times New Roman" w:hAnsi="Times New Roman" w:hint="eastAsia"/>
            <w:lang w:eastAsia="ko-KR"/>
          </w:rPr>
          <w:t xml:space="preserve"> </w:t>
        </w:r>
      </w:ins>
      <w:r w:rsidRPr="00ED4019">
        <w:rPr>
          <w:rFonts w:ascii="Times New Roman" w:hAnsi="Times New Roman"/>
          <w:lang w:eastAsia="ko-KR"/>
        </w:rPr>
        <w:t>위로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가져가면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해당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마우스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포인트에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대응하는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정보가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표현되거나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드래그하여</w:t>
      </w:r>
      <w:r w:rsidRPr="00ED4019">
        <w:rPr>
          <w:rFonts w:ascii="Times New Roman" w:hAnsi="Times New Roman"/>
          <w:lang w:eastAsia="ko-KR"/>
        </w:rPr>
        <w:t xml:space="preserve"> plot</w:t>
      </w:r>
      <w:r w:rsidRPr="00ED4019">
        <w:rPr>
          <w:rFonts w:ascii="Times New Roman" w:hAnsi="Times New Roman"/>
          <w:lang w:eastAsia="ko-KR"/>
        </w:rPr>
        <w:t>을</w:t>
      </w:r>
      <w:r w:rsidRPr="00ED4019">
        <w:rPr>
          <w:rFonts w:ascii="Times New Roman" w:hAnsi="Times New Roman"/>
          <w:lang w:eastAsia="ko-KR"/>
        </w:rPr>
        <w:t xml:space="preserve"> </w:t>
      </w:r>
      <w:ins w:id="2183" w:author="user" w:date="2021-03-18T12:17:00Z">
        <w:r w:rsidR="00CB77AC">
          <w:rPr>
            <w:rFonts w:ascii="Times New Roman" w:hAnsi="Times New Roman" w:hint="eastAsia"/>
            <w:lang w:eastAsia="ko-KR"/>
          </w:rPr>
          <w:t>줌</w:t>
        </w:r>
      </w:ins>
      <w:ins w:id="2184" w:author="user" w:date="2021-03-18T12:18:00Z">
        <w:r w:rsidR="00CB77AC">
          <w:rPr>
            <w:rFonts w:ascii="Times New Roman" w:hAnsi="Times New Roman" w:hint="eastAsia"/>
            <w:lang w:eastAsia="ko-KR"/>
          </w:rPr>
          <w:t xml:space="preserve"> </w:t>
        </w:r>
      </w:ins>
      <w:ins w:id="2185" w:author="user" w:date="2021-03-18T12:17:00Z">
        <w:r w:rsidR="00CB77AC">
          <w:rPr>
            <w:rFonts w:ascii="Times New Roman" w:hAnsi="Times New Roman" w:hint="eastAsia"/>
            <w:lang w:eastAsia="ko-KR"/>
          </w:rPr>
          <w:t>인</w:t>
        </w:r>
        <w:r w:rsidR="00CB77AC">
          <w:rPr>
            <w:rFonts w:ascii="Times New Roman" w:hAnsi="Times New Roman" w:hint="eastAsia"/>
            <w:lang w:eastAsia="ko-KR"/>
          </w:rPr>
          <w:t>(</w:t>
        </w:r>
      </w:ins>
      <w:r w:rsidRPr="00ED4019">
        <w:rPr>
          <w:rFonts w:ascii="Times New Roman" w:hAnsi="Times New Roman"/>
          <w:lang w:eastAsia="ko-KR"/>
        </w:rPr>
        <w:t>zoom in</w:t>
      </w:r>
      <w:ins w:id="2186" w:author="user" w:date="2021-03-18T12:17:00Z">
        <w:r w:rsidR="00CB77AC">
          <w:rPr>
            <w:rFonts w:ascii="Times New Roman" w:hAnsi="Times New Roman" w:hint="eastAsia"/>
            <w:lang w:eastAsia="ko-KR"/>
          </w:rPr>
          <w:t>)</w:t>
        </w:r>
      </w:ins>
      <w:del w:id="2187" w:author="user" w:date="2021-03-18T12:17:00Z">
        <w:r w:rsidRPr="00ED4019" w:rsidDel="00CB77AC">
          <w:rPr>
            <w:rFonts w:ascii="Times New Roman" w:hAnsi="Times New Roman"/>
            <w:lang w:eastAsia="ko-KR"/>
          </w:rPr>
          <w:delText xml:space="preserve"> </w:delText>
        </w:r>
      </w:del>
      <w:r w:rsidRPr="00ED4019">
        <w:rPr>
          <w:rFonts w:ascii="Times New Roman" w:hAnsi="Times New Roman"/>
          <w:lang w:eastAsia="ko-KR"/>
        </w:rPr>
        <w:t>할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있는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기능을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기본적으로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제공한다</w:t>
      </w:r>
      <w:r w:rsidRPr="00ED4019">
        <w:rPr>
          <w:rFonts w:ascii="Times New Roman" w:hAnsi="Times New Roman"/>
          <w:lang w:eastAsia="ko-KR"/>
        </w:rPr>
        <w:t xml:space="preserve">. </w:t>
      </w:r>
    </w:p>
    <w:p w14:paraId="43C6CCE0" w14:textId="5A4263F7" w:rsidR="00FD7B2A" w:rsidRPr="00ED4019" w:rsidRDefault="00FD7B2A">
      <w:pPr>
        <w:pStyle w:val="a0"/>
        <w:jc w:val="both"/>
        <w:rPr>
          <w:rFonts w:ascii="Times New Roman" w:hAnsi="Times New Roman"/>
          <w:lang w:eastAsia="ko-KR"/>
        </w:rPr>
        <w:pPrChange w:id="2188" w:author="제이펍 출판사" w:date="2021-03-14T15:57:00Z">
          <w:pPr>
            <w:pStyle w:val="a0"/>
          </w:pPr>
        </w:pPrChange>
      </w:pPr>
      <w:r w:rsidRPr="00ED4019">
        <w:rPr>
          <w:rFonts w:ascii="Times New Roman" w:hAnsi="Times New Roman"/>
          <w:lang w:eastAsia="ko-KR"/>
        </w:rPr>
        <w:t>plot_time_series()</w:t>
      </w:r>
      <w:r w:rsidRPr="00ED4019">
        <w:rPr>
          <w:rFonts w:ascii="Times New Roman" w:hAnsi="Times New Roman"/>
          <w:lang w:eastAsia="ko-KR"/>
        </w:rPr>
        <w:t>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사용하여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시계열</w:t>
      </w:r>
      <w:r w:rsidRPr="00ED4019">
        <w:rPr>
          <w:rFonts w:ascii="Times New Roman" w:hAnsi="Times New Roman"/>
          <w:lang w:eastAsia="ko-KR"/>
        </w:rPr>
        <w:t xml:space="preserve"> plot</w:t>
      </w:r>
      <w:r w:rsidRPr="00ED4019">
        <w:rPr>
          <w:rFonts w:ascii="Times New Roman" w:hAnsi="Times New Roman"/>
          <w:lang w:eastAsia="ko-KR"/>
        </w:rPr>
        <w:t>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만드는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방법은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다음과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같다</w:t>
      </w:r>
      <w:r w:rsidRPr="00ED4019">
        <w:rPr>
          <w:rFonts w:ascii="Times New Roman" w:hAnsi="Times New Roman"/>
          <w:lang w:eastAsia="ko-KR"/>
        </w:rPr>
        <w:t xml:space="preserve">. </w:t>
      </w:r>
      <w:r w:rsidRPr="00ED4019">
        <w:rPr>
          <w:rFonts w:ascii="Times New Roman" w:hAnsi="Times New Roman"/>
          <w:lang w:eastAsia="ko-KR"/>
        </w:rPr>
        <w:t>아래의</w:t>
      </w:r>
      <w:r w:rsidRPr="00ED4019">
        <w:rPr>
          <w:rFonts w:ascii="Times New Roman" w:hAnsi="Times New Roman"/>
          <w:lang w:eastAsia="ko-KR"/>
        </w:rPr>
        <w:t xml:space="preserve"> </w:t>
      </w:r>
      <w:proofErr w:type="gramStart"/>
      <w:r w:rsidRPr="00ED4019">
        <w:rPr>
          <w:rFonts w:ascii="Times New Roman" w:hAnsi="Times New Roman"/>
          <w:lang w:eastAsia="ko-KR"/>
        </w:rPr>
        <w:t>예제에서</w:t>
      </w:r>
      <w:r w:rsidRPr="00ED4019">
        <w:rPr>
          <w:rFonts w:ascii="Times New Roman" w:hAnsi="Times New Roman"/>
          <w:lang w:eastAsia="ko-KR"/>
        </w:rPr>
        <w:t xml:space="preserve"> .value</w:t>
      </w:r>
      <w:r w:rsidRPr="00ED4019">
        <w:rPr>
          <w:rFonts w:ascii="Times New Roman" w:hAnsi="Times New Roman"/>
          <w:lang w:eastAsia="ko-KR"/>
        </w:rPr>
        <w:t>로</w:t>
      </w:r>
      <w:proofErr w:type="gramEnd"/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설정된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하나의</w:t>
      </w:r>
      <w:r w:rsidRPr="00ED4019">
        <w:rPr>
          <w:rFonts w:ascii="Times New Roman" w:hAnsi="Times New Roman"/>
          <w:lang w:eastAsia="ko-KR"/>
        </w:rPr>
        <w:t xml:space="preserve"> </w:t>
      </w:r>
      <w:del w:id="2189" w:author="제이펍 출판사" w:date="2021-03-14T20:19:00Z">
        <w:r w:rsidRPr="00ED4019" w:rsidDel="00766301">
          <w:rPr>
            <w:rFonts w:ascii="Times New Roman" w:hAnsi="Times New Roman"/>
            <w:lang w:eastAsia="ko-KR"/>
          </w:rPr>
          <w:delText>컬럼</w:delText>
        </w:r>
      </w:del>
      <w:ins w:id="2190" w:author="제이펍 출판사" w:date="2021-03-14T20:19:00Z">
        <w:r w:rsidR="00766301">
          <w:rPr>
            <w:rFonts w:ascii="Times New Roman" w:hAnsi="Times New Roman"/>
            <w:lang w:eastAsia="ko-KR"/>
          </w:rPr>
          <w:t>칼럼</w:t>
        </w:r>
      </w:ins>
      <w:del w:id="2191" w:author="user" w:date="2021-03-18T12:19:00Z">
        <w:r w:rsidRPr="00ED4019" w:rsidDel="00CB77AC">
          <w:rPr>
            <w:rFonts w:ascii="Times New Roman" w:hAnsi="Times New Roman" w:hint="eastAsia"/>
            <w:lang w:eastAsia="ko-KR"/>
          </w:rPr>
          <w:delText>을</w:delText>
        </w:r>
      </w:del>
      <w:ins w:id="2192" w:author="user" w:date="2021-03-18T12:19:00Z">
        <w:r w:rsidR="00CB77AC">
          <w:rPr>
            <w:rFonts w:ascii="Times New Roman" w:hAnsi="Times New Roman" w:hint="eastAsia"/>
            <w:lang w:eastAsia="ko-KR"/>
          </w:rPr>
          <w:t>이</w:t>
        </w:r>
      </w:ins>
      <w:r w:rsidRPr="00ED4019">
        <w:rPr>
          <w:rFonts w:ascii="Times New Roman" w:hAnsi="Times New Roman"/>
          <w:lang w:eastAsia="ko-KR"/>
        </w:rPr>
        <w:t xml:space="preserve"> plot</w:t>
      </w:r>
      <w:r w:rsidRPr="00ED4019">
        <w:rPr>
          <w:rFonts w:ascii="Times New Roman" w:hAnsi="Times New Roman" w:hint="eastAsia"/>
          <w:lang w:eastAsia="ko-KR"/>
        </w:rPr>
        <w:t>t</w:t>
      </w:r>
      <w:r w:rsidRPr="00ED4019">
        <w:rPr>
          <w:rFonts w:ascii="Times New Roman" w:hAnsi="Times New Roman"/>
          <w:lang w:eastAsia="ko-KR"/>
        </w:rPr>
        <w:t>ing</w:t>
      </w:r>
      <w:r w:rsidRPr="00ED4019">
        <w:rPr>
          <w:rFonts w:ascii="Times New Roman" w:hAnsi="Times New Roman"/>
          <w:lang w:eastAsia="ko-KR"/>
        </w:rPr>
        <w:t>되어야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하지만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실제는</w:t>
      </w:r>
      <w:r w:rsidRPr="00ED4019">
        <w:rPr>
          <w:rFonts w:ascii="Times New Roman" w:hAnsi="Times New Roman"/>
          <w:lang w:eastAsia="ko-KR"/>
        </w:rPr>
        <w:t xml:space="preserve"> </w:t>
      </w:r>
      <w:del w:id="2193" w:author="제이펍 출판사" w:date="2021-03-14T18:08:00Z">
        <w:r w:rsidRPr="00ED4019" w:rsidDel="003F5176">
          <w:rPr>
            <w:rFonts w:ascii="Times New Roman" w:hAnsi="Times New Roman"/>
            <w:lang w:eastAsia="ko-KR"/>
          </w:rPr>
          <w:delText>두개</w:delText>
        </w:r>
      </w:del>
      <w:ins w:id="2194" w:author="제이펍 출판사" w:date="2021-03-14T18:08:00Z">
        <w:r w:rsidR="003F5176">
          <w:rPr>
            <w:rFonts w:ascii="Times New Roman" w:hAnsi="Times New Roman"/>
            <w:lang w:eastAsia="ko-KR"/>
          </w:rPr>
          <w:t>두</w:t>
        </w:r>
        <w:r w:rsidR="003F5176">
          <w:rPr>
            <w:rFonts w:ascii="Times New Roman" w:hAnsi="Times New Roman"/>
            <w:lang w:eastAsia="ko-KR"/>
          </w:rPr>
          <w:t xml:space="preserve"> </w:t>
        </w:r>
        <w:r w:rsidR="003F5176">
          <w:rPr>
            <w:rFonts w:ascii="Times New Roman" w:hAnsi="Times New Roman"/>
            <w:lang w:eastAsia="ko-KR"/>
          </w:rPr>
          <w:t>개</w:t>
        </w:r>
      </w:ins>
      <w:r w:rsidRPr="00ED4019">
        <w:rPr>
          <w:rFonts w:ascii="Times New Roman" w:hAnsi="Times New Roman"/>
          <w:lang w:eastAsia="ko-KR"/>
        </w:rPr>
        <w:t>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선이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나타난다</w:t>
      </w:r>
      <w:r w:rsidRPr="00ED4019">
        <w:rPr>
          <w:rFonts w:ascii="Times New Roman" w:hAnsi="Times New Roman"/>
          <w:lang w:eastAsia="ko-KR"/>
        </w:rPr>
        <w:t xml:space="preserve">. </w:t>
      </w:r>
      <w:r w:rsidRPr="00ED4019">
        <w:rPr>
          <w:rFonts w:ascii="Times New Roman" w:hAnsi="Times New Roman"/>
          <w:lang w:eastAsia="ko-KR"/>
        </w:rPr>
        <w:t>검정색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선은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실제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lastRenderedPageBreak/>
        <w:t>데이터를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표현하는</w:t>
      </w:r>
      <w:r w:rsidRPr="00ED4019">
        <w:rPr>
          <w:rFonts w:ascii="Times New Roman" w:hAnsi="Times New Roman"/>
          <w:lang w:eastAsia="ko-KR"/>
        </w:rPr>
        <w:t xml:space="preserve"> line plot</w:t>
      </w:r>
      <w:r w:rsidRPr="00ED4019">
        <w:rPr>
          <w:rFonts w:ascii="Times New Roman" w:hAnsi="Times New Roman"/>
          <w:lang w:eastAsia="ko-KR"/>
        </w:rPr>
        <w:t>이고</w:t>
      </w:r>
      <w:ins w:id="2195" w:author="user" w:date="2021-03-18T12:19:00Z">
        <w:r w:rsidR="00CB77AC">
          <w:rPr>
            <w:rFonts w:ascii="Times New Roman" w:hAnsi="Times New Roman" w:hint="eastAsia"/>
            <w:lang w:eastAsia="ko-KR"/>
          </w:rPr>
          <w:t>,</w:t>
        </w:r>
      </w:ins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파랑색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선은</w:t>
      </w:r>
      <w:r w:rsidRPr="00ED4019">
        <w:rPr>
          <w:rFonts w:ascii="Times New Roman" w:hAnsi="Times New Roman"/>
          <w:lang w:eastAsia="ko-KR"/>
        </w:rPr>
        <w:t xml:space="preserve"> ‘LOESS’ </w:t>
      </w:r>
      <w:r w:rsidRPr="00ED4019">
        <w:rPr>
          <w:rFonts w:ascii="Times New Roman" w:hAnsi="Times New Roman"/>
          <w:lang w:eastAsia="ko-KR"/>
        </w:rPr>
        <w:t>평활화된</w:t>
      </w:r>
      <w:r w:rsidRPr="00ED4019">
        <w:rPr>
          <w:rFonts w:ascii="Times New Roman" w:hAnsi="Times New Roman"/>
          <w:lang w:eastAsia="ko-KR"/>
        </w:rPr>
        <w:t xml:space="preserve"> line plot</w:t>
      </w:r>
      <w:r w:rsidRPr="00ED4019">
        <w:rPr>
          <w:rFonts w:ascii="Times New Roman" w:hAnsi="Times New Roman"/>
          <w:lang w:eastAsia="ko-KR"/>
        </w:rPr>
        <w:t>이</w:t>
      </w:r>
      <w:del w:id="2196" w:author="user" w:date="2021-03-18T12:19:00Z">
        <w:r w:rsidRPr="00ED4019" w:rsidDel="00CB77AC">
          <w:rPr>
            <w:rFonts w:ascii="Times New Roman" w:hAnsi="Times New Roman"/>
            <w:lang w:eastAsia="ko-KR"/>
          </w:rPr>
          <w:delText xml:space="preserve"> </w:delText>
        </w:r>
        <w:r w:rsidRPr="00ED4019" w:rsidDel="00CB77AC">
          <w:rPr>
            <w:rFonts w:ascii="Times New Roman" w:hAnsi="Times New Roman"/>
            <w:lang w:eastAsia="ko-KR"/>
          </w:rPr>
          <w:delText>나타난</w:delText>
        </w:r>
      </w:del>
      <w:r w:rsidRPr="00ED4019">
        <w:rPr>
          <w:rFonts w:ascii="Times New Roman" w:hAnsi="Times New Roman"/>
          <w:lang w:eastAsia="ko-KR"/>
        </w:rPr>
        <w:t>다</w:t>
      </w:r>
      <w:r w:rsidRPr="00ED4019">
        <w:rPr>
          <w:rFonts w:ascii="Times New Roman" w:hAnsi="Times New Roman"/>
          <w:lang w:eastAsia="ko-KR"/>
        </w:rPr>
        <w:t xml:space="preserve">. </w:t>
      </w:r>
      <w:r w:rsidRPr="00ED4019">
        <w:rPr>
          <w:rFonts w:ascii="Times New Roman" w:hAnsi="Times New Roman"/>
          <w:lang w:eastAsia="ko-KR"/>
        </w:rPr>
        <w:t>평활화</w:t>
      </w:r>
      <w:r w:rsidRPr="00ED4019">
        <w:rPr>
          <w:rFonts w:ascii="Times New Roman" w:hAnsi="Times New Roman"/>
          <w:lang w:eastAsia="ko-KR"/>
        </w:rPr>
        <w:t xml:space="preserve"> </w:t>
      </w:r>
      <w:proofErr w:type="gramStart"/>
      <w:r w:rsidRPr="00ED4019">
        <w:rPr>
          <w:rFonts w:ascii="Times New Roman" w:hAnsi="Times New Roman"/>
          <w:lang w:eastAsia="ko-KR"/>
        </w:rPr>
        <w:t>line</w:t>
      </w:r>
      <w:r w:rsidRPr="00ED4019">
        <w:rPr>
          <w:rFonts w:ascii="Times New Roman" w:hAnsi="Times New Roman"/>
          <w:lang w:eastAsia="ko-KR"/>
        </w:rPr>
        <w:t>은</w:t>
      </w:r>
      <w:r w:rsidRPr="00ED4019">
        <w:rPr>
          <w:rFonts w:ascii="Times New Roman" w:hAnsi="Times New Roman"/>
          <w:lang w:eastAsia="ko-KR"/>
        </w:rPr>
        <w:t xml:space="preserve"> .smooth</w:t>
      </w:r>
      <w:proofErr w:type="gramEnd"/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매개변수로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조절</w:t>
      </w:r>
      <w:ins w:id="2197" w:author="user" w:date="2021-03-18T12:19:00Z">
        <w:r w:rsidR="00CB77AC">
          <w:rPr>
            <w:rFonts w:ascii="Times New Roman" w:hAnsi="Times New Roman" w:hint="eastAsia"/>
            <w:lang w:eastAsia="ko-KR"/>
          </w:rPr>
          <w:t>할</w:t>
        </w:r>
        <w:r w:rsidR="00CB77AC">
          <w:rPr>
            <w:rFonts w:ascii="Times New Roman" w:hAnsi="Times New Roman" w:hint="eastAsia"/>
            <w:lang w:eastAsia="ko-KR"/>
          </w:rPr>
          <w:t xml:space="preserve"> </w:t>
        </w:r>
        <w:r w:rsidR="00CB77AC">
          <w:rPr>
            <w:rFonts w:ascii="Times New Roman" w:hAnsi="Times New Roman" w:hint="eastAsia"/>
            <w:lang w:eastAsia="ko-KR"/>
          </w:rPr>
          <w:t>수</w:t>
        </w:r>
        <w:r w:rsidR="00CB77AC">
          <w:rPr>
            <w:rFonts w:ascii="Times New Roman" w:hAnsi="Times New Roman" w:hint="eastAsia"/>
            <w:lang w:eastAsia="ko-KR"/>
          </w:rPr>
          <w:t xml:space="preserve"> </w:t>
        </w:r>
        <w:r w:rsidR="00CB77AC">
          <w:rPr>
            <w:rFonts w:ascii="Times New Roman" w:hAnsi="Times New Roman" w:hint="eastAsia"/>
            <w:lang w:eastAsia="ko-KR"/>
          </w:rPr>
          <w:t>있</w:t>
        </w:r>
      </w:ins>
      <w:del w:id="2198" w:author="user" w:date="2021-03-18T12:19:00Z">
        <w:r w:rsidRPr="00ED4019" w:rsidDel="00CB77AC">
          <w:rPr>
            <w:rFonts w:ascii="Times New Roman" w:hAnsi="Times New Roman"/>
            <w:lang w:eastAsia="ko-KR"/>
          </w:rPr>
          <w:delText xml:space="preserve"> </w:delText>
        </w:r>
        <w:r w:rsidRPr="00ED4019" w:rsidDel="00CB77AC">
          <w:rPr>
            <w:rFonts w:ascii="Times New Roman" w:hAnsi="Times New Roman"/>
            <w:lang w:eastAsia="ko-KR"/>
          </w:rPr>
          <w:delText>가능하</w:delText>
        </w:r>
      </w:del>
      <w:r w:rsidRPr="00ED4019">
        <w:rPr>
          <w:rFonts w:ascii="Times New Roman" w:hAnsi="Times New Roman"/>
          <w:lang w:eastAsia="ko-KR"/>
        </w:rPr>
        <w:t>다</w:t>
      </w:r>
      <w:r w:rsidRPr="00ED4019">
        <w:rPr>
          <w:rFonts w:ascii="Times New Roman" w:hAnsi="Times New Roman"/>
          <w:lang w:eastAsia="ko-KR"/>
        </w:rPr>
        <w:t>.</w:t>
      </w:r>
    </w:p>
    <w:p w14:paraId="3CAE9274" w14:textId="77777777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2199" w:author="제이펍 출판사" w:date="2021-03-14T15:57:00Z">
          <w:pPr>
            <w:pStyle w:val="SourceCode"/>
          </w:pPr>
        </w:pPrChange>
      </w:pPr>
      <w:proofErr w:type="gramStart"/>
      <w:r w:rsidRPr="00ED4019">
        <w:rPr>
          <w:rStyle w:val="FunctionTok"/>
          <w:rFonts w:ascii="Times New Roman" w:hAnsi="Times New Roman"/>
        </w:rPr>
        <w:t>library</w:t>
      </w:r>
      <w:r w:rsidRPr="00ED4019">
        <w:rPr>
          <w:rStyle w:val="NormalTok"/>
          <w:rFonts w:ascii="Times New Roman" w:hAnsi="Times New Roman"/>
        </w:rPr>
        <w:t>(</w:t>
      </w:r>
      <w:proofErr w:type="gramEnd"/>
      <w:r w:rsidRPr="00ED4019">
        <w:rPr>
          <w:rStyle w:val="NormalTok"/>
          <w:rFonts w:ascii="Times New Roman" w:hAnsi="Times New Roman"/>
        </w:rPr>
        <w:t>timetk)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students </w:t>
      </w:r>
      <w:r w:rsidRPr="00ED4019">
        <w:rPr>
          <w:rStyle w:val="SpecialCharTok"/>
          <w:rFonts w:ascii="Times New Roman" w:hAnsi="Times New Roman"/>
        </w:rPr>
        <w:t>%&gt;%</w:t>
      </w:r>
      <w:r w:rsidRPr="00ED4019">
        <w:rPr>
          <w:rStyle w:val="NormalTok"/>
          <w:rFonts w:ascii="Times New Roman" w:hAnsi="Times New Roman"/>
        </w:rPr>
        <w:t xml:space="preserve">  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</w:t>
      </w:r>
      <w:r w:rsidRPr="00ED4019">
        <w:rPr>
          <w:rStyle w:val="FunctionTok"/>
          <w:rFonts w:ascii="Times New Roman" w:hAnsi="Times New Roman"/>
        </w:rPr>
        <w:t>plot_time_series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AttributeTok"/>
          <w:rFonts w:ascii="Times New Roman" w:hAnsi="Times New Roman"/>
        </w:rPr>
        <w:t>.date_var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NormalTok"/>
          <w:rFonts w:ascii="Times New Roman" w:hAnsi="Times New Roman"/>
        </w:rPr>
        <w:t>연도</w:t>
      </w:r>
      <w:r w:rsidRPr="00ED4019">
        <w:rPr>
          <w:rStyle w:val="NormalTok"/>
          <w:rFonts w:ascii="Times New Roman" w:hAnsi="Times New Roman"/>
        </w:rPr>
        <w:t xml:space="preserve">, </w:t>
      </w:r>
      <w:r w:rsidRPr="00ED4019">
        <w:rPr>
          <w:rStyle w:val="AttributeTok"/>
          <w:rFonts w:ascii="Times New Roman" w:hAnsi="Times New Roman"/>
        </w:rPr>
        <w:t>.value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NormalTok"/>
          <w:rFonts w:ascii="Times New Roman" w:hAnsi="Times New Roman"/>
        </w:rPr>
        <w:t>학생수계</w:t>
      </w:r>
      <w:r w:rsidRPr="00ED4019">
        <w:rPr>
          <w:rStyle w:val="NormalTok"/>
          <w:rFonts w:ascii="Times New Roman" w:hAnsi="Times New Roman"/>
        </w:rPr>
        <w:t xml:space="preserve">, </w:t>
      </w:r>
      <w:r w:rsidRPr="00ED4019">
        <w:rPr>
          <w:rStyle w:val="AttributeTok"/>
          <w:rFonts w:ascii="Times New Roman" w:hAnsi="Times New Roman"/>
        </w:rPr>
        <w:t>.smooth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ConstantTok"/>
          <w:rFonts w:ascii="Times New Roman" w:hAnsi="Times New Roman"/>
        </w:rPr>
        <w:t>FALSE</w:t>
      </w:r>
      <w:r w:rsidRPr="00ED4019">
        <w:rPr>
          <w:rStyle w:val="NormalTok"/>
          <w:rFonts w:ascii="Times New Roman" w:hAnsi="Times New Roman"/>
        </w:rPr>
        <w:t>)</w:t>
      </w:r>
    </w:p>
    <w:p w14:paraId="10354742" w14:textId="77777777" w:rsidR="00FD7B2A" w:rsidRPr="00ED4019" w:rsidRDefault="00FD7B2A">
      <w:pPr>
        <w:pStyle w:val="Figure"/>
        <w:jc w:val="both"/>
        <w:rPr>
          <w:rFonts w:ascii="Times New Roman" w:hAnsi="Times New Roman"/>
        </w:rPr>
        <w:pPrChange w:id="2200" w:author="제이펍 출판사" w:date="2021-03-14T15:57:00Z">
          <w:pPr>
            <w:pStyle w:val="Figure"/>
          </w:pPr>
        </w:pPrChange>
      </w:pPr>
      <w:r w:rsidRPr="00ED4019">
        <w:rPr>
          <w:rFonts w:ascii="Times New Roman" w:hAnsi="Times New Roman"/>
          <w:noProof/>
          <w:lang w:eastAsia="ko-KR"/>
        </w:rPr>
        <w:drawing>
          <wp:inline distT="0" distB="0" distL="0" distR="0" wp14:anchorId="45C30146" wp14:editId="6514AC19">
            <wp:extent cx="4572000" cy="3657600"/>
            <wp:effectExtent l="0" t="0" r="0" b="0"/>
            <wp:docPr id="61" name="그림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6FB5DA8" w14:textId="1510881B" w:rsidR="00FD7B2A" w:rsidRPr="00ED4019" w:rsidRDefault="00FD7B2A">
      <w:pPr>
        <w:pStyle w:val="a6"/>
        <w:jc w:val="both"/>
        <w:rPr>
          <w:rFonts w:ascii="Times New Roman" w:hAnsi="Times New Roman" w:hint="eastAsia"/>
          <w:lang w:eastAsia="ko-KR"/>
        </w:rPr>
        <w:pPrChange w:id="2201" w:author="제이펍 출판사" w:date="2021-03-14T15:57:00Z">
          <w:pPr>
            <w:pStyle w:val="a6"/>
            <w:jc w:val="center"/>
          </w:pPr>
        </w:pPrChange>
      </w:pPr>
      <w:commentRangeStart w:id="2202"/>
      <w:r w:rsidRPr="00ED4019">
        <w:rPr>
          <w:rFonts w:ascii="Times New Roman" w:hAnsi="Times New Roman" w:hint="eastAsia"/>
          <w:lang w:eastAsia="ko-KR"/>
        </w:rPr>
        <w:t>그림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3-31</w:t>
      </w:r>
      <w:commentRangeEnd w:id="2202"/>
      <w:r w:rsidR="00CB77AC">
        <w:rPr>
          <w:rStyle w:val="af3"/>
          <w:i w:val="0"/>
        </w:rPr>
        <w:commentReference w:id="2202"/>
      </w:r>
      <w:ins w:id="2203" w:author="standard" w:date="2021-03-26T17:52:00Z">
        <w:r w:rsidR="00BF6726">
          <w:rPr>
            <w:rFonts w:ascii="Times New Roman" w:hAnsi="Times New Roman"/>
            <w:lang w:eastAsia="ko-KR"/>
          </w:rPr>
          <w:t xml:space="preserve"> </w:t>
        </w:r>
        <w:r w:rsidR="00BF6726">
          <w:rPr>
            <w:rFonts w:ascii="Times New Roman" w:hAnsi="Times New Roman" w:hint="eastAsia"/>
            <w:lang w:eastAsia="ko-KR"/>
          </w:rPr>
          <w:t>연도별</w:t>
        </w:r>
        <w:r w:rsidR="00BF6726">
          <w:rPr>
            <w:rFonts w:ascii="Times New Roman" w:hAnsi="Times New Roman" w:hint="eastAsia"/>
            <w:lang w:eastAsia="ko-KR"/>
          </w:rPr>
          <w:t xml:space="preserve"> </w:t>
        </w:r>
        <w:r w:rsidR="00BF6726">
          <w:rPr>
            <w:rFonts w:ascii="Times New Roman" w:hAnsi="Times New Roman" w:hint="eastAsia"/>
            <w:lang w:eastAsia="ko-KR"/>
          </w:rPr>
          <w:t>학생수</w:t>
        </w:r>
        <w:r w:rsidR="00BF6726">
          <w:rPr>
            <w:rFonts w:ascii="Times New Roman" w:hAnsi="Times New Roman" w:hint="eastAsia"/>
            <w:lang w:eastAsia="ko-KR"/>
          </w:rPr>
          <w:t xml:space="preserve"> </w:t>
        </w:r>
        <w:r w:rsidR="00BF6726">
          <w:rPr>
            <w:rFonts w:ascii="Times New Roman" w:hAnsi="Times New Roman" w:hint="eastAsia"/>
            <w:lang w:eastAsia="ko-KR"/>
          </w:rPr>
          <w:t>추이</w:t>
        </w:r>
        <w:r w:rsidR="00BF6726">
          <w:rPr>
            <w:rFonts w:ascii="Times New Roman" w:hAnsi="Times New Roman" w:hint="eastAsia"/>
            <w:lang w:eastAsia="ko-KR"/>
          </w:rPr>
          <w:t xml:space="preserve"> </w:t>
        </w:r>
        <w:r w:rsidR="00BF6726">
          <w:rPr>
            <w:rFonts w:ascii="Times New Roman" w:hAnsi="Times New Roman"/>
            <w:lang w:eastAsia="ko-KR"/>
          </w:rPr>
          <w:t xml:space="preserve">– timetk </w:t>
        </w:r>
        <w:r w:rsidR="00BF6726">
          <w:rPr>
            <w:rFonts w:ascii="Times New Roman" w:hAnsi="Times New Roman" w:hint="eastAsia"/>
            <w:lang w:eastAsia="ko-KR"/>
          </w:rPr>
          <w:t>패키지</w:t>
        </w:r>
        <w:r w:rsidR="00BF6726">
          <w:rPr>
            <w:rFonts w:ascii="Times New Roman" w:hAnsi="Times New Roman" w:hint="eastAsia"/>
            <w:lang w:eastAsia="ko-KR"/>
          </w:rPr>
          <w:t xml:space="preserve"> </w:t>
        </w:r>
        <w:r w:rsidR="00BF6726">
          <w:rPr>
            <w:rFonts w:ascii="Times New Roman" w:hAnsi="Times New Roman" w:hint="eastAsia"/>
            <w:lang w:eastAsia="ko-KR"/>
          </w:rPr>
          <w:t>사용</w:t>
        </w:r>
      </w:ins>
    </w:p>
    <w:p w14:paraId="5444D617" w14:textId="77777777" w:rsidR="00FD7B2A" w:rsidRDefault="00FD7B2A">
      <w:pPr>
        <w:pStyle w:val="comment"/>
        <w:ind w:left="482"/>
        <w:jc w:val="both"/>
        <w:rPr>
          <w:lang w:eastAsia="ko-KR"/>
        </w:rPr>
        <w:pPrChange w:id="2204" w:author="제이펍 출판사" w:date="2021-03-14T15:57:00Z">
          <w:pPr>
            <w:pStyle w:val="comment"/>
            <w:ind w:left="482"/>
          </w:pPr>
        </w:pPrChange>
      </w:pPr>
      <w:r>
        <w:rPr>
          <w:lang w:eastAsia="ko-KR"/>
        </w:rPr>
        <w:t>코드 설명</w:t>
      </w:r>
    </w:p>
    <w:p w14:paraId="6FD604F2" w14:textId="77777777" w:rsidR="00FD7B2A" w:rsidRDefault="00FD7B2A">
      <w:pPr>
        <w:pStyle w:val="comment"/>
        <w:numPr>
          <w:ilvl w:val="0"/>
          <w:numId w:val="14"/>
        </w:numPr>
        <w:jc w:val="both"/>
        <w:rPr>
          <w:lang w:eastAsia="ko-KR"/>
        </w:rPr>
        <w:pPrChange w:id="2205" w:author="제이펍 출판사" w:date="2021-03-14T15:57:00Z">
          <w:pPr>
            <w:pStyle w:val="comment"/>
            <w:numPr>
              <w:numId w:val="14"/>
            </w:numPr>
            <w:ind w:left="842" w:hanging="360"/>
          </w:pPr>
        </w:pPrChange>
      </w:pPr>
      <w:r w:rsidRPr="00ED4019">
        <w:rPr>
          <w:rStyle w:val="VerbatimChar"/>
          <w:rFonts w:ascii="Times New Roman" w:hAnsi="Times New Roman"/>
          <w:lang w:eastAsia="ko-KR"/>
        </w:rPr>
        <w:t>timetk</w:t>
      </w:r>
      <w:r>
        <w:rPr>
          <w:lang w:eastAsia="ko-KR"/>
        </w:rPr>
        <w:t xml:space="preserve"> 패키지를 로딩</w:t>
      </w:r>
    </w:p>
    <w:p w14:paraId="0088BAE5" w14:textId="18426650" w:rsidR="00FD7B2A" w:rsidRDefault="00FD7B2A">
      <w:pPr>
        <w:pStyle w:val="comment"/>
        <w:numPr>
          <w:ilvl w:val="0"/>
          <w:numId w:val="14"/>
        </w:numPr>
        <w:jc w:val="both"/>
        <w:rPr>
          <w:lang w:eastAsia="ko-KR"/>
        </w:rPr>
        <w:pPrChange w:id="2206" w:author="제이펍 출판사" w:date="2021-03-14T15:57:00Z">
          <w:pPr>
            <w:pStyle w:val="comment"/>
            <w:numPr>
              <w:numId w:val="14"/>
            </w:numPr>
            <w:ind w:left="842" w:hanging="360"/>
          </w:pPr>
        </w:pPrChange>
      </w:pPr>
      <w:r w:rsidRPr="00ED4019">
        <w:rPr>
          <w:rStyle w:val="VerbatimChar"/>
          <w:rFonts w:ascii="Times New Roman" w:hAnsi="Times New Roman"/>
          <w:lang w:eastAsia="ko-KR"/>
        </w:rPr>
        <w:t>%&gt;%</w:t>
      </w:r>
      <w:r>
        <w:rPr>
          <w:lang w:eastAsia="ko-KR"/>
        </w:rPr>
        <w:t xml:space="preserve">을 사용하여 students를 </w:t>
      </w:r>
      <w:r w:rsidRPr="00ED4019">
        <w:rPr>
          <w:rStyle w:val="VerbatimChar"/>
          <w:rFonts w:ascii="Times New Roman" w:hAnsi="Times New Roman"/>
          <w:lang w:eastAsia="ko-KR"/>
        </w:rPr>
        <w:t>plot_time_series()</w:t>
      </w:r>
      <w:r>
        <w:rPr>
          <w:lang w:eastAsia="ko-KR"/>
        </w:rPr>
        <w:t xml:space="preserve">에 전달. </w:t>
      </w:r>
      <w:del w:id="2207" w:author="제이펍 출판사" w:date="2021-03-14T20:52:00Z">
        <w:r w:rsidDel="00CE3145">
          <w:rPr>
            <w:lang w:eastAsia="ko-KR"/>
          </w:rPr>
          <w:delText>시간인덱스</w:delText>
        </w:r>
      </w:del>
      <w:ins w:id="2208" w:author="제이펍 출판사" w:date="2021-03-14T20:52:00Z">
        <w:r w:rsidR="00CE3145">
          <w:rPr>
            <w:lang w:eastAsia="ko-KR"/>
          </w:rPr>
          <w:t>시간 인덱스</w:t>
        </w:r>
      </w:ins>
      <w:r>
        <w:rPr>
          <w:lang w:eastAsia="ko-KR"/>
        </w:rPr>
        <w:t xml:space="preserve">로 사용할 </w:t>
      </w:r>
      <w:proofErr w:type="gramStart"/>
      <w:r>
        <w:rPr>
          <w:lang w:eastAsia="ko-KR"/>
        </w:rPr>
        <w:t>열은 ’연도’</w:t>
      </w:r>
      <w:proofErr w:type="gramEnd"/>
      <w:ins w:id="2209" w:author="user" w:date="2021-03-18T12:32:00Z">
        <w:r w:rsidR="00ED5D5C">
          <w:rPr>
            <w:rFonts w:hint="eastAsia"/>
            <w:lang w:eastAsia="ko-KR"/>
          </w:rPr>
          <w:t xml:space="preserve"> </w:t>
        </w:r>
      </w:ins>
      <w:r>
        <w:rPr>
          <w:lang w:eastAsia="ko-KR"/>
        </w:rPr>
        <w:t>열(</w:t>
      </w:r>
      <w:r w:rsidRPr="00ED4019">
        <w:rPr>
          <w:rStyle w:val="VerbatimChar"/>
          <w:rFonts w:ascii="Times New Roman" w:hAnsi="Times New Roman"/>
          <w:lang w:eastAsia="ko-KR"/>
        </w:rPr>
        <w:t>.date_var =</w:t>
      </w:r>
      <w:r>
        <w:rPr>
          <w:lang w:eastAsia="ko-KR"/>
        </w:rPr>
        <w:t>)로, 데이터로 사용할 열을 ’학생수계’</w:t>
      </w:r>
      <w:ins w:id="2210" w:author="user" w:date="2021-03-18T12:32:00Z">
        <w:r w:rsidR="00ED5D5C">
          <w:rPr>
            <w:rFonts w:hint="eastAsia"/>
            <w:lang w:eastAsia="ko-KR"/>
          </w:rPr>
          <w:t xml:space="preserve"> </w:t>
        </w:r>
      </w:ins>
      <w:r>
        <w:rPr>
          <w:lang w:eastAsia="ko-KR"/>
        </w:rPr>
        <w:t>열(</w:t>
      </w:r>
      <w:r w:rsidRPr="00ED4019">
        <w:rPr>
          <w:rStyle w:val="VerbatimChar"/>
          <w:rFonts w:ascii="Times New Roman" w:hAnsi="Times New Roman"/>
          <w:lang w:eastAsia="ko-KR"/>
        </w:rPr>
        <w:t>.value =</w:t>
      </w:r>
      <w:r>
        <w:rPr>
          <w:lang w:eastAsia="ko-KR"/>
        </w:rPr>
        <w:t>)로 설정하고 추세선을 없앰(</w:t>
      </w:r>
      <w:r w:rsidRPr="00ED4019">
        <w:rPr>
          <w:rStyle w:val="VerbatimChar"/>
          <w:rFonts w:ascii="Times New Roman" w:hAnsi="Times New Roman"/>
          <w:lang w:eastAsia="ko-KR"/>
        </w:rPr>
        <w:t>.smooth =</w:t>
      </w:r>
      <w:r>
        <w:rPr>
          <w:lang w:eastAsia="ko-KR"/>
        </w:rPr>
        <w:t>)</w:t>
      </w:r>
    </w:p>
    <w:p w14:paraId="187683CA" w14:textId="77777777" w:rsidR="00FD7B2A" w:rsidRPr="00ED4019" w:rsidRDefault="00FD7B2A">
      <w:pPr>
        <w:pStyle w:val="a6"/>
        <w:jc w:val="both"/>
        <w:rPr>
          <w:rFonts w:ascii="Times New Roman" w:hAnsi="Times New Roman"/>
          <w:lang w:eastAsia="ko-KR"/>
        </w:rPr>
        <w:pPrChange w:id="2211" w:author="제이펍 출판사" w:date="2021-03-14T15:57:00Z">
          <w:pPr>
            <w:pStyle w:val="a6"/>
            <w:jc w:val="center"/>
          </w:pPr>
        </w:pPrChange>
      </w:pPr>
    </w:p>
    <w:p w14:paraId="15AA9063" w14:textId="1FFF0538" w:rsidR="00FD7B2A" w:rsidRPr="00ED4019" w:rsidRDefault="00FD7B2A">
      <w:pPr>
        <w:jc w:val="both"/>
        <w:rPr>
          <w:rFonts w:ascii="Times New Roman" w:hAnsi="Times New Roman"/>
          <w:lang w:eastAsia="ko-KR"/>
        </w:rPr>
        <w:pPrChange w:id="2212" w:author="제이펍 출판사" w:date="2021-03-14T15:57:00Z">
          <w:pPr/>
        </w:pPrChange>
      </w:pPr>
      <w:r w:rsidRPr="00ED4019">
        <w:rPr>
          <w:rStyle w:val="VerbatimChar"/>
          <w:rFonts w:ascii="Times New Roman" w:hAnsi="Times New Roman"/>
          <w:lang w:eastAsia="ko-KR"/>
        </w:rPr>
        <w:t>plot_time_series()</w:t>
      </w:r>
      <w:r w:rsidRPr="00ED4019">
        <w:rPr>
          <w:rFonts w:ascii="Times New Roman" w:hAnsi="Times New Roman"/>
          <w:lang w:eastAsia="ko-KR"/>
        </w:rPr>
        <w:t>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사용하여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다변량</w:t>
      </w:r>
      <w:r w:rsidRPr="00ED4019">
        <w:rPr>
          <w:rFonts w:ascii="Times New Roman" w:hAnsi="Times New Roman"/>
          <w:lang w:eastAsia="ko-KR"/>
        </w:rPr>
        <w:t xml:space="preserve"> plot</w:t>
      </w:r>
      <w:r w:rsidRPr="00ED4019">
        <w:rPr>
          <w:rFonts w:ascii="Times New Roman" w:hAnsi="Times New Roman"/>
          <w:lang w:eastAsia="ko-KR"/>
        </w:rPr>
        <w:t>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하기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위해서는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Style w:val="VerbatimChar"/>
          <w:rFonts w:ascii="Times New Roman" w:hAnsi="Times New Roman"/>
          <w:lang w:eastAsia="ko-KR"/>
        </w:rPr>
        <w:t>ggplot</w:t>
      </w:r>
      <w:r w:rsidRPr="00ED4019">
        <w:rPr>
          <w:rFonts w:ascii="Times New Roman" w:hAnsi="Times New Roman"/>
          <w:lang w:eastAsia="ko-KR"/>
        </w:rPr>
        <w:t>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같이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다변량으로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데이터</w:t>
      </w:r>
      <w:r w:rsidRPr="00ED4019">
        <w:rPr>
          <w:rFonts w:ascii="Times New Roman" w:hAnsi="Times New Roman" w:hint="eastAsia"/>
          <w:lang w:eastAsia="ko-KR"/>
        </w:rPr>
        <w:t>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분류</w:t>
      </w:r>
      <w:del w:id="2213" w:author="제이펍 출판사" w:date="2021-03-14T20:27:00Z">
        <w:r w:rsidRPr="00ED4019" w:rsidDel="00F13479">
          <w:rPr>
            <w:rFonts w:ascii="Times New Roman" w:hAnsi="Times New Roman"/>
            <w:lang w:eastAsia="ko-KR"/>
          </w:rPr>
          <w:delText>해줄</w:delText>
        </w:r>
      </w:del>
      <w:ins w:id="2214" w:author="제이펍 출판사" w:date="2021-03-14T20:27:00Z">
        <w:r w:rsidR="00F13479">
          <w:rPr>
            <w:rFonts w:ascii="Times New Roman" w:hAnsi="Times New Roman"/>
            <w:lang w:eastAsia="ko-KR"/>
          </w:rPr>
          <w:t>해</w:t>
        </w:r>
        <w:r w:rsidR="00F13479">
          <w:rPr>
            <w:rFonts w:ascii="Times New Roman" w:hAnsi="Times New Roman"/>
            <w:lang w:eastAsia="ko-KR"/>
          </w:rPr>
          <w:t xml:space="preserve"> </w:t>
        </w:r>
        <w:r w:rsidR="00F13479">
          <w:rPr>
            <w:rFonts w:ascii="Times New Roman" w:hAnsi="Times New Roman"/>
            <w:lang w:eastAsia="ko-KR"/>
          </w:rPr>
          <w:t>줄</w:t>
        </w:r>
      </w:ins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정보가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포함된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열</w:t>
      </w:r>
      <w:r w:rsidRPr="00ED4019">
        <w:rPr>
          <w:rFonts w:ascii="Times New Roman" w:hAnsi="Times New Roman"/>
          <w:lang w:eastAsia="ko-KR"/>
        </w:rPr>
        <w:t>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필요하다</w:t>
      </w:r>
      <w:del w:id="2215" w:author="제이펍 출판사" w:date="2021-03-14T20:17:00Z">
        <w:r w:rsidRPr="00ED4019" w:rsidDel="00766301">
          <w:rPr>
            <w:rFonts w:ascii="Times New Roman" w:hAnsi="Times New Roman"/>
            <w:lang w:eastAsia="ko-KR"/>
          </w:rPr>
          <w:delText xml:space="preserve">. </w:delText>
        </w:r>
        <w:r w:rsidRPr="00ED4019" w:rsidDel="00766301">
          <w:rPr>
            <w:rFonts w:ascii="Times New Roman" w:hAnsi="Times New Roman"/>
            <w:lang w:eastAsia="ko-KR"/>
          </w:rPr>
          <w:delText>즉</w:delText>
        </w:r>
        <w:r w:rsidRPr="00ED4019" w:rsidDel="00766301">
          <w:rPr>
            <w:rFonts w:ascii="Times New Roman" w:hAnsi="Times New Roman"/>
            <w:lang w:eastAsia="ko-KR"/>
          </w:rPr>
          <w:delText xml:space="preserve"> </w:delText>
        </w:r>
      </w:del>
      <w:ins w:id="2216" w:author="제이펍 출판사" w:date="2021-03-14T20:17:00Z">
        <w:r w:rsidR="00766301">
          <w:rPr>
            <w:rFonts w:ascii="Times New Roman" w:hAnsi="Times New Roman"/>
            <w:lang w:eastAsia="ko-KR"/>
          </w:rPr>
          <w:t xml:space="preserve">. </w:t>
        </w:r>
        <w:r w:rsidR="00766301">
          <w:rPr>
            <w:rFonts w:ascii="Times New Roman" w:hAnsi="Times New Roman"/>
            <w:lang w:eastAsia="ko-KR"/>
          </w:rPr>
          <w:t>즉</w:t>
        </w:r>
        <w:r w:rsidR="00766301">
          <w:rPr>
            <w:rFonts w:ascii="Times New Roman" w:hAnsi="Times New Roman"/>
            <w:lang w:eastAsia="ko-KR"/>
          </w:rPr>
          <w:t xml:space="preserve">, </w:t>
        </w:r>
      </w:ins>
      <w:r w:rsidRPr="00ED4019">
        <w:rPr>
          <w:rFonts w:ascii="Times New Roman" w:hAnsi="Times New Roman"/>
          <w:lang w:eastAsia="ko-KR"/>
        </w:rPr>
        <w:t>긴</w:t>
      </w:r>
      <w:r w:rsidRPr="00ED4019">
        <w:rPr>
          <w:rFonts w:ascii="Times New Roman" w:hAnsi="Times New Roman"/>
          <w:lang w:eastAsia="ko-KR"/>
        </w:rPr>
        <w:t xml:space="preserve">(long) </w:t>
      </w:r>
      <w:r w:rsidRPr="00ED4019">
        <w:rPr>
          <w:rFonts w:ascii="Times New Roman" w:hAnsi="Times New Roman"/>
          <w:lang w:eastAsia="ko-KR"/>
        </w:rPr>
        <w:t>형태의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데이터가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필요하다는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것이다</w:t>
      </w:r>
      <w:r w:rsidRPr="00ED4019">
        <w:rPr>
          <w:rFonts w:ascii="Times New Roman" w:hAnsi="Times New Roman"/>
          <w:lang w:eastAsia="ko-KR"/>
        </w:rPr>
        <w:t xml:space="preserve">. </w:t>
      </w:r>
    </w:p>
    <w:p w14:paraId="4B71E731" w14:textId="77777777" w:rsidR="00FD7B2A" w:rsidRPr="00ED4019" w:rsidRDefault="00FD7B2A">
      <w:pPr>
        <w:jc w:val="both"/>
        <w:rPr>
          <w:rFonts w:ascii="Times New Roman" w:hAnsi="Times New Roman"/>
          <w:lang w:eastAsia="ko-KR"/>
        </w:rPr>
        <w:pPrChange w:id="2217" w:author="제이펍 출판사" w:date="2021-03-14T15:57:00Z">
          <w:pPr/>
        </w:pPrChange>
      </w:pPr>
      <w:r w:rsidRPr="00ED4019">
        <w:rPr>
          <w:rFonts w:ascii="Times New Roman" w:hAnsi="Times New Roman"/>
          <w:lang w:eastAsia="ko-KR"/>
        </w:rPr>
        <w:t>다변량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데이터는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컬러로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구분되어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표현되며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자동적으로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범례가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오른쪽에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표시된다</w:t>
      </w:r>
      <w:r w:rsidRPr="00ED4019">
        <w:rPr>
          <w:rFonts w:ascii="Times New Roman" w:hAnsi="Times New Roman"/>
          <w:lang w:eastAsia="ko-KR"/>
        </w:rPr>
        <w:t>.</w:t>
      </w:r>
    </w:p>
    <w:p w14:paraId="6BBF0DFD" w14:textId="77777777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2218" w:author="제이펍 출판사" w:date="2021-03-14T15:57:00Z">
          <w:pPr>
            <w:pStyle w:val="SourceCode"/>
          </w:pPr>
        </w:pPrChange>
      </w:pPr>
      <w:r w:rsidRPr="00ED4019">
        <w:rPr>
          <w:rStyle w:val="NormalTok"/>
          <w:rFonts w:ascii="Times New Roman" w:hAnsi="Times New Roman"/>
        </w:rPr>
        <w:t xml:space="preserve">students.all </w:t>
      </w:r>
      <w:r w:rsidRPr="00ED4019">
        <w:rPr>
          <w:rStyle w:val="SpecialCharTok"/>
          <w:rFonts w:ascii="Times New Roman" w:hAnsi="Times New Roman"/>
        </w:rPr>
        <w:t>%</w:t>
      </w:r>
      <w:proofErr w:type="gramStart"/>
      <w:r w:rsidRPr="00ED4019">
        <w:rPr>
          <w:rStyle w:val="SpecialCharTok"/>
          <w:rFonts w:ascii="Times New Roman" w:hAnsi="Times New Roman"/>
        </w:rPr>
        <w:t>&gt;%</w:t>
      </w:r>
      <w:proofErr w:type="gramEnd"/>
      <w:r w:rsidRPr="00ED4019">
        <w:rPr>
          <w:rFonts w:ascii="Times New Roman" w:hAnsi="Times New Roman"/>
        </w:rPr>
        <w:br/>
      </w:r>
      <w:r w:rsidRPr="00ED4019">
        <w:rPr>
          <w:rStyle w:val="FunctionTok"/>
          <w:rFonts w:ascii="Times New Roman" w:hAnsi="Times New Roman"/>
        </w:rPr>
        <w:t>plot_time_series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AttributeTok"/>
          <w:rFonts w:ascii="Times New Roman" w:hAnsi="Times New Roman"/>
        </w:rPr>
        <w:t>.date_var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NormalTok"/>
          <w:rFonts w:ascii="Times New Roman" w:hAnsi="Times New Roman"/>
        </w:rPr>
        <w:t>연도</w:t>
      </w:r>
      <w:r w:rsidRPr="00ED4019">
        <w:rPr>
          <w:rStyle w:val="NormalTok"/>
          <w:rFonts w:ascii="Times New Roman" w:hAnsi="Times New Roman"/>
        </w:rPr>
        <w:t xml:space="preserve">, </w:t>
      </w:r>
      <w:r w:rsidRPr="00ED4019">
        <w:rPr>
          <w:rStyle w:val="AttributeTok"/>
          <w:rFonts w:ascii="Times New Roman" w:hAnsi="Times New Roman"/>
        </w:rPr>
        <w:t>.value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NormalTok"/>
          <w:rFonts w:ascii="Times New Roman" w:hAnsi="Times New Roman"/>
        </w:rPr>
        <w:t>학생수계</w:t>
      </w:r>
      <w:r w:rsidRPr="00ED4019">
        <w:rPr>
          <w:rStyle w:val="NormalTok"/>
          <w:rFonts w:ascii="Times New Roman" w:hAnsi="Times New Roman"/>
        </w:rPr>
        <w:t xml:space="preserve">, </w:t>
      </w:r>
      <w:r w:rsidRPr="00ED4019">
        <w:rPr>
          <w:rStyle w:val="AttributeTok"/>
          <w:rFonts w:ascii="Times New Roman" w:hAnsi="Times New Roman"/>
        </w:rPr>
        <w:t>.color_var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NormalTok"/>
          <w:rFonts w:ascii="Times New Roman" w:hAnsi="Times New Roman"/>
        </w:rPr>
        <w:t>지역규모</w:t>
      </w:r>
      <w:r w:rsidRPr="00ED4019">
        <w:rPr>
          <w:rStyle w:val="NormalTok"/>
          <w:rFonts w:ascii="Times New Roman" w:hAnsi="Times New Roman"/>
        </w:rPr>
        <w:t xml:space="preserve">, </w:t>
      </w:r>
      <w:r w:rsidRPr="00ED4019">
        <w:rPr>
          <w:rStyle w:val="AttributeTok"/>
          <w:rFonts w:ascii="Times New Roman" w:hAnsi="Times New Roman"/>
        </w:rPr>
        <w:t>.smooth =</w:t>
      </w:r>
      <w:r w:rsidRPr="00ED4019">
        <w:rPr>
          <w:rStyle w:val="NormalTok"/>
          <w:rFonts w:ascii="Times New Roman" w:hAnsi="Times New Roman"/>
        </w:rPr>
        <w:t xml:space="preserve"> F)</w:t>
      </w:r>
    </w:p>
    <w:p w14:paraId="1B889A80" w14:textId="77777777" w:rsidR="00FD7B2A" w:rsidRPr="00ED4019" w:rsidRDefault="00FD7B2A">
      <w:pPr>
        <w:pStyle w:val="Figure"/>
        <w:jc w:val="both"/>
        <w:rPr>
          <w:rFonts w:ascii="Times New Roman" w:hAnsi="Times New Roman"/>
        </w:rPr>
        <w:pPrChange w:id="2219" w:author="제이펍 출판사" w:date="2021-03-14T15:57:00Z">
          <w:pPr>
            <w:pStyle w:val="Figure"/>
          </w:pPr>
        </w:pPrChange>
      </w:pPr>
      <w:r w:rsidRPr="00ED4019">
        <w:rPr>
          <w:rFonts w:ascii="Times New Roman" w:hAnsi="Times New Roman"/>
          <w:noProof/>
          <w:lang w:eastAsia="ko-KR"/>
        </w:rPr>
        <w:lastRenderedPageBreak/>
        <w:drawing>
          <wp:inline distT="0" distB="0" distL="0" distR="0" wp14:anchorId="651B3AD5" wp14:editId="60ACF1F7">
            <wp:extent cx="5219700" cy="3657580"/>
            <wp:effectExtent l="0" t="0" r="0" b="0"/>
            <wp:docPr id="65" name="그림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604" cy="5087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9BE3B1A" w14:textId="77777777" w:rsidR="009321B1" w:rsidRDefault="00FD7B2A">
      <w:pPr>
        <w:pStyle w:val="a6"/>
        <w:jc w:val="both"/>
        <w:rPr>
          <w:ins w:id="2220" w:author="standard" w:date="2021-03-26T17:58:00Z"/>
          <w:rFonts w:ascii="Times New Roman" w:hAnsi="Times New Roman"/>
          <w:lang w:eastAsia="ko-KR"/>
        </w:rPr>
        <w:pPrChange w:id="2221" w:author="제이펍 출판사" w:date="2021-03-14T15:57:00Z">
          <w:pPr>
            <w:pStyle w:val="a6"/>
            <w:jc w:val="center"/>
          </w:pPr>
        </w:pPrChange>
      </w:pPr>
      <w:commentRangeStart w:id="2222"/>
      <w:commentRangeStart w:id="2223"/>
      <w:r w:rsidRPr="00ED4019">
        <w:rPr>
          <w:rFonts w:ascii="Times New Roman" w:hAnsi="Times New Roman" w:hint="eastAsia"/>
          <w:lang w:eastAsia="ko-KR"/>
        </w:rPr>
        <w:t>그림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3-32</w:t>
      </w:r>
      <w:commentRangeEnd w:id="2222"/>
      <w:r w:rsidR="00ED5D5C">
        <w:rPr>
          <w:rStyle w:val="af3"/>
          <w:i w:val="0"/>
        </w:rPr>
        <w:commentReference w:id="2222"/>
      </w:r>
      <w:commentRangeEnd w:id="2223"/>
      <w:r w:rsidR="009321B1">
        <w:rPr>
          <w:rStyle w:val="af3"/>
          <w:i w:val="0"/>
        </w:rPr>
        <w:commentReference w:id="2223"/>
      </w:r>
      <w:ins w:id="2224" w:author="standard" w:date="2021-03-26T17:58:00Z">
        <w:r w:rsidR="009321B1" w:rsidRPr="009321B1">
          <w:rPr>
            <w:rFonts w:ascii="Times New Roman" w:hAnsi="Times New Roman" w:hint="eastAsia"/>
            <w:lang w:eastAsia="ko-KR"/>
          </w:rPr>
          <w:t xml:space="preserve"> </w:t>
        </w:r>
        <w:r w:rsidR="009321B1">
          <w:rPr>
            <w:rFonts w:ascii="Times New Roman" w:hAnsi="Times New Roman" w:hint="eastAsia"/>
            <w:lang w:eastAsia="ko-KR"/>
          </w:rPr>
          <w:t>연도별</w:t>
        </w:r>
        <w:r w:rsidR="009321B1">
          <w:rPr>
            <w:rFonts w:ascii="Times New Roman" w:hAnsi="Times New Roman" w:hint="eastAsia"/>
            <w:lang w:eastAsia="ko-KR"/>
          </w:rPr>
          <w:t xml:space="preserve"> </w:t>
        </w:r>
        <w:r w:rsidR="009321B1">
          <w:rPr>
            <w:rFonts w:ascii="Times New Roman" w:hAnsi="Times New Roman" w:hint="eastAsia"/>
            <w:lang w:eastAsia="ko-KR"/>
          </w:rPr>
          <w:t>학생수</w:t>
        </w:r>
        <w:r w:rsidR="009321B1">
          <w:rPr>
            <w:rFonts w:ascii="Times New Roman" w:hAnsi="Times New Roman" w:hint="eastAsia"/>
            <w:lang w:eastAsia="ko-KR"/>
          </w:rPr>
          <w:t xml:space="preserve"> </w:t>
        </w:r>
        <w:r w:rsidR="009321B1">
          <w:rPr>
            <w:rFonts w:ascii="Times New Roman" w:hAnsi="Times New Roman" w:hint="eastAsia"/>
            <w:lang w:eastAsia="ko-KR"/>
          </w:rPr>
          <w:t>추이</w:t>
        </w:r>
        <w:r w:rsidR="009321B1">
          <w:rPr>
            <w:rFonts w:ascii="Times New Roman" w:hAnsi="Times New Roman" w:hint="eastAsia"/>
            <w:lang w:eastAsia="ko-KR"/>
          </w:rPr>
          <w:t xml:space="preserve"> </w:t>
        </w:r>
        <w:r w:rsidR="009321B1">
          <w:rPr>
            <w:rFonts w:ascii="Times New Roman" w:hAnsi="Times New Roman"/>
            <w:lang w:eastAsia="ko-KR"/>
          </w:rPr>
          <w:t xml:space="preserve">– timetk </w:t>
        </w:r>
        <w:r w:rsidR="009321B1">
          <w:rPr>
            <w:rFonts w:ascii="Times New Roman" w:hAnsi="Times New Roman" w:hint="eastAsia"/>
            <w:lang w:eastAsia="ko-KR"/>
          </w:rPr>
          <w:t>패키지</w:t>
        </w:r>
        <w:r w:rsidR="009321B1">
          <w:rPr>
            <w:rFonts w:ascii="Times New Roman" w:hAnsi="Times New Roman" w:hint="eastAsia"/>
            <w:lang w:eastAsia="ko-KR"/>
          </w:rPr>
          <w:t xml:space="preserve"> </w:t>
        </w:r>
        <w:r w:rsidR="009321B1">
          <w:rPr>
            <w:rFonts w:ascii="Times New Roman" w:hAnsi="Times New Roman" w:hint="eastAsia"/>
            <w:lang w:eastAsia="ko-KR"/>
          </w:rPr>
          <w:t>사용</w:t>
        </w:r>
        <w:r w:rsidR="009321B1">
          <w:rPr>
            <w:rFonts w:ascii="Times New Roman" w:hAnsi="Times New Roman" w:hint="eastAsia"/>
            <w:lang w:eastAsia="ko-KR"/>
          </w:rPr>
          <w:t xml:space="preserve"> </w:t>
        </w:r>
        <w:r w:rsidR="009321B1">
          <w:rPr>
            <w:rFonts w:ascii="Times New Roman" w:hAnsi="Times New Roman"/>
            <w:lang w:eastAsia="ko-KR"/>
          </w:rPr>
          <w:t xml:space="preserve">+ </w:t>
        </w:r>
        <w:r w:rsidR="009321B1">
          <w:rPr>
            <w:rFonts w:ascii="Times New Roman" w:hAnsi="Times New Roman" w:hint="eastAsia"/>
            <w:lang w:eastAsia="ko-KR"/>
          </w:rPr>
          <w:t>다변량</w:t>
        </w:r>
        <w:r w:rsidR="009321B1">
          <w:rPr>
            <w:rFonts w:ascii="Times New Roman" w:hAnsi="Times New Roman" w:hint="eastAsia"/>
            <w:lang w:eastAsia="ko-KR"/>
          </w:rPr>
          <w:t xml:space="preserve"> </w:t>
        </w:r>
        <w:r w:rsidR="009321B1">
          <w:rPr>
            <w:rFonts w:ascii="Times New Roman" w:hAnsi="Times New Roman" w:hint="eastAsia"/>
            <w:lang w:eastAsia="ko-KR"/>
          </w:rPr>
          <w:t>플롯</w:t>
        </w:r>
      </w:ins>
    </w:p>
    <w:p w14:paraId="629BD014" w14:textId="549D832D" w:rsidR="00FD7B2A" w:rsidRPr="00ED4019" w:rsidRDefault="00ED5D5C">
      <w:pPr>
        <w:pStyle w:val="a6"/>
        <w:jc w:val="both"/>
        <w:rPr>
          <w:rFonts w:ascii="Times New Roman" w:hAnsi="Times New Roman"/>
          <w:lang w:eastAsia="ko-KR"/>
        </w:rPr>
        <w:pPrChange w:id="2225" w:author="제이펍 출판사" w:date="2021-03-14T15:57:00Z">
          <w:pPr>
            <w:pStyle w:val="a6"/>
            <w:jc w:val="center"/>
          </w:pPr>
        </w:pPrChange>
      </w:pPr>
      <w:ins w:id="2226" w:author="user" w:date="2021-03-18T12:34:00Z">
        <w:r>
          <w:rPr>
            <w:rFonts w:ascii="Times New Roman" w:hAnsi="Times New Roman" w:hint="eastAsia"/>
            <w:lang w:eastAsia="ko-KR"/>
          </w:rPr>
          <w:t xml:space="preserve"> &lt;</w:t>
        </w:r>
        <w:r>
          <w:rPr>
            <w:rFonts w:ascii="Times New Roman" w:hAnsi="Times New Roman" w:hint="eastAsia"/>
            <w:lang w:eastAsia="ko-KR"/>
          </w:rPr>
          <w:t>편주</w:t>
        </w:r>
        <w:r>
          <w:rPr>
            <w:rFonts w:ascii="Times New Roman" w:hAnsi="Times New Roman" w:hint="eastAsia"/>
            <w:lang w:eastAsia="ko-KR"/>
          </w:rPr>
          <w:t>&gt;</w:t>
        </w:r>
        <w:r>
          <w:rPr>
            <w:rFonts w:ascii="Times New Roman" w:hAnsi="Times New Roman" w:hint="eastAsia"/>
            <w:lang w:eastAsia="ko-KR"/>
          </w:rPr>
          <w:t>그림</w:t>
        </w:r>
        <w:r>
          <w:rPr>
            <w:rFonts w:ascii="Times New Roman" w:hAnsi="Times New Roman" w:hint="eastAsia"/>
            <w:lang w:eastAsia="ko-KR"/>
          </w:rPr>
          <w:t xml:space="preserve"> </w:t>
        </w:r>
        <w:r>
          <w:rPr>
            <w:rFonts w:ascii="Times New Roman" w:hAnsi="Times New Roman" w:hint="eastAsia"/>
            <w:lang w:eastAsia="ko-KR"/>
          </w:rPr>
          <w:t>하단의</w:t>
        </w:r>
        <w:r>
          <w:rPr>
            <w:rFonts w:ascii="Times New Roman" w:hAnsi="Times New Roman" w:hint="eastAsia"/>
            <w:lang w:eastAsia="ko-KR"/>
          </w:rPr>
          <w:t xml:space="preserve"> </w:t>
        </w:r>
        <w:r>
          <w:rPr>
            <w:rFonts w:ascii="Times New Roman" w:hAnsi="Times New Roman" w:hint="eastAsia"/>
            <w:lang w:eastAsia="ko-KR"/>
          </w:rPr>
          <w:t>숫자가</w:t>
        </w:r>
        <w:r>
          <w:rPr>
            <w:rFonts w:ascii="Times New Roman" w:hAnsi="Times New Roman" w:hint="eastAsia"/>
            <w:lang w:eastAsia="ko-KR"/>
          </w:rPr>
          <w:t xml:space="preserve"> </w:t>
        </w:r>
        <w:r>
          <w:rPr>
            <w:rFonts w:ascii="Times New Roman" w:hAnsi="Times New Roman" w:hint="eastAsia"/>
            <w:lang w:eastAsia="ko-KR"/>
          </w:rPr>
          <w:t>겹치지</w:t>
        </w:r>
        <w:r>
          <w:rPr>
            <w:rFonts w:ascii="Times New Roman" w:hAnsi="Times New Roman" w:hint="eastAsia"/>
            <w:lang w:eastAsia="ko-KR"/>
          </w:rPr>
          <w:t xml:space="preserve"> </w:t>
        </w:r>
        <w:r>
          <w:rPr>
            <w:rFonts w:ascii="Times New Roman" w:hAnsi="Times New Roman" w:hint="eastAsia"/>
            <w:lang w:eastAsia="ko-KR"/>
          </w:rPr>
          <w:t>않게</w:t>
        </w:r>
        <w:r>
          <w:rPr>
            <w:rFonts w:ascii="Times New Roman" w:hAnsi="Times New Roman" w:hint="eastAsia"/>
            <w:lang w:eastAsia="ko-KR"/>
          </w:rPr>
          <w:t xml:space="preserve"> </w:t>
        </w:r>
        <w:r>
          <w:rPr>
            <w:rFonts w:ascii="Times New Roman" w:hAnsi="Times New Roman" w:hint="eastAsia"/>
            <w:lang w:eastAsia="ko-KR"/>
          </w:rPr>
          <w:t>해주세요</w:t>
        </w:r>
        <w:r>
          <w:rPr>
            <w:rFonts w:ascii="Times New Roman" w:hAnsi="Times New Roman" w:hint="eastAsia"/>
            <w:lang w:eastAsia="ko-KR"/>
          </w:rPr>
          <w:t>&lt;/</w:t>
        </w:r>
        <w:r>
          <w:rPr>
            <w:rFonts w:ascii="Times New Roman" w:hAnsi="Times New Roman" w:hint="eastAsia"/>
            <w:lang w:eastAsia="ko-KR"/>
          </w:rPr>
          <w:t>편주</w:t>
        </w:r>
        <w:r>
          <w:rPr>
            <w:rFonts w:ascii="Times New Roman" w:hAnsi="Times New Roman" w:hint="eastAsia"/>
            <w:lang w:eastAsia="ko-KR"/>
          </w:rPr>
          <w:t>&gt;</w:t>
        </w:r>
      </w:ins>
    </w:p>
    <w:p w14:paraId="0E8A7638" w14:textId="77777777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2227" w:author="제이펍 출판사" w:date="2021-03-14T15:57:00Z">
          <w:pPr>
            <w:pStyle w:val="SourceCode"/>
          </w:pPr>
        </w:pPrChange>
      </w:pPr>
      <w:proofErr w:type="gramStart"/>
      <w:r w:rsidRPr="00ED4019">
        <w:rPr>
          <w:rStyle w:val="NormalTok"/>
          <w:rFonts w:ascii="Times New Roman" w:hAnsi="Times New Roman"/>
        </w:rPr>
        <w:t>students</w:t>
      </w:r>
      <w:proofErr w:type="gramEnd"/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pecialCharTok"/>
          <w:rFonts w:ascii="Times New Roman" w:hAnsi="Times New Roman"/>
        </w:rPr>
        <w:t>%&gt;%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unctionTok"/>
          <w:rFonts w:ascii="Times New Roman" w:hAnsi="Times New Roman"/>
        </w:rPr>
        <w:t>select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DecValTok"/>
          <w:rFonts w:ascii="Times New Roman" w:hAnsi="Times New Roman"/>
        </w:rPr>
        <w:t>1</w:t>
      </w:r>
      <w:r w:rsidRPr="00ED4019">
        <w:rPr>
          <w:rStyle w:val="NormalTok"/>
          <w:rFonts w:ascii="Times New Roman" w:hAnsi="Times New Roman"/>
        </w:rPr>
        <w:t xml:space="preserve">, </w:t>
      </w:r>
      <w:r w:rsidRPr="00ED4019">
        <w:rPr>
          <w:rStyle w:val="DecValTok"/>
          <w:rFonts w:ascii="Times New Roman" w:hAnsi="Times New Roman"/>
        </w:rPr>
        <w:t>3</w:t>
      </w:r>
      <w:r w:rsidRPr="00ED4019">
        <w:rPr>
          <w:rStyle w:val="NormalTok"/>
          <w:rFonts w:ascii="Times New Roman" w:hAnsi="Times New Roman"/>
        </w:rPr>
        <w:t xml:space="preserve">, </w:t>
      </w:r>
      <w:r w:rsidRPr="00ED4019">
        <w:rPr>
          <w:rStyle w:val="DecValTok"/>
          <w:rFonts w:ascii="Times New Roman" w:hAnsi="Times New Roman"/>
        </w:rPr>
        <w:t>4</w:t>
      </w:r>
      <w:r w:rsidRPr="00ED4019">
        <w:rPr>
          <w:rStyle w:val="NormalTok"/>
          <w:rFonts w:ascii="Times New Roman" w:hAnsi="Times New Roman"/>
        </w:rPr>
        <w:t xml:space="preserve">, </w:t>
      </w:r>
      <w:r w:rsidRPr="00ED4019">
        <w:rPr>
          <w:rStyle w:val="DecValTok"/>
          <w:rFonts w:ascii="Times New Roman" w:hAnsi="Times New Roman"/>
        </w:rPr>
        <w:t>5</w:t>
      </w:r>
      <w:r w:rsidRPr="00ED4019">
        <w:rPr>
          <w:rStyle w:val="NormalTok"/>
          <w:rFonts w:ascii="Times New Roman" w:hAnsi="Times New Roman"/>
        </w:rPr>
        <w:t xml:space="preserve">) </w:t>
      </w:r>
      <w:r w:rsidRPr="00ED4019">
        <w:rPr>
          <w:rStyle w:val="SpecialCharTok"/>
          <w:rFonts w:ascii="Times New Roman" w:hAnsi="Times New Roman"/>
        </w:rPr>
        <w:t>%&gt;%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tidyr</w:t>
      </w:r>
      <w:r w:rsidRPr="00ED4019">
        <w:rPr>
          <w:rStyle w:val="SpecialCharTok"/>
          <w:rFonts w:ascii="Times New Roman" w:hAnsi="Times New Roman"/>
        </w:rPr>
        <w:t>::</w:t>
      </w:r>
      <w:r w:rsidRPr="00ED4019">
        <w:rPr>
          <w:rStyle w:val="FunctionTok"/>
          <w:rFonts w:ascii="Times New Roman" w:hAnsi="Times New Roman"/>
        </w:rPr>
        <w:t>gather</w:t>
      </w:r>
      <w:r w:rsidRPr="00ED4019">
        <w:rPr>
          <w:rStyle w:val="NormalTok"/>
          <w:rFonts w:ascii="Times New Roman" w:hAnsi="Times New Roman"/>
        </w:rPr>
        <w:t xml:space="preserve">(category, value, </w:t>
      </w:r>
      <w:r w:rsidRPr="00ED4019">
        <w:rPr>
          <w:rStyle w:val="DecValTok"/>
          <w:rFonts w:ascii="Times New Roman" w:hAnsi="Times New Roman"/>
        </w:rPr>
        <w:t>2</w:t>
      </w:r>
      <w:r w:rsidRPr="00ED4019">
        <w:rPr>
          <w:rStyle w:val="SpecialCharTok"/>
          <w:rFonts w:ascii="Times New Roman" w:hAnsi="Times New Roman"/>
        </w:rPr>
        <w:t>:</w:t>
      </w:r>
      <w:r w:rsidRPr="00ED4019">
        <w:rPr>
          <w:rStyle w:val="DecValTok"/>
          <w:rFonts w:ascii="Times New Roman" w:hAnsi="Times New Roman"/>
        </w:rPr>
        <w:t>4</w:t>
      </w:r>
      <w:r w:rsidRPr="00ED4019">
        <w:rPr>
          <w:rStyle w:val="NormalTok"/>
          <w:rFonts w:ascii="Times New Roman" w:hAnsi="Times New Roman"/>
        </w:rPr>
        <w:t xml:space="preserve">) </w:t>
      </w:r>
      <w:r w:rsidRPr="00ED4019">
        <w:rPr>
          <w:rStyle w:val="SpecialCharTok"/>
          <w:rFonts w:ascii="Times New Roman" w:hAnsi="Times New Roman"/>
        </w:rPr>
        <w:t>%&gt;%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</w:t>
      </w:r>
      <w:r w:rsidRPr="00ED4019">
        <w:rPr>
          <w:rStyle w:val="FunctionTok"/>
          <w:rFonts w:ascii="Times New Roman" w:hAnsi="Times New Roman"/>
        </w:rPr>
        <w:t>plot_time_series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AttributeTok"/>
          <w:rFonts w:ascii="Times New Roman" w:hAnsi="Times New Roman"/>
        </w:rPr>
        <w:t>.date_var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NormalTok"/>
          <w:rFonts w:ascii="Times New Roman" w:hAnsi="Times New Roman"/>
        </w:rPr>
        <w:t>연도</w:t>
      </w:r>
      <w:r w:rsidRPr="00ED4019">
        <w:rPr>
          <w:rStyle w:val="NormalTok"/>
          <w:rFonts w:ascii="Times New Roman" w:hAnsi="Times New Roman"/>
        </w:rPr>
        <w:t xml:space="preserve">, </w:t>
      </w:r>
      <w:r w:rsidRPr="00ED4019">
        <w:rPr>
          <w:rStyle w:val="AttributeTok"/>
          <w:rFonts w:ascii="Times New Roman" w:hAnsi="Times New Roman"/>
        </w:rPr>
        <w:t>.value =</w:t>
      </w:r>
      <w:r w:rsidRPr="00ED4019">
        <w:rPr>
          <w:rStyle w:val="NormalTok"/>
          <w:rFonts w:ascii="Times New Roman" w:hAnsi="Times New Roman"/>
        </w:rPr>
        <w:t xml:space="preserve"> value, </w:t>
      </w:r>
      <w:r w:rsidRPr="00ED4019">
        <w:rPr>
          <w:rStyle w:val="AttributeTok"/>
          <w:rFonts w:ascii="Times New Roman" w:hAnsi="Times New Roman"/>
        </w:rPr>
        <w:t>.color_var =</w:t>
      </w:r>
      <w:r w:rsidRPr="00ED4019">
        <w:rPr>
          <w:rStyle w:val="NormalTok"/>
          <w:rFonts w:ascii="Times New Roman" w:hAnsi="Times New Roman"/>
        </w:rPr>
        <w:t xml:space="preserve"> category, </w:t>
      </w:r>
      <w:r w:rsidRPr="00ED4019">
        <w:rPr>
          <w:rStyle w:val="AttributeTok"/>
          <w:rFonts w:ascii="Times New Roman" w:hAnsi="Times New Roman"/>
        </w:rPr>
        <w:t>.smooth =</w:t>
      </w:r>
      <w:r w:rsidRPr="00ED4019">
        <w:rPr>
          <w:rStyle w:val="NormalTok"/>
          <w:rFonts w:ascii="Times New Roman" w:hAnsi="Times New Roman"/>
        </w:rPr>
        <w:t xml:space="preserve"> F)</w:t>
      </w:r>
    </w:p>
    <w:p w14:paraId="70E60BD9" w14:textId="77777777" w:rsidR="00FD7B2A" w:rsidRPr="00ED4019" w:rsidRDefault="00FD7B2A">
      <w:pPr>
        <w:pStyle w:val="Figure"/>
        <w:jc w:val="both"/>
        <w:rPr>
          <w:rFonts w:ascii="Times New Roman" w:hAnsi="Times New Roman"/>
        </w:rPr>
        <w:pPrChange w:id="2228" w:author="제이펍 출판사" w:date="2021-03-14T15:57:00Z">
          <w:pPr>
            <w:pStyle w:val="Figure"/>
          </w:pPr>
        </w:pPrChange>
      </w:pPr>
      <w:r w:rsidRPr="00ED4019">
        <w:rPr>
          <w:rFonts w:ascii="Times New Roman" w:hAnsi="Times New Roman"/>
          <w:noProof/>
          <w:lang w:eastAsia="ko-KR"/>
        </w:rPr>
        <w:lastRenderedPageBreak/>
        <w:drawing>
          <wp:inline distT="0" distB="0" distL="0" distR="0" wp14:anchorId="65CB82D8" wp14:editId="4B678ACF">
            <wp:extent cx="4572000" cy="3657600"/>
            <wp:effectExtent l="0" t="0" r="0" b="0"/>
            <wp:docPr id="67" name="그림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46164F0" w14:textId="2F5CDEE1" w:rsidR="00FD7B2A" w:rsidRPr="009321B1" w:rsidRDefault="00FD7B2A">
      <w:pPr>
        <w:pStyle w:val="a6"/>
        <w:jc w:val="both"/>
        <w:rPr>
          <w:rFonts w:ascii="Times New Roman" w:hAnsi="Times New Roman" w:hint="eastAsia"/>
          <w:lang w:eastAsia="ko-KR"/>
          <w:rPrChange w:id="2229" w:author="standard" w:date="2021-03-26T17:59:00Z">
            <w:rPr>
              <w:rFonts w:ascii="Times New Roman" w:hAnsi="Times New Roman" w:hint="eastAsia"/>
              <w:lang w:eastAsia="ko-KR"/>
            </w:rPr>
          </w:rPrChange>
        </w:rPr>
        <w:pPrChange w:id="2230" w:author="제이펍 출판사" w:date="2021-03-14T15:57:00Z">
          <w:pPr>
            <w:pStyle w:val="a6"/>
            <w:jc w:val="center"/>
          </w:pPr>
        </w:pPrChange>
      </w:pPr>
      <w:commentRangeStart w:id="2231"/>
      <w:r w:rsidRPr="00ED4019">
        <w:rPr>
          <w:rFonts w:ascii="Times New Roman" w:hAnsi="Times New Roman" w:hint="eastAsia"/>
          <w:lang w:eastAsia="ko-KR"/>
        </w:rPr>
        <w:t>그림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3-33</w:t>
      </w:r>
      <w:commentRangeEnd w:id="2231"/>
      <w:r w:rsidR="00E82A8A">
        <w:rPr>
          <w:rStyle w:val="af3"/>
          <w:i w:val="0"/>
        </w:rPr>
        <w:commentReference w:id="2231"/>
      </w:r>
      <w:ins w:id="2232" w:author="standard" w:date="2021-03-26T17:59:00Z">
        <w:r w:rsidR="009321B1">
          <w:rPr>
            <w:rFonts w:ascii="Times New Roman" w:hAnsi="Times New Roman"/>
            <w:lang w:eastAsia="ko-KR"/>
          </w:rPr>
          <w:t xml:space="preserve"> </w:t>
        </w:r>
        <w:r w:rsidR="009321B1">
          <w:rPr>
            <w:rFonts w:ascii="Times New Roman" w:hAnsi="Times New Roman" w:hint="eastAsia"/>
            <w:lang w:eastAsia="ko-KR"/>
          </w:rPr>
          <w:t>연도별</w:t>
        </w:r>
        <w:r w:rsidR="009321B1">
          <w:rPr>
            <w:rFonts w:ascii="Times New Roman" w:hAnsi="Times New Roman" w:hint="eastAsia"/>
            <w:lang w:eastAsia="ko-KR"/>
          </w:rPr>
          <w:t xml:space="preserve"> </w:t>
        </w:r>
        <w:r w:rsidR="009321B1">
          <w:rPr>
            <w:rFonts w:ascii="Times New Roman" w:hAnsi="Times New Roman" w:hint="eastAsia"/>
            <w:lang w:eastAsia="ko-KR"/>
          </w:rPr>
          <w:t>학생수</w:t>
        </w:r>
        <w:r w:rsidR="009321B1">
          <w:rPr>
            <w:rFonts w:ascii="Times New Roman" w:hAnsi="Times New Roman" w:hint="eastAsia"/>
            <w:lang w:eastAsia="ko-KR"/>
          </w:rPr>
          <w:t xml:space="preserve"> </w:t>
        </w:r>
        <w:r w:rsidR="009321B1">
          <w:rPr>
            <w:rFonts w:ascii="Times New Roman" w:hAnsi="Times New Roman" w:hint="eastAsia"/>
            <w:lang w:eastAsia="ko-KR"/>
          </w:rPr>
          <w:t>추이</w:t>
        </w:r>
        <w:r w:rsidR="009321B1">
          <w:rPr>
            <w:rFonts w:ascii="Times New Roman" w:hAnsi="Times New Roman" w:hint="eastAsia"/>
            <w:lang w:eastAsia="ko-KR"/>
          </w:rPr>
          <w:t xml:space="preserve"> </w:t>
        </w:r>
        <w:r w:rsidR="009321B1">
          <w:rPr>
            <w:rFonts w:ascii="Times New Roman" w:hAnsi="Times New Roman"/>
            <w:lang w:eastAsia="ko-KR"/>
          </w:rPr>
          <w:t xml:space="preserve">– </w:t>
        </w:r>
        <w:r w:rsidR="009321B1">
          <w:rPr>
            <w:rFonts w:ascii="Times New Roman" w:hAnsi="Times New Roman" w:hint="eastAsia"/>
            <w:lang w:eastAsia="ko-KR"/>
          </w:rPr>
          <w:t>유치원</w:t>
        </w:r>
        <w:r w:rsidR="009321B1">
          <w:rPr>
            <w:rFonts w:ascii="Times New Roman" w:hAnsi="Times New Roman" w:hint="eastAsia"/>
            <w:lang w:eastAsia="ko-KR"/>
          </w:rPr>
          <w:t>,</w:t>
        </w:r>
        <w:r w:rsidR="009321B1">
          <w:rPr>
            <w:rFonts w:ascii="Times New Roman" w:hAnsi="Times New Roman"/>
            <w:lang w:eastAsia="ko-KR"/>
          </w:rPr>
          <w:t xml:space="preserve"> </w:t>
        </w:r>
        <w:r w:rsidR="009321B1">
          <w:rPr>
            <w:rFonts w:ascii="Times New Roman" w:hAnsi="Times New Roman" w:hint="eastAsia"/>
            <w:lang w:eastAsia="ko-KR"/>
          </w:rPr>
          <w:t>초등학교</w:t>
        </w:r>
        <w:r w:rsidR="009321B1">
          <w:rPr>
            <w:rFonts w:ascii="Times New Roman" w:hAnsi="Times New Roman" w:hint="eastAsia"/>
            <w:lang w:eastAsia="ko-KR"/>
          </w:rPr>
          <w:t>,</w:t>
        </w:r>
        <w:r w:rsidR="009321B1">
          <w:rPr>
            <w:rFonts w:ascii="Times New Roman" w:hAnsi="Times New Roman"/>
            <w:lang w:eastAsia="ko-KR"/>
          </w:rPr>
          <w:t xml:space="preserve"> </w:t>
        </w:r>
        <w:r w:rsidR="009321B1">
          <w:rPr>
            <w:rFonts w:ascii="Times New Roman" w:hAnsi="Times New Roman" w:hint="eastAsia"/>
            <w:lang w:eastAsia="ko-KR"/>
          </w:rPr>
          <w:t>중학교</w:t>
        </w:r>
      </w:ins>
    </w:p>
    <w:p w14:paraId="676A349C" w14:textId="77777777" w:rsidR="00FD7B2A" w:rsidRPr="00ED4019" w:rsidRDefault="00FD7B2A">
      <w:pPr>
        <w:jc w:val="both"/>
        <w:rPr>
          <w:rFonts w:ascii="Times New Roman" w:hAnsi="Times New Roman"/>
          <w:lang w:eastAsia="ko-KR"/>
        </w:rPr>
        <w:pPrChange w:id="2233" w:author="제이펍 출판사" w:date="2021-03-14T15:57:00Z">
          <w:pPr/>
        </w:pPrChange>
      </w:pPr>
      <w:r w:rsidRPr="00ED4019">
        <w:rPr>
          <w:rFonts w:ascii="Times New Roman" w:hAnsi="Times New Roman"/>
          <w:lang w:eastAsia="ko-KR"/>
        </w:rPr>
        <w:t>그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외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추가적인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매개변수는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Style w:val="NormalTok"/>
          <w:rFonts w:ascii="Times New Roman" w:hAnsi="Times New Roman"/>
          <w:lang w:eastAsia="ko-KR"/>
        </w:rPr>
        <w:t>timetk</w:t>
      </w:r>
      <w:r w:rsidRPr="00ED4019">
        <w:rPr>
          <w:rFonts w:ascii="Times New Roman" w:hAnsi="Times New Roman"/>
          <w:lang w:eastAsia="ko-KR"/>
        </w:rPr>
        <w:t>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Style w:val="NormalTok"/>
          <w:rFonts w:ascii="Times New Roman" w:hAnsi="Times New Roman"/>
          <w:lang w:eastAsia="ko-KR"/>
        </w:rPr>
        <w:t>plot_time_series()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함수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매뉴얼을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참조하면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추가적인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정보를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얻을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있다</w:t>
      </w:r>
      <w:r w:rsidRPr="00ED4019">
        <w:rPr>
          <w:rFonts w:ascii="Times New Roman" w:hAnsi="Times New Roman"/>
          <w:lang w:eastAsia="ko-KR"/>
        </w:rPr>
        <w:t>.</w:t>
      </w:r>
      <w:r w:rsidRPr="00ED4019">
        <w:rPr>
          <w:rStyle w:val="a7"/>
          <w:rFonts w:ascii="Times New Roman" w:hAnsi="Times New Roman"/>
        </w:rPr>
        <w:footnoteReference w:id="16"/>
      </w:r>
    </w:p>
    <w:p w14:paraId="70713450" w14:textId="77777777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2236" w:author="제이펍 출판사" w:date="2021-03-14T15:57:00Z">
          <w:pPr>
            <w:pStyle w:val="SourceCode"/>
          </w:pPr>
        </w:pPrChange>
      </w:pPr>
      <w:proofErr w:type="gramStart"/>
      <w:r w:rsidRPr="00ED4019">
        <w:rPr>
          <w:rStyle w:val="NormalTok"/>
          <w:rFonts w:ascii="Times New Roman" w:hAnsi="Times New Roman"/>
        </w:rPr>
        <w:t>employees</w:t>
      </w:r>
      <w:proofErr w:type="gramEnd"/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pecialCharTok"/>
          <w:rFonts w:ascii="Times New Roman" w:hAnsi="Times New Roman"/>
        </w:rPr>
        <w:t>%&gt;%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</w:t>
      </w:r>
      <w:r w:rsidRPr="00ED4019">
        <w:rPr>
          <w:rStyle w:val="FunctionTok"/>
          <w:rFonts w:ascii="Times New Roman" w:hAnsi="Times New Roman"/>
        </w:rPr>
        <w:t>plot_time_series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AttributeTok"/>
          <w:rFonts w:ascii="Times New Roman" w:hAnsi="Times New Roman"/>
        </w:rPr>
        <w:t>.date_var =</w:t>
      </w:r>
      <w:r w:rsidRPr="00ED4019">
        <w:rPr>
          <w:rStyle w:val="NormalTok"/>
          <w:rFonts w:ascii="Times New Roman" w:hAnsi="Times New Roman"/>
        </w:rPr>
        <w:t xml:space="preserve"> time, </w:t>
      </w:r>
      <w:r w:rsidRPr="00ED4019">
        <w:rPr>
          <w:rStyle w:val="AttributeTok"/>
          <w:rFonts w:ascii="Times New Roman" w:hAnsi="Times New Roman"/>
        </w:rPr>
        <w:t>.value =</w:t>
      </w:r>
      <w:r w:rsidRPr="00ED4019">
        <w:rPr>
          <w:rStyle w:val="NormalTok"/>
          <w:rFonts w:ascii="Times New Roman" w:hAnsi="Times New Roman"/>
        </w:rPr>
        <w:t xml:space="preserve"> total, </w:t>
      </w:r>
      <w:r w:rsidRPr="00ED4019">
        <w:rPr>
          <w:rStyle w:val="AttributeTok"/>
          <w:rFonts w:ascii="Times New Roman" w:hAnsi="Times New Roman"/>
        </w:rPr>
        <w:t>.smooth =</w:t>
      </w:r>
      <w:r w:rsidRPr="00ED4019">
        <w:rPr>
          <w:rStyle w:val="NormalTok"/>
          <w:rFonts w:ascii="Times New Roman" w:hAnsi="Times New Roman"/>
        </w:rPr>
        <w:t xml:space="preserve"> F, </w:t>
      </w:r>
      <w:r w:rsidRPr="00ED4019">
        <w:rPr>
          <w:rStyle w:val="AttributeTok"/>
          <w:rFonts w:ascii="Times New Roman" w:hAnsi="Times New Roman"/>
        </w:rPr>
        <w:t>.title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StringTok"/>
          <w:rFonts w:ascii="Times New Roman" w:hAnsi="Times New Roman"/>
        </w:rPr>
        <w:t>월별</w:t>
      </w:r>
      <w:r w:rsidRPr="00ED4019">
        <w:rPr>
          <w:rStyle w:val="String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취업자수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NormalTok"/>
          <w:rFonts w:ascii="Times New Roman" w:hAnsi="Times New Roman"/>
        </w:rPr>
        <w:t xml:space="preserve">, </w:t>
      </w:r>
      <w:r w:rsidRPr="00ED4019">
        <w:rPr>
          <w:rStyle w:val="AttributeTok"/>
          <w:rFonts w:ascii="Times New Roman" w:hAnsi="Times New Roman"/>
        </w:rPr>
        <w:t>.x_lab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StringTok"/>
          <w:rFonts w:ascii="Times New Roman" w:hAnsi="Times New Roman"/>
        </w:rPr>
        <w:t>시간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NormalTok"/>
          <w:rFonts w:ascii="Times New Roman" w:hAnsi="Times New Roman"/>
        </w:rPr>
        <w:t xml:space="preserve">, </w:t>
      </w:r>
      <w:r w:rsidRPr="00ED4019">
        <w:rPr>
          <w:rStyle w:val="AttributeTok"/>
          <w:rFonts w:ascii="Times New Roman" w:hAnsi="Times New Roman"/>
        </w:rPr>
        <w:t>.y_lab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StringTok"/>
          <w:rFonts w:ascii="Times New Roman" w:hAnsi="Times New Roman"/>
        </w:rPr>
        <w:t>취업자수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NormalTok"/>
          <w:rFonts w:ascii="Times New Roman" w:hAnsi="Times New Roman"/>
        </w:rPr>
        <w:t>)</w:t>
      </w:r>
    </w:p>
    <w:p w14:paraId="41F0D3A1" w14:textId="77777777" w:rsidR="00FD7B2A" w:rsidRPr="00ED4019" w:rsidRDefault="00FD7B2A">
      <w:pPr>
        <w:pStyle w:val="Figure"/>
        <w:jc w:val="both"/>
        <w:rPr>
          <w:rFonts w:ascii="Times New Roman" w:hAnsi="Times New Roman"/>
        </w:rPr>
        <w:pPrChange w:id="2237" w:author="제이펍 출판사" w:date="2021-03-14T15:57:00Z">
          <w:pPr>
            <w:pStyle w:val="Figure"/>
          </w:pPr>
        </w:pPrChange>
      </w:pPr>
      <w:r w:rsidRPr="00ED4019">
        <w:rPr>
          <w:rFonts w:ascii="Times New Roman" w:hAnsi="Times New Roman"/>
          <w:noProof/>
          <w:lang w:eastAsia="ko-KR"/>
        </w:rPr>
        <w:lastRenderedPageBreak/>
        <w:drawing>
          <wp:inline distT="0" distB="0" distL="0" distR="0" wp14:anchorId="5E450814" wp14:editId="1953E227">
            <wp:extent cx="4572000" cy="3657600"/>
            <wp:effectExtent l="0" t="0" r="0" b="0"/>
            <wp:docPr id="69" name="그림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EF396FD" w14:textId="1E65C155" w:rsidR="00FD7B2A" w:rsidRPr="00ED4019" w:rsidRDefault="00FD7B2A">
      <w:pPr>
        <w:pStyle w:val="a6"/>
        <w:jc w:val="both"/>
        <w:rPr>
          <w:rFonts w:ascii="Times New Roman" w:hAnsi="Times New Roman" w:hint="eastAsia"/>
          <w:lang w:eastAsia="ko-KR"/>
        </w:rPr>
        <w:pPrChange w:id="2238" w:author="제이펍 출판사" w:date="2021-03-14T15:57:00Z">
          <w:pPr>
            <w:pStyle w:val="a6"/>
            <w:jc w:val="center"/>
          </w:pPr>
        </w:pPrChange>
      </w:pPr>
      <w:commentRangeStart w:id="2239"/>
      <w:r w:rsidRPr="00ED4019">
        <w:rPr>
          <w:rFonts w:ascii="Times New Roman" w:hAnsi="Times New Roman" w:hint="eastAsia"/>
          <w:lang w:eastAsia="ko-KR"/>
        </w:rPr>
        <w:t>그림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3-34</w:t>
      </w:r>
      <w:commentRangeEnd w:id="2239"/>
      <w:r w:rsidR="00031677">
        <w:rPr>
          <w:rStyle w:val="af3"/>
          <w:i w:val="0"/>
        </w:rPr>
        <w:commentReference w:id="2239"/>
      </w:r>
      <w:ins w:id="2240" w:author="standard" w:date="2021-03-26T17:59:00Z">
        <w:r w:rsidR="009321B1">
          <w:rPr>
            <w:rFonts w:ascii="Times New Roman" w:hAnsi="Times New Roman"/>
            <w:lang w:eastAsia="ko-KR"/>
          </w:rPr>
          <w:t xml:space="preserve"> </w:t>
        </w:r>
        <w:r w:rsidR="009321B1">
          <w:rPr>
            <w:rFonts w:ascii="Times New Roman" w:hAnsi="Times New Roman" w:hint="eastAsia"/>
            <w:lang w:eastAsia="ko-KR"/>
          </w:rPr>
          <w:t>월별</w:t>
        </w:r>
        <w:r w:rsidR="009321B1">
          <w:rPr>
            <w:rFonts w:ascii="Times New Roman" w:hAnsi="Times New Roman" w:hint="eastAsia"/>
            <w:lang w:eastAsia="ko-KR"/>
          </w:rPr>
          <w:t xml:space="preserve"> </w:t>
        </w:r>
        <w:r w:rsidR="009321B1">
          <w:rPr>
            <w:rFonts w:ascii="Times New Roman" w:hAnsi="Times New Roman" w:hint="eastAsia"/>
            <w:lang w:eastAsia="ko-KR"/>
          </w:rPr>
          <w:t>취업자수</w:t>
        </w:r>
        <w:r w:rsidR="009321B1">
          <w:rPr>
            <w:rFonts w:ascii="Times New Roman" w:hAnsi="Times New Roman" w:hint="eastAsia"/>
            <w:lang w:eastAsia="ko-KR"/>
          </w:rPr>
          <w:t xml:space="preserve"> </w:t>
        </w:r>
        <w:r w:rsidR="009321B1">
          <w:rPr>
            <w:rFonts w:ascii="Times New Roman" w:hAnsi="Times New Roman" w:hint="eastAsia"/>
            <w:lang w:eastAsia="ko-KR"/>
          </w:rPr>
          <w:t>추이</w:t>
        </w:r>
        <w:r w:rsidR="009321B1">
          <w:rPr>
            <w:rFonts w:ascii="Times New Roman" w:hAnsi="Times New Roman" w:hint="eastAsia"/>
            <w:lang w:eastAsia="ko-KR"/>
          </w:rPr>
          <w:t xml:space="preserve"> </w:t>
        </w:r>
      </w:ins>
      <w:ins w:id="2241" w:author="standard" w:date="2021-03-26T18:00:00Z">
        <w:r w:rsidR="009321B1">
          <w:rPr>
            <w:rFonts w:ascii="Times New Roman" w:hAnsi="Times New Roman"/>
            <w:lang w:eastAsia="ko-KR"/>
          </w:rPr>
          <w:t>–</w:t>
        </w:r>
      </w:ins>
      <w:ins w:id="2242" w:author="standard" w:date="2021-03-26T17:59:00Z">
        <w:r w:rsidR="009321B1">
          <w:rPr>
            <w:rFonts w:ascii="Times New Roman" w:hAnsi="Times New Roman"/>
            <w:lang w:eastAsia="ko-KR"/>
          </w:rPr>
          <w:t xml:space="preserve"> time</w:t>
        </w:r>
      </w:ins>
      <w:ins w:id="2243" w:author="standard" w:date="2021-03-26T18:00:00Z">
        <w:r w:rsidR="009321B1">
          <w:rPr>
            <w:rFonts w:ascii="Times New Roman" w:hAnsi="Times New Roman"/>
            <w:lang w:eastAsia="ko-KR"/>
          </w:rPr>
          <w:t xml:space="preserve">tk </w:t>
        </w:r>
        <w:r w:rsidR="009321B1">
          <w:rPr>
            <w:rFonts w:ascii="Times New Roman" w:hAnsi="Times New Roman" w:hint="eastAsia"/>
            <w:lang w:eastAsia="ko-KR"/>
          </w:rPr>
          <w:t>패키지</w:t>
        </w:r>
        <w:r w:rsidR="009321B1">
          <w:rPr>
            <w:rFonts w:ascii="Times New Roman" w:hAnsi="Times New Roman" w:hint="eastAsia"/>
            <w:lang w:eastAsia="ko-KR"/>
          </w:rPr>
          <w:t xml:space="preserve"> </w:t>
        </w:r>
        <w:r w:rsidR="009321B1">
          <w:rPr>
            <w:rFonts w:ascii="Times New Roman" w:hAnsi="Times New Roman" w:hint="eastAsia"/>
            <w:lang w:eastAsia="ko-KR"/>
          </w:rPr>
          <w:t>사용</w:t>
        </w:r>
      </w:ins>
    </w:p>
    <w:p w14:paraId="71F43708" w14:textId="77777777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2244" w:author="제이펍 출판사" w:date="2021-03-14T15:57:00Z">
          <w:pPr>
            <w:pStyle w:val="SourceCode"/>
          </w:pPr>
        </w:pPrChange>
      </w:pPr>
      <w:r w:rsidRPr="00ED4019">
        <w:rPr>
          <w:rStyle w:val="NormalTok"/>
          <w:rFonts w:ascii="Times New Roman" w:hAnsi="Times New Roman"/>
        </w:rPr>
        <w:t xml:space="preserve">covid19 </w:t>
      </w:r>
      <w:r w:rsidRPr="00ED4019">
        <w:rPr>
          <w:rStyle w:val="SpecialCharTok"/>
          <w:rFonts w:ascii="Times New Roman" w:hAnsi="Times New Roman"/>
        </w:rPr>
        <w:t>%&gt;%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</w:t>
      </w:r>
      <w:r w:rsidRPr="00ED4019">
        <w:rPr>
          <w:rStyle w:val="FunctionTok"/>
          <w:rFonts w:ascii="Times New Roman" w:hAnsi="Times New Roman"/>
        </w:rPr>
        <w:t>plot_time_</w:t>
      </w:r>
      <w:proofErr w:type="gramStart"/>
      <w:r w:rsidRPr="00ED4019">
        <w:rPr>
          <w:rStyle w:val="FunctionTok"/>
          <w:rFonts w:ascii="Times New Roman" w:hAnsi="Times New Roman"/>
        </w:rPr>
        <w:t>series</w:t>
      </w:r>
      <w:r w:rsidRPr="00ED4019">
        <w:rPr>
          <w:rStyle w:val="NormalTok"/>
          <w:rFonts w:ascii="Times New Roman" w:hAnsi="Times New Roman"/>
        </w:rPr>
        <w:t>(</w:t>
      </w:r>
      <w:proofErr w:type="gramEnd"/>
      <w:r w:rsidRPr="00ED4019">
        <w:rPr>
          <w:rStyle w:val="AttributeTok"/>
          <w:rFonts w:ascii="Times New Roman" w:hAnsi="Times New Roman"/>
        </w:rPr>
        <w:t>.date_var =</w:t>
      </w:r>
      <w:r w:rsidRPr="00ED4019">
        <w:rPr>
          <w:rStyle w:val="NormalTok"/>
          <w:rFonts w:ascii="Times New Roman" w:hAnsi="Times New Roman"/>
        </w:rPr>
        <w:t xml:space="preserve"> date, </w:t>
      </w:r>
      <w:r w:rsidRPr="00ED4019">
        <w:rPr>
          <w:rStyle w:val="AttributeTok"/>
          <w:rFonts w:ascii="Times New Roman" w:hAnsi="Times New Roman"/>
        </w:rPr>
        <w:t>.value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`</w:t>
      </w:r>
      <w:r w:rsidRPr="00ED4019">
        <w:rPr>
          <w:rStyle w:val="AttributeTok"/>
          <w:rFonts w:ascii="Times New Roman" w:hAnsi="Times New Roman"/>
        </w:rPr>
        <w:t>0-9</w:t>
      </w:r>
      <w:r w:rsidRPr="00ED4019">
        <w:rPr>
          <w:rStyle w:val="AttributeTok"/>
          <w:rFonts w:ascii="Times New Roman" w:hAnsi="Times New Roman"/>
        </w:rPr>
        <w:t>세</w:t>
      </w:r>
      <w:r w:rsidRPr="00ED4019">
        <w:rPr>
          <w:rStyle w:val="StringTok"/>
          <w:rFonts w:ascii="Times New Roman" w:hAnsi="Times New Roman"/>
        </w:rPr>
        <w:t>`</w:t>
      </w:r>
      <w:r w:rsidRPr="00ED4019">
        <w:rPr>
          <w:rStyle w:val="NormalTok"/>
          <w:rFonts w:ascii="Times New Roman" w:hAnsi="Times New Roman"/>
        </w:rPr>
        <w:t xml:space="preserve">, </w:t>
      </w:r>
      <w:r w:rsidRPr="00ED4019">
        <w:rPr>
          <w:rStyle w:val="AttributeTok"/>
          <w:rFonts w:ascii="Times New Roman" w:hAnsi="Times New Roman"/>
        </w:rPr>
        <w:t>.smooth =</w:t>
      </w:r>
      <w:r w:rsidRPr="00ED4019">
        <w:rPr>
          <w:rStyle w:val="NormalTok"/>
          <w:rFonts w:ascii="Times New Roman" w:hAnsi="Times New Roman"/>
        </w:rPr>
        <w:t xml:space="preserve"> F, </w:t>
      </w:r>
      <w:r w:rsidRPr="00ED4019">
        <w:rPr>
          <w:rStyle w:val="AttributeTok"/>
          <w:rFonts w:ascii="Times New Roman" w:hAnsi="Times New Roman"/>
        </w:rPr>
        <w:t>.title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StringTok"/>
          <w:rFonts w:ascii="Times New Roman" w:hAnsi="Times New Roman"/>
        </w:rPr>
        <w:t>일별</w:t>
      </w:r>
      <w:r w:rsidRPr="00ED4019">
        <w:rPr>
          <w:rStyle w:val="String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확진자수</w:t>
      </w:r>
      <w:r w:rsidRPr="00ED4019">
        <w:rPr>
          <w:rStyle w:val="StringTok"/>
          <w:rFonts w:ascii="Times New Roman" w:hAnsi="Times New Roman"/>
        </w:rPr>
        <w:t>(0-9</w:t>
      </w:r>
      <w:r w:rsidRPr="00ED4019">
        <w:rPr>
          <w:rStyle w:val="StringTok"/>
          <w:rFonts w:ascii="Times New Roman" w:hAnsi="Times New Roman"/>
        </w:rPr>
        <w:t>세</w:t>
      </w:r>
      <w:r w:rsidRPr="00ED4019">
        <w:rPr>
          <w:rStyle w:val="StringTok"/>
          <w:rFonts w:ascii="Times New Roman" w:hAnsi="Times New Roman"/>
        </w:rPr>
        <w:t>)'</w:t>
      </w:r>
      <w:r w:rsidRPr="00ED4019">
        <w:rPr>
          <w:rStyle w:val="NormalTok"/>
          <w:rFonts w:ascii="Times New Roman" w:hAnsi="Times New Roman"/>
        </w:rPr>
        <w:t xml:space="preserve">, </w:t>
      </w:r>
      <w:r w:rsidRPr="00ED4019">
        <w:rPr>
          <w:rStyle w:val="AttributeTok"/>
          <w:rFonts w:ascii="Times New Roman" w:hAnsi="Times New Roman"/>
        </w:rPr>
        <w:t>.x_lab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StringTok"/>
          <w:rFonts w:ascii="Times New Roman" w:hAnsi="Times New Roman"/>
        </w:rPr>
        <w:t>시간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NormalTok"/>
          <w:rFonts w:ascii="Times New Roman" w:hAnsi="Times New Roman"/>
        </w:rPr>
        <w:t xml:space="preserve">, </w:t>
      </w:r>
      <w:r w:rsidRPr="00ED4019">
        <w:rPr>
          <w:rStyle w:val="AttributeTok"/>
          <w:rFonts w:ascii="Times New Roman" w:hAnsi="Times New Roman"/>
        </w:rPr>
        <w:t>.y_lab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StringTok"/>
          <w:rFonts w:ascii="Times New Roman" w:hAnsi="Times New Roman"/>
        </w:rPr>
        <w:t>확진자수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NormalTok"/>
          <w:rFonts w:ascii="Times New Roman" w:hAnsi="Times New Roman"/>
        </w:rPr>
        <w:t>)</w:t>
      </w:r>
    </w:p>
    <w:p w14:paraId="40F026EA" w14:textId="77777777" w:rsidR="00FD7B2A" w:rsidRPr="00ED4019" w:rsidRDefault="00FD7B2A">
      <w:pPr>
        <w:pStyle w:val="Figure"/>
        <w:jc w:val="both"/>
        <w:rPr>
          <w:rFonts w:ascii="Times New Roman" w:hAnsi="Times New Roman"/>
        </w:rPr>
        <w:pPrChange w:id="2245" w:author="제이펍 출판사" w:date="2021-03-14T15:57:00Z">
          <w:pPr>
            <w:pStyle w:val="Figure"/>
          </w:pPr>
        </w:pPrChange>
      </w:pPr>
      <w:r w:rsidRPr="00ED4019">
        <w:rPr>
          <w:rFonts w:ascii="Times New Roman" w:hAnsi="Times New Roman"/>
          <w:noProof/>
          <w:lang w:eastAsia="ko-KR"/>
        </w:rPr>
        <w:drawing>
          <wp:inline distT="0" distB="0" distL="0" distR="0" wp14:anchorId="4217A173" wp14:editId="1F9983DC">
            <wp:extent cx="4572000" cy="3657600"/>
            <wp:effectExtent l="0" t="0" r="0" b="0"/>
            <wp:docPr id="71" name="그림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bookmarkEnd w:id="1551"/>
      <w:bookmarkEnd w:id="2163"/>
    </w:p>
    <w:p w14:paraId="5811C655" w14:textId="297067AC" w:rsidR="00FD7B2A" w:rsidRPr="00ED4019" w:rsidRDefault="00FD7B2A">
      <w:pPr>
        <w:pStyle w:val="a6"/>
        <w:jc w:val="both"/>
        <w:rPr>
          <w:rFonts w:ascii="Times New Roman" w:hAnsi="Times New Roman"/>
          <w:lang w:eastAsia="ko-KR"/>
        </w:rPr>
        <w:pPrChange w:id="2246" w:author="제이펍 출판사" w:date="2021-03-14T15:57:00Z">
          <w:pPr>
            <w:pStyle w:val="a6"/>
            <w:jc w:val="center"/>
          </w:pPr>
        </w:pPrChange>
      </w:pPr>
      <w:commentRangeStart w:id="2247"/>
      <w:r w:rsidRPr="00ED4019">
        <w:rPr>
          <w:rFonts w:ascii="Times New Roman" w:hAnsi="Times New Roman" w:hint="eastAsia"/>
          <w:lang w:eastAsia="ko-KR"/>
        </w:rPr>
        <w:t>그림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3-35</w:t>
      </w:r>
      <w:commentRangeEnd w:id="2247"/>
      <w:r w:rsidR="00031677">
        <w:rPr>
          <w:rStyle w:val="af3"/>
          <w:i w:val="0"/>
        </w:rPr>
        <w:commentReference w:id="2247"/>
      </w:r>
      <w:ins w:id="2248" w:author="standard" w:date="2021-03-26T18:00:00Z">
        <w:r w:rsidR="009321B1">
          <w:rPr>
            <w:rFonts w:ascii="Times New Roman" w:hAnsi="Times New Roman"/>
            <w:lang w:eastAsia="ko-KR"/>
          </w:rPr>
          <w:t xml:space="preserve"> </w:t>
        </w:r>
        <w:r w:rsidR="009321B1">
          <w:rPr>
            <w:rFonts w:ascii="Times New Roman" w:hAnsi="Times New Roman" w:hint="eastAsia"/>
            <w:lang w:eastAsia="ko-KR"/>
          </w:rPr>
          <w:t>일별</w:t>
        </w:r>
        <w:r w:rsidR="009321B1">
          <w:rPr>
            <w:rFonts w:ascii="Times New Roman" w:hAnsi="Times New Roman" w:hint="eastAsia"/>
            <w:lang w:eastAsia="ko-KR"/>
          </w:rPr>
          <w:t xml:space="preserve"> </w:t>
        </w:r>
        <w:r w:rsidR="009321B1">
          <w:rPr>
            <w:rFonts w:ascii="Times New Roman" w:hAnsi="Times New Roman" w:hint="eastAsia"/>
            <w:lang w:eastAsia="ko-KR"/>
          </w:rPr>
          <w:t>코로나</w:t>
        </w:r>
        <w:r w:rsidR="009321B1">
          <w:rPr>
            <w:rFonts w:ascii="Times New Roman" w:hAnsi="Times New Roman" w:hint="eastAsia"/>
            <w:lang w:eastAsia="ko-KR"/>
          </w:rPr>
          <w:t xml:space="preserve"> </w:t>
        </w:r>
        <w:r w:rsidR="009321B1">
          <w:rPr>
            <w:rFonts w:ascii="Times New Roman" w:hAnsi="Times New Roman" w:hint="eastAsia"/>
            <w:lang w:eastAsia="ko-KR"/>
          </w:rPr>
          <w:t>확진자수</w:t>
        </w:r>
        <w:r w:rsidR="009321B1">
          <w:rPr>
            <w:rFonts w:ascii="Times New Roman" w:hAnsi="Times New Roman" w:hint="eastAsia"/>
            <w:lang w:eastAsia="ko-KR"/>
          </w:rPr>
          <w:t>(0-9</w:t>
        </w:r>
        <w:r w:rsidR="009321B1">
          <w:rPr>
            <w:rFonts w:ascii="Times New Roman" w:hAnsi="Times New Roman" w:hint="eastAsia"/>
            <w:lang w:eastAsia="ko-KR"/>
          </w:rPr>
          <w:t>세</w:t>
        </w:r>
        <w:r w:rsidR="009321B1">
          <w:rPr>
            <w:rFonts w:ascii="Times New Roman" w:hAnsi="Times New Roman" w:hint="eastAsia"/>
            <w:lang w:eastAsia="ko-KR"/>
          </w:rPr>
          <w:t>)</w:t>
        </w:r>
        <w:r w:rsidR="009321B1">
          <w:rPr>
            <w:rFonts w:ascii="Times New Roman" w:hAnsi="Times New Roman"/>
            <w:lang w:eastAsia="ko-KR"/>
          </w:rPr>
          <w:t xml:space="preserve"> – timetk </w:t>
        </w:r>
        <w:r w:rsidR="009321B1">
          <w:rPr>
            <w:rFonts w:ascii="Times New Roman" w:hAnsi="Times New Roman" w:hint="eastAsia"/>
            <w:lang w:eastAsia="ko-KR"/>
          </w:rPr>
          <w:t>패키지</w:t>
        </w:r>
        <w:r w:rsidR="009321B1">
          <w:rPr>
            <w:rFonts w:ascii="Times New Roman" w:hAnsi="Times New Roman" w:hint="eastAsia"/>
            <w:lang w:eastAsia="ko-KR"/>
          </w:rPr>
          <w:t xml:space="preserve"> </w:t>
        </w:r>
        <w:r w:rsidR="009321B1">
          <w:rPr>
            <w:rFonts w:ascii="Times New Roman" w:hAnsi="Times New Roman" w:hint="eastAsia"/>
            <w:lang w:eastAsia="ko-KR"/>
          </w:rPr>
          <w:t>사용</w:t>
        </w:r>
      </w:ins>
    </w:p>
    <w:p w14:paraId="5CD61A85" w14:textId="59602BCC" w:rsidR="00FD7B2A" w:rsidRPr="00ED4019" w:rsidRDefault="00FD7B2A">
      <w:pPr>
        <w:spacing w:after="160" w:line="259" w:lineRule="auto"/>
        <w:jc w:val="both"/>
        <w:rPr>
          <w:rFonts w:ascii="Times New Roman" w:hAnsi="Times New Roman"/>
          <w:lang w:eastAsia="ko-KR"/>
        </w:rPr>
      </w:pPr>
      <w:r w:rsidRPr="00ED4019">
        <w:rPr>
          <w:rFonts w:ascii="Times New Roman" w:hAnsi="Times New Roman"/>
          <w:lang w:eastAsia="ko-KR"/>
        </w:rPr>
        <w:lastRenderedPageBreak/>
        <w:br w:type="page"/>
      </w:r>
    </w:p>
    <w:p w14:paraId="4BC2C32F" w14:textId="19444B81" w:rsidR="00FD7B2A" w:rsidRDefault="008330FD">
      <w:pPr>
        <w:pStyle w:val="a4"/>
        <w:ind w:left="2480"/>
        <w:jc w:val="both"/>
        <w:rPr>
          <w:lang w:eastAsia="ko-KR"/>
        </w:rPr>
        <w:pPrChange w:id="2249" w:author="user" w:date="2021-03-21T21:58:00Z">
          <w:pPr>
            <w:pStyle w:val="a4"/>
            <w:numPr>
              <w:numId w:val="20"/>
            </w:numPr>
            <w:ind w:leftChars="800" w:left="2290" w:hangingChars="200" w:hanging="720"/>
          </w:pPr>
        </w:pPrChange>
      </w:pPr>
      <w:bookmarkStart w:id="2250" w:name="시계열-데이터-handling"/>
      <w:ins w:id="2251" w:author="user" w:date="2021-03-21T15:09:00Z">
        <w:r>
          <w:rPr>
            <w:rFonts w:hint="eastAsia"/>
            <w:lang w:eastAsia="ko-KR"/>
          </w:rPr>
          <w:lastRenderedPageBreak/>
          <w:t xml:space="preserve">4장 </w:t>
        </w:r>
      </w:ins>
      <w:r w:rsidR="00FD7B2A">
        <w:rPr>
          <w:lang w:eastAsia="ko-KR"/>
        </w:rPr>
        <w:t xml:space="preserve">시계열 데이터 </w:t>
      </w:r>
      <w:r w:rsidR="00FD7B2A">
        <w:rPr>
          <w:rFonts w:hint="eastAsia"/>
          <w:lang w:eastAsia="ko-KR"/>
        </w:rPr>
        <w:t>처리</w:t>
      </w:r>
    </w:p>
    <w:p w14:paraId="09C6B001" w14:textId="18D6BD6E" w:rsidR="00FD7B2A" w:rsidRPr="00ED4019" w:rsidRDefault="00FD7B2A">
      <w:pPr>
        <w:jc w:val="both"/>
        <w:rPr>
          <w:rFonts w:ascii="Times New Roman" w:hAnsi="Times New Roman"/>
          <w:lang w:eastAsia="ko-KR"/>
        </w:rPr>
        <w:pPrChange w:id="2252" w:author="제이펍 출판사" w:date="2021-03-14T15:57:00Z">
          <w:pPr/>
        </w:pPrChange>
      </w:pPr>
      <w:r w:rsidRPr="00ED4019">
        <w:rPr>
          <w:rFonts w:ascii="Times New Roman" w:hAnsi="Times New Roman"/>
          <w:lang w:eastAsia="ko-KR"/>
        </w:rPr>
        <w:t>우리는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시간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단위로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기록된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데이터를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항상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다루어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왔다</w:t>
      </w:r>
      <w:r w:rsidRPr="00ED4019">
        <w:rPr>
          <w:rFonts w:ascii="Times New Roman" w:hAnsi="Times New Roman"/>
          <w:lang w:eastAsia="ko-KR"/>
        </w:rPr>
        <w:t xml:space="preserve">. </w:t>
      </w:r>
      <w:r w:rsidRPr="00ED4019">
        <w:rPr>
          <w:rFonts w:ascii="Times New Roman" w:hAnsi="Times New Roman"/>
          <w:lang w:eastAsia="ko-KR"/>
        </w:rPr>
        <w:t>데이터의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평균</w:t>
      </w:r>
      <w:r w:rsidRPr="00ED4019">
        <w:rPr>
          <w:rFonts w:ascii="Times New Roman" w:hAnsi="Times New Roman"/>
          <w:lang w:eastAsia="ko-KR"/>
        </w:rPr>
        <w:t xml:space="preserve">, </w:t>
      </w:r>
      <w:r w:rsidRPr="00ED4019">
        <w:rPr>
          <w:rFonts w:ascii="Times New Roman" w:hAnsi="Times New Roman"/>
          <w:lang w:eastAsia="ko-KR"/>
        </w:rPr>
        <w:t>데이터의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전월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대비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증감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등을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산출하기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위해서는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데이터를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단위로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구분하여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평균을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구하거나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전월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데이터를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산출하여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당월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데이터와의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차이를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구하는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등의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작업을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해</w:t>
      </w:r>
      <w:del w:id="2253" w:author="제이펍 출판사" w:date="2021-03-14T20:18:00Z">
        <w:r w:rsidRPr="00ED4019" w:rsidDel="00766301">
          <w:rPr>
            <w:rFonts w:ascii="Times New Roman" w:hAnsi="Times New Roman"/>
            <w:lang w:eastAsia="ko-KR"/>
          </w:rPr>
          <w:delText>야한</w:delText>
        </w:r>
      </w:del>
      <w:ins w:id="2254" w:author="제이펍 출판사" w:date="2021-03-14T20:18:00Z">
        <w:r w:rsidR="00766301">
          <w:rPr>
            <w:rFonts w:ascii="Times New Roman" w:hAnsi="Times New Roman"/>
            <w:lang w:eastAsia="ko-KR"/>
          </w:rPr>
          <w:t>야</w:t>
        </w:r>
        <w:r w:rsidR="00766301">
          <w:rPr>
            <w:rFonts w:ascii="Times New Roman" w:hAnsi="Times New Roman"/>
            <w:lang w:eastAsia="ko-KR"/>
          </w:rPr>
          <w:t xml:space="preserve"> </w:t>
        </w:r>
        <w:r w:rsidR="00766301">
          <w:rPr>
            <w:rFonts w:ascii="Times New Roman" w:hAnsi="Times New Roman"/>
            <w:lang w:eastAsia="ko-KR"/>
          </w:rPr>
          <w:t>한</w:t>
        </w:r>
      </w:ins>
      <w:r w:rsidRPr="00ED4019">
        <w:rPr>
          <w:rFonts w:ascii="Times New Roman" w:hAnsi="Times New Roman"/>
          <w:lang w:eastAsia="ko-KR"/>
        </w:rPr>
        <w:t>다</w:t>
      </w:r>
      <w:r w:rsidRPr="00ED4019">
        <w:rPr>
          <w:rFonts w:ascii="Times New Roman" w:hAnsi="Times New Roman"/>
          <w:lang w:eastAsia="ko-KR"/>
        </w:rPr>
        <w:t>.</w:t>
      </w:r>
    </w:p>
    <w:p w14:paraId="265AC63F" w14:textId="4BDCAB68" w:rsidR="00FD7B2A" w:rsidRPr="00ED4019" w:rsidRDefault="00FD7B2A">
      <w:pPr>
        <w:pStyle w:val="a0"/>
        <w:jc w:val="both"/>
        <w:rPr>
          <w:rFonts w:ascii="Times New Roman" w:hAnsi="Times New Roman"/>
          <w:lang w:eastAsia="ko-KR"/>
        </w:rPr>
        <w:pPrChange w:id="2255" w:author="제이펍 출판사" w:date="2021-03-14T15:57:00Z">
          <w:pPr>
            <w:pStyle w:val="a0"/>
          </w:pPr>
        </w:pPrChange>
      </w:pPr>
      <w:r w:rsidRPr="00ED4019">
        <w:rPr>
          <w:rFonts w:ascii="Times New Roman" w:hAnsi="Times New Roman"/>
          <w:lang w:eastAsia="ko-KR"/>
        </w:rPr>
        <w:t>R</w:t>
      </w:r>
      <w:r w:rsidRPr="00ED4019">
        <w:rPr>
          <w:rFonts w:ascii="Times New Roman" w:hAnsi="Times New Roman"/>
          <w:lang w:eastAsia="ko-KR"/>
        </w:rPr>
        <w:t>에서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주로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사용하는</w:t>
      </w:r>
      <w:r w:rsidRPr="00ED4019">
        <w:rPr>
          <w:rFonts w:ascii="Times New Roman" w:hAnsi="Times New Roman"/>
          <w:lang w:eastAsia="ko-KR"/>
        </w:rPr>
        <w:t xml:space="preserve"> </w:t>
      </w:r>
      <w:del w:id="2256" w:author="제이펍 출판사" w:date="2021-03-14T20:35:00Z">
        <w:r w:rsidRPr="00ED4019" w:rsidDel="00EE4FE2">
          <w:rPr>
            <w:rFonts w:ascii="Times New Roman" w:hAnsi="Times New Roman"/>
            <w:lang w:eastAsia="ko-KR"/>
          </w:rPr>
          <w:delText>데이터프레</w:delText>
        </w:r>
      </w:del>
      <w:ins w:id="2257" w:author="제이펍 출판사" w:date="2021-03-14T20:35:00Z">
        <w:r w:rsidR="00EE4FE2">
          <w:rPr>
            <w:rFonts w:ascii="Times New Roman" w:hAnsi="Times New Roman"/>
            <w:lang w:eastAsia="ko-KR"/>
          </w:rPr>
          <w:t>데이터</w:t>
        </w:r>
        <w:r w:rsidR="00EE4FE2">
          <w:rPr>
            <w:rFonts w:ascii="Times New Roman" w:hAnsi="Times New Roman"/>
            <w:lang w:eastAsia="ko-KR"/>
          </w:rPr>
          <w:t xml:space="preserve"> </w:t>
        </w:r>
        <w:r w:rsidR="00EE4FE2">
          <w:rPr>
            <w:rFonts w:ascii="Times New Roman" w:hAnsi="Times New Roman"/>
            <w:lang w:eastAsia="ko-KR"/>
          </w:rPr>
          <w:t>프레</w:t>
        </w:r>
      </w:ins>
      <w:r w:rsidRPr="00ED4019">
        <w:rPr>
          <w:rFonts w:ascii="Times New Roman" w:hAnsi="Times New Roman"/>
          <w:lang w:eastAsia="ko-KR"/>
        </w:rPr>
        <w:t>임에서는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행렬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인덱스나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조건을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Style w:val="VerbatimChar"/>
          <w:rFonts w:ascii="Times New Roman" w:hAnsi="Times New Roman"/>
          <w:lang w:eastAsia="ko-KR"/>
        </w:rPr>
        <w:t>[]</w:t>
      </w:r>
      <w:r w:rsidRPr="00ED4019">
        <w:rPr>
          <w:rFonts w:ascii="Times New Roman" w:hAnsi="Times New Roman"/>
          <w:lang w:eastAsia="ko-KR"/>
        </w:rPr>
        <w:t>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이용하여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전달함으로써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데이터를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검색하고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일부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데이터를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부분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집합화</w:t>
      </w:r>
      <w:r w:rsidRPr="00ED4019">
        <w:rPr>
          <w:rFonts w:ascii="Times New Roman" w:hAnsi="Times New Roman" w:hint="eastAsia"/>
          <w:lang w:eastAsia="ko-KR"/>
        </w:rPr>
        <w:t>(</w:t>
      </w:r>
      <w:r w:rsidRPr="00ED4019">
        <w:rPr>
          <w:rFonts w:ascii="Times New Roman" w:hAnsi="Times New Roman"/>
          <w:lang w:eastAsia="ko-KR"/>
        </w:rPr>
        <w:t>subsetting)</w:t>
      </w:r>
      <w:r w:rsidRPr="00ED4019">
        <w:rPr>
          <w:rFonts w:ascii="Times New Roman" w:hAnsi="Times New Roman"/>
          <w:lang w:eastAsia="ko-KR"/>
        </w:rPr>
        <w:t>하거나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Style w:val="VerbatimChar"/>
          <w:rFonts w:ascii="Times New Roman" w:hAnsi="Times New Roman"/>
          <w:lang w:eastAsia="ko-KR"/>
        </w:rPr>
        <w:t>dplyr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패키지에서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제공하는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Style w:val="VerbatimChar"/>
          <w:rFonts w:ascii="Times New Roman" w:hAnsi="Times New Roman"/>
          <w:lang w:eastAsia="ko-KR"/>
        </w:rPr>
        <w:t>select</w:t>
      </w:r>
      <w:r w:rsidRPr="00ED4019">
        <w:rPr>
          <w:rFonts w:ascii="Times New Roman" w:hAnsi="Times New Roman"/>
          <w:lang w:eastAsia="ko-KR"/>
        </w:rPr>
        <w:t xml:space="preserve">, </w:t>
      </w:r>
      <w:r w:rsidRPr="00ED4019">
        <w:rPr>
          <w:rStyle w:val="VerbatimChar"/>
          <w:rFonts w:ascii="Times New Roman" w:hAnsi="Times New Roman"/>
          <w:lang w:eastAsia="ko-KR"/>
        </w:rPr>
        <w:t>filter</w:t>
      </w:r>
      <w:r w:rsidRPr="00ED4019">
        <w:rPr>
          <w:rFonts w:ascii="Times New Roman" w:hAnsi="Times New Roman"/>
          <w:lang w:eastAsia="ko-KR"/>
        </w:rPr>
        <w:t xml:space="preserve">, </w:t>
      </w:r>
      <w:r w:rsidRPr="00ED4019">
        <w:rPr>
          <w:rStyle w:val="VerbatimChar"/>
          <w:rFonts w:ascii="Times New Roman" w:hAnsi="Times New Roman"/>
          <w:lang w:eastAsia="ko-KR"/>
        </w:rPr>
        <w:t>group_by</w:t>
      </w:r>
      <w:r w:rsidRPr="00ED4019">
        <w:rPr>
          <w:rFonts w:ascii="Times New Roman" w:hAnsi="Times New Roman"/>
          <w:lang w:eastAsia="ko-KR"/>
        </w:rPr>
        <w:t xml:space="preserve">, </w:t>
      </w:r>
      <w:r w:rsidRPr="00ED4019">
        <w:rPr>
          <w:rStyle w:val="VerbatimChar"/>
          <w:rFonts w:ascii="Times New Roman" w:hAnsi="Times New Roman"/>
          <w:lang w:eastAsia="ko-KR"/>
        </w:rPr>
        <w:t>arrange</w:t>
      </w:r>
      <w:r w:rsidRPr="00ED4019">
        <w:rPr>
          <w:rFonts w:ascii="Times New Roman" w:hAnsi="Times New Roman"/>
          <w:lang w:eastAsia="ko-KR"/>
        </w:rPr>
        <w:t xml:space="preserve">, </w:t>
      </w:r>
      <w:r w:rsidRPr="00ED4019">
        <w:rPr>
          <w:rStyle w:val="VerbatimChar"/>
          <w:rFonts w:ascii="Times New Roman" w:hAnsi="Times New Roman"/>
          <w:lang w:eastAsia="ko-KR"/>
        </w:rPr>
        <w:t>mutate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등의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함수를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많이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사용하여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작업을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수행할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있다</w:t>
      </w:r>
      <w:r w:rsidRPr="00ED4019">
        <w:rPr>
          <w:rFonts w:ascii="Times New Roman" w:hAnsi="Times New Roman"/>
          <w:lang w:eastAsia="ko-KR"/>
        </w:rPr>
        <w:t xml:space="preserve">. </w:t>
      </w:r>
      <w:r w:rsidRPr="00ED4019">
        <w:rPr>
          <w:rFonts w:ascii="Times New Roman" w:hAnsi="Times New Roman"/>
          <w:lang w:eastAsia="ko-KR"/>
        </w:rPr>
        <w:t>물론</w:t>
      </w:r>
      <w:r w:rsidRPr="00ED4019">
        <w:rPr>
          <w:rFonts w:ascii="Times New Roman" w:hAnsi="Times New Roman"/>
          <w:lang w:eastAsia="ko-KR"/>
        </w:rPr>
        <w:t xml:space="preserve"> </w:t>
      </w:r>
      <w:del w:id="2258" w:author="제이펍 출판사" w:date="2021-03-14T20:35:00Z">
        <w:r w:rsidRPr="00ED4019" w:rsidDel="00EE4FE2">
          <w:rPr>
            <w:rFonts w:ascii="Times New Roman" w:hAnsi="Times New Roman"/>
            <w:lang w:eastAsia="ko-KR"/>
          </w:rPr>
          <w:delText>데이터프레</w:delText>
        </w:r>
      </w:del>
      <w:ins w:id="2259" w:author="제이펍 출판사" w:date="2021-03-14T20:35:00Z">
        <w:r w:rsidR="00EE4FE2">
          <w:rPr>
            <w:rFonts w:ascii="Times New Roman" w:hAnsi="Times New Roman"/>
            <w:lang w:eastAsia="ko-KR"/>
          </w:rPr>
          <w:t>데이터</w:t>
        </w:r>
        <w:r w:rsidR="00EE4FE2">
          <w:rPr>
            <w:rFonts w:ascii="Times New Roman" w:hAnsi="Times New Roman"/>
            <w:lang w:eastAsia="ko-KR"/>
          </w:rPr>
          <w:t xml:space="preserve"> </w:t>
        </w:r>
        <w:r w:rsidR="00EE4FE2">
          <w:rPr>
            <w:rFonts w:ascii="Times New Roman" w:hAnsi="Times New Roman"/>
            <w:lang w:eastAsia="ko-KR"/>
          </w:rPr>
          <w:t>프레</w:t>
        </w:r>
      </w:ins>
      <w:r w:rsidRPr="00ED4019">
        <w:rPr>
          <w:rFonts w:ascii="Times New Roman" w:hAnsi="Times New Roman"/>
          <w:lang w:eastAsia="ko-KR"/>
        </w:rPr>
        <w:t>임에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저장된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시계열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데이터는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Style w:val="VerbatimChar"/>
          <w:rFonts w:ascii="Times New Roman" w:hAnsi="Times New Roman"/>
          <w:lang w:eastAsia="ko-KR"/>
        </w:rPr>
        <w:t>dplyr</w:t>
      </w:r>
      <w:r w:rsidRPr="00ED4019">
        <w:rPr>
          <w:rFonts w:ascii="Times New Roman" w:hAnsi="Times New Roman"/>
          <w:lang w:eastAsia="ko-KR"/>
        </w:rPr>
        <w:t>에서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제공하는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함수를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사용할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있지만</w:t>
      </w:r>
      <w:ins w:id="2260" w:author="user" w:date="2021-03-21T15:11:00Z">
        <w:r w:rsidR="008330FD">
          <w:rPr>
            <w:rFonts w:ascii="Times New Roman" w:hAnsi="Times New Roman" w:hint="eastAsia"/>
            <w:lang w:eastAsia="ko-KR"/>
          </w:rPr>
          <w:t>,</w:t>
        </w:r>
      </w:ins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Style w:val="VerbatimChar"/>
          <w:rFonts w:ascii="Times New Roman" w:hAnsi="Times New Roman"/>
          <w:lang w:eastAsia="ko-KR"/>
        </w:rPr>
        <w:t>ts</w:t>
      </w:r>
      <w:r w:rsidRPr="00ED4019">
        <w:rPr>
          <w:rFonts w:ascii="Times New Roman" w:hAnsi="Times New Roman"/>
          <w:lang w:eastAsia="ko-KR"/>
        </w:rPr>
        <w:t>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Style w:val="VerbatimChar"/>
          <w:rFonts w:ascii="Times New Roman" w:hAnsi="Times New Roman"/>
          <w:lang w:eastAsia="ko-KR"/>
        </w:rPr>
        <w:t>xts</w:t>
      </w:r>
      <w:r w:rsidRPr="00ED4019">
        <w:rPr>
          <w:rFonts w:ascii="Times New Roman" w:hAnsi="Times New Roman"/>
          <w:lang w:eastAsia="ko-KR"/>
        </w:rPr>
        <w:t>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시계열</w:t>
      </w:r>
      <w:r w:rsidRPr="00ED4019">
        <w:rPr>
          <w:rFonts w:ascii="Times New Roman" w:hAnsi="Times New Roman"/>
          <w:lang w:eastAsia="ko-KR"/>
        </w:rPr>
        <w:t xml:space="preserve"> class</w:t>
      </w:r>
      <w:r w:rsidRPr="00ED4019">
        <w:rPr>
          <w:rFonts w:ascii="Times New Roman" w:hAnsi="Times New Roman"/>
          <w:lang w:eastAsia="ko-KR"/>
        </w:rPr>
        <w:t>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객체에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대해서는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적용이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되지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않는다</w:t>
      </w:r>
      <w:del w:id="2261" w:author="제이펍 출판사" w:date="2021-03-14T20:03:00Z">
        <w:r w:rsidRPr="00ED4019" w:rsidDel="00754210">
          <w:rPr>
            <w:rFonts w:ascii="Times New Roman" w:hAnsi="Times New Roman"/>
            <w:lang w:eastAsia="ko-KR"/>
          </w:rPr>
          <w:delText xml:space="preserve">. </w:delText>
        </w:r>
        <w:r w:rsidRPr="00ED4019" w:rsidDel="00754210">
          <w:rPr>
            <w:rFonts w:ascii="Times New Roman" w:hAnsi="Times New Roman"/>
            <w:lang w:eastAsia="ko-KR"/>
          </w:rPr>
          <w:delText>또한</w:delText>
        </w:r>
        <w:r w:rsidRPr="00ED4019" w:rsidDel="00754210">
          <w:rPr>
            <w:rFonts w:ascii="Times New Roman" w:hAnsi="Times New Roman"/>
            <w:lang w:eastAsia="ko-KR"/>
          </w:rPr>
          <w:delText xml:space="preserve"> </w:delText>
        </w:r>
      </w:del>
      <w:ins w:id="2262" w:author="제이펍 출판사" w:date="2021-03-14T20:03:00Z">
        <w:r w:rsidR="00754210">
          <w:rPr>
            <w:rFonts w:ascii="Times New Roman" w:hAnsi="Times New Roman"/>
            <w:lang w:eastAsia="ko-KR"/>
          </w:rPr>
          <w:t xml:space="preserve">. </w:t>
        </w:r>
        <w:r w:rsidR="00754210">
          <w:rPr>
            <w:rFonts w:ascii="Times New Roman" w:hAnsi="Times New Roman"/>
            <w:lang w:eastAsia="ko-KR"/>
          </w:rPr>
          <w:t>또한</w:t>
        </w:r>
        <w:r w:rsidR="00754210">
          <w:rPr>
            <w:rFonts w:ascii="Times New Roman" w:hAnsi="Times New Roman"/>
            <w:lang w:eastAsia="ko-KR"/>
          </w:rPr>
          <w:t xml:space="preserve">, </w:t>
        </w:r>
      </w:ins>
      <w:r w:rsidRPr="00ED4019">
        <w:rPr>
          <w:rFonts w:ascii="Times New Roman" w:hAnsi="Times New Roman"/>
          <w:lang w:eastAsia="ko-KR"/>
        </w:rPr>
        <w:t>시계열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데이터는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데이터에는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없는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시간적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특성</w:t>
      </w:r>
      <w:r w:rsidRPr="00ED4019">
        <w:rPr>
          <w:rFonts w:ascii="Times New Roman" w:hAnsi="Times New Roman"/>
          <w:lang w:eastAsia="ko-KR"/>
        </w:rPr>
        <w:t>(</w:t>
      </w:r>
      <w:r w:rsidRPr="00ED4019">
        <w:rPr>
          <w:rFonts w:ascii="Times New Roman" w:hAnsi="Times New Roman"/>
          <w:lang w:eastAsia="ko-KR"/>
        </w:rPr>
        <w:t>예를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들어</w:t>
      </w:r>
      <w:ins w:id="2263" w:author="user" w:date="2021-03-21T15:11:00Z">
        <w:r w:rsidR="008330FD">
          <w:rPr>
            <w:rFonts w:ascii="Times New Roman" w:hAnsi="Times New Roman" w:hint="eastAsia"/>
            <w:lang w:eastAsia="ko-KR"/>
          </w:rPr>
          <w:t>,</w:t>
        </w:r>
      </w:ins>
      <w:r w:rsidRPr="00ED4019">
        <w:rPr>
          <w:rFonts w:ascii="Times New Roman" w:hAnsi="Times New Roman"/>
          <w:lang w:eastAsia="ko-KR"/>
        </w:rPr>
        <w:t xml:space="preserve"> 1</w:t>
      </w:r>
      <w:r w:rsidRPr="00ED4019">
        <w:rPr>
          <w:rFonts w:ascii="Times New Roman" w:hAnsi="Times New Roman"/>
          <w:lang w:eastAsia="ko-KR"/>
        </w:rPr>
        <w:t>분은</w:t>
      </w:r>
      <w:r w:rsidRPr="00ED4019">
        <w:rPr>
          <w:rFonts w:ascii="Times New Roman" w:hAnsi="Times New Roman"/>
          <w:lang w:eastAsia="ko-KR"/>
        </w:rPr>
        <w:t xml:space="preserve"> 60</w:t>
      </w:r>
      <w:r w:rsidRPr="00ED4019">
        <w:rPr>
          <w:rFonts w:ascii="Times New Roman" w:hAnsi="Times New Roman"/>
          <w:lang w:eastAsia="ko-KR"/>
        </w:rPr>
        <w:t>초</w:t>
      </w:r>
      <w:r w:rsidRPr="00ED4019">
        <w:rPr>
          <w:rFonts w:ascii="Times New Roman" w:hAnsi="Times New Roman"/>
          <w:lang w:eastAsia="ko-KR"/>
        </w:rPr>
        <w:t xml:space="preserve">, </w:t>
      </w:r>
      <w:r w:rsidRPr="00ED4019">
        <w:rPr>
          <w:rFonts w:ascii="Times New Roman" w:hAnsi="Times New Roman"/>
          <w:lang w:eastAsia="ko-KR"/>
        </w:rPr>
        <w:t>국가마다</w:t>
      </w:r>
      <w:r w:rsidRPr="00ED4019">
        <w:rPr>
          <w:rFonts w:ascii="Times New Roman" w:hAnsi="Times New Roman"/>
          <w:lang w:eastAsia="ko-KR"/>
        </w:rPr>
        <w:t xml:space="preserve"> </w:t>
      </w:r>
      <w:del w:id="2264" w:author="user" w:date="2021-03-19T09:05:00Z">
        <w:r w:rsidRPr="00ED4019" w:rsidDel="00A738C6">
          <w:rPr>
            <w:rFonts w:ascii="Times New Roman" w:hAnsi="Times New Roman" w:hint="eastAsia"/>
            <w:lang w:eastAsia="ko-KR"/>
          </w:rPr>
          <w:delText>년</w:delText>
        </w:r>
      </w:del>
      <w:ins w:id="2265" w:author="user" w:date="2021-03-19T09:05:00Z">
        <w:r w:rsidR="00A738C6">
          <w:rPr>
            <w:rFonts w:ascii="Times New Roman" w:hAnsi="Times New Roman" w:hint="eastAsia"/>
            <w:lang w:eastAsia="ko-KR"/>
          </w:rPr>
          <w:t>연</w:t>
        </w:r>
      </w:ins>
      <w:r w:rsidRPr="00ED4019">
        <w:rPr>
          <w:rFonts w:ascii="Times New Roman" w:hAnsi="Times New Roman"/>
          <w:lang w:eastAsia="ko-KR"/>
        </w:rPr>
        <w:t xml:space="preserve">, </w:t>
      </w:r>
      <w:r w:rsidRPr="00ED4019">
        <w:rPr>
          <w:rFonts w:ascii="Times New Roman" w:hAnsi="Times New Roman"/>
          <w:lang w:eastAsia="ko-KR"/>
        </w:rPr>
        <w:t>월을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표현하는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방식의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차이</w:t>
      </w:r>
      <w:r w:rsidRPr="00ED4019">
        <w:rPr>
          <w:rFonts w:ascii="Times New Roman" w:hAnsi="Times New Roman"/>
          <w:lang w:eastAsia="ko-KR"/>
        </w:rPr>
        <w:t xml:space="preserve">, </w:t>
      </w:r>
      <w:commentRangeStart w:id="2266"/>
      <w:commentRangeStart w:id="2267"/>
      <w:ins w:id="2268" w:author="user" w:date="2021-03-21T15:12:00Z">
        <w:r w:rsidR="008330FD" w:rsidRPr="009321B1">
          <w:rPr>
            <w:rFonts w:ascii="Times New Roman" w:hAnsi="Times New Roman" w:hint="eastAsia"/>
            <w:color w:val="FF0000"/>
            <w:lang w:eastAsia="ko-KR"/>
            <w:rPrChange w:id="2269" w:author="standard" w:date="2021-03-26T18:01:00Z">
              <w:rPr>
                <w:rFonts w:ascii="Times New Roman" w:hAnsi="Times New Roman" w:hint="eastAsia"/>
                <w:lang w:eastAsia="ko-KR"/>
              </w:rPr>
            </w:rPrChange>
          </w:rPr>
          <w:t>시간대</w:t>
        </w:r>
      </w:ins>
      <w:commentRangeEnd w:id="2266"/>
      <w:ins w:id="2270" w:author="user" w:date="2021-03-21T15:21:00Z">
        <w:r w:rsidR="004D5A19" w:rsidRPr="009321B1">
          <w:rPr>
            <w:rStyle w:val="af3"/>
            <w:color w:val="FF0000"/>
            <w:rPrChange w:id="2271" w:author="standard" w:date="2021-03-26T18:01:00Z">
              <w:rPr>
                <w:rStyle w:val="af3"/>
              </w:rPr>
            </w:rPrChange>
          </w:rPr>
          <w:commentReference w:id="2266"/>
        </w:r>
      </w:ins>
      <w:commentRangeEnd w:id="2267"/>
      <w:r w:rsidR="009321B1">
        <w:rPr>
          <w:rStyle w:val="af3"/>
        </w:rPr>
        <w:commentReference w:id="2267"/>
      </w:r>
      <w:ins w:id="2272" w:author="user" w:date="2021-03-21T15:12:00Z">
        <w:r w:rsidR="008330FD" w:rsidRPr="009321B1">
          <w:rPr>
            <w:rFonts w:ascii="Times New Roman" w:hAnsi="Times New Roman" w:hint="eastAsia"/>
            <w:color w:val="FF0000"/>
            <w:lang w:eastAsia="ko-KR"/>
            <w:rPrChange w:id="2273" w:author="standard" w:date="2021-03-26T18:01:00Z">
              <w:rPr>
                <w:rFonts w:ascii="Times New Roman" w:hAnsi="Times New Roman" w:hint="eastAsia"/>
                <w:lang w:eastAsia="ko-KR"/>
              </w:rPr>
            </w:rPrChange>
          </w:rPr>
          <w:t>(</w:t>
        </w:r>
      </w:ins>
      <w:del w:id="2274" w:author="user" w:date="2021-03-21T15:12:00Z">
        <w:r w:rsidRPr="009321B1" w:rsidDel="008330FD">
          <w:rPr>
            <w:rFonts w:ascii="Times New Roman" w:hAnsi="Times New Roman"/>
            <w:color w:val="FF0000"/>
            <w:lang w:eastAsia="ko-KR"/>
            <w:rPrChange w:id="2275" w:author="standard" w:date="2021-03-26T18:01:00Z">
              <w:rPr>
                <w:rFonts w:ascii="Times New Roman" w:hAnsi="Times New Roman"/>
                <w:lang w:eastAsia="ko-KR"/>
              </w:rPr>
            </w:rPrChange>
          </w:rPr>
          <w:delText xml:space="preserve">Time </w:delText>
        </w:r>
      </w:del>
      <w:ins w:id="2276" w:author="user" w:date="2021-03-21T15:12:00Z">
        <w:r w:rsidR="008330FD" w:rsidRPr="009321B1">
          <w:rPr>
            <w:rFonts w:ascii="Times New Roman" w:hAnsi="Times New Roman" w:hint="eastAsia"/>
            <w:color w:val="FF0000"/>
            <w:lang w:eastAsia="ko-KR"/>
            <w:rPrChange w:id="2277" w:author="standard" w:date="2021-03-26T18:01:00Z">
              <w:rPr>
                <w:rFonts w:ascii="Times New Roman" w:hAnsi="Times New Roman" w:hint="eastAsia"/>
                <w:lang w:eastAsia="ko-KR"/>
              </w:rPr>
            </w:rPrChange>
          </w:rPr>
          <w:t>t</w:t>
        </w:r>
        <w:r w:rsidR="008330FD" w:rsidRPr="009321B1">
          <w:rPr>
            <w:rFonts w:ascii="Times New Roman" w:hAnsi="Times New Roman"/>
            <w:color w:val="FF0000"/>
            <w:lang w:eastAsia="ko-KR"/>
            <w:rPrChange w:id="2278" w:author="standard" w:date="2021-03-26T18:01:00Z">
              <w:rPr>
                <w:rFonts w:ascii="Times New Roman" w:hAnsi="Times New Roman"/>
                <w:lang w:eastAsia="ko-KR"/>
              </w:rPr>
            </w:rPrChange>
          </w:rPr>
          <w:t xml:space="preserve">ime </w:t>
        </w:r>
      </w:ins>
      <w:del w:id="2279" w:author="user" w:date="2021-03-21T15:12:00Z">
        <w:r w:rsidRPr="009321B1" w:rsidDel="008330FD">
          <w:rPr>
            <w:rFonts w:ascii="Times New Roman" w:hAnsi="Times New Roman"/>
            <w:color w:val="FF0000"/>
            <w:lang w:eastAsia="ko-KR"/>
            <w:rPrChange w:id="2280" w:author="standard" w:date="2021-03-26T18:01:00Z">
              <w:rPr>
                <w:rFonts w:ascii="Times New Roman" w:hAnsi="Times New Roman"/>
                <w:lang w:eastAsia="ko-KR"/>
              </w:rPr>
            </w:rPrChange>
          </w:rPr>
          <w:delText>Zone</w:delText>
        </w:r>
      </w:del>
      <w:ins w:id="2281" w:author="user" w:date="2021-03-21T15:12:00Z">
        <w:r w:rsidR="008330FD" w:rsidRPr="009321B1">
          <w:rPr>
            <w:rFonts w:ascii="Times New Roman" w:hAnsi="Times New Roman" w:hint="eastAsia"/>
            <w:color w:val="FF0000"/>
            <w:lang w:eastAsia="ko-KR"/>
            <w:rPrChange w:id="2282" w:author="standard" w:date="2021-03-26T18:01:00Z">
              <w:rPr>
                <w:rFonts w:ascii="Times New Roman" w:hAnsi="Times New Roman" w:hint="eastAsia"/>
                <w:lang w:eastAsia="ko-KR"/>
              </w:rPr>
            </w:rPrChange>
          </w:rPr>
          <w:t>z</w:t>
        </w:r>
        <w:r w:rsidR="008330FD" w:rsidRPr="009321B1">
          <w:rPr>
            <w:rFonts w:ascii="Times New Roman" w:hAnsi="Times New Roman"/>
            <w:color w:val="FF0000"/>
            <w:lang w:eastAsia="ko-KR"/>
            <w:rPrChange w:id="2283" w:author="standard" w:date="2021-03-26T18:01:00Z">
              <w:rPr>
                <w:rFonts w:ascii="Times New Roman" w:hAnsi="Times New Roman"/>
                <w:lang w:eastAsia="ko-KR"/>
              </w:rPr>
            </w:rPrChange>
          </w:rPr>
          <w:t>one</w:t>
        </w:r>
        <w:r w:rsidR="008330FD" w:rsidRPr="009321B1">
          <w:rPr>
            <w:rFonts w:ascii="Times New Roman" w:hAnsi="Times New Roman" w:hint="eastAsia"/>
            <w:color w:val="FF0000"/>
            <w:lang w:eastAsia="ko-KR"/>
            <w:rPrChange w:id="2284" w:author="standard" w:date="2021-03-26T18:01:00Z">
              <w:rPr>
                <w:rFonts w:ascii="Times New Roman" w:hAnsi="Times New Roman" w:hint="eastAsia"/>
                <w:lang w:eastAsia="ko-KR"/>
              </w:rPr>
            </w:rPrChange>
          </w:rPr>
          <w:t>)</w:t>
        </w:r>
      </w:ins>
      <w:del w:id="2285" w:author="standard" w:date="2021-03-26T18:00:00Z">
        <w:r w:rsidRPr="009321B1" w:rsidDel="009321B1">
          <w:rPr>
            <w:rFonts w:ascii="Times New Roman" w:hAnsi="Times New Roman"/>
            <w:color w:val="FF0000"/>
            <w:lang w:eastAsia="ko-KR"/>
            <w:rPrChange w:id="2286" w:author="standard" w:date="2021-03-26T18:01:00Z">
              <w:rPr>
                <w:rFonts w:ascii="Times New Roman" w:hAnsi="Times New Roman"/>
                <w:lang w:eastAsia="ko-KR"/>
              </w:rPr>
            </w:rPrChange>
          </w:rPr>
          <w:delText>)</w:delText>
        </w:r>
      </w:del>
      <w:ins w:id="2287" w:author="standard" w:date="2021-03-26T18:00:00Z">
        <w:r w:rsidR="009321B1" w:rsidRPr="009321B1">
          <w:rPr>
            <w:rFonts w:ascii="Times New Roman" w:hAnsi="Times New Roman" w:hint="eastAsia"/>
            <w:color w:val="FF0000"/>
            <w:lang w:eastAsia="ko-KR"/>
            <w:rPrChange w:id="2288" w:author="standard" w:date="2021-03-26T18:01:00Z">
              <w:rPr>
                <w:rFonts w:ascii="Times New Roman" w:hAnsi="Times New Roman" w:hint="eastAsia"/>
                <w:lang w:eastAsia="ko-KR"/>
              </w:rPr>
            </w:rPrChange>
          </w:rPr>
          <w:t>의</w:t>
        </w:r>
        <w:r w:rsidR="009321B1" w:rsidRPr="009321B1">
          <w:rPr>
            <w:rFonts w:ascii="Times New Roman" w:hAnsi="Times New Roman" w:hint="eastAsia"/>
            <w:color w:val="FF0000"/>
            <w:lang w:eastAsia="ko-KR"/>
            <w:rPrChange w:id="2289" w:author="standard" w:date="2021-03-26T18:01:00Z">
              <w:rPr>
                <w:rFonts w:ascii="Times New Roman" w:hAnsi="Times New Roman" w:hint="eastAsia"/>
                <w:lang w:eastAsia="ko-KR"/>
              </w:rPr>
            </w:rPrChange>
          </w:rPr>
          <w:t xml:space="preserve"> </w:t>
        </w:r>
        <w:r w:rsidR="009321B1" w:rsidRPr="009321B1">
          <w:rPr>
            <w:rFonts w:ascii="Times New Roman" w:hAnsi="Times New Roman" w:hint="eastAsia"/>
            <w:color w:val="FF0000"/>
            <w:lang w:eastAsia="ko-KR"/>
            <w:rPrChange w:id="2290" w:author="standard" w:date="2021-03-26T18:01:00Z">
              <w:rPr>
                <w:rFonts w:ascii="Times New Roman" w:hAnsi="Times New Roman" w:hint="eastAsia"/>
                <w:lang w:eastAsia="ko-KR"/>
              </w:rPr>
            </w:rPrChange>
          </w:rPr>
          <w:t>차이가</w:t>
        </w:r>
      </w:ins>
      <w:del w:id="2291" w:author="standard" w:date="2021-03-26T18:00:00Z">
        <w:r w:rsidRPr="009321B1" w:rsidDel="009321B1">
          <w:rPr>
            <w:rFonts w:ascii="Times New Roman" w:hAnsi="Times New Roman"/>
            <w:color w:val="FF0000"/>
            <w:lang w:eastAsia="ko-KR"/>
            <w:rPrChange w:id="2292" w:author="standard" w:date="2021-03-26T18:01:00Z">
              <w:rPr>
                <w:rFonts w:ascii="Times New Roman" w:hAnsi="Times New Roman"/>
                <w:lang w:eastAsia="ko-KR"/>
              </w:rPr>
            </w:rPrChange>
          </w:rPr>
          <w:delText>이</w:delText>
        </w:r>
      </w:del>
      <w:r w:rsidRPr="009321B1">
        <w:rPr>
          <w:rFonts w:ascii="Times New Roman" w:hAnsi="Times New Roman"/>
          <w:color w:val="FF0000"/>
          <w:lang w:eastAsia="ko-KR"/>
          <w:rPrChange w:id="2293" w:author="standard" w:date="2021-03-26T18:01:00Z">
            <w:rPr>
              <w:rFonts w:ascii="Times New Roman" w:hAnsi="Times New Roman"/>
              <w:lang w:eastAsia="ko-KR"/>
            </w:rPr>
          </w:rPrChange>
        </w:rPr>
        <w:t xml:space="preserve"> </w:t>
      </w:r>
      <w:r w:rsidRPr="004D5A19">
        <w:rPr>
          <w:rFonts w:ascii="Times New Roman" w:hAnsi="Times New Roman"/>
          <w:lang w:eastAsia="ko-KR"/>
        </w:rPr>
        <w:t>있기</w:t>
      </w:r>
      <w:r w:rsidRPr="004D5A19">
        <w:rPr>
          <w:rFonts w:ascii="Times New Roman" w:hAnsi="Times New Roman"/>
          <w:lang w:eastAsia="ko-KR"/>
        </w:rPr>
        <w:t xml:space="preserve"> </w:t>
      </w:r>
      <w:r w:rsidRPr="00127298">
        <w:rPr>
          <w:rFonts w:ascii="Times New Roman" w:hAnsi="Times New Roman"/>
          <w:lang w:eastAsia="ko-KR"/>
        </w:rPr>
        <w:t>때문에</w:t>
      </w:r>
      <w:r w:rsidRPr="00127298">
        <w:rPr>
          <w:rFonts w:ascii="Times New Roman" w:hAnsi="Times New Roman"/>
          <w:lang w:eastAsia="ko-KR"/>
        </w:rPr>
        <w:t xml:space="preserve"> </w:t>
      </w:r>
      <w:r w:rsidRPr="008268DF">
        <w:rPr>
          <w:rFonts w:ascii="Times New Roman" w:hAnsi="Times New Roman"/>
          <w:lang w:eastAsia="ko-KR"/>
        </w:rPr>
        <w:t>이를</w:t>
      </w:r>
      <w:r w:rsidRPr="008268DF">
        <w:rPr>
          <w:rFonts w:ascii="Times New Roman" w:hAnsi="Times New Roman"/>
          <w:lang w:eastAsia="ko-KR"/>
        </w:rPr>
        <w:t xml:space="preserve"> </w:t>
      </w:r>
      <w:r w:rsidRPr="00B73AF3">
        <w:rPr>
          <w:rFonts w:ascii="Times New Roman" w:hAnsi="Times New Roman"/>
          <w:lang w:eastAsia="ko-KR"/>
        </w:rPr>
        <w:t>잘</w:t>
      </w:r>
      <w:r w:rsidRPr="00A0736A">
        <w:rPr>
          <w:rFonts w:ascii="Times New Roman" w:hAnsi="Times New Roman"/>
          <w:lang w:eastAsia="ko-KR"/>
        </w:rPr>
        <w:t xml:space="preserve"> </w:t>
      </w:r>
      <w:r w:rsidRPr="00A0736A">
        <w:rPr>
          <w:rFonts w:ascii="Times New Roman" w:hAnsi="Times New Roman"/>
          <w:lang w:eastAsia="ko-KR"/>
        </w:rPr>
        <w:t>활용하기</w:t>
      </w:r>
      <w:r w:rsidRPr="00A0736A">
        <w:rPr>
          <w:rFonts w:ascii="Times New Roman" w:hAnsi="Times New Roman"/>
          <w:lang w:eastAsia="ko-KR"/>
        </w:rPr>
        <w:t xml:space="preserve"> </w:t>
      </w:r>
      <w:r w:rsidRPr="00A0736A">
        <w:rPr>
          <w:rFonts w:ascii="Times New Roman" w:hAnsi="Times New Roman"/>
          <w:lang w:eastAsia="ko-KR"/>
        </w:rPr>
        <w:t>위해서는</w:t>
      </w:r>
      <w:r w:rsidRPr="00A0736A">
        <w:rPr>
          <w:rFonts w:ascii="Times New Roman" w:hAnsi="Times New Roman"/>
          <w:lang w:eastAsia="ko-KR"/>
        </w:rPr>
        <w:t xml:space="preserve"> </w:t>
      </w:r>
      <w:r w:rsidRPr="00A0736A">
        <w:rPr>
          <w:rFonts w:ascii="Times New Roman" w:hAnsi="Times New Roman"/>
          <w:lang w:eastAsia="ko-KR"/>
        </w:rPr>
        <w:t>시계열</w:t>
      </w:r>
      <w:r w:rsidRPr="00A0736A">
        <w:rPr>
          <w:rFonts w:ascii="Times New Roman" w:hAnsi="Times New Roman"/>
          <w:lang w:eastAsia="ko-KR"/>
        </w:rPr>
        <w:t xml:space="preserve"> </w:t>
      </w:r>
      <w:r w:rsidRPr="00A0736A">
        <w:rPr>
          <w:rFonts w:ascii="Times New Roman" w:hAnsi="Times New Roman"/>
          <w:lang w:eastAsia="ko-KR"/>
        </w:rPr>
        <w:t>데이터의</w:t>
      </w:r>
      <w:r w:rsidRPr="00A0736A">
        <w:rPr>
          <w:rFonts w:ascii="Times New Roman" w:hAnsi="Times New Roman"/>
          <w:lang w:eastAsia="ko-KR"/>
        </w:rPr>
        <w:t xml:space="preserve"> </w:t>
      </w:r>
      <w:r w:rsidRPr="00A0736A">
        <w:rPr>
          <w:rFonts w:ascii="Times New Roman" w:hAnsi="Times New Roman"/>
          <w:lang w:eastAsia="ko-KR"/>
        </w:rPr>
        <w:t>핸들</w:t>
      </w:r>
      <w:r w:rsidRPr="00ED4019">
        <w:rPr>
          <w:rFonts w:ascii="Times New Roman" w:hAnsi="Times New Roman"/>
          <w:lang w:eastAsia="ko-KR"/>
        </w:rPr>
        <w:t>링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방법을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익혀</w:t>
      </w:r>
      <w:ins w:id="2294" w:author="user" w:date="2021-03-21T15:12:00Z">
        <w:r w:rsidR="008330FD">
          <w:rPr>
            <w:rFonts w:ascii="Times New Roman" w:hAnsi="Times New Roman" w:hint="eastAsia"/>
            <w:lang w:eastAsia="ko-KR"/>
          </w:rPr>
          <w:t xml:space="preserve"> </w:t>
        </w:r>
        <w:r w:rsidR="008330FD">
          <w:rPr>
            <w:rFonts w:ascii="Times New Roman" w:hAnsi="Times New Roman" w:hint="eastAsia"/>
            <w:lang w:eastAsia="ko-KR"/>
          </w:rPr>
          <w:t>두어야</w:t>
        </w:r>
        <w:r w:rsidR="008330FD">
          <w:rPr>
            <w:rFonts w:ascii="Times New Roman" w:hAnsi="Times New Roman" w:hint="eastAsia"/>
            <w:lang w:eastAsia="ko-KR"/>
          </w:rPr>
          <w:t xml:space="preserve"> </w:t>
        </w:r>
        <w:r w:rsidR="008330FD">
          <w:rPr>
            <w:rFonts w:ascii="Times New Roman" w:hAnsi="Times New Roman" w:hint="eastAsia"/>
            <w:lang w:eastAsia="ko-KR"/>
          </w:rPr>
          <w:t>한</w:t>
        </w:r>
      </w:ins>
      <w:del w:id="2295" w:author="user" w:date="2021-03-21T15:12:00Z">
        <w:r w:rsidRPr="00ED4019" w:rsidDel="008330FD">
          <w:rPr>
            <w:rFonts w:ascii="Times New Roman" w:hAnsi="Times New Roman"/>
            <w:lang w:eastAsia="ko-KR"/>
          </w:rPr>
          <w:delText>둘</w:delText>
        </w:r>
        <w:r w:rsidRPr="00ED4019" w:rsidDel="008330FD">
          <w:rPr>
            <w:rFonts w:ascii="Times New Roman" w:hAnsi="Times New Roman"/>
            <w:lang w:eastAsia="ko-KR"/>
          </w:rPr>
          <w:delText xml:space="preserve"> </w:delText>
        </w:r>
        <w:r w:rsidRPr="00ED4019" w:rsidDel="008330FD">
          <w:rPr>
            <w:rFonts w:ascii="Times New Roman" w:hAnsi="Times New Roman"/>
            <w:lang w:eastAsia="ko-KR"/>
          </w:rPr>
          <w:delText>필요가</w:delText>
        </w:r>
        <w:r w:rsidRPr="00ED4019" w:rsidDel="008330FD">
          <w:rPr>
            <w:rFonts w:ascii="Times New Roman" w:hAnsi="Times New Roman"/>
            <w:lang w:eastAsia="ko-KR"/>
          </w:rPr>
          <w:delText xml:space="preserve"> </w:delText>
        </w:r>
        <w:r w:rsidRPr="00ED4019" w:rsidDel="008330FD">
          <w:rPr>
            <w:rFonts w:ascii="Times New Roman" w:hAnsi="Times New Roman"/>
            <w:lang w:eastAsia="ko-KR"/>
          </w:rPr>
          <w:delText>있</w:delText>
        </w:r>
      </w:del>
      <w:r w:rsidRPr="00ED4019">
        <w:rPr>
          <w:rFonts w:ascii="Times New Roman" w:hAnsi="Times New Roman"/>
          <w:lang w:eastAsia="ko-KR"/>
        </w:rPr>
        <w:t>다</w:t>
      </w:r>
      <w:r w:rsidRPr="00ED4019">
        <w:rPr>
          <w:rFonts w:ascii="Times New Roman" w:hAnsi="Times New Roman"/>
          <w:lang w:eastAsia="ko-KR"/>
        </w:rPr>
        <w:t>.</w:t>
      </w:r>
    </w:p>
    <w:p w14:paraId="037414FD" w14:textId="45CFB6CC" w:rsidR="00FD7B2A" w:rsidRPr="00ED4019" w:rsidRDefault="00FD7B2A">
      <w:pPr>
        <w:pStyle w:val="a0"/>
        <w:jc w:val="both"/>
        <w:rPr>
          <w:rFonts w:ascii="Times New Roman" w:hAnsi="Times New Roman"/>
          <w:lang w:eastAsia="ko-KR"/>
        </w:rPr>
        <w:pPrChange w:id="2296" w:author="제이펍 출판사" w:date="2021-03-14T15:57:00Z">
          <w:pPr>
            <w:pStyle w:val="a0"/>
          </w:pPr>
        </w:pPrChange>
      </w:pPr>
      <w:r w:rsidRPr="00ED4019">
        <w:rPr>
          <w:rFonts w:ascii="Times New Roman" w:hAnsi="Times New Roman"/>
          <w:lang w:eastAsia="ko-KR"/>
        </w:rPr>
        <w:t>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장에서는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시계열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데이터를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시간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인덱스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단위로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다루는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방법을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설명할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것이다</w:t>
      </w:r>
      <w:r w:rsidRPr="00ED4019">
        <w:rPr>
          <w:rFonts w:ascii="Times New Roman" w:hAnsi="Times New Roman"/>
          <w:lang w:eastAsia="ko-KR"/>
        </w:rPr>
        <w:t xml:space="preserve">. </w:t>
      </w:r>
      <w:r w:rsidRPr="00ED4019">
        <w:rPr>
          <w:rFonts w:ascii="Times New Roman" w:hAnsi="Times New Roman"/>
          <w:lang w:eastAsia="ko-KR"/>
        </w:rPr>
        <w:t>데이터가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저장된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형태에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따라</w:t>
      </w:r>
      <w:r w:rsidRPr="00ED4019">
        <w:rPr>
          <w:rFonts w:ascii="Times New Roman" w:hAnsi="Times New Roman"/>
          <w:lang w:eastAsia="ko-KR"/>
        </w:rPr>
        <w:t xml:space="preserve"> </w:t>
      </w:r>
      <w:del w:id="2297" w:author="제이펍 출판사" w:date="2021-03-14T20:35:00Z">
        <w:r w:rsidRPr="00ED4019" w:rsidDel="00EE4FE2">
          <w:rPr>
            <w:rFonts w:ascii="Times New Roman" w:hAnsi="Times New Roman"/>
            <w:lang w:eastAsia="ko-KR"/>
          </w:rPr>
          <w:delText>데이터프레</w:delText>
        </w:r>
      </w:del>
      <w:ins w:id="2298" w:author="제이펍 출판사" w:date="2021-03-14T20:35:00Z">
        <w:r w:rsidR="00EE4FE2">
          <w:rPr>
            <w:rFonts w:ascii="Times New Roman" w:hAnsi="Times New Roman"/>
            <w:lang w:eastAsia="ko-KR"/>
          </w:rPr>
          <w:t>데이터</w:t>
        </w:r>
        <w:r w:rsidR="00EE4FE2">
          <w:rPr>
            <w:rFonts w:ascii="Times New Roman" w:hAnsi="Times New Roman"/>
            <w:lang w:eastAsia="ko-KR"/>
          </w:rPr>
          <w:t xml:space="preserve"> </w:t>
        </w:r>
        <w:r w:rsidR="00EE4FE2">
          <w:rPr>
            <w:rFonts w:ascii="Times New Roman" w:hAnsi="Times New Roman"/>
            <w:lang w:eastAsia="ko-KR"/>
          </w:rPr>
          <w:t>프레</w:t>
        </w:r>
      </w:ins>
      <w:r w:rsidRPr="00ED4019">
        <w:rPr>
          <w:rFonts w:ascii="Times New Roman" w:hAnsi="Times New Roman"/>
          <w:lang w:eastAsia="ko-KR"/>
        </w:rPr>
        <w:t>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객체에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저장된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경우</w:t>
      </w:r>
      <w:r w:rsidRPr="00ED4019">
        <w:rPr>
          <w:rFonts w:ascii="Times New Roman" w:hAnsi="Times New Roman" w:hint="eastAsia"/>
          <w:lang w:eastAsia="ko-KR"/>
        </w:rPr>
        <w:t>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Style w:val="VerbatimChar"/>
          <w:rFonts w:ascii="Times New Roman" w:hAnsi="Times New Roman"/>
          <w:lang w:eastAsia="ko-KR"/>
        </w:rPr>
        <w:t>xts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객체에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저장된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경우의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처리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방법을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구분하여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설명한다</w:t>
      </w:r>
      <w:r w:rsidRPr="00ED4019">
        <w:rPr>
          <w:rFonts w:ascii="Times New Roman" w:hAnsi="Times New Roman"/>
          <w:lang w:eastAsia="ko-KR"/>
        </w:rPr>
        <w:t>.</w:t>
      </w:r>
    </w:p>
    <w:p w14:paraId="1755E6EF" w14:textId="12473B7D" w:rsidR="00FD7B2A" w:rsidRPr="00ED4019" w:rsidRDefault="00FD7B2A">
      <w:pPr>
        <w:pStyle w:val="a0"/>
        <w:jc w:val="both"/>
        <w:rPr>
          <w:rFonts w:ascii="Times New Roman" w:hAnsi="Times New Roman"/>
          <w:lang w:eastAsia="ko-KR"/>
        </w:rPr>
        <w:pPrChange w:id="2299" w:author="제이펍 출판사" w:date="2021-03-14T15:57:00Z">
          <w:pPr>
            <w:pStyle w:val="a0"/>
          </w:pPr>
        </w:pPrChange>
      </w:pPr>
      <w:r w:rsidRPr="00ED4019">
        <w:rPr>
          <w:rFonts w:ascii="Times New Roman" w:hAnsi="Times New Roman"/>
          <w:lang w:eastAsia="ko-KR"/>
        </w:rPr>
        <w:t>시간을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주로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다루기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위해서</w:t>
      </w:r>
      <w:r w:rsidRPr="00ED4019">
        <w:rPr>
          <w:rFonts w:ascii="Times New Roman" w:hAnsi="Times New Roman"/>
          <w:lang w:eastAsia="ko-KR"/>
        </w:rPr>
        <w:t xml:space="preserve"> R</w:t>
      </w:r>
      <w:r w:rsidRPr="00ED4019">
        <w:rPr>
          <w:rFonts w:ascii="Times New Roman" w:hAnsi="Times New Roman"/>
          <w:lang w:eastAsia="ko-KR"/>
        </w:rPr>
        <w:t>에서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가장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많이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활용되는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패키지는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Style w:val="VerbatimChar"/>
          <w:rFonts w:ascii="Times New Roman" w:hAnsi="Times New Roman"/>
          <w:lang w:eastAsia="ko-KR"/>
        </w:rPr>
        <w:t>lubridate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패키</w:t>
      </w:r>
      <w:del w:id="2300" w:author="제이펍 출판사" w:date="2021-03-14T19:59:00Z">
        <w:r w:rsidRPr="00ED4019" w:rsidDel="00754210">
          <w:rPr>
            <w:rFonts w:ascii="Times New Roman" w:hAnsi="Times New Roman"/>
            <w:lang w:eastAsia="ko-KR"/>
          </w:rPr>
          <w:delText>지이다</w:delText>
        </w:r>
        <w:r w:rsidRPr="00ED4019" w:rsidDel="00754210">
          <w:rPr>
            <w:rFonts w:ascii="Times New Roman" w:hAnsi="Times New Roman"/>
            <w:lang w:eastAsia="ko-KR"/>
          </w:rPr>
          <w:delText>.</w:delText>
        </w:r>
      </w:del>
      <w:ins w:id="2301" w:author="제이펍 출판사" w:date="2021-03-14T19:59:00Z">
        <w:r w:rsidR="00754210">
          <w:rPr>
            <w:rFonts w:ascii="Times New Roman" w:hAnsi="Times New Roman"/>
            <w:lang w:eastAsia="ko-KR"/>
          </w:rPr>
          <w:t>지다</w:t>
        </w:r>
        <w:r w:rsidR="00754210">
          <w:rPr>
            <w:rFonts w:ascii="Times New Roman" w:hAnsi="Times New Roman"/>
            <w:lang w:eastAsia="ko-KR"/>
          </w:rPr>
          <w:t>.</w:t>
        </w:r>
      </w:ins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패키지는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시간을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다루기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위한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다양한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함수를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제공하는</w:t>
      </w:r>
      <w:ins w:id="2302" w:author="user" w:date="2021-03-21T15:13:00Z">
        <w:r w:rsidR="009154E5">
          <w:rPr>
            <w:rFonts w:ascii="Times New Roman" w:hAnsi="Times New Roman" w:hint="eastAsia"/>
            <w:lang w:eastAsia="ko-KR"/>
          </w:rPr>
          <w:t xml:space="preserve"> </w:t>
        </w:r>
      </w:ins>
      <w:r w:rsidRPr="00ED4019">
        <w:rPr>
          <w:rFonts w:ascii="Times New Roman" w:hAnsi="Times New Roman"/>
          <w:lang w:eastAsia="ko-KR"/>
        </w:rPr>
        <w:t>데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시계열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데이터를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활용하기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위해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Style w:val="VerbatimChar"/>
          <w:rFonts w:ascii="Times New Roman" w:hAnsi="Times New Roman"/>
          <w:lang w:eastAsia="ko-KR"/>
        </w:rPr>
        <w:t>lubridate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패키지를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위주로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시간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인덱스를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다루는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방법에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대해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설명하고자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한다</w:t>
      </w:r>
      <w:r w:rsidRPr="00ED4019">
        <w:rPr>
          <w:rFonts w:ascii="Times New Roman" w:hAnsi="Times New Roman"/>
          <w:lang w:eastAsia="ko-KR"/>
        </w:rPr>
        <w:t>.</w:t>
      </w:r>
    </w:p>
    <w:p w14:paraId="55891B11" w14:textId="3965364B" w:rsidR="00FD7B2A" w:rsidRDefault="008330FD">
      <w:pPr>
        <w:pStyle w:val="1"/>
        <w:numPr>
          <w:ilvl w:val="0"/>
          <w:numId w:val="0"/>
        </w:numPr>
        <w:jc w:val="both"/>
        <w:rPr>
          <w:lang w:eastAsia="ko-KR"/>
        </w:rPr>
        <w:pPrChange w:id="2303" w:author="user" w:date="2021-03-21T15:09:00Z">
          <w:pPr>
            <w:pStyle w:val="1"/>
          </w:pPr>
        </w:pPrChange>
      </w:pPr>
      <w:bookmarkStart w:id="2304" w:name="오늘-몇일이야-시간-정보-추출"/>
      <w:ins w:id="2305" w:author="user" w:date="2021-03-21T15:09:00Z">
        <w:r>
          <w:rPr>
            <w:rFonts w:hint="eastAsia"/>
            <w:lang w:eastAsia="ko-KR"/>
          </w:rPr>
          <w:t xml:space="preserve">4.1 </w:t>
        </w:r>
      </w:ins>
      <w:r w:rsidR="00FD7B2A">
        <w:rPr>
          <w:lang w:eastAsia="ko-KR"/>
        </w:rPr>
        <w:t xml:space="preserve">오늘 </w:t>
      </w:r>
      <w:del w:id="2306" w:author="user" w:date="2021-03-21T15:09:00Z">
        <w:r w:rsidR="00FD7B2A" w:rsidDel="008330FD">
          <w:rPr>
            <w:rFonts w:hint="eastAsia"/>
            <w:lang w:eastAsia="ko-KR"/>
          </w:rPr>
          <w:delText>몇일</w:delText>
        </w:r>
      </w:del>
      <w:ins w:id="2307" w:author="user" w:date="2021-03-21T15:09:00Z">
        <w:r>
          <w:rPr>
            <w:rFonts w:hint="eastAsia"/>
            <w:lang w:eastAsia="ko-KR"/>
          </w:rPr>
          <w:t>며칠</w:t>
        </w:r>
      </w:ins>
      <w:commentRangeStart w:id="2308"/>
      <w:commentRangeStart w:id="2309"/>
      <w:r w:rsidR="00FD7B2A">
        <w:rPr>
          <w:lang w:eastAsia="ko-KR"/>
        </w:rPr>
        <w:t>이야</w:t>
      </w:r>
      <w:commentRangeEnd w:id="2308"/>
      <w:r w:rsidR="00A0736A">
        <w:rPr>
          <w:rStyle w:val="af3"/>
          <w:rFonts w:ascii="Consolas" w:eastAsia="나눔바른고딕" w:hAnsi="Consolas" w:cstheme="minorBidi"/>
          <w:b w:val="0"/>
          <w:bCs w:val="0"/>
          <w:color w:val="auto"/>
        </w:rPr>
        <w:commentReference w:id="2308"/>
      </w:r>
      <w:commentRangeEnd w:id="2309"/>
      <w:r w:rsidR="009321B1">
        <w:rPr>
          <w:rStyle w:val="af3"/>
          <w:rFonts w:ascii="Consolas" w:eastAsia="나눔바른고딕" w:hAnsi="Consolas" w:cstheme="minorBidi"/>
          <w:b w:val="0"/>
          <w:bCs w:val="0"/>
          <w:color w:val="auto"/>
        </w:rPr>
        <w:commentReference w:id="2309"/>
      </w:r>
      <w:r w:rsidR="00FD7B2A">
        <w:rPr>
          <w:lang w:eastAsia="ko-KR"/>
        </w:rPr>
        <w:t>?</w:t>
      </w:r>
      <w:del w:id="2310" w:author="user" w:date="2021-03-21T15:09:00Z">
        <w:r w:rsidR="00FD7B2A" w:rsidDel="008330FD">
          <w:rPr>
            <w:lang w:eastAsia="ko-KR"/>
          </w:rPr>
          <w:delText xml:space="preserve"> </w:delText>
        </w:r>
      </w:del>
      <w:r w:rsidR="00FD7B2A">
        <w:rPr>
          <w:lang w:eastAsia="ko-KR"/>
        </w:rPr>
        <w:t>: 시간 정보 추출</w:t>
      </w:r>
    </w:p>
    <w:p w14:paraId="07E03684" w14:textId="2DEEA533" w:rsidR="00FD7B2A" w:rsidRPr="00ED4019" w:rsidRDefault="00FD7B2A">
      <w:pPr>
        <w:jc w:val="both"/>
        <w:rPr>
          <w:rFonts w:ascii="Times New Roman" w:hAnsi="Times New Roman"/>
          <w:lang w:eastAsia="ko-KR"/>
        </w:rPr>
        <w:pPrChange w:id="2311" w:author="제이펍 출판사" w:date="2021-03-14T15:57:00Z">
          <w:pPr/>
        </w:pPrChange>
      </w:pPr>
      <w:r w:rsidRPr="00ED4019">
        <w:rPr>
          <w:rFonts w:ascii="Times New Roman" w:hAnsi="Times New Roman"/>
          <w:lang w:eastAsia="ko-KR"/>
        </w:rPr>
        <w:t>시계열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데이터는</w:t>
      </w:r>
      <w:r w:rsidRPr="00ED4019">
        <w:rPr>
          <w:rFonts w:ascii="Times New Roman" w:hAnsi="Times New Roman"/>
          <w:lang w:eastAsia="ko-KR"/>
        </w:rPr>
        <w:t xml:space="preserve"> </w:t>
      </w:r>
      <w:del w:id="2312" w:author="user" w:date="2021-03-21T15:20:00Z">
        <w:r w:rsidRPr="00ED4019" w:rsidDel="009C7763">
          <w:rPr>
            <w:rFonts w:ascii="Times New Roman" w:hAnsi="Times New Roman" w:hint="eastAsia"/>
            <w:lang w:eastAsia="ko-KR"/>
          </w:rPr>
          <w:delText>년</w:delText>
        </w:r>
      </w:del>
      <w:ins w:id="2313" w:author="user" w:date="2021-03-21T15:20:00Z">
        <w:r w:rsidR="009C7763">
          <w:rPr>
            <w:rFonts w:ascii="Times New Roman" w:hAnsi="Times New Roman" w:hint="eastAsia"/>
            <w:lang w:eastAsia="ko-KR"/>
          </w:rPr>
          <w:t>연</w:t>
        </w:r>
      </w:ins>
      <w:r w:rsidRPr="00ED4019">
        <w:rPr>
          <w:rFonts w:ascii="Times New Roman" w:hAnsi="Times New Roman"/>
          <w:lang w:eastAsia="ko-KR"/>
        </w:rPr>
        <w:t xml:space="preserve">, </w:t>
      </w:r>
      <w:r w:rsidRPr="00ED4019">
        <w:rPr>
          <w:rFonts w:ascii="Times New Roman" w:hAnsi="Times New Roman"/>
          <w:lang w:eastAsia="ko-KR"/>
        </w:rPr>
        <w:t>월</w:t>
      </w:r>
      <w:r w:rsidRPr="00ED4019">
        <w:rPr>
          <w:rFonts w:ascii="Times New Roman" w:hAnsi="Times New Roman"/>
          <w:lang w:eastAsia="ko-KR"/>
        </w:rPr>
        <w:t xml:space="preserve">, </w:t>
      </w:r>
      <w:r w:rsidRPr="00ED4019">
        <w:rPr>
          <w:rFonts w:ascii="Times New Roman" w:hAnsi="Times New Roman"/>
          <w:lang w:eastAsia="ko-KR"/>
        </w:rPr>
        <w:t>일</w:t>
      </w:r>
      <w:r w:rsidRPr="00ED4019">
        <w:rPr>
          <w:rFonts w:ascii="Times New Roman" w:hAnsi="Times New Roman"/>
          <w:lang w:eastAsia="ko-KR"/>
        </w:rPr>
        <w:t xml:space="preserve">, </w:t>
      </w:r>
      <w:r w:rsidRPr="00ED4019">
        <w:rPr>
          <w:rFonts w:ascii="Times New Roman" w:hAnsi="Times New Roman"/>
          <w:lang w:eastAsia="ko-KR"/>
        </w:rPr>
        <w:t>시</w:t>
      </w:r>
      <w:r w:rsidRPr="00ED4019">
        <w:rPr>
          <w:rFonts w:ascii="Times New Roman" w:hAnsi="Times New Roman"/>
          <w:lang w:eastAsia="ko-KR"/>
        </w:rPr>
        <w:t xml:space="preserve">, </w:t>
      </w:r>
      <w:r w:rsidRPr="00ED4019">
        <w:rPr>
          <w:rFonts w:ascii="Times New Roman" w:hAnsi="Times New Roman"/>
          <w:lang w:eastAsia="ko-KR"/>
        </w:rPr>
        <w:t>분</w:t>
      </w:r>
      <w:r w:rsidRPr="00ED4019">
        <w:rPr>
          <w:rFonts w:ascii="Times New Roman" w:hAnsi="Times New Roman"/>
          <w:lang w:eastAsia="ko-KR"/>
        </w:rPr>
        <w:t xml:space="preserve">, </w:t>
      </w:r>
      <w:r w:rsidRPr="00ED4019">
        <w:rPr>
          <w:rFonts w:ascii="Times New Roman" w:hAnsi="Times New Roman"/>
          <w:lang w:eastAsia="ko-KR"/>
        </w:rPr>
        <w:t>초</w:t>
      </w:r>
      <w:r w:rsidRPr="00ED4019">
        <w:rPr>
          <w:rFonts w:ascii="Times New Roman" w:hAnsi="Times New Roman"/>
          <w:lang w:eastAsia="ko-KR"/>
        </w:rPr>
        <w:t xml:space="preserve">, </w:t>
      </w:r>
      <w:commentRangeStart w:id="2314"/>
      <w:commentRangeStart w:id="2315"/>
      <w:r w:rsidRPr="00ED4019">
        <w:rPr>
          <w:rFonts w:ascii="Times New Roman" w:hAnsi="Times New Roman"/>
          <w:lang w:eastAsia="ko-KR"/>
        </w:rPr>
        <w:t>타임존</w:t>
      </w:r>
      <w:commentRangeEnd w:id="2314"/>
      <w:r w:rsidR="00261982">
        <w:rPr>
          <w:rStyle w:val="af3"/>
        </w:rPr>
        <w:commentReference w:id="2314"/>
      </w:r>
      <w:commentRangeEnd w:id="2315"/>
      <w:r w:rsidR="009321B1">
        <w:rPr>
          <w:rStyle w:val="af3"/>
        </w:rPr>
        <w:commentReference w:id="2315"/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등의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여러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데이터가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결합되어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생성된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시간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인덱스</w:t>
      </w:r>
      <w:r w:rsidRPr="00ED4019">
        <w:rPr>
          <w:rFonts w:ascii="Times New Roman" w:hAnsi="Times New Roman" w:hint="eastAsia"/>
          <w:lang w:eastAsia="ko-KR"/>
        </w:rPr>
        <w:t>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사용하는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데이</w:t>
      </w:r>
      <w:del w:id="2316" w:author="제이펍 출판사" w:date="2021-03-14T15:57:00Z">
        <w:r w:rsidRPr="00ED4019" w:rsidDel="00BF7861">
          <w:rPr>
            <w:rFonts w:ascii="Times New Roman" w:hAnsi="Times New Roman"/>
            <w:lang w:eastAsia="ko-KR"/>
          </w:rPr>
          <w:delText>터이다</w:delText>
        </w:r>
        <w:r w:rsidRPr="00ED4019" w:rsidDel="00BF7861">
          <w:rPr>
            <w:rFonts w:ascii="Times New Roman" w:hAnsi="Times New Roman"/>
            <w:lang w:eastAsia="ko-KR"/>
          </w:rPr>
          <w:delText>.</w:delText>
        </w:r>
      </w:del>
      <w:ins w:id="2317" w:author="제이펍 출판사" w:date="2021-03-14T15:57:00Z">
        <w:r w:rsidR="00BF7861" w:rsidRPr="00ED4019">
          <w:rPr>
            <w:rFonts w:ascii="Times New Roman" w:hAnsi="Times New Roman"/>
            <w:lang w:eastAsia="ko-KR"/>
          </w:rPr>
          <w:t>터다</w:t>
        </w:r>
        <w:r w:rsidR="00BF7861" w:rsidRPr="00ED4019">
          <w:rPr>
            <w:rFonts w:ascii="Times New Roman" w:hAnsi="Times New Roman"/>
            <w:lang w:eastAsia="ko-KR"/>
          </w:rPr>
          <w:t>.</w:t>
        </w:r>
      </w:ins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그래서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시계열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데이터를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활용하기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위해서는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시간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인덱스에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포함된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요소들을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목적에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맞게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적절히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추출</w:t>
      </w:r>
      <w:del w:id="2318" w:author="제이펍 출판사" w:date="2021-03-14T16:14:00Z">
        <w:r w:rsidRPr="00ED4019" w:rsidDel="00AA34CE">
          <w:rPr>
            <w:rFonts w:ascii="Times New Roman" w:hAnsi="Times New Roman"/>
            <w:lang w:eastAsia="ko-KR"/>
          </w:rPr>
          <w:delText>해내</w:delText>
        </w:r>
      </w:del>
      <w:ins w:id="2319" w:author="제이펍 출판사" w:date="2021-03-14T16:14:00Z">
        <w:r w:rsidR="00AA34CE">
          <w:rPr>
            <w:rFonts w:ascii="Times New Roman" w:hAnsi="Times New Roman"/>
            <w:lang w:eastAsia="ko-KR"/>
          </w:rPr>
          <w:t>해</w:t>
        </w:r>
        <w:r w:rsidR="00AA34CE">
          <w:rPr>
            <w:rFonts w:ascii="Times New Roman" w:hAnsi="Times New Roman"/>
            <w:lang w:eastAsia="ko-KR"/>
          </w:rPr>
          <w:t xml:space="preserve"> </w:t>
        </w:r>
        <w:r w:rsidR="00AA34CE">
          <w:rPr>
            <w:rFonts w:ascii="Times New Roman" w:hAnsi="Times New Roman"/>
            <w:lang w:eastAsia="ko-KR"/>
          </w:rPr>
          <w:t>내</w:t>
        </w:r>
      </w:ins>
      <w:r w:rsidRPr="00ED4019">
        <w:rPr>
          <w:rFonts w:ascii="Times New Roman" w:hAnsi="Times New Roman"/>
          <w:lang w:eastAsia="ko-KR"/>
        </w:rPr>
        <w:t>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활용이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가능해진다</w:t>
      </w:r>
      <w:r w:rsidRPr="00ED4019">
        <w:rPr>
          <w:rFonts w:ascii="Times New Roman" w:hAnsi="Times New Roman"/>
          <w:lang w:eastAsia="ko-KR"/>
        </w:rPr>
        <w:t xml:space="preserve">. </w:t>
      </w:r>
    </w:p>
    <w:p w14:paraId="3F98298A" w14:textId="77777777" w:rsidR="00FD7B2A" w:rsidRPr="00ED4019" w:rsidRDefault="00FD7B2A">
      <w:pPr>
        <w:jc w:val="both"/>
        <w:rPr>
          <w:rFonts w:ascii="Times New Roman" w:hAnsi="Times New Roman"/>
          <w:lang w:eastAsia="ko-KR"/>
        </w:rPr>
        <w:pPrChange w:id="2320" w:author="제이펍 출판사" w:date="2021-03-14T15:57:00Z">
          <w:pPr/>
        </w:pPrChange>
      </w:pPr>
      <w:r w:rsidRPr="00ED4019">
        <w:rPr>
          <w:rFonts w:ascii="Times New Roman" w:hAnsi="Times New Roman"/>
          <w:lang w:eastAsia="ko-KR"/>
        </w:rPr>
        <w:t>아래의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함수들은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Style w:val="VerbatimChar"/>
          <w:rFonts w:ascii="Times New Roman" w:hAnsi="Times New Roman"/>
          <w:lang w:eastAsia="ko-KR"/>
        </w:rPr>
        <w:t>lubridate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패키지에서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제공하는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시간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정보를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추출하는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함수들이다</w:t>
      </w:r>
      <w:r w:rsidRPr="00ED4019">
        <w:rPr>
          <w:rFonts w:ascii="Times New Roman" w:hAnsi="Times New Roman"/>
          <w:lang w:eastAsia="ko-KR"/>
        </w:rPr>
        <w:t xml:space="preserve">. </w:t>
      </w:r>
      <w:r w:rsidRPr="00ED4019">
        <w:rPr>
          <w:rFonts w:ascii="Times New Roman" w:hAnsi="Times New Roman"/>
          <w:lang w:eastAsia="ko-KR"/>
        </w:rPr>
        <w:t>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함수들을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적절히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사용하면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시간을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다루기가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매우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쉬워진다</w:t>
      </w:r>
      <w:r w:rsidRPr="00ED4019">
        <w:rPr>
          <w:rFonts w:ascii="Times New Roman" w:hAnsi="Times New Roman"/>
          <w:lang w:eastAsia="ko-KR"/>
        </w:rPr>
        <w:t>.</w:t>
      </w:r>
    </w:p>
    <w:tbl>
      <w:tblPr>
        <w:tblStyle w:val="Table"/>
        <w:tblW w:w="0" w:type="pct"/>
        <w:tblLook w:val="0020" w:firstRow="1" w:lastRow="0" w:firstColumn="0" w:lastColumn="0" w:noHBand="0" w:noVBand="0"/>
      </w:tblPr>
      <w:tblGrid>
        <w:gridCol w:w="925"/>
        <w:gridCol w:w="881"/>
        <w:gridCol w:w="974"/>
        <w:gridCol w:w="2077"/>
        <w:gridCol w:w="1618"/>
        <w:gridCol w:w="2597"/>
      </w:tblGrid>
      <w:tr w:rsidR="00FD7B2A" w14:paraId="606D6FE5" w14:textId="77777777" w:rsidTr="00BF786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4B7E66D4" w14:textId="77777777" w:rsidR="00FD7B2A" w:rsidRDefault="00FD7B2A">
            <w:pPr>
              <w:pStyle w:val="Compact"/>
              <w:jc w:val="both"/>
              <w:rPr>
                <w:b w:val="0"/>
              </w:rPr>
              <w:pPrChange w:id="2321" w:author="제이펍 출판사" w:date="2021-03-14T15:57:00Z">
                <w:pPr>
                  <w:pStyle w:val="Compact"/>
                  <w:keepNext w:val="0"/>
                </w:pPr>
              </w:pPrChange>
            </w:pPr>
            <w:r w:rsidRPr="00ED4019">
              <w:rPr>
                <w:rFonts w:ascii="Times New Roman" w:hAnsi="Times New Roman"/>
              </w:rPr>
              <w:lastRenderedPageBreak/>
              <w:t>함수명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4B3BA8BC" w14:textId="77777777" w:rsidR="00FD7B2A" w:rsidRDefault="00FD7B2A">
            <w:pPr>
              <w:pStyle w:val="Compact"/>
              <w:jc w:val="both"/>
              <w:rPr>
                <w:b w:val="0"/>
              </w:rPr>
              <w:pPrChange w:id="2322" w:author="제이펍 출판사" w:date="2021-03-14T15:57:00Z">
                <w:pPr>
                  <w:pStyle w:val="Compact"/>
                  <w:keepNext w:val="0"/>
                </w:pPr>
              </w:pPrChange>
            </w:pPr>
            <w:r w:rsidRPr="00ED4019">
              <w:rPr>
                <w:rFonts w:ascii="Times New Roman" w:hAnsi="Times New Roman"/>
              </w:rPr>
              <w:t>설명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4AC50658" w14:textId="77777777" w:rsidR="00FD7B2A" w:rsidRDefault="00FD7B2A">
            <w:pPr>
              <w:pStyle w:val="Compact"/>
              <w:jc w:val="both"/>
              <w:rPr>
                <w:b w:val="0"/>
              </w:rPr>
              <w:pPrChange w:id="2323" w:author="제이펍 출판사" w:date="2021-03-14T15:57:00Z">
                <w:pPr>
                  <w:pStyle w:val="Compact"/>
                  <w:keepNext w:val="0"/>
                </w:pPr>
              </w:pPrChange>
            </w:pPr>
            <w:r w:rsidRPr="00ED4019">
              <w:rPr>
                <w:rFonts w:ascii="Times New Roman" w:hAnsi="Times New Roman"/>
              </w:rPr>
              <w:t>함수명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039133D7" w14:textId="77777777" w:rsidR="00FD7B2A" w:rsidRDefault="00FD7B2A">
            <w:pPr>
              <w:pStyle w:val="Compact"/>
              <w:jc w:val="both"/>
              <w:rPr>
                <w:b w:val="0"/>
              </w:rPr>
              <w:pPrChange w:id="2324" w:author="제이펍 출판사" w:date="2021-03-14T15:57:00Z">
                <w:pPr>
                  <w:pStyle w:val="Compact"/>
                  <w:keepNext w:val="0"/>
                </w:pPr>
              </w:pPrChange>
            </w:pPr>
            <w:r w:rsidRPr="00ED4019">
              <w:rPr>
                <w:rFonts w:ascii="Times New Roman" w:hAnsi="Times New Roman"/>
              </w:rPr>
              <w:t>설명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747E78B9" w14:textId="77777777" w:rsidR="00FD7B2A" w:rsidRDefault="00FD7B2A">
            <w:pPr>
              <w:pStyle w:val="Compact"/>
              <w:jc w:val="both"/>
              <w:rPr>
                <w:b w:val="0"/>
              </w:rPr>
              <w:pPrChange w:id="2325" w:author="제이펍 출판사" w:date="2021-03-14T15:57:00Z">
                <w:pPr>
                  <w:pStyle w:val="Compact"/>
                  <w:keepNext w:val="0"/>
                </w:pPr>
              </w:pPrChange>
            </w:pPr>
            <w:r w:rsidRPr="00ED4019">
              <w:rPr>
                <w:rFonts w:ascii="Times New Roman" w:hAnsi="Times New Roman"/>
              </w:rPr>
              <w:t>함수명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32EA4532" w14:textId="77777777" w:rsidR="00FD7B2A" w:rsidRDefault="00FD7B2A">
            <w:pPr>
              <w:pStyle w:val="Compact"/>
              <w:jc w:val="both"/>
              <w:rPr>
                <w:b w:val="0"/>
              </w:rPr>
              <w:pPrChange w:id="2326" w:author="제이펍 출판사" w:date="2021-03-14T15:57:00Z">
                <w:pPr>
                  <w:pStyle w:val="Compact"/>
                  <w:keepNext w:val="0"/>
                </w:pPr>
              </w:pPrChange>
            </w:pPr>
            <w:r w:rsidRPr="00ED4019">
              <w:rPr>
                <w:rFonts w:ascii="Times New Roman" w:hAnsi="Times New Roman"/>
              </w:rPr>
              <w:t>설명</w:t>
            </w:r>
          </w:p>
        </w:tc>
      </w:tr>
      <w:tr w:rsidR="00FD7B2A" w14:paraId="17BC882D" w14:textId="77777777" w:rsidTr="00BF7861">
        <w:tblPrEx>
          <w:jc w:val="left"/>
        </w:tblPrEx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0" w:type="auto"/>
          </w:tcPr>
          <w:p w14:paraId="616A9123" w14:textId="77777777" w:rsidR="00FD7B2A" w:rsidRDefault="00FD7B2A">
            <w:pPr>
              <w:pStyle w:val="Compact"/>
              <w:jc w:val="both"/>
              <w:pPrChange w:id="2327" w:author="제이펍 출판사" w:date="2021-03-14T15:57:00Z">
                <w:pPr>
                  <w:pStyle w:val="Compact"/>
                  <w:keepNext w:val="0"/>
                </w:pPr>
              </w:pPrChange>
            </w:pPr>
            <w:r w:rsidRPr="00ED4019">
              <w:rPr>
                <w:rFonts w:ascii="Times New Roman" w:hAnsi="Times New Roman"/>
              </w:rPr>
              <w:t>year()</w:t>
            </w:r>
          </w:p>
        </w:tc>
        <w:tc>
          <w:tcPr>
            <w:tcW w:w="0" w:type="auto"/>
          </w:tcPr>
          <w:p w14:paraId="504EC999" w14:textId="77777777" w:rsidR="00FD7B2A" w:rsidRDefault="00FD7B2A">
            <w:pPr>
              <w:pStyle w:val="Compact"/>
              <w:jc w:val="both"/>
              <w:pPrChange w:id="2328" w:author="제이펍 출판사" w:date="2021-03-14T15:57:00Z">
                <w:pPr>
                  <w:pStyle w:val="Compact"/>
                  <w:keepNext w:val="0"/>
                </w:pPr>
              </w:pPrChange>
            </w:pPr>
            <w:r w:rsidRPr="00ED4019">
              <w:rPr>
                <w:rFonts w:ascii="Times New Roman" w:hAnsi="Times New Roman"/>
              </w:rPr>
              <w:t>연도</w:t>
            </w:r>
            <w:r w:rsidRPr="00ED4019">
              <w:rPr>
                <w:rFonts w:ascii="Times New Roman" w:hAnsi="Times New Roman"/>
              </w:rPr>
              <w:t xml:space="preserve"> </w:t>
            </w:r>
            <w:r w:rsidRPr="00ED4019">
              <w:rPr>
                <w:rFonts w:ascii="Times New Roman" w:hAnsi="Times New Roman"/>
              </w:rPr>
              <w:t>추출</w:t>
            </w:r>
          </w:p>
        </w:tc>
        <w:tc>
          <w:tcPr>
            <w:tcW w:w="0" w:type="auto"/>
          </w:tcPr>
          <w:p w14:paraId="7998E345" w14:textId="77777777" w:rsidR="00FD7B2A" w:rsidRDefault="00FD7B2A">
            <w:pPr>
              <w:pStyle w:val="Compact"/>
              <w:jc w:val="both"/>
              <w:pPrChange w:id="2329" w:author="제이펍 출판사" w:date="2021-03-14T15:57:00Z">
                <w:pPr>
                  <w:pStyle w:val="Compact"/>
                  <w:keepNext w:val="0"/>
                </w:pPr>
              </w:pPrChange>
            </w:pPr>
            <w:r w:rsidRPr="00ED4019">
              <w:rPr>
                <w:rFonts w:ascii="Times New Roman" w:hAnsi="Times New Roman"/>
              </w:rPr>
              <w:t>hour()</w:t>
            </w:r>
          </w:p>
        </w:tc>
        <w:tc>
          <w:tcPr>
            <w:tcW w:w="0" w:type="auto"/>
          </w:tcPr>
          <w:p w14:paraId="7953D575" w14:textId="77777777" w:rsidR="00FD7B2A" w:rsidRDefault="00FD7B2A">
            <w:pPr>
              <w:pStyle w:val="Compact"/>
              <w:jc w:val="both"/>
              <w:pPrChange w:id="2330" w:author="제이펍 출판사" w:date="2021-03-14T15:57:00Z">
                <w:pPr>
                  <w:pStyle w:val="Compact"/>
                  <w:keepNext w:val="0"/>
                </w:pPr>
              </w:pPrChange>
            </w:pPr>
            <w:r w:rsidRPr="00ED4019">
              <w:rPr>
                <w:rFonts w:ascii="Times New Roman" w:hAnsi="Times New Roman"/>
              </w:rPr>
              <w:t>시간</w:t>
            </w:r>
            <w:r w:rsidRPr="00ED4019">
              <w:rPr>
                <w:rFonts w:ascii="Times New Roman" w:hAnsi="Times New Roman"/>
              </w:rPr>
              <w:t xml:space="preserve"> </w:t>
            </w:r>
            <w:r w:rsidRPr="00ED4019">
              <w:rPr>
                <w:rFonts w:ascii="Times New Roman" w:hAnsi="Times New Roman"/>
              </w:rPr>
              <w:t>추출</w:t>
            </w:r>
          </w:p>
        </w:tc>
        <w:tc>
          <w:tcPr>
            <w:tcW w:w="0" w:type="auto"/>
          </w:tcPr>
          <w:p w14:paraId="2030F266" w14:textId="77777777" w:rsidR="00FD7B2A" w:rsidRDefault="00FD7B2A">
            <w:pPr>
              <w:pStyle w:val="Compact"/>
              <w:jc w:val="both"/>
              <w:pPrChange w:id="2331" w:author="제이펍 출판사" w:date="2021-03-14T15:57:00Z">
                <w:pPr>
                  <w:pStyle w:val="Compact"/>
                  <w:keepNext w:val="0"/>
                </w:pPr>
              </w:pPrChange>
            </w:pPr>
            <w:r w:rsidRPr="00ED4019">
              <w:rPr>
                <w:rFonts w:ascii="Times New Roman" w:hAnsi="Times New Roman"/>
              </w:rPr>
              <w:t>week()</w:t>
            </w:r>
          </w:p>
        </w:tc>
        <w:tc>
          <w:tcPr>
            <w:tcW w:w="0" w:type="auto"/>
          </w:tcPr>
          <w:p w14:paraId="10D00781" w14:textId="3611BDF3" w:rsidR="00FD7B2A" w:rsidRDefault="00FD7B2A">
            <w:pPr>
              <w:pStyle w:val="Compact"/>
              <w:jc w:val="both"/>
              <w:pPrChange w:id="2332" w:author="제이펍 출판사" w:date="2021-03-14T15:57:00Z">
                <w:pPr>
                  <w:pStyle w:val="Compact"/>
                  <w:keepNext w:val="0"/>
                </w:pPr>
              </w:pPrChange>
            </w:pPr>
            <w:r w:rsidRPr="00ED4019">
              <w:rPr>
                <w:rFonts w:ascii="Times New Roman" w:hAnsi="Times New Roman"/>
              </w:rPr>
              <w:t>1</w:t>
            </w:r>
            <w:r w:rsidRPr="00ED4019">
              <w:rPr>
                <w:rFonts w:ascii="Times New Roman" w:hAnsi="Times New Roman"/>
              </w:rPr>
              <w:t>월</w:t>
            </w:r>
            <w:ins w:id="2333" w:author="user" w:date="2021-03-21T15:23:00Z">
              <w:r w:rsidR="003E2B59">
                <w:rPr>
                  <w:rFonts w:ascii="Times New Roman" w:hAnsi="Times New Roman" w:hint="eastAsia"/>
                  <w:lang w:eastAsia="ko-KR"/>
                </w:rPr>
                <w:t xml:space="preserve"> </w:t>
              </w:r>
            </w:ins>
            <w:r w:rsidRPr="00ED4019">
              <w:rPr>
                <w:rFonts w:ascii="Times New Roman" w:hAnsi="Times New Roman"/>
              </w:rPr>
              <w:t>1</w:t>
            </w:r>
            <w:r w:rsidRPr="00ED4019">
              <w:rPr>
                <w:rFonts w:ascii="Times New Roman" w:hAnsi="Times New Roman"/>
              </w:rPr>
              <w:t>일</w:t>
            </w:r>
            <w:del w:id="2334" w:author="user" w:date="2021-03-21T15:23:00Z">
              <w:r w:rsidRPr="00ED4019" w:rsidDel="003E2B59">
                <w:rPr>
                  <w:rFonts w:ascii="Times New Roman" w:hAnsi="Times New Roman"/>
                </w:rPr>
                <w:delText>으</w:delText>
              </w:r>
            </w:del>
            <w:r w:rsidRPr="00ED4019">
              <w:rPr>
                <w:rFonts w:ascii="Times New Roman" w:hAnsi="Times New Roman"/>
              </w:rPr>
              <w:t>로부터의</w:t>
            </w:r>
            <w:r w:rsidRPr="00ED4019">
              <w:rPr>
                <w:rFonts w:ascii="Times New Roman" w:hAnsi="Times New Roman"/>
              </w:rPr>
              <w:t xml:space="preserve"> </w:t>
            </w:r>
            <w:r w:rsidRPr="00ED4019">
              <w:rPr>
                <w:rFonts w:ascii="Times New Roman" w:hAnsi="Times New Roman"/>
              </w:rPr>
              <w:t>주수</w:t>
            </w:r>
          </w:p>
        </w:tc>
      </w:tr>
      <w:tr w:rsidR="00FD7B2A" w14:paraId="684076FF" w14:textId="77777777" w:rsidTr="00BF7861">
        <w:tblPrEx>
          <w:jc w:val="left"/>
        </w:tblPrEx>
        <w:tc>
          <w:tcPr>
            <w:tcW w:w="0" w:type="auto"/>
          </w:tcPr>
          <w:p w14:paraId="36C0F58C" w14:textId="77777777" w:rsidR="00FD7B2A" w:rsidRDefault="00FD7B2A">
            <w:pPr>
              <w:pStyle w:val="Compact"/>
              <w:jc w:val="both"/>
              <w:pPrChange w:id="2335" w:author="제이펍 출판사" w:date="2021-03-14T15:57:00Z">
                <w:pPr>
                  <w:pStyle w:val="Compact"/>
                  <w:keepNext w:val="0"/>
                </w:pPr>
              </w:pPrChange>
            </w:pPr>
            <w:r w:rsidRPr="00ED4019">
              <w:rPr>
                <w:rFonts w:ascii="Times New Roman" w:hAnsi="Times New Roman"/>
              </w:rPr>
              <w:t>month()</w:t>
            </w:r>
          </w:p>
        </w:tc>
        <w:tc>
          <w:tcPr>
            <w:tcW w:w="0" w:type="auto"/>
          </w:tcPr>
          <w:p w14:paraId="2398D57A" w14:textId="77777777" w:rsidR="00FD7B2A" w:rsidRDefault="00FD7B2A">
            <w:pPr>
              <w:pStyle w:val="Compact"/>
              <w:jc w:val="both"/>
              <w:pPrChange w:id="2336" w:author="제이펍 출판사" w:date="2021-03-14T15:57:00Z">
                <w:pPr>
                  <w:pStyle w:val="Compact"/>
                  <w:keepNext w:val="0"/>
                </w:pPr>
              </w:pPrChange>
            </w:pPr>
            <w:r w:rsidRPr="00ED4019">
              <w:rPr>
                <w:rFonts w:ascii="Times New Roman" w:hAnsi="Times New Roman"/>
              </w:rPr>
              <w:t>월</w:t>
            </w:r>
            <w:r w:rsidRPr="00ED4019">
              <w:rPr>
                <w:rFonts w:ascii="Times New Roman" w:hAnsi="Times New Roman"/>
              </w:rPr>
              <w:t xml:space="preserve"> </w:t>
            </w:r>
            <w:r w:rsidRPr="00ED4019">
              <w:rPr>
                <w:rFonts w:ascii="Times New Roman" w:hAnsi="Times New Roman"/>
              </w:rPr>
              <w:t>추출</w:t>
            </w:r>
          </w:p>
        </w:tc>
        <w:tc>
          <w:tcPr>
            <w:tcW w:w="0" w:type="auto"/>
          </w:tcPr>
          <w:p w14:paraId="39426617" w14:textId="77777777" w:rsidR="00FD7B2A" w:rsidRDefault="00FD7B2A">
            <w:pPr>
              <w:pStyle w:val="Compact"/>
              <w:jc w:val="both"/>
              <w:pPrChange w:id="2337" w:author="제이펍 출판사" w:date="2021-03-14T15:57:00Z">
                <w:pPr>
                  <w:pStyle w:val="Compact"/>
                  <w:keepNext w:val="0"/>
                </w:pPr>
              </w:pPrChange>
            </w:pPr>
            <w:r w:rsidRPr="00ED4019">
              <w:rPr>
                <w:rFonts w:ascii="Times New Roman" w:hAnsi="Times New Roman"/>
              </w:rPr>
              <w:t>minute()</w:t>
            </w:r>
          </w:p>
        </w:tc>
        <w:tc>
          <w:tcPr>
            <w:tcW w:w="0" w:type="auto"/>
          </w:tcPr>
          <w:p w14:paraId="43533FBF" w14:textId="77777777" w:rsidR="00FD7B2A" w:rsidRDefault="00FD7B2A">
            <w:pPr>
              <w:pStyle w:val="Compact"/>
              <w:jc w:val="both"/>
              <w:pPrChange w:id="2338" w:author="제이펍 출판사" w:date="2021-03-14T15:57:00Z">
                <w:pPr>
                  <w:pStyle w:val="Compact"/>
                  <w:keepNext w:val="0"/>
                </w:pPr>
              </w:pPrChange>
            </w:pPr>
            <w:r w:rsidRPr="00ED4019">
              <w:rPr>
                <w:rFonts w:ascii="Times New Roman" w:hAnsi="Times New Roman"/>
              </w:rPr>
              <w:t>분</w:t>
            </w:r>
            <w:r w:rsidRPr="00ED4019">
              <w:rPr>
                <w:rFonts w:ascii="Times New Roman" w:hAnsi="Times New Roman"/>
              </w:rPr>
              <w:t xml:space="preserve"> </w:t>
            </w:r>
            <w:r w:rsidRPr="00ED4019">
              <w:rPr>
                <w:rFonts w:ascii="Times New Roman" w:hAnsi="Times New Roman"/>
              </w:rPr>
              <w:t>추출</w:t>
            </w:r>
          </w:p>
        </w:tc>
        <w:tc>
          <w:tcPr>
            <w:tcW w:w="0" w:type="auto"/>
          </w:tcPr>
          <w:p w14:paraId="6BC14F7C" w14:textId="77777777" w:rsidR="00FD7B2A" w:rsidRDefault="00FD7B2A">
            <w:pPr>
              <w:pStyle w:val="Compact"/>
              <w:jc w:val="both"/>
              <w:pPrChange w:id="2339" w:author="제이펍 출판사" w:date="2021-03-14T15:57:00Z">
                <w:pPr>
                  <w:pStyle w:val="Compact"/>
                  <w:keepNext w:val="0"/>
                </w:pPr>
              </w:pPrChange>
            </w:pPr>
            <w:r w:rsidRPr="00ED4019">
              <w:rPr>
                <w:rFonts w:ascii="Times New Roman" w:hAnsi="Times New Roman"/>
              </w:rPr>
              <w:t>quater(), semester()</w:t>
            </w:r>
          </w:p>
        </w:tc>
        <w:tc>
          <w:tcPr>
            <w:tcW w:w="0" w:type="auto"/>
          </w:tcPr>
          <w:p w14:paraId="721344BA" w14:textId="61B0E4A6" w:rsidR="00FD7B2A" w:rsidRDefault="00FD7B2A">
            <w:pPr>
              <w:pStyle w:val="Compact"/>
              <w:jc w:val="both"/>
              <w:rPr>
                <w:lang w:eastAsia="ko-KR"/>
              </w:rPr>
              <w:pPrChange w:id="2340" w:author="제이펍 출판사" w:date="2021-03-14T15:57:00Z">
                <w:pPr>
                  <w:pStyle w:val="Compact"/>
                  <w:keepNext w:val="0"/>
                </w:pPr>
              </w:pPrChange>
            </w:pPr>
            <w:r w:rsidRPr="00ED4019">
              <w:rPr>
                <w:rFonts w:ascii="Times New Roman" w:hAnsi="Times New Roman"/>
                <w:lang w:eastAsia="ko-KR"/>
              </w:rPr>
              <w:t>1</w:t>
            </w:r>
            <w:r w:rsidRPr="00ED4019">
              <w:rPr>
                <w:rFonts w:ascii="Times New Roman" w:hAnsi="Times New Roman"/>
                <w:lang w:eastAsia="ko-KR"/>
              </w:rPr>
              <w:t>월</w:t>
            </w:r>
            <w:ins w:id="2341" w:author="user" w:date="2021-03-21T15:23:00Z">
              <w:r w:rsidR="003E2B59">
                <w:rPr>
                  <w:rFonts w:ascii="Times New Roman" w:hAnsi="Times New Roman" w:hint="eastAsia"/>
                  <w:lang w:eastAsia="ko-KR"/>
                </w:rPr>
                <w:t xml:space="preserve"> </w:t>
              </w:r>
            </w:ins>
            <w:r w:rsidRPr="00ED4019">
              <w:rPr>
                <w:rFonts w:ascii="Times New Roman" w:hAnsi="Times New Roman"/>
                <w:lang w:eastAsia="ko-KR"/>
              </w:rPr>
              <w:t>1</w:t>
            </w:r>
            <w:r w:rsidRPr="00ED4019">
              <w:rPr>
                <w:rFonts w:ascii="Times New Roman" w:hAnsi="Times New Roman"/>
                <w:lang w:eastAsia="ko-KR"/>
              </w:rPr>
              <w:t>일</w:t>
            </w:r>
            <w:del w:id="2342" w:author="user" w:date="2021-03-21T15:23:00Z">
              <w:r w:rsidRPr="00ED4019" w:rsidDel="003E2B59">
                <w:rPr>
                  <w:rFonts w:ascii="Times New Roman" w:hAnsi="Times New Roman"/>
                  <w:lang w:eastAsia="ko-KR"/>
                </w:rPr>
                <w:delText>으</w:delText>
              </w:r>
            </w:del>
            <w:r w:rsidRPr="00ED4019">
              <w:rPr>
                <w:rFonts w:ascii="Times New Roman" w:hAnsi="Times New Roman"/>
                <w:lang w:eastAsia="ko-KR"/>
              </w:rPr>
              <w:t>로부터의</w:t>
            </w:r>
            <w:r w:rsidRPr="00ED4019">
              <w:rPr>
                <w:rFonts w:ascii="Times New Roman" w:hAnsi="Times New Roman"/>
                <w:lang w:eastAsia="ko-KR"/>
              </w:rPr>
              <w:t xml:space="preserve"> </w:t>
            </w:r>
            <w:r w:rsidRPr="00ED4019">
              <w:rPr>
                <w:rFonts w:ascii="Times New Roman" w:hAnsi="Times New Roman"/>
                <w:lang w:eastAsia="ko-KR"/>
              </w:rPr>
              <w:t>분기수</w:t>
            </w:r>
            <w:r w:rsidRPr="00ED4019">
              <w:rPr>
                <w:rFonts w:ascii="Times New Roman" w:hAnsi="Times New Roman"/>
                <w:lang w:eastAsia="ko-KR"/>
              </w:rPr>
              <w:t xml:space="preserve">, </w:t>
            </w:r>
            <w:r w:rsidRPr="00ED4019">
              <w:rPr>
                <w:rFonts w:ascii="Times New Roman" w:hAnsi="Times New Roman"/>
                <w:lang w:eastAsia="ko-KR"/>
              </w:rPr>
              <w:t>반기수</w:t>
            </w:r>
          </w:p>
        </w:tc>
      </w:tr>
      <w:tr w:rsidR="00FD7B2A" w14:paraId="5167C47B" w14:textId="77777777" w:rsidTr="00BF7861">
        <w:tblPrEx>
          <w:jc w:val="left"/>
        </w:tblPrEx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0" w:type="auto"/>
          </w:tcPr>
          <w:p w14:paraId="0C221657" w14:textId="77777777" w:rsidR="00FD7B2A" w:rsidRDefault="00FD7B2A">
            <w:pPr>
              <w:pStyle w:val="Compact"/>
              <w:jc w:val="both"/>
              <w:pPrChange w:id="2343" w:author="제이펍 출판사" w:date="2021-03-14T15:57:00Z">
                <w:pPr>
                  <w:pStyle w:val="Compact"/>
                  <w:keepNext w:val="0"/>
                </w:pPr>
              </w:pPrChange>
            </w:pPr>
            <w:r w:rsidRPr="00ED4019">
              <w:rPr>
                <w:rFonts w:ascii="Times New Roman" w:hAnsi="Times New Roman"/>
              </w:rPr>
              <w:t>day()</w:t>
            </w:r>
          </w:p>
        </w:tc>
        <w:tc>
          <w:tcPr>
            <w:tcW w:w="0" w:type="auto"/>
          </w:tcPr>
          <w:p w14:paraId="12BFCB32" w14:textId="77777777" w:rsidR="00FD7B2A" w:rsidRDefault="00FD7B2A">
            <w:pPr>
              <w:pStyle w:val="Compact"/>
              <w:jc w:val="both"/>
              <w:pPrChange w:id="2344" w:author="제이펍 출판사" w:date="2021-03-14T15:57:00Z">
                <w:pPr>
                  <w:pStyle w:val="Compact"/>
                  <w:keepNext w:val="0"/>
                </w:pPr>
              </w:pPrChange>
            </w:pPr>
            <w:r w:rsidRPr="00ED4019">
              <w:rPr>
                <w:rFonts w:ascii="Times New Roman" w:hAnsi="Times New Roman"/>
              </w:rPr>
              <w:t>일</w:t>
            </w:r>
            <w:r w:rsidRPr="00ED4019">
              <w:rPr>
                <w:rFonts w:ascii="Times New Roman" w:hAnsi="Times New Roman"/>
              </w:rPr>
              <w:t xml:space="preserve"> </w:t>
            </w:r>
            <w:r w:rsidRPr="00ED4019">
              <w:rPr>
                <w:rFonts w:ascii="Times New Roman" w:hAnsi="Times New Roman"/>
              </w:rPr>
              <w:t>추출</w:t>
            </w:r>
          </w:p>
        </w:tc>
        <w:tc>
          <w:tcPr>
            <w:tcW w:w="0" w:type="auto"/>
          </w:tcPr>
          <w:p w14:paraId="62E2EA7E" w14:textId="77777777" w:rsidR="00FD7B2A" w:rsidRDefault="00FD7B2A">
            <w:pPr>
              <w:pStyle w:val="Compact"/>
              <w:jc w:val="both"/>
              <w:pPrChange w:id="2345" w:author="제이펍 출판사" w:date="2021-03-14T15:57:00Z">
                <w:pPr>
                  <w:pStyle w:val="Compact"/>
                  <w:keepNext w:val="0"/>
                </w:pPr>
              </w:pPrChange>
            </w:pPr>
            <w:r w:rsidRPr="00ED4019">
              <w:rPr>
                <w:rFonts w:ascii="Times New Roman" w:hAnsi="Times New Roman"/>
              </w:rPr>
              <w:t>second()</w:t>
            </w:r>
          </w:p>
        </w:tc>
        <w:tc>
          <w:tcPr>
            <w:tcW w:w="0" w:type="auto"/>
          </w:tcPr>
          <w:p w14:paraId="364ADFDB" w14:textId="77777777" w:rsidR="00FD7B2A" w:rsidRDefault="00FD7B2A">
            <w:pPr>
              <w:pStyle w:val="Compact"/>
              <w:jc w:val="both"/>
              <w:pPrChange w:id="2346" w:author="제이펍 출판사" w:date="2021-03-14T15:57:00Z">
                <w:pPr>
                  <w:pStyle w:val="Compact"/>
                  <w:keepNext w:val="0"/>
                </w:pPr>
              </w:pPrChange>
            </w:pPr>
            <w:r w:rsidRPr="00ED4019">
              <w:rPr>
                <w:rFonts w:ascii="Times New Roman" w:hAnsi="Times New Roman"/>
              </w:rPr>
              <w:t>초</w:t>
            </w:r>
            <w:r w:rsidRPr="00ED4019">
              <w:rPr>
                <w:rFonts w:ascii="Times New Roman" w:hAnsi="Times New Roman"/>
              </w:rPr>
              <w:t xml:space="preserve"> </w:t>
            </w:r>
            <w:r w:rsidRPr="00ED4019">
              <w:rPr>
                <w:rFonts w:ascii="Times New Roman" w:hAnsi="Times New Roman"/>
              </w:rPr>
              <w:t>추출</w:t>
            </w:r>
          </w:p>
        </w:tc>
        <w:tc>
          <w:tcPr>
            <w:tcW w:w="0" w:type="auto"/>
          </w:tcPr>
          <w:p w14:paraId="717AA69A" w14:textId="77777777" w:rsidR="00FD7B2A" w:rsidRDefault="00FD7B2A">
            <w:pPr>
              <w:pStyle w:val="Compact"/>
              <w:jc w:val="both"/>
              <w:pPrChange w:id="2347" w:author="제이펍 출판사" w:date="2021-03-14T15:57:00Z">
                <w:pPr>
                  <w:pStyle w:val="Compact"/>
                  <w:keepNext w:val="0"/>
                </w:pPr>
              </w:pPrChange>
            </w:pPr>
            <w:r w:rsidRPr="00ED4019">
              <w:rPr>
                <w:rFonts w:ascii="Times New Roman" w:hAnsi="Times New Roman"/>
              </w:rPr>
              <w:t>am(), pm()</w:t>
            </w:r>
          </w:p>
        </w:tc>
        <w:tc>
          <w:tcPr>
            <w:tcW w:w="0" w:type="auto"/>
          </w:tcPr>
          <w:p w14:paraId="09565E2E" w14:textId="77777777" w:rsidR="00FD7B2A" w:rsidRDefault="00FD7B2A">
            <w:pPr>
              <w:pStyle w:val="Compact"/>
              <w:jc w:val="both"/>
              <w:pPrChange w:id="2348" w:author="제이펍 출판사" w:date="2021-03-14T15:57:00Z">
                <w:pPr>
                  <w:pStyle w:val="Compact"/>
                  <w:keepNext w:val="0"/>
                </w:pPr>
              </w:pPrChange>
            </w:pPr>
            <w:r w:rsidRPr="00ED4019">
              <w:rPr>
                <w:rFonts w:ascii="Times New Roman" w:hAnsi="Times New Roman"/>
              </w:rPr>
              <w:t>오전</w:t>
            </w:r>
            <w:r w:rsidRPr="00ED4019">
              <w:rPr>
                <w:rFonts w:ascii="Times New Roman" w:hAnsi="Times New Roman"/>
              </w:rPr>
              <w:t xml:space="preserve">, </w:t>
            </w:r>
            <w:r w:rsidRPr="00ED4019">
              <w:rPr>
                <w:rFonts w:ascii="Times New Roman" w:hAnsi="Times New Roman"/>
              </w:rPr>
              <w:t>오후의</w:t>
            </w:r>
            <w:r w:rsidRPr="00ED4019">
              <w:rPr>
                <w:rFonts w:ascii="Times New Roman" w:hAnsi="Times New Roman"/>
              </w:rPr>
              <w:t xml:space="preserve"> </w:t>
            </w:r>
            <w:r w:rsidRPr="00ED4019">
              <w:rPr>
                <w:rFonts w:ascii="Times New Roman" w:hAnsi="Times New Roman"/>
              </w:rPr>
              <w:t>논리값</w:t>
            </w:r>
          </w:p>
        </w:tc>
      </w:tr>
      <w:tr w:rsidR="00FD7B2A" w:rsidRPr="00ED4019" w14:paraId="744854E2" w14:textId="77777777" w:rsidTr="00BF7861">
        <w:tblPrEx>
          <w:jc w:val="left"/>
        </w:tblPrEx>
        <w:tc>
          <w:tcPr>
            <w:tcW w:w="0" w:type="auto"/>
          </w:tcPr>
          <w:p w14:paraId="14E97E40" w14:textId="77777777" w:rsidR="00FD7B2A" w:rsidRDefault="00FD7B2A">
            <w:pPr>
              <w:pStyle w:val="Compact"/>
              <w:jc w:val="both"/>
              <w:pPrChange w:id="2349" w:author="제이펍 출판사" w:date="2021-03-14T15:57:00Z">
                <w:pPr>
                  <w:pStyle w:val="Compact"/>
                  <w:keepNext w:val="0"/>
                </w:pPr>
              </w:pPrChange>
            </w:pPr>
            <w:r w:rsidRPr="00ED4019">
              <w:rPr>
                <w:rFonts w:ascii="Times New Roman" w:hAnsi="Times New Roman"/>
              </w:rPr>
              <w:t>wday()</w:t>
            </w:r>
          </w:p>
        </w:tc>
        <w:tc>
          <w:tcPr>
            <w:tcW w:w="0" w:type="auto"/>
          </w:tcPr>
          <w:p w14:paraId="5C9D0F60" w14:textId="77777777" w:rsidR="00FD7B2A" w:rsidRDefault="00FD7B2A">
            <w:pPr>
              <w:pStyle w:val="Compact"/>
              <w:jc w:val="both"/>
              <w:pPrChange w:id="2350" w:author="제이펍 출판사" w:date="2021-03-14T15:57:00Z">
                <w:pPr>
                  <w:pStyle w:val="Compact"/>
                  <w:keepNext w:val="0"/>
                </w:pPr>
              </w:pPrChange>
            </w:pPr>
            <w:r w:rsidRPr="00ED4019">
              <w:rPr>
                <w:rFonts w:ascii="Times New Roman" w:hAnsi="Times New Roman"/>
              </w:rPr>
              <w:t>요일</w:t>
            </w:r>
            <w:r w:rsidRPr="00ED4019">
              <w:rPr>
                <w:rFonts w:ascii="Times New Roman" w:hAnsi="Times New Roman"/>
              </w:rPr>
              <w:t xml:space="preserve"> </w:t>
            </w:r>
            <w:r w:rsidRPr="00ED4019">
              <w:rPr>
                <w:rFonts w:ascii="Times New Roman" w:hAnsi="Times New Roman"/>
              </w:rPr>
              <w:t>추출</w:t>
            </w:r>
          </w:p>
        </w:tc>
        <w:tc>
          <w:tcPr>
            <w:tcW w:w="0" w:type="auto"/>
          </w:tcPr>
          <w:p w14:paraId="1063C393" w14:textId="77777777" w:rsidR="00FD7B2A" w:rsidRDefault="00FD7B2A">
            <w:pPr>
              <w:pStyle w:val="Compact"/>
              <w:jc w:val="both"/>
              <w:pPrChange w:id="2351" w:author="제이펍 출판사" w:date="2021-03-14T15:57:00Z">
                <w:pPr>
                  <w:pStyle w:val="Compact"/>
                  <w:keepNext w:val="0"/>
                </w:pPr>
              </w:pPrChange>
            </w:pPr>
            <w:r w:rsidRPr="00ED4019">
              <w:rPr>
                <w:rFonts w:ascii="Times New Roman" w:hAnsi="Times New Roman"/>
              </w:rPr>
              <w:t>yday()</w:t>
            </w:r>
          </w:p>
        </w:tc>
        <w:tc>
          <w:tcPr>
            <w:tcW w:w="0" w:type="auto"/>
          </w:tcPr>
          <w:p w14:paraId="5E528EE1" w14:textId="7B2B20A9" w:rsidR="00FD7B2A" w:rsidRDefault="00FD7B2A">
            <w:pPr>
              <w:pStyle w:val="Compact"/>
              <w:jc w:val="both"/>
              <w:pPrChange w:id="2352" w:author="제이펍 출판사" w:date="2021-03-14T15:57:00Z">
                <w:pPr>
                  <w:pStyle w:val="Compact"/>
                  <w:keepNext w:val="0"/>
                </w:pPr>
              </w:pPrChange>
            </w:pPr>
            <w:r w:rsidRPr="00ED4019">
              <w:rPr>
                <w:rFonts w:ascii="Times New Roman" w:hAnsi="Times New Roman"/>
              </w:rPr>
              <w:t>1</w:t>
            </w:r>
            <w:r w:rsidRPr="00ED4019">
              <w:rPr>
                <w:rFonts w:ascii="Times New Roman" w:hAnsi="Times New Roman"/>
              </w:rPr>
              <w:t>월</w:t>
            </w:r>
            <w:ins w:id="2353" w:author="user" w:date="2021-03-23T16:00:00Z">
              <w:r w:rsidR="00A74417">
                <w:rPr>
                  <w:rFonts w:ascii="Times New Roman" w:hAnsi="Times New Roman" w:hint="eastAsia"/>
                  <w:lang w:eastAsia="ko-KR"/>
                </w:rPr>
                <w:t xml:space="preserve"> </w:t>
              </w:r>
            </w:ins>
            <w:r w:rsidRPr="00ED4019">
              <w:rPr>
                <w:rFonts w:ascii="Times New Roman" w:hAnsi="Times New Roman"/>
              </w:rPr>
              <w:t>1</w:t>
            </w:r>
            <w:r w:rsidRPr="00ED4019">
              <w:rPr>
                <w:rFonts w:ascii="Times New Roman" w:hAnsi="Times New Roman"/>
              </w:rPr>
              <w:t>일으로부터의</w:t>
            </w:r>
            <w:r w:rsidRPr="00ED4019">
              <w:rPr>
                <w:rFonts w:ascii="Times New Roman" w:hAnsi="Times New Roman"/>
              </w:rPr>
              <w:t xml:space="preserve"> </w:t>
            </w:r>
            <w:r w:rsidRPr="00ED4019">
              <w:rPr>
                <w:rFonts w:ascii="Times New Roman" w:hAnsi="Times New Roman"/>
              </w:rPr>
              <w:t>날수</w:t>
            </w:r>
          </w:p>
        </w:tc>
        <w:tc>
          <w:tcPr>
            <w:tcW w:w="0" w:type="auto"/>
          </w:tcPr>
          <w:p w14:paraId="20403B96" w14:textId="77777777" w:rsidR="00FD7B2A" w:rsidRDefault="00FD7B2A">
            <w:pPr>
              <w:pStyle w:val="Compact"/>
              <w:jc w:val="both"/>
              <w:pPrChange w:id="2354" w:author="제이펍 출판사" w:date="2021-03-14T15:57:00Z">
                <w:pPr>
                  <w:pStyle w:val="Compact"/>
                  <w:keepNext w:val="0"/>
                </w:pPr>
              </w:pPrChange>
            </w:pPr>
            <w:r w:rsidRPr="00ED4019">
              <w:rPr>
                <w:rFonts w:ascii="Times New Roman" w:hAnsi="Times New Roman"/>
              </w:rPr>
              <w:t>leap_year()</w:t>
            </w:r>
          </w:p>
        </w:tc>
        <w:tc>
          <w:tcPr>
            <w:tcW w:w="0" w:type="auto"/>
          </w:tcPr>
          <w:p w14:paraId="5B3AA7E8" w14:textId="77777777" w:rsidR="00FD7B2A" w:rsidRPr="00ED4019" w:rsidRDefault="00FD7B2A">
            <w:pPr>
              <w:pStyle w:val="Compact"/>
              <w:jc w:val="both"/>
              <w:rPr>
                <w:rFonts w:ascii="Times New Roman" w:hAnsi="Times New Roman"/>
              </w:rPr>
              <w:pPrChange w:id="2355" w:author="제이펍 출판사" w:date="2021-03-14T15:57:00Z">
                <w:pPr>
                  <w:pStyle w:val="Compact"/>
                  <w:keepNext w:val="0"/>
                </w:pPr>
              </w:pPrChange>
            </w:pPr>
            <w:r w:rsidRPr="00ED4019">
              <w:rPr>
                <w:rFonts w:ascii="Times New Roman" w:hAnsi="Times New Roman"/>
              </w:rPr>
              <w:t>윤년</w:t>
            </w:r>
            <w:r w:rsidRPr="00ED4019">
              <w:rPr>
                <w:rFonts w:ascii="Times New Roman" w:hAnsi="Times New Roman"/>
              </w:rPr>
              <w:t xml:space="preserve"> </w:t>
            </w:r>
            <w:r w:rsidRPr="00ED4019">
              <w:rPr>
                <w:rFonts w:ascii="Times New Roman" w:hAnsi="Times New Roman"/>
              </w:rPr>
              <w:t>여부의</w:t>
            </w:r>
            <w:r w:rsidRPr="00ED4019">
              <w:rPr>
                <w:rFonts w:ascii="Times New Roman" w:hAnsi="Times New Roman"/>
              </w:rPr>
              <w:t xml:space="preserve"> </w:t>
            </w:r>
            <w:r w:rsidRPr="00ED4019">
              <w:rPr>
                <w:rFonts w:ascii="Times New Roman" w:hAnsi="Times New Roman"/>
              </w:rPr>
              <w:t>논리값</w:t>
            </w:r>
          </w:p>
        </w:tc>
      </w:tr>
    </w:tbl>
    <w:p w14:paraId="15ED47A2" w14:textId="77777777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2356" w:author="제이펍 출판사" w:date="2021-03-14T15:57:00Z">
          <w:pPr>
            <w:pStyle w:val="SourceCode"/>
          </w:pPr>
        </w:pPrChange>
      </w:pP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CommentTok"/>
          <w:rFonts w:ascii="Times New Roman" w:hAnsi="Times New Roman"/>
        </w:rPr>
        <w:t xml:space="preserve"># </w:t>
      </w:r>
      <w:proofErr w:type="gramStart"/>
      <w:r w:rsidRPr="00ED4019">
        <w:rPr>
          <w:rStyle w:val="CommentTok"/>
          <w:rFonts w:ascii="Times New Roman" w:hAnsi="Times New Roman"/>
        </w:rPr>
        <w:t>lubridate</w:t>
      </w:r>
      <w:proofErr w:type="gramEnd"/>
      <w:r w:rsidRPr="00ED4019">
        <w:rPr>
          <w:rStyle w:val="CommentTok"/>
          <w:rFonts w:ascii="Times New Roman" w:hAnsi="Times New Roman"/>
        </w:rPr>
        <w:t xml:space="preserve"> </w:t>
      </w:r>
      <w:r w:rsidRPr="00ED4019">
        <w:rPr>
          <w:rStyle w:val="CommentTok"/>
          <w:rFonts w:ascii="Times New Roman" w:hAnsi="Times New Roman"/>
        </w:rPr>
        <w:t>패키지</w:t>
      </w:r>
      <w:r w:rsidRPr="00ED4019">
        <w:rPr>
          <w:rStyle w:val="CommentTok"/>
          <w:rFonts w:ascii="Times New Roman" w:hAnsi="Times New Roman"/>
        </w:rPr>
        <w:t xml:space="preserve"> </w:t>
      </w:r>
      <w:r w:rsidRPr="00ED4019">
        <w:rPr>
          <w:rStyle w:val="CommentTok"/>
          <w:rFonts w:ascii="Times New Roman" w:hAnsi="Times New Roman"/>
        </w:rPr>
        <w:t>로딩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unctionTok"/>
          <w:rFonts w:ascii="Times New Roman" w:hAnsi="Times New Roman"/>
        </w:rPr>
        <w:t>library</w:t>
      </w:r>
      <w:r w:rsidRPr="00ED4019">
        <w:rPr>
          <w:rStyle w:val="NormalTok"/>
          <w:rFonts w:ascii="Times New Roman" w:hAnsi="Times New Roman"/>
        </w:rPr>
        <w:t>(lubridate)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CommentTok"/>
          <w:rFonts w:ascii="Times New Roman" w:hAnsi="Times New Roman"/>
        </w:rPr>
        <w:t xml:space="preserve"># </w:t>
      </w:r>
      <w:r w:rsidRPr="00ED4019">
        <w:rPr>
          <w:rStyle w:val="CommentTok"/>
          <w:rFonts w:ascii="Times New Roman" w:hAnsi="Times New Roman"/>
        </w:rPr>
        <w:t>현재</w:t>
      </w:r>
      <w:r w:rsidRPr="00ED4019">
        <w:rPr>
          <w:rStyle w:val="CommentTok"/>
          <w:rFonts w:ascii="Times New Roman" w:hAnsi="Times New Roman"/>
        </w:rPr>
        <w:t xml:space="preserve"> </w:t>
      </w:r>
      <w:r w:rsidRPr="00ED4019">
        <w:rPr>
          <w:rStyle w:val="CommentTok"/>
          <w:rFonts w:ascii="Times New Roman" w:hAnsi="Times New Roman"/>
        </w:rPr>
        <w:t>시간을</w:t>
      </w:r>
      <w:r w:rsidRPr="00ED4019">
        <w:rPr>
          <w:rStyle w:val="CommentTok"/>
          <w:rFonts w:ascii="Times New Roman" w:hAnsi="Times New Roman"/>
        </w:rPr>
        <w:t xml:space="preserve"> now.date</w:t>
      </w:r>
      <w:r w:rsidRPr="00ED4019">
        <w:rPr>
          <w:rStyle w:val="CommentTok"/>
          <w:rFonts w:ascii="Times New Roman" w:hAnsi="Times New Roman"/>
        </w:rPr>
        <w:t>에</w:t>
      </w:r>
      <w:r w:rsidRPr="00ED4019">
        <w:rPr>
          <w:rStyle w:val="CommentTok"/>
          <w:rFonts w:ascii="Times New Roman" w:hAnsi="Times New Roman"/>
        </w:rPr>
        <w:t xml:space="preserve"> </w:t>
      </w:r>
      <w:r w:rsidRPr="00ED4019">
        <w:rPr>
          <w:rStyle w:val="CommentTok"/>
          <w:rFonts w:ascii="Times New Roman" w:hAnsi="Times New Roman"/>
        </w:rPr>
        <w:t>저장</w:t>
      </w:r>
      <w:r w:rsidRPr="00ED4019">
        <w:rPr>
          <w:rStyle w:val="CommentTok"/>
          <w:rFonts w:ascii="Times New Roman" w:hAnsi="Times New Roman"/>
        </w:rPr>
        <w:t xml:space="preserve">(date </w:t>
      </w:r>
      <w:r w:rsidRPr="00ED4019">
        <w:rPr>
          <w:rStyle w:val="CommentTok"/>
          <w:rFonts w:ascii="Times New Roman" w:hAnsi="Times New Roman"/>
        </w:rPr>
        <w:t>클래스</w:t>
      </w:r>
      <w:r w:rsidRPr="00ED4019">
        <w:rPr>
          <w:rStyle w:val="CommentTok"/>
          <w:rFonts w:ascii="Times New Roman" w:hAnsi="Times New Roman"/>
        </w:rPr>
        <w:t>)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(now.date </w:t>
      </w:r>
      <w:r w:rsidRPr="00ED4019">
        <w:rPr>
          <w:rStyle w:val="OtherTok"/>
          <w:rFonts w:ascii="Times New Roman" w:hAnsi="Times New Roman"/>
        </w:rPr>
        <w:t>&lt;-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unctionTok"/>
          <w:rFonts w:ascii="Times New Roman" w:hAnsi="Times New Roman"/>
        </w:rPr>
        <w:t>Sys.time</w:t>
      </w:r>
      <w:r w:rsidRPr="00ED4019">
        <w:rPr>
          <w:rStyle w:val="NormalTok"/>
          <w:rFonts w:ascii="Times New Roman" w:hAnsi="Times New Roman"/>
        </w:rPr>
        <w:t xml:space="preserve">())  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>[</w:t>
      </w:r>
      <w:r w:rsidRPr="00ED4019">
        <w:rPr>
          <w:rStyle w:val="DecValTok"/>
          <w:rFonts w:ascii="Times New Roman" w:hAnsi="Times New Roman"/>
        </w:rPr>
        <w:t>1</w:t>
      </w:r>
      <w:r w:rsidRPr="00ED4019">
        <w:rPr>
          <w:rStyle w:val="NormalTok"/>
          <w:rFonts w:ascii="Times New Roman" w:hAnsi="Times New Roman"/>
        </w:rPr>
        <w:t xml:space="preserve">] </w:t>
      </w:r>
      <w:r w:rsidRPr="00ED4019">
        <w:rPr>
          <w:rStyle w:val="StringTok"/>
          <w:rFonts w:ascii="Times New Roman" w:hAnsi="Times New Roman"/>
        </w:rPr>
        <w:t>"2021-03-01 13:58:15 KST"</w:t>
      </w:r>
    </w:p>
    <w:p w14:paraId="4AE1CA1F" w14:textId="77777777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2357" w:author="제이펍 출판사" w:date="2021-03-14T15:57:00Z">
          <w:pPr>
            <w:pStyle w:val="SourceCode"/>
          </w:pPr>
        </w:pPrChange>
      </w:pP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CommentTok"/>
          <w:rFonts w:ascii="Times New Roman" w:hAnsi="Times New Roman"/>
        </w:rPr>
        <w:t xml:space="preserve"># </w:t>
      </w:r>
      <w:r w:rsidRPr="00ED4019">
        <w:rPr>
          <w:rStyle w:val="CommentTok"/>
          <w:rFonts w:ascii="Times New Roman" w:hAnsi="Times New Roman"/>
        </w:rPr>
        <w:t>현재</w:t>
      </w:r>
      <w:r w:rsidRPr="00ED4019">
        <w:rPr>
          <w:rStyle w:val="CommentTok"/>
          <w:rFonts w:ascii="Times New Roman" w:hAnsi="Times New Roman"/>
        </w:rPr>
        <w:t xml:space="preserve"> </w:t>
      </w:r>
      <w:r w:rsidRPr="00ED4019">
        <w:rPr>
          <w:rStyle w:val="CommentTok"/>
          <w:rFonts w:ascii="Times New Roman" w:hAnsi="Times New Roman"/>
        </w:rPr>
        <w:t>시간을</w:t>
      </w:r>
      <w:r w:rsidRPr="00ED4019">
        <w:rPr>
          <w:rStyle w:val="CommentTok"/>
          <w:rFonts w:ascii="Times New Roman" w:hAnsi="Times New Roman"/>
        </w:rPr>
        <w:t xml:space="preserve"> now.char</w:t>
      </w:r>
      <w:r w:rsidRPr="00ED4019">
        <w:rPr>
          <w:rStyle w:val="CommentTok"/>
          <w:rFonts w:ascii="Times New Roman" w:hAnsi="Times New Roman"/>
        </w:rPr>
        <w:t>에</w:t>
      </w:r>
      <w:r w:rsidRPr="00ED4019">
        <w:rPr>
          <w:rStyle w:val="CommentTok"/>
          <w:rFonts w:ascii="Times New Roman" w:hAnsi="Times New Roman"/>
        </w:rPr>
        <w:t xml:space="preserve"> </w:t>
      </w:r>
      <w:proofErr w:type="gramStart"/>
      <w:r w:rsidRPr="00ED4019">
        <w:rPr>
          <w:rStyle w:val="CommentTok"/>
          <w:rFonts w:ascii="Times New Roman" w:hAnsi="Times New Roman"/>
        </w:rPr>
        <w:t>저장</w:t>
      </w:r>
      <w:r w:rsidRPr="00ED4019">
        <w:rPr>
          <w:rStyle w:val="CommentTok"/>
          <w:rFonts w:ascii="Times New Roman" w:hAnsi="Times New Roman"/>
        </w:rPr>
        <w:t>(</w:t>
      </w:r>
      <w:proofErr w:type="gramEnd"/>
      <w:r w:rsidRPr="00ED4019">
        <w:rPr>
          <w:rStyle w:val="CommentTok"/>
          <w:rFonts w:ascii="Times New Roman" w:hAnsi="Times New Roman"/>
        </w:rPr>
        <w:t xml:space="preserve">character </w:t>
      </w:r>
      <w:r w:rsidRPr="00ED4019">
        <w:rPr>
          <w:rStyle w:val="CommentTok"/>
          <w:rFonts w:ascii="Times New Roman" w:hAnsi="Times New Roman"/>
        </w:rPr>
        <w:t>클래스</w:t>
      </w:r>
      <w:r w:rsidRPr="00ED4019">
        <w:rPr>
          <w:rStyle w:val="CommentTok"/>
          <w:rFonts w:ascii="Times New Roman" w:hAnsi="Times New Roman"/>
        </w:rPr>
        <w:t>)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(now.char </w:t>
      </w:r>
      <w:r w:rsidRPr="00ED4019">
        <w:rPr>
          <w:rStyle w:val="OtherTok"/>
          <w:rFonts w:ascii="Times New Roman" w:hAnsi="Times New Roman"/>
        </w:rPr>
        <w:t>&lt;-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unctionTok"/>
          <w:rFonts w:ascii="Times New Roman" w:hAnsi="Times New Roman"/>
        </w:rPr>
        <w:t>as.character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FunctionTok"/>
          <w:rFonts w:ascii="Times New Roman" w:hAnsi="Times New Roman"/>
        </w:rPr>
        <w:t>Sys.time</w:t>
      </w:r>
      <w:r w:rsidRPr="00ED4019">
        <w:rPr>
          <w:rStyle w:val="NormalTok"/>
          <w:rFonts w:ascii="Times New Roman" w:hAnsi="Times New Roman"/>
        </w:rPr>
        <w:t xml:space="preserve">()))  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>[</w:t>
      </w:r>
      <w:r w:rsidRPr="00ED4019">
        <w:rPr>
          <w:rStyle w:val="DecValTok"/>
          <w:rFonts w:ascii="Times New Roman" w:hAnsi="Times New Roman"/>
        </w:rPr>
        <w:t>1</w:t>
      </w:r>
      <w:r w:rsidRPr="00ED4019">
        <w:rPr>
          <w:rStyle w:val="NormalTok"/>
          <w:rFonts w:ascii="Times New Roman" w:hAnsi="Times New Roman"/>
        </w:rPr>
        <w:t xml:space="preserve">] </w:t>
      </w:r>
      <w:r w:rsidRPr="00ED4019">
        <w:rPr>
          <w:rStyle w:val="StringTok"/>
          <w:rFonts w:ascii="Times New Roman" w:hAnsi="Times New Roman"/>
        </w:rPr>
        <w:t>"2021-03-01 13:58:15"</w:t>
      </w:r>
    </w:p>
    <w:p w14:paraId="5313F0E9" w14:textId="55C99067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2358" w:author="제이펍 출판사" w:date="2021-03-14T15:57:00Z">
          <w:pPr>
            <w:pStyle w:val="SourceCode"/>
          </w:pPr>
        </w:pPrChange>
      </w:pP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CommentTok"/>
          <w:rFonts w:ascii="Times New Roman" w:hAnsi="Times New Roman"/>
        </w:rPr>
        <w:t># year(), month(), day()</w:t>
      </w:r>
      <w:r w:rsidRPr="00ED4019">
        <w:rPr>
          <w:rStyle w:val="CommentTok"/>
          <w:rFonts w:ascii="Times New Roman" w:hAnsi="Times New Roman"/>
        </w:rPr>
        <w:t>를</w:t>
      </w:r>
      <w:r w:rsidRPr="00ED4019">
        <w:rPr>
          <w:rStyle w:val="CommentTok"/>
          <w:rFonts w:ascii="Times New Roman" w:hAnsi="Times New Roman"/>
        </w:rPr>
        <w:t xml:space="preserve"> </w:t>
      </w:r>
      <w:r w:rsidRPr="00ED4019">
        <w:rPr>
          <w:rStyle w:val="CommentTok"/>
          <w:rFonts w:ascii="Times New Roman" w:hAnsi="Times New Roman"/>
        </w:rPr>
        <w:t>시용하여</w:t>
      </w:r>
      <w:r w:rsidRPr="00ED4019">
        <w:rPr>
          <w:rStyle w:val="CommentTok"/>
          <w:rFonts w:ascii="Times New Roman" w:hAnsi="Times New Roman"/>
        </w:rPr>
        <w:t xml:space="preserve"> </w:t>
      </w:r>
      <w:r w:rsidRPr="00ED4019">
        <w:rPr>
          <w:rStyle w:val="CommentTok"/>
          <w:rFonts w:ascii="Times New Roman" w:hAnsi="Times New Roman"/>
        </w:rPr>
        <w:t>날짜를</w:t>
      </w:r>
      <w:r w:rsidRPr="00ED4019">
        <w:rPr>
          <w:rStyle w:val="CommentTok"/>
          <w:rFonts w:ascii="Times New Roman" w:hAnsi="Times New Roman"/>
        </w:rPr>
        <w:t xml:space="preserve"> </w:t>
      </w:r>
      <w:r w:rsidRPr="00ED4019">
        <w:rPr>
          <w:rStyle w:val="CommentTok"/>
          <w:rFonts w:ascii="Times New Roman" w:hAnsi="Times New Roman"/>
        </w:rPr>
        <w:t>표기하는</w:t>
      </w:r>
      <w:r w:rsidRPr="00ED4019">
        <w:rPr>
          <w:rStyle w:val="CommentTok"/>
          <w:rFonts w:ascii="Times New Roman" w:hAnsi="Times New Roman"/>
        </w:rPr>
        <w:t xml:space="preserve"> </w:t>
      </w:r>
      <w:r w:rsidRPr="00ED4019">
        <w:rPr>
          <w:rStyle w:val="CommentTok"/>
          <w:rFonts w:ascii="Times New Roman" w:hAnsi="Times New Roman"/>
        </w:rPr>
        <w:t>문자열</w:t>
      </w:r>
      <w:r w:rsidRPr="00ED4019">
        <w:rPr>
          <w:rStyle w:val="CommentTok"/>
          <w:rFonts w:ascii="Times New Roman" w:hAnsi="Times New Roman"/>
        </w:rPr>
        <w:t xml:space="preserve"> </w:t>
      </w:r>
      <w:r w:rsidRPr="00ED4019">
        <w:rPr>
          <w:rStyle w:val="CommentTok"/>
          <w:rFonts w:ascii="Times New Roman" w:hAnsi="Times New Roman"/>
        </w:rPr>
        <w:t>생성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unctionTok"/>
          <w:rFonts w:ascii="Times New Roman" w:hAnsi="Times New Roman"/>
        </w:rPr>
        <w:t>paste0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StringTok"/>
          <w:rFonts w:ascii="Times New Roman" w:hAnsi="Times New Roman"/>
        </w:rPr>
        <w:t>오늘</w:t>
      </w:r>
      <w:commentRangeStart w:id="2359"/>
      <w:r w:rsidRPr="00ED4019">
        <w:rPr>
          <w:rStyle w:val="StringTok"/>
          <w:rFonts w:ascii="Times New Roman" w:hAnsi="Times New Roman"/>
        </w:rPr>
        <w:t>은</w:t>
      </w:r>
      <w:r w:rsidRPr="00ED4019">
        <w:rPr>
          <w:rStyle w:val="StringTok"/>
          <w:rFonts w:ascii="Times New Roman" w:hAnsi="Times New Roman"/>
        </w:rPr>
        <w:t xml:space="preserve"> '</w:t>
      </w:r>
      <w:commentRangeEnd w:id="2359"/>
      <w:r w:rsidR="003E2B59">
        <w:rPr>
          <w:rStyle w:val="af3"/>
          <w:kern w:val="0"/>
          <w:lang w:eastAsia="en-US"/>
        </w:rPr>
        <w:commentReference w:id="2359"/>
      </w:r>
      <w:r w:rsidRPr="00ED4019">
        <w:rPr>
          <w:rStyle w:val="NormalTok"/>
          <w:rFonts w:ascii="Times New Roman" w:hAnsi="Times New Roman"/>
        </w:rPr>
        <w:t xml:space="preserve">, </w:t>
      </w:r>
      <w:r w:rsidRPr="00ED4019">
        <w:rPr>
          <w:rStyle w:val="FunctionTok"/>
          <w:rFonts w:ascii="Times New Roman" w:hAnsi="Times New Roman"/>
        </w:rPr>
        <w:t>year</w:t>
      </w:r>
      <w:r w:rsidRPr="00ED4019">
        <w:rPr>
          <w:rStyle w:val="NormalTok"/>
          <w:rFonts w:ascii="Times New Roman" w:hAnsi="Times New Roman"/>
        </w:rPr>
        <w:t xml:space="preserve">(now.date), </w:t>
      </w:r>
      <w:r w:rsidRPr="00ED4019">
        <w:rPr>
          <w:rStyle w:val="StringTok"/>
          <w:rFonts w:ascii="Times New Roman" w:hAnsi="Times New Roman"/>
        </w:rPr>
        <w:t>'</w:t>
      </w:r>
      <w:commentRangeStart w:id="2360"/>
      <w:r w:rsidRPr="00ED4019">
        <w:rPr>
          <w:rStyle w:val="StringTok"/>
          <w:rFonts w:ascii="Times New Roman" w:hAnsi="Times New Roman"/>
        </w:rPr>
        <w:t>년</w:t>
      </w:r>
      <w:commentRangeEnd w:id="2360"/>
      <w:r w:rsidR="003E2B59">
        <w:rPr>
          <w:rStyle w:val="af3"/>
          <w:kern w:val="0"/>
          <w:lang w:eastAsia="en-US"/>
        </w:rPr>
        <w:commentReference w:id="2360"/>
      </w:r>
      <w:r w:rsidRPr="00ED4019">
        <w:rPr>
          <w:rStyle w:val="StringTok"/>
          <w:rFonts w:ascii="Times New Roman" w:hAnsi="Times New Roman"/>
        </w:rPr>
        <w:t xml:space="preserve"> '</w:t>
      </w:r>
      <w:r w:rsidRPr="00ED4019">
        <w:rPr>
          <w:rStyle w:val="NormalTok"/>
          <w:rFonts w:ascii="Times New Roman" w:hAnsi="Times New Roman"/>
        </w:rPr>
        <w:t xml:space="preserve">, </w:t>
      </w:r>
      <w:r w:rsidRPr="00ED4019">
        <w:rPr>
          <w:rStyle w:val="FunctionTok"/>
          <w:rFonts w:ascii="Times New Roman" w:hAnsi="Times New Roman"/>
        </w:rPr>
        <w:t>month</w:t>
      </w:r>
      <w:r w:rsidRPr="00ED4019">
        <w:rPr>
          <w:rStyle w:val="NormalTok"/>
          <w:rFonts w:ascii="Times New Roman" w:hAnsi="Times New Roman"/>
        </w:rPr>
        <w:t xml:space="preserve">(now.char), 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StringTok"/>
          <w:rFonts w:ascii="Times New Roman" w:hAnsi="Times New Roman"/>
        </w:rPr>
        <w:t>월</w:t>
      </w:r>
      <w:r w:rsidRPr="00ED4019">
        <w:rPr>
          <w:rStyle w:val="StringTok"/>
          <w:rFonts w:ascii="Times New Roman" w:hAnsi="Times New Roman"/>
        </w:rPr>
        <w:t xml:space="preserve"> '</w:t>
      </w:r>
      <w:r w:rsidRPr="00ED4019">
        <w:rPr>
          <w:rStyle w:val="NormalTok"/>
          <w:rFonts w:ascii="Times New Roman" w:hAnsi="Times New Roman"/>
        </w:rPr>
        <w:t xml:space="preserve">, </w:t>
      </w:r>
      <w:r w:rsidRPr="00ED4019">
        <w:rPr>
          <w:rStyle w:val="FunctionTok"/>
          <w:rFonts w:ascii="Times New Roman" w:hAnsi="Times New Roman"/>
        </w:rPr>
        <w:t>day</w:t>
      </w:r>
      <w:r w:rsidRPr="00ED4019">
        <w:rPr>
          <w:rStyle w:val="NormalTok"/>
          <w:rFonts w:ascii="Times New Roman" w:hAnsi="Times New Roman"/>
        </w:rPr>
        <w:t xml:space="preserve">(now.date), </w:t>
      </w:r>
      <w:r w:rsidRPr="00ED4019">
        <w:rPr>
          <w:rStyle w:val="StringTok"/>
          <w:rFonts w:ascii="Times New Roman" w:hAnsi="Times New Roman"/>
        </w:rPr>
        <w:t>'</w:t>
      </w:r>
      <w:commentRangeStart w:id="2361"/>
      <w:commentRangeStart w:id="2362"/>
      <w:r w:rsidRPr="00ED4019">
        <w:rPr>
          <w:rStyle w:val="StringTok"/>
          <w:rFonts w:ascii="Times New Roman" w:hAnsi="Times New Roman"/>
        </w:rPr>
        <w:t>일</w:t>
      </w:r>
      <w:r w:rsidRPr="00ED4019">
        <w:rPr>
          <w:rStyle w:val="String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입니다</w:t>
      </w:r>
      <w:commentRangeEnd w:id="2361"/>
      <w:r w:rsidR="003E2B59">
        <w:rPr>
          <w:rStyle w:val="af3"/>
          <w:kern w:val="0"/>
          <w:lang w:eastAsia="en-US"/>
        </w:rPr>
        <w:commentReference w:id="2361"/>
      </w:r>
      <w:commentRangeEnd w:id="2362"/>
      <w:r w:rsidR="009321B1">
        <w:rPr>
          <w:rStyle w:val="af3"/>
          <w:kern w:val="0"/>
          <w:lang w:eastAsia="en-US"/>
        </w:rPr>
        <w:commentReference w:id="2362"/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NormalTok"/>
          <w:rFonts w:ascii="Times New Roman" w:hAnsi="Times New Roman"/>
        </w:rPr>
        <w:t>)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>[</w:t>
      </w:r>
      <w:r w:rsidRPr="00ED4019">
        <w:rPr>
          <w:rStyle w:val="DecValTok"/>
          <w:rFonts w:ascii="Times New Roman" w:hAnsi="Times New Roman"/>
        </w:rPr>
        <w:t>1</w:t>
      </w:r>
      <w:r w:rsidRPr="00ED4019">
        <w:rPr>
          <w:rStyle w:val="NormalTok"/>
          <w:rFonts w:ascii="Times New Roman" w:hAnsi="Times New Roman"/>
        </w:rPr>
        <w:t xml:space="preserve">] </w:t>
      </w:r>
      <w:r w:rsidRPr="00ED4019">
        <w:rPr>
          <w:rStyle w:val="StringTok"/>
          <w:rFonts w:ascii="Times New Roman" w:hAnsi="Times New Roman"/>
        </w:rPr>
        <w:t>"</w:t>
      </w:r>
      <w:r w:rsidRPr="00ED4019">
        <w:rPr>
          <w:rStyle w:val="StringTok"/>
          <w:rFonts w:ascii="Times New Roman" w:hAnsi="Times New Roman"/>
        </w:rPr>
        <w:t>오늘은</w:t>
      </w:r>
      <w:r w:rsidRPr="00ED4019">
        <w:rPr>
          <w:rStyle w:val="StringTok"/>
          <w:rFonts w:ascii="Times New Roman" w:hAnsi="Times New Roman"/>
        </w:rPr>
        <w:t xml:space="preserve"> 2021</w:t>
      </w:r>
      <w:r w:rsidRPr="00ED4019">
        <w:rPr>
          <w:rStyle w:val="StringTok"/>
          <w:rFonts w:ascii="Times New Roman" w:hAnsi="Times New Roman"/>
        </w:rPr>
        <w:t>년</w:t>
      </w:r>
      <w:r w:rsidRPr="00ED4019">
        <w:rPr>
          <w:rStyle w:val="StringTok"/>
          <w:rFonts w:ascii="Times New Roman" w:hAnsi="Times New Roman"/>
        </w:rPr>
        <w:t xml:space="preserve"> 3</w:t>
      </w:r>
      <w:r w:rsidRPr="00ED4019">
        <w:rPr>
          <w:rStyle w:val="StringTok"/>
          <w:rFonts w:ascii="Times New Roman" w:hAnsi="Times New Roman"/>
        </w:rPr>
        <w:t>월</w:t>
      </w:r>
      <w:r w:rsidRPr="00ED4019">
        <w:rPr>
          <w:rStyle w:val="StringTok"/>
          <w:rFonts w:ascii="Times New Roman" w:hAnsi="Times New Roman"/>
        </w:rPr>
        <w:t xml:space="preserve"> 1</w:t>
      </w:r>
      <w:r w:rsidRPr="00ED4019">
        <w:rPr>
          <w:rStyle w:val="StringTok"/>
          <w:rFonts w:ascii="Times New Roman" w:hAnsi="Times New Roman"/>
        </w:rPr>
        <w:t>일</w:t>
      </w:r>
      <w:r w:rsidRPr="00ED4019">
        <w:rPr>
          <w:rStyle w:val="String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입니다</w:t>
      </w:r>
      <w:r w:rsidRPr="00ED4019">
        <w:rPr>
          <w:rStyle w:val="StringTok"/>
          <w:rFonts w:ascii="Times New Roman" w:hAnsi="Times New Roman"/>
        </w:rPr>
        <w:t>"</w:t>
      </w:r>
    </w:p>
    <w:p w14:paraId="3F0DF8D4" w14:textId="77777777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2363" w:author="제이펍 출판사" w:date="2021-03-14T15:57:00Z">
          <w:pPr>
            <w:pStyle w:val="SourceCode"/>
          </w:pPr>
        </w:pPrChange>
      </w:pPr>
      <w:r w:rsidRPr="00ED4019">
        <w:rPr>
          <w:rStyle w:val="NormalTok"/>
          <w:rFonts w:ascii="Times New Roman" w:hAnsi="Times New Roman"/>
          <w:lang w:eastAsia="ko-KR"/>
        </w:rPr>
        <w:t xml:space="preserve"> </w:t>
      </w:r>
      <w:r w:rsidRPr="00ED4019">
        <w:rPr>
          <w:rStyle w:val="CommentTok"/>
          <w:rFonts w:ascii="Times New Roman" w:hAnsi="Times New Roman"/>
          <w:lang w:eastAsia="ko-KR"/>
        </w:rPr>
        <w:t># ydya()</w:t>
      </w:r>
      <w:r w:rsidRPr="00ED4019">
        <w:rPr>
          <w:rStyle w:val="CommentTok"/>
          <w:rFonts w:ascii="Times New Roman" w:hAnsi="Times New Roman"/>
          <w:lang w:eastAsia="ko-KR"/>
        </w:rPr>
        <w:t>를</w:t>
      </w:r>
      <w:r w:rsidRPr="00ED4019">
        <w:rPr>
          <w:rStyle w:val="CommentTok"/>
          <w:rFonts w:ascii="Times New Roman" w:hAnsi="Times New Roman"/>
          <w:lang w:eastAsia="ko-KR"/>
        </w:rPr>
        <w:t xml:space="preserve"> </w:t>
      </w:r>
      <w:r w:rsidRPr="00ED4019">
        <w:rPr>
          <w:rStyle w:val="CommentTok"/>
          <w:rFonts w:ascii="Times New Roman" w:hAnsi="Times New Roman"/>
          <w:lang w:eastAsia="ko-KR"/>
        </w:rPr>
        <w:t>사용하여</w:t>
      </w:r>
      <w:r w:rsidRPr="00ED4019">
        <w:rPr>
          <w:rStyle w:val="CommentTok"/>
          <w:rFonts w:ascii="Times New Roman" w:hAnsi="Times New Roman"/>
          <w:lang w:eastAsia="ko-KR"/>
        </w:rPr>
        <w:t xml:space="preserve"> 1</w:t>
      </w:r>
      <w:r w:rsidRPr="00ED4019">
        <w:rPr>
          <w:rStyle w:val="CommentTok"/>
          <w:rFonts w:ascii="Times New Roman" w:hAnsi="Times New Roman"/>
          <w:lang w:eastAsia="ko-KR"/>
        </w:rPr>
        <w:t>월</w:t>
      </w:r>
      <w:r w:rsidRPr="00ED4019">
        <w:rPr>
          <w:rStyle w:val="CommentTok"/>
          <w:rFonts w:ascii="Times New Roman" w:hAnsi="Times New Roman"/>
          <w:lang w:eastAsia="ko-KR"/>
        </w:rPr>
        <w:t xml:space="preserve"> 1</w:t>
      </w:r>
      <w:r w:rsidRPr="00ED4019">
        <w:rPr>
          <w:rStyle w:val="CommentTok"/>
          <w:rFonts w:ascii="Times New Roman" w:hAnsi="Times New Roman"/>
          <w:lang w:eastAsia="ko-KR"/>
        </w:rPr>
        <w:t>일부터</w:t>
      </w:r>
      <w:r w:rsidRPr="00ED4019">
        <w:rPr>
          <w:rStyle w:val="CommentTok"/>
          <w:rFonts w:ascii="Times New Roman" w:hAnsi="Times New Roman"/>
          <w:lang w:eastAsia="ko-KR"/>
        </w:rPr>
        <w:t xml:space="preserve"> </w:t>
      </w:r>
      <w:r w:rsidRPr="00ED4019">
        <w:rPr>
          <w:rStyle w:val="CommentTok"/>
          <w:rFonts w:ascii="Times New Roman" w:hAnsi="Times New Roman"/>
          <w:lang w:eastAsia="ko-KR"/>
        </w:rPr>
        <w:t>오늘까지의</w:t>
      </w:r>
      <w:r w:rsidRPr="00ED4019">
        <w:rPr>
          <w:rStyle w:val="CommentTok"/>
          <w:rFonts w:ascii="Times New Roman" w:hAnsi="Times New Roman"/>
          <w:lang w:eastAsia="ko-KR"/>
        </w:rPr>
        <w:t xml:space="preserve"> </w:t>
      </w:r>
      <w:r w:rsidRPr="00ED4019">
        <w:rPr>
          <w:rStyle w:val="CommentTok"/>
          <w:rFonts w:ascii="Times New Roman" w:hAnsi="Times New Roman" w:hint="eastAsia"/>
          <w:lang w:eastAsia="ko-KR"/>
        </w:rPr>
        <w:t>날짜수</w:t>
      </w:r>
      <w:r w:rsidRPr="00ED4019">
        <w:rPr>
          <w:rStyle w:val="CommentTok"/>
          <w:rFonts w:ascii="Times New Roman" w:hAnsi="Times New Roman"/>
          <w:lang w:eastAsia="ko-KR"/>
        </w:rPr>
        <w:t xml:space="preserve"> </w:t>
      </w:r>
      <w:r w:rsidRPr="00ED4019">
        <w:rPr>
          <w:rStyle w:val="CommentTok"/>
          <w:rFonts w:ascii="Times New Roman" w:hAnsi="Times New Roman"/>
          <w:lang w:eastAsia="ko-KR"/>
        </w:rPr>
        <w:t>계산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  <w:lang w:eastAsia="ko-KR"/>
        </w:rPr>
        <w:t xml:space="preserve"> </w:t>
      </w:r>
      <w:r w:rsidRPr="00ED4019">
        <w:rPr>
          <w:rStyle w:val="FunctionTok"/>
          <w:rFonts w:ascii="Times New Roman" w:hAnsi="Times New Roman"/>
          <w:lang w:eastAsia="ko-KR"/>
        </w:rPr>
        <w:t>paste0</w:t>
      </w:r>
      <w:r w:rsidRPr="00ED4019">
        <w:rPr>
          <w:rStyle w:val="NormalTok"/>
          <w:rFonts w:ascii="Times New Roman" w:hAnsi="Times New Roman"/>
          <w:lang w:eastAsia="ko-KR"/>
        </w:rPr>
        <w:t>(</w:t>
      </w:r>
      <w:r w:rsidRPr="00ED4019">
        <w:rPr>
          <w:rStyle w:val="StringTok"/>
          <w:rFonts w:ascii="Times New Roman" w:hAnsi="Times New Roman"/>
          <w:lang w:eastAsia="ko-KR"/>
        </w:rPr>
        <w:t>'1</w:t>
      </w:r>
      <w:r w:rsidRPr="00ED4019">
        <w:rPr>
          <w:rStyle w:val="StringTok"/>
          <w:rFonts w:ascii="Times New Roman" w:hAnsi="Times New Roman"/>
          <w:lang w:eastAsia="ko-KR"/>
        </w:rPr>
        <w:t>월</w:t>
      </w:r>
      <w:r w:rsidRPr="00ED4019">
        <w:rPr>
          <w:rStyle w:val="StringTok"/>
          <w:rFonts w:ascii="Times New Roman" w:hAnsi="Times New Roman"/>
          <w:lang w:eastAsia="ko-KR"/>
        </w:rPr>
        <w:t xml:space="preserve"> 1</w:t>
      </w:r>
      <w:r w:rsidRPr="00ED4019">
        <w:rPr>
          <w:rStyle w:val="StringTok"/>
          <w:rFonts w:ascii="Times New Roman" w:hAnsi="Times New Roman"/>
          <w:lang w:eastAsia="ko-KR"/>
        </w:rPr>
        <w:t>일부터</w:t>
      </w:r>
      <w:r w:rsidRPr="00ED4019">
        <w:rPr>
          <w:rStyle w:val="StringTok"/>
          <w:rFonts w:ascii="Times New Roman" w:hAnsi="Times New Roman"/>
          <w:lang w:eastAsia="ko-KR"/>
        </w:rPr>
        <w:t xml:space="preserve"> </w:t>
      </w:r>
      <w:r w:rsidRPr="00ED4019">
        <w:rPr>
          <w:rStyle w:val="StringTok"/>
          <w:rFonts w:ascii="Times New Roman" w:hAnsi="Times New Roman"/>
          <w:lang w:eastAsia="ko-KR"/>
        </w:rPr>
        <w:t>오늘까지</w:t>
      </w:r>
      <w:r w:rsidRPr="00ED4019">
        <w:rPr>
          <w:rStyle w:val="StringTok"/>
          <w:rFonts w:ascii="Times New Roman" w:hAnsi="Times New Roman"/>
          <w:lang w:eastAsia="ko-KR"/>
        </w:rPr>
        <w:t xml:space="preserve"> '</w:t>
      </w:r>
      <w:r w:rsidRPr="00ED4019">
        <w:rPr>
          <w:rStyle w:val="NormalTok"/>
          <w:rFonts w:ascii="Times New Roman" w:hAnsi="Times New Roman"/>
          <w:lang w:eastAsia="ko-KR"/>
        </w:rPr>
        <w:t xml:space="preserve">, </w:t>
      </w:r>
      <w:r w:rsidRPr="00ED4019">
        <w:rPr>
          <w:rStyle w:val="FunctionTok"/>
          <w:rFonts w:ascii="Times New Roman" w:hAnsi="Times New Roman"/>
          <w:lang w:eastAsia="ko-KR"/>
        </w:rPr>
        <w:t>yday</w:t>
      </w:r>
      <w:r w:rsidRPr="00ED4019">
        <w:rPr>
          <w:rStyle w:val="NormalTok"/>
          <w:rFonts w:ascii="Times New Roman" w:hAnsi="Times New Roman"/>
          <w:lang w:eastAsia="ko-KR"/>
        </w:rPr>
        <w:t xml:space="preserve">(now.date), </w:t>
      </w:r>
      <w:r w:rsidRPr="00ED4019">
        <w:rPr>
          <w:rStyle w:val="StringTok"/>
          <w:rFonts w:ascii="Times New Roman" w:hAnsi="Times New Roman"/>
          <w:lang w:eastAsia="ko-KR"/>
        </w:rPr>
        <w:t>'</w:t>
      </w:r>
      <w:r w:rsidRPr="00ED4019">
        <w:rPr>
          <w:rStyle w:val="StringTok"/>
          <w:rFonts w:ascii="Times New Roman" w:hAnsi="Times New Roman"/>
          <w:lang w:eastAsia="ko-KR"/>
        </w:rPr>
        <w:t>일</w:t>
      </w:r>
      <w:r w:rsidRPr="00ED4019">
        <w:rPr>
          <w:rStyle w:val="StringTok"/>
          <w:rFonts w:ascii="Times New Roman" w:hAnsi="Times New Roman"/>
          <w:lang w:eastAsia="ko-KR"/>
        </w:rPr>
        <w:t xml:space="preserve"> </w:t>
      </w:r>
      <w:r w:rsidRPr="00ED4019">
        <w:rPr>
          <w:rStyle w:val="StringTok"/>
          <w:rFonts w:ascii="Times New Roman" w:hAnsi="Times New Roman"/>
          <w:lang w:eastAsia="ko-KR"/>
        </w:rPr>
        <w:t>지났습니다</w:t>
      </w:r>
      <w:r w:rsidRPr="00ED4019">
        <w:rPr>
          <w:rStyle w:val="StringTok"/>
          <w:rFonts w:ascii="Times New Roman" w:hAnsi="Times New Roman"/>
          <w:lang w:eastAsia="ko-KR"/>
        </w:rPr>
        <w:t>'</w:t>
      </w:r>
      <w:r w:rsidRPr="00ED4019">
        <w:rPr>
          <w:rStyle w:val="NormalTok"/>
          <w:rFonts w:ascii="Times New Roman" w:hAnsi="Times New Roman"/>
          <w:lang w:eastAsia="ko-KR"/>
        </w:rPr>
        <w:t>)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  <w:lang w:eastAsia="ko-KR"/>
        </w:rPr>
        <w:t>[</w:t>
      </w:r>
      <w:r w:rsidRPr="00ED4019">
        <w:rPr>
          <w:rStyle w:val="DecValTok"/>
          <w:rFonts w:ascii="Times New Roman" w:hAnsi="Times New Roman"/>
          <w:lang w:eastAsia="ko-KR"/>
        </w:rPr>
        <w:t>1</w:t>
      </w:r>
      <w:r w:rsidRPr="00ED4019">
        <w:rPr>
          <w:rStyle w:val="NormalTok"/>
          <w:rFonts w:ascii="Times New Roman" w:hAnsi="Times New Roman"/>
          <w:lang w:eastAsia="ko-KR"/>
        </w:rPr>
        <w:t xml:space="preserve">] </w:t>
      </w:r>
      <w:r w:rsidRPr="00ED4019">
        <w:rPr>
          <w:rStyle w:val="StringTok"/>
          <w:rFonts w:ascii="Times New Roman" w:hAnsi="Times New Roman"/>
          <w:lang w:eastAsia="ko-KR"/>
        </w:rPr>
        <w:t>"1</w:t>
      </w:r>
      <w:r w:rsidRPr="00ED4019">
        <w:rPr>
          <w:rStyle w:val="StringTok"/>
          <w:rFonts w:ascii="Times New Roman" w:hAnsi="Times New Roman"/>
          <w:lang w:eastAsia="ko-KR"/>
        </w:rPr>
        <w:t>월</w:t>
      </w:r>
      <w:r w:rsidRPr="00ED4019">
        <w:rPr>
          <w:rStyle w:val="StringTok"/>
          <w:rFonts w:ascii="Times New Roman" w:hAnsi="Times New Roman"/>
          <w:lang w:eastAsia="ko-KR"/>
        </w:rPr>
        <w:t xml:space="preserve"> 1</w:t>
      </w:r>
      <w:r w:rsidRPr="00ED4019">
        <w:rPr>
          <w:rStyle w:val="StringTok"/>
          <w:rFonts w:ascii="Times New Roman" w:hAnsi="Times New Roman"/>
          <w:lang w:eastAsia="ko-KR"/>
        </w:rPr>
        <w:t>일부터</w:t>
      </w:r>
      <w:r w:rsidRPr="00ED4019">
        <w:rPr>
          <w:rStyle w:val="StringTok"/>
          <w:rFonts w:ascii="Times New Roman" w:hAnsi="Times New Roman"/>
          <w:lang w:eastAsia="ko-KR"/>
        </w:rPr>
        <w:t xml:space="preserve"> </w:t>
      </w:r>
      <w:r w:rsidRPr="00ED4019">
        <w:rPr>
          <w:rStyle w:val="StringTok"/>
          <w:rFonts w:ascii="Times New Roman" w:hAnsi="Times New Roman"/>
          <w:lang w:eastAsia="ko-KR"/>
        </w:rPr>
        <w:t>오늘까지</w:t>
      </w:r>
      <w:r w:rsidRPr="00ED4019">
        <w:rPr>
          <w:rStyle w:val="StringTok"/>
          <w:rFonts w:ascii="Times New Roman" w:hAnsi="Times New Roman"/>
          <w:lang w:eastAsia="ko-KR"/>
        </w:rPr>
        <w:t xml:space="preserve"> 60</w:t>
      </w:r>
      <w:r w:rsidRPr="00ED4019">
        <w:rPr>
          <w:rStyle w:val="StringTok"/>
          <w:rFonts w:ascii="Times New Roman" w:hAnsi="Times New Roman"/>
          <w:lang w:eastAsia="ko-KR"/>
        </w:rPr>
        <w:t>일</w:t>
      </w:r>
      <w:r w:rsidRPr="00ED4019">
        <w:rPr>
          <w:rStyle w:val="StringTok"/>
          <w:rFonts w:ascii="Times New Roman" w:hAnsi="Times New Roman"/>
          <w:lang w:eastAsia="ko-KR"/>
        </w:rPr>
        <w:t xml:space="preserve"> </w:t>
      </w:r>
      <w:r w:rsidRPr="00ED4019">
        <w:rPr>
          <w:rStyle w:val="StringTok"/>
          <w:rFonts w:ascii="Times New Roman" w:hAnsi="Times New Roman"/>
          <w:lang w:eastAsia="ko-KR"/>
        </w:rPr>
        <w:t>지났습니다</w:t>
      </w:r>
      <w:r w:rsidRPr="00ED4019">
        <w:rPr>
          <w:rStyle w:val="StringTok"/>
          <w:rFonts w:ascii="Times New Roman" w:hAnsi="Times New Roman"/>
          <w:lang w:eastAsia="ko-KR"/>
        </w:rPr>
        <w:t>"</w:t>
      </w:r>
    </w:p>
    <w:p w14:paraId="160FC338" w14:textId="73AB47F7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2364" w:author="제이펍 출판사" w:date="2021-03-14T15:57:00Z">
          <w:pPr>
            <w:pStyle w:val="SourceCode"/>
          </w:pPr>
        </w:pPrChange>
      </w:pPr>
      <w:r w:rsidRPr="00ED4019">
        <w:rPr>
          <w:rStyle w:val="NormalTok"/>
          <w:rFonts w:ascii="Times New Roman" w:hAnsi="Times New Roman"/>
          <w:lang w:eastAsia="ko-KR"/>
        </w:rPr>
        <w:t xml:space="preserve"> </w:t>
      </w:r>
      <w:r w:rsidRPr="00ED4019">
        <w:rPr>
          <w:rStyle w:val="CommentTok"/>
          <w:rFonts w:ascii="Times New Roman" w:hAnsi="Times New Roman"/>
          <w:lang w:eastAsia="ko-KR"/>
        </w:rPr>
        <w:t># qday()</w:t>
      </w:r>
      <w:r w:rsidRPr="00ED4019">
        <w:rPr>
          <w:rStyle w:val="CommentTok"/>
          <w:rFonts w:ascii="Times New Roman" w:hAnsi="Times New Roman"/>
          <w:lang w:eastAsia="ko-KR"/>
        </w:rPr>
        <w:t>를</w:t>
      </w:r>
      <w:r w:rsidRPr="00ED4019">
        <w:rPr>
          <w:rStyle w:val="CommentTok"/>
          <w:rFonts w:ascii="Times New Roman" w:hAnsi="Times New Roman"/>
          <w:lang w:eastAsia="ko-KR"/>
        </w:rPr>
        <w:t xml:space="preserve"> </w:t>
      </w:r>
      <w:r w:rsidRPr="00ED4019">
        <w:rPr>
          <w:rStyle w:val="CommentTok"/>
          <w:rFonts w:ascii="Times New Roman" w:hAnsi="Times New Roman"/>
          <w:lang w:eastAsia="ko-KR"/>
        </w:rPr>
        <w:t>사용하여</w:t>
      </w:r>
      <w:r w:rsidRPr="00ED4019">
        <w:rPr>
          <w:rStyle w:val="CommentTok"/>
          <w:rFonts w:ascii="Times New Roman" w:hAnsi="Times New Roman"/>
          <w:lang w:eastAsia="ko-KR"/>
        </w:rPr>
        <w:t xml:space="preserve"> </w:t>
      </w:r>
      <w:r w:rsidRPr="00ED4019">
        <w:rPr>
          <w:rStyle w:val="CommentTok"/>
          <w:rFonts w:ascii="Times New Roman" w:hAnsi="Times New Roman"/>
          <w:lang w:eastAsia="ko-KR"/>
        </w:rPr>
        <w:t>분기</w:t>
      </w:r>
      <w:ins w:id="2365" w:author="user" w:date="2021-03-21T15:27:00Z">
        <w:r w:rsidR="003D346A">
          <w:rPr>
            <w:rStyle w:val="CommentTok"/>
            <w:rFonts w:ascii="Times New Roman" w:hAnsi="Times New Roman" w:hint="eastAsia"/>
            <w:lang w:eastAsia="ko-KR"/>
          </w:rPr>
          <w:t xml:space="preserve"> </w:t>
        </w:r>
      </w:ins>
      <w:r w:rsidRPr="00ED4019">
        <w:rPr>
          <w:rStyle w:val="CommentTok"/>
          <w:rFonts w:ascii="Times New Roman" w:hAnsi="Times New Roman"/>
          <w:lang w:eastAsia="ko-KR"/>
        </w:rPr>
        <w:t>시작일로부터</w:t>
      </w:r>
      <w:r w:rsidRPr="00ED4019">
        <w:rPr>
          <w:rStyle w:val="CommentTok"/>
          <w:rFonts w:ascii="Times New Roman" w:hAnsi="Times New Roman"/>
          <w:lang w:eastAsia="ko-KR"/>
        </w:rPr>
        <w:t xml:space="preserve"> </w:t>
      </w:r>
      <w:r w:rsidRPr="00ED4019">
        <w:rPr>
          <w:rStyle w:val="CommentTok"/>
          <w:rFonts w:ascii="Times New Roman" w:hAnsi="Times New Roman"/>
          <w:lang w:eastAsia="ko-KR"/>
        </w:rPr>
        <w:t>오늘까지의</w:t>
      </w:r>
      <w:r w:rsidRPr="00ED4019">
        <w:rPr>
          <w:rStyle w:val="CommentTok"/>
          <w:rFonts w:ascii="Times New Roman" w:hAnsi="Times New Roman"/>
          <w:lang w:eastAsia="ko-KR"/>
        </w:rPr>
        <w:t xml:space="preserve"> </w:t>
      </w:r>
      <w:r w:rsidRPr="00ED4019">
        <w:rPr>
          <w:rStyle w:val="CommentTok"/>
          <w:rFonts w:ascii="Times New Roman" w:hAnsi="Times New Roman" w:hint="eastAsia"/>
          <w:lang w:eastAsia="ko-KR"/>
        </w:rPr>
        <w:t>날짜수</w:t>
      </w:r>
      <w:r w:rsidRPr="00ED4019">
        <w:rPr>
          <w:rStyle w:val="CommentTok"/>
          <w:rFonts w:ascii="Times New Roman" w:hAnsi="Times New Roman"/>
          <w:lang w:eastAsia="ko-KR"/>
        </w:rPr>
        <w:t xml:space="preserve"> </w:t>
      </w:r>
      <w:r w:rsidRPr="00ED4019">
        <w:rPr>
          <w:rStyle w:val="CommentTok"/>
          <w:rFonts w:ascii="Times New Roman" w:hAnsi="Times New Roman"/>
          <w:lang w:eastAsia="ko-KR"/>
        </w:rPr>
        <w:t>계산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  <w:lang w:eastAsia="ko-KR"/>
        </w:rPr>
        <w:t xml:space="preserve"> </w:t>
      </w:r>
      <w:r w:rsidRPr="00ED4019">
        <w:rPr>
          <w:rStyle w:val="FunctionTok"/>
          <w:rFonts w:ascii="Times New Roman" w:hAnsi="Times New Roman"/>
          <w:lang w:eastAsia="ko-KR"/>
        </w:rPr>
        <w:t>paste0</w:t>
      </w:r>
      <w:r w:rsidRPr="00ED4019">
        <w:rPr>
          <w:rStyle w:val="NormalTok"/>
          <w:rFonts w:ascii="Times New Roman" w:hAnsi="Times New Roman"/>
          <w:lang w:eastAsia="ko-KR"/>
        </w:rPr>
        <w:t>(</w:t>
      </w:r>
      <w:r w:rsidRPr="00ED4019">
        <w:rPr>
          <w:rStyle w:val="StringTok"/>
          <w:rFonts w:ascii="Times New Roman" w:hAnsi="Times New Roman"/>
          <w:lang w:eastAsia="ko-KR"/>
        </w:rPr>
        <w:t>'</w:t>
      </w:r>
      <w:r w:rsidRPr="00ED4019">
        <w:rPr>
          <w:rStyle w:val="StringTok"/>
          <w:rFonts w:ascii="Times New Roman" w:hAnsi="Times New Roman"/>
          <w:lang w:eastAsia="ko-KR"/>
        </w:rPr>
        <w:t>이번</w:t>
      </w:r>
      <w:r w:rsidRPr="00ED4019">
        <w:rPr>
          <w:rStyle w:val="StringTok"/>
          <w:rFonts w:ascii="Times New Roman" w:hAnsi="Times New Roman"/>
          <w:lang w:eastAsia="ko-KR"/>
        </w:rPr>
        <w:t xml:space="preserve"> </w:t>
      </w:r>
      <w:r w:rsidRPr="00ED4019">
        <w:rPr>
          <w:rStyle w:val="StringTok"/>
          <w:rFonts w:ascii="Times New Roman" w:hAnsi="Times New Roman"/>
          <w:lang w:eastAsia="ko-KR"/>
        </w:rPr>
        <w:t>분기</w:t>
      </w:r>
      <w:r w:rsidRPr="00ED4019">
        <w:rPr>
          <w:rStyle w:val="StringTok"/>
          <w:rFonts w:ascii="Times New Roman" w:hAnsi="Times New Roman"/>
          <w:lang w:eastAsia="ko-KR"/>
        </w:rPr>
        <w:t xml:space="preserve"> </w:t>
      </w:r>
      <w:r w:rsidRPr="00ED4019">
        <w:rPr>
          <w:rStyle w:val="StringTok"/>
          <w:rFonts w:ascii="Times New Roman" w:hAnsi="Times New Roman"/>
          <w:lang w:eastAsia="ko-KR"/>
        </w:rPr>
        <w:t>시작일부터</w:t>
      </w:r>
      <w:r w:rsidRPr="00ED4019">
        <w:rPr>
          <w:rStyle w:val="StringTok"/>
          <w:rFonts w:ascii="Times New Roman" w:hAnsi="Times New Roman"/>
          <w:lang w:eastAsia="ko-KR"/>
        </w:rPr>
        <w:t xml:space="preserve"> </w:t>
      </w:r>
      <w:r w:rsidRPr="00ED4019">
        <w:rPr>
          <w:rStyle w:val="StringTok"/>
          <w:rFonts w:ascii="Times New Roman" w:hAnsi="Times New Roman"/>
          <w:lang w:eastAsia="ko-KR"/>
        </w:rPr>
        <w:t>오늘까지</w:t>
      </w:r>
      <w:r w:rsidRPr="00ED4019">
        <w:rPr>
          <w:rStyle w:val="StringTok"/>
          <w:rFonts w:ascii="Times New Roman" w:hAnsi="Times New Roman"/>
          <w:lang w:eastAsia="ko-KR"/>
        </w:rPr>
        <w:t xml:space="preserve"> '</w:t>
      </w:r>
      <w:r w:rsidRPr="00ED4019">
        <w:rPr>
          <w:rStyle w:val="NormalTok"/>
          <w:rFonts w:ascii="Times New Roman" w:hAnsi="Times New Roman"/>
          <w:lang w:eastAsia="ko-KR"/>
        </w:rPr>
        <w:t xml:space="preserve">, </w:t>
      </w:r>
      <w:r w:rsidRPr="00ED4019">
        <w:rPr>
          <w:rStyle w:val="FunctionTok"/>
          <w:rFonts w:ascii="Times New Roman" w:hAnsi="Times New Roman"/>
          <w:lang w:eastAsia="ko-KR"/>
        </w:rPr>
        <w:t>qday</w:t>
      </w:r>
      <w:r w:rsidRPr="00ED4019">
        <w:rPr>
          <w:rStyle w:val="NormalTok"/>
          <w:rFonts w:ascii="Times New Roman" w:hAnsi="Times New Roman"/>
          <w:lang w:eastAsia="ko-KR"/>
        </w:rPr>
        <w:t xml:space="preserve">(now.date), </w:t>
      </w:r>
      <w:r w:rsidRPr="00ED4019">
        <w:rPr>
          <w:rStyle w:val="StringTok"/>
          <w:rFonts w:ascii="Times New Roman" w:hAnsi="Times New Roman"/>
          <w:lang w:eastAsia="ko-KR"/>
        </w:rPr>
        <w:t>'</w:t>
      </w:r>
      <w:r w:rsidRPr="00ED4019">
        <w:rPr>
          <w:rStyle w:val="StringTok"/>
          <w:rFonts w:ascii="Times New Roman" w:hAnsi="Times New Roman"/>
          <w:lang w:eastAsia="ko-KR"/>
        </w:rPr>
        <w:t>일</w:t>
      </w:r>
      <w:r w:rsidRPr="00ED4019">
        <w:rPr>
          <w:rStyle w:val="StringTok"/>
          <w:rFonts w:ascii="Times New Roman" w:hAnsi="Times New Roman"/>
          <w:lang w:eastAsia="ko-KR"/>
        </w:rPr>
        <w:t xml:space="preserve"> </w:t>
      </w:r>
      <w:r w:rsidRPr="00ED4019">
        <w:rPr>
          <w:rStyle w:val="StringTok"/>
          <w:rFonts w:ascii="Times New Roman" w:hAnsi="Times New Roman"/>
          <w:lang w:eastAsia="ko-KR"/>
        </w:rPr>
        <w:t>지났습니다</w:t>
      </w:r>
      <w:r w:rsidRPr="00ED4019">
        <w:rPr>
          <w:rStyle w:val="StringTok"/>
          <w:rFonts w:ascii="Times New Roman" w:hAnsi="Times New Roman"/>
          <w:lang w:eastAsia="ko-KR"/>
        </w:rPr>
        <w:t>'</w:t>
      </w:r>
      <w:r w:rsidRPr="00ED4019">
        <w:rPr>
          <w:rStyle w:val="NormalTok"/>
          <w:rFonts w:ascii="Times New Roman" w:hAnsi="Times New Roman"/>
          <w:lang w:eastAsia="ko-KR"/>
        </w:rPr>
        <w:t>)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  <w:lang w:eastAsia="ko-KR"/>
        </w:rPr>
        <w:t>[</w:t>
      </w:r>
      <w:r w:rsidRPr="00ED4019">
        <w:rPr>
          <w:rStyle w:val="DecValTok"/>
          <w:rFonts w:ascii="Times New Roman" w:hAnsi="Times New Roman"/>
          <w:lang w:eastAsia="ko-KR"/>
        </w:rPr>
        <w:t>1</w:t>
      </w:r>
      <w:r w:rsidRPr="00ED4019">
        <w:rPr>
          <w:rStyle w:val="NormalTok"/>
          <w:rFonts w:ascii="Times New Roman" w:hAnsi="Times New Roman"/>
          <w:lang w:eastAsia="ko-KR"/>
        </w:rPr>
        <w:t xml:space="preserve">] </w:t>
      </w:r>
      <w:r w:rsidRPr="00ED4019">
        <w:rPr>
          <w:rStyle w:val="StringTok"/>
          <w:rFonts w:ascii="Times New Roman" w:hAnsi="Times New Roman"/>
          <w:lang w:eastAsia="ko-KR"/>
        </w:rPr>
        <w:t>"</w:t>
      </w:r>
      <w:r w:rsidRPr="00ED4019">
        <w:rPr>
          <w:rStyle w:val="StringTok"/>
          <w:rFonts w:ascii="Times New Roman" w:hAnsi="Times New Roman"/>
          <w:lang w:eastAsia="ko-KR"/>
        </w:rPr>
        <w:t>이번</w:t>
      </w:r>
      <w:r w:rsidRPr="00ED4019">
        <w:rPr>
          <w:rStyle w:val="StringTok"/>
          <w:rFonts w:ascii="Times New Roman" w:hAnsi="Times New Roman"/>
          <w:lang w:eastAsia="ko-KR"/>
        </w:rPr>
        <w:t xml:space="preserve"> </w:t>
      </w:r>
      <w:r w:rsidRPr="00ED4019">
        <w:rPr>
          <w:rStyle w:val="StringTok"/>
          <w:rFonts w:ascii="Times New Roman" w:hAnsi="Times New Roman"/>
          <w:lang w:eastAsia="ko-KR"/>
        </w:rPr>
        <w:t>분기</w:t>
      </w:r>
      <w:r w:rsidRPr="00ED4019">
        <w:rPr>
          <w:rStyle w:val="StringTok"/>
          <w:rFonts w:ascii="Times New Roman" w:hAnsi="Times New Roman"/>
          <w:lang w:eastAsia="ko-KR"/>
        </w:rPr>
        <w:t xml:space="preserve"> </w:t>
      </w:r>
      <w:r w:rsidRPr="00ED4019">
        <w:rPr>
          <w:rStyle w:val="StringTok"/>
          <w:rFonts w:ascii="Times New Roman" w:hAnsi="Times New Roman"/>
          <w:lang w:eastAsia="ko-KR"/>
        </w:rPr>
        <w:t>시작일부터</w:t>
      </w:r>
      <w:r w:rsidRPr="00ED4019">
        <w:rPr>
          <w:rStyle w:val="StringTok"/>
          <w:rFonts w:ascii="Times New Roman" w:hAnsi="Times New Roman"/>
          <w:lang w:eastAsia="ko-KR"/>
        </w:rPr>
        <w:t xml:space="preserve"> </w:t>
      </w:r>
      <w:r w:rsidRPr="00ED4019">
        <w:rPr>
          <w:rStyle w:val="StringTok"/>
          <w:rFonts w:ascii="Times New Roman" w:hAnsi="Times New Roman"/>
          <w:lang w:eastAsia="ko-KR"/>
        </w:rPr>
        <w:t>오늘까지</w:t>
      </w:r>
      <w:r w:rsidRPr="00ED4019">
        <w:rPr>
          <w:rStyle w:val="StringTok"/>
          <w:rFonts w:ascii="Times New Roman" w:hAnsi="Times New Roman"/>
          <w:lang w:eastAsia="ko-KR"/>
        </w:rPr>
        <w:t xml:space="preserve"> 60</w:t>
      </w:r>
      <w:r w:rsidRPr="00ED4019">
        <w:rPr>
          <w:rStyle w:val="StringTok"/>
          <w:rFonts w:ascii="Times New Roman" w:hAnsi="Times New Roman"/>
          <w:lang w:eastAsia="ko-KR"/>
        </w:rPr>
        <w:t>일</w:t>
      </w:r>
      <w:r w:rsidRPr="00ED4019">
        <w:rPr>
          <w:rStyle w:val="StringTok"/>
          <w:rFonts w:ascii="Times New Roman" w:hAnsi="Times New Roman"/>
          <w:lang w:eastAsia="ko-KR"/>
        </w:rPr>
        <w:t xml:space="preserve"> </w:t>
      </w:r>
      <w:r w:rsidRPr="00ED4019">
        <w:rPr>
          <w:rStyle w:val="StringTok"/>
          <w:rFonts w:ascii="Times New Roman" w:hAnsi="Times New Roman"/>
          <w:lang w:eastAsia="ko-KR"/>
        </w:rPr>
        <w:t>지났습니다</w:t>
      </w:r>
      <w:r w:rsidRPr="00ED4019">
        <w:rPr>
          <w:rStyle w:val="StringTok"/>
          <w:rFonts w:ascii="Times New Roman" w:hAnsi="Times New Roman"/>
          <w:lang w:eastAsia="ko-KR"/>
        </w:rPr>
        <w:t>"</w:t>
      </w:r>
    </w:p>
    <w:p w14:paraId="75C10BE4" w14:textId="77777777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2366" w:author="제이펍 출판사" w:date="2021-03-14T15:57:00Z">
          <w:pPr>
            <w:pStyle w:val="SourceCode"/>
          </w:pPr>
        </w:pPrChange>
      </w:pPr>
      <w:r w:rsidRPr="00ED4019">
        <w:rPr>
          <w:rStyle w:val="NormalTok"/>
          <w:rFonts w:ascii="Times New Roman" w:hAnsi="Times New Roman"/>
          <w:lang w:eastAsia="ko-KR"/>
        </w:rPr>
        <w:t xml:space="preserve"> </w:t>
      </w:r>
      <w:r w:rsidRPr="00ED4019">
        <w:rPr>
          <w:rStyle w:val="CommentTok"/>
          <w:rFonts w:ascii="Times New Roman" w:hAnsi="Times New Roman"/>
          <w:lang w:eastAsia="ko-KR"/>
        </w:rPr>
        <w:t># wday()</w:t>
      </w:r>
      <w:r w:rsidRPr="00ED4019">
        <w:rPr>
          <w:rStyle w:val="CommentTok"/>
          <w:rFonts w:ascii="Times New Roman" w:hAnsi="Times New Roman"/>
          <w:lang w:eastAsia="ko-KR"/>
        </w:rPr>
        <w:t>를</w:t>
      </w:r>
      <w:r w:rsidRPr="00ED4019">
        <w:rPr>
          <w:rStyle w:val="CommentTok"/>
          <w:rFonts w:ascii="Times New Roman" w:hAnsi="Times New Roman"/>
          <w:lang w:eastAsia="ko-KR"/>
        </w:rPr>
        <w:t xml:space="preserve"> </w:t>
      </w:r>
      <w:r w:rsidRPr="00ED4019">
        <w:rPr>
          <w:rStyle w:val="CommentTok"/>
          <w:rFonts w:ascii="Times New Roman" w:hAnsi="Times New Roman"/>
          <w:lang w:eastAsia="ko-KR"/>
        </w:rPr>
        <w:t>사용하여</w:t>
      </w:r>
      <w:r w:rsidRPr="00ED4019">
        <w:rPr>
          <w:rStyle w:val="CommentTok"/>
          <w:rFonts w:ascii="Times New Roman" w:hAnsi="Times New Roman"/>
          <w:lang w:eastAsia="ko-KR"/>
        </w:rPr>
        <w:t xml:space="preserve"> </w:t>
      </w:r>
      <w:r w:rsidRPr="00ED4019">
        <w:rPr>
          <w:rStyle w:val="CommentTok"/>
          <w:rFonts w:ascii="Times New Roman" w:hAnsi="Times New Roman"/>
          <w:lang w:eastAsia="ko-KR"/>
        </w:rPr>
        <w:t>오늘의</w:t>
      </w:r>
      <w:r w:rsidRPr="00ED4019">
        <w:rPr>
          <w:rStyle w:val="CommentTok"/>
          <w:rFonts w:ascii="Times New Roman" w:hAnsi="Times New Roman"/>
          <w:lang w:eastAsia="ko-KR"/>
        </w:rPr>
        <w:t xml:space="preserve"> </w:t>
      </w:r>
      <w:r w:rsidRPr="00ED4019">
        <w:rPr>
          <w:rStyle w:val="CommentTok"/>
          <w:rFonts w:ascii="Times New Roman" w:hAnsi="Times New Roman"/>
          <w:lang w:eastAsia="ko-KR"/>
        </w:rPr>
        <w:t>요일</w:t>
      </w:r>
      <w:r w:rsidRPr="00ED4019">
        <w:rPr>
          <w:rStyle w:val="CommentTok"/>
          <w:rFonts w:ascii="Times New Roman" w:hAnsi="Times New Roman"/>
          <w:lang w:eastAsia="ko-KR"/>
        </w:rPr>
        <w:t xml:space="preserve"> </w:t>
      </w:r>
      <w:r w:rsidRPr="00ED4019">
        <w:rPr>
          <w:rStyle w:val="CommentTok"/>
          <w:rFonts w:ascii="Times New Roman" w:hAnsi="Times New Roman"/>
          <w:lang w:eastAsia="ko-KR"/>
        </w:rPr>
        <w:t>표기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  <w:lang w:eastAsia="ko-KR"/>
        </w:rPr>
        <w:t xml:space="preserve"> </w:t>
      </w:r>
      <w:r w:rsidRPr="00ED4019">
        <w:rPr>
          <w:rStyle w:val="FunctionTok"/>
          <w:rFonts w:ascii="Times New Roman" w:hAnsi="Times New Roman"/>
          <w:lang w:eastAsia="ko-KR"/>
        </w:rPr>
        <w:t>paste0</w:t>
      </w:r>
      <w:r w:rsidRPr="00ED4019">
        <w:rPr>
          <w:rStyle w:val="NormalTok"/>
          <w:rFonts w:ascii="Times New Roman" w:hAnsi="Times New Roman"/>
          <w:lang w:eastAsia="ko-KR"/>
        </w:rPr>
        <w:t>(</w:t>
      </w:r>
      <w:r w:rsidRPr="00ED4019">
        <w:rPr>
          <w:rStyle w:val="StringTok"/>
          <w:rFonts w:ascii="Times New Roman" w:hAnsi="Times New Roman"/>
          <w:lang w:eastAsia="ko-KR"/>
        </w:rPr>
        <w:t>'</w:t>
      </w:r>
      <w:r w:rsidRPr="00ED4019">
        <w:rPr>
          <w:rStyle w:val="StringTok"/>
          <w:rFonts w:ascii="Times New Roman" w:hAnsi="Times New Roman"/>
          <w:lang w:eastAsia="ko-KR"/>
        </w:rPr>
        <w:t>오늘은</w:t>
      </w:r>
      <w:r w:rsidRPr="00ED4019">
        <w:rPr>
          <w:rStyle w:val="StringTok"/>
          <w:rFonts w:ascii="Times New Roman" w:hAnsi="Times New Roman"/>
          <w:lang w:eastAsia="ko-KR"/>
        </w:rPr>
        <w:t xml:space="preserve"> '</w:t>
      </w:r>
      <w:r w:rsidRPr="00ED4019">
        <w:rPr>
          <w:rStyle w:val="NormalTok"/>
          <w:rFonts w:ascii="Times New Roman" w:hAnsi="Times New Roman"/>
          <w:lang w:eastAsia="ko-KR"/>
        </w:rPr>
        <w:t xml:space="preserve">, </w:t>
      </w:r>
      <w:r w:rsidRPr="00ED4019">
        <w:rPr>
          <w:rStyle w:val="FunctionTok"/>
          <w:rFonts w:ascii="Times New Roman" w:hAnsi="Times New Roman"/>
          <w:lang w:eastAsia="ko-KR"/>
        </w:rPr>
        <w:t>wday</w:t>
      </w:r>
      <w:r w:rsidRPr="00ED4019">
        <w:rPr>
          <w:rStyle w:val="NormalTok"/>
          <w:rFonts w:ascii="Times New Roman" w:hAnsi="Times New Roman"/>
          <w:lang w:eastAsia="ko-KR"/>
        </w:rPr>
        <w:t xml:space="preserve">(now.date, </w:t>
      </w:r>
      <w:r w:rsidRPr="00ED4019">
        <w:rPr>
          <w:rStyle w:val="AttributeTok"/>
          <w:rFonts w:ascii="Times New Roman" w:hAnsi="Times New Roman"/>
          <w:lang w:eastAsia="ko-KR"/>
        </w:rPr>
        <w:t>label =</w:t>
      </w:r>
      <w:r w:rsidRPr="00ED4019">
        <w:rPr>
          <w:rStyle w:val="NormalTok"/>
          <w:rFonts w:ascii="Times New Roman" w:hAnsi="Times New Roman"/>
          <w:lang w:eastAsia="ko-KR"/>
        </w:rPr>
        <w:t xml:space="preserve"> T, </w:t>
      </w:r>
      <w:r w:rsidRPr="00ED4019">
        <w:rPr>
          <w:rStyle w:val="AttributeTok"/>
          <w:rFonts w:ascii="Times New Roman" w:hAnsi="Times New Roman"/>
          <w:lang w:eastAsia="ko-KR"/>
        </w:rPr>
        <w:t>abbr =</w:t>
      </w:r>
      <w:r w:rsidRPr="00ED4019">
        <w:rPr>
          <w:rStyle w:val="NormalTok"/>
          <w:rFonts w:ascii="Times New Roman" w:hAnsi="Times New Roman"/>
          <w:lang w:eastAsia="ko-KR"/>
        </w:rPr>
        <w:t xml:space="preserve"> T), </w:t>
      </w:r>
      <w:r w:rsidRPr="00ED4019">
        <w:rPr>
          <w:rStyle w:val="StringTok"/>
          <w:rFonts w:ascii="Times New Roman" w:hAnsi="Times New Roman"/>
          <w:lang w:eastAsia="ko-KR"/>
        </w:rPr>
        <w:t>'</w:t>
      </w:r>
      <w:r w:rsidRPr="00ED4019">
        <w:rPr>
          <w:rStyle w:val="StringTok"/>
          <w:rFonts w:ascii="Times New Roman" w:hAnsi="Times New Roman"/>
          <w:lang w:eastAsia="ko-KR"/>
        </w:rPr>
        <w:t>요일입니다</w:t>
      </w:r>
      <w:r w:rsidRPr="00ED4019">
        <w:rPr>
          <w:rStyle w:val="StringTok"/>
          <w:rFonts w:ascii="Times New Roman" w:hAnsi="Times New Roman"/>
          <w:lang w:eastAsia="ko-KR"/>
        </w:rPr>
        <w:t>'</w:t>
      </w:r>
      <w:r w:rsidRPr="00ED4019">
        <w:rPr>
          <w:rStyle w:val="NormalTok"/>
          <w:rFonts w:ascii="Times New Roman" w:hAnsi="Times New Roman"/>
          <w:lang w:eastAsia="ko-KR"/>
        </w:rPr>
        <w:t>)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  <w:lang w:eastAsia="ko-KR"/>
        </w:rPr>
        <w:t>[</w:t>
      </w:r>
      <w:r w:rsidRPr="00ED4019">
        <w:rPr>
          <w:rStyle w:val="DecValTok"/>
          <w:rFonts w:ascii="Times New Roman" w:hAnsi="Times New Roman"/>
          <w:lang w:eastAsia="ko-KR"/>
        </w:rPr>
        <w:t>1</w:t>
      </w:r>
      <w:r w:rsidRPr="00ED4019">
        <w:rPr>
          <w:rStyle w:val="NormalTok"/>
          <w:rFonts w:ascii="Times New Roman" w:hAnsi="Times New Roman"/>
          <w:lang w:eastAsia="ko-KR"/>
        </w:rPr>
        <w:t xml:space="preserve">] </w:t>
      </w:r>
      <w:r w:rsidRPr="00ED4019">
        <w:rPr>
          <w:rStyle w:val="StringTok"/>
          <w:rFonts w:ascii="Times New Roman" w:hAnsi="Times New Roman"/>
          <w:lang w:eastAsia="ko-KR"/>
        </w:rPr>
        <w:t>"</w:t>
      </w:r>
      <w:r w:rsidRPr="00ED4019">
        <w:rPr>
          <w:rStyle w:val="StringTok"/>
          <w:rFonts w:ascii="Times New Roman" w:hAnsi="Times New Roman"/>
          <w:lang w:eastAsia="ko-KR"/>
        </w:rPr>
        <w:t>오늘은</w:t>
      </w:r>
      <w:r w:rsidRPr="00ED4019">
        <w:rPr>
          <w:rStyle w:val="StringTok"/>
          <w:rFonts w:ascii="Times New Roman" w:hAnsi="Times New Roman"/>
          <w:lang w:eastAsia="ko-KR"/>
        </w:rPr>
        <w:t xml:space="preserve"> </w:t>
      </w:r>
      <w:r w:rsidRPr="00ED4019">
        <w:rPr>
          <w:rStyle w:val="StringTok"/>
          <w:rFonts w:ascii="Times New Roman" w:hAnsi="Times New Roman"/>
          <w:lang w:eastAsia="ko-KR"/>
        </w:rPr>
        <w:t>월요일입니다</w:t>
      </w:r>
      <w:r w:rsidRPr="00ED4019">
        <w:rPr>
          <w:rStyle w:val="StringTok"/>
          <w:rFonts w:ascii="Times New Roman" w:hAnsi="Times New Roman"/>
          <w:lang w:eastAsia="ko-KR"/>
        </w:rPr>
        <w:t>"</w:t>
      </w:r>
    </w:p>
    <w:p w14:paraId="09F20DC9" w14:textId="77777777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2367" w:author="제이펍 출판사" w:date="2021-03-14T15:57:00Z">
          <w:pPr>
            <w:pStyle w:val="SourceCode"/>
          </w:pPr>
        </w:pPrChange>
      </w:pPr>
      <w:r w:rsidRPr="00ED4019">
        <w:rPr>
          <w:rStyle w:val="NormalTok"/>
          <w:rFonts w:ascii="Times New Roman" w:hAnsi="Times New Roman"/>
          <w:lang w:eastAsia="ko-KR"/>
        </w:rPr>
        <w:t xml:space="preserve"> </w:t>
      </w:r>
      <w:r w:rsidRPr="00ED4019">
        <w:rPr>
          <w:rStyle w:val="CommentTok"/>
          <w:rFonts w:ascii="Times New Roman" w:hAnsi="Times New Roman"/>
        </w:rPr>
        <w:t># hour(), minute(), second()</w:t>
      </w:r>
      <w:r w:rsidRPr="00ED4019">
        <w:rPr>
          <w:rStyle w:val="CommentTok"/>
          <w:rFonts w:ascii="Times New Roman" w:hAnsi="Times New Roman"/>
        </w:rPr>
        <w:t>를</w:t>
      </w:r>
      <w:r w:rsidRPr="00ED4019">
        <w:rPr>
          <w:rStyle w:val="CommentTok"/>
          <w:rFonts w:ascii="Times New Roman" w:hAnsi="Times New Roman"/>
        </w:rPr>
        <w:t xml:space="preserve"> </w:t>
      </w:r>
      <w:r w:rsidRPr="00ED4019">
        <w:rPr>
          <w:rStyle w:val="CommentTok"/>
          <w:rFonts w:ascii="Times New Roman" w:hAnsi="Times New Roman"/>
        </w:rPr>
        <w:t>사용하여</w:t>
      </w:r>
      <w:r w:rsidRPr="00ED4019">
        <w:rPr>
          <w:rStyle w:val="CommentTok"/>
          <w:rFonts w:ascii="Times New Roman" w:hAnsi="Times New Roman"/>
        </w:rPr>
        <w:t xml:space="preserve"> </w:t>
      </w:r>
      <w:r w:rsidRPr="00ED4019">
        <w:rPr>
          <w:rStyle w:val="CommentTok"/>
          <w:rFonts w:ascii="Times New Roman" w:hAnsi="Times New Roman"/>
        </w:rPr>
        <w:t>시간을</w:t>
      </w:r>
      <w:r w:rsidRPr="00ED4019">
        <w:rPr>
          <w:rStyle w:val="CommentTok"/>
          <w:rFonts w:ascii="Times New Roman" w:hAnsi="Times New Roman"/>
        </w:rPr>
        <w:t xml:space="preserve"> </w:t>
      </w:r>
      <w:r w:rsidRPr="00ED4019">
        <w:rPr>
          <w:rStyle w:val="CommentTok"/>
          <w:rFonts w:ascii="Times New Roman" w:hAnsi="Times New Roman"/>
        </w:rPr>
        <w:t>표시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unctionTok"/>
          <w:rFonts w:ascii="Times New Roman" w:hAnsi="Times New Roman"/>
        </w:rPr>
        <w:t>paste0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StringTok"/>
          <w:rFonts w:ascii="Times New Roman" w:hAnsi="Times New Roman"/>
        </w:rPr>
        <w:t>지금은</w:t>
      </w:r>
      <w:r w:rsidRPr="00ED4019">
        <w:rPr>
          <w:rStyle w:val="StringTok"/>
          <w:rFonts w:ascii="Times New Roman" w:hAnsi="Times New Roman"/>
        </w:rPr>
        <w:t xml:space="preserve"> '</w:t>
      </w:r>
      <w:r w:rsidRPr="00ED4019">
        <w:rPr>
          <w:rStyle w:val="NormalTok"/>
          <w:rFonts w:ascii="Times New Roman" w:hAnsi="Times New Roman"/>
        </w:rPr>
        <w:t xml:space="preserve">, </w:t>
      </w:r>
      <w:r w:rsidRPr="00ED4019">
        <w:rPr>
          <w:rStyle w:val="FunctionTok"/>
          <w:rFonts w:ascii="Times New Roman" w:hAnsi="Times New Roman"/>
        </w:rPr>
        <w:t>hour</w:t>
      </w:r>
      <w:r w:rsidRPr="00ED4019">
        <w:rPr>
          <w:rStyle w:val="NormalTok"/>
          <w:rFonts w:ascii="Times New Roman" w:hAnsi="Times New Roman"/>
        </w:rPr>
        <w:t xml:space="preserve">(now.date), 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StringTok"/>
          <w:rFonts w:ascii="Times New Roman" w:hAnsi="Times New Roman"/>
        </w:rPr>
        <w:t>시</w:t>
      </w:r>
      <w:r w:rsidRPr="00ED4019">
        <w:rPr>
          <w:rStyle w:val="StringTok"/>
          <w:rFonts w:ascii="Times New Roman" w:hAnsi="Times New Roman"/>
        </w:rPr>
        <w:t xml:space="preserve"> '</w:t>
      </w:r>
      <w:r w:rsidRPr="00ED4019">
        <w:rPr>
          <w:rStyle w:val="NormalTok"/>
          <w:rFonts w:ascii="Times New Roman" w:hAnsi="Times New Roman"/>
        </w:rPr>
        <w:t xml:space="preserve">, </w:t>
      </w:r>
      <w:r w:rsidRPr="00ED4019">
        <w:rPr>
          <w:rStyle w:val="FunctionTok"/>
          <w:rFonts w:ascii="Times New Roman" w:hAnsi="Times New Roman"/>
        </w:rPr>
        <w:t>minute</w:t>
      </w:r>
      <w:r w:rsidRPr="00ED4019">
        <w:rPr>
          <w:rStyle w:val="NormalTok"/>
          <w:rFonts w:ascii="Times New Roman" w:hAnsi="Times New Roman"/>
        </w:rPr>
        <w:t xml:space="preserve">(now.char), 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StringTok"/>
          <w:rFonts w:ascii="Times New Roman" w:hAnsi="Times New Roman"/>
        </w:rPr>
        <w:t>분</w:t>
      </w:r>
      <w:r w:rsidRPr="00ED4019">
        <w:rPr>
          <w:rStyle w:val="StringTok"/>
          <w:rFonts w:ascii="Times New Roman" w:hAnsi="Times New Roman"/>
        </w:rPr>
        <w:t xml:space="preserve"> '</w:t>
      </w:r>
      <w:r w:rsidRPr="00ED4019">
        <w:rPr>
          <w:rStyle w:val="NormalTok"/>
          <w:rFonts w:ascii="Times New Roman" w:hAnsi="Times New Roman"/>
        </w:rPr>
        <w:t xml:space="preserve">,  </w:t>
      </w:r>
      <w:r w:rsidRPr="00ED4019">
        <w:rPr>
          <w:rStyle w:val="FunctionTok"/>
          <w:rFonts w:ascii="Times New Roman" w:hAnsi="Times New Roman"/>
        </w:rPr>
        <w:t>second</w:t>
      </w:r>
      <w:r w:rsidRPr="00ED4019">
        <w:rPr>
          <w:rStyle w:val="NormalTok"/>
          <w:rFonts w:ascii="Times New Roman" w:hAnsi="Times New Roman"/>
        </w:rPr>
        <w:t xml:space="preserve">(now.date), 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StringTok"/>
          <w:rFonts w:ascii="Times New Roman" w:hAnsi="Times New Roman"/>
        </w:rPr>
        <w:t>초</w:t>
      </w:r>
      <w:r w:rsidRPr="00ED4019">
        <w:rPr>
          <w:rStyle w:val="String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입니다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NormalTok"/>
          <w:rFonts w:ascii="Times New Roman" w:hAnsi="Times New Roman"/>
        </w:rPr>
        <w:t>)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>[</w:t>
      </w:r>
      <w:r w:rsidRPr="00ED4019">
        <w:rPr>
          <w:rStyle w:val="DecValTok"/>
          <w:rFonts w:ascii="Times New Roman" w:hAnsi="Times New Roman"/>
        </w:rPr>
        <w:t>1</w:t>
      </w:r>
      <w:r w:rsidRPr="00ED4019">
        <w:rPr>
          <w:rStyle w:val="NormalTok"/>
          <w:rFonts w:ascii="Times New Roman" w:hAnsi="Times New Roman"/>
        </w:rPr>
        <w:t xml:space="preserve">] </w:t>
      </w:r>
      <w:r w:rsidRPr="00ED4019">
        <w:rPr>
          <w:rStyle w:val="StringTok"/>
          <w:rFonts w:ascii="Times New Roman" w:hAnsi="Times New Roman"/>
        </w:rPr>
        <w:t>"</w:t>
      </w:r>
      <w:r w:rsidRPr="00ED4019">
        <w:rPr>
          <w:rStyle w:val="StringTok"/>
          <w:rFonts w:ascii="Times New Roman" w:hAnsi="Times New Roman"/>
        </w:rPr>
        <w:t>지금은</w:t>
      </w:r>
      <w:r w:rsidRPr="00ED4019">
        <w:rPr>
          <w:rStyle w:val="StringTok"/>
          <w:rFonts w:ascii="Times New Roman" w:hAnsi="Times New Roman"/>
        </w:rPr>
        <w:t xml:space="preserve"> 13</w:t>
      </w:r>
      <w:r w:rsidRPr="00ED4019">
        <w:rPr>
          <w:rStyle w:val="StringTok"/>
          <w:rFonts w:ascii="Times New Roman" w:hAnsi="Times New Roman"/>
        </w:rPr>
        <w:t>시</w:t>
      </w:r>
      <w:r w:rsidRPr="00ED4019">
        <w:rPr>
          <w:rStyle w:val="StringTok"/>
          <w:rFonts w:ascii="Times New Roman" w:hAnsi="Times New Roman"/>
        </w:rPr>
        <w:t xml:space="preserve"> 58</w:t>
      </w:r>
      <w:r w:rsidRPr="00ED4019">
        <w:rPr>
          <w:rStyle w:val="StringTok"/>
          <w:rFonts w:ascii="Times New Roman" w:hAnsi="Times New Roman"/>
        </w:rPr>
        <w:t>분</w:t>
      </w:r>
      <w:r w:rsidRPr="00ED4019">
        <w:rPr>
          <w:rStyle w:val="StringTok"/>
          <w:rFonts w:ascii="Times New Roman" w:hAnsi="Times New Roman"/>
        </w:rPr>
        <w:t xml:space="preserve"> 15.7485609054565</w:t>
      </w:r>
      <w:r w:rsidRPr="00ED4019">
        <w:rPr>
          <w:rStyle w:val="StringTok"/>
          <w:rFonts w:ascii="Times New Roman" w:hAnsi="Times New Roman"/>
        </w:rPr>
        <w:t>초</w:t>
      </w:r>
      <w:r w:rsidRPr="00ED4019">
        <w:rPr>
          <w:rStyle w:val="String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입니다</w:t>
      </w:r>
      <w:r w:rsidRPr="00ED4019">
        <w:rPr>
          <w:rStyle w:val="StringTok"/>
          <w:rFonts w:ascii="Times New Roman" w:hAnsi="Times New Roman"/>
        </w:rPr>
        <w:t>"</w:t>
      </w:r>
    </w:p>
    <w:p w14:paraId="2607977C" w14:textId="27A93D8E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2368" w:author="제이펍 출판사" w:date="2021-03-14T15:57:00Z">
          <w:pPr>
            <w:pStyle w:val="SourceCode"/>
          </w:pPr>
        </w:pPrChange>
      </w:pPr>
      <w:r w:rsidRPr="00ED4019">
        <w:rPr>
          <w:rStyle w:val="NormalTok"/>
          <w:rFonts w:ascii="Times New Roman" w:hAnsi="Times New Roman"/>
          <w:lang w:eastAsia="ko-KR"/>
        </w:rPr>
        <w:t xml:space="preserve"> </w:t>
      </w:r>
      <w:r w:rsidRPr="00ED4019">
        <w:rPr>
          <w:rStyle w:val="CommentTok"/>
          <w:rFonts w:ascii="Times New Roman" w:hAnsi="Times New Roman"/>
          <w:lang w:eastAsia="ko-KR"/>
        </w:rPr>
        <w:t># week()</w:t>
      </w:r>
      <w:r w:rsidRPr="00ED4019">
        <w:rPr>
          <w:rStyle w:val="CommentTok"/>
          <w:rFonts w:ascii="Times New Roman" w:hAnsi="Times New Roman"/>
          <w:lang w:eastAsia="ko-KR"/>
        </w:rPr>
        <w:t>를</w:t>
      </w:r>
      <w:r w:rsidRPr="00ED4019">
        <w:rPr>
          <w:rStyle w:val="CommentTok"/>
          <w:rFonts w:ascii="Times New Roman" w:hAnsi="Times New Roman"/>
          <w:lang w:eastAsia="ko-KR"/>
        </w:rPr>
        <w:t xml:space="preserve"> </w:t>
      </w:r>
      <w:r w:rsidRPr="00ED4019">
        <w:rPr>
          <w:rStyle w:val="CommentTok"/>
          <w:rFonts w:ascii="Times New Roman" w:hAnsi="Times New Roman"/>
          <w:lang w:eastAsia="ko-KR"/>
        </w:rPr>
        <w:t>사용하여</w:t>
      </w:r>
      <w:r w:rsidRPr="00ED4019">
        <w:rPr>
          <w:rStyle w:val="CommentTok"/>
          <w:rFonts w:ascii="Times New Roman" w:hAnsi="Times New Roman"/>
          <w:lang w:eastAsia="ko-KR"/>
        </w:rPr>
        <w:t xml:space="preserve"> </w:t>
      </w:r>
      <w:r w:rsidRPr="00ED4019">
        <w:rPr>
          <w:rStyle w:val="CommentTok"/>
          <w:rFonts w:ascii="Times New Roman" w:hAnsi="Times New Roman"/>
          <w:lang w:eastAsia="ko-KR"/>
        </w:rPr>
        <w:t>올해</w:t>
      </w:r>
      <w:r w:rsidRPr="00ED4019">
        <w:rPr>
          <w:rStyle w:val="CommentTok"/>
          <w:rFonts w:ascii="Times New Roman" w:hAnsi="Times New Roman"/>
          <w:lang w:eastAsia="ko-KR"/>
        </w:rPr>
        <w:t xml:space="preserve"> </w:t>
      </w:r>
      <w:r w:rsidRPr="00ED4019">
        <w:rPr>
          <w:rStyle w:val="CommentTok"/>
          <w:rFonts w:ascii="Times New Roman" w:hAnsi="Times New Roman"/>
          <w:lang w:eastAsia="ko-KR"/>
        </w:rPr>
        <w:t>몇번째</w:t>
      </w:r>
      <w:r w:rsidRPr="00ED4019">
        <w:rPr>
          <w:rStyle w:val="CommentTok"/>
          <w:rFonts w:ascii="Times New Roman" w:hAnsi="Times New Roman"/>
          <w:lang w:eastAsia="ko-KR"/>
        </w:rPr>
        <w:t xml:space="preserve"> </w:t>
      </w:r>
      <w:r w:rsidRPr="00ED4019">
        <w:rPr>
          <w:rStyle w:val="CommentTok"/>
          <w:rFonts w:ascii="Times New Roman" w:hAnsi="Times New Roman"/>
          <w:lang w:eastAsia="ko-KR"/>
        </w:rPr>
        <w:t>주인지</w:t>
      </w:r>
      <w:r w:rsidRPr="00ED4019">
        <w:rPr>
          <w:rStyle w:val="CommentTok"/>
          <w:rFonts w:ascii="Times New Roman" w:hAnsi="Times New Roman"/>
          <w:lang w:eastAsia="ko-KR"/>
        </w:rPr>
        <w:t xml:space="preserve"> </w:t>
      </w:r>
      <w:r w:rsidRPr="00ED4019">
        <w:rPr>
          <w:rStyle w:val="CommentTok"/>
          <w:rFonts w:ascii="Times New Roman" w:hAnsi="Times New Roman"/>
          <w:lang w:eastAsia="ko-KR"/>
        </w:rPr>
        <w:t>계산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  <w:lang w:eastAsia="ko-KR"/>
        </w:rPr>
        <w:t xml:space="preserve"> </w:t>
      </w:r>
      <w:r w:rsidRPr="00ED4019">
        <w:rPr>
          <w:rStyle w:val="FunctionTok"/>
          <w:rFonts w:ascii="Times New Roman" w:hAnsi="Times New Roman"/>
          <w:lang w:eastAsia="ko-KR"/>
        </w:rPr>
        <w:t>paste0</w:t>
      </w:r>
      <w:r w:rsidRPr="00ED4019">
        <w:rPr>
          <w:rStyle w:val="NormalTok"/>
          <w:rFonts w:ascii="Times New Roman" w:hAnsi="Times New Roman"/>
          <w:lang w:eastAsia="ko-KR"/>
        </w:rPr>
        <w:t>(</w:t>
      </w:r>
      <w:r w:rsidRPr="00ED4019">
        <w:rPr>
          <w:rStyle w:val="StringTok"/>
          <w:rFonts w:ascii="Times New Roman" w:hAnsi="Times New Roman"/>
          <w:lang w:eastAsia="ko-KR"/>
        </w:rPr>
        <w:t>'</w:t>
      </w:r>
      <w:r w:rsidRPr="00ED4019">
        <w:rPr>
          <w:rStyle w:val="StringTok"/>
          <w:rFonts w:ascii="Times New Roman" w:hAnsi="Times New Roman"/>
          <w:lang w:eastAsia="ko-KR"/>
        </w:rPr>
        <w:t>이번</w:t>
      </w:r>
      <w:ins w:id="2369" w:author="user" w:date="2021-03-21T15:29:00Z">
        <w:r w:rsidR="003D346A">
          <w:rPr>
            <w:rStyle w:val="StringTok"/>
            <w:rFonts w:ascii="Times New Roman" w:hAnsi="Times New Roman" w:hint="eastAsia"/>
            <w:lang w:eastAsia="ko-KR"/>
          </w:rPr>
          <w:t xml:space="preserve"> </w:t>
        </w:r>
      </w:ins>
      <w:r w:rsidRPr="00ED4019">
        <w:rPr>
          <w:rStyle w:val="StringTok"/>
          <w:rFonts w:ascii="Times New Roman" w:hAnsi="Times New Roman"/>
          <w:lang w:eastAsia="ko-KR"/>
        </w:rPr>
        <w:t>주는</w:t>
      </w:r>
      <w:r w:rsidRPr="00ED4019">
        <w:rPr>
          <w:rStyle w:val="StringTok"/>
          <w:rFonts w:ascii="Times New Roman" w:hAnsi="Times New Roman"/>
          <w:lang w:eastAsia="ko-KR"/>
        </w:rPr>
        <w:t xml:space="preserve"> </w:t>
      </w:r>
      <w:r w:rsidRPr="00ED4019">
        <w:rPr>
          <w:rStyle w:val="StringTok"/>
          <w:rFonts w:ascii="Times New Roman" w:hAnsi="Times New Roman"/>
          <w:lang w:eastAsia="ko-KR"/>
        </w:rPr>
        <w:t>올해의</w:t>
      </w:r>
      <w:r w:rsidRPr="00ED4019">
        <w:rPr>
          <w:rStyle w:val="StringTok"/>
          <w:rFonts w:ascii="Times New Roman" w:hAnsi="Times New Roman"/>
          <w:lang w:eastAsia="ko-KR"/>
        </w:rPr>
        <w:t xml:space="preserve"> '</w:t>
      </w:r>
      <w:r w:rsidRPr="00ED4019">
        <w:rPr>
          <w:rStyle w:val="NormalTok"/>
          <w:rFonts w:ascii="Times New Roman" w:hAnsi="Times New Roman"/>
          <w:lang w:eastAsia="ko-KR"/>
        </w:rPr>
        <w:t xml:space="preserve">, </w:t>
      </w:r>
      <w:r w:rsidRPr="00ED4019">
        <w:rPr>
          <w:rStyle w:val="FunctionTok"/>
          <w:rFonts w:ascii="Times New Roman" w:hAnsi="Times New Roman"/>
          <w:lang w:eastAsia="ko-KR"/>
        </w:rPr>
        <w:t>week</w:t>
      </w:r>
      <w:r w:rsidRPr="00ED4019">
        <w:rPr>
          <w:rStyle w:val="NormalTok"/>
          <w:rFonts w:ascii="Times New Roman" w:hAnsi="Times New Roman"/>
          <w:lang w:eastAsia="ko-KR"/>
        </w:rPr>
        <w:t xml:space="preserve">(now.date), </w:t>
      </w:r>
      <w:r w:rsidRPr="00ED4019">
        <w:rPr>
          <w:rStyle w:val="StringTok"/>
          <w:rFonts w:ascii="Times New Roman" w:hAnsi="Times New Roman"/>
          <w:lang w:eastAsia="ko-KR"/>
        </w:rPr>
        <w:t>'</w:t>
      </w:r>
      <w:r w:rsidRPr="00ED4019">
        <w:rPr>
          <w:rStyle w:val="StringTok"/>
          <w:rFonts w:ascii="Times New Roman" w:hAnsi="Times New Roman"/>
          <w:lang w:eastAsia="ko-KR"/>
        </w:rPr>
        <w:t>번째</w:t>
      </w:r>
      <w:r w:rsidRPr="00ED4019">
        <w:rPr>
          <w:rStyle w:val="StringTok"/>
          <w:rFonts w:ascii="Times New Roman" w:hAnsi="Times New Roman"/>
          <w:lang w:eastAsia="ko-KR"/>
        </w:rPr>
        <w:t xml:space="preserve"> </w:t>
      </w:r>
      <w:r w:rsidRPr="00ED4019">
        <w:rPr>
          <w:rStyle w:val="StringTok"/>
          <w:rFonts w:ascii="Times New Roman" w:hAnsi="Times New Roman"/>
          <w:lang w:eastAsia="ko-KR"/>
        </w:rPr>
        <w:t>주입니다</w:t>
      </w:r>
      <w:r w:rsidRPr="00ED4019">
        <w:rPr>
          <w:rStyle w:val="StringTok"/>
          <w:rFonts w:ascii="Times New Roman" w:hAnsi="Times New Roman"/>
          <w:lang w:eastAsia="ko-KR"/>
        </w:rPr>
        <w:t>'</w:t>
      </w:r>
      <w:r w:rsidRPr="00ED4019">
        <w:rPr>
          <w:rStyle w:val="NormalTok"/>
          <w:rFonts w:ascii="Times New Roman" w:hAnsi="Times New Roman"/>
          <w:lang w:eastAsia="ko-KR"/>
        </w:rPr>
        <w:t>)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  <w:lang w:eastAsia="ko-KR"/>
        </w:rPr>
        <w:t>[</w:t>
      </w:r>
      <w:r w:rsidRPr="00ED4019">
        <w:rPr>
          <w:rStyle w:val="DecValTok"/>
          <w:rFonts w:ascii="Times New Roman" w:hAnsi="Times New Roman"/>
          <w:lang w:eastAsia="ko-KR"/>
        </w:rPr>
        <w:t>1</w:t>
      </w:r>
      <w:r w:rsidRPr="00ED4019">
        <w:rPr>
          <w:rStyle w:val="NormalTok"/>
          <w:rFonts w:ascii="Times New Roman" w:hAnsi="Times New Roman"/>
          <w:lang w:eastAsia="ko-KR"/>
        </w:rPr>
        <w:t xml:space="preserve">] </w:t>
      </w:r>
      <w:r w:rsidRPr="00ED4019">
        <w:rPr>
          <w:rStyle w:val="StringTok"/>
          <w:rFonts w:ascii="Times New Roman" w:hAnsi="Times New Roman"/>
          <w:lang w:eastAsia="ko-KR"/>
        </w:rPr>
        <w:t>"</w:t>
      </w:r>
      <w:r w:rsidRPr="00ED4019">
        <w:rPr>
          <w:rStyle w:val="StringTok"/>
          <w:rFonts w:ascii="Times New Roman" w:hAnsi="Times New Roman"/>
          <w:lang w:eastAsia="ko-KR"/>
        </w:rPr>
        <w:t>이번</w:t>
      </w:r>
      <w:ins w:id="2370" w:author="user" w:date="2021-03-21T15:29:00Z">
        <w:r w:rsidR="003D346A">
          <w:rPr>
            <w:rStyle w:val="StringTok"/>
            <w:rFonts w:ascii="Times New Roman" w:hAnsi="Times New Roman" w:hint="eastAsia"/>
            <w:lang w:eastAsia="ko-KR"/>
          </w:rPr>
          <w:t xml:space="preserve"> </w:t>
        </w:r>
      </w:ins>
      <w:r w:rsidRPr="00ED4019">
        <w:rPr>
          <w:rStyle w:val="StringTok"/>
          <w:rFonts w:ascii="Times New Roman" w:hAnsi="Times New Roman"/>
          <w:lang w:eastAsia="ko-KR"/>
        </w:rPr>
        <w:t>주는</w:t>
      </w:r>
      <w:r w:rsidRPr="00ED4019">
        <w:rPr>
          <w:rStyle w:val="StringTok"/>
          <w:rFonts w:ascii="Times New Roman" w:hAnsi="Times New Roman"/>
          <w:lang w:eastAsia="ko-KR"/>
        </w:rPr>
        <w:t xml:space="preserve"> </w:t>
      </w:r>
      <w:r w:rsidRPr="00ED4019">
        <w:rPr>
          <w:rStyle w:val="StringTok"/>
          <w:rFonts w:ascii="Times New Roman" w:hAnsi="Times New Roman"/>
          <w:lang w:eastAsia="ko-KR"/>
        </w:rPr>
        <w:t>올해의</w:t>
      </w:r>
      <w:r w:rsidRPr="00ED4019">
        <w:rPr>
          <w:rStyle w:val="StringTok"/>
          <w:rFonts w:ascii="Times New Roman" w:hAnsi="Times New Roman"/>
          <w:lang w:eastAsia="ko-KR"/>
        </w:rPr>
        <w:t xml:space="preserve"> 9</w:t>
      </w:r>
      <w:r w:rsidRPr="00ED4019">
        <w:rPr>
          <w:rStyle w:val="StringTok"/>
          <w:rFonts w:ascii="Times New Roman" w:hAnsi="Times New Roman"/>
          <w:lang w:eastAsia="ko-KR"/>
        </w:rPr>
        <w:t>번째</w:t>
      </w:r>
      <w:r w:rsidRPr="00ED4019">
        <w:rPr>
          <w:rStyle w:val="StringTok"/>
          <w:rFonts w:ascii="Times New Roman" w:hAnsi="Times New Roman"/>
          <w:lang w:eastAsia="ko-KR"/>
        </w:rPr>
        <w:t xml:space="preserve"> </w:t>
      </w:r>
      <w:r w:rsidRPr="00ED4019">
        <w:rPr>
          <w:rStyle w:val="StringTok"/>
          <w:rFonts w:ascii="Times New Roman" w:hAnsi="Times New Roman"/>
          <w:lang w:eastAsia="ko-KR"/>
        </w:rPr>
        <w:t>주입니다</w:t>
      </w:r>
      <w:r w:rsidRPr="00ED4019">
        <w:rPr>
          <w:rStyle w:val="StringTok"/>
          <w:rFonts w:ascii="Times New Roman" w:hAnsi="Times New Roman"/>
          <w:lang w:eastAsia="ko-KR"/>
        </w:rPr>
        <w:t>"</w:t>
      </w:r>
    </w:p>
    <w:p w14:paraId="0C4B441F" w14:textId="1B036671" w:rsidR="00FD7B2A" w:rsidRDefault="003D346A">
      <w:pPr>
        <w:pStyle w:val="1"/>
        <w:numPr>
          <w:ilvl w:val="0"/>
          <w:numId w:val="0"/>
        </w:numPr>
        <w:jc w:val="both"/>
        <w:rPr>
          <w:lang w:eastAsia="ko-KR"/>
        </w:rPr>
        <w:pPrChange w:id="2371" w:author="user" w:date="2021-03-21T15:29:00Z">
          <w:pPr>
            <w:pStyle w:val="1"/>
          </w:pPr>
        </w:pPrChange>
      </w:pPr>
      <w:bookmarkStart w:id="2372" w:name="몇일-지났어-시간-기간-연산"/>
      <w:bookmarkEnd w:id="2304"/>
      <w:ins w:id="2373" w:author="user" w:date="2021-03-21T15:29:00Z">
        <w:r>
          <w:rPr>
            <w:rFonts w:hint="eastAsia"/>
            <w:lang w:eastAsia="ko-KR"/>
          </w:rPr>
          <w:t xml:space="preserve">4.2 </w:t>
        </w:r>
      </w:ins>
      <w:r w:rsidR="00FD7B2A">
        <w:rPr>
          <w:rFonts w:hint="eastAsia"/>
          <w:lang w:eastAsia="ko-KR"/>
        </w:rPr>
        <w:t>며칠</w:t>
      </w:r>
      <w:r w:rsidR="00FD7B2A">
        <w:rPr>
          <w:lang w:eastAsia="ko-KR"/>
        </w:rPr>
        <w:t xml:space="preserve"> 지났</w:t>
      </w:r>
      <w:commentRangeStart w:id="2374"/>
      <w:commentRangeStart w:id="2375"/>
      <w:r w:rsidR="00FD7B2A">
        <w:rPr>
          <w:lang w:eastAsia="ko-KR"/>
        </w:rPr>
        <w:t>어</w:t>
      </w:r>
      <w:commentRangeEnd w:id="2374"/>
      <w:r w:rsidR="00A0736A">
        <w:rPr>
          <w:rStyle w:val="af3"/>
          <w:rFonts w:ascii="Consolas" w:eastAsia="나눔바른고딕" w:hAnsi="Consolas" w:cstheme="minorBidi"/>
          <w:b w:val="0"/>
          <w:bCs w:val="0"/>
          <w:color w:val="auto"/>
        </w:rPr>
        <w:commentReference w:id="2374"/>
      </w:r>
      <w:commentRangeEnd w:id="2375"/>
      <w:r w:rsidR="009321B1">
        <w:rPr>
          <w:rStyle w:val="af3"/>
          <w:rFonts w:ascii="Consolas" w:eastAsia="나눔바른고딕" w:hAnsi="Consolas" w:cstheme="minorBidi"/>
          <w:b w:val="0"/>
          <w:bCs w:val="0"/>
          <w:color w:val="auto"/>
        </w:rPr>
        <w:commentReference w:id="2375"/>
      </w:r>
      <w:r w:rsidR="00FD7B2A">
        <w:rPr>
          <w:lang w:eastAsia="ko-KR"/>
        </w:rPr>
        <w:t>?</w:t>
      </w:r>
      <w:del w:id="2376" w:author="user" w:date="2021-03-21T15:29:00Z">
        <w:r w:rsidR="00FD7B2A" w:rsidDel="003D346A">
          <w:rPr>
            <w:lang w:eastAsia="ko-KR"/>
          </w:rPr>
          <w:delText xml:space="preserve"> </w:delText>
        </w:r>
      </w:del>
      <w:r w:rsidR="00FD7B2A">
        <w:rPr>
          <w:lang w:eastAsia="ko-KR"/>
        </w:rPr>
        <w:t>: 시간 기간 연산</w:t>
      </w:r>
    </w:p>
    <w:p w14:paraId="3E810518" w14:textId="77777777" w:rsidR="00FD7B2A" w:rsidRPr="00ED4019" w:rsidRDefault="00FD7B2A">
      <w:pPr>
        <w:jc w:val="both"/>
        <w:rPr>
          <w:rFonts w:ascii="Times New Roman" w:hAnsi="Times New Roman"/>
          <w:lang w:eastAsia="ko-KR"/>
        </w:rPr>
        <w:pPrChange w:id="2377" w:author="제이펍 출판사" w:date="2021-03-14T15:57:00Z">
          <w:pPr/>
        </w:pPrChange>
      </w:pPr>
      <w:r w:rsidRPr="00ED4019">
        <w:rPr>
          <w:rFonts w:ascii="Times New Roman" w:hAnsi="Times New Roman"/>
          <w:lang w:eastAsia="ko-KR"/>
        </w:rPr>
        <w:lastRenderedPageBreak/>
        <w:t>시간의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연산은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일반적으로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오늘로부터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며칠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후</w:t>
      </w:r>
      <w:r w:rsidRPr="00ED4019">
        <w:rPr>
          <w:rFonts w:ascii="Times New Roman" w:hAnsi="Times New Roman"/>
          <w:lang w:eastAsia="ko-KR"/>
        </w:rPr>
        <w:t xml:space="preserve">, </w:t>
      </w:r>
      <w:r w:rsidRPr="00ED4019">
        <w:rPr>
          <w:rFonts w:ascii="Times New Roman" w:hAnsi="Times New Roman"/>
          <w:lang w:eastAsia="ko-KR"/>
        </w:rPr>
        <w:t>언제로부터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몇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개월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등과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같은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연산을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말한다</w:t>
      </w:r>
      <w:r w:rsidRPr="00ED4019">
        <w:rPr>
          <w:rFonts w:ascii="Times New Roman" w:hAnsi="Times New Roman"/>
          <w:lang w:eastAsia="ko-KR"/>
        </w:rPr>
        <w:t xml:space="preserve">. </w:t>
      </w:r>
      <w:r w:rsidRPr="00ED4019">
        <w:rPr>
          <w:rStyle w:val="VerbatimChar"/>
          <w:rFonts w:ascii="Times New Roman" w:hAnsi="Times New Roman"/>
          <w:lang w:eastAsia="ko-KR"/>
        </w:rPr>
        <w:t>lubridate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패키지</w:t>
      </w:r>
      <w:r w:rsidRPr="00ED4019">
        <w:rPr>
          <w:rFonts w:ascii="Times New Roman" w:hAnsi="Times New Roman" w:hint="eastAsia"/>
          <w:lang w:eastAsia="ko-KR"/>
        </w:rPr>
        <w:t>는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시간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연산에서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사용되는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유용한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함수들을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많이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제공한다</w:t>
      </w:r>
      <w:r w:rsidRPr="00ED4019">
        <w:rPr>
          <w:rFonts w:ascii="Times New Roman" w:hAnsi="Times New Roman" w:hint="eastAsia"/>
          <w:lang w:eastAsia="ko-KR"/>
        </w:rPr>
        <w:t>.</w:t>
      </w:r>
    </w:p>
    <w:p w14:paraId="76AD4D85" w14:textId="77777777" w:rsidR="00FD7B2A" w:rsidRPr="00ED4019" w:rsidRDefault="00FD7B2A">
      <w:pPr>
        <w:pStyle w:val="Compact"/>
        <w:numPr>
          <w:ilvl w:val="0"/>
          <w:numId w:val="11"/>
        </w:numPr>
        <w:jc w:val="both"/>
        <w:rPr>
          <w:rFonts w:ascii="Times New Roman" w:hAnsi="Times New Roman"/>
        </w:rPr>
        <w:pPrChange w:id="2378" w:author="제이펍 출판사" w:date="2021-03-14T15:57:00Z">
          <w:pPr>
            <w:pStyle w:val="Compact"/>
            <w:numPr>
              <w:numId w:val="11"/>
            </w:numPr>
            <w:tabs>
              <w:tab w:val="num" w:pos="0"/>
            </w:tabs>
            <w:ind w:left="480" w:hanging="480"/>
          </w:pPr>
        </w:pPrChange>
      </w:pPr>
      <w:r w:rsidRPr="00ED4019">
        <w:rPr>
          <w:rFonts w:ascii="Times New Roman" w:hAnsi="Times New Roman"/>
        </w:rPr>
        <w:t>시간</w:t>
      </w:r>
      <w:r w:rsidRPr="00ED4019">
        <w:rPr>
          <w:rFonts w:ascii="Times New Roman" w:hAnsi="Times New Roman"/>
        </w:rPr>
        <w:t xml:space="preserve"> </w:t>
      </w:r>
      <w:r w:rsidRPr="00ED4019">
        <w:rPr>
          <w:rFonts w:ascii="Times New Roman" w:hAnsi="Times New Roman"/>
        </w:rPr>
        <w:t>더하기</w:t>
      </w:r>
      <w:r w:rsidRPr="00ED4019">
        <w:rPr>
          <w:rFonts w:ascii="Times New Roman" w:hAnsi="Times New Roman"/>
        </w:rPr>
        <w:t>/</w:t>
      </w:r>
      <w:r w:rsidRPr="00ED4019">
        <w:rPr>
          <w:rFonts w:ascii="Times New Roman" w:hAnsi="Times New Roman"/>
        </w:rPr>
        <w:t>빼기</w:t>
      </w:r>
    </w:p>
    <w:p w14:paraId="7183E56B" w14:textId="0728EA15" w:rsidR="00FD7B2A" w:rsidRPr="00ED4019" w:rsidRDefault="00FD7B2A">
      <w:pPr>
        <w:jc w:val="both"/>
        <w:rPr>
          <w:rFonts w:ascii="Times New Roman" w:hAnsi="Times New Roman"/>
          <w:lang w:eastAsia="ko-KR"/>
        </w:rPr>
        <w:pPrChange w:id="2379" w:author="제이펍 출판사" w:date="2021-03-14T15:57:00Z">
          <w:pPr/>
        </w:pPrChange>
      </w:pPr>
      <w:r w:rsidRPr="00ED4019">
        <w:rPr>
          <w:rStyle w:val="VerbatimChar"/>
          <w:rFonts w:ascii="Times New Roman" w:hAnsi="Times New Roman"/>
          <w:lang w:eastAsia="ko-KR"/>
        </w:rPr>
        <w:t>lubridate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패키지에서는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시간의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더하기나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빼기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연산을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지원한다</w:t>
      </w:r>
      <w:r w:rsidRPr="00ED4019">
        <w:rPr>
          <w:rFonts w:ascii="Times New Roman" w:hAnsi="Times New Roman"/>
          <w:lang w:eastAsia="ko-KR"/>
        </w:rPr>
        <w:t xml:space="preserve">. </w:t>
      </w:r>
      <w:r w:rsidRPr="00ED4019">
        <w:rPr>
          <w:rFonts w:ascii="Times New Roman" w:hAnsi="Times New Roman"/>
          <w:lang w:eastAsia="ko-KR"/>
        </w:rPr>
        <w:t>일반적인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정수의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연산</w:t>
      </w:r>
      <w:r w:rsidRPr="00ED4019">
        <w:rPr>
          <w:rFonts w:ascii="Times New Roman" w:hAnsi="Times New Roman" w:hint="eastAsia"/>
          <w:lang w:eastAsia="ko-KR"/>
        </w:rPr>
        <w:t>과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같이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더하거나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빼면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기준일로부터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과거나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미래의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시간을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구할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있고</w:t>
      </w:r>
      <w:ins w:id="2380" w:author="user" w:date="2021-03-21T15:30:00Z">
        <w:r w:rsidR="00A53D22">
          <w:rPr>
            <w:rFonts w:ascii="Times New Roman" w:hAnsi="Times New Roman" w:hint="eastAsia"/>
            <w:lang w:eastAsia="ko-KR"/>
          </w:rPr>
          <w:t>,</w:t>
        </w:r>
      </w:ins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앞에서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설명한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Style w:val="VerbatimChar"/>
          <w:rFonts w:ascii="Times New Roman" w:hAnsi="Times New Roman"/>
          <w:lang w:eastAsia="ko-KR"/>
        </w:rPr>
        <w:t>lubridate</w:t>
      </w:r>
      <w:r w:rsidRPr="00ED4019">
        <w:rPr>
          <w:rFonts w:ascii="Times New Roman" w:hAnsi="Times New Roman"/>
          <w:lang w:eastAsia="ko-KR"/>
        </w:rPr>
        <w:t>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Style w:val="VerbatimChar"/>
          <w:rFonts w:ascii="Times New Roman" w:hAnsi="Times New Roman"/>
          <w:lang w:eastAsia="ko-KR"/>
        </w:rPr>
        <w:t>years()</w:t>
      </w:r>
      <w:r w:rsidRPr="00ED4019">
        <w:rPr>
          <w:rFonts w:ascii="Times New Roman" w:hAnsi="Times New Roman"/>
          <w:lang w:eastAsia="ko-KR"/>
        </w:rPr>
        <w:t xml:space="preserve">, </w:t>
      </w:r>
      <w:r w:rsidRPr="00ED4019">
        <w:rPr>
          <w:rStyle w:val="VerbatimChar"/>
          <w:rFonts w:ascii="Times New Roman" w:hAnsi="Times New Roman"/>
          <w:lang w:eastAsia="ko-KR"/>
        </w:rPr>
        <w:t>months()</w:t>
      </w:r>
      <w:r w:rsidRPr="00ED4019">
        <w:rPr>
          <w:rFonts w:ascii="Times New Roman" w:hAnsi="Times New Roman"/>
          <w:lang w:eastAsia="ko-KR"/>
        </w:rPr>
        <w:t xml:space="preserve">, </w:t>
      </w:r>
      <w:r w:rsidRPr="00ED4019">
        <w:rPr>
          <w:rStyle w:val="VerbatimChar"/>
          <w:rFonts w:ascii="Times New Roman" w:hAnsi="Times New Roman"/>
          <w:lang w:eastAsia="ko-KR"/>
        </w:rPr>
        <w:t>days()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등의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함수를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이용하면</w:t>
      </w:r>
      <w:r w:rsidRPr="00ED4019">
        <w:rPr>
          <w:rFonts w:ascii="Times New Roman" w:hAnsi="Times New Roman"/>
          <w:lang w:eastAsia="ko-KR"/>
        </w:rPr>
        <w:t xml:space="preserve"> </w:t>
      </w:r>
      <w:del w:id="2381" w:author="user" w:date="2021-03-21T15:31:00Z">
        <w:r w:rsidRPr="00ED4019" w:rsidDel="00A53D22">
          <w:rPr>
            <w:rFonts w:ascii="Times New Roman" w:hAnsi="Times New Roman" w:hint="eastAsia"/>
            <w:lang w:eastAsia="ko-KR"/>
          </w:rPr>
          <w:delText>년</w:delText>
        </w:r>
      </w:del>
      <w:ins w:id="2382" w:author="user" w:date="2021-03-21T15:31:00Z">
        <w:r w:rsidR="00A53D22">
          <w:rPr>
            <w:rFonts w:ascii="Times New Roman" w:hAnsi="Times New Roman" w:hint="eastAsia"/>
            <w:lang w:eastAsia="ko-KR"/>
          </w:rPr>
          <w:t>연</w:t>
        </w:r>
      </w:ins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단위</w:t>
      </w:r>
      <w:r w:rsidRPr="00ED4019">
        <w:rPr>
          <w:rFonts w:ascii="Times New Roman" w:hAnsi="Times New Roman"/>
          <w:lang w:eastAsia="ko-KR"/>
        </w:rPr>
        <w:t xml:space="preserve">, </w:t>
      </w:r>
      <w:r w:rsidRPr="00ED4019">
        <w:rPr>
          <w:rFonts w:ascii="Times New Roman" w:hAnsi="Times New Roman"/>
          <w:lang w:eastAsia="ko-KR"/>
        </w:rPr>
        <w:t>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단위</w:t>
      </w:r>
      <w:r w:rsidRPr="00ED4019">
        <w:rPr>
          <w:rFonts w:ascii="Times New Roman" w:hAnsi="Times New Roman"/>
          <w:lang w:eastAsia="ko-KR"/>
        </w:rPr>
        <w:t xml:space="preserve">, </w:t>
      </w:r>
      <w:r w:rsidRPr="00ED4019">
        <w:rPr>
          <w:rFonts w:ascii="Times New Roman" w:hAnsi="Times New Roman"/>
          <w:lang w:eastAsia="ko-KR"/>
        </w:rPr>
        <w:t>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단위의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연산도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가능하다</w:t>
      </w:r>
      <w:r w:rsidRPr="00ED4019">
        <w:rPr>
          <w:rFonts w:ascii="Times New Roman" w:hAnsi="Times New Roman"/>
          <w:lang w:eastAsia="ko-KR"/>
        </w:rPr>
        <w:t>.</w:t>
      </w:r>
    </w:p>
    <w:p w14:paraId="6C052EAF" w14:textId="77777777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2383" w:author="제이펍 출판사" w:date="2021-03-14T15:57:00Z">
          <w:pPr>
            <w:pStyle w:val="SourceCode"/>
          </w:pPr>
        </w:pPrChange>
      </w:pPr>
      <w:r w:rsidRPr="00ED4019">
        <w:rPr>
          <w:rStyle w:val="NormalTok"/>
          <w:rFonts w:ascii="Times New Roman" w:hAnsi="Times New Roman"/>
          <w:lang w:eastAsia="ko-KR"/>
        </w:rPr>
        <w:t xml:space="preserve">  </w:t>
      </w:r>
      <w:r w:rsidRPr="00ED4019">
        <w:rPr>
          <w:rStyle w:val="CommentTok"/>
          <w:rFonts w:ascii="Times New Roman" w:hAnsi="Times New Roman"/>
        </w:rPr>
        <w:t># 1980</w:t>
      </w:r>
      <w:r w:rsidRPr="00ED4019">
        <w:rPr>
          <w:rStyle w:val="CommentTok"/>
          <w:rFonts w:ascii="Times New Roman" w:hAnsi="Times New Roman"/>
        </w:rPr>
        <w:t>년</w:t>
      </w:r>
      <w:r w:rsidRPr="00ED4019">
        <w:rPr>
          <w:rStyle w:val="CommentTok"/>
          <w:rFonts w:ascii="Times New Roman" w:hAnsi="Times New Roman"/>
        </w:rPr>
        <w:t xml:space="preserve"> 1</w:t>
      </w:r>
      <w:r w:rsidRPr="00ED4019">
        <w:rPr>
          <w:rStyle w:val="CommentTok"/>
          <w:rFonts w:ascii="Times New Roman" w:hAnsi="Times New Roman"/>
        </w:rPr>
        <w:t>월</w:t>
      </w:r>
      <w:r w:rsidRPr="00ED4019">
        <w:rPr>
          <w:rStyle w:val="CommentTok"/>
          <w:rFonts w:ascii="Times New Roman" w:hAnsi="Times New Roman"/>
        </w:rPr>
        <w:t xml:space="preserve"> 1</w:t>
      </w:r>
      <w:r w:rsidRPr="00ED4019">
        <w:rPr>
          <w:rStyle w:val="CommentTok"/>
          <w:rFonts w:ascii="Times New Roman" w:hAnsi="Times New Roman"/>
        </w:rPr>
        <w:t>일부터</w:t>
      </w:r>
      <w:r w:rsidRPr="00ED4019">
        <w:rPr>
          <w:rStyle w:val="CommentTok"/>
          <w:rFonts w:ascii="Times New Roman" w:hAnsi="Times New Roman"/>
        </w:rPr>
        <w:t xml:space="preserve"> 2021</w:t>
      </w:r>
      <w:r w:rsidRPr="00ED4019">
        <w:rPr>
          <w:rStyle w:val="CommentTok"/>
          <w:rFonts w:ascii="Times New Roman" w:hAnsi="Times New Roman"/>
        </w:rPr>
        <w:t>년</w:t>
      </w:r>
      <w:r w:rsidRPr="00ED4019">
        <w:rPr>
          <w:rStyle w:val="CommentTok"/>
          <w:rFonts w:ascii="Times New Roman" w:hAnsi="Times New Roman"/>
        </w:rPr>
        <w:t xml:space="preserve"> 1</w:t>
      </w:r>
      <w:r w:rsidRPr="00ED4019">
        <w:rPr>
          <w:rStyle w:val="CommentTok"/>
          <w:rFonts w:ascii="Times New Roman" w:hAnsi="Times New Roman"/>
        </w:rPr>
        <w:t>월</w:t>
      </w:r>
      <w:r w:rsidRPr="00ED4019">
        <w:rPr>
          <w:rStyle w:val="CommentTok"/>
          <w:rFonts w:ascii="Times New Roman" w:hAnsi="Times New Roman"/>
        </w:rPr>
        <w:t xml:space="preserve"> 1</w:t>
      </w:r>
      <w:r w:rsidRPr="00ED4019">
        <w:rPr>
          <w:rStyle w:val="CommentTok"/>
          <w:rFonts w:ascii="Times New Roman" w:hAnsi="Times New Roman"/>
        </w:rPr>
        <w:t>일까지의</w:t>
      </w:r>
      <w:r w:rsidRPr="00ED4019">
        <w:rPr>
          <w:rStyle w:val="CommentTok"/>
          <w:rFonts w:ascii="Times New Roman" w:hAnsi="Times New Roman"/>
        </w:rPr>
        <w:t xml:space="preserve"> </w:t>
      </w:r>
      <w:r w:rsidRPr="00ED4019">
        <w:rPr>
          <w:rStyle w:val="CommentTok"/>
          <w:rFonts w:ascii="Times New Roman" w:hAnsi="Times New Roman"/>
        </w:rPr>
        <w:t>날짜</w:t>
      </w:r>
      <w:r w:rsidRPr="00ED4019">
        <w:rPr>
          <w:rStyle w:val="CommentTok"/>
          <w:rFonts w:ascii="Times New Roman" w:hAnsi="Times New Roman"/>
        </w:rPr>
        <w:t xml:space="preserve"> </w:t>
      </w:r>
      <w:r w:rsidRPr="00ED4019">
        <w:rPr>
          <w:rStyle w:val="CommentTok"/>
          <w:rFonts w:ascii="Times New Roman" w:hAnsi="Times New Roman"/>
        </w:rPr>
        <w:t>수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</w:t>
      </w:r>
      <w:proofErr w:type="gramStart"/>
      <w:r w:rsidRPr="00ED4019">
        <w:rPr>
          <w:rStyle w:val="FunctionTok"/>
          <w:rFonts w:ascii="Times New Roman" w:hAnsi="Times New Roman"/>
        </w:rPr>
        <w:t>as.Date</w:t>
      </w:r>
      <w:r w:rsidRPr="00ED4019">
        <w:rPr>
          <w:rStyle w:val="NormalTok"/>
          <w:rFonts w:ascii="Times New Roman" w:hAnsi="Times New Roman"/>
        </w:rPr>
        <w:t>(</w:t>
      </w:r>
      <w:proofErr w:type="gramEnd"/>
      <w:r w:rsidRPr="00ED4019">
        <w:rPr>
          <w:rStyle w:val="StringTok"/>
          <w:rFonts w:ascii="Times New Roman" w:hAnsi="Times New Roman"/>
        </w:rPr>
        <w:t>'2021-01-01'</w:t>
      </w:r>
      <w:r w:rsidRPr="00ED4019">
        <w:rPr>
          <w:rStyle w:val="NormalTok"/>
          <w:rFonts w:ascii="Times New Roman" w:hAnsi="Times New Roman"/>
        </w:rPr>
        <w:t xml:space="preserve">) </w:t>
      </w:r>
      <w:r w:rsidRPr="00ED4019">
        <w:rPr>
          <w:rStyle w:val="SpecialCharTok"/>
          <w:rFonts w:ascii="Times New Roman" w:hAnsi="Times New Roman"/>
        </w:rPr>
        <w:t>-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unctionTok"/>
          <w:rFonts w:ascii="Times New Roman" w:hAnsi="Times New Roman"/>
        </w:rPr>
        <w:t>as.Date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StringTok"/>
          <w:rFonts w:ascii="Times New Roman" w:hAnsi="Times New Roman"/>
        </w:rPr>
        <w:t>'1980-01-01'</w:t>
      </w:r>
      <w:r w:rsidRPr="00ED4019">
        <w:rPr>
          <w:rStyle w:val="NormalTok"/>
          <w:rFonts w:ascii="Times New Roman" w:hAnsi="Times New Roman"/>
        </w:rPr>
        <w:t xml:space="preserve">) 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Time difference of </w:t>
      </w:r>
      <w:r w:rsidRPr="00ED4019">
        <w:rPr>
          <w:rStyle w:val="DecValTok"/>
          <w:rFonts w:ascii="Times New Roman" w:hAnsi="Times New Roman"/>
        </w:rPr>
        <w:t>14976</w:t>
      </w:r>
      <w:r w:rsidRPr="00ED4019">
        <w:rPr>
          <w:rStyle w:val="NormalTok"/>
          <w:rFonts w:ascii="Times New Roman" w:hAnsi="Times New Roman"/>
        </w:rPr>
        <w:t xml:space="preserve"> days</w:t>
      </w:r>
    </w:p>
    <w:p w14:paraId="1DDCD04F" w14:textId="77777777" w:rsidR="00FD7B2A" w:rsidRPr="00ED4019" w:rsidRDefault="00FD7B2A">
      <w:pPr>
        <w:pStyle w:val="SourceCode"/>
        <w:jc w:val="both"/>
        <w:rPr>
          <w:rStyle w:val="NormalTok"/>
          <w:rFonts w:ascii="Times New Roman" w:hAnsi="Times New Roman"/>
        </w:rPr>
        <w:pPrChange w:id="2384" w:author="제이펍 출판사" w:date="2021-03-14T15:57:00Z">
          <w:pPr>
            <w:pStyle w:val="SourceCode"/>
          </w:pPr>
        </w:pPrChange>
      </w:pP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CommentTok"/>
          <w:rFonts w:ascii="Times New Roman" w:hAnsi="Times New Roman"/>
        </w:rPr>
        <w:t xml:space="preserve"># </w:t>
      </w:r>
      <w:r w:rsidRPr="00ED4019">
        <w:rPr>
          <w:rStyle w:val="CommentTok"/>
          <w:rFonts w:ascii="Times New Roman" w:hAnsi="Times New Roman"/>
        </w:rPr>
        <w:t>오늘</w:t>
      </w:r>
      <w:r w:rsidRPr="00ED4019">
        <w:rPr>
          <w:rStyle w:val="CommentTok"/>
          <w:rFonts w:ascii="Times New Roman" w:hAnsi="Times New Roman"/>
        </w:rPr>
        <w:t xml:space="preserve"> </w:t>
      </w:r>
      <w:r w:rsidRPr="00ED4019">
        <w:rPr>
          <w:rStyle w:val="CommentTok"/>
          <w:rFonts w:ascii="Times New Roman" w:hAnsi="Times New Roman"/>
        </w:rPr>
        <w:t>날짜를</w:t>
      </w:r>
      <w:r w:rsidRPr="00ED4019">
        <w:rPr>
          <w:rStyle w:val="CommentTok"/>
          <w:rFonts w:ascii="Times New Roman" w:hAnsi="Times New Roman"/>
        </w:rPr>
        <w:t xml:space="preserve"> today</w:t>
      </w:r>
      <w:r w:rsidRPr="00ED4019">
        <w:rPr>
          <w:rStyle w:val="CommentTok"/>
          <w:rFonts w:ascii="Times New Roman" w:hAnsi="Times New Roman"/>
        </w:rPr>
        <w:t>에</w:t>
      </w:r>
      <w:r w:rsidRPr="00ED4019">
        <w:rPr>
          <w:rStyle w:val="CommentTok"/>
          <w:rFonts w:ascii="Times New Roman" w:hAnsi="Times New Roman"/>
        </w:rPr>
        <w:t xml:space="preserve"> </w:t>
      </w:r>
      <w:r w:rsidRPr="00ED4019">
        <w:rPr>
          <w:rStyle w:val="CommentTok"/>
          <w:rFonts w:ascii="Times New Roman" w:hAnsi="Times New Roman"/>
        </w:rPr>
        <w:t>저장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today </w:t>
      </w:r>
      <w:r w:rsidRPr="00ED4019">
        <w:rPr>
          <w:rStyle w:val="OtherTok"/>
          <w:rFonts w:ascii="Times New Roman" w:hAnsi="Times New Roman"/>
        </w:rPr>
        <w:t>&lt;-</w:t>
      </w:r>
      <w:r w:rsidRPr="00ED4019">
        <w:rPr>
          <w:rStyle w:val="NormalTok"/>
          <w:rFonts w:ascii="Times New Roman" w:hAnsi="Times New Roman"/>
        </w:rPr>
        <w:t xml:space="preserve"> </w:t>
      </w:r>
      <w:proofErr w:type="gramStart"/>
      <w:r w:rsidRPr="00ED4019">
        <w:rPr>
          <w:rStyle w:val="FunctionTok"/>
          <w:rFonts w:ascii="Times New Roman" w:hAnsi="Times New Roman"/>
        </w:rPr>
        <w:t>today</w:t>
      </w:r>
      <w:r w:rsidRPr="00ED4019">
        <w:rPr>
          <w:rStyle w:val="NormalTok"/>
          <w:rFonts w:ascii="Times New Roman" w:hAnsi="Times New Roman"/>
        </w:rPr>
        <w:t>(</w:t>
      </w:r>
      <w:proofErr w:type="gramEnd"/>
      <w:r w:rsidRPr="00ED4019">
        <w:rPr>
          <w:rStyle w:val="NormalTok"/>
          <w:rFonts w:ascii="Times New Roman" w:hAnsi="Times New Roman"/>
        </w:rPr>
        <w:t xml:space="preserve">)  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</w:t>
      </w:r>
    </w:p>
    <w:p w14:paraId="3B302D5B" w14:textId="77777777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2385" w:author="제이펍 출판사" w:date="2021-03-14T15:57:00Z">
          <w:pPr>
            <w:pStyle w:val="SourceCode"/>
          </w:pPr>
        </w:pPrChange>
      </w:pPr>
      <w:r w:rsidRPr="00ED4019">
        <w:rPr>
          <w:rStyle w:val="CommentTok"/>
          <w:rFonts w:ascii="Times New Roman" w:hAnsi="Times New Roman"/>
          <w:lang w:eastAsia="ko-KR"/>
        </w:rPr>
        <w:t xml:space="preserve"># </w:t>
      </w:r>
      <w:r w:rsidRPr="00ED4019">
        <w:rPr>
          <w:rStyle w:val="CommentTok"/>
          <w:rFonts w:ascii="Times New Roman" w:hAnsi="Times New Roman"/>
          <w:lang w:eastAsia="ko-KR"/>
        </w:rPr>
        <w:t>오늘부터</w:t>
      </w:r>
      <w:r w:rsidRPr="00ED4019">
        <w:rPr>
          <w:rStyle w:val="CommentTok"/>
          <w:rFonts w:ascii="Times New Roman" w:hAnsi="Times New Roman"/>
          <w:lang w:eastAsia="ko-KR"/>
        </w:rPr>
        <w:t xml:space="preserve"> 100</w:t>
      </w:r>
      <w:r w:rsidRPr="00ED4019">
        <w:rPr>
          <w:rStyle w:val="CommentTok"/>
          <w:rFonts w:ascii="Times New Roman" w:hAnsi="Times New Roman"/>
          <w:lang w:eastAsia="ko-KR"/>
        </w:rPr>
        <w:t>일</w:t>
      </w:r>
      <w:r w:rsidRPr="00ED4019">
        <w:rPr>
          <w:rStyle w:val="CommentTok"/>
          <w:rFonts w:ascii="Times New Roman" w:hAnsi="Times New Roman"/>
          <w:lang w:eastAsia="ko-KR"/>
        </w:rPr>
        <w:t xml:space="preserve"> </w:t>
      </w:r>
      <w:r w:rsidRPr="00ED4019">
        <w:rPr>
          <w:rStyle w:val="CommentTok"/>
          <w:rFonts w:ascii="Times New Roman" w:hAnsi="Times New Roman"/>
          <w:lang w:eastAsia="ko-KR"/>
        </w:rPr>
        <w:t>후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  <w:lang w:eastAsia="ko-KR"/>
        </w:rPr>
        <w:t xml:space="preserve"> today </w:t>
      </w:r>
      <w:r w:rsidRPr="00ED4019">
        <w:rPr>
          <w:rStyle w:val="SpecialCharTok"/>
          <w:rFonts w:ascii="Times New Roman" w:hAnsi="Times New Roman"/>
          <w:lang w:eastAsia="ko-KR"/>
        </w:rPr>
        <w:t>+</w:t>
      </w:r>
      <w:r w:rsidRPr="00ED4019">
        <w:rPr>
          <w:rStyle w:val="NormalTok"/>
          <w:rFonts w:ascii="Times New Roman" w:hAnsi="Times New Roman"/>
          <w:lang w:eastAsia="ko-KR"/>
        </w:rPr>
        <w:t xml:space="preserve"> </w:t>
      </w:r>
      <w:proofErr w:type="gramStart"/>
      <w:r w:rsidRPr="00ED4019">
        <w:rPr>
          <w:rStyle w:val="DecValTok"/>
          <w:rFonts w:ascii="Times New Roman" w:hAnsi="Times New Roman"/>
          <w:lang w:eastAsia="ko-KR"/>
        </w:rPr>
        <w:t>100</w:t>
      </w:r>
      <w:r w:rsidRPr="00ED4019">
        <w:rPr>
          <w:rStyle w:val="NormalTok"/>
          <w:rFonts w:ascii="Times New Roman" w:hAnsi="Times New Roman"/>
          <w:lang w:eastAsia="ko-KR"/>
        </w:rPr>
        <w:t xml:space="preserve">   </w:t>
      </w:r>
      <w:proofErr w:type="gramEnd"/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  <w:lang w:eastAsia="ko-KR"/>
        </w:rPr>
        <w:t>[</w:t>
      </w:r>
      <w:r w:rsidRPr="00ED4019">
        <w:rPr>
          <w:rStyle w:val="DecValTok"/>
          <w:rFonts w:ascii="Times New Roman" w:hAnsi="Times New Roman"/>
          <w:lang w:eastAsia="ko-KR"/>
        </w:rPr>
        <w:t>1</w:t>
      </w:r>
      <w:r w:rsidRPr="00ED4019">
        <w:rPr>
          <w:rStyle w:val="NormalTok"/>
          <w:rFonts w:ascii="Times New Roman" w:hAnsi="Times New Roman"/>
          <w:lang w:eastAsia="ko-KR"/>
        </w:rPr>
        <w:t xml:space="preserve">] </w:t>
      </w:r>
      <w:r w:rsidRPr="00ED4019">
        <w:rPr>
          <w:rStyle w:val="StringTok"/>
          <w:rFonts w:ascii="Times New Roman" w:hAnsi="Times New Roman"/>
          <w:lang w:eastAsia="ko-KR"/>
        </w:rPr>
        <w:t>"2021-06-09"</w:t>
      </w:r>
    </w:p>
    <w:p w14:paraId="4248E0EA" w14:textId="77777777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2386" w:author="제이펍 출판사" w:date="2021-03-14T15:57:00Z">
          <w:pPr>
            <w:pStyle w:val="SourceCode"/>
          </w:pPr>
        </w:pPrChange>
      </w:pPr>
      <w:r w:rsidRPr="00ED4019">
        <w:rPr>
          <w:rStyle w:val="NormalTok"/>
          <w:rFonts w:ascii="Times New Roman" w:hAnsi="Times New Roman"/>
          <w:lang w:eastAsia="ko-KR"/>
        </w:rPr>
        <w:t xml:space="preserve"> </w:t>
      </w:r>
      <w:r w:rsidRPr="00ED4019">
        <w:rPr>
          <w:rStyle w:val="CommentTok"/>
          <w:rFonts w:ascii="Times New Roman" w:hAnsi="Times New Roman"/>
        </w:rPr>
        <w:t xml:space="preserve"># </w:t>
      </w:r>
      <w:r w:rsidRPr="00ED4019">
        <w:rPr>
          <w:rStyle w:val="CommentTok"/>
          <w:rFonts w:ascii="Times New Roman" w:hAnsi="Times New Roman"/>
        </w:rPr>
        <w:t>오늘부터</w:t>
      </w:r>
      <w:r w:rsidRPr="00ED4019">
        <w:rPr>
          <w:rStyle w:val="CommentTok"/>
          <w:rFonts w:ascii="Times New Roman" w:hAnsi="Times New Roman"/>
        </w:rPr>
        <w:t xml:space="preserve"> 2</w:t>
      </w:r>
      <w:r w:rsidRPr="00ED4019">
        <w:rPr>
          <w:rStyle w:val="CommentTok"/>
          <w:rFonts w:ascii="Times New Roman" w:hAnsi="Times New Roman"/>
        </w:rPr>
        <w:t>개월</w:t>
      </w:r>
      <w:r w:rsidRPr="00ED4019">
        <w:rPr>
          <w:rStyle w:val="CommentTok"/>
          <w:rFonts w:ascii="Times New Roman" w:hAnsi="Times New Roman"/>
        </w:rPr>
        <w:t xml:space="preserve"> </w:t>
      </w:r>
      <w:r w:rsidRPr="00ED4019">
        <w:rPr>
          <w:rStyle w:val="CommentTok"/>
          <w:rFonts w:ascii="Times New Roman" w:hAnsi="Times New Roman"/>
        </w:rPr>
        <w:t>전</w:t>
      </w:r>
      <w:r w:rsidRPr="00ED4019">
        <w:rPr>
          <w:rStyle w:val="CommentTok"/>
          <w:rFonts w:ascii="Times New Roman" w:hAnsi="Times New Roman"/>
        </w:rPr>
        <w:t xml:space="preserve"> 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today </w:t>
      </w:r>
      <w:r w:rsidRPr="00ED4019">
        <w:rPr>
          <w:rStyle w:val="SpecialCharTok"/>
          <w:rFonts w:ascii="Times New Roman" w:hAnsi="Times New Roman"/>
        </w:rPr>
        <w:t>-</w:t>
      </w:r>
      <w:r w:rsidRPr="00ED4019">
        <w:rPr>
          <w:rStyle w:val="NormalTok"/>
          <w:rFonts w:ascii="Times New Roman" w:hAnsi="Times New Roman"/>
        </w:rPr>
        <w:t xml:space="preserve"> </w:t>
      </w:r>
      <w:proofErr w:type="gramStart"/>
      <w:r w:rsidRPr="00ED4019">
        <w:rPr>
          <w:rStyle w:val="FunctionTok"/>
          <w:rFonts w:ascii="Times New Roman" w:hAnsi="Times New Roman"/>
        </w:rPr>
        <w:t>months</w:t>
      </w:r>
      <w:r w:rsidRPr="00ED4019">
        <w:rPr>
          <w:rStyle w:val="NormalTok"/>
          <w:rFonts w:ascii="Times New Roman" w:hAnsi="Times New Roman"/>
        </w:rPr>
        <w:t>(</w:t>
      </w:r>
      <w:proofErr w:type="gramEnd"/>
      <w:r w:rsidRPr="00ED4019">
        <w:rPr>
          <w:rStyle w:val="DecValTok"/>
          <w:rFonts w:ascii="Times New Roman" w:hAnsi="Times New Roman"/>
        </w:rPr>
        <w:t>2</w:t>
      </w:r>
      <w:r w:rsidRPr="00ED4019">
        <w:rPr>
          <w:rStyle w:val="NormalTok"/>
          <w:rFonts w:ascii="Times New Roman" w:hAnsi="Times New Roman"/>
        </w:rPr>
        <w:t xml:space="preserve">) 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>[</w:t>
      </w:r>
      <w:r w:rsidRPr="00ED4019">
        <w:rPr>
          <w:rStyle w:val="DecValTok"/>
          <w:rFonts w:ascii="Times New Roman" w:hAnsi="Times New Roman"/>
        </w:rPr>
        <w:t>1</w:t>
      </w:r>
      <w:r w:rsidRPr="00ED4019">
        <w:rPr>
          <w:rStyle w:val="NormalTok"/>
          <w:rFonts w:ascii="Times New Roman" w:hAnsi="Times New Roman"/>
        </w:rPr>
        <w:t xml:space="preserve">] </w:t>
      </w:r>
      <w:r w:rsidRPr="00ED4019">
        <w:rPr>
          <w:rStyle w:val="StringTok"/>
          <w:rFonts w:ascii="Times New Roman" w:hAnsi="Times New Roman"/>
        </w:rPr>
        <w:t>"2021-01-01"</w:t>
      </w:r>
    </w:p>
    <w:p w14:paraId="00E93738" w14:textId="47A8EB37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2387" w:author="제이펍 출판사" w:date="2021-03-14T15:57:00Z">
          <w:pPr>
            <w:pStyle w:val="SourceCode"/>
          </w:pPr>
        </w:pPrChange>
      </w:pP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CommentTok"/>
          <w:rFonts w:ascii="Times New Roman" w:hAnsi="Times New Roman"/>
        </w:rPr>
        <w:t xml:space="preserve"># </w:t>
      </w:r>
      <w:r w:rsidRPr="00ED4019">
        <w:rPr>
          <w:rStyle w:val="CommentTok"/>
          <w:rFonts w:ascii="Times New Roman" w:hAnsi="Times New Roman"/>
        </w:rPr>
        <w:t>오늘부터</w:t>
      </w:r>
      <w:r w:rsidRPr="00ED4019">
        <w:rPr>
          <w:rStyle w:val="CommentTok"/>
          <w:rFonts w:ascii="Times New Roman" w:hAnsi="Times New Roman"/>
        </w:rPr>
        <w:t xml:space="preserve"> 1</w:t>
      </w:r>
      <w:r w:rsidRPr="00ED4019">
        <w:rPr>
          <w:rStyle w:val="CommentTok"/>
          <w:rFonts w:ascii="Times New Roman" w:hAnsi="Times New Roman"/>
        </w:rPr>
        <w:t>년</w:t>
      </w:r>
      <w:ins w:id="2388" w:author="user" w:date="2021-03-21T15:31:00Z">
        <w:r w:rsidR="00A53D22">
          <w:rPr>
            <w:rStyle w:val="CommentTok"/>
            <w:rFonts w:ascii="Times New Roman" w:hAnsi="Times New Roman" w:hint="eastAsia"/>
            <w:lang w:eastAsia="ko-KR"/>
          </w:rPr>
          <w:t xml:space="preserve"> </w:t>
        </w:r>
      </w:ins>
      <w:r w:rsidRPr="00ED4019">
        <w:rPr>
          <w:rStyle w:val="CommentTok"/>
          <w:rFonts w:ascii="Times New Roman" w:hAnsi="Times New Roman"/>
        </w:rPr>
        <w:t>전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today </w:t>
      </w:r>
      <w:r w:rsidRPr="00ED4019">
        <w:rPr>
          <w:rStyle w:val="SpecialCharTok"/>
          <w:rFonts w:ascii="Times New Roman" w:hAnsi="Times New Roman"/>
        </w:rPr>
        <w:t>-</w:t>
      </w:r>
      <w:r w:rsidRPr="00ED4019">
        <w:rPr>
          <w:rStyle w:val="NormalTok"/>
          <w:rFonts w:ascii="Times New Roman" w:hAnsi="Times New Roman"/>
        </w:rPr>
        <w:t xml:space="preserve"> </w:t>
      </w:r>
      <w:proofErr w:type="gramStart"/>
      <w:r w:rsidRPr="00ED4019">
        <w:rPr>
          <w:rStyle w:val="FunctionTok"/>
          <w:rFonts w:ascii="Times New Roman" w:hAnsi="Times New Roman"/>
        </w:rPr>
        <w:t>years</w:t>
      </w:r>
      <w:r w:rsidRPr="00ED4019">
        <w:rPr>
          <w:rStyle w:val="NormalTok"/>
          <w:rFonts w:ascii="Times New Roman" w:hAnsi="Times New Roman"/>
        </w:rPr>
        <w:t>(</w:t>
      </w:r>
      <w:proofErr w:type="gramEnd"/>
      <w:r w:rsidRPr="00ED4019">
        <w:rPr>
          <w:rStyle w:val="DecValTok"/>
          <w:rFonts w:ascii="Times New Roman" w:hAnsi="Times New Roman"/>
        </w:rPr>
        <w:t>1</w:t>
      </w:r>
      <w:r w:rsidRPr="00ED4019">
        <w:rPr>
          <w:rStyle w:val="NormalTok"/>
          <w:rFonts w:ascii="Times New Roman" w:hAnsi="Times New Roman"/>
        </w:rPr>
        <w:t xml:space="preserve">)   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>[</w:t>
      </w:r>
      <w:r w:rsidRPr="00ED4019">
        <w:rPr>
          <w:rStyle w:val="DecValTok"/>
          <w:rFonts w:ascii="Times New Roman" w:hAnsi="Times New Roman"/>
        </w:rPr>
        <w:t>1</w:t>
      </w:r>
      <w:r w:rsidRPr="00ED4019">
        <w:rPr>
          <w:rStyle w:val="NormalTok"/>
          <w:rFonts w:ascii="Times New Roman" w:hAnsi="Times New Roman"/>
        </w:rPr>
        <w:t xml:space="preserve">] </w:t>
      </w:r>
      <w:r w:rsidRPr="00ED4019">
        <w:rPr>
          <w:rStyle w:val="StringTok"/>
          <w:rFonts w:ascii="Times New Roman" w:hAnsi="Times New Roman"/>
        </w:rPr>
        <w:t>"2020-03-01"</w:t>
      </w:r>
    </w:p>
    <w:p w14:paraId="0DF81A64" w14:textId="77777777" w:rsidR="00FD7B2A" w:rsidRPr="00ED4019" w:rsidRDefault="00FD7B2A">
      <w:pPr>
        <w:pStyle w:val="Compact"/>
        <w:numPr>
          <w:ilvl w:val="0"/>
          <w:numId w:val="11"/>
        </w:numPr>
        <w:jc w:val="both"/>
        <w:rPr>
          <w:rFonts w:ascii="Times New Roman" w:hAnsi="Times New Roman"/>
        </w:rPr>
        <w:pPrChange w:id="2389" w:author="제이펍 출판사" w:date="2021-03-14T15:57:00Z">
          <w:pPr>
            <w:pStyle w:val="Compact"/>
            <w:numPr>
              <w:numId w:val="11"/>
            </w:numPr>
            <w:tabs>
              <w:tab w:val="num" w:pos="0"/>
            </w:tabs>
            <w:ind w:left="480" w:hanging="480"/>
          </w:pPr>
        </w:pPrChange>
      </w:pPr>
      <w:r w:rsidRPr="00ED4019">
        <w:rPr>
          <w:rFonts w:ascii="Times New Roman" w:hAnsi="Times New Roman"/>
        </w:rPr>
        <w:t>경과</w:t>
      </w:r>
      <w:r w:rsidRPr="00ED4019">
        <w:rPr>
          <w:rFonts w:ascii="Times New Roman" w:hAnsi="Times New Roman"/>
        </w:rPr>
        <w:t xml:space="preserve"> </w:t>
      </w:r>
      <w:r w:rsidRPr="00ED4019">
        <w:rPr>
          <w:rFonts w:ascii="Times New Roman" w:hAnsi="Times New Roman"/>
        </w:rPr>
        <w:t>기간</w:t>
      </w:r>
      <w:r w:rsidRPr="00ED4019">
        <w:rPr>
          <w:rFonts w:ascii="Times New Roman" w:hAnsi="Times New Roman"/>
        </w:rPr>
        <w:t xml:space="preserve"> </w:t>
      </w:r>
      <w:r w:rsidRPr="00ED4019">
        <w:rPr>
          <w:rFonts w:ascii="Times New Roman" w:hAnsi="Times New Roman"/>
        </w:rPr>
        <w:t>구하기</w:t>
      </w:r>
    </w:p>
    <w:p w14:paraId="021926E7" w14:textId="375258B2" w:rsidR="00FD7B2A" w:rsidRPr="00ED4019" w:rsidRDefault="00FD7B2A">
      <w:pPr>
        <w:jc w:val="both"/>
        <w:rPr>
          <w:rFonts w:ascii="Times New Roman" w:hAnsi="Times New Roman"/>
          <w:lang w:eastAsia="ko-KR"/>
        </w:rPr>
        <w:pPrChange w:id="2390" w:author="제이펍 출판사" w:date="2021-03-14T15:57:00Z">
          <w:pPr/>
        </w:pPrChange>
      </w:pPr>
      <w:r w:rsidRPr="00ED4019">
        <w:rPr>
          <w:rFonts w:ascii="Times New Roman" w:hAnsi="Times New Roman"/>
          <w:lang w:eastAsia="ko-KR"/>
        </w:rPr>
        <w:t>앞선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예에서</w:t>
      </w:r>
      <w:r w:rsidRPr="00ED4019">
        <w:rPr>
          <w:rFonts w:ascii="Times New Roman" w:hAnsi="Times New Roman"/>
          <w:lang w:eastAsia="ko-KR"/>
        </w:rPr>
        <w:t xml:space="preserve"> 1980</w:t>
      </w:r>
      <w:r w:rsidRPr="00ED4019">
        <w:rPr>
          <w:rFonts w:ascii="Times New Roman" w:hAnsi="Times New Roman"/>
          <w:lang w:eastAsia="ko-KR"/>
        </w:rPr>
        <w:t>년</w:t>
      </w:r>
      <w:r w:rsidRPr="00ED4019">
        <w:rPr>
          <w:rFonts w:ascii="Times New Roman" w:hAnsi="Times New Roman"/>
          <w:lang w:eastAsia="ko-KR"/>
        </w:rPr>
        <w:t xml:space="preserve"> 1</w:t>
      </w:r>
      <w:r w:rsidRPr="00ED4019">
        <w:rPr>
          <w:rFonts w:ascii="Times New Roman" w:hAnsi="Times New Roman"/>
          <w:lang w:eastAsia="ko-KR"/>
        </w:rPr>
        <w:t>월</w:t>
      </w:r>
      <w:r w:rsidRPr="00ED4019">
        <w:rPr>
          <w:rFonts w:ascii="Times New Roman" w:hAnsi="Times New Roman"/>
          <w:lang w:eastAsia="ko-KR"/>
        </w:rPr>
        <w:t xml:space="preserve"> 1</w:t>
      </w:r>
      <w:r w:rsidRPr="00ED4019">
        <w:rPr>
          <w:rFonts w:ascii="Times New Roman" w:hAnsi="Times New Roman"/>
          <w:lang w:eastAsia="ko-KR"/>
        </w:rPr>
        <w:t>일부터</w:t>
      </w:r>
      <w:r w:rsidRPr="00ED4019">
        <w:rPr>
          <w:rFonts w:ascii="Times New Roman" w:hAnsi="Times New Roman"/>
          <w:lang w:eastAsia="ko-KR"/>
        </w:rPr>
        <w:t xml:space="preserve"> 2021</w:t>
      </w:r>
      <w:r w:rsidRPr="00ED4019">
        <w:rPr>
          <w:rFonts w:ascii="Times New Roman" w:hAnsi="Times New Roman"/>
          <w:lang w:eastAsia="ko-KR"/>
        </w:rPr>
        <w:t>년</w:t>
      </w:r>
      <w:r w:rsidRPr="00ED4019">
        <w:rPr>
          <w:rFonts w:ascii="Times New Roman" w:hAnsi="Times New Roman"/>
          <w:lang w:eastAsia="ko-KR"/>
        </w:rPr>
        <w:t xml:space="preserve"> 1</w:t>
      </w:r>
      <w:r w:rsidRPr="00ED4019">
        <w:rPr>
          <w:rFonts w:ascii="Times New Roman" w:hAnsi="Times New Roman"/>
          <w:lang w:eastAsia="ko-KR"/>
        </w:rPr>
        <w:t>월</w:t>
      </w:r>
      <w:r w:rsidRPr="00ED4019">
        <w:rPr>
          <w:rFonts w:ascii="Times New Roman" w:hAnsi="Times New Roman"/>
          <w:lang w:eastAsia="ko-KR"/>
        </w:rPr>
        <w:t xml:space="preserve"> 1</w:t>
      </w:r>
      <w:r w:rsidRPr="00ED4019">
        <w:rPr>
          <w:rFonts w:ascii="Times New Roman" w:hAnsi="Times New Roman"/>
          <w:lang w:eastAsia="ko-KR"/>
        </w:rPr>
        <w:t>일까지는</w:t>
      </w:r>
      <w:r w:rsidRPr="00ED4019">
        <w:rPr>
          <w:rFonts w:ascii="Times New Roman" w:hAnsi="Times New Roman"/>
          <w:lang w:eastAsia="ko-KR"/>
        </w:rPr>
        <w:t xml:space="preserve"> 14,976</w:t>
      </w:r>
      <w:r w:rsidRPr="00ED4019">
        <w:rPr>
          <w:rFonts w:ascii="Times New Roman" w:hAnsi="Times New Roman"/>
          <w:lang w:eastAsia="ko-KR"/>
        </w:rPr>
        <w:t>일로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계산되었다</w:t>
      </w:r>
      <w:r w:rsidRPr="00ED4019">
        <w:rPr>
          <w:rFonts w:ascii="Times New Roman" w:hAnsi="Times New Roman"/>
          <w:lang w:eastAsia="ko-KR"/>
        </w:rPr>
        <w:t xml:space="preserve">. </w:t>
      </w:r>
      <w:r w:rsidRPr="00ED4019">
        <w:rPr>
          <w:rFonts w:ascii="Times New Roman" w:hAnsi="Times New Roman"/>
          <w:lang w:eastAsia="ko-KR"/>
        </w:rPr>
        <w:t>그러나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우리는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보통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몇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몇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몇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일로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표현하여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사용한다</w:t>
      </w:r>
      <w:r w:rsidRPr="00ED4019">
        <w:rPr>
          <w:rFonts w:ascii="Times New Roman" w:hAnsi="Times New Roman"/>
          <w:lang w:eastAsia="ko-KR"/>
        </w:rPr>
        <w:t xml:space="preserve">. </w:t>
      </w:r>
      <w:r w:rsidRPr="00ED4019">
        <w:rPr>
          <w:rStyle w:val="VerbatimChar"/>
          <w:rFonts w:ascii="Times New Roman" w:hAnsi="Times New Roman"/>
          <w:lang w:eastAsia="ko-KR"/>
        </w:rPr>
        <w:t>lubridate</w:t>
      </w:r>
      <w:r w:rsidRPr="00ED4019">
        <w:rPr>
          <w:rFonts w:ascii="Times New Roman" w:hAnsi="Times New Roman"/>
          <w:lang w:eastAsia="ko-KR"/>
        </w:rPr>
        <w:t>패키지는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이렇게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몇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몇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몇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일로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변환하는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것을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위해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Style w:val="VerbatimChar"/>
          <w:rFonts w:ascii="Times New Roman" w:hAnsi="Times New Roman"/>
          <w:lang w:eastAsia="ko-KR"/>
        </w:rPr>
        <w:t>interval()</w:t>
      </w:r>
      <w:r w:rsidRPr="00ED4019">
        <w:rPr>
          <w:rFonts w:ascii="Times New Roman" w:hAnsi="Times New Roman"/>
          <w:lang w:eastAsia="ko-KR"/>
        </w:rPr>
        <w:t>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제공한다</w:t>
      </w:r>
      <w:r w:rsidRPr="00ED4019">
        <w:rPr>
          <w:rFonts w:ascii="Times New Roman" w:hAnsi="Times New Roman"/>
          <w:lang w:eastAsia="ko-KR"/>
        </w:rPr>
        <w:t xml:space="preserve">. </w:t>
      </w:r>
      <w:r w:rsidRPr="00ED4019">
        <w:rPr>
          <w:rFonts w:ascii="Times New Roman" w:hAnsi="Times New Roman"/>
          <w:lang w:eastAsia="ko-KR"/>
        </w:rPr>
        <w:t>하지만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바로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계산되는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것은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아니다</w:t>
      </w:r>
      <w:r w:rsidRPr="00ED4019">
        <w:rPr>
          <w:rFonts w:ascii="Times New Roman" w:hAnsi="Times New Roman"/>
          <w:lang w:eastAsia="ko-KR"/>
        </w:rPr>
        <w:t xml:space="preserve">. </w:t>
      </w:r>
      <w:r w:rsidRPr="00ED4019">
        <w:rPr>
          <w:rStyle w:val="VerbatimChar"/>
          <w:rFonts w:ascii="Times New Roman" w:hAnsi="Times New Roman"/>
          <w:lang w:eastAsia="ko-KR"/>
        </w:rPr>
        <w:t>interval()</w:t>
      </w:r>
      <w:r w:rsidRPr="00ED4019">
        <w:rPr>
          <w:rFonts w:ascii="Times New Roman" w:hAnsi="Times New Roman"/>
          <w:lang w:eastAsia="ko-KR"/>
        </w:rPr>
        <w:t>에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의해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반환되는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값은</w:t>
      </w:r>
      <w:r w:rsidRPr="00ED4019">
        <w:rPr>
          <w:rStyle w:val="VerbatimChar"/>
          <w:rFonts w:ascii="Times New Roman" w:hAnsi="Times New Roman"/>
          <w:lang w:eastAsia="ko-KR"/>
        </w:rPr>
        <w:t>interval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클래스의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데이터값으로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시작점으로부터의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초를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기록한다</w:t>
      </w:r>
      <w:r w:rsidRPr="00ED4019">
        <w:rPr>
          <w:rFonts w:ascii="Times New Roman" w:hAnsi="Times New Roman"/>
          <w:lang w:eastAsia="ko-KR"/>
        </w:rPr>
        <w:t xml:space="preserve">. </w:t>
      </w:r>
      <w:r w:rsidRPr="00ED4019">
        <w:rPr>
          <w:rFonts w:ascii="Times New Roman" w:hAnsi="Times New Roman"/>
          <w:lang w:eastAsia="ko-KR"/>
        </w:rPr>
        <w:t>이렇게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변환된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Style w:val="VerbatimChar"/>
          <w:rFonts w:ascii="Times New Roman" w:hAnsi="Times New Roman"/>
          <w:lang w:eastAsia="ko-KR"/>
        </w:rPr>
        <w:t>interval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객체를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우리가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보기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편하게</w:t>
      </w:r>
      <w:r w:rsidRPr="00ED4019">
        <w:rPr>
          <w:rFonts w:ascii="Times New Roman" w:hAnsi="Times New Roman"/>
          <w:lang w:eastAsia="ko-KR"/>
        </w:rPr>
        <w:t xml:space="preserve"> </w:t>
      </w:r>
      <w:del w:id="2391" w:author="user" w:date="2021-03-21T15:32:00Z">
        <w:r w:rsidRPr="00ED4019" w:rsidDel="00071A22">
          <w:rPr>
            <w:rFonts w:ascii="Times New Roman" w:hAnsi="Times New Roman" w:hint="eastAsia"/>
            <w:lang w:eastAsia="ko-KR"/>
          </w:rPr>
          <w:delText>년</w:delText>
        </w:r>
      </w:del>
      <w:ins w:id="2392" w:author="user" w:date="2021-03-21T15:32:00Z">
        <w:r w:rsidR="00071A22">
          <w:rPr>
            <w:rFonts w:ascii="Times New Roman" w:hAnsi="Times New Roman" w:hint="eastAsia"/>
            <w:lang w:eastAsia="ko-KR"/>
          </w:rPr>
          <w:t>연</w:t>
        </w:r>
      </w:ins>
      <w:r w:rsidRPr="00ED4019">
        <w:rPr>
          <w:rFonts w:ascii="Times New Roman" w:hAnsi="Times New Roman"/>
          <w:lang w:eastAsia="ko-KR"/>
        </w:rPr>
        <w:t xml:space="preserve">, </w:t>
      </w:r>
      <w:r w:rsidRPr="00ED4019">
        <w:rPr>
          <w:rFonts w:ascii="Times New Roman" w:hAnsi="Times New Roman"/>
          <w:lang w:eastAsia="ko-KR"/>
        </w:rPr>
        <w:t>월</w:t>
      </w:r>
      <w:r w:rsidRPr="00ED4019">
        <w:rPr>
          <w:rFonts w:ascii="Times New Roman" w:hAnsi="Times New Roman"/>
          <w:lang w:eastAsia="ko-KR"/>
        </w:rPr>
        <w:t xml:space="preserve">, </w:t>
      </w:r>
      <w:r w:rsidRPr="00ED4019">
        <w:rPr>
          <w:rFonts w:ascii="Times New Roman" w:hAnsi="Times New Roman"/>
          <w:lang w:eastAsia="ko-KR"/>
        </w:rPr>
        <w:t>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등으로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표시하기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위해서는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Style w:val="VerbatimChar"/>
          <w:rFonts w:ascii="Times New Roman" w:hAnsi="Times New Roman"/>
          <w:lang w:eastAsia="ko-KR"/>
        </w:rPr>
        <w:t>interva</w:t>
      </w:r>
      <w:r w:rsidRPr="00ED4019">
        <w:rPr>
          <w:rFonts w:ascii="Times New Roman" w:hAnsi="Times New Roman"/>
          <w:lang w:eastAsia="ko-KR"/>
        </w:rPr>
        <w:t xml:space="preserve">l </w:t>
      </w:r>
      <w:r w:rsidRPr="00ED4019">
        <w:rPr>
          <w:rFonts w:ascii="Times New Roman" w:hAnsi="Times New Roman"/>
          <w:lang w:eastAsia="ko-KR"/>
        </w:rPr>
        <w:t>객체를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Style w:val="VerbatimChar"/>
          <w:rFonts w:ascii="Times New Roman" w:hAnsi="Times New Roman"/>
          <w:lang w:eastAsia="ko-KR"/>
        </w:rPr>
        <w:t>as.period()</w:t>
      </w:r>
      <w:del w:id="2393" w:author="user" w:date="2021-03-21T15:32:00Z">
        <w:r w:rsidRPr="00ED4019" w:rsidDel="00071A22">
          <w:rPr>
            <w:rFonts w:ascii="Times New Roman" w:hAnsi="Times New Roman"/>
            <w:lang w:eastAsia="ko-KR"/>
          </w:rPr>
          <w:delText xml:space="preserve"> </w:delText>
        </w:r>
      </w:del>
      <w:r w:rsidRPr="00ED4019">
        <w:rPr>
          <w:rFonts w:ascii="Times New Roman" w:hAnsi="Times New Roman"/>
          <w:lang w:eastAsia="ko-KR"/>
        </w:rPr>
        <w:t>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Style w:val="VerbatimChar"/>
          <w:rFonts w:ascii="Times New Roman" w:hAnsi="Times New Roman"/>
          <w:lang w:eastAsia="ko-KR"/>
        </w:rPr>
        <w:t>as.duration()</w:t>
      </w:r>
      <w:r w:rsidRPr="00ED4019">
        <w:rPr>
          <w:rFonts w:ascii="Times New Roman" w:hAnsi="Times New Roman"/>
          <w:lang w:eastAsia="ko-KR"/>
        </w:rPr>
        <w:t>으로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Style w:val="VerbatimChar"/>
          <w:rFonts w:ascii="Times New Roman" w:hAnsi="Times New Roman"/>
          <w:lang w:eastAsia="ko-KR"/>
        </w:rPr>
        <w:t>period</w:t>
      </w:r>
      <w:r w:rsidRPr="00ED4019">
        <w:rPr>
          <w:rFonts w:ascii="Times New Roman" w:hAnsi="Times New Roman"/>
          <w:lang w:eastAsia="ko-KR"/>
        </w:rPr>
        <w:t>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Style w:val="VerbatimChar"/>
          <w:rFonts w:ascii="Times New Roman" w:hAnsi="Times New Roman"/>
          <w:lang w:eastAsia="ko-KR"/>
        </w:rPr>
        <w:t>duration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클래스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객체로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변환하여야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한다</w:t>
      </w:r>
      <w:r w:rsidRPr="00ED4019">
        <w:rPr>
          <w:rFonts w:ascii="Times New Roman" w:hAnsi="Times New Roman"/>
          <w:lang w:eastAsia="ko-KR"/>
        </w:rPr>
        <w:t>.</w:t>
      </w:r>
    </w:p>
    <w:p w14:paraId="19F63038" w14:textId="77777777" w:rsidR="00FD7B2A" w:rsidRPr="00ED4019" w:rsidRDefault="00FD7B2A">
      <w:pPr>
        <w:pStyle w:val="a0"/>
        <w:jc w:val="both"/>
        <w:rPr>
          <w:rFonts w:ascii="Times New Roman" w:hAnsi="Times New Roman"/>
          <w:lang w:eastAsia="ko-KR"/>
        </w:rPr>
        <w:pPrChange w:id="2394" w:author="제이펍 출판사" w:date="2021-03-14T15:57:00Z">
          <w:pPr>
            <w:pStyle w:val="a0"/>
          </w:pPr>
        </w:pPrChange>
      </w:pPr>
      <w:r w:rsidRPr="00ED4019">
        <w:rPr>
          <w:rStyle w:val="VerbatimChar"/>
          <w:rFonts w:ascii="Times New Roman" w:hAnsi="Times New Roman"/>
          <w:lang w:eastAsia="ko-KR"/>
        </w:rPr>
        <w:t>interval()</w:t>
      </w:r>
      <w:r w:rsidRPr="00ED4019">
        <w:rPr>
          <w:rFonts w:ascii="Times New Roman" w:hAnsi="Times New Roman"/>
          <w:lang w:eastAsia="ko-KR"/>
        </w:rPr>
        <w:t>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Style w:val="VerbatimChar"/>
          <w:rFonts w:ascii="Times New Roman" w:hAnsi="Times New Roman"/>
          <w:lang w:eastAsia="ko-KR"/>
        </w:rPr>
        <w:t>%–%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연산자로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사용할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수도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있다</w:t>
      </w:r>
      <w:r w:rsidRPr="00ED4019">
        <w:rPr>
          <w:rFonts w:ascii="Times New Roman" w:hAnsi="Times New Roman"/>
          <w:lang w:eastAsia="ko-KR"/>
        </w:rPr>
        <w:t>.</w:t>
      </w:r>
    </w:p>
    <w:p w14:paraId="14A48A56" w14:textId="77777777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2395" w:author="제이펍 출판사" w:date="2021-03-14T15:57:00Z">
          <w:pPr>
            <w:pStyle w:val="SourceCode"/>
          </w:pPr>
        </w:pPrChange>
      </w:pPr>
      <w:r w:rsidRPr="00ED4019">
        <w:rPr>
          <w:rStyle w:val="NormalTok"/>
          <w:rFonts w:ascii="Times New Roman" w:hAnsi="Times New Roman"/>
          <w:lang w:eastAsia="ko-KR"/>
        </w:rPr>
        <w:t xml:space="preserve"> </w:t>
      </w:r>
      <w:r w:rsidRPr="00ED4019">
        <w:rPr>
          <w:rStyle w:val="CommentTok"/>
          <w:rFonts w:ascii="Times New Roman" w:hAnsi="Times New Roman"/>
        </w:rPr>
        <w:t># 1980.1.1</w:t>
      </w:r>
      <w:r w:rsidRPr="00ED4019">
        <w:rPr>
          <w:rStyle w:val="CommentTok"/>
          <w:rFonts w:ascii="Times New Roman" w:hAnsi="Times New Roman"/>
        </w:rPr>
        <w:t>부터</w:t>
      </w:r>
      <w:r w:rsidRPr="00ED4019">
        <w:rPr>
          <w:rStyle w:val="CommentTok"/>
          <w:rFonts w:ascii="Times New Roman" w:hAnsi="Times New Roman"/>
        </w:rPr>
        <w:t xml:space="preserve"> 2021.12.31</w:t>
      </w:r>
      <w:r w:rsidRPr="00ED4019">
        <w:rPr>
          <w:rStyle w:val="CommentTok"/>
          <w:rFonts w:ascii="Times New Roman" w:hAnsi="Times New Roman"/>
        </w:rPr>
        <w:t>까지의</w:t>
      </w:r>
      <w:r w:rsidRPr="00ED4019">
        <w:rPr>
          <w:rStyle w:val="CommentTok"/>
          <w:rFonts w:ascii="Times New Roman" w:hAnsi="Times New Roman"/>
        </w:rPr>
        <w:t xml:space="preserve"> interval </w:t>
      </w:r>
      <w:r w:rsidRPr="00ED4019">
        <w:rPr>
          <w:rStyle w:val="CommentTok"/>
          <w:rFonts w:ascii="Times New Roman" w:hAnsi="Times New Roman"/>
        </w:rPr>
        <w:t>클래스를</w:t>
      </w:r>
      <w:r w:rsidRPr="00ED4019">
        <w:rPr>
          <w:rStyle w:val="CommentTok"/>
          <w:rFonts w:ascii="Times New Roman" w:hAnsi="Times New Roman"/>
        </w:rPr>
        <w:t xml:space="preserve"> int</w:t>
      </w:r>
      <w:r w:rsidRPr="00ED4019">
        <w:rPr>
          <w:rStyle w:val="CommentTok"/>
          <w:rFonts w:ascii="Times New Roman" w:hAnsi="Times New Roman"/>
        </w:rPr>
        <w:t>에</w:t>
      </w:r>
      <w:r w:rsidRPr="00ED4019">
        <w:rPr>
          <w:rStyle w:val="CommentTok"/>
          <w:rFonts w:ascii="Times New Roman" w:hAnsi="Times New Roman"/>
        </w:rPr>
        <w:t xml:space="preserve"> </w:t>
      </w:r>
      <w:r w:rsidRPr="00ED4019">
        <w:rPr>
          <w:rStyle w:val="CommentTok"/>
          <w:rFonts w:ascii="Times New Roman" w:hAnsi="Times New Roman"/>
        </w:rPr>
        <w:t>저장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CommentTok"/>
          <w:rFonts w:ascii="Times New Roman" w:hAnsi="Times New Roman"/>
        </w:rPr>
        <w:t xml:space="preserve"># </w:t>
      </w:r>
      <w:r w:rsidRPr="00ED4019">
        <w:rPr>
          <w:rStyle w:val="CommentTok"/>
          <w:rFonts w:ascii="Times New Roman" w:hAnsi="Times New Roman"/>
        </w:rPr>
        <w:t>결과값을</w:t>
      </w:r>
      <w:r w:rsidRPr="00ED4019">
        <w:rPr>
          <w:rStyle w:val="CommentTok"/>
          <w:rFonts w:ascii="Times New Roman" w:hAnsi="Times New Roman"/>
        </w:rPr>
        <w:t xml:space="preserve"> </w:t>
      </w:r>
      <w:r w:rsidRPr="00ED4019">
        <w:rPr>
          <w:rStyle w:val="CommentTok"/>
          <w:rFonts w:ascii="Times New Roman" w:hAnsi="Times New Roman"/>
        </w:rPr>
        <w:t>보면</w:t>
      </w:r>
      <w:r w:rsidRPr="00ED4019">
        <w:rPr>
          <w:rStyle w:val="CommentTok"/>
          <w:rFonts w:ascii="Times New Roman" w:hAnsi="Times New Roman"/>
        </w:rPr>
        <w:t xml:space="preserve"> </w:t>
      </w:r>
      <w:r w:rsidRPr="00ED4019">
        <w:rPr>
          <w:rStyle w:val="CommentTok"/>
          <w:rFonts w:ascii="Times New Roman" w:hAnsi="Times New Roman"/>
        </w:rPr>
        <w:t>우리가</w:t>
      </w:r>
      <w:r w:rsidRPr="00ED4019">
        <w:rPr>
          <w:rStyle w:val="CommentTok"/>
          <w:rFonts w:ascii="Times New Roman" w:hAnsi="Times New Roman"/>
        </w:rPr>
        <w:t xml:space="preserve"> </w:t>
      </w:r>
      <w:r w:rsidRPr="00ED4019">
        <w:rPr>
          <w:rStyle w:val="CommentTok"/>
          <w:rFonts w:ascii="Times New Roman" w:hAnsi="Times New Roman"/>
        </w:rPr>
        <w:t>생각하는</w:t>
      </w:r>
      <w:r w:rsidRPr="00ED4019">
        <w:rPr>
          <w:rStyle w:val="CommentTok"/>
          <w:rFonts w:ascii="Times New Roman" w:hAnsi="Times New Roman"/>
        </w:rPr>
        <w:t xml:space="preserve"> </w:t>
      </w:r>
      <w:r w:rsidRPr="00ED4019">
        <w:rPr>
          <w:rStyle w:val="CommentTok"/>
          <w:rFonts w:ascii="Times New Roman" w:hAnsi="Times New Roman"/>
        </w:rPr>
        <w:t>형태가</w:t>
      </w:r>
      <w:r w:rsidRPr="00ED4019">
        <w:rPr>
          <w:rStyle w:val="CommentTok"/>
          <w:rFonts w:ascii="Times New Roman" w:hAnsi="Times New Roman"/>
        </w:rPr>
        <w:t xml:space="preserve"> </w:t>
      </w:r>
      <w:r w:rsidRPr="00ED4019">
        <w:rPr>
          <w:rStyle w:val="CommentTok"/>
          <w:rFonts w:ascii="Times New Roman" w:hAnsi="Times New Roman"/>
        </w:rPr>
        <w:t>아님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(int </w:t>
      </w:r>
      <w:r w:rsidRPr="00ED4019">
        <w:rPr>
          <w:rStyle w:val="OtherTok"/>
          <w:rFonts w:ascii="Times New Roman" w:hAnsi="Times New Roman"/>
        </w:rPr>
        <w:t>&lt;-</w:t>
      </w:r>
      <w:r w:rsidRPr="00ED4019">
        <w:rPr>
          <w:rStyle w:val="NormalTok"/>
          <w:rFonts w:ascii="Times New Roman" w:hAnsi="Times New Roman"/>
        </w:rPr>
        <w:t xml:space="preserve"> lubridate</w:t>
      </w:r>
      <w:r w:rsidRPr="00ED4019">
        <w:rPr>
          <w:rStyle w:val="SpecialCharTok"/>
          <w:rFonts w:ascii="Times New Roman" w:hAnsi="Times New Roman"/>
        </w:rPr>
        <w:t>::</w:t>
      </w:r>
      <w:proofErr w:type="gramStart"/>
      <w:r w:rsidRPr="00ED4019">
        <w:rPr>
          <w:rStyle w:val="FunctionTok"/>
          <w:rFonts w:ascii="Times New Roman" w:hAnsi="Times New Roman"/>
        </w:rPr>
        <w:t>interval</w:t>
      </w:r>
      <w:r w:rsidRPr="00ED4019">
        <w:rPr>
          <w:rStyle w:val="NormalTok"/>
          <w:rFonts w:ascii="Times New Roman" w:hAnsi="Times New Roman"/>
        </w:rPr>
        <w:t>(</w:t>
      </w:r>
      <w:proofErr w:type="gramEnd"/>
      <w:r w:rsidRPr="00ED4019">
        <w:rPr>
          <w:rStyle w:val="FunctionTok"/>
          <w:rFonts w:ascii="Times New Roman" w:hAnsi="Times New Roman"/>
        </w:rPr>
        <w:t>as.Date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StringTok"/>
          <w:rFonts w:ascii="Times New Roman" w:hAnsi="Times New Roman"/>
        </w:rPr>
        <w:t>'1980-01-01'</w:t>
      </w:r>
      <w:r w:rsidRPr="00ED4019">
        <w:rPr>
          <w:rStyle w:val="NormalTok"/>
          <w:rFonts w:ascii="Times New Roman" w:hAnsi="Times New Roman"/>
        </w:rPr>
        <w:t xml:space="preserve">), </w:t>
      </w:r>
      <w:r w:rsidRPr="00ED4019">
        <w:rPr>
          <w:rStyle w:val="FunctionTok"/>
          <w:rFonts w:ascii="Times New Roman" w:hAnsi="Times New Roman"/>
        </w:rPr>
        <w:t>as.Date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StringTok"/>
          <w:rFonts w:ascii="Times New Roman" w:hAnsi="Times New Roman"/>
        </w:rPr>
        <w:t>'2021-12-31'</w:t>
      </w:r>
      <w:r w:rsidRPr="00ED4019">
        <w:rPr>
          <w:rStyle w:val="NormalTok"/>
          <w:rFonts w:ascii="Times New Roman" w:hAnsi="Times New Roman"/>
        </w:rPr>
        <w:t>)))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>[</w:t>
      </w:r>
      <w:r w:rsidRPr="00ED4019">
        <w:rPr>
          <w:rStyle w:val="DecValTok"/>
          <w:rFonts w:ascii="Times New Roman" w:hAnsi="Times New Roman"/>
        </w:rPr>
        <w:t>1</w:t>
      </w:r>
      <w:r w:rsidRPr="00ED4019">
        <w:rPr>
          <w:rStyle w:val="NormalTok"/>
          <w:rFonts w:ascii="Times New Roman" w:hAnsi="Times New Roman"/>
        </w:rPr>
        <w:t xml:space="preserve">] </w:t>
      </w:r>
      <w:r w:rsidRPr="00ED4019">
        <w:rPr>
          <w:rStyle w:val="DecValTok"/>
          <w:rFonts w:ascii="Times New Roman" w:hAnsi="Times New Roman"/>
        </w:rPr>
        <w:t>1980-01-01</w:t>
      </w:r>
      <w:r w:rsidRPr="00ED4019">
        <w:rPr>
          <w:rStyle w:val="NormalTok"/>
          <w:rFonts w:ascii="Times New Roman" w:hAnsi="Times New Roman"/>
        </w:rPr>
        <w:t xml:space="preserve"> UTC</w:t>
      </w:r>
      <w:r w:rsidRPr="00ED4019">
        <w:rPr>
          <w:rStyle w:val="SpecialCharTok"/>
          <w:rFonts w:ascii="Times New Roman" w:hAnsi="Times New Roman"/>
        </w:rPr>
        <w:t>--</w:t>
      </w:r>
      <w:r w:rsidRPr="00ED4019">
        <w:rPr>
          <w:rStyle w:val="DecValTok"/>
          <w:rFonts w:ascii="Times New Roman" w:hAnsi="Times New Roman"/>
        </w:rPr>
        <w:t>2021-12-31</w:t>
      </w:r>
      <w:r w:rsidRPr="00ED4019">
        <w:rPr>
          <w:rStyle w:val="NormalTok"/>
          <w:rFonts w:ascii="Times New Roman" w:hAnsi="Times New Roman"/>
        </w:rPr>
        <w:t xml:space="preserve"> UTC</w:t>
      </w:r>
    </w:p>
    <w:p w14:paraId="075BB7A3" w14:textId="5D741AA8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2396" w:author="제이펍 출판사" w:date="2021-03-14T15:57:00Z">
          <w:pPr>
            <w:pStyle w:val="SourceCode"/>
          </w:pPr>
        </w:pPrChange>
      </w:pP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CommentTok"/>
          <w:rFonts w:ascii="Times New Roman" w:hAnsi="Times New Roman"/>
        </w:rPr>
        <w:t xml:space="preserve"># </w:t>
      </w:r>
      <w:del w:id="2397" w:author="user" w:date="2021-03-21T15:33:00Z">
        <w:r w:rsidRPr="00ED4019" w:rsidDel="00071A22">
          <w:rPr>
            <w:rStyle w:val="CommentTok"/>
            <w:rFonts w:ascii="Times New Roman" w:hAnsi="Times New Roman" w:hint="eastAsia"/>
            <w:lang w:eastAsia="ko-KR"/>
          </w:rPr>
          <w:delText>년</w:delText>
        </w:r>
      </w:del>
      <w:ins w:id="2398" w:author="user" w:date="2021-03-21T15:33:00Z">
        <w:r w:rsidR="00071A22">
          <w:rPr>
            <w:rStyle w:val="CommentTok"/>
            <w:rFonts w:ascii="Times New Roman" w:hAnsi="Times New Roman" w:hint="eastAsia"/>
            <w:lang w:eastAsia="ko-KR"/>
          </w:rPr>
          <w:t>연</w:t>
        </w:r>
      </w:ins>
      <w:r w:rsidRPr="00ED4019">
        <w:rPr>
          <w:rStyle w:val="CommentTok"/>
          <w:rFonts w:ascii="Times New Roman" w:hAnsi="Times New Roman"/>
        </w:rPr>
        <w:t>월일</w:t>
      </w:r>
      <w:r w:rsidRPr="00ED4019">
        <w:rPr>
          <w:rStyle w:val="CommentTok"/>
          <w:rFonts w:ascii="Times New Roman" w:hAnsi="Times New Roman"/>
        </w:rPr>
        <w:t xml:space="preserve"> </w:t>
      </w:r>
      <w:r w:rsidRPr="00ED4019">
        <w:rPr>
          <w:rStyle w:val="CommentTok"/>
          <w:rFonts w:ascii="Times New Roman" w:hAnsi="Times New Roman"/>
        </w:rPr>
        <w:t>형태로</w:t>
      </w:r>
      <w:r w:rsidRPr="00ED4019">
        <w:rPr>
          <w:rStyle w:val="CommentTok"/>
          <w:rFonts w:ascii="Times New Roman" w:hAnsi="Times New Roman"/>
        </w:rPr>
        <w:t xml:space="preserve"> interval </w:t>
      </w:r>
      <w:r w:rsidRPr="00ED4019">
        <w:rPr>
          <w:rStyle w:val="CommentTok"/>
          <w:rFonts w:ascii="Times New Roman" w:hAnsi="Times New Roman"/>
        </w:rPr>
        <w:t>출력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lubridate</w:t>
      </w:r>
      <w:proofErr w:type="gramStart"/>
      <w:r w:rsidRPr="00ED4019">
        <w:rPr>
          <w:rStyle w:val="SpecialCharTok"/>
          <w:rFonts w:ascii="Times New Roman" w:hAnsi="Times New Roman"/>
        </w:rPr>
        <w:t>::</w:t>
      </w:r>
      <w:proofErr w:type="gramEnd"/>
      <w:r w:rsidRPr="00ED4019">
        <w:rPr>
          <w:rStyle w:val="FunctionTok"/>
          <w:rFonts w:ascii="Times New Roman" w:hAnsi="Times New Roman"/>
        </w:rPr>
        <w:t>as.period</w:t>
      </w:r>
      <w:r w:rsidRPr="00ED4019">
        <w:rPr>
          <w:rStyle w:val="NormalTok"/>
          <w:rFonts w:ascii="Times New Roman" w:hAnsi="Times New Roman"/>
        </w:rPr>
        <w:t>(int)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>[</w:t>
      </w:r>
      <w:r w:rsidRPr="00ED4019">
        <w:rPr>
          <w:rStyle w:val="DecValTok"/>
          <w:rFonts w:ascii="Times New Roman" w:hAnsi="Times New Roman"/>
        </w:rPr>
        <w:t>1</w:t>
      </w:r>
      <w:r w:rsidRPr="00ED4019">
        <w:rPr>
          <w:rStyle w:val="NormalTok"/>
          <w:rFonts w:ascii="Times New Roman" w:hAnsi="Times New Roman"/>
        </w:rPr>
        <w:t xml:space="preserve">] </w:t>
      </w:r>
      <w:r w:rsidRPr="00ED4019">
        <w:rPr>
          <w:rStyle w:val="StringTok"/>
          <w:rFonts w:ascii="Times New Roman" w:hAnsi="Times New Roman"/>
        </w:rPr>
        <w:t>"41y 11m 30d 0H 0M 0S"</w:t>
      </w:r>
    </w:p>
    <w:p w14:paraId="64A08E64" w14:textId="77777777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2399" w:author="제이펍 출판사" w:date="2021-03-14T15:57:00Z">
          <w:pPr>
            <w:pStyle w:val="SourceCode"/>
          </w:pPr>
        </w:pPrChange>
      </w:pP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CommentTok"/>
          <w:rFonts w:ascii="Times New Roman" w:hAnsi="Times New Roman"/>
        </w:rPr>
        <w:t xml:space="preserve"># </w:t>
      </w:r>
      <w:r w:rsidRPr="00ED4019">
        <w:rPr>
          <w:rStyle w:val="CommentTok"/>
          <w:rFonts w:ascii="Times New Roman" w:hAnsi="Times New Roman"/>
        </w:rPr>
        <w:t>경과</w:t>
      </w:r>
      <w:r w:rsidRPr="00ED4019">
        <w:rPr>
          <w:rStyle w:val="CommentTok"/>
          <w:rFonts w:ascii="Times New Roman" w:hAnsi="Times New Roman"/>
        </w:rPr>
        <w:t xml:space="preserve"> </w:t>
      </w:r>
      <w:r w:rsidRPr="00ED4019">
        <w:rPr>
          <w:rStyle w:val="CommentTok"/>
          <w:rFonts w:ascii="Times New Roman" w:hAnsi="Times New Roman"/>
        </w:rPr>
        <w:t>초</w:t>
      </w:r>
      <w:r w:rsidRPr="00ED4019">
        <w:rPr>
          <w:rStyle w:val="CommentTok"/>
          <w:rFonts w:ascii="Times New Roman" w:hAnsi="Times New Roman"/>
        </w:rPr>
        <w:t xml:space="preserve"> </w:t>
      </w:r>
      <w:r w:rsidRPr="00ED4019">
        <w:rPr>
          <w:rStyle w:val="CommentTok"/>
          <w:rFonts w:ascii="Times New Roman" w:hAnsi="Times New Roman"/>
        </w:rPr>
        <w:t>형태로</w:t>
      </w:r>
      <w:r w:rsidRPr="00ED4019">
        <w:rPr>
          <w:rStyle w:val="CommentTok"/>
          <w:rFonts w:ascii="Times New Roman" w:hAnsi="Times New Roman"/>
        </w:rPr>
        <w:t xml:space="preserve"> interval </w:t>
      </w:r>
      <w:r w:rsidRPr="00ED4019">
        <w:rPr>
          <w:rStyle w:val="CommentTok"/>
          <w:rFonts w:ascii="Times New Roman" w:hAnsi="Times New Roman"/>
        </w:rPr>
        <w:t>출력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lubridate</w:t>
      </w:r>
      <w:r w:rsidRPr="00ED4019">
        <w:rPr>
          <w:rStyle w:val="SpecialCharTok"/>
          <w:rFonts w:ascii="Times New Roman" w:hAnsi="Times New Roman"/>
        </w:rPr>
        <w:t>:</w:t>
      </w:r>
      <w:proofErr w:type="gramStart"/>
      <w:r w:rsidRPr="00ED4019">
        <w:rPr>
          <w:rStyle w:val="SpecialCharTok"/>
          <w:rFonts w:ascii="Times New Roman" w:hAnsi="Times New Roman"/>
        </w:rPr>
        <w:t>:</w:t>
      </w:r>
      <w:r w:rsidRPr="00ED4019">
        <w:rPr>
          <w:rStyle w:val="FunctionTok"/>
          <w:rFonts w:ascii="Times New Roman" w:hAnsi="Times New Roman"/>
        </w:rPr>
        <w:t>as.duration</w:t>
      </w:r>
      <w:proofErr w:type="gramEnd"/>
      <w:r w:rsidRPr="00ED4019">
        <w:rPr>
          <w:rStyle w:val="NormalTok"/>
          <w:rFonts w:ascii="Times New Roman" w:hAnsi="Times New Roman"/>
        </w:rPr>
        <w:t xml:space="preserve">(int)  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>[</w:t>
      </w:r>
      <w:r w:rsidRPr="00ED4019">
        <w:rPr>
          <w:rStyle w:val="DecValTok"/>
          <w:rFonts w:ascii="Times New Roman" w:hAnsi="Times New Roman"/>
        </w:rPr>
        <w:t>1</w:t>
      </w:r>
      <w:r w:rsidRPr="00ED4019">
        <w:rPr>
          <w:rStyle w:val="NormalTok"/>
          <w:rFonts w:ascii="Times New Roman" w:hAnsi="Times New Roman"/>
        </w:rPr>
        <w:t xml:space="preserve">] </w:t>
      </w:r>
      <w:r w:rsidRPr="00ED4019">
        <w:rPr>
          <w:rStyle w:val="StringTok"/>
          <w:rFonts w:ascii="Times New Roman" w:hAnsi="Times New Roman"/>
        </w:rPr>
        <w:t>"1325376000s (~42 years)"</w:t>
      </w:r>
    </w:p>
    <w:p w14:paraId="7E836DED" w14:textId="20AF1F79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2400" w:author="제이펍 출판사" w:date="2021-03-14T15:57:00Z">
          <w:pPr>
            <w:pStyle w:val="SourceCode"/>
          </w:pPr>
        </w:pPrChange>
      </w:pPr>
      <w:r w:rsidRPr="00ED4019">
        <w:rPr>
          <w:rStyle w:val="NormalTok"/>
          <w:rFonts w:ascii="Times New Roman" w:hAnsi="Times New Roman"/>
        </w:rPr>
        <w:lastRenderedPageBreak/>
        <w:t xml:space="preserve"> </w:t>
      </w:r>
      <w:r w:rsidRPr="00ED4019">
        <w:rPr>
          <w:rStyle w:val="CommentTok"/>
          <w:rFonts w:ascii="Times New Roman" w:hAnsi="Times New Roman"/>
        </w:rPr>
        <w:t># 1980.1.1</w:t>
      </w:r>
      <w:r w:rsidRPr="00ED4019">
        <w:rPr>
          <w:rStyle w:val="CommentTok"/>
          <w:rFonts w:ascii="Times New Roman" w:hAnsi="Times New Roman"/>
        </w:rPr>
        <w:t>부터</w:t>
      </w:r>
      <w:r w:rsidRPr="00ED4019">
        <w:rPr>
          <w:rStyle w:val="CommentTok"/>
          <w:rFonts w:ascii="Times New Roman" w:hAnsi="Times New Roman"/>
        </w:rPr>
        <w:t xml:space="preserve"> 2021.12.31</w:t>
      </w:r>
      <w:r w:rsidRPr="00ED4019">
        <w:rPr>
          <w:rStyle w:val="CommentTok"/>
          <w:rFonts w:ascii="Times New Roman" w:hAnsi="Times New Roman"/>
        </w:rPr>
        <w:t>까지의</w:t>
      </w:r>
      <w:r w:rsidRPr="00ED4019">
        <w:rPr>
          <w:rStyle w:val="CommentTok"/>
          <w:rFonts w:ascii="Times New Roman" w:hAnsi="Times New Roman"/>
        </w:rPr>
        <w:t xml:space="preserve"> interval </w:t>
      </w:r>
      <w:r w:rsidRPr="00ED4019">
        <w:rPr>
          <w:rStyle w:val="CommentTok"/>
          <w:rFonts w:ascii="Times New Roman" w:hAnsi="Times New Roman"/>
        </w:rPr>
        <w:t>클래스를</w:t>
      </w:r>
      <w:r w:rsidRPr="00ED4019">
        <w:rPr>
          <w:rStyle w:val="CommentTok"/>
          <w:rFonts w:ascii="Times New Roman" w:hAnsi="Times New Roman"/>
        </w:rPr>
        <w:t xml:space="preserve"> int1</w:t>
      </w:r>
      <w:r w:rsidRPr="00ED4019">
        <w:rPr>
          <w:rStyle w:val="CommentTok"/>
          <w:rFonts w:ascii="Times New Roman" w:hAnsi="Times New Roman"/>
        </w:rPr>
        <w:t>에</w:t>
      </w:r>
      <w:r w:rsidRPr="00ED4019">
        <w:rPr>
          <w:rStyle w:val="CommentTok"/>
          <w:rFonts w:ascii="Times New Roman" w:hAnsi="Times New Roman"/>
        </w:rPr>
        <w:t xml:space="preserve"> </w:t>
      </w:r>
      <w:r w:rsidRPr="00ED4019">
        <w:rPr>
          <w:rStyle w:val="CommentTok"/>
          <w:rFonts w:ascii="Times New Roman" w:hAnsi="Times New Roman"/>
        </w:rPr>
        <w:t>저장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int1 </w:t>
      </w:r>
      <w:r w:rsidRPr="00ED4019">
        <w:rPr>
          <w:rStyle w:val="OtherTok"/>
          <w:rFonts w:ascii="Times New Roman" w:hAnsi="Times New Roman"/>
        </w:rPr>
        <w:t>&lt;-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'1980-01-01'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pecialCharTok"/>
          <w:rFonts w:ascii="Times New Roman" w:hAnsi="Times New Roman"/>
        </w:rPr>
        <w:t>%--%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'2021-12-31'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CommentTok"/>
          <w:rFonts w:ascii="Times New Roman" w:hAnsi="Times New Roman"/>
        </w:rPr>
        <w:t xml:space="preserve"># </w:t>
      </w:r>
      <w:del w:id="2401" w:author="user" w:date="2021-03-21T15:33:00Z">
        <w:r w:rsidRPr="00ED4019" w:rsidDel="00071A22">
          <w:rPr>
            <w:rStyle w:val="CommentTok"/>
            <w:rFonts w:ascii="Times New Roman" w:hAnsi="Times New Roman" w:hint="eastAsia"/>
            <w:lang w:eastAsia="ko-KR"/>
          </w:rPr>
          <w:delText>년</w:delText>
        </w:r>
      </w:del>
      <w:ins w:id="2402" w:author="user" w:date="2021-03-21T15:33:00Z">
        <w:r w:rsidR="00071A22">
          <w:rPr>
            <w:rStyle w:val="CommentTok"/>
            <w:rFonts w:ascii="Times New Roman" w:hAnsi="Times New Roman" w:hint="eastAsia"/>
            <w:lang w:eastAsia="ko-KR"/>
          </w:rPr>
          <w:t>연</w:t>
        </w:r>
      </w:ins>
      <w:r w:rsidRPr="00ED4019">
        <w:rPr>
          <w:rStyle w:val="CommentTok"/>
          <w:rFonts w:ascii="Times New Roman" w:hAnsi="Times New Roman"/>
        </w:rPr>
        <w:t>월일</w:t>
      </w:r>
      <w:r w:rsidRPr="00ED4019">
        <w:rPr>
          <w:rStyle w:val="CommentTok"/>
          <w:rFonts w:ascii="Times New Roman" w:hAnsi="Times New Roman"/>
        </w:rPr>
        <w:t xml:space="preserve"> </w:t>
      </w:r>
      <w:r w:rsidRPr="00ED4019">
        <w:rPr>
          <w:rStyle w:val="CommentTok"/>
          <w:rFonts w:ascii="Times New Roman" w:hAnsi="Times New Roman"/>
        </w:rPr>
        <w:t>형태로</w:t>
      </w:r>
      <w:r w:rsidRPr="00ED4019">
        <w:rPr>
          <w:rStyle w:val="CommentTok"/>
          <w:rFonts w:ascii="Times New Roman" w:hAnsi="Times New Roman"/>
        </w:rPr>
        <w:t xml:space="preserve"> interval </w:t>
      </w:r>
      <w:r w:rsidRPr="00ED4019">
        <w:rPr>
          <w:rStyle w:val="CommentTok"/>
          <w:rFonts w:ascii="Times New Roman" w:hAnsi="Times New Roman"/>
        </w:rPr>
        <w:t>출력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lubridate</w:t>
      </w:r>
      <w:proofErr w:type="gramStart"/>
      <w:r w:rsidRPr="00ED4019">
        <w:rPr>
          <w:rStyle w:val="SpecialCharTok"/>
          <w:rFonts w:ascii="Times New Roman" w:hAnsi="Times New Roman"/>
        </w:rPr>
        <w:t>::</w:t>
      </w:r>
      <w:proofErr w:type="gramEnd"/>
      <w:r w:rsidRPr="00ED4019">
        <w:rPr>
          <w:rStyle w:val="FunctionTok"/>
          <w:rFonts w:ascii="Times New Roman" w:hAnsi="Times New Roman"/>
        </w:rPr>
        <w:t>as.period</w:t>
      </w:r>
      <w:r w:rsidRPr="00ED4019">
        <w:rPr>
          <w:rStyle w:val="NormalTok"/>
          <w:rFonts w:ascii="Times New Roman" w:hAnsi="Times New Roman"/>
        </w:rPr>
        <w:t xml:space="preserve">(int1)   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>[</w:t>
      </w:r>
      <w:r w:rsidRPr="00ED4019">
        <w:rPr>
          <w:rStyle w:val="DecValTok"/>
          <w:rFonts w:ascii="Times New Roman" w:hAnsi="Times New Roman"/>
        </w:rPr>
        <w:t>1</w:t>
      </w:r>
      <w:r w:rsidRPr="00ED4019">
        <w:rPr>
          <w:rStyle w:val="NormalTok"/>
          <w:rFonts w:ascii="Times New Roman" w:hAnsi="Times New Roman"/>
        </w:rPr>
        <w:t xml:space="preserve">] </w:t>
      </w:r>
      <w:r w:rsidRPr="00ED4019">
        <w:rPr>
          <w:rStyle w:val="StringTok"/>
          <w:rFonts w:ascii="Times New Roman" w:hAnsi="Times New Roman"/>
        </w:rPr>
        <w:t>"41y 11m 30d 0H 0M 0S"</w:t>
      </w:r>
    </w:p>
    <w:p w14:paraId="131D0C4B" w14:textId="79F33DF3" w:rsidR="00FD7B2A" w:rsidRPr="00ED4019" w:rsidRDefault="00FD7B2A">
      <w:pPr>
        <w:jc w:val="both"/>
        <w:rPr>
          <w:rFonts w:ascii="Times New Roman" w:hAnsi="Times New Roman"/>
          <w:lang w:eastAsia="ko-KR"/>
        </w:rPr>
        <w:pPrChange w:id="2403" w:author="제이펍 출판사" w:date="2021-03-14T15:57:00Z">
          <w:pPr/>
        </w:pPrChange>
      </w:pPr>
      <w:r w:rsidRPr="00ED4019">
        <w:rPr>
          <w:rFonts w:ascii="Times New Roman" w:hAnsi="Times New Roman"/>
          <w:lang w:eastAsia="ko-KR"/>
        </w:rPr>
        <w:t>위의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예제와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같이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Style w:val="VerbatimChar"/>
          <w:rFonts w:ascii="Times New Roman" w:hAnsi="Times New Roman"/>
          <w:lang w:eastAsia="ko-KR"/>
        </w:rPr>
        <w:t>internal</w:t>
      </w:r>
      <w:r w:rsidRPr="00ED4019">
        <w:rPr>
          <w:rFonts w:ascii="Times New Roman" w:hAnsi="Times New Roman"/>
          <w:lang w:eastAsia="ko-KR"/>
        </w:rPr>
        <w:t>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시간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범위</w:t>
      </w:r>
      <w:r w:rsidRPr="00ED4019">
        <w:rPr>
          <w:rFonts w:ascii="Times New Roman" w:hAnsi="Times New Roman"/>
          <w:lang w:eastAsia="ko-KR"/>
        </w:rPr>
        <w:t>(time span)</w:t>
      </w:r>
      <w:r w:rsidRPr="00ED4019">
        <w:rPr>
          <w:rFonts w:ascii="Times New Roman" w:hAnsi="Times New Roman"/>
          <w:lang w:eastAsia="ko-KR"/>
        </w:rPr>
        <w:t>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표현하는데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Style w:val="VerbatimChar"/>
          <w:rFonts w:ascii="Times New Roman" w:hAnsi="Times New Roman"/>
          <w:lang w:eastAsia="ko-KR"/>
        </w:rPr>
        <w:t>lubridate</w:t>
      </w:r>
      <w:r w:rsidRPr="00ED4019">
        <w:rPr>
          <w:rFonts w:ascii="Times New Roman" w:hAnsi="Times New Roman"/>
          <w:lang w:eastAsia="ko-KR"/>
        </w:rPr>
        <w:t>패키지에서는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Style w:val="VerbatimChar"/>
          <w:rFonts w:ascii="Times New Roman" w:hAnsi="Times New Roman"/>
          <w:lang w:eastAsia="ko-KR"/>
        </w:rPr>
        <w:t>period</w:t>
      </w:r>
      <w:r w:rsidRPr="00ED4019">
        <w:rPr>
          <w:rFonts w:ascii="Times New Roman" w:hAnsi="Times New Roman"/>
          <w:lang w:eastAsia="ko-KR"/>
        </w:rPr>
        <w:t>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Style w:val="VerbatimChar"/>
          <w:rFonts w:ascii="Times New Roman" w:hAnsi="Times New Roman"/>
          <w:lang w:eastAsia="ko-KR"/>
        </w:rPr>
        <w:t>duration</w:t>
      </w:r>
      <w:r w:rsidRPr="00ED4019">
        <w:rPr>
          <w:rFonts w:ascii="Times New Roman" w:hAnsi="Times New Roman"/>
          <w:lang w:eastAsia="ko-KR"/>
        </w:rPr>
        <w:t>의</w:t>
      </w:r>
      <w:r w:rsidRPr="00ED4019">
        <w:rPr>
          <w:rFonts w:ascii="Times New Roman" w:hAnsi="Times New Roman"/>
          <w:lang w:eastAsia="ko-KR"/>
        </w:rPr>
        <w:t xml:space="preserve"> </w:t>
      </w:r>
      <w:del w:id="2404" w:author="제이펍 출판사" w:date="2021-03-14T18:26:00Z">
        <w:r w:rsidRPr="00ED4019" w:rsidDel="002A2B40">
          <w:rPr>
            <w:rFonts w:ascii="Times New Roman" w:hAnsi="Times New Roman"/>
            <w:lang w:eastAsia="ko-KR"/>
          </w:rPr>
          <w:delText>두가지</w:delText>
        </w:r>
      </w:del>
      <w:ins w:id="2405" w:author="제이펍 출판사" w:date="2021-03-14T18:26:00Z">
        <w:r w:rsidR="002A2B40">
          <w:rPr>
            <w:rFonts w:ascii="Times New Roman" w:hAnsi="Times New Roman"/>
            <w:lang w:eastAsia="ko-KR"/>
          </w:rPr>
          <w:t>두</w:t>
        </w:r>
        <w:r w:rsidR="002A2B40">
          <w:rPr>
            <w:rFonts w:ascii="Times New Roman" w:hAnsi="Times New Roman"/>
            <w:lang w:eastAsia="ko-KR"/>
          </w:rPr>
          <w:t xml:space="preserve"> </w:t>
        </w:r>
        <w:r w:rsidR="002A2B40">
          <w:rPr>
            <w:rFonts w:ascii="Times New Roman" w:hAnsi="Times New Roman"/>
            <w:lang w:eastAsia="ko-KR"/>
          </w:rPr>
          <w:t>가지</w:t>
        </w:r>
      </w:ins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시간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범위</w:t>
      </w:r>
      <w:r w:rsidRPr="00ED4019">
        <w:rPr>
          <w:rFonts w:ascii="Times New Roman" w:hAnsi="Times New Roman"/>
          <w:lang w:eastAsia="ko-KR"/>
        </w:rPr>
        <w:t xml:space="preserve">(time span) </w:t>
      </w:r>
      <w:r w:rsidRPr="00ED4019">
        <w:rPr>
          <w:rFonts w:ascii="Times New Roman" w:hAnsi="Times New Roman"/>
          <w:lang w:eastAsia="ko-KR"/>
        </w:rPr>
        <w:t>클래스를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제공한다</w:t>
      </w:r>
      <w:r w:rsidRPr="00ED4019">
        <w:rPr>
          <w:rFonts w:ascii="Times New Roman" w:hAnsi="Times New Roman"/>
          <w:lang w:eastAsia="ko-KR"/>
        </w:rPr>
        <w:t>.</w:t>
      </w:r>
    </w:p>
    <w:p w14:paraId="5C6D6200" w14:textId="2904F50E" w:rsidR="00FD7B2A" w:rsidRPr="00ED4019" w:rsidRDefault="00FD7B2A">
      <w:pPr>
        <w:pStyle w:val="a0"/>
        <w:jc w:val="both"/>
        <w:rPr>
          <w:rFonts w:ascii="Times New Roman" w:hAnsi="Times New Roman"/>
          <w:lang w:eastAsia="ko-KR"/>
        </w:rPr>
        <w:pPrChange w:id="2406" w:author="제이펍 출판사" w:date="2021-03-14T15:57:00Z">
          <w:pPr>
            <w:pStyle w:val="a0"/>
          </w:pPr>
        </w:pPrChange>
      </w:pPr>
      <w:r w:rsidRPr="00ED4019">
        <w:rPr>
          <w:rStyle w:val="VerbatimChar"/>
          <w:rFonts w:ascii="Times New Roman" w:hAnsi="Times New Roman"/>
          <w:lang w:eastAsia="ko-KR"/>
        </w:rPr>
        <w:t>lubridate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패키지에서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제공하는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Style w:val="VerbatimChar"/>
          <w:rFonts w:ascii="Times New Roman" w:hAnsi="Times New Roman"/>
          <w:lang w:eastAsia="ko-KR"/>
        </w:rPr>
        <w:t>period</w:t>
      </w:r>
      <w:ins w:id="2407" w:author="user" w:date="2021-03-21T15:33:00Z">
        <w:r w:rsidR="00677FD1">
          <w:rPr>
            <w:rStyle w:val="VerbatimChar"/>
            <w:rFonts w:ascii="Times New Roman" w:hAnsi="Times New Roman" w:hint="eastAsia"/>
            <w:lang w:eastAsia="ko-KR"/>
          </w:rPr>
          <w:t xml:space="preserve"> </w:t>
        </w:r>
      </w:ins>
      <w:r w:rsidRPr="00ED4019">
        <w:rPr>
          <w:rFonts w:ascii="Times New Roman" w:hAnsi="Times New Roman"/>
          <w:lang w:eastAsia="ko-KR"/>
        </w:rPr>
        <w:t>함수는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복수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형태</w:t>
      </w:r>
      <w:r w:rsidRPr="00ED4019">
        <w:rPr>
          <w:rFonts w:ascii="Times New Roman" w:hAnsi="Times New Roman"/>
          <w:lang w:eastAsia="ko-KR"/>
        </w:rPr>
        <w:t>(</w:t>
      </w:r>
      <w:r w:rsidRPr="00ED4019">
        <w:rPr>
          <w:rStyle w:val="VerbatimChar"/>
          <w:rFonts w:ascii="Times New Roman" w:hAnsi="Times New Roman"/>
          <w:lang w:eastAsia="ko-KR"/>
        </w:rPr>
        <w:t>years()</w:t>
      </w:r>
      <w:r w:rsidRPr="00ED4019">
        <w:rPr>
          <w:rFonts w:ascii="Times New Roman" w:hAnsi="Times New Roman"/>
          <w:lang w:eastAsia="ko-KR"/>
        </w:rPr>
        <w:t xml:space="preserve">, </w:t>
      </w:r>
      <w:r w:rsidRPr="00ED4019">
        <w:rPr>
          <w:rStyle w:val="VerbatimChar"/>
          <w:rFonts w:ascii="Times New Roman" w:hAnsi="Times New Roman"/>
          <w:lang w:eastAsia="ko-KR"/>
        </w:rPr>
        <w:t>months()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등</w:t>
      </w:r>
      <w:r w:rsidRPr="00ED4019">
        <w:rPr>
          <w:rFonts w:ascii="Times New Roman" w:hAnsi="Times New Roman"/>
          <w:lang w:eastAsia="ko-KR"/>
        </w:rPr>
        <w:t>)</w:t>
      </w:r>
      <w:r w:rsidRPr="00ED4019">
        <w:rPr>
          <w:rFonts w:ascii="Times New Roman" w:hAnsi="Times New Roman"/>
          <w:lang w:eastAsia="ko-KR"/>
        </w:rPr>
        <w:t>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표현된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함수를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사용하고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Style w:val="VerbatimChar"/>
          <w:rFonts w:ascii="Times New Roman" w:hAnsi="Times New Roman"/>
          <w:lang w:eastAsia="ko-KR"/>
        </w:rPr>
        <w:t>duration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함수는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함수의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접두어를</w:t>
      </w:r>
      <w:r w:rsidRPr="00ED4019">
        <w:rPr>
          <w:rFonts w:ascii="Times New Roman" w:hAnsi="Times New Roman"/>
          <w:lang w:eastAsia="ko-KR"/>
        </w:rPr>
        <w:t xml:space="preserve"> </w:t>
      </w:r>
      <w:ins w:id="2408" w:author="user" w:date="2021-03-21T15:33:00Z">
        <w:r w:rsidR="00677FD1">
          <w:rPr>
            <w:rFonts w:ascii="Times New Roman" w:hAnsi="Times New Roman"/>
            <w:lang w:eastAsia="ko-KR"/>
          </w:rPr>
          <w:t>‘</w:t>
        </w:r>
      </w:ins>
      <w:del w:id="2409" w:author="user" w:date="2021-03-21T15:33:00Z">
        <w:r w:rsidRPr="00ED4019" w:rsidDel="00677FD1">
          <w:rPr>
            <w:rFonts w:ascii="Times New Roman" w:hAnsi="Times New Roman"/>
            <w:lang w:eastAsia="ko-KR"/>
          </w:rPr>
          <w:delText>’</w:delText>
        </w:r>
      </w:del>
      <w:r w:rsidRPr="00ED4019">
        <w:rPr>
          <w:rFonts w:ascii="Times New Roman" w:hAnsi="Times New Roman"/>
          <w:lang w:eastAsia="ko-KR"/>
        </w:rPr>
        <w:t>d’</w:t>
      </w:r>
      <w:r w:rsidRPr="00ED4019">
        <w:rPr>
          <w:rFonts w:ascii="Times New Roman" w:hAnsi="Times New Roman"/>
          <w:lang w:eastAsia="ko-KR"/>
        </w:rPr>
        <w:t>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사용하여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표현한다</w:t>
      </w:r>
      <w:r w:rsidRPr="00ED4019">
        <w:rPr>
          <w:rFonts w:ascii="Times New Roman" w:hAnsi="Times New Roman"/>
          <w:lang w:eastAsia="ko-KR"/>
        </w:rPr>
        <w:t>.</w:t>
      </w:r>
    </w:p>
    <w:p w14:paraId="6B558226" w14:textId="72087009" w:rsidR="00FD7B2A" w:rsidRPr="00ED4019" w:rsidRDefault="00FD7B2A">
      <w:pPr>
        <w:pStyle w:val="a0"/>
        <w:jc w:val="both"/>
        <w:rPr>
          <w:rFonts w:ascii="Times New Roman" w:hAnsi="Times New Roman"/>
          <w:lang w:eastAsia="ko-KR"/>
        </w:rPr>
        <w:pPrChange w:id="2410" w:author="제이펍 출판사" w:date="2021-03-14T15:57:00Z">
          <w:pPr>
            <w:pStyle w:val="a0"/>
          </w:pPr>
        </w:pPrChange>
      </w:pPr>
      <w:r w:rsidRPr="00ED4019">
        <w:rPr>
          <w:rFonts w:ascii="Times New Roman" w:hAnsi="Times New Roman"/>
          <w:lang w:eastAsia="ko-KR"/>
        </w:rPr>
        <w:t>두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가지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형태의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Style w:val="VerbatimChar"/>
          <w:rFonts w:ascii="Times New Roman" w:hAnsi="Times New Roman"/>
          <w:lang w:eastAsia="ko-KR"/>
        </w:rPr>
        <w:t>internal</w:t>
      </w:r>
      <w:r w:rsidRPr="00ED4019">
        <w:rPr>
          <w:rFonts w:ascii="Times New Roman" w:hAnsi="Times New Roman"/>
          <w:lang w:eastAsia="ko-KR"/>
        </w:rPr>
        <w:t>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제공하는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이유는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시간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경과의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표현과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기간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경과의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표현이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다르기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때문이다</w:t>
      </w:r>
      <w:r w:rsidRPr="00ED4019">
        <w:rPr>
          <w:rFonts w:ascii="Times New Roman" w:hAnsi="Times New Roman"/>
          <w:lang w:eastAsia="ko-KR"/>
        </w:rPr>
        <w:t xml:space="preserve">. </w:t>
      </w:r>
      <w:r w:rsidRPr="00ED4019">
        <w:rPr>
          <w:rStyle w:val="VerbatimChar"/>
          <w:rFonts w:ascii="Times New Roman" w:hAnsi="Times New Roman"/>
          <w:lang w:eastAsia="ko-KR"/>
        </w:rPr>
        <w:t>duration</w:t>
      </w:r>
      <w:r w:rsidRPr="00ED4019">
        <w:rPr>
          <w:rFonts w:ascii="Times New Roman" w:hAnsi="Times New Roman"/>
          <w:lang w:eastAsia="ko-KR"/>
        </w:rPr>
        <w:t>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항상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수학적으로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동일한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시간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경과의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결과를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제공한다</w:t>
      </w:r>
      <w:r w:rsidRPr="00ED4019">
        <w:rPr>
          <w:rFonts w:ascii="Times New Roman" w:hAnsi="Times New Roman"/>
          <w:lang w:eastAsia="ko-KR"/>
        </w:rPr>
        <w:t xml:space="preserve">. </w:t>
      </w:r>
      <w:r w:rsidRPr="00ED4019">
        <w:rPr>
          <w:rFonts w:ascii="Times New Roman" w:hAnsi="Times New Roman"/>
          <w:lang w:eastAsia="ko-KR"/>
        </w:rPr>
        <w:t>하지만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Style w:val="VerbatimChar"/>
          <w:rFonts w:ascii="Times New Roman" w:hAnsi="Times New Roman"/>
          <w:lang w:eastAsia="ko-KR"/>
        </w:rPr>
        <w:t>period</w:t>
      </w:r>
      <w:r w:rsidRPr="00ED4019">
        <w:rPr>
          <w:rFonts w:ascii="Times New Roman" w:hAnsi="Times New Roman"/>
          <w:lang w:eastAsia="ko-KR"/>
        </w:rPr>
        <w:t>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우리가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흔히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연월일로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생각하는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기간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경과의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결과를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제공한다</w:t>
      </w:r>
      <w:del w:id="2411" w:author="제이펍 출판사" w:date="2021-03-14T17:55:00Z">
        <w:r w:rsidRPr="00ED4019" w:rsidDel="00F97807">
          <w:rPr>
            <w:rFonts w:ascii="Times New Roman" w:hAnsi="Times New Roman"/>
            <w:lang w:eastAsia="ko-KR"/>
          </w:rPr>
          <w:delText xml:space="preserve">. </w:delText>
        </w:r>
        <w:r w:rsidRPr="00ED4019" w:rsidDel="00F97807">
          <w:rPr>
            <w:rFonts w:ascii="Times New Roman" w:hAnsi="Times New Roman"/>
            <w:lang w:eastAsia="ko-KR"/>
          </w:rPr>
          <w:delText>예를</w:delText>
        </w:r>
        <w:r w:rsidRPr="00ED4019" w:rsidDel="00F97807">
          <w:rPr>
            <w:rFonts w:ascii="Times New Roman" w:hAnsi="Times New Roman"/>
            <w:lang w:eastAsia="ko-KR"/>
          </w:rPr>
          <w:delText xml:space="preserve"> </w:delText>
        </w:r>
        <w:r w:rsidRPr="00ED4019" w:rsidDel="00F97807">
          <w:rPr>
            <w:rFonts w:ascii="Times New Roman" w:hAnsi="Times New Roman"/>
            <w:lang w:eastAsia="ko-KR"/>
          </w:rPr>
          <w:delText>들어</w:delText>
        </w:r>
        <w:r w:rsidRPr="00ED4019" w:rsidDel="00F97807">
          <w:rPr>
            <w:rFonts w:ascii="Times New Roman" w:hAnsi="Times New Roman"/>
            <w:lang w:eastAsia="ko-KR"/>
          </w:rPr>
          <w:delText xml:space="preserve"> </w:delText>
        </w:r>
      </w:del>
      <w:ins w:id="2412" w:author="제이펍 출판사" w:date="2021-03-14T17:55:00Z">
        <w:r w:rsidR="00F97807">
          <w:rPr>
            <w:rFonts w:ascii="Times New Roman" w:hAnsi="Times New Roman"/>
            <w:lang w:eastAsia="ko-KR"/>
          </w:rPr>
          <w:t xml:space="preserve">. </w:t>
        </w:r>
        <w:r w:rsidR="00F97807">
          <w:rPr>
            <w:rFonts w:ascii="Times New Roman" w:hAnsi="Times New Roman"/>
            <w:lang w:eastAsia="ko-KR"/>
          </w:rPr>
          <w:t>예를</w:t>
        </w:r>
        <w:r w:rsidR="00F97807">
          <w:rPr>
            <w:rFonts w:ascii="Times New Roman" w:hAnsi="Times New Roman"/>
            <w:lang w:eastAsia="ko-KR"/>
          </w:rPr>
          <w:t xml:space="preserve"> </w:t>
        </w:r>
        <w:r w:rsidR="00F97807">
          <w:rPr>
            <w:rFonts w:ascii="Times New Roman" w:hAnsi="Times New Roman"/>
            <w:lang w:eastAsia="ko-KR"/>
          </w:rPr>
          <w:t>들어</w:t>
        </w:r>
        <w:r w:rsidR="00F97807">
          <w:rPr>
            <w:rFonts w:ascii="Times New Roman" w:hAnsi="Times New Roman"/>
            <w:lang w:eastAsia="ko-KR"/>
          </w:rPr>
          <w:t xml:space="preserve">, </w:t>
        </w:r>
      </w:ins>
      <w:r w:rsidRPr="00ED4019">
        <w:rPr>
          <w:rStyle w:val="VerbatimChar"/>
          <w:rFonts w:ascii="Times New Roman" w:hAnsi="Times New Roman"/>
          <w:lang w:eastAsia="ko-KR"/>
        </w:rPr>
        <w:t>duration</w:t>
      </w:r>
      <w:r w:rsidRPr="00ED4019">
        <w:rPr>
          <w:rFonts w:ascii="Times New Roman" w:hAnsi="Times New Roman"/>
          <w:lang w:eastAsia="ko-KR"/>
        </w:rPr>
        <w:t>의</w:t>
      </w:r>
      <w:r w:rsidRPr="00ED4019">
        <w:rPr>
          <w:rFonts w:ascii="Times New Roman" w:hAnsi="Times New Roman"/>
          <w:lang w:eastAsia="ko-KR"/>
        </w:rPr>
        <w:t xml:space="preserve"> 1</w:t>
      </w:r>
      <w:r w:rsidRPr="00ED4019">
        <w:rPr>
          <w:rFonts w:ascii="Times New Roman" w:hAnsi="Times New Roman"/>
          <w:lang w:eastAsia="ko-KR"/>
        </w:rPr>
        <w:t>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후는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시작일로부터</w:t>
      </w:r>
      <w:r w:rsidRPr="00ED4019">
        <w:rPr>
          <w:rFonts w:ascii="Times New Roman" w:hAnsi="Times New Roman"/>
          <w:lang w:eastAsia="ko-KR"/>
        </w:rPr>
        <w:t xml:space="preserve"> 365</w:t>
      </w:r>
      <w:r w:rsidRPr="00ED4019">
        <w:rPr>
          <w:rFonts w:ascii="Times New Roman" w:hAnsi="Times New Roman"/>
          <w:lang w:eastAsia="ko-KR"/>
        </w:rPr>
        <w:t>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후가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되는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날짜를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반환</w:t>
      </w:r>
      <w:r w:rsidRPr="00ED4019">
        <w:rPr>
          <w:rFonts w:ascii="Times New Roman" w:hAnsi="Times New Roman"/>
          <w:lang w:eastAsia="ko-KR"/>
        </w:rPr>
        <w:t>하지만</w:t>
      </w:r>
      <w:ins w:id="2413" w:author="user" w:date="2021-03-21T15:34:00Z">
        <w:r w:rsidR="00677FD1">
          <w:rPr>
            <w:rFonts w:ascii="Times New Roman" w:hAnsi="Times New Roman" w:hint="eastAsia"/>
            <w:lang w:eastAsia="ko-KR"/>
          </w:rPr>
          <w:t>,</w:t>
        </w:r>
      </w:ins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Style w:val="VerbatimChar"/>
          <w:rFonts w:ascii="Times New Roman" w:hAnsi="Times New Roman"/>
          <w:lang w:eastAsia="ko-KR"/>
        </w:rPr>
        <w:t>period</w:t>
      </w:r>
      <w:r w:rsidRPr="00ED4019">
        <w:rPr>
          <w:rFonts w:ascii="Times New Roman" w:hAnsi="Times New Roman"/>
          <w:lang w:eastAsia="ko-KR"/>
        </w:rPr>
        <w:t>의</w:t>
      </w:r>
      <w:r w:rsidRPr="00ED4019">
        <w:rPr>
          <w:rFonts w:ascii="Times New Roman" w:hAnsi="Times New Roman"/>
          <w:lang w:eastAsia="ko-KR"/>
        </w:rPr>
        <w:t xml:space="preserve"> 1</w:t>
      </w:r>
      <w:r w:rsidRPr="00ED4019">
        <w:rPr>
          <w:rFonts w:ascii="Times New Roman" w:hAnsi="Times New Roman"/>
          <w:lang w:eastAsia="ko-KR"/>
        </w:rPr>
        <w:t>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후는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연도가</w:t>
      </w:r>
      <w:r w:rsidRPr="00ED4019">
        <w:rPr>
          <w:rFonts w:ascii="Times New Roman" w:hAnsi="Times New Roman"/>
          <w:lang w:eastAsia="ko-KR"/>
        </w:rPr>
        <w:t xml:space="preserve"> 1</w:t>
      </w:r>
      <w:r w:rsidRPr="00ED4019">
        <w:rPr>
          <w:rFonts w:ascii="Times New Roman" w:hAnsi="Times New Roman"/>
          <w:lang w:eastAsia="ko-KR"/>
        </w:rPr>
        <w:t>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더해진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날짜를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반환</w:t>
      </w:r>
      <w:r w:rsidRPr="00ED4019">
        <w:rPr>
          <w:rFonts w:ascii="Times New Roman" w:hAnsi="Times New Roman"/>
          <w:lang w:eastAsia="ko-KR"/>
        </w:rPr>
        <w:t>한다</w:t>
      </w:r>
      <w:r w:rsidRPr="00ED4019">
        <w:rPr>
          <w:rFonts w:ascii="Times New Roman" w:hAnsi="Times New Roman"/>
          <w:lang w:eastAsia="ko-KR"/>
        </w:rPr>
        <w:t xml:space="preserve">. </w:t>
      </w:r>
      <w:r w:rsidRPr="00ED4019">
        <w:rPr>
          <w:rFonts w:ascii="Times New Roman" w:hAnsi="Times New Roman"/>
          <w:lang w:eastAsia="ko-KR"/>
        </w:rPr>
        <w:t>두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가지의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결과가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동일할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것이라고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생각되지만</w:t>
      </w:r>
      <w:ins w:id="2414" w:author="user" w:date="2021-03-21T15:34:00Z">
        <w:r w:rsidR="00677FD1">
          <w:rPr>
            <w:rFonts w:ascii="Times New Roman" w:hAnsi="Times New Roman" w:hint="eastAsia"/>
            <w:lang w:eastAsia="ko-KR"/>
          </w:rPr>
          <w:t>,</w:t>
        </w:r>
      </w:ins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윤년이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경우는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Style w:val="VerbatimChar"/>
          <w:rFonts w:ascii="Times New Roman" w:hAnsi="Times New Roman"/>
          <w:lang w:eastAsia="ko-KR"/>
        </w:rPr>
        <w:t>duration</w:t>
      </w:r>
      <w:r w:rsidRPr="00ED4019">
        <w:rPr>
          <w:rFonts w:ascii="Times New Roman" w:hAnsi="Times New Roman"/>
          <w:lang w:eastAsia="ko-KR"/>
        </w:rPr>
        <w:t>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결과는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Style w:val="VerbatimChar"/>
          <w:rFonts w:ascii="Times New Roman" w:hAnsi="Times New Roman"/>
          <w:lang w:eastAsia="ko-KR"/>
        </w:rPr>
        <w:t>period</w:t>
      </w:r>
      <w:r w:rsidRPr="00ED4019">
        <w:rPr>
          <w:rFonts w:ascii="Times New Roman" w:hAnsi="Times New Roman"/>
          <w:lang w:eastAsia="ko-KR"/>
        </w:rPr>
        <w:t>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결과와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달라진다</w:t>
      </w:r>
      <w:r w:rsidRPr="00ED4019">
        <w:rPr>
          <w:rFonts w:ascii="Times New Roman" w:hAnsi="Times New Roman"/>
          <w:lang w:eastAsia="ko-KR"/>
        </w:rPr>
        <w:t xml:space="preserve">. </w:t>
      </w:r>
      <w:r w:rsidRPr="00ED4019">
        <w:rPr>
          <w:rFonts w:ascii="Times New Roman" w:hAnsi="Times New Roman"/>
          <w:lang w:eastAsia="ko-KR"/>
        </w:rPr>
        <w:t>또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Style w:val="VerbatimChar"/>
          <w:rFonts w:ascii="Times New Roman" w:hAnsi="Times New Roman"/>
          <w:lang w:eastAsia="ko-KR"/>
        </w:rPr>
        <w:t>duration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함수에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정수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시퀀스를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넣어</w:t>
      </w:r>
      <w:ins w:id="2415" w:author="user" w:date="2021-03-21T15:34:00Z">
        <w:r w:rsidR="00677FD1">
          <w:rPr>
            <w:rFonts w:ascii="Times New Roman" w:hAnsi="Times New Roman" w:hint="eastAsia"/>
            <w:lang w:eastAsia="ko-KR"/>
          </w:rPr>
          <w:t xml:space="preserve"> </w:t>
        </w:r>
      </w:ins>
      <w:r w:rsidRPr="00ED4019">
        <w:rPr>
          <w:rFonts w:ascii="Times New Roman" w:hAnsi="Times New Roman"/>
          <w:lang w:eastAsia="ko-KR"/>
        </w:rPr>
        <w:t>주면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해당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연산에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의한</w:t>
      </w:r>
      <w:r w:rsidRPr="00ED4019">
        <w:rPr>
          <w:rFonts w:ascii="Times New Roman" w:hAnsi="Times New Roman"/>
          <w:lang w:eastAsia="ko-KR"/>
        </w:rPr>
        <w:t xml:space="preserve"> vector</w:t>
      </w:r>
      <w:r w:rsidRPr="00ED4019">
        <w:rPr>
          <w:rFonts w:ascii="Times New Roman" w:hAnsi="Times New Roman"/>
          <w:lang w:eastAsia="ko-KR"/>
        </w:rPr>
        <w:t>값이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얻어진다</w:t>
      </w:r>
      <w:r w:rsidRPr="00ED4019">
        <w:rPr>
          <w:rFonts w:ascii="Times New Roman" w:hAnsi="Times New Roman"/>
          <w:lang w:eastAsia="ko-KR"/>
        </w:rPr>
        <w:t>.</w:t>
      </w:r>
      <w:del w:id="2416" w:author="user" w:date="2021-03-21T15:34:00Z">
        <w:r w:rsidRPr="00ED4019" w:rsidDel="00677FD1">
          <w:rPr>
            <w:rFonts w:ascii="Times New Roman" w:hAnsi="Times New Roman"/>
            <w:lang w:eastAsia="ko-KR"/>
          </w:rPr>
          <w:delText xml:space="preserve"> </w:delText>
        </w:r>
      </w:del>
      <w:r w:rsidRPr="00ED4019">
        <w:rPr>
          <w:rStyle w:val="a7"/>
          <w:rFonts w:ascii="Times New Roman" w:hAnsi="Times New Roman"/>
        </w:rPr>
        <w:footnoteReference w:id="17"/>
      </w:r>
    </w:p>
    <w:p w14:paraId="4A6ED813" w14:textId="77777777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2419" w:author="제이펍 출판사" w:date="2021-03-14T15:57:00Z">
          <w:pPr>
            <w:pStyle w:val="SourceCode"/>
          </w:pPr>
        </w:pPrChange>
      </w:pPr>
      <w:r w:rsidRPr="00ED4019">
        <w:rPr>
          <w:rStyle w:val="NormalTok"/>
          <w:rFonts w:ascii="Times New Roman" w:hAnsi="Times New Roman"/>
          <w:lang w:eastAsia="ko-KR"/>
        </w:rPr>
        <w:t xml:space="preserve"> </w:t>
      </w:r>
      <w:r w:rsidRPr="00ED4019">
        <w:rPr>
          <w:rStyle w:val="CommentTok"/>
          <w:rFonts w:ascii="Times New Roman" w:hAnsi="Times New Roman"/>
          <w:lang w:eastAsia="ko-KR"/>
        </w:rPr>
        <w:t># 2020</w:t>
      </w:r>
      <w:r w:rsidRPr="00ED4019">
        <w:rPr>
          <w:rStyle w:val="CommentTok"/>
          <w:rFonts w:ascii="Times New Roman" w:hAnsi="Times New Roman"/>
          <w:lang w:eastAsia="ko-KR"/>
        </w:rPr>
        <w:t>년은</w:t>
      </w:r>
      <w:r w:rsidRPr="00ED4019">
        <w:rPr>
          <w:rStyle w:val="CommentTok"/>
          <w:rFonts w:ascii="Times New Roman" w:hAnsi="Times New Roman"/>
          <w:lang w:eastAsia="ko-KR"/>
        </w:rPr>
        <w:t xml:space="preserve"> </w:t>
      </w:r>
      <w:r w:rsidRPr="00ED4019">
        <w:rPr>
          <w:rStyle w:val="CommentTok"/>
          <w:rFonts w:ascii="Times New Roman" w:hAnsi="Times New Roman"/>
          <w:lang w:eastAsia="ko-KR"/>
        </w:rPr>
        <w:t>윤년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  <w:lang w:eastAsia="ko-KR"/>
        </w:rPr>
        <w:t xml:space="preserve"> </w:t>
      </w:r>
      <w:r w:rsidRPr="00ED4019">
        <w:rPr>
          <w:rStyle w:val="FunctionTok"/>
          <w:rFonts w:ascii="Times New Roman" w:hAnsi="Times New Roman"/>
          <w:lang w:eastAsia="ko-KR"/>
        </w:rPr>
        <w:t>leap_year</w:t>
      </w:r>
      <w:r w:rsidRPr="00ED4019">
        <w:rPr>
          <w:rStyle w:val="NormalTok"/>
          <w:rFonts w:ascii="Times New Roman" w:hAnsi="Times New Roman"/>
          <w:lang w:eastAsia="ko-KR"/>
        </w:rPr>
        <w:t>(</w:t>
      </w:r>
      <w:r w:rsidRPr="00ED4019">
        <w:rPr>
          <w:rStyle w:val="DecValTok"/>
          <w:rFonts w:ascii="Times New Roman" w:hAnsi="Times New Roman"/>
          <w:lang w:eastAsia="ko-KR"/>
        </w:rPr>
        <w:t>2020</w:t>
      </w:r>
      <w:proofErr w:type="gramStart"/>
      <w:r w:rsidRPr="00ED4019">
        <w:rPr>
          <w:rStyle w:val="NormalTok"/>
          <w:rFonts w:ascii="Times New Roman" w:hAnsi="Times New Roman"/>
          <w:lang w:eastAsia="ko-KR"/>
        </w:rPr>
        <w:t xml:space="preserve">)   </w:t>
      </w:r>
      <w:proofErr w:type="gramEnd"/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  <w:lang w:eastAsia="ko-KR"/>
        </w:rPr>
        <w:t>[</w:t>
      </w:r>
      <w:r w:rsidRPr="00ED4019">
        <w:rPr>
          <w:rStyle w:val="DecValTok"/>
          <w:rFonts w:ascii="Times New Roman" w:hAnsi="Times New Roman"/>
          <w:lang w:eastAsia="ko-KR"/>
        </w:rPr>
        <w:t>1</w:t>
      </w:r>
      <w:r w:rsidRPr="00ED4019">
        <w:rPr>
          <w:rStyle w:val="NormalTok"/>
          <w:rFonts w:ascii="Times New Roman" w:hAnsi="Times New Roman"/>
          <w:lang w:eastAsia="ko-KR"/>
        </w:rPr>
        <w:t xml:space="preserve">] </w:t>
      </w:r>
      <w:r w:rsidRPr="00ED4019">
        <w:rPr>
          <w:rStyle w:val="ConstantTok"/>
          <w:rFonts w:ascii="Times New Roman" w:hAnsi="Times New Roman"/>
          <w:lang w:eastAsia="ko-KR"/>
        </w:rPr>
        <w:t>TRUE</w:t>
      </w:r>
    </w:p>
    <w:p w14:paraId="19643CE0" w14:textId="77777777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2420" w:author="제이펍 출판사" w:date="2021-03-14T15:57:00Z">
          <w:pPr>
            <w:pStyle w:val="SourceCode"/>
          </w:pPr>
        </w:pPrChange>
      </w:pPr>
      <w:r w:rsidRPr="00ED4019">
        <w:rPr>
          <w:rStyle w:val="NormalTok"/>
          <w:rFonts w:ascii="Times New Roman" w:hAnsi="Times New Roman"/>
          <w:lang w:eastAsia="ko-KR"/>
        </w:rPr>
        <w:t xml:space="preserve"> </w:t>
      </w:r>
      <w:r w:rsidRPr="00ED4019">
        <w:rPr>
          <w:rStyle w:val="CommentTok"/>
          <w:rFonts w:ascii="Times New Roman" w:hAnsi="Times New Roman"/>
          <w:lang w:eastAsia="ko-KR"/>
        </w:rPr>
        <w:t># 2020-01-01</w:t>
      </w:r>
      <w:r w:rsidRPr="00ED4019">
        <w:rPr>
          <w:rStyle w:val="CommentTok"/>
          <w:rFonts w:ascii="Times New Roman" w:hAnsi="Times New Roman"/>
          <w:lang w:eastAsia="ko-KR"/>
        </w:rPr>
        <w:t>부터</w:t>
      </w:r>
      <w:r w:rsidRPr="00ED4019">
        <w:rPr>
          <w:rStyle w:val="CommentTok"/>
          <w:rFonts w:ascii="Times New Roman" w:hAnsi="Times New Roman"/>
          <w:lang w:eastAsia="ko-KR"/>
        </w:rPr>
        <w:t xml:space="preserve"> </w:t>
      </w:r>
      <w:r w:rsidRPr="00ED4019">
        <w:rPr>
          <w:rStyle w:val="CommentTok"/>
          <w:rFonts w:ascii="Times New Roman" w:hAnsi="Times New Roman"/>
          <w:lang w:eastAsia="ko-KR"/>
        </w:rPr>
        <w:t>기간상</w:t>
      </w:r>
      <w:r w:rsidRPr="00ED4019">
        <w:rPr>
          <w:rStyle w:val="CommentTok"/>
          <w:rFonts w:ascii="Times New Roman" w:hAnsi="Times New Roman"/>
          <w:lang w:eastAsia="ko-KR"/>
        </w:rPr>
        <w:t xml:space="preserve"> 1</w:t>
      </w:r>
      <w:r w:rsidRPr="00ED4019">
        <w:rPr>
          <w:rStyle w:val="CommentTok"/>
          <w:rFonts w:ascii="Times New Roman" w:hAnsi="Times New Roman"/>
          <w:lang w:eastAsia="ko-KR"/>
        </w:rPr>
        <w:t>년</w:t>
      </w:r>
      <w:r w:rsidRPr="00ED4019">
        <w:rPr>
          <w:rStyle w:val="CommentTok"/>
          <w:rFonts w:ascii="Times New Roman" w:hAnsi="Times New Roman"/>
          <w:lang w:eastAsia="ko-KR"/>
        </w:rPr>
        <w:t xml:space="preserve"> </w:t>
      </w:r>
      <w:r w:rsidRPr="00ED4019">
        <w:rPr>
          <w:rStyle w:val="CommentTok"/>
          <w:rFonts w:ascii="Times New Roman" w:hAnsi="Times New Roman"/>
          <w:lang w:eastAsia="ko-KR"/>
        </w:rPr>
        <w:t>후</w:t>
      </w:r>
      <w:r w:rsidRPr="00ED4019">
        <w:rPr>
          <w:rStyle w:val="CommentTok"/>
          <w:rFonts w:ascii="Times New Roman" w:hAnsi="Times New Roman"/>
          <w:lang w:eastAsia="ko-KR"/>
        </w:rPr>
        <w:t>(period)</w:t>
      </w:r>
      <w:r w:rsidRPr="00ED4019">
        <w:rPr>
          <w:rStyle w:val="CommentTok"/>
          <w:rFonts w:ascii="Times New Roman" w:hAnsi="Times New Roman"/>
          <w:lang w:eastAsia="ko-KR"/>
        </w:rPr>
        <w:t>는</w:t>
      </w:r>
      <w:r w:rsidRPr="00ED4019">
        <w:rPr>
          <w:rStyle w:val="CommentTok"/>
          <w:rFonts w:ascii="Times New Roman" w:hAnsi="Times New Roman"/>
          <w:lang w:eastAsia="ko-KR"/>
        </w:rPr>
        <w:t xml:space="preserve"> </w:t>
      </w:r>
      <w:r w:rsidRPr="00ED4019">
        <w:rPr>
          <w:rStyle w:val="CommentTok"/>
          <w:rFonts w:ascii="Times New Roman" w:hAnsi="Times New Roman"/>
          <w:lang w:eastAsia="ko-KR"/>
        </w:rPr>
        <w:t>우리의</w:t>
      </w:r>
      <w:r w:rsidRPr="00ED4019">
        <w:rPr>
          <w:rStyle w:val="CommentTok"/>
          <w:rFonts w:ascii="Times New Roman" w:hAnsi="Times New Roman"/>
          <w:lang w:eastAsia="ko-KR"/>
        </w:rPr>
        <w:t xml:space="preserve"> </w:t>
      </w:r>
      <w:r w:rsidRPr="00ED4019">
        <w:rPr>
          <w:rStyle w:val="CommentTok"/>
          <w:rFonts w:ascii="Times New Roman" w:hAnsi="Times New Roman"/>
          <w:lang w:eastAsia="ko-KR"/>
        </w:rPr>
        <w:t>상식대로</w:t>
      </w:r>
      <w:r w:rsidRPr="00ED4019">
        <w:rPr>
          <w:rStyle w:val="CommentTok"/>
          <w:rFonts w:ascii="Times New Roman" w:hAnsi="Times New Roman"/>
          <w:lang w:eastAsia="ko-KR"/>
        </w:rPr>
        <w:t xml:space="preserve"> 2021-01-01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  <w:lang w:eastAsia="ko-KR"/>
        </w:rPr>
        <w:t xml:space="preserve"> </w:t>
      </w:r>
      <w:proofErr w:type="gramStart"/>
      <w:r w:rsidRPr="00ED4019">
        <w:rPr>
          <w:rStyle w:val="FunctionTok"/>
          <w:rFonts w:ascii="Times New Roman" w:hAnsi="Times New Roman"/>
          <w:lang w:eastAsia="ko-KR"/>
        </w:rPr>
        <w:t>as.Date</w:t>
      </w:r>
      <w:proofErr w:type="gramEnd"/>
      <w:r w:rsidRPr="00ED4019">
        <w:rPr>
          <w:rStyle w:val="NormalTok"/>
          <w:rFonts w:ascii="Times New Roman" w:hAnsi="Times New Roman"/>
          <w:lang w:eastAsia="ko-KR"/>
        </w:rPr>
        <w:t>(</w:t>
      </w:r>
      <w:r w:rsidRPr="00ED4019">
        <w:rPr>
          <w:rStyle w:val="StringTok"/>
          <w:rFonts w:ascii="Times New Roman" w:hAnsi="Times New Roman"/>
          <w:lang w:eastAsia="ko-KR"/>
        </w:rPr>
        <w:t>'2020-01-01'</w:t>
      </w:r>
      <w:r w:rsidRPr="00ED4019">
        <w:rPr>
          <w:rStyle w:val="NormalTok"/>
          <w:rFonts w:ascii="Times New Roman" w:hAnsi="Times New Roman"/>
          <w:lang w:eastAsia="ko-KR"/>
        </w:rPr>
        <w:t xml:space="preserve">) </w:t>
      </w:r>
      <w:r w:rsidRPr="00ED4019">
        <w:rPr>
          <w:rStyle w:val="SpecialCharTok"/>
          <w:rFonts w:ascii="Times New Roman" w:hAnsi="Times New Roman"/>
          <w:lang w:eastAsia="ko-KR"/>
        </w:rPr>
        <w:t>+</w:t>
      </w:r>
      <w:r w:rsidRPr="00ED4019">
        <w:rPr>
          <w:rStyle w:val="NormalTok"/>
          <w:rFonts w:ascii="Times New Roman" w:hAnsi="Times New Roman"/>
          <w:lang w:eastAsia="ko-KR"/>
        </w:rPr>
        <w:t xml:space="preserve"> </w:t>
      </w:r>
      <w:r w:rsidRPr="00ED4019">
        <w:rPr>
          <w:rStyle w:val="FunctionTok"/>
          <w:rFonts w:ascii="Times New Roman" w:hAnsi="Times New Roman"/>
          <w:lang w:eastAsia="ko-KR"/>
        </w:rPr>
        <w:t>years</w:t>
      </w:r>
      <w:r w:rsidRPr="00ED4019">
        <w:rPr>
          <w:rStyle w:val="NormalTok"/>
          <w:rFonts w:ascii="Times New Roman" w:hAnsi="Times New Roman"/>
          <w:lang w:eastAsia="ko-KR"/>
        </w:rPr>
        <w:t>(</w:t>
      </w:r>
      <w:r w:rsidRPr="00ED4019">
        <w:rPr>
          <w:rStyle w:val="DecValTok"/>
          <w:rFonts w:ascii="Times New Roman" w:hAnsi="Times New Roman"/>
          <w:lang w:eastAsia="ko-KR"/>
        </w:rPr>
        <w:t>1</w:t>
      </w:r>
      <w:r w:rsidRPr="00ED4019">
        <w:rPr>
          <w:rStyle w:val="NormalTok"/>
          <w:rFonts w:ascii="Times New Roman" w:hAnsi="Times New Roman"/>
          <w:lang w:eastAsia="ko-KR"/>
        </w:rPr>
        <w:t xml:space="preserve">)  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  <w:lang w:eastAsia="ko-KR"/>
        </w:rPr>
        <w:t>[</w:t>
      </w:r>
      <w:r w:rsidRPr="00ED4019">
        <w:rPr>
          <w:rStyle w:val="DecValTok"/>
          <w:rFonts w:ascii="Times New Roman" w:hAnsi="Times New Roman"/>
          <w:lang w:eastAsia="ko-KR"/>
        </w:rPr>
        <w:t>1</w:t>
      </w:r>
      <w:r w:rsidRPr="00ED4019">
        <w:rPr>
          <w:rStyle w:val="NormalTok"/>
          <w:rFonts w:ascii="Times New Roman" w:hAnsi="Times New Roman"/>
          <w:lang w:eastAsia="ko-KR"/>
        </w:rPr>
        <w:t xml:space="preserve">] </w:t>
      </w:r>
      <w:r w:rsidRPr="00ED4019">
        <w:rPr>
          <w:rStyle w:val="StringTok"/>
          <w:rFonts w:ascii="Times New Roman" w:hAnsi="Times New Roman"/>
          <w:lang w:eastAsia="ko-KR"/>
        </w:rPr>
        <w:t>"2021-01-01"</w:t>
      </w:r>
    </w:p>
    <w:p w14:paraId="35802D66" w14:textId="77777777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2421" w:author="제이펍 출판사" w:date="2021-03-14T15:57:00Z">
          <w:pPr>
            <w:pStyle w:val="SourceCode"/>
          </w:pPr>
        </w:pPrChange>
      </w:pPr>
      <w:r w:rsidRPr="00ED4019">
        <w:rPr>
          <w:rStyle w:val="NormalTok"/>
          <w:rFonts w:ascii="Times New Roman" w:hAnsi="Times New Roman"/>
          <w:lang w:eastAsia="ko-KR"/>
        </w:rPr>
        <w:t xml:space="preserve"> </w:t>
      </w:r>
      <w:r w:rsidRPr="00ED4019">
        <w:rPr>
          <w:rStyle w:val="CommentTok"/>
          <w:rFonts w:ascii="Times New Roman" w:hAnsi="Times New Roman"/>
          <w:lang w:eastAsia="ko-KR"/>
        </w:rPr>
        <w:t># 2020-01-01</w:t>
      </w:r>
      <w:r w:rsidRPr="00ED4019">
        <w:rPr>
          <w:rStyle w:val="CommentTok"/>
          <w:rFonts w:ascii="Times New Roman" w:hAnsi="Times New Roman"/>
          <w:lang w:eastAsia="ko-KR"/>
        </w:rPr>
        <w:t>부터</w:t>
      </w:r>
      <w:r w:rsidRPr="00ED4019">
        <w:rPr>
          <w:rStyle w:val="CommentTok"/>
          <w:rFonts w:ascii="Times New Roman" w:hAnsi="Times New Roman"/>
          <w:lang w:eastAsia="ko-KR"/>
        </w:rPr>
        <w:t xml:space="preserve"> </w:t>
      </w:r>
      <w:r w:rsidRPr="00ED4019">
        <w:rPr>
          <w:rStyle w:val="CommentTok"/>
          <w:rFonts w:ascii="Times New Roman" w:hAnsi="Times New Roman"/>
          <w:lang w:eastAsia="ko-KR"/>
        </w:rPr>
        <w:t>시간상</w:t>
      </w:r>
      <w:r w:rsidRPr="00ED4019">
        <w:rPr>
          <w:rStyle w:val="CommentTok"/>
          <w:rFonts w:ascii="Times New Roman" w:hAnsi="Times New Roman"/>
          <w:lang w:eastAsia="ko-KR"/>
        </w:rPr>
        <w:t xml:space="preserve"> 1</w:t>
      </w:r>
      <w:r w:rsidRPr="00ED4019">
        <w:rPr>
          <w:rStyle w:val="CommentTok"/>
          <w:rFonts w:ascii="Times New Roman" w:hAnsi="Times New Roman"/>
          <w:lang w:eastAsia="ko-KR"/>
        </w:rPr>
        <w:t>년</w:t>
      </w:r>
      <w:r w:rsidRPr="00ED4019">
        <w:rPr>
          <w:rStyle w:val="CommentTok"/>
          <w:rFonts w:ascii="Times New Roman" w:hAnsi="Times New Roman"/>
          <w:lang w:eastAsia="ko-KR"/>
        </w:rPr>
        <w:t xml:space="preserve"> </w:t>
      </w:r>
      <w:r w:rsidRPr="00ED4019">
        <w:rPr>
          <w:rStyle w:val="CommentTok"/>
          <w:rFonts w:ascii="Times New Roman" w:hAnsi="Times New Roman"/>
          <w:lang w:eastAsia="ko-KR"/>
        </w:rPr>
        <w:t>후</w:t>
      </w:r>
      <w:r w:rsidRPr="00ED4019">
        <w:rPr>
          <w:rStyle w:val="CommentTok"/>
          <w:rFonts w:ascii="Times New Roman" w:hAnsi="Times New Roman"/>
          <w:lang w:eastAsia="ko-KR"/>
        </w:rPr>
        <w:t>(duration)</w:t>
      </w:r>
      <w:r w:rsidRPr="00ED4019">
        <w:rPr>
          <w:rStyle w:val="CommentTok"/>
          <w:rFonts w:ascii="Times New Roman" w:hAnsi="Times New Roman"/>
          <w:lang w:eastAsia="ko-KR"/>
        </w:rPr>
        <w:t>는</w:t>
      </w:r>
      <w:r w:rsidRPr="00ED4019">
        <w:rPr>
          <w:rStyle w:val="CommentTok"/>
          <w:rFonts w:ascii="Times New Roman" w:hAnsi="Times New Roman"/>
          <w:lang w:eastAsia="ko-KR"/>
        </w:rPr>
        <w:t xml:space="preserve"> 2020</w:t>
      </w:r>
      <w:r w:rsidRPr="00ED4019">
        <w:rPr>
          <w:rStyle w:val="CommentTok"/>
          <w:rFonts w:ascii="Times New Roman" w:hAnsi="Times New Roman"/>
          <w:lang w:eastAsia="ko-KR"/>
        </w:rPr>
        <w:t>년은</w:t>
      </w:r>
      <w:r w:rsidRPr="00ED4019">
        <w:rPr>
          <w:rStyle w:val="CommentTok"/>
          <w:rFonts w:ascii="Times New Roman" w:hAnsi="Times New Roman"/>
          <w:lang w:eastAsia="ko-KR"/>
        </w:rPr>
        <w:t xml:space="preserve"> </w:t>
      </w:r>
      <w:r w:rsidRPr="00ED4019">
        <w:rPr>
          <w:rStyle w:val="CommentTok"/>
          <w:rFonts w:ascii="Times New Roman" w:hAnsi="Times New Roman"/>
          <w:lang w:eastAsia="ko-KR"/>
        </w:rPr>
        <w:t>윤년이므로</w:t>
      </w:r>
      <w:r w:rsidRPr="00ED4019">
        <w:rPr>
          <w:rStyle w:val="CommentTok"/>
          <w:rFonts w:ascii="Times New Roman" w:hAnsi="Times New Roman"/>
          <w:lang w:eastAsia="ko-KR"/>
        </w:rPr>
        <w:t xml:space="preserve"> 2020</w:t>
      </w:r>
      <w:r w:rsidRPr="00ED4019">
        <w:rPr>
          <w:rStyle w:val="CommentTok"/>
          <w:rFonts w:ascii="Times New Roman" w:hAnsi="Times New Roman"/>
          <w:lang w:eastAsia="ko-KR"/>
        </w:rPr>
        <w:t>년은</w:t>
      </w:r>
      <w:r w:rsidRPr="00ED4019">
        <w:rPr>
          <w:rStyle w:val="CommentTok"/>
          <w:rFonts w:ascii="Times New Roman" w:hAnsi="Times New Roman"/>
          <w:lang w:eastAsia="ko-KR"/>
        </w:rPr>
        <w:t xml:space="preserve"> 366</w:t>
      </w:r>
      <w:r w:rsidRPr="00ED4019">
        <w:rPr>
          <w:rStyle w:val="CommentTok"/>
          <w:rFonts w:ascii="Times New Roman" w:hAnsi="Times New Roman"/>
          <w:lang w:eastAsia="ko-KR"/>
        </w:rPr>
        <w:t>일임</w:t>
      </w:r>
      <w:r w:rsidRPr="00ED4019">
        <w:rPr>
          <w:rStyle w:val="CommentTok"/>
          <w:rFonts w:ascii="Times New Roman" w:hAnsi="Times New Roman"/>
          <w:lang w:eastAsia="ko-KR"/>
        </w:rPr>
        <w:t xml:space="preserve">. </w:t>
      </w:r>
      <w:r w:rsidRPr="00ED4019">
        <w:rPr>
          <w:rStyle w:val="CommentTok"/>
          <w:rFonts w:ascii="Times New Roman" w:hAnsi="Times New Roman"/>
          <w:lang w:eastAsia="ko-KR"/>
        </w:rPr>
        <w:t>그래서</w:t>
      </w:r>
      <w:r w:rsidRPr="00ED4019">
        <w:rPr>
          <w:rStyle w:val="CommentTok"/>
          <w:rFonts w:ascii="Times New Roman" w:hAnsi="Times New Roman"/>
          <w:lang w:eastAsia="ko-KR"/>
        </w:rPr>
        <w:t xml:space="preserve"> 365</w:t>
      </w:r>
      <w:r w:rsidRPr="00ED4019">
        <w:rPr>
          <w:rStyle w:val="CommentTok"/>
          <w:rFonts w:ascii="Times New Roman" w:hAnsi="Times New Roman"/>
          <w:lang w:eastAsia="ko-KR"/>
        </w:rPr>
        <w:t>일</w:t>
      </w:r>
      <w:r w:rsidRPr="00ED4019">
        <w:rPr>
          <w:rStyle w:val="CommentTok"/>
          <w:rFonts w:ascii="Times New Roman" w:hAnsi="Times New Roman"/>
          <w:lang w:eastAsia="ko-KR"/>
        </w:rPr>
        <w:t xml:space="preserve"> </w:t>
      </w:r>
      <w:r w:rsidRPr="00ED4019">
        <w:rPr>
          <w:rStyle w:val="CommentTok"/>
          <w:rFonts w:ascii="Times New Roman" w:hAnsi="Times New Roman"/>
          <w:lang w:eastAsia="ko-KR"/>
        </w:rPr>
        <w:t>후인</w:t>
      </w:r>
      <w:r w:rsidRPr="00ED4019">
        <w:rPr>
          <w:rStyle w:val="CommentTok"/>
          <w:rFonts w:ascii="Times New Roman" w:hAnsi="Times New Roman"/>
          <w:lang w:eastAsia="ko-KR"/>
        </w:rPr>
        <w:t xml:space="preserve"> 2020-12-31</w:t>
      </w:r>
      <w:r w:rsidRPr="00ED4019">
        <w:rPr>
          <w:rStyle w:val="CommentTok"/>
          <w:rFonts w:ascii="Times New Roman" w:hAnsi="Times New Roman"/>
          <w:lang w:eastAsia="ko-KR"/>
        </w:rPr>
        <w:t>이</w:t>
      </w:r>
      <w:r w:rsidRPr="00ED4019">
        <w:rPr>
          <w:rStyle w:val="CommentTok"/>
          <w:rFonts w:ascii="Times New Roman" w:hAnsi="Times New Roman"/>
          <w:lang w:eastAsia="ko-KR"/>
        </w:rPr>
        <w:t xml:space="preserve"> </w:t>
      </w:r>
      <w:r w:rsidRPr="00ED4019">
        <w:rPr>
          <w:rStyle w:val="CommentTok"/>
          <w:rFonts w:ascii="Times New Roman" w:hAnsi="Times New Roman"/>
          <w:lang w:eastAsia="ko-KR"/>
        </w:rPr>
        <w:t>표기됨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  <w:lang w:eastAsia="ko-KR"/>
        </w:rPr>
        <w:t xml:space="preserve"> </w:t>
      </w:r>
      <w:proofErr w:type="gramStart"/>
      <w:r w:rsidRPr="00ED4019">
        <w:rPr>
          <w:rStyle w:val="FunctionTok"/>
          <w:rFonts w:ascii="Times New Roman" w:hAnsi="Times New Roman"/>
          <w:lang w:eastAsia="ko-KR"/>
        </w:rPr>
        <w:t>as.Date</w:t>
      </w:r>
      <w:proofErr w:type="gramEnd"/>
      <w:r w:rsidRPr="00ED4019">
        <w:rPr>
          <w:rStyle w:val="NormalTok"/>
          <w:rFonts w:ascii="Times New Roman" w:hAnsi="Times New Roman"/>
          <w:lang w:eastAsia="ko-KR"/>
        </w:rPr>
        <w:t>(</w:t>
      </w:r>
      <w:r w:rsidRPr="00ED4019">
        <w:rPr>
          <w:rStyle w:val="StringTok"/>
          <w:rFonts w:ascii="Times New Roman" w:hAnsi="Times New Roman"/>
          <w:lang w:eastAsia="ko-KR"/>
        </w:rPr>
        <w:t>'2020-01-01'</w:t>
      </w:r>
      <w:r w:rsidRPr="00ED4019">
        <w:rPr>
          <w:rStyle w:val="NormalTok"/>
          <w:rFonts w:ascii="Times New Roman" w:hAnsi="Times New Roman"/>
          <w:lang w:eastAsia="ko-KR"/>
        </w:rPr>
        <w:t xml:space="preserve">) </w:t>
      </w:r>
      <w:r w:rsidRPr="00ED4019">
        <w:rPr>
          <w:rStyle w:val="SpecialCharTok"/>
          <w:rFonts w:ascii="Times New Roman" w:hAnsi="Times New Roman"/>
          <w:lang w:eastAsia="ko-KR"/>
        </w:rPr>
        <w:t>+</w:t>
      </w:r>
      <w:r w:rsidRPr="00ED4019">
        <w:rPr>
          <w:rStyle w:val="NormalTok"/>
          <w:rFonts w:ascii="Times New Roman" w:hAnsi="Times New Roman"/>
          <w:lang w:eastAsia="ko-KR"/>
        </w:rPr>
        <w:t xml:space="preserve"> </w:t>
      </w:r>
      <w:r w:rsidRPr="00ED4019">
        <w:rPr>
          <w:rStyle w:val="FunctionTok"/>
          <w:rFonts w:ascii="Times New Roman" w:hAnsi="Times New Roman"/>
          <w:lang w:eastAsia="ko-KR"/>
        </w:rPr>
        <w:t>dyears</w:t>
      </w:r>
      <w:r w:rsidRPr="00ED4019">
        <w:rPr>
          <w:rStyle w:val="NormalTok"/>
          <w:rFonts w:ascii="Times New Roman" w:hAnsi="Times New Roman"/>
          <w:lang w:eastAsia="ko-KR"/>
        </w:rPr>
        <w:t>(</w:t>
      </w:r>
      <w:r w:rsidRPr="00ED4019">
        <w:rPr>
          <w:rStyle w:val="DecValTok"/>
          <w:rFonts w:ascii="Times New Roman" w:hAnsi="Times New Roman"/>
          <w:lang w:eastAsia="ko-KR"/>
        </w:rPr>
        <w:t>1</w:t>
      </w:r>
      <w:r w:rsidRPr="00ED4019">
        <w:rPr>
          <w:rStyle w:val="NormalTok"/>
          <w:rFonts w:ascii="Times New Roman" w:hAnsi="Times New Roman"/>
          <w:lang w:eastAsia="ko-KR"/>
        </w:rPr>
        <w:t xml:space="preserve">)  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  <w:lang w:eastAsia="ko-KR"/>
        </w:rPr>
        <w:t>[</w:t>
      </w:r>
      <w:r w:rsidRPr="00ED4019">
        <w:rPr>
          <w:rStyle w:val="DecValTok"/>
          <w:rFonts w:ascii="Times New Roman" w:hAnsi="Times New Roman"/>
          <w:lang w:eastAsia="ko-KR"/>
        </w:rPr>
        <w:t>1</w:t>
      </w:r>
      <w:r w:rsidRPr="00ED4019">
        <w:rPr>
          <w:rStyle w:val="NormalTok"/>
          <w:rFonts w:ascii="Times New Roman" w:hAnsi="Times New Roman"/>
          <w:lang w:eastAsia="ko-KR"/>
        </w:rPr>
        <w:t xml:space="preserve">] </w:t>
      </w:r>
      <w:r w:rsidRPr="00ED4019">
        <w:rPr>
          <w:rStyle w:val="StringTok"/>
          <w:rFonts w:ascii="Times New Roman" w:hAnsi="Times New Roman"/>
          <w:lang w:eastAsia="ko-KR"/>
        </w:rPr>
        <w:t>"2020-12-31 06:00:00 UTC"</w:t>
      </w:r>
    </w:p>
    <w:p w14:paraId="115A7B99" w14:textId="7ACCEBAF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2422" w:author="제이펍 출판사" w:date="2021-03-14T15:57:00Z">
          <w:pPr>
            <w:pStyle w:val="SourceCode"/>
          </w:pPr>
        </w:pPrChange>
      </w:pPr>
      <w:r w:rsidRPr="00ED4019">
        <w:rPr>
          <w:rStyle w:val="NormalTok"/>
          <w:rFonts w:ascii="Times New Roman" w:hAnsi="Times New Roman"/>
          <w:lang w:eastAsia="ko-KR"/>
        </w:rPr>
        <w:t xml:space="preserve"> </w:t>
      </w:r>
      <w:r w:rsidRPr="00ED4019">
        <w:rPr>
          <w:rStyle w:val="CommentTok"/>
          <w:rFonts w:ascii="Times New Roman" w:hAnsi="Times New Roman"/>
        </w:rPr>
        <w:t># 2020-02-01</w:t>
      </w:r>
      <w:r w:rsidRPr="00ED4019">
        <w:rPr>
          <w:rStyle w:val="CommentTok"/>
          <w:rFonts w:ascii="Times New Roman" w:hAnsi="Times New Roman"/>
        </w:rPr>
        <w:t>부터</w:t>
      </w:r>
      <w:r w:rsidRPr="00ED4019">
        <w:rPr>
          <w:rStyle w:val="CommentTok"/>
          <w:rFonts w:ascii="Times New Roman" w:hAnsi="Times New Roman"/>
        </w:rPr>
        <w:t xml:space="preserve"> </w:t>
      </w:r>
      <w:r w:rsidRPr="00ED4019">
        <w:rPr>
          <w:rStyle w:val="CommentTok"/>
          <w:rFonts w:ascii="Times New Roman" w:hAnsi="Times New Roman"/>
        </w:rPr>
        <w:t>한달</w:t>
      </w:r>
      <w:ins w:id="2423" w:author="user" w:date="2021-03-21T15:36:00Z">
        <w:r w:rsidR="00D04A81">
          <w:rPr>
            <w:rStyle w:val="CommentTok"/>
            <w:rFonts w:ascii="Times New Roman" w:hAnsi="Times New Roman" w:hint="eastAsia"/>
            <w:lang w:eastAsia="ko-KR"/>
          </w:rPr>
          <w:t xml:space="preserve"> </w:t>
        </w:r>
      </w:ins>
      <w:proofErr w:type="gramStart"/>
      <w:r w:rsidRPr="00ED4019">
        <w:rPr>
          <w:rStyle w:val="CommentTok"/>
          <w:rFonts w:ascii="Times New Roman" w:hAnsi="Times New Roman"/>
        </w:rPr>
        <w:t>후</w:t>
      </w:r>
      <w:r w:rsidRPr="00ED4019">
        <w:rPr>
          <w:rStyle w:val="CommentTok"/>
          <w:rFonts w:ascii="Times New Roman" w:hAnsi="Times New Roman"/>
        </w:rPr>
        <w:t>(</w:t>
      </w:r>
      <w:proofErr w:type="gramEnd"/>
      <w:r w:rsidRPr="00ED4019">
        <w:rPr>
          <w:rStyle w:val="CommentTok"/>
          <w:rFonts w:ascii="Times New Roman" w:hAnsi="Times New Roman"/>
        </w:rPr>
        <w:t>period)</w:t>
      </w:r>
      <w:r w:rsidRPr="00ED4019">
        <w:rPr>
          <w:rStyle w:val="CommentTok"/>
          <w:rFonts w:ascii="Times New Roman" w:hAnsi="Times New Roman"/>
        </w:rPr>
        <w:t>는</w:t>
      </w:r>
      <w:r w:rsidRPr="00ED4019">
        <w:rPr>
          <w:rStyle w:val="CommentTok"/>
          <w:rFonts w:ascii="Times New Roman" w:hAnsi="Times New Roman"/>
        </w:rPr>
        <w:t xml:space="preserve"> </w:t>
      </w:r>
      <w:commentRangeStart w:id="2424"/>
      <w:commentRangeStart w:id="2425"/>
      <w:r w:rsidRPr="00ED4019">
        <w:rPr>
          <w:rStyle w:val="CommentTok"/>
          <w:rFonts w:ascii="Times New Roman" w:hAnsi="Times New Roman"/>
        </w:rPr>
        <w:t>21</w:t>
      </w:r>
      <w:commentRangeEnd w:id="2424"/>
      <w:r w:rsidR="00D04A81">
        <w:rPr>
          <w:rStyle w:val="af3"/>
          <w:kern w:val="0"/>
          <w:lang w:eastAsia="en-US"/>
        </w:rPr>
        <w:commentReference w:id="2424"/>
      </w:r>
      <w:commentRangeEnd w:id="2425"/>
      <w:r w:rsidR="009321B1">
        <w:rPr>
          <w:rStyle w:val="af3"/>
          <w:kern w:val="0"/>
          <w:lang w:eastAsia="en-US"/>
        </w:rPr>
        <w:commentReference w:id="2425"/>
      </w:r>
      <w:r w:rsidRPr="00ED4019">
        <w:rPr>
          <w:rStyle w:val="CommentTok"/>
          <w:rFonts w:ascii="Times New Roman" w:hAnsi="Times New Roman"/>
        </w:rPr>
        <w:t>년</w:t>
      </w:r>
      <w:r w:rsidRPr="00ED4019">
        <w:rPr>
          <w:rStyle w:val="CommentTok"/>
          <w:rFonts w:ascii="Times New Roman" w:hAnsi="Times New Roman"/>
        </w:rPr>
        <w:t xml:space="preserve"> 3</w:t>
      </w:r>
      <w:r w:rsidRPr="00ED4019">
        <w:rPr>
          <w:rStyle w:val="CommentTok"/>
          <w:rFonts w:ascii="Times New Roman" w:hAnsi="Times New Roman"/>
        </w:rPr>
        <w:t>월</w:t>
      </w:r>
      <w:r w:rsidRPr="00ED4019">
        <w:rPr>
          <w:rStyle w:val="CommentTok"/>
          <w:rFonts w:ascii="Times New Roman" w:hAnsi="Times New Roman"/>
        </w:rPr>
        <w:t xml:space="preserve"> 1</w:t>
      </w:r>
      <w:r w:rsidRPr="00ED4019">
        <w:rPr>
          <w:rStyle w:val="CommentTok"/>
          <w:rFonts w:ascii="Times New Roman" w:hAnsi="Times New Roman"/>
        </w:rPr>
        <w:t>일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unctionTok"/>
          <w:rFonts w:ascii="Times New Roman" w:hAnsi="Times New Roman"/>
        </w:rPr>
        <w:t>as.Date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StringTok"/>
          <w:rFonts w:ascii="Times New Roman" w:hAnsi="Times New Roman"/>
        </w:rPr>
        <w:t>'2020-02-01'</w:t>
      </w:r>
      <w:r w:rsidRPr="00ED4019">
        <w:rPr>
          <w:rStyle w:val="NormalTok"/>
          <w:rFonts w:ascii="Times New Roman" w:hAnsi="Times New Roman"/>
        </w:rPr>
        <w:t xml:space="preserve">) </w:t>
      </w:r>
      <w:r w:rsidRPr="00ED4019">
        <w:rPr>
          <w:rStyle w:val="SpecialCharTok"/>
          <w:rFonts w:ascii="Times New Roman" w:hAnsi="Times New Roman"/>
        </w:rPr>
        <w:t>+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unctionTok"/>
          <w:rFonts w:ascii="Times New Roman" w:hAnsi="Times New Roman"/>
        </w:rPr>
        <w:t>months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DecValTok"/>
          <w:rFonts w:ascii="Times New Roman" w:hAnsi="Times New Roman"/>
        </w:rPr>
        <w:t>1</w:t>
      </w:r>
      <w:r w:rsidRPr="00ED4019">
        <w:rPr>
          <w:rStyle w:val="NormalTok"/>
          <w:rFonts w:ascii="Times New Roman" w:hAnsi="Times New Roman"/>
        </w:rPr>
        <w:t xml:space="preserve">)  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>[</w:t>
      </w:r>
      <w:r w:rsidRPr="00ED4019">
        <w:rPr>
          <w:rStyle w:val="DecValTok"/>
          <w:rFonts w:ascii="Times New Roman" w:hAnsi="Times New Roman"/>
        </w:rPr>
        <w:t>1</w:t>
      </w:r>
      <w:r w:rsidRPr="00ED4019">
        <w:rPr>
          <w:rStyle w:val="NormalTok"/>
          <w:rFonts w:ascii="Times New Roman" w:hAnsi="Times New Roman"/>
        </w:rPr>
        <w:t xml:space="preserve">] </w:t>
      </w:r>
      <w:r w:rsidRPr="00ED4019">
        <w:rPr>
          <w:rStyle w:val="StringTok"/>
          <w:rFonts w:ascii="Times New Roman" w:hAnsi="Times New Roman"/>
        </w:rPr>
        <w:t>"2020-03-01"</w:t>
      </w:r>
    </w:p>
    <w:p w14:paraId="57445261" w14:textId="704849CD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2426" w:author="제이펍 출판사" w:date="2021-03-14T15:57:00Z">
          <w:pPr>
            <w:pStyle w:val="SourceCode"/>
          </w:pPr>
        </w:pPrChange>
      </w:pP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CommentTok"/>
          <w:rFonts w:ascii="Times New Roman" w:hAnsi="Times New Roman"/>
        </w:rPr>
        <w:t># 2020-02-01</w:t>
      </w:r>
      <w:r w:rsidRPr="00ED4019">
        <w:rPr>
          <w:rStyle w:val="CommentTok"/>
          <w:rFonts w:ascii="Times New Roman" w:hAnsi="Times New Roman"/>
        </w:rPr>
        <w:t>부터</w:t>
      </w:r>
      <w:r w:rsidRPr="00ED4019">
        <w:rPr>
          <w:rStyle w:val="CommentTok"/>
          <w:rFonts w:ascii="Times New Roman" w:hAnsi="Times New Roman"/>
        </w:rPr>
        <w:t xml:space="preserve"> </w:t>
      </w:r>
      <w:r w:rsidRPr="00ED4019">
        <w:rPr>
          <w:rStyle w:val="CommentTok"/>
          <w:rFonts w:ascii="Times New Roman" w:hAnsi="Times New Roman"/>
        </w:rPr>
        <w:t>한달</w:t>
      </w:r>
      <w:ins w:id="2427" w:author="user" w:date="2021-03-21T15:37:00Z">
        <w:r w:rsidR="00D04A81">
          <w:rPr>
            <w:rStyle w:val="CommentTok"/>
            <w:rFonts w:ascii="Times New Roman" w:hAnsi="Times New Roman" w:hint="eastAsia"/>
            <w:lang w:eastAsia="ko-KR"/>
          </w:rPr>
          <w:t xml:space="preserve"> </w:t>
        </w:r>
      </w:ins>
      <w:proofErr w:type="gramStart"/>
      <w:r w:rsidRPr="00ED4019">
        <w:rPr>
          <w:rStyle w:val="CommentTok"/>
          <w:rFonts w:ascii="Times New Roman" w:hAnsi="Times New Roman"/>
        </w:rPr>
        <w:t>후</w:t>
      </w:r>
      <w:r w:rsidRPr="00ED4019">
        <w:rPr>
          <w:rStyle w:val="CommentTok"/>
          <w:rFonts w:ascii="Times New Roman" w:hAnsi="Times New Roman"/>
        </w:rPr>
        <w:t>(</w:t>
      </w:r>
      <w:proofErr w:type="gramEnd"/>
      <w:r w:rsidRPr="00ED4019">
        <w:rPr>
          <w:rStyle w:val="CommentTok"/>
          <w:rFonts w:ascii="Times New Roman" w:hAnsi="Times New Roman"/>
        </w:rPr>
        <w:t>duration)</w:t>
      </w:r>
      <w:r w:rsidRPr="00ED4019">
        <w:rPr>
          <w:rStyle w:val="CommentTok"/>
          <w:rFonts w:ascii="Times New Roman" w:hAnsi="Times New Roman"/>
        </w:rPr>
        <w:t>는</w:t>
      </w:r>
      <w:r w:rsidRPr="00ED4019">
        <w:rPr>
          <w:rStyle w:val="CommentTok"/>
          <w:rFonts w:ascii="Times New Roman" w:hAnsi="Times New Roman"/>
        </w:rPr>
        <w:t xml:space="preserve"> 30</w:t>
      </w:r>
      <w:r w:rsidRPr="00ED4019">
        <w:rPr>
          <w:rStyle w:val="CommentTok"/>
          <w:rFonts w:ascii="Times New Roman" w:hAnsi="Times New Roman"/>
        </w:rPr>
        <w:t>일</w:t>
      </w:r>
      <w:r w:rsidRPr="00ED4019">
        <w:rPr>
          <w:rStyle w:val="CommentTok"/>
          <w:rFonts w:ascii="Times New Roman" w:hAnsi="Times New Roman"/>
        </w:rPr>
        <w:t xml:space="preserve"> </w:t>
      </w:r>
      <w:r w:rsidRPr="00ED4019">
        <w:rPr>
          <w:rStyle w:val="CommentTok"/>
          <w:rFonts w:ascii="Times New Roman" w:hAnsi="Times New Roman"/>
        </w:rPr>
        <w:t>후</w:t>
      </w:r>
      <w:del w:id="2428" w:author="user" w:date="2021-03-21T15:37:00Z">
        <w:r w:rsidRPr="00ED4019" w:rsidDel="00D04A81">
          <w:rPr>
            <w:rStyle w:val="CommentTok"/>
            <w:rFonts w:ascii="Times New Roman" w:hAnsi="Times New Roman" w:hint="eastAsia"/>
          </w:rPr>
          <w:delText xml:space="preserve"> </w:delText>
        </w:r>
      </w:del>
      <w:r w:rsidRPr="00ED4019">
        <w:rPr>
          <w:rStyle w:val="CommentTok"/>
          <w:rFonts w:ascii="Times New Roman" w:hAnsi="Times New Roman"/>
        </w:rPr>
        <w:t>인</w:t>
      </w:r>
      <w:r w:rsidRPr="00ED4019">
        <w:rPr>
          <w:rStyle w:val="CommentTok"/>
          <w:rFonts w:ascii="Times New Roman" w:hAnsi="Times New Roman"/>
        </w:rPr>
        <w:t xml:space="preserve"> </w:t>
      </w:r>
      <w:commentRangeStart w:id="2429"/>
      <w:commentRangeStart w:id="2430"/>
      <w:r w:rsidRPr="00ED4019">
        <w:rPr>
          <w:rStyle w:val="CommentTok"/>
          <w:rFonts w:ascii="Times New Roman" w:hAnsi="Times New Roman"/>
        </w:rPr>
        <w:t>20</w:t>
      </w:r>
      <w:commentRangeEnd w:id="2429"/>
      <w:r w:rsidR="00D04A81">
        <w:rPr>
          <w:rStyle w:val="af3"/>
          <w:kern w:val="0"/>
          <w:lang w:eastAsia="en-US"/>
        </w:rPr>
        <w:commentReference w:id="2429"/>
      </w:r>
      <w:commentRangeEnd w:id="2430"/>
      <w:r w:rsidR="009321B1">
        <w:rPr>
          <w:rStyle w:val="af3"/>
          <w:kern w:val="0"/>
          <w:lang w:eastAsia="en-US"/>
        </w:rPr>
        <w:commentReference w:id="2430"/>
      </w:r>
      <w:r w:rsidRPr="00ED4019">
        <w:rPr>
          <w:rStyle w:val="CommentTok"/>
          <w:rFonts w:ascii="Times New Roman" w:hAnsi="Times New Roman"/>
        </w:rPr>
        <w:t>년</w:t>
      </w:r>
      <w:r w:rsidRPr="00ED4019">
        <w:rPr>
          <w:rStyle w:val="CommentTok"/>
          <w:rFonts w:ascii="Times New Roman" w:hAnsi="Times New Roman"/>
        </w:rPr>
        <w:t xml:space="preserve"> 3</w:t>
      </w:r>
      <w:r w:rsidRPr="00ED4019">
        <w:rPr>
          <w:rStyle w:val="CommentTok"/>
          <w:rFonts w:ascii="Times New Roman" w:hAnsi="Times New Roman"/>
        </w:rPr>
        <w:t>월</w:t>
      </w:r>
      <w:r w:rsidRPr="00ED4019">
        <w:rPr>
          <w:rStyle w:val="CommentTok"/>
          <w:rFonts w:ascii="Times New Roman" w:hAnsi="Times New Roman"/>
        </w:rPr>
        <w:t xml:space="preserve"> 2</w:t>
      </w:r>
      <w:r w:rsidRPr="00ED4019">
        <w:rPr>
          <w:rStyle w:val="CommentTok"/>
          <w:rFonts w:ascii="Times New Roman" w:hAnsi="Times New Roman"/>
        </w:rPr>
        <w:t>일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unctionTok"/>
          <w:rFonts w:ascii="Times New Roman" w:hAnsi="Times New Roman"/>
        </w:rPr>
        <w:t>as.Date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StringTok"/>
          <w:rFonts w:ascii="Times New Roman" w:hAnsi="Times New Roman"/>
        </w:rPr>
        <w:t>'2020-02-01'</w:t>
      </w:r>
      <w:r w:rsidRPr="00ED4019">
        <w:rPr>
          <w:rStyle w:val="NormalTok"/>
          <w:rFonts w:ascii="Times New Roman" w:hAnsi="Times New Roman"/>
        </w:rPr>
        <w:t xml:space="preserve">) </w:t>
      </w:r>
      <w:r w:rsidRPr="00ED4019">
        <w:rPr>
          <w:rStyle w:val="SpecialCharTok"/>
          <w:rFonts w:ascii="Times New Roman" w:hAnsi="Times New Roman"/>
        </w:rPr>
        <w:t>+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unctionTok"/>
          <w:rFonts w:ascii="Times New Roman" w:hAnsi="Times New Roman"/>
        </w:rPr>
        <w:t>dmonths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DecValTok"/>
          <w:rFonts w:ascii="Times New Roman" w:hAnsi="Times New Roman"/>
        </w:rPr>
        <w:t>1</w:t>
      </w:r>
      <w:r w:rsidRPr="00ED4019">
        <w:rPr>
          <w:rStyle w:val="NormalTok"/>
          <w:rFonts w:ascii="Times New Roman" w:hAnsi="Times New Roman"/>
        </w:rPr>
        <w:t xml:space="preserve">)  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>[</w:t>
      </w:r>
      <w:r w:rsidRPr="00ED4019">
        <w:rPr>
          <w:rStyle w:val="DecValTok"/>
          <w:rFonts w:ascii="Times New Roman" w:hAnsi="Times New Roman"/>
        </w:rPr>
        <w:t>1</w:t>
      </w:r>
      <w:r w:rsidRPr="00ED4019">
        <w:rPr>
          <w:rStyle w:val="NormalTok"/>
          <w:rFonts w:ascii="Times New Roman" w:hAnsi="Times New Roman"/>
        </w:rPr>
        <w:t xml:space="preserve">] </w:t>
      </w:r>
      <w:r w:rsidRPr="00ED4019">
        <w:rPr>
          <w:rStyle w:val="StringTok"/>
          <w:rFonts w:ascii="Times New Roman" w:hAnsi="Times New Roman"/>
        </w:rPr>
        <w:t>"2020-03-02 10:30:00 UTC"</w:t>
      </w:r>
    </w:p>
    <w:p w14:paraId="73193D1C" w14:textId="20443B5B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2431" w:author="제이펍 출판사" w:date="2021-03-14T15:57:00Z">
          <w:pPr>
            <w:pStyle w:val="SourceCode"/>
          </w:pPr>
        </w:pPrChange>
      </w:pP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CommentTok"/>
          <w:rFonts w:ascii="Times New Roman" w:hAnsi="Times New Roman"/>
        </w:rPr>
        <w:t># 2021-02-01</w:t>
      </w:r>
      <w:r w:rsidRPr="00ED4019">
        <w:rPr>
          <w:rStyle w:val="CommentTok"/>
          <w:rFonts w:ascii="Times New Roman" w:hAnsi="Times New Roman"/>
        </w:rPr>
        <w:t>부터</w:t>
      </w:r>
      <w:r w:rsidRPr="00ED4019">
        <w:rPr>
          <w:rStyle w:val="CommentTok"/>
          <w:rFonts w:ascii="Times New Roman" w:hAnsi="Times New Roman"/>
        </w:rPr>
        <w:t xml:space="preserve"> </w:t>
      </w:r>
      <w:r w:rsidRPr="00ED4019">
        <w:rPr>
          <w:rStyle w:val="CommentTok"/>
          <w:rFonts w:ascii="Times New Roman" w:hAnsi="Times New Roman"/>
        </w:rPr>
        <w:t>한달</w:t>
      </w:r>
      <w:ins w:id="2432" w:author="user" w:date="2021-03-21T15:37:00Z">
        <w:r w:rsidR="00D04A81">
          <w:rPr>
            <w:rStyle w:val="CommentTok"/>
            <w:rFonts w:ascii="Times New Roman" w:hAnsi="Times New Roman" w:hint="eastAsia"/>
            <w:lang w:eastAsia="ko-KR"/>
          </w:rPr>
          <w:t xml:space="preserve"> </w:t>
        </w:r>
      </w:ins>
      <w:proofErr w:type="gramStart"/>
      <w:r w:rsidRPr="00ED4019">
        <w:rPr>
          <w:rStyle w:val="CommentTok"/>
          <w:rFonts w:ascii="Times New Roman" w:hAnsi="Times New Roman"/>
        </w:rPr>
        <w:t>후</w:t>
      </w:r>
      <w:r w:rsidRPr="00ED4019">
        <w:rPr>
          <w:rStyle w:val="CommentTok"/>
          <w:rFonts w:ascii="Times New Roman" w:hAnsi="Times New Roman"/>
        </w:rPr>
        <w:t>(</w:t>
      </w:r>
      <w:proofErr w:type="gramEnd"/>
      <w:r w:rsidRPr="00ED4019">
        <w:rPr>
          <w:rStyle w:val="CommentTok"/>
          <w:rFonts w:ascii="Times New Roman" w:hAnsi="Times New Roman"/>
        </w:rPr>
        <w:t>period)</w:t>
      </w:r>
      <w:r w:rsidRPr="00ED4019">
        <w:rPr>
          <w:rStyle w:val="CommentTok"/>
          <w:rFonts w:ascii="Times New Roman" w:hAnsi="Times New Roman"/>
        </w:rPr>
        <w:t>는</w:t>
      </w:r>
      <w:r w:rsidRPr="00ED4019">
        <w:rPr>
          <w:rStyle w:val="CommentTok"/>
          <w:rFonts w:ascii="Times New Roman" w:hAnsi="Times New Roman"/>
        </w:rPr>
        <w:t xml:space="preserve"> 21</w:t>
      </w:r>
      <w:r w:rsidRPr="00ED4019">
        <w:rPr>
          <w:rStyle w:val="CommentTok"/>
          <w:rFonts w:ascii="Times New Roman" w:hAnsi="Times New Roman"/>
        </w:rPr>
        <w:t>년</w:t>
      </w:r>
      <w:r w:rsidRPr="00ED4019">
        <w:rPr>
          <w:rStyle w:val="CommentTok"/>
          <w:rFonts w:ascii="Times New Roman" w:hAnsi="Times New Roman"/>
        </w:rPr>
        <w:t xml:space="preserve"> 3</w:t>
      </w:r>
      <w:r w:rsidRPr="00ED4019">
        <w:rPr>
          <w:rStyle w:val="CommentTok"/>
          <w:rFonts w:ascii="Times New Roman" w:hAnsi="Times New Roman"/>
        </w:rPr>
        <w:t>월</w:t>
      </w:r>
      <w:r w:rsidRPr="00ED4019">
        <w:rPr>
          <w:rStyle w:val="CommentTok"/>
          <w:rFonts w:ascii="Times New Roman" w:hAnsi="Times New Roman"/>
        </w:rPr>
        <w:t xml:space="preserve"> 1</w:t>
      </w:r>
      <w:r w:rsidRPr="00ED4019">
        <w:rPr>
          <w:rStyle w:val="CommentTok"/>
          <w:rFonts w:ascii="Times New Roman" w:hAnsi="Times New Roman"/>
        </w:rPr>
        <w:t>일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unctionTok"/>
          <w:rFonts w:ascii="Times New Roman" w:hAnsi="Times New Roman"/>
        </w:rPr>
        <w:t>as.Date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StringTok"/>
          <w:rFonts w:ascii="Times New Roman" w:hAnsi="Times New Roman"/>
        </w:rPr>
        <w:t>'2021-02-01'</w:t>
      </w:r>
      <w:r w:rsidRPr="00ED4019">
        <w:rPr>
          <w:rStyle w:val="NormalTok"/>
          <w:rFonts w:ascii="Times New Roman" w:hAnsi="Times New Roman"/>
        </w:rPr>
        <w:t xml:space="preserve">) </w:t>
      </w:r>
      <w:r w:rsidRPr="00ED4019">
        <w:rPr>
          <w:rStyle w:val="SpecialCharTok"/>
          <w:rFonts w:ascii="Times New Roman" w:hAnsi="Times New Roman"/>
        </w:rPr>
        <w:t>+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unctionTok"/>
          <w:rFonts w:ascii="Times New Roman" w:hAnsi="Times New Roman"/>
        </w:rPr>
        <w:t>months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DecValTok"/>
          <w:rFonts w:ascii="Times New Roman" w:hAnsi="Times New Roman"/>
        </w:rPr>
        <w:t>1</w:t>
      </w:r>
      <w:r w:rsidRPr="00ED4019">
        <w:rPr>
          <w:rStyle w:val="NormalTok"/>
          <w:rFonts w:ascii="Times New Roman" w:hAnsi="Times New Roman"/>
        </w:rPr>
        <w:t xml:space="preserve">)  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>[</w:t>
      </w:r>
      <w:r w:rsidRPr="00ED4019">
        <w:rPr>
          <w:rStyle w:val="DecValTok"/>
          <w:rFonts w:ascii="Times New Roman" w:hAnsi="Times New Roman"/>
        </w:rPr>
        <w:t>1</w:t>
      </w:r>
      <w:r w:rsidRPr="00ED4019">
        <w:rPr>
          <w:rStyle w:val="NormalTok"/>
          <w:rFonts w:ascii="Times New Roman" w:hAnsi="Times New Roman"/>
        </w:rPr>
        <w:t xml:space="preserve">] </w:t>
      </w:r>
      <w:r w:rsidRPr="00ED4019">
        <w:rPr>
          <w:rStyle w:val="StringTok"/>
          <w:rFonts w:ascii="Times New Roman" w:hAnsi="Times New Roman"/>
        </w:rPr>
        <w:t>"2021-03-01"</w:t>
      </w:r>
    </w:p>
    <w:p w14:paraId="2A4A4E43" w14:textId="0713806D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2433" w:author="제이펍 출판사" w:date="2021-03-14T15:57:00Z">
          <w:pPr>
            <w:pStyle w:val="SourceCode"/>
          </w:pPr>
        </w:pPrChange>
      </w:pPr>
      <w:r w:rsidRPr="00ED4019">
        <w:rPr>
          <w:rStyle w:val="NormalTok"/>
          <w:rFonts w:ascii="Times New Roman" w:hAnsi="Times New Roman"/>
        </w:rPr>
        <w:lastRenderedPageBreak/>
        <w:t xml:space="preserve"> </w:t>
      </w:r>
      <w:r w:rsidRPr="00ED4019">
        <w:rPr>
          <w:rStyle w:val="CommentTok"/>
          <w:rFonts w:ascii="Times New Roman" w:hAnsi="Times New Roman"/>
        </w:rPr>
        <w:t># 2020-01-01</w:t>
      </w:r>
      <w:r w:rsidRPr="00ED4019">
        <w:rPr>
          <w:rStyle w:val="CommentTok"/>
          <w:rFonts w:ascii="Times New Roman" w:hAnsi="Times New Roman"/>
        </w:rPr>
        <w:t>부터</w:t>
      </w:r>
      <w:r w:rsidRPr="00ED4019">
        <w:rPr>
          <w:rStyle w:val="CommentTok"/>
          <w:rFonts w:ascii="Times New Roman" w:hAnsi="Times New Roman"/>
        </w:rPr>
        <w:t xml:space="preserve"> </w:t>
      </w:r>
      <w:r w:rsidRPr="00ED4019">
        <w:rPr>
          <w:rStyle w:val="CommentTok"/>
          <w:rFonts w:ascii="Times New Roman" w:hAnsi="Times New Roman"/>
        </w:rPr>
        <w:t>한달</w:t>
      </w:r>
      <w:r w:rsidRPr="00ED4019">
        <w:rPr>
          <w:rStyle w:val="CommentTok"/>
          <w:rFonts w:ascii="Times New Roman" w:hAnsi="Times New Roman"/>
        </w:rPr>
        <w:t xml:space="preserve"> </w:t>
      </w:r>
      <w:proofErr w:type="gramStart"/>
      <w:r w:rsidRPr="00ED4019">
        <w:rPr>
          <w:rStyle w:val="CommentTok"/>
          <w:rFonts w:ascii="Times New Roman" w:hAnsi="Times New Roman"/>
        </w:rPr>
        <w:t>후</w:t>
      </w:r>
      <w:r w:rsidRPr="00ED4019">
        <w:rPr>
          <w:rStyle w:val="CommentTok"/>
          <w:rFonts w:ascii="Times New Roman" w:hAnsi="Times New Roman"/>
        </w:rPr>
        <w:t>(</w:t>
      </w:r>
      <w:proofErr w:type="gramEnd"/>
      <w:r w:rsidRPr="00ED4019">
        <w:rPr>
          <w:rStyle w:val="CommentTok"/>
          <w:rFonts w:ascii="Times New Roman" w:hAnsi="Times New Roman"/>
        </w:rPr>
        <w:t>duration)</w:t>
      </w:r>
      <w:r w:rsidRPr="00ED4019">
        <w:rPr>
          <w:rStyle w:val="CommentTok"/>
          <w:rFonts w:ascii="Times New Roman" w:hAnsi="Times New Roman"/>
        </w:rPr>
        <w:t>는</w:t>
      </w:r>
      <w:r w:rsidRPr="00ED4019">
        <w:rPr>
          <w:rStyle w:val="CommentTok"/>
          <w:rFonts w:ascii="Times New Roman" w:hAnsi="Times New Roman"/>
        </w:rPr>
        <w:t xml:space="preserve"> 30</w:t>
      </w:r>
      <w:r w:rsidRPr="00ED4019">
        <w:rPr>
          <w:rStyle w:val="CommentTok"/>
          <w:rFonts w:ascii="Times New Roman" w:hAnsi="Times New Roman"/>
        </w:rPr>
        <w:t>일</w:t>
      </w:r>
      <w:r w:rsidRPr="00ED4019">
        <w:rPr>
          <w:rStyle w:val="CommentTok"/>
          <w:rFonts w:ascii="Times New Roman" w:hAnsi="Times New Roman"/>
        </w:rPr>
        <w:t xml:space="preserve"> </w:t>
      </w:r>
      <w:r w:rsidRPr="00ED4019">
        <w:rPr>
          <w:rStyle w:val="CommentTok"/>
          <w:rFonts w:ascii="Times New Roman" w:hAnsi="Times New Roman"/>
        </w:rPr>
        <w:t>후</w:t>
      </w:r>
      <w:del w:id="2434" w:author="user" w:date="2021-03-21T15:38:00Z">
        <w:r w:rsidRPr="00ED4019" w:rsidDel="00D04A81">
          <w:rPr>
            <w:rStyle w:val="CommentTok"/>
            <w:rFonts w:ascii="Times New Roman" w:hAnsi="Times New Roman" w:hint="eastAsia"/>
          </w:rPr>
          <w:delText xml:space="preserve"> </w:delText>
        </w:r>
      </w:del>
      <w:r w:rsidRPr="00ED4019">
        <w:rPr>
          <w:rStyle w:val="CommentTok"/>
          <w:rFonts w:ascii="Times New Roman" w:hAnsi="Times New Roman"/>
        </w:rPr>
        <w:t>인</w:t>
      </w:r>
      <w:r w:rsidRPr="00ED4019">
        <w:rPr>
          <w:rStyle w:val="CommentTok"/>
          <w:rFonts w:ascii="Times New Roman" w:hAnsi="Times New Roman"/>
        </w:rPr>
        <w:t xml:space="preserve"> 3</w:t>
      </w:r>
      <w:r w:rsidRPr="00ED4019">
        <w:rPr>
          <w:rStyle w:val="CommentTok"/>
          <w:rFonts w:ascii="Times New Roman" w:hAnsi="Times New Roman"/>
        </w:rPr>
        <w:t>월</w:t>
      </w:r>
      <w:r w:rsidRPr="00ED4019">
        <w:rPr>
          <w:rStyle w:val="CommentTok"/>
          <w:rFonts w:ascii="Times New Roman" w:hAnsi="Times New Roman"/>
        </w:rPr>
        <w:t xml:space="preserve"> 2</w:t>
      </w:r>
      <w:r w:rsidRPr="00ED4019">
        <w:rPr>
          <w:rStyle w:val="CommentTok"/>
          <w:rFonts w:ascii="Times New Roman" w:hAnsi="Times New Roman"/>
        </w:rPr>
        <w:t>일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unctionTok"/>
          <w:rFonts w:ascii="Times New Roman" w:hAnsi="Times New Roman"/>
        </w:rPr>
        <w:t>as.Date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StringTok"/>
          <w:rFonts w:ascii="Times New Roman" w:hAnsi="Times New Roman"/>
        </w:rPr>
        <w:t>'2021-02-01'</w:t>
      </w:r>
      <w:r w:rsidRPr="00ED4019">
        <w:rPr>
          <w:rStyle w:val="NormalTok"/>
          <w:rFonts w:ascii="Times New Roman" w:hAnsi="Times New Roman"/>
        </w:rPr>
        <w:t xml:space="preserve">) </w:t>
      </w:r>
      <w:r w:rsidRPr="00ED4019">
        <w:rPr>
          <w:rStyle w:val="SpecialCharTok"/>
          <w:rFonts w:ascii="Times New Roman" w:hAnsi="Times New Roman"/>
        </w:rPr>
        <w:t>+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unctionTok"/>
          <w:rFonts w:ascii="Times New Roman" w:hAnsi="Times New Roman"/>
        </w:rPr>
        <w:t>dmonths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DecValTok"/>
          <w:rFonts w:ascii="Times New Roman" w:hAnsi="Times New Roman"/>
        </w:rPr>
        <w:t>1</w:t>
      </w:r>
      <w:r w:rsidRPr="00ED4019">
        <w:rPr>
          <w:rStyle w:val="NormalTok"/>
          <w:rFonts w:ascii="Times New Roman" w:hAnsi="Times New Roman"/>
        </w:rPr>
        <w:t xml:space="preserve">)  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>[</w:t>
      </w:r>
      <w:r w:rsidRPr="00ED4019">
        <w:rPr>
          <w:rStyle w:val="DecValTok"/>
          <w:rFonts w:ascii="Times New Roman" w:hAnsi="Times New Roman"/>
        </w:rPr>
        <w:t>1</w:t>
      </w:r>
      <w:r w:rsidRPr="00ED4019">
        <w:rPr>
          <w:rStyle w:val="NormalTok"/>
          <w:rFonts w:ascii="Times New Roman" w:hAnsi="Times New Roman"/>
        </w:rPr>
        <w:t xml:space="preserve">] </w:t>
      </w:r>
      <w:r w:rsidRPr="00ED4019">
        <w:rPr>
          <w:rStyle w:val="StringTok"/>
          <w:rFonts w:ascii="Times New Roman" w:hAnsi="Times New Roman"/>
        </w:rPr>
        <w:t>"2021-03-03 10:30:00 UTC"</w:t>
      </w:r>
    </w:p>
    <w:p w14:paraId="7FA93A2D" w14:textId="77777777" w:rsidR="00FD7B2A" w:rsidRPr="00ED4019" w:rsidRDefault="00FD7B2A">
      <w:pPr>
        <w:keepNext/>
        <w:jc w:val="both"/>
        <w:rPr>
          <w:rFonts w:ascii="Times New Roman" w:hAnsi="Times New Roman"/>
        </w:rPr>
        <w:pPrChange w:id="2435" w:author="제이펍 출판사" w:date="2021-03-14T15:57:00Z">
          <w:pPr>
            <w:keepNext/>
          </w:pPr>
        </w:pPrChange>
      </w:pPr>
      <w:r w:rsidRPr="00ED4019">
        <w:rPr>
          <w:rFonts w:ascii="Times New Roman" w:hAnsi="Times New Roman"/>
          <w:noProof/>
          <w:lang w:eastAsia="ko-KR"/>
        </w:rPr>
        <w:drawing>
          <wp:inline distT="0" distB="0" distL="0" distR="0" wp14:anchorId="3DF3783B" wp14:editId="4058496C">
            <wp:extent cx="5969000" cy="3804683"/>
            <wp:effectExtent l="0" t="0" r="0" b="0"/>
            <wp:docPr id="1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 descr="duration.jpg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380468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A29C863" w14:textId="228DB26B" w:rsidR="00FD7B2A" w:rsidRPr="00ED4019" w:rsidRDefault="00FD7B2A">
      <w:pPr>
        <w:pStyle w:val="a6"/>
        <w:jc w:val="both"/>
        <w:rPr>
          <w:rFonts w:ascii="Times New Roman" w:hAnsi="Times New Roman" w:hint="eastAsia"/>
          <w:lang w:eastAsia="ko-KR"/>
        </w:rPr>
        <w:pPrChange w:id="2436" w:author="제이펍 출판사" w:date="2021-03-14T15:57:00Z">
          <w:pPr>
            <w:pStyle w:val="a6"/>
          </w:pPr>
        </w:pPrChange>
      </w:pPr>
      <w:commentRangeStart w:id="2437"/>
      <w:r w:rsidRPr="00ED4019">
        <w:rPr>
          <w:rFonts w:ascii="Times New Roman" w:hAnsi="Times New Roman" w:hint="eastAsia"/>
          <w:lang w:eastAsia="ko-KR"/>
        </w:rPr>
        <w:t>그림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4-1</w:t>
      </w:r>
      <w:commentRangeEnd w:id="2437"/>
      <w:r w:rsidR="00385064">
        <w:rPr>
          <w:rStyle w:val="af3"/>
          <w:i w:val="0"/>
        </w:rPr>
        <w:commentReference w:id="2437"/>
      </w:r>
      <w:ins w:id="2438" w:author="standard" w:date="2021-03-26T18:04:00Z">
        <w:r w:rsidR="009321B1">
          <w:rPr>
            <w:rFonts w:ascii="Times New Roman" w:hAnsi="Times New Roman"/>
            <w:lang w:eastAsia="ko-KR"/>
          </w:rPr>
          <w:t xml:space="preserve"> </w:t>
        </w:r>
        <w:r w:rsidR="009321B1">
          <w:rPr>
            <w:rFonts w:ascii="Times New Roman" w:hAnsi="Times New Roman" w:hint="eastAsia"/>
            <w:lang w:eastAsia="ko-KR"/>
          </w:rPr>
          <w:t>period</w:t>
        </w:r>
        <w:r w:rsidR="009321B1">
          <w:rPr>
            <w:rFonts w:ascii="Times New Roman" w:hAnsi="Times New Roman" w:hint="eastAsia"/>
            <w:lang w:eastAsia="ko-KR"/>
          </w:rPr>
          <w:t>와</w:t>
        </w:r>
        <w:r w:rsidR="009321B1">
          <w:rPr>
            <w:rFonts w:ascii="Times New Roman" w:hAnsi="Times New Roman" w:hint="eastAsia"/>
            <w:lang w:eastAsia="ko-KR"/>
          </w:rPr>
          <w:t xml:space="preserve"> d</w:t>
        </w:r>
        <w:r w:rsidR="009321B1">
          <w:rPr>
            <w:rFonts w:ascii="Times New Roman" w:hAnsi="Times New Roman"/>
            <w:lang w:eastAsia="ko-KR"/>
          </w:rPr>
          <w:t>uration</w:t>
        </w:r>
        <w:r w:rsidR="009321B1">
          <w:rPr>
            <w:rFonts w:ascii="Times New Roman" w:hAnsi="Times New Roman" w:hint="eastAsia"/>
            <w:lang w:eastAsia="ko-KR"/>
          </w:rPr>
          <w:t>의</w:t>
        </w:r>
        <w:r w:rsidR="009321B1">
          <w:rPr>
            <w:rFonts w:ascii="Times New Roman" w:hAnsi="Times New Roman" w:hint="eastAsia"/>
            <w:lang w:eastAsia="ko-KR"/>
          </w:rPr>
          <w:t xml:space="preserve"> </w:t>
        </w:r>
        <w:r w:rsidR="009321B1">
          <w:rPr>
            <w:rFonts w:ascii="Times New Roman" w:hAnsi="Times New Roman" w:hint="eastAsia"/>
            <w:lang w:eastAsia="ko-KR"/>
          </w:rPr>
          <w:t>차이</w:t>
        </w:r>
      </w:ins>
    </w:p>
    <w:p w14:paraId="4FF93124" w14:textId="14718573" w:rsidR="00FD7B2A" w:rsidRDefault="002841E8">
      <w:pPr>
        <w:pStyle w:val="1"/>
        <w:numPr>
          <w:ilvl w:val="0"/>
          <w:numId w:val="0"/>
        </w:numPr>
        <w:jc w:val="both"/>
        <w:rPr>
          <w:lang w:eastAsia="ko-KR"/>
        </w:rPr>
        <w:pPrChange w:id="2439" w:author="user" w:date="2021-03-21T15:40:00Z">
          <w:pPr>
            <w:pStyle w:val="1"/>
          </w:pPr>
        </w:pPrChange>
      </w:pPr>
      <w:bookmarkStart w:id="2440" w:name="이번주-마지막날은-몇일이야-시간-반올림"/>
      <w:bookmarkEnd w:id="2372"/>
      <w:ins w:id="2441" w:author="user" w:date="2021-03-21T15:40:00Z">
        <w:r>
          <w:rPr>
            <w:rFonts w:hint="eastAsia"/>
            <w:lang w:eastAsia="ko-KR"/>
          </w:rPr>
          <w:t xml:space="preserve">4.3 </w:t>
        </w:r>
      </w:ins>
      <w:r w:rsidR="00FD7B2A">
        <w:rPr>
          <w:lang w:eastAsia="ko-KR"/>
        </w:rPr>
        <w:t>이번</w:t>
      </w:r>
      <w:r w:rsidR="00FD7B2A">
        <w:rPr>
          <w:rFonts w:hint="eastAsia"/>
          <w:lang w:eastAsia="ko-KR"/>
        </w:rPr>
        <w:t xml:space="preserve"> </w:t>
      </w:r>
      <w:r w:rsidR="00FD7B2A">
        <w:rPr>
          <w:lang w:eastAsia="ko-KR"/>
        </w:rPr>
        <w:t xml:space="preserve">주 </w:t>
      </w:r>
      <w:r w:rsidR="00FD7B2A">
        <w:rPr>
          <w:rFonts w:hint="eastAsia"/>
          <w:lang w:eastAsia="ko-KR"/>
        </w:rPr>
        <w:t>마지막 날은</w:t>
      </w:r>
      <w:r w:rsidR="00FD7B2A">
        <w:rPr>
          <w:lang w:eastAsia="ko-KR"/>
        </w:rPr>
        <w:t xml:space="preserve"> </w:t>
      </w:r>
      <w:r w:rsidR="00FD7B2A">
        <w:rPr>
          <w:rFonts w:hint="eastAsia"/>
          <w:lang w:eastAsia="ko-KR"/>
        </w:rPr>
        <w:t>며칠</w:t>
      </w:r>
      <w:commentRangeStart w:id="2442"/>
      <w:commentRangeStart w:id="2443"/>
      <w:r w:rsidR="00FD7B2A">
        <w:rPr>
          <w:lang w:eastAsia="ko-KR"/>
        </w:rPr>
        <w:t>이야</w:t>
      </w:r>
      <w:commentRangeEnd w:id="2442"/>
      <w:r w:rsidR="00A0736A">
        <w:rPr>
          <w:rStyle w:val="af3"/>
          <w:rFonts w:ascii="Consolas" w:eastAsia="나눔바른고딕" w:hAnsi="Consolas" w:cstheme="minorBidi"/>
          <w:b w:val="0"/>
          <w:bCs w:val="0"/>
          <w:color w:val="auto"/>
        </w:rPr>
        <w:commentReference w:id="2442"/>
      </w:r>
      <w:commentRangeEnd w:id="2443"/>
      <w:r w:rsidR="009321B1">
        <w:rPr>
          <w:rStyle w:val="af3"/>
          <w:rFonts w:ascii="Consolas" w:eastAsia="나눔바른고딕" w:hAnsi="Consolas" w:cstheme="minorBidi"/>
          <w:b w:val="0"/>
          <w:bCs w:val="0"/>
          <w:color w:val="auto"/>
        </w:rPr>
        <w:commentReference w:id="2443"/>
      </w:r>
      <w:r w:rsidR="00FD7B2A">
        <w:rPr>
          <w:lang w:eastAsia="ko-KR"/>
        </w:rPr>
        <w:t>?</w:t>
      </w:r>
      <w:del w:id="2444" w:author="user" w:date="2021-03-21T15:40:00Z">
        <w:r w:rsidR="00FD7B2A" w:rsidDel="002841E8">
          <w:rPr>
            <w:lang w:eastAsia="ko-KR"/>
          </w:rPr>
          <w:delText xml:space="preserve"> </w:delText>
        </w:r>
      </w:del>
      <w:r w:rsidR="00FD7B2A">
        <w:rPr>
          <w:lang w:eastAsia="ko-KR"/>
        </w:rPr>
        <w:t>: 시간 반올림</w:t>
      </w:r>
    </w:p>
    <w:p w14:paraId="25DF0E3E" w14:textId="2E3A9229" w:rsidR="00FD7B2A" w:rsidRPr="00ED4019" w:rsidRDefault="00FD7B2A">
      <w:pPr>
        <w:jc w:val="both"/>
        <w:rPr>
          <w:rFonts w:ascii="Times New Roman" w:hAnsi="Times New Roman"/>
          <w:lang w:eastAsia="ko-KR"/>
        </w:rPr>
        <w:pPrChange w:id="2445" w:author="제이펍 출판사" w:date="2021-03-14T15:57:00Z">
          <w:pPr/>
        </w:pPrChange>
      </w:pPr>
      <w:r w:rsidRPr="00ED4019">
        <w:rPr>
          <w:rFonts w:ascii="Times New Roman" w:hAnsi="Times New Roman"/>
          <w:lang w:eastAsia="ko-KR"/>
        </w:rPr>
        <w:t>시간의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계산에서도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숫자의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계산과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같이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올림</w:t>
      </w:r>
      <w:r w:rsidRPr="00ED4019">
        <w:rPr>
          <w:rFonts w:ascii="Times New Roman" w:hAnsi="Times New Roman"/>
          <w:lang w:eastAsia="ko-KR"/>
        </w:rPr>
        <w:t xml:space="preserve">, </w:t>
      </w:r>
      <w:r w:rsidRPr="00ED4019">
        <w:rPr>
          <w:rFonts w:ascii="Times New Roman" w:hAnsi="Times New Roman"/>
          <w:lang w:eastAsia="ko-KR"/>
        </w:rPr>
        <w:t>내림</w:t>
      </w:r>
      <w:r w:rsidRPr="00ED4019">
        <w:rPr>
          <w:rFonts w:ascii="Times New Roman" w:hAnsi="Times New Roman"/>
          <w:lang w:eastAsia="ko-KR"/>
        </w:rPr>
        <w:t xml:space="preserve">, </w:t>
      </w:r>
      <w:r w:rsidRPr="00ED4019">
        <w:rPr>
          <w:rFonts w:ascii="Times New Roman" w:hAnsi="Times New Roman"/>
          <w:lang w:eastAsia="ko-KR"/>
        </w:rPr>
        <w:t>반올림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등이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가능하다</w:t>
      </w:r>
      <w:r w:rsidRPr="00ED4019">
        <w:rPr>
          <w:rFonts w:ascii="Times New Roman" w:hAnsi="Times New Roman"/>
          <w:lang w:eastAsia="ko-KR"/>
        </w:rPr>
        <w:t xml:space="preserve">. </w:t>
      </w:r>
      <w:r w:rsidRPr="00ED4019">
        <w:rPr>
          <w:rFonts w:ascii="Times New Roman" w:hAnsi="Times New Roman"/>
          <w:lang w:eastAsia="ko-KR"/>
        </w:rPr>
        <w:t>숫자의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계산에서는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소수점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셋</w:t>
      </w:r>
      <w:r w:rsidRPr="00ED4019">
        <w:rPr>
          <w:rFonts w:ascii="Times New Roman" w:hAnsi="Times New Roman"/>
          <w:lang w:eastAsia="ko-KR"/>
        </w:rPr>
        <w:t>째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자리</w:t>
      </w:r>
      <w:r w:rsidRPr="00ED4019">
        <w:rPr>
          <w:rFonts w:ascii="Times New Roman" w:hAnsi="Times New Roman"/>
          <w:lang w:eastAsia="ko-KR"/>
        </w:rPr>
        <w:t xml:space="preserve">, </w:t>
      </w:r>
      <w:r w:rsidRPr="00ED4019">
        <w:rPr>
          <w:rFonts w:ascii="Times New Roman" w:hAnsi="Times New Roman"/>
          <w:lang w:eastAsia="ko-KR"/>
        </w:rPr>
        <w:t>천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단위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반올림</w:t>
      </w:r>
      <w:r w:rsidRPr="00ED4019">
        <w:rPr>
          <w:rFonts w:ascii="Times New Roman" w:hAnsi="Times New Roman"/>
          <w:lang w:eastAsia="ko-KR"/>
        </w:rPr>
        <w:t xml:space="preserve">, </w:t>
      </w:r>
      <w:r w:rsidRPr="00ED4019">
        <w:rPr>
          <w:rFonts w:ascii="Times New Roman" w:hAnsi="Times New Roman"/>
          <w:lang w:eastAsia="ko-KR"/>
        </w:rPr>
        <w:t>올림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등과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같이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반올림될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단위를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지정해야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하는데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시간의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올림</w:t>
      </w:r>
      <w:r w:rsidRPr="00ED4019">
        <w:rPr>
          <w:rFonts w:ascii="Times New Roman" w:hAnsi="Times New Roman"/>
          <w:lang w:eastAsia="ko-KR"/>
        </w:rPr>
        <w:t xml:space="preserve">, </w:t>
      </w:r>
      <w:r w:rsidRPr="00ED4019">
        <w:rPr>
          <w:rFonts w:ascii="Times New Roman" w:hAnsi="Times New Roman"/>
          <w:lang w:eastAsia="ko-KR"/>
        </w:rPr>
        <w:t>반올림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연산에도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월에서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반올림을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할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것인지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일에서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반올림을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할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것인지와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같은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단위를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지정해야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한다</w:t>
      </w:r>
      <w:r w:rsidRPr="00ED4019">
        <w:rPr>
          <w:rFonts w:ascii="Times New Roman" w:hAnsi="Times New Roman"/>
          <w:lang w:eastAsia="ko-KR"/>
        </w:rPr>
        <w:t>.</w:t>
      </w:r>
      <w:del w:id="2446" w:author="user" w:date="2021-03-21T15:41:00Z">
        <w:r w:rsidRPr="00ED4019" w:rsidDel="008F597C">
          <w:rPr>
            <w:rFonts w:ascii="Times New Roman" w:hAnsi="Times New Roman"/>
            <w:lang w:eastAsia="ko-KR"/>
          </w:rPr>
          <w:delText xml:space="preserve"> </w:delText>
        </w:r>
      </w:del>
      <w:r w:rsidRPr="00ED4019">
        <w:rPr>
          <w:rStyle w:val="a7"/>
          <w:rFonts w:ascii="Times New Roman" w:hAnsi="Times New Roman"/>
        </w:rPr>
        <w:footnoteReference w:id="18"/>
      </w:r>
    </w:p>
    <w:p w14:paraId="79322408" w14:textId="77777777" w:rsidR="00FD7B2A" w:rsidRPr="00ED4019" w:rsidRDefault="00FD7B2A">
      <w:pPr>
        <w:pStyle w:val="a0"/>
        <w:jc w:val="both"/>
        <w:rPr>
          <w:rFonts w:ascii="Times New Roman" w:hAnsi="Times New Roman"/>
          <w:lang w:eastAsia="ko-KR"/>
        </w:rPr>
        <w:pPrChange w:id="2447" w:author="제이펍 출판사" w:date="2021-03-14T15:57:00Z">
          <w:pPr>
            <w:pStyle w:val="a0"/>
          </w:pPr>
        </w:pPrChange>
      </w:pPr>
      <w:r w:rsidRPr="00ED4019">
        <w:rPr>
          <w:rStyle w:val="VerbatimChar"/>
          <w:rFonts w:ascii="Times New Roman" w:hAnsi="Times New Roman"/>
          <w:lang w:eastAsia="ko-KR"/>
        </w:rPr>
        <w:t>lubridate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패키지에서는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시간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데이터의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반올림을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위해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Style w:val="VerbatimChar"/>
          <w:rFonts w:ascii="Times New Roman" w:hAnsi="Times New Roman"/>
          <w:lang w:eastAsia="ko-KR"/>
        </w:rPr>
        <w:t>round_date()</w:t>
      </w:r>
      <w:r w:rsidRPr="00ED4019">
        <w:rPr>
          <w:rFonts w:ascii="Times New Roman" w:hAnsi="Times New Roman"/>
          <w:lang w:eastAsia="ko-KR"/>
        </w:rPr>
        <w:t xml:space="preserve">, </w:t>
      </w:r>
      <w:r w:rsidRPr="00ED4019">
        <w:rPr>
          <w:rFonts w:ascii="Times New Roman" w:hAnsi="Times New Roman"/>
          <w:lang w:eastAsia="ko-KR"/>
        </w:rPr>
        <w:t>내림을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위해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Style w:val="VerbatimChar"/>
          <w:rFonts w:ascii="Times New Roman" w:hAnsi="Times New Roman"/>
          <w:lang w:eastAsia="ko-KR"/>
        </w:rPr>
        <w:t>floor_date()</w:t>
      </w:r>
      <w:r w:rsidRPr="00ED4019">
        <w:rPr>
          <w:rFonts w:ascii="Times New Roman" w:hAnsi="Times New Roman"/>
          <w:lang w:eastAsia="ko-KR"/>
        </w:rPr>
        <w:t xml:space="preserve">, </w:t>
      </w:r>
      <w:r w:rsidRPr="00ED4019">
        <w:rPr>
          <w:rFonts w:ascii="Times New Roman" w:hAnsi="Times New Roman"/>
          <w:lang w:eastAsia="ko-KR"/>
        </w:rPr>
        <w:t>올림을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위해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Style w:val="VerbatimChar"/>
          <w:rFonts w:ascii="Times New Roman" w:hAnsi="Times New Roman"/>
          <w:lang w:eastAsia="ko-KR"/>
        </w:rPr>
        <w:t>ceiling_date()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함수를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제공한다</w:t>
      </w:r>
      <w:r w:rsidRPr="00ED4019">
        <w:rPr>
          <w:rFonts w:ascii="Times New Roman" w:hAnsi="Times New Roman"/>
          <w:lang w:eastAsia="ko-KR"/>
        </w:rPr>
        <w:t xml:space="preserve">. </w:t>
      </w:r>
      <w:r w:rsidRPr="00ED4019">
        <w:rPr>
          <w:rFonts w:ascii="Times New Roman" w:hAnsi="Times New Roman"/>
          <w:lang w:eastAsia="ko-KR"/>
        </w:rPr>
        <w:t>매개변수로</w:t>
      </w:r>
      <w:r w:rsidRPr="00ED4019">
        <w:rPr>
          <w:rFonts w:ascii="Times New Roman" w:hAnsi="Times New Roman"/>
          <w:lang w:eastAsia="ko-KR"/>
        </w:rPr>
        <w:t xml:space="preserve"> ‘day’, ‘week’, ‘month’, ‘halfyear’, ‘year’ </w:t>
      </w:r>
      <w:r w:rsidRPr="00ED4019">
        <w:rPr>
          <w:rFonts w:ascii="Times New Roman" w:hAnsi="Times New Roman"/>
          <w:lang w:eastAsia="ko-KR"/>
        </w:rPr>
        <w:t>등을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설정하여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반올림</w:t>
      </w:r>
      <w:r w:rsidRPr="00ED4019">
        <w:rPr>
          <w:rFonts w:ascii="Times New Roman" w:hAnsi="Times New Roman"/>
          <w:lang w:eastAsia="ko-KR"/>
        </w:rPr>
        <w:t xml:space="preserve">, </w:t>
      </w:r>
      <w:r w:rsidRPr="00ED4019">
        <w:rPr>
          <w:rFonts w:ascii="Times New Roman" w:hAnsi="Times New Roman"/>
          <w:lang w:eastAsia="ko-KR"/>
        </w:rPr>
        <w:t>올림</w:t>
      </w:r>
      <w:r w:rsidRPr="00ED4019">
        <w:rPr>
          <w:rFonts w:ascii="Times New Roman" w:hAnsi="Times New Roman"/>
          <w:lang w:eastAsia="ko-KR"/>
        </w:rPr>
        <w:t xml:space="preserve">, </w:t>
      </w:r>
      <w:r w:rsidRPr="00ED4019">
        <w:rPr>
          <w:rFonts w:ascii="Times New Roman" w:hAnsi="Times New Roman"/>
          <w:lang w:eastAsia="ko-KR"/>
        </w:rPr>
        <w:t>내림의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기본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단위를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지정할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있다</w:t>
      </w:r>
      <w:r w:rsidRPr="00ED4019">
        <w:rPr>
          <w:rFonts w:ascii="Times New Roman" w:hAnsi="Times New Roman"/>
          <w:lang w:eastAsia="ko-KR"/>
        </w:rPr>
        <w:t>.</w:t>
      </w:r>
    </w:p>
    <w:p w14:paraId="139D3A00" w14:textId="77777777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2448" w:author="제이펍 출판사" w:date="2021-03-14T15:57:00Z">
          <w:pPr>
            <w:pStyle w:val="SourceCode"/>
          </w:pPr>
        </w:pPrChange>
      </w:pPr>
      <w:r w:rsidRPr="00ED4019">
        <w:rPr>
          <w:rStyle w:val="NormalTok"/>
          <w:rFonts w:ascii="Times New Roman" w:hAnsi="Times New Roman"/>
          <w:lang w:eastAsia="ko-KR"/>
        </w:rPr>
        <w:t xml:space="preserve"> </w:t>
      </w:r>
      <w:r w:rsidRPr="00ED4019">
        <w:rPr>
          <w:rStyle w:val="NormalTok"/>
          <w:rFonts w:ascii="Times New Roman" w:hAnsi="Times New Roman"/>
        </w:rPr>
        <w:t xml:space="preserve">(x </w:t>
      </w:r>
      <w:r w:rsidRPr="00ED4019">
        <w:rPr>
          <w:rStyle w:val="OtherTok"/>
          <w:rFonts w:ascii="Times New Roman" w:hAnsi="Times New Roman"/>
        </w:rPr>
        <w:t>&lt;-</w:t>
      </w:r>
      <w:r w:rsidRPr="00ED4019">
        <w:rPr>
          <w:rStyle w:val="NormalTok"/>
          <w:rFonts w:ascii="Times New Roman" w:hAnsi="Times New Roman"/>
        </w:rPr>
        <w:t xml:space="preserve"> </w:t>
      </w:r>
      <w:proofErr w:type="gramStart"/>
      <w:r w:rsidRPr="00ED4019">
        <w:rPr>
          <w:rStyle w:val="FunctionTok"/>
          <w:rFonts w:ascii="Times New Roman" w:hAnsi="Times New Roman"/>
        </w:rPr>
        <w:t>as.Date</w:t>
      </w:r>
      <w:r w:rsidRPr="00ED4019">
        <w:rPr>
          <w:rStyle w:val="NormalTok"/>
          <w:rFonts w:ascii="Times New Roman" w:hAnsi="Times New Roman"/>
        </w:rPr>
        <w:t>(</w:t>
      </w:r>
      <w:proofErr w:type="gramEnd"/>
      <w:r w:rsidRPr="00ED4019">
        <w:rPr>
          <w:rStyle w:val="StringTok"/>
          <w:rFonts w:ascii="Times New Roman" w:hAnsi="Times New Roman"/>
        </w:rPr>
        <w:t>"2020-11-12 13:45:40"</w:t>
      </w:r>
      <w:r w:rsidRPr="00ED4019">
        <w:rPr>
          <w:rStyle w:val="NormalTok"/>
          <w:rFonts w:ascii="Times New Roman" w:hAnsi="Times New Roman"/>
        </w:rPr>
        <w:t>))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>[</w:t>
      </w:r>
      <w:r w:rsidRPr="00ED4019">
        <w:rPr>
          <w:rStyle w:val="DecValTok"/>
          <w:rFonts w:ascii="Times New Roman" w:hAnsi="Times New Roman"/>
        </w:rPr>
        <w:t>1</w:t>
      </w:r>
      <w:r w:rsidRPr="00ED4019">
        <w:rPr>
          <w:rStyle w:val="NormalTok"/>
          <w:rFonts w:ascii="Times New Roman" w:hAnsi="Times New Roman"/>
        </w:rPr>
        <w:t xml:space="preserve">] </w:t>
      </w:r>
      <w:r w:rsidRPr="00ED4019">
        <w:rPr>
          <w:rStyle w:val="StringTok"/>
          <w:rFonts w:ascii="Times New Roman" w:hAnsi="Times New Roman"/>
        </w:rPr>
        <w:t>"2020-11-12"</w:t>
      </w:r>
    </w:p>
    <w:p w14:paraId="11C6C57B" w14:textId="1805FF72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2449" w:author="제이펍 출판사" w:date="2021-03-14T15:57:00Z">
          <w:pPr>
            <w:pStyle w:val="SourceCode"/>
          </w:pPr>
        </w:pPrChange>
      </w:pPr>
      <w:r w:rsidRPr="00ED4019">
        <w:rPr>
          <w:rStyle w:val="NormalTok"/>
          <w:rFonts w:ascii="Times New Roman" w:hAnsi="Times New Roman"/>
        </w:rPr>
        <w:lastRenderedPageBreak/>
        <w:t xml:space="preserve"> </w:t>
      </w:r>
      <w:r w:rsidRPr="00ED4019">
        <w:rPr>
          <w:rStyle w:val="CommentTok"/>
          <w:rFonts w:ascii="Times New Roman" w:hAnsi="Times New Roman"/>
        </w:rPr>
        <w:t xml:space="preserve"># </w:t>
      </w:r>
      <w:r w:rsidRPr="00ED4019">
        <w:rPr>
          <w:rStyle w:val="CommentTok"/>
          <w:rFonts w:ascii="Times New Roman" w:hAnsi="Times New Roman"/>
        </w:rPr>
        <w:t>주</w:t>
      </w:r>
      <w:ins w:id="2450" w:author="user" w:date="2021-03-21T15:41:00Z">
        <w:r w:rsidR="008F597C">
          <w:rPr>
            <w:rStyle w:val="CommentTok"/>
            <w:rFonts w:ascii="Times New Roman" w:hAnsi="Times New Roman" w:hint="eastAsia"/>
            <w:lang w:eastAsia="ko-KR"/>
          </w:rPr>
          <w:t xml:space="preserve"> </w:t>
        </w:r>
      </w:ins>
      <w:r w:rsidRPr="00ED4019">
        <w:rPr>
          <w:rStyle w:val="CommentTok"/>
          <w:rFonts w:ascii="Times New Roman" w:hAnsi="Times New Roman"/>
        </w:rPr>
        <w:t>단위로</w:t>
      </w:r>
      <w:r w:rsidRPr="00ED4019">
        <w:rPr>
          <w:rStyle w:val="CommentTok"/>
          <w:rFonts w:ascii="Times New Roman" w:hAnsi="Times New Roman"/>
        </w:rPr>
        <w:t xml:space="preserve"> </w:t>
      </w:r>
      <w:r w:rsidRPr="00ED4019">
        <w:rPr>
          <w:rStyle w:val="CommentTok"/>
          <w:rFonts w:ascii="Times New Roman" w:hAnsi="Times New Roman"/>
        </w:rPr>
        <w:t>반올림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unctionTok"/>
          <w:rFonts w:ascii="Times New Roman" w:hAnsi="Times New Roman"/>
        </w:rPr>
        <w:t>round_date</w:t>
      </w:r>
      <w:r w:rsidRPr="00ED4019">
        <w:rPr>
          <w:rStyle w:val="NormalTok"/>
          <w:rFonts w:ascii="Times New Roman" w:hAnsi="Times New Roman"/>
        </w:rPr>
        <w:t xml:space="preserve">(x, </w:t>
      </w:r>
      <w:r w:rsidRPr="00ED4019">
        <w:rPr>
          <w:rStyle w:val="StringTok"/>
          <w:rFonts w:ascii="Times New Roman" w:hAnsi="Times New Roman"/>
        </w:rPr>
        <w:t>"week"</w:t>
      </w:r>
      <w:r w:rsidRPr="00ED4019">
        <w:rPr>
          <w:rStyle w:val="NormalTok"/>
          <w:rFonts w:ascii="Times New Roman" w:hAnsi="Times New Roman"/>
        </w:rPr>
        <w:t xml:space="preserve">)        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>[</w:t>
      </w:r>
      <w:r w:rsidRPr="00ED4019">
        <w:rPr>
          <w:rStyle w:val="DecValTok"/>
          <w:rFonts w:ascii="Times New Roman" w:hAnsi="Times New Roman"/>
        </w:rPr>
        <w:t>1</w:t>
      </w:r>
      <w:r w:rsidRPr="00ED4019">
        <w:rPr>
          <w:rStyle w:val="NormalTok"/>
          <w:rFonts w:ascii="Times New Roman" w:hAnsi="Times New Roman"/>
        </w:rPr>
        <w:t xml:space="preserve">] </w:t>
      </w:r>
      <w:r w:rsidRPr="00ED4019">
        <w:rPr>
          <w:rStyle w:val="StringTok"/>
          <w:rFonts w:ascii="Times New Roman" w:hAnsi="Times New Roman"/>
        </w:rPr>
        <w:t>"2020-11-15"</w:t>
      </w:r>
    </w:p>
    <w:p w14:paraId="1192AAFF" w14:textId="39257602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2451" w:author="제이펍 출판사" w:date="2021-03-14T15:57:00Z">
          <w:pPr>
            <w:pStyle w:val="SourceCode"/>
          </w:pPr>
        </w:pPrChange>
      </w:pP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CommentTok"/>
          <w:rFonts w:ascii="Times New Roman" w:hAnsi="Times New Roman"/>
        </w:rPr>
        <w:t xml:space="preserve"># </w:t>
      </w:r>
      <w:r w:rsidRPr="00ED4019">
        <w:rPr>
          <w:rStyle w:val="CommentTok"/>
          <w:rFonts w:ascii="Times New Roman" w:hAnsi="Times New Roman"/>
        </w:rPr>
        <w:t>주</w:t>
      </w:r>
      <w:ins w:id="2452" w:author="user" w:date="2021-03-21T15:41:00Z">
        <w:r w:rsidR="008F597C">
          <w:rPr>
            <w:rStyle w:val="CommentTok"/>
            <w:rFonts w:ascii="Times New Roman" w:hAnsi="Times New Roman" w:hint="eastAsia"/>
            <w:lang w:eastAsia="ko-KR"/>
          </w:rPr>
          <w:t xml:space="preserve"> </w:t>
        </w:r>
      </w:ins>
      <w:r w:rsidRPr="00ED4019">
        <w:rPr>
          <w:rStyle w:val="CommentTok"/>
          <w:rFonts w:ascii="Times New Roman" w:hAnsi="Times New Roman"/>
        </w:rPr>
        <w:t>단위로</w:t>
      </w:r>
      <w:r w:rsidRPr="00ED4019">
        <w:rPr>
          <w:rStyle w:val="CommentTok"/>
          <w:rFonts w:ascii="Times New Roman" w:hAnsi="Times New Roman"/>
        </w:rPr>
        <w:t xml:space="preserve"> </w:t>
      </w:r>
      <w:r w:rsidRPr="00ED4019">
        <w:rPr>
          <w:rStyle w:val="CommentTok"/>
          <w:rFonts w:ascii="Times New Roman" w:hAnsi="Times New Roman"/>
        </w:rPr>
        <w:t>내림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unctionTok"/>
          <w:rFonts w:ascii="Times New Roman" w:hAnsi="Times New Roman"/>
        </w:rPr>
        <w:t>floor_date</w:t>
      </w:r>
      <w:r w:rsidRPr="00ED4019">
        <w:rPr>
          <w:rStyle w:val="NormalTok"/>
          <w:rFonts w:ascii="Times New Roman" w:hAnsi="Times New Roman"/>
        </w:rPr>
        <w:t xml:space="preserve">(x, </w:t>
      </w:r>
      <w:r w:rsidRPr="00ED4019">
        <w:rPr>
          <w:rStyle w:val="StringTok"/>
          <w:rFonts w:ascii="Times New Roman" w:hAnsi="Times New Roman"/>
        </w:rPr>
        <w:t>"week"</w:t>
      </w:r>
      <w:r w:rsidRPr="00ED4019">
        <w:rPr>
          <w:rStyle w:val="NormalTok"/>
          <w:rFonts w:ascii="Times New Roman" w:hAnsi="Times New Roman"/>
        </w:rPr>
        <w:t xml:space="preserve">)        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>[</w:t>
      </w:r>
      <w:r w:rsidRPr="00ED4019">
        <w:rPr>
          <w:rStyle w:val="DecValTok"/>
          <w:rFonts w:ascii="Times New Roman" w:hAnsi="Times New Roman"/>
        </w:rPr>
        <w:t>1</w:t>
      </w:r>
      <w:r w:rsidRPr="00ED4019">
        <w:rPr>
          <w:rStyle w:val="NormalTok"/>
          <w:rFonts w:ascii="Times New Roman" w:hAnsi="Times New Roman"/>
        </w:rPr>
        <w:t xml:space="preserve">] </w:t>
      </w:r>
      <w:r w:rsidRPr="00ED4019">
        <w:rPr>
          <w:rStyle w:val="StringTok"/>
          <w:rFonts w:ascii="Times New Roman" w:hAnsi="Times New Roman"/>
        </w:rPr>
        <w:t>"2020-11-08"</w:t>
      </w:r>
    </w:p>
    <w:p w14:paraId="42B6ABAA" w14:textId="6D2CEA0A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2453" w:author="제이펍 출판사" w:date="2021-03-14T15:57:00Z">
          <w:pPr>
            <w:pStyle w:val="SourceCode"/>
          </w:pPr>
        </w:pPrChange>
      </w:pP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CommentTok"/>
          <w:rFonts w:ascii="Times New Roman" w:hAnsi="Times New Roman"/>
        </w:rPr>
        <w:t xml:space="preserve"># </w:t>
      </w:r>
      <w:r w:rsidRPr="00ED4019">
        <w:rPr>
          <w:rStyle w:val="CommentTok"/>
          <w:rFonts w:ascii="Times New Roman" w:hAnsi="Times New Roman"/>
        </w:rPr>
        <w:t>주</w:t>
      </w:r>
      <w:ins w:id="2454" w:author="user" w:date="2021-03-21T15:41:00Z">
        <w:r w:rsidR="008F597C">
          <w:rPr>
            <w:rStyle w:val="CommentTok"/>
            <w:rFonts w:ascii="Times New Roman" w:hAnsi="Times New Roman" w:hint="eastAsia"/>
            <w:lang w:eastAsia="ko-KR"/>
          </w:rPr>
          <w:t xml:space="preserve"> </w:t>
        </w:r>
      </w:ins>
      <w:r w:rsidRPr="00ED4019">
        <w:rPr>
          <w:rStyle w:val="CommentTok"/>
          <w:rFonts w:ascii="Times New Roman" w:hAnsi="Times New Roman"/>
        </w:rPr>
        <w:t>단위로</w:t>
      </w:r>
      <w:r w:rsidRPr="00ED4019">
        <w:rPr>
          <w:rStyle w:val="CommentTok"/>
          <w:rFonts w:ascii="Times New Roman" w:hAnsi="Times New Roman"/>
        </w:rPr>
        <w:t xml:space="preserve"> </w:t>
      </w:r>
      <w:r w:rsidRPr="00ED4019">
        <w:rPr>
          <w:rStyle w:val="CommentTok"/>
          <w:rFonts w:ascii="Times New Roman" w:hAnsi="Times New Roman"/>
        </w:rPr>
        <w:t>올림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unctionTok"/>
          <w:rFonts w:ascii="Times New Roman" w:hAnsi="Times New Roman"/>
        </w:rPr>
        <w:t>ceiling_date</w:t>
      </w:r>
      <w:r w:rsidRPr="00ED4019">
        <w:rPr>
          <w:rStyle w:val="NormalTok"/>
          <w:rFonts w:ascii="Times New Roman" w:hAnsi="Times New Roman"/>
        </w:rPr>
        <w:t xml:space="preserve">(x, </w:t>
      </w:r>
      <w:r w:rsidRPr="00ED4019">
        <w:rPr>
          <w:rStyle w:val="StringTok"/>
          <w:rFonts w:ascii="Times New Roman" w:hAnsi="Times New Roman"/>
        </w:rPr>
        <w:t>"week"</w:t>
      </w:r>
      <w:r w:rsidRPr="00ED4019">
        <w:rPr>
          <w:rStyle w:val="NormalTok"/>
          <w:rFonts w:ascii="Times New Roman" w:hAnsi="Times New Roman"/>
        </w:rPr>
        <w:t xml:space="preserve">)      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>[</w:t>
      </w:r>
      <w:r w:rsidRPr="00ED4019">
        <w:rPr>
          <w:rStyle w:val="DecValTok"/>
          <w:rFonts w:ascii="Times New Roman" w:hAnsi="Times New Roman"/>
        </w:rPr>
        <w:t>1</w:t>
      </w:r>
      <w:r w:rsidRPr="00ED4019">
        <w:rPr>
          <w:rStyle w:val="NormalTok"/>
          <w:rFonts w:ascii="Times New Roman" w:hAnsi="Times New Roman"/>
        </w:rPr>
        <w:t xml:space="preserve">] </w:t>
      </w:r>
      <w:r w:rsidRPr="00ED4019">
        <w:rPr>
          <w:rStyle w:val="StringTok"/>
          <w:rFonts w:ascii="Times New Roman" w:hAnsi="Times New Roman"/>
        </w:rPr>
        <w:t>"2020-11-15"</w:t>
      </w:r>
    </w:p>
    <w:p w14:paraId="74E466FB" w14:textId="6F1B6E20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2455" w:author="제이펍 출판사" w:date="2021-03-14T15:57:00Z">
          <w:pPr>
            <w:pStyle w:val="SourceCode"/>
          </w:pPr>
        </w:pPrChange>
      </w:pP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CommentTok"/>
          <w:rFonts w:ascii="Times New Roman" w:hAnsi="Times New Roman"/>
        </w:rPr>
        <w:t xml:space="preserve"># </w:t>
      </w:r>
      <w:r w:rsidRPr="00ED4019">
        <w:rPr>
          <w:rStyle w:val="CommentTok"/>
          <w:rFonts w:ascii="Times New Roman" w:hAnsi="Times New Roman"/>
        </w:rPr>
        <w:t>월</w:t>
      </w:r>
      <w:ins w:id="2456" w:author="user" w:date="2021-03-21T15:41:00Z">
        <w:r w:rsidR="008F597C">
          <w:rPr>
            <w:rStyle w:val="CommentTok"/>
            <w:rFonts w:ascii="Times New Roman" w:hAnsi="Times New Roman" w:hint="eastAsia"/>
            <w:lang w:eastAsia="ko-KR"/>
          </w:rPr>
          <w:t xml:space="preserve"> </w:t>
        </w:r>
      </w:ins>
      <w:r w:rsidRPr="00ED4019">
        <w:rPr>
          <w:rStyle w:val="CommentTok"/>
          <w:rFonts w:ascii="Times New Roman" w:hAnsi="Times New Roman"/>
        </w:rPr>
        <w:t>단위로</w:t>
      </w:r>
      <w:r w:rsidRPr="00ED4019">
        <w:rPr>
          <w:rStyle w:val="CommentTok"/>
          <w:rFonts w:ascii="Times New Roman" w:hAnsi="Times New Roman"/>
        </w:rPr>
        <w:t xml:space="preserve"> </w:t>
      </w:r>
      <w:r w:rsidRPr="00ED4019">
        <w:rPr>
          <w:rStyle w:val="CommentTok"/>
          <w:rFonts w:ascii="Times New Roman" w:hAnsi="Times New Roman"/>
        </w:rPr>
        <w:t>반올림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unctionTok"/>
          <w:rFonts w:ascii="Times New Roman" w:hAnsi="Times New Roman"/>
        </w:rPr>
        <w:t>round_date</w:t>
      </w:r>
      <w:r w:rsidRPr="00ED4019">
        <w:rPr>
          <w:rStyle w:val="NormalTok"/>
          <w:rFonts w:ascii="Times New Roman" w:hAnsi="Times New Roman"/>
        </w:rPr>
        <w:t xml:space="preserve">(x, </w:t>
      </w:r>
      <w:r w:rsidRPr="00ED4019">
        <w:rPr>
          <w:rStyle w:val="StringTok"/>
          <w:rFonts w:ascii="Times New Roman" w:hAnsi="Times New Roman"/>
        </w:rPr>
        <w:t>"month"</w:t>
      </w:r>
      <w:r w:rsidRPr="00ED4019">
        <w:rPr>
          <w:rStyle w:val="NormalTok"/>
          <w:rFonts w:ascii="Times New Roman" w:hAnsi="Times New Roman"/>
        </w:rPr>
        <w:t xml:space="preserve">)       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>[</w:t>
      </w:r>
      <w:r w:rsidRPr="00ED4019">
        <w:rPr>
          <w:rStyle w:val="DecValTok"/>
          <w:rFonts w:ascii="Times New Roman" w:hAnsi="Times New Roman"/>
        </w:rPr>
        <w:t>1</w:t>
      </w:r>
      <w:r w:rsidRPr="00ED4019">
        <w:rPr>
          <w:rStyle w:val="NormalTok"/>
          <w:rFonts w:ascii="Times New Roman" w:hAnsi="Times New Roman"/>
        </w:rPr>
        <w:t xml:space="preserve">] </w:t>
      </w:r>
      <w:r w:rsidRPr="00ED4019">
        <w:rPr>
          <w:rStyle w:val="StringTok"/>
          <w:rFonts w:ascii="Times New Roman" w:hAnsi="Times New Roman"/>
        </w:rPr>
        <w:t>"2020-11-01"</w:t>
      </w:r>
    </w:p>
    <w:p w14:paraId="794F9D4C" w14:textId="0A5CC26E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2457" w:author="제이펍 출판사" w:date="2021-03-14T15:57:00Z">
          <w:pPr>
            <w:pStyle w:val="SourceCode"/>
          </w:pPr>
        </w:pPrChange>
      </w:pP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CommentTok"/>
          <w:rFonts w:ascii="Times New Roman" w:hAnsi="Times New Roman"/>
        </w:rPr>
        <w:t xml:space="preserve"># </w:t>
      </w:r>
      <w:r w:rsidRPr="00ED4019">
        <w:rPr>
          <w:rStyle w:val="CommentTok"/>
          <w:rFonts w:ascii="Times New Roman" w:hAnsi="Times New Roman"/>
        </w:rPr>
        <w:t>월</w:t>
      </w:r>
      <w:ins w:id="2458" w:author="user" w:date="2021-03-21T15:41:00Z">
        <w:r w:rsidR="008F597C">
          <w:rPr>
            <w:rStyle w:val="CommentTok"/>
            <w:rFonts w:ascii="Times New Roman" w:hAnsi="Times New Roman" w:hint="eastAsia"/>
            <w:lang w:eastAsia="ko-KR"/>
          </w:rPr>
          <w:t xml:space="preserve"> </w:t>
        </w:r>
      </w:ins>
      <w:r w:rsidRPr="00ED4019">
        <w:rPr>
          <w:rStyle w:val="CommentTok"/>
          <w:rFonts w:ascii="Times New Roman" w:hAnsi="Times New Roman"/>
        </w:rPr>
        <w:t>단위로</w:t>
      </w:r>
      <w:r w:rsidRPr="00ED4019">
        <w:rPr>
          <w:rStyle w:val="CommentTok"/>
          <w:rFonts w:ascii="Times New Roman" w:hAnsi="Times New Roman"/>
        </w:rPr>
        <w:t xml:space="preserve"> </w:t>
      </w:r>
      <w:r w:rsidRPr="00ED4019">
        <w:rPr>
          <w:rStyle w:val="CommentTok"/>
          <w:rFonts w:ascii="Times New Roman" w:hAnsi="Times New Roman"/>
        </w:rPr>
        <w:t>내림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unctionTok"/>
          <w:rFonts w:ascii="Times New Roman" w:hAnsi="Times New Roman"/>
        </w:rPr>
        <w:t>floor_date</w:t>
      </w:r>
      <w:r w:rsidRPr="00ED4019">
        <w:rPr>
          <w:rStyle w:val="NormalTok"/>
          <w:rFonts w:ascii="Times New Roman" w:hAnsi="Times New Roman"/>
        </w:rPr>
        <w:t xml:space="preserve">(x, </w:t>
      </w:r>
      <w:r w:rsidRPr="00ED4019">
        <w:rPr>
          <w:rStyle w:val="StringTok"/>
          <w:rFonts w:ascii="Times New Roman" w:hAnsi="Times New Roman"/>
        </w:rPr>
        <w:t>"month"</w:t>
      </w:r>
      <w:r w:rsidRPr="00ED4019">
        <w:rPr>
          <w:rStyle w:val="NormalTok"/>
          <w:rFonts w:ascii="Times New Roman" w:hAnsi="Times New Roman"/>
        </w:rPr>
        <w:t xml:space="preserve">)       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>[</w:t>
      </w:r>
      <w:r w:rsidRPr="00ED4019">
        <w:rPr>
          <w:rStyle w:val="DecValTok"/>
          <w:rFonts w:ascii="Times New Roman" w:hAnsi="Times New Roman"/>
        </w:rPr>
        <w:t>1</w:t>
      </w:r>
      <w:r w:rsidRPr="00ED4019">
        <w:rPr>
          <w:rStyle w:val="NormalTok"/>
          <w:rFonts w:ascii="Times New Roman" w:hAnsi="Times New Roman"/>
        </w:rPr>
        <w:t xml:space="preserve">] </w:t>
      </w:r>
      <w:r w:rsidRPr="00ED4019">
        <w:rPr>
          <w:rStyle w:val="StringTok"/>
          <w:rFonts w:ascii="Times New Roman" w:hAnsi="Times New Roman"/>
        </w:rPr>
        <w:t>"2020-11-01"</w:t>
      </w:r>
    </w:p>
    <w:p w14:paraId="7E525F05" w14:textId="239BB2BB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2459" w:author="제이펍 출판사" w:date="2021-03-14T15:57:00Z">
          <w:pPr>
            <w:pStyle w:val="SourceCode"/>
          </w:pPr>
        </w:pPrChange>
      </w:pP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CommentTok"/>
          <w:rFonts w:ascii="Times New Roman" w:hAnsi="Times New Roman"/>
        </w:rPr>
        <w:t xml:space="preserve"># </w:t>
      </w:r>
      <w:r w:rsidRPr="00ED4019">
        <w:rPr>
          <w:rStyle w:val="CommentTok"/>
          <w:rFonts w:ascii="Times New Roman" w:hAnsi="Times New Roman"/>
        </w:rPr>
        <w:t>월</w:t>
      </w:r>
      <w:ins w:id="2460" w:author="user" w:date="2021-03-21T15:41:00Z">
        <w:r w:rsidR="008F597C">
          <w:rPr>
            <w:rStyle w:val="CommentTok"/>
            <w:rFonts w:ascii="Times New Roman" w:hAnsi="Times New Roman" w:hint="eastAsia"/>
            <w:lang w:eastAsia="ko-KR"/>
          </w:rPr>
          <w:t xml:space="preserve"> </w:t>
        </w:r>
      </w:ins>
      <w:r w:rsidRPr="00ED4019">
        <w:rPr>
          <w:rStyle w:val="CommentTok"/>
          <w:rFonts w:ascii="Times New Roman" w:hAnsi="Times New Roman"/>
        </w:rPr>
        <w:t>단위로</w:t>
      </w:r>
      <w:r w:rsidRPr="00ED4019">
        <w:rPr>
          <w:rStyle w:val="CommentTok"/>
          <w:rFonts w:ascii="Times New Roman" w:hAnsi="Times New Roman"/>
        </w:rPr>
        <w:t xml:space="preserve"> </w:t>
      </w:r>
      <w:r w:rsidRPr="00ED4019">
        <w:rPr>
          <w:rStyle w:val="CommentTok"/>
          <w:rFonts w:ascii="Times New Roman" w:hAnsi="Times New Roman"/>
        </w:rPr>
        <w:t>올림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unctionTok"/>
          <w:rFonts w:ascii="Times New Roman" w:hAnsi="Times New Roman"/>
        </w:rPr>
        <w:t>ceiling_date</w:t>
      </w:r>
      <w:r w:rsidRPr="00ED4019">
        <w:rPr>
          <w:rStyle w:val="NormalTok"/>
          <w:rFonts w:ascii="Times New Roman" w:hAnsi="Times New Roman"/>
        </w:rPr>
        <w:t xml:space="preserve">(x, </w:t>
      </w:r>
      <w:r w:rsidRPr="00ED4019">
        <w:rPr>
          <w:rStyle w:val="StringTok"/>
          <w:rFonts w:ascii="Times New Roman" w:hAnsi="Times New Roman"/>
        </w:rPr>
        <w:t>"month"</w:t>
      </w:r>
      <w:r w:rsidRPr="00ED4019">
        <w:rPr>
          <w:rStyle w:val="NormalTok"/>
          <w:rFonts w:ascii="Times New Roman" w:hAnsi="Times New Roman"/>
        </w:rPr>
        <w:t xml:space="preserve">)     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>[</w:t>
      </w:r>
      <w:r w:rsidRPr="00ED4019">
        <w:rPr>
          <w:rStyle w:val="DecValTok"/>
          <w:rFonts w:ascii="Times New Roman" w:hAnsi="Times New Roman"/>
        </w:rPr>
        <w:t>1</w:t>
      </w:r>
      <w:r w:rsidRPr="00ED4019">
        <w:rPr>
          <w:rStyle w:val="NormalTok"/>
          <w:rFonts w:ascii="Times New Roman" w:hAnsi="Times New Roman"/>
        </w:rPr>
        <w:t xml:space="preserve">] </w:t>
      </w:r>
      <w:r w:rsidRPr="00ED4019">
        <w:rPr>
          <w:rStyle w:val="StringTok"/>
          <w:rFonts w:ascii="Times New Roman" w:hAnsi="Times New Roman"/>
        </w:rPr>
        <w:t>"2020-12-01"</w:t>
      </w:r>
    </w:p>
    <w:p w14:paraId="3914511B" w14:textId="529C25CC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2461" w:author="제이펍 출판사" w:date="2021-03-14T15:57:00Z">
          <w:pPr>
            <w:pStyle w:val="SourceCode"/>
          </w:pPr>
        </w:pPrChange>
      </w:pP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CommentTok"/>
          <w:rFonts w:ascii="Times New Roman" w:hAnsi="Times New Roman"/>
        </w:rPr>
        <w:t xml:space="preserve"># </w:t>
      </w:r>
      <w:del w:id="2462" w:author="user" w:date="2021-03-21T15:41:00Z">
        <w:r w:rsidRPr="00ED4019" w:rsidDel="008F597C">
          <w:rPr>
            <w:rStyle w:val="CommentTok"/>
            <w:rFonts w:ascii="Times New Roman" w:hAnsi="Times New Roman" w:hint="eastAsia"/>
            <w:lang w:eastAsia="ko-KR"/>
          </w:rPr>
          <w:delText>년</w:delText>
        </w:r>
      </w:del>
      <w:ins w:id="2463" w:author="user" w:date="2021-03-21T15:41:00Z">
        <w:r w:rsidR="008F597C">
          <w:rPr>
            <w:rStyle w:val="CommentTok"/>
            <w:rFonts w:ascii="Times New Roman" w:hAnsi="Times New Roman" w:hint="eastAsia"/>
            <w:lang w:eastAsia="ko-KR"/>
          </w:rPr>
          <w:t>연</w:t>
        </w:r>
        <w:r w:rsidR="008F597C">
          <w:rPr>
            <w:rStyle w:val="CommentTok"/>
            <w:rFonts w:ascii="Times New Roman" w:hAnsi="Times New Roman" w:hint="eastAsia"/>
            <w:lang w:eastAsia="ko-KR"/>
          </w:rPr>
          <w:t xml:space="preserve"> </w:t>
        </w:r>
      </w:ins>
      <w:r w:rsidRPr="00ED4019">
        <w:rPr>
          <w:rStyle w:val="CommentTok"/>
          <w:rFonts w:ascii="Times New Roman" w:hAnsi="Times New Roman"/>
        </w:rPr>
        <w:t>단위로</w:t>
      </w:r>
      <w:r w:rsidRPr="00ED4019">
        <w:rPr>
          <w:rStyle w:val="CommentTok"/>
          <w:rFonts w:ascii="Times New Roman" w:hAnsi="Times New Roman"/>
        </w:rPr>
        <w:t xml:space="preserve"> </w:t>
      </w:r>
      <w:r w:rsidRPr="00ED4019">
        <w:rPr>
          <w:rStyle w:val="CommentTok"/>
          <w:rFonts w:ascii="Times New Roman" w:hAnsi="Times New Roman"/>
        </w:rPr>
        <w:t>반올림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unctionTok"/>
          <w:rFonts w:ascii="Times New Roman" w:hAnsi="Times New Roman"/>
        </w:rPr>
        <w:t>round_date</w:t>
      </w:r>
      <w:r w:rsidRPr="00ED4019">
        <w:rPr>
          <w:rStyle w:val="NormalTok"/>
          <w:rFonts w:ascii="Times New Roman" w:hAnsi="Times New Roman"/>
        </w:rPr>
        <w:t xml:space="preserve">(x, </w:t>
      </w:r>
      <w:r w:rsidRPr="00ED4019">
        <w:rPr>
          <w:rStyle w:val="StringTok"/>
          <w:rFonts w:ascii="Times New Roman" w:hAnsi="Times New Roman"/>
        </w:rPr>
        <w:t>"year"</w:t>
      </w:r>
      <w:r w:rsidRPr="00ED4019">
        <w:rPr>
          <w:rStyle w:val="NormalTok"/>
          <w:rFonts w:ascii="Times New Roman" w:hAnsi="Times New Roman"/>
        </w:rPr>
        <w:t xml:space="preserve">) 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>[</w:t>
      </w:r>
      <w:r w:rsidRPr="00ED4019">
        <w:rPr>
          <w:rStyle w:val="DecValTok"/>
          <w:rFonts w:ascii="Times New Roman" w:hAnsi="Times New Roman"/>
        </w:rPr>
        <w:t>1</w:t>
      </w:r>
      <w:r w:rsidRPr="00ED4019">
        <w:rPr>
          <w:rStyle w:val="NormalTok"/>
          <w:rFonts w:ascii="Times New Roman" w:hAnsi="Times New Roman"/>
        </w:rPr>
        <w:t xml:space="preserve">] </w:t>
      </w:r>
      <w:r w:rsidRPr="00ED4019">
        <w:rPr>
          <w:rStyle w:val="StringTok"/>
          <w:rFonts w:ascii="Times New Roman" w:hAnsi="Times New Roman"/>
        </w:rPr>
        <w:t>"2021-01-01"</w:t>
      </w:r>
    </w:p>
    <w:p w14:paraId="5B785040" w14:textId="14877475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2464" w:author="제이펍 출판사" w:date="2021-03-14T15:57:00Z">
          <w:pPr>
            <w:pStyle w:val="SourceCode"/>
          </w:pPr>
        </w:pPrChange>
      </w:pP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CommentTok"/>
          <w:rFonts w:ascii="Times New Roman" w:hAnsi="Times New Roman"/>
        </w:rPr>
        <w:t xml:space="preserve"># </w:t>
      </w:r>
      <w:del w:id="2465" w:author="user" w:date="2021-03-21T15:41:00Z">
        <w:r w:rsidRPr="00ED4019" w:rsidDel="008F597C">
          <w:rPr>
            <w:rStyle w:val="CommentTok"/>
            <w:rFonts w:ascii="Times New Roman" w:hAnsi="Times New Roman" w:hint="eastAsia"/>
            <w:lang w:eastAsia="ko-KR"/>
          </w:rPr>
          <w:delText>년</w:delText>
        </w:r>
      </w:del>
      <w:ins w:id="2466" w:author="user" w:date="2021-03-21T15:41:00Z">
        <w:r w:rsidR="008F597C">
          <w:rPr>
            <w:rStyle w:val="CommentTok"/>
            <w:rFonts w:ascii="Times New Roman" w:hAnsi="Times New Roman" w:hint="eastAsia"/>
            <w:lang w:eastAsia="ko-KR"/>
          </w:rPr>
          <w:t>연</w:t>
        </w:r>
        <w:r w:rsidR="008F597C">
          <w:rPr>
            <w:rStyle w:val="CommentTok"/>
            <w:rFonts w:ascii="Times New Roman" w:hAnsi="Times New Roman" w:hint="eastAsia"/>
            <w:lang w:eastAsia="ko-KR"/>
          </w:rPr>
          <w:t xml:space="preserve"> </w:t>
        </w:r>
      </w:ins>
      <w:r w:rsidRPr="00ED4019">
        <w:rPr>
          <w:rStyle w:val="CommentTok"/>
          <w:rFonts w:ascii="Times New Roman" w:hAnsi="Times New Roman"/>
        </w:rPr>
        <w:t>단위로</w:t>
      </w:r>
      <w:r w:rsidRPr="00ED4019">
        <w:rPr>
          <w:rStyle w:val="CommentTok"/>
          <w:rFonts w:ascii="Times New Roman" w:hAnsi="Times New Roman"/>
        </w:rPr>
        <w:t xml:space="preserve"> </w:t>
      </w:r>
      <w:r w:rsidRPr="00ED4019">
        <w:rPr>
          <w:rStyle w:val="CommentTok"/>
          <w:rFonts w:ascii="Times New Roman" w:hAnsi="Times New Roman"/>
        </w:rPr>
        <w:t>내림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unctionTok"/>
          <w:rFonts w:ascii="Times New Roman" w:hAnsi="Times New Roman"/>
        </w:rPr>
        <w:t>floor_date</w:t>
      </w:r>
      <w:r w:rsidRPr="00ED4019">
        <w:rPr>
          <w:rStyle w:val="NormalTok"/>
          <w:rFonts w:ascii="Times New Roman" w:hAnsi="Times New Roman"/>
        </w:rPr>
        <w:t xml:space="preserve">(x, </w:t>
      </w:r>
      <w:r w:rsidRPr="00ED4019">
        <w:rPr>
          <w:rStyle w:val="StringTok"/>
          <w:rFonts w:ascii="Times New Roman" w:hAnsi="Times New Roman"/>
        </w:rPr>
        <w:t>"year"</w:t>
      </w:r>
      <w:r w:rsidRPr="00ED4019">
        <w:rPr>
          <w:rStyle w:val="NormalTok"/>
          <w:rFonts w:ascii="Times New Roman" w:hAnsi="Times New Roman"/>
        </w:rPr>
        <w:t xml:space="preserve">) 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>[</w:t>
      </w:r>
      <w:r w:rsidRPr="00ED4019">
        <w:rPr>
          <w:rStyle w:val="DecValTok"/>
          <w:rFonts w:ascii="Times New Roman" w:hAnsi="Times New Roman"/>
        </w:rPr>
        <w:t>1</w:t>
      </w:r>
      <w:r w:rsidRPr="00ED4019">
        <w:rPr>
          <w:rStyle w:val="NormalTok"/>
          <w:rFonts w:ascii="Times New Roman" w:hAnsi="Times New Roman"/>
        </w:rPr>
        <w:t xml:space="preserve">] </w:t>
      </w:r>
      <w:r w:rsidRPr="00ED4019">
        <w:rPr>
          <w:rStyle w:val="StringTok"/>
          <w:rFonts w:ascii="Times New Roman" w:hAnsi="Times New Roman"/>
        </w:rPr>
        <w:t>"2020-01-01"</w:t>
      </w:r>
    </w:p>
    <w:p w14:paraId="31AB801E" w14:textId="5E1A9BC8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2467" w:author="제이펍 출판사" w:date="2021-03-14T15:57:00Z">
          <w:pPr>
            <w:pStyle w:val="SourceCode"/>
          </w:pPr>
        </w:pPrChange>
      </w:pP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CommentTok"/>
          <w:rFonts w:ascii="Times New Roman" w:hAnsi="Times New Roman"/>
        </w:rPr>
        <w:t xml:space="preserve"># </w:t>
      </w:r>
      <w:del w:id="2468" w:author="user" w:date="2021-03-21T15:41:00Z">
        <w:r w:rsidRPr="00ED4019" w:rsidDel="008F597C">
          <w:rPr>
            <w:rStyle w:val="CommentTok"/>
            <w:rFonts w:ascii="Times New Roman" w:hAnsi="Times New Roman" w:hint="eastAsia"/>
            <w:lang w:eastAsia="ko-KR"/>
          </w:rPr>
          <w:delText>년</w:delText>
        </w:r>
      </w:del>
      <w:ins w:id="2469" w:author="user" w:date="2021-03-21T15:41:00Z">
        <w:r w:rsidR="008F597C">
          <w:rPr>
            <w:rStyle w:val="CommentTok"/>
            <w:rFonts w:ascii="Times New Roman" w:hAnsi="Times New Roman" w:hint="eastAsia"/>
            <w:lang w:eastAsia="ko-KR"/>
          </w:rPr>
          <w:t>연</w:t>
        </w:r>
        <w:r w:rsidR="008F597C">
          <w:rPr>
            <w:rStyle w:val="CommentTok"/>
            <w:rFonts w:ascii="Times New Roman" w:hAnsi="Times New Roman" w:hint="eastAsia"/>
            <w:lang w:eastAsia="ko-KR"/>
          </w:rPr>
          <w:t xml:space="preserve"> </w:t>
        </w:r>
      </w:ins>
      <w:r w:rsidRPr="00ED4019">
        <w:rPr>
          <w:rStyle w:val="CommentTok"/>
          <w:rFonts w:ascii="Times New Roman" w:hAnsi="Times New Roman"/>
        </w:rPr>
        <w:t>단위로</w:t>
      </w:r>
      <w:r w:rsidRPr="00ED4019">
        <w:rPr>
          <w:rStyle w:val="CommentTok"/>
          <w:rFonts w:ascii="Times New Roman" w:hAnsi="Times New Roman"/>
        </w:rPr>
        <w:t xml:space="preserve"> </w:t>
      </w:r>
      <w:r w:rsidRPr="00ED4019">
        <w:rPr>
          <w:rStyle w:val="CommentTok"/>
          <w:rFonts w:ascii="Times New Roman" w:hAnsi="Times New Roman"/>
        </w:rPr>
        <w:t>올림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unctionTok"/>
          <w:rFonts w:ascii="Times New Roman" w:hAnsi="Times New Roman"/>
        </w:rPr>
        <w:t>ceiling_date</w:t>
      </w:r>
      <w:r w:rsidRPr="00ED4019">
        <w:rPr>
          <w:rStyle w:val="NormalTok"/>
          <w:rFonts w:ascii="Times New Roman" w:hAnsi="Times New Roman"/>
        </w:rPr>
        <w:t xml:space="preserve">(x, </w:t>
      </w:r>
      <w:r w:rsidRPr="00ED4019">
        <w:rPr>
          <w:rStyle w:val="StringTok"/>
          <w:rFonts w:ascii="Times New Roman" w:hAnsi="Times New Roman"/>
        </w:rPr>
        <w:t>"year"</w:t>
      </w:r>
      <w:proofErr w:type="gramStart"/>
      <w:r w:rsidRPr="00ED4019">
        <w:rPr>
          <w:rStyle w:val="NormalTok"/>
          <w:rFonts w:ascii="Times New Roman" w:hAnsi="Times New Roman"/>
        </w:rPr>
        <w:t xml:space="preserve">)      </w:t>
      </w:r>
      <w:proofErr w:type="gramEnd"/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>[</w:t>
      </w:r>
      <w:r w:rsidRPr="00ED4019">
        <w:rPr>
          <w:rStyle w:val="DecValTok"/>
          <w:rFonts w:ascii="Times New Roman" w:hAnsi="Times New Roman"/>
        </w:rPr>
        <w:t>1</w:t>
      </w:r>
      <w:r w:rsidRPr="00ED4019">
        <w:rPr>
          <w:rStyle w:val="NormalTok"/>
          <w:rFonts w:ascii="Times New Roman" w:hAnsi="Times New Roman"/>
        </w:rPr>
        <w:t xml:space="preserve">] </w:t>
      </w:r>
      <w:r w:rsidRPr="00ED4019">
        <w:rPr>
          <w:rStyle w:val="StringTok"/>
          <w:rFonts w:ascii="Times New Roman" w:hAnsi="Times New Roman"/>
        </w:rPr>
        <w:t>"2021-01-01"</w:t>
      </w:r>
    </w:p>
    <w:p w14:paraId="1B5EC2B6" w14:textId="77777777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2470" w:author="제이펍 출판사" w:date="2021-03-14T15:57:00Z">
          <w:pPr>
            <w:pStyle w:val="SourceCode"/>
          </w:pPr>
        </w:pPrChange>
      </w:pP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CommentTok"/>
          <w:rFonts w:ascii="Times New Roman" w:hAnsi="Times New Roman"/>
        </w:rPr>
        <w:t xml:space="preserve"># </w:t>
      </w:r>
      <w:r w:rsidRPr="00ED4019">
        <w:rPr>
          <w:rStyle w:val="CommentTok"/>
          <w:rFonts w:ascii="Times New Roman" w:hAnsi="Times New Roman"/>
        </w:rPr>
        <w:t>말일을</w:t>
      </w:r>
      <w:r w:rsidRPr="00ED4019">
        <w:rPr>
          <w:rStyle w:val="CommentTok"/>
          <w:rFonts w:ascii="Times New Roman" w:hAnsi="Times New Roman"/>
        </w:rPr>
        <w:t xml:space="preserve"> </w:t>
      </w:r>
      <w:r w:rsidRPr="00ED4019">
        <w:rPr>
          <w:rStyle w:val="CommentTok"/>
          <w:rFonts w:ascii="Times New Roman" w:hAnsi="Times New Roman"/>
        </w:rPr>
        <w:t>구하는</w:t>
      </w:r>
      <w:r w:rsidRPr="00ED4019">
        <w:rPr>
          <w:rStyle w:val="CommentTok"/>
          <w:rFonts w:ascii="Times New Roman" w:hAnsi="Times New Roman"/>
        </w:rPr>
        <w:t xml:space="preserve"> </w:t>
      </w:r>
      <w:r w:rsidRPr="00ED4019">
        <w:rPr>
          <w:rStyle w:val="CommentTok"/>
          <w:rFonts w:ascii="Times New Roman" w:hAnsi="Times New Roman"/>
        </w:rPr>
        <w:t>코드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unctionTok"/>
          <w:rFonts w:ascii="Times New Roman" w:hAnsi="Times New Roman"/>
        </w:rPr>
        <w:t>days_in_</w:t>
      </w:r>
      <w:proofErr w:type="gramStart"/>
      <w:r w:rsidRPr="00ED4019">
        <w:rPr>
          <w:rStyle w:val="FunctionTok"/>
          <w:rFonts w:ascii="Times New Roman" w:hAnsi="Times New Roman"/>
        </w:rPr>
        <w:t>month</w:t>
      </w:r>
      <w:r w:rsidRPr="00ED4019">
        <w:rPr>
          <w:rStyle w:val="NormalTok"/>
          <w:rFonts w:ascii="Times New Roman" w:hAnsi="Times New Roman"/>
        </w:rPr>
        <w:t>(</w:t>
      </w:r>
      <w:proofErr w:type="gramEnd"/>
      <w:r w:rsidRPr="00ED4019">
        <w:rPr>
          <w:rStyle w:val="FunctionTok"/>
          <w:rFonts w:ascii="Times New Roman" w:hAnsi="Times New Roman"/>
        </w:rPr>
        <w:t>as.Date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StringTok"/>
          <w:rFonts w:ascii="Times New Roman" w:hAnsi="Times New Roman"/>
        </w:rPr>
        <w:t>'2012-2'</w:t>
      </w:r>
      <w:r w:rsidRPr="00ED4019">
        <w:rPr>
          <w:rStyle w:val="NormalTok"/>
          <w:rFonts w:ascii="Times New Roman" w:hAnsi="Times New Roman"/>
        </w:rPr>
        <w:t xml:space="preserve">, </w:t>
      </w:r>
      <w:r w:rsidRPr="00ED4019">
        <w:rPr>
          <w:rStyle w:val="AttributeTok"/>
          <w:rFonts w:ascii="Times New Roman" w:hAnsi="Times New Roman"/>
        </w:rPr>
        <w:t>format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'%Y-%d'</w:t>
      </w:r>
      <w:r w:rsidRPr="00ED4019">
        <w:rPr>
          <w:rStyle w:val="NormalTok"/>
          <w:rFonts w:ascii="Times New Roman" w:hAnsi="Times New Roman"/>
        </w:rPr>
        <w:t xml:space="preserve">))  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Mar 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DecValTok"/>
          <w:rFonts w:ascii="Times New Roman" w:hAnsi="Times New Roman"/>
        </w:rPr>
        <w:t>31</w:t>
      </w:r>
      <w:r w:rsidRPr="00ED4019">
        <w:rPr>
          <w:rStyle w:val="NormalTok"/>
          <w:rFonts w:ascii="Times New Roman" w:hAnsi="Times New Roman"/>
        </w:rPr>
        <w:t xml:space="preserve"> </w:t>
      </w:r>
    </w:p>
    <w:p w14:paraId="1D60825B" w14:textId="77777777" w:rsidR="00FD7B2A" w:rsidRPr="00ED4019" w:rsidRDefault="00FD7B2A">
      <w:pPr>
        <w:keepNext/>
        <w:jc w:val="both"/>
        <w:rPr>
          <w:rFonts w:ascii="Times New Roman" w:hAnsi="Times New Roman"/>
        </w:rPr>
        <w:pPrChange w:id="2471" w:author="제이펍 출판사" w:date="2021-03-14T15:57:00Z">
          <w:pPr>
            <w:keepNext/>
          </w:pPr>
        </w:pPrChange>
      </w:pPr>
      <w:r w:rsidRPr="00ED4019">
        <w:rPr>
          <w:rFonts w:ascii="Times New Roman" w:hAnsi="Times New Roman"/>
          <w:noProof/>
          <w:lang w:eastAsia="ko-KR"/>
        </w:rPr>
        <w:lastRenderedPageBreak/>
        <w:drawing>
          <wp:inline distT="0" distB="0" distL="0" distR="0" wp14:anchorId="160593D9" wp14:editId="6F05969D">
            <wp:extent cx="5969000" cy="3290794"/>
            <wp:effectExtent l="0" t="0" r="0" b="0"/>
            <wp:docPr id="2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" descr="rounddate.jpg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329079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A75A66A" w14:textId="070F1F29" w:rsidR="00FD7B2A" w:rsidRPr="00980AF8" w:rsidRDefault="00FD7B2A">
      <w:pPr>
        <w:pStyle w:val="a6"/>
        <w:jc w:val="both"/>
        <w:rPr>
          <w:rFonts w:ascii="Times New Roman" w:hAnsi="Times New Roman"/>
          <w:lang w:eastAsia="ko-KR"/>
          <w:rPrChange w:id="2472" w:author="standard" w:date="2021-03-26T18:10:00Z">
            <w:rPr>
              <w:rFonts w:ascii="Times New Roman" w:hAnsi="Times New Roman"/>
              <w:lang w:eastAsia="ko-KR"/>
            </w:rPr>
          </w:rPrChange>
        </w:rPr>
        <w:pPrChange w:id="2473" w:author="제이펍 출판사" w:date="2021-03-14T15:57:00Z">
          <w:pPr>
            <w:pStyle w:val="a6"/>
          </w:pPr>
        </w:pPrChange>
      </w:pPr>
      <w:commentRangeStart w:id="2474"/>
      <w:r w:rsidRPr="00ED4019">
        <w:rPr>
          <w:rFonts w:ascii="Times New Roman" w:hAnsi="Times New Roman" w:hint="eastAsia"/>
          <w:lang w:eastAsia="ko-KR"/>
        </w:rPr>
        <w:t>그림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4-2</w:t>
      </w:r>
      <w:commentRangeEnd w:id="2474"/>
      <w:r w:rsidR="006778DE">
        <w:rPr>
          <w:rStyle w:val="af3"/>
          <w:i w:val="0"/>
        </w:rPr>
        <w:commentReference w:id="2474"/>
      </w:r>
      <w:ins w:id="2475" w:author="standard" w:date="2021-03-26T18:08:00Z">
        <w:r w:rsidR="009321B1">
          <w:rPr>
            <w:rFonts w:ascii="Times New Roman" w:hAnsi="Times New Roman"/>
            <w:lang w:eastAsia="ko-KR"/>
          </w:rPr>
          <w:t xml:space="preserve"> </w:t>
        </w:r>
      </w:ins>
      <w:ins w:id="2476" w:author="standard" w:date="2021-03-26T18:09:00Z">
        <w:r w:rsidR="00980AF8">
          <w:rPr>
            <w:rFonts w:ascii="Times New Roman" w:hAnsi="Times New Roman" w:hint="eastAsia"/>
            <w:lang w:eastAsia="ko-KR"/>
          </w:rPr>
          <w:t>시간</w:t>
        </w:r>
        <w:r w:rsidR="00980AF8">
          <w:rPr>
            <w:rFonts w:ascii="Times New Roman" w:hAnsi="Times New Roman" w:hint="eastAsia"/>
            <w:lang w:eastAsia="ko-KR"/>
          </w:rPr>
          <w:t xml:space="preserve"> </w:t>
        </w:r>
        <w:r w:rsidR="00980AF8">
          <w:rPr>
            <w:rFonts w:ascii="Times New Roman" w:hAnsi="Times New Roman" w:hint="eastAsia"/>
            <w:lang w:eastAsia="ko-KR"/>
          </w:rPr>
          <w:t>반올림</w:t>
        </w:r>
        <w:r w:rsidR="00980AF8">
          <w:rPr>
            <w:rFonts w:ascii="Times New Roman" w:hAnsi="Times New Roman" w:hint="eastAsia"/>
            <w:lang w:eastAsia="ko-KR"/>
          </w:rPr>
          <w:t xml:space="preserve"> </w:t>
        </w:r>
        <w:r w:rsidR="00980AF8">
          <w:rPr>
            <w:rFonts w:ascii="Times New Roman" w:hAnsi="Times New Roman" w:hint="eastAsia"/>
            <w:lang w:eastAsia="ko-KR"/>
          </w:rPr>
          <w:t>함수</w:t>
        </w:r>
        <w:r w:rsidR="00980AF8">
          <w:rPr>
            <w:rFonts w:ascii="Times New Roman" w:hAnsi="Times New Roman" w:hint="eastAsia"/>
            <w:lang w:eastAsia="ko-KR"/>
          </w:rPr>
          <w:t xml:space="preserve"> </w:t>
        </w:r>
        <w:r w:rsidR="00980AF8">
          <w:rPr>
            <w:rFonts w:ascii="Times New Roman" w:hAnsi="Times New Roman" w:hint="eastAsia"/>
            <w:lang w:eastAsia="ko-KR"/>
          </w:rPr>
          <w:t>실행</w:t>
        </w:r>
        <w:r w:rsidR="00980AF8">
          <w:rPr>
            <w:rFonts w:ascii="Times New Roman" w:hAnsi="Times New Roman" w:hint="eastAsia"/>
            <w:lang w:eastAsia="ko-KR"/>
          </w:rPr>
          <w:t xml:space="preserve"> </w:t>
        </w:r>
      </w:ins>
      <w:ins w:id="2477" w:author="standard" w:date="2021-03-26T18:10:00Z">
        <w:r w:rsidR="00980AF8">
          <w:rPr>
            <w:rFonts w:ascii="Times New Roman" w:hAnsi="Times New Roman" w:hint="eastAsia"/>
            <w:lang w:eastAsia="ko-KR"/>
          </w:rPr>
          <w:t>결과의</w:t>
        </w:r>
        <w:r w:rsidR="00980AF8">
          <w:rPr>
            <w:rFonts w:ascii="Times New Roman" w:hAnsi="Times New Roman" w:hint="eastAsia"/>
            <w:lang w:eastAsia="ko-KR"/>
          </w:rPr>
          <w:t xml:space="preserve"> </w:t>
        </w:r>
        <w:r w:rsidR="00980AF8">
          <w:rPr>
            <w:rFonts w:ascii="Times New Roman" w:hAnsi="Times New Roman" w:hint="eastAsia"/>
            <w:lang w:eastAsia="ko-KR"/>
          </w:rPr>
          <w:t>예</w:t>
        </w:r>
      </w:ins>
    </w:p>
    <w:p w14:paraId="2E7E03AE" w14:textId="63CFF9E9" w:rsidR="00FD7B2A" w:rsidRDefault="004777C5">
      <w:pPr>
        <w:pStyle w:val="1"/>
        <w:numPr>
          <w:ilvl w:val="0"/>
          <w:numId w:val="0"/>
        </w:numPr>
        <w:jc w:val="both"/>
        <w:rPr>
          <w:lang w:eastAsia="ko-KR"/>
        </w:rPr>
        <w:pPrChange w:id="2478" w:author="user" w:date="2021-03-21T15:41:00Z">
          <w:pPr>
            <w:pStyle w:val="1"/>
          </w:pPr>
        </w:pPrChange>
      </w:pPr>
      <w:bookmarkStart w:id="2479" w:name="주간-월간-데이터-합계-평균은-시간-grouping"/>
      <w:bookmarkEnd w:id="2440"/>
      <w:ins w:id="2480" w:author="user" w:date="2021-03-21T15:41:00Z">
        <w:r>
          <w:rPr>
            <w:rFonts w:hint="eastAsia"/>
            <w:lang w:eastAsia="ko-KR"/>
          </w:rPr>
          <w:t xml:space="preserve">4.4 </w:t>
        </w:r>
      </w:ins>
      <w:r w:rsidR="00FD7B2A">
        <w:rPr>
          <w:lang w:eastAsia="ko-KR"/>
        </w:rPr>
        <w:t>주간, 월간 데이터 합계, 평균은?</w:t>
      </w:r>
      <w:del w:id="2481" w:author="user" w:date="2021-03-21T15:41:00Z">
        <w:r w:rsidR="00FD7B2A" w:rsidDel="004777C5">
          <w:rPr>
            <w:lang w:eastAsia="ko-KR"/>
          </w:rPr>
          <w:delText xml:space="preserve"> </w:delText>
        </w:r>
      </w:del>
      <w:r w:rsidR="00FD7B2A">
        <w:rPr>
          <w:lang w:eastAsia="ko-KR"/>
        </w:rPr>
        <w:t xml:space="preserve">: 시간 </w:t>
      </w:r>
      <w:del w:id="2482" w:author="user" w:date="2021-03-21T15:41:00Z">
        <w:r w:rsidR="00FD7B2A" w:rsidDel="004777C5">
          <w:rPr>
            <w:lang w:eastAsia="ko-KR"/>
          </w:rPr>
          <w:delText>Grouping</w:delText>
        </w:r>
      </w:del>
      <w:ins w:id="2483" w:author="user" w:date="2021-03-21T15:41:00Z">
        <w:r>
          <w:rPr>
            <w:rFonts w:hint="eastAsia"/>
            <w:lang w:eastAsia="ko-KR"/>
          </w:rPr>
          <w:t>g</w:t>
        </w:r>
        <w:r>
          <w:rPr>
            <w:lang w:eastAsia="ko-KR"/>
          </w:rPr>
          <w:t>rouping</w:t>
        </w:r>
      </w:ins>
    </w:p>
    <w:p w14:paraId="335FF584" w14:textId="2723B849" w:rsidR="00FD7B2A" w:rsidRPr="00ED4019" w:rsidRDefault="00FD7B2A">
      <w:pPr>
        <w:jc w:val="both"/>
        <w:rPr>
          <w:rFonts w:ascii="Times New Roman" w:hAnsi="Times New Roman"/>
          <w:lang w:eastAsia="ko-KR"/>
        </w:rPr>
        <w:pPrChange w:id="2484" w:author="제이펍 출판사" w:date="2021-03-14T15:57:00Z">
          <w:pPr/>
        </w:pPrChange>
      </w:pPr>
      <w:r w:rsidRPr="00ED4019">
        <w:rPr>
          <w:rFonts w:ascii="Times New Roman" w:hAnsi="Times New Roman"/>
          <w:lang w:eastAsia="ko-KR"/>
        </w:rPr>
        <w:t>시계열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데이터를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사용할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때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많이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사용하는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계산은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월별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평균</w:t>
      </w:r>
      <w:r w:rsidRPr="00ED4019">
        <w:rPr>
          <w:rFonts w:ascii="Times New Roman" w:hAnsi="Times New Roman"/>
          <w:lang w:eastAsia="ko-KR"/>
        </w:rPr>
        <w:t xml:space="preserve">, </w:t>
      </w:r>
      <w:r w:rsidRPr="00ED4019">
        <w:rPr>
          <w:rFonts w:ascii="Times New Roman" w:hAnsi="Times New Roman"/>
          <w:lang w:eastAsia="ko-KR"/>
        </w:rPr>
        <w:t>주별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합계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등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일정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단위별로</w:t>
      </w:r>
      <w:r w:rsidRPr="00ED4019">
        <w:rPr>
          <w:rFonts w:ascii="Times New Roman" w:hAnsi="Times New Roman"/>
          <w:lang w:eastAsia="ko-KR"/>
        </w:rPr>
        <w:t xml:space="preserve"> </w:t>
      </w:r>
      <w:del w:id="2485" w:author="제이펍 출판사" w:date="2021-03-14T17:49:00Z">
        <w:r w:rsidRPr="00ED4019" w:rsidDel="001B0D03">
          <w:rPr>
            <w:rFonts w:ascii="Times New Roman" w:hAnsi="Times New Roman"/>
            <w:lang w:eastAsia="ko-KR"/>
          </w:rPr>
          <w:delText>그룹핑</w:delText>
        </w:r>
      </w:del>
      <w:ins w:id="2486" w:author="제이펍 출판사" w:date="2021-03-14T17:49:00Z">
        <w:r w:rsidR="001B0D03">
          <w:rPr>
            <w:rFonts w:ascii="Times New Roman" w:hAnsi="Times New Roman"/>
            <w:lang w:eastAsia="ko-KR"/>
          </w:rPr>
          <w:t>그루핑</w:t>
        </w:r>
      </w:ins>
      <w:ins w:id="2487" w:author="user" w:date="2021-03-21T15:42:00Z">
        <w:r w:rsidR="004777C5">
          <w:rPr>
            <w:rFonts w:ascii="Times New Roman" w:hAnsi="Times New Roman" w:hint="eastAsia"/>
            <w:lang w:eastAsia="ko-KR"/>
          </w:rPr>
          <w:t>(grouping)</w:t>
        </w:r>
      </w:ins>
      <w:r w:rsidRPr="00ED4019">
        <w:rPr>
          <w:rFonts w:ascii="Times New Roman" w:hAnsi="Times New Roman"/>
          <w:lang w:eastAsia="ko-KR"/>
        </w:rPr>
        <w:t>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그룹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함수를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적용하여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산출하는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작업이다</w:t>
      </w:r>
      <w:r w:rsidRPr="00ED4019">
        <w:rPr>
          <w:rFonts w:ascii="Times New Roman" w:hAnsi="Times New Roman"/>
          <w:lang w:eastAsia="ko-KR"/>
        </w:rPr>
        <w:t>.</w:t>
      </w:r>
    </w:p>
    <w:p w14:paraId="035A917D" w14:textId="76E8E982" w:rsidR="00FD7B2A" w:rsidRPr="00ED4019" w:rsidRDefault="00FD7B2A">
      <w:pPr>
        <w:pStyle w:val="a0"/>
        <w:jc w:val="both"/>
        <w:rPr>
          <w:rFonts w:ascii="Times New Roman" w:hAnsi="Times New Roman"/>
          <w:lang w:eastAsia="ko-KR"/>
        </w:rPr>
        <w:pPrChange w:id="2488" w:author="제이펍 출판사" w:date="2021-03-14T15:57:00Z">
          <w:pPr>
            <w:pStyle w:val="a0"/>
          </w:pPr>
        </w:pPrChange>
      </w:pPr>
      <w:r w:rsidRPr="00ED4019">
        <w:rPr>
          <w:rFonts w:ascii="Times New Roman" w:hAnsi="Times New Roman"/>
          <w:lang w:eastAsia="ko-KR"/>
        </w:rPr>
        <w:t>아쉽게도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앞서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사용한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Style w:val="VerbatimChar"/>
          <w:rFonts w:ascii="Times New Roman" w:hAnsi="Times New Roman"/>
          <w:lang w:eastAsia="ko-KR"/>
        </w:rPr>
        <w:t>lubridate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패키지에서는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시계열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데이터를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단위</w:t>
      </w:r>
      <w:r w:rsidRPr="00ED4019">
        <w:rPr>
          <w:rFonts w:ascii="Times New Roman" w:hAnsi="Times New Roman"/>
          <w:lang w:eastAsia="ko-KR"/>
        </w:rPr>
        <w:t xml:space="preserve">, </w:t>
      </w:r>
      <w:r w:rsidRPr="00ED4019">
        <w:rPr>
          <w:rFonts w:ascii="Times New Roman" w:hAnsi="Times New Roman"/>
          <w:lang w:eastAsia="ko-KR"/>
        </w:rPr>
        <w:t>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단위</w:t>
      </w:r>
      <w:r w:rsidRPr="00ED4019">
        <w:rPr>
          <w:rFonts w:ascii="Times New Roman" w:hAnsi="Times New Roman"/>
          <w:lang w:eastAsia="ko-KR"/>
        </w:rPr>
        <w:t xml:space="preserve">, </w:t>
      </w:r>
      <w:del w:id="2489" w:author="user" w:date="2021-03-21T15:42:00Z">
        <w:r w:rsidRPr="00ED4019" w:rsidDel="004777C5">
          <w:rPr>
            <w:rFonts w:ascii="Times New Roman" w:hAnsi="Times New Roman" w:hint="eastAsia"/>
            <w:lang w:eastAsia="ko-KR"/>
          </w:rPr>
          <w:delText>년</w:delText>
        </w:r>
      </w:del>
      <w:ins w:id="2490" w:author="user" w:date="2021-03-21T15:42:00Z">
        <w:r w:rsidR="004777C5">
          <w:rPr>
            <w:rFonts w:ascii="Times New Roman" w:hAnsi="Times New Roman" w:hint="eastAsia"/>
            <w:lang w:eastAsia="ko-KR"/>
          </w:rPr>
          <w:t>연</w:t>
        </w:r>
      </w:ins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단위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등으로</w:t>
      </w:r>
      <w:r w:rsidRPr="00ED4019">
        <w:rPr>
          <w:rFonts w:ascii="Times New Roman" w:hAnsi="Times New Roman"/>
          <w:lang w:eastAsia="ko-KR"/>
        </w:rPr>
        <w:t xml:space="preserve"> </w:t>
      </w:r>
      <w:del w:id="2491" w:author="제이펍 출판사" w:date="2021-03-14T17:49:00Z">
        <w:r w:rsidRPr="00ED4019" w:rsidDel="001B0D03">
          <w:rPr>
            <w:rFonts w:ascii="Times New Roman" w:hAnsi="Times New Roman"/>
            <w:lang w:eastAsia="ko-KR"/>
          </w:rPr>
          <w:delText>그룹핑</w:delText>
        </w:r>
      </w:del>
      <w:ins w:id="2492" w:author="제이펍 출판사" w:date="2021-03-14T17:49:00Z">
        <w:r w:rsidR="001B0D03">
          <w:rPr>
            <w:rFonts w:ascii="Times New Roman" w:hAnsi="Times New Roman"/>
            <w:lang w:eastAsia="ko-KR"/>
          </w:rPr>
          <w:t>그루핑</w:t>
        </w:r>
      </w:ins>
      <w:r w:rsidRPr="00ED4019">
        <w:rPr>
          <w:rFonts w:ascii="Times New Roman" w:hAnsi="Times New Roman"/>
          <w:lang w:eastAsia="ko-KR"/>
        </w:rPr>
        <w:t>하는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함수를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제공하지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않는다</w:t>
      </w:r>
      <w:r w:rsidRPr="00ED4019">
        <w:rPr>
          <w:rFonts w:ascii="Times New Roman" w:hAnsi="Times New Roman"/>
          <w:lang w:eastAsia="ko-KR"/>
        </w:rPr>
        <w:t xml:space="preserve">. </w:t>
      </w:r>
      <w:r w:rsidRPr="00ED4019">
        <w:rPr>
          <w:rFonts w:ascii="Times New Roman" w:hAnsi="Times New Roman"/>
          <w:lang w:eastAsia="ko-KR"/>
        </w:rPr>
        <w:t>따라서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Style w:val="VerbatimChar"/>
          <w:rFonts w:ascii="Times New Roman" w:hAnsi="Times New Roman"/>
          <w:lang w:eastAsia="ko-KR"/>
        </w:rPr>
        <w:t>lubridate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함수를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이용하여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그룹화하기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위해서는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Style w:val="VerbatimChar"/>
          <w:rFonts w:ascii="Times New Roman" w:hAnsi="Times New Roman"/>
          <w:lang w:eastAsia="ko-KR"/>
        </w:rPr>
        <w:t>dplyr</w:t>
      </w:r>
      <w:r w:rsidRPr="00ED4019">
        <w:rPr>
          <w:rFonts w:ascii="Times New Roman" w:hAnsi="Times New Roman"/>
          <w:lang w:eastAsia="ko-KR"/>
        </w:rPr>
        <w:t>에서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제공하는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파이프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연산자인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Style w:val="VerbatimChar"/>
          <w:rFonts w:ascii="Times New Roman" w:hAnsi="Times New Roman"/>
          <w:lang w:eastAsia="ko-KR"/>
        </w:rPr>
        <w:t>%&gt;%</w:t>
      </w:r>
      <w:r w:rsidRPr="00ED4019">
        <w:rPr>
          <w:rFonts w:ascii="Times New Roman" w:hAnsi="Times New Roman"/>
          <w:lang w:eastAsia="ko-KR"/>
        </w:rPr>
        <w:t>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앞에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설명한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시간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정보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추출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함수를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같이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사용하여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산출할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있다</w:t>
      </w:r>
      <w:r w:rsidRPr="00ED4019">
        <w:rPr>
          <w:rFonts w:ascii="Times New Roman" w:hAnsi="Times New Roman"/>
          <w:lang w:eastAsia="ko-KR"/>
        </w:rPr>
        <w:t>.</w:t>
      </w:r>
    </w:p>
    <w:p w14:paraId="448C154B" w14:textId="60532A9E" w:rsidR="00FD7B2A" w:rsidRPr="00ED4019" w:rsidRDefault="00FD7B2A">
      <w:pPr>
        <w:pStyle w:val="a0"/>
        <w:jc w:val="both"/>
        <w:rPr>
          <w:rFonts w:ascii="Times New Roman" w:hAnsi="Times New Roman"/>
          <w:lang w:eastAsia="ko-KR"/>
        </w:rPr>
        <w:pPrChange w:id="2493" w:author="제이펍 출판사" w:date="2021-03-14T15:57:00Z">
          <w:pPr>
            <w:pStyle w:val="a0"/>
          </w:pPr>
        </w:pPrChange>
      </w:pPr>
      <w:r w:rsidRPr="00ED4019">
        <w:rPr>
          <w:rFonts w:ascii="Times New Roman" w:hAnsi="Times New Roman"/>
          <w:lang w:eastAsia="ko-KR"/>
        </w:rPr>
        <w:t>하지만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앞</w:t>
      </w:r>
      <w:ins w:id="2494" w:author="user" w:date="2021-03-21T15:43:00Z">
        <w:r w:rsidR="004777C5">
          <w:rPr>
            <w:rFonts w:ascii="Times New Roman" w:hAnsi="Times New Roman" w:hint="eastAsia"/>
            <w:lang w:eastAsia="ko-KR"/>
          </w:rPr>
          <w:t xml:space="preserve"> </w:t>
        </w:r>
      </w:ins>
      <w:r w:rsidRPr="00ED4019">
        <w:rPr>
          <w:rFonts w:ascii="Times New Roman" w:hAnsi="Times New Roman"/>
          <w:lang w:eastAsia="ko-KR"/>
        </w:rPr>
        <w:t>장에서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소개한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Style w:val="VerbatimChar"/>
          <w:rFonts w:ascii="Times New Roman" w:hAnsi="Times New Roman"/>
          <w:lang w:eastAsia="ko-KR"/>
        </w:rPr>
        <w:t>timetk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패키지에서는</w:t>
      </w:r>
      <w:r w:rsidRPr="00ED4019">
        <w:rPr>
          <w:rFonts w:ascii="Times New Roman" w:hAnsi="Times New Roman"/>
          <w:lang w:eastAsia="ko-KR"/>
        </w:rPr>
        <w:t xml:space="preserve"> </w:t>
      </w:r>
      <w:del w:id="2495" w:author="제이펍 출판사" w:date="2021-03-14T17:49:00Z">
        <w:r w:rsidRPr="00ED4019" w:rsidDel="001B0D03">
          <w:rPr>
            <w:rFonts w:ascii="Times New Roman" w:hAnsi="Times New Roman"/>
            <w:lang w:eastAsia="ko-KR"/>
          </w:rPr>
          <w:delText>그룹핑</w:delText>
        </w:r>
      </w:del>
      <w:ins w:id="2496" w:author="제이펍 출판사" w:date="2021-03-14T17:49:00Z">
        <w:r w:rsidR="001B0D03">
          <w:rPr>
            <w:rFonts w:ascii="Times New Roman" w:hAnsi="Times New Roman"/>
            <w:lang w:eastAsia="ko-KR"/>
          </w:rPr>
          <w:t>그루핑</w:t>
        </w:r>
      </w:ins>
      <w:r w:rsidRPr="00ED4019">
        <w:rPr>
          <w:rFonts w:ascii="Times New Roman" w:hAnsi="Times New Roman"/>
          <w:lang w:eastAsia="ko-KR"/>
        </w:rPr>
        <w:t>하여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평균을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내거나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합계를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내는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함수를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제공하기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때문에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이를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사용할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수도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있다</w:t>
      </w:r>
      <w:r w:rsidRPr="00ED4019">
        <w:rPr>
          <w:rFonts w:ascii="Times New Roman" w:hAnsi="Times New Roman"/>
          <w:lang w:eastAsia="ko-KR"/>
        </w:rPr>
        <w:t>.</w:t>
      </w:r>
    </w:p>
    <w:p w14:paraId="4D19B084" w14:textId="77777777" w:rsidR="00FD7B2A" w:rsidRPr="00ED4019" w:rsidRDefault="00FD7B2A">
      <w:pPr>
        <w:pStyle w:val="a0"/>
        <w:jc w:val="both"/>
        <w:rPr>
          <w:rFonts w:ascii="Times New Roman" w:hAnsi="Times New Roman"/>
          <w:lang w:eastAsia="ko-KR"/>
        </w:rPr>
        <w:pPrChange w:id="2497" w:author="제이펍 출판사" w:date="2021-03-14T15:57:00Z">
          <w:pPr>
            <w:pStyle w:val="a0"/>
          </w:pPr>
        </w:pPrChange>
      </w:pPr>
      <w:r w:rsidRPr="00ED4019">
        <w:rPr>
          <w:rFonts w:ascii="Times New Roman" w:hAnsi="Times New Roman"/>
          <w:lang w:eastAsia="ko-KR"/>
        </w:rPr>
        <w:t>이번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절에서는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Style w:val="VerbatimChar"/>
          <w:rFonts w:ascii="Times New Roman" w:hAnsi="Times New Roman"/>
          <w:lang w:eastAsia="ko-KR"/>
        </w:rPr>
        <w:t>lubridate</w:t>
      </w:r>
      <w:r w:rsidRPr="00ED4019">
        <w:rPr>
          <w:rFonts w:ascii="Times New Roman" w:hAnsi="Times New Roman"/>
          <w:lang w:eastAsia="ko-KR"/>
        </w:rPr>
        <w:t>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Style w:val="VerbatimChar"/>
          <w:rFonts w:ascii="Times New Roman" w:hAnsi="Times New Roman"/>
          <w:lang w:eastAsia="ko-KR"/>
        </w:rPr>
        <w:t>dplyr</w:t>
      </w:r>
      <w:r w:rsidRPr="00ED4019">
        <w:rPr>
          <w:rFonts w:ascii="Times New Roman" w:hAnsi="Times New Roman"/>
          <w:lang w:eastAsia="ko-KR"/>
        </w:rPr>
        <w:t>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사용하는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방법과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Style w:val="VerbatimChar"/>
          <w:rFonts w:ascii="Times New Roman" w:hAnsi="Times New Roman"/>
          <w:lang w:eastAsia="ko-KR"/>
        </w:rPr>
        <w:t>timetk</w:t>
      </w:r>
      <w:r w:rsidRPr="00ED4019">
        <w:rPr>
          <w:rFonts w:ascii="Times New Roman" w:hAnsi="Times New Roman"/>
          <w:lang w:eastAsia="ko-KR"/>
        </w:rPr>
        <w:t>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사용하는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방법으로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분리해서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설명하겠다</w:t>
      </w:r>
      <w:r w:rsidRPr="00ED4019">
        <w:rPr>
          <w:rFonts w:ascii="Times New Roman" w:hAnsi="Times New Roman"/>
          <w:lang w:eastAsia="ko-KR"/>
        </w:rPr>
        <w:t>.</w:t>
      </w:r>
    </w:p>
    <w:p w14:paraId="6D95A2B9" w14:textId="2998C13D" w:rsidR="00FD7B2A" w:rsidRPr="00ED4019" w:rsidRDefault="00FD7B2A">
      <w:pPr>
        <w:pStyle w:val="Compact"/>
        <w:numPr>
          <w:ilvl w:val="0"/>
          <w:numId w:val="11"/>
        </w:numPr>
        <w:jc w:val="both"/>
        <w:rPr>
          <w:rFonts w:ascii="Times New Roman" w:hAnsi="Times New Roman"/>
          <w:lang w:eastAsia="ko-KR"/>
        </w:rPr>
        <w:pPrChange w:id="2498" w:author="제이펍 출판사" w:date="2021-03-14T15:57:00Z">
          <w:pPr>
            <w:pStyle w:val="Compact"/>
            <w:numPr>
              <w:numId w:val="11"/>
            </w:numPr>
            <w:tabs>
              <w:tab w:val="num" w:pos="0"/>
            </w:tabs>
            <w:ind w:left="480" w:hanging="480"/>
          </w:pPr>
        </w:pPrChange>
      </w:pPr>
      <w:del w:id="2499" w:author="제이펍 출판사" w:date="2021-03-14T20:35:00Z">
        <w:r w:rsidRPr="00ED4019" w:rsidDel="00EE4FE2">
          <w:rPr>
            <w:rFonts w:ascii="Times New Roman" w:hAnsi="Times New Roman"/>
            <w:lang w:eastAsia="ko-KR"/>
          </w:rPr>
          <w:delText>데이터프레</w:delText>
        </w:r>
      </w:del>
      <w:ins w:id="2500" w:author="제이펍 출판사" w:date="2021-03-14T20:35:00Z">
        <w:r w:rsidR="00EE4FE2">
          <w:rPr>
            <w:rFonts w:ascii="Times New Roman" w:hAnsi="Times New Roman"/>
            <w:lang w:eastAsia="ko-KR"/>
          </w:rPr>
          <w:t>데이터</w:t>
        </w:r>
        <w:r w:rsidR="00EE4FE2">
          <w:rPr>
            <w:rFonts w:ascii="Times New Roman" w:hAnsi="Times New Roman"/>
            <w:lang w:eastAsia="ko-KR"/>
          </w:rPr>
          <w:t xml:space="preserve"> </w:t>
        </w:r>
        <w:r w:rsidR="00EE4FE2">
          <w:rPr>
            <w:rFonts w:ascii="Times New Roman" w:hAnsi="Times New Roman"/>
            <w:lang w:eastAsia="ko-KR"/>
          </w:rPr>
          <w:t>프레</w:t>
        </w:r>
      </w:ins>
      <w:r w:rsidRPr="00ED4019">
        <w:rPr>
          <w:rFonts w:ascii="Times New Roman" w:hAnsi="Times New Roman"/>
          <w:lang w:eastAsia="ko-KR"/>
        </w:rPr>
        <w:t>임</w:t>
      </w:r>
      <w:del w:id="2501" w:author="user" w:date="2021-03-21T15:43:00Z">
        <w:r w:rsidRPr="00ED4019" w:rsidDel="008237BE">
          <w:rPr>
            <w:rFonts w:ascii="Times New Roman" w:hAnsi="Times New Roman"/>
            <w:lang w:eastAsia="ko-KR"/>
          </w:rPr>
          <w:delText xml:space="preserve"> </w:delText>
        </w:r>
      </w:del>
      <w:r w:rsidRPr="00ED4019">
        <w:rPr>
          <w:rFonts w:ascii="Times New Roman" w:hAnsi="Times New Roman"/>
          <w:lang w:eastAsia="ko-KR"/>
        </w:rPr>
        <w:t xml:space="preserve">: </w:t>
      </w:r>
      <w:r w:rsidRPr="00ED4019">
        <w:rPr>
          <w:rStyle w:val="VerbatimChar"/>
          <w:rFonts w:ascii="Times New Roman" w:hAnsi="Times New Roman"/>
          <w:lang w:eastAsia="ko-KR"/>
        </w:rPr>
        <w:t>lubridate</w:t>
      </w:r>
      <w:r w:rsidRPr="00ED4019">
        <w:rPr>
          <w:rFonts w:ascii="Times New Roman" w:hAnsi="Times New Roman"/>
          <w:lang w:eastAsia="ko-KR"/>
        </w:rPr>
        <w:t xml:space="preserve">, </w:t>
      </w:r>
      <w:r w:rsidRPr="00ED4019">
        <w:rPr>
          <w:rStyle w:val="VerbatimChar"/>
          <w:rFonts w:ascii="Times New Roman" w:hAnsi="Times New Roman"/>
          <w:lang w:eastAsia="ko-KR"/>
        </w:rPr>
        <w:t>dplyr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패키지</w:t>
      </w:r>
    </w:p>
    <w:p w14:paraId="20908D31" w14:textId="5D309943" w:rsidR="00FD7B2A" w:rsidRPr="00ED4019" w:rsidRDefault="00FD7B2A">
      <w:pPr>
        <w:jc w:val="both"/>
        <w:rPr>
          <w:rFonts w:ascii="Times New Roman" w:hAnsi="Times New Roman"/>
          <w:lang w:eastAsia="ko-KR"/>
        </w:rPr>
        <w:pPrChange w:id="2502" w:author="제이펍 출판사" w:date="2021-03-14T15:57:00Z">
          <w:pPr/>
        </w:pPrChange>
      </w:pPr>
      <w:del w:id="2503" w:author="제이펍 출판사" w:date="2021-03-14T20:35:00Z">
        <w:r w:rsidRPr="00ED4019" w:rsidDel="00EE4FE2">
          <w:rPr>
            <w:rFonts w:ascii="Times New Roman" w:hAnsi="Times New Roman"/>
            <w:lang w:eastAsia="ko-KR"/>
          </w:rPr>
          <w:delText>데이터프레</w:delText>
        </w:r>
      </w:del>
      <w:ins w:id="2504" w:author="제이펍 출판사" w:date="2021-03-14T20:35:00Z">
        <w:r w:rsidR="00EE4FE2">
          <w:rPr>
            <w:rFonts w:ascii="Times New Roman" w:hAnsi="Times New Roman"/>
            <w:lang w:eastAsia="ko-KR"/>
          </w:rPr>
          <w:t>데이터</w:t>
        </w:r>
        <w:r w:rsidR="00EE4FE2">
          <w:rPr>
            <w:rFonts w:ascii="Times New Roman" w:hAnsi="Times New Roman"/>
            <w:lang w:eastAsia="ko-KR"/>
          </w:rPr>
          <w:t xml:space="preserve"> </w:t>
        </w:r>
        <w:r w:rsidR="00EE4FE2">
          <w:rPr>
            <w:rFonts w:ascii="Times New Roman" w:hAnsi="Times New Roman"/>
            <w:lang w:eastAsia="ko-KR"/>
          </w:rPr>
          <w:t>프레</w:t>
        </w:r>
      </w:ins>
      <w:r w:rsidRPr="00ED4019">
        <w:rPr>
          <w:rFonts w:ascii="Times New Roman" w:hAnsi="Times New Roman"/>
          <w:lang w:eastAsia="ko-KR"/>
        </w:rPr>
        <w:t>임으로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저장된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시계열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데이터의</w:t>
      </w:r>
      <w:r w:rsidRPr="00ED4019">
        <w:rPr>
          <w:rFonts w:ascii="Times New Roman" w:hAnsi="Times New Roman"/>
          <w:lang w:eastAsia="ko-KR"/>
        </w:rPr>
        <w:t xml:space="preserve"> </w:t>
      </w:r>
      <w:del w:id="2505" w:author="제이펍 출판사" w:date="2021-03-14T17:49:00Z">
        <w:r w:rsidRPr="00ED4019" w:rsidDel="001B0D03">
          <w:rPr>
            <w:rFonts w:ascii="Times New Roman" w:hAnsi="Times New Roman"/>
            <w:lang w:eastAsia="ko-KR"/>
          </w:rPr>
          <w:delText>그룹핑</w:delText>
        </w:r>
      </w:del>
      <w:ins w:id="2506" w:author="제이펍 출판사" w:date="2021-03-14T17:49:00Z">
        <w:r w:rsidR="001B0D03">
          <w:rPr>
            <w:rFonts w:ascii="Times New Roman" w:hAnsi="Times New Roman"/>
            <w:lang w:eastAsia="ko-KR"/>
          </w:rPr>
          <w:t>그루핑</w:t>
        </w:r>
      </w:ins>
      <w:r w:rsidRPr="00ED4019">
        <w:rPr>
          <w:rFonts w:ascii="Times New Roman" w:hAnsi="Times New Roman" w:hint="eastAsia"/>
          <w:lang w:eastAsia="ko-KR"/>
        </w:rPr>
        <w:t>을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위해서는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먼저</w:t>
      </w:r>
      <w:r w:rsidRPr="00ED4019">
        <w:rPr>
          <w:rFonts w:ascii="Times New Roman" w:hAnsi="Times New Roman"/>
          <w:lang w:eastAsia="ko-KR"/>
        </w:rPr>
        <w:t xml:space="preserve"> </w:t>
      </w:r>
      <w:del w:id="2507" w:author="제이펍 출판사" w:date="2021-03-14T17:49:00Z">
        <w:r w:rsidRPr="00ED4019" w:rsidDel="001B0D03">
          <w:rPr>
            <w:rFonts w:ascii="Times New Roman" w:hAnsi="Times New Roman"/>
            <w:lang w:eastAsia="ko-KR"/>
          </w:rPr>
          <w:delText>그룹핑</w:delText>
        </w:r>
      </w:del>
      <w:ins w:id="2508" w:author="제이펍 출판사" w:date="2021-03-14T17:49:00Z">
        <w:r w:rsidR="001B0D03">
          <w:rPr>
            <w:rFonts w:ascii="Times New Roman" w:hAnsi="Times New Roman"/>
            <w:lang w:eastAsia="ko-KR"/>
          </w:rPr>
          <w:t>그루핑</w:t>
        </w:r>
      </w:ins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주기를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설정해야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한다</w:t>
      </w:r>
      <w:r w:rsidRPr="00ED4019">
        <w:rPr>
          <w:rFonts w:ascii="Times New Roman" w:hAnsi="Times New Roman" w:hint="eastAsia"/>
          <w:lang w:eastAsia="ko-KR"/>
        </w:rPr>
        <w:t>.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Style w:val="VerbatimChar"/>
          <w:rFonts w:ascii="Times New Roman" w:hAnsi="Times New Roman"/>
          <w:lang w:eastAsia="ko-KR"/>
        </w:rPr>
        <w:t>lubridate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패키지의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Style w:val="VerbatimChar"/>
          <w:rFonts w:ascii="Times New Roman" w:hAnsi="Times New Roman"/>
          <w:lang w:eastAsia="ko-KR"/>
        </w:rPr>
        <w:t>year()</w:t>
      </w:r>
      <w:r w:rsidRPr="00ED4019">
        <w:rPr>
          <w:rFonts w:ascii="Times New Roman" w:hAnsi="Times New Roman"/>
          <w:lang w:eastAsia="ko-KR"/>
        </w:rPr>
        <w:t xml:space="preserve">, </w:t>
      </w:r>
      <w:r w:rsidRPr="00ED4019">
        <w:rPr>
          <w:rStyle w:val="VerbatimChar"/>
          <w:rFonts w:ascii="Times New Roman" w:hAnsi="Times New Roman"/>
          <w:lang w:eastAsia="ko-KR"/>
        </w:rPr>
        <w:t>month()</w:t>
      </w:r>
      <w:r w:rsidRPr="00ED4019">
        <w:rPr>
          <w:rFonts w:ascii="Times New Roman" w:hAnsi="Times New Roman"/>
          <w:lang w:eastAsia="ko-KR"/>
        </w:rPr>
        <w:t xml:space="preserve">, </w:t>
      </w:r>
      <w:r w:rsidRPr="00ED4019">
        <w:rPr>
          <w:rStyle w:val="VerbatimChar"/>
          <w:rFonts w:ascii="Times New Roman" w:hAnsi="Times New Roman"/>
          <w:lang w:eastAsia="ko-KR"/>
        </w:rPr>
        <w:t>week()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등의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함수를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사용하여</w:t>
      </w:r>
      <w:r w:rsidRPr="00ED4019">
        <w:rPr>
          <w:rFonts w:ascii="Times New Roman" w:hAnsi="Times New Roman"/>
          <w:lang w:eastAsia="ko-KR"/>
        </w:rPr>
        <w:t xml:space="preserve"> </w:t>
      </w:r>
      <w:del w:id="2509" w:author="제이펍 출판사" w:date="2021-03-14T17:49:00Z">
        <w:r w:rsidRPr="00ED4019" w:rsidDel="001B0D03">
          <w:rPr>
            <w:rFonts w:ascii="Times New Roman" w:hAnsi="Times New Roman" w:hint="eastAsia"/>
            <w:lang w:eastAsia="ko-KR"/>
          </w:rPr>
          <w:delText>그룹핑</w:delText>
        </w:r>
      </w:del>
      <w:ins w:id="2510" w:author="제이펍 출판사" w:date="2021-03-14T17:49:00Z">
        <w:r w:rsidR="001B0D03">
          <w:rPr>
            <w:rFonts w:ascii="Times New Roman" w:hAnsi="Times New Roman" w:hint="eastAsia"/>
            <w:lang w:eastAsia="ko-KR"/>
          </w:rPr>
          <w:t>그루핑</w:t>
        </w:r>
      </w:ins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주기를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설정할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수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있는데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이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결과를</w:t>
      </w:r>
      <w:r w:rsidRPr="00ED4019">
        <w:rPr>
          <w:rFonts w:ascii="Times New Roman" w:hAnsi="Times New Roman"/>
          <w:lang w:eastAsia="ko-KR"/>
        </w:rPr>
        <w:t xml:space="preserve"> mutate</w:t>
      </w:r>
      <w:r w:rsidRPr="00ED4019">
        <w:rPr>
          <w:rStyle w:val="VerbatimChar"/>
          <w:rFonts w:ascii="Times New Roman" w:hAnsi="Times New Roman"/>
          <w:lang w:eastAsia="ko-KR"/>
        </w:rPr>
        <w:t>()</w:t>
      </w:r>
      <w:r w:rsidRPr="00ED4019">
        <w:rPr>
          <w:rFonts w:ascii="Times New Roman" w:hAnsi="Times New Roman"/>
          <w:lang w:eastAsia="ko-KR"/>
        </w:rPr>
        <w:t>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사용하여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열로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만들어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준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다음</w:t>
      </w:r>
      <w:r w:rsidRPr="00ED4019">
        <w:rPr>
          <w:rFonts w:ascii="Times New Roman" w:hAnsi="Times New Roman" w:hint="eastAsia"/>
          <w:lang w:eastAsia="ko-KR"/>
        </w:rPr>
        <w:t>,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Style w:val="VerbatimChar"/>
          <w:rFonts w:ascii="Times New Roman" w:hAnsi="Times New Roman"/>
          <w:lang w:eastAsia="ko-KR"/>
        </w:rPr>
        <w:t>group_by()</w:t>
      </w:r>
      <w:del w:id="2511" w:author="제이펍 출판사" w:date="2021-03-14T18:28:00Z">
        <w:r w:rsidRPr="00ED4019" w:rsidDel="002A2B40">
          <w:rPr>
            <w:rFonts w:ascii="Times New Roman" w:hAnsi="Times New Roman"/>
            <w:lang w:eastAsia="ko-KR"/>
          </w:rPr>
          <w:delText xml:space="preserve"> </w:delText>
        </w:r>
        <w:r w:rsidRPr="00ED4019" w:rsidDel="002A2B40">
          <w:rPr>
            <w:rFonts w:ascii="Times New Roman" w:hAnsi="Times New Roman"/>
            <w:lang w:eastAsia="ko-KR"/>
          </w:rPr>
          <w:delText>를</w:delText>
        </w:r>
        <w:r w:rsidRPr="00ED4019" w:rsidDel="002A2B40">
          <w:rPr>
            <w:rFonts w:ascii="Times New Roman" w:hAnsi="Times New Roman"/>
            <w:lang w:eastAsia="ko-KR"/>
          </w:rPr>
          <w:delText xml:space="preserve"> </w:delText>
        </w:r>
      </w:del>
      <w:ins w:id="2512" w:author="제이펍 출판사" w:date="2021-03-14T18:28:00Z">
        <w:r w:rsidR="002A2B40">
          <w:rPr>
            <w:rFonts w:ascii="Times New Roman" w:hAnsi="Times New Roman"/>
            <w:lang w:eastAsia="ko-KR"/>
          </w:rPr>
          <w:t>를</w:t>
        </w:r>
        <w:r w:rsidR="002A2B40">
          <w:rPr>
            <w:rFonts w:ascii="Times New Roman" w:hAnsi="Times New Roman"/>
            <w:lang w:eastAsia="ko-KR"/>
          </w:rPr>
          <w:t xml:space="preserve"> </w:t>
        </w:r>
      </w:ins>
      <w:r w:rsidRPr="00ED4019">
        <w:rPr>
          <w:rFonts w:ascii="Times New Roman" w:hAnsi="Times New Roman"/>
          <w:lang w:eastAsia="ko-KR"/>
        </w:rPr>
        <w:t>사용하여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데이터를</w:t>
      </w:r>
      <w:r w:rsidRPr="00ED4019">
        <w:rPr>
          <w:rFonts w:ascii="Times New Roman" w:hAnsi="Times New Roman"/>
          <w:lang w:eastAsia="ko-KR"/>
        </w:rPr>
        <w:t xml:space="preserve"> </w:t>
      </w:r>
      <w:del w:id="2513" w:author="제이펍 출판사" w:date="2021-03-14T17:49:00Z">
        <w:r w:rsidRPr="00ED4019" w:rsidDel="001B0D03">
          <w:rPr>
            <w:rFonts w:ascii="Times New Roman" w:hAnsi="Times New Roman"/>
            <w:lang w:eastAsia="ko-KR"/>
          </w:rPr>
          <w:delText>그룹핑</w:delText>
        </w:r>
      </w:del>
      <w:ins w:id="2514" w:author="제이펍 출판사" w:date="2021-03-14T17:49:00Z">
        <w:r w:rsidR="001B0D03">
          <w:rPr>
            <w:rFonts w:ascii="Times New Roman" w:hAnsi="Times New Roman"/>
            <w:lang w:eastAsia="ko-KR"/>
          </w:rPr>
          <w:t>그루핑</w:t>
        </w:r>
      </w:ins>
      <w:r w:rsidRPr="00ED4019">
        <w:rPr>
          <w:rFonts w:ascii="Times New Roman" w:hAnsi="Times New Roman"/>
          <w:lang w:eastAsia="ko-KR"/>
        </w:rPr>
        <w:t>하고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Style w:val="VerbatimChar"/>
          <w:rFonts w:ascii="Times New Roman" w:hAnsi="Times New Roman"/>
          <w:lang w:eastAsia="ko-KR"/>
        </w:rPr>
        <w:t>summarise()</w:t>
      </w:r>
      <w:r w:rsidRPr="00ED4019">
        <w:rPr>
          <w:rFonts w:ascii="Times New Roman" w:hAnsi="Times New Roman"/>
          <w:lang w:eastAsia="ko-KR"/>
        </w:rPr>
        <w:t>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통해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Style w:val="VerbatimChar"/>
          <w:rFonts w:ascii="Times New Roman" w:hAnsi="Times New Roman"/>
          <w:lang w:eastAsia="ko-KR"/>
        </w:rPr>
        <w:t>sum()</w:t>
      </w:r>
      <w:r w:rsidRPr="00ED4019">
        <w:rPr>
          <w:rFonts w:ascii="Times New Roman" w:hAnsi="Times New Roman"/>
          <w:lang w:eastAsia="ko-KR"/>
        </w:rPr>
        <w:t xml:space="preserve">, </w:t>
      </w:r>
      <w:r w:rsidRPr="00ED4019">
        <w:rPr>
          <w:rStyle w:val="VerbatimChar"/>
          <w:rFonts w:ascii="Times New Roman" w:hAnsi="Times New Roman"/>
          <w:lang w:eastAsia="ko-KR"/>
        </w:rPr>
        <w:t>mean()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등의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그룹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함수를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사용하여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원하는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값을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산출한다</w:t>
      </w:r>
      <w:r w:rsidRPr="00ED4019">
        <w:rPr>
          <w:rFonts w:ascii="Times New Roman" w:hAnsi="Times New Roman"/>
          <w:lang w:eastAsia="ko-KR"/>
        </w:rPr>
        <w:t>.</w:t>
      </w:r>
    </w:p>
    <w:p w14:paraId="64855F8C" w14:textId="5F4780C2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2515" w:author="제이펍 출판사" w:date="2021-03-14T15:57:00Z">
          <w:pPr>
            <w:pStyle w:val="SourceCode"/>
          </w:pPr>
        </w:pPrChange>
      </w:pPr>
      <w:r w:rsidRPr="00ED4019">
        <w:rPr>
          <w:rStyle w:val="NormalTok"/>
          <w:rFonts w:ascii="Times New Roman" w:hAnsi="Times New Roman"/>
          <w:lang w:eastAsia="ko-KR"/>
        </w:rPr>
        <w:t xml:space="preserve"> </w:t>
      </w:r>
      <w:r w:rsidRPr="00ED4019">
        <w:rPr>
          <w:rStyle w:val="FunctionTok"/>
          <w:rFonts w:ascii="Times New Roman" w:hAnsi="Times New Roman"/>
        </w:rPr>
        <w:t>library</w:t>
      </w:r>
      <w:r w:rsidRPr="00ED4019">
        <w:rPr>
          <w:rStyle w:val="NormalTok"/>
          <w:rFonts w:ascii="Times New Roman" w:hAnsi="Times New Roman"/>
        </w:rPr>
        <w:t>(dplyr)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unctionTok"/>
          <w:rFonts w:ascii="Times New Roman" w:hAnsi="Times New Roman"/>
        </w:rPr>
        <w:t>library</w:t>
      </w:r>
      <w:r w:rsidRPr="00ED4019">
        <w:rPr>
          <w:rStyle w:val="NormalTok"/>
          <w:rFonts w:ascii="Times New Roman" w:hAnsi="Times New Roman"/>
        </w:rPr>
        <w:t>(ggplot2)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</w:t>
      </w:r>
      <w:del w:id="2516" w:author="user" w:date="2021-03-21T15:46:00Z">
        <w:r w:rsidRPr="00ED4019" w:rsidDel="00127298">
          <w:rPr>
            <w:rStyle w:val="CommentTok"/>
            <w:rFonts w:ascii="Times New Roman" w:hAnsi="Times New Roman"/>
          </w:rPr>
          <w:delText xml:space="preserve"># </w:delText>
        </w:r>
      </w:del>
      <w:del w:id="2517" w:author="user" w:date="2021-03-21T15:44:00Z">
        <w:r w:rsidRPr="00ED4019" w:rsidDel="001D09D0">
          <w:rPr>
            <w:rStyle w:val="CommentTok"/>
            <w:rFonts w:ascii="Times New Roman" w:hAnsi="Times New Roman"/>
          </w:rPr>
          <w:delText xml:space="preserve"> </w:delText>
        </w:r>
      </w:del>
      <w:ins w:id="2518" w:author="user" w:date="2021-03-21T15:46:00Z">
        <w:r w:rsidR="00127298">
          <w:rPr>
            <w:rStyle w:val="CommentTok"/>
            <w:rFonts w:ascii="Times New Roman" w:hAnsi="Times New Roman"/>
          </w:rPr>
          <w:t xml:space="preserve"># </w:t>
        </w:r>
      </w:ins>
      <w:r w:rsidRPr="00ED4019">
        <w:rPr>
          <w:rStyle w:val="CommentTok"/>
          <w:rFonts w:ascii="Times New Roman" w:hAnsi="Times New Roman"/>
        </w:rPr>
        <w:t>월별</w:t>
      </w:r>
      <w:r w:rsidRPr="00ED4019">
        <w:rPr>
          <w:rStyle w:val="CommentTok"/>
          <w:rFonts w:ascii="Times New Roman" w:hAnsi="Times New Roman"/>
        </w:rPr>
        <w:t xml:space="preserve"> </w:t>
      </w:r>
      <w:r w:rsidRPr="00ED4019">
        <w:rPr>
          <w:rStyle w:val="CommentTok"/>
          <w:rFonts w:ascii="Times New Roman" w:hAnsi="Times New Roman"/>
        </w:rPr>
        <w:t>취업자수를</w:t>
      </w:r>
      <w:r w:rsidRPr="00ED4019">
        <w:rPr>
          <w:rStyle w:val="CommentTok"/>
          <w:rFonts w:ascii="Times New Roman" w:hAnsi="Times New Roman"/>
        </w:rPr>
        <w:t xml:space="preserve"> </w:t>
      </w:r>
      <w:r w:rsidRPr="00ED4019">
        <w:rPr>
          <w:rStyle w:val="CommentTok"/>
          <w:rFonts w:ascii="Times New Roman" w:hAnsi="Times New Roman"/>
        </w:rPr>
        <w:t>연별</w:t>
      </w:r>
      <w:r w:rsidRPr="00ED4019">
        <w:rPr>
          <w:rStyle w:val="CommentTok"/>
          <w:rFonts w:ascii="Times New Roman" w:hAnsi="Times New Roman"/>
        </w:rPr>
        <w:t xml:space="preserve"> </w:t>
      </w:r>
      <w:r w:rsidRPr="00ED4019">
        <w:rPr>
          <w:rStyle w:val="CommentTok"/>
          <w:rFonts w:ascii="Times New Roman" w:hAnsi="Times New Roman"/>
        </w:rPr>
        <w:t>취업자수로</w:t>
      </w:r>
      <w:r w:rsidRPr="00ED4019">
        <w:rPr>
          <w:rStyle w:val="CommentTok"/>
          <w:rFonts w:ascii="Times New Roman" w:hAnsi="Times New Roman"/>
        </w:rPr>
        <w:t xml:space="preserve"> </w:t>
      </w:r>
      <w:del w:id="2519" w:author="제이펍 출판사" w:date="2021-03-14T17:49:00Z">
        <w:r w:rsidRPr="00ED4019" w:rsidDel="001B0D03">
          <w:rPr>
            <w:rStyle w:val="CommentTok"/>
            <w:rFonts w:ascii="Times New Roman" w:hAnsi="Times New Roman"/>
          </w:rPr>
          <w:delText>그룹핑</w:delText>
        </w:r>
      </w:del>
      <w:ins w:id="2520" w:author="제이펍 출판사" w:date="2021-03-14T17:49:00Z">
        <w:r w:rsidR="001B0D03">
          <w:rPr>
            <w:rStyle w:val="CommentTok"/>
            <w:rFonts w:ascii="Times New Roman" w:hAnsi="Times New Roman"/>
          </w:rPr>
          <w:t>그루핑</w:t>
        </w:r>
      </w:ins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lastRenderedPageBreak/>
        <w:t xml:space="preserve"> (employees.by.year </w:t>
      </w:r>
      <w:r w:rsidRPr="00ED4019">
        <w:rPr>
          <w:rStyle w:val="OtherTok"/>
          <w:rFonts w:ascii="Times New Roman" w:hAnsi="Times New Roman"/>
        </w:rPr>
        <w:t>&lt;-</w:t>
      </w:r>
      <w:r w:rsidRPr="00ED4019">
        <w:rPr>
          <w:rStyle w:val="NormalTok"/>
          <w:rFonts w:ascii="Times New Roman" w:hAnsi="Times New Roman"/>
        </w:rPr>
        <w:t xml:space="preserve"> employees </w:t>
      </w:r>
      <w:r w:rsidRPr="00ED4019">
        <w:rPr>
          <w:rStyle w:val="SpecialCharTok"/>
          <w:rFonts w:ascii="Times New Roman" w:hAnsi="Times New Roman"/>
        </w:rPr>
        <w:t>%&gt;%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 </w:t>
      </w:r>
      <w:r w:rsidRPr="00ED4019">
        <w:rPr>
          <w:rStyle w:val="FunctionTok"/>
          <w:rFonts w:ascii="Times New Roman" w:hAnsi="Times New Roman"/>
        </w:rPr>
        <w:t>mutate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AttributeTok"/>
          <w:rFonts w:ascii="Times New Roman" w:hAnsi="Times New Roman"/>
        </w:rPr>
        <w:t>year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unctionTok"/>
          <w:rFonts w:ascii="Times New Roman" w:hAnsi="Times New Roman"/>
        </w:rPr>
        <w:t>year</w:t>
      </w:r>
      <w:r w:rsidRPr="00ED4019">
        <w:rPr>
          <w:rStyle w:val="NormalTok"/>
          <w:rFonts w:ascii="Times New Roman" w:hAnsi="Times New Roman"/>
        </w:rPr>
        <w:t xml:space="preserve">(time)) </w:t>
      </w:r>
      <w:r w:rsidRPr="00ED4019">
        <w:rPr>
          <w:rStyle w:val="SpecialCharTok"/>
          <w:rFonts w:ascii="Times New Roman" w:hAnsi="Times New Roman"/>
        </w:rPr>
        <w:t>%&gt;%</w:t>
      </w:r>
      <w:r w:rsidRPr="00ED4019">
        <w:rPr>
          <w:rStyle w:val="NormalTok"/>
          <w:rFonts w:ascii="Times New Roman" w:hAnsi="Times New Roman"/>
        </w:rPr>
        <w:t xml:space="preserve">   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 </w:t>
      </w:r>
      <w:r w:rsidRPr="00ED4019">
        <w:rPr>
          <w:rStyle w:val="FunctionTok"/>
          <w:rFonts w:ascii="Times New Roman" w:hAnsi="Times New Roman"/>
        </w:rPr>
        <w:t>group_by</w:t>
      </w:r>
      <w:r w:rsidRPr="00ED4019">
        <w:rPr>
          <w:rStyle w:val="NormalTok"/>
          <w:rFonts w:ascii="Times New Roman" w:hAnsi="Times New Roman"/>
        </w:rPr>
        <w:t xml:space="preserve">(year) </w:t>
      </w:r>
      <w:r w:rsidRPr="00ED4019">
        <w:rPr>
          <w:rStyle w:val="SpecialCharTok"/>
          <w:rFonts w:ascii="Times New Roman" w:hAnsi="Times New Roman"/>
        </w:rPr>
        <w:t>%&gt;%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 </w:t>
      </w:r>
      <w:r w:rsidRPr="00ED4019">
        <w:rPr>
          <w:rStyle w:val="FunctionTok"/>
          <w:rFonts w:ascii="Times New Roman" w:hAnsi="Times New Roman"/>
        </w:rPr>
        <w:t>summarise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AttributeTok"/>
          <w:rFonts w:ascii="Times New Roman" w:hAnsi="Times New Roman"/>
        </w:rPr>
        <w:t>total.year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unctionTok"/>
          <w:rFonts w:ascii="Times New Roman" w:hAnsi="Times New Roman"/>
        </w:rPr>
        <w:t>sum</w:t>
      </w:r>
      <w:r w:rsidRPr="00ED4019">
        <w:rPr>
          <w:rStyle w:val="NormalTok"/>
          <w:rFonts w:ascii="Times New Roman" w:hAnsi="Times New Roman"/>
        </w:rPr>
        <w:t>(total),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           </w:t>
      </w:r>
      <w:r w:rsidRPr="00ED4019">
        <w:rPr>
          <w:rStyle w:val="AttributeTok"/>
          <w:rFonts w:ascii="Times New Roman" w:hAnsi="Times New Roman"/>
        </w:rPr>
        <w:t>employees.edu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unctionTok"/>
          <w:rFonts w:ascii="Times New Roman" w:hAnsi="Times New Roman"/>
        </w:rPr>
        <w:t>sum</w:t>
      </w:r>
      <w:r w:rsidRPr="00ED4019">
        <w:rPr>
          <w:rStyle w:val="NormalTok"/>
          <w:rFonts w:ascii="Times New Roman" w:hAnsi="Times New Roman"/>
        </w:rPr>
        <w:t>(employees.edu)))</w:t>
      </w:r>
    </w:p>
    <w:p w14:paraId="6BAF7A63" w14:textId="77777777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2521" w:author="제이펍 출판사" w:date="2021-03-14T15:57:00Z">
          <w:pPr>
            <w:pStyle w:val="SourceCode"/>
          </w:pPr>
        </w:pPrChange>
      </w:pPr>
      <w:r w:rsidRPr="00ED4019">
        <w:rPr>
          <w:rStyle w:val="VerbatimChar"/>
          <w:rFonts w:ascii="Times New Roman" w:hAnsi="Times New Roman"/>
        </w:rPr>
        <w:t># A tibble: 8 x 3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   year total.year employees.edu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  &lt;dbl&gt;      &lt;int&gt;         &lt;int&gt;</w:t>
      </w:r>
      <w:r w:rsidRPr="00ED4019">
        <w:rPr>
          <w:rFonts w:ascii="Times New Roman" w:hAnsi="Times New Roman"/>
        </w:rPr>
        <w:br/>
      </w:r>
      <w:proofErr w:type="gramStart"/>
      <w:r w:rsidRPr="00ED4019">
        <w:rPr>
          <w:rStyle w:val="VerbatimChar"/>
          <w:rFonts w:ascii="Times New Roman" w:hAnsi="Times New Roman"/>
        </w:rPr>
        <w:t>1  2013</w:t>
      </w:r>
      <w:proofErr w:type="gramEnd"/>
      <w:r w:rsidRPr="00ED4019">
        <w:rPr>
          <w:rStyle w:val="VerbatimChar"/>
          <w:rFonts w:ascii="Times New Roman" w:hAnsi="Times New Roman"/>
        </w:rPr>
        <w:t xml:space="preserve">     303592         21192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2  2014     310766         21957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3  2015     314133         22028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4  2016     316910         22350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5  2017     320698         22886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6  2018     321866         22165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7  2019     325474         22600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8  2020     322852         21570</w:t>
      </w:r>
    </w:p>
    <w:p w14:paraId="45F723D2" w14:textId="77777777" w:rsidR="00FD7B2A" w:rsidRDefault="00FD7B2A">
      <w:pPr>
        <w:pStyle w:val="comment"/>
        <w:ind w:left="480"/>
        <w:jc w:val="both"/>
        <w:rPr>
          <w:lang w:eastAsia="ko-KR"/>
        </w:rPr>
        <w:pPrChange w:id="2522" w:author="제이펍 출판사" w:date="2021-03-14T15:57:00Z">
          <w:pPr>
            <w:pStyle w:val="comment"/>
            <w:ind w:left="480"/>
          </w:pPr>
        </w:pPrChange>
      </w:pPr>
      <w:r>
        <w:rPr>
          <w:lang w:eastAsia="ko-KR"/>
        </w:rPr>
        <w:t>코드 설명</w:t>
      </w:r>
    </w:p>
    <w:p w14:paraId="352612DF" w14:textId="2C748039" w:rsidR="00FD7B2A" w:rsidRDefault="00FD7B2A">
      <w:pPr>
        <w:pStyle w:val="comment"/>
        <w:numPr>
          <w:ilvl w:val="0"/>
          <w:numId w:val="19"/>
        </w:numPr>
        <w:ind w:leftChars="200" w:left="832" w:hangingChars="200" w:hanging="440"/>
        <w:jc w:val="both"/>
        <w:rPr>
          <w:lang w:eastAsia="ko-KR"/>
        </w:rPr>
        <w:pPrChange w:id="2523" w:author="user" w:date="2021-03-21T21:58:00Z">
          <w:pPr>
            <w:pStyle w:val="comment"/>
            <w:numPr>
              <w:numId w:val="19"/>
            </w:numPr>
            <w:ind w:leftChars="200" w:left="832" w:hangingChars="200" w:hanging="440"/>
          </w:pPr>
        </w:pPrChange>
      </w:pPr>
      <w:r>
        <w:rPr>
          <w:lang w:eastAsia="ko-KR"/>
        </w:rPr>
        <w:t xml:space="preserve">employees </w:t>
      </w:r>
      <w:del w:id="2524" w:author="제이펍 출판사" w:date="2021-03-14T20:35:00Z">
        <w:r w:rsidDel="00EE4FE2">
          <w:rPr>
            <w:lang w:eastAsia="ko-KR"/>
          </w:rPr>
          <w:delText>데이터프레</w:delText>
        </w:r>
      </w:del>
      <w:ins w:id="2525" w:author="제이펍 출판사" w:date="2021-03-14T20:35:00Z">
        <w:r w:rsidR="00EE4FE2">
          <w:rPr>
            <w:lang w:eastAsia="ko-KR"/>
          </w:rPr>
          <w:t>데이터 프레</w:t>
        </w:r>
      </w:ins>
      <w:r>
        <w:rPr>
          <w:lang w:eastAsia="ko-KR"/>
        </w:rPr>
        <w:t xml:space="preserve">임에서 </w:t>
      </w:r>
      <w:r w:rsidRPr="00ED4019">
        <w:rPr>
          <w:rStyle w:val="VerbatimChar"/>
          <w:rFonts w:ascii="Times New Roman" w:hAnsi="Times New Roman"/>
          <w:lang w:eastAsia="ko-KR"/>
        </w:rPr>
        <w:t>mutate()</w:t>
      </w:r>
      <w:r>
        <w:rPr>
          <w:lang w:eastAsia="ko-KR"/>
        </w:rPr>
        <w:t>를 사용하여 time에서 뽑은 연도(</w:t>
      </w:r>
      <w:r w:rsidRPr="00ED4019">
        <w:rPr>
          <w:rStyle w:val="VerbatimChar"/>
          <w:rFonts w:ascii="Times New Roman" w:hAnsi="Times New Roman"/>
          <w:lang w:eastAsia="ko-KR"/>
        </w:rPr>
        <w:t>year()</w:t>
      </w:r>
      <w:r>
        <w:rPr>
          <w:lang w:eastAsia="ko-KR"/>
        </w:rPr>
        <w:t>)를 year 열에 저장</w:t>
      </w:r>
    </w:p>
    <w:p w14:paraId="10AEB7DA" w14:textId="524DF1E4" w:rsidR="00FD7B2A" w:rsidRDefault="00FD7B2A">
      <w:pPr>
        <w:pStyle w:val="comment"/>
        <w:numPr>
          <w:ilvl w:val="0"/>
          <w:numId w:val="19"/>
        </w:numPr>
        <w:ind w:leftChars="200" w:left="784" w:hangingChars="200" w:hanging="392"/>
        <w:jc w:val="both"/>
        <w:rPr>
          <w:lang w:eastAsia="ko-KR"/>
        </w:rPr>
        <w:pPrChange w:id="2526" w:author="user" w:date="2021-03-19T09:05:00Z">
          <w:pPr>
            <w:pStyle w:val="comment"/>
            <w:numPr>
              <w:numId w:val="19"/>
            </w:numPr>
            <w:ind w:leftChars="200" w:left="784" w:hangingChars="200" w:hanging="392"/>
          </w:pPr>
        </w:pPrChange>
      </w:pPr>
      <w:r w:rsidRPr="00ED4019">
        <w:rPr>
          <w:rStyle w:val="VerbatimChar"/>
          <w:rFonts w:ascii="Times New Roman" w:hAnsi="Times New Roman"/>
          <w:lang w:eastAsia="ko-KR"/>
        </w:rPr>
        <w:t>group_by()</w:t>
      </w:r>
      <w:r>
        <w:rPr>
          <w:lang w:eastAsia="ko-KR"/>
        </w:rPr>
        <w:t xml:space="preserve">로 year 열로 </w:t>
      </w:r>
      <w:commentRangeStart w:id="2527"/>
      <w:del w:id="2528" w:author="제이펍 출판사" w:date="2021-03-14T17:49:00Z">
        <w:r w:rsidRPr="00980AF8" w:rsidDel="001B0D03">
          <w:rPr>
            <w:color w:val="FF0000"/>
            <w:lang w:eastAsia="ko-KR"/>
            <w:rPrChange w:id="2529" w:author="standard" w:date="2021-03-26T18:10:00Z">
              <w:rPr>
                <w:lang w:eastAsia="ko-KR"/>
              </w:rPr>
            </w:rPrChange>
          </w:rPr>
          <w:delText>그룹핑</w:delText>
        </w:r>
      </w:del>
      <w:ins w:id="2530" w:author="제이펍 출판사" w:date="2021-03-14T17:49:00Z">
        <w:r w:rsidR="001B0D03" w:rsidRPr="00980AF8">
          <w:rPr>
            <w:color w:val="FF0000"/>
            <w:lang w:eastAsia="ko-KR"/>
            <w:rPrChange w:id="2531" w:author="standard" w:date="2021-03-26T18:10:00Z">
              <w:rPr>
                <w:lang w:eastAsia="ko-KR"/>
              </w:rPr>
            </w:rPrChange>
          </w:rPr>
          <w:t>그</w:t>
        </w:r>
        <w:del w:id="2532" w:author="standard" w:date="2021-03-26T18:12:00Z">
          <w:r w:rsidR="001B0D03" w:rsidRPr="00980AF8" w:rsidDel="00980AF8">
            <w:rPr>
              <w:rFonts w:hint="eastAsia"/>
              <w:color w:val="FF0000"/>
              <w:lang w:eastAsia="ko-KR"/>
              <w:rPrChange w:id="2533" w:author="standard" w:date="2021-03-26T18:10:00Z">
                <w:rPr>
                  <w:lang w:eastAsia="ko-KR"/>
                </w:rPr>
              </w:rPrChange>
            </w:rPr>
            <w:delText>루</w:delText>
          </w:r>
        </w:del>
      </w:ins>
      <w:ins w:id="2534" w:author="standard" w:date="2021-03-26T18:12:00Z">
        <w:r w:rsidR="00980AF8">
          <w:rPr>
            <w:rFonts w:hint="eastAsia"/>
            <w:color w:val="FF0000"/>
            <w:lang w:eastAsia="ko-KR"/>
          </w:rPr>
          <w:t>룹</w:t>
        </w:r>
      </w:ins>
      <w:ins w:id="2535" w:author="제이펍 출판사" w:date="2021-03-14T17:49:00Z">
        <w:r w:rsidR="001B0D03" w:rsidRPr="00980AF8">
          <w:rPr>
            <w:color w:val="FF0000"/>
            <w:lang w:eastAsia="ko-KR"/>
            <w:rPrChange w:id="2536" w:author="standard" w:date="2021-03-26T18:10:00Z">
              <w:rPr>
                <w:lang w:eastAsia="ko-KR"/>
              </w:rPr>
            </w:rPrChange>
          </w:rPr>
          <w:t>핑</w:t>
        </w:r>
      </w:ins>
      <w:commentRangeEnd w:id="2527"/>
      <w:r w:rsidR="00980AF8">
        <w:rPr>
          <w:rStyle w:val="af3"/>
          <w:rFonts w:ascii="Consolas" w:eastAsia="나눔바른고딕" w:hAnsi="Consolas" w:cstheme="minorBidi"/>
          <w:color w:val="auto"/>
        </w:rPr>
        <w:commentReference w:id="2527"/>
      </w:r>
      <w:del w:id="2537" w:author="user" w:date="2021-03-21T15:44:00Z">
        <w:r w:rsidDel="001D09D0">
          <w:rPr>
            <w:rFonts w:hint="eastAsia"/>
            <w:lang w:eastAsia="ko-KR"/>
          </w:rPr>
          <w:delText xml:space="preserve"> </w:delText>
        </w:r>
      </w:del>
      <w:r>
        <w:rPr>
          <w:lang w:eastAsia="ko-KR"/>
        </w:rPr>
        <w:t>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후 </w:t>
      </w:r>
      <w:r w:rsidRPr="00ED4019">
        <w:rPr>
          <w:rStyle w:val="VerbatimChar"/>
          <w:rFonts w:ascii="Times New Roman" w:hAnsi="Times New Roman"/>
          <w:lang w:eastAsia="ko-KR"/>
        </w:rPr>
        <w:t>summarise()</w:t>
      </w:r>
      <w:r>
        <w:rPr>
          <w:lang w:eastAsia="ko-KR"/>
        </w:rPr>
        <w:t>를 사용하여 전체 취업자수의 합계를 total.year, 교육서비스업의 합계 employees.edu 열을 생성</w:t>
      </w:r>
    </w:p>
    <w:p w14:paraId="19CFDA93" w14:textId="77777777" w:rsidR="00FD7B2A" w:rsidRDefault="00FD7B2A">
      <w:pPr>
        <w:pStyle w:val="comment"/>
        <w:numPr>
          <w:ilvl w:val="0"/>
          <w:numId w:val="19"/>
        </w:numPr>
        <w:ind w:leftChars="200" w:left="832" w:hangingChars="200" w:hanging="440"/>
        <w:jc w:val="both"/>
        <w:pPrChange w:id="2538" w:author="user" w:date="2021-03-19T09:05:00Z">
          <w:pPr>
            <w:pStyle w:val="comment"/>
            <w:numPr>
              <w:numId w:val="19"/>
            </w:numPr>
            <w:ind w:leftChars="200" w:left="832" w:hangingChars="200" w:hanging="440"/>
          </w:pPr>
        </w:pPrChange>
      </w:pPr>
      <w:r>
        <w:t>최종 결과를 employees.by.year에 저장</w:t>
      </w:r>
    </w:p>
    <w:p w14:paraId="5600EB9A" w14:textId="5A643ADE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2539" w:author="제이펍 출판사" w:date="2021-03-14T15:57:00Z">
          <w:pPr>
            <w:pStyle w:val="SourceCode"/>
          </w:pPr>
        </w:pPrChange>
      </w:pPr>
      <w:r w:rsidRPr="00ED4019">
        <w:rPr>
          <w:rStyle w:val="NormalTok"/>
          <w:rFonts w:ascii="Times New Roman" w:hAnsi="Times New Roman"/>
        </w:rPr>
        <w:t xml:space="preserve"> employees.by.year </w:t>
      </w:r>
      <w:r w:rsidRPr="00ED4019">
        <w:rPr>
          <w:rStyle w:val="SpecialCharTok"/>
          <w:rFonts w:ascii="Times New Roman" w:hAnsi="Times New Roman"/>
        </w:rPr>
        <w:t>%&gt;%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Fonts w:ascii="Times New Roman" w:hAnsi="Times New Roman"/>
        </w:rPr>
        <w:br/>
      </w:r>
      <w:proofErr w:type="gramStart"/>
      <w:r w:rsidRPr="00ED4019">
        <w:rPr>
          <w:rStyle w:val="NormalTok"/>
          <w:rFonts w:ascii="Times New Roman" w:hAnsi="Times New Roman"/>
        </w:rPr>
        <w:t xml:space="preserve">   </w:t>
      </w:r>
      <w:r w:rsidRPr="00ED4019">
        <w:rPr>
          <w:rStyle w:val="FunctionTok"/>
          <w:rFonts w:ascii="Times New Roman" w:hAnsi="Times New Roman"/>
        </w:rPr>
        <w:t>ggplot</w:t>
      </w:r>
      <w:proofErr w:type="gramEnd"/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FunctionTok"/>
          <w:rFonts w:ascii="Times New Roman" w:hAnsi="Times New Roman"/>
        </w:rPr>
        <w:t>aes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FunctionTok"/>
          <w:rFonts w:ascii="Times New Roman" w:hAnsi="Times New Roman"/>
        </w:rPr>
        <w:t>as.factor</w:t>
      </w:r>
      <w:r w:rsidRPr="00ED4019">
        <w:rPr>
          <w:rStyle w:val="NormalTok"/>
          <w:rFonts w:ascii="Times New Roman" w:hAnsi="Times New Roman"/>
        </w:rPr>
        <w:t xml:space="preserve">(year), total.year)) </w:t>
      </w:r>
      <w:r w:rsidRPr="00ED4019">
        <w:rPr>
          <w:rStyle w:val="SpecialCharTok"/>
          <w:rFonts w:ascii="Times New Roman" w:hAnsi="Times New Roman"/>
        </w:rPr>
        <w:t>+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 </w:t>
      </w:r>
      <w:r w:rsidRPr="00ED4019">
        <w:rPr>
          <w:rStyle w:val="FunctionTok"/>
          <w:rFonts w:ascii="Times New Roman" w:hAnsi="Times New Roman"/>
        </w:rPr>
        <w:t>geom_line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FunctionTok"/>
          <w:rFonts w:ascii="Times New Roman" w:hAnsi="Times New Roman"/>
        </w:rPr>
        <w:t>aes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AttributeTok"/>
          <w:rFonts w:ascii="Times New Roman" w:hAnsi="Times New Roman"/>
        </w:rPr>
        <w:t>group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DecValTok"/>
          <w:rFonts w:ascii="Times New Roman" w:hAnsi="Times New Roman"/>
        </w:rPr>
        <w:t>1</w:t>
      </w:r>
      <w:r w:rsidRPr="00ED4019">
        <w:rPr>
          <w:rStyle w:val="NormalTok"/>
          <w:rFonts w:ascii="Times New Roman" w:hAnsi="Times New Roman"/>
        </w:rPr>
        <w:t xml:space="preserve">)) </w:t>
      </w:r>
      <w:r w:rsidRPr="00ED4019">
        <w:rPr>
          <w:rStyle w:val="SpecialCharTok"/>
          <w:rFonts w:ascii="Times New Roman" w:hAnsi="Times New Roman"/>
        </w:rPr>
        <w:t>+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 </w:t>
      </w:r>
      <w:r w:rsidRPr="00ED4019">
        <w:rPr>
          <w:rStyle w:val="FunctionTok"/>
          <w:rFonts w:ascii="Times New Roman" w:hAnsi="Times New Roman"/>
        </w:rPr>
        <w:t>geom_text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FunctionTok"/>
          <w:rFonts w:ascii="Times New Roman" w:hAnsi="Times New Roman"/>
        </w:rPr>
        <w:t>aes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AttributeTok"/>
          <w:rFonts w:ascii="Times New Roman" w:hAnsi="Times New Roman"/>
        </w:rPr>
        <w:t>label =</w:t>
      </w:r>
      <w:r w:rsidRPr="00ED4019">
        <w:rPr>
          <w:rStyle w:val="NormalTok"/>
          <w:rFonts w:ascii="Times New Roman" w:hAnsi="Times New Roman"/>
        </w:rPr>
        <w:t xml:space="preserve"> scales</w:t>
      </w:r>
      <w:r w:rsidRPr="00ED4019">
        <w:rPr>
          <w:rStyle w:val="SpecialCharTok"/>
          <w:rFonts w:ascii="Times New Roman" w:hAnsi="Times New Roman"/>
        </w:rPr>
        <w:t>::</w:t>
      </w:r>
      <w:r w:rsidRPr="00ED4019">
        <w:rPr>
          <w:rStyle w:val="FunctionTok"/>
          <w:rFonts w:ascii="Times New Roman" w:hAnsi="Times New Roman"/>
        </w:rPr>
        <w:t>number</w:t>
      </w:r>
      <w:r w:rsidRPr="00ED4019">
        <w:rPr>
          <w:rStyle w:val="NormalTok"/>
          <w:rFonts w:ascii="Times New Roman" w:hAnsi="Times New Roman"/>
        </w:rPr>
        <w:t xml:space="preserve">(total.year, </w:t>
      </w:r>
      <w:r w:rsidRPr="00ED4019">
        <w:rPr>
          <w:rStyle w:val="AttributeTok"/>
          <w:rFonts w:ascii="Times New Roman" w:hAnsi="Times New Roman"/>
        </w:rPr>
        <w:t>big.mark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','</w:t>
      </w:r>
      <w:r w:rsidRPr="00ED4019">
        <w:rPr>
          <w:rStyle w:val="NormalTok"/>
          <w:rFonts w:ascii="Times New Roman" w:hAnsi="Times New Roman"/>
        </w:rPr>
        <w:t xml:space="preserve">)), </w:t>
      </w:r>
      <w:r w:rsidRPr="00ED4019">
        <w:rPr>
          <w:rStyle w:val="AttributeTok"/>
          <w:rFonts w:ascii="Times New Roman" w:hAnsi="Times New Roman"/>
        </w:rPr>
        <w:t>size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DecValTok"/>
          <w:rFonts w:ascii="Times New Roman" w:hAnsi="Times New Roman"/>
        </w:rPr>
        <w:t>3</w:t>
      </w:r>
      <w:r w:rsidRPr="00ED4019">
        <w:rPr>
          <w:rStyle w:val="NormalTok"/>
          <w:rFonts w:ascii="Times New Roman" w:hAnsi="Times New Roman"/>
        </w:rPr>
        <w:t xml:space="preserve">, </w:t>
      </w:r>
      <w:r w:rsidRPr="00ED4019">
        <w:rPr>
          <w:rStyle w:val="AttributeTok"/>
          <w:rFonts w:ascii="Times New Roman" w:hAnsi="Times New Roman"/>
        </w:rPr>
        <w:t>vjust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loatTok"/>
          <w:rFonts w:ascii="Times New Roman" w:hAnsi="Times New Roman"/>
        </w:rPr>
        <w:t>1.5</w:t>
      </w:r>
      <w:r w:rsidRPr="00ED4019">
        <w:rPr>
          <w:rStyle w:val="NormalTok"/>
          <w:rFonts w:ascii="Times New Roman" w:hAnsi="Times New Roman"/>
        </w:rPr>
        <w:t xml:space="preserve">) </w:t>
      </w:r>
      <w:r w:rsidRPr="00ED4019">
        <w:rPr>
          <w:rStyle w:val="SpecialCharTok"/>
          <w:rFonts w:ascii="Times New Roman" w:hAnsi="Times New Roman"/>
        </w:rPr>
        <w:t>+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 </w:t>
      </w:r>
      <w:r w:rsidRPr="00ED4019">
        <w:rPr>
          <w:rStyle w:val="FunctionTok"/>
          <w:rFonts w:ascii="Times New Roman" w:hAnsi="Times New Roman"/>
        </w:rPr>
        <w:t>labs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AttributeTok"/>
          <w:rFonts w:ascii="Times New Roman" w:hAnsi="Times New Roman"/>
        </w:rPr>
        <w:t>title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StringTok"/>
          <w:rFonts w:ascii="Times New Roman" w:hAnsi="Times New Roman"/>
        </w:rPr>
        <w:t>연</w:t>
      </w:r>
      <w:commentRangeStart w:id="2540"/>
      <w:ins w:id="2541" w:author="standard" w:date="2021-03-26T18:16:00Z">
        <w:r w:rsidR="00980AF8">
          <w:rPr>
            <w:rStyle w:val="StringTok"/>
            <w:rFonts w:ascii="Times New Roman" w:hAnsi="Times New Roman" w:hint="eastAsia"/>
            <w:lang w:eastAsia="ko-KR"/>
          </w:rPr>
          <w:t>도</w:t>
        </w:r>
        <w:commentRangeEnd w:id="2540"/>
        <w:r w:rsidR="00980AF8">
          <w:rPr>
            <w:rStyle w:val="af3"/>
            <w:kern w:val="0"/>
            <w:lang w:eastAsia="en-US"/>
          </w:rPr>
          <w:commentReference w:id="2540"/>
        </w:r>
      </w:ins>
      <w:r w:rsidRPr="00ED4019">
        <w:rPr>
          <w:rStyle w:val="StringTok"/>
          <w:rFonts w:ascii="Times New Roman" w:hAnsi="Times New Roman"/>
        </w:rPr>
        <w:t>별</w:t>
      </w:r>
      <w:r w:rsidRPr="00ED4019">
        <w:rPr>
          <w:rStyle w:val="String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취업자수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NormalTok"/>
          <w:rFonts w:ascii="Times New Roman" w:hAnsi="Times New Roman"/>
        </w:rPr>
        <w:t xml:space="preserve">, </w:t>
      </w:r>
      <w:r w:rsidRPr="00ED4019">
        <w:rPr>
          <w:rStyle w:val="AttributeTok"/>
          <w:rFonts w:ascii="Times New Roman" w:hAnsi="Times New Roman"/>
        </w:rPr>
        <w:t>x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StringTok"/>
          <w:rFonts w:ascii="Times New Roman" w:hAnsi="Times New Roman"/>
        </w:rPr>
        <w:t>연도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NormalTok"/>
          <w:rFonts w:ascii="Times New Roman" w:hAnsi="Times New Roman"/>
        </w:rPr>
        <w:t xml:space="preserve">, </w:t>
      </w:r>
      <w:r w:rsidRPr="00ED4019">
        <w:rPr>
          <w:rStyle w:val="AttributeTok"/>
          <w:rFonts w:ascii="Times New Roman" w:hAnsi="Times New Roman"/>
        </w:rPr>
        <w:t>y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StringTok"/>
          <w:rFonts w:ascii="Times New Roman" w:hAnsi="Times New Roman"/>
        </w:rPr>
        <w:t>취업자수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NormalTok"/>
          <w:rFonts w:ascii="Times New Roman" w:hAnsi="Times New Roman"/>
        </w:rPr>
        <w:t xml:space="preserve">) </w:t>
      </w:r>
      <w:r w:rsidRPr="00ED4019">
        <w:rPr>
          <w:rStyle w:val="SpecialCharTok"/>
          <w:rFonts w:ascii="Times New Roman" w:hAnsi="Times New Roman"/>
        </w:rPr>
        <w:t>+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 </w:t>
      </w:r>
      <w:r w:rsidRPr="00ED4019">
        <w:rPr>
          <w:rStyle w:val="FunctionTok"/>
          <w:rFonts w:ascii="Times New Roman" w:hAnsi="Times New Roman"/>
        </w:rPr>
        <w:t>scale_y_continuous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AttributeTok"/>
          <w:rFonts w:ascii="Times New Roman" w:hAnsi="Times New Roman"/>
        </w:rPr>
        <w:t>labels =</w:t>
      </w:r>
      <w:r w:rsidRPr="00ED4019">
        <w:rPr>
          <w:rStyle w:val="NormalTok"/>
          <w:rFonts w:ascii="Times New Roman" w:hAnsi="Times New Roman"/>
        </w:rPr>
        <w:t xml:space="preserve"> scales</w:t>
      </w:r>
      <w:r w:rsidRPr="00ED4019">
        <w:rPr>
          <w:rStyle w:val="SpecialCharTok"/>
          <w:rFonts w:ascii="Times New Roman" w:hAnsi="Times New Roman"/>
        </w:rPr>
        <w:t>::</w:t>
      </w:r>
      <w:r w:rsidRPr="00ED4019">
        <w:rPr>
          <w:rStyle w:val="FunctionTok"/>
          <w:rFonts w:ascii="Times New Roman" w:hAnsi="Times New Roman"/>
        </w:rPr>
        <w:t>number_format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AttributeTok"/>
          <w:rFonts w:ascii="Times New Roman" w:hAnsi="Times New Roman"/>
        </w:rPr>
        <w:t>big.mark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','</w:t>
      </w:r>
      <w:r w:rsidRPr="00ED4019">
        <w:rPr>
          <w:rStyle w:val="NormalTok"/>
          <w:rFonts w:ascii="Times New Roman" w:hAnsi="Times New Roman"/>
        </w:rPr>
        <w:t>))</w:t>
      </w:r>
    </w:p>
    <w:p w14:paraId="7C5B679B" w14:textId="77777777" w:rsidR="00FD7B2A" w:rsidRPr="00ED4019" w:rsidRDefault="00FD7B2A">
      <w:pPr>
        <w:pStyle w:val="Figure"/>
        <w:jc w:val="both"/>
        <w:rPr>
          <w:rFonts w:ascii="Times New Roman" w:hAnsi="Times New Roman"/>
        </w:rPr>
        <w:pPrChange w:id="2542" w:author="제이펍 출판사" w:date="2021-03-14T15:57:00Z">
          <w:pPr>
            <w:pStyle w:val="Figure"/>
          </w:pPr>
        </w:pPrChange>
      </w:pPr>
      <w:r w:rsidRPr="00ED4019">
        <w:rPr>
          <w:rFonts w:ascii="Times New Roman" w:hAnsi="Times New Roman"/>
          <w:noProof/>
          <w:lang w:eastAsia="ko-KR"/>
        </w:rPr>
        <w:lastRenderedPageBreak/>
        <w:drawing>
          <wp:inline distT="0" distB="0" distL="0" distR="0" wp14:anchorId="446FFA5F" wp14:editId="16E4F9BD">
            <wp:extent cx="4572000" cy="3657600"/>
            <wp:effectExtent l="0" t="0" r="0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9A29E64" w14:textId="53CB35BE" w:rsidR="00FD7B2A" w:rsidRPr="00ED4019" w:rsidRDefault="00FD7B2A">
      <w:pPr>
        <w:pStyle w:val="a6"/>
        <w:jc w:val="both"/>
        <w:rPr>
          <w:rFonts w:ascii="Times New Roman" w:hAnsi="Times New Roman" w:hint="eastAsia"/>
          <w:lang w:eastAsia="ko-KR"/>
        </w:rPr>
        <w:pPrChange w:id="2543" w:author="제이펍 출판사" w:date="2021-03-14T15:57:00Z">
          <w:pPr>
            <w:pStyle w:val="a6"/>
            <w:jc w:val="center"/>
          </w:pPr>
        </w:pPrChange>
      </w:pPr>
      <w:commentRangeStart w:id="2544"/>
      <w:commentRangeStart w:id="2545"/>
      <w:r w:rsidRPr="00ED4019">
        <w:rPr>
          <w:rFonts w:ascii="Times New Roman" w:hAnsi="Times New Roman" w:hint="eastAsia"/>
        </w:rPr>
        <w:t>그림</w:t>
      </w:r>
      <w:r w:rsidRPr="00ED4019">
        <w:rPr>
          <w:rFonts w:ascii="Times New Roman" w:hAnsi="Times New Roman" w:hint="eastAsia"/>
        </w:rPr>
        <w:t xml:space="preserve"> </w:t>
      </w:r>
      <w:r w:rsidRPr="00ED4019">
        <w:rPr>
          <w:rFonts w:ascii="Times New Roman" w:hAnsi="Times New Roman"/>
        </w:rPr>
        <w:fldChar w:fldCharType="begin"/>
      </w:r>
      <w:r w:rsidRPr="00ED4019">
        <w:rPr>
          <w:rFonts w:ascii="Times New Roman" w:hAnsi="Times New Roman"/>
        </w:rPr>
        <w:instrText xml:space="preserve"> </w:instrText>
      </w:r>
      <w:r w:rsidRPr="00ED4019">
        <w:rPr>
          <w:rFonts w:ascii="Times New Roman" w:hAnsi="Times New Roman" w:hint="eastAsia"/>
        </w:rPr>
        <w:instrText>STYLEREF 1 \s</w:instrText>
      </w:r>
      <w:r w:rsidRPr="00ED4019">
        <w:rPr>
          <w:rFonts w:ascii="Times New Roman" w:hAnsi="Times New Roman"/>
        </w:rPr>
        <w:instrText xml:space="preserve"> </w:instrText>
      </w:r>
      <w:r w:rsidRPr="00ED4019">
        <w:rPr>
          <w:rFonts w:ascii="Times New Roman" w:hAnsi="Times New Roman"/>
        </w:rPr>
        <w:fldChar w:fldCharType="separate"/>
      </w:r>
      <w:r w:rsidR="00B60F81">
        <w:rPr>
          <w:rFonts w:ascii="Times New Roman" w:hAnsi="Times New Roman"/>
          <w:noProof/>
        </w:rPr>
        <w:t>0</w:t>
      </w:r>
      <w:r w:rsidRPr="00ED4019">
        <w:rPr>
          <w:rFonts w:ascii="Times New Roman" w:hAnsi="Times New Roman"/>
        </w:rPr>
        <w:fldChar w:fldCharType="end"/>
      </w:r>
      <w:r w:rsidRPr="00ED4019">
        <w:rPr>
          <w:rFonts w:ascii="Times New Roman" w:hAnsi="Times New Roman"/>
        </w:rPr>
        <w:noBreakHyphen/>
        <w:t>3</w:t>
      </w:r>
      <w:commentRangeEnd w:id="2544"/>
      <w:r w:rsidR="001D09D0">
        <w:rPr>
          <w:rStyle w:val="af3"/>
          <w:i w:val="0"/>
        </w:rPr>
        <w:commentReference w:id="2544"/>
      </w:r>
      <w:commentRangeEnd w:id="2545"/>
      <w:r w:rsidR="00980AF8">
        <w:rPr>
          <w:rStyle w:val="af3"/>
          <w:i w:val="0"/>
        </w:rPr>
        <w:commentReference w:id="2545"/>
      </w:r>
      <w:ins w:id="2546" w:author="standard" w:date="2021-03-26T18:12:00Z">
        <w:r w:rsidR="00980AF8">
          <w:rPr>
            <w:rFonts w:ascii="Times New Roman" w:hAnsi="Times New Roman"/>
          </w:rPr>
          <w:t xml:space="preserve"> </w:t>
        </w:r>
        <w:r w:rsidR="00980AF8">
          <w:rPr>
            <w:rFonts w:ascii="Times New Roman" w:hAnsi="Times New Roman" w:hint="eastAsia"/>
            <w:lang w:eastAsia="ko-KR"/>
          </w:rPr>
          <w:t>연도별</w:t>
        </w:r>
        <w:r w:rsidR="00980AF8">
          <w:rPr>
            <w:rFonts w:ascii="Times New Roman" w:hAnsi="Times New Roman" w:hint="eastAsia"/>
            <w:lang w:eastAsia="ko-KR"/>
          </w:rPr>
          <w:t xml:space="preserve"> </w:t>
        </w:r>
        <w:r w:rsidR="00980AF8">
          <w:rPr>
            <w:rFonts w:ascii="Times New Roman" w:hAnsi="Times New Roman" w:hint="eastAsia"/>
            <w:lang w:eastAsia="ko-KR"/>
          </w:rPr>
          <w:t>취업자수</w:t>
        </w:r>
      </w:ins>
    </w:p>
    <w:p w14:paraId="4EA3508C" w14:textId="55237A67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2547" w:author="제이펍 출판사" w:date="2021-03-14T15:57:00Z">
          <w:pPr>
            <w:pStyle w:val="SourceCode"/>
          </w:pPr>
        </w:pPrChange>
      </w:pPr>
      <w:r w:rsidRPr="00ED4019">
        <w:rPr>
          <w:rStyle w:val="NormalTok"/>
          <w:rFonts w:ascii="Times New Roman" w:hAnsi="Times New Roman"/>
        </w:rPr>
        <w:t xml:space="preserve"> </w:t>
      </w:r>
      <w:del w:id="2548" w:author="user" w:date="2021-03-21T15:46:00Z">
        <w:r w:rsidRPr="00ED4019" w:rsidDel="00127298">
          <w:rPr>
            <w:rStyle w:val="CommentTok"/>
            <w:rFonts w:ascii="Times New Roman" w:hAnsi="Times New Roman"/>
          </w:rPr>
          <w:delText xml:space="preserve"># </w:delText>
        </w:r>
      </w:del>
      <w:del w:id="2549" w:author="user" w:date="2021-03-21T15:45:00Z">
        <w:r w:rsidRPr="00ED4019" w:rsidDel="00127298">
          <w:rPr>
            <w:rStyle w:val="CommentTok"/>
            <w:rFonts w:ascii="Times New Roman" w:hAnsi="Times New Roman"/>
          </w:rPr>
          <w:delText xml:space="preserve"> </w:delText>
        </w:r>
      </w:del>
      <w:ins w:id="2550" w:author="user" w:date="2021-03-21T15:46:00Z">
        <w:r w:rsidR="00127298">
          <w:rPr>
            <w:rStyle w:val="CommentTok"/>
            <w:rFonts w:ascii="Times New Roman" w:hAnsi="Times New Roman"/>
          </w:rPr>
          <w:t xml:space="preserve"># </w:t>
        </w:r>
      </w:ins>
      <w:r w:rsidRPr="00ED4019">
        <w:rPr>
          <w:rStyle w:val="CommentTok"/>
          <w:rFonts w:ascii="Times New Roman" w:hAnsi="Times New Roman"/>
        </w:rPr>
        <w:t>일별</w:t>
      </w:r>
      <w:r w:rsidRPr="00ED4019">
        <w:rPr>
          <w:rStyle w:val="CommentTok"/>
          <w:rFonts w:ascii="Times New Roman" w:hAnsi="Times New Roman"/>
        </w:rPr>
        <w:t xml:space="preserve"> </w:t>
      </w:r>
      <w:r w:rsidRPr="00ED4019">
        <w:rPr>
          <w:rStyle w:val="CommentTok"/>
          <w:rFonts w:ascii="Times New Roman" w:hAnsi="Times New Roman"/>
        </w:rPr>
        <w:t>평균</w:t>
      </w:r>
      <w:r w:rsidRPr="00ED4019">
        <w:rPr>
          <w:rStyle w:val="CommentTok"/>
          <w:rFonts w:ascii="Times New Roman" w:hAnsi="Times New Roman"/>
        </w:rPr>
        <w:t xml:space="preserve"> </w:t>
      </w:r>
      <w:r w:rsidRPr="00ED4019">
        <w:rPr>
          <w:rStyle w:val="CommentTok"/>
          <w:rFonts w:ascii="Times New Roman" w:hAnsi="Times New Roman"/>
        </w:rPr>
        <w:t>확진자수를</w:t>
      </w:r>
      <w:r w:rsidRPr="00ED4019">
        <w:rPr>
          <w:rStyle w:val="CommentTok"/>
          <w:rFonts w:ascii="Times New Roman" w:hAnsi="Times New Roman"/>
        </w:rPr>
        <w:t xml:space="preserve"> </w:t>
      </w:r>
      <w:r w:rsidRPr="00ED4019">
        <w:rPr>
          <w:rStyle w:val="CommentTok"/>
          <w:rFonts w:ascii="Times New Roman" w:hAnsi="Times New Roman"/>
        </w:rPr>
        <w:t>산출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(mean.covid19.by.age </w:t>
      </w:r>
      <w:r w:rsidRPr="00ED4019">
        <w:rPr>
          <w:rStyle w:val="OtherTok"/>
          <w:rFonts w:ascii="Times New Roman" w:hAnsi="Times New Roman"/>
        </w:rPr>
        <w:t>&lt;-</w:t>
      </w:r>
      <w:r w:rsidRPr="00ED4019">
        <w:rPr>
          <w:rStyle w:val="NormalTok"/>
          <w:rFonts w:ascii="Times New Roman" w:hAnsi="Times New Roman"/>
        </w:rPr>
        <w:t xml:space="preserve"> covid19 </w:t>
      </w:r>
      <w:r w:rsidRPr="00ED4019">
        <w:rPr>
          <w:rStyle w:val="SpecialCharTok"/>
          <w:rFonts w:ascii="Times New Roman" w:hAnsi="Times New Roman"/>
        </w:rPr>
        <w:t>%&gt;%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 </w:t>
      </w:r>
      <w:r w:rsidRPr="00ED4019">
        <w:rPr>
          <w:rStyle w:val="FunctionTok"/>
          <w:rFonts w:ascii="Times New Roman" w:hAnsi="Times New Roman"/>
        </w:rPr>
        <w:t>mutate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AttributeTok"/>
          <w:rFonts w:ascii="Times New Roman" w:hAnsi="Times New Roman"/>
        </w:rPr>
        <w:t>yearmon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unctionTok"/>
          <w:rFonts w:ascii="Times New Roman" w:hAnsi="Times New Roman"/>
        </w:rPr>
        <w:t>yearmonth</w:t>
      </w:r>
      <w:r w:rsidRPr="00ED4019">
        <w:rPr>
          <w:rStyle w:val="NormalTok"/>
          <w:rFonts w:ascii="Times New Roman" w:hAnsi="Times New Roman"/>
        </w:rPr>
        <w:t xml:space="preserve">(date)) </w:t>
      </w:r>
      <w:r w:rsidRPr="00ED4019">
        <w:rPr>
          <w:rStyle w:val="SpecialCharTok"/>
          <w:rFonts w:ascii="Times New Roman" w:hAnsi="Times New Roman"/>
        </w:rPr>
        <w:t>%&gt;%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 </w:t>
      </w:r>
      <w:r w:rsidRPr="00ED4019">
        <w:rPr>
          <w:rStyle w:val="FunctionTok"/>
          <w:rFonts w:ascii="Times New Roman" w:hAnsi="Times New Roman"/>
        </w:rPr>
        <w:t>group_by</w:t>
      </w:r>
      <w:r w:rsidRPr="00ED4019">
        <w:rPr>
          <w:rStyle w:val="NormalTok"/>
          <w:rFonts w:ascii="Times New Roman" w:hAnsi="Times New Roman"/>
        </w:rPr>
        <w:t xml:space="preserve">(yearmon) </w:t>
      </w:r>
      <w:r w:rsidRPr="00ED4019">
        <w:rPr>
          <w:rStyle w:val="SpecialCharTok"/>
          <w:rFonts w:ascii="Times New Roman" w:hAnsi="Times New Roman"/>
        </w:rPr>
        <w:t>%&gt;%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 </w:t>
      </w:r>
      <w:r w:rsidRPr="00ED4019">
        <w:rPr>
          <w:rStyle w:val="FunctionTok"/>
          <w:rFonts w:ascii="Times New Roman" w:hAnsi="Times New Roman"/>
        </w:rPr>
        <w:t>summarise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StringTok"/>
          <w:rFonts w:ascii="Times New Roman" w:hAnsi="Times New Roman"/>
        </w:rPr>
        <w:t>`</w:t>
      </w:r>
      <w:r w:rsidRPr="00ED4019">
        <w:rPr>
          <w:rStyle w:val="AttributeTok"/>
          <w:rFonts w:ascii="Times New Roman" w:hAnsi="Times New Roman"/>
        </w:rPr>
        <w:t>01</w:t>
      </w:r>
      <w:r w:rsidRPr="00ED4019">
        <w:rPr>
          <w:rStyle w:val="AttributeTok"/>
          <w:rFonts w:ascii="Times New Roman" w:hAnsi="Times New Roman"/>
        </w:rPr>
        <w:t>대</w:t>
      </w:r>
      <w:r w:rsidRPr="00ED4019">
        <w:rPr>
          <w:rStyle w:val="StringTok"/>
          <w:rFonts w:ascii="Times New Roman" w:hAnsi="Times New Roman"/>
        </w:rPr>
        <w:t>`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OtherTok"/>
          <w:rFonts w:ascii="Times New Roman" w:hAnsi="Times New Roman"/>
        </w:rPr>
        <w:t>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unctionTok"/>
          <w:rFonts w:ascii="Times New Roman" w:hAnsi="Times New Roman"/>
        </w:rPr>
        <w:t>mean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StringTok"/>
          <w:rFonts w:ascii="Times New Roman" w:hAnsi="Times New Roman"/>
        </w:rPr>
        <w:t>`</w:t>
      </w:r>
      <w:r w:rsidRPr="00ED4019">
        <w:rPr>
          <w:rStyle w:val="AttributeTok"/>
          <w:rFonts w:ascii="Times New Roman" w:hAnsi="Times New Roman"/>
        </w:rPr>
        <w:t>0-9</w:t>
      </w:r>
      <w:r w:rsidRPr="00ED4019">
        <w:rPr>
          <w:rStyle w:val="AttributeTok"/>
          <w:rFonts w:ascii="Times New Roman" w:hAnsi="Times New Roman"/>
        </w:rPr>
        <w:t>세</w:t>
      </w:r>
      <w:r w:rsidRPr="00ED4019">
        <w:rPr>
          <w:rStyle w:val="StringTok"/>
          <w:rFonts w:ascii="Times New Roman" w:hAnsi="Times New Roman"/>
        </w:rPr>
        <w:t>`</w:t>
      </w:r>
      <w:r w:rsidRPr="00ED4019">
        <w:rPr>
          <w:rStyle w:val="NormalTok"/>
          <w:rFonts w:ascii="Times New Roman" w:hAnsi="Times New Roman"/>
        </w:rPr>
        <w:t xml:space="preserve">), 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           </w:t>
      </w:r>
      <w:r w:rsidRPr="00ED4019">
        <w:rPr>
          <w:rStyle w:val="StringTok"/>
          <w:rFonts w:ascii="Times New Roman" w:hAnsi="Times New Roman"/>
        </w:rPr>
        <w:t>`</w:t>
      </w:r>
      <w:r w:rsidRPr="00ED4019">
        <w:rPr>
          <w:rStyle w:val="AttributeTok"/>
          <w:rFonts w:ascii="Times New Roman" w:hAnsi="Times New Roman"/>
        </w:rPr>
        <w:t>10</w:t>
      </w:r>
      <w:r w:rsidRPr="00ED4019">
        <w:rPr>
          <w:rStyle w:val="AttributeTok"/>
          <w:rFonts w:ascii="Times New Roman" w:hAnsi="Times New Roman"/>
        </w:rPr>
        <w:t>대</w:t>
      </w:r>
      <w:r w:rsidRPr="00ED4019">
        <w:rPr>
          <w:rStyle w:val="StringTok"/>
          <w:rFonts w:ascii="Times New Roman" w:hAnsi="Times New Roman"/>
        </w:rPr>
        <w:t>`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OtherTok"/>
          <w:rFonts w:ascii="Times New Roman" w:hAnsi="Times New Roman"/>
        </w:rPr>
        <w:t>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unctionTok"/>
          <w:rFonts w:ascii="Times New Roman" w:hAnsi="Times New Roman"/>
        </w:rPr>
        <w:t>mean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StringTok"/>
          <w:rFonts w:ascii="Times New Roman" w:hAnsi="Times New Roman"/>
        </w:rPr>
        <w:t>`</w:t>
      </w:r>
      <w:r w:rsidRPr="00ED4019">
        <w:rPr>
          <w:rStyle w:val="AttributeTok"/>
          <w:rFonts w:ascii="Times New Roman" w:hAnsi="Times New Roman"/>
        </w:rPr>
        <w:t>10-19</w:t>
      </w:r>
      <w:r w:rsidRPr="00ED4019">
        <w:rPr>
          <w:rStyle w:val="AttributeTok"/>
          <w:rFonts w:ascii="Times New Roman" w:hAnsi="Times New Roman"/>
        </w:rPr>
        <w:t>세</w:t>
      </w:r>
      <w:r w:rsidRPr="00ED4019">
        <w:rPr>
          <w:rStyle w:val="StringTok"/>
          <w:rFonts w:ascii="Times New Roman" w:hAnsi="Times New Roman"/>
        </w:rPr>
        <w:t>`</w:t>
      </w:r>
      <w:r w:rsidRPr="00ED4019">
        <w:rPr>
          <w:rStyle w:val="NormalTok"/>
          <w:rFonts w:ascii="Times New Roman" w:hAnsi="Times New Roman"/>
        </w:rPr>
        <w:t xml:space="preserve">), 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           </w:t>
      </w:r>
      <w:r w:rsidRPr="00ED4019">
        <w:rPr>
          <w:rStyle w:val="StringTok"/>
          <w:rFonts w:ascii="Times New Roman" w:hAnsi="Times New Roman"/>
        </w:rPr>
        <w:t>`</w:t>
      </w:r>
      <w:r w:rsidRPr="00ED4019">
        <w:rPr>
          <w:rStyle w:val="AttributeTok"/>
          <w:rFonts w:ascii="Times New Roman" w:hAnsi="Times New Roman"/>
        </w:rPr>
        <w:t>20</w:t>
      </w:r>
      <w:r w:rsidRPr="00ED4019">
        <w:rPr>
          <w:rStyle w:val="AttributeTok"/>
          <w:rFonts w:ascii="Times New Roman" w:hAnsi="Times New Roman"/>
        </w:rPr>
        <w:t>대</w:t>
      </w:r>
      <w:r w:rsidRPr="00ED4019">
        <w:rPr>
          <w:rStyle w:val="StringTok"/>
          <w:rFonts w:ascii="Times New Roman" w:hAnsi="Times New Roman"/>
        </w:rPr>
        <w:t>`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OtherTok"/>
          <w:rFonts w:ascii="Times New Roman" w:hAnsi="Times New Roman"/>
        </w:rPr>
        <w:t>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unctionTok"/>
          <w:rFonts w:ascii="Times New Roman" w:hAnsi="Times New Roman"/>
        </w:rPr>
        <w:t>mean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StringTok"/>
          <w:rFonts w:ascii="Times New Roman" w:hAnsi="Times New Roman"/>
        </w:rPr>
        <w:t>`</w:t>
      </w:r>
      <w:r w:rsidRPr="00ED4019">
        <w:rPr>
          <w:rStyle w:val="AttributeTok"/>
          <w:rFonts w:ascii="Times New Roman" w:hAnsi="Times New Roman"/>
        </w:rPr>
        <w:t>20-29</w:t>
      </w:r>
      <w:r w:rsidRPr="00ED4019">
        <w:rPr>
          <w:rStyle w:val="AttributeTok"/>
          <w:rFonts w:ascii="Times New Roman" w:hAnsi="Times New Roman"/>
        </w:rPr>
        <w:t>세</w:t>
      </w:r>
      <w:r w:rsidRPr="00ED4019">
        <w:rPr>
          <w:rStyle w:val="StringTok"/>
          <w:rFonts w:ascii="Times New Roman" w:hAnsi="Times New Roman"/>
        </w:rPr>
        <w:t>`</w:t>
      </w:r>
      <w:r w:rsidRPr="00ED4019">
        <w:rPr>
          <w:rStyle w:val="NormalTok"/>
          <w:rFonts w:ascii="Times New Roman" w:hAnsi="Times New Roman"/>
        </w:rPr>
        <w:t xml:space="preserve">), 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           </w:t>
      </w:r>
      <w:r w:rsidRPr="00ED4019">
        <w:rPr>
          <w:rStyle w:val="StringTok"/>
          <w:rFonts w:ascii="Times New Roman" w:hAnsi="Times New Roman"/>
        </w:rPr>
        <w:t>`</w:t>
      </w:r>
      <w:r w:rsidRPr="00ED4019">
        <w:rPr>
          <w:rStyle w:val="AttributeTok"/>
          <w:rFonts w:ascii="Times New Roman" w:hAnsi="Times New Roman"/>
        </w:rPr>
        <w:t>30</w:t>
      </w:r>
      <w:r w:rsidRPr="00ED4019">
        <w:rPr>
          <w:rStyle w:val="AttributeTok"/>
          <w:rFonts w:ascii="Times New Roman" w:hAnsi="Times New Roman"/>
        </w:rPr>
        <w:t>대</w:t>
      </w:r>
      <w:r w:rsidRPr="00ED4019">
        <w:rPr>
          <w:rStyle w:val="StringTok"/>
          <w:rFonts w:ascii="Times New Roman" w:hAnsi="Times New Roman"/>
        </w:rPr>
        <w:t>`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OtherTok"/>
          <w:rFonts w:ascii="Times New Roman" w:hAnsi="Times New Roman"/>
        </w:rPr>
        <w:t>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unctionTok"/>
          <w:rFonts w:ascii="Times New Roman" w:hAnsi="Times New Roman"/>
        </w:rPr>
        <w:t>mean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StringTok"/>
          <w:rFonts w:ascii="Times New Roman" w:hAnsi="Times New Roman"/>
        </w:rPr>
        <w:t>`</w:t>
      </w:r>
      <w:r w:rsidRPr="00ED4019">
        <w:rPr>
          <w:rStyle w:val="AttributeTok"/>
          <w:rFonts w:ascii="Times New Roman" w:hAnsi="Times New Roman"/>
        </w:rPr>
        <w:t>30-39</w:t>
      </w:r>
      <w:r w:rsidRPr="00ED4019">
        <w:rPr>
          <w:rStyle w:val="AttributeTok"/>
          <w:rFonts w:ascii="Times New Roman" w:hAnsi="Times New Roman"/>
        </w:rPr>
        <w:t>세</w:t>
      </w:r>
      <w:r w:rsidRPr="00ED4019">
        <w:rPr>
          <w:rStyle w:val="StringTok"/>
          <w:rFonts w:ascii="Times New Roman" w:hAnsi="Times New Roman"/>
        </w:rPr>
        <w:t>`</w:t>
      </w:r>
      <w:r w:rsidRPr="00ED4019">
        <w:rPr>
          <w:rStyle w:val="NormalTok"/>
          <w:rFonts w:ascii="Times New Roman" w:hAnsi="Times New Roman"/>
        </w:rPr>
        <w:t xml:space="preserve">), 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           </w:t>
      </w:r>
      <w:r w:rsidRPr="00ED4019">
        <w:rPr>
          <w:rStyle w:val="StringTok"/>
          <w:rFonts w:ascii="Times New Roman" w:hAnsi="Times New Roman"/>
        </w:rPr>
        <w:t>`</w:t>
      </w:r>
      <w:r w:rsidRPr="00ED4019">
        <w:rPr>
          <w:rStyle w:val="AttributeTok"/>
          <w:rFonts w:ascii="Times New Roman" w:hAnsi="Times New Roman"/>
        </w:rPr>
        <w:t>40</w:t>
      </w:r>
      <w:r w:rsidRPr="00ED4019">
        <w:rPr>
          <w:rStyle w:val="AttributeTok"/>
          <w:rFonts w:ascii="Times New Roman" w:hAnsi="Times New Roman"/>
        </w:rPr>
        <w:t>대</w:t>
      </w:r>
      <w:r w:rsidRPr="00ED4019">
        <w:rPr>
          <w:rStyle w:val="StringTok"/>
          <w:rFonts w:ascii="Times New Roman" w:hAnsi="Times New Roman"/>
        </w:rPr>
        <w:t>`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OtherTok"/>
          <w:rFonts w:ascii="Times New Roman" w:hAnsi="Times New Roman"/>
        </w:rPr>
        <w:t>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unctionTok"/>
          <w:rFonts w:ascii="Times New Roman" w:hAnsi="Times New Roman"/>
        </w:rPr>
        <w:t>mean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StringTok"/>
          <w:rFonts w:ascii="Times New Roman" w:hAnsi="Times New Roman"/>
        </w:rPr>
        <w:t>`</w:t>
      </w:r>
      <w:r w:rsidRPr="00ED4019">
        <w:rPr>
          <w:rStyle w:val="AttributeTok"/>
          <w:rFonts w:ascii="Times New Roman" w:hAnsi="Times New Roman"/>
        </w:rPr>
        <w:t>40-49</w:t>
      </w:r>
      <w:r w:rsidRPr="00ED4019">
        <w:rPr>
          <w:rStyle w:val="AttributeTok"/>
          <w:rFonts w:ascii="Times New Roman" w:hAnsi="Times New Roman"/>
        </w:rPr>
        <w:t>세</w:t>
      </w:r>
      <w:r w:rsidRPr="00ED4019">
        <w:rPr>
          <w:rStyle w:val="StringTok"/>
          <w:rFonts w:ascii="Times New Roman" w:hAnsi="Times New Roman"/>
        </w:rPr>
        <w:t>`</w:t>
      </w:r>
      <w:r w:rsidRPr="00ED4019">
        <w:rPr>
          <w:rStyle w:val="NormalTok"/>
          <w:rFonts w:ascii="Times New Roman" w:hAnsi="Times New Roman"/>
        </w:rPr>
        <w:t xml:space="preserve">), 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           </w:t>
      </w:r>
      <w:r w:rsidRPr="00ED4019">
        <w:rPr>
          <w:rStyle w:val="StringTok"/>
          <w:rFonts w:ascii="Times New Roman" w:hAnsi="Times New Roman"/>
        </w:rPr>
        <w:t>`</w:t>
      </w:r>
      <w:r w:rsidRPr="00ED4019">
        <w:rPr>
          <w:rStyle w:val="AttributeTok"/>
          <w:rFonts w:ascii="Times New Roman" w:hAnsi="Times New Roman"/>
        </w:rPr>
        <w:t>50</w:t>
      </w:r>
      <w:r w:rsidRPr="00ED4019">
        <w:rPr>
          <w:rStyle w:val="AttributeTok"/>
          <w:rFonts w:ascii="Times New Roman" w:hAnsi="Times New Roman"/>
        </w:rPr>
        <w:t>대</w:t>
      </w:r>
      <w:r w:rsidRPr="00ED4019">
        <w:rPr>
          <w:rStyle w:val="StringTok"/>
          <w:rFonts w:ascii="Times New Roman" w:hAnsi="Times New Roman"/>
        </w:rPr>
        <w:t>`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OtherTok"/>
          <w:rFonts w:ascii="Times New Roman" w:hAnsi="Times New Roman"/>
        </w:rPr>
        <w:t>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unctionTok"/>
          <w:rFonts w:ascii="Times New Roman" w:hAnsi="Times New Roman"/>
        </w:rPr>
        <w:t>mean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StringTok"/>
          <w:rFonts w:ascii="Times New Roman" w:hAnsi="Times New Roman"/>
        </w:rPr>
        <w:t>`</w:t>
      </w:r>
      <w:r w:rsidRPr="00ED4019">
        <w:rPr>
          <w:rStyle w:val="AttributeTok"/>
          <w:rFonts w:ascii="Times New Roman" w:hAnsi="Times New Roman"/>
        </w:rPr>
        <w:t>50-59</w:t>
      </w:r>
      <w:r w:rsidRPr="00ED4019">
        <w:rPr>
          <w:rStyle w:val="AttributeTok"/>
          <w:rFonts w:ascii="Times New Roman" w:hAnsi="Times New Roman"/>
        </w:rPr>
        <w:t>세</w:t>
      </w:r>
      <w:r w:rsidRPr="00ED4019">
        <w:rPr>
          <w:rStyle w:val="StringTok"/>
          <w:rFonts w:ascii="Times New Roman" w:hAnsi="Times New Roman"/>
        </w:rPr>
        <w:t>`</w:t>
      </w:r>
      <w:r w:rsidRPr="00ED4019">
        <w:rPr>
          <w:rStyle w:val="NormalTok"/>
          <w:rFonts w:ascii="Times New Roman" w:hAnsi="Times New Roman"/>
        </w:rPr>
        <w:t xml:space="preserve">), 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           </w:t>
      </w:r>
      <w:r w:rsidRPr="00ED4019">
        <w:rPr>
          <w:rStyle w:val="StringTok"/>
          <w:rFonts w:ascii="Times New Roman" w:hAnsi="Times New Roman"/>
        </w:rPr>
        <w:t>`</w:t>
      </w:r>
      <w:r w:rsidRPr="00ED4019">
        <w:rPr>
          <w:rStyle w:val="AttributeTok"/>
          <w:rFonts w:ascii="Times New Roman" w:hAnsi="Times New Roman"/>
        </w:rPr>
        <w:t>60</w:t>
      </w:r>
      <w:r w:rsidRPr="00ED4019">
        <w:rPr>
          <w:rStyle w:val="AttributeTok"/>
          <w:rFonts w:ascii="Times New Roman" w:hAnsi="Times New Roman"/>
        </w:rPr>
        <w:t>대</w:t>
      </w:r>
      <w:r w:rsidRPr="00ED4019">
        <w:rPr>
          <w:rStyle w:val="StringTok"/>
          <w:rFonts w:ascii="Times New Roman" w:hAnsi="Times New Roman"/>
        </w:rPr>
        <w:t>`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OtherTok"/>
          <w:rFonts w:ascii="Times New Roman" w:hAnsi="Times New Roman"/>
        </w:rPr>
        <w:t>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unctionTok"/>
          <w:rFonts w:ascii="Times New Roman" w:hAnsi="Times New Roman"/>
        </w:rPr>
        <w:t>mean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StringTok"/>
          <w:rFonts w:ascii="Times New Roman" w:hAnsi="Times New Roman"/>
        </w:rPr>
        <w:t>`</w:t>
      </w:r>
      <w:r w:rsidRPr="00ED4019">
        <w:rPr>
          <w:rStyle w:val="AttributeTok"/>
          <w:rFonts w:ascii="Times New Roman" w:hAnsi="Times New Roman"/>
        </w:rPr>
        <w:t>60-69</w:t>
      </w:r>
      <w:r w:rsidRPr="00ED4019">
        <w:rPr>
          <w:rStyle w:val="AttributeTok"/>
          <w:rFonts w:ascii="Times New Roman" w:hAnsi="Times New Roman"/>
        </w:rPr>
        <w:t>세</w:t>
      </w:r>
      <w:r w:rsidRPr="00ED4019">
        <w:rPr>
          <w:rStyle w:val="StringTok"/>
          <w:rFonts w:ascii="Times New Roman" w:hAnsi="Times New Roman"/>
        </w:rPr>
        <w:t>`</w:t>
      </w:r>
      <w:r w:rsidRPr="00ED4019">
        <w:rPr>
          <w:rStyle w:val="NormalTok"/>
          <w:rFonts w:ascii="Times New Roman" w:hAnsi="Times New Roman"/>
        </w:rPr>
        <w:t xml:space="preserve">), 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           </w:t>
      </w:r>
      <w:r w:rsidRPr="00ED4019">
        <w:rPr>
          <w:rStyle w:val="StringTok"/>
          <w:rFonts w:ascii="Times New Roman" w:hAnsi="Times New Roman"/>
        </w:rPr>
        <w:t>`</w:t>
      </w:r>
      <w:r w:rsidRPr="00ED4019">
        <w:rPr>
          <w:rStyle w:val="AttributeTok"/>
          <w:rFonts w:ascii="Times New Roman" w:hAnsi="Times New Roman"/>
        </w:rPr>
        <w:t>70</w:t>
      </w:r>
      <w:r w:rsidRPr="00ED4019">
        <w:rPr>
          <w:rStyle w:val="AttributeTok"/>
          <w:rFonts w:ascii="Times New Roman" w:hAnsi="Times New Roman"/>
        </w:rPr>
        <w:t>대</w:t>
      </w:r>
      <w:r w:rsidRPr="00ED4019">
        <w:rPr>
          <w:rStyle w:val="StringTok"/>
          <w:rFonts w:ascii="Times New Roman" w:hAnsi="Times New Roman"/>
        </w:rPr>
        <w:t>`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OtherTok"/>
          <w:rFonts w:ascii="Times New Roman" w:hAnsi="Times New Roman"/>
        </w:rPr>
        <w:t>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unctionTok"/>
          <w:rFonts w:ascii="Times New Roman" w:hAnsi="Times New Roman"/>
        </w:rPr>
        <w:t>mean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StringTok"/>
          <w:rFonts w:ascii="Times New Roman" w:hAnsi="Times New Roman"/>
        </w:rPr>
        <w:t>`</w:t>
      </w:r>
      <w:r w:rsidRPr="00ED4019">
        <w:rPr>
          <w:rStyle w:val="AttributeTok"/>
          <w:rFonts w:ascii="Times New Roman" w:hAnsi="Times New Roman"/>
        </w:rPr>
        <w:t>70-79</w:t>
      </w:r>
      <w:r w:rsidRPr="00ED4019">
        <w:rPr>
          <w:rStyle w:val="AttributeTok"/>
          <w:rFonts w:ascii="Times New Roman" w:hAnsi="Times New Roman"/>
        </w:rPr>
        <w:t>세</w:t>
      </w:r>
      <w:r w:rsidRPr="00ED4019">
        <w:rPr>
          <w:rStyle w:val="StringTok"/>
          <w:rFonts w:ascii="Times New Roman" w:hAnsi="Times New Roman"/>
        </w:rPr>
        <w:t>`</w:t>
      </w:r>
      <w:r w:rsidRPr="00ED4019">
        <w:rPr>
          <w:rStyle w:val="NormalTok"/>
          <w:rFonts w:ascii="Times New Roman" w:hAnsi="Times New Roman"/>
        </w:rPr>
        <w:t xml:space="preserve">), 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           </w:t>
      </w:r>
      <w:r w:rsidRPr="00ED4019">
        <w:rPr>
          <w:rStyle w:val="StringTok"/>
          <w:rFonts w:ascii="Times New Roman" w:hAnsi="Times New Roman"/>
        </w:rPr>
        <w:t>`</w:t>
      </w:r>
      <w:r w:rsidRPr="00ED4019">
        <w:rPr>
          <w:rStyle w:val="AttributeTok"/>
          <w:rFonts w:ascii="Times New Roman" w:hAnsi="Times New Roman"/>
        </w:rPr>
        <w:t>80</w:t>
      </w:r>
      <w:r w:rsidRPr="00ED4019">
        <w:rPr>
          <w:rStyle w:val="AttributeTok"/>
          <w:rFonts w:ascii="Times New Roman" w:hAnsi="Times New Roman"/>
        </w:rPr>
        <w:t>대</w:t>
      </w:r>
      <w:r w:rsidRPr="00ED4019">
        <w:rPr>
          <w:rStyle w:val="StringTok"/>
          <w:rFonts w:ascii="Times New Roman" w:hAnsi="Times New Roman"/>
        </w:rPr>
        <w:t>`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OtherTok"/>
          <w:rFonts w:ascii="Times New Roman" w:hAnsi="Times New Roman"/>
        </w:rPr>
        <w:t>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unctionTok"/>
          <w:rFonts w:ascii="Times New Roman" w:hAnsi="Times New Roman"/>
        </w:rPr>
        <w:t>mean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StringTok"/>
          <w:rFonts w:ascii="Times New Roman" w:hAnsi="Times New Roman"/>
        </w:rPr>
        <w:t>`</w:t>
      </w:r>
      <w:r w:rsidRPr="00ED4019">
        <w:rPr>
          <w:rStyle w:val="AttributeTok"/>
          <w:rFonts w:ascii="Times New Roman" w:hAnsi="Times New Roman"/>
        </w:rPr>
        <w:t>80</w:t>
      </w:r>
      <w:r w:rsidRPr="00ED4019">
        <w:rPr>
          <w:rStyle w:val="AttributeTok"/>
          <w:rFonts w:ascii="Times New Roman" w:hAnsi="Times New Roman"/>
        </w:rPr>
        <w:t>세</w:t>
      </w:r>
      <w:r w:rsidRPr="00ED4019">
        <w:rPr>
          <w:rStyle w:val="AttributeTok"/>
          <w:rFonts w:ascii="Times New Roman" w:hAnsi="Times New Roman"/>
        </w:rPr>
        <w:t xml:space="preserve"> </w:t>
      </w:r>
      <w:r w:rsidRPr="00ED4019">
        <w:rPr>
          <w:rStyle w:val="AttributeTok"/>
          <w:rFonts w:ascii="Times New Roman" w:hAnsi="Times New Roman"/>
        </w:rPr>
        <w:t>이상</w:t>
      </w:r>
      <w:r w:rsidRPr="00ED4019">
        <w:rPr>
          <w:rStyle w:val="StringTok"/>
          <w:rFonts w:ascii="Times New Roman" w:hAnsi="Times New Roman"/>
        </w:rPr>
        <w:t>`</w:t>
      </w:r>
      <w:r w:rsidRPr="00ED4019">
        <w:rPr>
          <w:rStyle w:val="NormalTok"/>
          <w:rFonts w:ascii="Times New Roman" w:hAnsi="Times New Roman"/>
        </w:rPr>
        <w:t>)))</w:t>
      </w:r>
    </w:p>
    <w:p w14:paraId="6A55EC1D" w14:textId="77777777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2551" w:author="제이펍 출판사" w:date="2021-03-14T15:57:00Z">
          <w:pPr>
            <w:pStyle w:val="SourceCode"/>
          </w:pPr>
        </w:pPrChange>
      </w:pPr>
      <w:r w:rsidRPr="00ED4019">
        <w:rPr>
          <w:rStyle w:val="VerbatimChar"/>
          <w:rFonts w:ascii="Times New Roman" w:hAnsi="Times New Roman"/>
        </w:rPr>
        <w:t># A tibble: 11 x 10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   yearmon `01</w:t>
      </w:r>
      <w:r w:rsidRPr="00ED4019">
        <w:rPr>
          <w:rStyle w:val="VerbatimChar"/>
          <w:rFonts w:ascii="Times New Roman" w:hAnsi="Times New Roman"/>
        </w:rPr>
        <w:t>대</w:t>
      </w:r>
      <w:r w:rsidRPr="00ED4019">
        <w:rPr>
          <w:rStyle w:val="VerbatimChar"/>
          <w:rFonts w:ascii="Times New Roman" w:hAnsi="Times New Roman"/>
        </w:rPr>
        <w:t>` `10</w:t>
      </w:r>
      <w:r w:rsidRPr="00ED4019">
        <w:rPr>
          <w:rStyle w:val="VerbatimChar"/>
          <w:rFonts w:ascii="Times New Roman" w:hAnsi="Times New Roman"/>
        </w:rPr>
        <w:t>대</w:t>
      </w:r>
      <w:r w:rsidRPr="00ED4019">
        <w:rPr>
          <w:rStyle w:val="VerbatimChar"/>
          <w:rFonts w:ascii="Times New Roman" w:hAnsi="Times New Roman"/>
        </w:rPr>
        <w:t>` `20</w:t>
      </w:r>
      <w:r w:rsidRPr="00ED4019">
        <w:rPr>
          <w:rStyle w:val="VerbatimChar"/>
          <w:rFonts w:ascii="Times New Roman" w:hAnsi="Times New Roman"/>
        </w:rPr>
        <w:t>대</w:t>
      </w:r>
      <w:r w:rsidRPr="00ED4019">
        <w:rPr>
          <w:rStyle w:val="VerbatimChar"/>
          <w:rFonts w:ascii="Times New Roman" w:hAnsi="Times New Roman"/>
        </w:rPr>
        <w:t>` `30</w:t>
      </w:r>
      <w:r w:rsidRPr="00ED4019">
        <w:rPr>
          <w:rStyle w:val="VerbatimChar"/>
          <w:rFonts w:ascii="Times New Roman" w:hAnsi="Times New Roman"/>
        </w:rPr>
        <w:t>대</w:t>
      </w:r>
      <w:r w:rsidRPr="00ED4019">
        <w:rPr>
          <w:rStyle w:val="VerbatimChar"/>
          <w:rFonts w:ascii="Times New Roman" w:hAnsi="Times New Roman"/>
        </w:rPr>
        <w:t>` `40</w:t>
      </w:r>
      <w:r w:rsidRPr="00ED4019">
        <w:rPr>
          <w:rStyle w:val="VerbatimChar"/>
          <w:rFonts w:ascii="Times New Roman" w:hAnsi="Times New Roman"/>
        </w:rPr>
        <w:t>대</w:t>
      </w:r>
      <w:r w:rsidRPr="00ED4019">
        <w:rPr>
          <w:rStyle w:val="VerbatimChar"/>
          <w:rFonts w:ascii="Times New Roman" w:hAnsi="Times New Roman"/>
        </w:rPr>
        <w:t>` `50</w:t>
      </w:r>
      <w:r w:rsidRPr="00ED4019">
        <w:rPr>
          <w:rStyle w:val="VerbatimChar"/>
          <w:rFonts w:ascii="Times New Roman" w:hAnsi="Times New Roman"/>
        </w:rPr>
        <w:t>대</w:t>
      </w:r>
      <w:r w:rsidRPr="00ED4019">
        <w:rPr>
          <w:rStyle w:val="VerbatimChar"/>
          <w:rFonts w:ascii="Times New Roman" w:hAnsi="Times New Roman"/>
        </w:rPr>
        <w:t>` `60</w:t>
      </w:r>
      <w:r w:rsidRPr="00ED4019">
        <w:rPr>
          <w:rStyle w:val="VerbatimChar"/>
          <w:rFonts w:ascii="Times New Roman" w:hAnsi="Times New Roman"/>
        </w:rPr>
        <w:t>대</w:t>
      </w:r>
      <w:r w:rsidRPr="00ED4019">
        <w:rPr>
          <w:rStyle w:val="VerbatimChar"/>
          <w:rFonts w:ascii="Times New Roman" w:hAnsi="Times New Roman"/>
        </w:rPr>
        <w:t>` `70</w:t>
      </w:r>
      <w:r w:rsidRPr="00ED4019">
        <w:rPr>
          <w:rStyle w:val="VerbatimChar"/>
          <w:rFonts w:ascii="Times New Roman" w:hAnsi="Times New Roman"/>
        </w:rPr>
        <w:t>대</w:t>
      </w:r>
      <w:r w:rsidRPr="00ED4019">
        <w:rPr>
          <w:rStyle w:val="VerbatimChar"/>
          <w:rFonts w:ascii="Times New Roman" w:hAnsi="Times New Roman"/>
        </w:rPr>
        <w:t>` `80</w:t>
      </w:r>
      <w:r w:rsidRPr="00ED4019">
        <w:rPr>
          <w:rStyle w:val="VerbatimChar"/>
          <w:rFonts w:ascii="Times New Roman" w:hAnsi="Times New Roman"/>
        </w:rPr>
        <w:t>대</w:t>
      </w:r>
      <w:r w:rsidRPr="00ED4019">
        <w:rPr>
          <w:rStyle w:val="VerbatimChar"/>
          <w:rFonts w:ascii="Times New Roman" w:hAnsi="Times New Roman"/>
        </w:rPr>
        <w:t>`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     &lt;mth&gt;  &lt;dbl&gt;  &lt;dbl&gt;  &lt;dbl&gt;  &lt;dbl&gt;  &lt;dbl&gt;  &lt;dbl&gt;  &lt;dbl&gt;  &lt;dbl&gt;  &lt;dbl&gt;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 1  2020 4  0.636   1.91   5.45   2.55   1.82   1.86   1.64  0.773  0.682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 2  2020 5  0.533   2.07   7.13   4.13   3.03   2.4    1.8   0.5    0.4  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 3  2020 6  1.11    1.71   6.11   6.71   4.89   7.61   8.39  3.93   2    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 4  2020 7  1.71    2.39   8.32  10.1    8.03   7.55   5.97  3.13   1.35 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 5  2020 8  6.32   11.7   22.6   22     24.6   36.1   36.0  16.7    6.06 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 6  2020 9  4.53    5.37  14.7   13.9   16.2   26.1   27.1  14.7    6.17 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 7 2020 10  3.73    4.57  12.9   12.1   12.4   14.5   13.2   6.63   5.77 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 8 2020 11 10.0    19.8   43.3   36.5   41.1   44.9   34.4  16.9    9.47 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 9 2020 12 33.9    53.0  100.   103.   118.   158.   134.   65.9   </w:t>
      </w:r>
      <w:proofErr w:type="gramStart"/>
      <w:r w:rsidRPr="00ED4019">
        <w:rPr>
          <w:rStyle w:val="VerbatimChar"/>
          <w:rFonts w:ascii="Times New Roman" w:hAnsi="Times New Roman"/>
        </w:rPr>
        <w:t xml:space="preserve">48.4  </w:t>
      </w:r>
      <w:proofErr w:type="gramEnd"/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lastRenderedPageBreak/>
        <w:t xml:space="preserve">10  2021 1 28.8    46.2   72.3   72.5   83.5  106.    </w:t>
      </w:r>
      <w:proofErr w:type="gramStart"/>
      <w:r w:rsidRPr="00ED4019">
        <w:rPr>
          <w:rStyle w:val="VerbatimChar"/>
          <w:rFonts w:ascii="Times New Roman" w:hAnsi="Times New Roman"/>
        </w:rPr>
        <w:t>85.2  40.0</w:t>
      </w:r>
      <w:proofErr w:type="gramEnd"/>
      <w:r w:rsidRPr="00ED4019">
        <w:rPr>
          <w:rStyle w:val="VerbatimChar"/>
          <w:rFonts w:ascii="Times New Roman" w:hAnsi="Times New Roman"/>
        </w:rPr>
        <w:t xml:space="preserve">   29.1  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11  2021 2 20.9    NA     45.8   47.7   56.7   66.7   59.1  26     14.3  </w:t>
      </w:r>
    </w:p>
    <w:p w14:paraId="7D500BE4" w14:textId="77777777" w:rsidR="00FD7B2A" w:rsidRDefault="00FD7B2A">
      <w:pPr>
        <w:pStyle w:val="comment"/>
        <w:ind w:left="480"/>
        <w:jc w:val="both"/>
        <w:pPrChange w:id="2552" w:author="제이펍 출판사" w:date="2021-03-14T15:57:00Z">
          <w:pPr>
            <w:pStyle w:val="comment"/>
            <w:ind w:left="480"/>
          </w:pPr>
        </w:pPrChange>
      </w:pPr>
      <w:r>
        <w:t>코드 설명</w:t>
      </w:r>
    </w:p>
    <w:p w14:paraId="02E53799" w14:textId="0C67DF3B" w:rsidR="00FD7B2A" w:rsidRDefault="00FD7B2A">
      <w:pPr>
        <w:pStyle w:val="comment"/>
        <w:numPr>
          <w:ilvl w:val="0"/>
          <w:numId w:val="19"/>
        </w:numPr>
        <w:ind w:leftChars="200" w:left="832" w:hangingChars="200" w:hanging="440"/>
        <w:jc w:val="both"/>
        <w:rPr>
          <w:lang w:eastAsia="ko-KR"/>
        </w:rPr>
        <w:pPrChange w:id="2553" w:author="user" w:date="2021-03-19T09:05:00Z">
          <w:pPr>
            <w:pStyle w:val="comment"/>
            <w:numPr>
              <w:numId w:val="19"/>
            </w:numPr>
            <w:ind w:leftChars="200" w:left="832" w:hangingChars="200" w:hanging="440"/>
          </w:pPr>
        </w:pPrChange>
      </w:pPr>
      <w:r>
        <w:rPr>
          <w:lang w:eastAsia="ko-KR"/>
        </w:rPr>
        <w:t xml:space="preserve">covid19 </w:t>
      </w:r>
      <w:del w:id="2554" w:author="제이펍 출판사" w:date="2021-03-14T20:35:00Z">
        <w:r w:rsidDel="00EE4FE2">
          <w:rPr>
            <w:lang w:eastAsia="ko-KR"/>
          </w:rPr>
          <w:delText>데이터프레</w:delText>
        </w:r>
      </w:del>
      <w:ins w:id="2555" w:author="제이펍 출판사" w:date="2021-03-14T20:35:00Z">
        <w:r w:rsidR="00EE4FE2">
          <w:rPr>
            <w:lang w:eastAsia="ko-KR"/>
          </w:rPr>
          <w:t>데이터 프레</w:t>
        </w:r>
      </w:ins>
      <w:r>
        <w:rPr>
          <w:lang w:eastAsia="ko-KR"/>
        </w:rPr>
        <w:t xml:space="preserve">임을 </w:t>
      </w:r>
      <w:r w:rsidRPr="00ED4019">
        <w:rPr>
          <w:rStyle w:val="VerbatimChar"/>
          <w:rFonts w:ascii="Times New Roman" w:hAnsi="Times New Roman"/>
          <w:lang w:eastAsia="ko-KR"/>
        </w:rPr>
        <w:t>%&gt;%</w:t>
      </w:r>
      <w:r>
        <w:rPr>
          <w:lang w:eastAsia="ko-KR"/>
        </w:rPr>
        <w:t xml:space="preserve">로 </w:t>
      </w:r>
      <w:r w:rsidRPr="00ED4019">
        <w:rPr>
          <w:rStyle w:val="VerbatimChar"/>
          <w:rFonts w:ascii="Times New Roman" w:hAnsi="Times New Roman"/>
          <w:lang w:eastAsia="ko-KR"/>
        </w:rPr>
        <w:t>mutate()</w:t>
      </w:r>
      <w:r>
        <w:rPr>
          <w:lang w:eastAsia="ko-KR"/>
        </w:rPr>
        <w:t>에 전달</w:t>
      </w:r>
    </w:p>
    <w:p w14:paraId="2E928F2C" w14:textId="77777777" w:rsidR="00FD7B2A" w:rsidRDefault="00FD7B2A">
      <w:pPr>
        <w:pStyle w:val="comment"/>
        <w:numPr>
          <w:ilvl w:val="0"/>
          <w:numId w:val="19"/>
        </w:numPr>
        <w:ind w:leftChars="200" w:left="784" w:hangingChars="200" w:hanging="392"/>
        <w:jc w:val="both"/>
        <w:pPrChange w:id="2556" w:author="user" w:date="2021-03-19T09:05:00Z">
          <w:pPr>
            <w:pStyle w:val="comment"/>
            <w:numPr>
              <w:numId w:val="19"/>
            </w:numPr>
            <w:ind w:leftChars="200" w:left="784" w:hangingChars="200" w:hanging="392"/>
          </w:pPr>
        </w:pPrChange>
      </w:pPr>
      <w:r w:rsidRPr="00ED4019">
        <w:rPr>
          <w:rStyle w:val="VerbatimChar"/>
          <w:rFonts w:ascii="Times New Roman" w:hAnsi="Times New Roman"/>
        </w:rPr>
        <w:t>mutate()</w:t>
      </w:r>
      <w:r>
        <w:t>를 사용하여 date에서 뽑은 연도, 월(</w:t>
      </w:r>
      <w:r w:rsidRPr="00ED4019">
        <w:rPr>
          <w:rStyle w:val="VerbatimChar"/>
          <w:rFonts w:ascii="Times New Roman" w:hAnsi="Times New Roman"/>
        </w:rPr>
        <w:t>yearmonth()</w:t>
      </w:r>
      <w:r>
        <w:t>)를 yearmon 열에 저장</w:t>
      </w:r>
    </w:p>
    <w:p w14:paraId="478B535E" w14:textId="4D1B98C9" w:rsidR="00FD7B2A" w:rsidRDefault="00FD7B2A">
      <w:pPr>
        <w:pStyle w:val="comment"/>
        <w:numPr>
          <w:ilvl w:val="0"/>
          <w:numId w:val="19"/>
        </w:numPr>
        <w:ind w:leftChars="200" w:left="784" w:hangingChars="200" w:hanging="392"/>
        <w:jc w:val="both"/>
        <w:rPr>
          <w:lang w:eastAsia="ko-KR"/>
        </w:rPr>
        <w:pPrChange w:id="2557" w:author="user" w:date="2021-03-19T09:05:00Z">
          <w:pPr>
            <w:pStyle w:val="comment"/>
            <w:numPr>
              <w:numId w:val="19"/>
            </w:numPr>
            <w:ind w:leftChars="200" w:left="784" w:hangingChars="200" w:hanging="392"/>
          </w:pPr>
        </w:pPrChange>
      </w:pPr>
      <w:r w:rsidRPr="00ED4019">
        <w:rPr>
          <w:rStyle w:val="VerbatimChar"/>
          <w:rFonts w:ascii="Times New Roman" w:hAnsi="Times New Roman"/>
          <w:lang w:eastAsia="ko-KR"/>
        </w:rPr>
        <w:t>group_by()</w:t>
      </w:r>
      <w:r>
        <w:rPr>
          <w:lang w:eastAsia="ko-KR"/>
        </w:rPr>
        <w:t xml:space="preserve">로 yearmon 열로 </w:t>
      </w:r>
      <w:del w:id="2558" w:author="제이펍 출판사" w:date="2021-03-14T17:49:00Z">
        <w:r w:rsidDel="001B0D03">
          <w:rPr>
            <w:lang w:eastAsia="ko-KR"/>
          </w:rPr>
          <w:delText>그룹핑</w:delText>
        </w:r>
      </w:del>
      <w:ins w:id="2559" w:author="제이펍 출판사" w:date="2021-03-14T17:49:00Z">
        <w:r w:rsidR="001B0D03">
          <w:rPr>
            <w:lang w:eastAsia="ko-KR"/>
          </w:rPr>
          <w:t>그루핑</w:t>
        </w:r>
      </w:ins>
      <w:r>
        <w:rPr>
          <w:lang w:eastAsia="ko-KR"/>
        </w:rPr>
        <w:t>한</w:t>
      </w:r>
      <w:ins w:id="2560" w:author="user" w:date="2021-03-21T15:47:00Z">
        <w:r w:rsidR="00127298">
          <w:rPr>
            <w:rFonts w:hint="eastAsia"/>
            <w:lang w:eastAsia="ko-KR"/>
          </w:rPr>
          <w:t xml:space="preserve"> </w:t>
        </w:r>
      </w:ins>
      <w:r>
        <w:rPr>
          <w:lang w:eastAsia="ko-KR"/>
        </w:rPr>
        <w:t xml:space="preserve">후 </w:t>
      </w:r>
      <w:r w:rsidRPr="00ED4019">
        <w:rPr>
          <w:rStyle w:val="VerbatimChar"/>
          <w:rFonts w:ascii="Times New Roman" w:hAnsi="Times New Roman"/>
          <w:lang w:eastAsia="ko-KR"/>
        </w:rPr>
        <w:t>summarise()</w:t>
      </w:r>
      <w:r>
        <w:rPr>
          <w:lang w:eastAsia="ko-KR"/>
        </w:rPr>
        <w:t>를 사용하여 연령대별 평균을 각각의 열로 저장</w:t>
      </w:r>
    </w:p>
    <w:p w14:paraId="470A1976" w14:textId="4666FB9B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2561" w:author="제이펍 출판사" w:date="2021-03-14T15:57:00Z">
          <w:pPr>
            <w:pStyle w:val="SourceCode"/>
          </w:pPr>
        </w:pPrChange>
      </w:pPr>
      <w:r w:rsidRPr="00ED4019">
        <w:rPr>
          <w:rStyle w:val="NormalTok"/>
          <w:rFonts w:ascii="Times New Roman" w:hAnsi="Times New Roman"/>
          <w:lang w:eastAsia="ko-KR"/>
        </w:rPr>
        <w:t xml:space="preserve"> </w:t>
      </w:r>
      <w:r w:rsidRPr="00ED4019">
        <w:rPr>
          <w:rStyle w:val="NormalTok"/>
          <w:rFonts w:ascii="Times New Roman" w:hAnsi="Times New Roman"/>
        </w:rPr>
        <w:t xml:space="preserve">mean.covid19.by.age </w:t>
      </w:r>
      <w:r w:rsidRPr="00ED4019">
        <w:rPr>
          <w:rStyle w:val="SpecialCharTok"/>
          <w:rFonts w:ascii="Times New Roman" w:hAnsi="Times New Roman"/>
        </w:rPr>
        <w:t>%&gt;%</w:t>
      </w:r>
      <w:r w:rsidRPr="00ED4019">
        <w:rPr>
          <w:rFonts w:ascii="Times New Roman" w:hAnsi="Times New Roman"/>
        </w:rPr>
        <w:br/>
      </w:r>
      <w:proofErr w:type="gramStart"/>
      <w:r w:rsidRPr="00ED4019">
        <w:rPr>
          <w:rStyle w:val="NormalTok"/>
          <w:rFonts w:ascii="Times New Roman" w:hAnsi="Times New Roman"/>
        </w:rPr>
        <w:t xml:space="preserve">   tidyr</w:t>
      </w:r>
      <w:proofErr w:type="gramEnd"/>
      <w:r w:rsidRPr="00ED4019">
        <w:rPr>
          <w:rStyle w:val="SpecialCharTok"/>
          <w:rFonts w:ascii="Times New Roman" w:hAnsi="Times New Roman"/>
        </w:rPr>
        <w:t>::</w:t>
      </w:r>
      <w:r w:rsidRPr="00ED4019">
        <w:rPr>
          <w:rStyle w:val="FunctionTok"/>
          <w:rFonts w:ascii="Times New Roman" w:hAnsi="Times New Roman"/>
        </w:rPr>
        <w:t>gather</w:t>
      </w:r>
      <w:r w:rsidRPr="00ED4019">
        <w:rPr>
          <w:rStyle w:val="NormalTok"/>
          <w:rFonts w:ascii="Times New Roman" w:hAnsi="Times New Roman"/>
        </w:rPr>
        <w:t xml:space="preserve">(category, value, </w:t>
      </w:r>
      <w:r w:rsidRPr="00ED4019">
        <w:rPr>
          <w:rStyle w:val="DecValTok"/>
          <w:rFonts w:ascii="Times New Roman" w:hAnsi="Times New Roman"/>
        </w:rPr>
        <w:t>2</w:t>
      </w:r>
      <w:r w:rsidRPr="00ED4019">
        <w:rPr>
          <w:rStyle w:val="SpecialCharTok"/>
          <w:rFonts w:ascii="Times New Roman" w:hAnsi="Times New Roman"/>
        </w:rPr>
        <w:t>:</w:t>
      </w:r>
      <w:r w:rsidRPr="00ED4019">
        <w:rPr>
          <w:rStyle w:val="DecValTok"/>
          <w:rFonts w:ascii="Times New Roman" w:hAnsi="Times New Roman"/>
        </w:rPr>
        <w:t>10</w:t>
      </w:r>
      <w:r w:rsidRPr="00ED4019">
        <w:rPr>
          <w:rStyle w:val="NormalTok"/>
          <w:rFonts w:ascii="Times New Roman" w:hAnsi="Times New Roman"/>
        </w:rPr>
        <w:t xml:space="preserve">) </w:t>
      </w:r>
      <w:r w:rsidRPr="00ED4019">
        <w:rPr>
          <w:rStyle w:val="SpecialCharTok"/>
          <w:rFonts w:ascii="Times New Roman" w:hAnsi="Times New Roman"/>
        </w:rPr>
        <w:t>%&gt;%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 </w:t>
      </w:r>
      <w:r w:rsidRPr="00ED4019">
        <w:rPr>
          <w:rStyle w:val="FunctionTok"/>
          <w:rFonts w:ascii="Times New Roman" w:hAnsi="Times New Roman"/>
        </w:rPr>
        <w:t>ggplot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FunctionTok"/>
          <w:rFonts w:ascii="Times New Roman" w:hAnsi="Times New Roman"/>
        </w:rPr>
        <w:t>aes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AttributeTok"/>
          <w:rFonts w:ascii="Times New Roman" w:hAnsi="Times New Roman"/>
        </w:rPr>
        <w:t>x =</w:t>
      </w:r>
      <w:r w:rsidRPr="00ED4019">
        <w:rPr>
          <w:rStyle w:val="NormalTok"/>
          <w:rFonts w:ascii="Times New Roman" w:hAnsi="Times New Roman"/>
        </w:rPr>
        <w:t xml:space="preserve"> yearmon, </w:t>
      </w:r>
      <w:r w:rsidRPr="00ED4019">
        <w:rPr>
          <w:rStyle w:val="AttributeTok"/>
          <w:rFonts w:ascii="Times New Roman" w:hAnsi="Times New Roman"/>
        </w:rPr>
        <w:t>y =</w:t>
      </w:r>
      <w:r w:rsidRPr="00ED4019">
        <w:rPr>
          <w:rStyle w:val="NormalTok"/>
          <w:rFonts w:ascii="Times New Roman" w:hAnsi="Times New Roman"/>
        </w:rPr>
        <w:t xml:space="preserve"> value)) </w:t>
      </w:r>
      <w:r w:rsidRPr="00ED4019">
        <w:rPr>
          <w:rStyle w:val="SpecialCharTok"/>
          <w:rFonts w:ascii="Times New Roman" w:hAnsi="Times New Roman"/>
        </w:rPr>
        <w:t>+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 </w:t>
      </w:r>
      <w:r w:rsidRPr="00ED4019">
        <w:rPr>
          <w:rStyle w:val="FunctionTok"/>
          <w:rFonts w:ascii="Times New Roman" w:hAnsi="Times New Roman"/>
        </w:rPr>
        <w:t>geom_line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FunctionTok"/>
          <w:rFonts w:ascii="Times New Roman" w:hAnsi="Times New Roman"/>
        </w:rPr>
        <w:t>aes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AttributeTok"/>
          <w:rFonts w:ascii="Times New Roman" w:hAnsi="Times New Roman"/>
        </w:rPr>
        <w:t>group =</w:t>
      </w:r>
      <w:r w:rsidRPr="00ED4019">
        <w:rPr>
          <w:rStyle w:val="NormalTok"/>
          <w:rFonts w:ascii="Times New Roman" w:hAnsi="Times New Roman"/>
        </w:rPr>
        <w:t xml:space="preserve"> category, </w:t>
      </w:r>
      <w:r w:rsidRPr="00ED4019">
        <w:rPr>
          <w:rStyle w:val="AttributeTok"/>
          <w:rFonts w:ascii="Times New Roman" w:hAnsi="Times New Roman"/>
        </w:rPr>
        <w:t>color =</w:t>
      </w:r>
      <w:r w:rsidRPr="00ED4019">
        <w:rPr>
          <w:rStyle w:val="NormalTok"/>
          <w:rFonts w:ascii="Times New Roman" w:hAnsi="Times New Roman"/>
        </w:rPr>
        <w:t xml:space="preserve"> category)) </w:t>
      </w:r>
      <w:r w:rsidRPr="00ED4019">
        <w:rPr>
          <w:rStyle w:val="SpecialCharTok"/>
          <w:rFonts w:ascii="Times New Roman" w:hAnsi="Times New Roman"/>
        </w:rPr>
        <w:t>+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 </w:t>
      </w:r>
      <w:r w:rsidRPr="00ED4019">
        <w:rPr>
          <w:rStyle w:val="FunctionTok"/>
          <w:rFonts w:ascii="Times New Roman" w:hAnsi="Times New Roman"/>
        </w:rPr>
        <w:t>labs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AttributeTok"/>
          <w:rFonts w:ascii="Times New Roman" w:hAnsi="Times New Roman"/>
        </w:rPr>
        <w:t>title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StringTok"/>
          <w:rFonts w:ascii="Times New Roman" w:hAnsi="Times New Roman"/>
        </w:rPr>
        <w:t>월간</w:t>
      </w:r>
      <w:r w:rsidRPr="00ED4019">
        <w:rPr>
          <w:rStyle w:val="String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평균</w:t>
      </w:r>
      <w:r w:rsidRPr="00ED4019">
        <w:rPr>
          <w:rStyle w:val="StringTok"/>
          <w:rFonts w:ascii="Times New Roman" w:hAnsi="Times New Roman"/>
        </w:rPr>
        <w:t xml:space="preserve"> </w:t>
      </w:r>
      <w:commentRangeStart w:id="2562"/>
      <w:ins w:id="2563" w:author="standard" w:date="2021-03-26T18:18:00Z">
        <w:r w:rsidR="00980AF8">
          <w:rPr>
            <w:rStyle w:val="StringTok"/>
            <w:rFonts w:ascii="Times New Roman" w:hAnsi="Times New Roman" w:hint="eastAsia"/>
            <w:lang w:eastAsia="ko-KR"/>
          </w:rPr>
          <w:t>코로나</w:t>
        </w:r>
        <w:r w:rsidR="00980AF8">
          <w:rPr>
            <w:rStyle w:val="StringTok"/>
            <w:rFonts w:ascii="Times New Roman" w:hAnsi="Times New Roman" w:hint="eastAsia"/>
            <w:lang w:eastAsia="ko-KR"/>
          </w:rPr>
          <w:t xml:space="preserve"> </w:t>
        </w:r>
        <w:commentRangeEnd w:id="2562"/>
        <w:r w:rsidR="00980AF8">
          <w:rPr>
            <w:rStyle w:val="af3"/>
            <w:kern w:val="0"/>
            <w:lang w:eastAsia="en-US"/>
          </w:rPr>
          <w:commentReference w:id="2562"/>
        </w:r>
      </w:ins>
      <w:r w:rsidRPr="00ED4019">
        <w:rPr>
          <w:rStyle w:val="StringTok"/>
          <w:rFonts w:ascii="Times New Roman" w:hAnsi="Times New Roman"/>
        </w:rPr>
        <w:t>확진자수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NormalTok"/>
          <w:rFonts w:ascii="Times New Roman" w:hAnsi="Times New Roman"/>
        </w:rPr>
        <w:t xml:space="preserve">, </w:t>
      </w:r>
      <w:r w:rsidRPr="00ED4019">
        <w:rPr>
          <w:rStyle w:val="AttributeTok"/>
          <w:rFonts w:ascii="Times New Roman" w:hAnsi="Times New Roman"/>
        </w:rPr>
        <w:t>x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StringTok"/>
          <w:rFonts w:ascii="Times New Roman" w:hAnsi="Times New Roman"/>
        </w:rPr>
        <w:t>시간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NormalTok"/>
          <w:rFonts w:ascii="Times New Roman" w:hAnsi="Times New Roman"/>
        </w:rPr>
        <w:t xml:space="preserve">, </w:t>
      </w:r>
      <w:r w:rsidRPr="00ED4019">
        <w:rPr>
          <w:rStyle w:val="AttributeTok"/>
          <w:rFonts w:ascii="Times New Roman" w:hAnsi="Times New Roman"/>
        </w:rPr>
        <w:t>y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StringTok"/>
          <w:rFonts w:ascii="Times New Roman" w:hAnsi="Times New Roman"/>
        </w:rPr>
        <w:t>평균</w:t>
      </w:r>
      <w:ins w:id="2564" w:author="user" w:date="2021-03-21T15:47:00Z">
        <w:r w:rsidR="00127298">
          <w:rPr>
            <w:rStyle w:val="StringTok"/>
            <w:rFonts w:ascii="Times New Roman" w:hAnsi="Times New Roman" w:hint="eastAsia"/>
            <w:lang w:eastAsia="ko-KR"/>
          </w:rPr>
          <w:t xml:space="preserve"> </w:t>
        </w:r>
      </w:ins>
      <w:r w:rsidRPr="00ED4019">
        <w:rPr>
          <w:rStyle w:val="StringTok"/>
          <w:rFonts w:ascii="Times New Roman" w:hAnsi="Times New Roman"/>
        </w:rPr>
        <w:t>확진자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NormalTok"/>
          <w:rFonts w:ascii="Times New Roman" w:hAnsi="Times New Roman"/>
        </w:rPr>
        <w:t xml:space="preserve">, </w:t>
      </w:r>
      <w:r w:rsidRPr="00ED4019">
        <w:rPr>
          <w:rStyle w:val="AttributeTok"/>
          <w:rFonts w:ascii="Times New Roman" w:hAnsi="Times New Roman"/>
        </w:rPr>
        <w:t>color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StringTok"/>
          <w:rFonts w:ascii="Times New Roman" w:hAnsi="Times New Roman"/>
        </w:rPr>
        <w:t>세대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NormalTok"/>
          <w:rFonts w:ascii="Times New Roman" w:hAnsi="Times New Roman"/>
        </w:rPr>
        <w:t>)</w:t>
      </w:r>
    </w:p>
    <w:p w14:paraId="697F9550" w14:textId="77777777" w:rsidR="00FD7B2A" w:rsidRPr="00ED4019" w:rsidRDefault="00FD7B2A">
      <w:pPr>
        <w:pStyle w:val="Figure"/>
        <w:jc w:val="both"/>
        <w:rPr>
          <w:rFonts w:ascii="Times New Roman" w:hAnsi="Times New Roman"/>
        </w:rPr>
        <w:pPrChange w:id="2565" w:author="제이펍 출판사" w:date="2021-03-14T15:57:00Z">
          <w:pPr>
            <w:pStyle w:val="Figure"/>
          </w:pPr>
        </w:pPrChange>
      </w:pPr>
      <w:r w:rsidRPr="00ED4019">
        <w:rPr>
          <w:rFonts w:ascii="Times New Roman" w:hAnsi="Times New Roman"/>
          <w:noProof/>
          <w:lang w:eastAsia="ko-KR"/>
        </w:rPr>
        <w:drawing>
          <wp:inline distT="0" distB="0" distL="0" distR="0" wp14:anchorId="694D785D" wp14:editId="5C0F642C">
            <wp:extent cx="4572000" cy="3657600"/>
            <wp:effectExtent l="0" t="0" r="0" b="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E9008E9" w14:textId="62BA0DD5" w:rsidR="00FD7B2A" w:rsidRPr="00ED4019" w:rsidRDefault="00FD7B2A">
      <w:pPr>
        <w:pStyle w:val="Figure"/>
        <w:jc w:val="both"/>
        <w:rPr>
          <w:rFonts w:ascii="Times New Roman" w:hAnsi="Times New Roman"/>
          <w:lang w:eastAsia="ko-KR"/>
        </w:rPr>
        <w:pPrChange w:id="2566" w:author="제이펍 출판사" w:date="2021-03-14T15:57:00Z">
          <w:pPr>
            <w:pStyle w:val="Figure"/>
          </w:pPr>
        </w:pPrChange>
      </w:pPr>
      <w:commentRangeStart w:id="2567"/>
      <w:commentRangeStart w:id="2568"/>
      <w:r w:rsidRPr="00ED4019">
        <w:rPr>
          <w:rFonts w:ascii="Times New Roman" w:hAnsi="Times New Roman" w:hint="eastAsia"/>
          <w:lang w:eastAsia="ko-KR"/>
        </w:rPr>
        <w:t>그림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4-4</w:t>
      </w:r>
      <w:commentRangeEnd w:id="2567"/>
      <w:r w:rsidR="00127298">
        <w:rPr>
          <w:rStyle w:val="af3"/>
        </w:rPr>
        <w:commentReference w:id="2567"/>
      </w:r>
      <w:commentRangeEnd w:id="2568"/>
      <w:r w:rsidR="00980AF8">
        <w:rPr>
          <w:rStyle w:val="af3"/>
        </w:rPr>
        <w:commentReference w:id="2568"/>
      </w:r>
      <w:ins w:id="2569" w:author="standard" w:date="2021-03-26T18:16:00Z">
        <w:r w:rsidR="00980AF8">
          <w:rPr>
            <w:rFonts w:ascii="Times New Roman" w:hAnsi="Times New Roman"/>
            <w:lang w:eastAsia="ko-KR"/>
          </w:rPr>
          <w:t xml:space="preserve"> </w:t>
        </w:r>
        <w:r w:rsidR="00980AF8">
          <w:rPr>
            <w:rFonts w:ascii="Times New Roman" w:hAnsi="Times New Roman" w:hint="eastAsia"/>
            <w:lang w:eastAsia="ko-KR"/>
          </w:rPr>
          <w:t>월간</w:t>
        </w:r>
        <w:r w:rsidR="00980AF8">
          <w:rPr>
            <w:rFonts w:ascii="Times New Roman" w:hAnsi="Times New Roman" w:hint="eastAsia"/>
            <w:lang w:eastAsia="ko-KR"/>
          </w:rPr>
          <w:t xml:space="preserve"> </w:t>
        </w:r>
        <w:r w:rsidR="00980AF8">
          <w:rPr>
            <w:rFonts w:ascii="Times New Roman" w:hAnsi="Times New Roman" w:hint="eastAsia"/>
            <w:lang w:eastAsia="ko-KR"/>
          </w:rPr>
          <w:t>평균</w:t>
        </w:r>
        <w:r w:rsidR="00980AF8">
          <w:rPr>
            <w:rFonts w:ascii="Times New Roman" w:hAnsi="Times New Roman" w:hint="eastAsia"/>
            <w:lang w:eastAsia="ko-KR"/>
          </w:rPr>
          <w:t xml:space="preserve"> </w:t>
        </w:r>
        <w:r w:rsidR="00980AF8">
          <w:rPr>
            <w:rFonts w:ascii="Times New Roman" w:hAnsi="Times New Roman" w:hint="eastAsia"/>
            <w:lang w:eastAsia="ko-KR"/>
          </w:rPr>
          <w:t>코로나</w:t>
        </w:r>
        <w:r w:rsidR="00980AF8">
          <w:rPr>
            <w:rFonts w:ascii="Times New Roman" w:hAnsi="Times New Roman" w:hint="eastAsia"/>
            <w:lang w:eastAsia="ko-KR"/>
          </w:rPr>
          <w:t xml:space="preserve"> </w:t>
        </w:r>
        <w:r w:rsidR="00980AF8">
          <w:rPr>
            <w:rFonts w:ascii="Times New Roman" w:hAnsi="Times New Roman" w:hint="eastAsia"/>
            <w:lang w:eastAsia="ko-KR"/>
          </w:rPr>
          <w:t>확진자수</w:t>
        </w:r>
      </w:ins>
    </w:p>
    <w:p w14:paraId="56B2AD3B" w14:textId="69325126" w:rsidR="00FD7B2A" w:rsidRPr="00ED4019" w:rsidRDefault="00FD7B2A">
      <w:pPr>
        <w:jc w:val="both"/>
        <w:rPr>
          <w:rFonts w:ascii="Times New Roman" w:hAnsi="Times New Roman"/>
          <w:lang w:eastAsia="ko-KR"/>
        </w:rPr>
        <w:pPrChange w:id="2570" w:author="제이펍 출판사" w:date="2021-03-14T15:57:00Z">
          <w:pPr/>
        </w:pPrChange>
      </w:pPr>
      <w:r w:rsidRPr="00ED4019">
        <w:rPr>
          <w:rFonts w:ascii="Times New Roman" w:hAnsi="Times New Roman"/>
          <w:lang w:eastAsia="ko-KR"/>
        </w:rPr>
        <w:t>데이터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프레임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시계열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데이터</w:t>
      </w:r>
      <w:r w:rsidRPr="00ED4019">
        <w:rPr>
          <w:rFonts w:ascii="Times New Roman" w:hAnsi="Times New Roman"/>
          <w:lang w:eastAsia="ko-KR"/>
        </w:rPr>
        <w:t xml:space="preserve"> </w:t>
      </w:r>
      <w:del w:id="2571" w:author="제이펍 출판사" w:date="2021-03-14T17:49:00Z">
        <w:r w:rsidRPr="00ED4019" w:rsidDel="001B0D03">
          <w:rPr>
            <w:rFonts w:ascii="Times New Roman" w:hAnsi="Times New Roman"/>
            <w:lang w:eastAsia="ko-KR"/>
          </w:rPr>
          <w:delText>그룹핑</w:delText>
        </w:r>
      </w:del>
      <w:ins w:id="2572" w:author="제이펍 출판사" w:date="2021-03-14T17:49:00Z">
        <w:r w:rsidR="001B0D03">
          <w:rPr>
            <w:rFonts w:ascii="Times New Roman" w:hAnsi="Times New Roman"/>
            <w:lang w:eastAsia="ko-KR"/>
          </w:rPr>
          <w:t>그루핑</w:t>
        </w:r>
      </w:ins>
      <w:r w:rsidRPr="00ED4019">
        <w:rPr>
          <w:rFonts w:ascii="Times New Roman" w:hAnsi="Times New Roman"/>
          <w:lang w:eastAsia="ko-KR"/>
        </w:rPr>
        <w:t>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또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하나의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방법은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Style w:val="VerbatimChar"/>
          <w:rFonts w:ascii="Times New Roman" w:hAnsi="Times New Roman"/>
          <w:lang w:eastAsia="ko-KR"/>
        </w:rPr>
        <w:t>tibbletime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패키지에서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제공하는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Style w:val="VerbatimChar"/>
          <w:rFonts w:ascii="Times New Roman" w:hAnsi="Times New Roman"/>
          <w:lang w:eastAsia="ko-KR"/>
        </w:rPr>
        <w:t>collapse_by()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함수를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사용하는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방법이다</w:t>
      </w:r>
      <w:r w:rsidRPr="00ED4019">
        <w:rPr>
          <w:rFonts w:ascii="Times New Roman" w:hAnsi="Times New Roman"/>
          <w:lang w:eastAsia="ko-KR"/>
        </w:rPr>
        <w:t xml:space="preserve">. </w:t>
      </w:r>
      <w:r w:rsidRPr="00ED4019">
        <w:rPr>
          <w:rFonts w:ascii="Times New Roman" w:hAnsi="Times New Roman"/>
          <w:lang w:eastAsia="ko-KR"/>
        </w:rPr>
        <w:t>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방법을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사용하기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위해서는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Style w:val="VerbatimChar"/>
          <w:rFonts w:ascii="Times New Roman" w:hAnsi="Times New Roman"/>
          <w:lang w:eastAsia="ko-KR"/>
        </w:rPr>
        <w:t>tibbletime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패키지를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설치</w:t>
      </w:r>
      <w:r w:rsidRPr="00ED4019">
        <w:rPr>
          <w:rFonts w:ascii="Times New Roman" w:hAnsi="Times New Roman"/>
          <w:lang w:eastAsia="ko-KR"/>
        </w:rPr>
        <w:t xml:space="preserve">, </w:t>
      </w:r>
      <w:r w:rsidRPr="00ED4019">
        <w:rPr>
          <w:rFonts w:ascii="Times New Roman" w:hAnsi="Times New Roman"/>
          <w:lang w:eastAsia="ko-KR"/>
        </w:rPr>
        <w:t>로딩해야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하며</w:t>
      </w:r>
      <w:ins w:id="2573" w:author="user" w:date="2021-03-21T15:50:00Z">
        <w:r w:rsidR="005D51E1">
          <w:rPr>
            <w:rFonts w:ascii="Times New Roman" w:hAnsi="Times New Roman" w:hint="eastAsia"/>
            <w:lang w:eastAsia="ko-KR"/>
          </w:rPr>
          <w:t>,</w:t>
        </w:r>
      </w:ins>
      <w:r w:rsidRPr="00ED4019">
        <w:rPr>
          <w:rFonts w:ascii="Times New Roman" w:hAnsi="Times New Roman"/>
          <w:lang w:eastAsia="ko-KR"/>
        </w:rPr>
        <w:t xml:space="preserve"> </w:t>
      </w:r>
      <w:del w:id="2574" w:author="제이펍 출판사" w:date="2021-03-14T20:35:00Z">
        <w:r w:rsidRPr="00ED4019" w:rsidDel="00EE4FE2">
          <w:rPr>
            <w:rFonts w:ascii="Times New Roman" w:hAnsi="Times New Roman"/>
            <w:lang w:eastAsia="ko-KR"/>
          </w:rPr>
          <w:delText>데이터프레</w:delText>
        </w:r>
      </w:del>
      <w:ins w:id="2575" w:author="제이펍 출판사" w:date="2021-03-14T20:35:00Z">
        <w:r w:rsidR="00EE4FE2">
          <w:rPr>
            <w:rFonts w:ascii="Times New Roman" w:hAnsi="Times New Roman"/>
            <w:lang w:eastAsia="ko-KR"/>
          </w:rPr>
          <w:t>데이터</w:t>
        </w:r>
        <w:r w:rsidR="00EE4FE2">
          <w:rPr>
            <w:rFonts w:ascii="Times New Roman" w:hAnsi="Times New Roman"/>
            <w:lang w:eastAsia="ko-KR"/>
          </w:rPr>
          <w:t xml:space="preserve"> </w:t>
        </w:r>
        <w:r w:rsidR="00EE4FE2">
          <w:rPr>
            <w:rFonts w:ascii="Times New Roman" w:hAnsi="Times New Roman"/>
            <w:lang w:eastAsia="ko-KR"/>
          </w:rPr>
          <w:t>프레</w:t>
        </w:r>
      </w:ins>
      <w:r w:rsidRPr="00ED4019">
        <w:rPr>
          <w:rFonts w:ascii="Times New Roman" w:hAnsi="Times New Roman"/>
          <w:lang w:eastAsia="ko-KR"/>
        </w:rPr>
        <w:t>임을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Style w:val="VerbatimChar"/>
          <w:rFonts w:ascii="Times New Roman" w:hAnsi="Times New Roman"/>
          <w:lang w:eastAsia="ko-KR"/>
        </w:rPr>
        <w:t>tbl_time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클래스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객체로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변환해야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한다</w:t>
      </w:r>
      <w:r w:rsidRPr="00ED4019">
        <w:rPr>
          <w:rFonts w:ascii="Times New Roman" w:hAnsi="Times New Roman"/>
          <w:lang w:eastAsia="ko-KR"/>
        </w:rPr>
        <w:t xml:space="preserve">. </w:t>
      </w:r>
      <w:r w:rsidRPr="00ED4019">
        <w:rPr>
          <w:rFonts w:ascii="Times New Roman" w:hAnsi="Times New Roman"/>
          <w:lang w:eastAsia="ko-KR"/>
        </w:rPr>
        <w:t>변환된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Style w:val="VerbatimChar"/>
          <w:rFonts w:ascii="Times New Roman" w:hAnsi="Times New Roman"/>
          <w:lang w:eastAsia="ko-KR"/>
        </w:rPr>
        <w:t>tbl_time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객체에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적용된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Style w:val="VerbatimChar"/>
          <w:rFonts w:ascii="Times New Roman" w:hAnsi="Times New Roman"/>
          <w:lang w:eastAsia="ko-KR"/>
        </w:rPr>
        <w:t>collapse_by()</w:t>
      </w:r>
      <w:r w:rsidRPr="00ED4019">
        <w:rPr>
          <w:rFonts w:ascii="Times New Roman" w:hAnsi="Times New Roman"/>
          <w:lang w:eastAsia="ko-KR"/>
        </w:rPr>
        <w:t>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시간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인덱스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열을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직접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컨트롤하여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매개변수로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전달된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기간마다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데이터를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접은</w:t>
      </w:r>
      <w:r w:rsidRPr="00ED4019">
        <w:rPr>
          <w:rFonts w:ascii="Times New Roman" w:hAnsi="Times New Roman"/>
          <w:lang w:eastAsia="ko-KR"/>
        </w:rPr>
        <w:t xml:space="preserve">(collapse) </w:t>
      </w:r>
      <w:r w:rsidRPr="00ED4019">
        <w:rPr>
          <w:rFonts w:ascii="Times New Roman" w:hAnsi="Times New Roman"/>
          <w:lang w:eastAsia="ko-KR"/>
        </w:rPr>
        <w:t>후에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Style w:val="VerbatimChar"/>
          <w:rFonts w:ascii="Times New Roman" w:hAnsi="Times New Roman"/>
          <w:lang w:eastAsia="ko-KR"/>
        </w:rPr>
        <w:t>group_by()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함수를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이용해</w:t>
      </w:r>
      <w:r w:rsidRPr="00ED4019">
        <w:rPr>
          <w:rFonts w:ascii="Times New Roman" w:hAnsi="Times New Roman"/>
          <w:lang w:eastAsia="ko-KR"/>
        </w:rPr>
        <w:t xml:space="preserve"> </w:t>
      </w:r>
      <w:del w:id="2576" w:author="제이펍 출판사" w:date="2021-03-14T17:49:00Z">
        <w:r w:rsidRPr="00ED4019" w:rsidDel="001B0D03">
          <w:rPr>
            <w:rFonts w:ascii="Times New Roman" w:hAnsi="Times New Roman"/>
            <w:lang w:eastAsia="ko-KR"/>
          </w:rPr>
          <w:delText>그룹핑</w:delText>
        </w:r>
      </w:del>
      <w:ins w:id="2577" w:author="제이펍 출판사" w:date="2021-03-14T17:49:00Z">
        <w:r w:rsidR="001B0D03">
          <w:rPr>
            <w:rFonts w:ascii="Times New Roman" w:hAnsi="Times New Roman"/>
            <w:lang w:eastAsia="ko-KR"/>
          </w:rPr>
          <w:t>그루핑</w:t>
        </w:r>
      </w:ins>
      <w:r w:rsidRPr="00ED4019">
        <w:rPr>
          <w:rFonts w:ascii="Times New Roman" w:hAnsi="Times New Roman"/>
          <w:lang w:eastAsia="ko-KR"/>
        </w:rPr>
        <w:t>하여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기간별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데이터를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산출할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있다</w:t>
      </w:r>
      <w:r w:rsidRPr="00ED4019">
        <w:rPr>
          <w:rFonts w:ascii="Times New Roman" w:hAnsi="Times New Roman"/>
          <w:lang w:eastAsia="ko-KR"/>
        </w:rPr>
        <w:t>.</w:t>
      </w:r>
      <w:r w:rsidRPr="00ED4019">
        <w:rPr>
          <w:rStyle w:val="a7"/>
          <w:rFonts w:ascii="Times New Roman" w:hAnsi="Times New Roman"/>
        </w:rPr>
        <w:footnoteReference w:id="19"/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접힌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데이터의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시간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인덱스는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접힌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마지막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날로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날짜가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바뀌어서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저장된다</w:t>
      </w:r>
      <w:r w:rsidRPr="00ED4019">
        <w:rPr>
          <w:rFonts w:ascii="Times New Roman" w:hAnsi="Times New Roman"/>
          <w:lang w:eastAsia="ko-KR"/>
        </w:rPr>
        <w:t>.</w:t>
      </w:r>
    </w:p>
    <w:p w14:paraId="1FACA16E" w14:textId="158480C1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2580" w:author="제이펍 출판사" w:date="2021-03-14T15:57:00Z">
          <w:pPr>
            <w:pStyle w:val="SourceCode"/>
          </w:pPr>
        </w:pPrChange>
      </w:pPr>
      <w:r w:rsidRPr="00ED4019">
        <w:rPr>
          <w:rStyle w:val="NormalTok"/>
          <w:rFonts w:ascii="Times New Roman" w:hAnsi="Times New Roman"/>
          <w:lang w:eastAsia="ko-KR"/>
        </w:rPr>
        <w:lastRenderedPageBreak/>
        <w:t xml:space="preserve"> </w:t>
      </w:r>
      <w:r w:rsidRPr="00ED4019">
        <w:rPr>
          <w:rStyle w:val="FunctionTok"/>
          <w:rFonts w:ascii="Times New Roman" w:hAnsi="Times New Roman"/>
        </w:rPr>
        <w:t>library</w:t>
      </w:r>
      <w:r w:rsidRPr="00ED4019">
        <w:rPr>
          <w:rStyle w:val="NormalTok"/>
          <w:rFonts w:ascii="Times New Roman" w:hAnsi="Times New Roman"/>
        </w:rPr>
        <w:t>(tibbletime)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unctionTok"/>
          <w:rFonts w:ascii="Times New Roman" w:hAnsi="Times New Roman"/>
        </w:rPr>
        <w:t>as_tbl_time</w:t>
      </w:r>
      <w:r w:rsidRPr="00ED4019">
        <w:rPr>
          <w:rStyle w:val="NormalTok"/>
          <w:rFonts w:ascii="Times New Roman" w:hAnsi="Times New Roman"/>
        </w:rPr>
        <w:t xml:space="preserve">(covid19, </w:t>
      </w:r>
      <w:r w:rsidRPr="00ED4019">
        <w:rPr>
          <w:rStyle w:val="AttributeTok"/>
          <w:rFonts w:ascii="Times New Roman" w:hAnsi="Times New Roman"/>
        </w:rPr>
        <w:t>index =</w:t>
      </w:r>
      <w:r w:rsidRPr="00ED4019">
        <w:rPr>
          <w:rStyle w:val="NormalTok"/>
          <w:rFonts w:ascii="Times New Roman" w:hAnsi="Times New Roman"/>
        </w:rPr>
        <w:t xml:space="preserve"> date) </w:t>
      </w:r>
      <w:r w:rsidRPr="00ED4019">
        <w:rPr>
          <w:rStyle w:val="SpecialCharTok"/>
          <w:rFonts w:ascii="Times New Roman" w:hAnsi="Times New Roman"/>
        </w:rPr>
        <w:t>%&gt;%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 </w:t>
      </w:r>
      <w:r w:rsidRPr="00ED4019">
        <w:rPr>
          <w:rStyle w:val="FunctionTok"/>
          <w:rFonts w:ascii="Times New Roman" w:hAnsi="Times New Roman"/>
        </w:rPr>
        <w:t>collapse_by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StringTok"/>
          <w:rFonts w:ascii="Times New Roman" w:hAnsi="Times New Roman"/>
        </w:rPr>
        <w:t>'weekly'</w:t>
      </w:r>
      <w:r w:rsidRPr="00ED4019">
        <w:rPr>
          <w:rStyle w:val="NormalTok"/>
          <w:rFonts w:ascii="Times New Roman" w:hAnsi="Times New Roman"/>
        </w:rPr>
        <w:t xml:space="preserve">) </w:t>
      </w:r>
      <w:r w:rsidRPr="00ED4019">
        <w:rPr>
          <w:rStyle w:val="SpecialCharTok"/>
          <w:rFonts w:ascii="Times New Roman" w:hAnsi="Times New Roman"/>
        </w:rPr>
        <w:t>%&gt;%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 </w:t>
      </w:r>
      <w:r w:rsidRPr="00ED4019">
        <w:rPr>
          <w:rStyle w:val="FunctionTok"/>
          <w:rFonts w:ascii="Times New Roman" w:hAnsi="Times New Roman"/>
        </w:rPr>
        <w:t>group_by</w:t>
      </w:r>
      <w:r w:rsidRPr="00ED4019">
        <w:rPr>
          <w:rStyle w:val="NormalTok"/>
          <w:rFonts w:ascii="Times New Roman" w:hAnsi="Times New Roman"/>
        </w:rPr>
        <w:t xml:space="preserve">(date) </w:t>
      </w:r>
      <w:r w:rsidRPr="00ED4019">
        <w:rPr>
          <w:rStyle w:val="SpecialCharTok"/>
          <w:rFonts w:ascii="Times New Roman" w:hAnsi="Times New Roman"/>
        </w:rPr>
        <w:t>%&gt;%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 </w:t>
      </w:r>
      <w:r w:rsidRPr="00ED4019">
        <w:rPr>
          <w:rStyle w:val="FunctionTok"/>
          <w:rFonts w:ascii="Times New Roman" w:hAnsi="Times New Roman"/>
        </w:rPr>
        <w:t>summarise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StringTok"/>
          <w:rFonts w:ascii="Times New Roman" w:hAnsi="Times New Roman"/>
        </w:rPr>
        <w:t>`</w:t>
      </w:r>
      <w:r w:rsidRPr="00ED4019">
        <w:rPr>
          <w:rStyle w:val="AttributeTok"/>
          <w:rFonts w:ascii="Times New Roman" w:hAnsi="Times New Roman"/>
        </w:rPr>
        <w:t>01</w:t>
      </w:r>
      <w:r w:rsidRPr="00ED4019">
        <w:rPr>
          <w:rStyle w:val="AttributeTok"/>
          <w:rFonts w:ascii="Times New Roman" w:hAnsi="Times New Roman"/>
        </w:rPr>
        <w:t>대</w:t>
      </w:r>
      <w:r w:rsidRPr="00ED4019">
        <w:rPr>
          <w:rStyle w:val="StringTok"/>
          <w:rFonts w:ascii="Times New Roman" w:hAnsi="Times New Roman"/>
        </w:rPr>
        <w:t>`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OtherTok"/>
          <w:rFonts w:ascii="Times New Roman" w:hAnsi="Times New Roman"/>
        </w:rPr>
        <w:t>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unctionTok"/>
          <w:rFonts w:ascii="Times New Roman" w:hAnsi="Times New Roman"/>
        </w:rPr>
        <w:t>mean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StringTok"/>
          <w:rFonts w:ascii="Times New Roman" w:hAnsi="Times New Roman"/>
        </w:rPr>
        <w:t>`</w:t>
      </w:r>
      <w:r w:rsidRPr="00ED4019">
        <w:rPr>
          <w:rStyle w:val="AttributeTok"/>
          <w:rFonts w:ascii="Times New Roman" w:hAnsi="Times New Roman"/>
        </w:rPr>
        <w:t>0-9</w:t>
      </w:r>
      <w:r w:rsidRPr="00ED4019">
        <w:rPr>
          <w:rStyle w:val="AttributeTok"/>
          <w:rFonts w:ascii="Times New Roman" w:hAnsi="Times New Roman"/>
        </w:rPr>
        <w:t>세</w:t>
      </w:r>
      <w:r w:rsidRPr="00ED4019">
        <w:rPr>
          <w:rStyle w:val="StringTok"/>
          <w:rFonts w:ascii="Times New Roman" w:hAnsi="Times New Roman"/>
        </w:rPr>
        <w:t>`</w:t>
      </w:r>
      <w:r w:rsidRPr="00ED4019">
        <w:rPr>
          <w:rStyle w:val="NormalTok"/>
          <w:rFonts w:ascii="Times New Roman" w:hAnsi="Times New Roman"/>
        </w:rPr>
        <w:t xml:space="preserve">), 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           </w:t>
      </w:r>
      <w:r w:rsidRPr="00ED4019">
        <w:rPr>
          <w:rStyle w:val="StringTok"/>
          <w:rFonts w:ascii="Times New Roman" w:hAnsi="Times New Roman"/>
        </w:rPr>
        <w:t>`</w:t>
      </w:r>
      <w:r w:rsidRPr="00ED4019">
        <w:rPr>
          <w:rStyle w:val="AttributeTok"/>
          <w:rFonts w:ascii="Times New Roman" w:hAnsi="Times New Roman"/>
        </w:rPr>
        <w:t>10</w:t>
      </w:r>
      <w:r w:rsidRPr="00ED4019">
        <w:rPr>
          <w:rStyle w:val="AttributeTok"/>
          <w:rFonts w:ascii="Times New Roman" w:hAnsi="Times New Roman"/>
        </w:rPr>
        <w:t>대</w:t>
      </w:r>
      <w:r w:rsidRPr="00ED4019">
        <w:rPr>
          <w:rStyle w:val="StringTok"/>
          <w:rFonts w:ascii="Times New Roman" w:hAnsi="Times New Roman"/>
        </w:rPr>
        <w:t>`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OtherTok"/>
          <w:rFonts w:ascii="Times New Roman" w:hAnsi="Times New Roman"/>
        </w:rPr>
        <w:t>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unctionTok"/>
          <w:rFonts w:ascii="Times New Roman" w:hAnsi="Times New Roman"/>
        </w:rPr>
        <w:t>mean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StringTok"/>
          <w:rFonts w:ascii="Times New Roman" w:hAnsi="Times New Roman"/>
        </w:rPr>
        <w:t>`</w:t>
      </w:r>
      <w:r w:rsidRPr="00ED4019">
        <w:rPr>
          <w:rStyle w:val="AttributeTok"/>
          <w:rFonts w:ascii="Times New Roman" w:hAnsi="Times New Roman"/>
        </w:rPr>
        <w:t>10-19</w:t>
      </w:r>
      <w:r w:rsidRPr="00ED4019">
        <w:rPr>
          <w:rStyle w:val="AttributeTok"/>
          <w:rFonts w:ascii="Times New Roman" w:hAnsi="Times New Roman"/>
        </w:rPr>
        <w:t>세</w:t>
      </w:r>
      <w:r w:rsidRPr="00ED4019">
        <w:rPr>
          <w:rStyle w:val="StringTok"/>
          <w:rFonts w:ascii="Times New Roman" w:hAnsi="Times New Roman"/>
        </w:rPr>
        <w:t>`</w:t>
      </w:r>
      <w:r w:rsidRPr="00ED4019">
        <w:rPr>
          <w:rStyle w:val="NormalTok"/>
          <w:rFonts w:ascii="Times New Roman" w:hAnsi="Times New Roman"/>
        </w:rPr>
        <w:t xml:space="preserve">), 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           </w:t>
      </w:r>
      <w:r w:rsidRPr="00ED4019">
        <w:rPr>
          <w:rStyle w:val="StringTok"/>
          <w:rFonts w:ascii="Times New Roman" w:hAnsi="Times New Roman"/>
        </w:rPr>
        <w:t>`</w:t>
      </w:r>
      <w:r w:rsidRPr="00ED4019">
        <w:rPr>
          <w:rStyle w:val="AttributeTok"/>
          <w:rFonts w:ascii="Times New Roman" w:hAnsi="Times New Roman"/>
        </w:rPr>
        <w:t>20</w:t>
      </w:r>
      <w:r w:rsidRPr="00ED4019">
        <w:rPr>
          <w:rStyle w:val="AttributeTok"/>
          <w:rFonts w:ascii="Times New Roman" w:hAnsi="Times New Roman"/>
        </w:rPr>
        <w:t>대</w:t>
      </w:r>
      <w:r w:rsidRPr="00ED4019">
        <w:rPr>
          <w:rStyle w:val="StringTok"/>
          <w:rFonts w:ascii="Times New Roman" w:hAnsi="Times New Roman"/>
        </w:rPr>
        <w:t>`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OtherTok"/>
          <w:rFonts w:ascii="Times New Roman" w:hAnsi="Times New Roman"/>
        </w:rPr>
        <w:t>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unctionTok"/>
          <w:rFonts w:ascii="Times New Roman" w:hAnsi="Times New Roman"/>
        </w:rPr>
        <w:t>mean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StringTok"/>
          <w:rFonts w:ascii="Times New Roman" w:hAnsi="Times New Roman"/>
        </w:rPr>
        <w:t>`</w:t>
      </w:r>
      <w:r w:rsidRPr="00ED4019">
        <w:rPr>
          <w:rStyle w:val="AttributeTok"/>
          <w:rFonts w:ascii="Times New Roman" w:hAnsi="Times New Roman"/>
        </w:rPr>
        <w:t>20-29</w:t>
      </w:r>
      <w:r w:rsidRPr="00ED4019">
        <w:rPr>
          <w:rStyle w:val="AttributeTok"/>
          <w:rFonts w:ascii="Times New Roman" w:hAnsi="Times New Roman"/>
        </w:rPr>
        <w:t>세</w:t>
      </w:r>
      <w:r w:rsidRPr="00ED4019">
        <w:rPr>
          <w:rStyle w:val="StringTok"/>
          <w:rFonts w:ascii="Times New Roman" w:hAnsi="Times New Roman"/>
        </w:rPr>
        <w:t>`</w:t>
      </w:r>
      <w:r w:rsidRPr="00ED4019">
        <w:rPr>
          <w:rStyle w:val="NormalTok"/>
          <w:rFonts w:ascii="Times New Roman" w:hAnsi="Times New Roman"/>
        </w:rPr>
        <w:t xml:space="preserve">), 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           </w:t>
      </w:r>
      <w:r w:rsidRPr="00ED4019">
        <w:rPr>
          <w:rStyle w:val="StringTok"/>
          <w:rFonts w:ascii="Times New Roman" w:hAnsi="Times New Roman"/>
        </w:rPr>
        <w:t>`</w:t>
      </w:r>
      <w:r w:rsidRPr="00ED4019">
        <w:rPr>
          <w:rStyle w:val="AttributeTok"/>
          <w:rFonts w:ascii="Times New Roman" w:hAnsi="Times New Roman"/>
        </w:rPr>
        <w:t>30</w:t>
      </w:r>
      <w:r w:rsidRPr="00ED4019">
        <w:rPr>
          <w:rStyle w:val="AttributeTok"/>
          <w:rFonts w:ascii="Times New Roman" w:hAnsi="Times New Roman"/>
        </w:rPr>
        <w:t>대</w:t>
      </w:r>
      <w:r w:rsidRPr="00ED4019">
        <w:rPr>
          <w:rStyle w:val="StringTok"/>
          <w:rFonts w:ascii="Times New Roman" w:hAnsi="Times New Roman"/>
        </w:rPr>
        <w:t>`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OtherTok"/>
          <w:rFonts w:ascii="Times New Roman" w:hAnsi="Times New Roman"/>
        </w:rPr>
        <w:t>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unctionTok"/>
          <w:rFonts w:ascii="Times New Roman" w:hAnsi="Times New Roman"/>
        </w:rPr>
        <w:t>mean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StringTok"/>
          <w:rFonts w:ascii="Times New Roman" w:hAnsi="Times New Roman"/>
        </w:rPr>
        <w:t>`</w:t>
      </w:r>
      <w:r w:rsidRPr="00ED4019">
        <w:rPr>
          <w:rStyle w:val="AttributeTok"/>
          <w:rFonts w:ascii="Times New Roman" w:hAnsi="Times New Roman"/>
        </w:rPr>
        <w:t>30-39</w:t>
      </w:r>
      <w:r w:rsidRPr="00ED4019">
        <w:rPr>
          <w:rStyle w:val="AttributeTok"/>
          <w:rFonts w:ascii="Times New Roman" w:hAnsi="Times New Roman"/>
        </w:rPr>
        <w:t>세</w:t>
      </w:r>
      <w:r w:rsidRPr="00ED4019">
        <w:rPr>
          <w:rStyle w:val="StringTok"/>
          <w:rFonts w:ascii="Times New Roman" w:hAnsi="Times New Roman"/>
        </w:rPr>
        <w:t>`</w:t>
      </w:r>
      <w:r w:rsidRPr="00ED4019">
        <w:rPr>
          <w:rStyle w:val="NormalTok"/>
          <w:rFonts w:ascii="Times New Roman" w:hAnsi="Times New Roman"/>
        </w:rPr>
        <w:t xml:space="preserve">), 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           </w:t>
      </w:r>
      <w:r w:rsidRPr="00ED4019">
        <w:rPr>
          <w:rStyle w:val="StringTok"/>
          <w:rFonts w:ascii="Times New Roman" w:hAnsi="Times New Roman"/>
        </w:rPr>
        <w:t>`</w:t>
      </w:r>
      <w:r w:rsidRPr="00ED4019">
        <w:rPr>
          <w:rStyle w:val="AttributeTok"/>
          <w:rFonts w:ascii="Times New Roman" w:hAnsi="Times New Roman"/>
        </w:rPr>
        <w:t>40</w:t>
      </w:r>
      <w:r w:rsidRPr="00ED4019">
        <w:rPr>
          <w:rStyle w:val="AttributeTok"/>
          <w:rFonts w:ascii="Times New Roman" w:hAnsi="Times New Roman"/>
        </w:rPr>
        <w:t>대</w:t>
      </w:r>
      <w:r w:rsidRPr="00ED4019">
        <w:rPr>
          <w:rStyle w:val="StringTok"/>
          <w:rFonts w:ascii="Times New Roman" w:hAnsi="Times New Roman"/>
        </w:rPr>
        <w:t>`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OtherTok"/>
          <w:rFonts w:ascii="Times New Roman" w:hAnsi="Times New Roman"/>
        </w:rPr>
        <w:t>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unctionTok"/>
          <w:rFonts w:ascii="Times New Roman" w:hAnsi="Times New Roman"/>
        </w:rPr>
        <w:t>mean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StringTok"/>
          <w:rFonts w:ascii="Times New Roman" w:hAnsi="Times New Roman"/>
        </w:rPr>
        <w:t>`</w:t>
      </w:r>
      <w:r w:rsidRPr="00ED4019">
        <w:rPr>
          <w:rStyle w:val="AttributeTok"/>
          <w:rFonts w:ascii="Times New Roman" w:hAnsi="Times New Roman"/>
        </w:rPr>
        <w:t>40-49</w:t>
      </w:r>
      <w:r w:rsidRPr="00ED4019">
        <w:rPr>
          <w:rStyle w:val="AttributeTok"/>
          <w:rFonts w:ascii="Times New Roman" w:hAnsi="Times New Roman"/>
        </w:rPr>
        <w:t>세</w:t>
      </w:r>
      <w:r w:rsidRPr="00ED4019">
        <w:rPr>
          <w:rStyle w:val="StringTok"/>
          <w:rFonts w:ascii="Times New Roman" w:hAnsi="Times New Roman"/>
        </w:rPr>
        <w:t>`</w:t>
      </w:r>
      <w:r w:rsidRPr="00ED4019">
        <w:rPr>
          <w:rStyle w:val="NormalTok"/>
          <w:rFonts w:ascii="Times New Roman" w:hAnsi="Times New Roman"/>
        </w:rPr>
        <w:t xml:space="preserve">), 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           </w:t>
      </w:r>
      <w:r w:rsidRPr="00ED4019">
        <w:rPr>
          <w:rStyle w:val="StringTok"/>
          <w:rFonts w:ascii="Times New Roman" w:hAnsi="Times New Roman"/>
        </w:rPr>
        <w:t>`</w:t>
      </w:r>
      <w:r w:rsidRPr="00ED4019">
        <w:rPr>
          <w:rStyle w:val="AttributeTok"/>
          <w:rFonts w:ascii="Times New Roman" w:hAnsi="Times New Roman"/>
        </w:rPr>
        <w:t>50</w:t>
      </w:r>
      <w:r w:rsidRPr="00ED4019">
        <w:rPr>
          <w:rStyle w:val="AttributeTok"/>
          <w:rFonts w:ascii="Times New Roman" w:hAnsi="Times New Roman"/>
        </w:rPr>
        <w:t>대</w:t>
      </w:r>
      <w:r w:rsidRPr="00ED4019">
        <w:rPr>
          <w:rStyle w:val="StringTok"/>
          <w:rFonts w:ascii="Times New Roman" w:hAnsi="Times New Roman"/>
        </w:rPr>
        <w:t>`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OtherTok"/>
          <w:rFonts w:ascii="Times New Roman" w:hAnsi="Times New Roman"/>
        </w:rPr>
        <w:t>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unctionTok"/>
          <w:rFonts w:ascii="Times New Roman" w:hAnsi="Times New Roman"/>
        </w:rPr>
        <w:t>mean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StringTok"/>
          <w:rFonts w:ascii="Times New Roman" w:hAnsi="Times New Roman"/>
        </w:rPr>
        <w:t>`</w:t>
      </w:r>
      <w:r w:rsidRPr="00ED4019">
        <w:rPr>
          <w:rStyle w:val="AttributeTok"/>
          <w:rFonts w:ascii="Times New Roman" w:hAnsi="Times New Roman"/>
        </w:rPr>
        <w:t>50-59</w:t>
      </w:r>
      <w:r w:rsidRPr="00ED4019">
        <w:rPr>
          <w:rStyle w:val="AttributeTok"/>
          <w:rFonts w:ascii="Times New Roman" w:hAnsi="Times New Roman"/>
        </w:rPr>
        <w:t>세</w:t>
      </w:r>
      <w:r w:rsidRPr="00ED4019">
        <w:rPr>
          <w:rStyle w:val="StringTok"/>
          <w:rFonts w:ascii="Times New Roman" w:hAnsi="Times New Roman"/>
        </w:rPr>
        <w:t>`</w:t>
      </w:r>
      <w:r w:rsidRPr="00ED4019">
        <w:rPr>
          <w:rStyle w:val="NormalTok"/>
          <w:rFonts w:ascii="Times New Roman" w:hAnsi="Times New Roman"/>
        </w:rPr>
        <w:t xml:space="preserve">), 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           </w:t>
      </w:r>
      <w:r w:rsidRPr="00ED4019">
        <w:rPr>
          <w:rStyle w:val="StringTok"/>
          <w:rFonts w:ascii="Times New Roman" w:hAnsi="Times New Roman"/>
        </w:rPr>
        <w:t>`</w:t>
      </w:r>
      <w:r w:rsidRPr="00ED4019">
        <w:rPr>
          <w:rStyle w:val="AttributeTok"/>
          <w:rFonts w:ascii="Times New Roman" w:hAnsi="Times New Roman"/>
        </w:rPr>
        <w:t>60</w:t>
      </w:r>
      <w:r w:rsidRPr="00ED4019">
        <w:rPr>
          <w:rStyle w:val="AttributeTok"/>
          <w:rFonts w:ascii="Times New Roman" w:hAnsi="Times New Roman"/>
        </w:rPr>
        <w:t>대</w:t>
      </w:r>
      <w:r w:rsidRPr="00ED4019">
        <w:rPr>
          <w:rStyle w:val="StringTok"/>
          <w:rFonts w:ascii="Times New Roman" w:hAnsi="Times New Roman"/>
        </w:rPr>
        <w:t>`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OtherTok"/>
          <w:rFonts w:ascii="Times New Roman" w:hAnsi="Times New Roman"/>
        </w:rPr>
        <w:t>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unctionTok"/>
          <w:rFonts w:ascii="Times New Roman" w:hAnsi="Times New Roman"/>
        </w:rPr>
        <w:t>mean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StringTok"/>
          <w:rFonts w:ascii="Times New Roman" w:hAnsi="Times New Roman"/>
        </w:rPr>
        <w:t>`</w:t>
      </w:r>
      <w:r w:rsidRPr="00ED4019">
        <w:rPr>
          <w:rStyle w:val="AttributeTok"/>
          <w:rFonts w:ascii="Times New Roman" w:hAnsi="Times New Roman"/>
        </w:rPr>
        <w:t>60-69</w:t>
      </w:r>
      <w:r w:rsidRPr="00ED4019">
        <w:rPr>
          <w:rStyle w:val="AttributeTok"/>
          <w:rFonts w:ascii="Times New Roman" w:hAnsi="Times New Roman"/>
        </w:rPr>
        <w:t>세</w:t>
      </w:r>
      <w:r w:rsidRPr="00ED4019">
        <w:rPr>
          <w:rStyle w:val="StringTok"/>
          <w:rFonts w:ascii="Times New Roman" w:hAnsi="Times New Roman"/>
        </w:rPr>
        <w:t>`</w:t>
      </w:r>
      <w:r w:rsidRPr="00ED4019">
        <w:rPr>
          <w:rStyle w:val="NormalTok"/>
          <w:rFonts w:ascii="Times New Roman" w:hAnsi="Times New Roman"/>
        </w:rPr>
        <w:t xml:space="preserve">), 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           </w:t>
      </w:r>
      <w:r w:rsidRPr="00ED4019">
        <w:rPr>
          <w:rStyle w:val="StringTok"/>
          <w:rFonts w:ascii="Times New Roman" w:hAnsi="Times New Roman"/>
        </w:rPr>
        <w:t>`</w:t>
      </w:r>
      <w:r w:rsidRPr="00ED4019">
        <w:rPr>
          <w:rStyle w:val="AttributeTok"/>
          <w:rFonts w:ascii="Times New Roman" w:hAnsi="Times New Roman"/>
        </w:rPr>
        <w:t>70</w:t>
      </w:r>
      <w:r w:rsidRPr="00ED4019">
        <w:rPr>
          <w:rStyle w:val="AttributeTok"/>
          <w:rFonts w:ascii="Times New Roman" w:hAnsi="Times New Roman"/>
        </w:rPr>
        <w:t>대</w:t>
      </w:r>
      <w:r w:rsidRPr="00ED4019">
        <w:rPr>
          <w:rStyle w:val="StringTok"/>
          <w:rFonts w:ascii="Times New Roman" w:hAnsi="Times New Roman"/>
        </w:rPr>
        <w:t>`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OtherTok"/>
          <w:rFonts w:ascii="Times New Roman" w:hAnsi="Times New Roman"/>
        </w:rPr>
        <w:t>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unctionTok"/>
          <w:rFonts w:ascii="Times New Roman" w:hAnsi="Times New Roman"/>
        </w:rPr>
        <w:t>mean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StringTok"/>
          <w:rFonts w:ascii="Times New Roman" w:hAnsi="Times New Roman"/>
        </w:rPr>
        <w:t>`</w:t>
      </w:r>
      <w:r w:rsidRPr="00ED4019">
        <w:rPr>
          <w:rStyle w:val="AttributeTok"/>
          <w:rFonts w:ascii="Times New Roman" w:hAnsi="Times New Roman"/>
        </w:rPr>
        <w:t>70-79</w:t>
      </w:r>
      <w:r w:rsidRPr="00ED4019">
        <w:rPr>
          <w:rStyle w:val="AttributeTok"/>
          <w:rFonts w:ascii="Times New Roman" w:hAnsi="Times New Roman"/>
        </w:rPr>
        <w:t>세</w:t>
      </w:r>
      <w:r w:rsidRPr="00ED4019">
        <w:rPr>
          <w:rStyle w:val="StringTok"/>
          <w:rFonts w:ascii="Times New Roman" w:hAnsi="Times New Roman"/>
        </w:rPr>
        <w:t>`</w:t>
      </w:r>
      <w:r w:rsidRPr="00ED4019">
        <w:rPr>
          <w:rStyle w:val="NormalTok"/>
          <w:rFonts w:ascii="Times New Roman" w:hAnsi="Times New Roman"/>
        </w:rPr>
        <w:t xml:space="preserve">), 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           </w:t>
      </w:r>
      <w:r w:rsidRPr="00ED4019">
        <w:rPr>
          <w:rStyle w:val="StringTok"/>
          <w:rFonts w:ascii="Times New Roman" w:hAnsi="Times New Roman"/>
        </w:rPr>
        <w:t>`</w:t>
      </w:r>
      <w:r w:rsidRPr="00ED4019">
        <w:rPr>
          <w:rStyle w:val="AttributeTok"/>
          <w:rFonts w:ascii="Times New Roman" w:hAnsi="Times New Roman"/>
        </w:rPr>
        <w:t>80</w:t>
      </w:r>
      <w:r w:rsidRPr="00ED4019">
        <w:rPr>
          <w:rStyle w:val="AttributeTok"/>
          <w:rFonts w:ascii="Times New Roman" w:hAnsi="Times New Roman"/>
        </w:rPr>
        <w:t>대</w:t>
      </w:r>
      <w:r w:rsidRPr="00ED4019">
        <w:rPr>
          <w:rStyle w:val="StringTok"/>
          <w:rFonts w:ascii="Times New Roman" w:hAnsi="Times New Roman"/>
        </w:rPr>
        <w:t>`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OtherTok"/>
          <w:rFonts w:ascii="Times New Roman" w:hAnsi="Times New Roman"/>
        </w:rPr>
        <w:t>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unctionTok"/>
          <w:rFonts w:ascii="Times New Roman" w:hAnsi="Times New Roman"/>
        </w:rPr>
        <w:t>mean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StringTok"/>
          <w:rFonts w:ascii="Times New Roman" w:hAnsi="Times New Roman"/>
        </w:rPr>
        <w:t>`</w:t>
      </w:r>
      <w:r w:rsidRPr="00ED4019">
        <w:rPr>
          <w:rStyle w:val="AttributeTok"/>
          <w:rFonts w:ascii="Times New Roman" w:hAnsi="Times New Roman"/>
        </w:rPr>
        <w:t>80</w:t>
      </w:r>
      <w:r w:rsidRPr="00ED4019">
        <w:rPr>
          <w:rStyle w:val="AttributeTok"/>
          <w:rFonts w:ascii="Times New Roman" w:hAnsi="Times New Roman"/>
        </w:rPr>
        <w:t>세</w:t>
      </w:r>
      <w:r w:rsidRPr="00ED4019">
        <w:rPr>
          <w:rStyle w:val="AttributeTok"/>
          <w:rFonts w:ascii="Times New Roman" w:hAnsi="Times New Roman"/>
        </w:rPr>
        <w:t xml:space="preserve"> </w:t>
      </w:r>
      <w:r w:rsidRPr="00ED4019">
        <w:rPr>
          <w:rStyle w:val="AttributeTok"/>
          <w:rFonts w:ascii="Times New Roman" w:hAnsi="Times New Roman"/>
        </w:rPr>
        <w:t>이상</w:t>
      </w:r>
      <w:r w:rsidRPr="00ED4019">
        <w:rPr>
          <w:rStyle w:val="StringTok"/>
          <w:rFonts w:ascii="Times New Roman" w:hAnsi="Times New Roman"/>
        </w:rPr>
        <w:t>`</w:t>
      </w:r>
      <w:r w:rsidRPr="00ED4019">
        <w:rPr>
          <w:rStyle w:val="NormalTok"/>
          <w:rFonts w:ascii="Times New Roman" w:hAnsi="Times New Roman"/>
        </w:rPr>
        <w:t xml:space="preserve">)) </w:t>
      </w:r>
      <w:r w:rsidRPr="00ED4019">
        <w:rPr>
          <w:rStyle w:val="SpecialCharTok"/>
          <w:rFonts w:ascii="Times New Roman" w:hAnsi="Times New Roman"/>
        </w:rPr>
        <w:t>%&gt;%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 tidyr</w:t>
      </w:r>
      <w:r w:rsidRPr="00ED4019">
        <w:rPr>
          <w:rStyle w:val="SpecialCharTok"/>
          <w:rFonts w:ascii="Times New Roman" w:hAnsi="Times New Roman"/>
        </w:rPr>
        <w:t>::</w:t>
      </w:r>
      <w:r w:rsidRPr="00ED4019">
        <w:rPr>
          <w:rStyle w:val="FunctionTok"/>
          <w:rFonts w:ascii="Times New Roman" w:hAnsi="Times New Roman"/>
        </w:rPr>
        <w:t>gather</w:t>
      </w:r>
      <w:r w:rsidRPr="00ED4019">
        <w:rPr>
          <w:rStyle w:val="NormalTok"/>
          <w:rFonts w:ascii="Times New Roman" w:hAnsi="Times New Roman"/>
        </w:rPr>
        <w:t xml:space="preserve">(category, value, </w:t>
      </w:r>
      <w:r w:rsidRPr="00ED4019">
        <w:rPr>
          <w:rStyle w:val="DecValTok"/>
          <w:rFonts w:ascii="Times New Roman" w:hAnsi="Times New Roman"/>
        </w:rPr>
        <w:t>2</w:t>
      </w:r>
      <w:r w:rsidRPr="00ED4019">
        <w:rPr>
          <w:rStyle w:val="SpecialCharTok"/>
          <w:rFonts w:ascii="Times New Roman" w:hAnsi="Times New Roman"/>
        </w:rPr>
        <w:t>:</w:t>
      </w:r>
      <w:r w:rsidRPr="00ED4019">
        <w:rPr>
          <w:rStyle w:val="DecValTok"/>
          <w:rFonts w:ascii="Times New Roman" w:hAnsi="Times New Roman"/>
        </w:rPr>
        <w:t>10</w:t>
      </w:r>
      <w:r w:rsidRPr="00ED4019">
        <w:rPr>
          <w:rStyle w:val="NormalTok"/>
          <w:rFonts w:ascii="Times New Roman" w:hAnsi="Times New Roman"/>
        </w:rPr>
        <w:t xml:space="preserve">) </w:t>
      </w:r>
      <w:r w:rsidRPr="00ED4019">
        <w:rPr>
          <w:rStyle w:val="SpecialCharTok"/>
          <w:rFonts w:ascii="Times New Roman" w:hAnsi="Times New Roman"/>
        </w:rPr>
        <w:t>%&gt;%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 </w:t>
      </w:r>
      <w:r w:rsidRPr="00ED4019">
        <w:rPr>
          <w:rStyle w:val="FunctionTok"/>
          <w:rFonts w:ascii="Times New Roman" w:hAnsi="Times New Roman"/>
        </w:rPr>
        <w:t>ggplot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FunctionTok"/>
          <w:rFonts w:ascii="Times New Roman" w:hAnsi="Times New Roman"/>
        </w:rPr>
        <w:t>aes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AttributeTok"/>
          <w:rFonts w:ascii="Times New Roman" w:hAnsi="Times New Roman"/>
        </w:rPr>
        <w:t>x =</w:t>
      </w:r>
      <w:r w:rsidRPr="00ED4019">
        <w:rPr>
          <w:rStyle w:val="NormalTok"/>
          <w:rFonts w:ascii="Times New Roman" w:hAnsi="Times New Roman"/>
        </w:rPr>
        <w:t xml:space="preserve"> date, </w:t>
      </w:r>
      <w:r w:rsidRPr="00ED4019">
        <w:rPr>
          <w:rStyle w:val="AttributeTok"/>
          <w:rFonts w:ascii="Times New Roman" w:hAnsi="Times New Roman"/>
        </w:rPr>
        <w:t>y =</w:t>
      </w:r>
      <w:r w:rsidRPr="00ED4019">
        <w:rPr>
          <w:rStyle w:val="NormalTok"/>
          <w:rFonts w:ascii="Times New Roman" w:hAnsi="Times New Roman"/>
        </w:rPr>
        <w:t xml:space="preserve"> value)) </w:t>
      </w:r>
      <w:r w:rsidRPr="00ED4019">
        <w:rPr>
          <w:rStyle w:val="SpecialCharTok"/>
          <w:rFonts w:ascii="Times New Roman" w:hAnsi="Times New Roman"/>
        </w:rPr>
        <w:t>+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 </w:t>
      </w:r>
      <w:r w:rsidRPr="00ED4019">
        <w:rPr>
          <w:rStyle w:val="FunctionTok"/>
          <w:rFonts w:ascii="Times New Roman" w:hAnsi="Times New Roman"/>
        </w:rPr>
        <w:t>geom_line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FunctionTok"/>
          <w:rFonts w:ascii="Times New Roman" w:hAnsi="Times New Roman"/>
        </w:rPr>
        <w:t>aes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AttributeTok"/>
          <w:rFonts w:ascii="Times New Roman" w:hAnsi="Times New Roman"/>
        </w:rPr>
        <w:t>group =</w:t>
      </w:r>
      <w:r w:rsidRPr="00ED4019">
        <w:rPr>
          <w:rStyle w:val="NormalTok"/>
          <w:rFonts w:ascii="Times New Roman" w:hAnsi="Times New Roman"/>
        </w:rPr>
        <w:t xml:space="preserve"> category, </w:t>
      </w:r>
      <w:r w:rsidRPr="00ED4019">
        <w:rPr>
          <w:rStyle w:val="AttributeTok"/>
          <w:rFonts w:ascii="Times New Roman" w:hAnsi="Times New Roman"/>
        </w:rPr>
        <w:t>color =</w:t>
      </w:r>
      <w:r w:rsidRPr="00ED4019">
        <w:rPr>
          <w:rStyle w:val="NormalTok"/>
          <w:rFonts w:ascii="Times New Roman" w:hAnsi="Times New Roman"/>
        </w:rPr>
        <w:t xml:space="preserve"> category)) </w:t>
      </w:r>
      <w:r w:rsidRPr="00ED4019">
        <w:rPr>
          <w:rStyle w:val="SpecialCharTok"/>
          <w:rFonts w:ascii="Times New Roman" w:hAnsi="Times New Roman"/>
        </w:rPr>
        <w:t>+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 </w:t>
      </w:r>
      <w:r w:rsidRPr="00ED4019">
        <w:rPr>
          <w:rStyle w:val="FunctionTok"/>
          <w:rFonts w:ascii="Times New Roman" w:hAnsi="Times New Roman"/>
        </w:rPr>
        <w:t>labs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AttributeTok"/>
          <w:rFonts w:ascii="Times New Roman" w:hAnsi="Times New Roman"/>
        </w:rPr>
        <w:t>title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StringTok"/>
          <w:rFonts w:ascii="Times New Roman" w:hAnsi="Times New Roman"/>
        </w:rPr>
        <w:t>주간</w:t>
      </w:r>
      <w:r w:rsidRPr="00ED4019">
        <w:rPr>
          <w:rStyle w:val="String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평균</w:t>
      </w:r>
      <w:r w:rsidRPr="00ED4019">
        <w:rPr>
          <w:rStyle w:val="StringTok"/>
          <w:rFonts w:ascii="Times New Roman" w:hAnsi="Times New Roman"/>
        </w:rPr>
        <w:t xml:space="preserve"> </w:t>
      </w:r>
      <w:commentRangeStart w:id="2581"/>
      <w:ins w:id="2582" w:author="standard" w:date="2021-03-26T18:19:00Z">
        <w:r w:rsidR="007B0DCF">
          <w:rPr>
            <w:rStyle w:val="StringTok"/>
            <w:rFonts w:ascii="Times New Roman" w:hAnsi="Times New Roman" w:hint="eastAsia"/>
            <w:lang w:eastAsia="ko-KR"/>
          </w:rPr>
          <w:t>코로나</w:t>
        </w:r>
        <w:commentRangeEnd w:id="2581"/>
        <w:r w:rsidR="007B0DCF">
          <w:rPr>
            <w:rStyle w:val="af3"/>
            <w:kern w:val="0"/>
            <w:lang w:eastAsia="en-US"/>
          </w:rPr>
          <w:commentReference w:id="2581"/>
        </w:r>
        <w:r w:rsidR="007B0DCF">
          <w:rPr>
            <w:rStyle w:val="StringTok"/>
            <w:rFonts w:ascii="Times New Roman" w:hAnsi="Times New Roman" w:hint="eastAsia"/>
            <w:lang w:eastAsia="ko-KR"/>
          </w:rPr>
          <w:t xml:space="preserve"> </w:t>
        </w:r>
      </w:ins>
      <w:r w:rsidRPr="00ED4019">
        <w:rPr>
          <w:rStyle w:val="StringTok"/>
          <w:rFonts w:ascii="Times New Roman" w:hAnsi="Times New Roman"/>
        </w:rPr>
        <w:t>확진자수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NormalTok"/>
          <w:rFonts w:ascii="Times New Roman" w:hAnsi="Times New Roman"/>
        </w:rPr>
        <w:t xml:space="preserve">, </w:t>
      </w:r>
      <w:r w:rsidRPr="00ED4019">
        <w:rPr>
          <w:rStyle w:val="AttributeTok"/>
          <w:rFonts w:ascii="Times New Roman" w:hAnsi="Times New Roman"/>
        </w:rPr>
        <w:t>x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StringTok"/>
          <w:rFonts w:ascii="Times New Roman" w:hAnsi="Times New Roman"/>
        </w:rPr>
        <w:t>월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NormalTok"/>
          <w:rFonts w:ascii="Times New Roman" w:hAnsi="Times New Roman"/>
        </w:rPr>
        <w:t xml:space="preserve">, </w:t>
      </w:r>
      <w:r w:rsidRPr="00ED4019">
        <w:rPr>
          <w:rStyle w:val="AttributeTok"/>
          <w:rFonts w:ascii="Times New Roman" w:hAnsi="Times New Roman"/>
        </w:rPr>
        <w:t>y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StringTok"/>
          <w:rFonts w:ascii="Times New Roman" w:hAnsi="Times New Roman"/>
        </w:rPr>
        <w:t>평균</w:t>
      </w:r>
      <w:ins w:id="2583" w:author="user" w:date="2021-03-21T15:48:00Z">
        <w:r w:rsidR="00127298">
          <w:rPr>
            <w:rStyle w:val="StringTok"/>
            <w:rFonts w:ascii="Times New Roman" w:hAnsi="Times New Roman" w:hint="eastAsia"/>
            <w:lang w:eastAsia="ko-KR"/>
          </w:rPr>
          <w:t xml:space="preserve"> </w:t>
        </w:r>
      </w:ins>
      <w:r w:rsidRPr="00ED4019">
        <w:rPr>
          <w:rStyle w:val="StringTok"/>
          <w:rFonts w:ascii="Times New Roman" w:hAnsi="Times New Roman"/>
        </w:rPr>
        <w:t>확진자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NormalTok"/>
          <w:rFonts w:ascii="Times New Roman" w:hAnsi="Times New Roman"/>
        </w:rPr>
        <w:t xml:space="preserve">, </w:t>
      </w:r>
      <w:r w:rsidRPr="00ED4019">
        <w:rPr>
          <w:rStyle w:val="AttributeTok"/>
          <w:rFonts w:ascii="Times New Roman" w:hAnsi="Times New Roman"/>
        </w:rPr>
        <w:t>color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StringTok"/>
          <w:rFonts w:ascii="Times New Roman" w:hAnsi="Times New Roman"/>
        </w:rPr>
        <w:t>세대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NormalTok"/>
          <w:rFonts w:ascii="Times New Roman" w:hAnsi="Times New Roman"/>
        </w:rPr>
        <w:t>)</w:t>
      </w:r>
    </w:p>
    <w:p w14:paraId="3CB9A924" w14:textId="77777777" w:rsidR="00FD7B2A" w:rsidRPr="00ED4019" w:rsidRDefault="00FD7B2A">
      <w:pPr>
        <w:pStyle w:val="Figure"/>
        <w:jc w:val="both"/>
        <w:rPr>
          <w:rFonts w:ascii="Times New Roman" w:hAnsi="Times New Roman"/>
        </w:rPr>
        <w:pPrChange w:id="2584" w:author="제이펍 출판사" w:date="2021-03-14T15:57:00Z">
          <w:pPr>
            <w:pStyle w:val="Figure"/>
          </w:pPr>
        </w:pPrChange>
      </w:pPr>
      <w:r w:rsidRPr="00ED4019">
        <w:rPr>
          <w:rFonts w:ascii="Times New Roman" w:hAnsi="Times New Roman"/>
          <w:noProof/>
          <w:lang w:eastAsia="ko-KR"/>
        </w:rPr>
        <w:drawing>
          <wp:inline distT="0" distB="0" distL="0" distR="0" wp14:anchorId="5582C466" wp14:editId="14B563C9">
            <wp:extent cx="4572000" cy="3657600"/>
            <wp:effectExtent l="0" t="0" r="0" b="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99A9C0D" w14:textId="346B8BE8" w:rsidR="00FD7B2A" w:rsidRPr="00ED4019" w:rsidRDefault="00FD7B2A">
      <w:pPr>
        <w:pStyle w:val="a6"/>
        <w:jc w:val="both"/>
        <w:rPr>
          <w:rFonts w:ascii="Times New Roman" w:hAnsi="Times New Roman" w:hint="eastAsia"/>
          <w:lang w:eastAsia="ko-KR"/>
        </w:rPr>
        <w:pPrChange w:id="2585" w:author="제이펍 출판사" w:date="2021-03-14T15:57:00Z">
          <w:pPr>
            <w:pStyle w:val="a6"/>
            <w:jc w:val="center"/>
          </w:pPr>
        </w:pPrChange>
      </w:pPr>
      <w:commentRangeStart w:id="2586"/>
      <w:commentRangeStart w:id="2587"/>
      <w:r w:rsidRPr="00ED4019">
        <w:rPr>
          <w:rFonts w:ascii="Times New Roman" w:hAnsi="Times New Roman" w:hint="eastAsia"/>
          <w:lang w:eastAsia="ko-KR"/>
        </w:rPr>
        <w:t>그림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/>
        </w:rPr>
        <w:fldChar w:fldCharType="begin"/>
      </w:r>
      <w:r w:rsidRPr="00ED4019">
        <w:rPr>
          <w:rFonts w:ascii="Times New Roman" w:hAnsi="Times New Roman"/>
          <w:lang w:eastAsia="ko-KR"/>
        </w:rPr>
        <w:instrText xml:space="preserve"> </w:instrText>
      </w:r>
      <w:r w:rsidRPr="00ED4019">
        <w:rPr>
          <w:rFonts w:ascii="Times New Roman" w:hAnsi="Times New Roman" w:hint="eastAsia"/>
          <w:lang w:eastAsia="ko-KR"/>
        </w:rPr>
        <w:instrText>STYLEREF 1 \s</w:instrText>
      </w:r>
      <w:r w:rsidRPr="00ED4019">
        <w:rPr>
          <w:rFonts w:ascii="Times New Roman" w:hAnsi="Times New Roman"/>
          <w:lang w:eastAsia="ko-KR"/>
        </w:rPr>
        <w:instrText xml:space="preserve"> </w:instrText>
      </w:r>
      <w:r w:rsidRPr="00ED4019">
        <w:rPr>
          <w:rFonts w:ascii="Times New Roman" w:hAnsi="Times New Roman"/>
        </w:rPr>
        <w:fldChar w:fldCharType="separate"/>
      </w:r>
      <w:r w:rsidR="00B60F81">
        <w:rPr>
          <w:rFonts w:ascii="Times New Roman" w:hAnsi="Times New Roman"/>
          <w:noProof/>
          <w:lang w:eastAsia="ko-KR"/>
        </w:rPr>
        <w:t>0</w:t>
      </w:r>
      <w:r w:rsidRPr="00ED4019">
        <w:rPr>
          <w:rFonts w:ascii="Times New Roman" w:hAnsi="Times New Roman"/>
        </w:rPr>
        <w:fldChar w:fldCharType="end"/>
      </w:r>
      <w:r w:rsidRPr="00ED4019">
        <w:rPr>
          <w:rFonts w:ascii="Times New Roman" w:hAnsi="Times New Roman"/>
          <w:lang w:eastAsia="ko-KR"/>
        </w:rPr>
        <w:noBreakHyphen/>
        <w:t>5</w:t>
      </w:r>
      <w:commentRangeEnd w:id="2586"/>
      <w:r w:rsidR="006C5AB7">
        <w:rPr>
          <w:rStyle w:val="af3"/>
          <w:i w:val="0"/>
        </w:rPr>
        <w:commentReference w:id="2586"/>
      </w:r>
      <w:commentRangeEnd w:id="2587"/>
      <w:r w:rsidR="007B0DCF">
        <w:rPr>
          <w:rStyle w:val="af3"/>
          <w:i w:val="0"/>
        </w:rPr>
        <w:commentReference w:id="2587"/>
      </w:r>
      <w:ins w:id="2588" w:author="standard" w:date="2021-03-26T18:19:00Z">
        <w:r w:rsidR="007B0DCF">
          <w:rPr>
            <w:rFonts w:ascii="Times New Roman" w:hAnsi="Times New Roman"/>
            <w:lang w:eastAsia="ko-KR"/>
          </w:rPr>
          <w:t xml:space="preserve"> </w:t>
        </w:r>
        <w:r w:rsidR="007B0DCF">
          <w:rPr>
            <w:rFonts w:ascii="Times New Roman" w:hAnsi="Times New Roman" w:hint="eastAsia"/>
            <w:lang w:eastAsia="ko-KR"/>
          </w:rPr>
          <w:t>주간</w:t>
        </w:r>
        <w:r w:rsidR="007B0DCF">
          <w:rPr>
            <w:rFonts w:ascii="Times New Roman" w:hAnsi="Times New Roman" w:hint="eastAsia"/>
            <w:lang w:eastAsia="ko-KR"/>
          </w:rPr>
          <w:t xml:space="preserve"> </w:t>
        </w:r>
        <w:r w:rsidR="007B0DCF">
          <w:rPr>
            <w:rFonts w:ascii="Times New Roman" w:hAnsi="Times New Roman" w:hint="eastAsia"/>
            <w:lang w:eastAsia="ko-KR"/>
          </w:rPr>
          <w:t>평균</w:t>
        </w:r>
        <w:r w:rsidR="007B0DCF">
          <w:rPr>
            <w:rFonts w:ascii="Times New Roman" w:hAnsi="Times New Roman" w:hint="eastAsia"/>
            <w:lang w:eastAsia="ko-KR"/>
          </w:rPr>
          <w:t xml:space="preserve"> </w:t>
        </w:r>
        <w:r w:rsidR="007B0DCF">
          <w:rPr>
            <w:rFonts w:ascii="Times New Roman" w:hAnsi="Times New Roman" w:hint="eastAsia"/>
            <w:lang w:eastAsia="ko-KR"/>
          </w:rPr>
          <w:t>코로나</w:t>
        </w:r>
        <w:r w:rsidR="007B0DCF">
          <w:rPr>
            <w:rFonts w:ascii="Times New Roman" w:hAnsi="Times New Roman" w:hint="eastAsia"/>
            <w:lang w:eastAsia="ko-KR"/>
          </w:rPr>
          <w:t xml:space="preserve"> </w:t>
        </w:r>
        <w:r w:rsidR="007B0DCF">
          <w:rPr>
            <w:rFonts w:ascii="Times New Roman" w:hAnsi="Times New Roman" w:hint="eastAsia"/>
            <w:lang w:eastAsia="ko-KR"/>
          </w:rPr>
          <w:t>확진자수</w:t>
        </w:r>
      </w:ins>
      <w:ins w:id="2589" w:author="standard" w:date="2021-03-26T18:21:00Z">
        <w:r w:rsidR="007B0DCF">
          <w:rPr>
            <w:rFonts w:ascii="Times New Roman" w:hAnsi="Times New Roman" w:hint="eastAsia"/>
            <w:lang w:eastAsia="ko-KR"/>
          </w:rPr>
          <w:t xml:space="preserve"> </w:t>
        </w:r>
        <w:r w:rsidR="007B0DCF">
          <w:rPr>
            <w:rFonts w:ascii="Times New Roman" w:hAnsi="Times New Roman"/>
            <w:lang w:eastAsia="ko-KR"/>
          </w:rPr>
          <w:t xml:space="preserve">– </w:t>
        </w:r>
        <w:r w:rsidR="007B0DCF">
          <w:rPr>
            <w:rFonts w:ascii="Times New Roman" w:hAnsi="Times New Roman" w:hint="eastAsia"/>
            <w:lang w:eastAsia="ko-KR"/>
          </w:rPr>
          <w:t>tibbletime</w:t>
        </w:r>
        <w:r w:rsidR="007B0DCF">
          <w:rPr>
            <w:rFonts w:ascii="Times New Roman" w:hAnsi="Times New Roman"/>
            <w:lang w:eastAsia="ko-KR"/>
          </w:rPr>
          <w:t xml:space="preserve"> </w:t>
        </w:r>
        <w:r w:rsidR="007B0DCF">
          <w:rPr>
            <w:rFonts w:ascii="Times New Roman" w:hAnsi="Times New Roman" w:hint="eastAsia"/>
            <w:lang w:eastAsia="ko-KR"/>
          </w:rPr>
          <w:t>패키지</w:t>
        </w:r>
        <w:r w:rsidR="007B0DCF">
          <w:rPr>
            <w:rFonts w:ascii="Times New Roman" w:hAnsi="Times New Roman" w:hint="eastAsia"/>
            <w:lang w:eastAsia="ko-KR"/>
          </w:rPr>
          <w:t xml:space="preserve"> </w:t>
        </w:r>
        <w:r w:rsidR="007B0DCF">
          <w:rPr>
            <w:rFonts w:ascii="Times New Roman" w:hAnsi="Times New Roman" w:hint="eastAsia"/>
            <w:lang w:eastAsia="ko-KR"/>
          </w:rPr>
          <w:t>사용</w:t>
        </w:r>
      </w:ins>
    </w:p>
    <w:p w14:paraId="7B616D9E" w14:textId="77777777" w:rsidR="00FD7B2A" w:rsidRDefault="00FD7B2A">
      <w:pPr>
        <w:pStyle w:val="comment"/>
        <w:ind w:left="480"/>
        <w:jc w:val="both"/>
        <w:pPrChange w:id="2590" w:author="제이펍 출판사" w:date="2021-03-14T15:57:00Z">
          <w:pPr>
            <w:pStyle w:val="comment"/>
            <w:ind w:left="480"/>
          </w:pPr>
        </w:pPrChange>
      </w:pPr>
      <w:r>
        <w:t>코드 설명</w:t>
      </w:r>
    </w:p>
    <w:p w14:paraId="63B750DD" w14:textId="77777777" w:rsidR="00FD7B2A" w:rsidRDefault="00FD7B2A">
      <w:pPr>
        <w:pStyle w:val="comment"/>
        <w:numPr>
          <w:ilvl w:val="0"/>
          <w:numId w:val="19"/>
        </w:numPr>
        <w:ind w:leftChars="200" w:left="784" w:hangingChars="200" w:hanging="392"/>
        <w:jc w:val="both"/>
        <w:pPrChange w:id="2591" w:author="user" w:date="2021-03-19T09:05:00Z">
          <w:pPr>
            <w:pStyle w:val="comment"/>
            <w:numPr>
              <w:numId w:val="19"/>
            </w:numPr>
            <w:ind w:leftChars="200" w:left="784" w:hangingChars="200" w:hanging="392"/>
          </w:pPr>
        </w:pPrChange>
      </w:pPr>
      <w:r w:rsidRPr="00ED4019">
        <w:rPr>
          <w:rStyle w:val="VerbatimChar"/>
          <w:rFonts w:ascii="Times New Roman" w:hAnsi="Times New Roman"/>
        </w:rPr>
        <w:t>as_tble_time()</w:t>
      </w:r>
      <w:r>
        <w:t xml:space="preserve">을 사용하여 covid19데이터 프레임을 </w:t>
      </w:r>
      <w:r w:rsidRPr="00ED4019">
        <w:rPr>
          <w:rStyle w:val="VerbatimChar"/>
          <w:rFonts w:ascii="Times New Roman" w:hAnsi="Times New Roman"/>
        </w:rPr>
        <w:t>tibbletime</w:t>
      </w:r>
      <w:r>
        <w:t xml:space="preserve"> 클래스로 변환</w:t>
      </w:r>
    </w:p>
    <w:p w14:paraId="0AA621E7" w14:textId="4E11979F" w:rsidR="00FD7B2A" w:rsidRDefault="00FD7B2A">
      <w:pPr>
        <w:pStyle w:val="comment"/>
        <w:numPr>
          <w:ilvl w:val="0"/>
          <w:numId w:val="19"/>
        </w:numPr>
        <w:ind w:leftChars="200" w:left="784" w:hangingChars="200" w:hanging="392"/>
        <w:jc w:val="both"/>
        <w:rPr>
          <w:lang w:eastAsia="ko-KR"/>
        </w:rPr>
        <w:pPrChange w:id="2592" w:author="user" w:date="2021-03-19T09:05:00Z">
          <w:pPr>
            <w:pStyle w:val="comment"/>
            <w:numPr>
              <w:numId w:val="19"/>
            </w:numPr>
            <w:ind w:leftChars="200" w:left="784" w:hangingChars="200" w:hanging="392"/>
          </w:pPr>
        </w:pPrChange>
      </w:pPr>
      <w:r w:rsidRPr="00ED4019">
        <w:rPr>
          <w:rStyle w:val="VerbatimChar"/>
          <w:rFonts w:ascii="Times New Roman" w:hAnsi="Times New Roman"/>
          <w:lang w:eastAsia="ko-KR"/>
        </w:rPr>
        <w:t>collapse_by()</w:t>
      </w:r>
      <w:r>
        <w:rPr>
          <w:lang w:eastAsia="ko-KR"/>
        </w:rPr>
        <w:t>를 이용하여 주간</w:t>
      </w:r>
      <w:ins w:id="2593" w:author="user" w:date="2021-03-21T15:58:00Z">
        <w:r w:rsidR="008268DF">
          <w:rPr>
            <w:rFonts w:hint="eastAsia"/>
            <w:lang w:eastAsia="ko-KR"/>
          </w:rPr>
          <w:t xml:space="preserve"> </w:t>
        </w:r>
      </w:ins>
      <w:r>
        <w:rPr>
          <w:lang w:eastAsia="ko-KR"/>
        </w:rPr>
        <w:t>단위로 데이터를 접어</w:t>
      </w:r>
      <w:ins w:id="2594" w:author="user" w:date="2021-03-21T15:58:00Z">
        <w:r w:rsidR="008268DF">
          <w:rPr>
            <w:rFonts w:hint="eastAsia"/>
            <w:lang w:eastAsia="ko-KR"/>
          </w:rPr>
          <w:t xml:space="preserve"> </w:t>
        </w:r>
      </w:ins>
      <w:r>
        <w:rPr>
          <w:lang w:eastAsia="ko-KR"/>
        </w:rPr>
        <w:t>줌.</w:t>
      </w:r>
    </w:p>
    <w:p w14:paraId="226F58D0" w14:textId="51085AFA" w:rsidR="00FD7B2A" w:rsidRDefault="00FD7B2A">
      <w:pPr>
        <w:pStyle w:val="comment"/>
        <w:numPr>
          <w:ilvl w:val="0"/>
          <w:numId w:val="19"/>
        </w:numPr>
        <w:ind w:leftChars="200" w:left="784" w:hangingChars="200" w:hanging="392"/>
        <w:jc w:val="both"/>
        <w:pPrChange w:id="2595" w:author="user" w:date="2021-03-19T09:05:00Z">
          <w:pPr>
            <w:pStyle w:val="comment"/>
            <w:numPr>
              <w:numId w:val="19"/>
            </w:numPr>
            <w:ind w:leftChars="200" w:left="784" w:hangingChars="200" w:hanging="392"/>
          </w:pPr>
        </w:pPrChange>
      </w:pPr>
      <w:r w:rsidRPr="00ED4019">
        <w:rPr>
          <w:rStyle w:val="VerbatimChar"/>
          <w:rFonts w:ascii="Times New Roman" w:hAnsi="Times New Roman"/>
        </w:rPr>
        <w:t>group_by()</w:t>
      </w:r>
      <w:r>
        <w:t>로 주간 단위로 바</w:t>
      </w:r>
      <w:del w:id="2596" w:author="user" w:date="2021-03-21T15:58:00Z">
        <w:r w:rsidDel="008268DF">
          <w:rPr>
            <w:rFonts w:hint="eastAsia"/>
            <w:lang w:eastAsia="ko-KR"/>
          </w:rPr>
          <w:delText>뀌어진</w:delText>
        </w:r>
      </w:del>
      <w:ins w:id="2597" w:author="user" w:date="2021-03-21T15:58:00Z">
        <w:r w:rsidR="008268DF">
          <w:rPr>
            <w:rFonts w:hint="eastAsia"/>
            <w:lang w:eastAsia="ko-KR"/>
          </w:rPr>
          <w:t>뀐</w:t>
        </w:r>
      </w:ins>
      <w:r>
        <w:t xml:space="preserve"> 날짜로 grouping</w:t>
      </w:r>
    </w:p>
    <w:p w14:paraId="24AED864" w14:textId="77777777" w:rsidR="00FD7B2A" w:rsidRDefault="00FD7B2A">
      <w:pPr>
        <w:pStyle w:val="comment"/>
        <w:numPr>
          <w:ilvl w:val="0"/>
          <w:numId w:val="19"/>
        </w:numPr>
        <w:ind w:leftChars="200" w:left="784" w:hangingChars="200" w:hanging="392"/>
        <w:jc w:val="both"/>
        <w:rPr>
          <w:lang w:eastAsia="ko-KR"/>
        </w:rPr>
        <w:pPrChange w:id="2598" w:author="user" w:date="2021-03-19T09:05:00Z">
          <w:pPr>
            <w:pStyle w:val="comment"/>
            <w:numPr>
              <w:numId w:val="19"/>
            </w:numPr>
            <w:ind w:leftChars="200" w:left="784" w:hangingChars="200" w:hanging="392"/>
          </w:pPr>
        </w:pPrChange>
      </w:pPr>
      <w:r w:rsidRPr="00ED4019">
        <w:rPr>
          <w:rStyle w:val="VerbatimChar"/>
          <w:rFonts w:ascii="Times New Roman" w:hAnsi="Times New Roman"/>
          <w:lang w:eastAsia="ko-KR"/>
        </w:rPr>
        <w:t>summarise()</w:t>
      </w:r>
      <w:r>
        <w:rPr>
          <w:lang w:eastAsia="ko-KR"/>
        </w:rPr>
        <w:t>로 각 세대별 합계값을 구해 열을 생성</w:t>
      </w:r>
    </w:p>
    <w:p w14:paraId="62B029FA" w14:textId="77777777" w:rsidR="00FD7B2A" w:rsidRDefault="00FD7B2A">
      <w:pPr>
        <w:pStyle w:val="comment"/>
        <w:numPr>
          <w:ilvl w:val="0"/>
          <w:numId w:val="19"/>
        </w:numPr>
        <w:ind w:leftChars="200" w:left="832" w:hangingChars="200" w:hanging="440"/>
        <w:jc w:val="both"/>
        <w:rPr>
          <w:lang w:eastAsia="ko-KR"/>
        </w:rPr>
        <w:pPrChange w:id="2599" w:author="user" w:date="2021-03-19T09:05:00Z">
          <w:pPr>
            <w:pStyle w:val="comment"/>
            <w:numPr>
              <w:numId w:val="19"/>
            </w:numPr>
            <w:ind w:leftChars="200" w:left="832" w:hangingChars="200" w:hanging="440"/>
          </w:pPr>
        </w:pPrChange>
      </w:pPr>
      <w:r>
        <w:rPr>
          <w:lang w:eastAsia="ko-KR"/>
        </w:rPr>
        <w:lastRenderedPageBreak/>
        <w:t xml:space="preserve">plotting을 위해 </w:t>
      </w:r>
      <w:r w:rsidRPr="00ED4019">
        <w:rPr>
          <w:rStyle w:val="VerbatimChar"/>
          <w:rFonts w:ascii="Times New Roman" w:hAnsi="Times New Roman"/>
          <w:lang w:eastAsia="ko-KR"/>
        </w:rPr>
        <w:t>gather()</w:t>
      </w:r>
      <w:r>
        <w:rPr>
          <w:lang w:eastAsia="ko-KR"/>
        </w:rPr>
        <w:t>를 사용해 넓은 형태 데이터를 긴 형태 데이터로 변환. 열 이름들을 저장할 열은 category, 열에 저장된 값을 저장할 열은 value, category에 저장될 열들은 2번째부터 10번째</w:t>
      </w:r>
      <w:del w:id="2600" w:author="user" w:date="2021-03-21T15:58:00Z">
        <w:r w:rsidDel="008268DF">
          <w:rPr>
            <w:lang w:eastAsia="ko-KR"/>
          </w:rPr>
          <w:delText xml:space="preserve"> </w:delText>
        </w:r>
      </w:del>
      <w:r>
        <w:rPr>
          <w:lang w:eastAsia="ko-KR"/>
        </w:rPr>
        <w:t>까지임.</w:t>
      </w:r>
    </w:p>
    <w:p w14:paraId="1B4737C3" w14:textId="77777777" w:rsidR="00FD7B2A" w:rsidRDefault="00FD7B2A">
      <w:pPr>
        <w:pStyle w:val="comment"/>
        <w:numPr>
          <w:ilvl w:val="0"/>
          <w:numId w:val="19"/>
        </w:numPr>
        <w:ind w:leftChars="200" w:left="784" w:hangingChars="200" w:hanging="392"/>
        <w:jc w:val="both"/>
        <w:rPr>
          <w:lang w:eastAsia="ko-KR"/>
        </w:rPr>
        <w:pPrChange w:id="2601" w:author="user" w:date="2021-03-19T09:05:00Z">
          <w:pPr>
            <w:pStyle w:val="comment"/>
            <w:numPr>
              <w:numId w:val="19"/>
            </w:numPr>
            <w:ind w:leftChars="200" w:left="784" w:hangingChars="200" w:hanging="392"/>
          </w:pPr>
        </w:pPrChange>
      </w:pPr>
      <w:r w:rsidRPr="00ED4019">
        <w:rPr>
          <w:rStyle w:val="VerbatimChar"/>
          <w:rFonts w:ascii="Times New Roman" w:hAnsi="Times New Roman"/>
          <w:lang w:eastAsia="ko-KR"/>
        </w:rPr>
        <w:t>ggplot()</w:t>
      </w:r>
      <w:r>
        <w:rPr>
          <w:lang w:eastAsia="ko-KR"/>
        </w:rPr>
        <w:t>로 다변량 라인 plot 생성</w:t>
      </w:r>
    </w:p>
    <w:p w14:paraId="1632E273" w14:textId="48971B9C" w:rsidR="00FD7B2A" w:rsidRPr="00ED4019" w:rsidRDefault="00FD7B2A">
      <w:pPr>
        <w:pStyle w:val="Compact"/>
        <w:numPr>
          <w:ilvl w:val="0"/>
          <w:numId w:val="11"/>
        </w:numPr>
        <w:jc w:val="both"/>
        <w:rPr>
          <w:rFonts w:ascii="Times New Roman" w:hAnsi="Times New Roman"/>
          <w:lang w:eastAsia="ko-KR"/>
        </w:rPr>
        <w:pPrChange w:id="2602" w:author="제이펍 출판사" w:date="2021-03-14T15:57:00Z">
          <w:pPr>
            <w:pStyle w:val="Compact"/>
            <w:numPr>
              <w:numId w:val="11"/>
            </w:numPr>
            <w:tabs>
              <w:tab w:val="num" w:pos="0"/>
            </w:tabs>
            <w:ind w:left="480" w:hanging="480"/>
          </w:pPr>
        </w:pPrChange>
      </w:pPr>
      <w:del w:id="2603" w:author="제이펍 출판사" w:date="2021-03-14T20:35:00Z">
        <w:r w:rsidRPr="00ED4019" w:rsidDel="00EE4FE2">
          <w:rPr>
            <w:rFonts w:ascii="Times New Roman" w:hAnsi="Times New Roman"/>
            <w:lang w:eastAsia="ko-KR"/>
          </w:rPr>
          <w:delText>데이터프레</w:delText>
        </w:r>
      </w:del>
      <w:ins w:id="2604" w:author="제이펍 출판사" w:date="2021-03-14T20:35:00Z">
        <w:r w:rsidR="00EE4FE2">
          <w:rPr>
            <w:rFonts w:ascii="Times New Roman" w:hAnsi="Times New Roman"/>
            <w:lang w:eastAsia="ko-KR"/>
          </w:rPr>
          <w:t>데이터</w:t>
        </w:r>
        <w:r w:rsidR="00EE4FE2">
          <w:rPr>
            <w:rFonts w:ascii="Times New Roman" w:hAnsi="Times New Roman"/>
            <w:lang w:eastAsia="ko-KR"/>
          </w:rPr>
          <w:t xml:space="preserve"> </w:t>
        </w:r>
        <w:r w:rsidR="00EE4FE2">
          <w:rPr>
            <w:rFonts w:ascii="Times New Roman" w:hAnsi="Times New Roman"/>
            <w:lang w:eastAsia="ko-KR"/>
          </w:rPr>
          <w:t>프레</w:t>
        </w:r>
      </w:ins>
      <w:r w:rsidRPr="00ED4019">
        <w:rPr>
          <w:rFonts w:ascii="Times New Roman" w:hAnsi="Times New Roman"/>
          <w:lang w:eastAsia="ko-KR"/>
        </w:rPr>
        <w:t>임</w:t>
      </w:r>
      <w:del w:id="2605" w:author="user" w:date="2021-03-21T15:58:00Z">
        <w:r w:rsidRPr="00ED4019" w:rsidDel="008268DF">
          <w:rPr>
            <w:rFonts w:ascii="Times New Roman" w:hAnsi="Times New Roman"/>
            <w:lang w:eastAsia="ko-KR"/>
          </w:rPr>
          <w:delText xml:space="preserve"> </w:delText>
        </w:r>
      </w:del>
      <w:r w:rsidRPr="00ED4019">
        <w:rPr>
          <w:rFonts w:ascii="Times New Roman" w:hAnsi="Times New Roman"/>
          <w:lang w:eastAsia="ko-KR"/>
        </w:rPr>
        <w:t xml:space="preserve">: </w:t>
      </w:r>
      <w:r w:rsidRPr="00ED4019">
        <w:rPr>
          <w:rStyle w:val="VerbatimChar"/>
          <w:rFonts w:ascii="Times New Roman" w:hAnsi="Times New Roman"/>
          <w:lang w:eastAsia="ko-KR"/>
        </w:rPr>
        <w:t>timetk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패키지</w:t>
      </w:r>
    </w:p>
    <w:p w14:paraId="39260881" w14:textId="43FBD3F0" w:rsidR="00FD7B2A" w:rsidRPr="00ED4019" w:rsidRDefault="00FD7B2A">
      <w:pPr>
        <w:jc w:val="both"/>
        <w:rPr>
          <w:rFonts w:ascii="Times New Roman" w:hAnsi="Times New Roman"/>
          <w:lang w:eastAsia="ko-KR"/>
        </w:rPr>
        <w:pPrChange w:id="2606" w:author="제이펍 출판사" w:date="2021-03-14T15:57:00Z">
          <w:pPr/>
        </w:pPrChange>
      </w:pPr>
      <w:del w:id="2607" w:author="제이펍 출판사" w:date="2021-03-14T20:35:00Z">
        <w:r w:rsidRPr="00ED4019" w:rsidDel="00EE4FE2">
          <w:rPr>
            <w:rFonts w:ascii="Times New Roman" w:hAnsi="Times New Roman"/>
            <w:lang w:eastAsia="ko-KR"/>
          </w:rPr>
          <w:delText>데이터프레</w:delText>
        </w:r>
      </w:del>
      <w:ins w:id="2608" w:author="제이펍 출판사" w:date="2021-03-14T20:35:00Z">
        <w:r w:rsidR="00EE4FE2">
          <w:rPr>
            <w:rFonts w:ascii="Times New Roman" w:hAnsi="Times New Roman"/>
            <w:lang w:eastAsia="ko-KR"/>
          </w:rPr>
          <w:t>데이터</w:t>
        </w:r>
        <w:r w:rsidR="00EE4FE2">
          <w:rPr>
            <w:rFonts w:ascii="Times New Roman" w:hAnsi="Times New Roman"/>
            <w:lang w:eastAsia="ko-KR"/>
          </w:rPr>
          <w:t xml:space="preserve"> </w:t>
        </w:r>
        <w:r w:rsidR="00EE4FE2">
          <w:rPr>
            <w:rFonts w:ascii="Times New Roman" w:hAnsi="Times New Roman"/>
            <w:lang w:eastAsia="ko-KR"/>
          </w:rPr>
          <w:t>프레</w:t>
        </w:r>
      </w:ins>
      <w:r w:rsidRPr="00ED4019">
        <w:rPr>
          <w:rFonts w:ascii="Times New Roman" w:hAnsi="Times New Roman"/>
          <w:lang w:eastAsia="ko-KR"/>
        </w:rPr>
        <w:t>임으로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저장된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시계열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데이터에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대한</w:t>
      </w:r>
      <w:r w:rsidRPr="00ED4019">
        <w:rPr>
          <w:rFonts w:ascii="Times New Roman" w:hAnsi="Times New Roman"/>
          <w:lang w:eastAsia="ko-KR"/>
        </w:rPr>
        <w:t xml:space="preserve"> </w:t>
      </w:r>
      <w:del w:id="2609" w:author="제이펍 출판사" w:date="2021-03-14T17:49:00Z">
        <w:r w:rsidRPr="00ED4019" w:rsidDel="001B0D03">
          <w:rPr>
            <w:rFonts w:ascii="Times New Roman" w:hAnsi="Times New Roman"/>
            <w:lang w:eastAsia="ko-KR"/>
          </w:rPr>
          <w:delText>그룹핑</w:delText>
        </w:r>
      </w:del>
      <w:ins w:id="2610" w:author="제이펍 출판사" w:date="2021-03-14T17:49:00Z">
        <w:r w:rsidR="001B0D03">
          <w:rPr>
            <w:rFonts w:ascii="Times New Roman" w:hAnsi="Times New Roman"/>
            <w:lang w:eastAsia="ko-KR"/>
          </w:rPr>
          <w:t>그루핑</w:t>
        </w:r>
      </w:ins>
      <w:r w:rsidRPr="00ED4019">
        <w:rPr>
          <w:rFonts w:ascii="Times New Roman" w:hAnsi="Times New Roman"/>
          <w:lang w:eastAsia="ko-KR"/>
        </w:rPr>
        <w:t>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또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하나의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방법은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Style w:val="VerbatimChar"/>
          <w:rFonts w:ascii="Times New Roman" w:hAnsi="Times New Roman"/>
          <w:lang w:eastAsia="ko-KR"/>
        </w:rPr>
        <w:t>timetk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패키지의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Style w:val="VerbatimChar"/>
          <w:rFonts w:ascii="Times New Roman" w:hAnsi="Times New Roman"/>
          <w:lang w:eastAsia="ko-KR"/>
        </w:rPr>
        <w:t>summarise_by_time()</w:t>
      </w:r>
      <w:del w:id="2611" w:author="제이펍 출판사" w:date="2021-03-14T18:28:00Z">
        <w:r w:rsidRPr="00ED4019" w:rsidDel="002A2B40">
          <w:rPr>
            <w:rFonts w:ascii="Times New Roman" w:hAnsi="Times New Roman"/>
            <w:lang w:eastAsia="ko-KR"/>
          </w:rPr>
          <w:delText xml:space="preserve"> </w:delText>
        </w:r>
        <w:r w:rsidRPr="00ED4019" w:rsidDel="002A2B40">
          <w:rPr>
            <w:rFonts w:ascii="Times New Roman" w:hAnsi="Times New Roman"/>
            <w:lang w:eastAsia="ko-KR"/>
          </w:rPr>
          <w:delText>를</w:delText>
        </w:r>
        <w:r w:rsidRPr="00ED4019" w:rsidDel="002A2B40">
          <w:rPr>
            <w:rFonts w:ascii="Times New Roman" w:hAnsi="Times New Roman"/>
            <w:lang w:eastAsia="ko-KR"/>
          </w:rPr>
          <w:delText xml:space="preserve"> </w:delText>
        </w:r>
      </w:del>
      <w:ins w:id="2612" w:author="제이펍 출판사" w:date="2021-03-14T18:28:00Z">
        <w:r w:rsidR="002A2B40">
          <w:rPr>
            <w:rFonts w:ascii="Times New Roman" w:hAnsi="Times New Roman"/>
            <w:lang w:eastAsia="ko-KR"/>
          </w:rPr>
          <w:t>를</w:t>
        </w:r>
        <w:r w:rsidR="002A2B40">
          <w:rPr>
            <w:rFonts w:ascii="Times New Roman" w:hAnsi="Times New Roman"/>
            <w:lang w:eastAsia="ko-KR"/>
          </w:rPr>
          <w:t xml:space="preserve"> </w:t>
        </w:r>
      </w:ins>
      <w:r w:rsidRPr="00ED4019">
        <w:rPr>
          <w:rFonts w:ascii="Times New Roman" w:hAnsi="Times New Roman"/>
          <w:lang w:eastAsia="ko-KR"/>
        </w:rPr>
        <w:t>사용하는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것이다</w:t>
      </w:r>
      <w:r w:rsidRPr="00ED4019">
        <w:rPr>
          <w:rFonts w:ascii="Times New Roman" w:hAnsi="Times New Roman"/>
          <w:lang w:eastAsia="ko-KR"/>
        </w:rPr>
        <w:t xml:space="preserve">. </w:t>
      </w:r>
      <w:proofErr w:type="gramStart"/>
      <w:r w:rsidRPr="00ED4019">
        <w:rPr>
          <w:rFonts w:ascii="Times New Roman" w:hAnsi="Times New Roman"/>
          <w:lang w:eastAsia="ko-KR"/>
        </w:rPr>
        <w:t>매개변수인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Style w:val="VerbatimChar"/>
          <w:rFonts w:ascii="Times New Roman" w:hAnsi="Times New Roman"/>
          <w:lang w:eastAsia="ko-KR"/>
        </w:rPr>
        <w:t>.date</w:t>
      </w:r>
      <w:proofErr w:type="gramEnd"/>
      <w:r w:rsidRPr="00ED4019">
        <w:rPr>
          <w:rStyle w:val="VerbatimChar"/>
          <w:rFonts w:ascii="Times New Roman" w:hAnsi="Times New Roman"/>
          <w:lang w:eastAsia="ko-KR"/>
        </w:rPr>
        <w:t>_var</w:t>
      </w:r>
      <w:r w:rsidRPr="00ED4019">
        <w:rPr>
          <w:rFonts w:ascii="Times New Roman" w:hAnsi="Times New Roman"/>
          <w:lang w:eastAsia="ko-KR"/>
        </w:rPr>
        <w:t>(</w:t>
      </w:r>
      <w:r w:rsidRPr="00ED4019">
        <w:rPr>
          <w:rFonts w:ascii="Times New Roman" w:hAnsi="Times New Roman"/>
          <w:lang w:eastAsia="ko-KR"/>
        </w:rPr>
        <w:t>시간</w:t>
      </w:r>
      <w:del w:id="2613" w:author="제이펍 출판사" w:date="2021-03-14T20:19:00Z">
        <w:r w:rsidRPr="00ED4019" w:rsidDel="00766301">
          <w:rPr>
            <w:rFonts w:ascii="Times New Roman" w:hAnsi="Times New Roman"/>
            <w:lang w:eastAsia="ko-KR"/>
          </w:rPr>
          <w:delText>컬럼</w:delText>
        </w:r>
      </w:del>
      <w:ins w:id="2614" w:author="제이펍 출판사" w:date="2021-03-14T20:19:00Z">
        <w:r w:rsidR="00766301">
          <w:rPr>
            <w:rFonts w:ascii="Times New Roman" w:hAnsi="Times New Roman"/>
            <w:lang w:eastAsia="ko-KR"/>
          </w:rPr>
          <w:t>칼럼</w:t>
        </w:r>
      </w:ins>
      <w:r w:rsidRPr="00ED4019">
        <w:rPr>
          <w:rFonts w:ascii="Times New Roman" w:hAnsi="Times New Roman"/>
          <w:lang w:eastAsia="ko-KR"/>
        </w:rPr>
        <w:t xml:space="preserve">), </w:t>
      </w:r>
      <w:r w:rsidRPr="00ED4019">
        <w:rPr>
          <w:rStyle w:val="VerbatimChar"/>
          <w:rFonts w:ascii="Times New Roman" w:hAnsi="Times New Roman"/>
          <w:lang w:eastAsia="ko-KR"/>
        </w:rPr>
        <w:t>.by</w:t>
      </w:r>
      <w:r w:rsidRPr="00ED4019">
        <w:rPr>
          <w:rFonts w:ascii="Times New Roman" w:hAnsi="Times New Roman"/>
          <w:lang w:eastAsia="ko-KR"/>
        </w:rPr>
        <w:t>(</w:t>
      </w:r>
      <w:del w:id="2615" w:author="제이펍 출판사" w:date="2021-03-14T17:49:00Z">
        <w:r w:rsidRPr="00ED4019" w:rsidDel="001B0D03">
          <w:rPr>
            <w:rFonts w:ascii="Times New Roman" w:hAnsi="Times New Roman"/>
            <w:lang w:eastAsia="ko-KR"/>
          </w:rPr>
          <w:delText>그룹핑</w:delText>
        </w:r>
      </w:del>
      <w:ins w:id="2616" w:author="제이펍 출판사" w:date="2021-03-14T17:49:00Z">
        <w:r w:rsidR="001B0D03">
          <w:rPr>
            <w:rFonts w:ascii="Times New Roman" w:hAnsi="Times New Roman"/>
            <w:lang w:eastAsia="ko-KR"/>
          </w:rPr>
          <w:t>그루핑</w:t>
        </w:r>
      </w:ins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단위</w:t>
      </w:r>
      <w:r w:rsidRPr="00ED4019">
        <w:rPr>
          <w:rFonts w:ascii="Times New Roman" w:hAnsi="Times New Roman"/>
          <w:lang w:eastAsia="ko-KR"/>
        </w:rPr>
        <w:t>)</w:t>
      </w:r>
      <w:r w:rsidRPr="00ED4019">
        <w:rPr>
          <w:rFonts w:ascii="Times New Roman" w:hAnsi="Times New Roman"/>
          <w:lang w:eastAsia="ko-KR"/>
        </w:rPr>
        <w:t>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사용하여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시간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열과</w:t>
      </w:r>
      <w:r w:rsidRPr="00ED4019">
        <w:rPr>
          <w:rFonts w:ascii="Times New Roman" w:hAnsi="Times New Roman"/>
          <w:lang w:eastAsia="ko-KR"/>
        </w:rPr>
        <w:t xml:space="preserve"> </w:t>
      </w:r>
      <w:del w:id="2617" w:author="제이펍 출판사" w:date="2021-03-14T17:49:00Z">
        <w:r w:rsidRPr="00ED4019" w:rsidDel="001B0D03">
          <w:rPr>
            <w:rFonts w:ascii="Times New Roman" w:hAnsi="Times New Roman"/>
            <w:lang w:eastAsia="ko-KR"/>
          </w:rPr>
          <w:delText>그룹핑</w:delText>
        </w:r>
      </w:del>
      <w:ins w:id="2618" w:author="제이펍 출판사" w:date="2021-03-14T17:49:00Z">
        <w:r w:rsidR="001B0D03">
          <w:rPr>
            <w:rFonts w:ascii="Times New Roman" w:hAnsi="Times New Roman"/>
            <w:lang w:eastAsia="ko-KR"/>
          </w:rPr>
          <w:t>그루핑</w:t>
        </w:r>
      </w:ins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단위를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설정하면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설정된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단위대로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데이터를</w:t>
      </w:r>
      <w:r w:rsidRPr="00ED4019">
        <w:rPr>
          <w:rFonts w:ascii="Times New Roman" w:hAnsi="Times New Roman"/>
          <w:lang w:eastAsia="ko-KR"/>
        </w:rPr>
        <w:t xml:space="preserve"> </w:t>
      </w:r>
      <w:del w:id="2619" w:author="제이펍 출판사" w:date="2021-03-14T17:49:00Z">
        <w:r w:rsidRPr="00ED4019" w:rsidDel="001B0D03">
          <w:rPr>
            <w:rFonts w:ascii="Times New Roman" w:hAnsi="Times New Roman"/>
            <w:lang w:eastAsia="ko-KR"/>
          </w:rPr>
          <w:delText>그룹핑</w:delText>
        </w:r>
      </w:del>
      <w:ins w:id="2620" w:author="제이펍 출판사" w:date="2021-03-14T17:49:00Z">
        <w:r w:rsidR="001B0D03">
          <w:rPr>
            <w:rFonts w:ascii="Times New Roman" w:hAnsi="Times New Roman"/>
            <w:lang w:eastAsia="ko-KR"/>
          </w:rPr>
          <w:t>그루핑</w:t>
        </w:r>
      </w:ins>
      <w:del w:id="2621" w:author="제이펍 출판사" w:date="2021-03-14T20:27:00Z">
        <w:r w:rsidRPr="00ED4019" w:rsidDel="00F13479">
          <w:rPr>
            <w:rFonts w:ascii="Times New Roman" w:hAnsi="Times New Roman"/>
            <w:lang w:eastAsia="ko-KR"/>
          </w:rPr>
          <w:delText>해준</w:delText>
        </w:r>
      </w:del>
      <w:ins w:id="2622" w:author="제이펍 출판사" w:date="2021-03-14T20:27:00Z">
        <w:r w:rsidR="00F13479">
          <w:rPr>
            <w:rFonts w:ascii="Times New Roman" w:hAnsi="Times New Roman"/>
            <w:lang w:eastAsia="ko-KR"/>
          </w:rPr>
          <w:t>해</w:t>
        </w:r>
        <w:r w:rsidR="00F13479">
          <w:rPr>
            <w:rFonts w:ascii="Times New Roman" w:hAnsi="Times New Roman"/>
            <w:lang w:eastAsia="ko-KR"/>
          </w:rPr>
          <w:t xml:space="preserve"> </w:t>
        </w:r>
        <w:r w:rsidR="00F13479">
          <w:rPr>
            <w:rFonts w:ascii="Times New Roman" w:hAnsi="Times New Roman"/>
            <w:lang w:eastAsia="ko-KR"/>
          </w:rPr>
          <w:t>준</w:t>
        </w:r>
      </w:ins>
      <w:r w:rsidRPr="00ED4019">
        <w:rPr>
          <w:rFonts w:ascii="Times New Roman" w:hAnsi="Times New Roman"/>
          <w:lang w:eastAsia="ko-KR"/>
        </w:rPr>
        <w:t>다</w:t>
      </w:r>
      <w:r w:rsidRPr="00ED4019">
        <w:rPr>
          <w:rFonts w:ascii="Times New Roman" w:hAnsi="Times New Roman"/>
          <w:lang w:eastAsia="ko-KR"/>
        </w:rPr>
        <w:t xml:space="preserve">. </w:t>
      </w:r>
      <w:r w:rsidRPr="00ED4019">
        <w:rPr>
          <w:rFonts w:ascii="Times New Roman" w:hAnsi="Times New Roman"/>
          <w:lang w:eastAsia="ko-KR"/>
        </w:rPr>
        <w:t>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방법을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통해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시간을</w:t>
      </w:r>
      <w:r w:rsidRPr="00ED4019">
        <w:rPr>
          <w:rFonts w:ascii="Times New Roman" w:hAnsi="Times New Roman"/>
          <w:lang w:eastAsia="ko-KR"/>
        </w:rPr>
        <w:t xml:space="preserve"> </w:t>
      </w:r>
      <w:del w:id="2623" w:author="제이펍 출판사" w:date="2021-03-14T17:49:00Z">
        <w:r w:rsidRPr="00ED4019" w:rsidDel="001B0D03">
          <w:rPr>
            <w:rFonts w:ascii="Times New Roman" w:hAnsi="Times New Roman"/>
            <w:lang w:eastAsia="ko-KR"/>
          </w:rPr>
          <w:delText>그룹핑</w:delText>
        </w:r>
      </w:del>
      <w:ins w:id="2624" w:author="제이펍 출판사" w:date="2021-03-14T17:49:00Z">
        <w:r w:rsidR="001B0D03">
          <w:rPr>
            <w:rFonts w:ascii="Times New Roman" w:hAnsi="Times New Roman"/>
            <w:lang w:eastAsia="ko-KR"/>
          </w:rPr>
          <w:t>그루핑</w:t>
        </w:r>
      </w:ins>
      <w:r w:rsidRPr="00ED4019">
        <w:rPr>
          <w:rFonts w:ascii="Times New Roman" w:hAnsi="Times New Roman"/>
          <w:lang w:eastAsia="ko-KR"/>
        </w:rPr>
        <w:t>하고</w:t>
      </w:r>
      <w:r w:rsidRPr="00ED4019">
        <w:rPr>
          <w:rFonts w:ascii="Times New Roman" w:hAnsi="Times New Roman"/>
          <w:lang w:eastAsia="ko-KR"/>
        </w:rPr>
        <w:t xml:space="preserve"> </w:t>
      </w:r>
      <w:del w:id="2625" w:author="제이펍 출판사" w:date="2021-03-14T17:49:00Z">
        <w:r w:rsidRPr="00ED4019" w:rsidDel="001B0D03">
          <w:rPr>
            <w:rFonts w:ascii="Times New Roman" w:hAnsi="Times New Roman"/>
            <w:lang w:eastAsia="ko-KR"/>
          </w:rPr>
          <w:delText>그룹핑</w:delText>
        </w:r>
      </w:del>
      <w:ins w:id="2626" w:author="제이펍 출판사" w:date="2021-03-14T17:49:00Z">
        <w:r w:rsidR="001B0D03">
          <w:rPr>
            <w:rFonts w:ascii="Times New Roman" w:hAnsi="Times New Roman"/>
            <w:lang w:eastAsia="ko-KR"/>
          </w:rPr>
          <w:t>그루핑</w:t>
        </w:r>
      </w:ins>
      <w:r w:rsidRPr="00ED4019">
        <w:rPr>
          <w:rFonts w:ascii="Times New Roman" w:hAnsi="Times New Roman"/>
          <w:lang w:eastAsia="ko-KR"/>
        </w:rPr>
        <w:t>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범위에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해당하는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데이터에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원하는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작업을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수행하여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값들을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얻을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있다</w:t>
      </w:r>
      <w:r w:rsidRPr="00ED4019">
        <w:rPr>
          <w:rFonts w:ascii="Times New Roman" w:hAnsi="Times New Roman"/>
          <w:lang w:eastAsia="ko-KR"/>
        </w:rPr>
        <w:t>.</w:t>
      </w:r>
    </w:p>
    <w:p w14:paraId="03211595" w14:textId="10F30A85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2627" w:author="제이펍 출판사" w:date="2021-03-14T15:57:00Z">
          <w:pPr>
            <w:pStyle w:val="SourceCode"/>
          </w:pPr>
        </w:pPrChange>
      </w:pPr>
      <w:r w:rsidRPr="00ED4019">
        <w:rPr>
          <w:rStyle w:val="NormalTok"/>
          <w:rFonts w:ascii="Times New Roman" w:hAnsi="Times New Roman"/>
          <w:lang w:eastAsia="ko-KR"/>
        </w:rPr>
        <w:t xml:space="preserve"> </w:t>
      </w:r>
      <w:r w:rsidRPr="00ED4019">
        <w:rPr>
          <w:rStyle w:val="FunctionTok"/>
          <w:rFonts w:ascii="Times New Roman" w:hAnsi="Times New Roman"/>
        </w:rPr>
        <w:t>library</w:t>
      </w:r>
      <w:r w:rsidRPr="00ED4019">
        <w:rPr>
          <w:rStyle w:val="NormalTok"/>
          <w:rFonts w:ascii="Times New Roman" w:hAnsi="Times New Roman"/>
        </w:rPr>
        <w:t>(timetk)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covid19 </w:t>
      </w:r>
      <w:r w:rsidRPr="00ED4019">
        <w:rPr>
          <w:rStyle w:val="SpecialCharTok"/>
          <w:rFonts w:ascii="Times New Roman" w:hAnsi="Times New Roman"/>
        </w:rPr>
        <w:t>%&gt;%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 </w:t>
      </w:r>
      <w:r w:rsidRPr="00ED4019">
        <w:rPr>
          <w:rStyle w:val="FunctionTok"/>
          <w:rFonts w:ascii="Times New Roman" w:hAnsi="Times New Roman"/>
        </w:rPr>
        <w:t>summarise_by_time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AttributeTok"/>
          <w:rFonts w:ascii="Times New Roman" w:hAnsi="Times New Roman"/>
        </w:rPr>
        <w:t>.date_var =</w:t>
      </w:r>
      <w:r w:rsidRPr="00ED4019">
        <w:rPr>
          <w:rStyle w:val="NormalTok"/>
          <w:rFonts w:ascii="Times New Roman" w:hAnsi="Times New Roman"/>
        </w:rPr>
        <w:t xml:space="preserve"> date, </w:t>
      </w:r>
      <w:r w:rsidRPr="00ED4019">
        <w:rPr>
          <w:rStyle w:val="AttributeTok"/>
          <w:rFonts w:ascii="Times New Roman" w:hAnsi="Times New Roman"/>
        </w:rPr>
        <w:t>.by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'week'</w:t>
      </w:r>
      <w:r w:rsidRPr="00ED4019">
        <w:rPr>
          <w:rStyle w:val="NormalTok"/>
          <w:rFonts w:ascii="Times New Roman" w:hAnsi="Times New Roman"/>
        </w:rPr>
        <w:t xml:space="preserve">, 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                   </w:t>
      </w:r>
      <w:r w:rsidRPr="00ED4019">
        <w:rPr>
          <w:rStyle w:val="StringTok"/>
          <w:rFonts w:ascii="Times New Roman" w:hAnsi="Times New Roman"/>
        </w:rPr>
        <w:t>`</w:t>
      </w:r>
      <w:r w:rsidRPr="00ED4019">
        <w:rPr>
          <w:rStyle w:val="AttributeTok"/>
          <w:rFonts w:ascii="Times New Roman" w:hAnsi="Times New Roman"/>
        </w:rPr>
        <w:t>01</w:t>
      </w:r>
      <w:r w:rsidRPr="00ED4019">
        <w:rPr>
          <w:rStyle w:val="AttributeTok"/>
          <w:rFonts w:ascii="Times New Roman" w:hAnsi="Times New Roman"/>
        </w:rPr>
        <w:t>대</w:t>
      </w:r>
      <w:r w:rsidRPr="00ED4019">
        <w:rPr>
          <w:rStyle w:val="StringTok"/>
          <w:rFonts w:ascii="Times New Roman" w:hAnsi="Times New Roman"/>
        </w:rPr>
        <w:t>`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OtherTok"/>
          <w:rFonts w:ascii="Times New Roman" w:hAnsi="Times New Roman"/>
        </w:rPr>
        <w:t>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unctionTok"/>
          <w:rFonts w:ascii="Times New Roman" w:hAnsi="Times New Roman"/>
        </w:rPr>
        <w:t>mean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StringTok"/>
          <w:rFonts w:ascii="Times New Roman" w:hAnsi="Times New Roman"/>
        </w:rPr>
        <w:t>`</w:t>
      </w:r>
      <w:r w:rsidRPr="00ED4019">
        <w:rPr>
          <w:rStyle w:val="AttributeTok"/>
          <w:rFonts w:ascii="Times New Roman" w:hAnsi="Times New Roman"/>
        </w:rPr>
        <w:t>0-9</w:t>
      </w:r>
      <w:r w:rsidRPr="00ED4019">
        <w:rPr>
          <w:rStyle w:val="AttributeTok"/>
          <w:rFonts w:ascii="Times New Roman" w:hAnsi="Times New Roman"/>
        </w:rPr>
        <w:t>세</w:t>
      </w:r>
      <w:r w:rsidRPr="00ED4019">
        <w:rPr>
          <w:rStyle w:val="StringTok"/>
          <w:rFonts w:ascii="Times New Roman" w:hAnsi="Times New Roman"/>
        </w:rPr>
        <w:t>`</w:t>
      </w:r>
      <w:r w:rsidRPr="00ED4019">
        <w:rPr>
          <w:rStyle w:val="NormalTok"/>
          <w:rFonts w:ascii="Times New Roman" w:hAnsi="Times New Roman"/>
        </w:rPr>
        <w:t xml:space="preserve">), 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                   </w:t>
      </w:r>
      <w:r w:rsidRPr="00ED4019">
        <w:rPr>
          <w:rStyle w:val="StringTok"/>
          <w:rFonts w:ascii="Times New Roman" w:hAnsi="Times New Roman"/>
        </w:rPr>
        <w:t>`</w:t>
      </w:r>
      <w:r w:rsidRPr="00ED4019">
        <w:rPr>
          <w:rStyle w:val="AttributeTok"/>
          <w:rFonts w:ascii="Times New Roman" w:hAnsi="Times New Roman"/>
        </w:rPr>
        <w:t>10</w:t>
      </w:r>
      <w:r w:rsidRPr="00ED4019">
        <w:rPr>
          <w:rStyle w:val="AttributeTok"/>
          <w:rFonts w:ascii="Times New Roman" w:hAnsi="Times New Roman"/>
        </w:rPr>
        <w:t>대</w:t>
      </w:r>
      <w:r w:rsidRPr="00ED4019">
        <w:rPr>
          <w:rStyle w:val="StringTok"/>
          <w:rFonts w:ascii="Times New Roman" w:hAnsi="Times New Roman"/>
        </w:rPr>
        <w:t>`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OtherTok"/>
          <w:rFonts w:ascii="Times New Roman" w:hAnsi="Times New Roman"/>
        </w:rPr>
        <w:t>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unctionTok"/>
          <w:rFonts w:ascii="Times New Roman" w:hAnsi="Times New Roman"/>
        </w:rPr>
        <w:t>mean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StringTok"/>
          <w:rFonts w:ascii="Times New Roman" w:hAnsi="Times New Roman"/>
        </w:rPr>
        <w:t>`</w:t>
      </w:r>
      <w:r w:rsidRPr="00ED4019">
        <w:rPr>
          <w:rStyle w:val="AttributeTok"/>
          <w:rFonts w:ascii="Times New Roman" w:hAnsi="Times New Roman"/>
        </w:rPr>
        <w:t>10-19</w:t>
      </w:r>
      <w:r w:rsidRPr="00ED4019">
        <w:rPr>
          <w:rStyle w:val="AttributeTok"/>
          <w:rFonts w:ascii="Times New Roman" w:hAnsi="Times New Roman"/>
        </w:rPr>
        <w:t>세</w:t>
      </w:r>
      <w:r w:rsidRPr="00ED4019">
        <w:rPr>
          <w:rStyle w:val="StringTok"/>
          <w:rFonts w:ascii="Times New Roman" w:hAnsi="Times New Roman"/>
        </w:rPr>
        <w:t>`</w:t>
      </w:r>
      <w:r w:rsidRPr="00ED4019">
        <w:rPr>
          <w:rStyle w:val="NormalTok"/>
          <w:rFonts w:ascii="Times New Roman" w:hAnsi="Times New Roman"/>
        </w:rPr>
        <w:t>),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                   </w:t>
      </w:r>
      <w:r w:rsidRPr="00ED4019">
        <w:rPr>
          <w:rStyle w:val="StringTok"/>
          <w:rFonts w:ascii="Times New Roman" w:hAnsi="Times New Roman"/>
        </w:rPr>
        <w:t>`</w:t>
      </w:r>
      <w:r w:rsidRPr="00ED4019">
        <w:rPr>
          <w:rStyle w:val="AttributeTok"/>
          <w:rFonts w:ascii="Times New Roman" w:hAnsi="Times New Roman"/>
        </w:rPr>
        <w:t>20</w:t>
      </w:r>
      <w:r w:rsidRPr="00ED4019">
        <w:rPr>
          <w:rStyle w:val="AttributeTok"/>
          <w:rFonts w:ascii="Times New Roman" w:hAnsi="Times New Roman"/>
        </w:rPr>
        <w:t>대</w:t>
      </w:r>
      <w:r w:rsidRPr="00ED4019">
        <w:rPr>
          <w:rStyle w:val="StringTok"/>
          <w:rFonts w:ascii="Times New Roman" w:hAnsi="Times New Roman"/>
        </w:rPr>
        <w:t>`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OtherTok"/>
          <w:rFonts w:ascii="Times New Roman" w:hAnsi="Times New Roman"/>
        </w:rPr>
        <w:t>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unctionTok"/>
          <w:rFonts w:ascii="Times New Roman" w:hAnsi="Times New Roman"/>
        </w:rPr>
        <w:t>mean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StringTok"/>
          <w:rFonts w:ascii="Times New Roman" w:hAnsi="Times New Roman"/>
        </w:rPr>
        <w:t>`</w:t>
      </w:r>
      <w:r w:rsidRPr="00ED4019">
        <w:rPr>
          <w:rStyle w:val="AttributeTok"/>
          <w:rFonts w:ascii="Times New Roman" w:hAnsi="Times New Roman"/>
        </w:rPr>
        <w:t>20-29</w:t>
      </w:r>
      <w:r w:rsidRPr="00ED4019">
        <w:rPr>
          <w:rStyle w:val="AttributeTok"/>
          <w:rFonts w:ascii="Times New Roman" w:hAnsi="Times New Roman"/>
        </w:rPr>
        <w:t>세</w:t>
      </w:r>
      <w:r w:rsidRPr="00ED4019">
        <w:rPr>
          <w:rStyle w:val="StringTok"/>
          <w:rFonts w:ascii="Times New Roman" w:hAnsi="Times New Roman"/>
        </w:rPr>
        <w:t>`</w:t>
      </w:r>
      <w:r w:rsidRPr="00ED4019">
        <w:rPr>
          <w:rStyle w:val="NormalTok"/>
          <w:rFonts w:ascii="Times New Roman" w:hAnsi="Times New Roman"/>
        </w:rPr>
        <w:t>),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                   </w:t>
      </w:r>
      <w:r w:rsidRPr="00ED4019">
        <w:rPr>
          <w:rStyle w:val="StringTok"/>
          <w:rFonts w:ascii="Times New Roman" w:hAnsi="Times New Roman"/>
        </w:rPr>
        <w:t>`</w:t>
      </w:r>
      <w:r w:rsidRPr="00ED4019">
        <w:rPr>
          <w:rStyle w:val="AttributeTok"/>
          <w:rFonts w:ascii="Times New Roman" w:hAnsi="Times New Roman"/>
        </w:rPr>
        <w:t>30</w:t>
      </w:r>
      <w:r w:rsidRPr="00ED4019">
        <w:rPr>
          <w:rStyle w:val="AttributeTok"/>
          <w:rFonts w:ascii="Times New Roman" w:hAnsi="Times New Roman"/>
        </w:rPr>
        <w:t>대</w:t>
      </w:r>
      <w:r w:rsidRPr="00ED4019">
        <w:rPr>
          <w:rStyle w:val="StringTok"/>
          <w:rFonts w:ascii="Times New Roman" w:hAnsi="Times New Roman"/>
        </w:rPr>
        <w:t>`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OtherTok"/>
          <w:rFonts w:ascii="Times New Roman" w:hAnsi="Times New Roman"/>
        </w:rPr>
        <w:t>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unctionTok"/>
          <w:rFonts w:ascii="Times New Roman" w:hAnsi="Times New Roman"/>
        </w:rPr>
        <w:t>mean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StringTok"/>
          <w:rFonts w:ascii="Times New Roman" w:hAnsi="Times New Roman"/>
        </w:rPr>
        <w:t>`</w:t>
      </w:r>
      <w:r w:rsidRPr="00ED4019">
        <w:rPr>
          <w:rStyle w:val="AttributeTok"/>
          <w:rFonts w:ascii="Times New Roman" w:hAnsi="Times New Roman"/>
        </w:rPr>
        <w:t>30-39</w:t>
      </w:r>
      <w:r w:rsidRPr="00ED4019">
        <w:rPr>
          <w:rStyle w:val="AttributeTok"/>
          <w:rFonts w:ascii="Times New Roman" w:hAnsi="Times New Roman"/>
        </w:rPr>
        <w:t>세</w:t>
      </w:r>
      <w:r w:rsidRPr="00ED4019">
        <w:rPr>
          <w:rStyle w:val="StringTok"/>
          <w:rFonts w:ascii="Times New Roman" w:hAnsi="Times New Roman"/>
        </w:rPr>
        <w:t>`</w:t>
      </w:r>
      <w:r w:rsidRPr="00ED4019">
        <w:rPr>
          <w:rStyle w:val="NormalTok"/>
          <w:rFonts w:ascii="Times New Roman" w:hAnsi="Times New Roman"/>
        </w:rPr>
        <w:t>),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                   </w:t>
      </w:r>
      <w:r w:rsidRPr="00ED4019">
        <w:rPr>
          <w:rStyle w:val="StringTok"/>
          <w:rFonts w:ascii="Times New Roman" w:hAnsi="Times New Roman"/>
        </w:rPr>
        <w:t>`</w:t>
      </w:r>
      <w:r w:rsidRPr="00ED4019">
        <w:rPr>
          <w:rStyle w:val="AttributeTok"/>
          <w:rFonts w:ascii="Times New Roman" w:hAnsi="Times New Roman"/>
        </w:rPr>
        <w:t>40</w:t>
      </w:r>
      <w:r w:rsidRPr="00ED4019">
        <w:rPr>
          <w:rStyle w:val="AttributeTok"/>
          <w:rFonts w:ascii="Times New Roman" w:hAnsi="Times New Roman"/>
        </w:rPr>
        <w:t>대</w:t>
      </w:r>
      <w:r w:rsidRPr="00ED4019">
        <w:rPr>
          <w:rStyle w:val="StringTok"/>
          <w:rFonts w:ascii="Times New Roman" w:hAnsi="Times New Roman"/>
        </w:rPr>
        <w:t>`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OtherTok"/>
          <w:rFonts w:ascii="Times New Roman" w:hAnsi="Times New Roman"/>
        </w:rPr>
        <w:t>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unctionTok"/>
          <w:rFonts w:ascii="Times New Roman" w:hAnsi="Times New Roman"/>
        </w:rPr>
        <w:t>mean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StringTok"/>
          <w:rFonts w:ascii="Times New Roman" w:hAnsi="Times New Roman"/>
        </w:rPr>
        <w:t>`</w:t>
      </w:r>
      <w:r w:rsidRPr="00ED4019">
        <w:rPr>
          <w:rStyle w:val="AttributeTok"/>
          <w:rFonts w:ascii="Times New Roman" w:hAnsi="Times New Roman"/>
        </w:rPr>
        <w:t>40-49</w:t>
      </w:r>
      <w:r w:rsidRPr="00ED4019">
        <w:rPr>
          <w:rStyle w:val="AttributeTok"/>
          <w:rFonts w:ascii="Times New Roman" w:hAnsi="Times New Roman"/>
        </w:rPr>
        <w:t>세</w:t>
      </w:r>
      <w:r w:rsidRPr="00ED4019">
        <w:rPr>
          <w:rStyle w:val="StringTok"/>
          <w:rFonts w:ascii="Times New Roman" w:hAnsi="Times New Roman"/>
        </w:rPr>
        <w:t>`</w:t>
      </w:r>
      <w:r w:rsidRPr="00ED4019">
        <w:rPr>
          <w:rStyle w:val="NormalTok"/>
          <w:rFonts w:ascii="Times New Roman" w:hAnsi="Times New Roman"/>
        </w:rPr>
        <w:t>),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                   </w:t>
      </w:r>
      <w:r w:rsidRPr="00ED4019">
        <w:rPr>
          <w:rStyle w:val="StringTok"/>
          <w:rFonts w:ascii="Times New Roman" w:hAnsi="Times New Roman"/>
        </w:rPr>
        <w:t>`</w:t>
      </w:r>
      <w:r w:rsidRPr="00ED4019">
        <w:rPr>
          <w:rStyle w:val="AttributeTok"/>
          <w:rFonts w:ascii="Times New Roman" w:hAnsi="Times New Roman"/>
        </w:rPr>
        <w:t>50</w:t>
      </w:r>
      <w:r w:rsidRPr="00ED4019">
        <w:rPr>
          <w:rStyle w:val="AttributeTok"/>
          <w:rFonts w:ascii="Times New Roman" w:hAnsi="Times New Roman"/>
        </w:rPr>
        <w:t>대</w:t>
      </w:r>
      <w:r w:rsidRPr="00ED4019">
        <w:rPr>
          <w:rStyle w:val="StringTok"/>
          <w:rFonts w:ascii="Times New Roman" w:hAnsi="Times New Roman"/>
        </w:rPr>
        <w:t>`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OtherTok"/>
          <w:rFonts w:ascii="Times New Roman" w:hAnsi="Times New Roman"/>
        </w:rPr>
        <w:t>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unctionTok"/>
          <w:rFonts w:ascii="Times New Roman" w:hAnsi="Times New Roman"/>
        </w:rPr>
        <w:t>mean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StringTok"/>
          <w:rFonts w:ascii="Times New Roman" w:hAnsi="Times New Roman"/>
        </w:rPr>
        <w:t>`</w:t>
      </w:r>
      <w:r w:rsidRPr="00ED4019">
        <w:rPr>
          <w:rStyle w:val="AttributeTok"/>
          <w:rFonts w:ascii="Times New Roman" w:hAnsi="Times New Roman"/>
        </w:rPr>
        <w:t>50-59</w:t>
      </w:r>
      <w:r w:rsidRPr="00ED4019">
        <w:rPr>
          <w:rStyle w:val="AttributeTok"/>
          <w:rFonts w:ascii="Times New Roman" w:hAnsi="Times New Roman"/>
        </w:rPr>
        <w:t>세</w:t>
      </w:r>
      <w:r w:rsidRPr="00ED4019">
        <w:rPr>
          <w:rStyle w:val="StringTok"/>
          <w:rFonts w:ascii="Times New Roman" w:hAnsi="Times New Roman"/>
        </w:rPr>
        <w:t>`</w:t>
      </w:r>
      <w:r w:rsidRPr="00ED4019">
        <w:rPr>
          <w:rStyle w:val="NormalTok"/>
          <w:rFonts w:ascii="Times New Roman" w:hAnsi="Times New Roman"/>
        </w:rPr>
        <w:t>),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                   </w:t>
      </w:r>
      <w:r w:rsidRPr="00ED4019">
        <w:rPr>
          <w:rStyle w:val="StringTok"/>
          <w:rFonts w:ascii="Times New Roman" w:hAnsi="Times New Roman"/>
        </w:rPr>
        <w:t>`</w:t>
      </w:r>
      <w:r w:rsidRPr="00ED4019">
        <w:rPr>
          <w:rStyle w:val="AttributeTok"/>
          <w:rFonts w:ascii="Times New Roman" w:hAnsi="Times New Roman"/>
        </w:rPr>
        <w:t>60</w:t>
      </w:r>
      <w:r w:rsidRPr="00ED4019">
        <w:rPr>
          <w:rStyle w:val="AttributeTok"/>
          <w:rFonts w:ascii="Times New Roman" w:hAnsi="Times New Roman"/>
        </w:rPr>
        <w:t>대</w:t>
      </w:r>
      <w:r w:rsidRPr="00ED4019">
        <w:rPr>
          <w:rStyle w:val="StringTok"/>
          <w:rFonts w:ascii="Times New Roman" w:hAnsi="Times New Roman"/>
        </w:rPr>
        <w:t>`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OtherTok"/>
          <w:rFonts w:ascii="Times New Roman" w:hAnsi="Times New Roman"/>
        </w:rPr>
        <w:t>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unctionTok"/>
          <w:rFonts w:ascii="Times New Roman" w:hAnsi="Times New Roman"/>
        </w:rPr>
        <w:t>mean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StringTok"/>
          <w:rFonts w:ascii="Times New Roman" w:hAnsi="Times New Roman"/>
        </w:rPr>
        <w:t>`</w:t>
      </w:r>
      <w:r w:rsidRPr="00ED4019">
        <w:rPr>
          <w:rStyle w:val="AttributeTok"/>
          <w:rFonts w:ascii="Times New Roman" w:hAnsi="Times New Roman"/>
        </w:rPr>
        <w:t>60-69</w:t>
      </w:r>
      <w:r w:rsidRPr="00ED4019">
        <w:rPr>
          <w:rStyle w:val="AttributeTok"/>
          <w:rFonts w:ascii="Times New Roman" w:hAnsi="Times New Roman"/>
        </w:rPr>
        <w:t>세</w:t>
      </w:r>
      <w:r w:rsidRPr="00ED4019">
        <w:rPr>
          <w:rStyle w:val="StringTok"/>
          <w:rFonts w:ascii="Times New Roman" w:hAnsi="Times New Roman"/>
        </w:rPr>
        <w:t>`</w:t>
      </w:r>
      <w:r w:rsidRPr="00ED4019">
        <w:rPr>
          <w:rStyle w:val="NormalTok"/>
          <w:rFonts w:ascii="Times New Roman" w:hAnsi="Times New Roman"/>
        </w:rPr>
        <w:t>),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                   </w:t>
      </w:r>
      <w:r w:rsidRPr="00ED4019">
        <w:rPr>
          <w:rStyle w:val="StringTok"/>
          <w:rFonts w:ascii="Times New Roman" w:hAnsi="Times New Roman"/>
        </w:rPr>
        <w:t>`</w:t>
      </w:r>
      <w:r w:rsidRPr="00ED4019">
        <w:rPr>
          <w:rStyle w:val="AttributeTok"/>
          <w:rFonts w:ascii="Times New Roman" w:hAnsi="Times New Roman"/>
        </w:rPr>
        <w:t>70</w:t>
      </w:r>
      <w:r w:rsidRPr="00ED4019">
        <w:rPr>
          <w:rStyle w:val="AttributeTok"/>
          <w:rFonts w:ascii="Times New Roman" w:hAnsi="Times New Roman"/>
        </w:rPr>
        <w:t>대</w:t>
      </w:r>
      <w:r w:rsidRPr="00ED4019">
        <w:rPr>
          <w:rStyle w:val="StringTok"/>
          <w:rFonts w:ascii="Times New Roman" w:hAnsi="Times New Roman"/>
        </w:rPr>
        <w:t>`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OtherTok"/>
          <w:rFonts w:ascii="Times New Roman" w:hAnsi="Times New Roman"/>
        </w:rPr>
        <w:t>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unctionTok"/>
          <w:rFonts w:ascii="Times New Roman" w:hAnsi="Times New Roman"/>
        </w:rPr>
        <w:t>mean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StringTok"/>
          <w:rFonts w:ascii="Times New Roman" w:hAnsi="Times New Roman"/>
        </w:rPr>
        <w:t>`</w:t>
      </w:r>
      <w:r w:rsidRPr="00ED4019">
        <w:rPr>
          <w:rStyle w:val="AttributeTok"/>
          <w:rFonts w:ascii="Times New Roman" w:hAnsi="Times New Roman"/>
        </w:rPr>
        <w:t>70-79</w:t>
      </w:r>
      <w:r w:rsidRPr="00ED4019">
        <w:rPr>
          <w:rStyle w:val="AttributeTok"/>
          <w:rFonts w:ascii="Times New Roman" w:hAnsi="Times New Roman"/>
        </w:rPr>
        <w:t>세</w:t>
      </w:r>
      <w:r w:rsidRPr="00ED4019">
        <w:rPr>
          <w:rStyle w:val="StringTok"/>
          <w:rFonts w:ascii="Times New Roman" w:hAnsi="Times New Roman"/>
        </w:rPr>
        <w:t>`</w:t>
      </w:r>
      <w:r w:rsidRPr="00ED4019">
        <w:rPr>
          <w:rStyle w:val="NormalTok"/>
          <w:rFonts w:ascii="Times New Roman" w:hAnsi="Times New Roman"/>
        </w:rPr>
        <w:t>),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                   </w:t>
      </w:r>
      <w:r w:rsidRPr="00ED4019">
        <w:rPr>
          <w:rStyle w:val="StringTok"/>
          <w:rFonts w:ascii="Times New Roman" w:hAnsi="Times New Roman"/>
        </w:rPr>
        <w:t>`</w:t>
      </w:r>
      <w:r w:rsidRPr="00ED4019">
        <w:rPr>
          <w:rStyle w:val="AttributeTok"/>
          <w:rFonts w:ascii="Times New Roman" w:hAnsi="Times New Roman"/>
        </w:rPr>
        <w:t>80</w:t>
      </w:r>
      <w:r w:rsidRPr="00ED4019">
        <w:rPr>
          <w:rStyle w:val="AttributeTok"/>
          <w:rFonts w:ascii="Times New Roman" w:hAnsi="Times New Roman"/>
        </w:rPr>
        <w:t>대</w:t>
      </w:r>
      <w:r w:rsidRPr="00ED4019">
        <w:rPr>
          <w:rStyle w:val="StringTok"/>
          <w:rFonts w:ascii="Times New Roman" w:hAnsi="Times New Roman"/>
        </w:rPr>
        <w:t>`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OtherTok"/>
          <w:rFonts w:ascii="Times New Roman" w:hAnsi="Times New Roman"/>
        </w:rPr>
        <w:t>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unctionTok"/>
          <w:rFonts w:ascii="Times New Roman" w:hAnsi="Times New Roman"/>
        </w:rPr>
        <w:t>mean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StringTok"/>
          <w:rFonts w:ascii="Times New Roman" w:hAnsi="Times New Roman"/>
        </w:rPr>
        <w:t>`</w:t>
      </w:r>
      <w:r w:rsidRPr="00ED4019">
        <w:rPr>
          <w:rStyle w:val="AttributeTok"/>
          <w:rFonts w:ascii="Times New Roman" w:hAnsi="Times New Roman"/>
        </w:rPr>
        <w:t>80</w:t>
      </w:r>
      <w:r w:rsidRPr="00ED4019">
        <w:rPr>
          <w:rStyle w:val="AttributeTok"/>
          <w:rFonts w:ascii="Times New Roman" w:hAnsi="Times New Roman"/>
        </w:rPr>
        <w:t>세</w:t>
      </w:r>
      <w:r w:rsidRPr="00ED4019">
        <w:rPr>
          <w:rStyle w:val="AttributeTok"/>
          <w:rFonts w:ascii="Times New Roman" w:hAnsi="Times New Roman"/>
        </w:rPr>
        <w:t xml:space="preserve"> </w:t>
      </w:r>
      <w:r w:rsidRPr="00ED4019">
        <w:rPr>
          <w:rStyle w:val="AttributeTok"/>
          <w:rFonts w:ascii="Times New Roman" w:hAnsi="Times New Roman"/>
        </w:rPr>
        <w:t>이상</w:t>
      </w:r>
      <w:r w:rsidRPr="00ED4019">
        <w:rPr>
          <w:rStyle w:val="StringTok"/>
          <w:rFonts w:ascii="Times New Roman" w:hAnsi="Times New Roman"/>
        </w:rPr>
        <w:t>`</w:t>
      </w:r>
      <w:r w:rsidRPr="00ED4019">
        <w:rPr>
          <w:rStyle w:val="NormalTok"/>
          <w:rFonts w:ascii="Times New Roman" w:hAnsi="Times New Roman"/>
        </w:rPr>
        <w:t xml:space="preserve">)) </w:t>
      </w:r>
      <w:r w:rsidRPr="00ED4019">
        <w:rPr>
          <w:rStyle w:val="SpecialCharTok"/>
          <w:rFonts w:ascii="Times New Roman" w:hAnsi="Times New Roman"/>
        </w:rPr>
        <w:t>%&gt;%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 tidyr</w:t>
      </w:r>
      <w:r w:rsidRPr="00ED4019">
        <w:rPr>
          <w:rStyle w:val="SpecialCharTok"/>
          <w:rFonts w:ascii="Times New Roman" w:hAnsi="Times New Roman"/>
        </w:rPr>
        <w:t>::</w:t>
      </w:r>
      <w:r w:rsidRPr="00ED4019">
        <w:rPr>
          <w:rStyle w:val="FunctionTok"/>
          <w:rFonts w:ascii="Times New Roman" w:hAnsi="Times New Roman"/>
        </w:rPr>
        <w:t>gather</w:t>
      </w:r>
      <w:r w:rsidRPr="00ED4019">
        <w:rPr>
          <w:rStyle w:val="NormalTok"/>
          <w:rFonts w:ascii="Times New Roman" w:hAnsi="Times New Roman"/>
        </w:rPr>
        <w:t xml:space="preserve">(category, value, </w:t>
      </w:r>
      <w:r w:rsidRPr="00ED4019">
        <w:rPr>
          <w:rStyle w:val="DecValTok"/>
          <w:rFonts w:ascii="Times New Roman" w:hAnsi="Times New Roman"/>
        </w:rPr>
        <w:t>2</w:t>
      </w:r>
      <w:r w:rsidRPr="00ED4019">
        <w:rPr>
          <w:rStyle w:val="SpecialCharTok"/>
          <w:rFonts w:ascii="Times New Roman" w:hAnsi="Times New Roman"/>
        </w:rPr>
        <w:t>:</w:t>
      </w:r>
      <w:r w:rsidRPr="00ED4019">
        <w:rPr>
          <w:rStyle w:val="DecValTok"/>
          <w:rFonts w:ascii="Times New Roman" w:hAnsi="Times New Roman"/>
        </w:rPr>
        <w:t>10</w:t>
      </w:r>
      <w:r w:rsidRPr="00ED4019">
        <w:rPr>
          <w:rStyle w:val="NormalTok"/>
          <w:rFonts w:ascii="Times New Roman" w:hAnsi="Times New Roman"/>
        </w:rPr>
        <w:t xml:space="preserve">) </w:t>
      </w:r>
      <w:r w:rsidRPr="00ED4019">
        <w:rPr>
          <w:rStyle w:val="SpecialCharTok"/>
          <w:rFonts w:ascii="Times New Roman" w:hAnsi="Times New Roman"/>
        </w:rPr>
        <w:t>%&gt;%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 </w:t>
      </w:r>
      <w:r w:rsidRPr="00ED4019">
        <w:rPr>
          <w:rStyle w:val="FunctionTok"/>
          <w:rFonts w:ascii="Times New Roman" w:hAnsi="Times New Roman"/>
        </w:rPr>
        <w:t>ggplot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FunctionTok"/>
          <w:rFonts w:ascii="Times New Roman" w:hAnsi="Times New Roman"/>
        </w:rPr>
        <w:t>aes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AttributeTok"/>
          <w:rFonts w:ascii="Times New Roman" w:hAnsi="Times New Roman"/>
        </w:rPr>
        <w:t>x =</w:t>
      </w:r>
      <w:r w:rsidRPr="00ED4019">
        <w:rPr>
          <w:rStyle w:val="NormalTok"/>
          <w:rFonts w:ascii="Times New Roman" w:hAnsi="Times New Roman"/>
        </w:rPr>
        <w:t xml:space="preserve"> date, </w:t>
      </w:r>
      <w:r w:rsidRPr="00ED4019">
        <w:rPr>
          <w:rStyle w:val="AttributeTok"/>
          <w:rFonts w:ascii="Times New Roman" w:hAnsi="Times New Roman"/>
        </w:rPr>
        <w:t>y =</w:t>
      </w:r>
      <w:r w:rsidRPr="00ED4019">
        <w:rPr>
          <w:rStyle w:val="NormalTok"/>
          <w:rFonts w:ascii="Times New Roman" w:hAnsi="Times New Roman"/>
        </w:rPr>
        <w:t xml:space="preserve"> value)) </w:t>
      </w:r>
      <w:r w:rsidRPr="00ED4019">
        <w:rPr>
          <w:rStyle w:val="SpecialCharTok"/>
          <w:rFonts w:ascii="Times New Roman" w:hAnsi="Times New Roman"/>
        </w:rPr>
        <w:t>+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 </w:t>
      </w:r>
      <w:r w:rsidRPr="00ED4019">
        <w:rPr>
          <w:rStyle w:val="FunctionTok"/>
          <w:rFonts w:ascii="Times New Roman" w:hAnsi="Times New Roman"/>
        </w:rPr>
        <w:t>geom_line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FunctionTok"/>
          <w:rFonts w:ascii="Times New Roman" w:hAnsi="Times New Roman"/>
        </w:rPr>
        <w:t>aes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AttributeTok"/>
          <w:rFonts w:ascii="Times New Roman" w:hAnsi="Times New Roman"/>
        </w:rPr>
        <w:t>group =</w:t>
      </w:r>
      <w:r w:rsidRPr="00ED4019">
        <w:rPr>
          <w:rStyle w:val="NormalTok"/>
          <w:rFonts w:ascii="Times New Roman" w:hAnsi="Times New Roman"/>
        </w:rPr>
        <w:t xml:space="preserve"> category, </w:t>
      </w:r>
      <w:r w:rsidRPr="00ED4019">
        <w:rPr>
          <w:rStyle w:val="AttributeTok"/>
          <w:rFonts w:ascii="Times New Roman" w:hAnsi="Times New Roman"/>
        </w:rPr>
        <w:t>color =</w:t>
      </w:r>
      <w:r w:rsidRPr="00ED4019">
        <w:rPr>
          <w:rStyle w:val="NormalTok"/>
          <w:rFonts w:ascii="Times New Roman" w:hAnsi="Times New Roman"/>
        </w:rPr>
        <w:t xml:space="preserve"> category)) </w:t>
      </w:r>
      <w:r w:rsidRPr="00ED4019">
        <w:rPr>
          <w:rStyle w:val="SpecialCharTok"/>
          <w:rFonts w:ascii="Times New Roman" w:hAnsi="Times New Roman"/>
        </w:rPr>
        <w:t>+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 </w:t>
      </w:r>
      <w:r w:rsidRPr="00ED4019">
        <w:rPr>
          <w:rStyle w:val="FunctionTok"/>
          <w:rFonts w:ascii="Times New Roman" w:hAnsi="Times New Roman"/>
        </w:rPr>
        <w:t>labs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AttributeTok"/>
          <w:rFonts w:ascii="Times New Roman" w:hAnsi="Times New Roman"/>
        </w:rPr>
        <w:t>title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StringTok"/>
          <w:rFonts w:ascii="Times New Roman" w:hAnsi="Times New Roman"/>
        </w:rPr>
        <w:t>주간</w:t>
      </w:r>
      <w:r w:rsidRPr="00ED4019">
        <w:rPr>
          <w:rStyle w:val="String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평균</w:t>
      </w:r>
      <w:r w:rsidRPr="00ED4019">
        <w:rPr>
          <w:rStyle w:val="StringTok"/>
          <w:rFonts w:ascii="Times New Roman" w:hAnsi="Times New Roman"/>
        </w:rPr>
        <w:t xml:space="preserve"> </w:t>
      </w:r>
      <w:commentRangeStart w:id="2628"/>
      <w:ins w:id="2629" w:author="standard" w:date="2021-03-26T18:21:00Z">
        <w:r w:rsidR="007B0DCF">
          <w:rPr>
            <w:rStyle w:val="StringTok"/>
            <w:rFonts w:ascii="Times New Roman" w:hAnsi="Times New Roman" w:hint="eastAsia"/>
            <w:lang w:eastAsia="ko-KR"/>
          </w:rPr>
          <w:t>코로나</w:t>
        </w:r>
        <w:commentRangeEnd w:id="2628"/>
        <w:r w:rsidR="007B0DCF">
          <w:rPr>
            <w:rStyle w:val="af3"/>
            <w:kern w:val="0"/>
            <w:lang w:eastAsia="en-US"/>
          </w:rPr>
          <w:commentReference w:id="2628"/>
        </w:r>
        <w:r w:rsidR="007B0DCF">
          <w:rPr>
            <w:rStyle w:val="StringTok"/>
            <w:rFonts w:ascii="Times New Roman" w:hAnsi="Times New Roman" w:hint="eastAsia"/>
            <w:lang w:eastAsia="ko-KR"/>
          </w:rPr>
          <w:t xml:space="preserve"> </w:t>
        </w:r>
      </w:ins>
      <w:r w:rsidRPr="00ED4019">
        <w:rPr>
          <w:rStyle w:val="StringTok"/>
          <w:rFonts w:ascii="Times New Roman" w:hAnsi="Times New Roman"/>
        </w:rPr>
        <w:t>확진자수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NormalTok"/>
          <w:rFonts w:ascii="Times New Roman" w:hAnsi="Times New Roman"/>
        </w:rPr>
        <w:t xml:space="preserve">, </w:t>
      </w:r>
      <w:r w:rsidRPr="00ED4019">
        <w:rPr>
          <w:rStyle w:val="AttributeTok"/>
          <w:rFonts w:ascii="Times New Roman" w:hAnsi="Times New Roman"/>
        </w:rPr>
        <w:t>x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StringTok"/>
          <w:rFonts w:ascii="Times New Roman" w:hAnsi="Times New Roman"/>
        </w:rPr>
        <w:t>월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NormalTok"/>
          <w:rFonts w:ascii="Times New Roman" w:hAnsi="Times New Roman"/>
        </w:rPr>
        <w:t xml:space="preserve">, </w:t>
      </w:r>
      <w:r w:rsidRPr="00ED4019">
        <w:rPr>
          <w:rStyle w:val="AttributeTok"/>
          <w:rFonts w:ascii="Times New Roman" w:hAnsi="Times New Roman"/>
        </w:rPr>
        <w:t>y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StringTok"/>
          <w:rFonts w:ascii="Times New Roman" w:hAnsi="Times New Roman"/>
        </w:rPr>
        <w:t>평균</w:t>
      </w:r>
      <w:ins w:id="2630" w:author="user" w:date="2021-03-21T15:48:00Z">
        <w:r w:rsidR="00127298">
          <w:rPr>
            <w:rStyle w:val="StringTok"/>
            <w:rFonts w:ascii="Times New Roman" w:hAnsi="Times New Roman" w:hint="eastAsia"/>
            <w:lang w:eastAsia="ko-KR"/>
          </w:rPr>
          <w:t xml:space="preserve"> </w:t>
        </w:r>
      </w:ins>
      <w:r w:rsidRPr="00ED4019">
        <w:rPr>
          <w:rStyle w:val="StringTok"/>
          <w:rFonts w:ascii="Times New Roman" w:hAnsi="Times New Roman"/>
        </w:rPr>
        <w:t>확진자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NormalTok"/>
          <w:rFonts w:ascii="Times New Roman" w:hAnsi="Times New Roman"/>
        </w:rPr>
        <w:t xml:space="preserve">, </w:t>
      </w:r>
      <w:r w:rsidRPr="00ED4019">
        <w:rPr>
          <w:rStyle w:val="AttributeTok"/>
          <w:rFonts w:ascii="Times New Roman" w:hAnsi="Times New Roman"/>
        </w:rPr>
        <w:t>color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StringTok"/>
          <w:rFonts w:ascii="Times New Roman" w:hAnsi="Times New Roman"/>
        </w:rPr>
        <w:t>세대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NormalTok"/>
          <w:rFonts w:ascii="Times New Roman" w:hAnsi="Times New Roman"/>
        </w:rPr>
        <w:t>)</w:t>
      </w:r>
    </w:p>
    <w:p w14:paraId="2745AB01" w14:textId="77777777" w:rsidR="00FD7B2A" w:rsidRPr="00ED4019" w:rsidRDefault="00FD7B2A">
      <w:pPr>
        <w:pStyle w:val="Figure"/>
        <w:jc w:val="both"/>
        <w:rPr>
          <w:rFonts w:ascii="Times New Roman" w:hAnsi="Times New Roman"/>
        </w:rPr>
        <w:pPrChange w:id="2631" w:author="제이펍 출판사" w:date="2021-03-14T15:57:00Z">
          <w:pPr>
            <w:pStyle w:val="Figure"/>
          </w:pPr>
        </w:pPrChange>
      </w:pPr>
      <w:r w:rsidRPr="00ED4019">
        <w:rPr>
          <w:rFonts w:ascii="Times New Roman" w:hAnsi="Times New Roman"/>
          <w:noProof/>
          <w:lang w:eastAsia="ko-KR"/>
        </w:rPr>
        <w:lastRenderedPageBreak/>
        <w:drawing>
          <wp:inline distT="0" distB="0" distL="0" distR="0" wp14:anchorId="0DC1CA9F" wp14:editId="5E86FCDE">
            <wp:extent cx="4572000" cy="3657600"/>
            <wp:effectExtent l="0" t="0" r="0" b="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6BE0FD8" w14:textId="4FB827A9" w:rsidR="00FD7B2A" w:rsidRPr="00ED4019" w:rsidRDefault="00FD7B2A">
      <w:pPr>
        <w:pStyle w:val="a6"/>
        <w:jc w:val="both"/>
        <w:rPr>
          <w:rFonts w:ascii="Times New Roman" w:hAnsi="Times New Roman" w:hint="eastAsia"/>
          <w:lang w:eastAsia="ko-KR"/>
        </w:rPr>
        <w:pPrChange w:id="2632" w:author="제이펍 출판사" w:date="2021-03-14T15:57:00Z">
          <w:pPr>
            <w:pStyle w:val="a6"/>
            <w:jc w:val="center"/>
          </w:pPr>
        </w:pPrChange>
      </w:pPr>
      <w:commentRangeStart w:id="2633"/>
      <w:commentRangeStart w:id="2634"/>
      <w:r w:rsidRPr="00ED4019">
        <w:rPr>
          <w:rFonts w:ascii="Times New Roman" w:hAnsi="Times New Roman" w:hint="eastAsia"/>
          <w:lang w:eastAsia="ko-KR"/>
        </w:rPr>
        <w:t>그림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/>
        </w:rPr>
        <w:fldChar w:fldCharType="begin"/>
      </w:r>
      <w:r w:rsidRPr="00ED4019">
        <w:rPr>
          <w:rFonts w:ascii="Times New Roman" w:hAnsi="Times New Roman"/>
          <w:lang w:eastAsia="ko-KR"/>
        </w:rPr>
        <w:instrText xml:space="preserve"> </w:instrText>
      </w:r>
      <w:r w:rsidRPr="00ED4019">
        <w:rPr>
          <w:rFonts w:ascii="Times New Roman" w:hAnsi="Times New Roman" w:hint="eastAsia"/>
          <w:lang w:eastAsia="ko-KR"/>
        </w:rPr>
        <w:instrText>STYLEREF 1 \s</w:instrText>
      </w:r>
      <w:r w:rsidRPr="00ED4019">
        <w:rPr>
          <w:rFonts w:ascii="Times New Roman" w:hAnsi="Times New Roman"/>
          <w:lang w:eastAsia="ko-KR"/>
        </w:rPr>
        <w:instrText xml:space="preserve"> </w:instrText>
      </w:r>
      <w:r w:rsidRPr="00ED4019">
        <w:rPr>
          <w:rFonts w:ascii="Times New Roman" w:hAnsi="Times New Roman"/>
        </w:rPr>
        <w:fldChar w:fldCharType="separate"/>
      </w:r>
      <w:r w:rsidR="00B60F81">
        <w:rPr>
          <w:rFonts w:ascii="Times New Roman" w:hAnsi="Times New Roman"/>
          <w:noProof/>
          <w:lang w:eastAsia="ko-KR"/>
        </w:rPr>
        <w:t>0</w:t>
      </w:r>
      <w:r w:rsidRPr="00ED4019">
        <w:rPr>
          <w:rFonts w:ascii="Times New Roman" w:hAnsi="Times New Roman"/>
        </w:rPr>
        <w:fldChar w:fldCharType="end"/>
      </w:r>
      <w:r w:rsidRPr="00ED4019">
        <w:rPr>
          <w:rFonts w:ascii="Times New Roman" w:hAnsi="Times New Roman"/>
          <w:lang w:eastAsia="ko-KR"/>
        </w:rPr>
        <w:noBreakHyphen/>
        <w:t>6</w:t>
      </w:r>
      <w:commentRangeEnd w:id="2633"/>
      <w:r w:rsidR="008268DF">
        <w:rPr>
          <w:rStyle w:val="af3"/>
          <w:i w:val="0"/>
        </w:rPr>
        <w:commentReference w:id="2633"/>
      </w:r>
      <w:commentRangeEnd w:id="2634"/>
      <w:r w:rsidR="007B0DCF">
        <w:rPr>
          <w:rStyle w:val="af3"/>
          <w:i w:val="0"/>
        </w:rPr>
        <w:commentReference w:id="2634"/>
      </w:r>
      <w:ins w:id="2635" w:author="standard" w:date="2021-03-26T18:22:00Z">
        <w:r w:rsidR="007B0DCF">
          <w:rPr>
            <w:rFonts w:ascii="Times New Roman" w:hAnsi="Times New Roman"/>
            <w:lang w:eastAsia="ko-KR"/>
          </w:rPr>
          <w:t xml:space="preserve"> </w:t>
        </w:r>
        <w:r w:rsidR="007B0DCF">
          <w:rPr>
            <w:rFonts w:ascii="Times New Roman" w:hAnsi="Times New Roman" w:hint="eastAsia"/>
            <w:lang w:eastAsia="ko-KR"/>
          </w:rPr>
          <w:t>주간</w:t>
        </w:r>
        <w:r w:rsidR="007B0DCF">
          <w:rPr>
            <w:rFonts w:ascii="Times New Roman" w:hAnsi="Times New Roman" w:hint="eastAsia"/>
            <w:lang w:eastAsia="ko-KR"/>
          </w:rPr>
          <w:t xml:space="preserve"> </w:t>
        </w:r>
        <w:r w:rsidR="007B0DCF">
          <w:rPr>
            <w:rFonts w:ascii="Times New Roman" w:hAnsi="Times New Roman" w:hint="eastAsia"/>
            <w:lang w:eastAsia="ko-KR"/>
          </w:rPr>
          <w:t>평균</w:t>
        </w:r>
        <w:r w:rsidR="007B0DCF">
          <w:rPr>
            <w:rFonts w:ascii="Times New Roman" w:hAnsi="Times New Roman" w:hint="eastAsia"/>
            <w:lang w:eastAsia="ko-KR"/>
          </w:rPr>
          <w:t xml:space="preserve"> </w:t>
        </w:r>
        <w:r w:rsidR="007B0DCF">
          <w:rPr>
            <w:rFonts w:ascii="Times New Roman" w:hAnsi="Times New Roman" w:hint="eastAsia"/>
            <w:lang w:eastAsia="ko-KR"/>
          </w:rPr>
          <w:t>코로나</w:t>
        </w:r>
        <w:r w:rsidR="007B0DCF">
          <w:rPr>
            <w:rFonts w:ascii="Times New Roman" w:hAnsi="Times New Roman" w:hint="eastAsia"/>
            <w:lang w:eastAsia="ko-KR"/>
          </w:rPr>
          <w:t xml:space="preserve"> </w:t>
        </w:r>
        <w:r w:rsidR="007B0DCF">
          <w:rPr>
            <w:rFonts w:ascii="Times New Roman" w:hAnsi="Times New Roman" w:hint="eastAsia"/>
            <w:lang w:eastAsia="ko-KR"/>
          </w:rPr>
          <w:t>확진자수</w:t>
        </w:r>
        <w:r w:rsidR="007B0DCF">
          <w:rPr>
            <w:rFonts w:ascii="Times New Roman" w:hAnsi="Times New Roman" w:hint="eastAsia"/>
            <w:lang w:eastAsia="ko-KR"/>
          </w:rPr>
          <w:t xml:space="preserve"> </w:t>
        </w:r>
        <w:r w:rsidR="007B0DCF">
          <w:rPr>
            <w:rFonts w:ascii="Times New Roman" w:hAnsi="Times New Roman"/>
            <w:lang w:eastAsia="ko-KR"/>
          </w:rPr>
          <w:t xml:space="preserve">– timetk </w:t>
        </w:r>
        <w:r w:rsidR="007B0DCF">
          <w:rPr>
            <w:rFonts w:ascii="Times New Roman" w:hAnsi="Times New Roman" w:hint="eastAsia"/>
            <w:lang w:eastAsia="ko-KR"/>
          </w:rPr>
          <w:t>패키지</w:t>
        </w:r>
        <w:r w:rsidR="007B0DCF">
          <w:rPr>
            <w:rFonts w:ascii="Times New Roman" w:hAnsi="Times New Roman" w:hint="eastAsia"/>
            <w:lang w:eastAsia="ko-KR"/>
          </w:rPr>
          <w:t xml:space="preserve"> </w:t>
        </w:r>
        <w:r w:rsidR="007B0DCF">
          <w:rPr>
            <w:rFonts w:ascii="Times New Roman" w:hAnsi="Times New Roman" w:hint="eastAsia"/>
            <w:lang w:eastAsia="ko-KR"/>
          </w:rPr>
          <w:t>사용</w:t>
        </w:r>
      </w:ins>
    </w:p>
    <w:p w14:paraId="3472B114" w14:textId="77777777" w:rsidR="00FD7B2A" w:rsidRDefault="00FD7B2A">
      <w:pPr>
        <w:pStyle w:val="comment"/>
        <w:ind w:left="480"/>
        <w:jc w:val="both"/>
        <w:rPr>
          <w:lang w:eastAsia="ko-KR"/>
        </w:rPr>
        <w:pPrChange w:id="2636" w:author="제이펍 출판사" w:date="2021-03-14T15:57:00Z">
          <w:pPr>
            <w:pStyle w:val="comment"/>
            <w:ind w:left="480"/>
          </w:pPr>
        </w:pPrChange>
      </w:pPr>
      <w:r>
        <w:rPr>
          <w:lang w:eastAsia="ko-KR"/>
        </w:rPr>
        <w:t>코드 설명</w:t>
      </w:r>
    </w:p>
    <w:p w14:paraId="2F001D6A" w14:textId="1E225803" w:rsidR="00FD7B2A" w:rsidRDefault="00FD7B2A">
      <w:pPr>
        <w:pStyle w:val="comment"/>
        <w:numPr>
          <w:ilvl w:val="0"/>
          <w:numId w:val="19"/>
        </w:numPr>
        <w:ind w:leftChars="200" w:left="784" w:hangingChars="200" w:hanging="392"/>
        <w:jc w:val="both"/>
        <w:pPrChange w:id="2637" w:author="user" w:date="2021-03-19T09:05:00Z">
          <w:pPr>
            <w:pStyle w:val="comment"/>
            <w:numPr>
              <w:numId w:val="19"/>
            </w:numPr>
            <w:ind w:leftChars="200" w:left="784" w:hangingChars="200" w:hanging="392"/>
          </w:pPr>
        </w:pPrChange>
      </w:pPr>
      <w:r w:rsidRPr="00ED4019">
        <w:rPr>
          <w:rStyle w:val="VerbatimChar"/>
          <w:rFonts w:ascii="Times New Roman" w:hAnsi="Times New Roman"/>
        </w:rPr>
        <w:t>%&gt;%</w:t>
      </w:r>
      <w:r>
        <w:t xml:space="preserve">을 사용하여 </w:t>
      </w:r>
      <w:r w:rsidRPr="00ED4019">
        <w:rPr>
          <w:rStyle w:val="VerbatimChar"/>
          <w:rFonts w:ascii="Times New Roman" w:hAnsi="Times New Roman"/>
        </w:rPr>
        <w:t>summarise_by_time()</w:t>
      </w:r>
      <w:r>
        <w:t xml:space="preserve">에 covid19를 전달하고 </w:t>
      </w:r>
      <w:del w:id="2638" w:author="제이펍 출판사" w:date="2021-03-14T17:49:00Z">
        <w:r w:rsidDel="001B0D03">
          <w:delText>그룹핑</w:delText>
        </w:r>
      </w:del>
      <w:ins w:id="2639" w:author="제이펍 출판사" w:date="2021-03-14T17:49:00Z">
        <w:r w:rsidR="001B0D03">
          <w:t>그루핑</w:t>
        </w:r>
      </w:ins>
      <w:r>
        <w:t>에 사용할 열(</w:t>
      </w:r>
      <w:r w:rsidRPr="00ED4019">
        <w:rPr>
          <w:rStyle w:val="VerbatimChar"/>
          <w:rFonts w:ascii="Times New Roman" w:hAnsi="Times New Roman"/>
        </w:rPr>
        <w:t>.date_var =</w:t>
      </w:r>
      <w:r>
        <w:t xml:space="preserve">)과 </w:t>
      </w:r>
      <w:del w:id="2640" w:author="제이펍 출판사" w:date="2021-03-14T17:49:00Z">
        <w:r w:rsidDel="001B0D03">
          <w:delText>그룹핑</w:delText>
        </w:r>
      </w:del>
      <w:ins w:id="2641" w:author="제이펍 출판사" w:date="2021-03-14T17:49:00Z">
        <w:r w:rsidR="001B0D03">
          <w:t>그루핑</w:t>
        </w:r>
      </w:ins>
      <w:r>
        <w:t xml:space="preserve"> 주기(</w:t>
      </w:r>
      <w:r w:rsidRPr="00ED4019">
        <w:rPr>
          <w:rStyle w:val="VerbatimChar"/>
          <w:rFonts w:ascii="Times New Roman" w:hAnsi="Times New Roman"/>
        </w:rPr>
        <w:t>.by = 'week'</w:t>
      </w:r>
      <w:r>
        <w:t>)를 설정</w:t>
      </w:r>
    </w:p>
    <w:p w14:paraId="32753A7C" w14:textId="77777777" w:rsidR="00FD7B2A" w:rsidRDefault="00FD7B2A">
      <w:pPr>
        <w:pStyle w:val="comment"/>
        <w:numPr>
          <w:ilvl w:val="0"/>
          <w:numId w:val="19"/>
        </w:numPr>
        <w:ind w:leftChars="200" w:left="832" w:hangingChars="200" w:hanging="440"/>
        <w:jc w:val="both"/>
        <w:rPr>
          <w:lang w:eastAsia="ko-KR"/>
        </w:rPr>
        <w:pPrChange w:id="2642" w:author="user" w:date="2021-03-19T09:05:00Z">
          <w:pPr>
            <w:pStyle w:val="comment"/>
            <w:numPr>
              <w:numId w:val="19"/>
            </w:numPr>
            <w:ind w:leftChars="200" w:left="832" w:hangingChars="200" w:hanging="440"/>
          </w:pPr>
        </w:pPrChange>
      </w:pPr>
      <w:r>
        <w:rPr>
          <w:lang w:eastAsia="ko-KR"/>
        </w:rPr>
        <w:t>이후 각 열에 함수(</w:t>
      </w:r>
      <w:r w:rsidRPr="00ED4019">
        <w:rPr>
          <w:rStyle w:val="VerbatimChar"/>
          <w:rFonts w:ascii="Times New Roman" w:hAnsi="Times New Roman"/>
          <w:lang w:eastAsia="ko-KR"/>
        </w:rPr>
        <w:t>mean()</w:t>
      </w:r>
      <w:r>
        <w:rPr>
          <w:lang w:eastAsia="ko-KR"/>
        </w:rPr>
        <w:t>)를 적용.</w:t>
      </w:r>
    </w:p>
    <w:p w14:paraId="56516BC1" w14:textId="66713E9A" w:rsidR="00FD7B2A" w:rsidRDefault="00FD7B2A">
      <w:pPr>
        <w:pStyle w:val="comment"/>
        <w:numPr>
          <w:ilvl w:val="0"/>
          <w:numId w:val="19"/>
        </w:numPr>
        <w:ind w:leftChars="200" w:left="832" w:hangingChars="200" w:hanging="440"/>
        <w:jc w:val="both"/>
        <w:rPr>
          <w:lang w:eastAsia="ko-KR"/>
        </w:rPr>
        <w:pPrChange w:id="2643" w:author="user" w:date="2021-03-19T09:05:00Z">
          <w:pPr>
            <w:pStyle w:val="comment"/>
            <w:numPr>
              <w:numId w:val="19"/>
            </w:numPr>
            <w:ind w:leftChars="200" w:left="832" w:hangingChars="200" w:hanging="440"/>
          </w:pPr>
        </w:pPrChange>
      </w:pPr>
      <w:r>
        <w:rPr>
          <w:lang w:eastAsia="ko-KR"/>
        </w:rPr>
        <w:t xml:space="preserve">plotting을 위해 </w:t>
      </w:r>
      <w:r w:rsidRPr="00ED4019">
        <w:rPr>
          <w:rStyle w:val="VerbatimChar"/>
          <w:rFonts w:ascii="Times New Roman" w:hAnsi="Times New Roman"/>
          <w:lang w:eastAsia="ko-KR"/>
        </w:rPr>
        <w:t>gather()</w:t>
      </w:r>
      <w:r>
        <w:rPr>
          <w:lang w:eastAsia="ko-KR"/>
        </w:rPr>
        <w:t>를 사용해 넓은 형태 데이터를 긴 형태 데이터로 변환. 열 이름들을 저장할 열은 category, 열에 저장된 값을 저장할 열은 value, category에 저장될 열들은 2번째부터 10번째</w:t>
      </w:r>
      <w:del w:id="2644" w:author="user" w:date="2021-03-21T16:00:00Z">
        <w:r w:rsidDel="008268DF">
          <w:rPr>
            <w:lang w:eastAsia="ko-KR"/>
          </w:rPr>
          <w:delText xml:space="preserve"> </w:delText>
        </w:r>
      </w:del>
      <w:r>
        <w:rPr>
          <w:lang w:eastAsia="ko-KR"/>
        </w:rPr>
        <w:t>까지임.</w:t>
      </w:r>
    </w:p>
    <w:p w14:paraId="0C9FBA9C" w14:textId="77777777" w:rsidR="00FD7B2A" w:rsidRDefault="00FD7B2A">
      <w:pPr>
        <w:pStyle w:val="comment"/>
        <w:numPr>
          <w:ilvl w:val="0"/>
          <w:numId w:val="19"/>
        </w:numPr>
        <w:ind w:leftChars="200" w:left="784" w:hangingChars="200" w:hanging="392"/>
        <w:jc w:val="both"/>
        <w:rPr>
          <w:lang w:eastAsia="ko-KR"/>
        </w:rPr>
        <w:pPrChange w:id="2645" w:author="user" w:date="2021-03-19T09:05:00Z">
          <w:pPr>
            <w:pStyle w:val="comment"/>
            <w:numPr>
              <w:numId w:val="19"/>
            </w:numPr>
            <w:ind w:leftChars="200" w:left="784" w:hangingChars="200" w:hanging="392"/>
          </w:pPr>
        </w:pPrChange>
      </w:pPr>
      <w:r w:rsidRPr="00ED4019">
        <w:rPr>
          <w:rStyle w:val="VerbatimChar"/>
          <w:rFonts w:ascii="Times New Roman" w:hAnsi="Times New Roman"/>
          <w:lang w:eastAsia="ko-KR"/>
        </w:rPr>
        <w:t>ggplot()</w:t>
      </w:r>
      <w:r>
        <w:rPr>
          <w:lang w:eastAsia="ko-KR"/>
        </w:rPr>
        <w:t>로 다변량 라인 plot 생성</w:t>
      </w:r>
    </w:p>
    <w:p w14:paraId="66C6B0EF" w14:textId="77777777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2646" w:author="제이펍 출판사" w:date="2021-03-14T15:57:00Z">
          <w:pPr>
            <w:pStyle w:val="SourceCode"/>
          </w:pPr>
        </w:pPrChange>
      </w:pPr>
      <w:r w:rsidRPr="00ED4019">
        <w:rPr>
          <w:rStyle w:val="NormalTok"/>
          <w:rFonts w:ascii="Times New Roman" w:hAnsi="Times New Roman"/>
          <w:lang w:eastAsia="ko-KR"/>
        </w:rPr>
        <w:t xml:space="preserve"> </w:t>
      </w:r>
      <w:proofErr w:type="gramStart"/>
      <w:r w:rsidRPr="00ED4019">
        <w:rPr>
          <w:rStyle w:val="NormalTok"/>
          <w:rFonts w:ascii="Times New Roman" w:hAnsi="Times New Roman"/>
        </w:rPr>
        <w:t>employees</w:t>
      </w:r>
      <w:proofErr w:type="gramEnd"/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pecialCharTok"/>
          <w:rFonts w:ascii="Times New Roman" w:hAnsi="Times New Roman"/>
        </w:rPr>
        <w:t>%&gt;%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 </w:t>
      </w:r>
      <w:r w:rsidRPr="00ED4019">
        <w:rPr>
          <w:rStyle w:val="FunctionTok"/>
          <w:rFonts w:ascii="Times New Roman" w:hAnsi="Times New Roman"/>
        </w:rPr>
        <w:t>summarise_by_time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AttributeTok"/>
          <w:rFonts w:ascii="Times New Roman" w:hAnsi="Times New Roman"/>
        </w:rPr>
        <w:t>.date_var =</w:t>
      </w:r>
      <w:r w:rsidRPr="00ED4019">
        <w:rPr>
          <w:rStyle w:val="NormalTok"/>
          <w:rFonts w:ascii="Times New Roman" w:hAnsi="Times New Roman"/>
        </w:rPr>
        <w:t xml:space="preserve"> time, </w:t>
      </w:r>
      <w:r w:rsidRPr="00ED4019">
        <w:rPr>
          <w:rStyle w:val="AttributeTok"/>
          <w:rFonts w:ascii="Times New Roman" w:hAnsi="Times New Roman"/>
        </w:rPr>
        <w:t>.by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'month'</w:t>
      </w:r>
      <w:r w:rsidRPr="00ED4019">
        <w:rPr>
          <w:rStyle w:val="NormalTok"/>
          <w:rFonts w:ascii="Times New Roman" w:hAnsi="Times New Roman"/>
        </w:rPr>
        <w:t xml:space="preserve">, 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                   </w:t>
      </w:r>
      <w:r w:rsidRPr="00ED4019">
        <w:rPr>
          <w:rStyle w:val="AttributeTok"/>
          <w:rFonts w:ascii="Times New Roman" w:hAnsi="Times New Roman"/>
        </w:rPr>
        <w:t>total.year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unctionTok"/>
          <w:rFonts w:ascii="Times New Roman" w:hAnsi="Times New Roman"/>
        </w:rPr>
        <w:t>sum</w:t>
      </w:r>
      <w:r w:rsidRPr="00ED4019">
        <w:rPr>
          <w:rStyle w:val="NormalTok"/>
          <w:rFonts w:ascii="Times New Roman" w:hAnsi="Times New Roman"/>
        </w:rPr>
        <w:t xml:space="preserve">(total), 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           </w:t>
      </w:r>
      <w:r w:rsidRPr="00ED4019">
        <w:rPr>
          <w:rStyle w:val="AttributeTok"/>
          <w:rFonts w:ascii="Times New Roman" w:hAnsi="Times New Roman"/>
        </w:rPr>
        <w:t>employees.edu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unctionTok"/>
          <w:rFonts w:ascii="Times New Roman" w:hAnsi="Times New Roman"/>
        </w:rPr>
        <w:t>sum</w:t>
      </w:r>
      <w:r w:rsidRPr="00ED4019">
        <w:rPr>
          <w:rStyle w:val="NormalTok"/>
          <w:rFonts w:ascii="Times New Roman" w:hAnsi="Times New Roman"/>
        </w:rPr>
        <w:t xml:space="preserve">(employees.edu)) </w:t>
      </w:r>
      <w:r w:rsidRPr="00ED4019">
        <w:rPr>
          <w:rStyle w:val="SpecialCharTok"/>
          <w:rFonts w:ascii="Times New Roman" w:hAnsi="Times New Roman"/>
        </w:rPr>
        <w:t>%&gt;%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 </w:t>
      </w:r>
      <w:r w:rsidRPr="00ED4019">
        <w:rPr>
          <w:rStyle w:val="FunctionTok"/>
          <w:rFonts w:ascii="Times New Roman" w:hAnsi="Times New Roman"/>
        </w:rPr>
        <w:t>head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DecValTok"/>
          <w:rFonts w:ascii="Times New Roman" w:hAnsi="Times New Roman"/>
        </w:rPr>
        <w:t>10</w:t>
      </w:r>
      <w:r w:rsidRPr="00ED4019">
        <w:rPr>
          <w:rStyle w:val="NormalTok"/>
          <w:rFonts w:ascii="Times New Roman" w:hAnsi="Times New Roman"/>
        </w:rPr>
        <w:t>)</w:t>
      </w:r>
    </w:p>
    <w:p w14:paraId="6F7EBEDA" w14:textId="77777777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2647" w:author="제이펍 출판사" w:date="2021-03-14T15:57:00Z">
          <w:pPr>
            <w:pStyle w:val="SourceCode"/>
          </w:pPr>
        </w:pPrChange>
      </w:pPr>
      <w:r w:rsidRPr="00ED4019">
        <w:rPr>
          <w:rStyle w:val="VerbatimChar"/>
          <w:rFonts w:ascii="Times New Roman" w:hAnsi="Times New Roman"/>
        </w:rPr>
        <w:t># A tibble: 10 x 3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   time       total.year employees.edu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   &lt;date&gt;          &lt;int&gt;         &lt;int&gt;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 1 2013-01-01      24287          1710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 2 2013-02-01      24215          1681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 3 2013-03-01      24736          1716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 4 2013-04-01      25322          1745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 5 2013-05-01      25610          1774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 6 2013-06-01      25686          1786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 7 2013-07-01      25681          1813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 8 2013-08-01      25513          1811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lastRenderedPageBreak/>
        <w:t xml:space="preserve"> 9 2013-09-01      25701          1794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10 2013-10-01      25798          1790</w:t>
      </w:r>
    </w:p>
    <w:p w14:paraId="6C6C9EF6" w14:textId="77777777" w:rsidR="00FD7B2A" w:rsidRDefault="00FD7B2A">
      <w:pPr>
        <w:pStyle w:val="comment"/>
        <w:ind w:left="480"/>
        <w:jc w:val="both"/>
        <w:pPrChange w:id="2648" w:author="제이펍 출판사" w:date="2021-03-14T15:57:00Z">
          <w:pPr>
            <w:pStyle w:val="comment"/>
            <w:ind w:left="480"/>
          </w:pPr>
        </w:pPrChange>
      </w:pPr>
      <w:r>
        <w:t>코드 설명</w:t>
      </w:r>
    </w:p>
    <w:p w14:paraId="1E1B479E" w14:textId="7D0A6262" w:rsidR="00FD7B2A" w:rsidRDefault="00FD7B2A">
      <w:pPr>
        <w:pStyle w:val="comment"/>
        <w:numPr>
          <w:ilvl w:val="0"/>
          <w:numId w:val="19"/>
        </w:numPr>
        <w:ind w:leftChars="200" w:left="784" w:hangingChars="200" w:hanging="392"/>
        <w:jc w:val="both"/>
        <w:pPrChange w:id="2649" w:author="user" w:date="2021-03-19T09:05:00Z">
          <w:pPr>
            <w:pStyle w:val="comment"/>
            <w:numPr>
              <w:numId w:val="19"/>
            </w:numPr>
            <w:ind w:leftChars="200" w:left="784" w:hangingChars="200" w:hanging="392"/>
          </w:pPr>
        </w:pPrChange>
      </w:pPr>
      <w:r w:rsidRPr="00ED4019">
        <w:rPr>
          <w:rStyle w:val="VerbatimChar"/>
          <w:rFonts w:ascii="Times New Roman" w:hAnsi="Times New Roman"/>
        </w:rPr>
        <w:t>%&gt;%</w:t>
      </w:r>
      <w:r>
        <w:t xml:space="preserve">을 사용하여 </w:t>
      </w:r>
      <w:r w:rsidRPr="00ED4019">
        <w:rPr>
          <w:rStyle w:val="VerbatimChar"/>
          <w:rFonts w:ascii="Times New Roman" w:hAnsi="Times New Roman"/>
        </w:rPr>
        <w:t>summarise_by_time()</w:t>
      </w:r>
      <w:r>
        <w:t xml:space="preserve">에 employees를 전달하고 </w:t>
      </w:r>
      <w:commentRangeStart w:id="2650"/>
      <w:del w:id="2651" w:author="제이펍 출판사" w:date="2021-03-14T17:49:00Z">
        <w:r w:rsidDel="001B0D03">
          <w:delText>그룹핑</w:delText>
        </w:r>
      </w:del>
      <w:ins w:id="2652" w:author="제이펍 출판사" w:date="2021-03-14T17:49:00Z">
        <w:r w:rsidR="001B0D03">
          <w:t>그</w:t>
        </w:r>
        <w:del w:id="2653" w:author="standard" w:date="2021-03-26T18:24:00Z">
          <w:r w:rsidR="001B0D03" w:rsidDel="007B0DCF">
            <w:rPr>
              <w:rFonts w:hint="eastAsia"/>
              <w:lang w:eastAsia="ko-KR"/>
            </w:rPr>
            <w:delText>루</w:delText>
          </w:r>
        </w:del>
      </w:ins>
      <w:ins w:id="2654" w:author="standard" w:date="2021-03-26T18:24:00Z">
        <w:r w:rsidR="007B0DCF">
          <w:rPr>
            <w:rFonts w:hint="eastAsia"/>
            <w:lang w:eastAsia="ko-KR"/>
          </w:rPr>
          <w:t>룹</w:t>
        </w:r>
      </w:ins>
      <w:ins w:id="2655" w:author="제이펍 출판사" w:date="2021-03-14T17:49:00Z">
        <w:r w:rsidR="001B0D03">
          <w:t>핑</w:t>
        </w:r>
      </w:ins>
      <w:commentRangeEnd w:id="2650"/>
      <w:r w:rsidR="007B0DCF">
        <w:rPr>
          <w:rStyle w:val="af3"/>
          <w:rFonts w:ascii="Consolas" w:eastAsia="나눔바른고딕" w:hAnsi="Consolas" w:cstheme="minorBidi"/>
          <w:color w:val="auto"/>
        </w:rPr>
        <w:commentReference w:id="2650"/>
      </w:r>
      <w:r>
        <w:t>에 사용할 열(</w:t>
      </w:r>
      <w:r w:rsidRPr="00ED4019">
        <w:rPr>
          <w:rStyle w:val="VerbatimChar"/>
          <w:rFonts w:ascii="Times New Roman" w:hAnsi="Times New Roman"/>
        </w:rPr>
        <w:t>.date_var =</w:t>
      </w:r>
      <w:r>
        <w:t xml:space="preserve">)과 </w:t>
      </w:r>
      <w:commentRangeStart w:id="2656"/>
      <w:del w:id="2657" w:author="제이펍 출판사" w:date="2021-03-14T17:49:00Z">
        <w:r w:rsidDel="001B0D03">
          <w:delText>그룹핑</w:delText>
        </w:r>
      </w:del>
      <w:ins w:id="2658" w:author="제이펍 출판사" w:date="2021-03-14T17:49:00Z">
        <w:r w:rsidR="001B0D03">
          <w:t>그</w:t>
        </w:r>
      </w:ins>
      <w:ins w:id="2659" w:author="standard" w:date="2021-03-26T18:24:00Z">
        <w:r w:rsidR="007B0DCF">
          <w:rPr>
            <w:rFonts w:hint="eastAsia"/>
            <w:lang w:eastAsia="ko-KR"/>
          </w:rPr>
          <w:t>룹</w:t>
        </w:r>
      </w:ins>
      <w:ins w:id="2660" w:author="제이펍 출판사" w:date="2021-03-14T17:49:00Z">
        <w:del w:id="2661" w:author="standard" w:date="2021-03-26T18:24:00Z">
          <w:r w:rsidR="001B0D03" w:rsidDel="007B0DCF">
            <w:delText>루</w:delText>
          </w:r>
        </w:del>
        <w:r w:rsidR="001B0D03">
          <w:t>핑</w:t>
        </w:r>
      </w:ins>
      <w:commentRangeEnd w:id="2656"/>
      <w:r w:rsidR="007B0DCF">
        <w:rPr>
          <w:rStyle w:val="af3"/>
          <w:rFonts w:ascii="Consolas" w:eastAsia="나눔바른고딕" w:hAnsi="Consolas" w:cstheme="minorBidi"/>
          <w:color w:val="auto"/>
        </w:rPr>
        <w:commentReference w:id="2656"/>
      </w:r>
      <w:r>
        <w:t xml:space="preserve"> 주기(</w:t>
      </w:r>
      <w:r w:rsidRPr="00ED4019">
        <w:rPr>
          <w:rStyle w:val="VerbatimChar"/>
          <w:rFonts w:ascii="Times New Roman" w:hAnsi="Times New Roman"/>
        </w:rPr>
        <w:t>.by = 'month'</w:t>
      </w:r>
      <w:r>
        <w:t>)를 설정</w:t>
      </w:r>
    </w:p>
    <w:p w14:paraId="179742CE" w14:textId="77777777" w:rsidR="00FD7B2A" w:rsidRDefault="00FD7B2A">
      <w:pPr>
        <w:pStyle w:val="comment"/>
        <w:numPr>
          <w:ilvl w:val="0"/>
          <w:numId w:val="19"/>
        </w:numPr>
        <w:ind w:leftChars="200" w:left="832" w:hangingChars="200" w:hanging="440"/>
        <w:jc w:val="both"/>
        <w:rPr>
          <w:lang w:eastAsia="ko-KR"/>
        </w:rPr>
        <w:pPrChange w:id="2662" w:author="user" w:date="2021-03-19T09:05:00Z">
          <w:pPr>
            <w:pStyle w:val="comment"/>
            <w:numPr>
              <w:numId w:val="19"/>
            </w:numPr>
            <w:ind w:leftChars="200" w:left="832" w:hangingChars="200" w:hanging="440"/>
          </w:pPr>
        </w:pPrChange>
      </w:pPr>
      <w:r>
        <w:rPr>
          <w:lang w:eastAsia="ko-KR"/>
        </w:rPr>
        <w:t>이</w:t>
      </w:r>
      <w:del w:id="2663" w:author="user" w:date="2021-03-21T16:00:00Z">
        <w:r w:rsidDel="008268DF">
          <w:rPr>
            <w:lang w:eastAsia="ko-KR"/>
          </w:rPr>
          <w:delText xml:space="preserve"> </w:delText>
        </w:r>
      </w:del>
      <w:r>
        <w:rPr>
          <w:lang w:eastAsia="ko-KR"/>
        </w:rPr>
        <w:t>후 total에 함수(</w:t>
      </w:r>
      <w:r w:rsidRPr="00ED4019">
        <w:rPr>
          <w:rStyle w:val="VerbatimChar"/>
          <w:rFonts w:ascii="Times New Roman" w:hAnsi="Times New Roman"/>
          <w:lang w:eastAsia="ko-KR"/>
        </w:rPr>
        <w:t>sum()</w:t>
      </w:r>
      <w:r>
        <w:rPr>
          <w:lang w:eastAsia="ko-KR"/>
        </w:rPr>
        <w:t>)를 적용.</w:t>
      </w:r>
    </w:p>
    <w:p w14:paraId="20EA9A7A" w14:textId="77777777" w:rsidR="00FD7B2A" w:rsidRPr="00ED4019" w:rsidRDefault="00FD7B2A">
      <w:pPr>
        <w:pStyle w:val="Compact"/>
        <w:numPr>
          <w:ilvl w:val="0"/>
          <w:numId w:val="11"/>
        </w:numPr>
        <w:jc w:val="both"/>
        <w:rPr>
          <w:rFonts w:ascii="Times New Roman" w:hAnsi="Times New Roman"/>
        </w:rPr>
        <w:pPrChange w:id="2664" w:author="제이펍 출판사" w:date="2021-03-14T15:57:00Z">
          <w:pPr>
            <w:pStyle w:val="Compact"/>
            <w:numPr>
              <w:numId w:val="11"/>
            </w:numPr>
            <w:tabs>
              <w:tab w:val="num" w:pos="0"/>
            </w:tabs>
            <w:ind w:left="480" w:hanging="480"/>
          </w:pPr>
        </w:pPrChange>
      </w:pPr>
      <w:commentRangeStart w:id="2665"/>
      <w:commentRangeStart w:id="2666"/>
      <w:r w:rsidRPr="00ED4019">
        <w:rPr>
          <w:rStyle w:val="VerbatimChar"/>
          <w:rFonts w:ascii="Times New Roman" w:hAnsi="Times New Roman"/>
        </w:rPr>
        <w:t>tsibble</w:t>
      </w:r>
      <w:commentRangeEnd w:id="2665"/>
      <w:r w:rsidR="002A4AD4">
        <w:rPr>
          <w:rStyle w:val="af3"/>
        </w:rPr>
        <w:commentReference w:id="2665"/>
      </w:r>
      <w:commentRangeEnd w:id="2666"/>
      <w:r w:rsidR="007B0DCF">
        <w:rPr>
          <w:rStyle w:val="af3"/>
        </w:rPr>
        <w:commentReference w:id="2666"/>
      </w:r>
      <w:r w:rsidRPr="00ED4019">
        <w:rPr>
          <w:rFonts w:ascii="Times New Roman" w:hAnsi="Times New Roman"/>
        </w:rPr>
        <w:t xml:space="preserve"> : index_by()</w:t>
      </w:r>
    </w:p>
    <w:p w14:paraId="6334F24A" w14:textId="077AECBF" w:rsidR="00FD7B2A" w:rsidRPr="00ED4019" w:rsidRDefault="00FD7B2A">
      <w:pPr>
        <w:jc w:val="both"/>
        <w:rPr>
          <w:rFonts w:ascii="Times New Roman" w:hAnsi="Times New Roman"/>
          <w:lang w:eastAsia="ko-KR"/>
        </w:rPr>
        <w:pPrChange w:id="2667" w:author="제이펍 출판사" w:date="2021-03-14T15:57:00Z">
          <w:pPr/>
        </w:pPrChange>
      </w:pPr>
      <w:r w:rsidRPr="00ED4019">
        <w:rPr>
          <w:rStyle w:val="VerbatimChar"/>
          <w:rFonts w:ascii="Times New Roman" w:hAnsi="Times New Roman"/>
          <w:lang w:eastAsia="ko-KR"/>
        </w:rPr>
        <w:t>tsibble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객체는</w:t>
      </w:r>
      <w:r w:rsidRPr="00ED4019">
        <w:rPr>
          <w:rFonts w:ascii="Times New Roman" w:hAnsi="Times New Roman"/>
          <w:lang w:eastAsia="ko-KR"/>
        </w:rPr>
        <w:t xml:space="preserve"> </w:t>
      </w:r>
      <w:del w:id="2668" w:author="제이펍 출판사" w:date="2021-03-14T20:35:00Z">
        <w:r w:rsidRPr="00ED4019" w:rsidDel="00EE4FE2">
          <w:rPr>
            <w:rFonts w:ascii="Times New Roman" w:hAnsi="Times New Roman"/>
            <w:lang w:eastAsia="ko-KR"/>
          </w:rPr>
          <w:delText>데이터프레</w:delText>
        </w:r>
      </w:del>
      <w:ins w:id="2669" w:author="제이펍 출판사" w:date="2021-03-14T20:35:00Z">
        <w:r w:rsidR="00EE4FE2">
          <w:rPr>
            <w:rFonts w:ascii="Times New Roman" w:hAnsi="Times New Roman"/>
            <w:lang w:eastAsia="ko-KR"/>
          </w:rPr>
          <w:t>데이터</w:t>
        </w:r>
        <w:r w:rsidR="00EE4FE2">
          <w:rPr>
            <w:rFonts w:ascii="Times New Roman" w:hAnsi="Times New Roman"/>
            <w:lang w:eastAsia="ko-KR"/>
          </w:rPr>
          <w:t xml:space="preserve"> </w:t>
        </w:r>
        <w:r w:rsidR="00EE4FE2">
          <w:rPr>
            <w:rFonts w:ascii="Times New Roman" w:hAnsi="Times New Roman"/>
            <w:lang w:eastAsia="ko-KR"/>
          </w:rPr>
          <w:t>프레</w:t>
        </w:r>
      </w:ins>
      <w:r w:rsidRPr="00ED4019">
        <w:rPr>
          <w:rFonts w:ascii="Times New Roman" w:hAnsi="Times New Roman"/>
          <w:lang w:eastAsia="ko-KR"/>
        </w:rPr>
        <w:t>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객체와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동일하게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처리</w:t>
      </w:r>
      <w:del w:id="2670" w:author="user" w:date="2021-03-21T16:01:00Z">
        <w:r w:rsidRPr="00ED4019" w:rsidDel="008268DF">
          <w:rPr>
            <w:rFonts w:ascii="Times New Roman" w:hAnsi="Times New Roman"/>
            <w:lang w:eastAsia="ko-KR"/>
          </w:rPr>
          <w:delText xml:space="preserve"> </w:delText>
        </w:r>
      </w:del>
      <w:r w:rsidRPr="00ED4019">
        <w:rPr>
          <w:rFonts w:ascii="Times New Roman" w:hAnsi="Times New Roman"/>
          <w:lang w:eastAsia="ko-KR"/>
        </w:rPr>
        <w:t>할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있다</w:t>
      </w:r>
      <w:r w:rsidRPr="00ED4019">
        <w:rPr>
          <w:rFonts w:ascii="Times New Roman" w:hAnsi="Times New Roman"/>
          <w:lang w:eastAsia="ko-KR"/>
        </w:rPr>
        <w:t xml:space="preserve">. </w:t>
      </w:r>
      <w:r w:rsidRPr="00ED4019">
        <w:rPr>
          <w:rFonts w:ascii="Times New Roman" w:hAnsi="Times New Roman"/>
          <w:lang w:eastAsia="ko-KR"/>
        </w:rPr>
        <w:t>하지만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Style w:val="VerbatimChar"/>
          <w:rFonts w:ascii="Times New Roman" w:hAnsi="Times New Roman"/>
          <w:lang w:eastAsia="ko-KR"/>
        </w:rPr>
        <w:t>tsibble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객체에서만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동작하는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함수인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Style w:val="VerbatimChar"/>
          <w:rFonts w:ascii="Times New Roman" w:hAnsi="Times New Roman"/>
          <w:lang w:eastAsia="ko-KR"/>
        </w:rPr>
        <w:t>index_by()</w:t>
      </w:r>
      <w:r w:rsidRPr="00ED4019">
        <w:rPr>
          <w:rFonts w:ascii="Times New Roman" w:hAnsi="Times New Roman"/>
          <w:lang w:eastAsia="ko-KR"/>
        </w:rPr>
        <w:t>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사용하면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쉽게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구할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있다</w:t>
      </w:r>
      <w:r w:rsidRPr="00ED4019">
        <w:rPr>
          <w:rFonts w:ascii="Times New Roman" w:hAnsi="Times New Roman"/>
          <w:lang w:eastAsia="ko-KR"/>
        </w:rPr>
        <w:t xml:space="preserve">. </w:t>
      </w:r>
      <w:r w:rsidRPr="00ED4019">
        <w:rPr>
          <w:rStyle w:val="VerbatimChar"/>
          <w:rFonts w:ascii="Times New Roman" w:hAnsi="Times New Roman"/>
          <w:lang w:eastAsia="ko-KR"/>
        </w:rPr>
        <w:t>index_by()</w:t>
      </w:r>
      <w:r w:rsidRPr="00ED4019">
        <w:rPr>
          <w:rFonts w:ascii="Times New Roman" w:hAnsi="Times New Roman"/>
          <w:lang w:eastAsia="ko-KR"/>
        </w:rPr>
        <w:t>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Style w:val="VerbatimChar"/>
          <w:rFonts w:ascii="Times New Roman" w:hAnsi="Times New Roman"/>
          <w:lang w:eastAsia="ko-KR"/>
        </w:rPr>
        <w:t>tsibble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객체</w:t>
      </w:r>
      <w:r w:rsidRPr="00ED4019">
        <w:rPr>
          <w:rFonts w:ascii="Times New Roman" w:hAnsi="Times New Roman"/>
          <w:lang w:eastAsia="ko-KR"/>
        </w:rPr>
        <w:t xml:space="preserve"> </w:t>
      </w:r>
      <w:del w:id="2671" w:author="제이펍 출판사" w:date="2021-03-14T20:03:00Z">
        <w:r w:rsidRPr="00ED4019" w:rsidDel="00754210">
          <w:rPr>
            <w:rFonts w:ascii="Times New Roman" w:hAnsi="Times New Roman"/>
            <w:lang w:eastAsia="ko-KR"/>
          </w:rPr>
          <w:delText>생성시</w:delText>
        </w:r>
      </w:del>
      <w:ins w:id="2672" w:author="제이펍 출판사" w:date="2021-03-14T20:03:00Z">
        <w:r w:rsidR="00754210">
          <w:rPr>
            <w:rFonts w:ascii="Times New Roman" w:hAnsi="Times New Roman"/>
            <w:lang w:eastAsia="ko-KR"/>
          </w:rPr>
          <w:t>생성</w:t>
        </w:r>
        <w:r w:rsidR="00754210">
          <w:rPr>
            <w:rFonts w:ascii="Times New Roman" w:hAnsi="Times New Roman"/>
            <w:lang w:eastAsia="ko-KR"/>
          </w:rPr>
          <w:t xml:space="preserve"> </w:t>
        </w:r>
        <w:r w:rsidR="00754210">
          <w:rPr>
            <w:rFonts w:ascii="Times New Roman" w:hAnsi="Times New Roman"/>
            <w:lang w:eastAsia="ko-KR"/>
          </w:rPr>
          <w:t>시</w:t>
        </w:r>
      </w:ins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지정한</w:t>
      </w:r>
      <w:r w:rsidRPr="00ED4019">
        <w:rPr>
          <w:rFonts w:ascii="Times New Roman" w:hAnsi="Times New Roman"/>
          <w:lang w:eastAsia="ko-KR"/>
        </w:rPr>
        <w:t xml:space="preserve"> index </w:t>
      </w:r>
      <w:del w:id="2673" w:author="제이펍 출판사" w:date="2021-03-14T20:19:00Z">
        <w:r w:rsidRPr="00ED4019" w:rsidDel="00766301">
          <w:rPr>
            <w:rFonts w:ascii="Times New Roman" w:hAnsi="Times New Roman"/>
            <w:lang w:eastAsia="ko-KR"/>
          </w:rPr>
          <w:delText>컬럼</w:delText>
        </w:r>
      </w:del>
      <w:ins w:id="2674" w:author="제이펍 출판사" w:date="2021-03-14T20:19:00Z">
        <w:r w:rsidR="00766301">
          <w:rPr>
            <w:rFonts w:ascii="Times New Roman" w:hAnsi="Times New Roman"/>
            <w:lang w:eastAsia="ko-KR"/>
          </w:rPr>
          <w:t>칼럼</w:t>
        </w:r>
      </w:ins>
      <w:r w:rsidRPr="00ED4019">
        <w:rPr>
          <w:rFonts w:ascii="Times New Roman" w:hAnsi="Times New Roman"/>
          <w:lang w:eastAsia="ko-KR"/>
        </w:rPr>
        <w:t>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사용하여</w:t>
      </w:r>
      <w:r w:rsidRPr="00ED4019">
        <w:rPr>
          <w:rFonts w:ascii="Times New Roman" w:hAnsi="Times New Roman"/>
          <w:lang w:eastAsia="ko-KR"/>
        </w:rPr>
        <w:t xml:space="preserve"> </w:t>
      </w:r>
      <w:del w:id="2675" w:author="제이펍 출판사" w:date="2021-03-14T17:49:00Z">
        <w:r w:rsidRPr="00ED4019" w:rsidDel="001B0D03">
          <w:rPr>
            <w:rFonts w:ascii="Times New Roman" w:hAnsi="Times New Roman" w:hint="eastAsia"/>
            <w:lang w:eastAsia="ko-KR"/>
          </w:rPr>
          <w:delText>그룹핑</w:delText>
        </w:r>
      </w:del>
      <w:ins w:id="2676" w:author="제이펍 출판사" w:date="2021-03-14T17:49:00Z">
        <w:r w:rsidR="001B0D03">
          <w:rPr>
            <w:rFonts w:ascii="Times New Roman" w:hAnsi="Times New Roman" w:hint="eastAsia"/>
            <w:lang w:eastAsia="ko-KR"/>
          </w:rPr>
          <w:t>그루핑</w:t>
        </w:r>
      </w:ins>
      <w:r w:rsidRPr="00ED4019">
        <w:rPr>
          <w:rFonts w:ascii="Times New Roman" w:hAnsi="Times New Roman"/>
          <w:lang w:eastAsia="ko-KR"/>
        </w:rPr>
        <w:t>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새로운</w:t>
      </w:r>
      <w:r w:rsidRPr="00ED4019">
        <w:rPr>
          <w:rFonts w:ascii="Times New Roman" w:hAnsi="Times New Roman"/>
          <w:lang w:eastAsia="ko-KR"/>
        </w:rPr>
        <w:t xml:space="preserve"> </w:t>
      </w:r>
      <w:del w:id="2677" w:author="제이펍 출판사" w:date="2021-03-14T20:19:00Z">
        <w:r w:rsidRPr="00ED4019" w:rsidDel="00766301">
          <w:rPr>
            <w:rFonts w:ascii="Times New Roman" w:hAnsi="Times New Roman"/>
            <w:lang w:eastAsia="ko-KR"/>
          </w:rPr>
          <w:delText>컬럼</w:delText>
        </w:r>
      </w:del>
      <w:ins w:id="2678" w:author="제이펍 출판사" w:date="2021-03-14T20:19:00Z">
        <w:r w:rsidR="00766301">
          <w:rPr>
            <w:rFonts w:ascii="Times New Roman" w:hAnsi="Times New Roman"/>
            <w:lang w:eastAsia="ko-KR"/>
          </w:rPr>
          <w:t>칼럼</w:t>
        </w:r>
      </w:ins>
      <w:r w:rsidRPr="00ED4019">
        <w:rPr>
          <w:rFonts w:ascii="Times New Roman" w:hAnsi="Times New Roman"/>
          <w:lang w:eastAsia="ko-KR"/>
        </w:rPr>
        <w:t>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생성한다</w:t>
      </w:r>
      <w:r w:rsidRPr="00ED4019">
        <w:rPr>
          <w:rFonts w:ascii="Times New Roman" w:hAnsi="Times New Roman"/>
          <w:lang w:eastAsia="ko-KR"/>
        </w:rPr>
        <w:t xml:space="preserve">. </w:t>
      </w:r>
      <w:r w:rsidRPr="00ED4019">
        <w:rPr>
          <w:rFonts w:ascii="Times New Roman" w:hAnsi="Times New Roman"/>
          <w:lang w:eastAsia="ko-KR"/>
        </w:rPr>
        <w:t>여기서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주의해</w:t>
      </w:r>
      <w:del w:id="2679" w:author="제이펍 출판사" w:date="2021-03-14T18:23:00Z">
        <w:r w:rsidRPr="00ED4019" w:rsidDel="004F772B">
          <w:rPr>
            <w:rFonts w:ascii="Times New Roman" w:hAnsi="Times New Roman"/>
            <w:lang w:eastAsia="ko-KR"/>
          </w:rPr>
          <w:delText>야할</w:delText>
        </w:r>
      </w:del>
      <w:ins w:id="2680" w:author="제이펍 출판사" w:date="2021-03-14T18:23:00Z">
        <w:r w:rsidR="004F772B">
          <w:rPr>
            <w:rFonts w:ascii="Times New Roman" w:hAnsi="Times New Roman"/>
            <w:lang w:eastAsia="ko-KR"/>
          </w:rPr>
          <w:t>야</w:t>
        </w:r>
        <w:r w:rsidR="004F772B">
          <w:rPr>
            <w:rFonts w:ascii="Times New Roman" w:hAnsi="Times New Roman"/>
            <w:lang w:eastAsia="ko-KR"/>
          </w:rPr>
          <w:t xml:space="preserve"> </w:t>
        </w:r>
        <w:r w:rsidR="004F772B">
          <w:rPr>
            <w:rFonts w:ascii="Times New Roman" w:hAnsi="Times New Roman"/>
            <w:lang w:eastAsia="ko-KR"/>
          </w:rPr>
          <w:t>할</w:t>
        </w:r>
      </w:ins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사항은</w:t>
      </w:r>
      <w:r w:rsidRPr="00ED4019">
        <w:rPr>
          <w:rFonts w:ascii="Times New Roman" w:hAnsi="Times New Roman"/>
          <w:lang w:eastAsia="ko-KR"/>
        </w:rPr>
        <w:t xml:space="preserve"> grouping </w:t>
      </w:r>
      <w:r w:rsidRPr="00ED4019">
        <w:rPr>
          <w:rFonts w:ascii="Times New Roman" w:hAnsi="Times New Roman"/>
          <w:lang w:eastAsia="ko-KR"/>
        </w:rPr>
        <w:t>함수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앞에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Style w:val="VerbatimChar"/>
          <w:rFonts w:ascii="Times New Roman" w:hAnsi="Times New Roman"/>
          <w:lang w:eastAsia="ko-KR"/>
        </w:rPr>
        <w:t>~</w:t>
      </w:r>
      <w:r w:rsidRPr="00ED4019">
        <w:rPr>
          <w:rFonts w:ascii="Times New Roman" w:hAnsi="Times New Roman"/>
          <w:lang w:eastAsia="ko-KR"/>
        </w:rPr>
        <w:t>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붙여야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한다는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것과</w:t>
      </w:r>
      <w:r w:rsidRPr="00ED4019">
        <w:rPr>
          <w:rFonts w:ascii="Times New Roman" w:hAnsi="Times New Roman"/>
          <w:lang w:eastAsia="ko-KR"/>
        </w:rPr>
        <w:t xml:space="preserve"> grouping </w:t>
      </w:r>
      <w:r w:rsidRPr="00ED4019">
        <w:rPr>
          <w:rFonts w:ascii="Times New Roman" w:hAnsi="Times New Roman"/>
          <w:lang w:eastAsia="ko-KR"/>
        </w:rPr>
        <w:t>함수의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매개변수로</w:t>
      </w:r>
      <w:r w:rsidRPr="00ED4019">
        <w:rPr>
          <w:rFonts w:ascii="Times New Roman" w:hAnsi="Times New Roman"/>
          <w:lang w:eastAsia="ko-KR"/>
        </w:rPr>
        <w:t xml:space="preserve"> ‘</w:t>
      </w:r>
      <w:r w:rsidRPr="00ED4019">
        <w:rPr>
          <w:rStyle w:val="VerbatimChar"/>
          <w:rFonts w:ascii="Times New Roman" w:hAnsi="Times New Roman"/>
          <w:lang w:eastAsia="ko-KR"/>
        </w:rPr>
        <w:t>.</w:t>
      </w:r>
      <w:r w:rsidRPr="00ED4019">
        <w:rPr>
          <w:rFonts w:ascii="Times New Roman" w:hAnsi="Times New Roman"/>
          <w:lang w:eastAsia="ko-KR"/>
        </w:rPr>
        <w:t>’</w:t>
      </w:r>
      <w:r w:rsidRPr="00ED4019">
        <w:rPr>
          <w:rFonts w:ascii="Times New Roman" w:hAnsi="Times New Roman"/>
          <w:lang w:eastAsia="ko-KR"/>
        </w:rPr>
        <w:t>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사용해야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한다는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점이다</w:t>
      </w:r>
      <w:r w:rsidRPr="00ED4019">
        <w:rPr>
          <w:rFonts w:ascii="Times New Roman" w:hAnsi="Times New Roman"/>
          <w:lang w:eastAsia="ko-KR"/>
        </w:rPr>
        <w:t xml:space="preserve">. </w:t>
      </w:r>
      <w:ins w:id="2681" w:author="user" w:date="2021-03-21T16:01:00Z">
        <w:r w:rsidR="008268DF">
          <w:rPr>
            <w:rFonts w:ascii="Times New Roman" w:hAnsi="Times New Roman"/>
            <w:lang w:eastAsia="ko-KR"/>
          </w:rPr>
          <w:t>‘</w:t>
        </w:r>
      </w:ins>
      <w:del w:id="2682" w:author="user" w:date="2021-03-21T16:01:00Z">
        <w:r w:rsidRPr="00ED4019" w:rsidDel="008268DF">
          <w:rPr>
            <w:rFonts w:ascii="Times New Roman" w:hAnsi="Times New Roman"/>
            <w:lang w:eastAsia="ko-KR"/>
          </w:rPr>
          <w:delText>’</w:delText>
        </w:r>
      </w:del>
      <w:r w:rsidRPr="00ED4019">
        <w:rPr>
          <w:rStyle w:val="VerbatimChar"/>
          <w:rFonts w:ascii="Times New Roman" w:hAnsi="Times New Roman"/>
          <w:lang w:eastAsia="ko-KR"/>
        </w:rPr>
        <w:t>.</w:t>
      </w:r>
      <w:r w:rsidRPr="00ED4019">
        <w:rPr>
          <w:rFonts w:ascii="Times New Roman" w:hAnsi="Times New Roman"/>
          <w:lang w:eastAsia="ko-KR"/>
        </w:rPr>
        <w:t>’</w:t>
      </w:r>
      <w:ins w:id="2683" w:author="user" w:date="2021-03-21T16:01:00Z">
        <w:r w:rsidR="008268DF">
          <w:rPr>
            <w:rFonts w:ascii="Times New Roman" w:hAnsi="Times New Roman" w:hint="eastAsia"/>
            <w:lang w:eastAsia="ko-KR"/>
          </w:rPr>
          <w:t>은</w:t>
        </w:r>
      </w:ins>
      <w:del w:id="2684" w:author="user" w:date="2021-03-21T16:01:00Z">
        <w:r w:rsidRPr="00ED4019" w:rsidDel="008268DF">
          <w:rPr>
            <w:rFonts w:ascii="Times New Roman" w:hAnsi="Times New Roman"/>
            <w:lang w:eastAsia="ko-KR"/>
          </w:rPr>
          <w:delText>의</w:delText>
        </w:r>
        <w:r w:rsidRPr="00ED4019" w:rsidDel="008268DF">
          <w:rPr>
            <w:rFonts w:ascii="Times New Roman" w:hAnsi="Times New Roman"/>
            <w:lang w:eastAsia="ko-KR"/>
          </w:rPr>
          <w:delText xml:space="preserve"> </w:delText>
        </w:r>
        <w:r w:rsidRPr="00ED4019" w:rsidDel="008268DF">
          <w:rPr>
            <w:rFonts w:ascii="Times New Roman" w:hAnsi="Times New Roman"/>
            <w:lang w:eastAsia="ko-KR"/>
          </w:rPr>
          <w:delText>의미는</w:delText>
        </w:r>
      </w:del>
      <w:r w:rsidRPr="00ED4019">
        <w:rPr>
          <w:rFonts w:ascii="Times New Roman" w:hAnsi="Times New Roman"/>
          <w:lang w:eastAsia="ko-KR"/>
        </w:rPr>
        <w:t xml:space="preserve"> index </w:t>
      </w:r>
      <w:del w:id="2685" w:author="제이펍 출판사" w:date="2021-03-14T20:19:00Z">
        <w:r w:rsidRPr="00ED4019" w:rsidDel="00766301">
          <w:rPr>
            <w:rFonts w:ascii="Times New Roman" w:hAnsi="Times New Roman"/>
            <w:lang w:eastAsia="ko-KR"/>
          </w:rPr>
          <w:delText>컬럼</w:delText>
        </w:r>
      </w:del>
      <w:ins w:id="2686" w:author="제이펍 출판사" w:date="2021-03-14T20:19:00Z">
        <w:r w:rsidR="00766301">
          <w:rPr>
            <w:rFonts w:ascii="Times New Roman" w:hAnsi="Times New Roman"/>
            <w:lang w:eastAsia="ko-KR"/>
          </w:rPr>
          <w:t>칼럼</w:t>
        </w:r>
      </w:ins>
      <w:r w:rsidRPr="00ED4019">
        <w:rPr>
          <w:rFonts w:ascii="Times New Roman" w:hAnsi="Times New Roman"/>
          <w:lang w:eastAsia="ko-KR"/>
        </w:rPr>
        <w:t>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사용한다는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의</w:t>
      </w:r>
      <w:del w:id="2687" w:author="제이펍 출판사" w:date="2021-03-14T18:31:00Z">
        <w:r w:rsidRPr="00ED4019" w:rsidDel="002A2B40">
          <w:rPr>
            <w:rFonts w:ascii="Times New Roman" w:hAnsi="Times New Roman"/>
            <w:lang w:eastAsia="ko-KR"/>
          </w:rPr>
          <w:delText>미이다</w:delText>
        </w:r>
        <w:r w:rsidRPr="00ED4019" w:rsidDel="002A2B40">
          <w:rPr>
            <w:rFonts w:ascii="Times New Roman" w:hAnsi="Times New Roman"/>
            <w:lang w:eastAsia="ko-KR"/>
          </w:rPr>
          <w:delText>.</w:delText>
        </w:r>
      </w:del>
      <w:ins w:id="2688" w:author="제이펍 출판사" w:date="2021-03-14T18:31:00Z">
        <w:r w:rsidR="002A2B40">
          <w:rPr>
            <w:rFonts w:ascii="Times New Roman" w:hAnsi="Times New Roman"/>
            <w:lang w:eastAsia="ko-KR"/>
          </w:rPr>
          <w:t>미다</w:t>
        </w:r>
        <w:r w:rsidR="002A2B40">
          <w:rPr>
            <w:rFonts w:ascii="Times New Roman" w:hAnsi="Times New Roman"/>
            <w:lang w:eastAsia="ko-KR"/>
          </w:rPr>
          <w:t>.</w:t>
        </w:r>
      </w:ins>
    </w:p>
    <w:p w14:paraId="013FF507" w14:textId="074B49DB" w:rsidR="00FD7B2A" w:rsidRPr="00ED4019" w:rsidRDefault="00FD7B2A">
      <w:pPr>
        <w:pStyle w:val="a0"/>
        <w:jc w:val="both"/>
        <w:rPr>
          <w:rFonts w:ascii="Times New Roman" w:hAnsi="Times New Roman"/>
          <w:lang w:eastAsia="ko-KR"/>
        </w:rPr>
        <w:pPrChange w:id="2689" w:author="제이펍 출판사" w:date="2021-03-14T15:57:00Z">
          <w:pPr>
            <w:pStyle w:val="a0"/>
          </w:pPr>
        </w:pPrChange>
      </w:pPr>
      <w:del w:id="2690" w:author="제이펍 출판사" w:date="2021-03-14T17:49:00Z">
        <w:r w:rsidRPr="00ED4019" w:rsidDel="001B0D03">
          <w:rPr>
            <w:rFonts w:ascii="Times New Roman" w:hAnsi="Times New Roman" w:hint="eastAsia"/>
            <w:lang w:eastAsia="ko-KR"/>
          </w:rPr>
          <w:delText>그룹핑</w:delText>
        </w:r>
      </w:del>
      <w:ins w:id="2691" w:author="제이펍 출판사" w:date="2021-03-14T17:49:00Z">
        <w:r w:rsidR="001B0D03">
          <w:rPr>
            <w:rFonts w:ascii="Times New Roman" w:hAnsi="Times New Roman" w:hint="eastAsia"/>
            <w:lang w:eastAsia="ko-KR"/>
          </w:rPr>
          <w:t>그루핑</w:t>
        </w:r>
      </w:ins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주기는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다음과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같다</w:t>
      </w:r>
      <w:r w:rsidRPr="00ED4019">
        <w:rPr>
          <w:rFonts w:ascii="Times New Roman" w:hAnsi="Times New Roman"/>
          <w:lang w:eastAsia="ko-KR"/>
        </w:rPr>
        <w:t>.</w:t>
      </w:r>
    </w:p>
    <w:tbl>
      <w:tblPr>
        <w:tblStyle w:val="1-11"/>
        <w:tblW w:w="0" w:type="pct"/>
        <w:jc w:val="center"/>
        <w:tblLook w:val="0020" w:firstRow="1" w:lastRow="0" w:firstColumn="0" w:lastColumn="0" w:noHBand="0" w:noVBand="0"/>
      </w:tblPr>
      <w:tblGrid>
        <w:gridCol w:w="3405"/>
        <w:gridCol w:w="1100"/>
      </w:tblGrid>
      <w:tr w:rsidR="00FD7B2A" w14:paraId="376A0BE3" w14:textId="77777777" w:rsidTr="00BF786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0" w:type="auto"/>
          </w:tcPr>
          <w:p w14:paraId="0DA7AF7D" w14:textId="77777777" w:rsidR="00FD7B2A" w:rsidRDefault="00FD7B2A">
            <w:pPr>
              <w:pStyle w:val="Compact"/>
              <w:jc w:val="both"/>
              <w:rPr>
                <w:b w:val="0"/>
                <w:bCs w:val="0"/>
              </w:rPr>
              <w:pPrChange w:id="2692" w:author="제이펍 출판사" w:date="2021-03-14T15:57:00Z">
                <w:pPr>
                  <w:pStyle w:val="Compact"/>
                </w:pPr>
              </w:pPrChange>
            </w:pPr>
            <w:r w:rsidRPr="00ED4019">
              <w:rPr>
                <w:rFonts w:ascii="Times New Roman" w:hAnsi="Times New Roman"/>
              </w:rPr>
              <w:t>함수명</w:t>
            </w:r>
          </w:p>
        </w:tc>
        <w:tc>
          <w:tcPr>
            <w:tcW w:w="0" w:type="auto"/>
          </w:tcPr>
          <w:p w14:paraId="75040CC0" w14:textId="77777777" w:rsidR="00FD7B2A" w:rsidRDefault="00FD7B2A">
            <w:pPr>
              <w:pStyle w:val="Compact"/>
              <w:jc w:val="both"/>
              <w:rPr>
                <w:b w:val="0"/>
                <w:bCs w:val="0"/>
              </w:rPr>
              <w:pPrChange w:id="2693" w:author="제이펍 출판사" w:date="2021-03-14T15:57:00Z">
                <w:pPr>
                  <w:pStyle w:val="Compact"/>
                </w:pPr>
              </w:pPrChange>
            </w:pPr>
            <w:r w:rsidRPr="00ED4019">
              <w:rPr>
                <w:rFonts w:ascii="Times New Roman" w:hAnsi="Times New Roman"/>
              </w:rPr>
              <w:t>주기</w:t>
            </w:r>
          </w:p>
        </w:tc>
      </w:tr>
      <w:tr w:rsidR="00FD7B2A" w14:paraId="5C01E0A3" w14:textId="77777777" w:rsidTr="00BF7861">
        <w:trPr>
          <w:jc w:val="center"/>
        </w:trPr>
        <w:tc>
          <w:tcPr>
            <w:tcW w:w="0" w:type="auto"/>
          </w:tcPr>
          <w:p w14:paraId="7A56D582" w14:textId="77777777" w:rsidR="00FD7B2A" w:rsidRDefault="00FD7B2A">
            <w:pPr>
              <w:pStyle w:val="Compact"/>
              <w:jc w:val="both"/>
              <w:pPrChange w:id="2694" w:author="제이펍 출판사" w:date="2021-03-14T15:57:00Z">
                <w:pPr>
                  <w:pStyle w:val="Compact"/>
                </w:pPr>
              </w:pPrChange>
            </w:pPr>
            <w:r w:rsidRPr="00ED4019">
              <w:rPr>
                <w:rFonts w:ascii="Times New Roman" w:hAnsi="Times New Roman"/>
              </w:rPr>
              <w:t>lubridate::year</w:t>
            </w:r>
          </w:p>
        </w:tc>
        <w:tc>
          <w:tcPr>
            <w:tcW w:w="0" w:type="auto"/>
          </w:tcPr>
          <w:p w14:paraId="7049D874" w14:textId="77777777" w:rsidR="00FD7B2A" w:rsidRDefault="00FD7B2A">
            <w:pPr>
              <w:pStyle w:val="Compact"/>
              <w:jc w:val="both"/>
              <w:pPrChange w:id="2695" w:author="제이펍 출판사" w:date="2021-03-14T15:57:00Z">
                <w:pPr>
                  <w:pStyle w:val="Compact"/>
                </w:pPr>
              </w:pPrChange>
            </w:pPr>
            <w:r w:rsidRPr="00ED4019">
              <w:rPr>
                <w:rFonts w:ascii="Times New Roman" w:hAnsi="Times New Roman"/>
              </w:rPr>
              <w:t>연도</w:t>
            </w:r>
            <w:r w:rsidRPr="00ED4019">
              <w:rPr>
                <w:rFonts w:ascii="Times New Roman" w:hAnsi="Times New Roman"/>
              </w:rPr>
              <w:t xml:space="preserve"> </w:t>
            </w:r>
            <w:r w:rsidRPr="00ED4019">
              <w:rPr>
                <w:rFonts w:ascii="Times New Roman" w:hAnsi="Times New Roman"/>
              </w:rPr>
              <w:t>주기</w:t>
            </w:r>
          </w:p>
        </w:tc>
      </w:tr>
      <w:tr w:rsidR="00FD7B2A" w14:paraId="2EA3FA3E" w14:textId="77777777" w:rsidTr="00BF7861">
        <w:trPr>
          <w:jc w:val="center"/>
        </w:trPr>
        <w:tc>
          <w:tcPr>
            <w:tcW w:w="0" w:type="auto"/>
          </w:tcPr>
          <w:p w14:paraId="4F13A8DA" w14:textId="77777777" w:rsidR="00FD7B2A" w:rsidRDefault="00FD7B2A">
            <w:pPr>
              <w:pStyle w:val="Compact"/>
              <w:jc w:val="both"/>
              <w:pPrChange w:id="2696" w:author="제이펍 출판사" w:date="2021-03-14T15:57:00Z">
                <w:pPr>
                  <w:pStyle w:val="Compact"/>
                </w:pPr>
              </w:pPrChange>
            </w:pPr>
            <w:r w:rsidRPr="00ED4019">
              <w:rPr>
                <w:rFonts w:ascii="Times New Roman" w:hAnsi="Times New Roman"/>
              </w:rPr>
              <w:t>yearquarter</w:t>
            </w:r>
          </w:p>
        </w:tc>
        <w:tc>
          <w:tcPr>
            <w:tcW w:w="0" w:type="auto"/>
          </w:tcPr>
          <w:p w14:paraId="404192A7" w14:textId="77777777" w:rsidR="00FD7B2A" w:rsidRDefault="00FD7B2A">
            <w:pPr>
              <w:pStyle w:val="Compact"/>
              <w:jc w:val="both"/>
              <w:pPrChange w:id="2697" w:author="제이펍 출판사" w:date="2021-03-14T15:57:00Z">
                <w:pPr>
                  <w:pStyle w:val="Compact"/>
                </w:pPr>
              </w:pPrChange>
            </w:pPr>
            <w:r w:rsidRPr="00ED4019">
              <w:rPr>
                <w:rFonts w:ascii="Times New Roman" w:hAnsi="Times New Roman"/>
              </w:rPr>
              <w:t>분기</w:t>
            </w:r>
            <w:r w:rsidRPr="00ED4019">
              <w:rPr>
                <w:rFonts w:ascii="Times New Roman" w:hAnsi="Times New Roman"/>
              </w:rPr>
              <w:t xml:space="preserve"> </w:t>
            </w:r>
            <w:r w:rsidRPr="00ED4019">
              <w:rPr>
                <w:rFonts w:ascii="Times New Roman" w:hAnsi="Times New Roman"/>
              </w:rPr>
              <w:t>주기</w:t>
            </w:r>
          </w:p>
        </w:tc>
      </w:tr>
      <w:tr w:rsidR="00FD7B2A" w14:paraId="64562AB8" w14:textId="77777777" w:rsidTr="00BF7861">
        <w:trPr>
          <w:jc w:val="center"/>
        </w:trPr>
        <w:tc>
          <w:tcPr>
            <w:tcW w:w="0" w:type="auto"/>
          </w:tcPr>
          <w:p w14:paraId="63C3F3BD" w14:textId="77777777" w:rsidR="00FD7B2A" w:rsidRDefault="00FD7B2A">
            <w:pPr>
              <w:pStyle w:val="Compact"/>
              <w:jc w:val="both"/>
              <w:pPrChange w:id="2698" w:author="제이펍 출판사" w:date="2021-03-14T15:57:00Z">
                <w:pPr>
                  <w:pStyle w:val="Compact"/>
                </w:pPr>
              </w:pPrChange>
            </w:pPr>
            <w:r w:rsidRPr="00ED4019">
              <w:rPr>
                <w:rFonts w:ascii="Times New Roman" w:hAnsi="Times New Roman"/>
              </w:rPr>
              <w:t>yearmonth</w:t>
            </w:r>
          </w:p>
        </w:tc>
        <w:tc>
          <w:tcPr>
            <w:tcW w:w="0" w:type="auto"/>
          </w:tcPr>
          <w:p w14:paraId="6F6A83FB" w14:textId="77777777" w:rsidR="00FD7B2A" w:rsidRDefault="00FD7B2A">
            <w:pPr>
              <w:pStyle w:val="Compact"/>
              <w:jc w:val="both"/>
              <w:pPrChange w:id="2699" w:author="제이펍 출판사" w:date="2021-03-14T15:57:00Z">
                <w:pPr>
                  <w:pStyle w:val="Compact"/>
                </w:pPr>
              </w:pPrChange>
            </w:pPr>
            <w:r w:rsidRPr="00ED4019">
              <w:rPr>
                <w:rFonts w:ascii="Times New Roman" w:hAnsi="Times New Roman"/>
              </w:rPr>
              <w:t>월</w:t>
            </w:r>
            <w:r w:rsidRPr="00ED4019">
              <w:rPr>
                <w:rFonts w:ascii="Times New Roman" w:hAnsi="Times New Roman"/>
              </w:rPr>
              <w:t xml:space="preserve"> </w:t>
            </w:r>
            <w:r w:rsidRPr="00ED4019">
              <w:rPr>
                <w:rFonts w:ascii="Times New Roman" w:hAnsi="Times New Roman"/>
              </w:rPr>
              <w:t>주기</w:t>
            </w:r>
          </w:p>
        </w:tc>
      </w:tr>
      <w:tr w:rsidR="00FD7B2A" w14:paraId="297B0329" w14:textId="77777777" w:rsidTr="00BF7861">
        <w:trPr>
          <w:jc w:val="center"/>
        </w:trPr>
        <w:tc>
          <w:tcPr>
            <w:tcW w:w="0" w:type="auto"/>
          </w:tcPr>
          <w:p w14:paraId="58B1BC78" w14:textId="77777777" w:rsidR="00FD7B2A" w:rsidRDefault="00FD7B2A">
            <w:pPr>
              <w:pStyle w:val="Compact"/>
              <w:jc w:val="both"/>
              <w:pPrChange w:id="2700" w:author="제이펍 출판사" w:date="2021-03-14T15:57:00Z">
                <w:pPr>
                  <w:pStyle w:val="Compact"/>
                </w:pPr>
              </w:pPrChange>
            </w:pPr>
            <w:r w:rsidRPr="00ED4019">
              <w:rPr>
                <w:rFonts w:ascii="Times New Roman" w:hAnsi="Times New Roman"/>
              </w:rPr>
              <w:t>yearweek</w:t>
            </w:r>
          </w:p>
        </w:tc>
        <w:tc>
          <w:tcPr>
            <w:tcW w:w="0" w:type="auto"/>
          </w:tcPr>
          <w:p w14:paraId="35982973" w14:textId="77777777" w:rsidR="00FD7B2A" w:rsidRDefault="00FD7B2A">
            <w:pPr>
              <w:pStyle w:val="Compact"/>
              <w:jc w:val="both"/>
              <w:pPrChange w:id="2701" w:author="제이펍 출판사" w:date="2021-03-14T15:57:00Z">
                <w:pPr>
                  <w:pStyle w:val="Compact"/>
                </w:pPr>
              </w:pPrChange>
            </w:pPr>
            <w:r w:rsidRPr="00ED4019">
              <w:rPr>
                <w:rFonts w:ascii="Times New Roman" w:hAnsi="Times New Roman"/>
              </w:rPr>
              <w:t>주</w:t>
            </w:r>
            <w:r w:rsidRPr="00ED4019">
              <w:rPr>
                <w:rFonts w:ascii="Times New Roman" w:hAnsi="Times New Roman"/>
              </w:rPr>
              <w:t xml:space="preserve"> </w:t>
            </w:r>
            <w:r w:rsidRPr="00ED4019">
              <w:rPr>
                <w:rFonts w:ascii="Times New Roman" w:hAnsi="Times New Roman"/>
              </w:rPr>
              <w:t>주기</w:t>
            </w:r>
          </w:p>
        </w:tc>
      </w:tr>
      <w:tr w:rsidR="00FD7B2A" w14:paraId="299547E1" w14:textId="77777777" w:rsidTr="00BF7861">
        <w:trPr>
          <w:jc w:val="center"/>
        </w:trPr>
        <w:tc>
          <w:tcPr>
            <w:tcW w:w="0" w:type="auto"/>
          </w:tcPr>
          <w:p w14:paraId="6F350253" w14:textId="77777777" w:rsidR="00FD7B2A" w:rsidRDefault="00FD7B2A">
            <w:pPr>
              <w:pStyle w:val="Compact"/>
              <w:jc w:val="both"/>
              <w:pPrChange w:id="2702" w:author="제이펍 출판사" w:date="2021-03-14T15:57:00Z">
                <w:pPr>
                  <w:pStyle w:val="Compact"/>
                </w:pPr>
              </w:pPrChange>
            </w:pPr>
            <w:r w:rsidRPr="00ED4019">
              <w:rPr>
                <w:rFonts w:ascii="Times New Roman" w:hAnsi="Times New Roman"/>
              </w:rPr>
              <w:t>as.Date</w:t>
            </w:r>
          </w:p>
        </w:tc>
        <w:tc>
          <w:tcPr>
            <w:tcW w:w="0" w:type="auto"/>
          </w:tcPr>
          <w:p w14:paraId="5FA72076" w14:textId="77777777" w:rsidR="00FD7B2A" w:rsidRDefault="00FD7B2A">
            <w:pPr>
              <w:pStyle w:val="Compact"/>
              <w:jc w:val="both"/>
              <w:pPrChange w:id="2703" w:author="제이펍 출판사" w:date="2021-03-14T15:57:00Z">
                <w:pPr>
                  <w:pStyle w:val="Compact"/>
                </w:pPr>
              </w:pPrChange>
            </w:pPr>
            <w:r w:rsidRPr="00ED4019">
              <w:rPr>
                <w:rFonts w:ascii="Times New Roman" w:hAnsi="Times New Roman"/>
              </w:rPr>
              <w:t>일</w:t>
            </w:r>
            <w:r w:rsidRPr="00ED4019">
              <w:rPr>
                <w:rFonts w:ascii="Times New Roman" w:hAnsi="Times New Roman"/>
              </w:rPr>
              <w:t xml:space="preserve"> </w:t>
            </w:r>
            <w:r w:rsidRPr="00ED4019">
              <w:rPr>
                <w:rFonts w:ascii="Times New Roman" w:hAnsi="Times New Roman"/>
              </w:rPr>
              <w:t>주기</w:t>
            </w:r>
          </w:p>
        </w:tc>
      </w:tr>
      <w:tr w:rsidR="00FD7B2A" w:rsidRPr="00ED4019" w14:paraId="1315C37D" w14:textId="77777777" w:rsidTr="00BF7861">
        <w:trPr>
          <w:jc w:val="center"/>
        </w:trPr>
        <w:tc>
          <w:tcPr>
            <w:tcW w:w="0" w:type="auto"/>
          </w:tcPr>
          <w:p w14:paraId="5EF343A0" w14:textId="77777777" w:rsidR="00FD7B2A" w:rsidRDefault="00FD7B2A">
            <w:pPr>
              <w:pStyle w:val="Compact"/>
              <w:jc w:val="both"/>
              <w:pPrChange w:id="2704" w:author="제이펍 출판사" w:date="2021-03-14T15:57:00Z">
                <w:pPr>
                  <w:pStyle w:val="Compact"/>
                </w:pPr>
              </w:pPrChange>
            </w:pPr>
            <w:r w:rsidRPr="00ED4019">
              <w:rPr>
                <w:rFonts w:ascii="Times New Roman" w:hAnsi="Times New Roman"/>
              </w:rPr>
              <w:t>celling_date, floor_date, round_date</w:t>
            </w:r>
          </w:p>
        </w:tc>
        <w:tc>
          <w:tcPr>
            <w:tcW w:w="0" w:type="auto"/>
          </w:tcPr>
          <w:p w14:paraId="35763681" w14:textId="77777777" w:rsidR="00FD7B2A" w:rsidRPr="00ED4019" w:rsidRDefault="00FD7B2A">
            <w:pPr>
              <w:pStyle w:val="Compact"/>
              <w:jc w:val="both"/>
              <w:rPr>
                <w:rFonts w:ascii="Times New Roman" w:hAnsi="Times New Roman"/>
              </w:rPr>
              <w:pPrChange w:id="2705" w:author="제이펍 출판사" w:date="2021-03-14T15:57:00Z">
                <w:pPr>
                  <w:pStyle w:val="Compact"/>
                </w:pPr>
              </w:pPrChange>
            </w:pPr>
            <w:r w:rsidRPr="00ED4019">
              <w:rPr>
                <w:rFonts w:ascii="Times New Roman" w:hAnsi="Times New Roman"/>
              </w:rPr>
              <w:t>상세</w:t>
            </w:r>
            <w:r w:rsidRPr="00ED4019">
              <w:rPr>
                <w:rFonts w:ascii="Times New Roman" w:hAnsi="Times New Roman"/>
              </w:rPr>
              <w:t xml:space="preserve"> </w:t>
            </w:r>
            <w:r w:rsidRPr="00ED4019">
              <w:rPr>
                <w:rFonts w:ascii="Times New Roman" w:hAnsi="Times New Roman"/>
              </w:rPr>
              <w:t>주기</w:t>
            </w:r>
          </w:p>
        </w:tc>
      </w:tr>
    </w:tbl>
    <w:p w14:paraId="44F956F8" w14:textId="77777777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2706" w:author="제이펍 출판사" w:date="2021-03-14T15:57:00Z">
          <w:pPr>
            <w:pStyle w:val="SourceCode"/>
          </w:pPr>
        </w:pPrChange>
      </w:pPr>
      <w:r w:rsidRPr="00ED4019">
        <w:rPr>
          <w:rStyle w:val="NormalTok"/>
          <w:rFonts w:ascii="Times New Roman" w:hAnsi="Times New Roman"/>
        </w:rPr>
        <w:t xml:space="preserve"> </w:t>
      </w:r>
      <w:proofErr w:type="gramStart"/>
      <w:r w:rsidRPr="00ED4019">
        <w:rPr>
          <w:rStyle w:val="NormalTok"/>
          <w:rFonts w:ascii="Times New Roman" w:hAnsi="Times New Roman"/>
        </w:rPr>
        <w:t>employees.tsibble</w:t>
      </w:r>
      <w:r w:rsidRPr="00ED4019">
        <w:rPr>
          <w:rStyle w:val="SpecialCharTok"/>
          <w:rFonts w:ascii="Times New Roman" w:hAnsi="Times New Roman"/>
        </w:rPr>
        <w:t>%</w:t>
      </w:r>
      <w:proofErr w:type="gramEnd"/>
      <w:r w:rsidRPr="00ED4019">
        <w:rPr>
          <w:rStyle w:val="SpecialCharTok"/>
          <w:rFonts w:ascii="Times New Roman" w:hAnsi="Times New Roman"/>
        </w:rPr>
        <w:t>&gt;%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 </w:t>
      </w:r>
      <w:r w:rsidRPr="00ED4019">
        <w:rPr>
          <w:rStyle w:val="FunctionTok"/>
          <w:rFonts w:ascii="Times New Roman" w:hAnsi="Times New Roman"/>
        </w:rPr>
        <w:t>index_by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AttributeTok"/>
          <w:rFonts w:ascii="Times New Roman" w:hAnsi="Times New Roman"/>
        </w:rPr>
        <w:t>yearqtr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pecialCharTok"/>
          <w:rFonts w:ascii="Times New Roman" w:hAnsi="Times New Roman"/>
        </w:rPr>
        <w:t>~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unctionTok"/>
          <w:rFonts w:ascii="Times New Roman" w:hAnsi="Times New Roman"/>
        </w:rPr>
        <w:t>yearquarter</w:t>
      </w:r>
      <w:r w:rsidRPr="00ED4019">
        <w:rPr>
          <w:rStyle w:val="NormalTok"/>
          <w:rFonts w:ascii="Times New Roman" w:hAnsi="Times New Roman"/>
        </w:rPr>
        <w:t xml:space="preserve">(.)) </w:t>
      </w:r>
      <w:r w:rsidRPr="00ED4019">
        <w:rPr>
          <w:rStyle w:val="SpecialCharTok"/>
          <w:rFonts w:ascii="Times New Roman" w:hAnsi="Times New Roman"/>
        </w:rPr>
        <w:t>%&gt;%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 </w:t>
      </w:r>
      <w:r w:rsidRPr="00ED4019">
        <w:rPr>
          <w:rStyle w:val="FunctionTok"/>
          <w:rFonts w:ascii="Times New Roman" w:hAnsi="Times New Roman"/>
        </w:rPr>
        <w:t>summarise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AttributeTok"/>
          <w:rFonts w:ascii="Times New Roman" w:hAnsi="Times New Roman"/>
        </w:rPr>
        <w:t>sum.qtrly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unctionTok"/>
          <w:rFonts w:ascii="Times New Roman" w:hAnsi="Times New Roman"/>
        </w:rPr>
        <w:t>sum</w:t>
      </w:r>
      <w:r w:rsidRPr="00ED4019">
        <w:rPr>
          <w:rStyle w:val="NormalTok"/>
          <w:rFonts w:ascii="Times New Roman" w:hAnsi="Times New Roman"/>
        </w:rPr>
        <w:t xml:space="preserve">(total)) </w:t>
      </w:r>
      <w:r w:rsidRPr="00ED4019">
        <w:rPr>
          <w:rStyle w:val="SpecialCharTok"/>
          <w:rFonts w:ascii="Times New Roman" w:hAnsi="Times New Roman"/>
        </w:rPr>
        <w:t>%&gt;%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 </w:t>
      </w:r>
      <w:r w:rsidRPr="00ED4019">
        <w:rPr>
          <w:rStyle w:val="FunctionTok"/>
          <w:rFonts w:ascii="Times New Roman" w:hAnsi="Times New Roman"/>
        </w:rPr>
        <w:t>head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DecValTok"/>
          <w:rFonts w:ascii="Times New Roman" w:hAnsi="Times New Roman"/>
        </w:rPr>
        <w:t>10</w:t>
      </w:r>
      <w:r w:rsidRPr="00ED4019">
        <w:rPr>
          <w:rStyle w:val="NormalTok"/>
          <w:rFonts w:ascii="Times New Roman" w:hAnsi="Times New Roman"/>
        </w:rPr>
        <w:t>)</w:t>
      </w:r>
    </w:p>
    <w:p w14:paraId="2C8A49A7" w14:textId="77777777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2707" w:author="제이펍 출판사" w:date="2021-03-14T15:57:00Z">
          <w:pPr>
            <w:pStyle w:val="SourceCode"/>
          </w:pPr>
        </w:pPrChange>
      </w:pPr>
      <w:r w:rsidRPr="00ED4019">
        <w:rPr>
          <w:rStyle w:val="VerbatimChar"/>
          <w:rFonts w:ascii="Times New Roman" w:hAnsi="Times New Roman"/>
        </w:rPr>
        <w:t># A tsibble: 10 x 2 [1Q]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   yearqtr sum.qtrly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     &lt;qtr&gt;     &lt;int&gt;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 1 2013 Q1     73238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 2 2013 Q2     76618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 3 2013 Q3     76895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 4 2013 Q4     76841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 5 2014 Q1     75629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 6 2014 Q2     78275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 7 2014 Q3     78676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 8 2014 Q4     78186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 9 2015 Q1     76629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10 2015 Q2     79024</w:t>
      </w:r>
    </w:p>
    <w:p w14:paraId="5038522D" w14:textId="77777777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2708" w:author="제이펍 출판사" w:date="2021-03-14T15:57:00Z">
          <w:pPr>
            <w:pStyle w:val="SourceCode"/>
          </w:pPr>
        </w:pPrChange>
      </w:pPr>
      <w:r w:rsidRPr="00ED4019">
        <w:rPr>
          <w:rStyle w:val="NormalTok"/>
          <w:rFonts w:ascii="Times New Roman" w:hAnsi="Times New Roman"/>
        </w:rPr>
        <w:t xml:space="preserve"> covid19.tsibble[, </w:t>
      </w:r>
      <w:r w:rsidRPr="00ED4019">
        <w:rPr>
          <w:rStyle w:val="FunctionTok"/>
          <w:rFonts w:ascii="Times New Roman" w:hAnsi="Times New Roman"/>
        </w:rPr>
        <w:t>c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DecValTok"/>
          <w:rFonts w:ascii="Times New Roman" w:hAnsi="Times New Roman"/>
        </w:rPr>
        <w:t>1</w:t>
      </w:r>
      <w:r w:rsidRPr="00ED4019">
        <w:rPr>
          <w:rStyle w:val="NormalTok"/>
          <w:rFonts w:ascii="Times New Roman" w:hAnsi="Times New Roman"/>
        </w:rPr>
        <w:t>,</w:t>
      </w:r>
      <w:r w:rsidRPr="00ED4019">
        <w:rPr>
          <w:rStyle w:val="DecValTok"/>
          <w:rFonts w:ascii="Times New Roman" w:hAnsi="Times New Roman"/>
        </w:rPr>
        <w:t>3</w:t>
      </w:r>
      <w:r w:rsidRPr="00ED4019">
        <w:rPr>
          <w:rStyle w:val="NormalTok"/>
          <w:rFonts w:ascii="Times New Roman" w:hAnsi="Times New Roman"/>
        </w:rPr>
        <w:t>)]</w:t>
      </w:r>
      <w:r w:rsidRPr="00ED4019">
        <w:rPr>
          <w:rStyle w:val="SpecialCharTok"/>
          <w:rFonts w:ascii="Times New Roman" w:hAnsi="Times New Roman"/>
        </w:rPr>
        <w:t>%&gt;%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 </w:t>
      </w:r>
      <w:r w:rsidRPr="00ED4019">
        <w:rPr>
          <w:rStyle w:val="FunctionTok"/>
          <w:rFonts w:ascii="Times New Roman" w:hAnsi="Times New Roman"/>
        </w:rPr>
        <w:t>index_by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AttributeTok"/>
          <w:rFonts w:ascii="Times New Roman" w:hAnsi="Times New Roman"/>
        </w:rPr>
        <w:t>yearweek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pecialCharTok"/>
          <w:rFonts w:ascii="Times New Roman" w:hAnsi="Times New Roman"/>
        </w:rPr>
        <w:t>~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unctionTok"/>
          <w:rFonts w:ascii="Times New Roman" w:hAnsi="Times New Roman"/>
        </w:rPr>
        <w:t>yearweek</w:t>
      </w:r>
      <w:r w:rsidRPr="00ED4019">
        <w:rPr>
          <w:rStyle w:val="NormalTok"/>
          <w:rFonts w:ascii="Times New Roman" w:hAnsi="Times New Roman"/>
        </w:rPr>
        <w:t xml:space="preserve">(.)) </w:t>
      </w:r>
      <w:r w:rsidRPr="00ED4019">
        <w:rPr>
          <w:rStyle w:val="SpecialCharTok"/>
          <w:rFonts w:ascii="Times New Roman" w:hAnsi="Times New Roman"/>
        </w:rPr>
        <w:t>%&gt;%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 </w:t>
      </w:r>
      <w:r w:rsidRPr="00ED4019">
        <w:rPr>
          <w:rStyle w:val="FunctionTok"/>
          <w:rFonts w:ascii="Times New Roman" w:hAnsi="Times New Roman"/>
        </w:rPr>
        <w:t>summarise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AttributeTok"/>
          <w:rFonts w:ascii="Times New Roman" w:hAnsi="Times New Roman"/>
        </w:rPr>
        <w:t>sum.weekly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unctionTok"/>
          <w:rFonts w:ascii="Times New Roman" w:hAnsi="Times New Roman"/>
        </w:rPr>
        <w:t>sum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StringTok"/>
          <w:rFonts w:ascii="Times New Roman" w:hAnsi="Times New Roman"/>
        </w:rPr>
        <w:t>`</w:t>
      </w:r>
      <w:r w:rsidRPr="00ED4019">
        <w:rPr>
          <w:rStyle w:val="AttributeTok"/>
          <w:rFonts w:ascii="Times New Roman" w:hAnsi="Times New Roman"/>
        </w:rPr>
        <w:t>0-9</w:t>
      </w:r>
      <w:r w:rsidRPr="00ED4019">
        <w:rPr>
          <w:rStyle w:val="AttributeTok"/>
          <w:rFonts w:ascii="Times New Roman" w:hAnsi="Times New Roman"/>
        </w:rPr>
        <w:t>세</w:t>
      </w:r>
      <w:r w:rsidRPr="00ED4019">
        <w:rPr>
          <w:rStyle w:val="StringTok"/>
          <w:rFonts w:ascii="Times New Roman" w:hAnsi="Times New Roman"/>
        </w:rPr>
        <w:t>`</w:t>
      </w:r>
      <w:r w:rsidRPr="00ED4019">
        <w:rPr>
          <w:rStyle w:val="NormalTok"/>
          <w:rFonts w:ascii="Times New Roman" w:hAnsi="Times New Roman"/>
        </w:rPr>
        <w:t xml:space="preserve">)) </w:t>
      </w:r>
      <w:r w:rsidRPr="00ED4019">
        <w:rPr>
          <w:rStyle w:val="SpecialCharTok"/>
          <w:rFonts w:ascii="Times New Roman" w:hAnsi="Times New Roman"/>
        </w:rPr>
        <w:t>%&gt;%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 </w:t>
      </w:r>
      <w:r w:rsidRPr="00ED4019">
        <w:rPr>
          <w:rStyle w:val="FunctionTok"/>
          <w:rFonts w:ascii="Times New Roman" w:hAnsi="Times New Roman"/>
        </w:rPr>
        <w:t>head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DecValTok"/>
          <w:rFonts w:ascii="Times New Roman" w:hAnsi="Times New Roman"/>
        </w:rPr>
        <w:t>10</w:t>
      </w:r>
      <w:r w:rsidRPr="00ED4019">
        <w:rPr>
          <w:rStyle w:val="NormalTok"/>
          <w:rFonts w:ascii="Times New Roman" w:hAnsi="Times New Roman"/>
        </w:rPr>
        <w:t>)</w:t>
      </w:r>
    </w:p>
    <w:p w14:paraId="1BB55F44" w14:textId="77777777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2709" w:author="제이펍 출판사" w:date="2021-03-14T15:57:00Z">
          <w:pPr>
            <w:pStyle w:val="SourceCode"/>
          </w:pPr>
        </w:pPrChange>
      </w:pPr>
      <w:r w:rsidRPr="00ED4019">
        <w:rPr>
          <w:rStyle w:val="VerbatimChar"/>
          <w:rFonts w:ascii="Times New Roman" w:hAnsi="Times New Roman"/>
        </w:rPr>
        <w:lastRenderedPageBreak/>
        <w:t># A tsibble: 10 x 2 [1W]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   yearweek sum.weekly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     &lt;week&gt;      &lt;dbl&gt;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 1 2020 W15          4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 2 2020 W16          8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 3 2020 W17          3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 4 2020 W18         -1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 5 2020 W19          1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 6 2020 W20          6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 7 2020 W21          1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 8 2020 W22          8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 9 2020 W23          7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10 2020 W24          3</w:t>
      </w:r>
    </w:p>
    <w:p w14:paraId="18148228" w14:textId="7B9840FF" w:rsidR="00FD7B2A" w:rsidRPr="00ED4019" w:rsidRDefault="00FD7B2A">
      <w:pPr>
        <w:jc w:val="both"/>
        <w:rPr>
          <w:rFonts w:ascii="Times New Roman" w:hAnsi="Times New Roman"/>
          <w:lang w:eastAsia="ko-KR"/>
        </w:rPr>
        <w:pPrChange w:id="2710" w:author="제이펍 출판사" w:date="2021-03-14T15:57:00Z">
          <w:pPr/>
        </w:pPrChange>
      </w:pPr>
      <w:r w:rsidRPr="00ED4019">
        <w:rPr>
          <w:rStyle w:val="VerbatimChar"/>
          <w:rFonts w:ascii="Times New Roman" w:hAnsi="Times New Roman"/>
          <w:lang w:eastAsia="ko-KR"/>
        </w:rPr>
        <w:t>index_by()</w:t>
      </w:r>
      <w:r w:rsidRPr="00ED4019">
        <w:rPr>
          <w:rFonts w:ascii="Times New Roman" w:hAnsi="Times New Roman"/>
          <w:lang w:eastAsia="ko-KR"/>
        </w:rPr>
        <w:t>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사용할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때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장점은</w:t>
      </w:r>
      <w:r w:rsidRPr="00ED4019">
        <w:rPr>
          <w:rFonts w:ascii="Times New Roman" w:hAnsi="Times New Roman"/>
          <w:lang w:eastAsia="ko-KR"/>
        </w:rPr>
        <w:t xml:space="preserve"> </w:t>
      </w:r>
      <w:del w:id="2711" w:author="제이펍 출판사" w:date="2021-03-14T17:49:00Z">
        <w:r w:rsidRPr="00ED4019" w:rsidDel="001B0D03">
          <w:rPr>
            <w:rFonts w:ascii="Times New Roman" w:hAnsi="Times New Roman" w:hint="eastAsia"/>
            <w:lang w:eastAsia="ko-KR"/>
          </w:rPr>
          <w:delText>그룹핑</w:delText>
        </w:r>
      </w:del>
      <w:ins w:id="2712" w:author="제이펍 출판사" w:date="2021-03-14T17:49:00Z">
        <w:r w:rsidR="001B0D03">
          <w:rPr>
            <w:rFonts w:ascii="Times New Roman" w:hAnsi="Times New Roman" w:hint="eastAsia"/>
            <w:lang w:eastAsia="ko-KR"/>
          </w:rPr>
          <w:t>그루핑</w:t>
        </w:r>
      </w:ins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기간을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자유자재로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설정할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있다는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점이다</w:t>
      </w:r>
      <w:r w:rsidRPr="00ED4019">
        <w:rPr>
          <w:rFonts w:ascii="Times New Roman" w:hAnsi="Times New Roman"/>
          <w:lang w:eastAsia="ko-KR"/>
        </w:rPr>
        <w:t xml:space="preserve">. </w:t>
      </w:r>
      <w:r w:rsidRPr="00ED4019">
        <w:rPr>
          <w:rFonts w:ascii="Times New Roman" w:hAnsi="Times New Roman"/>
          <w:lang w:eastAsia="ko-KR"/>
        </w:rPr>
        <w:t>월</w:t>
      </w:r>
      <w:r w:rsidRPr="00ED4019">
        <w:rPr>
          <w:rFonts w:ascii="Times New Roman" w:hAnsi="Times New Roman"/>
          <w:lang w:eastAsia="ko-KR"/>
        </w:rPr>
        <w:t xml:space="preserve">, </w:t>
      </w:r>
      <w:r w:rsidRPr="00ED4019">
        <w:rPr>
          <w:rFonts w:ascii="Times New Roman" w:hAnsi="Times New Roman"/>
          <w:lang w:eastAsia="ko-KR"/>
        </w:rPr>
        <w:t>분기</w:t>
      </w:r>
      <w:r w:rsidRPr="00ED4019">
        <w:rPr>
          <w:rFonts w:ascii="Times New Roman" w:hAnsi="Times New Roman"/>
          <w:lang w:eastAsia="ko-KR"/>
        </w:rPr>
        <w:t xml:space="preserve">, </w:t>
      </w:r>
      <w:del w:id="2713" w:author="user" w:date="2021-03-21T16:02:00Z">
        <w:r w:rsidRPr="00ED4019" w:rsidDel="008268DF">
          <w:rPr>
            <w:rFonts w:ascii="Times New Roman" w:hAnsi="Times New Roman" w:hint="eastAsia"/>
            <w:lang w:eastAsia="ko-KR"/>
          </w:rPr>
          <w:delText>년</w:delText>
        </w:r>
      </w:del>
      <w:ins w:id="2714" w:author="user" w:date="2021-03-21T16:02:00Z">
        <w:r w:rsidR="008268DF">
          <w:rPr>
            <w:rFonts w:ascii="Times New Roman" w:hAnsi="Times New Roman" w:hint="eastAsia"/>
            <w:lang w:eastAsia="ko-KR"/>
          </w:rPr>
          <w:t>연</w:t>
        </w:r>
      </w:ins>
      <w:r w:rsidRPr="00ED4019">
        <w:rPr>
          <w:rFonts w:ascii="Times New Roman" w:hAnsi="Times New Roman"/>
          <w:lang w:eastAsia="ko-KR"/>
        </w:rPr>
        <w:t>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같이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달력상의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주기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외에</w:t>
      </w:r>
      <w:r w:rsidRPr="00ED4019">
        <w:rPr>
          <w:rFonts w:ascii="Times New Roman" w:hAnsi="Times New Roman"/>
          <w:lang w:eastAsia="ko-KR"/>
        </w:rPr>
        <w:t xml:space="preserve"> ‘</w:t>
      </w:r>
      <w:r w:rsidRPr="00ED4019">
        <w:rPr>
          <w:rFonts w:ascii="Times New Roman" w:hAnsi="Times New Roman"/>
          <w:lang w:eastAsia="ko-KR"/>
        </w:rPr>
        <w:t>매</w:t>
      </w:r>
      <w:r w:rsidRPr="00ED4019">
        <w:rPr>
          <w:rFonts w:ascii="Times New Roman" w:hAnsi="Times New Roman"/>
          <w:lang w:eastAsia="ko-KR"/>
        </w:rPr>
        <w:t xml:space="preserve"> 4</w:t>
      </w:r>
      <w:r w:rsidRPr="00ED4019">
        <w:rPr>
          <w:rFonts w:ascii="Times New Roman" w:hAnsi="Times New Roman"/>
          <w:lang w:eastAsia="ko-KR"/>
        </w:rPr>
        <w:t>일마다</w:t>
      </w:r>
      <w:r w:rsidRPr="00ED4019">
        <w:rPr>
          <w:rFonts w:ascii="Times New Roman" w:hAnsi="Times New Roman"/>
          <w:lang w:eastAsia="ko-KR"/>
        </w:rPr>
        <w:t xml:space="preserve">’, </w:t>
      </w:r>
      <w:ins w:id="2715" w:author="user" w:date="2021-03-21T16:02:00Z">
        <w:r w:rsidR="008268DF">
          <w:rPr>
            <w:rFonts w:ascii="Times New Roman" w:hAnsi="Times New Roman"/>
            <w:lang w:eastAsia="ko-KR"/>
          </w:rPr>
          <w:t>‘</w:t>
        </w:r>
      </w:ins>
      <w:del w:id="2716" w:author="user" w:date="2021-03-21T16:02:00Z">
        <w:r w:rsidRPr="00ED4019" w:rsidDel="008268DF">
          <w:rPr>
            <w:rFonts w:ascii="Times New Roman" w:hAnsi="Times New Roman"/>
            <w:lang w:eastAsia="ko-KR"/>
          </w:rPr>
          <w:delText>’</w:delText>
        </w:r>
      </w:del>
      <w:r w:rsidRPr="00ED4019">
        <w:rPr>
          <w:rFonts w:ascii="Times New Roman" w:hAnsi="Times New Roman"/>
          <w:lang w:eastAsia="ko-KR"/>
        </w:rPr>
        <w:t>매</w:t>
      </w:r>
      <w:r w:rsidRPr="00ED4019">
        <w:rPr>
          <w:rFonts w:ascii="Times New Roman" w:hAnsi="Times New Roman"/>
          <w:lang w:eastAsia="ko-KR"/>
        </w:rPr>
        <w:t xml:space="preserve"> 2</w:t>
      </w:r>
      <w:commentRangeStart w:id="2717"/>
      <w:commentRangeStart w:id="2718"/>
      <w:r w:rsidRPr="00ED4019">
        <w:rPr>
          <w:rFonts w:ascii="Times New Roman" w:hAnsi="Times New Roman"/>
          <w:lang w:eastAsia="ko-KR"/>
        </w:rPr>
        <w:t>달</w:t>
      </w:r>
      <w:commentRangeEnd w:id="2717"/>
      <w:r w:rsidR="008268DF">
        <w:rPr>
          <w:rStyle w:val="af3"/>
        </w:rPr>
        <w:commentReference w:id="2717"/>
      </w:r>
      <w:commentRangeEnd w:id="2718"/>
      <w:r w:rsidR="007B0DCF">
        <w:rPr>
          <w:rStyle w:val="af3"/>
        </w:rPr>
        <w:commentReference w:id="2718"/>
      </w:r>
      <w:r w:rsidRPr="00ED4019">
        <w:rPr>
          <w:rFonts w:ascii="Times New Roman" w:hAnsi="Times New Roman"/>
          <w:lang w:eastAsia="ko-KR"/>
        </w:rPr>
        <w:t>마다</w:t>
      </w:r>
      <w:r w:rsidRPr="00ED4019">
        <w:rPr>
          <w:rFonts w:ascii="Times New Roman" w:hAnsi="Times New Roman"/>
          <w:lang w:eastAsia="ko-KR"/>
        </w:rPr>
        <w:t>’</w:t>
      </w:r>
      <w:r w:rsidRPr="00ED4019">
        <w:rPr>
          <w:rFonts w:ascii="Times New Roman" w:hAnsi="Times New Roman"/>
          <w:lang w:eastAsia="ko-KR"/>
        </w:rPr>
        <w:t>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같이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주기를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설정할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있다</w:t>
      </w:r>
      <w:r w:rsidRPr="00ED4019">
        <w:rPr>
          <w:rFonts w:ascii="Times New Roman" w:hAnsi="Times New Roman"/>
          <w:lang w:eastAsia="ko-KR"/>
        </w:rPr>
        <w:t>.</w:t>
      </w:r>
    </w:p>
    <w:p w14:paraId="65D1F2D3" w14:textId="77777777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2719" w:author="제이펍 출판사" w:date="2021-03-14T15:57:00Z">
          <w:pPr>
            <w:pStyle w:val="SourceCode"/>
          </w:pPr>
        </w:pPrChange>
      </w:pPr>
      <w:r w:rsidRPr="00ED4019">
        <w:rPr>
          <w:rStyle w:val="NormalTok"/>
          <w:rFonts w:ascii="Times New Roman" w:hAnsi="Times New Roman"/>
          <w:lang w:eastAsia="ko-KR"/>
        </w:rPr>
        <w:t xml:space="preserve"> </w:t>
      </w:r>
      <w:r w:rsidRPr="00ED4019">
        <w:rPr>
          <w:rStyle w:val="NormalTok"/>
          <w:rFonts w:ascii="Times New Roman" w:hAnsi="Times New Roman"/>
        </w:rPr>
        <w:t xml:space="preserve">covid19.tsibble[, </w:t>
      </w:r>
      <w:r w:rsidRPr="00ED4019">
        <w:rPr>
          <w:rStyle w:val="FunctionTok"/>
          <w:rFonts w:ascii="Times New Roman" w:hAnsi="Times New Roman"/>
        </w:rPr>
        <w:t>c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DecValTok"/>
          <w:rFonts w:ascii="Times New Roman" w:hAnsi="Times New Roman"/>
        </w:rPr>
        <w:t>1</w:t>
      </w:r>
      <w:r w:rsidRPr="00ED4019">
        <w:rPr>
          <w:rStyle w:val="NormalTok"/>
          <w:rFonts w:ascii="Times New Roman" w:hAnsi="Times New Roman"/>
        </w:rPr>
        <w:t>,</w:t>
      </w:r>
      <w:r w:rsidRPr="00ED4019">
        <w:rPr>
          <w:rStyle w:val="DecValTok"/>
          <w:rFonts w:ascii="Times New Roman" w:hAnsi="Times New Roman"/>
        </w:rPr>
        <w:t>3</w:t>
      </w:r>
      <w:r w:rsidRPr="00ED4019">
        <w:rPr>
          <w:rStyle w:val="NormalTok"/>
          <w:rFonts w:ascii="Times New Roman" w:hAnsi="Times New Roman"/>
        </w:rPr>
        <w:t>)]</w:t>
      </w:r>
      <w:r w:rsidRPr="00ED4019">
        <w:rPr>
          <w:rStyle w:val="SpecialCharTok"/>
          <w:rFonts w:ascii="Times New Roman" w:hAnsi="Times New Roman"/>
        </w:rPr>
        <w:t>%&gt;%</w:t>
      </w:r>
      <w:bookmarkStart w:id="2720" w:name="_GoBack"/>
      <w:bookmarkEnd w:id="2720"/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 </w:t>
      </w:r>
      <w:r w:rsidRPr="00ED4019">
        <w:rPr>
          <w:rStyle w:val="FunctionTok"/>
          <w:rFonts w:ascii="Times New Roman" w:hAnsi="Times New Roman"/>
        </w:rPr>
        <w:t>index_by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AttributeTok"/>
          <w:rFonts w:ascii="Times New Roman" w:hAnsi="Times New Roman"/>
        </w:rPr>
        <w:t>twoweek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pecialCharTok"/>
          <w:rFonts w:ascii="Times New Roman" w:hAnsi="Times New Roman"/>
        </w:rPr>
        <w:t>~</w:t>
      </w:r>
      <w:r w:rsidRPr="00ED4019">
        <w:rPr>
          <w:rStyle w:val="NormalTok"/>
          <w:rFonts w:ascii="Times New Roman" w:hAnsi="Times New Roman"/>
        </w:rPr>
        <w:t xml:space="preserve"> lubridate</w:t>
      </w:r>
      <w:r w:rsidRPr="00ED4019">
        <w:rPr>
          <w:rStyle w:val="SpecialCharTok"/>
          <w:rFonts w:ascii="Times New Roman" w:hAnsi="Times New Roman"/>
        </w:rPr>
        <w:t>::</w:t>
      </w:r>
      <w:r w:rsidRPr="00ED4019">
        <w:rPr>
          <w:rStyle w:val="FunctionTok"/>
          <w:rFonts w:ascii="Times New Roman" w:hAnsi="Times New Roman"/>
        </w:rPr>
        <w:t>floor_date</w:t>
      </w:r>
      <w:r w:rsidRPr="00ED4019">
        <w:rPr>
          <w:rStyle w:val="NormalTok"/>
          <w:rFonts w:ascii="Times New Roman" w:hAnsi="Times New Roman"/>
        </w:rPr>
        <w:t xml:space="preserve">(., </w:t>
      </w:r>
      <w:r w:rsidRPr="00ED4019">
        <w:rPr>
          <w:rStyle w:val="StringTok"/>
          <w:rFonts w:ascii="Times New Roman" w:hAnsi="Times New Roman"/>
        </w:rPr>
        <w:t>"2 month"</w:t>
      </w:r>
      <w:r w:rsidRPr="00ED4019">
        <w:rPr>
          <w:rStyle w:val="NormalTok"/>
          <w:rFonts w:ascii="Times New Roman" w:hAnsi="Times New Roman"/>
        </w:rPr>
        <w:t xml:space="preserve">)) </w:t>
      </w:r>
      <w:r w:rsidRPr="00ED4019">
        <w:rPr>
          <w:rStyle w:val="SpecialCharTok"/>
          <w:rFonts w:ascii="Times New Roman" w:hAnsi="Times New Roman"/>
        </w:rPr>
        <w:t>%&gt;%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 </w:t>
      </w:r>
      <w:r w:rsidRPr="00ED4019">
        <w:rPr>
          <w:rStyle w:val="FunctionTok"/>
          <w:rFonts w:ascii="Times New Roman" w:hAnsi="Times New Roman"/>
        </w:rPr>
        <w:t>summarise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AttributeTok"/>
          <w:rFonts w:ascii="Times New Roman" w:hAnsi="Times New Roman"/>
        </w:rPr>
        <w:t>sum.2week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unctionTok"/>
          <w:rFonts w:ascii="Times New Roman" w:hAnsi="Times New Roman"/>
        </w:rPr>
        <w:t>sum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StringTok"/>
          <w:rFonts w:ascii="Times New Roman" w:hAnsi="Times New Roman"/>
        </w:rPr>
        <w:t>`</w:t>
      </w:r>
      <w:r w:rsidRPr="00ED4019">
        <w:rPr>
          <w:rStyle w:val="AttributeTok"/>
          <w:rFonts w:ascii="Times New Roman" w:hAnsi="Times New Roman"/>
        </w:rPr>
        <w:t>0-9</w:t>
      </w:r>
      <w:r w:rsidRPr="00ED4019">
        <w:rPr>
          <w:rStyle w:val="AttributeTok"/>
          <w:rFonts w:ascii="Times New Roman" w:hAnsi="Times New Roman"/>
        </w:rPr>
        <w:t>세</w:t>
      </w:r>
      <w:r w:rsidRPr="00ED4019">
        <w:rPr>
          <w:rStyle w:val="StringTok"/>
          <w:rFonts w:ascii="Times New Roman" w:hAnsi="Times New Roman"/>
        </w:rPr>
        <w:t>`</w:t>
      </w:r>
      <w:r w:rsidRPr="00ED4019">
        <w:rPr>
          <w:rStyle w:val="NormalTok"/>
          <w:rFonts w:ascii="Times New Roman" w:hAnsi="Times New Roman"/>
        </w:rPr>
        <w:t xml:space="preserve">)) </w:t>
      </w:r>
      <w:r w:rsidRPr="00ED4019">
        <w:rPr>
          <w:rStyle w:val="SpecialCharTok"/>
          <w:rFonts w:ascii="Times New Roman" w:hAnsi="Times New Roman"/>
        </w:rPr>
        <w:t>%&gt;%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 </w:t>
      </w:r>
      <w:r w:rsidRPr="00ED4019">
        <w:rPr>
          <w:rStyle w:val="FunctionTok"/>
          <w:rFonts w:ascii="Times New Roman" w:hAnsi="Times New Roman"/>
        </w:rPr>
        <w:t>head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DecValTok"/>
          <w:rFonts w:ascii="Times New Roman" w:hAnsi="Times New Roman"/>
        </w:rPr>
        <w:t>10</w:t>
      </w:r>
      <w:r w:rsidRPr="00ED4019">
        <w:rPr>
          <w:rStyle w:val="NormalTok"/>
          <w:rFonts w:ascii="Times New Roman" w:hAnsi="Times New Roman"/>
        </w:rPr>
        <w:t>)</w:t>
      </w:r>
    </w:p>
    <w:p w14:paraId="425D6EA1" w14:textId="77777777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2721" w:author="제이펍 출판사" w:date="2021-03-14T15:57:00Z">
          <w:pPr>
            <w:pStyle w:val="SourceCode"/>
          </w:pPr>
        </w:pPrChange>
      </w:pPr>
      <w:r w:rsidRPr="00ED4019">
        <w:rPr>
          <w:rStyle w:val="VerbatimChar"/>
          <w:rFonts w:ascii="Times New Roman" w:hAnsi="Times New Roman"/>
        </w:rPr>
        <w:t># A tsibble: 6 x 2 [1D]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  twoweek    sum.2week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  &lt;date&gt;         &lt;dbl&gt;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1 2020-03-01        14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2 2020-05-01        47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3 2020-07-01       249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4 2020-09-01       248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5 2020-11-01      1317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6 2021-01-01      1081</w:t>
      </w:r>
    </w:p>
    <w:p w14:paraId="1569F87F" w14:textId="77777777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2722" w:author="제이펍 출판사" w:date="2021-03-14T15:57:00Z">
          <w:pPr>
            <w:pStyle w:val="SourceCode"/>
          </w:pPr>
        </w:pPrChange>
      </w:pPr>
      <w:r w:rsidRPr="00ED4019">
        <w:rPr>
          <w:rStyle w:val="NormalTok"/>
          <w:rFonts w:ascii="Times New Roman" w:hAnsi="Times New Roman"/>
        </w:rPr>
        <w:t xml:space="preserve"> covid19.tsibble[, </w:t>
      </w:r>
      <w:r w:rsidRPr="00ED4019">
        <w:rPr>
          <w:rStyle w:val="FunctionTok"/>
          <w:rFonts w:ascii="Times New Roman" w:hAnsi="Times New Roman"/>
        </w:rPr>
        <w:t>c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DecValTok"/>
          <w:rFonts w:ascii="Times New Roman" w:hAnsi="Times New Roman"/>
        </w:rPr>
        <w:t>1</w:t>
      </w:r>
      <w:r w:rsidRPr="00ED4019">
        <w:rPr>
          <w:rStyle w:val="NormalTok"/>
          <w:rFonts w:ascii="Times New Roman" w:hAnsi="Times New Roman"/>
        </w:rPr>
        <w:t>,</w:t>
      </w:r>
      <w:r w:rsidRPr="00ED4019">
        <w:rPr>
          <w:rStyle w:val="DecValTok"/>
          <w:rFonts w:ascii="Times New Roman" w:hAnsi="Times New Roman"/>
        </w:rPr>
        <w:t>3</w:t>
      </w:r>
      <w:r w:rsidRPr="00ED4019">
        <w:rPr>
          <w:rStyle w:val="NormalTok"/>
          <w:rFonts w:ascii="Times New Roman" w:hAnsi="Times New Roman"/>
        </w:rPr>
        <w:t>)]</w:t>
      </w:r>
      <w:r w:rsidRPr="00ED4019">
        <w:rPr>
          <w:rStyle w:val="SpecialCharTok"/>
          <w:rFonts w:ascii="Times New Roman" w:hAnsi="Times New Roman"/>
        </w:rPr>
        <w:t>%&gt;%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 </w:t>
      </w:r>
      <w:r w:rsidRPr="00ED4019">
        <w:rPr>
          <w:rStyle w:val="FunctionTok"/>
          <w:rFonts w:ascii="Times New Roman" w:hAnsi="Times New Roman"/>
        </w:rPr>
        <w:t>index_by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AttributeTok"/>
          <w:rFonts w:ascii="Times New Roman" w:hAnsi="Times New Roman"/>
        </w:rPr>
        <w:t>fourday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pecialCharTok"/>
          <w:rFonts w:ascii="Times New Roman" w:hAnsi="Times New Roman"/>
        </w:rPr>
        <w:t>~</w:t>
      </w:r>
      <w:r w:rsidRPr="00ED4019">
        <w:rPr>
          <w:rStyle w:val="NormalTok"/>
          <w:rFonts w:ascii="Times New Roman" w:hAnsi="Times New Roman"/>
        </w:rPr>
        <w:t xml:space="preserve"> lubridate</w:t>
      </w:r>
      <w:r w:rsidRPr="00ED4019">
        <w:rPr>
          <w:rStyle w:val="SpecialCharTok"/>
          <w:rFonts w:ascii="Times New Roman" w:hAnsi="Times New Roman"/>
        </w:rPr>
        <w:t>::</w:t>
      </w:r>
      <w:r w:rsidRPr="00ED4019">
        <w:rPr>
          <w:rStyle w:val="FunctionTok"/>
          <w:rFonts w:ascii="Times New Roman" w:hAnsi="Times New Roman"/>
        </w:rPr>
        <w:t>floor_date</w:t>
      </w:r>
      <w:r w:rsidRPr="00ED4019">
        <w:rPr>
          <w:rStyle w:val="NormalTok"/>
          <w:rFonts w:ascii="Times New Roman" w:hAnsi="Times New Roman"/>
        </w:rPr>
        <w:t xml:space="preserve">(., </w:t>
      </w:r>
      <w:r w:rsidRPr="00ED4019">
        <w:rPr>
          <w:rStyle w:val="StringTok"/>
          <w:rFonts w:ascii="Times New Roman" w:hAnsi="Times New Roman"/>
        </w:rPr>
        <w:t>"4 day"</w:t>
      </w:r>
      <w:r w:rsidRPr="00ED4019">
        <w:rPr>
          <w:rStyle w:val="NormalTok"/>
          <w:rFonts w:ascii="Times New Roman" w:hAnsi="Times New Roman"/>
        </w:rPr>
        <w:t xml:space="preserve">)) </w:t>
      </w:r>
      <w:r w:rsidRPr="00ED4019">
        <w:rPr>
          <w:rStyle w:val="SpecialCharTok"/>
          <w:rFonts w:ascii="Times New Roman" w:hAnsi="Times New Roman"/>
        </w:rPr>
        <w:t>%&gt;%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 </w:t>
      </w:r>
      <w:r w:rsidRPr="00ED4019">
        <w:rPr>
          <w:rStyle w:val="FunctionTok"/>
          <w:rFonts w:ascii="Times New Roman" w:hAnsi="Times New Roman"/>
        </w:rPr>
        <w:t>summarise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AttributeTok"/>
          <w:rFonts w:ascii="Times New Roman" w:hAnsi="Times New Roman"/>
        </w:rPr>
        <w:t>sum.4days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unctionTok"/>
          <w:rFonts w:ascii="Times New Roman" w:hAnsi="Times New Roman"/>
        </w:rPr>
        <w:t>sum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StringTok"/>
          <w:rFonts w:ascii="Times New Roman" w:hAnsi="Times New Roman"/>
        </w:rPr>
        <w:t>`</w:t>
      </w:r>
      <w:r w:rsidRPr="00ED4019">
        <w:rPr>
          <w:rStyle w:val="AttributeTok"/>
          <w:rFonts w:ascii="Times New Roman" w:hAnsi="Times New Roman"/>
        </w:rPr>
        <w:t>0-9</w:t>
      </w:r>
      <w:r w:rsidRPr="00ED4019">
        <w:rPr>
          <w:rStyle w:val="AttributeTok"/>
          <w:rFonts w:ascii="Times New Roman" w:hAnsi="Times New Roman"/>
        </w:rPr>
        <w:t>세</w:t>
      </w:r>
      <w:r w:rsidRPr="00ED4019">
        <w:rPr>
          <w:rStyle w:val="StringTok"/>
          <w:rFonts w:ascii="Times New Roman" w:hAnsi="Times New Roman"/>
        </w:rPr>
        <w:t>`</w:t>
      </w:r>
      <w:r w:rsidRPr="00ED4019">
        <w:rPr>
          <w:rStyle w:val="NormalTok"/>
          <w:rFonts w:ascii="Times New Roman" w:hAnsi="Times New Roman"/>
        </w:rPr>
        <w:t xml:space="preserve">)) </w:t>
      </w:r>
      <w:r w:rsidRPr="00ED4019">
        <w:rPr>
          <w:rStyle w:val="SpecialCharTok"/>
          <w:rFonts w:ascii="Times New Roman" w:hAnsi="Times New Roman"/>
        </w:rPr>
        <w:t>%&gt;%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 </w:t>
      </w:r>
      <w:r w:rsidRPr="00ED4019">
        <w:rPr>
          <w:rStyle w:val="FunctionTok"/>
          <w:rFonts w:ascii="Times New Roman" w:hAnsi="Times New Roman"/>
        </w:rPr>
        <w:t>head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DecValTok"/>
          <w:rFonts w:ascii="Times New Roman" w:hAnsi="Times New Roman"/>
        </w:rPr>
        <w:t>10</w:t>
      </w:r>
      <w:r w:rsidRPr="00ED4019">
        <w:rPr>
          <w:rStyle w:val="NormalTok"/>
          <w:rFonts w:ascii="Times New Roman" w:hAnsi="Times New Roman"/>
        </w:rPr>
        <w:t>)</w:t>
      </w:r>
    </w:p>
    <w:p w14:paraId="1D6EEA18" w14:textId="77777777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2723" w:author="제이펍 출판사" w:date="2021-03-14T15:57:00Z">
          <w:pPr>
            <w:pStyle w:val="SourceCode"/>
          </w:pPr>
        </w:pPrChange>
      </w:pPr>
      <w:r w:rsidRPr="00ED4019">
        <w:rPr>
          <w:rStyle w:val="VerbatimChar"/>
          <w:rFonts w:ascii="Times New Roman" w:hAnsi="Times New Roman"/>
        </w:rPr>
        <w:t># A tsibble: 10 x 2 [1D]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   fourday    sum.4days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   &lt;date&gt;         &lt;dbl&gt;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 1 2020-04-09         4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 2 2020-04-13         5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 3 2020-04-17         3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 4 2020-04-21         0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 5 2020-04-25         2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 6 2020-04-29         0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 7 2020-05-01         0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 8 2020-05-05         1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 9 2020-05-09         1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10 2020-05-13         5</w:t>
      </w:r>
    </w:p>
    <w:p w14:paraId="431758E9" w14:textId="77777777" w:rsidR="00FD7B2A" w:rsidRPr="00ED4019" w:rsidRDefault="00FD7B2A">
      <w:pPr>
        <w:pStyle w:val="Compact"/>
        <w:numPr>
          <w:ilvl w:val="0"/>
          <w:numId w:val="11"/>
        </w:numPr>
        <w:jc w:val="both"/>
        <w:rPr>
          <w:rFonts w:ascii="Times New Roman" w:hAnsi="Times New Roman"/>
        </w:rPr>
        <w:pPrChange w:id="2724" w:author="제이펍 출판사" w:date="2021-03-14T15:57:00Z">
          <w:pPr>
            <w:pStyle w:val="Compact"/>
            <w:numPr>
              <w:numId w:val="11"/>
            </w:numPr>
            <w:tabs>
              <w:tab w:val="num" w:pos="0"/>
            </w:tabs>
            <w:ind w:left="480" w:hanging="480"/>
          </w:pPr>
        </w:pPrChange>
      </w:pPr>
      <w:r w:rsidRPr="00ED4019">
        <w:rPr>
          <w:rStyle w:val="VerbatimChar"/>
          <w:rFonts w:ascii="Times New Roman" w:hAnsi="Times New Roman"/>
        </w:rPr>
        <w:t>xts</w:t>
      </w:r>
    </w:p>
    <w:p w14:paraId="71BAB357" w14:textId="71E8702F" w:rsidR="00FD7B2A" w:rsidRPr="00ED4019" w:rsidRDefault="00FD7B2A">
      <w:pPr>
        <w:jc w:val="both"/>
        <w:rPr>
          <w:rFonts w:ascii="Times New Roman" w:hAnsi="Times New Roman"/>
          <w:lang w:eastAsia="ko-KR"/>
        </w:rPr>
        <w:pPrChange w:id="2725" w:author="제이펍 출판사" w:date="2021-03-14T15:57:00Z">
          <w:pPr/>
        </w:pPrChange>
      </w:pPr>
      <w:r w:rsidRPr="00ED4019">
        <w:rPr>
          <w:rStyle w:val="VerbatimChar"/>
          <w:rFonts w:ascii="Times New Roman" w:hAnsi="Times New Roman"/>
          <w:lang w:eastAsia="ko-KR"/>
        </w:rPr>
        <w:t>xts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객체의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월별</w:t>
      </w:r>
      <w:r w:rsidRPr="00ED4019">
        <w:rPr>
          <w:rFonts w:ascii="Times New Roman" w:hAnsi="Times New Roman"/>
          <w:lang w:eastAsia="ko-KR"/>
        </w:rPr>
        <w:t xml:space="preserve">, </w:t>
      </w:r>
      <w:r w:rsidRPr="00ED4019">
        <w:rPr>
          <w:rFonts w:ascii="Times New Roman" w:hAnsi="Times New Roman"/>
          <w:lang w:eastAsia="ko-KR"/>
        </w:rPr>
        <w:t>분기별</w:t>
      </w:r>
      <w:r w:rsidRPr="00ED4019">
        <w:rPr>
          <w:rFonts w:ascii="Times New Roman" w:hAnsi="Times New Roman"/>
          <w:lang w:eastAsia="ko-KR"/>
        </w:rPr>
        <w:t xml:space="preserve">, </w:t>
      </w:r>
      <w:r w:rsidRPr="00ED4019">
        <w:rPr>
          <w:rFonts w:ascii="Times New Roman" w:hAnsi="Times New Roman"/>
          <w:lang w:eastAsia="ko-KR"/>
        </w:rPr>
        <w:t>연별</w:t>
      </w:r>
      <w:r w:rsidRPr="00ED4019">
        <w:rPr>
          <w:rFonts w:ascii="Times New Roman" w:hAnsi="Times New Roman"/>
          <w:lang w:eastAsia="ko-KR"/>
        </w:rPr>
        <w:t xml:space="preserve"> </w:t>
      </w:r>
      <w:del w:id="2726" w:author="제이펍 출판사" w:date="2021-03-14T17:49:00Z">
        <w:r w:rsidRPr="00ED4019" w:rsidDel="001B0D03">
          <w:rPr>
            <w:rFonts w:ascii="Times New Roman" w:hAnsi="Times New Roman"/>
            <w:lang w:eastAsia="ko-KR"/>
          </w:rPr>
          <w:delText>그룹핑</w:delText>
        </w:r>
      </w:del>
      <w:ins w:id="2727" w:author="제이펍 출판사" w:date="2021-03-14T17:49:00Z">
        <w:r w:rsidR="001B0D03">
          <w:rPr>
            <w:rFonts w:ascii="Times New Roman" w:hAnsi="Times New Roman"/>
            <w:lang w:eastAsia="ko-KR"/>
          </w:rPr>
          <w:t>그루핑</w:t>
        </w:r>
      </w:ins>
      <w:r w:rsidRPr="00ED4019">
        <w:rPr>
          <w:rFonts w:ascii="Times New Roman" w:hAnsi="Times New Roman" w:hint="eastAsia"/>
          <w:lang w:eastAsia="ko-KR"/>
        </w:rPr>
        <w:t>을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위해서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제공하는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함수는</w:t>
      </w:r>
      <w:r w:rsidRPr="00ED4019">
        <w:rPr>
          <w:rFonts w:ascii="Times New Roman" w:hAnsi="Times New Roman"/>
          <w:lang w:eastAsia="ko-KR"/>
        </w:rPr>
        <w:t xml:space="preserve"> </w:t>
      </w:r>
      <w:ins w:id="2728" w:author="user" w:date="2021-03-21T16:03:00Z">
        <w:r w:rsidR="008268DF">
          <w:rPr>
            <w:rFonts w:ascii="Times New Roman" w:hAnsi="Times New Roman"/>
            <w:lang w:eastAsia="ko-KR"/>
          </w:rPr>
          <w:t>‘</w:t>
        </w:r>
      </w:ins>
      <w:del w:id="2729" w:author="user" w:date="2021-03-21T16:03:00Z">
        <w:r w:rsidRPr="00ED4019" w:rsidDel="008268DF">
          <w:rPr>
            <w:rFonts w:ascii="Times New Roman" w:hAnsi="Times New Roman"/>
            <w:lang w:eastAsia="ko-KR"/>
          </w:rPr>
          <w:delText>’</w:delText>
        </w:r>
      </w:del>
      <w:r w:rsidRPr="00ED4019">
        <w:rPr>
          <w:rStyle w:val="VerbatimChar"/>
          <w:rFonts w:ascii="Times New Roman" w:hAnsi="Times New Roman"/>
          <w:lang w:eastAsia="ko-KR"/>
        </w:rPr>
        <w:t>apply</w:t>
      </w:r>
      <w:r w:rsidRPr="00ED4019">
        <w:rPr>
          <w:rFonts w:ascii="Times New Roman" w:hAnsi="Times New Roman"/>
          <w:lang w:eastAsia="ko-KR"/>
        </w:rPr>
        <w:t>.’</w:t>
      </w:r>
      <w:r w:rsidRPr="00ED4019">
        <w:rPr>
          <w:rFonts w:ascii="Times New Roman" w:hAnsi="Times New Roman"/>
          <w:lang w:eastAsia="ko-KR"/>
        </w:rPr>
        <w:t>으로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시작하는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함</w:t>
      </w:r>
      <w:del w:id="2730" w:author="제이펍 출판사" w:date="2021-03-14T18:08:00Z">
        <w:r w:rsidRPr="00ED4019" w:rsidDel="003F5176">
          <w:rPr>
            <w:rFonts w:ascii="Times New Roman" w:hAnsi="Times New Roman"/>
            <w:lang w:eastAsia="ko-KR"/>
          </w:rPr>
          <w:delText>수이다</w:delText>
        </w:r>
        <w:r w:rsidRPr="00ED4019" w:rsidDel="003F5176">
          <w:rPr>
            <w:rFonts w:ascii="Times New Roman" w:hAnsi="Times New Roman"/>
            <w:lang w:eastAsia="ko-KR"/>
          </w:rPr>
          <w:delText>.</w:delText>
        </w:r>
      </w:del>
      <w:ins w:id="2731" w:author="제이펍 출판사" w:date="2021-03-14T18:08:00Z">
        <w:r w:rsidR="003F5176">
          <w:rPr>
            <w:rFonts w:ascii="Times New Roman" w:hAnsi="Times New Roman"/>
            <w:lang w:eastAsia="ko-KR"/>
          </w:rPr>
          <w:t>수다</w:t>
        </w:r>
        <w:r w:rsidR="003F5176">
          <w:rPr>
            <w:rFonts w:ascii="Times New Roman" w:hAnsi="Times New Roman"/>
            <w:lang w:eastAsia="ko-KR"/>
          </w:rPr>
          <w:t>.</w:t>
        </w:r>
      </w:ins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함수에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Style w:val="VerbatimChar"/>
          <w:rFonts w:ascii="Times New Roman" w:hAnsi="Times New Roman"/>
          <w:lang w:eastAsia="ko-KR"/>
        </w:rPr>
        <w:t>xts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객체와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적용하고자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하는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함수</w:t>
      </w:r>
      <w:r w:rsidRPr="00ED4019">
        <w:rPr>
          <w:rFonts w:ascii="Times New Roman" w:hAnsi="Times New Roman"/>
          <w:lang w:eastAsia="ko-KR"/>
        </w:rPr>
        <w:t>(</w:t>
      </w:r>
      <w:r w:rsidRPr="00ED4019">
        <w:rPr>
          <w:rStyle w:val="VerbatimChar"/>
          <w:rFonts w:ascii="Times New Roman" w:hAnsi="Times New Roman"/>
          <w:lang w:eastAsia="ko-KR"/>
        </w:rPr>
        <w:t>sum</w:t>
      </w:r>
      <w:r w:rsidRPr="00ED4019">
        <w:rPr>
          <w:rFonts w:ascii="Times New Roman" w:hAnsi="Times New Roman"/>
          <w:lang w:eastAsia="ko-KR"/>
        </w:rPr>
        <w:t xml:space="preserve">, </w:t>
      </w:r>
      <w:r w:rsidRPr="00ED4019">
        <w:rPr>
          <w:rStyle w:val="VerbatimChar"/>
          <w:rFonts w:ascii="Times New Roman" w:hAnsi="Times New Roman"/>
          <w:lang w:eastAsia="ko-KR"/>
        </w:rPr>
        <w:t>mean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등</w:t>
      </w:r>
      <w:r w:rsidRPr="00ED4019">
        <w:rPr>
          <w:rFonts w:ascii="Times New Roman" w:hAnsi="Times New Roman"/>
          <w:lang w:eastAsia="ko-KR"/>
        </w:rPr>
        <w:t>)</w:t>
      </w:r>
      <w:del w:id="2732" w:author="user" w:date="2021-03-21T16:03:00Z">
        <w:r w:rsidRPr="00ED4019" w:rsidDel="008268DF">
          <w:rPr>
            <w:rFonts w:ascii="Times New Roman" w:hAnsi="Times New Roman" w:hint="eastAsia"/>
            <w:lang w:eastAsia="ko-KR"/>
          </w:rPr>
          <w:delText>을</w:delText>
        </w:r>
      </w:del>
      <w:ins w:id="2733" w:author="user" w:date="2021-03-21T16:03:00Z">
        <w:r w:rsidR="008268DF">
          <w:rPr>
            <w:rFonts w:ascii="Times New Roman" w:hAnsi="Times New Roman" w:hint="eastAsia"/>
            <w:lang w:eastAsia="ko-KR"/>
          </w:rPr>
          <w:t>를</w:t>
        </w:r>
      </w:ins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전달하면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값을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산출할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있다</w:t>
      </w:r>
      <w:r w:rsidRPr="00ED4019">
        <w:rPr>
          <w:rFonts w:ascii="Times New Roman" w:hAnsi="Times New Roman"/>
          <w:lang w:eastAsia="ko-KR"/>
        </w:rPr>
        <w:t>.</w:t>
      </w:r>
    </w:p>
    <w:p w14:paraId="227F0280" w14:textId="71BA48CF" w:rsidR="00FD7B2A" w:rsidRPr="00ED4019" w:rsidRDefault="00FD7B2A">
      <w:pPr>
        <w:pStyle w:val="a0"/>
        <w:jc w:val="both"/>
        <w:rPr>
          <w:rFonts w:ascii="Times New Roman" w:hAnsi="Times New Roman"/>
          <w:lang w:eastAsia="ko-KR"/>
        </w:rPr>
        <w:pPrChange w:id="2734" w:author="제이펍 출판사" w:date="2021-03-14T15:57:00Z">
          <w:pPr>
            <w:pStyle w:val="a0"/>
          </w:pPr>
        </w:pPrChange>
      </w:pPr>
      <w:proofErr w:type="gramStart"/>
      <w:r w:rsidRPr="00ED4019">
        <w:rPr>
          <w:rFonts w:ascii="Times New Roman" w:hAnsi="Times New Roman"/>
          <w:lang w:eastAsia="ko-KR"/>
        </w:rPr>
        <w:lastRenderedPageBreak/>
        <w:t>apply</w:t>
      </w:r>
      <w:proofErr w:type="gramEnd"/>
      <w:r w:rsidRPr="00ED4019">
        <w:rPr>
          <w:rFonts w:ascii="Times New Roman" w:hAnsi="Times New Roman"/>
          <w:lang w:eastAsia="ko-KR"/>
        </w:rPr>
        <w:t xml:space="preserve">. </w:t>
      </w:r>
      <w:r w:rsidRPr="00ED4019">
        <w:rPr>
          <w:rFonts w:ascii="Times New Roman" w:hAnsi="Times New Roman"/>
          <w:lang w:eastAsia="ko-KR"/>
        </w:rPr>
        <w:t>계열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함수는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다음의</w:t>
      </w:r>
      <w:r w:rsidRPr="00ED4019">
        <w:rPr>
          <w:rFonts w:ascii="Times New Roman" w:hAnsi="Times New Roman"/>
          <w:lang w:eastAsia="ko-KR"/>
        </w:rPr>
        <w:t xml:space="preserve"> </w:t>
      </w:r>
      <w:del w:id="2735" w:author="user" w:date="2021-03-21T16:04:00Z">
        <w:r w:rsidRPr="00ED4019" w:rsidDel="008268DF">
          <w:rPr>
            <w:rFonts w:ascii="Times New Roman" w:hAnsi="Times New Roman" w:hint="eastAsia"/>
            <w:lang w:eastAsia="ko-KR"/>
          </w:rPr>
          <w:delText>5</w:delText>
        </w:r>
      </w:del>
      <w:ins w:id="2736" w:author="user" w:date="2021-03-21T16:04:00Z">
        <w:r w:rsidR="008268DF">
          <w:rPr>
            <w:rFonts w:ascii="Times New Roman" w:hAnsi="Times New Roman" w:hint="eastAsia"/>
            <w:lang w:eastAsia="ko-KR"/>
          </w:rPr>
          <w:t>다섯</w:t>
        </w:r>
        <w:r w:rsidR="008268DF">
          <w:rPr>
            <w:rFonts w:ascii="Times New Roman" w:hAnsi="Times New Roman" w:hint="eastAsia"/>
            <w:lang w:eastAsia="ko-KR"/>
          </w:rPr>
          <w:t xml:space="preserve"> </w:t>
        </w:r>
      </w:ins>
      <w:r w:rsidRPr="00ED4019">
        <w:rPr>
          <w:rFonts w:ascii="Times New Roman" w:hAnsi="Times New Roman"/>
          <w:lang w:eastAsia="ko-KR"/>
        </w:rPr>
        <w:t>가지가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있다</w:t>
      </w:r>
      <w:r w:rsidRPr="00ED4019">
        <w:rPr>
          <w:rFonts w:ascii="Times New Roman" w:hAnsi="Times New Roman"/>
          <w:lang w:eastAsia="ko-KR"/>
        </w:rPr>
        <w:t xml:space="preserve">. </w:t>
      </w:r>
      <w:r w:rsidRPr="00ED4019">
        <w:rPr>
          <w:rFonts w:ascii="Times New Roman" w:hAnsi="Times New Roman"/>
          <w:lang w:eastAsia="ko-KR"/>
        </w:rPr>
        <w:t>산출된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결과는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Style w:val="VerbatimChar"/>
          <w:rFonts w:ascii="Times New Roman" w:hAnsi="Times New Roman"/>
          <w:lang w:eastAsia="ko-KR"/>
        </w:rPr>
        <w:t>plot.xts()</w:t>
      </w:r>
      <w:r w:rsidRPr="00ED4019">
        <w:rPr>
          <w:rFonts w:ascii="Times New Roman" w:hAnsi="Times New Roman"/>
          <w:lang w:eastAsia="ko-KR"/>
        </w:rPr>
        <w:t>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간단히</w:t>
      </w:r>
      <w:r w:rsidRPr="00ED4019">
        <w:rPr>
          <w:rFonts w:ascii="Times New Roman" w:hAnsi="Times New Roman"/>
          <w:lang w:eastAsia="ko-KR"/>
        </w:rPr>
        <w:t xml:space="preserve"> plotting</w:t>
      </w:r>
      <w:del w:id="2737" w:author="user" w:date="2021-03-21T16:04:00Z">
        <w:r w:rsidRPr="00ED4019" w:rsidDel="008268DF">
          <w:rPr>
            <w:rFonts w:ascii="Times New Roman" w:hAnsi="Times New Roman"/>
            <w:lang w:eastAsia="ko-KR"/>
          </w:rPr>
          <w:delText xml:space="preserve"> </w:delText>
        </w:r>
      </w:del>
      <w:r w:rsidRPr="00ED4019">
        <w:rPr>
          <w:rFonts w:ascii="Times New Roman" w:hAnsi="Times New Roman"/>
          <w:lang w:eastAsia="ko-KR"/>
        </w:rPr>
        <w:t>할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있다</w:t>
      </w:r>
      <w:r w:rsidRPr="00ED4019">
        <w:rPr>
          <w:rFonts w:ascii="Times New Roman" w:hAnsi="Times New Roman"/>
          <w:lang w:eastAsia="ko-KR"/>
        </w:rPr>
        <w:t>.</w:t>
      </w:r>
    </w:p>
    <w:tbl>
      <w:tblPr>
        <w:tblStyle w:val="1-11"/>
        <w:tblW w:w="0" w:type="pct"/>
        <w:jc w:val="center"/>
        <w:tblLook w:val="0020" w:firstRow="1" w:lastRow="0" w:firstColumn="0" w:lastColumn="0" w:noHBand="0" w:noVBand="0"/>
      </w:tblPr>
      <w:tblGrid>
        <w:gridCol w:w="3190"/>
        <w:gridCol w:w="3553"/>
      </w:tblGrid>
      <w:tr w:rsidR="00FD7B2A" w14:paraId="60777110" w14:textId="77777777" w:rsidTr="00BF786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tcW w:w="0" w:type="auto"/>
          </w:tcPr>
          <w:p w14:paraId="7D8F9F92" w14:textId="77777777" w:rsidR="00FD7B2A" w:rsidRDefault="00FD7B2A">
            <w:pPr>
              <w:pStyle w:val="Compact"/>
              <w:jc w:val="both"/>
              <w:rPr>
                <w:b w:val="0"/>
                <w:bCs w:val="0"/>
              </w:rPr>
              <w:pPrChange w:id="2738" w:author="제이펍 출판사" w:date="2021-03-14T15:57:00Z">
                <w:pPr>
                  <w:pStyle w:val="Compact"/>
                </w:pPr>
              </w:pPrChange>
            </w:pPr>
            <w:r w:rsidRPr="00ED4019">
              <w:rPr>
                <w:rFonts w:ascii="Times New Roman" w:hAnsi="Times New Roman"/>
              </w:rPr>
              <w:t>함수명</w:t>
            </w:r>
          </w:p>
        </w:tc>
        <w:tc>
          <w:tcPr>
            <w:tcW w:w="0" w:type="auto"/>
          </w:tcPr>
          <w:p w14:paraId="09E9914A" w14:textId="77777777" w:rsidR="00FD7B2A" w:rsidRDefault="00FD7B2A">
            <w:pPr>
              <w:pStyle w:val="Compact"/>
              <w:jc w:val="both"/>
              <w:rPr>
                <w:b w:val="0"/>
                <w:bCs w:val="0"/>
              </w:rPr>
              <w:pPrChange w:id="2739" w:author="제이펍 출판사" w:date="2021-03-14T15:57:00Z">
                <w:pPr>
                  <w:pStyle w:val="Compact"/>
                </w:pPr>
              </w:pPrChange>
            </w:pPr>
            <w:r w:rsidRPr="00ED4019">
              <w:rPr>
                <w:rFonts w:ascii="Times New Roman" w:hAnsi="Times New Roman"/>
              </w:rPr>
              <w:t>설명</w:t>
            </w:r>
          </w:p>
        </w:tc>
      </w:tr>
      <w:tr w:rsidR="00FD7B2A" w14:paraId="298C1F5E" w14:textId="77777777" w:rsidTr="00BF7861">
        <w:trPr>
          <w:jc w:val="center"/>
        </w:trPr>
        <w:tc>
          <w:tcPr>
            <w:tcW w:w="0" w:type="auto"/>
          </w:tcPr>
          <w:p w14:paraId="613960F5" w14:textId="12882CF4" w:rsidR="00FD7B2A" w:rsidRDefault="00FD7B2A">
            <w:pPr>
              <w:pStyle w:val="Compact"/>
              <w:jc w:val="both"/>
              <w:pPrChange w:id="2740" w:author="제이펍 출판사" w:date="2021-03-14T15:57:00Z">
                <w:pPr>
                  <w:pStyle w:val="Compact"/>
                </w:pPr>
              </w:pPrChange>
            </w:pPr>
            <w:r w:rsidRPr="00ED4019">
              <w:rPr>
                <w:rFonts w:ascii="Times New Roman" w:hAnsi="Times New Roman"/>
              </w:rPr>
              <w:t>apply.daily(xts</w:t>
            </w:r>
            <w:ins w:id="2741" w:author="user" w:date="2021-03-21T16:04:00Z">
              <w:r w:rsidR="008268DF">
                <w:rPr>
                  <w:rFonts w:ascii="Times New Roman" w:hAnsi="Times New Roman" w:hint="eastAsia"/>
                  <w:lang w:eastAsia="ko-KR"/>
                </w:rPr>
                <w:t xml:space="preserve"> </w:t>
              </w:r>
            </w:ins>
            <w:r w:rsidRPr="00ED4019">
              <w:rPr>
                <w:rFonts w:ascii="Times New Roman" w:hAnsi="Times New Roman"/>
              </w:rPr>
              <w:t>객체</w:t>
            </w:r>
            <w:r w:rsidRPr="00ED4019">
              <w:rPr>
                <w:rFonts w:ascii="Times New Roman" w:hAnsi="Times New Roman"/>
              </w:rPr>
              <w:t xml:space="preserve">, </w:t>
            </w:r>
            <w:r w:rsidRPr="00ED4019">
              <w:rPr>
                <w:rFonts w:ascii="Times New Roman" w:hAnsi="Times New Roman"/>
              </w:rPr>
              <w:t>함수명</w:t>
            </w:r>
            <w:r w:rsidRPr="00ED4019">
              <w:rPr>
                <w:rFonts w:ascii="Times New Roman" w:hAnsi="Times New Roman"/>
              </w:rPr>
              <w:t>)</w:t>
            </w:r>
          </w:p>
        </w:tc>
        <w:tc>
          <w:tcPr>
            <w:tcW w:w="0" w:type="auto"/>
          </w:tcPr>
          <w:p w14:paraId="7149714A" w14:textId="77777777" w:rsidR="00FD7B2A" w:rsidRDefault="00FD7B2A">
            <w:pPr>
              <w:pStyle w:val="Compact"/>
              <w:jc w:val="both"/>
              <w:rPr>
                <w:lang w:eastAsia="ko-KR"/>
              </w:rPr>
              <w:pPrChange w:id="2742" w:author="제이펍 출판사" w:date="2021-03-14T15:57:00Z">
                <w:pPr>
                  <w:pStyle w:val="Compact"/>
                </w:pPr>
              </w:pPrChange>
            </w:pPr>
            <w:r w:rsidRPr="00ED4019">
              <w:rPr>
                <w:rFonts w:ascii="Times New Roman" w:hAnsi="Times New Roman"/>
                <w:lang w:eastAsia="ko-KR"/>
              </w:rPr>
              <w:t>일별로</w:t>
            </w:r>
            <w:r w:rsidRPr="00ED4019">
              <w:rPr>
                <w:rFonts w:ascii="Times New Roman" w:hAnsi="Times New Roman"/>
                <w:lang w:eastAsia="ko-KR"/>
              </w:rPr>
              <w:t xml:space="preserve"> </w:t>
            </w:r>
            <w:r w:rsidRPr="00ED4019">
              <w:rPr>
                <w:rFonts w:ascii="Times New Roman" w:hAnsi="Times New Roman"/>
                <w:lang w:eastAsia="ko-KR"/>
              </w:rPr>
              <w:t>함수를</w:t>
            </w:r>
            <w:r w:rsidRPr="00ED4019">
              <w:rPr>
                <w:rFonts w:ascii="Times New Roman" w:hAnsi="Times New Roman"/>
                <w:lang w:eastAsia="ko-KR"/>
              </w:rPr>
              <w:t xml:space="preserve"> </w:t>
            </w:r>
            <w:r w:rsidRPr="00ED4019">
              <w:rPr>
                <w:rFonts w:ascii="Times New Roman" w:hAnsi="Times New Roman"/>
                <w:lang w:eastAsia="ko-KR"/>
              </w:rPr>
              <w:t>적용한</w:t>
            </w:r>
            <w:r w:rsidRPr="00ED4019">
              <w:rPr>
                <w:rFonts w:ascii="Times New Roman" w:hAnsi="Times New Roman"/>
                <w:lang w:eastAsia="ko-KR"/>
              </w:rPr>
              <w:t xml:space="preserve"> </w:t>
            </w:r>
            <w:r w:rsidRPr="00ED4019">
              <w:rPr>
                <w:rFonts w:ascii="Times New Roman" w:hAnsi="Times New Roman"/>
                <w:lang w:eastAsia="ko-KR"/>
              </w:rPr>
              <w:t>결과값</w:t>
            </w:r>
            <w:r w:rsidRPr="00ED4019">
              <w:rPr>
                <w:rFonts w:ascii="Times New Roman" w:hAnsi="Times New Roman"/>
                <w:lang w:eastAsia="ko-KR"/>
              </w:rPr>
              <w:t xml:space="preserve"> </w:t>
            </w:r>
            <w:r w:rsidRPr="00ED4019">
              <w:rPr>
                <w:rFonts w:ascii="Times New Roman" w:hAnsi="Times New Roman"/>
                <w:lang w:eastAsia="ko-KR"/>
              </w:rPr>
              <w:t>반환</w:t>
            </w:r>
          </w:p>
        </w:tc>
      </w:tr>
      <w:tr w:rsidR="00FD7B2A" w14:paraId="18756368" w14:textId="77777777" w:rsidTr="00BF7861">
        <w:trPr>
          <w:jc w:val="center"/>
        </w:trPr>
        <w:tc>
          <w:tcPr>
            <w:tcW w:w="0" w:type="auto"/>
          </w:tcPr>
          <w:p w14:paraId="7F9C19CF" w14:textId="0D315AF2" w:rsidR="00FD7B2A" w:rsidRDefault="00FD7B2A">
            <w:pPr>
              <w:pStyle w:val="Compact"/>
              <w:jc w:val="both"/>
              <w:pPrChange w:id="2743" w:author="제이펍 출판사" w:date="2021-03-14T15:57:00Z">
                <w:pPr>
                  <w:pStyle w:val="Compact"/>
                </w:pPr>
              </w:pPrChange>
            </w:pPr>
            <w:r w:rsidRPr="00ED4019">
              <w:rPr>
                <w:rFonts w:ascii="Times New Roman" w:hAnsi="Times New Roman"/>
              </w:rPr>
              <w:t>apply.weekly(xts</w:t>
            </w:r>
            <w:ins w:id="2744" w:author="user" w:date="2021-03-21T16:04:00Z">
              <w:r w:rsidR="008268DF">
                <w:rPr>
                  <w:rFonts w:ascii="Times New Roman" w:hAnsi="Times New Roman" w:hint="eastAsia"/>
                  <w:lang w:eastAsia="ko-KR"/>
                </w:rPr>
                <w:t xml:space="preserve"> </w:t>
              </w:r>
            </w:ins>
            <w:r w:rsidRPr="00ED4019">
              <w:rPr>
                <w:rFonts w:ascii="Times New Roman" w:hAnsi="Times New Roman"/>
              </w:rPr>
              <w:t>객체</w:t>
            </w:r>
            <w:r w:rsidRPr="00ED4019">
              <w:rPr>
                <w:rFonts w:ascii="Times New Roman" w:hAnsi="Times New Roman"/>
              </w:rPr>
              <w:t xml:space="preserve">, </w:t>
            </w:r>
            <w:r w:rsidRPr="00ED4019">
              <w:rPr>
                <w:rFonts w:ascii="Times New Roman" w:hAnsi="Times New Roman"/>
              </w:rPr>
              <w:t>함수명</w:t>
            </w:r>
            <w:r w:rsidRPr="00ED4019">
              <w:rPr>
                <w:rFonts w:ascii="Times New Roman" w:hAnsi="Times New Roman"/>
              </w:rPr>
              <w:t>)</w:t>
            </w:r>
          </w:p>
        </w:tc>
        <w:tc>
          <w:tcPr>
            <w:tcW w:w="0" w:type="auto"/>
          </w:tcPr>
          <w:p w14:paraId="2297110A" w14:textId="77777777" w:rsidR="00FD7B2A" w:rsidRDefault="00FD7B2A">
            <w:pPr>
              <w:pStyle w:val="Compact"/>
              <w:jc w:val="both"/>
              <w:rPr>
                <w:lang w:eastAsia="ko-KR"/>
              </w:rPr>
              <w:pPrChange w:id="2745" w:author="제이펍 출판사" w:date="2021-03-14T15:57:00Z">
                <w:pPr>
                  <w:pStyle w:val="Compact"/>
                </w:pPr>
              </w:pPrChange>
            </w:pPr>
            <w:r w:rsidRPr="00ED4019">
              <w:rPr>
                <w:rFonts w:ascii="Times New Roman" w:hAnsi="Times New Roman"/>
                <w:lang w:eastAsia="ko-KR"/>
              </w:rPr>
              <w:t>주별로</w:t>
            </w:r>
            <w:r w:rsidRPr="00ED4019">
              <w:rPr>
                <w:rFonts w:ascii="Times New Roman" w:hAnsi="Times New Roman"/>
                <w:lang w:eastAsia="ko-KR"/>
              </w:rPr>
              <w:t xml:space="preserve"> </w:t>
            </w:r>
            <w:r w:rsidRPr="00ED4019">
              <w:rPr>
                <w:rFonts w:ascii="Times New Roman" w:hAnsi="Times New Roman"/>
                <w:lang w:eastAsia="ko-KR"/>
              </w:rPr>
              <w:t>함수를</w:t>
            </w:r>
            <w:r w:rsidRPr="00ED4019">
              <w:rPr>
                <w:rFonts w:ascii="Times New Roman" w:hAnsi="Times New Roman"/>
                <w:lang w:eastAsia="ko-KR"/>
              </w:rPr>
              <w:t xml:space="preserve"> </w:t>
            </w:r>
            <w:r w:rsidRPr="00ED4019">
              <w:rPr>
                <w:rFonts w:ascii="Times New Roman" w:hAnsi="Times New Roman"/>
                <w:lang w:eastAsia="ko-KR"/>
              </w:rPr>
              <w:t>적용한</w:t>
            </w:r>
            <w:r w:rsidRPr="00ED4019">
              <w:rPr>
                <w:rFonts w:ascii="Times New Roman" w:hAnsi="Times New Roman"/>
                <w:lang w:eastAsia="ko-KR"/>
              </w:rPr>
              <w:t xml:space="preserve"> </w:t>
            </w:r>
            <w:r w:rsidRPr="00ED4019">
              <w:rPr>
                <w:rFonts w:ascii="Times New Roman" w:hAnsi="Times New Roman"/>
                <w:lang w:eastAsia="ko-KR"/>
              </w:rPr>
              <w:t>결과값</w:t>
            </w:r>
            <w:r w:rsidRPr="00ED4019">
              <w:rPr>
                <w:rFonts w:ascii="Times New Roman" w:hAnsi="Times New Roman"/>
                <w:lang w:eastAsia="ko-KR"/>
              </w:rPr>
              <w:t xml:space="preserve"> </w:t>
            </w:r>
            <w:r w:rsidRPr="00ED4019">
              <w:rPr>
                <w:rFonts w:ascii="Times New Roman" w:hAnsi="Times New Roman"/>
                <w:lang w:eastAsia="ko-KR"/>
              </w:rPr>
              <w:t>반환</w:t>
            </w:r>
          </w:p>
        </w:tc>
      </w:tr>
      <w:tr w:rsidR="00FD7B2A" w14:paraId="1BBFC512" w14:textId="77777777" w:rsidTr="00BF7861">
        <w:trPr>
          <w:jc w:val="center"/>
        </w:trPr>
        <w:tc>
          <w:tcPr>
            <w:tcW w:w="0" w:type="auto"/>
          </w:tcPr>
          <w:p w14:paraId="6A735E27" w14:textId="397AA246" w:rsidR="00FD7B2A" w:rsidRDefault="00FD7B2A">
            <w:pPr>
              <w:pStyle w:val="Compact"/>
              <w:jc w:val="both"/>
              <w:pPrChange w:id="2746" w:author="제이펍 출판사" w:date="2021-03-14T15:57:00Z">
                <w:pPr>
                  <w:pStyle w:val="Compact"/>
                </w:pPr>
              </w:pPrChange>
            </w:pPr>
            <w:r w:rsidRPr="00ED4019">
              <w:rPr>
                <w:rFonts w:ascii="Times New Roman" w:hAnsi="Times New Roman"/>
              </w:rPr>
              <w:t>apply.monthly(xts</w:t>
            </w:r>
            <w:ins w:id="2747" w:author="user" w:date="2021-03-21T16:04:00Z">
              <w:r w:rsidR="008268DF">
                <w:rPr>
                  <w:rFonts w:ascii="Times New Roman" w:hAnsi="Times New Roman" w:hint="eastAsia"/>
                  <w:lang w:eastAsia="ko-KR"/>
                </w:rPr>
                <w:t xml:space="preserve"> </w:t>
              </w:r>
            </w:ins>
            <w:r w:rsidRPr="00ED4019">
              <w:rPr>
                <w:rFonts w:ascii="Times New Roman" w:hAnsi="Times New Roman"/>
              </w:rPr>
              <w:t>객체</w:t>
            </w:r>
            <w:r w:rsidRPr="00ED4019">
              <w:rPr>
                <w:rFonts w:ascii="Times New Roman" w:hAnsi="Times New Roman"/>
              </w:rPr>
              <w:t xml:space="preserve">, </w:t>
            </w:r>
            <w:r w:rsidRPr="00ED4019">
              <w:rPr>
                <w:rFonts w:ascii="Times New Roman" w:hAnsi="Times New Roman"/>
              </w:rPr>
              <w:t>함수명</w:t>
            </w:r>
            <w:r w:rsidRPr="00ED4019">
              <w:rPr>
                <w:rFonts w:ascii="Times New Roman" w:hAnsi="Times New Roman"/>
              </w:rPr>
              <w:t>)</w:t>
            </w:r>
          </w:p>
        </w:tc>
        <w:tc>
          <w:tcPr>
            <w:tcW w:w="0" w:type="auto"/>
          </w:tcPr>
          <w:p w14:paraId="66EFE20C" w14:textId="77777777" w:rsidR="00FD7B2A" w:rsidRDefault="00FD7B2A">
            <w:pPr>
              <w:pStyle w:val="Compact"/>
              <w:jc w:val="both"/>
              <w:rPr>
                <w:lang w:eastAsia="ko-KR"/>
              </w:rPr>
              <w:pPrChange w:id="2748" w:author="제이펍 출판사" w:date="2021-03-14T15:57:00Z">
                <w:pPr>
                  <w:pStyle w:val="Compact"/>
                </w:pPr>
              </w:pPrChange>
            </w:pPr>
            <w:r w:rsidRPr="00ED4019">
              <w:rPr>
                <w:rFonts w:ascii="Times New Roman" w:hAnsi="Times New Roman"/>
                <w:lang w:eastAsia="ko-KR"/>
              </w:rPr>
              <w:t>월별로</w:t>
            </w:r>
            <w:r w:rsidRPr="00ED4019">
              <w:rPr>
                <w:rFonts w:ascii="Times New Roman" w:hAnsi="Times New Roman"/>
                <w:lang w:eastAsia="ko-KR"/>
              </w:rPr>
              <w:t xml:space="preserve"> </w:t>
            </w:r>
            <w:r w:rsidRPr="00ED4019">
              <w:rPr>
                <w:rFonts w:ascii="Times New Roman" w:hAnsi="Times New Roman"/>
                <w:lang w:eastAsia="ko-KR"/>
              </w:rPr>
              <w:t>함수를</w:t>
            </w:r>
            <w:r w:rsidRPr="00ED4019">
              <w:rPr>
                <w:rFonts w:ascii="Times New Roman" w:hAnsi="Times New Roman"/>
                <w:lang w:eastAsia="ko-KR"/>
              </w:rPr>
              <w:t xml:space="preserve"> </w:t>
            </w:r>
            <w:r w:rsidRPr="00ED4019">
              <w:rPr>
                <w:rFonts w:ascii="Times New Roman" w:hAnsi="Times New Roman"/>
                <w:lang w:eastAsia="ko-KR"/>
              </w:rPr>
              <w:t>적용한</w:t>
            </w:r>
            <w:r w:rsidRPr="00ED4019">
              <w:rPr>
                <w:rFonts w:ascii="Times New Roman" w:hAnsi="Times New Roman"/>
                <w:lang w:eastAsia="ko-KR"/>
              </w:rPr>
              <w:t xml:space="preserve"> </w:t>
            </w:r>
            <w:r w:rsidRPr="00ED4019">
              <w:rPr>
                <w:rFonts w:ascii="Times New Roman" w:hAnsi="Times New Roman"/>
                <w:lang w:eastAsia="ko-KR"/>
              </w:rPr>
              <w:t>결과값</w:t>
            </w:r>
            <w:r w:rsidRPr="00ED4019">
              <w:rPr>
                <w:rFonts w:ascii="Times New Roman" w:hAnsi="Times New Roman"/>
                <w:lang w:eastAsia="ko-KR"/>
              </w:rPr>
              <w:t xml:space="preserve"> </w:t>
            </w:r>
            <w:r w:rsidRPr="00ED4019">
              <w:rPr>
                <w:rFonts w:ascii="Times New Roman" w:hAnsi="Times New Roman"/>
                <w:lang w:eastAsia="ko-KR"/>
              </w:rPr>
              <w:t>반환</w:t>
            </w:r>
          </w:p>
        </w:tc>
      </w:tr>
      <w:tr w:rsidR="00FD7B2A" w14:paraId="537D31C6" w14:textId="77777777" w:rsidTr="00BF7861">
        <w:trPr>
          <w:jc w:val="center"/>
        </w:trPr>
        <w:tc>
          <w:tcPr>
            <w:tcW w:w="0" w:type="auto"/>
          </w:tcPr>
          <w:p w14:paraId="26F80DCB" w14:textId="30B01F4A" w:rsidR="00FD7B2A" w:rsidRDefault="00FD7B2A">
            <w:pPr>
              <w:pStyle w:val="Compact"/>
              <w:jc w:val="both"/>
              <w:pPrChange w:id="2749" w:author="제이펍 출판사" w:date="2021-03-14T15:57:00Z">
                <w:pPr>
                  <w:pStyle w:val="Compact"/>
                </w:pPr>
              </w:pPrChange>
            </w:pPr>
            <w:r w:rsidRPr="00ED4019">
              <w:rPr>
                <w:rFonts w:ascii="Times New Roman" w:hAnsi="Times New Roman"/>
              </w:rPr>
              <w:t>apply.quarterly(xts</w:t>
            </w:r>
            <w:ins w:id="2750" w:author="user" w:date="2021-03-21T16:04:00Z">
              <w:r w:rsidR="008268DF">
                <w:rPr>
                  <w:rFonts w:ascii="Times New Roman" w:hAnsi="Times New Roman" w:hint="eastAsia"/>
                  <w:lang w:eastAsia="ko-KR"/>
                </w:rPr>
                <w:t xml:space="preserve"> </w:t>
              </w:r>
            </w:ins>
            <w:r w:rsidRPr="00ED4019">
              <w:rPr>
                <w:rFonts w:ascii="Times New Roman" w:hAnsi="Times New Roman"/>
              </w:rPr>
              <w:t>객체</w:t>
            </w:r>
            <w:r w:rsidRPr="00ED4019">
              <w:rPr>
                <w:rFonts w:ascii="Times New Roman" w:hAnsi="Times New Roman"/>
              </w:rPr>
              <w:t xml:space="preserve">, </w:t>
            </w:r>
            <w:r w:rsidRPr="00ED4019">
              <w:rPr>
                <w:rFonts w:ascii="Times New Roman" w:hAnsi="Times New Roman"/>
              </w:rPr>
              <w:t>함수명</w:t>
            </w:r>
            <w:r w:rsidRPr="00ED4019">
              <w:rPr>
                <w:rFonts w:ascii="Times New Roman" w:hAnsi="Times New Roman"/>
              </w:rPr>
              <w:t>)</w:t>
            </w:r>
          </w:p>
        </w:tc>
        <w:tc>
          <w:tcPr>
            <w:tcW w:w="0" w:type="auto"/>
          </w:tcPr>
          <w:p w14:paraId="1535FED0" w14:textId="77777777" w:rsidR="00FD7B2A" w:rsidRDefault="00FD7B2A">
            <w:pPr>
              <w:pStyle w:val="Compact"/>
              <w:jc w:val="both"/>
              <w:rPr>
                <w:lang w:eastAsia="ko-KR"/>
              </w:rPr>
              <w:pPrChange w:id="2751" w:author="제이펍 출판사" w:date="2021-03-14T15:57:00Z">
                <w:pPr>
                  <w:pStyle w:val="Compact"/>
                </w:pPr>
              </w:pPrChange>
            </w:pPr>
            <w:r w:rsidRPr="00ED4019">
              <w:rPr>
                <w:rFonts w:ascii="Times New Roman" w:hAnsi="Times New Roman"/>
                <w:lang w:eastAsia="ko-KR"/>
              </w:rPr>
              <w:t>분기별로</w:t>
            </w:r>
            <w:r w:rsidRPr="00ED4019">
              <w:rPr>
                <w:rFonts w:ascii="Times New Roman" w:hAnsi="Times New Roman"/>
                <w:lang w:eastAsia="ko-KR"/>
              </w:rPr>
              <w:t xml:space="preserve"> </w:t>
            </w:r>
            <w:r w:rsidRPr="00ED4019">
              <w:rPr>
                <w:rFonts w:ascii="Times New Roman" w:hAnsi="Times New Roman"/>
                <w:lang w:eastAsia="ko-KR"/>
              </w:rPr>
              <w:t>함수를</w:t>
            </w:r>
            <w:r w:rsidRPr="00ED4019">
              <w:rPr>
                <w:rFonts w:ascii="Times New Roman" w:hAnsi="Times New Roman"/>
                <w:lang w:eastAsia="ko-KR"/>
              </w:rPr>
              <w:t xml:space="preserve"> </w:t>
            </w:r>
            <w:r w:rsidRPr="00ED4019">
              <w:rPr>
                <w:rFonts w:ascii="Times New Roman" w:hAnsi="Times New Roman"/>
                <w:lang w:eastAsia="ko-KR"/>
              </w:rPr>
              <w:t>적용한</w:t>
            </w:r>
            <w:r w:rsidRPr="00ED4019">
              <w:rPr>
                <w:rFonts w:ascii="Times New Roman" w:hAnsi="Times New Roman"/>
                <w:lang w:eastAsia="ko-KR"/>
              </w:rPr>
              <w:t xml:space="preserve"> </w:t>
            </w:r>
            <w:r w:rsidRPr="00ED4019">
              <w:rPr>
                <w:rFonts w:ascii="Times New Roman" w:hAnsi="Times New Roman"/>
                <w:lang w:eastAsia="ko-KR"/>
              </w:rPr>
              <w:t>결과값</w:t>
            </w:r>
            <w:r w:rsidRPr="00ED4019">
              <w:rPr>
                <w:rFonts w:ascii="Times New Roman" w:hAnsi="Times New Roman"/>
                <w:lang w:eastAsia="ko-KR"/>
              </w:rPr>
              <w:t xml:space="preserve"> </w:t>
            </w:r>
            <w:r w:rsidRPr="00ED4019">
              <w:rPr>
                <w:rFonts w:ascii="Times New Roman" w:hAnsi="Times New Roman"/>
                <w:lang w:eastAsia="ko-KR"/>
              </w:rPr>
              <w:t>반환</w:t>
            </w:r>
          </w:p>
        </w:tc>
      </w:tr>
      <w:tr w:rsidR="00FD7B2A" w:rsidRPr="00ED4019" w14:paraId="6C7A0743" w14:textId="77777777" w:rsidTr="00BF7861">
        <w:trPr>
          <w:jc w:val="center"/>
        </w:trPr>
        <w:tc>
          <w:tcPr>
            <w:tcW w:w="0" w:type="auto"/>
          </w:tcPr>
          <w:p w14:paraId="04EB6C53" w14:textId="6FAD14C6" w:rsidR="00FD7B2A" w:rsidRDefault="00FD7B2A">
            <w:pPr>
              <w:pStyle w:val="Compact"/>
              <w:jc w:val="both"/>
              <w:pPrChange w:id="2752" w:author="제이펍 출판사" w:date="2021-03-14T15:57:00Z">
                <w:pPr>
                  <w:pStyle w:val="Compact"/>
                </w:pPr>
              </w:pPrChange>
            </w:pPr>
            <w:r w:rsidRPr="00ED4019">
              <w:rPr>
                <w:rFonts w:ascii="Times New Roman" w:hAnsi="Times New Roman"/>
              </w:rPr>
              <w:t>apply.yearly(xts</w:t>
            </w:r>
            <w:ins w:id="2753" w:author="user" w:date="2021-03-21T16:04:00Z">
              <w:r w:rsidR="008268DF">
                <w:rPr>
                  <w:rFonts w:ascii="Times New Roman" w:hAnsi="Times New Roman" w:hint="eastAsia"/>
                  <w:lang w:eastAsia="ko-KR"/>
                </w:rPr>
                <w:t xml:space="preserve"> </w:t>
              </w:r>
            </w:ins>
            <w:r w:rsidRPr="00ED4019">
              <w:rPr>
                <w:rFonts w:ascii="Times New Roman" w:hAnsi="Times New Roman"/>
              </w:rPr>
              <w:t>객체</w:t>
            </w:r>
            <w:r w:rsidRPr="00ED4019">
              <w:rPr>
                <w:rFonts w:ascii="Times New Roman" w:hAnsi="Times New Roman"/>
              </w:rPr>
              <w:t xml:space="preserve">, </w:t>
            </w:r>
            <w:r w:rsidRPr="00ED4019">
              <w:rPr>
                <w:rFonts w:ascii="Times New Roman" w:hAnsi="Times New Roman"/>
              </w:rPr>
              <w:t>함수명</w:t>
            </w:r>
            <w:r w:rsidRPr="00ED4019">
              <w:rPr>
                <w:rFonts w:ascii="Times New Roman" w:hAnsi="Times New Roman"/>
              </w:rPr>
              <w:t>)</w:t>
            </w:r>
          </w:p>
        </w:tc>
        <w:tc>
          <w:tcPr>
            <w:tcW w:w="0" w:type="auto"/>
          </w:tcPr>
          <w:p w14:paraId="56A75523" w14:textId="0F073CE5" w:rsidR="00FD7B2A" w:rsidRPr="00ED4019" w:rsidRDefault="00FD7B2A">
            <w:pPr>
              <w:pStyle w:val="Compact"/>
              <w:jc w:val="both"/>
              <w:rPr>
                <w:rFonts w:ascii="Times New Roman" w:hAnsi="Times New Roman"/>
                <w:lang w:eastAsia="ko-KR"/>
              </w:rPr>
              <w:pPrChange w:id="2754" w:author="제이펍 출판사" w:date="2021-03-14T15:57:00Z">
                <w:pPr>
                  <w:pStyle w:val="Compact"/>
                </w:pPr>
              </w:pPrChange>
            </w:pPr>
            <w:del w:id="2755" w:author="user" w:date="2021-03-21T16:04:00Z">
              <w:r w:rsidRPr="00ED4019" w:rsidDel="008268DF">
                <w:rPr>
                  <w:rFonts w:ascii="Times New Roman" w:hAnsi="Times New Roman" w:hint="eastAsia"/>
                  <w:lang w:eastAsia="ko-KR"/>
                </w:rPr>
                <w:delText>년</w:delText>
              </w:r>
            </w:del>
            <w:ins w:id="2756" w:author="user" w:date="2021-03-21T16:04:00Z">
              <w:r w:rsidR="008268DF">
                <w:rPr>
                  <w:rFonts w:ascii="Times New Roman" w:hAnsi="Times New Roman" w:hint="eastAsia"/>
                  <w:lang w:eastAsia="ko-KR"/>
                </w:rPr>
                <w:t>연</w:t>
              </w:r>
            </w:ins>
            <w:r w:rsidRPr="00ED4019">
              <w:rPr>
                <w:rFonts w:ascii="Times New Roman" w:hAnsi="Times New Roman"/>
                <w:lang w:eastAsia="ko-KR"/>
              </w:rPr>
              <w:t>별로</w:t>
            </w:r>
            <w:r w:rsidRPr="00ED4019">
              <w:rPr>
                <w:rFonts w:ascii="Times New Roman" w:hAnsi="Times New Roman"/>
                <w:lang w:eastAsia="ko-KR"/>
              </w:rPr>
              <w:t xml:space="preserve"> </w:t>
            </w:r>
            <w:r w:rsidRPr="00ED4019">
              <w:rPr>
                <w:rFonts w:ascii="Times New Roman" w:hAnsi="Times New Roman"/>
                <w:lang w:eastAsia="ko-KR"/>
              </w:rPr>
              <w:t>함수를</w:t>
            </w:r>
            <w:r w:rsidRPr="00ED4019">
              <w:rPr>
                <w:rFonts w:ascii="Times New Roman" w:hAnsi="Times New Roman"/>
                <w:lang w:eastAsia="ko-KR"/>
              </w:rPr>
              <w:t xml:space="preserve"> </w:t>
            </w:r>
            <w:r w:rsidRPr="00ED4019">
              <w:rPr>
                <w:rFonts w:ascii="Times New Roman" w:hAnsi="Times New Roman"/>
                <w:lang w:eastAsia="ko-KR"/>
              </w:rPr>
              <w:t>적용한</w:t>
            </w:r>
            <w:r w:rsidRPr="00ED4019">
              <w:rPr>
                <w:rFonts w:ascii="Times New Roman" w:hAnsi="Times New Roman"/>
                <w:lang w:eastAsia="ko-KR"/>
              </w:rPr>
              <w:t xml:space="preserve"> </w:t>
            </w:r>
            <w:r w:rsidRPr="00ED4019">
              <w:rPr>
                <w:rFonts w:ascii="Times New Roman" w:hAnsi="Times New Roman"/>
                <w:lang w:eastAsia="ko-KR"/>
              </w:rPr>
              <w:t>결과값</w:t>
            </w:r>
            <w:r w:rsidRPr="00ED4019">
              <w:rPr>
                <w:rFonts w:ascii="Times New Roman" w:hAnsi="Times New Roman"/>
                <w:lang w:eastAsia="ko-KR"/>
              </w:rPr>
              <w:t xml:space="preserve"> </w:t>
            </w:r>
            <w:r w:rsidRPr="00ED4019">
              <w:rPr>
                <w:rFonts w:ascii="Times New Roman" w:hAnsi="Times New Roman"/>
                <w:lang w:eastAsia="ko-KR"/>
              </w:rPr>
              <w:t>반환</w:t>
            </w:r>
          </w:p>
        </w:tc>
      </w:tr>
    </w:tbl>
    <w:p w14:paraId="20759698" w14:textId="77777777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2757" w:author="제이펍 출판사" w:date="2021-03-14T15:57:00Z">
          <w:pPr>
            <w:pStyle w:val="SourceCode"/>
          </w:pPr>
        </w:pPrChange>
      </w:pPr>
      <w:r w:rsidRPr="00ED4019">
        <w:rPr>
          <w:rStyle w:val="NormalTok"/>
          <w:rFonts w:ascii="Times New Roman" w:hAnsi="Times New Roman"/>
          <w:lang w:eastAsia="ko-KR"/>
        </w:rPr>
        <w:t xml:space="preserve"> </w:t>
      </w:r>
      <w:proofErr w:type="gramStart"/>
      <w:r w:rsidRPr="00ED4019">
        <w:rPr>
          <w:rStyle w:val="FunctionTok"/>
          <w:rFonts w:ascii="Times New Roman" w:hAnsi="Times New Roman"/>
        </w:rPr>
        <w:t>library</w:t>
      </w:r>
      <w:r w:rsidRPr="00ED4019">
        <w:rPr>
          <w:rStyle w:val="NormalTok"/>
          <w:rFonts w:ascii="Times New Roman" w:hAnsi="Times New Roman"/>
        </w:rPr>
        <w:t>(</w:t>
      </w:r>
      <w:proofErr w:type="gramEnd"/>
      <w:r w:rsidRPr="00ED4019">
        <w:rPr>
          <w:rStyle w:val="NormalTok"/>
          <w:rFonts w:ascii="Times New Roman" w:hAnsi="Times New Roman"/>
        </w:rPr>
        <w:t>xts)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unctionTok"/>
          <w:rFonts w:ascii="Times New Roman" w:hAnsi="Times New Roman"/>
        </w:rPr>
        <w:t>apply.quarterly</w:t>
      </w:r>
      <w:r w:rsidRPr="00ED4019">
        <w:rPr>
          <w:rStyle w:val="NormalTok"/>
          <w:rFonts w:ascii="Times New Roman" w:hAnsi="Times New Roman"/>
        </w:rPr>
        <w:t xml:space="preserve">(employees.xts, sum) </w:t>
      </w:r>
      <w:r w:rsidRPr="00ED4019">
        <w:rPr>
          <w:rStyle w:val="SpecialCharTok"/>
          <w:rFonts w:ascii="Times New Roman" w:hAnsi="Times New Roman"/>
        </w:rPr>
        <w:t>%&gt;%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unctionTok"/>
          <w:rFonts w:ascii="Times New Roman" w:hAnsi="Times New Roman"/>
        </w:rPr>
        <w:t>head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DecValTok"/>
          <w:rFonts w:ascii="Times New Roman" w:hAnsi="Times New Roman"/>
        </w:rPr>
        <w:t>10</w:t>
      </w:r>
      <w:r w:rsidRPr="00ED4019">
        <w:rPr>
          <w:rStyle w:val="NormalTok"/>
          <w:rFonts w:ascii="Times New Roman" w:hAnsi="Times New Roman"/>
        </w:rPr>
        <w:t>)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          [,</w:t>
      </w:r>
      <w:r w:rsidRPr="00ED4019">
        <w:rPr>
          <w:rStyle w:val="DecValTok"/>
          <w:rFonts w:ascii="Times New Roman" w:hAnsi="Times New Roman"/>
        </w:rPr>
        <w:t>1</w:t>
      </w:r>
      <w:r w:rsidRPr="00ED4019">
        <w:rPr>
          <w:rStyle w:val="NormalTok"/>
          <w:rFonts w:ascii="Times New Roman" w:hAnsi="Times New Roman"/>
        </w:rPr>
        <w:t>]</w:t>
      </w:r>
      <w:r w:rsidRPr="00ED4019">
        <w:rPr>
          <w:rFonts w:ascii="Times New Roman" w:hAnsi="Times New Roman"/>
        </w:rPr>
        <w:br/>
      </w:r>
      <w:r w:rsidRPr="00ED4019">
        <w:rPr>
          <w:rStyle w:val="DecValTok"/>
          <w:rFonts w:ascii="Times New Roman" w:hAnsi="Times New Roman"/>
        </w:rPr>
        <w:t>2013-03-01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DecValTok"/>
          <w:rFonts w:ascii="Times New Roman" w:hAnsi="Times New Roman"/>
        </w:rPr>
        <w:t>78345</w:t>
      </w:r>
      <w:r w:rsidRPr="00ED4019">
        <w:rPr>
          <w:rFonts w:ascii="Times New Roman" w:hAnsi="Times New Roman"/>
        </w:rPr>
        <w:br/>
      </w:r>
      <w:r w:rsidRPr="00ED4019">
        <w:rPr>
          <w:rStyle w:val="DecValTok"/>
          <w:rFonts w:ascii="Times New Roman" w:hAnsi="Times New Roman"/>
        </w:rPr>
        <w:t>2013-06-01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DecValTok"/>
          <w:rFonts w:ascii="Times New Roman" w:hAnsi="Times New Roman"/>
        </w:rPr>
        <w:t>81923</w:t>
      </w:r>
      <w:r w:rsidRPr="00ED4019">
        <w:rPr>
          <w:rFonts w:ascii="Times New Roman" w:hAnsi="Times New Roman"/>
        </w:rPr>
        <w:br/>
      </w:r>
      <w:r w:rsidRPr="00ED4019">
        <w:rPr>
          <w:rStyle w:val="DecValTok"/>
          <w:rFonts w:ascii="Times New Roman" w:hAnsi="Times New Roman"/>
        </w:rPr>
        <w:t>2013-09-01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DecValTok"/>
          <w:rFonts w:ascii="Times New Roman" w:hAnsi="Times New Roman"/>
        </w:rPr>
        <w:t>82313</w:t>
      </w:r>
      <w:r w:rsidRPr="00ED4019">
        <w:rPr>
          <w:rFonts w:ascii="Times New Roman" w:hAnsi="Times New Roman"/>
        </w:rPr>
        <w:br/>
      </w:r>
      <w:r w:rsidRPr="00ED4019">
        <w:rPr>
          <w:rStyle w:val="DecValTok"/>
          <w:rFonts w:ascii="Times New Roman" w:hAnsi="Times New Roman"/>
        </w:rPr>
        <w:t>2013-12-01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DecValTok"/>
          <w:rFonts w:ascii="Times New Roman" w:hAnsi="Times New Roman"/>
        </w:rPr>
        <w:t>82203</w:t>
      </w:r>
      <w:r w:rsidRPr="00ED4019">
        <w:rPr>
          <w:rFonts w:ascii="Times New Roman" w:hAnsi="Times New Roman"/>
        </w:rPr>
        <w:br/>
      </w:r>
      <w:r w:rsidRPr="00ED4019">
        <w:rPr>
          <w:rStyle w:val="DecValTok"/>
          <w:rFonts w:ascii="Times New Roman" w:hAnsi="Times New Roman"/>
        </w:rPr>
        <w:t>2014-03-01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DecValTok"/>
          <w:rFonts w:ascii="Times New Roman" w:hAnsi="Times New Roman"/>
        </w:rPr>
        <w:t>80977</w:t>
      </w:r>
      <w:r w:rsidRPr="00ED4019">
        <w:rPr>
          <w:rFonts w:ascii="Times New Roman" w:hAnsi="Times New Roman"/>
        </w:rPr>
        <w:br/>
      </w:r>
      <w:r w:rsidRPr="00ED4019">
        <w:rPr>
          <w:rStyle w:val="DecValTok"/>
          <w:rFonts w:ascii="Times New Roman" w:hAnsi="Times New Roman"/>
        </w:rPr>
        <w:t>2014-06-01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DecValTok"/>
          <w:rFonts w:ascii="Times New Roman" w:hAnsi="Times New Roman"/>
        </w:rPr>
        <w:t>83779</w:t>
      </w:r>
      <w:r w:rsidRPr="00ED4019">
        <w:rPr>
          <w:rFonts w:ascii="Times New Roman" w:hAnsi="Times New Roman"/>
        </w:rPr>
        <w:br/>
      </w:r>
      <w:r w:rsidRPr="00ED4019">
        <w:rPr>
          <w:rStyle w:val="DecValTok"/>
          <w:rFonts w:ascii="Times New Roman" w:hAnsi="Times New Roman"/>
        </w:rPr>
        <w:t>2014-09-01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DecValTok"/>
          <w:rFonts w:ascii="Times New Roman" w:hAnsi="Times New Roman"/>
        </w:rPr>
        <w:t>84226</w:t>
      </w:r>
      <w:r w:rsidRPr="00ED4019">
        <w:rPr>
          <w:rFonts w:ascii="Times New Roman" w:hAnsi="Times New Roman"/>
        </w:rPr>
        <w:br/>
      </w:r>
      <w:r w:rsidRPr="00ED4019">
        <w:rPr>
          <w:rStyle w:val="DecValTok"/>
          <w:rFonts w:ascii="Times New Roman" w:hAnsi="Times New Roman"/>
        </w:rPr>
        <w:t>2014-12-01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DecValTok"/>
          <w:rFonts w:ascii="Times New Roman" w:hAnsi="Times New Roman"/>
        </w:rPr>
        <w:t>83741</w:t>
      </w:r>
      <w:r w:rsidRPr="00ED4019">
        <w:rPr>
          <w:rFonts w:ascii="Times New Roman" w:hAnsi="Times New Roman"/>
        </w:rPr>
        <w:br/>
      </w:r>
      <w:r w:rsidRPr="00ED4019">
        <w:rPr>
          <w:rStyle w:val="DecValTok"/>
          <w:rFonts w:ascii="Times New Roman" w:hAnsi="Times New Roman"/>
        </w:rPr>
        <w:t>2015-03-01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DecValTok"/>
          <w:rFonts w:ascii="Times New Roman" w:hAnsi="Times New Roman"/>
        </w:rPr>
        <w:t>82095</w:t>
      </w:r>
      <w:r w:rsidRPr="00ED4019">
        <w:rPr>
          <w:rFonts w:ascii="Times New Roman" w:hAnsi="Times New Roman"/>
        </w:rPr>
        <w:br/>
      </w:r>
      <w:r w:rsidRPr="00ED4019">
        <w:rPr>
          <w:rStyle w:val="DecValTok"/>
          <w:rFonts w:ascii="Times New Roman" w:hAnsi="Times New Roman"/>
        </w:rPr>
        <w:t>2015-06-01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DecValTok"/>
          <w:rFonts w:ascii="Times New Roman" w:hAnsi="Times New Roman"/>
        </w:rPr>
        <w:t>84488</w:t>
      </w:r>
    </w:p>
    <w:p w14:paraId="5A1F056E" w14:textId="77777777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2758" w:author="제이펍 출판사" w:date="2021-03-14T15:57:00Z">
          <w:pPr>
            <w:pStyle w:val="SourceCode"/>
          </w:pPr>
        </w:pPrChange>
      </w:pPr>
      <w:r w:rsidRPr="00ED4019">
        <w:rPr>
          <w:rStyle w:val="NormalTok"/>
          <w:rFonts w:ascii="Times New Roman" w:hAnsi="Times New Roman"/>
        </w:rPr>
        <w:t xml:space="preserve"> </w:t>
      </w:r>
      <w:proofErr w:type="gramStart"/>
      <w:r w:rsidRPr="00ED4019">
        <w:rPr>
          <w:rStyle w:val="FunctionTok"/>
          <w:rFonts w:ascii="Times New Roman" w:hAnsi="Times New Roman"/>
        </w:rPr>
        <w:t>apply.yearly</w:t>
      </w:r>
      <w:r w:rsidRPr="00ED4019">
        <w:rPr>
          <w:rStyle w:val="NormalTok"/>
          <w:rFonts w:ascii="Times New Roman" w:hAnsi="Times New Roman"/>
        </w:rPr>
        <w:t>(</w:t>
      </w:r>
      <w:proofErr w:type="gramEnd"/>
      <w:r w:rsidRPr="00ED4019">
        <w:rPr>
          <w:rStyle w:val="NormalTok"/>
          <w:rFonts w:ascii="Times New Roman" w:hAnsi="Times New Roman"/>
        </w:rPr>
        <w:t xml:space="preserve">employees.xts, sum) </w:t>
      </w:r>
      <w:r w:rsidRPr="00ED4019">
        <w:rPr>
          <w:rStyle w:val="SpecialCharTok"/>
          <w:rFonts w:ascii="Times New Roman" w:hAnsi="Times New Roman"/>
        </w:rPr>
        <w:t>%&gt;%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unctionTok"/>
          <w:rFonts w:ascii="Times New Roman" w:hAnsi="Times New Roman"/>
        </w:rPr>
        <w:t>plot.xts</w:t>
      </w:r>
      <w:r w:rsidRPr="00ED4019">
        <w:rPr>
          <w:rStyle w:val="NormalTok"/>
          <w:rFonts w:ascii="Times New Roman" w:hAnsi="Times New Roman"/>
        </w:rPr>
        <w:t>()</w:t>
      </w:r>
    </w:p>
    <w:p w14:paraId="73204059" w14:textId="77777777" w:rsidR="00FD7B2A" w:rsidRPr="00ED4019" w:rsidRDefault="00FD7B2A">
      <w:pPr>
        <w:pStyle w:val="Figure"/>
        <w:jc w:val="both"/>
        <w:rPr>
          <w:rFonts w:ascii="Times New Roman" w:hAnsi="Times New Roman"/>
        </w:rPr>
        <w:pPrChange w:id="2759" w:author="제이펍 출판사" w:date="2021-03-14T15:57:00Z">
          <w:pPr>
            <w:pStyle w:val="Figure"/>
          </w:pPr>
        </w:pPrChange>
      </w:pPr>
      <w:r w:rsidRPr="00ED4019">
        <w:rPr>
          <w:rFonts w:ascii="Times New Roman" w:hAnsi="Times New Roman"/>
          <w:noProof/>
          <w:lang w:eastAsia="ko-KR"/>
        </w:rPr>
        <w:drawing>
          <wp:inline distT="0" distB="0" distL="0" distR="0" wp14:anchorId="7B9FB8F2" wp14:editId="3987161F">
            <wp:extent cx="4572000" cy="3657600"/>
            <wp:effectExtent l="0" t="0" r="0" b="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7518C0C" w14:textId="250CAFDE" w:rsidR="00FD7B2A" w:rsidRPr="00ED4019" w:rsidRDefault="00FD7B2A">
      <w:pPr>
        <w:pStyle w:val="a6"/>
        <w:jc w:val="both"/>
        <w:rPr>
          <w:rFonts w:ascii="Times New Roman" w:hAnsi="Times New Roman"/>
        </w:rPr>
        <w:pPrChange w:id="2760" w:author="제이펍 출판사" w:date="2021-03-14T15:57:00Z">
          <w:pPr>
            <w:pStyle w:val="a6"/>
            <w:jc w:val="center"/>
          </w:pPr>
        </w:pPrChange>
      </w:pPr>
      <w:commentRangeStart w:id="2761"/>
      <w:r w:rsidRPr="00ED4019">
        <w:rPr>
          <w:rFonts w:ascii="Times New Roman" w:hAnsi="Times New Roman" w:hint="eastAsia"/>
        </w:rPr>
        <w:t>그림</w:t>
      </w:r>
      <w:r w:rsidRPr="00ED4019">
        <w:rPr>
          <w:rFonts w:ascii="Times New Roman" w:hAnsi="Times New Roman" w:hint="eastAsia"/>
        </w:rPr>
        <w:t xml:space="preserve"> </w:t>
      </w:r>
      <w:r w:rsidRPr="00ED4019">
        <w:rPr>
          <w:rFonts w:ascii="Times New Roman" w:hAnsi="Times New Roman"/>
        </w:rPr>
        <w:fldChar w:fldCharType="begin"/>
      </w:r>
      <w:r w:rsidRPr="00ED4019">
        <w:rPr>
          <w:rFonts w:ascii="Times New Roman" w:hAnsi="Times New Roman"/>
        </w:rPr>
        <w:instrText xml:space="preserve"> </w:instrText>
      </w:r>
      <w:r w:rsidRPr="00ED4019">
        <w:rPr>
          <w:rFonts w:ascii="Times New Roman" w:hAnsi="Times New Roman" w:hint="eastAsia"/>
        </w:rPr>
        <w:instrText>STYLEREF 1 \s</w:instrText>
      </w:r>
      <w:r w:rsidRPr="00ED4019">
        <w:rPr>
          <w:rFonts w:ascii="Times New Roman" w:hAnsi="Times New Roman"/>
        </w:rPr>
        <w:instrText xml:space="preserve"> </w:instrText>
      </w:r>
      <w:r w:rsidRPr="00ED4019">
        <w:rPr>
          <w:rFonts w:ascii="Times New Roman" w:hAnsi="Times New Roman"/>
        </w:rPr>
        <w:fldChar w:fldCharType="separate"/>
      </w:r>
      <w:r w:rsidR="00B60F81">
        <w:rPr>
          <w:rFonts w:ascii="Times New Roman" w:hAnsi="Times New Roman"/>
          <w:noProof/>
        </w:rPr>
        <w:t>0</w:t>
      </w:r>
      <w:r w:rsidRPr="00ED4019">
        <w:rPr>
          <w:rFonts w:ascii="Times New Roman" w:hAnsi="Times New Roman"/>
        </w:rPr>
        <w:fldChar w:fldCharType="end"/>
      </w:r>
      <w:r w:rsidRPr="00ED4019">
        <w:rPr>
          <w:rFonts w:ascii="Times New Roman" w:hAnsi="Times New Roman"/>
        </w:rPr>
        <w:noBreakHyphen/>
        <w:t>7</w:t>
      </w:r>
      <w:commentRangeEnd w:id="2761"/>
      <w:r w:rsidR="008268DF">
        <w:rPr>
          <w:rStyle w:val="af3"/>
          <w:i w:val="0"/>
        </w:rPr>
        <w:commentReference w:id="2761"/>
      </w:r>
    </w:p>
    <w:p w14:paraId="4E76699F" w14:textId="77777777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2762" w:author="제이펍 출판사" w:date="2021-03-14T15:57:00Z">
          <w:pPr>
            <w:pStyle w:val="SourceCode"/>
          </w:pPr>
        </w:pPrChange>
      </w:pPr>
      <w:r w:rsidRPr="00ED4019">
        <w:rPr>
          <w:rStyle w:val="NormalTok"/>
          <w:rFonts w:ascii="Times New Roman" w:hAnsi="Times New Roman"/>
        </w:rPr>
        <w:lastRenderedPageBreak/>
        <w:t xml:space="preserve"> </w:t>
      </w:r>
      <w:proofErr w:type="gramStart"/>
      <w:r w:rsidRPr="00ED4019">
        <w:rPr>
          <w:rStyle w:val="FunctionTok"/>
          <w:rFonts w:ascii="Times New Roman" w:hAnsi="Times New Roman"/>
        </w:rPr>
        <w:t>apply.monthly</w:t>
      </w:r>
      <w:r w:rsidRPr="00ED4019">
        <w:rPr>
          <w:rStyle w:val="NormalTok"/>
          <w:rFonts w:ascii="Times New Roman" w:hAnsi="Times New Roman"/>
        </w:rPr>
        <w:t>(</w:t>
      </w:r>
      <w:proofErr w:type="gramEnd"/>
      <w:r w:rsidRPr="00ED4019">
        <w:rPr>
          <w:rStyle w:val="NormalTok"/>
          <w:rFonts w:ascii="Times New Roman" w:hAnsi="Times New Roman"/>
        </w:rPr>
        <w:t>covid19.xts[,</w:t>
      </w:r>
      <w:r w:rsidRPr="00ED4019">
        <w:rPr>
          <w:rStyle w:val="DecValTok"/>
          <w:rFonts w:ascii="Times New Roman" w:hAnsi="Times New Roman"/>
        </w:rPr>
        <w:t>1</w:t>
      </w:r>
      <w:r w:rsidRPr="00ED4019">
        <w:rPr>
          <w:rStyle w:val="NormalTok"/>
          <w:rFonts w:ascii="Times New Roman" w:hAnsi="Times New Roman"/>
        </w:rPr>
        <w:t xml:space="preserve">], sum) </w:t>
      </w:r>
      <w:r w:rsidRPr="00ED4019">
        <w:rPr>
          <w:rStyle w:val="SpecialCharTok"/>
          <w:rFonts w:ascii="Times New Roman" w:hAnsi="Times New Roman"/>
        </w:rPr>
        <w:t>%&gt;%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unctionTok"/>
          <w:rFonts w:ascii="Times New Roman" w:hAnsi="Times New Roman"/>
        </w:rPr>
        <w:t>plot.xts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AttributeTok"/>
          <w:rFonts w:ascii="Times New Roman" w:hAnsi="Times New Roman"/>
        </w:rPr>
        <w:t>main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StringTok"/>
          <w:rFonts w:ascii="Times New Roman" w:hAnsi="Times New Roman"/>
        </w:rPr>
        <w:t>월별</w:t>
      </w:r>
      <w:r w:rsidRPr="00ED4019">
        <w:rPr>
          <w:rStyle w:val="StringTok"/>
          <w:rFonts w:ascii="Times New Roman" w:hAnsi="Times New Roman"/>
        </w:rPr>
        <w:t xml:space="preserve"> 0-9</w:t>
      </w:r>
      <w:r w:rsidRPr="00ED4019">
        <w:rPr>
          <w:rStyle w:val="StringTok"/>
          <w:rFonts w:ascii="Times New Roman" w:hAnsi="Times New Roman"/>
        </w:rPr>
        <w:t>세</w:t>
      </w:r>
      <w:r w:rsidRPr="00ED4019">
        <w:rPr>
          <w:rStyle w:val="String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코로나</w:t>
      </w:r>
      <w:r w:rsidRPr="00ED4019">
        <w:rPr>
          <w:rStyle w:val="String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확진자수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NormalTok"/>
          <w:rFonts w:ascii="Times New Roman" w:hAnsi="Times New Roman"/>
        </w:rPr>
        <w:t>)</w:t>
      </w:r>
    </w:p>
    <w:p w14:paraId="2FBEDA9F" w14:textId="77777777" w:rsidR="00FD7B2A" w:rsidRPr="00ED4019" w:rsidRDefault="00FD7B2A">
      <w:pPr>
        <w:pStyle w:val="Figure"/>
        <w:jc w:val="both"/>
        <w:rPr>
          <w:rFonts w:ascii="Times New Roman" w:hAnsi="Times New Roman"/>
        </w:rPr>
        <w:pPrChange w:id="2763" w:author="제이펍 출판사" w:date="2021-03-14T15:57:00Z">
          <w:pPr>
            <w:pStyle w:val="Figure"/>
          </w:pPr>
        </w:pPrChange>
      </w:pPr>
      <w:r w:rsidRPr="00ED4019">
        <w:rPr>
          <w:rFonts w:ascii="Times New Roman" w:hAnsi="Times New Roman"/>
          <w:noProof/>
          <w:lang w:eastAsia="ko-KR"/>
        </w:rPr>
        <w:drawing>
          <wp:inline distT="0" distB="0" distL="0" distR="0" wp14:anchorId="0E6886FF" wp14:editId="5B0F8F0B">
            <wp:extent cx="4572000" cy="3657600"/>
            <wp:effectExtent l="0" t="0" r="0" b="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7D5C1C7" w14:textId="566ED1BF" w:rsidR="00FD7B2A" w:rsidRPr="00ED4019" w:rsidRDefault="00FD7B2A">
      <w:pPr>
        <w:pStyle w:val="a6"/>
        <w:jc w:val="both"/>
        <w:rPr>
          <w:rFonts w:ascii="Times New Roman" w:hAnsi="Times New Roman"/>
        </w:rPr>
        <w:pPrChange w:id="2764" w:author="제이펍 출판사" w:date="2021-03-14T15:57:00Z">
          <w:pPr>
            <w:pStyle w:val="a6"/>
            <w:jc w:val="center"/>
          </w:pPr>
        </w:pPrChange>
      </w:pPr>
      <w:commentRangeStart w:id="2765"/>
      <w:r w:rsidRPr="00ED4019">
        <w:rPr>
          <w:rFonts w:ascii="Times New Roman" w:hAnsi="Times New Roman" w:hint="eastAsia"/>
        </w:rPr>
        <w:t>그림</w:t>
      </w:r>
      <w:r w:rsidRPr="00ED4019">
        <w:rPr>
          <w:rFonts w:ascii="Times New Roman" w:hAnsi="Times New Roman" w:hint="eastAsia"/>
        </w:rPr>
        <w:t xml:space="preserve"> </w:t>
      </w:r>
      <w:r w:rsidRPr="00ED4019">
        <w:rPr>
          <w:rFonts w:ascii="Times New Roman" w:hAnsi="Times New Roman"/>
        </w:rPr>
        <w:fldChar w:fldCharType="begin"/>
      </w:r>
      <w:r w:rsidRPr="00ED4019">
        <w:rPr>
          <w:rFonts w:ascii="Times New Roman" w:hAnsi="Times New Roman"/>
        </w:rPr>
        <w:instrText xml:space="preserve"> </w:instrText>
      </w:r>
      <w:r w:rsidRPr="00ED4019">
        <w:rPr>
          <w:rFonts w:ascii="Times New Roman" w:hAnsi="Times New Roman" w:hint="eastAsia"/>
        </w:rPr>
        <w:instrText>STYLEREF 1 \s</w:instrText>
      </w:r>
      <w:r w:rsidRPr="00ED4019">
        <w:rPr>
          <w:rFonts w:ascii="Times New Roman" w:hAnsi="Times New Roman"/>
        </w:rPr>
        <w:instrText xml:space="preserve"> </w:instrText>
      </w:r>
      <w:r w:rsidRPr="00ED4019">
        <w:rPr>
          <w:rFonts w:ascii="Times New Roman" w:hAnsi="Times New Roman"/>
        </w:rPr>
        <w:fldChar w:fldCharType="separate"/>
      </w:r>
      <w:r w:rsidR="00B60F81">
        <w:rPr>
          <w:rFonts w:ascii="Times New Roman" w:hAnsi="Times New Roman"/>
          <w:noProof/>
        </w:rPr>
        <w:t>0</w:t>
      </w:r>
      <w:r w:rsidRPr="00ED4019">
        <w:rPr>
          <w:rFonts w:ascii="Times New Roman" w:hAnsi="Times New Roman"/>
        </w:rPr>
        <w:fldChar w:fldCharType="end"/>
      </w:r>
      <w:r w:rsidRPr="00ED4019">
        <w:rPr>
          <w:rFonts w:ascii="Times New Roman" w:hAnsi="Times New Roman"/>
        </w:rPr>
        <w:noBreakHyphen/>
        <w:t>8</w:t>
      </w:r>
      <w:commentRangeEnd w:id="2765"/>
      <w:r w:rsidR="000C43E4">
        <w:rPr>
          <w:rStyle w:val="af3"/>
          <w:i w:val="0"/>
        </w:rPr>
        <w:commentReference w:id="2765"/>
      </w:r>
    </w:p>
    <w:p w14:paraId="6E77DC16" w14:textId="77777777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2766" w:author="제이펍 출판사" w:date="2021-03-14T15:57:00Z">
          <w:pPr>
            <w:pStyle w:val="SourceCode"/>
          </w:pPr>
        </w:pPrChange>
      </w:pPr>
      <w:r w:rsidRPr="00ED4019">
        <w:rPr>
          <w:rStyle w:val="NormalTok"/>
          <w:rFonts w:ascii="Times New Roman" w:hAnsi="Times New Roman"/>
        </w:rPr>
        <w:t xml:space="preserve"> </w:t>
      </w:r>
      <w:proofErr w:type="gramStart"/>
      <w:r w:rsidRPr="00ED4019">
        <w:rPr>
          <w:rStyle w:val="FunctionTok"/>
          <w:rFonts w:ascii="Times New Roman" w:hAnsi="Times New Roman"/>
        </w:rPr>
        <w:t>apply.quarterly</w:t>
      </w:r>
      <w:r w:rsidRPr="00ED4019">
        <w:rPr>
          <w:rStyle w:val="NormalTok"/>
          <w:rFonts w:ascii="Times New Roman" w:hAnsi="Times New Roman"/>
        </w:rPr>
        <w:t>(</w:t>
      </w:r>
      <w:proofErr w:type="gramEnd"/>
      <w:r w:rsidRPr="00ED4019">
        <w:rPr>
          <w:rStyle w:val="NormalTok"/>
          <w:rFonts w:ascii="Times New Roman" w:hAnsi="Times New Roman"/>
        </w:rPr>
        <w:t>covid19.xts[,</w:t>
      </w:r>
      <w:r w:rsidRPr="00ED4019">
        <w:rPr>
          <w:rStyle w:val="DecValTok"/>
          <w:rFonts w:ascii="Times New Roman" w:hAnsi="Times New Roman"/>
        </w:rPr>
        <w:t>1</w:t>
      </w:r>
      <w:r w:rsidRPr="00ED4019">
        <w:rPr>
          <w:rStyle w:val="NormalTok"/>
          <w:rFonts w:ascii="Times New Roman" w:hAnsi="Times New Roman"/>
        </w:rPr>
        <w:t xml:space="preserve">], sum) </w:t>
      </w:r>
      <w:r w:rsidRPr="00ED4019">
        <w:rPr>
          <w:rStyle w:val="SpecialCharTok"/>
          <w:rFonts w:ascii="Times New Roman" w:hAnsi="Times New Roman"/>
        </w:rPr>
        <w:t>%&gt;%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unctionTok"/>
          <w:rFonts w:ascii="Times New Roman" w:hAnsi="Times New Roman"/>
        </w:rPr>
        <w:t>plot.xts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AttributeTok"/>
          <w:rFonts w:ascii="Times New Roman" w:hAnsi="Times New Roman"/>
        </w:rPr>
        <w:t>main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StringTok"/>
          <w:rFonts w:ascii="Times New Roman" w:hAnsi="Times New Roman"/>
        </w:rPr>
        <w:t>분기별</w:t>
      </w:r>
      <w:r w:rsidRPr="00ED4019">
        <w:rPr>
          <w:rStyle w:val="StringTok"/>
          <w:rFonts w:ascii="Times New Roman" w:hAnsi="Times New Roman"/>
        </w:rPr>
        <w:t xml:space="preserve"> 0-9</w:t>
      </w:r>
      <w:r w:rsidRPr="00ED4019">
        <w:rPr>
          <w:rStyle w:val="StringTok"/>
          <w:rFonts w:ascii="Times New Roman" w:hAnsi="Times New Roman"/>
        </w:rPr>
        <w:t>세</w:t>
      </w:r>
      <w:r w:rsidRPr="00ED4019">
        <w:rPr>
          <w:rStyle w:val="String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코로나</w:t>
      </w:r>
      <w:r w:rsidRPr="00ED4019">
        <w:rPr>
          <w:rStyle w:val="String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확진자수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NormalTok"/>
          <w:rFonts w:ascii="Times New Roman" w:hAnsi="Times New Roman"/>
        </w:rPr>
        <w:t>)</w:t>
      </w:r>
    </w:p>
    <w:p w14:paraId="07432E4F" w14:textId="77777777" w:rsidR="00FD7B2A" w:rsidRPr="00ED4019" w:rsidRDefault="00FD7B2A">
      <w:pPr>
        <w:pStyle w:val="Figure"/>
        <w:jc w:val="both"/>
        <w:rPr>
          <w:rFonts w:ascii="Times New Roman" w:hAnsi="Times New Roman"/>
        </w:rPr>
        <w:pPrChange w:id="2767" w:author="제이펍 출판사" w:date="2021-03-14T15:57:00Z">
          <w:pPr>
            <w:pStyle w:val="Figure"/>
          </w:pPr>
        </w:pPrChange>
      </w:pPr>
      <w:r w:rsidRPr="00ED4019">
        <w:rPr>
          <w:rFonts w:ascii="Times New Roman" w:hAnsi="Times New Roman"/>
          <w:noProof/>
          <w:lang w:eastAsia="ko-KR"/>
        </w:rPr>
        <w:drawing>
          <wp:inline distT="0" distB="0" distL="0" distR="0" wp14:anchorId="7EEF91DA" wp14:editId="47BB57DF">
            <wp:extent cx="4572000" cy="3657600"/>
            <wp:effectExtent l="0" t="0" r="0" b="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75438FC" w14:textId="4125E5CE" w:rsidR="00FD7B2A" w:rsidRPr="00ED4019" w:rsidRDefault="00FD7B2A">
      <w:pPr>
        <w:pStyle w:val="a6"/>
        <w:jc w:val="both"/>
        <w:rPr>
          <w:rFonts w:ascii="Times New Roman" w:hAnsi="Times New Roman"/>
        </w:rPr>
        <w:pPrChange w:id="2768" w:author="제이펍 출판사" w:date="2021-03-14T15:57:00Z">
          <w:pPr>
            <w:pStyle w:val="a6"/>
            <w:jc w:val="center"/>
          </w:pPr>
        </w:pPrChange>
      </w:pPr>
      <w:commentRangeStart w:id="2769"/>
      <w:r w:rsidRPr="00ED4019">
        <w:rPr>
          <w:rFonts w:ascii="Times New Roman" w:hAnsi="Times New Roman" w:hint="eastAsia"/>
        </w:rPr>
        <w:t>그림</w:t>
      </w:r>
      <w:r w:rsidRPr="00ED4019">
        <w:rPr>
          <w:rFonts w:ascii="Times New Roman" w:hAnsi="Times New Roman" w:hint="eastAsia"/>
        </w:rPr>
        <w:t xml:space="preserve"> </w:t>
      </w:r>
      <w:r w:rsidRPr="00ED4019">
        <w:rPr>
          <w:rFonts w:ascii="Times New Roman" w:hAnsi="Times New Roman"/>
        </w:rPr>
        <w:fldChar w:fldCharType="begin"/>
      </w:r>
      <w:r w:rsidRPr="00ED4019">
        <w:rPr>
          <w:rFonts w:ascii="Times New Roman" w:hAnsi="Times New Roman"/>
        </w:rPr>
        <w:instrText xml:space="preserve"> </w:instrText>
      </w:r>
      <w:r w:rsidRPr="00ED4019">
        <w:rPr>
          <w:rFonts w:ascii="Times New Roman" w:hAnsi="Times New Roman" w:hint="eastAsia"/>
        </w:rPr>
        <w:instrText>STYLEREF 1 \s</w:instrText>
      </w:r>
      <w:r w:rsidRPr="00ED4019">
        <w:rPr>
          <w:rFonts w:ascii="Times New Roman" w:hAnsi="Times New Roman"/>
        </w:rPr>
        <w:instrText xml:space="preserve"> </w:instrText>
      </w:r>
      <w:r w:rsidRPr="00ED4019">
        <w:rPr>
          <w:rFonts w:ascii="Times New Roman" w:hAnsi="Times New Roman"/>
        </w:rPr>
        <w:fldChar w:fldCharType="separate"/>
      </w:r>
      <w:r w:rsidR="00B60F81">
        <w:rPr>
          <w:rFonts w:ascii="Times New Roman" w:hAnsi="Times New Roman"/>
          <w:noProof/>
        </w:rPr>
        <w:t>0</w:t>
      </w:r>
      <w:r w:rsidRPr="00ED4019">
        <w:rPr>
          <w:rFonts w:ascii="Times New Roman" w:hAnsi="Times New Roman"/>
        </w:rPr>
        <w:fldChar w:fldCharType="end"/>
      </w:r>
      <w:r w:rsidRPr="00ED4019">
        <w:rPr>
          <w:rFonts w:ascii="Times New Roman" w:hAnsi="Times New Roman"/>
        </w:rPr>
        <w:noBreakHyphen/>
        <w:t>9</w:t>
      </w:r>
      <w:commentRangeEnd w:id="2769"/>
      <w:r w:rsidR="00B73AF3">
        <w:rPr>
          <w:rStyle w:val="af3"/>
          <w:i w:val="0"/>
        </w:rPr>
        <w:commentReference w:id="2769"/>
      </w:r>
    </w:p>
    <w:p w14:paraId="351ADC70" w14:textId="77777777" w:rsidR="00FD7B2A" w:rsidRPr="00ED4019" w:rsidRDefault="00FD7B2A">
      <w:pPr>
        <w:pStyle w:val="Compact"/>
        <w:numPr>
          <w:ilvl w:val="0"/>
          <w:numId w:val="11"/>
        </w:numPr>
        <w:jc w:val="both"/>
        <w:rPr>
          <w:rFonts w:ascii="Times New Roman" w:hAnsi="Times New Roman"/>
        </w:rPr>
        <w:pPrChange w:id="2770" w:author="제이펍 출판사" w:date="2021-03-14T15:57:00Z">
          <w:pPr>
            <w:pStyle w:val="Compact"/>
            <w:numPr>
              <w:numId w:val="11"/>
            </w:numPr>
            <w:tabs>
              <w:tab w:val="num" w:pos="0"/>
            </w:tabs>
            <w:ind w:left="480" w:hanging="480"/>
          </w:pPr>
        </w:pPrChange>
      </w:pPr>
      <w:r w:rsidRPr="00ED4019">
        <w:rPr>
          <w:rStyle w:val="VerbatimChar"/>
          <w:rFonts w:ascii="Times New Roman" w:hAnsi="Times New Roman"/>
        </w:rPr>
        <w:lastRenderedPageBreak/>
        <w:t>ts</w:t>
      </w:r>
    </w:p>
    <w:p w14:paraId="628773B3" w14:textId="6BD4399E" w:rsidR="00FD7B2A" w:rsidRPr="00ED4019" w:rsidRDefault="00FD7B2A">
      <w:pPr>
        <w:jc w:val="both"/>
        <w:rPr>
          <w:rFonts w:ascii="Times New Roman" w:hAnsi="Times New Roman"/>
          <w:lang w:eastAsia="ko-KR"/>
        </w:rPr>
        <w:pPrChange w:id="2771" w:author="제이펍 출판사" w:date="2021-03-14T15:57:00Z">
          <w:pPr/>
        </w:pPrChange>
      </w:pPr>
      <w:r w:rsidRPr="00ED4019">
        <w:rPr>
          <w:rStyle w:val="VerbatimChar"/>
          <w:rFonts w:ascii="Times New Roman" w:hAnsi="Times New Roman"/>
          <w:lang w:eastAsia="ko-KR"/>
        </w:rPr>
        <w:t>ts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객체는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다음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장부터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다뤄질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시계열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분석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패키지인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Style w:val="VerbatimChar"/>
          <w:rFonts w:ascii="Times New Roman" w:hAnsi="Times New Roman"/>
          <w:lang w:eastAsia="ko-KR"/>
        </w:rPr>
        <w:t>forecast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패키지에서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주로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사용되는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객</w:t>
      </w:r>
      <w:del w:id="2772" w:author="제이펍 출판사" w:date="2021-03-14T20:07:00Z">
        <w:r w:rsidRPr="00ED4019" w:rsidDel="00AC34EB">
          <w:rPr>
            <w:rFonts w:ascii="Times New Roman" w:hAnsi="Times New Roman"/>
            <w:lang w:eastAsia="ko-KR"/>
          </w:rPr>
          <w:delText>체이다</w:delText>
        </w:r>
        <w:r w:rsidRPr="00ED4019" w:rsidDel="00AC34EB">
          <w:rPr>
            <w:rFonts w:ascii="Times New Roman" w:hAnsi="Times New Roman"/>
            <w:lang w:eastAsia="ko-KR"/>
          </w:rPr>
          <w:delText>.</w:delText>
        </w:r>
      </w:del>
      <w:ins w:id="2773" w:author="제이펍 출판사" w:date="2021-03-14T20:07:00Z">
        <w:r w:rsidR="00AC34EB">
          <w:rPr>
            <w:rFonts w:ascii="Times New Roman" w:hAnsi="Times New Roman"/>
            <w:lang w:eastAsia="ko-KR"/>
          </w:rPr>
          <w:t>체다</w:t>
        </w:r>
        <w:r w:rsidR="00AC34EB">
          <w:rPr>
            <w:rFonts w:ascii="Times New Roman" w:hAnsi="Times New Roman"/>
            <w:lang w:eastAsia="ko-KR"/>
          </w:rPr>
          <w:t>.</w:t>
        </w:r>
      </w:ins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하지만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앞선</w:t>
      </w:r>
      <w:r w:rsidRPr="00ED4019">
        <w:rPr>
          <w:rFonts w:ascii="Times New Roman" w:hAnsi="Times New Roman"/>
          <w:lang w:eastAsia="ko-KR"/>
        </w:rPr>
        <w:t xml:space="preserve"> </w:t>
      </w:r>
      <w:del w:id="2774" w:author="제이펍 출판사" w:date="2021-03-14T20:35:00Z">
        <w:r w:rsidRPr="00ED4019" w:rsidDel="00EE4FE2">
          <w:rPr>
            <w:rFonts w:ascii="Times New Roman" w:hAnsi="Times New Roman"/>
            <w:lang w:eastAsia="ko-KR"/>
          </w:rPr>
          <w:delText>데이터프레</w:delText>
        </w:r>
      </w:del>
      <w:ins w:id="2775" w:author="제이펍 출판사" w:date="2021-03-14T20:35:00Z">
        <w:r w:rsidR="00EE4FE2">
          <w:rPr>
            <w:rFonts w:ascii="Times New Roman" w:hAnsi="Times New Roman"/>
            <w:lang w:eastAsia="ko-KR"/>
          </w:rPr>
          <w:t>데이터</w:t>
        </w:r>
        <w:r w:rsidR="00EE4FE2">
          <w:rPr>
            <w:rFonts w:ascii="Times New Roman" w:hAnsi="Times New Roman"/>
            <w:lang w:eastAsia="ko-KR"/>
          </w:rPr>
          <w:t xml:space="preserve"> </w:t>
        </w:r>
        <w:r w:rsidR="00EE4FE2">
          <w:rPr>
            <w:rFonts w:ascii="Times New Roman" w:hAnsi="Times New Roman"/>
            <w:lang w:eastAsia="ko-KR"/>
          </w:rPr>
          <w:t>프레</w:t>
        </w:r>
      </w:ins>
      <w:r w:rsidRPr="00ED4019">
        <w:rPr>
          <w:rFonts w:ascii="Times New Roman" w:hAnsi="Times New Roman"/>
          <w:lang w:eastAsia="ko-KR"/>
        </w:rPr>
        <w:t>임이나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Style w:val="VerbatimChar"/>
          <w:rFonts w:ascii="Times New Roman" w:hAnsi="Times New Roman"/>
          <w:lang w:eastAsia="ko-KR"/>
        </w:rPr>
        <w:t>xts</w:t>
      </w:r>
      <w:del w:id="2776" w:author="user" w:date="2021-03-21T16:18:00Z">
        <w:r w:rsidRPr="00ED4019" w:rsidDel="00B73AF3">
          <w:rPr>
            <w:rFonts w:ascii="Times New Roman" w:hAnsi="Times New Roman"/>
            <w:lang w:eastAsia="ko-KR"/>
          </w:rPr>
          <w:delText xml:space="preserve"> </w:delText>
        </w:r>
      </w:del>
      <w:r w:rsidRPr="00ED4019">
        <w:rPr>
          <w:rFonts w:ascii="Times New Roman" w:hAnsi="Times New Roman"/>
          <w:lang w:eastAsia="ko-KR"/>
        </w:rPr>
        <w:t>처럼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처리가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용이하지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않다</w:t>
      </w:r>
      <w:r w:rsidRPr="00ED4019">
        <w:rPr>
          <w:rFonts w:ascii="Times New Roman" w:hAnsi="Times New Roman"/>
          <w:lang w:eastAsia="ko-KR"/>
        </w:rPr>
        <w:t xml:space="preserve">. </w:t>
      </w:r>
      <w:r w:rsidRPr="00ED4019">
        <w:rPr>
          <w:rFonts w:ascii="Times New Roman" w:hAnsi="Times New Roman"/>
          <w:lang w:eastAsia="ko-KR"/>
        </w:rPr>
        <w:t>따라서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데이터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처리를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위해서는</w:t>
      </w:r>
      <w:r w:rsidRPr="00ED4019">
        <w:rPr>
          <w:rFonts w:ascii="Times New Roman" w:hAnsi="Times New Roman"/>
          <w:lang w:eastAsia="ko-KR"/>
        </w:rPr>
        <w:t xml:space="preserve"> </w:t>
      </w:r>
      <w:del w:id="2777" w:author="제이펍 출판사" w:date="2021-03-14T20:35:00Z">
        <w:r w:rsidRPr="00ED4019" w:rsidDel="00EE4FE2">
          <w:rPr>
            <w:rFonts w:ascii="Times New Roman" w:hAnsi="Times New Roman"/>
            <w:lang w:eastAsia="ko-KR"/>
          </w:rPr>
          <w:delText>데이터프레</w:delText>
        </w:r>
      </w:del>
      <w:ins w:id="2778" w:author="제이펍 출판사" w:date="2021-03-14T20:35:00Z">
        <w:r w:rsidR="00EE4FE2">
          <w:rPr>
            <w:rFonts w:ascii="Times New Roman" w:hAnsi="Times New Roman"/>
            <w:lang w:eastAsia="ko-KR"/>
          </w:rPr>
          <w:t>데이터</w:t>
        </w:r>
        <w:r w:rsidR="00EE4FE2">
          <w:rPr>
            <w:rFonts w:ascii="Times New Roman" w:hAnsi="Times New Roman"/>
            <w:lang w:eastAsia="ko-KR"/>
          </w:rPr>
          <w:t xml:space="preserve"> </w:t>
        </w:r>
        <w:r w:rsidR="00EE4FE2">
          <w:rPr>
            <w:rFonts w:ascii="Times New Roman" w:hAnsi="Times New Roman"/>
            <w:lang w:eastAsia="ko-KR"/>
          </w:rPr>
          <w:t>프레</w:t>
        </w:r>
      </w:ins>
      <w:r w:rsidRPr="00ED4019">
        <w:rPr>
          <w:rFonts w:ascii="Times New Roman" w:hAnsi="Times New Roman"/>
          <w:lang w:eastAsia="ko-KR"/>
        </w:rPr>
        <w:t>임이나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Style w:val="VerbatimChar"/>
          <w:rFonts w:ascii="Times New Roman" w:hAnsi="Times New Roman"/>
          <w:lang w:eastAsia="ko-KR"/>
        </w:rPr>
        <w:t>xts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객체로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변환하여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사용하는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것이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정신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건강에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좋다</w:t>
      </w:r>
      <w:r w:rsidRPr="00ED4019">
        <w:rPr>
          <w:rFonts w:ascii="Times New Roman" w:hAnsi="Times New Roman"/>
          <w:lang w:eastAsia="ko-KR"/>
        </w:rPr>
        <w:t>.</w:t>
      </w:r>
    </w:p>
    <w:p w14:paraId="016E9105" w14:textId="5A3F8F02" w:rsidR="00FD7B2A" w:rsidRDefault="00A0736A">
      <w:pPr>
        <w:pStyle w:val="1"/>
        <w:numPr>
          <w:ilvl w:val="0"/>
          <w:numId w:val="0"/>
        </w:numPr>
        <w:jc w:val="both"/>
        <w:rPr>
          <w:lang w:eastAsia="ko-KR"/>
        </w:rPr>
        <w:pPrChange w:id="2779" w:author="user" w:date="2021-03-21T16:18:00Z">
          <w:pPr>
            <w:pStyle w:val="1"/>
          </w:pPr>
        </w:pPrChange>
      </w:pPr>
      <w:bookmarkStart w:id="2780" w:name="주식-시가-고가-저가-종가는-어떻게-구해-ohlc"/>
      <w:bookmarkEnd w:id="2479"/>
      <w:ins w:id="2781" w:author="user" w:date="2021-03-21T16:18:00Z">
        <w:r>
          <w:rPr>
            <w:rFonts w:hint="eastAsia"/>
            <w:lang w:eastAsia="ko-KR"/>
          </w:rPr>
          <w:t xml:space="preserve">4.5 </w:t>
        </w:r>
      </w:ins>
      <w:r w:rsidR="00FD7B2A">
        <w:rPr>
          <w:lang w:eastAsia="ko-KR"/>
        </w:rPr>
        <w:t xml:space="preserve">주식 시가, 고가, 저가, 종가는 어떻게 </w:t>
      </w:r>
      <w:commentRangeStart w:id="2782"/>
      <w:r w:rsidR="00FD7B2A">
        <w:rPr>
          <w:lang w:eastAsia="ko-KR"/>
        </w:rPr>
        <w:t>구해</w:t>
      </w:r>
      <w:commentRangeEnd w:id="2782"/>
      <w:r>
        <w:rPr>
          <w:rStyle w:val="af3"/>
          <w:rFonts w:ascii="Consolas" w:eastAsia="나눔바른고딕" w:hAnsi="Consolas" w:cstheme="minorBidi"/>
          <w:b w:val="0"/>
          <w:bCs w:val="0"/>
          <w:color w:val="auto"/>
        </w:rPr>
        <w:commentReference w:id="2782"/>
      </w:r>
      <w:r w:rsidR="00FD7B2A">
        <w:rPr>
          <w:lang w:eastAsia="ko-KR"/>
        </w:rPr>
        <w:t>?</w:t>
      </w:r>
      <w:del w:id="2783" w:author="user" w:date="2021-03-21T16:19:00Z">
        <w:r w:rsidR="00FD7B2A" w:rsidDel="00A0736A">
          <w:rPr>
            <w:lang w:eastAsia="ko-KR"/>
          </w:rPr>
          <w:delText xml:space="preserve"> </w:delText>
        </w:r>
      </w:del>
      <w:r w:rsidR="00FD7B2A">
        <w:rPr>
          <w:lang w:eastAsia="ko-KR"/>
        </w:rPr>
        <w:t>: OHLC</w:t>
      </w:r>
    </w:p>
    <w:p w14:paraId="09BE0B04" w14:textId="4DECB878" w:rsidR="00FD7B2A" w:rsidRPr="00ED4019" w:rsidRDefault="00FD7B2A">
      <w:pPr>
        <w:jc w:val="both"/>
        <w:rPr>
          <w:rFonts w:ascii="Times New Roman" w:hAnsi="Times New Roman"/>
          <w:lang w:eastAsia="ko-KR"/>
        </w:rPr>
        <w:pPrChange w:id="2784" w:author="제이펍 출판사" w:date="2021-03-14T15:57:00Z">
          <w:pPr/>
        </w:pPrChange>
      </w:pPr>
      <w:r w:rsidRPr="00ED4019">
        <w:rPr>
          <w:rFonts w:ascii="Times New Roman" w:hAnsi="Times New Roman" w:hint="eastAsia"/>
          <w:lang w:eastAsia="ko-KR"/>
        </w:rPr>
        <w:t>주식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프로그램을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보면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시계열</w:t>
      </w:r>
      <w:r w:rsidRPr="00ED4019">
        <w:rPr>
          <w:rFonts w:ascii="Times New Roman" w:hAnsi="Times New Roman" w:hint="eastAsia"/>
          <w:lang w:eastAsia="ko-KR"/>
        </w:rPr>
        <w:t xml:space="preserve"> plot</w:t>
      </w:r>
      <w:r w:rsidRPr="00ED4019">
        <w:rPr>
          <w:rFonts w:ascii="Times New Roman" w:hAnsi="Times New Roman" w:hint="eastAsia"/>
          <w:lang w:eastAsia="ko-KR"/>
        </w:rPr>
        <w:t>과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함께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제공되는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몇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가지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정보가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있는데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바로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시가</w:t>
      </w:r>
      <w:r w:rsidRPr="00ED4019">
        <w:rPr>
          <w:rFonts w:ascii="Times New Roman" w:hAnsi="Times New Roman" w:hint="eastAsia"/>
          <w:lang w:eastAsia="ko-KR"/>
        </w:rPr>
        <w:t xml:space="preserve">, </w:t>
      </w:r>
      <w:r w:rsidRPr="00ED4019">
        <w:rPr>
          <w:rFonts w:ascii="Times New Roman" w:hAnsi="Times New Roman" w:hint="eastAsia"/>
          <w:lang w:eastAsia="ko-KR"/>
        </w:rPr>
        <w:t>고가</w:t>
      </w:r>
      <w:r w:rsidRPr="00ED4019">
        <w:rPr>
          <w:rFonts w:ascii="Times New Roman" w:hAnsi="Times New Roman" w:hint="eastAsia"/>
          <w:lang w:eastAsia="ko-KR"/>
        </w:rPr>
        <w:t xml:space="preserve">, </w:t>
      </w:r>
      <w:r w:rsidRPr="00ED4019">
        <w:rPr>
          <w:rFonts w:ascii="Times New Roman" w:hAnsi="Times New Roman" w:hint="eastAsia"/>
          <w:lang w:eastAsia="ko-KR"/>
        </w:rPr>
        <w:t>저가</w:t>
      </w:r>
      <w:r w:rsidRPr="00ED4019">
        <w:rPr>
          <w:rFonts w:ascii="Times New Roman" w:hAnsi="Times New Roman" w:hint="eastAsia"/>
          <w:lang w:eastAsia="ko-KR"/>
        </w:rPr>
        <w:t xml:space="preserve">, </w:t>
      </w:r>
      <w:r w:rsidRPr="00ED4019">
        <w:rPr>
          <w:rFonts w:ascii="Times New Roman" w:hAnsi="Times New Roman" w:hint="eastAsia"/>
          <w:lang w:eastAsia="ko-KR"/>
        </w:rPr>
        <w:t>종가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정</w:t>
      </w:r>
      <w:del w:id="2785" w:author="제이펍 출판사" w:date="2021-03-14T18:13:00Z">
        <w:r w:rsidRPr="00ED4019" w:rsidDel="003F5176">
          <w:rPr>
            <w:rFonts w:ascii="Times New Roman" w:hAnsi="Times New Roman" w:hint="eastAsia"/>
            <w:lang w:eastAsia="ko-KR"/>
          </w:rPr>
          <w:delText>보이다</w:delText>
        </w:r>
        <w:r w:rsidRPr="00ED4019" w:rsidDel="003F5176">
          <w:rPr>
            <w:rFonts w:ascii="Times New Roman" w:hAnsi="Times New Roman" w:hint="eastAsia"/>
            <w:lang w:eastAsia="ko-KR"/>
          </w:rPr>
          <w:delText>.</w:delText>
        </w:r>
      </w:del>
      <w:ins w:id="2786" w:author="제이펍 출판사" w:date="2021-03-14T18:13:00Z">
        <w:r w:rsidR="003F5176">
          <w:rPr>
            <w:rFonts w:ascii="Times New Roman" w:hAnsi="Times New Roman" w:hint="eastAsia"/>
            <w:lang w:eastAsia="ko-KR"/>
          </w:rPr>
          <w:t>보다</w:t>
        </w:r>
        <w:r w:rsidR="003F5176">
          <w:rPr>
            <w:rFonts w:ascii="Times New Roman" w:hAnsi="Times New Roman" w:hint="eastAsia"/>
            <w:lang w:eastAsia="ko-KR"/>
          </w:rPr>
          <w:t>.</w:t>
        </w:r>
      </w:ins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이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네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가지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정보를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시계열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데이터에서는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영문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이니셜을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따서</w:t>
      </w:r>
      <w:r w:rsidRPr="00ED4019">
        <w:rPr>
          <w:rFonts w:ascii="Times New Roman" w:hAnsi="Times New Roman" w:hint="eastAsia"/>
          <w:lang w:eastAsia="ko-KR"/>
        </w:rPr>
        <w:t xml:space="preserve"> OHLC</w:t>
      </w:r>
      <w:r w:rsidRPr="00ED4019">
        <w:rPr>
          <w:rFonts w:ascii="Times New Roman" w:hAnsi="Times New Roman" w:hint="eastAsia"/>
          <w:lang w:eastAsia="ko-KR"/>
        </w:rPr>
        <w:t>라고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한다</w:t>
      </w:r>
      <w:r w:rsidRPr="00ED4019">
        <w:rPr>
          <w:rFonts w:ascii="Times New Roman" w:hAnsi="Times New Roman" w:hint="eastAsia"/>
          <w:lang w:eastAsia="ko-KR"/>
        </w:rPr>
        <w:t>. OHLC</w:t>
      </w:r>
      <w:r w:rsidRPr="00ED4019">
        <w:rPr>
          <w:rFonts w:ascii="Times New Roman" w:hAnsi="Times New Roman" w:hint="eastAsia"/>
          <w:lang w:eastAsia="ko-KR"/>
        </w:rPr>
        <w:t>는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주어진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기간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동안의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del w:id="2787" w:author="제이펍 출판사" w:date="2021-03-14T20:43:00Z">
        <w:r w:rsidRPr="00ED4019" w:rsidDel="001B4014">
          <w:rPr>
            <w:rFonts w:ascii="Times New Roman" w:hAnsi="Times New Roman" w:hint="eastAsia"/>
            <w:lang w:eastAsia="ko-KR"/>
          </w:rPr>
          <w:delText>첫번</w:delText>
        </w:r>
      </w:del>
      <w:ins w:id="2788" w:author="제이펍 출판사" w:date="2021-03-14T20:43:00Z">
        <w:r w:rsidR="001B4014">
          <w:rPr>
            <w:rFonts w:ascii="Times New Roman" w:hAnsi="Times New Roman" w:hint="eastAsia"/>
            <w:lang w:eastAsia="ko-KR"/>
          </w:rPr>
          <w:t>첫</w:t>
        </w:r>
        <w:r w:rsidR="001B4014">
          <w:rPr>
            <w:rFonts w:ascii="Times New Roman" w:hAnsi="Times New Roman" w:hint="eastAsia"/>
            <w:lang w:eastAsia="ko-KR"/>
          </w:rPr>
          <w:t xml:space="preserve"> </w:t>
        </w:r>
        <w:r w:rsidR="001B4014">
          <w:rPr>
            <w:rFonts w:ascii="Times New Roman" w:hAnsi="Times New Roman" w:hint="eastAsia"/>
            <w:lang w:eastAsia="ko-KR"/>
          </w:rPr>
          <w:t>번</w:t>
        </w:r>
      </w:ins>
      <w:r w:rsidRPr="00ED4019">
        <w:rPr>
          <w:rFonts w:ascii="Times New Roman" w:hAnsi="Times New Roman" w:hint="eastAsia"/>
          <w:lang w:eastAsia="ko-KR"/>
        </w:rPr>
        <w:t>째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값</w:t>
      </w:r>
      <w:r w:rsidRPr="00ED4019">
        <w:rPr>
          <w:rFonts w:ascii="Times New Roman" w:hAnsi="Times New Roman" w:hint="eastAsia"/>
          <w:lang w:eastAsia="ko-KR"/>
        </w:rPr>
        <w:t xml:space="preserve">(Open), </w:t>
      </w:r>
      <w:r w:rsidRPr="00ED4019">
        <w:rPr>
          <w:rFonts w:ascii="Times New Roman" w:hAnsi="Times New Roman" w:hint="eastAsia"/>
          <w:lang w:eastAsia="ko-KR"/>
        </w:rPr>
        <w:t>최대값</w:t>
      </w:r>
      <w:r w:rsidRPr="00ED4019">
        <w:rPr>
          <w:rFonts w:ascii="Times New Roman" w:hAnsi="Times New Roman" w:hint="eastAsia"/>
          <w:lang w:eastAsia="ko-KR"/>
        </w:rPr>
        <w:t xml:space="preserve">(High), </w:t>
      </w:r>
      <w:r w:rsidRPr="00ED4019">
        <w:rPr>
          <w:rFonts w:ascii="Times New Roman" w:hAnsi="Times New Roman" w:hint="eastAsia"/>
          <w:lang w:eastAsia="ko-KR"/>
        </w:rPr>
        <w:t>최소값</w:t>
      </w:r>
      <w:r w:rsidRPr="00ED4019">
        <w:rPr>
          <w:rFonts w:ascii="Times New Roman" w:hAnsi="Times New Roman" w:hint="eastAsia"/>
          <w:lang w:eastAsia="ko-KR"/>
        </w:rPr>
        <w:t xml:space="preserve">(Low), </w:t>
      </w:r>
      <w:r w:rsidRPr="00ED4019">
        <w:rPr>
          <w:rFonts w:ascii="Times New Roman" w:hAnsi="Times New Roman" w:hint="eastAsia"/>
          <w:lang w:eastAsia="ko-KR"/>
        </w:rPr>
        <w:t>마지막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값</w:t>
      </w:r>
      <w:r w:rsidRPr="00ED4019">
        <w:rPr>
          <w:rFonts w:ascii="Times New Roman" w:hAnsi="Times New Roman" w:hint="eastAsia"/>
          <w:lang w:eastAsia="ko-KR"/>
        </w:rPr>
        <w:t>(Close)</w:t>
      </w:r>
      <w:del w:id="2789" w:author="user" w:date="2021-03-21T16:22:00Z">
        <w:r w:rsidRPr="00ED4019" w:rsidDel="008E2E5C">
          <w:rPr>
            <w:rFonts w:ascii="Times New Roman" w:hAnsi="Times New Roman" w:hint="eastAsia"/>
            <w:lang w:eastAsia="ko-KR"/>
          </w:rPr>
          <w:delText xml:space="preserve"> </w:delText>
        </w:r>
        <w:r w:rsidRPr="00ED4019" w:rsidDel="008E2E5C">
          <w:rPr>
            <w:rFonts w:ascii="Times New Roman" w:hAnsi="Times New Roman" w:hint="eastAsia"/>
            <w:lang w:eastAsia="ko-KR"/>
          </w:rPr>
          <w:delText>값</w:delText>
        </w:r>
      </w:del>
      <w:r w:rsidRPr="00ED4019">
        <w:rPr>
          <w:rFonts w:ascii="Times New Roman" w:hAnsi="Times New Roman" w:hint="eastAsia"/>
          <w:lang w:eastAsia="ko-KR"/>
        </w:rPr>
        <w:t>을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말한다</w:t>
      </w:r>
      <w:r w:rsidRPr="00ED4019">
        <w:rPr>
          <w:rFonts w:ascii="Times New Roman" w:hAnsi="Times New Roman" w:hint="eastAsia"/>
          <w:lang w:eastAsia="ko-KR"/>
        </w:rPr>
        <w:t>.</w:t>
      </w:r>
    </w:p>
    <w:p w14:paraId="5AB953A5" w14:textId="3AFBFF1A" w:rsidR="00FD7B2A" w:rsidRPr="00ED4019" w:rsidRDefault="00FD7B2A">
      <w:pPr>
        <w:pStyle w:val="Compact"/>
        <w:numPr>
          <w:ilvl w:val="0"/>
          <w:numId w:val="11"/>
        </w:numPr>
        <w:jc w:val="both"/>
        <w:rPr>
          <w:rFonts w:ascii="Times New Roman" w:hAnsi="Times New Roman"/>
        </w:rPr>
        <w:pPrChange w:id="2790" w:author="제이펍 출판사" w:date="2021-03-14T15:57:00Z">
          <w:pPr>
            <w:pStyle w:val="Compact"/>
            <w:numPr>
              <w:numId w:val="11"/>
            </w:numPr>
            <w:tabs>
              <w:tab w:val="num" w:pos="0"/>
            </w:tabs>
            <w:ind w:left="480" w:hanging="480"/>
          </w:pPr>
        </w:pPrChange>
      </w:pPr>
      <w:del w:id="2791" w:author="제이펍 출판사" w:date="2021-03-14T20:35:00Z">
        <w:r w:rsidRPr="00ED4019" w:rsidDel="00EE4FE2">
          <w:rPr>
            <w:rFonts w:ascii="Times New Roman" w:hAnsi="Times New Roman"/>
          </w:rPr>
          <w:delText>데이터프레</w:delText>
        </w:r>
      </w:del>
      <w:ins w:id="2792" w:author="제이펍 출판사" w:date="2021-03-14T20:35:00Z">
        <w:r w:rsidR="00EE4FE2">
          <w:rPr>
            <w:rFonts w:ascii="Times New Roman" w:hAnsi="Times New Roman"/>
          </w:rPr>
          <w:t>데이터</w:t>
        </w:r>
        <w:r w:rsidR="00EE4FE2">
          <w:rPr>
            <w:rFonts w:ascii="Times New Roman" w:hAnsi="Times New Roman"/>
          </w:rPr>
          <w:t xml:space="preserve"> </w:t>
        </w:r>
        <w:r w:rsidR="00EE4FE2">
          <w:rPr>
            <w:rFonts w:ascii="Times New Roman" w:hAnsi="Times New Roman"/>
          </w:rPr>
          <w:t>프레</w:t>
        </w:r>
      </w:ins>
      <w:r w:rsidRPr="00ED4019">
        <w:rPr>
          <w:rFonts w:ascii="Times New Roman" w:hAnsi="Times New Roman"/>
        </w:rPr>
        <w:t>임</w:t>
      </w:r>
      <w:del w:id="2793" w:author="user" w:date="2021-03-21T16:22:00Z">
        <w:r w:rsidRPr="00ED4019" w:rsidDel="008E2E5C">
          <w:rPr>
            <w:rFonts w:ascii="Times New Roman" w:hAnsi="Times New Roman"/>
          </w:rPr>
          <w:delText xml:space="preserve"> </w:delText>
        </w:r>
      </w:del>
      <w:r w:rsidRPr="00ED4019">
        <w:rPr>
          <w:rFonts w:ascii="Times New Roman" w:hAnsi="Times New Roman"/>
        </w:rPr>
        <w:t xml:space="preserve">: </w:t>
      </w:r>
      <w:r w:rsidRPr="00ED4019">
        <w:rPr>
          <w:rStyle w:val="VerbatimChar"/>
          <w:rFonts w:ascii="Times New Roman" w:hAnsi="Times New Roman"/>
        </w:rPr>
        <w:t>lubridate</w:t>
      </w:r>
      <w:r w:rsidRPr="00ED4019">
        <w:rPr>
          <w:rFonts w:ascii="Times New Roman" w:hAnsi="Times New Roman"/>
        </w:rPr>
        <w:t xml:space="preserve">, </w:t>
      </w:r>
      <w:r w:rsidRPr="00ED4019">
        <w:rPr>
          <w:rStyle w:val="VerbatimChar"/>
          <w:rFonts w:ascii="Times New Roman" w:hAnsi="Times New Roman"/>
        </w:rPr>
        <w:t>tibbletime</w:t>
      </w:r>
      <w:r w:rsidRPr="00ED4019">
        <w:rPr>
          <w:rFonts w:ascii="Times New Roman" w:hAnsi="Times New Roman"/>
        </w:rPr>
        <w:t xml:space="preserve">, </w:t>
      </w:r>
      <w:r w:rsidRPr="00ED4019">
        <w:rPr>
          <w:rStyle w:val="VerbatimChar"/>
          <w:rFonts w:ascii="Times New Roman" w:hAnsi="Times New Roman"/>
        </w:rPr>
        <w:t>dplyr</w:t>
      </w:r>
      <w:r w:rsidRPr="00ED4019">
        <w:rPr>
          <w:rFonts w:ascii="Times New Roman" w:hAnsi="Times New Roman"/>
        </w:rPr>
        <w:t xml:space="preserve"> </w:t>
      </w:r>
      <w:r w:rsidRPr="00ED4019">
        <w:rPr>
          <w:rFonts w:ascii="Times New Roman" w:hAnsi="Times New Roman"/>
        </w:rPr>
        <w:t>패키지</w:t>
      </w:r>
    </w:p>
    <w:p w14:paraId="12CAD951" w14:textId="7A4F1910" w:rsidR="00FD7B2A" w:rsidRPr="00ED4019" w:rsidRDefault="00FD7B2A">
      <w:pPr>
        <w:jc w:val="both"/>
        <w:rPr>
          <w:rFonts w:ascii="Times New Roman" w:hAnsi="Times New Roman"/>
          <w:lang w:eastAsia="ko-KR"/>
        </w:rPr>
        <w:pPrChange w:id="2794" w:author="제이펍 출판사" w:date="2021-03-14T15:57:00Z">
          <w:pPr/>
        </w:pPrChange>
      </w:pPr>
      <w:r w:rsidRPr="00ED4019">
        <w:rPr>
          <w:rFonts w:ascii="Times New Roman" w:hAnsi="Times New Roman"/>
          <w:lang w:eastAsia="ko-KR"/>
        </w:rPr>
        <w:t>앞서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소개한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Style w:val="VerbatimChar"/>
          <w:rFonts w:ascii="Times New Roman" w:hAnsi="Times New Roman"/>
          <w:lang w:eastAsia="ko-KR"/>
        </w:rPr>
        <w:t>collapse_by()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함수를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사용하면</w:t>
      </w:r>
      <w:r w:rsidRPr="00ED4019">
        <w:rPr>
          <w:rFonts w:ascii="Times New Roman" w:hAnsi="Times New Roman"/>
          <w:lang w:eastAsia="ko-KR"/>
        </w:rPr>
        <w:t xml:space="preserve"> OHLC </w:t>
      </w:r>
      <w:r w:rsidRPr="00ED4019">
        <w:rPr>
          <w:rFonts w:ascii="Times New Roman" w:hAnsi="Times New Roman"/>
          <w:lang w:eastAsia="ko-KR"/>
        </w:rPr>
        <w:t>정보를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간단히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산출할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있다</w:t>
      </w:r>
      <w:r w:rsidRPr="00ED4019">
        <w:rPr>
          <w:rFonts w:ascii="Times New Roman" w:hAnsi="Times New Roman"/>
          <w:lang w:eastAsia="ko-KR"/>
        </w:rPr>
        <w:t xml:space="preserve">. </w:t>
      </w:r>
      <w:r w:rsidRPr="00ED4019">
        <w:rPr>
          <w:rStyle w:val="VerbatimChar"/>
          <w:rFonts w:ascii="Times New Roman" w:hAnsi="Times New Roman"/>
          <w:lang w:eastAsia="ko-KR"/>
        </w:rPr>
        <w:t>collapse_by()</w:t>
      </w:r>
      <w:r w:rsidRPr="00ED4019">
        <w:rPr>
          <w:rFonts w:ascii="Times New Roman" w:hAnsi="Times New Roman"/>
          <w:lang w:eastAsia="ko-KR"/>
        </w:rPr>
        <w:t>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이용해</w:t>
      </w:r>
      <w:r w:rsidRPr="00ED4019">
        <w:rPr>
          <w:rFonts w:ascii="Times New Roman" w:hAnsi="Times New Roman"/>
          <w:lang w:eastAsia="ko-KR"/>
        </w:rPr>
        <w:t xml:space="preserve"> </w:t>
      </w:r>
      <w:del w:id="2795" w:author="제이펍 출판사" w:date="2021-03-14T17:49:00Z">
        <w:r w:rsidRPr="00ED4019" w:rsidDel="001B0D03">
          <w:rPr>
            <w:rFonts w:ascii="Times New Roman" w:hAnsi="Times New Roman"/>
            <w:lang w:eastAsia="ko-KR"/>
          </w:rPr>
          <w:delText>그룹핑</w:delText>
        </w:r>
      </w:del>
      <w:ins w:id="2796" w:author="제이펍 출판사" w:date="2021-03-14T17:49:00Z">
        <w:r w:rsidR="001B0D03">
          <w:rPr>
            <w:rFonts w:ascii="Times New Roman" w:hAnsi="Times New Roman"/>
            <w:lang w:eastAsia="ko-KR"/>
          </w:rPr>
          <w:t>그루핑</w:t>
        </w:r>
      </w:ins>
      <w:r w:rsidRPr="00ED4019">
        <w:rPr>
          <w:rFonts w:ascii="Times New Roman" w:hAnsi="Times New Roman"/>
          <w:lang w:eastAsia="ko-KR"/>
        </w:rPr>
        <w:t>할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시간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주기를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설정하고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Style w:val="VerbatimChar"/>
          <w:rFonts w:ascii="Times New Roman" w:hAnsi="Times New Roman"/>
          <w:lang w:eastAsia="ko-KR"/>
        </w:rPr>
        <w:t>group_by()</w:t>
      </w:r>
      <w:ins w:id="2797" w:author="user" w:date="2021-03-21T16:25:00Z">
        <w:r w:rsidR="00BC23E7">
          <w:rPr>
            <w:rStyle w:val="VerbatimChar"/>
            <w:rFonts w:ascii="Times New Roman" w:hAnsi="Times New Roman" w:hint="eastAsia"/>
            <w:lang w:eastAsia="ko-KR"/>
          </w:rPr>
          <w:t xml:space="preserve"> </w:t>
        </w:r>
      </w:ins>
      <w:r w:rsidRPr="00ED4019">
        <w:rPr>
          <w:rFonts w:ascii="Times New Roman" w:hAnsi="Times New Roman"/>
          <w:lang w:eastAsia="ko-KR"/>
        </w:rPr>
        <w:t>함수를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사용하여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데이터를</w:t>
      </w:r>
      <w:r w:rsidRPr="00ED4019">
        <w:rPr>
          <w:rFonts w:ascii="Times New Roman" w:hAnsi="Times New Roman"/>
          <w:lang w:eastAsia="ko-KR"/>
        </w:rPr>
        <w:t xml:space="preserve"> </w:t>
      </w:r>
      <w:del w:id="2798" w:author="제이펍 출판사" w:date="2021-03-14T17:49:00Z">
        <w:r w:rsidRPr="00ED4019" w:rsidDel="001B0D03">
          <w:rPr>
            <w:rFonts w:ascii="Times New Roman" w:hAnsi="Times New Roman"/>
            <w:lang w:eastAsia="ko-KR"/>
          </w:rPr>
          <w:delText>그룹핑</w:delText>
        </w:r>
      </w:del>
      <w:ins w:id="2799" w:author="제이펍 출판사" w:date="2021-03-14T17:49:00Z">
        <w:r w:rsidR="001B0D03">
          <w:rPr>
            <w:rFonts w:ascii="Times New Roman" w:hAnsi="Times New Roman"/>
            <w:lang w:eastAsia="ko-KR"/>
          </w:rPr>
          <w:t>그루핑</w:t>
        </w:r>
      </w:ins>
      <w:r w:rsidRPr="00ED4019">
        <w:rPr>
          <w:rFonts w:ascii="Times New Roman" w:hAnsi="Times New Roman"/>
          <w:lang w:eastAsia="ko-KR"/>
        </w:rPr>
        <w:t>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Style w:val="VerbatimChar"/>
          <w:rFonts w:ascii="Times New Roman" w:hAnsi="Times New Roman"/>
          <w:lang w:eastAsia="ko-KR"/>
        </w:rPr>
        <w:t>lubridate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패키지의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Style w:val="VerbatimChar"/>
          <w:rFonts w:ascii="Times New Roman" w:hAnsi="Times New Roman"/>
          <w:lang w:eastAsia="ko-KR"/>
        </w:rPr>
        <w:t>first()</w:t>
      </w:r>
      <w:r w:rsidRPr="00ED4019">
        <w:rPr>
          <w:rFonts w:ascii="Times New Roman" w:hAnsi="Times New Roman"/>
          <w:lang w:eastAsia="ko-KR"/>
        </w:rPr>
        <w:t xml:space="preserve">, </w:t>
      </w:r>
      <w:r w:rsidRPr="00ED4019">
        <w:rPr>
          <w:rStyle w:val="VerbatimChar"/>
          <w:rFonts w:ascii="Times New Roman" w:hAnsi="Times New Roman"/>
          <w:lang w:eastAsia="ko-KR"/>
        </w:rPr>
        <w:t>max()</w:t>
      </w:r>
      <w:r w:rsidRPr="00ED4019">
        <w:rPr>
          <w:rFonts w:ascii="Times New Roman" w:hAnsi="Times New Roman"/>
          <w:lang w:eastAsia="ko-KR"/>
        </w:rPr>
        <w:t xml:space="preserve">, </w:t>
      </w:r>
      <w:r w:rsidRPr="00ED4019">
        <w:rPr>
          <w:rStyle w:val="VerbatimChar"/>
          <w:rFonts w:ascii="Times New Roman" w:hAnsi="Times New Roman"/>
          <w:lang w:eastAsia="ko-KR"/>
        </w:rPr>
        <w:t>min()</w:t>
      </w:r>
      <w:r w:rsidRPr="00ED4019">
        <w:rPr>
          <w:rFonts w:ascii="Times New Roman" w:hAnsi="Times New Roman"/>
          <w:lang w:eastAsia="ko-KR"/>
        </w:rPr>
        <w:t xml:space="preserve">, </w:t>
      </w:r>
      <w:r w:rsidRPr="00ED4019">
        <w:rPr>
          <w:rStyle w:val="VerbatimChar"/>
          <w:rFonts w:ascii="Times New Roman" w:hAnsi="Times New Roman"/>
          <w:lang w:eastAsia="ko-KR"/>
        </w:rPr>
        <w:t>last()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함수를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사용하면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산출</w:t>
      </w:r>
      <w:ins w:id="2800" w:author="user" w:date="2021-03-21T16:29:00Z">
        <w:r w:rsidR="00BC23E7">
          <w:rPr>
            <w:rFonts w:ascii="Times New Roman" w:hAnsi="Times New Roman" w:hint="eastAsia"/>
            <w:lang w:eastAsia="ko-KR"/>
          </w:rPr>
          <w:t>할</w:t>
        </w:r>
        <w:r w:rsidR="00BC23E7">
          <w:rPr>
            <w:rFonts w:ascii="Times New Roman" w:hAnsi="Times New Roman" w:hint="eastAsia"/>
            <w:lang w:eastAsia="ko-KR"/>
          </w:rPr>
          <w:t xml:space="preserve"> </w:t>
        </w:r>
        <w:r w:rsidR="00BC23E7">
          <w:rPr>
            <w:rFonts w:ascii="Times New Roman" w:hAnsi="Times New Roman" w:hint="eastAsia"/>
            <w:lang w:eastAsia="ko-KR"/>
          </w:rPr>
          <w:t>수</w:t>
        </w:r>
        <w:r w:rsidR="00BC23E7">
          <w:rPr>
            <w:rFonts w:ascii="Times New Roman" w:hAnsi="Times New Roman" w:hint="eastAsia"/>
            <w:lang w:eastAsia="ko-KR"/>
          </w:rPr>
          <w:t xml:space="preserve"> </w:t>
        </w:r>
        <w:r w:rsidR="00BC23E7">
          <w:rPr>
            <w:rFonts w:ascii="Times New Roman" w:hAnsi="Times New Roman" w:hint="eastAsia"/>
            <w:lang w:eastAsia="ko-KR"/>
          </w:rPr>
          <w:t>있</w:t>
        </w:r>
      </w:ins>
      <w:del w:id="2801" w:author="user" w:date="2021-03-21T16:29:00Z">
        <w:r w:rsidRPr="00ED4019" w:rsidDel="00BC23E7">
          <w:rPr>
            <w:rFonts w:ascii="Times New Roman" w:hAnsi="Times New Roman"/>
            <w:lang w:eastAsia="ko-KR"/>
          </w:rPr>
          <w:delText>이</w:delText>
        </w:r>
        <w:r w:rsidRPr="00ED4019" w:rsidDel="00BC23E7">
          <w:rPr>
            <w:rFonts w:ascii="Times New Roman" w:hAnsi="Times New Roman"/>
            <w:lang w:eastAsia="ko-KR"/>
          </w:rPr>
          <w:delText xml:space="preserve"> </w:delText>
        </w:r>
        <w:r w:rsidRPr="00ED4019" w:rsidDel="00BC23E7">
          <w:rPr>
            <w:rFonts w:ascii="Times New Roman" w:hAnsi="Times New Roman"/>
            <w:lang w:eastAsia="ko-KR"/>
          </w:rPr>
          <w:delText>가능하</w:delText>
        </w:r>
      </w:del>
      <w:r w:rsidRPr="00ED4019">
        <w:rPr>
          <w:rFonts w:ascii="Times New Roman" w:hAnsi="Times New Roman"/>
          <w:lang w:eastAsia="ko-KR"/>
        </w:rPr>
        <w:t>다</w:t>
      </w:r>
      <w:r w:rsidRPr="00ED4019">
        <w:rPr>
          <w:rFonts w:ascii="Times New Roman" w:hAnsi="Times New Roman"/>
          <w:lang w:eastAsia="ko-KR"/>
        </w:rPr>
        <w:t>.</w:t>
      </w:r>
    </w:p>
    <w:p w14:paraId="0AFFB7AB" w14:textId="77777777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2802" w:author="제이펍 출판사" w:date="2021-03-14T15:57:00Z">
          <w:pPr>
            <w:pStyle w:val="SourceCode"/>
          </w:pPr>
        </w:pPrChange>
      </w:pPr>
      <w:r w:rsidRPr="00ED4019">
        <w:rPr>
          <w:rStyle w:val="NormalTok"/>
          <w:rFonts w:ascii="Times New Roman" w:hAnsi="Times New Roman"/>
          <w:lang w:eastAsia="ko-KR"/>
        </w:rPr>
        <w:t xml:space="preserve"> </w:t>
      </w:r>
      <w:r w:rsidRPr="00ED4019">
        <w:rPr>
          <w:rStyle w:val="FunctionTok"/>
          <w:rFonts w:ascii="Times New Roman" w:hAnsi="Times New Roman"/>
        </w:rPr>
        <w:t>as_tbl_time</w:t>
      </w:r>
      <w:r w:rsidRPr="00ED4019">
        <w:rPr>
          <w:rStyle w:val="NormalTok"/>
          <w:rFonts w:ascii="Times New Roman" w:hAnsi="Times New Roman"/>
        </w:rPr>
        <w:t xml:space="preserve">(covid19, </w:t>
      </w:r>
      <w:r w:rsidRPr="00ED4019">
        <w:rPr>
          <w:rStyle w:val="AttributeTok"/>
          <w:rFonts w:ascii="Times New Roman" w:hAnsi="Times New Roman"/>
        </w:rPr>
        <w:t>index =</w:t>
      </w:r>
      <w:r w:rsidRPr="00ED4019">
        <w:rPr>
          <w:rStyle w:val="NormalTok"/>
          <w:rFonts w:ascii="Times New Roman" w:hAnsi="Times New Roman"/>
        </w:rPr>
        <w:t xml:space="preserve"> date) </w:t>
      </w:r>
      <w:r w:rsidRPr="00ED4019">
        <w:rPr>
          <w:rStyle w:val="SpecialCharTok"/>
          <w:rFonts w:ascii="Times New Roman" w:hAnsi="Times New Roman"/>
        </w:rPr>
        <w:t>%&gt;%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 </w:t>
      </w:r>
      <w:r w:rsidRPr="00ED4019">
        <w:rPr>
          <w:rStyle w:val="FunctionTok"/>
          <w:rFonts w:ascii="Times New Roman" w:hAnsi="Times New Roman"/>
        </w:rPr>
        <w:t>collapse_by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StringTok"/>
          <w:rFonts w:ascii="Times New Roman" w:hAnsi="Times New Roman"/>
        </w:rPr>
        <w:t>'weekly'</w:t>
      </w:r>
      <w:r w:rsidRPr="00ED4019">
        <w:rPr>
          <w:rStyle w:val="NormalTok"/>
          <w:rFonts w:ascii="Times New Roman" w:hAnsi="Times New Roman"/>
        </w:rPr>
        <w:t xml:space="preserve">) </w:t>
      </w:r>
      <w:r w:rsidRPr="00ED4019">
        <w:rPr>
          <w:rStyle w:val="SpecialCharTok"/>
          <w:rFonts w:ascii="Times New Roman" w:hAnsi="Times New Roman"/>
        </w:rPr>
        <w:t>%&gt;%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 </w:t>
      </w:r>
      <w:r w:rsidRPr="00ED4019">
        <w:rPr>
          <w:rStyle w:val="FunctionTok"/>
          <w:rFonts w:ascii="Times New Roman" w:hAnsi="Times New Roman"/>
        </w:rPr>
        <w:t>group_by</w:t>
      </w:r>
      <w:r w:rsidRPr="00ED4019">
        <w:rPr>
          <w:rStyle w:val="NormalTok"/>
          <w:rFonts w:ascii="Times New Roman" w:hAnsi="Times New Roman"/>
        </w:rPr>
        <w:t xml:space="preserve">(date) </w:t>
      </w:r>
      <w:r w:rsidRPr="00ED4019">
        <w:rPr>
          <w:rStyle w:val="SpecialCharTok"/>
          <w:rFonts w:ascii="Times New Roman" w:hAnsi="Times New Roman"/>
        </w:rPr>
        <w:t>%&gt;%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 </w:t>
      </w:r>
      <w:r w:rsidRPr="00ED4019">
        <w:rPr>
          <w:rStyle w:val="FunctionTok"/>
          <w:rFonts w:ascii="Times New Roman" w:hAnsi="Times New Roman"/>
        </w:rPr>
        <w:t>summarise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AttributeTok"/>
          <w:rFonts w:ascii="Times New Roman" w:hAnsi="Times New Roman"/>
        </w:rPr>
        <w:t>Open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unctionTok"/>
          <w:rFonts w:ascii="Times New Roman" w:hAnsi="Times New Roman"/>
        </w:rPr>
        <w:t>first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StringTok"/>
          <w:rFonts w:ascii="Times New Roman" w:hAnsi="Times New Roman"/>
        </w:rPr>
        <w:t>`</w:t>
      </w:r>
      <w:r w:rsidRPr="00ED4019">
        <w:rPr>
          <w:rStyle w:val="AttributeTok"/>
          <w:rFonts w:ascii="Times New Roman" w:hAnsi="Times New Roman"/>
        </w:rPr>
        <w:t>0-9</w:t>
      </w:r>
      <w:r w:rsidRPr="00ED4019">
        <w:rPr>
          <w:rStyle w:val="AttributeTok"/>
          <w:rFonts w:ascii="Times New Roman" w:hAnsi="Times New Roman"/>
        </w:rPr>
        <w:t>세</w:t>
      </w:r>
      <w:r w:rsidRPr="00ED4019">
        <w:rPr>
          <w:rStyle w:val="StringTok"/>
          <w:rFonts w:ascii="Times New Roman" w:hAnsi="Times New Roman"/>
        </w:rPr>
        <w:t>`</w:t>
      </w:r>
      <w:r w:rsidRPr="00ED4019">
        <w:rPr>
          <w:rStyle w:val="NormalTok"/>
          <w:rFonts w:ascii="Times New Roman" w:hAnsi="Times New Roman"/>
        </w:rPr>
        <w:t xml:space="preserve">), 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           </w:t>
      </w:r>
      <w:r w:rsidRPr="00ED4019">
        <w:rPr>
          <w:rStyle w:val="AttributeTok"/>
          <w:rFonts w:ascii="Times New Roman" w:hAnsi="Times New Roman"/>
        </w:rPr>
        <w:t>High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unctionTok"/>
          <w:rFonts w:ascii="Times New Roman" w:hAnsi="Times New Roman"/>
        </w:rPr>
        <w:t>max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StringTok"/>
          <w:rFonts w:ascii="Times New Roman" w:hAnsi="Times New Roman"/>
        </w:rPr>
        <w:t>`</w:t>
      </w:r>
      <w:r w:rsidRPr="00ED4019">
        <w:rPr>
          <w:rStyle w:val="AttributeTok"/>
          <w:rFonts w:ascii="Times New Roman" w:hAnsi="Times New Roman"/>
        </w:rPr>
        <w:t>0-9</w:t>
      </w:r>
      <w:r w:rsidRPr="00ED4019">
        <w:rPr>
          <w:rStyle w:val="AttributeTok"/>
          <w:rFonts w:ascii="Times New Roman" w:hAnsi="Times New Roman"/>
        </w:rPr>
        <w:t>세</w:t>
      </w:r>
      <w:r w:rsidRPr="00ED4019">
        <w:rPr>
          <w:rStyle w:val="StringTok"/>
          <w:rFonts w:ascii="Times New Roman" w:hAnsi="Times New Roman"/>
        </w:rPr>
        <w:t>`</w:t>
      </w:r>
      <w:r w:rsidRPr="00ED4019">
        <w:rPr>
          <w:rStyle w:val="NormalTok"/>
          <w:rFonts w:ascii="Times New Roman" w:hAnsi="Times New Roman"/>
        </w:rPr>
        <w:t xml:space="preserve">), 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           </w:t>
      </w:r>
      <w:r w:rsidRPr="00ED4019">
        <w:rPr>
          <w:rStyle w:val="AttributeTok"/>
          <w:rFonts w:ascii="Times New Roman" w:hAnsi="Times New Roman"/>
        </w:rPr>
        <w:t>Low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unctionTok"/>
          <w:rFonts w:ascii="Times New Roman" w:hAnsi="Times New Roman"/>
        </w:rPr>
        <w:t>min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StringTok"/>
          <w:rFonts w:ascii="Times New Roman" w:hAnsi="Times New Roman"/>
        </w:rPr>
        <w:t>`</w:t>
      </w:r>
      <w:r w:rsidRPr="00ED4019">
        <w:rPr>
          <w:rStyle w:val="AttributeTok"/>
          <w:rFonts w:ascii="Times New Roman" w:hAnsi="Times New Roman"/>
        </w:rPr>
        <w:t>0-9</w:t>
      </w:r>
      <w:r w:rsidRPr="00ED4019">
        <w:rPr>
          <w:rStyle w:val="AttributeTok"/>
          <w:rFonts w:ascii="Times New Roman" w:hAnsi="Times New Roman"/>
        </w:rPr>
        <w:t>세</w:t>
      </w:r>
      <w:r w:rsidRPr="00ED4019">
        <w:rPr>
          <w:rStyle w:val="StringTok"/>
          <w:rFonts w:ascii="Times New Roman" w:hAnsi="Times New Roman"/>
        </w:rPr>
        <w:t>`</w:t>
      </w:r>
      <w:r w:rsidRPr="00ED4019">
        <w:rPr>
          <w:rStyle w:val="NormalTok"/>
          <w:rFonts w:ascii="Times New Roman" w:hAnsi="Times New Roman"/>
        </w:rPr>
        <w:t xml:space="preserve">), 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           </w:t>
      </w:r>
      <w:r w:rsidRPr="00ED4019">
        <w:rPr>
          <w:rStyle w:val="AttributeTok"/>
          <w:rFonts w:ascii="Times New Roman" w:hAnsi="Times New Roman"/>
        </w:rPr>
        <w:t>Close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unctionTok"/>
          <w:rFonts w:ascii="Times New Roman" w:hAnsi="Times New Roman"/>
        </w:rPr>
        <w:t>last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StringTok"/>
          <w:rFonts w:ascii="Times New Roman" w:hAnsi="Times New Roman"/>
        </w:rPr>
        <w:t>`</w:t>
      </w:r>
      <w:r w:rsidRPr="00ED4019">
        <w:rPr>
          <w:rStyle w:val="AttributeTok"/>
          <w:rFonts w:ascii="Times New Roman" w:hAnsi="Times New Roman"/>
        </w:rPr>
        <w:t>0-9</w:t>
      </w:r>
      <w:r w:rsidRPr="00ED4019">
        <w:rPr>
          <w:rStyle w:val="AttributeTok"/>
          <w:rFonts w:ascii="Times New Roman" w:hAnsi="Times New Roman"/>
        </w:rPr>
        <w:t>세</w:t>
      </w:r>
      <w:r w:rsidRPr="00ED4019">
        <w:rPr>
          <w:rStyle w:val="StringTok"/>
          <w:rFonts w:ascii="Times New Roman" w:hAnsi="Times New Roman"/>
        </w:rPr>
        <w:t>`</w:t>
      </w:r>
      <w:r w:rsidRPr="00ED4019">
        <w:rPr>
          <w:rStyle w:val="NormalTok"/>
          <w:rFonts w:ascii="Times New Roman" w:hAnsi="Times New Roman"/>
        </w:rPr>
        <w:t xml:space="preserve">)) </w:t>
      </w:r>
      <w:r w:rsidRPr="00ED4019">
        <w:rPr>
          <w:rStyle w:val="SpecialCharTok"/>
          <w:rFonts w:ascii="Times New Roman" w:hAnsi="Times New Roman"/>
        </w:rPr>
        <w:t>%&gt;%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 </w:t>
      </w:r>
      <w:r w:rsidRPr="00ED4019">
        <w:rPr>
          <w:rStyle w:val="FunctionTok"/>
          <w:rFonts w:ascii="Times New Roman" w:hAnsi="Times New Roman"/>
        </w:rPr>
        <w:t>head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DecValTok"/>
          <w:rFonts w:ascii="Times New Roman" w:hAnsi="Times New Roman"/>
        </w:rPr>
        <w:t>10</w:t>
      </w:r>
      <w:r w:rsidRPr="00ED4019">
        <w:rPr>
          <w:rStyle w:val="NormalTok"/>
          <w:rFonts w:ascii="Times New Roman" w:hAnsi="Times New Roman"/>
        </w:rPr>
        <w:t>)</w:t>
      </w:r>
    </w:p>
    <w:p w14:paraId="0F35DA4A" w14:textId="77777777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2803" w:author="제이펍 출판사" w:date="2021-03-14T15:57:00Z">
          <w:pPr>
            <w:pStyle w:val="SourceCode"/>
          </w:pPr>
        </w:pPrChange>
      </w:pPr>
      <w:r w:rsidRPr="00ED4019">
        <w:rPr>
          <w:rStyle w:val="VerbatimChar"/>
          <w:rFonts w:ascii="Times New Roman" w:hAnsi="Times New Roman"/>
        </w:rPr>
        <w:t># A time tibble: 10 x 5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# Index: date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   date        Open  High   Low Close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   &lt;date&gt;     &lt;dbl&gt; &lt;dbl&gt; &lt;dbl&gt; &lt;dbl&gt;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 1 2020-04-11     2     2     1     1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 2 2020-04-18     0     3     0     2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 3 2020-04-25     0     1     0     1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 4 2020-05-02     2     2    -1     0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 5 2020-05-09     0     1     0     0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 6 2020-05-16     0     2     0     2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 7 2020-05-23     0     1     0     0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 8 2020-05-30     0     3     0     1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 9 2020-06-06     0     3     0     3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10 2020-06-13     1     1     0     0</w:t>
      </w:r>
    </w:p>
    <w:p w14:paraId="20040115" w14:textId="77777777" w:rsidR="00FD7B2A" w:rsidRPr="00ED4019" w:rsidRDefault="00FD7B2A">
      <w:pPr>
        <w:pStyle w:val="Compact"/>
        <w:numPr>
          <w:ilvl w:val="0"/>
          <w:numId w:val="11"/>
        </w:numPr>
        <w:jc w:val="both"/>
        <w:rPr>
          <w:rFonts w:ascii="Times New Roman" w:hAnsi="Times New Roman"/>
        </w:rPr>
        <w:pPrChange w:id="2804" w:author="제이펍 출판사" w:date="2021-03-14T15:57:00Z">
          <w:pPr>
            <w:pStyle w:val="Compact"/>
            <w:numPr>
              <w:numId w:val="11"/>
            </w:numPr>
            <w:tabs>
              <w:tab w:val="num" w:pos="0"/>
            </w:tabs>
            <w:ind w:left="480" w:hanging="480"/>
          </w:pPr>
        </w:pPrChange>
      </w:pPr>
      <w:r w:rsidRPr="00ED4019">
        <w:rPr>
          <w:rStyle w:val="VerbatimChar"/>
          <w:rFonts w:ascii="Times New Roman" w:hAnsi="Times New Roman"/>
        </w:rPr>
        <w:t>xts</w:t>
      </w:r>
    </w:p>
    <w:p w14:paraId="54AA3EF2" w14:textId="2819D018" w:rsidR="00FD7B2A" w:rsidRPr="00ED4019" w:rsidRDefault="00FD7B2A">
      <w:pPr>
        <w:jc w:val="both"/>
        <w:rPr>
          <w:rFonts w:ascii="Times New Roman" w:hAnsi="Times New Roman"/>
          <w:lang w:eastAsia="ko-KR"/>
        </w:rPr>
        <w:pPrChange w:id="2805" w:author="제이펍 출판사" w:date="2021-03-14T15:57:00Z">
          <w:pPr/>
        </w:pPrChange>
      </w:pPr>
      <w:r w:rsidRPr="00ED4019">
        <w:rPr>
          <w:rStyle w:val="VerbatimChar"/>
          <w:rFonts w:ascii="Times New Roman" w:hAnsi="Times New Roman"/>
          <w:lang w:eastAsia="ko-KR"/>
        </w:rPr>
        <w:t>xts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패키지에서는</w:t>
      </w:r>
      <w:r w:rsidRPr="00ED4019">
        <w:rPr>
          <w:rFonts w:ascii="Times New Roman" w:hAnsi="Times New Roman"/>
          <w:lang w:eastAsia="ko-KR"/>
        </w:rPr>
        <w:t xml:space="preserve"> OHLC </w:t>
      </w:r>
      <w:r w:rsidRPr="00ED4019">
        <w:rPr>
          <w:rFonts w:ascii="Times New Roman" w:hAnsi="Times New Roman"/>
          <w:lang w:eastAsia="ko-KR"/>
        </w:rPr>
        <w:t>정보를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확인할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있는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함수를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직접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제공한다</w:t>
      </w:r>
      <w:r w:rsidRPr="00ED4019">
        <w:rPr>
          <w:rFonts w:ascii="Times New Roman" w:hAnsi="Times New Roman"/>
          <w:lang w:eastAsia="ko-KR"/>
        </w:rPr>
        <w:t xml:space="preserve">. </w:t>
      </w:r>
      <w:commentRangeStart w:id="2806"/>
      <w:r w:rsidRPr="00ED4019">
        <w:rPr>
          <w:rStyle w:val="VerbatimChar"/>
          <w:rFonts w:ascii="Times New Roman" w:hAnsi="Times New Roman"/>
          <w:lang w:eastAsia="ko-KR"/>
        </w:rPr>
        <w:t>to.period()</w:t>
      </w:r>
      <w:r w:rsidRPr="00ED4019">
        <w:rPr>
          <w:rFonts w:ascii="Times New Roman" w:hAnsi="Times New Roman"/>
          <w:lang w:eastAsia="ko-KR"/>
        </w:rPr>
        <w:t>인데</w:t>
      </w:r>
      <w:r w:rsidRPr="00ED4019">
        <w:rPr>
          <w:rFonts w:ascii="Times New Roman" w:hAnsi="Times New Roman"/>
          <w:lang w:eastAsia="ko-KR"/>
        </w:rPr>
        <w:t xml:space="preserve"> OHLC</w:t>
      </w:r>
      <w:r w:rsidRPr="00ED4019">
        <w:rPr>
          <w:rFonts w:ascii="Times New Roman" w:hAnsi="Times New Roman"/>
          <w:lang w:eastAsia="ko-KR"/>
        </w:rPr>
        <w:t>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제공하는데</w:t>
      </w:r>
      <w:commentRangeEnd w:id="2806"/>
      <w:r w:rsidR="00395456">
        <w:rPr>
          <w:rStyle w:val="af3"/>
        </w:rPr>
        <w:commentReference w:id="2806"/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Style w:val="VerbatimChar"/>
          <w:rFonts w:ascii="Times New Roman" w:hAnsi="Times New Roman"/>
          <w:lang w:eastAsia="ko-KR"/>
        </w:rPr>
        <w:t>to.period()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함수의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매개변수인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Style w:val="VerbatimChar"/>
          <w:rFonts w:ascii="Times New Roman" w:hAnsi="Times New Roman"/>
          <w:lang w:eastAsia="ko-KR"/>
        </w:rPr>
        <w:t>method</w:t>
      </w:r>
      <w:r w:rsidRPr="00ED4019">
        <w:rPr>
          <w:rFonts w:ascii="Times New Roman" w:hAnsi="Times New Roman"/>
          <w:lang w:eastAsia="ko-KR"/>
        </w:rPr>
        <w:t>에</w:t>
      </w:r>
      <w:r w:rsidRPr="00ED4019">
        <w:rPr>
          <w:rFonts w:ascii="Times New Roman" w:hAnsi="Times New Roman"/>
          <w:lang w:eastAsia="ko-KR"/>
        </w:rPr>
        <w:t xml:space="preserve"> ‘months’, ‘quarters’ </w:t>
      </w:r>
      <w:r w:rsidRPr="00ED4019">
        <w:rPr>
          <w:rFonts w:ascii="Times New Roman" w:hAnsi="Times New Roman"/>
          <w:lang w:eastAsia="ko-KR"/>
        </w:rPr>
        <w:t>등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적절한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시간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간격을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설정</w:t>
      </w:r>
      <w:del w:id="2807" w:author="제이펍 출판사" w:date="2021-03-14T20:27:00Z">
        <w:r w:rsidRPr="00ED4019" w:rsidDel="00F13479">
          <w:rPr>
            <w:rFonts w:ascii="Times New Roman" w:hAnsi="Times New Roman"/>
            <w:lang w:eastAsia="ko-KR"/>
          </w:rPr>
          <w:delText>해주</w:delText>
        </w:r>
      </w:del>
      <w:ins w:id="2808" w:author="제이펍 출판사" w:date="2021-03-14T20:27:00Z">
        <w:r w:rsidR="00F13479">
          <w:rPr>
            <w:rFonts w:ascii="Times New Roman" w:hAnsi="Times New Roman"/>
            <w:lang w:eastAsia="ko-KR"/>
          </w:rPr>
          <w:t>해</w:t>
        </w:r>
        <w:r w:rsidR="00F13479">
          <w:rPr>
            <w:rFonts w:ascii="Times New Roman" w:hAnsi="Times New Roman"/>
            <w:lang w:eastAsia="ko-KR"/>
          </w:rPr>
          <w:t xml:space="preserve"> </w:t>
        </w:r>
        <w:r w:rsidR="00F13479">
          <w:rPr>
            <w:rFonts w:ascii="Times New Roman" w:hAnsi="Times New Roman"/>
            <w:lang w:eastAsia="ko-KR"/>
          </w:rPr>
          <w:t>주</w:t>
        </w:r>
      </w:ins>
      <w:r w:rsidRPr="00ED4019">
        <w:rPr>
          <w:rFonts w:ascii="Times New Roman" w:hAnsi="Times New Roman"/>
          <w:lang w:eastAsia="ko-KR"/>
        </w:rPr>
        <w:t>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해당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기간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동안의</w:t>
      </w:r>
      <w:r w:rsidRPr="00ED4019">
        <w:rPr>
          <w:rFonts w:ascii="Times New Roman" w:hAnsi="Times New Roman"/>
          <w:lang w:eastAsia="ko-KR"/>
        </w:rPr>
        <w:t xml:space="preserve"> OHCL</w:t>
      </w:r>
      <w:r w:rsidRPr="00ED4019">
        <w:rPr>
          <w:rFonts w:ascii="Times New Roman" w:hAnsi="Times New Roman"/>
          <w:lang w:eastAsia="ko-KR"/>
        </w:rPr>
        <w:t>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자동으로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출력</w:t>
      </w:r>
      <w:del w:id="2809" w:author="제이펍 출판사" w:date="2021-03-14T20:27:00Z">
        <w:r w:rsidRPr="00ED4019" w:rsidDel="00F13479">
          <w:rPr>
            <w:rFonts w:ascii="Times New Roman" w:hAnsi="Times New Roman"/>
            <w:lang w:eastAsia="ko-KR"/>
          </w:rPr>
          <w:delText>해준</w:delText>
        </w:r>
      </w:del>
      <w:ins w:id="2810" w:author="제이펍 출판사" w:date="2021-03-14T20:27:00Z">
        <w:r w:rsidR="00F13479">
          <w:rPr>
            <w:rFonts w:ascii="Times New Roman" w:hAnsi="Times New Roman"/>
            <w:lang w:eastAsia="ko-KR"/>
          </w:rPr>
          <w:t>해</w:t>
        </w:r>
        <w:r w:rsidR="00F13479">
          <w:rPr>
            <w:rFonts w:ascii="Times New Roman" w:hAnsi="Times New Roman"/>
            <w:lang w:eastAsia="ko-KR"/>
          </w:rPr>
          <w:t xml:space="preserve"> </w:t>
        </w:r>
        <w:r w:rsidR="00F13479">
          <w:rPr>
            <w:rFonts w:ascii="Times New Roman" w:hAnsi="Times New Roman"/>
            <w:lang w:eastAsia="ko-KR"/>
          </w:rPr>
          <w:t>준</w:t>
        </w:r>
      </w:ins>
      <w:r w:rsidRPr="00ED4019">
        <w:rPr>
          <w:rFonts w:ascii="Times New Roman" w:hAnsi="Times New Roman"/>
          <w:lang w:eastAsia="ko-KR"/>
        </w:rPr>
        <w:t>다</w:t>
      </w:r>
      <w:r w:rsidRPr="00ED4019">
        <w:rPr>
          <w:rFonts w:ascii="Times New Roman" w:hAnsi="Times New Roman"/>
          <w:lang w:eastAsia="ko-KR"/>
        </w:rPr>
        <w:t>.</w:t>
      </w:r>
    </w:p>
    <w:p w14:paraId="223DAC39" w14:textId="77777777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2811" w:author="제이펍 출판사" w:date="2021-03-14T15:57:00Z">
          <w:pPr>
            <w:pStyle w:val="SourceCode"/>
          </w:pPr>
        </w:pPrChange>
      </w:pPr>
      <w:r w:rsidRPr="00ED4019">
        <w:rPr>
          <w:rStyle w:val="NormalTok"/>
          <w:rFonts w:ascii="Times New Roman" w:hAnsi="Times New Roman"/>
          <w:lang w:eastAsia="ko-KR"/>
        </w:rPr>
        <w:t xml:space="preserve"> </w:t>
      </w:r>
      <w:proofErr w:type="gramStart"/>
      <w:r w:rsidRPr="00ED4019">
        <w:rPr>
          <w:rStyle w:val="FunctionTok"/>
          <w:rFonts w:ascii="Times New Roman" w:hAnsi="Times New Roman"/>
        </w:rPr>
        <w:t>to.period</w:t>
      </w:r>
      <w:r w:rsidRPr="00ED4019">
        <w:rPr>
          <w:rStyle w:val="NormalTok"/>
          <w:rFonts w:ascii="Times New Roman" w:hAnsi="Times New Roman"/>
        </w:rPr>
        <w:t>(</w:t>
      </w:r>
      <w:proofErr w:type="gramEnd"/>
      <w:r w:rsidRPr="00ED4019">
        <w:rPr>
          <w:rStyle w:val="NormalTok"/>
          <w:rFonts w:ascii="Times New Roman" w:hAnsi="Times New Roman"/>
        </w:rPr>
        <w:t xml:space="preserve">covid19.xts, </w:t>
      </w:r>
      <w:r w:rsidRPr="00ED4019">
        <w:rPr>
          <w:rStyle w:val="AttributeTok"/>
          <w:rFonts w:ascii="Times New Roman" w:hAnsi="Times New Roman"/>
        </w:rPr>
        <w:t>method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'months'</w:t>
      </w:r>
      <w:r w:rsidRPr="00ED4019">
        <w:rPr>
          <w:rStyle w:val="NormalTok"/>
          <w:rFonts w:ascii="Times New Roman" w:hAnsi="Times New Roman"/>
        </w:rPr>
        <w:t xml:space="preserve">, </w:t>
      </w:r>
      <w:r w:rsidRPr="00ED4019">
        <w:rPr>
          <w:rStyle w:val="AttributeTok"/>
          <w:rFonts w:ascii="Times New Roman" w:hAnsi="Times New Roman"/>
        </w:rPr>
        <w:t>OLHC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ConstantTok"/>
          <w:rFonts w:ascii="Times New Roman" w:hAnsi="Times New Roman"/>
        </w:rPr>
        <w:t>TRUE</w:t>
      </w:r>
      <w:r w:rsidRPr="00ED4019">
        <w:rPr>
          <w:rStyle w:val="NormalTok"/>
          <w:rFonts w:ascii="Times New Roman" w:hAnsi="Times New Roman"/>
        </w:rPr>
        <w:t>)</w:t>
      </w:r>
    </w:p>
    <w:p w14:paraId="3304C62C" w14:textId="77777777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2812" w:author="제이펍 출판사" w:date="2021-03-14T15:57:00Z">
          <w:pPr>
            <w:pStyle w:val="SourceCode"/>
          </w:pPr>
        </w:pPrChange>
      </w:pPr>
      <w:r w:rsidRPr="00ED4019">
        <w:rPr>
          <w:rStyle w:val="VerbatimChar"/>
          <w:rFonts w:ascii="Times New Roman" w:hAnsi="Times New Roman"/>
        </w:rPr>
        <w:lastRenderedPageBreak/>
        <w:t xml:space="preserve">           covid19.xts.Open covid19.xts.High covid19.xts.Low covid19.xts.Close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2020-04-30                2                5               1                 2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2020-05-31                0               11               0                 7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2020-06-30                0                6               0                 6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2020-07-31                0               10              -4                13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2020-08-31                1               35               0                15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2020-09-30               14               17               0                20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2020-10-31                6               11               0                22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2020-11-30                5               57               9                32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2020-12-31               15               86               0               132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2021-01-31               41              138              44                49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2021-02-08               20               41              30                31</w:t>
      </w:r>
    </w:p>
    <w:p w14:paraId="59335A0D" w14:textId="7BC54C22" w:rsidR="00FD7B2A" w:rsidRDefault="00395456">
      <w:pPr>
        <w:pStyle w:val="1"/>
        <w:numPr>
          <w:ilvl w:val="0"/>
          <w:numId w:val="0"/>
        </w:numPr>
        <w:jc w:val="both"/>
        <w:rPr>
          <w:lang w:eastAsia="ko-KR"/>
        </w:rPr>
        <w:pPrChange w:id="2813" w:author="user" w:date="2021-03-21T21:50:00Z">
          <w:pPr>
            <w:pStyle w:val="1"/>
          </w:pPr>
        </w:pPrChange>
      </w:pPr>
      <w:bookmarkStart w:id="2814" w:name="일-평균-5일-합계는-시간-rolling"/>
      <w:bookmarkEnd w:id="2780"/>
      <w:ins w:id="2815" w:author="user" w:date="2021-03-21T21:50:00Z">
        <w:r>
          <w:rPr>
            <w:rFonts w:hint="eastAsia"/>
            <w:lang w:eastAsia="ko-KR"/>
          </w:rPr>
          <w:t xml:space="preserve">4.6 </w:t>
        </w:r>
      </w:ins>
      <w:r w:rsidR="00FD7B2A">
        <w:rPr>
          <w:lang w:eastAsia="ko-KR"/>
        </w:rPr>
        <w:t>3일 평균, 5일 합계는?</w:t>
      </w:r>
      <w:del w:id="2816" w:author="user" w:date="2021-03-21T21:50:00Z">
        <w:r w:rsidR="00FD7B2A" w:rsidDel="00395456">
          <w:rPr>
            <w:lang w:eastAsia="ko-KR"/>
          </w:rPr>
          <w:delText xml:space="preserve"> </w:delText>
        </w:r>
      </w:del>
      <w:r w:rsidR="00FD7B2A">
        <w:rPr>
          <w:lang w:eastAsia="ko-KR"/>
        </w:rPr>
        <w:t xml:space="preserve">: 시간 </w:t>
      </w:r>
      <w:del w:id="2817" w:author="user" w:date="2021-03-21T21:56:00Z">
        <w:r w:rsidR="00FD7B2A" w:rsidDel="000D1482">
          <w:rPr>
            <w:lang w:eastAsia="ko-KR"/>
          </w:rPr>
          <w:delText>Rolling</w:delText>
        </w:r>
      </w:del>
      <w:commentRangeStart w:id="2818"/>
      <w:ins w:id="2819" w:author="user" w:date="2021-03-21T21:56:00Z">
        <w:r w:rsidR="000D1482">
          <w:rPr>
            <w:rFonts w:hint="eastAsia"/>
            <w:lang w:eastAsia="ko-KR"/>
          </w:rPr>
          <w:t>r</w:t>
        </w:r>
        <w:r w:rsidR="000D1482">
          <w:rPr>
            <w:lang w:eastAsia="ko-KR"/>
          </w:rPr>
          <w:t>olling</w:t>
        </w:r>
        <w:commentRangeEnd w:id="2818"/>
        <w:r w:rsidR="000D1482">
          <w:rPr>
            <w:rStyle w:val="af3"/>
            <w:rFonts w:ascii="Consolas" w:eastAsia="나눔바른고딕" w:hAnsi="Consolas" w:cstheme="minorBidi"/>
            <w:b w:val="0"/>
            <w:bCs w:val="0"/>
            <w:color w:val="auto"/>
          </w:rPr>
          <w:commentReference w:id="2818"/>
        </w:r>
      </w:ins>
    </w:p>
    <w:p w14:paraId="22129D49" w14:textId="77777777" w:rsidR="00FD7B2A" w:rsidRPr="00ED4019" w:rsidRDefault="00FD7B2A">
      <w:pPr>
        <w:jc w:val="both"/>
        <w:rPr>
          <w:rFonts w:ascii="Times New Roman" w:hAnsi="Times New Roman"/>
          <w:lang w:eastAsia="ko-KR"/>
        </w:rPr>
        <w:pPrChange w:id="2820" w:author="제이펍 출판사" w:date="2021-03-14T15:57:00Z">
          <w:pPr/>
        </w:pPrChange>
      </w:pPr>
      <w:r w:rsidRPr="00ED4019">
        <w:rPr>
          <w:rFonts w:ascii="Times New Roman" w:hAnsi="Times New Roman"/>
          <w:lang w:eastAsia="ko-KR"/>
        </w:rPr>
        <w:t>주식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거래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프로그램에서는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많은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시계열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그래프들을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보여준다</w:t>
      </w:r>
      <w:r w:rsidRPr="00ED4019">
        <w:rPr>
          <w:rFonts w:ascii="Times New Roman" w:hAnsi="Times New Roman"/>
          <w:lang w:eastAsia="ko-KR"/>
        </w:rPr>
        <w:t xml:space="preserve">. </w:t>
      </w:r>
      <w:r w:rsidRPr="00ED4019">
        <w:rPr>
          <w:rFonts w:ascii="Times New Roman" w:hAnsi="Times New Roman"/>
          <w:lang w:eastAsia="ko-KR"/>
        </w:rPr>
        <w:t>아래의</w:t>
      </w:r>
      <w:r w:rsidRPr="00ED4019">
        <w:rPr>
          <w:rFonts w:ascii="Times New Roman" w:hAnsi="Times New Roman"/>
          <w:lang w:eastAsia="ko-KR"/>
        </w:rPr>
        <w:t xml:space="preserve"> plot</w:t>
      </w:r>
      <w:r w:rsidRPr="00ED4019">
        <w:rPr>
          <w:rFonts w:ascii="Times New Roman" w:hAnsi="Times New Roman"/>
          <w:lang w:eastAsia="ko-KR"/>
        </w:rPr>
        <w:t>에서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보면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초록색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선</w:t>
      </w:r>
      <w:r w:rsidRPr="00ED4019">
        <w:rPr>
          <w:rFonts w:ascii="Times New Roman" w:hAnsi="Times New Roman"/>
          <w:lang w:eastAsia="ko-KR"/>
        </w:rPr>
        <w:t>은</w:t>
      </w:r>
      <w:r w:rsidRPr="00ED4019">
        <w:rPr>
          <w:rFonts w:ascii="Times New Roman" w:hAnsi="Times New Roman"/>
          <w:lang w:eastAsia="ko-KR"/>
        </w:rPr>
        <w:t xml:space="preserve"> 5</w:t>
      </w:r>
      <w:r w:rsidRPr="00ED4019">
        <w:rPr>
          <w:rFonts w:ascii="Times New Roman" w:hAnsi="Times New Roman"/>
          <w:lang w:eastAsia="ko-KR"/>
        </w:rPr>
        <w:t>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동안의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평균</w:t>
      </w:r>
      <w:r w:rsidRPr="00ED4019">
        <w:rPr>
          <w:rFonts w:ascii="Times New Roman" w:hAnsi="Times New Roman"/>
          <w:lang w:eastAsia="ko-KR"/>
        </w:rPr>
        <w:t xml:space="preserve">, </w:t>
      </w:r>
      <w:r w:rsidRPr="00ED4019">
        <w:rPr>
          <w:rFonts w:ascii="Times New Roman" w:hAnsi="Times New Roman"/>
          <w:lang w:eastAsia="ko-KR"/>
        </w:rPr>
        <w:t>빨간색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선</w:t>
      </w:r>
      <w:r w:rsidRPr="00ED4019">
        <w:rPr>
          <w:rFonts w:ascii="Times New Roman" w:hAnsi="Times New Roman"/>
          <w:lang w:eastAsia="ko-KR"/>
        </w:rPr>
        <w:t>은</w:t>
      </w:r>
      <w:r w:rsidRPr="00ED4019">
        <w:rPr>
          <w:rFonts w:ascii="Times New Roman" w:hAnsi="Times New Roman"/>
          <w:lang w:eastAsia="ko-KR"/>
        </w:rPr>
        <w:t xml:space="preserve"> 20</w:t>
      </w:r>
      <w:r w:rsidRPr="00ED4019">
        <w:rPr>
          <w:rFonts w:ascii="Times New Roman" w:hAnsi="Times New Roman"/>
          <w:lang w:eastAsia="ko-KR"/>
        </w:rPr>
        <w:t>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동안의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평균</w:t>
      </w:r>
      <w:r w:rsidRPr="00ED4019">
        <w:rPr>
          <w:rFonts w:ascii="Times New Roman" w:hAnsi="Times New Roman"/>
          <w:lang w:eastAsia="ko-KR"/>
        </w:rPr>
        <w:t xml:space="preserve">, </w:t>
      </w:r>
      <w:r w:rsidRPr="00ED4019">
        <w:rPr>
          <w:rFonts w:ascii="Times New Roman" w:hAnsi="Times New Roman"/>
          <w:lang w:eastAsia="ko-KR"/>
        </w:rPr>
        <w:t>주황색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선</w:t>
      </w:r>
      <w:r w:rsidRPr="00ED4019">
        <w:rPr>
          <w:rFonts w:ascii="Times New Roman" w:hAnsi="Times New Roman"/>
          <w:lang w:eastAsia="ko-KR"/>
        </w:rPr>
        <w:t>은</w:t>
      </w:r>
      <w:r w:rsidRPr="00ED4019">
        <w:rPr>
          <w:rFonts w:ascii="Times New Roman" w:hAnsi="Times New Roman"/>
          <w:lang w:eastAsia="ko-KR"/>
        </w:rPr>
        <w:t xml:space="preserve"> 60</w:t>
      </w:r>
      <w:r w:rsidRPr="00ED4019">
        <w:rPr>
          <w:rFonts w:ascii="Times New Roman" w:hAnsi="Times New Roman"/>
          <w:lang w:eastAsia="ko-KR"/>
        </w:rPr>
        <w:t>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동안의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평균을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나타낸다</w:t>
      </w:r>
      <w:r w:rsidRPr="00ED4019">
        <w:rPr>
          <w:rFonts w:ascii="Times New Roman" w:hAnsi="Times New Roman"/>
          <w:lang w:eastAsia="ko-KR"/>
        </w:rPr>
        <w:t xml:space="preserve">. </w:t>
      </w:r>
      <w:r w:rsidRPr="00ED4019">
        <w:rPr>
          <w:rFonts w:ascii="Times New Roman" w:hAnsi="Times New Roman"/>
          <w:lang w:eastAsia="ko-KR"/>
        </w:rPr>
        <w:t>이를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이동평균이라고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한다</w:t>
      </w:r>
      <w:r w:rsidRPr="00ED4019">
        <w:rPr>
          <w:rFonts w:ascii="Times New Roman" w:hAnsi="Times New Roman"/>
          <w:lang w:eastAsia="ko-KR"/>
        </w:rPr>
        <w:t>.</w:t>
      </w:r>
    </w:p>
    <w:p w14:paraId="3F28B6F6" w14:textId="77777777" w:rsidR="00FD7B2A" w:rsidRPr="00ED4019" w:rsidRDefault="00FD7B2A">
      <w:pPr>
        <w:pStyle w:val="a0"/>
        <w:keepNext/>
        <w:jc w:val="both"/>
        <w:rPr>
          <w:rFonts w:ascii="Times New Roman" w:hAnsi="Times New Roman"/>
        </w:rPr>
        <w:pPrChange w:id="2821" w:author="제이펍 출판사" w:date="2021-03-14T15:57:00Z">
          <w:pPr>
            <w:pStyle w:val="a0"/>
            <w:keepNext/>
          </w:pPr>
        </w:pPrChange>
      </w:pPr>
      <w:r w:rsidRPr="00ED4019">
        <w:rPr>
          <w:rFonts w:ascii="Times New Roman" w:hAnsi="Times New Roman"/>
          <w:noProof/>
          <w:lang w:eastAsia="ko-KR"/>
        </w:rPr>
        <w:drawing>
          <wp:inline distT="0" distB="0" distL="0" distR="0" wp14:anchorId="7926F3A1" wp14:editId="665D5DB9">
            <wp:extent cx="5524500" cy="2796540"/>
            <wp:effectExtent l="0" t="0" r="0" b="0"/>
            <wp:docPr id="3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" descr="ma.jpg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279654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7FFD31C" w14:textId="77777777" w:rsidR="00FD7B2A" w:rsidRPr="00ED4019" w:rsidRDefault="00FD7B2A">
      <w:pPr>
        <w:pStyle w:val="a6"/>
        <w:jc w:val="both"/>
        <w:rPr>
          <w:rFonts w:ascii="Times New Roman" w:hAnsi="Times New Roman"/>
          <w:lang w:eastAsia="ko-KR"/>
        </w:rPr>
        <w:pPrChange w:id="2822" w:author="제이펍 출판사" w:date="2021-03-14T15:57:00Z">
          <w:pPr>
            <w:pStyle w:val="a6"/>
          </w:pPr>
        </w:pPrChange>
      </w:pPr>
      <w:commentRangeStart w:id="2823"/>
      <w:r w:rsidRPr="00ED4019">
        <w:rPr>
          <w:rFonts w:ascii="Times New Roman" w:hAnsi="Times New Roman" w:hint="eastAsia"/>
          <w:lang w:eastAsia="ko-KR"/>
        </w:rPr>
        <w:t>그림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4-10</w:t>
      </w:r>
      <w:commentRangeEnd w:id="2823"/>
      <w:r w:rsidR="006952B2">
        <w:rPr>
          <w:rStyle w:val="af3"/>
          <w:i w:val="0"/>
        </w:rPr>
        <w:commentReference w:id="2823"/>
      </w:r>
    </w:p>
    <w:p w14:paraId="4C52A78C" w14:textId="4559E916" w:rsidR="00FD7B2A" w:rsidRPr="00ED4019" w:rsidRDefault="00FD7B2A">
      <w:pPr>
        <w:pStyle w:val="a0"/>
        <w:jc w:val="both"/>
        <w:rPr>
          <w:rFonts w:ascii="Times New Roman" w:hAnsi="Times New Roman"/>
          <w:lang w:eastAsia="ko-KR"/>
        </w:rPr>
        <w:pPrChange w:id="2824" w:author="제이펍 출판사" w:date="2021-03-14T15:57:00Z">
          <w:pPr>
            <w:pStyle w:val="a0"/>
          </w:pPr>
        </w:pPrChange>
      </w:pPr>
      <w:r w:rsidRPr="00ED4019">
        <w:rPr>
          <w:rFonts w:ascii="Times New Roman" w:hAnsi="Times New Roman"/>
          <w:lang w:eastAsia="ko-KR"/>
        </w:rPr>
        <w:t>이동평균은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평균의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산출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기간</w:t>
      </w:r>
      <w:r w:rsidRPr="00ED4019">
        <w:rPr>
          <w:rFonts w:ascii="Times New Roman" w:hAnsi="Times New Roman" w:hint="eastAsia"/>
          <w:lang w:eastAsia="ko-KR"/>
        </w:rPr>
        <w:t>을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현재일로부터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특정일까지로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정해서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구하는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평균으로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평균을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구하는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기간이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매일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달라진다</w:t>
      </w:r>
      <w:r w:rsidRPr="00ED4019">
        <w:rPr>
          <w:rFonts w:ascii="Times New Roman" w:hAnsi="Times New Roman" w:hint="eastAsia"/>
          <w:lang w:eastAsia="ko-KR"/>
        </w:rPr>
        <w:t xml:space="preserve">. </w:t>
      </w:r>
      <w:del w:id="2825" w:author="제이펍 출판사" w:date="2021-03-14T18:05:00Z">
        <w:r w:rsidRPr="00ED4019" w:rsidDel="003F5176">
          <w:rPr>
            <w:rFonts w:ascii="Times New Roman" w:hAnsi="Times New Roman"/>
            <w:lang w:eastAsia="ko-KR"/>
          </w:rPr>
          <w:delText>이와</w:delText>
        </w:r>
        <w:r w:rsidRPr="00ED4019" w:rsidDel="003F5176">
          <w:rPr>
            <w:rFonts w:ascii="Times New Roman" w:hAnsi="Times New Roman"/>
            <w:lang w:eastAsia="ko-KR"/>
          </w:rPr>
          <w:delText xml:space="preserve"> </w:delText>
        </w:r>
        <w:r w:rsidRPr="00ED4019" w:rsidDel="003F5176">
          <w:rPr>
            <w:rFonts w:ascii="Times New Roman" w:hAnsi="Times New Roman"/>
            <w:lang w:eastAsia="ko-KR"/>
          </w:rPr>
          <w:delText>같이</w:delText>
        </w:r>
        <w:r w:rsidRPr="00ED4019" w:rsidDel="003F5176">
          <w:rPr>
            <w:rFonts w:ascii="Times New Roman" w:hAnsi="Times New Roman"/>
            <w:lang w:eastAsia="ko-KR"/>
          </w:rPr>
          <w:delText xml:space="preserve"> </w:delText>
        </w:r>
      </w:del>
      <w:ins w:id="2826" w:author="제이펍 출판사" w:date="2021-03-14T18:05:00Z">
        <w:r w:rsidR="003F5176">
          <w:rPr>
            <w:rFonts w:ascii="Times New Roman" w:hAnsi="Times New Roman"/>
            <w:lang w:eastAsia="ko-KR"/>
          </w:rPr>
          <w:t>이처럼</w:t>
        </w:r>
        <w:r w:rsidR="003F5176">
          <w:rPr>
            <w:rFonts w:ascii="Times New Roman" w:hAnsi="Times New Roman"/>
            <w:lang w:eastAsia="ko-KR"/>
          </w:rPr>
          <w:t xml:space="preserve"> </w:t>
        </w:r>
      </w:ins>
      <w:r w:rsidRPr="00ED4019">
        <w:rPr>
          <w:rFonts w:ascii="Times New Roman" w:hAnsi="Times New Roman"/>
          <w:lang w:eastAsia="ko-KR"/>
        </w:rPr>
        <w:t>기준일에서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특정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기간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동안에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집합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함수를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적용하는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과정을</w:t>
      </w:r>
      <w:r w:rsidRPr="00ED4019">
        <w:rPr>
          <w:rFonts w:ascii="Times New Roman" w:hAnsi="Times New Roman"/>
          <w:lang w:eastAsia="ko-KR"/>
        </w:rPr>
        <w:t xml:space="preserve"> rolling</w:t>
      </w:r>
      <w:r w:rsidRPr="00ED4019">
        <w:rPr>
          <w:rFonts w:ascii="Times New Roman" w:hAnsi="Times New Roman"/>
          <w:lang w:eastAsia="ko-KR"/>
        </w:rPr>
        <w:t>이라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하고</w:t>
      </w:r>
      <w:ins w:id="2827" w:author="user" w:date="2021-03-21T21:51:00Z">
        <w:r w:rsidR="00BF42D6">
          <w:rPr>
            <w:rFonts w:ascii="Times New Roman" w:hAnsi="Times New Roman" w:hint="eastAsia"/>
            <w:lang w:eastAsia="ko-KR"/>
          </w:rPr>
          <w:t>,</w:t>
        </w:r>
      </w:ins>
      <w:r w:rsidRPr="00ED4019">
        <w:rPr>
          <w:rFonts w:ascii="Times New Roman" w:hAnsi="Times New Roman"/>
          <w:lang w:eastAsia="ko-KR"/>
        </w:rPr>
        <w:t xml:space="preserve"> rolling</w:t>
      </w:r>
      <w:r w:rsidRPr="00ED4019">
        <w:rPr>
          <w:rFonts w:ascii="Times New Roman" w:hAnsi="Times New Roman"/>
          <w:lang w:eastAsia="ko-KR"/>
        </w:rPr>
        <w:t>에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적용되는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기간을</w:t>
      </w:r>
      <w:r w:rsidRPr="00ED4019">
        <w:rPr>
          <w:rFonts w:ascii="Times New Roman" w:hAnsi="Times New Roman"/>
          <w:lang w:eastAsia="ko-KR"/>
        </w:rPr>
        <w:t xml:space="preserve"> </w:t>
      </w:r>
      <w:commentRangeStart w:id="2828"/>
      <w:r w:rsidRPr="00ED4019">
        <w:rPr>
          <w:rFonts w:ascii="Times New Roman" w:hAnsi="Times New Roman"/>
          <w:lang w:eastAsia="ko-KR"/>
        </w:rPr>
        <w:t>rolling window</w:t>
      </w:r>
      <w:commentRangeEnd w:id="2828"/>
      <w:r w:rsidR="002500DC">
        <w:rPr>
          <w:rStyle w:val="af3"/>
        </w:rPr>
        <w:commentReference w:id="2828"/>
      </w:r>
      <w:r w:rsidRPr="00ED4019">
        <w:rPr>
          <w:rFonts w:ascii="Times New Roman" w:hAnsi="Times New Roman"/>
          <w:lang w:eastAsia="ko-KR"/>
        </w:rPr>
        <w:t>라고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한다</w:t>
      </w:r>
      <w:r w:rsidRPr="00ED4019">
        <w:rPr>
          <w:rFonts w:ascii="Times New Roman" w:hAnsi="Times New Roman"/>
          <w:lang w:eastAsia="ko-KR"/>
        </w:rPr>
        <w:t xml:space="preserve">. </w:t>
      </w:r>
      <w:r w:rsidRPr="00ED4019">
        <w:rPr>
          <w:rFonts w:ascii="Times New Roman" w:hAnsi="Times New Roman"/>
          <w:lang w:eastAsia="ko-KR"/>
        </w:rPr>
        <w:t>위의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그림에서</w:t>
      </w:r>
      <w:r w:rsidRPr="00ED4019">
        <w:rPr>
          <w:rFonts w:ascii="Times New Roman" w:hAnsi="Times New Roman"/>
          <w:lang w:eastAsia="ko-KR"/>
        </w:rPr>
        <w:t xml:space="preserve"> 5</w:t>
      </w:r>
      <w:r w:rsidRPr="00ED4019">
        <w:rPr>
          <w:rFonts w:ascii="Times New Roman" w:hAnsi="Times New Roman"/>
          <w:lang w:eastAsia="ko-KR"/>
        </w:rPr>
        <w:t>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이동평균의</w:t>
      </w:r>
      <w:r w:rsidRPr="00ED4019">
        <w:rPr>
          <w:rFonts w:ascii="Times New Roman" w:hAnsi="Times New Roman"/>
          <w:lang w:eastAsia="ko-KR"/>
        </w:rPr>
        <w:t xml:space="preserve"> rolling window</w:t>
      </w:r>
      <w:r w:rsidRPr="00ED4019">
        <w:rPr>
          <w:rFonts w:ascii="Times New Roman" w:hAnsi="Times New Roman"/>
          <w:lang w:eastAsia="ko-KR"/>
        </w:rPr>
        <w:t>는</w:t>
      </w:r>
      <w:r w:rsidRPr="00ED4019">
        <w:rPr>
          <w:rFonts w:ascii="Times New Roman" w:hAnsi="Times New Roman"/>
          <w:lang w:eastAsia="ko-KR"/>
        </w:rPr>
        <w:t xml:space="preserve"> 5, 20</w:t>
      </w:r>
      <w:r w:rsidRPr="00ED4019">
        <w:rPr>
          <w:rFonts w:ascii="Times New Roman" w:hAnsi="Times New Roman"/>
          <w:lang w:eastAsia="ko-KR"/>
        </w:rPr>
        <w:t>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이동평균의</w:t>
      </w:r>
      <w:r w:rsidRPr="00ED4019">
        <w:rPr>
          <w:rFonts w:ascii="Times New Roman" w:hAnsi="Times New Roman"/>
          <w:lang w:eastAsia="ko-KR"/>
        </w:rPr>
        <w:t xml:space="preserve"> rolling window</w:t>
      </w:r>
      <w:r w:rsidRPr="00ED4019">
        <w:rPr>
          <w:rFonts w:ascii="Times New Roman" w:hAnsi="Times New Roman"/>
          <w:lang w:eastAsia="ko-KR"/>
        </w:rPr>
        <w:t>는</w:t>
      </w:r>
      <w:r w:rsidRPr="00ED4019">
        <w:rPr>
          <w:rFonts w:ascii="Times New Roman" w:hAnsi="Times New Roman"/>
          <w:lang w:eastAsia="ko-KR"/>
        </w:rPr>
        <w:t xml:space="preserve"> 20</w:t>
      </w:r>
      <w:r w:rsidRPr="00ED4019">
        <w:rPr>
          <w:rFonts w:ascii="Times New Roman" w:hAnsi="Times New Roman"/>
          <w:lang w:eastAsia="ko-KR"/>
        </w:rPr>
        <w:t>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된다</w:t>
      </w:r>
      <w:r w:rsidRPr="00ED4019">
        <w:rPr>
          <w:rFonts w:ascii="Times New Roman" w:hAnsi="Times New Roman"/>
          <w:lang w:eastAsia="ko-KR"/>
        </w:rPr>
        <w:t>.</w:t>
      </w:r>
    </w:p>
    <w:p w14:paraId="19F27F8D" w14:textId="01AC38FA" w:rsidR="00FD7B2A" w:rsidRPr="00ED4019" w:rsidRDefault="00FD7B2A">
      <w:pPr>
        <w:pStyle w:val="a0"/>
        <w:jc w:val="both"/>
        <w:rPr>
          <w:rFonts w:ascii="Times New Roman" w:hAnsi="Times New Roman"/>
          <w:lang w:eastAsia="ko-KR"/>
        </w:rPr>
        <w:pPrChange w:id="2829" w:author="제이펍 출판사" w:date="2021-03-14T15:57:00Z">
          <w:pPr>
            <w:pStyle w:val="a0"/>
          </w:pPr>
        </w:pPrChange>
      </w:pPr>
      <w:r w:rsidRPr="00ED4019">
        <w:rPr>
          <w:rFonts w:ascii="Times New Roman" w:hAnsi="Times New Roman"/>
          <w:lang w:eastAsia="ko-KR"/>
        </w:rPr>
        <w:t>지금까지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시계열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데이터를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다루는</w:t>
      </w:r>
      <w:ins w:id="2830" w:author="user" w:date="2021-03-21T21:51:00Z">
        <w:r w:rsidR="00BF42D6">
          <w:rPr>
            <w:rFonts w:ascii="Times New Roman" w:hAnsi="Times New Roman" w:hint="eastAsia"/>
            <w:lang w:eastAsia="ko-KR"/>
          </w:rPr>
          <w:t xml:space="preserve"> </w:t>
        </w:r>
      </w:ins>
      <w:r w:rsidRPr="00ED4019">
        <w:rPr>
          <w:rFonts w:ascii="Times New Roman" w:hAnsi="Times New Roman"/>
          <w:lang w:eastAsia="ko-KR"/>
        </w:rPr>
        <w:t>데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계속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사용했던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Style w:val="VerbatimChar"/>
          <w:rFonts w:ascii="Times New Roman" w:hAnsi="Times New Roman"/>
          <w:lang w:eastAsia="ko-KR"/>
        </w:rPr>
        <w:t>lubridate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패키지에서는</w:t>
      </w:r>
      <w:r w:rsidRPr="00ED4019">
        <w:rPr>
          <w:rFonts w:ascii="Times New Roman" w:hAnsi="Times New Roman"/>
          <w:lang w:eastAsia="ko-KR"/>
        </w:rPr>
        <w:t xml:space="preserve"> rolling</w:t>
      </w:r>
      <w:r w:rsidRPr="00ED4019">
        <w:rPr>
          <w:rFonts w:ascii="Times New Roman" w:hAnsi="Times New Roman"/>
          <w:lang w:eastAsia="ko-KR"/>
        </w:rPr>
        <w:t>에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관련된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함수를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제공하지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않는다</w:t>
      </w:r>
      <w:r w:rsidRPr="00ED4019">
        <w:rPr>
          <w:rFonts w:ascii="Times New Roman" w:hAnsi="Times New Roman" w:hint="eastAsia"/>
          <w:lang w:eastAsia="ko-KR"/>
        </w:rPr>
        <w:t>.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대신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Style w:val="VerbatimChar"/>
          <w:rFonts w:ascii="Times New Roman" w:hAnsi="Times New Roman"/>
          <w:lang w:eastAsia="ko-KR"/>
        </w:rPr>
        <w:t>zoo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패키지에서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제공하는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함수를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Style w:val="VerbatimChar"/>
          <w:rFonts w:ascii="Times New Roman" w:hAnsi="Times New Roman"/>
          <w:lang w:eastAsia="ko-KR"/>
        </w:rPr>
        <w:t>dplyr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함수와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파이프라인을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사용하는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방법</w:t>
      </w:r>
      <w:r w:rsidRPr="00ED4019">
        <w:rPr>
          <w:rFonts w:ascii="Times New Roman" w:hAnsi="Times New Roman"/>
          <w:lang w:eastAsia="ko-KR"/>
        </w:rPr>
        <w:t xml:space="preserve">, </w:t>
      </w:r>
      <w:r w:rsidRPr="00ED4019">
        <w:rPr>
          <w:rStyle w:val="VerbatimChar"/>
          <w:rFonts w:ascii="Times New Roman" w:hAnsi="Times New Roman"/>
          <w:lang w:eastAsia="ko-KR"/>
        </w:rPr>
        <w:t>timetk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패키지를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사용하는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방법을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사용</w:t>
      </w:r>
      <w:r w:rsidRPr="00ED4019">
        <w:rPr>
          <w:rFonts w:ascii="Times New Roman" w:hAnsi="Times New Roman" w:hint="eastAsia"/>
          <w:lang w:eastAsia="ko-KR"/>
        </w:rPr>
        <w:t>하여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산출</w:t>
      </w:r>
      <w:del w:id="2831" w:author="user" w:date="2021-03-21T21:52:00Z">
        <w:r w:rsidRPr="00ED4019" w:rsidDel="00BF42D6">
          <w:rPr>
            <w:rFonts w:ascii="Times New Roman" w:hAnsi="Times New Roman" w:hint="eastAsia"/>
            <w:lang w:eastAsia="ko-KR"/>
          </w:rPr>
          <w:delText xml:space="preserve"> </w:delText>
        </w:r>
      </w:del>
      <w:r w:rsidRPr="00ED4019">
        <w:rPr>
          <w:rFonts w:ascii="Times New Roman" w:hAnsi="Times New Roman"/>
          <w:lang w:eastAsia="ko-KR"/>
        </w:rPr>
        <w:t>할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있고</w:t>
      </w:r>
      <w:ins w:id="2832" w:author="user" w:date="2021-03-21T21:52:00Z">
        <w:r w:rsidR="00BF42D6">
          <w:rPr>
            <w:rFonts w:ascii="Times New Roman" w:hAnsi="Times New Roman" w:hint="eastAsia"/>
            <w:lang w:eastAsia="ko-KR"/>
          </w:rPr>
          <w:t>,</w:t>
        </w:r>
      </w:ins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Style w:val="VerbatimChar"/>
          <w:rFonts w:ascii="Times New Roman" w:hAnsi="Times New Roman"/>
          <w:lang w:eastAsia="ko-KR"/>
        </w:rPr>
        <w:t>xts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시계열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데이터는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Style w:val="VerbatimChar"/>
          <w:rFonts w:ascii="Times New Roman" w:hAnsi="Times New Roman"/>
          <w:lang w:eastAsia="ko-KR"/>
        </w:rPr>
        <w:t>xts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패키지에서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제공하는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함수를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사용</w:t>
      </w:r>
      <w:r w:rsidRPr="00ED4019">
        <w:rPr>
          <w:rFonts w:ascii="Times New Roman" w:hAnsi="Times New Roman" w:hint="eastAsia"/>
          <w:lang w:eastAsia="ko-KR"/>
        </w:rPr>
        <w:t>할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수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있다</w:t>
      </w:r>
      <w:r w:rsidRPr="00ED4019">
        <w:rPr>
          <w:rFonts w:ascii="Times New Roman" w:hAnsi="Times New Roman"/>
          <w:lang w:eastAsia="ko-KR"/>
        </w:rPr>
        <w:t>.</w:t>
      </w:r>
    </w:p>
    <w:p w14:paraId="071407F6" w14:textId="47127FF9" w:rsidR="00FD7B2A" w:rsidRPr="00ED4019" w:rsidRDefault="00FD7B2A">
      <w:pPr>
        <w:pStyle w:val="Compact"/>
        <w:numPr>
          <w:ilvl w:val="0"/>
          <w:numId w:val="11"/>
        </w:numPr>
        <w:jc w:val="both"/>
        <w:rPr>
          <w:rFonts w:ascii="Times New Roman" w:hAnsi="Times New Roman"/>
          <w:lang w:eastAsia="ko-KR"/>
        </w:rPr>
        <w:pPrChange w:id="2833" w:author="제이펍 출판사" w:date="2021-03-14T15:57:00Z">
          <w:pPr>
            <w:pStyle w:val="Compact"/>
            <w:numPr>
              <w:numId w:val="11"/>
            </w:numPr>
            <w:tabs>
              <w:tab w:val="num" w:pos="0"/>
            </w:tabs>
            <w:ind w:left="480" w:hanging="480"/>
          </w:pPr>
        </w:pPrChange>
      </w:pPr>
      <w:del w:id="2834" w:author="제이펍 출판사" w:date="2021-03-14T20:35:00Z">
        <w:r w:rsidRPr="00ED4019" w:rsidDel="00EE4FE2">
          <w:rPr>
            <w:rFonts w:ascii="Times New Roman" w:hAnsi="Times New Roman"/>
            <w:lang w:eastAsia="ko-KR"/>
          </w:rPr>
          <w:lastRenderedPageBreak/>
          <w:delText>데이터프레</w:delText>
        </w:r>
      </w:del>
      <w:ins w:id="2835" w:author="제이펍 출판사" w:date="2021-03-14T20:35:00Z">
        <w:r w:rsidR="00EE4FE2">
          <w:rPr>
            <w:rFonts w:ascii="Times New Roman" w:hAnsi="Times New Roman"/>
            <w:lang w:eastAsia="ko-KR"/>
          </w:rPr>
          <w:t>데이터</w:t>
        </w:r>
        <w:r w:rsidR="00EE4FE2">
          <w:rPr>
            <w:rFonts w:ascii="Times New Roman" w:hAnsi="Times New Roman"/>
            <w:lang w:eastAsia="ko-KR"/>
          </w:rPr>
          <w:t xml:space="preserve"> </w:t>
        </w:r>
        <w:r w:rsidR="00EE4FE2">
          <w:rPr>
            <w:rFonts w:ascii="Times New Roman" w:hAnsi="Times New Roman"/>
            <w:lang w:eastAsia="ko-KR"/>
          </w:rPr>
          <w:t>프레</w:t>
        </w:r>
      </w:ins>
      <w:r w:rsidRPr="00ED4019">
        <w:rPr>
          <w:rFonts w:ascii="Times New Roman" w:hAnsi="Times New Roman"/>
          <w:lang w:eastAsia="ko-KR"/>
        </w:rPr>
        <w:t>임</w:t>
      </w:r>
      <w:del w:id="2836" w:author="user" w:date="2021-03-21T21:52:00Z">
        <w:r w:rsidRPr="00ED4019" w:rsidDel="00BF42D6">
          <w:rPr>
            <w:rFonts w:ascii="Times New Roman" w:hAnsi="Times New Roman"/>
            <w:lang w:eastAsia="ko-KR"/>
          </w:rPr>
          <w:delText xml:space="preserve"> </w:delText>
        </w:r>
      </w:del>
      <w:r w:rsidRPr="00ED4019">
        <w:rPr>
          <w:rFonts w:ascii="Times New Roman" w:hAnsi="Times New Roman"/>
          <w:lang w:eastAsia="ko-KR"/>
        </w:rPr>
        <w:t xml:space="preserve">: </w:t>
      </w:r>
      <w:r w:rsidRPr="00ED4019">
        <w:rPr>
          <w:rStyle w:val="VerbatimChar"/>
          <w:rFonts w:ascii="Times New Roman" w:hAnsi="Times New Roman"/>
          <w:lang w:eastAsia="ko-KR"/>
        </w:rPr>
        <w:t>zoo</w:t>
      </w:r>
      <w:r w:rsidRPr="00ED4019">
        <w:rPr>
          <w:rFonts w:ascii="Times New Roman" w:hAnsi="Times New Roman"/>
          <w:lang w:eastAsia="ko-KR"/>
        </w:rPr>
        <w:t xml:space="preserve">, </w:t>
      </w:r>
      <w:r w:rsidRPr="00ED4019">
        <w:rPr>
          <w:rStyle w:val="VerbatimChar"/>
          <w:rFonts w:ascii="Times New Roman" w:hAnsi="Times New Roman"/>
          <w:lang w:eastAsia="ko-KR"/>
        </w:rPr>
        <w:t>dplyr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패키지</w:t>
      </w:r>
    </w:p>
    <w:p w14:paraId="268223A3" w14:textId="796D3490" w:rsidR="00FD7B2A" w:rsidRPr="00ED4019" w:rsidRDefault="00FD7B2A">
      <w:pPr>
        <w:jc w:val="both"/>
        <w:rPr>
          <w:rFonts w:ascii="Times New Roman" w:hAnsi="Times New Roman"/>
          <w:lang w:eastAsia="ko-KR"/>
        </w:rPr>
        <w:pPrChange w:id="2837" w:author="제이펍 출판사" w:date="2021-03-14T15:57:00Z">
          <w:pPr/>
        </w:pPrChange>
      </w:pPr>
      <w:del w:id="2838" w:author="제이펍 출판사" w:date="2021-03-14T20:35:00Z">
        <w:r w:rsidRPr="00ED4019" w:rsidDel="00EE4FE2">
          <w:rPr>
            <w:rFonts w:ascii="Times New Roman" w:hAnsi="Times New Roman"/>
            <w:lang w:eastAsia="ko-KR"/>
          </w:rPr>
          <w:delText>데이터프레</w:delText>
        </w:r>
      </w:del>
      <w:ins w:id="2839" w:author="제이펍 출판사" w:date="2021-03-14T20:35:00Z">
        <w:r w:rsidR="00EE4FE2">
          <w:rPr>
            <w:rFonts w:ascii="Times New Roman" w:hAnsi="Times New Roman"/>
            <w:lang w:eastAsia="ko-KR"/>
          </w:rPr>
          <w:t>데이터</w:t>
        </w:r>
        <w:r w:rsidR="00EE4FE2">
          <w:rPr>
            <w:rFonts w:ascii="Times New Roman" w:hAnsi="Times New Roman"/>
            <w:lang w:eastAsia="ko-KR"/>
          </w:rPr>
          <w:t xml:space="preserve"> </w:t>
        </w:r>
        <w:r w:rsidR="00EE4FE2">
          <w:rPr>
            <w:rFonts w:ascii="Times New Roman" w:hAnsi="Times New Roman"/>
            <w:lang w:eastAsia="ko-KR"/>
          </w:rPr>
          <w:t>프레</w:t>
        </w:r>
      </w:ins>
      <w:r w:rsidRPr="00ED4019">
        <w:rPr>
          <w:rFonts w:ascii="Times New Roman" w:hAnsi="Times New Roman"/>
          <w:lang w:eastAsia="ko-KR"/>
        </w:rPr>
        <w:t>임으로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저장된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시계열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객체에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대한</w:t>
      </w:r>
      <w:r w:rsidRPr="00ED4019">
        <w:rPr>
          <w:rFonts w:ascii="Times New Roman" w:hAnsi="Times New Roman"/>
          <w:lang w:eastAsia="ko-KR"/>
        </w:rPr>
        <w:t xml:space="preserve"> rolling</w:t>
      </w:r>
      <w:r w:rsidRPr="00ED4019">
        <w:rPr>
          <w:rFonts w:ascii="Times New Roman" w:hAnsi="Times New Roman"/>
          <w:lang w:eastAsia="ko-KR"/>
        </w:rPr>
        <w:t>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Style w:val="VerbatimChar"/>
          <w:rFonts w:ascii="Times New Roman" w:hAnsi="Times New Roman"/>
          <w:lang w:eastAsia="ko-KR"/>
        </w:rPr>
        <w:t>zoo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패키지에서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제공하는</w:t>
      </w:r>
      <w:r w:rsidRPr="00ED4019">
        <w:rPr>
          <w:rFonts w:ascii="Times New Roman" w:hAnsi="Times New Roman"/>
          <w:lang w:eastAsia="ko-KR"/>
        </w:rPr>
        <w:t xml:space="preserve"> roll* </w:t>
      </w:r>
      <w:r w:rsidRPr="00ED4019">
        <w:rPr>
          <w:rFonts w:ascii="Times New Roman" w:hAnsi="Times New Roman"/>
          <w:lang w:eastAsia="ko-KR"/>
        </w:rPr>
        <w:t>함수를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사용하면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비교적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쉽게</w:t>
      </w:r>
      <w:r w:rsidRPr="00ED4019">
        <w:rPr>
          <w:rFonts w:ascii="Times New Roman" w:hAnsi="Times New Roman"/>
          <w:lang w:eastAsia="ko-KR"/>
        </w:rPr>
        <w:t xml:space="preserve"> rolling</w:t>
      </w:r>
      <w:r w:rsidRPr="00ED4019">
        <w:rPr>
          <w:rFonts w:ascii="Times New Roman" w:hAnsi="Times New Roman"/>
          <w:lang w:eastAsia="ko-KR"/>
        </w:rPr>
        <w:t>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수행할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수</w:t>
      </w:r>
      <w:ins w:id="2840" w:author="user" w:date="2021-03-21T21:55:00Z">
        <w:r w:rsidR="000D1482">
          <w:rPr>
            <w:rFonts w:ascii="Times New Roman" w:hAnsi="Times New Roman" w:hint="eastAsia"/>
            <w:lang w:eastAsia="ko-KR"/>
          </w:rPr>
          <w:t xml:space="preserve"> </w:t>
        </w:r>
      </w:ins>
      <w:r w:rsidRPr="00ED4019">
        <w:rPr>
          <w:rFonts w:ascii="Times New Roman" w:hAnsi="Times New Roman"/>
          <w:lang w:eastAsia="ko-KR"/>
        </w:rPr>
        <w:t>있다</w:t>
      </w:r>
      <w:r w:rsidRPr="00ED4019">
        <w:rPr>
          <w:rFonts w:ascii="Times New Roman" w:hAnsi="Times New Roman"/>
          <w:lang w:eastAsia="ko-KR"/>
        </w:rPr>
        <w:t>.</w:t>
      </w:r>
    </w:p>
    <w:p w14:paraId="699DF1B0" w14:textId="039C85FF" w:rsidR="00FD7B2A" w:rsidRPr="00ED4019" w:rsidRDefault="00FD7B2A">
      <w:pPr>
        <w:pStyle w:val="a0"/>
        <w:jc w:val="both"/>
        <w:rPr>
          <w:rFonts w:ascii="Times New Roman" w:hAnsi="Times New Roman"/>
          <w:lang w:eastAsia="ko-KR"/>
        </w:rPr>
        <w:pPrChange w:id="2841" w:author="제이펍 출판사" w:date="2021-03-14T15:57:00Z">
          <w:pPr>
            <w:pStyle w:val="a0"/>
          </w:pPr>
        </w:pPrChange>
      </w:pPr>
      <w:r w:rsidRPr="00ED4019">
        <w:rPr>
          <w:rFonts w:ascii="Times New Roman" w:hAnsi="Times New Roman"/>
          <w:lang w:eastAsia="ko-KR"/>
        </w:rPr>
        <w:t xml:space="preserve">roll* </w:t>
      </w:r>
      <w:r w:rsidRPr="00ED4019">
        <w:rPr>
          <w:rFonts w:ascii="Times New Roman" w:hAnsi="Times New Roman"/>
          <w:lang w:eastAsia="ko-KR"/>
        </w:rPr>
        <w:t>함수는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Style w:val="VerbatimChar"/>
          <w:rFonts w:ascii="Times New Roman" w:hAnsi="Times New Roman"/>
          <w:lang w:eastAsia="ko-KR"/>
        </w:rPr>
        <w:t>rollapply()</w:t>
      </w:r>
      <w:r w:rsidRPr="00ED4019">
        <w:rPr>
          <w:rFonts w:ascii="Times New Roman" w:hAnsi="Times New Roman"/>
          <w:lang w:eastAsia="ko-KR"/>
        </w:rPr>
        <w:t>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Style w:val="VerbatimChar"/>
          <w:rFonts w:ascii="Times New Roman" w:hAnsi="Times New Roman"/>
          <w:lang w:eastAsia="ko-KR"/>
        </w:rPr>
        <w:t>rollmean()</w:t>
      </w:r>
      <w:r w:rsidRPr="00ED4019">
        <w:rPr>
          <w:rFonts w:ascii="Times New Roman" w:hAnsi="Times New Roman"/>
          <w:lang w:eastAsia="ko-KR"/>
        </w:rPr>
        <w:t>의</w:t>
      </w:r>
      <w:r w:rsidRPr="00ED4019">
        <w:rPr>
          <w:rFonts w:ascii="Times New Roman" w:hAnsi="Times New Roman"/>
          <w:lang w:eastAsia="ko-KR"/>
        </w:rPr>
        <w:t xml:space="preserve"> </w:t>
      </w:r>
      <w:del w:id="2842" w:author="제이펍 출판사" w:date="2021-03-14T18:26:00Z">
        <w:r w:rsidRPr="00ED4019" w:rsidDel="002A2B40">
          <w:rPr>
            <w:rFonts w:ascii="Times New Roman" w:hAnsi="Times New Roman"/>
            <w:lang w:eastAsia="ko-KR"/>
          </w:rPr>
          <w:delText>두가지</w:delText>
        </w:r>
      </w:del>
      <w:ins w:id="2843" w:author="제이펍 출판사" w:date="2021-03-14T18:26:00Z">
        <w:r w:rsidR="002A2B40">
          <w:rPr>
            <w:rFonts w:ascii="Times New Roman" w:hAnsi="Times New Roman"/>
            <w:lang w:eastAsia="ko-KR"/>
          </w:rPr>
          <w:t>두</w:t>
        </w:r>
        <w:r w:rsidR="002A2B40">
          <w:rPr>
            <w:rFonts w:ascii="Times New Roman" w:hAnsi="Times New Roman"/>
            <w:lang w:eastAsia="ko-KR"/>
          </w:rPr>
          <w:t xml:space="preserve"> </w:t>
        </w:r>
        <w:r w:rsidR="002A2B40">
          <w:rPr>
            <w:rFonts w:ascii="Times New Roman" w:hAnsi="Times New Roman"/>
            <w:lang w:eastAsia="ko-KR"/>
          </w:rPr>
          <w:t>가지</w:t>
        </w:r>
      </w:ins>
      <w:r w:rsidRPr="00ED4019">
        <w:rPr>
          <w:rFonts w:ascii="Times New Roman" w:hAnsi="Times New Roman"/>
          <w:lang w:eastAsia="ko-KR"/>
        </w:rPr>
        <w:t>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제공하는데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Style w:val="VerbatimChar"/>
          <w:rFonts w:ascii="Times New Roman" w:hAnsi="Times New Roman"/>
          <w:lang w:eastAsia="ko-KR"/>
        </w:rPr>
        <w:t>rollapply()</w:t>
      </w:r>
      <w:r w:rsidRPr="00ED4019">
        <w:rPr>
          <w:rFonts w:ascii="Times New Roman" w:hAnsi="Times New Roman"/>
          <w:lang w:eastAsia="ko-KR"/>
        </w:rPr>
        <w:t>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Style w:val="VerbatimChar"/>
          <w:rFonts w:ascii="Times New Roman" w:hAnsi="Times New Roman"/>
          <w:lang w:eastAsia="ko-KR"/>
        </w:rPr>
        <w:t>apply()</w:t>
      </w:r>
      <w:r w:rsidRPr="00ED4019">
        <w:rPr>
          <w:rFonts w:ascii="Times New Roman" w:hAnsi="Times New Roman"/>
          <w:lang w:eastAsia="ko-KR"/>
        </w:rPr>
        <w:t>를</w:t>
      </w:r>
      <w:r w:rsidRPr="00ED4019">
        <w:rPr>
          <w:rFonts w:ascii="Times New Roman" w:hAnsi="Times New Roman"/>
          <w:lang w:eastAsia="ko-KR"/>
        </w:rPr>
        <w:t xml:space="preserve"> rolling</w:t>
      </w:r>
      <w:r w:rsidRPr="00ED4019">
        <w:rPr>
          <w:rFonts w:ascii="Times New Roman" w:hAnsi="Times New Roman"/>
          <w:lang w:eastAsia="ko-KR"/>
        </w:rPr>
        <w:t>용으로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수정한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버전이다</w:t>
      </w:r>
      <w:r w:rsidRPr="00ED4019">
        <w:rPr>
          <w:rFonts w:ascii="Times New Roman" w:hAnsi="Times New Roman"/>
          <w:lang w:eastAsia="ko-KR"/>
        </w:rPr>
        <w:t xml:space="preserve">. </w:t>
      </w:r>
      <w:r w:rsidRPr="00ED4019">
        <w:rPr>
          <w:rStyle w:val="VerbatimChar"/>
          <w:rFonts w:ascii="Times New Roman" w:hAnsi="Times New Roman"/>
          <w:lang w:eastAsia="ko-KR"/>
        </w:rPr>
        <w:t>rollmean()</w:t>
      </w:r>
      <w:r w:rsidRPr="00ED4019">
        <w:rPr>
          <w:rFonts w:ascii="Times New Roman" w:hAnsi="Times New Roman"/>
          <w:lang w:eastAsia="ko-KR"/>
        </w:rPr>
        <w:t>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Style w:val="VerbatimChar"/>
          <w:rFonts w:ascii="Times New Roman" w:hAnsi="Times New Roman"/>
          <w:lang w:eastAsia="ko-KR"/>
        </w:rPr>
        <w:t>rollapply()</w:t>
      </w:r>
      <w:r w:rsidRPr="00ED4019">
        <w:rPr>
          <w:rFonts w:ascii="Times New Roman" w:hAnsi="Times New Roman"/>
          <w:lang w:eastAsia="ko-KR"/>
        </w:rPr>
        <w:t>에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평균</w:t>
      </w:r>
      <w:r w:rsidRPr="00ED4019">
        <w:rPr>
          <w:rFonts w:ascii="Times New Roman" w:hAnsi="Times New Roman"/>
          <w:lang w:eastAsia="ko-KR"/>
        </w:rPr>
        <w:t>(</w:t>
      </w:r>
      <w:r w:rsidRPr="00ED4019">
        <w:rPr>
          <w:rStyle w:val="VerbatimChar"/>
          <w:rFonts w:ascii="Times New Roman" w:hAnsi="Times New Roman"/>
          <w:lang w:eastAsia="ko-KR"/>
        </w:rPr>
        <w:t>mean()</w:t>
      </w:r>
      <w:r w:rsidRPr="00ED4019">
        <w:rPr>
          <w:rFonts w:ascii="Times New Roman" w:hAnsi="Times New Roman"/>
          <w:lang w:eastAsia="ko-KR"/>
        </w:rPr>
        <w:t>)</w:t>
      </w:r>
      <w:r w:rsidRPr="00ED4019">
        <w:rPr>
          <w:rFonts w:ascii="Times New Roman" w:hAnsi="Times New Roman"/>
          <w:lang w:eastAsia="ko-KR"/>
        </w:rPr>
        <w:t>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적용하는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함수로</w:t>
      </w:r>
      <w:r w:rsidRPr="00ED4019">
        <w:rPr>
          <w:rFonts w:ascii="Times New Roman" w:hAnsi="Times New Roman"/>
          <w:lang w:eastAsia="ko-KR"/>
        </w:rPr>
        <w:t xml:space="preserve"> rolling</w:t>
      </w:r>
      <w:r w:rsidRPr="00ED4019">
        <w:rPr>
          <w:rFonts w:ascii="Times New Roman" w:hAnsi="Times New Roman"/>
          <w:lang w:eastAsia="ko-KR"/>
        </w:rPr>
        <w:t>에는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평균을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사용하는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경우가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많기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때문에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이를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위해서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특별히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Style w:val="VerbatimChar"/>
          <w:rFonts w:ascii="Times New Roman" w:hAnsi="Times New Roman"/>
          <w:lang w:eastAsia="ko-KR"/>
        </w:rPr>
        <w:t>rollmean()</w:t>
      </w:r>
      <w:r w:rsidRPr="00ED4019">
        <w:rPr>
          <w:rFonts w:ascii="Times New Roman" w:hAnsi="Times New Roman"/>
          <w:lang w:eastAsia="ko-KR"/>
        </w:rPr>
        <w:t>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제공한다</w:t>
      </w:r>
      <w:r w:rsidRPr="00ED4019">
        <w:rPr>
          <w:rFonts w:ascii="Times New Roman" w:hAnsi="Times New Roman"/>
          <w:lang w:eastAsia="ko-KR"/>
        </w:rPr>
        <w:t>.</w:t>
      </w:r>
    </w:p>
    <w:p w14:paraId="6B4DE618" w14:textId="77777777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2844" w:author="제이펍 출판사" w:date="2021-03-14T15:57:00Z">
          <w:pPr>
            <w:pStyle w:val="SourceCode"/>
          </w:pPr>
        </w:pPrChange>
      </w:pPr>
      <w:r w:rsidRPr="00ED4019">
        <w:rPr>
          <w:rStyle w:val="NormalTok"/>
          <w:rFonts w:ascii="Times New Roman" w:hAnsi="Times New Roman"/>
          <w:lang w:eastAsia="ko-KR"/>
        </w:rPr>
        <w:t xml:space="preserve"> </w:t>
      </w:r>
      <w:r w:rsidRPr="00ED4019">
        <w:rPr>
          <w:rStyle w:val="FunctionTok"/>
          <w:rFonts w:ascii="Times New Roman" w:hAnsi="Times New Roman"/>
        </w:rPr>
        <w:t>library</w:t>
      </w:r>
      <w:r w:rsidRPr="00ED4019">
        <w:rPr>
          <w:rStyle w:val="NormalTok"/>
          <w:rFonts w:ascii="Times New Roman" w:hAnsi="Times New Roman"/>
        </w:rPr>
        <w:t>(zoo)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employees </w:t>
      </w:r>
      <w:r w:rsidRPr="00ED4019">
        <w:rPr>
          <w:rStyle w:val="SpecialCharTok"/>
          <w:rFonts w:ascii="Times New Roman" w:hAnsi="Times New Roman"/>
        </w:rPr>
        <w:t>%&gt;%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 </w:t>
      </w:r>
      <w:r w:rsidRPr="00ED4019">
        <w:rPr>
          <w:rStyle w:val="FunctionTok"/>
          <w:rFonts w:ascii="Times New Roman" w:hAnsi="Times New Roman"/>
        </w:rPr>
        <w:t>mutate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AttributeTok"/>
          <w:rFonts w:ascii="Times New Roman" w:hAnsi="Times New Roman"/>
        </w:rPr>
        <w:t>ma3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unctionTok"/>
          <w:rFonts w:ascii="Times New Roman" w:hAnsi="Times New Roman"/>
        </w:rPr>
        <w:t>rollmean</w:t>
      </w:r>
      <w:r w:rsidRPr="00ED4019">
        <w:rPr>
          <w:rStyle w:val="NormalTok"/>
          <w:rFonts w:ascii="Times New Roman" w:hAnsi="Times New Roman"/>
        </w:rPr>
        <w:t xml:space="preserve">(total, </w:t>
      </w:r>
      <w:r w:rsidRPr="00ED4019">
        <w:rPr>
          <w:rStyle w:val="AttributeTok"/>
          <w:rFonts w:ascii="Times New Roman" w:hAnsi="Times New Roman"/>
        </w:rPr>
        <w:t>k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DecValTok"/>
          <w:rFonts w:ascii="Times New Roman" w:hAnsi="Times New Roman"/>
        </w:rPr>
        <w:t>3</w:t>
      </w:r>
      <w:r w:rsidRPr="00ED4019">
        <w:rPr>
          <w:rStyle w:val="NormalTok"/>
          <w:rFonts w:ascii="Times New Roman" w:hAnsi="Times New Roman"/>
        </w:rPr>
        <w:t xml:space="preserve">, </w:t>
      </w:r>
      <w:r w:rsidRPr="00ED4019">
        <w:rPr>
          <w:rStyle w:val="AttributeTok"/>
          <w:rFonts w:ascii="Times New Roman" w:hAnsi="Times New Roman"/>
        </w:rPr>
        <w:t>fill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ConstantTok"/>
          <w:rFonts w:ascii="Times New Roman" w:hAnsi="Times New Roman"/>
        </w:rPr>
        <w:t>NA</w:t>
      </w:r>
      <w:r w:rsidRPr="00ED4019">
        <w:rPr>
          <w:rStyle w:val="NormalTok"/>
          <w:rFonts w:ascii="Times New Roman" w:hAnsi="Times New Roman"/>
        </w:rPr>
        <w:t>),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        </w:t>
      </w:r>
      <w:r w:rsidRPr="00ED4019">
        <w:rPr>
          <w:rStyle w:val="AttributeTok"/>
          <w:rFonts w:ascii="Times New Roman" w:hAnsi="Times New Roman"/>
        </w:rPr>
        <w:t>sum3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unctionTok"/>
          <w:rFonts w:ascii="Times New Roman" w:hAnsi="Times New Roman"/>
        </w:rPr>
        <w:t>rollapply</w:t>
      </w:r>
      <w:r w:rsidRPr="00ED4019">
        <w:rPr>
          <w:rStyle w:val="NormalTok"/>
          <w:rFonts w:ascii="Times New Roman" w:hAnsi="Times New Roman"/>
        </w:rPr>
        <w:t xml:space="preserve">(total, </w:t>
      </w:r>
      <w:r w:rsidRPr="00ED4019">
        <w:rPr>
          <w:rStyle w:val="DecValTok"/>
          <w:rFonts w:ascii="Times New Roman" w:hAnsi="Times New Roman"/>
        </w:rPr>
        <w:t>3</w:t>
      </w:r>
      <w:r w:rsidRPr="00ED4019">
        <w:rPr>
          <w:rStyle w:val="NormalTok"/>
          <w:rFonts w:ascii="Times New Roman" w:hAnsi="Times New Roman"/>
        </w:rPr>
        <w:t xml:space="preserve">, sum, </w:t>
      </w:r>
      <w:r w:rsidRPr="00ED4019">
        <w:rPr>
          <w:rStyle w:val="AttributeTok"/>
          <w:rFonts w:ascii="Times New Roman" w:hAnsi="Times New Roman"/>
        </w:rPr>
        <w:t>fill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ConstantTok"/>
          <w:rFonts w:ascii="Times New Roman" w:hAnsi="Times New Roman"/>
        </w:rPr>
        <w:t>NA</w:t>
      </w:r>
      <w:r w:rsidRPr="00ED4019">
        <w:rPr>
          <w:rStyle w:val="NormalTok"/>
          <w:rFonts w:ascii="Times New Roman" w:hAnsi="Times New Roman"/>
        </w:rPr>
        <w:t xml:space="preserve">)) </w:t>
      </w:r>
      <w:r w:rsidRPr="00ED4019">
        <w:rPr>
          <w:rStyle w:val="SpecialCharTok"/>
          <w:rFonts w:ascii="Times New Roman" w:hAnsi="Times New Roman"/>
        </w:rPr>
        <w:t>%&gt;%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 </w:t>
      </w:r>
      <w:r w:rsidRPr="00ED4019">
        <w:rPr>
          <w:rStyle w:val="FunctionTok"/>
          <w:rFonts w:ascii="Times New Roman" w:hAnsi="Times New Roman"/>
        </w:rPr>
        <w:t>select</w:t>
      </w:r>
      <w:r w:rsidRPr="00ED4019">
        <w:rPr>
          <w:rStyle w:val="NormalTok"/>
          <w:rFonts w:ascii="Times New Roman" w:hAnsi="Times New Roman"/>
        </w:rPr>
        <w:t xml:space="preserve">(time, total, ma3, sum3) </w:t>
      </w:r>
      <w:r w:rsidRPr="00ED4019">
        <w:rPr>
          <w:rStyle w:val="SpecialCharTok"/>
          <w:rFonts w:ascii="Times New Roman" w:hAnsi="Times New Roman"/>
        </w:rPr>
        <w:t>%&gt;%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 </w:t>
      </w:r>
      <w:r w:rsidRPr="00ED4019">
        <w:rPr>
          <w:rStyle w:val="FunctionTok"/>
          <w:rFonts w:ascii="Times New Roman" w:hAnsi="Times New Roman"/>
        </w:rPr>
        <w:t>ggplot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FunctionTok"/>
          <w:rFonts w:ascii="Times New Roman" w:hAnsi="Times New Roman"/>
        </w:rPr>
        <w:t>aes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AttributeTok"/>
          <w:rFonts w:ascii="Times New Roman" w:hAnsi="Times New Roman"/>
        </w:rPr>
        <w:t>x =</w:t>
      </w:r>
      <w:r w:rsidRPr="00ED4019">
        <w:rPr>
          <w:rStyle w:val="NormalTok"/>
          <w:rFonts w:ascii="Times New Roman" w:hAnsi="Times New Roman"/>
        </w:rPr>
        <w:t xml:space="preserve"> time)) </w:t>
      </w:r>
      <w:r w:rsidRPr="00ED4019">
        <w:rPr>
          <w:rStyle w:val="SpecialCharTok"/>
          <w:rFonts w:ascii="Times New Roman" w:hAnsi="Times New Roman"/>
        </w:rPr>
        <w:t>+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 </w:t>
      </w:r>
      <w:r w:rsidRPr="00ED4019">
        <w:rPr>
          <w:rStyle w:val="FunctionTok"/>
          <w:rFonts w:ascii="Times New Roman" w:hAnsi="Times New Roman"/>
        </w:rPr>
        <w:t>geom_line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FunctionTok"/>
          <w:rFonts w:ascii="Times New Roman" w:hAnsi="Times New Roman"/>
        </w:rPr>
        <w:t>aes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AttributeTok"/>
          <w:rFonts w:ascii="Times New Roman" w:hAnsi="Times New Roman"/>
        </w:rPr>
        <w:t>y =</w:t>
      </w:r>
      <w:r w:rsidRPr="00ED4019">
        <w:rPr>
          <w:rStyle w:val="NormalTok"/>
          <w:rFonts w:ascii="Times New Roman" w:hAnsi="Times New Roman"/>
        </w:rPr>
        <w:t xml:space="preserve"> total, </w:t>
      </w:r>
      <w:r w:rsidRPr="00ED4019">
        <w:rPr>
          <w:rStyle w:val="AttributeTok"/>
          <w:rFonts w:ascii="Times New Roman" w:hAnsi="Times New Roman"/>
        </w:rPr>
        <w:t>group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DecValTok"/>
          <w:rFonts w:ascii="Times New Roman" w:hAnsi="Times New Roman"/>
        </w:rPr>
        <w:t>1</w:t>
      </w:r>
      <w:r w:rsidRPr="00ED4019">
        <w:rPr>
          <w:rStyle w:val="NormalTok"/>
          <w:rFonts w:ascii="Times New Roman" w:hAnsi="Times New Roman"/>
        </w:rPr>
        <w:t xml:space="preserve">, </w:t>
      </w:r>
      <w:r w:rsidRPr="00ED4019">
        <w:rPr>
          <w:rStyle w:val="AttributeTok"/>
          <w:rFonts w:ascii="Times New Roman" w:hAnsi="Times New Roman"/>
        </w:rPr>
        <w:t>color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'total'</w:t>
      </w:r>
      <w:r w:rsidRPr="00ED4019">
        <w:rPr>
          <w:rStyle w:val="NormalTok"/>
          <w:rFonts w:ascii="Times New Roman" w:hAnsi="Times New Roman"/>
        </w:rPr>
        <w:t xml:space="preserve">)) </w:t>
      </w:r>
      <w:r w:rsidRPr="00ED4019">
        <w:rPr>
          <w:rStyle w:val="SpecialCharTok"/>
          <w:rFonts w:ascii="Times New Roman" w:hAnsi="Times New Roman"/>
        </w:rPr>
        <w:t>+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 </w:t>
      </w:r>
      <w:r w:rsidRPr="00ED4019">
        <w:rPr>
          <w:rStyle w:val="FunctionTok"/>
          <w:rFonts w:ascii="Times New Roman" w:hAnsi="Times New Roman"/>
        </w:rPr>
        <w:t>geom_line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FunctionTok"/>
          <w:rFonts w:ascii="Times New Roman" w:hAnsi="Times New Roman"/>
        </w:rPr>
        <w:t>aes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AttributeTok"/>
          <w:rFonts w:ascii="Times New Roman" w:hAnsi="Times New Roman"/>
        </w:rPr>
        <w:t>y =</w:t>
      </w:r>
      <w:r w:rsidRPr="00ED4019">
        <w:rPr>
          <w:rStyle w:val="NormalTok"/>
          <w:rFonts w:ascii="Times New Roman" w:hAnsi="Times New Roman"/>
        </w:rPr>
        <w:t xml:space="preserve"> ma3, </w:t>
      </w:r>
      <w:r w:rsidRPr="00ED4019">
        <w:rPr>
          <w:rStyle w:val="AttributeTok"/>
          <w:rFonts w:ascii="Times New Roman" w:hAnsi="Times New Roman"/>
        </w:rPr>
        <w:t>group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DecValTok"/>
          <w:rFonts w:ascii="Times New Roman" w:hAnsi="Times New Roman"/>
        </w:rPr>
        <w:t>1</w:t>
      </w:r>
      <w:r w:rsidRPr="00ED4019">
        <w:rPr>
          <w:rStyle w:val="NormalTok"/>
          <w:rFonts w:ascii="Times New Roman" w:hAnsi="Times New Roman"/>
        </w:rPr>
        <w:t xml:space="preserve">, </w:t>
      </w:r>
      <w:r w:rsidRPr="00ED4019">
        <w:rPr>
          <w:rStyle w:val="AttributeTok"/>
          <w:rFonts w:ascii="Times New Roman" w:hAnsi="Times New Roman"/>
        </w:rPr>
        <w:t>color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'ma3'</w:t>
      </w:r>
      <w:r w:rsidRPr="00ED4019">
        <w:rPr>
          <w:rStyle w:val="NormalTok"/>
          <w:rFonts w:ascii="Times New Roman" w:hAnsi="Times New Roman"/>
        </w:rPr>
        <w:t xml:space="preserve">)) </w:t>
      </w:r>
      <w:r w:rsidRPr="00ED4019">
        <w:rPr>
          <w:rStyle w:val="SpecialCharTok"/>
          <w:rFonts w:ascii="Times New Roman" w:hAnsi="Times New Roman"/>
        </w:rPr>
        <w:t>+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 </w:t>
      </w:r>
      <w:r w:rsidRPr="00ED4019">
        <w:rPr>
          <w:rStyle w:val="FunctionTok"/>
          <w:rFonts w:ascii="Times New Roman" w:hAnsi="Times New Roman"/>
        </w:rPr>
        <w:t>scale_color_manual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AttributeTok"/>
          <w:rFonts w:ascii="Times New Roman" w:hAnsi="Times New Roman"/>
        </w:rPr>
        <w:t>values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unctionTok"/>
          <w:rFonts w:ascii="Times New Roman" w:hAnsi="Times New Roman"/>
        </w:rPr>
        <w:t>c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StringTok"/>
          <w:rFonts w:ascii="Times New Roman" w:hAnsi="Times New Roman"/>
        </w:rPr>
        <w:t>'total'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OtherTok"/>
          <w:rFonts w:ascii="Times New Roman" w:hAnsi="Times New Roman"/>
        </w:rPr>
        <w:t>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'red'</w:t>
      </w:r>
      <w:r w:rsidRPr="00ED4019">
        <w:rPr>
          <w:rStyle w:val="NormalTok"/>
          <w:rFonts w:ascii="Times New Roman" w:hAnsi="Times New Roman"/>
        </w:rPr>
        <w:t xml:space="preserve">, </w:t>
      </w:r>
      <w:r w:rsidRPr="00ED4019">
        <w:rPr>
          <w:rStyle w:val="StringTok"/>
          <w:rFonts w:ascii="Times New Roman" w:hAnsi="Times New Roman"/>
        </w:rPr>
        <w:t>'ma3'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OtherTok"/>
          <w:rFonts w:ascii="Times New Roman" w:hAnsi="Times New Roman"/>
        </w:rPr>
        <w:t>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'blue'</w:t>
      </w:r>
      <w:r w:rsidRPr="00ED4019">
        <w:rPr>
          <w:rStyle w:val="NormalTok"/>
          <w:rFonts w:ascii="Times New Roman" w:hAnsi="Times New Roman"/>
        </w:rPr>
        <w:t>))</w:t>
      </w:r>
    </w:p>
    <w:p w14:paraId="26811BE9" w14:textId="77777777" w:rsidR="00FD7B2A" w:rsidRPr="00ED4019" w:rsidRDefault="00FD7B2A">
      <w:pPr>
        <w:pStyle w:val="Figure"/>
        <w:jc w:val="both"/>
        <w:rPr>
          <w:rFonts w:ascii="Times New Roman" w:hAnsi="Times New Roman"/>
        </w:rPr>
        <w:pPrChange w:id="2845" w:author="제이펍 출판사" w:date="2021-03-14T15:57:00Z">
          <w:pPr>
            <w:pStyle w:val="Figure"/>
          </w:pPr>
        </w:pPrChange>
      </w:pPr>
      <w:r w:rsidRPr="00ED4019">
        <w:rPr>
          <w:rFonts w:ascii="Times New Roman" w:hAnsi="Times New Roman"/>
          <w:noProof/>
          <w:lang w:eastAsia="ko-KR"/>
        </w:rPr>
        <w:drawing>
          <wp:inline distT="0" distB="0" distL="0" distR="0" wp14:anchorId="26E17453" wp14:editId="32386021">
            <wp:extent cx="4572000" cy="3657600"/>
            <wp:effectExtent l="0" t="0" r="0" b="0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218706B" w14:textId="77777777" w:rsidR="00FD7B2A" w:rsidRPr="00ED4019" w:rsidRDefault="00FD7B2A">
      <w:pPr>
        <w:pStyle w:val="a6"/>
        <w:jc w:val="both"/>
        <w:rPr>
          <w:rFonts w:ascii="Times New Roman" w:hAnsi="Times New Roman"/>
        </w:rPr>
        <w:pPrChange w:id="2846" w:author="제이펍 출판사" w:date="2021-03-14T15:57:00Z">
          <w:pPr>
            <w:pStyle w:val="a6"/>
            <w:jc w:val="center"/>
          </w:pPr>
        </w:pPrChange>
      </w:pPr>
      <w:commentRangeStart w:id="2847"/>
      <w:r w:rsidRPr="00ED4019">
        <w:rPr>
          <w:rFonts w:ascii="Times New Roman" w:hAnsi="Times New Roman" w:hint="eastAsia"/>
        </w:rPr>
        <w:t>그림</w:t>
      </w:r>
      <w:r w:rsidRPr="00ED4019">
        <w:rPr>
          <w:rFonts w:ascii="Times New Roman" w:hAnsi="Times New Roman" w:hint="eastAsia"/>
        </w:rPr>
        <w:t xml:space="preserve"> </w:t>
      </w:r>
      <w:r w:rsidRPr="00ED4019">
        <w:rPr>
          <w:rFonts w:ascii="Times New Roman" w:hAnsi="Times New Roman"/>
        </w:rPr>
        <w:t>4-11</w:t>
      </w:r>
      <w:commentRangeEnd w:id="2847"/>
      <w:r w:rsidR="00936A17">
        <w:rPr>
          <w:rStyle w:val="af3"/>
          <w:i w:val="0"/>
        </w:rPr>
        <w:commentReference w:id="2847"/>
      </w:r>
    </w:p>
    <w:p w14:paraId="3E9D8A3E" w14:textId="77777777" w:rsidR="00FD7B2A" w:rsidRDefault="00FD7B2A">
      <w:pPr>
        <w:pStyle w:val="comment"/>
        <w:ind w:left="480"/>
        <w:jc w:val="both"/>
        <w:pPrChange w:id="2848" w:author="제이펍 출판사" w:date="2021-03-14T15:57:00Z">
          <w:pPr>
            <w:pStyle w:val="comment"/>
            <w:ind w:left="480"/>
          </w:pPr>
        </w:pPrChange>
      </w:pPr>
      <w:r>
        <w:t>코드 설명</w:t>
      </w:r>
    </w:p>
    <w:p w14:paraId="3CCD5067" w14:textId="77777777" w:rsidR="00FD7B2A" w:rsidRDefault="00FD7B2A">
      <w:pPr>
        <w:pStyle w:val="comment"/>
        <w:numPr>
          <w:ilvl w:val="0"/>
          <w:numId w:val="19"/>
        </w:numPr>
        <w:ind w:leftChars="200" w:left="784" w:hangingChars="200" w:hanging="392"/>
        <w:jc w:val="both"/>
        <w:pPrChange w:id="2849" w:author="user" w:date="2021-03-22T09:34:00Z">
          <w:pPr>
            <w:pStyle w:val="comment"/>
            <w:numPr>
              <w:numId w:val="19"/>
            </w:numPr>
            <w:ind w:leftChars="200" w:left="784" w:hangingChars="200" w:hanging="392"/>
          </w:pPr>
        </w:pPrChange>
      </w:pPr>
      <w:r w:rsidRPr="00ED4019">
        <w:rPr>
          <w:rStyle w:val="VerbatimChar"/>
          <w:rFonts w:ascii="Times New Roman" w:hAnsi="Times New Roman"/>
        </w:rPr>
        <w:t>%</w:t>
      </w:r>
      <w:proofErr w:type="gramStart"/>
      <w:r w:rsidRPr="00ED4019">
        <w:rPr>
          <w:rStyle w:val="VerbatimChar"/>
          <w:rFonts w:ascii="Times New Roman" w:hAnsi="Times New Roman"/>
        </w:rPr>
        <w:t>&gt;%</w:t>
      </w:r>
      <w:proofErr w:type="gramEnd"/>
      <w:r>
        <w:t xml:space="preserve">를 사용하여 </w:t>
      </w:r>
      <w:r w:rsidRPr="00ED4019">
        <w:rPr>
          <w:rStyle w:val="VerbatimChar"/>
          <w:rFonts w:ascii="Times New Roman" w:hAnsi="Times New Roman"/>
        </w:rPr>
        <w:t>mutate()</w:t>
      </w:r>
      <w:r>
        <w:t>에 employees를 전달.</w:t>
      </w:r>
    </w:p>
    <w:p w14:paraId="2B925E21" w14:textId="77777777" w:rsidR="00FD7B2A" w:rsidRDefault="00FD7B2A">
      <w:pPr>
        <w:pStyle w:val="comment"/>
        <w:numPr>
          <w:ilvl w:val="0"/>
          <w:numId w:val="19"/>
        </w:numPr>
        <w:ind w:leftChars="200" w:left="784" w:hangingChars="200" w:hanging="392"/>
        <w:jc w:val="both"/>
        <w:pPrChange w:id="2850" w:author="user" w:date="2021-03-19T09:05:00Z">
          <w:pPr>
            <w:pStyle w:val="comment"/>
            <w:numPr>
              <w:numId w:val="19"/>
            </w:numPr>
            <w:ind w:leftChars="200" w:left="784" w:hangingChars="200" w:hanging="392"/>
          </w:pPr>
        </w:pPrChange>
      </w:pPr>
      <w:proofErr w:type="gramStart"/>
      <w:r w:rsidRPr="00ED4019">
        <w:rPr>
          <w:rStyle w:val="VerbatimChar"/>
          <w:rFonts w:ascii="Times New Roman" w:hAnsi="Times New Roman"/>
        </w:rPr>
        <w:t>mutate(</w:t>
      </w:r>
      <w:proofErr w:type="gramEnd"/>
      <w:r w:rsidRPr="00ED4019">
        <w:rPr>
          <w:rStyle w:val="VerbatimChar"/>
          <w:rFonts w:ascii="Times New Roman" w:hAnsi="Times New Roman"/>
        </w:rPr>
        <w:t>)</w:t>
      </w:r>
      <w:r>
        <w:t>로 total 열의 데이터를 rolling window가 3(</w:t>
      </w:r>
      <w:r w:rsidRPr="00ED4019">
        <w:rPr>
          <w:rStyle w:val="VerbatimChar"/>
          <w:rFonts w:ascii="Times New Roman" w:hAnsi="Times New Roman"/>
        </w:rPr>
        <w:t>k = 3</w:t>
      </w:r>
      <w:r>
        <w:t>)인 평균(</w:t>
      </w:r>
      <w:r w:rsidRPr="00ED4019">
        <w:rPr>
          <w:rStyle w:val="VerbatimChar"/>
          <w:rFonts w:ascii="Times New Roman" w:hAnsi="Times New Roman"/>
        </w:rPr>
        <w:t>rollmean</w:t>
      </w:r>
      <w:r>
        <w:t>)을 구하는 ma3 열을 생성하는데 빈 행은 NA로 채움(</w:t>
      </w:r>
      <w:r w:rsidRPr="00ED4019">
        <w:rPr>
          <w:rStyle w:val="VerbatimChar"/>
          <w:rFonts w:ascii="Times New Roman" w:hAnsi="Times New Roman"/>
        </w:rPr>
        <w:t>fill = NA</w:t>
      </w:r>
      <w:r>
        <w:t>).</w:t>
      </w:r>
    </w:p>
    <w:p w14:paraId="2931E23E" w14:textId="77777777" w:rsidR="00FD7B2A" w:rsidRDefault="00FD7B2A">
      <w:pPr>
        <w:pStyle w:val="comment"/>
        <w:numPr>
          <w:ilvl w:val="0"/>
          <w:numId w:val="19"/>
        </w:numPr>
        <w:ind w:leftChars="200" w:left="784" w:hangingChars="200" w:hanging="392"/>
        <w:jc w:val="both"/>
        <w:pPrChange w:id="2851" w:author="user" w:date="2021-03-19T09:05:00Z">
          <w:pPr>
            <w:pStyle w:val="comment"/>
            <w:numPr>
              <w:numId w:val="19"/>
            </w:numPr>
            <w:ind w:leftChars="200" w:left="784" w:hangingChars="200" w:hanging="392"/>
          </w:pPr>
        </w:pPrChange>
      </w:pPr>
      <w:proofErr w:type="gramStart"/>
      <w:r w:rsidRPr="00ED4019">
        <w:rPr>
          <w:rStyle w:val="VerbatimChar"/>
          <w:rFonts w:ascii="Times New Roman" w:hAnsi="Times New Roman"/>
        </w:rPr>
        <w:t>mutate(</w:t>
      </w:r>
      <w:proofErr w:type="gramEnd"/>
      <w:r w:rsidRPr="00ED4019">
        <w:rPr>
          <w:rStyle w:val="VerbatimChar"/>
          <w:rFonts w:ascii="Times New Roman" w:hAnsi="Times New Roman"/>
        </w:rPr>
        <w:t>)</w:t>
      </w:r>
      <w:r>
        <w:t>로 total 열의 데이터를 rolling window가 3인 합계(</w:t>
      </w:r>
      <w:r w:rsidRPr="00ED4019">
        <w:rPr>
          <w:rStyle w:val="VerbatimChar"/>
          <w:rFonts w:ascii="Times New Roman" w:hAnsi="Times New Roman"/>
        </w:rPr>
        <w:t>sum</w:t>
      </w:r>
      <w:r>
        <w:t>)를 구하는 ma3 열을 생성(</w:t>
      </w:r>
      <w:r w:rsidRPr="00ED4019">
        <w:rPr>
          <w:rStyle w:val="VerbatimChar"/>
          <w:rFonts w:ascii="Times New Roman" w:hAnsi="Times New Roman"/>
        </w:rPr>
        <w:t>rollapply()</w:t>
      </w:r>
      <w:r>
        <w:t>)하는데 빈 행은 NA로 채움(</w:t>
      </w:r>
      <w:r w:rsidRPr="00ED4019">
        <w:rPr>
          <w:rStyle w:val="VerbatimChar"/>
          <w:rFonts w:ascii="Times New Roman" w:hAnsi="Times New Roman"/>
        </w:rPr>
        <w:t>fill = NA</w:t>
      </w:r>
      <w:r>
        <w:t>).</w:t>
      </w:r>
    </w:p>
    <w:p w14:paraId="79C13E96" w14:textId="49B3D10B" w:rsidR="00FD7B2A" w:rsidRDefault="00FD7B2A">
      <w:pPr>
        <w:pStyle w:val="comment"/>
        <w:numPr>
          <w:ilvl w:val="0"/>
          <w:numId w:val="19"/>
        </w:numPr>
        <w:ind w:leftChars="200" w:left="832" w:hangingChars="200" w:hanging="440"/>
        <w:jc w:val="both"/>
        <w:pPrChange w:id="2852" w:author="user" w:date="2021-03-19T09:05:00Z">
          <w:pPr>
            <w:pStyle w:val="comment"/>
            <w:numPr>
              <w:numId w:val="19"/>
            </w:numPr>
            <w:ind w:leftChars="200" w:left="832" w:hangingChars="200" w:hanging="440"/>
          </w:pPr>
        </w:pPrChange>
      </w:pPr>
      <w:r>
        <w:t>결과</w:t>
      </w:r>
      <w:ins w:id="2853" w:author="user" w:date="2021-03-21T21:58:00Z">
        <w:r w:rsidR="00936A17">
          <w:rPr>
            <w:rFonts w:hint="eastAsia"/>
            <w:lang w:eastAsia="ko-KR"/>
          </w:rPr>
          <w:t xml:space="preserve"> </w:t>
        </w:r>
      </w:ins>
      <w:r>
        <w:t>중에 time, total, ma3, sum3만 선택</w:t>
      </w:r>
    </w:p>
    <w:p w14:paraId="058AE713" w14:textId="77777777" w:rsidR="00FD7B2A" w:rsidRDefault="00FD7B2A">
      <w:pPr>
        <w:pStyle w:val="comment"/>
        <w:numPr>
          <w:ilvl w:val="0"/>
          <w:numId w:val="19"/>
        </w:numPr>
        <w:ind w:leftChars="200" w:left="784" w:hangingChars="200" w:hanging="392"/>
        <w:jc w:val="both"/>
        <w:rPr>
          <w:lang w:eastAsia="ko-KR"/>
        </w:rPr>
        <w:pPrChange w:id="2854" w:author="user" w:date="2021-03-19T09:05:00Z">
          <w:pPr>
            <w:pStyle w:val="comment"/>
            <w:numPr>
              <w:numId w:val="19"/>
            </w:numPr>
            <w:ind w:leftChars="200" w:left="784" w:hangingChars="200" w:hanging="392"/>
          </w:pPr>
        </w:pPrChange>
      </w:pPr>
      <w:r w:rsidRPr="00ED4019">
        <w:rPr>
          <w:rStyle w:val="VerbatimChar"/>
          <w:rFonts w:ascii="Times New Roman" w:hAnsi="Times New Roman"/>
          <w:lang w:eastAsia="ko-KR"/>
        </w:rPr>
        <w:lastRenderedPageBreak/>
        <w:t>ggplot()</w:t>
      </w:r>
      <w:r>
        <w:rPr>
          <w:lang w:eastAsia="ko-KR"/>
        </w:rPr>
        <w:t>를 사용하여 다변량 라인 plot을 그림</w:t>
      </w:r>
    </w:p>
    <w:p w14:paraId="3CCF6AA4" w14:textId="12675EC0" w:rsidR="00FD7B2A" w:rsidRPr="00ED4019" w:rsidRDefault="00FD7B2A">
      <w:pPr>
        <w:pStyle w:val="Compact"/>
        <w:numPr>
          <w:ilvl w:val="0"/>
          <w:numId w:val="11"/>
        </w:numPr>
        <w:jc w:val="both"/>
        <w:rPr>
          <w:rFonts w:ascii="Times New Roman" w:hAnsi="Times New Roman"/>
          <w:lang w:eastAsia="ko-KR"/>
        </w:rPr>
        <w:pPrChange w:id="2855" w:author="제이펍 출판사" w:date="2021-03-14T15:57:00Z">
          <w:pPr>
            <w:pStyle w:val="Compact"/>
            <w:numPr>
              <w:numId w:val="11"/>
            </w:numPr>
            <w:tabs>
              <w:tab w:val="num" w:pos="0"/>
            </w:tabs>
            <w:ind w:left="480" w:hanging="480"/>
          </w:pPr>
        </w:pPrChange>
      </w:pPr>
      <w:del w:id="2856" w:author="제이펍 출판사" w:date="2021-03-14T20:35:00Z">
        <w:r w:rsidRPr="00ED4019" w:rsidDel="00EE4FE2">
          <w:rPr>
            <w:rFonts w:ascii="Times New Roman" w:hAnsi="Times New Roman"/>
            <w:lang w:eastAsia="ko-KR"/>
          </w:rPr>
          <w:delText>데이터프레</w:delText>
        </w:r>
      </w:del>
      <w:ins w:id="2857" w:author="제이펍 출판사" w:date="2021-03-14T20:35:00Z">
        <w:r w:rsidR="00EE4FE2">
          <w:rPr>
            <w:rFonts w:ascii="Times New Roman" w:hAnsi="Times New Roman"/>
            <w:lang w:eastAsia="ko-KR"/>
          </w:rPr>
          <w:t>데이터</w:t>
        </w:r>
        <w:r w:rsidR="00EE4FE2">
          <w:rPr>
            <w:rFonts w:ascii="Times New Roman" w:hAnsi="Times New Roman"/>
            <w:lang w:eastAsia="ko-KR"/>
          </w:rPr>
          <w:t xml:space="preserve"> </w:t>
        </w:r>
        <w:r w:rsidR="00EE4FE2">
          <w:rPr>
            <w:rFonts w:ascii="Times New Roman" w:hAnsi="Times New Roman"/>
            <w:lang w:eastAsia="ko-KR"/>
          </w:rPr>
          <w:t>프레</w:t>
        </w:r>
      </w:ins>
      <w:r w:rsidRPr="00ED4019">
        <w:rPr>
          <w:rFonts w:ascii="Times New Roman" w:hAnsi="Times New Roman"/>
          <w:lang w:eastAsia="ko-KR"/>
        </w:rPr>
        <w:t>임</w:t>
      </w:r>
      <w:del w:id="2858" w:author="user" w:date="2021-03-21T21:58:00Z">
        <w:r w:rsidRPr="00ED4019" w:rsidDel="00936A17">
          <w:rPr>
            <w:rFonts w:ascii="Times New Roman" w:hAnsi="Times New Roman"/>
            <w:lang w:eastAsia="ko-KR"/>
          </w:rPr>
          <w:delText xml:space="preserve"> </w:delText>
        </w:r>
      </w:del>
      <w:r w:rsidRPr="00ED4019">
        <w:rPr>
          <w:rFonts w:ascii="Times New Roman" w:hAnsi="Times New Roman"/>
          <w:lang w:eastAsia="ko-KR"/>
        </w:rPr>
        <w:t xml:space="preserve">: </w:t>
      </w:r>
      <w:r w:rsidRPr="00ED4019">
        <w:rPr>
          <w:rStyle w:val="VerbatimChar"/>
          <w:rFonts w:ascii="Times New Roman" w:hAnsi="Times New Roman"/>
          <w:lang w:eastAsia="ko-KR"/>
        </w:rPr>
        <w:t>timetk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패키지</w:t>
      </w:r>
    </w:p>
    <w:p w14:paraId="7C3AEBE4" w14:textId="0B22B48B" w:rsidR="00FD7B2A" w:rsidRPr="00ED4019" w:rsidDel="0030788F" w:rsidRDefault="00FD7B2A">
      <w:pPr>
        <w:jc w:val="both"/>
        <w:rPr>
          <w:del w:id="2859" w:author="user" w:date="2021-03-21T21:59:00Z"/>
          <w:rFonts w:ascii="Times New Roman" w:hAnsi="Times New Roman"/>
          <w:lang w:eastAsia="ko-KR"/>
        </w:rPr>
        <w:pPrChange w:id="2860" w:author="제이펍 출판사" w:date="2021-03-14T15:57:00Z">
          <w:pPr/>
        </w:pPrChange>
      </w:pPr>
      <w:r w:rsidRPr="00ED4019">
        <w:rPr>
          <w:rStyle w:val="VerbatimChar"/>
          <w:rFonts w:ascii="Times New Roman" w:hAnsi="Times New Roman"/>
          <w:lang w:eastAsia="ko-KR"/>
        </w:rPr>
        <w:t>timetk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패키지에서는</w:t>
      </w:r>
      <w:r w:rsidRPr="00ED4019">
        <w:rPr>
          <w:rFonts w:ascii="Times New Roman" w:hAnsi="Times New Roman"/>
          <w:lang w:eastAsia="ko-KR"/>
        </w:rPr>
        <w:t xml:space="preserve"> rolling </w:t>
      </w:r>
      <w:r w:rsidRPr="00ED4019">
        <w:rPr>
          <w:rFonts w:ascii="Times New Roman" w:hAnsi="Times New Roman"/>
          <w:lang w:eastAsia="ko-KR"/>
        </w:rPr>
        <w:t>기능을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위해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Style w:val="VerbatimChar"/>
          <w:rFonts w:ascii="Times New Roman" w:hAnsi="Times New Roman"/>
          <w:lang w:eastAsia="ko-KR"/>
        </w:rPr>
        <w:t>slidify()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함수를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제공한다</w:t>
      </w:r>
      <w:r w:rsidRPr="00ED4019">
        <w:rPr>
          <w:rFonts w:ascii="Times New Roman" w:hAnsi="Times New Roman"/>
          <w:lang w:eastAsia="ko-KR"/>
        </w:rPr>
        <w:t xml:space="preserve">. </w:t>
      </w:r>
      <w:r w:rsidRPr="00ED4019">
        <w:rPr>
          <w:rStyle w:val="VerbatimChar"/>
          <w:rFonts w:ascii="Times New Roman" w:hAnsi="Times New Roman"/>
          <w:lang w:eastAsia="ko-KR"/>
        </w:rPr>
        <w:t>slidify()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함수가</w:t>
      </w:r>
      <w:r w:rsidRPr="00ED4019">
        <w:rPr>
          <w:rFonts w:ascii="Times New Roman" w:hAnsi="Times New Roman"/>
          <w:lang w:eastAsia="ko-KR"/>
        </w:rPr>
        <w:t xml:space="preserve"> </w:t>
      </w:r>
      <w:del w:id="2861" w:author="user" w:date="2021-03-21T21:58:00Z">
        <w:r w:rsidRPr="00ED4019" w:rsidDel="00936A17">
          <w:rPr>
            <w:rFonts w:ascii="Times New Roman" w:hAnsi="Times New Roman" w:hint="eastAsia"/>
            <w:lang w:eastAsia="ko-KR"/>
          </w:rPr>
          <w:delText>타</w:delText>
        </w:r>
      </w:del>
      <w:ins w:id="2862" w:author="user" w:date="2021-03-21T21:58:00Z">
        <w:r w:rsidR="00936A17">
          <w:rPr>
            <w:rFonts w:ascii="Times New Roman" w:hAnsi="Times New Roman" w:hint="eastAsia"/>
            <w:lang w:eastAsia="ko-KR"/>
          </w:rPr>
          <w:t>다른</w:t>
        </w:r>
      </w:ins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함수와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다른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점은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그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반환</w:t>
      </w:r>
      <w:del w:id="2863" w:author="user" w:date="2021-03-21T21:58:00Z">
        <w:r w:rsidRPr="00ED4019" w:rsidDel="0030788F">
          <w:rPr>
            <w:rFonts w:ascii="Times New Roman" w:hAnsi="Times New Roman" w:hint="eastAsia"/>
            <w:lang w:eastAsia="ko-KR"/>
          </w:rPr>
          <w:delText xml:space="preserve"> </w:delText>
        </w:r>
      </w:del>
      <w:r w:rsidRPr="00ED4019">
        <w:rPr>
          <w:rFonts w:ascii="Times New Roman" w:hAnsi="Times New Roman"/>
          <w:lang w:eastAsia="ko-KR"/>
        </w:rPr>
        <w:t>값이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함수의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실행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결과값이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아니고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함수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자체를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반환한다는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것이다</w:t>
      </w:r>
      <w:r w:rsidRPr="00ED4019">
        <w:rPr>
          <w:rFonts w:ascii="Times New Roman" w:hAnsi="Times New Roman"/>
          <w:lang w:eastAsia="ko-KR"/>
        </w:rPr>
        <w:t>.</w:t>
      </w:r>
      <w:ins w:id="2864" w:author="user" w:date="2021-03-21T21:59:00Z">
        <w:r w:rsidR="0030788F">
          <w:rPr>
            <w:rFonts w:ascii="Times New Roman" w:hAnsi="Times New Roman" w:hint="eastAsia"/>
            <w:lang w:eastAsia="ko-KR"/>
          </w:rPr>
          <w:t xml:space="preserve"> </w:t>
        </w:r>
      </w:ins>
    </w:p>
    <w:p w14:paraId="7B78939E" w14:textId="77777777" w:rsidR="00FD7B2A" w:rsidRPr="00ED4019" w:rsidRDefault="00FD7B2A">
      <w:pPr>
        <w:jc w:val="both"/>
        <w:rPr>
          <w:rFonts w:ascii="Times New Roman" w:hAnsi="Times New Roman"/>
          <w:lang w:eastAsia="ko-KR"/>
        </w:rPr>
        <w:pPrChange w:id="2865" w:author="user" w:date="2021-03-21T21:59:00Z">
          <w:pPr>
            <w:pStyle w:val="a0"/>
          </w:pPr>
        </w:pPrChange>
      </w:pPr>
      <w:r w:rsidRPr="00ED4019">
        <w:rPr>
          <w:rFonts w:ascii="Times New Roman" w:hAnsi="Times New Roman"/>
          <w:lang w:eastAsia="ko-KR"/>
        </w:rPr>
        <w:t>즉</w:t>
      </w:r>
      <w:r w:rsidRPr="00ED4019">
        <w:rPr>
          <w:rFonts w:ascii="Times New Roman" w:hAnsi="Times New Roman"/>
          <w:lang w:eastAsia="ko-KR"/>
        </w:rPr>
        <w:t xml:space="preserve"> rolling window </w:t>
      </w:r>
      <w:r w:rsidRPr="00ED4019">
        <w:rPr>
          <w:rFonts w:ascii="Times New Roman" w:hAnsi="Times New Roman"/>
          <w:lang w:eastAsia="ko-KR"/>
        </w:rPr>
        <w:t>기간에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특정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함수를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적용하는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함수를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제공하기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때문에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이후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함수의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형태로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사용해야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한다</w:t>
      </w:r>
      <w:r w:rsidRPr="00ED4019">
        <w:rPr>
          <w:rFonts w:ascii="Times New Roman" w:hAnsi="Times New Roman"/>
          <w:lang w:eastAsia="ko-KR"/>
        </w:rPr>
        <w:t>.</w:t>
      </w:r>
    </w:p>
    <w:p w14:paraId="5BC41619" w14:textId="65D6DA92" w:rsidR="00FD7B2A" w:rsidRPr="00ED4019" w:rsidRDefault="00FD7B2A">
      <w:pPr>
        <w:pStyle w:val="a0"/>
        <w:jc w:val="both"/>
        <w:rPr>
          <w:rFonts w:ascii="Times New Roman" w:hAnsi="Times New Roman"/>
          <w:lang w:eastAsia="ko-KR"/>
        </w:rPr>
        <w:pPrChange w:id="2866" w:author="제이펍 출판사" w:date="2021-03-14T15:57:00Z">
          <w:pPr>
            <w:pStyle w:val="a0"/>
          </w:pPr>
        </w:pPrChange>
      </w:pPr>
      <w:r w:rsidRPr="00ED4019">
        <w:rPr>
          <w:rFonts w:ascii="Times New Roman" w:hAnsi="Times New Roman"/>
          <w:lang w:eastAsia="ko-KR"/>
        </w:rPr>
        <w:t>아래의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예에</w:t>
      </w:r>
      <w:r w:rsidRPr="00ED4019">
        <w:rPr>
          <w:rFonts w:ascii="Times New Roman" w:hAnsi="Times New Roman"/>
          <w:lang w:eastAsia="ko-KR"/>
        </w:rPr>
        <w:t xml:space="preserve"> ma3</w:t>
      </w:r>
      <w:r w:rsidRPr="00ED4019">
        <w:rPr>
          <w:rFonts w:ascii="Times New Roman" w:hAnsi="Times New Roman"/>
          <w:lang w:eastAsia="ko-KR"/>
        </w:rPr>
        <w:t>와</w:t>
      </w:r>
      <w:r w:rsidRPr="00ED4019">
        <w:rPr>
          <w:rFonts w:ascii="Times New Roman" w:hAnsi="Times New Roman"/>
          <w:lang w:eastAsia="ko-KR"/>
        </w:rPr>
        <w:t xml:space="preserve"> sum3</w:t>
      </w:r>
      <w:r w:rsidRPr="00ED4019">
        <w:rPr>
          <w:rFonts w:ascii="Times New Roman" w:hAnsi="Times New Roman"/>
          <w:lang w:eastAsia="ko-KR"/>
        </w:rPr>
        <w:t>는</w:t>
      </w:r>
      <w:r w:rsidRPr="00ED4019">
        <w:rPr>
          <w:rFonts w:ascii="Times New Roman" w:hAnsi="Times New Roman"/>
          <w:lang w:eastAsia="ko-KR"/>
        </w:rPr>
        <w:t xml:space="preserve"> data.frame</w:t>
      </w:r>
      <w:r w:rsidRPr="00ED4019">
        <w:rPr>
          <w:rFonts w:ascii="Times New Roman" w:hAnsi="Times New Roman"/>
          <w:lang w:eastAsia="ko-KR"/>
        </w:rPr>
        <w:t>이나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숫자값이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아니고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함수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객</w:t>
      </w:r>
      <w:del w:id="2867" w:author="제이펍 출판사" w:date="2021-03-14T20:07:00Z">
        <w:r w:rsidRPr="00ED4019" w:rsidDel="00AC34EB">
          <w:rPr>
            <w:rFonts w:ascii="Times New Roman" w:hAnsi="Times New Roman"/>
            <w:lang w:eastAsia="ko-KR"/>
          </w:rPr>
          <w:delText>체이다</w:delText>
        </w:r>
        <w:r w:rsidRPr="00ED4019" w:rsidDel="00AC34EB">
          <w:rPr>
            <w:rFonts w:ascii="Times New Roman" w:hAnsi="Times New Roman"/>
            <w:lang w:eastAsia="ko-KR"/>
          </w:rPr>
          <w:delText>.</w:delText>
        </w:r>
      </w:del>
      <w:ins w:id="2868" w:author="제이펍 출판사" w:date="2021-03-14T20:07:00Z">
        <w:r w:rsidR="00AC34EB">
          <w:rPr>
            <w:rFonts w:ascii="Times New Roman" w:hAnsi="Times New Roman"/>
            <w:lang w:eastAsia="ko-KR"/>
          </w:rPr>
          <w:t>체다</w:t>
        </w:r>
        <w:r w:rsidR="00AC34EB">
          <w:rPr>
            <w:rFonts w:ascii="Times New Roman" w:hAnsi="Times New Roman"/>
            <w:lang w:eastAsia="ko-KR"/>
          </w:rPr>
          <w:t>.</w:t>
        </w:r>
      </w:ins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함수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객체는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Style w:val="VerbatimChar"/>
          <w:rFonts w:ascii="Times New Roman" w:hAnsi="Times New Roman"/>
          <w:lang w:eastAsia="ko-KR"/>
        </w:rPr>
        <w:t>mutate()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안에서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함수</w:t>
      </w:r>
      <w:r w:rsidRPr="00ED4019">
        <w:rPr>
          <w:rFonts w:ascii="Times New Roman" w:hAnsi="Times New Roman" w:hint="eastAsia"/>
          <w:lang w:eastAsia="ko-KR"/>
        </w:rPr>
        <w:t>로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실행</w:t>
      </w:r>
      <w:r w:rsidRPr="00ED4019">
        <w:rPr>
          <w:rFonts w:ascii="Times New Roman" w:hAnsi="Times New Roman"/>
          <w:lang w:eastAsia="ko-KR"/>
        </w:rPr>
        <w:t>하는데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그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매개변수로</w:t>
      </w:r>
      <w:r w:rsidRPr="00ED4019">
        <w:rPr>
          <w:rFonts w:ascii="Times New Roman" w:hAnsi="Times New Roman"/>
          <w:lang w:eastAsia="ko-KR"/>
        </w:rPr>
        <w:t xml:space="preserve"> rolling</w:t>
      </w:r>
      <w:r w:rsidRPr="00ED4019">
        <w:rPr>
          <w:rFonts w:ascii="Times New Roman" w:hAnsi="Times New Roman"/>
          <w:lang w:eastAsia="ko-KR"/>
        </w:rPr>
        <w:t>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해</w:t>
      </w:r>
      <w:del w:id="2869" w:author="제이펍 출판사" w:date="2021-03-14T18:23:00Z">
        <w:r w:rsidRPr="00ED4019" w:rsidDel="004F772B">
          <w:rPr>
            <w:rFonts w:ascii="Times New Roman" w:hAnsi="Times New Roman"/>
            <w:lang w:eastAsia="ko-KR"/>
          </w:rPr>
          <w:delText>야할</w:delText>
        </w:r>
      </w:del>
      <w:ins w:id="2870" w:author="제이펍 출판사" w:date="2021-03-14T18:23:00Z">
        <w:r w:rsidR="004F772B">
          <w:rPr>
            <w:rFonts w:ascii="Times New Roman" w:hAnsi="Times New Roman"/>
            <w:lang w:eastAsia="ko-KR"/>
          </w:rPr>
          <w:t>야</w:t>
        </w:r>
        <w:r w:rsidR="004F772B">
          <w:rPr>
            <w:rFonts w:ascii="Times New Roman" w:hAnsi="Times New Roman"/>
            <w:lang w:eastAsia="ko-KR"/>
          </w:rPr>
          <w:t xml:space="preserve"> </w:t>
        </w:r>
        <w:r w:rsidR="004F772B">
          <w:rPr>
            <w:rFonts w:ascii="Times New Roman" w:hAnsi="Times New Roman"/>
            <w:lang w:eastAsia="ko-KR"/>
          </w:rPr>
          <w:t>할</w:t>
        </w:r>
      </w:ins>
      <w:r w:rsidRPr="00ED4019">
        <w:rPr>
          <w:rFonts w:ascii="Times New Roman" w:hAnsi="Times New Roman"/>
          <w:lang w:eastAsia="ko-KR"/>
        </w:rPr>
        <w:t xml:space="preserve"> </w:t>
      </w:r>
      <w:del w:id="2871" w:author="제이펍 출판사" w:date="2021-03-14T20:19:00Z">
        <w:r w:rsidRPr="00ED4019" w:rsidDel="00766301">
          <w:rPr>
            <w:rFonts w:ascii="Times New Roman" w:hAnsi="Times New Roman"/>
            <w:lang w:eastAsia="ko-KR"/>
          </w:rPr>
          <w:delText>컬럼</w:delText>
        </w:r>
      </w:del>
      <w:ins w:id="2872" w:author="제이펍 출판사" w:date="2021-03-14T20:19:00Z">
        <w:r w:rsidR="00766301">
          <w:rPr>
            <w:rFonts w:ascii="Times New Roman" w:hAnsi="Times New Roman"/>
            <w:lang w:eastAsia="ko-KR"/>
          </w:rPr>
          <w:t>칼럼</w:t>
        </w:r>
      </w:ins>
      <w:r w:rsidRPr="00ED4019">
        <w:rPr>
          <w:rFonts w:ascii="Times New Roman" w:hAnsi="Times New Roman"/>
          <w:lang w:eastAsia="ko-KR"/>
        </w:rPr>
        <w:t>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전달하면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그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결과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벡터가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전달되는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형태로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실행된다</w:t>
      </w:r>
      <w:r w:rsidRPr="00ED4019">
        <w:rPr>
          <w:rFonts w:ascii="Times New Roman" w:hAnsi="Times New Roman"/>
          <w:lang w:eastAsia="ko-KR"/>
        </w:rPr>
        <w:t>.</w:t>
      </w:r>
    </w:p>
    <w:p w14:paraId="0C90A71C" w14:textId="77777777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2873" w:author="제이펍 출판사" w:date="2021-03-14T15:57:00Z">
          <w:pPr>
            <w:pStyle w:val="SourceCode"/>
          </w:pPr>
        </w:pPrChange>
      </w:pPr>
      <w:r w:rsidRPr="00ED4019">
        <w:rPr>
          <w:rStyle w:val="NormalTok"/>
          <w:rFonts w:ascii="Times New Roman" w:hAnsi="Times New Roman"/>
          <w:lang w:eastAsia="ko-KR"/>
        </w:rPr>
        <w:t xml:space="preserve"> </w:t>
      </w:r>
      <w:r w:rsidRPr="00ED4019">
        <w:rPr>
          <w:rStyle w:val="NormalTok"/>
          <w:rFonts w:ascii="Times New Roman" w:hAnsi="Times New Roman"/>
        </w:rPr>
        <w:t xml:space="preserve">ma3 </w:t>
      </w:r>
      <w:r w:rsidRPr="00ED4019">
        <w:rPr>
          <w:rStyle w:val="OtherTok"/>
          <w:rFonts w:ascii="Times New Roman" w:hAnsi="Times New Roman"/>
        </w:rPr>
        <w:t>&lt;-</w:t>
      </w:r>
      <w:r w:rsidRPr="00ED4019">
        <w:rPr>
          <w:rStyle w:val="NormalTok"/>
          <w:rFonts w:ascii="Times New Roman" w:hAnsi="Times New Roman"/>
        </w:rPr>
        <w:t xml:space="preserve"> </w:t>
      </w:r>
      <w:proofErr w:type="gramStart"/>
      <w:r w:rsidRPr="00ED4019">
        <w:rPr>
          <w:rStyle w:val="FunctionTok"/>
          <w:rFonts w:ascii="Times New Roman" w:hAnsi="Times New Roman"/>
        </w:rPr>
        <w:t>slidify</w:t>
      </w:r>
      <w:r w:rsidRPr="00ED4019">
        <w:rPr>
          <w:rStyle w:val="NormalTok"/>
          <w:rFonts w:ascii="Times New Roman" w:hAnsi="Times New Roman"/>
        </w:rPr>
        <w:t>(</w:t>
      </w:r>
      <w:proofErr w:type="gramEnd"/>
      <w:r w:rsidRPr="00ED4019">
        <w:rPr>
          <w:rStyle w:val="NormalTok"/>
          <w:rFonts w:ascii="Times New Roman" w:hAnsi="Times New Roman"/>
        </w:rPr>
        <w:t xml:space="preserve">mean, </w:t>
      </w:r>
      <w:r w:rsidRPr="00ED4019">
        <w:rPr>
          <w:rStyle w:val="AttributeTok"/>
          <w:rFonts w:ascii="Times New Roman" w:hAnsi="Times New Roman"/>
        </w:rPr>
        <w:t>.period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DecValTok"/>
          <w:rFonts w:ascii="Times New Roman" w:hAnsi="Times New Roman"/>
        </w:rPr>
        <w:t>3</w:t>
      </w:r>
      <w:r w:rsidRPr="00ED4019">
        <w:rPr>
          <w:rStyle w:val="NormalTok"/>
          <w:rFonts w:ascii="Times New Roman" w:hAnsi="Times New Roman"/>
        </w:rPr>
        <w:t xml:space="preserve">, </w:t>
      </w:r>
      <w:r w:rsidRPr="00ED4019">
        <w:rPr>
          <w:rStyle w:val="AttributeTok"/>
          <w:rFonts w:ascii="Times New Roman" w:hAnsi="Times New Roman"/>
        </w:rPr>
        <w:t>.align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"center"</w:t>
      </w:r>
      <w:r w:rsidRPr="00ED4019">
        <w:rPr>
          <w:rStyle w:val="NormalTok"/>
          <w:rFonts w:ascii="Times New Roman" w:hAnsi="Times New Roman"/>
        </w:rPr>
        <w:t>)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sum3 </w:t>
      </w:r>
      <w:r w:rsidRPr="00ED4019">
        <w:rPr>
          <w:rStyle w:val="OtherTok"/>
          <w:rFonts w:ascii="Times New Roman" w:hAnsi="Times New Roman"/>
        </w:rPr>
        <w:t>&lt;-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unctionTok"/>
          <w:rFonts w:ascii="Times New Roman" w:hAnsi="Times New Roman"/>
        </w:rPr>
        <w:t>slidify</w:t>
      </w:r>
      <w:r w:rsidRPr="00ED4019">
        <w:rPr>
          <w:rStyle w:val="NormalTok"/>
          <w:rFonts w:ascii="Times New Roman" w:hAnsi="Times New Roman"/>
        </w:rPr>
        <w:t xml:space="preserve">(sum, </w:t>
      </w:r>
      <w:r w:rsidRPr="00ED4019">
        <w:rPr>
          <w:rStyle w:val="AttributeTok"/>
          <w:rFonts w:ascii="Times New Roman" w:hAnsi="Times New Roman"/>
        </w:rPr>
        <w:t>.period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DecValTok"/>
          <w:rFonts w:ascii="Times New Roman" w:hAnsi="Times New Roman"/>
        </w:rPr>
        <w:t>3</w:t>
      </w:r>
      <w:r w:rsidRPr="00ED4019">
        <w:rPr>
          <w:rStyle w:val="NormalTok"/>
          <w:rFonts w:ascii="Times New Roman" w:hAnsi="Times New Roman"/>
        </w:rPr>
        <w:t xml:space="preserve">, </w:t>
      </w:r>
      <w:r w:rsidRPr="00ED4019">
        <w:rPr>
          <w:rStyle w:val="AttributeTok"/>
          <w:rFonts w:ascii="Times New Roman" w:hAnsi="Times New Roman"/>
        </w:rPr>
        <w:t>.align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"center"</w:t>
      </w:r>
      <w:r w:rsidRPr="00ED4019">
        <w:rPr>
          <w:rStyle w:val="NormalTok"/>
          <w:rFonts w:ascii="Times New Roman" w:hAnsi="Times New Roman"/>
        </w:rPr>
        <w:t>)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unctionTok"/>
          <w:rFonts w:ascii="Times New Roman" w:hAnsi="Times New Roman"/>
        </w:rPr>
        <w:t>class</w:t>
      </w:r>
      <w:r w:rsidRPr="00ED4019">
        <w:rPr>
          <w:rStyle w:val="NormalTok"/>
          <w:rFonts w:ascii="Times New Roman" w:hAnsi="Times New Roman"/>
        </w:rPr>
        <w:t>(ma3)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>[</w:t>
      </w:r>
      <w:r w:rsidRPr="00ED4019">
        <w:rPr>
          <w:rStyle w:val="DecValTok"/>
          <w:rFonts w:ascii="Times New Roman" w:hAnsi="Times New Roman"/>
        </w:rPr>
        <w:t>1</w:t>
      </w:r>
      <w:r w:rsidRPr="00ED4019">
        <w:rPr>
          <w:rStyle w:val="NormalTok"/>
          <w:rFonts w:ascii="Times New Roman" w:hAnsi="Times New Roman"/>
        </w:rPr>
        <w:t xml:space="preserve">] </w:t>
      </w:r>
      <w:r w:rsidRPr="00ED4019">
        <w:rPr>
          <w:rStyle w:val="StringTok"/>
          <w:rFonts w:ascii="Times New Roman" w:hAnsi="Times New Roman"/>
        </w:rPr>
        <w:t>"function"</w:t>
      </w:r>
    </w:p>
    <w:p w14:paraId="24679179" w14:textId="77777777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2874" w:author="제이펍 출판사" w:date="2021-03-14T15:57:00Z">
          <w:pPr>
            <w:pStyle w:val="SourceCode"/>
          </w:pPr>
        </w:pPrChange>
      </w:pPr>
      <w:r w:rsidRPr="00ED4019">
        <w:rPr>
          <w:rStyle w:val="NormalTok"/>
          <w:rFonts w:ascii="Times New Roman" w:hAnsi="Times New Roman"/>
        </w:rPr>
        <w:t xml:space="preserve"> </w:t>
      </w:r>
      <w:proofErr w:type="gramStart"/>
      <w:r w:rsidRPr="00ED4019">
        <w:rPr>
          <w:rStyle w:val="FunctionTok"/>
          <w:rFonts w:ascii="Times New Roman" w:hAnsi="Times New Roman"/>
        </w:rPr>
        <w:t>class</w:t>
      </w:r>
      <w:r w:rsidRPr="00ED4019">
        <w:rPr>
          <w:rStyle w:val="NormalTok"/>
          <w:rFonts w:ascii="Times New Roman" w:hAnsi="Times New Roman"/>
        </w:rPr>
        <w:t>(</w:t>
      </w:r>
      <w:proofErr w:type="gramEnd"/>
      <w:r w:rsidRPr="00ED4019">
        <w:rPr>
          <w:rStyle w:val="NormalTok"/>
          <w:rFonts w:ascii="Times New Roman" w:hAnsi="Times New Roman"/>
        </w:rPr>
        <w:t>sum3)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>[</w:t>
      </w:r>
      <w:r w:rsidRPr="00ED4019">
        <w:rPr>
          <w:rStyle w:val="DecValTok"/>
          <w:rFonts w:ascii="Times New Roman" w:hAnsi="Times New Roman"/>
        </w:rPr>
        <w:t>1</w:t>
      </w:r>
      <w:r w:rsidRPr="00ED4019">
        <w:rPr>
          <w:rStyle w:val="NormalTok"/>
          <w:rFonts w:ascii="Times New Roman" w:hAnsi="Times New Roman"/>
        </w:rPr>
        <w:t xml:space="preserve">] </w:t>
      </w:r>
      <w:r w:rsidRPr="00ED4019">
        <w:rPr>
          <w:rStyle w:val="StringTok"/>
          <w:rFonts w:ascii="Times New Roman" w:hAnsi="Times New Roman"/>
        </w:rPr>
        <w:t>"function"</w:t>
      </w:r>
    </w:p>
    <w:p w14:paraId="3444A08E" w14:textId="77777777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2875" w:author="제이펍 출판사" w:date="2021-03-14T15:57:00Z">
          <w:pPr>
            <w:pStyle w:val="SourceCode"/>
          </w:pPr>
        </w:pPrChange>
      </w:pPr>
      <w:r w:rsidRPr="00ED4019">
        <w:rPr>
          <w:rStyle w:val="NormalTok"/>
          <w:rFonts w:ascii="Times New Roman" w:hAnsi="Times New Roman"/>
        </w:rPr>
        <w:t xml:space="preserve"> employees </w:t>
      </w:r>
      <w:r w:rsidRPr="00ED4019">
        <w:rPr>
          <w:rStyle w:val="SpecialCharTok"/>
          <w:rFonts w:ascii="Times New Roman" w:hAnsi="Times New Roman"/>
        </w:rPr>
        <w:t>%&gt;%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 </w:t>
      </w:r>
      <w:r w:rsidRPr="00ED4019">
        <w:rPr>
          <w:rStyle w:val="FunctionTok"/>
          <w:rFonts w:ascii="Times New Roman" w:hAnsi="Times New Roman"/>
        </w:rPr>
        <w:t>mutate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AttributeTok"/>
          <w:rFonts w:ascii="Times New Roman" w:hAnsi="Times New Roman"/>
        </w:rPr>
        <w:t>ma3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unctionTok"/>
          <w:rFonts w:ascii="Times New Roman" w:hAnsi="Times New Roman"/>
        </w:rPr>
        <w:t>ma3</w:t>
      </w:r>
      <w:r w:rsidRPr="00ED4019">
        <w:rPr>
          <w:rStyle w:val="NormalTok"/>
          <w:rFonts w:ascii="Times New Roman" w:hAnsi="Times New Roman"/>
        </w:rPr>
        <w:t xml:space="preserve">(total), </w:t>
      </w:r>
      <w:r w:rsidRPr="00ED4019">
        <w:rPr>
          <w:rStyle w:val="AttributeTok"/>
          <w:rFonts w:ascii="Times New Roman" w:hAnsi="Times New Roman"/>
        </w:rPr>
        <w:t>sum3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unctionTok"/>
          <w:rFonts w:ascii="Times New Roman" w:hAnsi="Times New Roman"/>
        </w:rPr>
        <w:t>sum3</w:t>
      </w:r>
      <w:r w:rsidRPr="00ED4019">
        <w:rPr>
          <w:rStyle w:val="NormalTok"/>
          <w:rFonts w:ascii="Times New Roman" w:hAnsi="Times New Roman"/>
        </w:rPr>
        <w:t xml:space="preserve">(total)) </w:t>
      </w:r>
      <w:r w:rsidRPr="00ED4019">
        <w:rPr>
          <w:rStyle w:val="SpecialCharTok"/>
          <w:rFonts w:ascii="Times New Roman" w:hAnsi="Times New Roman"/>
        </w:rPr>
        <w:t>%&gt;%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 </w:t>
      </w:r>
      <w:r w:rsidRPr="00ED4019">
        <w:rPr>
          <w:rStyle w:val="FunctionTok"/>
          <w:rFonts w:ascii="Times New Roman" w:hAnsi="Times New Roman"/>
        </w:rPr>
        <w:t>select</w:t>
      </w:r>
      <w:r w:rsidRPr="00ED4019">
        <w:rPr>
          <w:rStyle w:val="NormalTok"/>
          <w:rFonts w:ascii="Times New Roman" w:hAnsi="Times New Roman"/>
        </w:rPr>
        <w:t xml:space="preserve">(time, total, ma3, sum3) </w:t>
      </w:r>
      <w:r w:rsidRPr="00ED4019">
        <w:rPr>
          <w:rStyle w:val="SpecialCharTok"/>
          <w:rFonts w:ascii="Times New Roman" w:hAnsi="Times New Roman"/>
        </w:rPr>
        <w:t>%&gt;%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 </w:t>
      </w:r>
      <w:r w:rsidRPr="00ED4019">
        <w:rPr>
          <w:rStyle w:val="FunctionTok"/>
          <w:rFonts w:ascii="Times New Roman" w:hAnsi="Times New Roman"/>
        </w:rPr>
        <w:t>ggplot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FunctionTok"/>
          <w:rFonts w:ascii="Times New Roman" w:hAnsi="Times New Roman"/>
        </w:rPr>
        <w:t>aes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AttributeTok"/>
          <w:rFonts w:ascii="Times New Roman" w:hAnsi="Times New Roman"/>
        </w:rPr>
        <w:t>x =</w:t>
      </w:r>
      <w:r w:rsidRPr="00ED4019">
        <w:rPr>
          <w:rStyle w:val="NormalTok"/>
          <w:rFonts w:ascii="Times New Roman" w:hAnsi="Times New Roman"/>
        </w:rPr>
        <w:t xml:space="preserve"> time)) </w:t>
      </w:r>
      <w:r w:rsidRPr="00ED4019">
        <w:rPr>
          <w:rStyle w:val="SpecialCharTok"/>
          <w:rFonts w:ascii="Times New Roman" w:hAnsi="Times New Roman"/>
        </w:rPr>
        <w:t>+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 </w:t>
      </w:r>
      <w:r w:rsidRPr="00ED4019">
        <w:rPr>
          <w:rStyle w:val="FunctionTok"/>
          <w:rFonts w:ascii="Times New Roman" w:hAnsi="Times New Roman"/>
        </w:rPr>
        <w:t>geom_line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FunctionTok"/>
          <w:rFonts w:ascii="Times New Roman" w:hAnsi="Times New Roman"/>
        </w:rPr>
        <w:t>aes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AttributeTok"/>
          <w:rFonts w:ascii="Times New Roman" w:hAnsi="Times New Roman"/>
        </w:rPr>
        <w:t>y =</w:t>
      </w:r>
      <w:r w:rsidRPr="00ED4019">
        <w:rPr>
          <w:rStyle w:val="NormalTok"/>
          <w:rFonts w:ascii="Times New Roman" w:hAnsi="Times New Roman"/>
        </w:rPr>
        <w:t xml:space="preserve"> total, </w:t>
      </w:r>
      <w:r w:rsidRPr="00ED4019">
        <w:rPr>
          <w:rStyle w:val="AttributeTok"/>
          <w:rFonts w:ascii="Times New Roman" w:hAnsi="Times New Roman"/>
        </w:rPr>
        <w:t>group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DecValTok"/>
          <w:rFonts w:ascii="Times New Roman" w:hAnsi="Times New Roman"/>
        </w:rPr>
        <w:t>1</w:t>
      </w:r>
      <w:r w:rsidRPr="00ED4019">
        <w:rPr>
          <w:rStyle w:val="NormalTok"/>
          <w:rFonts w:ascii="Times New Roman" w:hAnsi="Times New Roman"/>
        </w:rPr>
        <w:t xml:space="preserve">, </w:t>
      </w:r>
      <w:r w:rsidRPr="00ED4019">
        <w:rPr>
          <w:rStyle w:val="AttributeTok"/>
          <w:rFonts w:ascii="Times New Roman" w:hAnsi="Times New Roman"/>
        </w:rPr>
        <w:t>color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'total'</w:t>
      </w:r>
      <w:r w:rsidRPr="00ED4019">
        <w:rPr>
          <w:rStyle w:val="NormalTok"/>
          <w:rFonts w:ascii="Times New Roman" w:hAnsi="Times New Roman"/>
        </w:rPr>
        <w:t xml:space="preserve">)) </w:t>
      </w:r>
      <w:r w:rsidRPr="00ED4019">
        <w:rPr>
          <w:rStyle w:val="SpecialCharTok"/>
          <w:rFonts w:ascii="Times New Roman" w:hAnsi="Times New Roman"/>
        </w:rPr>
        <w:t>+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 </w:t>
      </w:r>
      <w:r w:rsidRPr="00ED4019">
        <w:rPr>
          <w:rStyle w:val="FunctionTok"/>
          <w:rFonts w:ascii="Times New Roman" w:hAnsi="Times New Roman"/>
        </w:rPr>
        <w:t>geom_line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FunctionTok"/>
          <w:rFonts w:ascii="Times New Roman" w:hAnsi="Times New Roman"/>
        </w:rPr>
        <w:t>aes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AttributeTok"/>
          <w:rFonts w:ascii="Times New Roman" w:hAnsi="Times New Roman"/>
        </w:rPr>
        <w:t>y =</w:t>
      </w:r>
      <w:r w:rsidRPr="00ED4019">
        <w:rPr>
          <w:rStyle w:val="NormalTok"/>
          <w:rFonts w:ascii="Times New Roman" w:hAnsi="Times New Roman"/>
        </w:rPr>
        <w:t xml:space="preserve"> ma3, </w:t>
      </w:r>
      <w:r w:rsidRPr="00ED4019">
        <w:rPr>
          <w:rStyle w:val="AttributeTok"/>
          <w:rFonts w:ascii="Times New Roman" w:hAnsi="Times New Roman"/>
        </w:rPr>
        <w:t>group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DecValTok"/>
          <w:rFonts w:ascii="Times New Roman" w:hAnsi="Times New Roman"/>
        </w:rPr>
        <w:t>1</w:t>
      </w:r>
      <w:r w:rsidRPr="00ED4019">
        <w:rPr>
          <w:rStyle w:val="NormalTok"/>
          <w:rFonts w:ascii="Times New Roman" w:hAnsi="Times New Roman"/>
        </w:rPr>
        <w:t xml:space="preserve">, </w:t>
      </w:r>
      <w:r w:rsidRPr="00ED4019">
        <w:rPr>
          <w:rStyle w:val="AttributeTok"/>
          <w:rFonts w:ascii="Times New Roman" w:hAnsi="Times New Roman"/>
        </w:rPr>
        <w:t>color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'ma3'</w:t>
      </w:r>
      <w:r w:rsidRPr="00ED4019">
        <w:rPr>
          <w:rStyle w:val="NormalTok"/>
          <w:rFonts w:ascii="Times New Roman" w:hAnsi="Times New Roman"/>
        </w:rPr>
        <w:t xml:space="preserve">)) </w:t>
      </w:r>
      <w:r w:rsidRPr="00ED4019">
        <w:rPr>
          <w:rStyle w:val="SpecialCharTok"/>
          <w:rFonts w:ascii="Times New Roman" w:hAnsi="Times New Roman"/>
        </w:rPr>
        <w:t>+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 </w:t>
      </w:r>
      <w:r w:rsidRPr="00ED4019">
        <w:rPr>
          <w:rStyle w:val="FunctionTok"/>
          <w:rFonts w:ascii="Times New Roman" w:hAnsi="Times New Roman"/>
        </w:rPr>
        <w:t>scale_color_manual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AttributeTok"/>
          <w:rFonts w:ascii="Times New Roman" w:hAnsi="Times New Roman"/>
        </w:rPr>
        <w:t>values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unctionTok"/>
          <w:rFonts w:ascii="Times New Roman" w:hAnsi="Times New Roman"/>
        </w:rPr>
        <w:t>c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StringTok"/>
          <w:rFonts w:ascii="Times New Roman" w:hAnsi="Times New Roman"/>
        </w:rPr>
        <w:t>'total'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OtherTok"/>
          <w:rFonts w:ascii="Times New Roman" w:hAnsi="Times New Roman"/>
        </w:rPr>
        <w:t>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'red'</w:t>
      </w:r>
      <w:r w:rsidRPr="00ED4019">
        <w:rPr>
          <w:rStyle w:val="NormalTok"/>
          <w:rFonts w:ascii="Times New Roman" w:hAnsi="Times New Roman"/>
        </w:rPr>
        <w:t xml:space="preserve">, </w:t>
      </w:r>
      <w:r w:rsidRPr="00ED4019">
        <w:rPr>
          <w:rStyle w:val="StringTok"/>
          <w:rFonts w:ascii="Times New Roman" w:hAnsi="Times New Roman"/>
        </w:rPr>
        <w:t>'ma3'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OtherTok"/>
          <w:rFonts w:ascii="Times New Roman" w:hAnsi="Times New Roman"/>
        </w:rPr>
        <w:t>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'blue'</w:t>
      </w:r>
      <w:r w:rsidRPr="00ED4019">
        <w:rPr>
          <w:rStyle w:val="NormalTok"/>
          <w:rFonts w:ascii="Times New Roman" w:hAnsi="Times New Roman"/>
        </w:rPr>
        <w:t>))</w:t>
      </w:r>
    </w:p>
    <w:p w14:paraId="47D03A02" w14:textId="77777777" w:rsidR="00FD7B2A" w:rsidRPr="00ED4019" w:rsidRDefault="00FD7B2A">
      <w:pPr>
        <w:pStyle w:val="Figure"/>
        <w:jc w:val="both"/>
        <w:rPr>
          <w:rFonts w:ascii="Times New Roman" w:hAnsi="Times New Roman"/>
        </w:rPr>
        <w:pPrChange w:id="2876" w:author="제이펍 출판사" w:date="2021-03-14T15:57:00Z">
          <w:pPr>
            <w:pStyle w:val="Figure"/>
          </w:pPr>
        </w:pPrChange>
      </w:pPr>
      <w:r w:rsidRPr="00ED4019">
        <w:rPr>
          <w:rFonts w:ascii="Times New Roman" w:hAnsi="Times New Roman"/>
          <w:noProof/>
          <w:lang w:eastAsia="ko-KR"/>
        </w:rPr>
        <w:drawing>
          <wp:inline distT="0" distB="0" distL="0" distR="0" wp14:anchorId="37CCB2DF" wp14:editId="42F6E988">
            <wp:extent cx="4572000" cy="3657600"/>
            <wp:effectExtent l="0" t="0" r="0" b="0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A4E3113" w14:textId="77777777" w:rsidR="00FD7B2A" w:rsidRPr="00ED4019" w:rsidRDefault="00FD7B2A">
      <w:pPr>
        <w:pStyle w:val="a6"/>
        <w:jc w:val="both"/>
        <w:rPr>
          <w:rFonts w:ascii="Times New Roman" w:hAnsi="Times New Roman"/>
        </w:rPr>
        <w:pPrChange w:id="2877" w:author="제이펍 출판사" w:date="2021-03-14T15:57:00Z">
          <w:pPr>
            <w:pStyle w:val="a6"/>
            <w:jc w:val="center"/>
          </w:pPr>
        </w:pPrChange>
      </w:pPr>
      <w:commentRangeStart w:id="2878"/>
      <w:r w:rsidRPr="00ED4019">
        <w:rPr>
          <w:rFonts w:ascii="Times New Roman" w:hAnsi="Times New Roman" w:hint="eastAsia"/>
        </w:rPr>
        <w:t>그림</w:t>
      </w:r>
      <w:r w:rsidRPr="00ED4019">
        <w:rPr>
          <w:rFonts w:ascii="Times New Roman" w:hAnsi="Times New Roman" w:hint="eastAsia"/>
        </w:rPr>
        <w:t xml:space="preserve"> </w:t>
      </w:r>
      <w:r w:rsidRPr="00ED4019">
        <w:rPr>
          <w:rFonts w:ascii="Times New Roman" w:hAnsi="Times New Roman"/>
        </w:rPr>
        <w:t>4-12</w:t>
      </w:r>
      <w:commentRangeEnd w:id="2878"/>
      <w:r w:rsidR="0030788F">
        <w:rPr>
          <w:rStyle w:val="af3"/>
          <w:i w:val="0"/>
        </w:rPr>
        <w:commentReference w:id="2878"/>
      </w:r>
    </w:p>
    <w:p w14:paraId="44BD7148" w14:textId="77777777" w:rsidR="00FD7B2A" w:rsidRDefault="00FD7B2A">
      <w:pPr>
        <w:pStyle w:val="comment"/>
        <w:ind w:left="480"/>
        <w:jc w:val="both"/>
        <w:pPrChange w:id="2879" w:author="제이펍 출판사" w:date="2021-03-14T15:57:00Z">
          <w:pPr>
            <w:pStyle w:val="comment"/>
            <w:ind w:left="480"/>
          </w:pPr>
        </w:pPrChange>
      </w:pPr>
      <w:r>
        <w:lastRenderedPageBreak/>
        <w:t>코드 설명</w:t>
      </w:r>
    </w:p>
    <w:p w14:paraId="32AFA6A8" w14:textId="77777777" w:rsidR="00FD7B2A" w:rsidRDefault="00FD7B2A">
      <w:pPr>
        <w:pStyle w:val="comment"/>
        <w:numPr>
          <w:ilvl w:val="0"/>
          <w:numId w:val="19"/>
        </w:numPr>
        <w:ind w:leftChars="200" w:left="832" w:hangingChars="200" w:hanging="440"/>
        <w:jc w:val="both"/>
        <w:pPrChange w:id="2880" w:author="user" w:date="2021-03-19T09:05:00Z">
          <w:pPr>
            <w:pStyle w:val="comment"/>
            <w:numPr>
              <w:numId w:val="19"/>
            </w:numPr>
            <w:ind w:leftChars="200" w:left="832" w:hangingChars="200" w:hanging="440"/>
          </w:pPr>
        </w:pPrChange>
      </w:pPr>
      <w:r>
        <w:t>slidify()를 사용하여 rolling window가 3인 평균함수를 ma3로 생성</w:t>
      </w:r>
    </w:p>
    <w:p w14:paraId="17994A29" w14:textId="77777777" w:rsidR="00FD7B2A" w:rsidRDefault="00FD7B2A">
      <w:pPr>
        <w:pStyle w:val="comment"/>
        <w:numPr>
          <w:ilvl w:val="0"/>
          <w:numId w:val="19"/>
        </w:numPr>
        <w:ind w:leftChars="200" w:left="832" w:hangingChars="200" w:hanging="440"/>
        <w:jc w:val="both"/>
        <w:pPrChange w:id="2881" w:author="user" w:date="2021-03-19T09:05:00Z">
          <w:pPr>
            <w:pStyle w:val="comment"/>
            <w:numPr>
              <w:numId w:val="19"/>
            </w:numPr>
            <w:ind w:leftChars="200" w:left="832" w:hangingChars="200" w:hanging="440"/>
          </w:pPr>
        </w:pPrChange>
      </w:pPr>
      <w:r>
        <w:t>slidify()를 사용하여 rolling window가 3인 합계함수를 sum3로 생성</w:t>
      </w:r>
    </w:p>
    <w:p w14:paraId="6EBEB32D" w14:textId="4D238867" w:rsidR="00FD7B2A" w:rsidRDefault="00FD7B2A">
      <w:pPr>
        <w:pStyle w:val="comment"/>
        <w:numPr>
          <w:ilvl w:val="0"/>
          <w:numId w:val="19"/>
        </w:numPr>
        <w:ind w:leftChars="200" w:left="832" w:hangingChars="200" w:hanging="440"/>
        <w:jc w:val="both"/>
        <w:rPr>
          <w:lang w:eastAsia="ko-KR"/>
        </w:rPr>
        <w:pPrChange w:id="2882" w:author="user" w:date="2021-03-19T09:05:00Z">
          <w:pPr>
            <w:pStyle w:val="comment"/>
            <w:numPr>
              <w:numId w:val="19"/>
            </w:numPr>
            <w:ind w:leftChars="200" w:left="832" w:hangingChars="200" w:hanging="440"/>
          </w:pPr>
        </w:pPrChange>
      </w:pPr>
      <w:r>
        <w:rPr>
          <w:lang w:eastAsia="ko-KR"/>
        </w:rPr>
        <w:t>ma3와 sum3의 클래스를 확인</w:t>
      </w:r>
      <w:del w:id="2883" w:author="제이펍 출판사" w:date="2021-03-14T20:28:00Z">
        <w:r w:rsidDel="00F13479">
          <w:rPr>
            <w:lang w:eastAsia="ko-KR"/>
          </w:rPr>
          <w:delText>해보</w:delText>
        </w:r>
      </w:del>
      <w:ins w:id="2884" w:author="제이펍 출판사" w:date="2021-03-14T20:28:00Z">
        <w:r w:rsidR="00F13479">
          <w:rPr>
            <w:lang w:eastAsia="ko-KR"/>
          </w:rPr>
          <w:t>해 보</w:t>
        </w:r>
      </w:ins>
      <w:r>
        <w:rPr>
          <w:lang w:eastAsia="ko-KR"/>
        </w:rPr>
        <w:t>면 function임을 확인</w:t>
      </w:r>
    </w:p>
    <w:p w14:paraId="24ECAC9A" w14:textId="77777777" w:rsidR="00FD7B2A" w:rsidRDefault="00FD7B2A">
      <w:pPr>
        <w:pStyle w:val="comment"/>
        <w:numPr>
          <w:ilvl w:val="0"/>
          <w:numId w:val="19"/>
        </w:numPr>
        <w:ind w:leftChars="200" w:left="832" w:hangingChars="200" w:hanging="440"/>
        <w:jc w:val="both"/>
        <w:pPrChange w:id="2885" w:author="user" w:date="2021-03-19T09:05:00Z">
          <w:pPr>
            <w:pStyle w:val="comment"/>
            <w:numPr>
              <w:numId w:val="19"/>
            </w:numPr>
            <w:ind w:leftChars="200" w:left="832" w:hangingChars="200" w:hanging="440"/>
          </w:pPr>
        </w:pPrChange>
      </w:pPr>
      <w:r>
        <w:t>mutate()로 slidify()로 생성한 함수로 total 열에 대한 rolling window가 3인 평균과 합계를 구해 ma3, sum3 열을 생성</w:t>
      </w:r>
    </w:p>
    <w:p w14:paraId="26A64F1D" w14:textId="77777777" w:rsidR="00FD7B2A" w:rsidRDefault="00FD7B2A">
      <w:pPr>
        <w:pStyle w:val="comment"/>
        <w:numPr>
          <w:ilvl w:val="0"/>
          <w:numId w:val="19"/>
        </w:numPr>
        <w:ind w:leftChars="200" w:left="832" w:hangingChars="200" w:hanging="440"/>
        <w:jc w:val="both"/>
        <w:pPrChange w:id="2886" w:author="user" w:date="2021-03-19T09:05:00Z">
          <w:pPr>
            <w:pStyle w:val="comment"/>
            <w:numPr>
              <w:numId w:val="19"/>
            </w:numPr>
            <w:ind w:leftChars="200" w:left="832" w:hangingChars="200" w:hanging="440"/>
          </w:pPr>
        </w:pPrChange>
      </w:pPr>
      <w:r>
        <w:t>결과중에 time, total, ma3, sum3만 선택</w:t>
      </w:r>
    </w:p>
    <w:p w14:paraId="5535C3BB" w14:textId="77777777" w:rsidR="00FD7B2A" w:rsidRDefault="00FD7B2A">
      <w:pPr>
        <w:pStyle w:val="comment"/>
        <w:numPr>
          <w:ilvl w:val="0"/>
          <w:numId w:val="19"/>
        </w:numPr>
        <w:ind w:leftChars="200" w:left="784" w:hangingChars="200" w:hanging="392"/>
        <w:jc w:val="both"/>
        <w:rPr>
          <w:lang w:eastAsia="ko-KR"/>
        </w:rPr>
        <w:pPrChange w:id="2887" w:author="user" w:date="2021-03-19T09:05:00Z">
          <w:pPr>
            <w:pStyle w:val="comment"/>
            <w:numPr>
              <w:numId w:val="19"/>
            </w:numPr>
            <w:ind w:leftChars="200" w:left="784" w:hangingChars="200" w:hanging="392"/>
          </w:pPr>
        </w:pPrChange>
      </w:pPr>
      <w:r w:rsidRPr="00ED4019">
        <w:rPr>
          <w:rStyle w:val="VerbatimChar"/>
          <w:rFonts w:ascii="Times New Roman" w:hAnsi="Times New Roman"/>
          <w:lang w:eastAsia="ko-KR"/>
        </w:rPr>
        <w:t>ggplot()</w:t>
      </w:r>
      <w:r>
        <w:rPr>
          <w:lang w:eastAsia="ko-KR"/>
        </w:rPr>
        <w:t>를 사용하여 다변량 라인 plot을 그림</w:t>
      </w:r>
    </w:p>
    <w:p w14:paraId="0AA2BF9E" w14:textId="77777777" w:rsidR="00FD7B2A" w:rsidRPr="00ED4019" w:rsidRDefault="00FD7B2A">
      <w:pPr>
        <w:pStyle w:val="Compact"/>
        <w:numPr>
          <w:ilvl w:val="0"/>
          <w:numId w:val="11"/>
        </w:numPr>
        <w:jc w:val="both"/>
        <w:rPr>
          <w:rFonts w:ascii="Times New Roman" w:hAnsi="Times New Roman"/>
        </w:rPr>
        <w:pPrChange w:id="2888" w:author="제이펍 출판사" w:date="2021-03-14T15:57:00Z">
          <w:pPr>
            <w:pStyle w:val="Compact"/>
            <w:numPr>
              <w:numId w:val="11"/>
            </w:numPr>
            <w:tabs>
              <w:tab w:val="num" w:pos="0"/>
            </w:tabs>
            <w:ind w:left="480" w:hanging="480"/>
          </w:pPr>
        </w:pPrChange>
      </w:pPr>
      <w:r w:rsidRPr="00ED4019">
        <w:rPr>
          <w:rStyle w:val="VerbatimChar"/>
          <w:rFonts w:ascii="Times New Roman" w:hAnsi="Times New Roman"/>
        </w:rPr>
        <w:t>xts</w:t>
      </w:r>
    </w:p>
    <w:p w14:paraId="209DCC58" w14:textId="77777777" w:rsidR="00FD7B2A" w:rsidRPr="00ED4019" w:rsidRDefault="00FD7B2A">
      <w:pPr>
        <w:jc w:val="both"/>
        <w:rPr>
          <w:rFonts w:ascii="Times New Roman" w:hAnsi="Times New Roman"/>
          <w:lang w:eastAsia="ko-KR"/>
        </w:rPr>
        <w:pPrChange w:id="2889" w:author="제이펍 출판사" w:date="2021-03-14T15:57:00Z">
          <w:pPr/>
        </w:pPrChange>
      </w:pPr>
      <w:r w:rsidRPr="00ED4019">
        <w:rPr>
          <w:rStyle w:val="VerbatimChar"/>
          <w:rFonts w:ascii="Times New Roman" w:hAnsi="Times New Roman"/>
          <w:lang w:eastAsia="ko-KR"/>
        </w:rPr>
        <w:t>xts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패키지에서는</w:t>
      </w:r>
      <w:r w:rsidRPr="00ED4019">
        <w:rPr>
          <w:rFonts w:ascii="Times New Roman" w:hAnsi="Times New Roman"/>
          <w:lang w:eastAsia="ko-KR"/>
        </w:rPr>
        <w:t xml:space="preserve"> rolling</w:t>
      </w:r>
      <w:r w:rsidRPr="00ED4019">
        <w:rPr>
          <w:rFonts w:ascii="Times New Roman" w:hAnsi="Times New Roman"/>
          <w:lang w:eastAsia="ko-KR"/>
        </w:rPr>
        <w:t>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위한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간단한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함수를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제공한다</w:t>
      </w:r>
      <w:r w:rsidRPr="00ED4019">
        <w:rPr>
          <w:rFonts w:ascii="Times New Roman" w:hAnsi="Times New Roman"/>
          <w:lang w:eastAsia="ko-KR"/>
        </w:rPr>
        <w:t xml:space="preserve">. </w:t>
      </w:r>
      <w:r w:rsidRPr="00ED4019">
        <w:rPr>
          <w:rStyle w:val="VerbatimChar"/>
          <w:rFonts w:ascii="Times New Roman" w:hAnsi="Times New Roman"/>
          <w:lang w:eastAsia="ko-KR"/>
        </w:rPr>
        <w:t>rollapply()</w:t>
      </w:r>
      <w:r w:rsidRPr="00ED4019">
        <w:rPr>
          <w:rFonts w:ascii="Times New Roman" w:hAnsi="Times New Roman"/>
          <w:lang w:eastAsia="ko-KR"/>
        </w:rPr>
        <w:t>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Style w:val="VerbatimChar"/>
          <w:rFonts w:ascii="Times New Roman" w:hAnsi="Times New Roman"/>
          <w:lang w:eastAsia="ko-KR"/>
        </w:rPr>
        <w:t>xts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객체와</w:t>
      </w:r>
      <w:r w:rsidRPr="00ED4019">
        <w:rPr>
          <w:rFonts w:ascii="Times New Roman" w:hAnsi="Times New Roman"/>
          <w:lang w:eastAsia="ko-KR"/>
        </w:rPr>
        <w:t xml:space="preserve"> rolling window </w:t>
      </w:r>
      <w:r w:rsidRPr="00ED4019">
        <w:rPr>
          <w:rFonts w:ascii="Times New Roman" w:hAnsi="Times New Roman"/>
          <w:lang w:eastAsia="ko-KR"/>
        </w:rPr>
        <w:t>기간</w:t>
      </w:r>
      <w:r w:rsidRPr="00ED4019">
        <w:rPr>
          <w:rFonts w:ascii="Times New Roman" w:hAnsi="Times New Roman"/>
          <w:lang w:eastAsia="ko-KR"/>
        </w:rPr>
        <w:t xml:space="preserve">, </w:t>
      </w:r>
      <w:r w:rsidRPr="00ED4019">
        <w:rPr>
          <w:rFonts w:ascii="Times New Roman" w:hAnsi="Times New Roman"/>
          <w:lang w:eastAsia="ko-KR"/>
        </w:rPr>
        <w:t>적용할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함수를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전달하면</w:t>
      </w:r>
      <w:r w:rsidRPr="00ED4019">
        <w:rPr>
          <w:rFonts w:ascii="Times New Roman" w:hAnsi="Times New Roman"/>
          <w:lang w:eastAsia="ko-KR"/>
        </w:rPr>
        <w:t xml:space="preserve"> rolling</w:t>
      </w:r>
      <w:r w:rsidRPr="00ED4019">
        <w:rPr>
          <w:rFonts w:ascii="Times New Roman" w:hAnsi="Times New Roman"/>
          <w:lang w:eastAsia="ko-KR"/>
        </w:rPr>
        <w:t>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간단히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구할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있다</w:t>
      </w:r>
      <w:r w:rsidRPr="00ED4019">
        <w:rPr>
          <w:rFonts w:ascii="Times New Roman" w:hAnsi="Times New Roman"/>
          <w:lang w:eastAsia="ko-KR"/>
        </w:rPr>
        <w:t>.</w:t>
      </w:r>
    </w:p>
    <w:p w14:paraId="60B50B6E" w14:textId="77777777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2890" w:author="제이펍 출판사" w:date="2021-03-14T15:57:00Z">
          <w:pPr>
            <w:pStyle w:val="SourceCode"/>
          </w:pPr>
        </w:pPrChange>
      </w:pPr>
      <w:r w:rsidRPr="00ED4019">
        <w:rPr>
          <w:rStyle w:val="NormalTok"/>
          <w:rFonts w:ascii="Times New Roman" w:hAnsi="Times New Roman"/>
          <w:lang w:eastAsia="ko-KR"/>
        </w:rPr>
        <w:t xml:space="preserve"> </w:t>
      </w:r>
      <w:proofErr w:type="gramStart"/>
      <w:r w:rsidRPr="00ED4019">
        <w:rPr>
          <w:rStyle w:val="FunctionTok"/>
          <w:rFonts w:ascii="Times New Roman" w:hAnsi="Times New Roman"/>
        </w:rPr>
        <w:t>rollapply</w:t>
      </w:r>
      <w:r w:rsidRPr="00ED4019">
        <w:rPr>
          <w:rStyle w:val="NormalTok"/>
          <w:rFonts w:ascii="Times New Roman" w:hAnsi="Times New Roman"/>
        </w:rPr>
        <w:t>(</w:t>
      </w:r>
      <w:proofErr w:type="gramEnd"/>
      <w:r w:rsidRPr="00ED4019">
        <w:rPr>
          <w:rStyle w:val="NormalTok"/>
          <w:rFonts w:ascii="Times New Roman" w:hAnsi="Times New Roman"/>
        </w:rPr>
        <w:t xml:space="preserve">employees.xts, </w:t>
      </w:r>
      <w:r w:rsidRPr="00ED4019">
        <w:rPr>
          <w:rStyle w:val="AttributeTok"/>
          <w:rFonts w:ascii="Times New Roman" w:hAnsi="Times New Roman"/>
        </w:rPr>
        <w:t>width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DecValTok"/>
          <w:rFonts w:ascii="Times New Roman" w:hAnsi="Times New Roman"/>
        </w:rPr>
        <w:t>3</w:t>
      </w:r>
      <w:r w:rsidRPr="00ED4019">
        <w:rPr>
          <w:rStyle w:val="NormalTok"/>
          <w:rFonts w:ascii="Times New Roman" w:hAnsi="Times New Roman"/>
        </w:rPr>
        <w:t xml:space="preserve">, </w:t>
      </w:r>
      <w:r w:rsidRPr="00ED4019">
        <w:rPr>
          <w:rStyle w:val="AttributeTok"/>
          <w:rFonts w:ascii="Times New Roman" w:hAnsi="Times New Roman"/>
        </w:rPr>
        <w:t>FUN =</w:t>
      </w:r>
      <w:r w:rsidRPr="00ED4019">
        <w:rPr>
          <w:rStyle w:val="NormalTok"/>
          <w:rFonts w:ascii="Times New Roman" w:hAnsi="Times New Roman"/>
        </w:rPr>
        <w:t xml:space="preserve"> mean) </w:t>
      </w:r>
      <w:r w:rsidRPr="00ED4019">
        <w:rPr>
          <w:rStyle w:val="SpecialCharTok"/>
          <w:rFonts w:ascii="Times New Roman" w:hAnsi="Times New Roman"/>
        </w:rPr>
        <w:t>%&gt;%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 </w:t>
      </w:r>
      <w:r w:rsidRPr="00ED4019">
        <w:rPr>
          <w:rStyle w:val="FunctionTok"/>
          <w:rFonts w:ascii="Times New Roman" w:hAnsi="Times New Roman"/>
        </w:rPr>
        <w:t>head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DecValTok"/>
          <w:rFonts w:ascii="Times New Roman" w:hAnsi="Times New Roman"/>
        </w:rPr>
        <w:t>10</w:t>
      </w:r>
      <w:r w:rsidRPr="00ED4019">
        <w:rPr>
          <w:rStyle w:val="NormalTok"/>
          <w:rFonts w:ascii="Times New Roman" w:hAnsi="Times New Roman"/>
        </w:rPr>
        <w:t>)</w:t>
      </w:r>
    </w:p>
    <w:p w14:paraId="1C847565" w14:textId="77777777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2891" w:author="제이펍 출판사" w:date="2021-03-14T15:57:00Z">
          <w:pPr>
            <w:pStyle w:val="SourceCode"/>
          </w:pPr>
        </w:pPrChange>
      </w:pPr>
      <w:r w:rsidRPr="00ED4019">
        <w:rPr>
          <w:rStyle w:val="VerbatimChar"/>
          <w:rFonts w:ascii="Times New Roman" w:hAnsi="Times New Roman"/>
        </w:rPr>
        <w:t xml:space="preserve">              </w:t>
      </w:r>
      <w:proofErr w:type="gramStart"/>
      <w:r w:rsidRPr="00ED4019">
        <w:rPr>
          <w:rStyle w:val="VerbatimChar"/>
          <w:rFonts w:ascii="Times New Roman" w:hAnsi="Times New Roman"/>
        </w:rPr>
        <w:t>total</w:t>
      </w:r>
      <w:proofErr w:type="gramEnd"/>
      <w:r w:rsidRPr="00ED4019">
        <w:rPr>
          <w:rStyle w:val="VerbatimChar"/>
          <w:rFonts w:ascii="Times New Roman" w:hAnsi="Times New Roman"/>
        </w:rPr>
        <w:t xml:space="preserve"> employees.edu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2013-01-01       NA            NA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2013-02-01       NA            NA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2013-03-01 24412.67      1702.333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2013-04-01 24757.67      1714.000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2013-05-01 25222.67      1745.000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2013-06-01 25539.33      1768.333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2013-07-01 25659.00      1791.000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2013-08-01 25626.67      1803.333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2013-09-01 25631.67      1806.000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2013-10-01 25670.67      1798.333</w:t>
      </w:r>
    </w:p>
    <w:p w14:paraId="209875E4" w14:textId="528BE086" w:rsidR="00FD7B2A" w:rsidRDefault="00EC1380">
      <w:pPr>
        <w:pStyle w:val="1"/>
        <w:numPr>
          <w:ilvl w:val="0"/>
          <w:numId w:val="0"/>
        </w:numPr>
        <w:jc w:val="both"/>
        <w:rPr>
          <w:lang w:eastAsia="ko-KR"/>
        </w:rPr>
        <w:pPrChange w:id="2892" w:author="user" w:date="2021-03-21T22:19:00Z">
          <w:pPr>
            <w:pStyle w:val="1"/>
          </w:pPr>
        </w:pPrChange>
      </w:pPr>
      <w:bookmarkStart w:id="2893" w:name="지난달-데이터는-시간-filteringsubsetting"/>
      <w:bookmarkEnd w:id="2814"/>
      <w:ins w:id="2894" w:author="user" w:date="2021-03-21T22:19:00Z">
        <w:r>
          <w:rPr>
            <w:rFonts w:hint="eastAsia"/>
            <w:lang w:eastAsia="ko-KR"/>
          </w:rPr>
          <w:t xml:space="preserve">4.7 </w:t>
        </w:r>
      </w:ins>
      <w:r w:rsidR="00FD7B2A">
        <w:rPr>
          <w:lang w:eastAsia="ko-KR"/>
        </w:rPr>
        <w:t>지난</w:t>
      </w:r>
      <w:r w:rsidR="00FD7B2A">
        <w:rPr>
          <w:rFonts w:hint="eastAsia"/>
          <w:lang w:eastAsia="ko-KR"/>
        </w:rPr>
        <w:t xml:space="preserve"> </w:t>
      </w:r>
      <w:r w:rsidR="00FD7B2A">
        <w:rPr>
          <w:lang w:eastAsia="ko-KR"/>
        </w:rPr>
        <w:t>달 데이터는?</w:t>
      </w:r>
      <w:del w:id="2895" w:author="user" w:date="2021-03-21T22:19:00Z">
        <w:r w:rsidR="00FD7B2A" w:rsidDel="00EC1380">
          <w:rPr>
            <w:lang w:eastAsia="ko-KR"/>
          </w:rPr>
          <w:delText xml:space="preserve"> </w:delText>
        </w:r>
      </w:del>
      <w:r w:rsidR="00FD7B2A">
        <w:rPr>
          <w:lang w:eastAsia="ko-KR"/>
        </w:rPr>
        <w:t xml:space="preserve">: </w:t>
      </w:r>
      <w:del w:id="2896" w:author="user" w:date="2021-03-21T22:19:00Z">
        <w:r w:rsidR="00FD7B2A" w:rsidDel="00EC1380">
          <w:rPr>
            <w:lang w:eastAsia="ko-KR"/>
          </w:rPr>
          <w:delText>F</w:delText>
        </w:r>
      </w:del>
      <w:commentRangeStart w:id="2897"/>
      <w:ins w:id="2898" w:author="user" w:date="2021-03-21T22:19:00Z">
        <w:r>
          <w:rPr>
            <w:rFonts w:hint="eastAsia"/>
            <w:lang w:eastAsia="ko-KR"/>
          </w:rPr>
          <w:t>f</w:t>
        </w:r>
      </w:ins>
      <w:r w:rsidR="00FD7B2A">
        <w:rPr>
          <w:lang w:eastAsia="ko-KR"/>
        </w:rPr>
        <w:t>iltering</w:t>
      </w:r>
      <w:commentRangeEnd w:id="2897"/>
      <w:r>
        <w:rPr>
          <w:rStyle w:val="af3"/>
          <w:rFonts w:ascii="Consolas" w:eastAsia="나눔바른고딕" w:hAnsi="Consolas" w:cstheme="minorBidi"/>
          <w:b w:val="0"/>
          <w:bCs w:val="0"/>
          <w:color w:val="auto"/>
        </w:rPr>
        <w:commentReference w:id="2897"/>
      </w:r>
      <w:del w:id="2899" w:author="user" w:date="2021-03-21T22:19:00Z">
        <w:r w:rsidR="00FD7B2A" w:rsidDel="00EC1380">
          <w:rPr>
            <w:lang w:eastAsia="ko-KR"/>
          </w:rPr>
          <w:delText xml:space="preserve"> </w:delText>
        </w:r>
      </w:del>
      <w:r w:rsidR="00FD7B2A">
        <w:rPr>
          <w:lang w:eastAsia="ko-KR"/>
        </w:rPr>
        <w:t>(</w:t>
      </w:r>
      <w:del w:id="2900" w:author="user" w:date="2021-03-21T22:19:00Z">
        <w:r w:rsidR="00FD7B2A" w:rsidDel="00EC1380">
          <w:rPr>
            <w:lang w:eastAsia="ko-KR"/>
          </w:rPr>
          <w:delText>Subsetting</w:delText>
        </w:r>
      </w:del>
      <w:ins w:id="2901" w:author="user" w:date="2021-03-21T22:19:00Z">
        <w:r>
          <w:rPr>
            <w:rFonts w:hint="eastAsia"/>
            <w:lang w:eastAsia="ko-KR"/>
          </w:rPr>
          <w:t>s</w:t>
        </w:r>
        <w:r>
          <w:rPr>
            <w:lang w:eastAsia="ko-KR"/>
          </w:rPr>
          <w:t>ubsetting</w:t>
        </w:r>
      </w:ins>
      <w:r w:rsidR="00FD7B2A">
        <w:rPr>
          <w:lang w:eastAsia="ko-KR"/>
        </w:rPr>
        <w:t>)</w:t>
      </w:r>
    </w:p>
    <w:p w14:paraId="13EF6946" w14:textId="49B0205A" w:rsidR="00FD7B2A" w:rsidRPr="00ED4019" w:rsidRDefault="00FD7B2A">
      <w:pPr>
        <w:pStyle w:val="a0"/>
        <w:jc w:val="both"/>
        <w:rPr>
          <w:rFonts w:ascii="Times New Roman" w:hAnsi="Times New Roman"/>
          <w:lang w:eastAsia="ko-KR"/>
        </w:rPr>
        <w:pPrChange w:id="2902" w:author="제이펍 출판사" w:date="2021-03-14T15:57:00Z">
          <w:pPr>
            <w:pStyle w:val="a0"/>
          </w:pPr>
        </w:pPrChange>
      </w:pPr>
      <w:r w:rsidRPr="00ED4019">
        <w:rPr>
          <w:rFonts w:ascii="Times New Roman" w:hAnsi="Times New Roman" w:hint="eastAsia"/>
          <w:lang w:eastAsia="ko-KR"/>
        </w:rPr>
        <w:t>시계열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데이터가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아닌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데이터들은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데이터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값에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대한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조건을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적용하여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결과를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추출한다</w:t>
      </w:r>
      <w:del w:id="2903" w:author="제이펍 출판사" w:date="2021-03-14T17:55:00Z">
        <w:r w:rsidRPr="00ED4019" w:rsidDel="00F97807">
          <w:rPr>
            <w:rFonts w:ascii="Times New Roman" w:hAnsi="Times New Roman" w:hint="eastAsia"/>
            <w:lang w:eastAsia="ko-KR"/>
          </w:rPr>
          <w:delText xml:space="preserve">. </w:delText>
        </w:r>
        <w:r w:rsidRPr="00ED4019" w:rsidDel="00F97807">
          <w:rPr>
            <w:rFonts w:ascii="Times New Roman" w:hAnsi="Times New Roman" w:hint="eastAsia"/>
            <w:lang w:eastAsia="ko-KR"/>
          </w:rPr>
          <w:delText>예를</w:delText>
        </w:r>
        <w:r w:rsidRPr="00ED4019" w:rsidDel="00F97807">
          <w:rPr>
            <w:rFonts w:ascii="Times New Roman" w:hAnsi="Times New Roman" w:hint="eastAsia"/>
            <w:lang w:eastAsia="ko-KR"/>
          </w:rPr>
          <w:delText xml:space="preserve"> </w:delText>
        </w:r>
        <w:r w:rsidRPr="00ED4019" w:rsidDel="00F97807">
          <w:rPr>
            <w:rFonts w:ascii="Times New Roman" w:hAnsi="Times New Roman" w:hint="eastAsia"/>
            <w:lang w:eastAsia="ko-KR"/>
          </w:rPr>
          <w:delText>들어</w:delText>
        </w:r>
        <w:r w:rsidRPr="00ED4019" w:rsidDel="00F97807">
          <w:rPr>
            <w:rFonts w:ascii="Times New Roman" w:hAnsi="Times New Roman" w:hint="eastAsia"/>
            <w:lang w:eastAsia="ko-KR"/>
          </w:rPr>
          <w:delText xml:space="preserve"> </w:delText>
        </w:r>
      </w:del>
      <w:ins w:id="2904" w:author="제이펍 출판사" w:date="2021-03-14T17:55:00Z">
        <w:r w:rsidR="00F97807">
          <w:rPr>
            <w:rFonts w:ascii="Times New Roman" w:hAnsi="Times New Roman" w:hint="eastAsia"/>
            <w:lang w:eastAsia="ko-KR"/>
          </w:rPr>
          <w:t xml:space="preserve">. </w:t>
        </w:r>
        <w:r w:rsidR="00F97807">
          <w:rPr>
            <w:rFonts w:ascii="Times New Roman" w:hAnsi="Times New Roman" w:hint="eastAsia"/>
            <w:lang w:eastAsia="ko-KR"/>
          </w:rPr>
          <w:t>예를</w:t>
        </w:r>
        <w:r w:rsidR="00F97807">
          <w:rPr>
            <w:rFonts w:ascii="Times New Roman" w:hAnsi="Times New Roman" w:hint="eastAsia"/>
            <w:lang w:eastAsia="ko-KR"/>
          </w:rPr>
          <w:t xml:space="preserve"> </w:t>
        </w:r>
        <w:r w:rsidR="00F97807">
          <w:rPr>
            <w:rFonts w:ascii="Times New Roman" w:hAnsi="Times New Roman" w:hint="eastAsia"/>
            <w:lang w:eastAsia="ko-KR"/>
          </w:rPr>
          <w:t>들어</w:t>
        </w:r>
        <w:r w:rsidR="00F97807">
          <w:rPr>
            <w:rFonts w:ascii="Times New Roman" w:hAnsi="Times New Roman" w:hint="eastAsia"/>
            <w:lang w:eastAsia="ko-KR"/>
          </w:rPr>
          <w:t xml:space="preserve">, </w:t>
        </w:r>
      </w:ins>
      <w:r w:rsidRPr="00ED4019">
        <w:rPr>
          <w:rFonts w:ascii="Times New Roman" w:hAnsi="Times New Roman" w:hint="eastAsia"/>
          <w:lang w:eastAsia="ko-KR"/>
        </w:rPr>
        <w:t>판매량이</w:t>
      </w:r>
      <w:r w:rsidRPr="00ED4019">
        <w:rPr>
          <w:rFonts w:ascii="Times New Roman" w:hAnsi="Times New Roman" w:hint="eastAsia"/>
          <w:lang w:eastAsia="ko-KR"/>
        </w:rPr>
        <w:t xml:space="preserve"> 100</w:t>
      </w:r>
      <w:r w:rsidRPr="00ED4019">
        <w:rPr>
          <w:rFonts w:ascii="Times New Roman" w:hAnsi="Times New Roman" w:hint="eastAsia"/>
          <w:lang w:eastAsia="ko-KR"/>
        </w:rPr>
        <w:t>보다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크거나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취업자수가</w:t>
      </w:r>
      <w:r w:rsidRPr="00ED4019">
        <w:rPr>
          <w:rFonts w:ascii="Times New Roman" w:hAnsi="Times New Roman" w:hint="eastAsia"/>
          <w:lang w:eastAsia="ko-KR"/>
        </w:rPr>
        <w:t xml:space="preserve"> 10,000</w:t>
      </w:r>
      <w:r w:rsidRPr="00ED4019">
        <w:rPr>
          <w:rFonts w:ascii="Times New Roman" w:hAnsi="Times New Roman" w:hint="eastAsia"/>
          <w:lang w:eastAsia="ko-KR"/>
        </w:rPr>
        <w:t>명보다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큰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경우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등이다</w:t>
      </w:r>
      <w:r w:rsidRPr="00ED4019">
        <w:rPr>
          <w:rFonts w:ascii="Times New Roman" w:hAnsi="Times New Roman" w:hint="eastAsia"/>
          <w:lang w:eastAsia="ko-KR"/>
        </w:rPr>
        <w:t xml:space="preserve">. </w:t>
      </w:r>
      <w:r w:rsidRPr="00ED4019">
        <w:rPr>
          <w:rFonts w:ascii="Times New Roman" w:hAnsi="Times New Roman" w:hint="eastAsia"/>
          <w:lang w:eastAsia="ko-KR"/>
        </w:rPr>
        <w:t>물론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시계열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데이터도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데이터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값에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조건을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적용하여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조건에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맞는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del w:id="2905" w:author="user" w:date="2021-03-21T22:20:00Z">
        <w:r w:rsidRPr="00ED4019" w:rsidDel="00EC1380">
          <w:rPr>
            <w:rFonts w:ascii="Times New Roman" w:hAnsi="Times New Roman" w:hint="eastAsia"/>
            <w:lang w:eastAsia="ko-KR"/>
          </w:rPr>
          <w:delText>행의</w:delText>
        </w:r>
        <w:r w:rsidRPr="00ED4019" w:rsidDel="00EC1380">
          <w:rPr>
            <w:rFonts w:ascii="Times New Roman" w:hAnsi="Times New Roman" w:hint="eastAsia"/>
            <w:lang w:eastAsia="ko-KR"/>
          </w:rPr>
          <w:delText xml:space="preserve"> </w:delText>
        </w:r>
      </w:del>
      <w:ins w:id="2906" w:author="user" w:date="2021-03-21T22:20:00Z">
        <w:r w:rsidR="00EC1380" w:rsidRPr="00ED4019">
          <w:rPr>
            <w:rFonts w:ascii="Times New Roman" w:hAnsi="Times New Roman" w:hint="eastAsia"/>
            <w:lang w:eastAsia="ko-KR"/>
          </w:rPr>
          <w:t>행</w:t>
        </w:r>
        <w:r w:rsidR="00EC1380">
          <w:rPr>
            <w:rFonts w:ascii="Times New Roman" w:hAnsi="Times New Roman" w:hint="eastAsia"/>
            <w:lang w:eastAsia="ko-KR"/>
          </w:rPr>
          <w:t>을</w:t>
        </w:r>
        <w:r w:rsidR="00EC1380" w:rsidRPr="00ED4019">
          <w:rPr>
            <w:rFonts w:ascii="Times New Roman" w:hAnsi="Times New Roman" w:hint="eastAsia"/>
            <w:lang w:eastAsia="ko-KR"/>
          </w:rPr>
          <w:t xml:space="preserve"> </w:t>
        </w:r>
      </w:ins>
      <w:r w:rsidRPr="00ED4019">
        <w:rPr>
          <w:rFonts w:ascii="Times New Roman" w:hAnsi="Times New Roman" w:hint="eastAsia"/>
          <w:lang w:eastAsia="ko-KR"/>
        </w:rPr>
        <w:t>추출</w:t>
      </w:r>
      <w:ins w:id="2907" w:author="user" w:date="2021-03-21T22:20:00Z">
        <w:r w:rsidR="00EC1380">
          <w:rPr>
            <w:rFonts w:ascii="Times New Roman" w:hAnsi="Times New Roman" w:hint="eastAsia"/>
            <w:lang w:eastAsia="ko-KR"/>
          </w:rPr>
          <w:t>할</w:t>
        </w:r>
        <w:r w:rsidR="00EC1380">
          <w:rPr>
            <w:rFonts w:ascii="Times New Roman" w:hAnsi="Times New Roman" w:hint="eastAsia"/>
            <w:lang w:eastAsia="ko-KR"/>
          </w:rPr>
          <w:t xml:space="preserve"> </w:t>
        </w:r>
        <w:r w:rsidR="00EC1380">
          <w:rPr>
            <w:rFonts w:ascii="Times New Roman" w:hAnsi="Times New Roman" w:hint="eastAsia"/>
            <w:lang w:eastAsia="ko-KR"/>
          </w:rPr>
          <w:t>수</w:t>
        </w:r>
        <w:r w:rsidR="00EC1380">
          <w:rPr>
            <w:rFonts w:ascii="Times New Roman" w:hAnsi="Times New Roman" w:hint="eastAsia"/>
            <w:lang w:eastAsia="ko-KR"/>
          </w:rPr>
          <w:t xml:space="preserve"> </w:t>
        </w:r>
        <w:r w:rsidR="00EC1380">
          <w:rPr>
            <w:rFonts w:ascii="Times New Roman" w:hAnsi="Times New Roman" w:hint="eastAsia"/>
            <w:lang w:eastAsia="ko-KR"/>
          </w:rPr>
          <w:t>있</w:t>
        </w:r>
      </w:ins>
      <w:del w:id="2908" w:author="user" w:date="2021-03-21T22:20:00Z">
        <w:r w:rsidRPr="00ED4019" w:rsidDel="00EC1380">
          <w:rPr>
            <w:rFonts w:ascii="Times New Roman" w:hAnsi="Times New Roman" w:hint="eastAsia"/>
            <w:lang w:eastAsia="ko-KR"/>
          </w:rPr>
          <w:delText>이</w:delText>
        </w:r>
        <w:r w:rsidRPr="00ED4019" w:rsidDel="00EC1380">
          <w:rPr>
            <w:rFonts w:ascii="Times New Roman" w:hAnsi="Times New Roman" w:hint="eastAsia"/>
            <w:lang w:eastAsia="ko-KR"/>
          </w:rPr>
          <w:delText xml:space="preserve"> </w:delText>
        </w:r>
        <w:r w:rsidRPr="00ED4019" w:rsidDel="00EC1380">
          <w:rPr>
            <w:rFonts w:ascii="Times New Roman" w:hAnsi="Times New Roman" w:hint="eastAsia"/>
            <w:lang w:eastAsia="ko-KR"/>
          </w:rPr>
          <w:delText>가능하</w:delText>
        </w:r>
      </w:del>
      <w:r w:rsidRPr="00ED4019">
        <w:rPr>
          <w:rFonts w:ascii="Times New Roman" w:hAnsi="Times New Roman" w:hint="eastAsia"/>
          <w:lang w:eastAsia="ko-KR"/>
        </w:rPr>
        <w:t>지만</w:t>
      </w:r>
      <w:ins w:id="2909" w:author="user" w:date="2021-03-21T22:19:00Z">
        <w:r w:rsidR="00EC1380">
          <w:rPr>
            <w:rFonts w:ascii="Times New Roman" w:hAnsi="Times New Roman" w:hint="eastAsia"/>
            <w:lang w:eastAsia="ko-KR"/>
          </w:rPr>
          <w:t>,</w:t>
        </w:r>
      </w:ins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시간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인덱스에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조건을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적용하여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추출</w:t>
      </w:r>
      <w:ins w:id="2910" w:author="user" w:date="2021-03-21T22:20:00Z">
        <w:r w:rsidR="00EC1380">
          <w:rPr>
            <w:rFonts w:ascii="Times New Roman" w:hAnsi="Times New Roman" w:hint="eastAsia"/>
            <w:lang w:eastAsia="ko-KR"/>
          </w:rPr>
          <w:t>할</w:t>
        </w:r>
        <w:r w:rsidR="00EC1380">
          <w:rPr>
            <w:rFonts w:ascii="Times New Roman" w:hAnsi="Times New Roman" w:hint="eastAsia"/>
            <w:lang w:eastAsia="ko-KR"/>
          </w:rPr>
          <w:t xml:space="preserve"> </w:t>
        </w:r>
        <w:r w:rsidR="00EC1380">
          <w:rPr>
            <w:rFonts w:ascii="Times New Roman" w:hAnsi="Times New Roman" w:hint="eastAsia"/>
            <w:lang w:eastAsia="ko-KR"/>
          </w:rPr>
          <w:t>수</w:t>
        </w:r>
      </w:ins>
      <w:r w:rsidRPr="00ED4019">
        <w:rPr>
          <w:rFonts w:ascii="Times New Roman" w:hAnsi="Times New Roman" w:hint="eastAsia"/>
          <w:lang w:eastAsia="ko-KR"/>
        </w:rPr>
        <w:t>도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ins w:id="2911" w:author="user" w:date="2021-03-21T22:20:00Z">
        <w:r w:rsidR="00EC1380">
          <w:rPr>
            <w:rFonts w:ascii="Times New Roman" w:hAnsi="Times New Roman" w:hint="eastAsia"/>
            <w:lang w:eastAsia="ko-KR"/>
          </w:rPr>
          <w:t>있</w:t>
        </w:r>
      </w:ins>
      <w:del w:id="2912" w:author="user" w:date="2021-03-21T22:20:00Z">
        <w:r w:rsidRPr="00ED4019" w:rsidDel="00EC1380">
          <w:rPr>
            <w:rFonts w:ascii="Times New Roman" w:hAnsi="Times New Roman" w:hint="eastAsia"/>
            <w:lang w:eastAsia="ko-KR"/>
          </w:rPr>
          <w:delText>가능하</w:delText>
        </w:r>
      </w:del>
      <w:r w:rsidRPr="00ED4019">
        <w:rPr>
          <w:rFonts w:ascii="Times New Roman" w:hAnsi="Times New Roman" w:hint="eastAsia"/>
          <w:lang w:eastAsia="ko-KR"/>
        </w:rPr>
        <w:t>다</w:t>
      </w:r>
      <w:r w:rsidRPr="00ED4019">
        <w:rPr>
          <w:rFonts w:ascii="Times New Roman" w:hAnsi="Times New Roman" w:hint="eastAsia"/>
          <w:lang w:eastAsia="ko-KR"/>
        </w:rPr>
        <w:t xml:space="preserve">. </w:t>
      </w:r>
      <w:r w:rsidRPr="00ED4019">
        <w:rPr>
          <w:rFonts w:ascii="Times New Roman" w:hAnsi="Times New Roman" w:hint="eastAsia"/>
          <w:lang w:eastAsia="ko-KR"/>
        </w:rPr>
        <w:t>이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방법은</w:t>
      </w:r>
      <w:r w:rsidRPr="00ED4019">
        <w:rPr>
          <w:rFonts w:ascii="Times New Roman" w:hAnsi="Times New Roman" w:hint="eastAsia"/>
          <w:lang w:eastAsia="ko-KR"/>
        </w:rPr>
        <w:t xml:space="preserve"> filtering</w:t>
      </w:r>
      <w:r w:rsidRPr="00ED4019">
        <w:rPr>
          <w:rFonts w:ascii="Times New Roman" w:hAnsi="Times New Roman" w:hint="eastAsia"/>
          <w:lang w:eastAsia="ko-KR"/>
        </w:rPr>
        <w:t>이라고도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하고</w:t>
      </w:r>
      <w:r w:rsidRPr="00ED4019">
        <w:rPr>
          <w:rFonts w:ascii="Times New Roman" w:hAnsi="Times New Roman" w:hint="eastAsia"/>
          <w:lang w:eastAsia="ko-KR"/>
        </w:rPr>
        <w:t xml:space="preserve"> subsetting</w:t>
      </w:r>
      <w:r w:rsidRPr="00ED4019">
        <w:rPr>
          <w:rFonts w:ascii="Times New Roman" w:hAnsi="Times New Roman" w:hint="eastAsia"/>
          <w:lang w:eastAsia="ko-KR"/>
        </w:rPr>
        <w:t>이라고도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한다</w:t>
      </w:r>
      <w:r w:rsidRPr="00ED4019">
        <w:rPr>
          <w:rFonts w:ascii="Times New Roman" w:hAnsi="Times New Roman" w:hint="eastAsia"/>
          <w:lang w:eastAsia="ko-KR"/>
        </w:rPr>
        <w:t xml:space="preserve">. </w:t>
      </w:r>
      <w:r w:rsidRPr="00ED4019">
        <w:rPr>
          <w:rFonts w:ascii="Times New Roman" w:hAnsi="Times New Roman" w:hint="eastAsia"/>
          <w:lang w:eastAsia="ko-KR"/>
        </w:rPr>
        <w:t>여기서는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시간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인덱스에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조건을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적용하는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방법에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대해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설명한다</w:t>
      </w:r>
      <w:r w:rsidRPr="00ED4019">
        <w:rPr>
          <w:rFonts w:ascii="Times New Roman" w:hAnsi="Times New Roman" w:hint="eastAsia"/>
          <w:lang w:eastAsia="ko-KR"/>
        </w:rPr>
        <w:t>.</w:t>
      </w:r>
    </w:p>
    <w:p w14:paraId="62A653CE" w14:textId="57AFCBF8" w:rsidR="00FD7B2A" w:rsidRPr="00ED4019" w:rsidRDefault="00FD7B2A">
      <w:pPr>
        <w:pStyle w:val="Compact"/>
        <w:numPr>
          <w:ilvl w:val="0"/>
          <w:numId w:val="11"/>
        </w:numPr>
        <w:jc w:val="both"/>
        <w:rPr>
          <w:rFonts w:ascii="Times New Roman" w:hAnsi="Times New Roman"/>
          <w:lang w:eastAsia="ko-KR"/>
        </w:rPr>
        <w:pPrChange w:id="2913" w:author="제이펍 출판사" w:date="2021-03-14T15:57:00Z">
          <w:pPr>
            <w:pStyle w:val="Compact"/>
            <w:numPr>
              <w:numId w:val="11"/>
            </w:numPr>
            <w:tabs>
              <w:tab w:val="num" w:pos="0"/>
            </w:tabs>
            <w:ind w:left="480" w:hanging="480"/>
          </w:pPr>
        </w:pPrChange>
      </w:pPr>
      <w:del w:id="2914" w:author="제이펍 출판사" w:date="2021-03-14T20:35:00Z">
        <w:r w:rsidRPr="00ED4019" w:rsidDel="00EE4FE2">
          <w:rPr>
            <w:rFonts w:ascii="Times New Roman" w:hAnsi="Times New Roman"/>
            <w:lang w:eastAsia="ko-KR"/>
          </w:rPr>
          <w:delText>데이터프레</w:delText>
        </w:r>
      </w:del>
      <w:ins w:id="2915" w:author="제이펍 출판사" w:date="2021-03-14T20:35:00Z">
        <w:r w:rsidR="00EE4FE2">
          <w:rPr>
            <w:rFonts w:ascii="Times New Roman" w:hAnsi="Times New Roman"/>
            <w:lang w:eastAsia="ko-KR"/>
          </w:rPr>
          <w:t>데이터</w:t>
        </w:r>
        <w:r w:rsidR="00EE4FE2">
          <w:rPr>
            <w:rFonts w:ascii="Times New Roman" w:hAnsi="Times New Roman"/>
            <w:lang w:eastAsia="ko-KR"/>
          </w:rPr>
          <w:t xml:space="preserve"> </w:t>
        </w:r>
        <w:r w:rsidR="00EE4FE2">
          <w:rPr>
            <w:rFonts w:ascii="Times New Roman" w:hAnsi="Times New Roman"/>
            <w:lang w:eastAsia="ko-KR"/>
          </w:rPr>
          <w:t>프레</w:t>
        </w:r>
      </w:ins>
      <w:r w:rsidRPr="00ED4019">
        <w:rPr>
          <w:rFonts w:ascii="Times New Roman" w:hAnsi="Times New Roman"/>
          <w:lang w:eastAsia="ko-KR"/>
        </w:rPr>
        <w:t>임</w:t>
      </w:r>
      <w:del w:id="2916" w:author="user" w:date="2021-03-21T22:21:00Z">
        <w:r w:rsidRPr="00ED4019" w:rsidDel="00EC1380">
          <w:rPr>
            <w:rFonts w:ascii="Times New Roman" w:hAnsi="Times New Roman"/>
            <w:lang w:eastAsia="ko-KR"/>
          </w:rPr>
          <w:delText xml:space="preserve"> </w:delText>
        </w:r>
      </w:del>
      <w:r w:rsidRPr="00ED4019">
        <w:rPr>
          <w:rFonts w:ascii="Times New Roman" w:hAnsi="Times New Roman"/>
          <w:lang w:eastAsia="ko-KR"/>
        </w:rPr>
        <w:t xml:space="preserve">: </w:t>
      </w:r>
      <w:r w:rsidRPr="00ED4019">
        <w:rPr>
          <w:rStyle w:val="VerbatimChar"/>
          <w:rFonts w:ascii="Times New Roman" w:hAnsi="Times New Roman"/>
          <w:lang w:eastAsia="ko-KR"/>
        </w:rPr>
        <w:t>lubridate</w:t>
      </w:r>
      <w:r w:rsidRPr="00ED4019">
        <w:rPr>
          <w:rFonts w:ascii="Times New Roman" w:hAnsi="Times New Roman"/>
          <w:lang w:eastAsia="ko-KR"/>
        </w:rPr>
        <w:t xml:space="preserve">, </w:t>
      </w:r>
      <w:r w:rsidRPr="00ED4019">
        <w:rPr>
          <w:rStyle w:val="VerbatimChar"/>
          <w:rFonts w:ascii="Times New Roman" w:hAnsi="Times New Roman"/>
          <w:lang w:eastAsia="ko-KR"/>
        </w:rPr>
        <w:t>dplyr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패키지</w:t>
      </w:r>
    </w:p>
    <w:p w14:paraId="21E9FA94" w14:textId="7ECD26D7" w:rsidR="00FD7B2A" w:rsidRPr="00ED4019" w:rsidRDefault="00FD7B2A">
      <w:pPr>
        <w:jc w:val="both"/>
        <w:rPr>
          <w:rFonts w:ascii="Times New Roman" w:hAnsi="Times New Roman"/>
          <w:lang w:eastAsia="ko-KR"/>
        </w:rPr>
        <w:pPrChange w:id="2917" w:author="제이펍 출판사" w:date="2021-03-14T15:57:00Z">
          <w:pPr/>
        </w:pPrChange>
      </w:pPr>
      <w:del w:id="2918" w:author="제이펍 출판사" w:date="2021-03-14T20:35:00Z">
        <w:r w:rsidRPr="00ED4019" w:rsidDel="00EE4FE2">
          <w:rPr>
            <w:rFonts w:ascii="Times New Roman" w:hAnsi="Times New Roman"/>
            <w:lang w:eastAsia="ko-KR"/>
          </w:rPr>
          <w:delText>데이터프레</w:delText>
        </w:r>
      </w:del>
      <w:ins w:id="2919" w:author="제이펍 출판사" w:date="2021-03-14T20:35:00Z">
        <w:r w:rsidR="00EE4FE2">
          <w:rPr>
            <w:rFonts w:ascii="Times New Roman" w:hAnsi="Times New Roman"/>
            <w:lang w:eastAsia="ko-KR"/>
          </w:rPr>
          <w:t>데이터</w:t>
        </w:r>
        <w:r w:rsidR="00EE4FE2">
          <w:rPr>
            <w:rFonts w:ascii="Times New Roman" w:hAnsi="Times New Roman"/>
            <w:lang w:eastAsia="ko-KR"/>
          </w:rPr>
          <w:t xml:space="preserve"> </w:t>
        </w:r>
        <w:r w:rsidR="00EE4FE2">
          <w:rPr>
            <w:rFonts w:ascii="Times New Roman" w:hAnsi="Times New Roman"/>
            <w:lang w:eastAsia="ko-KR"/>
          </w:rPr>
          <w:t>프레</w:t>
        </w:r>
      </w:ins>
      <w:r w:rsidRPr="00ED4019">
        <w:rPr>
          <w:rFonts w:ascii="Times New Roman" w:hAnsi="Times New Roman"/>
          <w:lang w:eastAsia="ko-KR"/>
        </w:rPr>
        <w:t>임에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저장된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시계열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객체의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시간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인덱스</w:t>
      </w:r>
      <w:r w:rsidRPr="00ED4019">
        <w:rPr>
          <w:rFonts w:ascii="Times New Roman" w:hAnsi="Times New Roman"/>
          <w:lang w:eastAsia="ko-KR"/>
        </w:rPr>
        <w:t xml:space="preserve"> </w:t>
      </w:r>
      <w:del w:id="2920" w:author="제이펍 출판사" w:date="2021-03-14T20:19:00Z">
        <w:r w:rsidRPr="00ED4019" w:rsidDel="00766301">
          <w:rPr>
            <w:rFonts w:ascii="Times New Roman" w:hAnsi="Times New Roman"/>
            <w:lang w:eastAsia="ko-KR"/>
          </w:rPr>
          <w:delText>컬럼</w:delText>
        </w:r>
      </w:del>
      <w:ins w:id="2921" w:author="제이펍 출판사" w:date="2021-03-14T20:19:00Z">
        <w:r w:rsidR="00766301">
          <w:rPr>
            <w:rFonts w:ascii="Times New Roman" w:hAnsi="Times New Roman"/>
            <w:lang w:eastAsia="ko-KR"/>
          </w:rPr>
          <w:t>칼럼</w:t>
        </w:r>
      </w:ins>
      <w:r w:rsidRPr="00ED4019">
        <w:rPr>
          <w:rFonts w:ascii="Times New Roman" w:hAnsi="Times New Roman"/>
          <w:lang w:eastAsia="ko-KR"/>
        </w:rPr>
        <w:t>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조건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연산자를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동일하게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사용할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있다</w:t>
      </w:r>
      <w:r w:rsidRPr="00ED4019">
        <w:rPr>
          <w:rFonts w:ascii="Times New Roman" w:hAnsi="Times New Roman"/>
          <w:lang w:eastAsia="ko-KR"/>
        </w:rPr>
        <w:t xml:space="preserve">. </w:t>
      </w:r>
      <w:r w:rsidRPr="00ED4019">
        <w:rPr>
          <w:rFonts w:ascii="Times New Roman" w:hAnsi="Times New Roman"/>
          <w:lang w:eastAsia="ko-KR"/>
        </w:rPr>
        <w:t>따라서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Style w:val="VerbatimChar"/>
          <w:rFonts w:ascii="Times New Roman" w:hAnsi="Times New Roman"/>
          <w:lang w:eastAsia="ko-KR"/>
        </w:rPr>
        <w:t>&lt;</w:t>
      </w:r>
      <w:r w:rsidRPr="00ED4019">
        <w:rPr>
          <w:rFonts w:ascii="Times New Roman" w:hAnsi="Times New Roman"/>
          <w:lang w:eastAsia="ko-KR"/>
        </w:rPr>
        <w:t xml:space="preserve">, </w:t>
      </w:r>
      <w:r w:rsidRPr="00ED4019">
        <w:rPr>
          <w:rStyle w:val="VerbatimChar"/>
          <w:rFonts w:ascii="Times New Roman" w:hAnsi="Times New Roman"/>
          <w:lang w:eastAsia="ko-KR"/>
        </w:rPr>
        <w:t>&lt;=</w:t>
      </w:r>
      <w:r w:rsidRPr="00ED4019">
        <w:rPr>
          <w:rFonts w:ascii="Times New Roman" w:hAnsi="Times New Roman"/>
          <w:lang w:eastAsia="ko-KR"/>
        </w:rPr>
        <w:t xml:space="preserve">, </w:t>
      </w:r>
      <w:r w:rsidRPr="00ED4019">
        <w:rPr>
          <w:rStyle w:val="VerbatimChar"/>
          <w:rFonts w:ascii="Times New Roman" w:hAnsi="Times New Roman"/>
          <w:lang w:eastAsia="ko-KR"/>
        </w:rPr>
        <w:t>=, &gt;, &gt;=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등</w:t>
      </w:r>
      <w:r w:rsidRPr="00ED4019">
        <w:rPr>
          <w:rFonts w:ascii="Times New Roman" w:hAnsi="Times New Roman"/>
          <w:lang w:eastAsia="ko-KR"/>
        </w:rPr>
        <w:t>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연산자를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Style w:val="VerbatimChar"/>
          <w:rFonts w:ascii="Times New Roman" w:hAnsi="Times New Roman"/>
          <w:lang w:eastAsia="ko-KR"/>
        </w:rPr>
        <w:t>dplyr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패키지에서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제공하는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Style w:val="VerbatimChar"/>
          <w:rFonts w:ascii="Times New Roman" w:hAnsi="Times New Roman"/>
          <w:lang w:eastAsia="ko-KR"/>
        </w:rPr>
        <w:t>filter()</w:t>
      </w:r>
      <w:r w:rsidRPr="00ED4019">
        <w:rPr>
          <w:rFonts w:ascii="Times New Roman" w:hAnsi="Times New Roman"/>
          <w:lang w:eastAsia="ko-KR"/>
        </w:rPr>
        <w:t>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파이프라인</w:t>
      </w:r>
      <w:r w:rsidRPr="00ED4019">
        <w:rPr>
          <w:rFonts w:ascii="Times New Roman" w:hAnsi="Times New Roman"/>
          <w:lang w:eastAsia="ko-KR"/>
        </w:rPr>
        <w:t>(</w:t>
      </w:r>
      <w:r w:rsidRPr="00ED4019">
        <w:rPr>
          <w:rStyle w:val="VerbatimChar"/>
          <w:rFonts w:ascii="Times New Roman" w:hAnsi="Times New Roman"/>
          <w:lang w:eastAsia="ko-KR"/>
        </w:rPr>
        <w:t>%&gt;%</w:t>
      </w:r>
      <w:r w:rsidRPr="00ED4019">
        <w:rPr>
          <w:rFonts w:ascii="Times New Roman" w:hAnsi="Times New Roman"/>
          <w:lang w:eastAsia="ko-KR"/>
        </w:rPr>
        <w:t>)</w:t>
      </w:r>
      <w:r w:rsidRPr="00ED4019">
        <w:rPr>
          <w:rFonts w:ascii="Times New Roman" w:hAnsi="Times New Roman"/>
          <w:lang w:eastAsia="ko-KR"/>
        </w:rPr>
        <w:t>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사용하여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시간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인덱스에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대해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조건</w:t>
      </w:r>
      <w:del w:id="2922" w:author="user" w:date="2021-03-21T22:21:00Z">
        <w:r w:rsidRPr="00ED4019" w:rsidDel="00EC1380">
          <w:rPr>
            <w:rFonts w:ascii="Times New Roman" w:hAnsi="Times New Roman" w:hint="eastAsia"/>
            <w:lang w:eastAsia="ko-KR"/>
          </w:rPr>
          <w:delText xml:space="preserve"> </w:delText>
        </w:r>
      </w:del>
      <w:r w:rsidRPr="00ED4019">
        <w:rPr>
          <w:rFonts w:ascii="Times New Roman" w:hAnsi="Times New Roman"/>
          <w:lang w:eastAsia="ko-KR"/>
        </w:rPr>
        <w:t>별로</w:t>
      </w:r>
      <w:r w:rsidRPr="00ED4019">
        <w:rPr>
          <w:rFonts w:ascii="Times New Roman" w:hAnsi="Times New Roman"/>
          <w:lang w:eastAsia="ko-KR"/>
        </w:rPr>
        <w:t xml:space="preserve"> filtering</w:t>
      </w:r>
      <w:del w:id="2923" w:author="user" w:date="2021-03-21T22:21:00Z">
        <w:r w:rsidRPr="00ED4019" w:rsidDel="00EC1380">
          <w:rPr>
            <w:rFonts w:ascii="Times New Roman" w:hAnsi="Times New Roman"/>
            <w:lang w:eastAsia="ko-KR"/>
          </w:rPr>
          <w:delText xml:space="preserve"> </w:delText>
        </w:r>
      </w:del>
      <w:r w:rsidRPr="00ED4019">
        <w:rPr>
          <w:rFonts w:ascii="Times New Roman" w:hAnsi="Times New Roman"/>
          <w:lang w:eastAsia="ko-KR"/>
        </w:rPr>
        <w:t>할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있다</w:t>
      </w:r>
      <w:r w:rsidRPr="00ED4019">
        <w:rPr>
          <w:rFonts w:ascii="Times New Roman" w:hAnsi="Times New Roman"/>
          <w:lang w:eastAsia="ko-KR"/>
        </w:rPr>
        <w:t>.</w:t>
      </w:r>
    </w:p>
    <w:p w14:paraId="283EB318" w14:textId="77777777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2924" w:author="제이펍 출판사" w:date="2021-03-14T15:57:00Z">
          <w:pPr>
            <w:pStyle w:val="SourceCode"/>
          </w:pPr>
        </w:pPrChange>
      </w:pPr>
      <w:r w:rsidRPr="00ED4019">
        <w:rPr>
          <w:rStyle w:val="NormalTok"/>
          <w:rFonts w:ascii="Times New Roman" w:hAnsi="Times New Roman"/>
          <w:lang w:eastAsia="ko-KR"/>
        </w:rPr>
        <w:t xml:space="preserve"> </w:t>
      </w:r>
      <w:r w:rsidRPr="00ED4019">
        <w:rPr>
          <w:rStyle w:val="NormalTok"/>
          <w:rFonts w:ascii="Times New Roman" w:hAnsi="Times New Roman"/>
        </w:rPr>
        <w:t xml:space="preserve">covid19 </w:t>
      </w:r>
      <w:r w:rsidRPr="00ED4019">
        <w:rPr>
          <w:rStyle w:val="SpecialCharTok"/>
          <w:rFonts w:ascii="Times New Roman" w:hAnsi="Times New Roman"/>
        </w:rPr>
        <w:t>%&gt;%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 </w:t>
      </w:r>
      <w:proofErr w:type="gramStart"/>
      <w:r w:rsidRPr="00ED4019">
        <w:rPr>
          <w:rStyle w:val="FunctionTok"/>
          <w:rFonts w:ascii="Times New Roman" w:hAnsi="Times New Roman"/>
        </w:rPr>
        <w:t>filter</w:t>
      </w:r>
      <w:r w:rsidRPr="00ED4019">
        <w:rPr>
          <w:rStyle w:val="NormalTok"/>
          <w:rFonts w:ascii="Times New Roman" w:hAnsi="Times New Roman"/>
        </w:rPr>
        <w:t>(</w:t>
      </w:r>
      <w:proofErr w:type="gramEnd"/>
      <w:r w:rsidRPr="00ED4019">
        <w:rPr>
          <w:rStyle w:val="NormalTok"/>
          <w:rFonts w:ascii="Times New Roman" w:hAnsi="Times New Roman"/>
        </w:rPr>
        <w:t xml:space="preserve">date </w:t>
      </w:r>
      <w:r w:rsidRPr="00ED4019">
        <w:rPr>
          <w:rStyle w:val="SpecialCharTok"/>
          <w:rFonts w:ascii="Times New Roman" w:hAnsi="Times New Roman"/>
        </w:rPr>
        <w:t>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unctionTok"/>
          <w:rFonts w:ascii="Times New Roman" w:hAnsi="Times New Roman"/>
        </w:rPr>
        <w:t>as.Date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StringTok"/>
          <w:rFonts w:ascii="Times New Roman" w:hAnsi="Times New Roman"/>
        </w:rPr>
        <w:t>'2020-10-01'</w:t>
      </w:r>
      <w:r w:rsidRPr="00ED4019">
        <w:rPr>
          <w:rStyle w:val="NormalTok"/>
          <w:rFonts w:ascii="Times New Roman" w:hAnsi="Times New Roman"/>
        </w:rPr>
        <w:t xml:space="preserve">) </w:t>
      </w:r>
      <w:r w:rsidRPr="00ED4019">
        <w:rPr>
          <w:rStyle w:val="SpecialCharTok"/>
          <w:rFonts w:ascii="Times New Roman" w:hAnsi="Times New Roman"/>
        </w:rPr>
        <w:t>&amp;</w:t>
      </w:r>
      <w:r w:rsidRPr="00ED4019">
        <w:rPr>
          <w:rStyle w:val="NormalTok"/>
          <w:rFonts w:ascii="Times New Roman" w:hAnsi="Times New Roman"/>
        </w:rPr>
        <w:t xml:space="preserve"> date </w:t>
      </w:r>
      <w:r w:rsidRPr="00ED4019">
        <w:rPr>
          <w:rStyle w:val="SpecialCharTok"/>
          <w:rFonts w:ascii="Times New Roman" w:hAnsi="Times New Roman"/>
        </w:rPr>
        <w:t>&lt;=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unctionTok"/>
          <w:rFonts w:ascii="Times New Roman" w:hAnsi="Times New Roman"/>
        </w:rPr>
        <w:t>as.Date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StringTok"/>
          <w:rFonts w:ascii="Times New Roman" w:hAnsi="Times New Roman"/>
        </w:rPr>
        <w:t>'2020-10-10'</w:t>
      </w:r>
      <w:r w:rsidRPr="00ED4019">
        <w:rPr>
          <w:rStyle w:val="NormalTok"/>
          <w:rFonts w:ascii="Times New Roman" w:hAnsi="Times New Roman"/>
        </w:rPr>
        <w:t>))</w:t>
      </w:r>
    </w:p>
    <w:p w14:paraId="08696375" w14:textId="77777777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2925" w:author="제이펍 출판사" w:date="2021-03-14T15:57:00Z">
          <w:pPr>
            <w:pStyle w:val="SourceCode"/>
          </w:pPr>
        </w:pPrChange>
      </w:pPr>
      <w:r w:rsidRPr="00ED4019">
        <w:rPr>
          <w:rStyle w:val="VerbatimChar"/>
          <w:rFonts w:ascii="Times New Roman" w:hAnsi="Times New Roman"/>
        </w:rPr>
        <w:t xml:space="preserve">        </w:t>
      </w:r>
      <w:r w:rsidRPr="00ED4019">
        <w:rPr>
          <w:rStyle w:val="VerbatimChar"/>
          <w:rFonts w:ascii="Times New Roman" w:hAnsi="Times New Roman"/>
          <w:lang w:eastAsia="ko-KR"/>
        </w:rPr>
        <w:t>date status 0-9</w:t>
      </w:r>
      <w:r w:rsidRPr="00ED4019">
        <w:rPr>
          <w:rStyle w:val="VerbatimChar"/>
          <w:rFonts w:ascii="Times New Roman" w:hAnsi="Times New Roman"/>
          <w:lang w:eastAsia="ko-KR"/>
        </w:rPr>
        <w:t>세</w:t>
      </w:r>
      <w:r w:rsidRPr="00ED4019">
        <w:rPr>
          <w:rStyle w:val="VerbatimChar"/>
          <w:rFonts w:ascii="Times New Roman" w:hAnsi="Times New Roman"/>
          <w:lang w:eastAsia="ko-KR"/>
        </w:rPr>
        <w:t xml:space="preserve"> 10-19</w:t>
      </w:r>
      <w:r w:rsidRPr="00ED4019">
        <w:rPr>
          <w:rStyle w:val="VerbatimChar"/>
          <w:rFonts w:ascii="Times New Roman" w:hAnsi="Times New Roman"/>
          <w:lang w:eastAsia="ko-KR"/>
        </w:rPr>
        <w:t>세</w:t>
      </w:r>
      <w:r w:rsidRPr="00ED4019">
        <w:rPr>
          <w:rStyle w:val="VerbatimChar"/>
          <w:rFonts w:ascii="Times New Roman" w:hAnsi="Times New Roman"/>
          <w:lang w:eastAsia="ko-KR"/>
        </w:rPr>
        <w:t xml:space="preserve"> 20-29</w:t>
      </w:r>
      <w:r w:rsidRPr="00ED4019">
        <w:rPr>
          <w:rStyle w:val="VerbatimChar"/>
          <w:rFonts w:ascii="Times New Roman" w:hAnsi="Times New Roman"/>
          <w:lang w:eastAsia="ko-KR"/>
        </w:rPr>
        <w:t>세</w:t>
      </w:r>
      <w:r w:rsidRPr="00ED4019">
        <w:rPr>
          <w:rStyle w:val="VerbatimChar"/>
          <w:rFonts w:ascii="Times New Roman" w:hAnsi="Times New Roman"/>
          <w:lang w:eastAsia="ko-KR"/>
        </w:rPr>
        <w:t xml:space="preserve"> 30-39</w:t>
      </w:r>
      <w:r w:rsidRPr="00ED4019">
        <w:rPr>
          <w:rStyle w:val="VerbatimChar"/>
          <w:rFonts w:ascii="Times New Roman" w:hAnsi="Times New Roman"/>
          <w:lang w:eastAsia="ko-KR"/>
        </w:rPr>
        <w:t>세</w:t>
      </w:r>
      <w:r w:rsidRPr="00ED4019">
        <w:rPr>
          <w:rStyle w:val="VerbatimChar"/>
          <w:rFonts w:ascii="Times New Roman" w:hAnsi="Times New Roman"/>
          <w:lang w:eastAsia="ko-KR"/>
        </w:rPr>
        <w:t xml:space="preserve"> 40-49</w:t>
      </w:r>
      <w:r w:rsidRPr="00ED4019">
        <w:rPr>
          <w:rStyle w:val="VerbatimChar"/>
          <w:rFonts w:ascii="Times New Roman" w:hAnsi="Times New Roman"/>
          <w:lang w:eastAsia="ko-KR"/>
        </w:rPr>
        <w:t>세</w:t>
      </w:r>
      <w:r w:rsidRPr="00ED4019">
        <w:rPr>
          <w:rStyle w:val="VerbatimChar"/>
          <w:rFonts w:ascii="Times New Roman" w:hAnsi="Times New Roman"/>
          <w:lang w:eastAsia="ko-KR"/>
        </w:rPr>
        <w:t xml:space="preserve"> 50-59</w:t>
      </w:r>
      <w:r w:rsidRPr="00ED4019">
        <w:rPr>
          <w:rStyle w:val="VerbatimChar"/>
          <w:rFonts w:ascii="Times New Roman" w:hAnsi="Times New Roman"/>
          <w:lang w:eastAsia="ko-KR"/>
        </w:rPr>
        <w:t>세</w:t>
      </w:r>
      <w:r w:rsidRPr="00ED4019">
        <w:rPr>
          <w:rStyle w:val="VerbatimChar"/>
          <w:rFonts w:ascii="Times New Roman" w:hAnsi="Times New Roman"/>
          <w:lang w:eastAsia="ko-KR"/>
        </w:rPr>
        <w:t xml:space="preserve"> 60-69</w:t>
      </w:r>
      <w:r w:rsidRPr="00ED4019">
        <w:rPr>
          <w:rStyle w:val="VerbatimChar"/>
          <w:rFonts w:ascii="Times New Roman" w:hAnsi="Times New Roman"/>
          <w:lang w:eastAsia="ko-KR"/>
        </w:rPr>
        <w:t>세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  <w:lang w:eastAsia="ko-KR"/>
        </w:rPr>
        <w:t xml:space="preserve">1 2020-10-01   </w:t>
      </w:r>
      <w:r w:rsidRPr="00ED4019">
        <w:rPr>
          <w:rStyle w:val="VerbatimChar"/>
          <w:rFonts w:ascii="Times New Roman" w:hAnsi="Times New Roman"/>
          <w:lang w:eastAsia="ko-KR"/>
        </w:rPr>
        <w:t>신규</w:t>
      </w:r>
      <w:r w:rsidRPr="00ED4019">
        <w:rPr>
          <w:rStyle w:val="VerbatimChar"/>
          <w:rFonts w:ascii="Times New Roman" w:hAnsi="Times New Roman"/>
          <w:lang w:eastAsia="ko-KR"/>
        </w:rPr>
        <w:t xml:space="preserve">     6       4       7       9      14      13      13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  <w:lang w:eastAsia="ko-KR"/>
        </w:rPr>
        <w:lastRenderedPageBreak/>
        <w:t xml:space="preserve">2 2020-10-02   </w:t>
      </w:r>
      <w:r w:rsidRPr="00ED4019">
        <w:rPr>
          <w:rStyle w:val="VerbatimChar"/>
          <w:rFonts w:ascii="Times New Roman" w:hAnsi="Times New Roman"/>
          <w:lang w:eastAsia="ko-KR"/>
        </w:rPr>
        <w:t>신규</w:t>
      </w:r>
      <w:r w:rsidRPr="00ED4019">
        <w:rPr>
          <w:rStyle w:val="VerbatimChar"/>
          <w:rFonts w:ascii="Times New Roman" w:hAnsi="Times New Roman"/>
          <w:lang w:eastAsia="ko-KR"/>
        </w:rPr>
        <w:t xml:space="preserve">     3       6       6      10       6      11      13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  <w:lang w:eastAsia="ko-KR"/>
        </w:rPr>
        <w:t xml:space="preserve">3 2020-10-03   </w:t>
      </w:r>
      <w:r w:rsidRPr="00ED4019">
        <w:rPr>
          <w:rStyle w:val="VerbatimChar"/>
          <w:rFonts w:ascii="Times New Roman" w:hAnsi="Times New Roman"/>
          <w:lang w:eastAsia="ko-KR"/>
        </w:rPr>
        <w:t>신규</w:t>
      </w:r>
      <w:r w:rsidRPr="00ED4019">
        <w:rPr>
          <w:rStyle w:val="VerbatimChar"/>
          <w:rFonts w:ascii="Times New Roman" w:hAnsi="Times New Roman"/>
          <w:lang w:eastAsia="ko-KR"/>
        </w:rPr>
        <w:t xml:space="preserve">     1       1       6      13      11      11      16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  <w:lang w:eastAsia="ko-KR"/>
        </w:rPr>
        <w:t xml:space="preserve">4 2020-10-04   </w:t>
      </w:r>
      <w:r w:rsidRPr="00ED4019">
        <w:rPr>
          <w:rStyle w:val="VerbatimChar"/>
          <w:rFonts w:ascii="Times New Roman" w:hAnsi="Times New Roman"/>
          <w:lang w:eastAsia="ko-KR"/>
        </w:rPr>
        <w:t>신규</w:t>
      </w:r>
      <w:r w:rsidRPr="00ED4019">
        <w:rPr>
          <w:rStyle w:val="VerbatimChar"/>
          <w:rFonts w:ascii="Times New Roman" w:hAnsi="Times New Roman"/>
          <w:lang w:eastAsia="ko-KR"/>
        </w:rPr>
        <w:t xml:space="preserve">     0       4       4       9      13       8      12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  <w:lang w:eastAsia="ko-KR"/>
        </w:rPr>
        <w:t xml:space="preserve">5 2020-10-05   </w:t>
      </w:r>
      <w:r w:rsidRPr="00ED4019">
        <w:rPr>
          <w:rStyle w:val="VerbatimChar"/>
          <w:rFonts w:ascii="Times New Roman" w:hAnsi="Times New Roman"/>
          <w:lang w:eastAsia="ko-KR"/>
        </w:rPr>
        <w:t>신규</w:t>
      </w:r>
      <w:r w:rsidRPr="00ED4019">
        <w:rPr>
          <w:rStyle w:val="VerbatimChar"/>
          <w:rFonts w:ascii="Times New Roman" w:hAnsi="Times New Roman"/>
          <w:lang w:eastAsia="ko-KR"/>
        </w:rPr>
        <w:t xml:space="preserve">     0       3      17       9       8      12      14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  <w:lang w:eastAsia="ko-KR"/>
        </w:rPr>
        <w:t xml:space="preserve">6 2020-10-06   </w:t>
      </w:r>
      <w:r w:rsidRPr="00ED4019">
        <w:rPr>
          <w:rStyle w:val="VerbatimChar"/>
          <w:rFonts w:ascii="Times New Roman" w:hAnsi="Times New Roman"/>
          <w:lang w:eastAsia="ko-KR"/>
        </w:rPr>
        <w:t>신규</w:t>
      </w:r>
      <w:r w:rsidRPr="00ED4019">
        <w:rPr>
          <w:rStyle w:val="VerbatimChar"/>
          <w:rFonts w:ascii="Times New Roman" w:hAnsi="Times New Roman"/>
          <w:lang w:eastAsia="ko-KR"/>
        </w:rPr>
        <w:t xml:space="preserve">     5       8      26       8       2      11       9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  <w:lang w:eastAsia="ko-KR"/>
        </w:rPr>
        <w:t xml:space="preserve">7 2020-10-07   </w:t>
      </w:r>
      <w:r w:rsidRPr="00ED4019">
        <w:rPr>
          <w:rStyle w:val="VerbatimChar"/>
          <w:rFonts w:ascii="Times New Roman" w:hAnsi="Times New Roman"/>
          <w:lang w:eastAsia="ko-KR"/>
        </w:rPr>
        <w:t>신규</w:t>
      </w:r>
      <w:r w:rsidRPr="00ED4019">
        <w:rPr>
          <w:rStyle w:val="VerbatimChar"/>
          <w:rFonts w:ascii="Times New Roman" w:hAnsi="Times New Roman"/>
          <w:lang w:eastAsia="ko-KR"/>
        </w:rPr>
        <w:t xml:space="preserve">     1       2       8      13      10      28      31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  <w:lang w:eastAsia="ko-KR"/>
        </w:rPr>
        <w:t xml:space="preserve">8 2020-10-08   </w:t>
      </w:r>
      <w:r w:rsidRPr="00ED4019">
        <w:rPr>
          <w:rStyle w:val="VerbatimChar"/>
          <w:rFonts w:ascii="Times New Roman" w:hAnsi="Times New Roman"/>
          <w:lang w:eastAsia="ko-KR"/>
        </w:rPr>
        <w:t>신규</w:t>
      </w:r>
      <w:r w:rsidRPr="00ED4019">
        <w:rPr>
          <w:rStyle w:val="VerbatimChar"/>
          <w:rFonts w:ascii="Times New Roman" w:hAnsi="Times New Roman"/>
          <w:lang w:eastAsia="ko-KR"/>
        </w:rPr>
        <w:t xml:space="preserve">     6       5       6       7       9      12      11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  <w:lang w:eastAsia="ko-KR"/>
        </w:rPr>
        <w:t xml:space="preserve">9 2020-10-10   </w:t>
      </w:r>
      <w:r w:rsidRPr="00ED4019">
        <w:rPr>
          <w:rStyle w:val="VerbatimChar"/>
          <w:rFonts w:ascii="Times New Roman" w:hAnsi="Times New Roman"/>
          <w:lang w:eastAsia="ko-KR"/>
        </w:rPr>
        <w:t>신규</w:t>
      </w:r>
      <w:r w:rsidRPr="00ED4019">
        <w:rPr>
          <w:rStyle w:val="VerbatimChar"/>
          <w:rFonts w:ascii="Times New Roman" w:hAnsi="Times New Roman"/>
          <w:lang w:eastAsia="ko-KR"/>
        </w:rPr>
        <w:t xml:space="preserve">     0       0       0       0       0       0       0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  <w:lang w:eastAsia="ko-KR"/>
        </w:rPr>
        <w:t xml:space="preserve">  70-79</w:t>
      </w:r>
      <w:r w:rsidRPr="00ED4019">
        <w:rPr>
          <w:rStyle w:val="VerbatimChar"/>
          <w:rFonts w:ascii="Times New Roman" w:hAnsi="Times New Roman"/>
          <w:lang w:eastAsia="ko-KR"/>
        </w:rPr>
        <w:t>세</w:t>
      </w:r>
      <w:r w:rsidRPr="00ED4019">
        <w:rPr>
          <w:rStyle w:val="VerbatimChar"/>
          <w:rFonts w:ascii="Times New Roman" w:hAnsi="Times New Roman"/>
          <w:lang w:eastAsia="ko-KR"/>
        </w:rPr>
        <w:t xml:space="preserve"> 80</w:t>
      </w:r>
      <w:r w:rsidRPr="00ED4019">
        <w:rPr>
          <w:rStyle w:val="VerbatimChar"/>
          <w:rFonts w:ascii="Times New Roman" w:hAnsi="Times New Roman"/>
          <w:lang w:eastAsia="ko-KR"/>
        </w:rPr>
        <w:t>세</w:t>
      </w:r>
      <w:r w:rsidRPr="00ED4019">
        <w:rPr>
          <w:rStyle w:val="VerbatimChar"/>
          <w:rFonts w:ascii="Times New Roman" w:hAnsi="Times New Roman"/>
          <w:lang w:eastAsia="ko-KR"/>
        </w:rPr>
        <w:t xml:space="preserve"> </w:t>
      </w:r>
      <w:r w:rsidRPr="00ED4019">
        <w:rPr>
          <w:rStyle w:val="VerbatimChar"/>
          <w:rFonts w:ascii="Times New Roman" w:hAnsi="Times New Roman"/>
          <w:lang w:eastAsia="ko-KR"/>
        </w:rPr>
        <w:t>이상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  <w:lang w:eastAsia="ko-KR"/>
        </w:rPr>
        <w:t>1       7         4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  <w:lang w:eastAsia="ko-KR"/>
        </w:rPr>
        <w:t>2       4         4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  <w:lang w:eastAsia="ko-KR"/>
        </w:rPr>
        <w:t>3      13         3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  <w:lang w:eastAsia="ko-KR"/>
        </w:rPr>
        <w:t>4       8         6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  <w:lang w:eastAsia="ko-KR"/>
        </w:rPr>
        <w:t>5       6         4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  <w:lang w:eastAsia="ko-KR"/>
        </w:rPr>
        <w:t>6       4         2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  <w:lang w:eastAsia="ko-KR"/>
        </w:rPr>
        <w:t>7      16         5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  <w:lang w:eastAsia="ko-KR"/>
        </w:rPr>
        <w:t>8      10         3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  <w:lang w:eastAsia="ko-KR"/>
        </w:rPr>
        <w:t>9       0         0</w:t>
      </w:r>
    </w:p>
    <w:p w14:paraId="4E193AC6" w14:textId="77777777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2926" w:author="제이펍 출판사" w:date="2021-03-14T15:57:00Z">
          <w:pPr>
            <w:pStyle w:val="SourceCode"/>
          </w:pPr>
        </w:pPrChange>
      </w:pPr>
      <w:r w:rsidRPr="00ED4019">
        <w:rPr>
          <w:rStyle w:val="NormalTok"/>
          <w:rFonts w:ascii="Times New Roman" w:hAnsi="Times New Roman"/>
          <w:lang w:eastAsia="ko-KR"/>
        </w:rPr>
        <w:t xml:space="preserve"> </w:t>
      </w:r>
      <w:r w:rsidRPr="00ED4019">
        <w:rPr>
          <w:rStyle w:val="NormalTok"/>
          <w:rFonts w:ascii="Times New Roman" w:hAnsi="Times New Roman"/>
        </w:rPr>
        <w:t xml:space="preserve">covid19 </w:t>
      </w:r>
      <w:r w:rsidRPr="00ED4019">
        <w:rPr>
          <w:rStyle w:val="SpecialCharTok"/>
          <w:rFonts w:ascii="Times New Roman" w:hAnsi="Times New Roman"/>
        </w:rPr>
        <w:t>%&gt;%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 </w:t>
      </w:r>
      <w:proofErr w:type="gramStart"/>
      <w:r w:rsidRPr="00ED4019">
        <w:rPr>
          <w:rStyle w:val="FunctionTok"/>
          <w:rFonts w:ascii="Times New Roman" w:hAnsi="Times New Roman"/>
        </w:rPr>
        <w:t>filter</w:t>
      </w:r>
      <w:r w:rsidRPr="00ED4019">
        <w:rPr>
          <w:rStyle w:val="NormalTok"/>
          <w:rFonts w:ascii="Times New Roman" w:hAnsi="Times New Roman"/>
        </w:rPr>
        <w:t>(</w:t>
      </w:r>
      <w:proofErr w:type="gramEnd"/>
      <w:r w:rsidRPr="00ED4019">
        <w:rPr>
          <w:rStyle w:val="FunctionTok"/>
          <w:rFonts w:ascii="Times New Roman" w:hAnsi="Times New Roman"/>
        </w:rPr>
        <w:t>between</w:t>
      </w:r>
      <w:r w:rsidRPr="00ED4019">
        <w:rPr>
          <w:rStyle w:val="NormalTok"/>
          <w:rFonts w:ascii="Times New Roman" w:hAnsi="Times New Roman"/>
        </w:rPr>
        <w:t xml:space="preserve">(date, </w:t>
      </w:r>
      <w:r w:rsidRPr="00ED4019">
        <w:rPr>
          <w:rStyle w:val="FunctionTok"/>
          <w:rFonts w:ascii="Times New Roman" w:hAnsi="Times New Roman"/>
        </w:rPr>
        <w:t>as.Date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StringTok"/>
          <w:rFonts w:ascii="Times New Roman" w:hAnsi="Times New Roman"/>
        </w:rPr>
        <w:t>'2021-01-01'</w:t>
      </w:r>
      <w:r w:rsidRPr="00ED4019">
        <w:rPr>
          <w:rStyle w:val="NormalTok"/>
          <w:rFonts w:ascii="Times New Roman" w:hAnsi="Times New Roman"/>
        </w:rPr>
        <w:t xml:space="preserve">), </w:t>
      </w:r>
      <w:r w:rsidRPr="00ED4019">
        <w:rPr>
          <w:rStyle w:val="FunctionTok"/>
          <w:rFonts w:ascii="Times New Roman" w:hAnsi="Times New Roman"/>
        </w:rPr>
        <w:t>as.Date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StringTok"/>
          <w:rFonts w:ascii="Times New Roman" w:hAnsi="Times New Roman"/>
        </w:rPr>
        <w:t>'2021-01-15'</w:t>
      </w:r>
      <w:r w:rsidRPr="00ED4019">
        <w:rPr>
          <w:rStyle w:val="NormalTok"/>
          <w:rFonts w:ascii="Times New Roman" w:hAnsi="Times New Roman"/>
        </w:rPr>
        <w:t>)))</w:t>
      </w:r>
    </w:p>
    <w:p w14:paraId="38F08B68" w14:textId="77777777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2927" w:author="제이펍 출판사" w:date="2021-03-14T15:57:00Z">
          <w:pPr>
            <w:pStyle w:val="SourceCode"/>
          </w:pPr>
        </w:pPrChange>
      </w:pPr>
      <w:r w:rsidRPr="00ED4019">
        <w:rPr>
          <w:rStyle w:val="VerbatimChar"/>
          <w:rFonts w:ascii="Times New Roman" w:hAnsi="Times New Roman"/>
        </w:rPr>
        <w:t xml:space="preserve">         </w:t>
      </w:r>
      <w:r w:rsidRPr="00ED4019">
        <w:rPr>
          <w:rStyle w:val="VerbatimChar"/>
          <w:rFonts w:ascii="Times New Roman" w:hAnsi="Times New Roman"/>
          <w:lang w:eastAsia="ko-KR"/>
        </w:rPr>
        <w:t>date status 0-9</w:t>
      </w:r>
      <w:r w:rsidRPr="00ED4019">
        <w:rPr>
          <w:rStyle w:val="VerbatimChar"/>
          <w:rFonts w:ascii="Times New Roman" w:hAnsi="Times New Roman"/>
          <w:lang w:eastAsia="ko-KR"/>
        </w:rPr>
        <w:t>세</w:t>
      </w:r>
      <w:r w:rsidRPr="00ED4019">
        <w:rPr>
          <w:rStyle w:val="VerbatimChar"/>
          <w:rFonts w:ascii="Times New Roman" w:hAnsi="Times New Roman"/>
          <w:lang w:eastAsia="ko-KR"/>
        </w:rPr>
        <w:t xml:space="preserve"> 10-19</w:t>
      </w:r>
      <w:r w:rsidRPr="00ED4019">
        <w:rPr>
          <w:rStyle w:val="VerbatimChar"/>
          <w:rFonts w:ascii="Times New Roman" w:hAnsi="Times New Roman"/>
          <w:lang w:eastAsia="ko-KR"/>
        </w:rPr>
        <w:t>세</w:t>
      </w:r>
      <w:r w:rsidRPr="00ED4019">
        <w:rPr>
          <w:rStyle w:val="VerbatimChar"/>
          <w:rFonts w:ascii="Times New Roman" w:hAnsi="Times New Roman"/>
          <w:lang w:eastAsia="ko-KR"/>
        </w:rPr>
        <w:t xml:space="preserve"> 20-29</w:t>
      </w:r>
      <w:r w:rsidRPr="00ED4019">
        <w:rPr>
          <w:rStyle w:val="VerbatimChar"/>
          <w:rFonts w:ascii="Times New Roman" w:hAnsi="Times New Roman"/>
          <w:lang w:eastAsia="ko-KR"/>
        </w:rPr>
        <w:t>세</w:t>
      </w:r>
      <w:r w:rsidRPr="00ED4019">
        <w:rPr>
          <w:rStyle w:val="VerbatimChar"/>
          <w:rFonts w:ascii="Times New Roman" w:hAnsi="Times New Roman"/>
          <w:lang w:eastAsia="ko-KR"/>
        </w:rPr>
        <w:t xml:space="preserve"> 30-39</w:t>
      </w:r>
      <w:r w:rsidRPr="00ED4019">
        <w:rPr>
          <w:rStyle w:val="VerbatimChar"/>
          <w:rFonts w:ascii="Times New Roman" w:hAnsi="Times New Roman"/>
          <w:lang w:eastAsia="ko-KR"/>
        </w:rPr>
        <w:t>세</w:t>
      </w:r>
      <w:r w:rsidRPr="00ED4019">
        <w:rPr>
          <w:rStyle w:val="VerbatimChar"/>
          <w:rFonts w:ascii="Times New Roman" w:hAnsi="Times New Roman"/>
          <w:lang w:eastAsia="ko-KR"/>
        </w:rPr>
        <w:t xml:space="preserve"> 40-49</w:t>
      </w:r>
      <w:r w:rsidRPr="00ED4019">
        <w:rPr>
          <w:rStyle w:val="VerbatimChar"/>
          <w:rFonts w:ascii="Times New Roman" w:hAnsi="Times New Roman"/>
          <w:lang w:eastAsia="ko-KR"/>
        </w:rPr>
        <w:t>세</w:t>
      </w:r>
      <w:r w:rsidRPr="00ED4019">
        <w:rPr>
          <w:rStyle w:val="VerbatimChar"/>
          <w:rFonts w:ascii="Times New Roman" w:hAnsi="Times New Roman"/>
          <w:lang w:eastAsia="ko-KR"/>
        </w:rPr>
        <w:t xml:space="preserve"> 50-59</w:t>
      </w:r>
      <w:r w:rsidRPr="00ED4019">
        <w:rPr>
          <w:rStyle w:val="VerbatimChar"/>
          <w:rFonts w:ascii="Times New Roman" w:hAnsi="Times New Roman"/>
          <w:lang w:eastAsia="ko-KR"/>
        </w:rPr>
        <w:t>세</w:t>
      </w:r>
      <w:r w:rsidRPr="00ED4019">
        <w:rPr>
          <w:rStyle w:val="VerbatimChar"/>
          <w:rFonts w:ascii="Times New Roman" w:hAnsi="Times New Roman"/>
          <w:lang w:eastAsia="ko-KR"/>
        </w:rPr>
        <w:t xml:space="preserve"> 60-69</w:t>
      </w:r>
      <w:r w:rsidRPr="00ED4019">
        <w:rPr>
          <w:rStyle w:val="VerbatimChar"/>
          <w:rFonts w:ascii="Times New Roman" w:hAnsi="Times New Roman"/>
          <w:lang w:eastAsia="ko-KR"/>
        </w:rPr>
        <w:t>세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  <w:lang w:eastAsia="ko-KR"/>
        </w:rPr>
        <w:t xml:space="preserve">1  2021-01-01   </w:t>
      </w:r>
      <w:r w:rsidRPr="00ED4019">
        <w:rPr>
          <w:rStyle w:val="VerbatimChar"/>
          <w:rFonts w:ascii="Times New Roman" w:hAnsi="Times New Roman"/>
          <w:lang w:eastAsia="ko-KR"/>
        </w:rPr>
        <w:t>신규</w:t>
      </w:r>
      <w:r w:rsidRPr="00ED4019">
        <w:rPr>
          <w:rStyle w:val="VerbatimChar"/>
          <w:rFonts w:ascii="Times New Roman" w:hAnsi="Times New Roman"/>
          <w:lang w:eastAsia="ko-KR"/>
        </w:rPr>
        <w:t xml:space="preserve">    41      74     131     145     154     204     159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  <w:lang w:eastAsia="ko-KR"/>
        </w:rPr>
        <w:t xml:space="preserve">2  2021-01-02   </w:t>
      </w:r>
      <w:r w:rsidRPr="00ED4019">
        <w:rPr>
          <w:rStyle w:val="VerbatimChar"/>
          <w:rFonts w:ascii="Times New Roman" w:hAnsi="Times New Roman"/>
          <w:lang w:eastAsia="ko-KR"/>
        </w:rPr>
        <w:t>신규</w:t>
      </w:r>
      <w:r w:rsidRPr="00ED4019">
        <w:rPr>
          <w:rStyle w:val="VerbatimChar"/>
          <w:rFonts w:ascii="Times New Roman" w:hAnsi="Times New Roman"/>
          <w:lang w:eastAsia="ko-KR"/>
        </w:rPr>
        <w:t xml:space="preserve">    39      66     111     109     106     160     125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  <w:lang w:eastAsia="ko-KR"/>
        </w:rPr>
        <w:t xml:space="preserve">3  2021-01-03   </w:t>
      </w:r>
      <w:r w:rsidRPr="00ED4019">
        <w:rPr>
          <w:rStyle w:val="VerbatimChar"/>
          <w:rFonts w:ascii="Times New Roman" w:hAnsi="Times New Roman"/>
          <w:lang w:eastAsia="ko-KR"/>
        </w:rPr>
        <w:t>신규</w:t>
      </w:r>
      <w:r w:rsidRPr="00ED4019">
        <w:rPr>
          <w:rStyle w:val="VerbatimChar"/>
          <w:rFonts w:ascii="Times New Roman" w:hAnsi="Times New Roman"/>
          <w:lang w:eastAsia="ko-KR"/>
        </w:rPr>
        <w:t xml:space="preserve">    32      46      80      75      88     124     117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  <w:lang w:eastAsia="ko-KR"/>
        </w:rPr>
        <w:t xml:space="preserve">4  2021-01-04   </w:t>
      </w:r>
      <w:r w:rsidRPr="00ED4019">
        <w:rPr>
          <w:rStyle w:val="VerbatimChar"/>
          <w:rFonts w:ascii="Times New Roman" w:hAnsi="Times New Roman"/>
          <w:lang w:eastAsia="ko-KR"/>
        </w:rPr>
        <w:t>신규</w:t>
      </w:r>
      <w:r w:rsidRPr="00ED4019">
        <w:rPr>
          <w:rStyle w:val="VerbatimChar"/>
          <w:rFonts w:ascii="Times New Roman" w:hAnsi="Times New Roman"/>
          <w:lang w:eastAsia="ko-KR"/>
        </w:rPr>
        <w:t xml:space="preserve">    40      71     120     127     172     187     153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  <w:lang w:eastAsia="ko-KR"/>
        </w:rPr>
        <w:t xml:space="preserve">5  2021-01-05   </w:t>
      </w:r>
      <w:r w:rsidRPr="00ED4019">
        <w:rPr>
          <w:rStyle w:val="VerbatimChar"/>
          <w:rFonts w:ascii="Times New Roman" w:hAnsi="Times New Roman"/>
          <w:lang w:eastAsia="ko-KR"/>
        </w:rPr>
        <w:t>신규</w:t>
      </w:r>
      <w:r w:rsidRPr="00ED4019">
        <w:rPr>
          <w:rStyle w:val="VerbatimChar"/>
          <w:rFonts w:ascii="Times New Roman" w:hAnsi="Times New Roman"/>
          <w:lang w:eastAsia="ko-KR"/>
        </w:rPr>
        <w:t xml:space="preserve">    45      44     107     105     112     124     108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  <w:lang w:eastAsia="ko-KR"/>
        </w:rPr>
        <w:t xml:space="preserve">6  2021-01-06   </w:t>
      </w:r>
      <w:r w:rsidRPr="00ED4019">
        <w:rPr>
          <w:rStyle w:val="VerbatimChar"/>
          <w:rFonts w:ascii="Times New Roman" w:hAnsi="Times New Roman"/>
          <w:lang w:eastAsia="ko-KR"/>
        </w:rPr>
        <w:t>신규</w:t>
      </w:r>
      <w:r w:rsidRPr="00ED4019">
        <w:rPr>
          <w:rStyle w:val="VerbatimChar"/>
          <w:rFonts w:ascii="Times New Roman" w:hAnsi="Times New Roman"/>
          <w:lang w:eastAsia="ko-KR"/>
        </w:rPr>
        <w:t xml:space="preserve">    45      60     106     106     110     140     148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  <w:lang w:eastAsia="ko-KR"/>
        </w:rPr>
        <w:t xml:space="preserve">7  2021-01-07   </w:t>
      </w:r>
      <w:r w:rsidRPr="00ED4019">
        <w:rPr>
          <w:rStyle w:val="VerbatimChar"/>
          <w:rFonts w:ascii="Times New Roman" w:hAnsi="Times New Roman"/>
          <w:lang w:eastAsia="ko-KR"/>
        </w:rPr>
        <w:t>신규</w:t>
      </w:r>
      <w:r w:rsidRPr="00ED4019">
        <w:rPr>
          <w:rStyle w:val="VerbatimChar"/>
          <w:rFonts w:ascii="Times New Roman" w:hAnsi="Times New Roman"/>
          <w:lang w:eastAsia="ko-KR"/>
        </w:rPr>
        <w:t xml:space="preserve">    41      54     123     120     155     176     113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  <w:lang w:eastAsia="ko-KR"/>
        </w:rPr>
        <w:t xml:space="preserve">8  2021-01-08   </w:t>
      </w:r>
      <w:r w:rsidRPr="00ED4019">
        <w:rPr>
          <w:rStyle w:val="VerbatimChar"/>
          <w:rFonts w:ascii="Times New Roman" w:hAnsi="Times New Roman"/>
          <w:lang w:eastAsia="ko-KR"/>
        </w:rPr>
        <w:t>신규</w:t>
      </w:r>
      <w:r w:rsidRPr="00ED4019">
        <w:rPr>
          <w:rStyle w:val="VerbatimChar"/>
          <w:rFonts w:ascii="Times New Roman" w:hAnsi="Times New Roman"/>
          <w:lang w:eastAsia="ko-KR"/>
        </w:rPr>
        <w:t xml:space="preserve">    34      43      91      86      83     124     125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  <w:lang w:eastAsia="ko-KR"/>
        </w:rPr>
        <w:t xml:space="preserve">9  2021-01-09   </w:t>
      </w:r>
      <w:r w:rsidRPr="00ED4019">
        <w:rPr>
          <w:rStyle w:val="VerbatimChar"/>
          <w:rFonts w:ascii="Times New Roman" w:hAnsi="Times New Roman"/>
          <w:lang w:eastAsia="ko-KR"/>
        </w:rPr>
        <w:t>신규</w:t>
      </w:r>
      <w:r w:rsidRPr="00ED4019">
        <w:rPr>
          <w:rStyle w:val="VerbatimChar"/>
          <w:rFonts w:ascii="Times New Roman" w:hAnsi="Times New Roman"/>
          <w:lang w:eastAsia="ko-KR"/>
        </w:rPr>
        <w:t xml:space="preserve">    32      50     100      91      89     124      80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  <w:lang w:eastAsia="ko-KR"/>
        </w:rPr>
        <w:t xml:space="preserve">10 2021-01-10   </w:t>
      </w:r>
      <w:r w:rsidRPr="00ED4019">
        <w:rPr>
          <w:rStyle w:val="VerbatimChar"/>
          <w:rFonts w:ascii="Times New Roman" w:hAnsi="Times New Roman"/>
          <w:lang w:eastAsia="ko-KR"/>
        </w:rPr>
        <w:t>신규</w:t>
      </w:r>
      <w:r w:rsidRPr="00ED4019">
        <w:rPr>
          <w:rStyle w:val="VerbatimChar"/>
          <w:rFonts w:ascii="Times New Roman" w:hAnsi="Times New Roman"/>
          <w:lang w:eastAsia="ko-KR"/>
        </w:rPr>
        <w:t xml:space="preserve">    36      56      87      79      94     143      87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  <w:lang w:eastAsia="ko-KR"/>
        </w:rPr>
        <w:t xml:space="preserve">11 2021-01-11   </w:t>
      </w:r>
      <w:r w:rsidRPr="00ED4019">
        <w:rPr>
          <w:rStyle w:val="VerbatimChar"/>
          <w:rFonts w:ascii="Times New Roman" w:hAnsi="Times New Roman"/>
          <w:lang w:eastAsia="ko-KR"/>
        </w:rPr>
        <w:t>신규</w:t>
      </w:r>
      <w:r w:rsidRPr="00ED4019">
        <w:rPr>
          <w:rStyle w:val="VerbatimChar"/>
          <w:rFonts w:ascii="Times New Roman" w:hAnsi="Times New Roman"/>
          <w:lang w:eastAsia="ko-KR"/>
        </w:rPr>
        <w:t xml:space="preserve">    19      36      47      54      61      79      79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  <w:lang w:eastAsia="ko-KR"/>
        </w:rPr>
        <w:t xml:space="preserve">12 2021-01-12   </w:t>
      </w:r>
      <w:r w:rsidRPr="00ED4019">
        <w:rPr>
          <w:rStyle w:val="VerbatimChar"/>
          <w:rFonts w:ascii="Times New Roman" w:hAnsi="Times New Roman"/>
          <w:lang w:eastAsia="ko-KR"/>
        </w:rPr>
        <w:t>신규</w:t>
      </w:r>
      <w:r w:rsidRPr="00ED4019">
        <w:rPr>
          <w:rStyle w:val="VerbatimChar"/>
          <w:rFonts w:ascii="Times New Roman" w:hAnsi="Times New Roman"/>
          <w:lang w:eastAsia="ko-KR"/>
        </w:rPr>
        <w:t xml:space="preserve">    32      34      71      59      91     102      74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  <w:lang w:eastAsia="ko-KR"/>
        </w:rPr>
        <w:t xml:space="preserve">13 2021-01-13   </w:t>
      </w:r>
      <w:r w:rsidRPr="00ED4019">
        <w:rPr>
          <w:rStyle w:val="VerbatimChar"/>
          <w:rFonts w:ascii="Times New Roman" w:hAnsi="Times New Roman"/>
          <w:lang w:eastAsia="ko-KR"/>
        </w:rPr>
        <w:t>신규</w:t>
      </w:r>
      <w:r w:rsidRPr="00ED4019">
        <w:rPr>
          <w:rStyle w:val="VerbatimChar"/>
          <w:rFonts w:ascii="Times New Roman" w:hAnsi="Times New Roman"/>
          <w:lang w:eastAsia="ko-KR"/>
        </w:rPr>
        <w:t xml:space="preserve">    24      28      66      81      83     129      87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  <w:lang w:eastAsia="ko-KR"/>
        </w:rPr>
        <w:t xml:space="preserve">14 2021-01-14   </w:t>
      </w:r>
      <w:r w:rsidRPr="00ED4019">
        <w:rPr>
          <w:rStyle w:val="VerbatimChar"/>
          <w:rFonts w:ascii="Times New Roman" w:hAnsi="Times New Roman"/>
          <w:lang w:eastAsia="ko-KR"/>
        </w:rPr>
        <w:t>신규</w:t>
      </w:r>
      <w:r w:rsidRPr="00ED4019">
        <w:rPr>
          <w:rStyle w:val="VerbatimChar"/>
          <w:rFonts w:ascii="Times New Roman" w:hAnsi="Times New Roman"/>
          <w:lang w:eastAsia="ko-KR"/>
        </w:rPr>
        <w:t xml:space="preserve">    25      45      60      67      82      98      71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  <w:lang w:eastAsia="ko-KR"/>
        </w:rPr>
        <w:t xml:space="preserve">15 2021-01-15   </w:t>
      </w:r>
      <w:r w:rsidRPr="00ED4019">
        <w:rPr>
          <w:rStyle w:val="VerbatimChar"/>
          <w:rFonts w:ascii="Times New Roman" w:hAnsi="Times New Roman"/>
          <w:lang w:eastAsia="ko-KR"/>
        </w:rPr>
        <w:t>신규</w:t>
      </w:r>
      <w:r w:rsidRPr="00ED4019">
        <w:rPr>
          <w:rStyle w:val="VerbatimChar"/>
          <w:rFonts w:ascii="Times New Roman" w:hAnsi="Times New Roman"/>
          <w:lang w:eastAsia="ko-KR"/>
        </w:rPr>
        <w:t xml:space="preserve">    42      37      62      70      81      97      91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  <w:lang w:eastAsia="ko-KR"/>
        </w:rPr>
        <w:t xml:space="preserve">   70-79</w:t>
      </w:r>
      <w:r w:rsidRPr="00ED4019">
        <w:rPr>
          <w:rStyle w:val="VerbatimChar"/>
          <w:rFonts w:ascii="Times New Roman" w:hAnsi="Times New Roman"/>
          <w:lang w:eastAsia="ko-KR"/>
        </w:rPr>
        <w:t>세</w:t>
      </w:r>
      <w:r w:rsidRPr="00ED4019">
        <w:rPr>
          <w:rStyle w:val="VerbatimChar"/>
          <w:rFonts w:ascii="Times New Roman" w:hAnsi="Times New Roman"/>
          <w:lang w:eastAsia="ko-KR"/>
        </w:rPr>
        <w:t xml:space="preserve"> 80</w:t>
      </w:r>
      <w:r w:rsidRPr="00ED4019">
        <w:rPr>
          <w:rStyle w:val="VerbatimChar"/>
          <w:rFonts w:ascii="Times New Roman" w:hAnsi="Times New Roman"/>
          <w:lang w:eastAsia="ko-KR"/>
        </w:rPr>
        <w:t>세</w:t>
      </w:r>
      <w:r w:rsidRPr="00ED4019">
        <w:rPr>
          <w:rStyle w:val="VerbatimChar"/>
          <w:rFonts w:ascii="Times New Roman" w:hAnsi="Times New Roman"/>
          <w:lang w:eastAsia="ko-KR"/>
        </w:rPr>
        <w:t xml:space="preserve"> </w:t>
      </w:r>
      <w:r w:rsidRPr="00ED4019">
        <w:rPr>
          <w:rStyle w:val="VerbatimChar"/>
          <w:rFonts w:ascii="Times New Roman" w:hAnsi="Times New Roman"/>
          <w:lang w:eastAsia="ko-KR"/>
        </w:rPr>
        <w:t>이상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  <w:lang w:eastAsia="ko-KR"/>
        </w:rPr>
        <w:t>1       80        41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  <w:lang w:eastAsia="ko-KR"/>
        </w:rPr>
        <w:t>2       59        49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  <w:lang w:eastAsia="ko-KR"/>
        </w:rPr>
        <w:t>3       51        38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  <w:lang w:eastAsia="ko-KR"/>
        </w:rPr>
        <w:t>4       69        81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  <w:lang w:eastAsia="ko-KR"/>
        </w:rPr>
        <w:t>5       44        26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  <w:lang w:eastAsia="ko-KR"/>
        </w:rPr>
        <w:t>6       73        51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  <w:lang w:eastAsia="ko-KR"/>
        </w:rPr>
        <w:t>7       59        27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  <w:lang w:eastAsia="ko-KR"/>
        </w:rPr>
        <w:t>8       49        37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  <w:lang w:eastAsia="ko-KR"/>
        </w:rPr>
        <w:lastRenderedPageBreak/>
        <w:t>9       50        25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  <w:lang w:eastAsia="ko-KR"/>
        </w:rPr>
        <w:t>10      49        34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  <w:lang w:eastAsia="ko-KR"/>
        </w:rPr>
        <w:t>11      44        31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  <w:lang w:eastAsia="ko-KR"/>
        </w:rPr>
        <w:t>12      39        35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  <w:lang w:eastAsia="ko-KR"/>
        </w:rPr>
        <w:t>13      47        16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  <w:lang w:eastAsia="ko-KR"/>
        </w:rPr>
        <w:t>14      39        29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  <w:lang w:eastAsia="ko-KR"/>
        </w:rPr>
        <w:t>15      22        11</w:t>
      </w:r>
    </w:p>
    <w:p w14:paraId="7F20E793" w14:textId="77777777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2928" w:author="제이펍 출판사" w:date="2021-03-14T15:57:00Z">
          <w:pPr>
            <w:pStyle w:val="SourceCode"/>
          </w:pPr>
        </w:pPrChange>
      </w:pPr>
      <w:r w:rsidRPr="00ED4019">
        <w:rPr>
          <w:rStyle w:val="NormalTok"/>
          <w:rFonts w:ascii="Times New Roman" w:hAnsi="Times New Roman"/>
          <w:lang w:eastAsia="ko-KR"/>
        </w:rPr>
        <w:t xml:space="preserve"> </w:t>
      </w:r>
      <w:proofErr w:type="gramStart"/>
      <w:r w:rsidRPr="00ED4019">
        <w:rPr>
          <w:rStyle w:val="NormalTok"/>
          <w:rFonts w:ascii="Times New Roman" w:hAnsi="Times New Roman"/>
        </w:rPr>
        <w:t>employees</w:t>
      </w:r>
      <w:proofErr w:type="gramEnd"/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pecialCharTok"/>
          <w:rFonts w:ascii="Times New Roman" w:hAnsi="Times New Roman"/>
        </w:rPr>
        <w:t>%&gt;%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 </w:t>
      </w:r>
      <w:r w:rsidRPr="00ED4019">
        <w:rPr>
          <w:rStyle w:val="FunctionTok"/>
          <w:rFonts w:ascii="Times New Roman" w:hAnsi="Times New Roman"/>
        </w:rPr>
        <w:t>filter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FunctionTok"/>
          <w:rFonts w:ascii="Times New Roman" w:hAnsi="Times New Roman"/>
        </w:rPr>
        <w:t>year</w:t>
      </w:r>
      <w:r w:rsidRPr="00ED4019">
        <w:rPr>
          <w:rStyle w:val="NormalTok"/>
          <w:rFonts w:ascii="Times New Roman" w:hAnsi="Times New Roman"/>
        </w:rPr>
        <w:t xml:space="preserve">(time) </w:t>
      </w:r>
      <w:r w:rsidRPr="00ED4019">
        <w:rPr>
          <w:rStyle w:val="SpecialCharTok"/>
          <w:rFonts w:ascii="Times New Roman" w:hAnsi="Times New Roman"/>
        </w:rPr>
        <w:t>==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DecValTok"/>
          <w:rFonts w:ascii="Times New Roman" w:hAnsi="Times New Roman"/>
        </w:rPr>
        <w:t>2019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pecialCharTok"/>
          <w:rFonts w:ascii="Times New Roman" w:hAnsi="Times New Roman"/>
        </w:rPr>
        <w:t>&amp;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unctionTok"/>
          <w:rFonts w:ascii="Times New Roman" w:hAnsi="Times New Roman"/>
        </w:rPr>
        <w:t>month</w:t>
      </w:r>
      <w:r w:rsidRPr="00ED4019">
        <w:rPr>
          <w:rStyle w:val="NormalTok"/>
          <w:rFonts w:ascii="Times New Roman" w:hAnsi="Times New Roman"/>
        </w:rPr>
        <w:t xml:space="preserve">(time) </w:t>
      </w:r>
      <w:r w:rsidRPr="00ED4019">
        <w:rPr>
          <w:rStyle w:val="SpecialCharTok"/>
          <w:rFonts w:ascii="Times New Roman" w:hAnsi="Times New Roman"/>
        </w:rPr>
        <w:t>==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DecValTok"/>
          <w:rFonts w:ascii="Times New Roman" w:hAnsi="Times New Roman"/>
        </w:rPr>
        <w:t>5</w:t>
      </w:r>
      <w:r w:rsidRPr="00ED4019">
        <w:rPr>
          <w:rStyle w:val="NormalTok"/>
          <w:rFonts w:ascii="Times New Roman" w:hAnsi="Times New Roman"/>
        </w:rPr>
        <w:t>)</w:t>
      </w:r>
    </w:p>
    <w:p w14:paraId="2C60E797" w14:textId="77777777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2929" w:author="제이펍 출판사" w:date="2021-03-14T15:57:00Z">
          <w:pPr>
            <w:pStyle w:val="SourceCode"/>
          </w:pPr>
        </w:pPrChange>
      </w:pPr>
      <w:r w:rsidRPr="00ED4019">
        <w:rPr>
          <w:rStyle w:val="VerbatimChar"/>
          <w:rFonts w:ascii="Times New Roman" w:hAnsi="Times New Roman"/>
        </w:rPr>
        <w:t xml:space="preserve">        </w:t>
      </w:r>
      <w:proofErr w:type="gramStart"/>
      <w:r w:rsidRPr="00ED4019">
        <w:rPr>
          <w:rStyle w:val="VerbatimChar"/>
          <w:rFonts w:ascii="Times New Roman" w:hAnsi="Times New Roman"/>
        </w:rPr>
        <w:t>time</w:t>
      </w:r>
      <w:proofErr w:type="gramEnd"/>
      <w:r w:rsidRPr="00ED4019">
        <w:rPr>
          <w:rStyle w:val="VerbatimChar"/>
          <w:rFonts w:ascii="Times New Roman" w:hAnsi="Times New Roman"/>
        </w:rPr>
        <w:t xml:space="preserve"> total employees.edu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1 2019-05-01 27322          1884</w:t>
      </w:r>
    </w:p>
    <w:p w14:paraId="1CA168FE" w14:textId="77777777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2930" w:author="제이펍 출판사" w:date="2021-03-14T15:57:00Z">
          <w:pPr>
            <w:pStyle w:val="SourceCode"/>
          </w:pPr>
        </w:pPrChange>
      </w:pP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CommentTok"/>
          <w:rFonts w:ascii="Times New Roman" w:hAnsi="Times New Roman"/>
        </w:rPr>
        <w:t xml:space="preserve"># </w:t>
      </w:r>
      <w:r w:rsidRPr="00ED4019">
        <w:rPr>
          <w:rStyle w:val="CommentTok"/>
          <w:rFonts w:ascii="Times New Roman" w:hAnsi="Times New Roman"/>
        </w:rPr>
        <w:t>매월</w:t>
      </w:r>
      <w:r w:rsidRPr="00ED4019">
        <w:rPr>
          <w:rStyle w:val="CommentTok"/>
          <w:rFonts w:ascii="Times New Roman" w:hAnsi="Times New Roman"/>
        </w:rPr>
        <w:t xml:space="preserve"> 3</w:t>
      </w:r>
      <w:r w:rsidRPr="00ED4019">
        <w:rPr>
          <w:rStyle w:val="CommentTok"/>
          <w:rFonts w:ascii="Times New Roman" w:hAnsi="Times New Roman"/>
        </w:rPr>
        <w:t>일부터</w:t>
      </w:r>
      <w:r w:rsidRPr="00ED4019">
        <w:rPr>
          <w:rStyle w:val="CommentTok"/>
          <w:rFonts w:ascii="Times New Roman" w:hAnsi="Times New Roman"/>
        </w:rPr>
        <w:t xml:space="preserve"> 7</w:t>
      </w:r>
      <w:r w:rsidRPr="00ED4019">
        <w:rPr>
          <w:rStyle w:val="CommentTok"/>
          <w:rFonts w:ascii="Times New Roman" w:hAnsi="Times New Roman"/>
        </w:rPr>
        <w:t>일까지</w:t>
      </w:r>
      <w:r w:rsidRPr="00ED4019">
        <w:rPr>
          <w:rStyle w:val="CommentTok"/>
          <w:rFonts w:ascii="Times New Roman" w:hAnsi="Times New Roman"/>
        </w:rPr>
        <w:t xml:space="preserve"> filtering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covid19 </w:t>
      </w:r>
      <w:r w:rsidRPr="00ED4019">
        <w:rPr>
          <w:rStyle w:val="SpecialCharTok"/>
          <w:rFonts w:ascii="Times New Roman" w:hAnsi="Times New Roman"/>
        </w:rPr>
        <w:t>%&gt;%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 </w:t>
      </w:r>
      <w:proofErr w:type="gramStart"/>
      <w:r w:rsidRPr="00ED4019">
        <w:rPr>
          <w:rStyle w:val="FunctionTok"/>
          <w:rFonts w:ascii="Times New Roman" w:hAnsi="Times New Roman"/>
        </w:rPr>
        <w:t>filter</w:t>
      </w:r>
      <w:r w:rsidRPr="00ED4019">
        <w:rPr>
          <w:rStyle w:val="NormalTok"/>
          <w:rFonts w:ascii="Times New Roman" w:hAnsi="Times New Roman"/>
        </w:rPr>
        <w:t>(</w:t>
      </w:r>
      <w:proofErr w:type="gramEnd"/>
      <w:r w:rsidRPr="00ED4019">
        <w:rPr>
          <w:rStyle w:val="FunctionTok"/>
          <w:rFonts w:ascii="Times New Roman" w:hAnsi="Times New Roman"/>
        </w:rPr>
        <w:t>between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FunctionTok"/>
          <w:rFonts w:ascii="Times New Roman" w:hAnsi="Times New Roman"/>
        </w:rPr>
        <w:t>day</w:t>
      </w:r>
      <w:r w:rsidRPr="00ED4019">
        <w:rPr>
          <w:rStyle w:val="NormalTok"/>
          <w:rFonts w:ascii="Times New Roman" w:hAnsi="Times New Roman"/>
        </w:rPr>
        <w:t xml:space="preserve">(date), </w:t>
      </w:r>
      <w:r w:rsidRPr="00ED4019">
        <w:rPr>
          <w:rStyle w:val="DecValTok"/>
          <w:rFonts w:ascii="Times New Roman" w:hAnsi="Times New Roman"/>
        </w:rPr>
        <w:t>3</w:t>
      </w:r>
      <w:r w:rsidRPr="00ED4019">
        <w:rPr>
          <w:rStyle w:val="NormalTok"/>
          <w:rFonts w:ascii="Times New Roman" w:hAnsi="Times New Roman"/>
        </w:rPr>
        <w:t xml:space="preserve">, </w:t>
      </w:r>
      <w:r w:rsidRPr="00ED4019">
        <w:rPr>
          <w:rStyle w:val="DecValTok"/>
          <w:rFonts w:ascii="Times New Roman" w:hAnsi="Times New Roman"/>
        </w:rPr>
        <w:t>7</w:t>
      </w:r>
      <w:r w:rsidRPr="00ED4019">
        <w:rPr>
          <w:rStyle w:val="NormalTok"/>
          <w:rFonts w:ascii="Times New Roman" w:hAnsi="Times New Roman"/>
        </w:rPr>
        <w:t xml:space="preserve">)) </w:t>
      </w:r>
      <w:r w:rsidRPr="00ED4019">
        <w:rPr>
          <w:rStyle w:val="SpecialCharTok"/>
          <w:rFonts w:ascii="Times New Roman" w:hAnsi="Times New Roman"/>
        </w:rPr>
        <w:t>%&gt;%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 </w:t>
      </w:r>
      <w:r w:rsidRPr="00ED4019">
        <w:rPr>
          <w:rStyle w:val="FunctionTok"/>
          <w:rFonts w:ascii="Times New Roman" w:hAnsi="Times New Roman"/>
        </w:rPr>
        <w:t>head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DecValTok"/>
          <w:rFonts w:ascii="Times New Roman" w:hAnsi="Times New Roman"/>
        </w:rPr>
        <w:t>15</w:t>
      </w:r>
      <w:r w:rsidRPr="00ED4019">
        <w:rPr>
          <w:rStyle w:val="NormalTok"/>
          <w:rFonts w:ascii="Times New Roman" w:hAnsi="Times New Roman"/>
        </w:rPr>
        <w:t>)</w:t>
      </w:r>
    </w:p>
    <w:p w14:paraId="7745A9A4" w14:textId="77777777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2931" w:author="제이펍 출판사" w:date="2021-03-14T15:57:00Z">
          <w:pPr>
            <w:pStyle w:val="SourceCode"/>
          </w:pPr>
        </w:pPrChange>
      </w:pPr>
      <w:r w:rsidRPr="00ED4019">
        <w:rPr>
          <w:rStyle w:val="VerbatimChar"/>
          <w:rFonts w:ascii="Times New Roman" w:hAnsi="Times New Roman"/>
        </w:rPr>
        <w:t xml:space="preserve">         date status 0-9</w:t>
      </w:r>
      <w:r w:rsidRPr="00ED4019">
        <w:rPr>
          <w:rStyle w:val="VerbatimChar"/>
          <w:rFonts w:ascii="Times New Roman" w:hAnsi="Times New Roman"/>
        </w:rPr>
        <w:t>세</w:t>
      </w:r>
      <w:r w:rsidRPr="00ED4019">
        <w:rPr>
          <w:rStyle w:val="VerbatimChar"/>
          <w:rFonts w:ascii="Times New Roman" w:hAnsi="Times New Roman"/>
        </w:rPr>
        <w:t xml:space="preserve"> 10-19</w:t>
      </w:r>
      <w:r w:rsidRPr="00ED4019">
        <w:rPr>
          <w:rStyle w:val="VerbatimChar"/>
          <w:rFonts w:ascii="Times New Roman" w:hAnsi="Times New Roman"/>
        </w:rPr>
        <w:t>세</w:t>
      </w:r>
      <w:r w:rsidRPr="00ED4019">
        <w:rPr>
          <w:rStyle w:val="VerbatimChar"/>
          <w:rFonts w:ascii="Times New Roman" w:hAnsi="Times New Roman"/>
        </w:rPr>
        <w:t xml:space="preserve"> 20-29</w:t>
      </w:r>
      <w:r w:rsidRPr="00ED4019">
        <w:rPr>
          <w:rStyle w:val="VerbatimChar"/>
          <w:rFonts w:ascii="Times New Roman" w:hAnsi="Times New Roman"/>
        </w:rPr>
        <w:t>세</w:t>
      </w:r>
      <w:r w:rsidRPr="00ED4019">
        <w:rPr>
          <w:rStyle w:val="VerbatimChar"/>
          <w:rFonts w:ascii="Times New Roman" w:hAnsi="Times New Roman"/>
        </w:rPr>
        <w:t xml:space="preserve"> 30-39</w:t>
      </w:r>
      <w:r w:rsidRPr="00ED4019">
        <w:rPr>
          <w:rStyle w:val="VerbatimChar"/>
          <w:rFonts w:ascii="Times New Roman" w:hAnsi="Times New Roman"/>
        </w:rPr>
        <w:t>세</w:t>
      </w:r>
      <w:r w:rsidRPr="00ED4019">
        <w:rPr>
          <w:rStyle w:val="VerbatimChar"/>
          <w:rFonts w:ascii="Times New Roman" w:hAnsi="Times New Roman"/>
        </w:rPr>
        <w:t xml:space="preserve"> 40-49</w:t>
      </w:r>
      <w:r w:rsidRPr="00ED4019">
        <w:rPr>
          <w:rStyle w:val="VerbatimChar"/>
          <w:rFonts w:ascii="Times New Roman" w:hAnsi="Times New Roman"/>
        </w:rPr>
        <w:t>세</w:t>
      </w:r>
      <w:r w:rsidRPr="00ED4019">
        <w:rPr>
          <w:rStyle w:val="VerbatimChar"/>
          <w:rFonts w:ascii="Times New Roman" w:hAnsi="Times New Roman"/>
        </w:rPr>
        <w:t xml:space="preserve"> 50-59</w:t>
      </w:r>
      <w:r w:rsidRPr="00ED4019">
        <w:rPr>
          <w:rStyle w:val="VerbatimChar"/>
          <w:rFonts w:ascii="Times New Roman" w:hAnsi="Times New Roman"/>
        </w:rPr>
        <w:t>세</w:t>
      </w:r>
      <w:r w:rsidRPr="00ED4019">
        <w:rPr>
          <w:rStyle w:val="VerbatimChar"/>
          <w:rFonts w:ascii="Times New Roman" w:hAnsi="Times New Roman"/>
        </w:rPr>
        <w:t xml:space="preserve"> 60-69</w:t>
      </w:r>
      <w:r w:rsidRPr="00ED4019">
        <w:rPr>
          <w:rStyle w:val="VerbatimChar"/>
          <w:rFonts w:ascii="Times New Roman" w:hAnsi="Times New Roman"/>
        </w:rPr>
        <w:t>세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1  2020-05-03   </w:t>
      </w:r>
      <w:r w:rsidRPr="00ED4019">
        <w:rPr>
          <w:rStyle w:val="VerbatimChar"/>
          <w:rFonts w:ascii="Times New Roman" w:hAnsi="Times New Roman"/>
        </w:rPr>
        <w:t>신규</w:t>
      </w:r>
      <w:r w:rsidRPr="00ED4019">
        <w:rPr>
          <w:rStyle w:val="VerbatimChar"/>
          <w:rFonts w:ascii="Times New Roman" w:hAnsi="Times New Roman"/>
        </w:rPr>
        <w:t xml:space="preserve">     0       1       2       3       2       0       2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2  2020-05-04   </w:t>
      </w:r>
      <w:r w:rsidRPr="00ED4019">
        <w:rPr>
          <w:rStyle w:val="VerbatimChar"/>
          <w:rFonts w:ascii="Times New Roman" w:hAnsi="Times New Roman"/>
        </w:rPr>
        <w:t>신규</w:t>
      </w:r>
      <w:r w:rsidRPr="00ED4019">
        <w:rPr>
          <w:rStyle w:val="VerbatimChar"/>
          <w:rFonts w:ascii="Times New Roman" w:hAnsi="Times New Roman"/>
        </w:rPr>
        <w:t xml:space="preserve">     0       0       2       1       3       0       2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3  2020-05-05   </w:t>
      </w:r>
      <w:r w:rsidRPr="00ED4019">
        <w:rPr>
          <w:rStyle w:val="VerbatimChar"/>
          <w:rFonts w:ascii="Times New Roman" w:hAnsi="Times New Roman"/>
        </w:rPr>
        <w:t>신규</w:t>
      </w:r>
      <w:r w:rsidRPr="00ED4019">
        <w:rPr>
          <w:rStyle w:val="VerbatimChar"/>
          <w:rFonts w:ascii="Times New Roman" w:hAnsi="Times New Roman"/>
        </w:rPr>
        <w:t xml:space="preserve">     0       0       0       1       1       1       0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4  2020-05-06   </w:t>
      </w:r>
      <w:r w:rsidRPr="00ED4019">
        <w:rPr>
          <w:rStyle w:val="VerbatimChar"/>
          <w:rFonts w:ascii="Times New Roman" w:hAnsi="Times New Roman"/>
        </w:rPr>
        <w:t>신규</w:t>
      </w:r>
      <w:r w:rsidRPr="00ED4019">
        <w:rPr>
          <w:rStyle w:val="VerbatimChar"/>
          <w:rFonts w:ascii="Times New Roman" w:hAnsi="Times New Roman"/>
        </w:rPr>
        <w:t xml:space="preserve">     0       0       0       1       0       0       1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5  2020-05-07   </w:t>
      </w:r>
      <w:r w:rsidRPr="00ED4019">
        <w:rPr>
          <w:rStyle w:val="VerbatimChar"/>
          <w:rFonts w:ascii="Times New Roman" w:hAnsi="Times New Roman"/>
        </w:rPr>
        <w:t>신규</w:t>
      </w:r>
      <w:r w:rsidRPr="00ED4019">
        <w:rPr>
          <w:rStyle w:val="VerbatimChar"/>
          <w:rFonts w:ascii="Times New Roman" w:hAnsi="Times New Roman"/>
        </w:rPr>
        <w:t xml:space="preserve">     0       1       2       1       0       0       0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6  2020-06-03   </w:t>
      </w:r>
      <w:r w:rsidRPr="00ED4019">
        <w:rPr>
          <w:rStyle w:val="VerbatimChar"/>
          <w:rFonts w:ascii="Times New Roman" w:hAnsi="Times New Roman"/>
        </w:rPr>
        <w:t>신규</w:t>
      </w:r>
      <w:r w:rsidRPr="00ED4019">
        <w:rPr>
          <w:rStyle w:val="VerbatimChar"/>
          <w:rFonts w:ascii="Times New Roman" w:hAnsi="Times New Roman"/>
        </w:rPr>
        <w:t xml:space="preserve">     1       2       5       6       5       9      15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7  2020-06-04   </w:t>
      </w:r>
      <w:r w:rsidRPr="00ED4019">
        <w:rPr>
          <w:rStyle w:val="VerbatimChar"/>
          <w:rFonts w:ascii="Times New Roman" w:hAnsi="Times New Roman"/>
        </w:rPr>
        <w:t>신규</w:t>
      </w:r>
      <w:r w:rsidRPr="00ED4019">
        <w:rPr>
          <w:rStyle w:val="VerbatimChar"/>
          <w:rFonts w:ascii="Times New Roman" w:hAnsi="Times New Roman"/>
        </w:rPr>
        <w:t xml:space="preserve">     1       0       5       3       3       9       9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8  2020-06-05   </w:t>
      </w:r>
      <w:r w:rsidRPr="00ED4019">
        <w:rPr>
          <w:rStyle w:val="VerbatimChar"/>
          <w:rFonts w:ascii="Times New Roman" w:hAnsi="Times New Roman"/>
        </w:rPr>
        <w:t>신규</w:t>
      </w:r>
      <w:r w:rsidRPr="00ED4019">
        <w:rPr>
          <w:rStyle w:val="VerbatimChar"/>
          <w:rFonts w:ascii="Times New Roman" w:hAnsi="Times New Roman"/>
        </w:rPr>
        <w:t xml:space="preserve">     1       2       5       2       3       7      10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9  2020-06-06   </w:t>
      </w:r>
      <w:r w:rsidRPr="00ED4019">
        <w:rPr>
          <w:rStyle w:val="VerbatimChar"/>
          <w:rFonts w:ascii="Times New Roman" w:hAnsi="Times New Roman"/>
        </w:rPr>
        <w:t>신규</w:t>
      </w:r>
      <w:r w:rsidRPr="00ED4019">
        <w:rPr>
          <w:rStyle w:val="VerbatimChar"/>
          <w:rFonts w:ascii="Times New Roman" w:hAnsi="Times New Roman"/>
        </w:rPr>
        <w:t xml:space="preserve">     3       1       2       6      11       8       9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10 2020-06-07   </w:t>
      </w:r>
      <w:r w:rsidRPr="00ED4019">
        <w:rPr>
          <w:rStyle w:val="VerbatimChar"/>
          <w:rFonts w:ascii="Times New Roman" w:hAnsi="Times New Roman"/>
        </w:rPr>
        <w:t>신규</w:t>
      </w:r>
      <w:r w:rsidRPr="00ED4019">
        <w:rPr>
          <w:rStyle w:val="VerbatimChar"/>
          <w:rFonts w:ascii="Times New Roman" w:hAnsi="Times New Roman"/>
        </w:rPr>
        <w:t xml:space="preserve">     1       6       3       6       8      11      12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11 2020-07-03   </w:t>
      </w:r>
      <w:r w:rsidRPr="00ED4019">
        <w:rPr>
          <w:rStyle w:val="VerbatimChar"/>
          <w:rFonts w:ascii="Times New Roman" w:hAnsi="Times New Roman"/>
        </w:rPr>
        <w:t>신규</w:t>
      </w:r>
      <w:r w:rsidRPr="00ED4019">
        <w:rPr>
          <w:rStyle w:val="VerbatimChar"/>
          <w:rFonts w:ascii="Times New Roman" w:hAnsi="Times New Roman"/>
        </w:rPr>
        <w:t xml:space="preserve">     2      10      10      10       6       7      11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12 2020-07-04   </w:t>
      </w:r>
      <w:r w:rsidRPr="00ED4019">
        <w:rPr>
          <w:rStyle w:val="VerbatimChar"/>
          <w:rFonts w:ascii="Times New Roman" w:hAnsi="Times New Roman"/>
        </w:rPr>
        <w:t>신규</w:t>
      </w:r>
      <w:r w:rsidRPr="00ED4019">
        <w:rPr>
          <w:rStyle w:val="VerbatimChar"/>
          <w:rFonts w:ascii="Times New Roman" w:hAnsi="Times New Roman"/>
        </w:rPr>
        <w:t xml:space="preserve">     3       2      12      16       8       8       9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13 2020-07-05   </w:t>
      </w:r>
      <w:r w:rsidRPr="00ED4019">
        <w:rPr>
          <w:rStyle w:val="VerbatimChar"/>
          <w:rFonts w:ascii="Times New Roman" w:hAnsi="Times New Roman"/>
        </w:rPr>
        <w:t>신규</w:t>
      </w:r>
      <w:r w:rsidRPr="00ED4019">
        <w:rPr>
          <w:rStyle w:val="VerbatimChar"/>
          <w:rFonts w:ascii="Times New Roman" w:hAnsi="Times New Roman"/>
        </w:rPr>
        <w:t xml:space="preserve">     3       3       8       9      11       7      14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14 2020-07-06   </w:t>
      </w:r>
      <w:r w:rsidRPr="00ED4019">
        <w:rPr>
          <w:rStyle w:val="VerbatimChar"/>
          <w:rFonts w:ascii="Times New Roman" w:hAnsi="Times New Roman"/>
        </w:rPr>
        <w:t>신규</w:t>
      </w:r>
      <w:r w:rsidRPr="00ED4019">
        <w:rPr>
          <w:rStyle w:val="VerbatimChar"/>
          <w:rFonts w:ascii="Times New Roman" w:hAnsi="Times New Roman"/>
        </w:rPr>
        <w:t xml:space="preserve">     4       1       7      10       6       9       4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15 2020-07-07   </w:t>
      </w:r>
      <w:r w:rsidRPr="00ED4019">
        <w:rPr>
          <w:rStyle w:val="VerbatimChar"/>
          <w:rFonts w:ascii="Times New Roman" w:hAnsi="Times New Roman"/>
        </w:rPr>
        <w:t>신규</w:t>
      </w:r>
      <w:r w:rsidRPr="00ED4019">
        <w:rPr>
          <w:rStyle w:val="VerbatimChar"/>
          <w:rFonts w:ascii="Times New Roman" w:hAnsi="Times New Roman"/>
        </w:rPr>
        <w:t xml:space="preserve">     1       2      12       6       7       7       7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   70-79</w:t>
      </w:r>
      <w:r w:rsidRPr="00ED4019">
        <w:rPr>
          <w:rStyle w:val="VerbatimChar"/>
          <w:rFonts w:ascii="Times New Roman" w:hAnsi="Times New Roman"/>
        </w:rPr>
        <w:t>세</w:t>
      </w:r>
      <w:r w:rsidRPr="00ED4019">
        <w:rPr>
          <w:rStyle w:val="VerbatimChar"/>
          <w:rFonts w:ascii="Times New Roman" w:hAnsi="Times New Roman"/>
        </w:rPr>
        <w:t xml:space="preserve"> 80</w:t>
      </w:r>
      <w:r w:rsidRPr="00ED4019">
        <w:rPr>
          <w:rStyle w:val="VerbatimChar"/>
          <w:rFonts w:ascii="Times New Roman" w:hAnsi="Times New Roman"/>
        </w:rPr>
        <w:t>세</w:t>
      </w:r>
      <w:r w:rsidRPr="00ED4019">
        <w:rPr>
          <w:rStyle w:val="VerbatimChar"/>
          <w:rFonts w:ascii="Times New Roman" w:hAnsi="Times New Roman"/>
        </w:rPr>
        <w:t xml:space="preserve"> </w:t>
      </w:r>
      <w:r w:rsidRPr="00ED4019">
        <w:rPr>
          <w:rStyle w:val="VerbatimChar"/>
          <w:rFonts w:ascii="Times New Roman" w:hAnsi="Times New Roman"/>
        </w:rPr>
        <w:t>이상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1        1         2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2        0         0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3        0         0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4        0         0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5        0         0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6        6         0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7        6         3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8        7         2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9        8         3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10       8         2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11       4         3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12       2         3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13       6         0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lastRenderedPageBreak/>
        <w:t>14       2         3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15       2         0</w:t>
      </w:r>
    </w:p>
    <w:p w14:paraId="468A02D2" w14:textId="4EA842EB" w:rsidR="00FD7B2A" w:rsidRPr="00ED4019" w:rsidRDefault="00FD7B2A">
      <w:pPr>
        <w:pStyle w:val="Compact"/>
        <w:numPr>
          <w:ilvl w:val="0"/>
          <w:numId w:val="11"/>
        </w:numPr>
        <w:jc w:val="both"/>
        <w:rPr>
          <w:rFonts w:ascii="Times New Roman" w:hAnsi="Times New Roman"/>
          <w:lang w:eastAsia="ko-KR"/>
        </w:rPr>
        <w:pPrChange w:id="2932" w:author="제이펍 출판사" w:date="2021-03-14T15:57:00Z">
          <w:pPr>
            <w:pStyle w:val="Compact"/>
            <w:numPr>
              <w:numId w:val="11"/>
            </w:numPr>
            <w:tabs>
              <w:tab w:val="num" w:pos="0"/>
            </w:tabs>
            <w:ind w:left="480" w:hanging="480"/>
          </w:pPr>
        </w:pPrChange>
      </w:pPr>
      <w:del w:id="2933" w:author="제이펍 출판사" w:date="2021-03-14T20:35:00Z">
        <w:r w:rsidRPr="00ED4019" w:rsidDel="00EE4FE2">
          <w:rPr>
            <w:rFonts w:ascii="Times New Roman" w:hAnsi="Times New Roman"/>
            <w:lang w:eastAsia="ko-KR"/>
          </w:rPr>
          <w:delText>데이터프레</w:delText>
        </w:r>
      </w:del>
      <w:ins w:id="2934" w:author="제이펍 출판사" w:date="2021-03-14T20:35:00Z">
        <w:r w:rsidR="00EE4FE2">
          <w:rPr>
            <w:rFonts w:ascii="Times New Roman" w:hAnsi="Times New Roman"/>
            <w:lang w:eastAsia="ko-KR"/>
          </w:rPr>
          <w:t>데이터</w:t>
        </w:r>
        <w:r w:rsidR="00EE4FE2">
          <w:rPr>
            <w:rFonts w:ascii="Times New Roman" w:hAnsi="Times New Roman"/>
            <w:lang w:eastAsia="ko-KR"/>
          </w:rPr>
          <w:t xml:space="preserve"> </w:t>
        </w:r>
        <w:r w:rsidR="00EE4FE2">
          <w:rPr>
            <w:rFonts w:ascii="Times New Roman" w:hAnsi="Times New Roman"/>
            <w:lang w:eastAsia="ko-KR"/>
          </w:rPr>
          <w:t>프레</w:t>
        </w:r>
      </w:ins>
      <w:r w:rsidRPr="00ED4019">
        <w:rPr>
          <w:rFonts w:ascii="Times New Roman" w:hAnsi="Times New Roman"/>
          <w:lang w:eastAsia="ko-KR"/>
        </w:rPr>
        <w:t>임</w:t>
      </w:r>
      <w:del w:id="2935" w:author="user" w:date="2021-03-23T16:05:00Z">
        <w:r w:rsidRPr="00ED4019" w:rsidDel="00CC299B">
          <w:rPr>
            <w:rFonts w:ascii="Times New Roman" w:hAnsi="Times New Roman"/>
            <w:lang w:eastAsia="ko-KR"/>
          </w:rPr>
          <w:delText xml:space="preserve"> </w:delText>
        </w:r>
      </w:del>
      <w:r w:rsidRPr="00ED4019">
        <w:rPr>
          <w:rFonts w:ascii="Times New Roman" w:hAnsi="Times New Roman"/>
          <w:lang w:eastAsia="ko-KR"/>
        </w:rPr>
        <w:t xml:space="preserve">: </w:t>
      </w:r>
      <w:r w:rsidRPr="00ED4019">
        <w:rPr>
          <w:rStyle w:val="VerbatimChar"/>
          <w:rFonts w:ascii="Times New Roman" w:hAnsi="Times New Roman"/>
          <w:lang w:eastAsia="ko-KR"/>
        </w:rPr>
        <w:t>timetk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패키지</w:t>
      </w:r>
    </w:p>
    <w:p w14:paraId="379B1113" w14:textId="77777777" w:rsidR="00FD7B2A" w:rsidRPr="00ED4019" w:rsidRDefault="00FD7B2A">
      <w:pPr>
        <w:jc w:val="both"/>
        <w:rPr>
          <w:rFonts w:ascii="Times New Roman" w:hAnsi="Times New Roman"/>
          <w:lang w:eastAsia="ko-KR"/>
        </w:rPr>
        <w:pPrChange w:id="2936" w:author="제이펍 출판사" w:date="2021-03-14T15:57:00Z">
          <w:pPr/>
        </w:pPrChange>
      </w:pPr>
      <w:r w:rsidRPr="00ED4019">
        <w:rPr>
          <w:rStyle w:val="VerbatimChar"/>
          <w:rFonts w:ascii="Times New Roman" w:hAnsi="Times New Roman"/>
          <w:lang w:eastAsia="ko-KR"/>
        </w:rPr>
        <w:t>timetk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패키지에서는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Style w:val="VerbatimChar"/>
          <w:rFonts w:ascii="Times New Roman" w:hAnsi="Times New Roman"/>
          <w:lang w:eastAsia="ko-KR"/>
        </w:rPr>
        <w:t>filter_by_time()</w:t>
      </w:r>
      <w:r w:rsidRPr="00ED4019">
        <w:rPr>
          <w:rStyle w:val="VerbatimChar"/>
          <w:rFonts w:ascii="Times New Roman" w:hAnsi="Times New Roman" w:hint="eastAsia"/>
          <w:lang w:eastAsia="ko-KR"/>
        </w:rPr>
        <w:t>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제공한다</w:t>
      </w:r>
      <w:r w:rsidRPr="00ED4019">
        <w:rPr>
          <w:rFonts w:ascii="Times New Roman" w:hAnsi="Times New Roman"/>
          <w:lang w:eastAsia="ko-KR"/>
        </w:rPr>
        <w:t xml:space="preserve">. </w:t>
      </w:r>
      <w:proofErr w:type="gramStart"/>
      <w:r w:rsidRPr="00ED4019">
        <w:rPr>
          <w:rFonts w:ascii="Times New Roman" w:hAnsi="Times New Roman"/>
          <w:lang w:eastAsia="ko-KR"/>
        </w:rPr>
        <w:t>매개변수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Style w:val="VerbatimChar"/>
          <w:rFonts w:ascii="Times New Roman" w:hAnsi="Times New Roman"/>
          <w:lang w:eastAsia="ko-KR"/>
        </w:rPr>
        <w:t>.start</w:t>
      </w:r>
      <w:r w:rsidRPr="00ED4019">
        <w:rPr>
          <w:rFonts w:ascii="Times New Roman" w:hAnsi="Times New Roman"/>
          <w:lang w:eastAsia="ko-KR"/>
        </w:rPr>
        <w:t>로</w:t>
      </w:r>
      <w:proofErr w:type="gramEnd"/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시작일과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Style w:val="VerbatimChar"/>
          <w:rFonts w:ascii="Times New Roman" w:hAnsi="Times New Roman"/>
          <w:lang w:eastAsia="ko-KR"/>
        </w:rPr>
        <w:t>.end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종료일을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전달하면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해당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기간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동안의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데이터를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반환한다</w:t>
      </w:r>
      <w:r w:rsidRPr="00ED4019">
        <w:rPr>
          <w:rFonts w:ascii="Times New Roman" w:hAnsi="Times New Roman"/>
          <w:lang w:eastAsia="ko-KR"/>
        </w:rPr>
        <w:t>.</w:t>
      </w:r>
    </w:p>
    <w:p w14:paraId="52EAD720" w14:textId="402CE9AC" w:rsidR="00FD7B2A" w:rsidRPr="00ED4019" w:rsidRDefault="00FD7B2A">
      <w:pPr>
        <w:pStyle w:val="a0"/>
        <w:jc w:val="both"/>
        <w:rPr>
          <w:rFonts w:ascii="Times New Roman" w:hAnsi="Times New Roman"/>
          <w:lang w:eastAsia="ko-KR"/>
        </w:rPr>
        <w:pPrChange w:id="2937" w:author="제이펍 출판사" w:date="2021-03-14T15:57:00Z">
          <w:pPr>
            <w:pStyle w:val="a0"/>
          </w:pPr>
        </w:pPrChange>
      </w:pPr>
      <w:r w:rsidRPr="00ED4019">
        <w:rPr>
          <w:rFonts w:ascii="Times New Roman" w:hAnsi="Times New Roman"/>
          <w:lang w:eastAsia="ko-KR"/>
        </w:rPr>
        <w:t>또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Style w:val="VerbatimChar"/>
          <w:rFonts w:ascii="Times New Roman" w:hAnsi="Times New Roman"/>
          <w:lang w:eastAsia="ko-KR"/>
        </w:rPr>
        <w:t>timetk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패키지에서는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Style w:val="VerbatimChar"/>
          <w:rFonts w:ascii="Times New Roman" w:hAnsi="Times New Roman"/>
          <w:lang w:eastAsia="ko-KR"/>
        </w:rPr>
        <w:t>filter_by_time()</w:t>
      </w:r>
      <w:r w:rsidRPr="00ED4019">
        <w:rPr>
          <w:rStyle w:val="VerbatimChar"/>
          <w:rFonts w:ascii="Times New Roman" w:hAnsi="Times New Roman" w:hint="eastAsia"/>
          <w:lang w:eastAsia="ko-KR"/>
        </w:rPr>
        <w:t>에</w:t>
      </w:r>
      <w:r w:rsidRPr="00ED4019">
        <w:rPr>
          <w:rStyle w:val="VerbatimChar"/>
          <w:rFonts w:ascii="Times New Roman" w:hAnsi="Times New Roman" w:hint="eastAsia"/>
          <w:lang w:eastAsia="ko-KR"/>
        </w:rPr>
        <w:t xml:space="preserve"> </w:t>
      </w:r>
      <w:r w:rsidRPr="00ED4019">
        <w:rPr>
          <w:rStyle w:val="VerbatimChar"/>
          <w:rFonts w:ascii="Times New Roman" w:hAnsi="Times New Roman" w:hint="eastAsia"/>
          <w:lang w:eastAsia="ko-KR"/>
        </w:rPr>
        <w:t>데이터</w:t>
      </w:r>
      <w:r w:rsidRPr="00ED4019">
        <w:rPr>
          <w:rStyle w:val="VerbatimChar"/>
          <w:rFonts w:ascii="Times New Roman" w:hAnsi="Times New Roman" w:hint="eastAsia"/>
          <w:lang w:eastAsia="ko-KR"/>
        </w:rPr>
        <w:t xml:space="preserve"> </w:t>
      </w:r>
      <w:r w:rsidRPr="00ED4019">
        <w:rPr>
          <w:rStyle w:val="VerbatimChar"/>
          <w:rFonts w:ascii="Times New Roman" w:hAnsi="Times New Roman" w:hint="eastAsia"/>
          <w:lang w:eastAsia="ko-KR"/>
        </w:rPr>
        <w:t>값에</w:t>
      </w:r>
      <w:r w:rsidRPr="00ED4019">
        <w:rPr>
          <w:rStyle w:val="VerbatimChar"/>
          <w:rFonts w:ascii="Times New Roman" w:hAnsi="Times New Roman" w:hint="eastAsia"/>
          <w:lang w:eastAsia="ko-KR"/>
        </w:rPr>
        <w:t xml:space="preserve"> </w:t>
      </w:r>
      <w:r w:rsidRPr="00ED4019">
        <w:rPr>
          <w:rStyle w:val="VerbatimChar"/>
          <w:rFonts w:ascii="Times New Roman" w:hAnsi="Times New Roman" w:hint="eastAsia"/>
          <w:lang w:eastAsia="ko-KR"/>
        </w:rPr>
        <w:t>대한</w:t>
      </w:r>
      <w:r w:rsidRPr="00ED4019">
        <w:rPr>
          <w:rStyle w:val="VerbatimChar"/>
          <w:rFonts w:ascii="Times New Roman" w:hAnsi="Times New Roman" w:hint="eastAsia"/>
          <w:lang w:eastAsia="ko-KR"/>
        </w:rPr>
        <w:t xml:space="preserve"> </w:t>
      </w:r>
      <w:r w:rsidRPr="00ED4019">
        <w:rPr>
          <w:rStyle w:val="VerbatimChar"/>
          <w:rFonts w:ascii="Times New Roman" w:hAnsi="Times New Roman" w:hint="eastAsia"/>
          <w:lang w:eastAsia="ko-KR"/>
        </w:rPr>
        <w:t>조건을</w:t>
      </w:r>
      <w:r w:rsidRPr="00ED4019">
        <w:rPr>
          <w:rStyle w:val="VerbatimChar"/>
          <w:rFonts w:ascii="Times New Roman" w:hAnsi="Times New Roman" w:hint="eastAsia"/>
          <w:lang w:eastAsia="ko-KR"/>
        </w:rPr>
        <w:t xml:space="preserve"> </w:t>
      </w:r>
      <w:r w:rsidRPr="00ED4019">
        <w:rPr>
          <w:rStyle w:val="VerbatimChar"/>
          <w:rFonts w:ascii="Times New Roman" w:hAnsi="Times New Roman" w:hint="eastAsia"/>
          <w:lang w:eastAsia="ko-KR"/>
        </w:rPr>
        <w:t>추가할</w:t>
      </w:r>
      <w:r w:rsidRPr="00ED4019">
        <w:rPr>
          <w:rStyle w:val="VerbatimChar"/>
          <w:rFonts w:ascii="Times New Roman" w:hAnsi="Times New Roman" w:hint="eastAsia"/>
          <w:lang w:eastAsia="ko-KR"/>
        </w:rPr>
        <w:t xml:space="preserve"> </w:t>
      </w:r>
      <w:r w:rsidRPr="00ED4019">
        <w:rPr>
          <w:rStyle w:val="VerbatimChar"/>
          <w:rFonts w:ascii="Times New Roman" w:hAnsi="Times New Roman" w:hint="eastAsia"/>
          <w:lang w:eastAsia="ko-KR"/>
        </w:rPr>
        <w:t>수</w:t>
      </w:r>
      <w:r w:rsidRPr="00ED4019">
        <w:rPr>
          <w:rStyle w:val="VerbatimChar"/>
          <w:rFonts w:ascii="Times New Roman" w:hAnsi="Times New Roman" w:hint="eastAsia"/>
          <w:lang w:eastAsia="ko-KR"/>
        </w:rPr>
        <w:t xml:space="preserve"> </w:t>
      </w:r>
      <w:r w:rsidRPr="00ED4019">
        <w:rPr>
          <w:rStyle w:val="VerbatimChar"/>
          <w:rFonts w:ascii="Times New Roman" w:hAnsi="Times New Roman" w:hint="eastAsia"/>
          <w:lang w:eastAsia="ko-KR"/>
        </w:rPr>
        <w:t>있는</w:t>
      </w:r>
      <w:r w:rsidRPr="00ED4019">
        <w:rPr>
          <w:rStyle w:val="VerbatimChar"/>
          <w:rFonts w:ascii="Times New Roman" w:hAnsi="Times New Roman" w:hint="eastAsia"/>
          <w:lang w:eastAsia="ko-KR"/>
        </w:rPr>
        <w:t xml:space="preserve"> </w:t>
      </w:r>
      <w:r w:rsidRPr="00ED4019">
        <w:rPr>
          <w:rStyle w:val="VerbatimChar"/>
          <w:rFonts w:ascii="Times New Roman" w:hAnsi="Times New Roman"/>
          <w:lang w:eastAsia="ko-KR"/>
        </w:rPr>
        <w:t>filter_period()</w:t>
      </w:r>
      <w:r w:rsidRPr="00ED4019">
        <w:rPr>
          <w:rFonts w:ascii="Times New Roman" w:hAnsi="Times New Roman"/>
          <w:lang w:eastAsia="ko-KR"/>
        </w:rPr>
        <w:t>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제공한다</w:t>
      </w:r>
      <w:r w:rsidRPr="00ED4019">
        <w:rPr>
          <w:rFonts w:ascii="Times New Roman" w:hAnsi="Times New Roman"/>
          <w:lang w:eastAsia="ko-KR"/>
        </w:rPr>
        <w:t xml:space="preserve">. </w:t>
      </w:r>
      <w:r w:rsidRPr="00ED4019">
        <w:rPr>
          <w:rStyle w:val="VerbatimChar"/>
          <w:rFonts w:ascii="Times New Roman" w:hAnsi="Times New Roman"/>
          <w:lang w:eastAsia="ko-KR"/>
        </w:rPr>
        <w:t>filter_by_time()</w:t>
      </w:r>
      <w:r w:rsidRPr="00ED4019">
        <w:rPr>
          <w:rStyle w:val="VerbatimChar"/>
          <w:rFonts w:ascii="Times New Roman" w:hAnsi="Times New Roman" w:hint="eastAsia"/>
          <w:lang w:eastAsia="ko-KR"/>
        </w:rPr>
        <w:t>와</w:t>
      </w:r>
      <w:r w:rsidRPr="00ED4019">
        <w:rPr>
          <w:rStyle w:val="VerbatimChar"/>
          <w:rFonts w:ascii="Times New Roman" w:hAnsi="Times New Roman" w:hint="eastAsia"/>
          <w:lang w:eastAsia="ko-KR"/>
        </w:rPr>
        <w:t xml:space="preserve"> </w:t>
      </w:r>
      <w:r w:rsidRPr="00ED4019">
        <w:rPr>
          <w:rStyle w:val="VerbatimChar"/>
          <w:rFonts w:ascii="Times New Roman" w:hAnsi="Times New Roman" w:hint="eastAsia"/>
          <w:lang w:eastAsia="ko-KR"/>
        </w:rPr>
        <w:t>같이</w:t>
      </w:r>
      <w:r w:rsidRPr="00ED4019">
        <w:rPr>
          <w:rStyle w:val="VerbatimChar"/>
          <w:rFonts w:ascii="Times New Roman" w:hAnsi="Times New Roman" w:hint="eastAsia"/>
          <w:lang w:eastAsia="ko-KR"/>
        </w:rPr>
        <w:t xml:space="preserve"> </w:t>
      </w:r>
      <w:proofErr w:type="gramStart"/>
      <w:r w:rsidRPr="00ED4019">
        <w:rPr>
          <w:rFonts w:ascii="Times New Roman" w:hAnsi="Times New Roman"/>
          <w:lang w:eastAsia="ko-KR"/>
        </w:rPr>
        <w:t>매개변수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Style w:val="VerbatimChar"/>
          <w:rFonts w:ascii="Times New Roman" w:hAnsi="Times New Roman"/>
          <w:lang w:eastAsia="ko-KR"/>
        </w:rPr>
        <w:t>.start</w:t>
      </w:r>
      <w:r w:rsidRPr="00ED4019">
        <w:rPr>
          <w:rFonts w:ascii="Times New Roman" w:hAnsi="Times New Roman"/>
          <w:lang w:eastAsia="ko-KR"/>
        </w:rPr>
        <w:t>로</w:t>
      </w:r>
      <w:proofErr w:type="gramEnd"/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시작일과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Style w:val="VerbatimChar"/>
          <w:rFonts w:ascii="Times New Roman" w:hAnsi="Times New Roman"/>
          <w:lang w:eastAsia="ko-KR"/>
        </w:rPr>
        <w:t>.end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종료일</w:t>
      </w:r>
      <w:r w:rsidRPr="00ED4019">
        <w:rPr>
          <w:rFonts w:ascii="Times New Roman" w:hAnsi="Times New Roman" w:hint="eastAsia"/>
          <w:lang w:eastAsia="ko-KR"/>
        </w:rPr>
        <w:t>을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설정하고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데이터에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적용할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조건을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설정하면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적합한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결과들을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산출해서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반환한다</w:t>
      </w:r>
      <w:del w:id="2938" w:author="제이펍 출판사" w:date="2021-03-14T17:55:00Z">
        <w:r w:rsidRPr="00ED4019" w:rsidDel="00F97807">
          <w:rPr>
            <w:rFonts w:ascii="Times New Roman" w:hAnsi="Times New Roman"/>
            <w:lang w:eastAsia="ko-KR"/>
          </w:rPr>
          <w:delText xml:space="preserve">. </w:delText>
        </w:r>
        <w:r w:rsidRPr="00ED4019" w:rsidDel="00F97807">
          <w:rPr>
            <w:rFonts w:ascii="Times New Roman" w:hAnsi="Times New Roman"/>
            <w:lang w:eastAsia="ko-KR"/>
          </w:rPr>
          <w:delText>예를</w:delText>
        </w:r>
        <w:r w:rsidRPr="00ED4019" w:rsidDel="00F97807">
          <w:rPr>
            <w:rFonts w:ascii="Times New Roman" w:hAnsi="Times New Roman"/>
            <w:lang w:eastAsia="ko-KR"/>
          </w:rPr>
          <w:delText xml:space="preserve"> </w:delText>
        </w:r>
        <w:r w:rsidRPr="00ED4019" w:rsidDel="00F97807">
          <w:rPr>
            <w:rFonts w:ascii="Times New Roman" w:hAnsi="Times New Roman"/>
            <w:lang w:eastAsia="ko-KR"/>
          </w:rPr>
          <w:delText>들어</w:delText>
        </w:r>
        <w:r w:rsidRPr="00ED4019" w:rsidDel="00F97807">
          <w:rPr>
            <w:rFonts w:ascii="Times New Roman" w:hAnsi="Times New Roman"/>
            <w:lang w:eastAsia="ko-KR"/>
          </w:rPr>
          <w:delText xml:space="preserve"> </w:delText>
        </w:r>
      </w:del>
      <w:ins w:id="2939" w:author="제이펍 출판사" w:date="2021-03-14T17:55:00Z">
        <w:r w:rsidR="00F97807">
          <w:rPr>
            <w:rFonts w:ascii="Times New Roman" w:hAnsi="Times New Roman"/>
            <w:lang w:eastAsia="ko-KR"/>
          </w:rPr>
          <w:t xml:space="preserve">. </w:t>
        </w:r>
        <w:r w:rsidR="00F97807">
          <w:rPr>
            <w:rFonts w:ascii="Times New Roman" w:hAnsi="Times New Roman"/>
            <w:lang w:eastAsia="ko-KR"/>
          </w:rPr>
          <w:t>예를</w:t>
        </w:r>
        <w:r w:rsidR="00F97807">
          <w:rPr>
            <w:rFonts w:ascii="Times New Roman" w:hAnsi="Times New Roman"/>
            <w:lang w:eastAsia="ko-KR"/>
          </w:rPr>
          <w:t xml:space="preserve"> </w:t>
        </w:r>
        <w:r w:rsidR="00F97807">
          <w:rPr>
            <w:rFonts w:ascii="Times New Roman" w:hAnsi="Times New Roman"/>
            <w:lang w:eastAsia="ko-KR"/>
          </w:rPr>
          <w:t>들어</w:t>
        </w:r>
        <w:r w:rsidR="00F97807">
          <w:rPr>
            <w:rFonts w:ascii="Times New Roman" w:hAnsi="Times New Roman"/>
            <w:lang w:eastAsia="ko-KR"/>
          </w:rPr>
          <w:t xml:space="preserve">, </w:t>
        </w:r>
      </w:ins>
      <w:r w:rsidRPr="00ED4019">
        <w:rPr>
          <w:rFonts w:ascii="Times New Roman" w:hAnsi="Times New Roman"/>
          <w:lang w:eastAsia="ko-KR"/>
        </w:rPr>
        <w:t>매월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최대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매출일을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기록한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날</w:t>
      </w:r>
      <w:r w:rsidRPr="00ED4019">
        <w:rPr>
          <w:rFonts w:ascii="Times New Roman" w:hAnsi="Times New Roman"/>
          <w:lang w:eastAsia="ko-KR"/>
        </w:rPr>
        <w:t xml:space="preserve">, </w:t>
      </w:r>
      <w:r w:rsidRPr="00ED4019">
        <w:rPr>
          <w:rFonts w:ascii="Times New Roman" w:hAnsi="Times New Roman"/>
          <w:lang w:eastAsia="ko-KR"/>
        </w:rPr>
        <w:t>매년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월평균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매출액보다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큰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매출을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기록한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등을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산출할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때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유용하다</w:t>
      </w:r>
      <w:r w:rsidRPr="00ED4019">
        <w:rPr>
          <w:rFonts w:ascii="Times New Roman" w:hAnsi="Times New Roman"/>
          <w:lang w:eastAsia="ko-KR"/>
        </w:rPr>
        <w:t>.</w:t>
      </w:r>
    </w:p>
    <w:p w14:paraId="164BBC92" w14:textId="77777777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2940" w:author="제이펍 출판사" w:date="2021-03-14T15:57:00Z">
          <w:pPr>
            <w:pStyle w:val="SourceCode"/>
          </w:pPr>
        </w:pPrChange>
      </w:pPr>
      <w:r w:rsidRPr="00ED4019">
        <w:rPr>
          <w:rStyle w:val="NormalTok"/>
          <w:rFonts w:ascii="Times New Roman" w:hAnsi="Times New Roman"/>
          <w:lang w:eastAsia="ko-KR"/>
        </w:rPr>
        <w:t xml:space="preserve"> </w:t>
      </w:r>
      <w:r w:rsidRPr="00ED4019">
        <w:rPr>
          <w:rStyle w:val="NormalTok"/>
          <w:rFonts w:ascii="Times New Roman" w:hAnsi="Times New Roman"/>
        </w:rPr>
        <w:t xml:space="preserve">covid19 </w:t>
      </w:r>
      <w:r w:rsidRPr="00ED4019">
        <w:rPr>
          <w:rStyle w:val="SpecialCharTok"/>
          <w:rFonts w:ascii="Times New Roman" w:hAnsi="Times New Roman"/>
        </w:rPr>
        <w:t>%&gt;%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 </w:t>
      </w:r>
      <w:r w:rsidRPr="00ED4019">
        <w:rPr>
          <w:rStyle w:val="FunctionTok"/>
          <w:rFonts w:ascii="Times New Roman" w:hAnsi="Times New Roman"/>
        </w:rPr>
        <w:t>filter_by_</w:t>
      </w:r>
      <w:proofErr w:type="gramStart"/>
      <w:r w:rsidRPr="00ED4019">
        <w:rPr>
          <w:rStyle w:val="FunctionTok"/>
          <w:rFonts w:ascii="Times New Roman" w:hAnsi="Times New Roman"/>
        </w:rPr>
        <w:t>time</w:t>
      </w:r>
      <w:r w:rsidRPr="00ED4019">
        <w:rPr>
          <w:rStyle w:val="NormalTok"/>
          <w:rFonts w:ascii="Times New Roman" w:hAnsi="Times New Roman"/>
        </w:rPr>
        <w:t>(</w:t>
      </w:r>
      <w:proofErr w:type="gramEnd"/>
      <w:r w:rsidRPr="00ED4019">
        <w:rPr>
          <w:rStyle w:val="AttributeTok"/>
          <w:rFonts w:ascii="Times New Roman" w:hAnsi="Times New Roman"/>
        </w:rPr>
        <w:t>.date_var =</w:t>
      </w:r>
      <w:r w:rsidRPr="00ED4019">
        <w:rPr>
          <w:rStyle w:val="NormalTok"/>
          <w:rFonts w:ascii="Times New Roman" w:hAnsi="Times New Roman"/>
        </w:rPr>
        <w:t xml:space="preserve"> date, </w:t>
      </w:r>
      <w:r w:rsidRPr="00ED4019">
        <w:rPr>
          <w:rStyle w:val="AttributeTok"/>
          <w:rFonts w:ascii="Times New Roman" w:hAnsi="Times New Roman"/>
        </w:rPr>
        <w:t>.start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'2020-10-01'</w:t>
      </w:r>
      <w:r w:rsidRPr="00ED4019">
        <w:rPr>
          <w:rStyle w:val="NormalTok"/>
          <w:rFonts w:ascii="Times New Roman" w:hAnsi="Times New Roman"/>
        </w:rPr>
        <w:t xml:space="preserve">, </w:t>
      </w:r>
      <w:r w:rsidRPr="00ED4019">
        <w:rPr>
          <w:rStyle w:val="AttributeTok"/>
          <w:rFonts w:ascii="Times New Roman" w:hAnsi="Times New Roman"/>
        </w:rPr>
        <w:t>.end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'2020-10-05'</w:t>
      </w:r>
      <w:r w:rsidRPr="00ED4019">
        <w:rPr>
          <w:rStyle w:val="NormalTok"/>
          <w:rFonts w:ascii="Times New Roman" w:hAnsi="Times New Roman"/>
        </w:rPr>
        <w:t xml:space="preserve">)  </w:t>
      </w:r>
    </w:p>
    <w:p w14:paraId="728DEDA0" w14:textId="77777777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2941" w:author="제이펍 출판사" w:date="2021-03-14T15:57:00Z">
          <w:pPr>
            <w:pStyle w:val="SourceCode"/>
          </w:pPr>
        </w:pPrChange>
      </w:pPr>
      <w:r w:rsidRPr="00ED4019">
        <w:rPr>
          <w:rStyle w:val="VerbatimChar"/>
          <w:rFonts w:ascii="Times New Roman" w:hAnsi="Times New Roman"/>
        </w:rPr>
        <w:t xml:space="preserve">        </w:t>
      </w:r>
      <w:r w:rsidRPr="00ED4019">
        <w:rPr>
          <w:rStyle w:val="VerbatimChar"/>
          <w:rFonts w:ascii="Times New Roman" w:hAnsi="Times New Roman"/>
          <w:lang w:eastAsia="ko-KR"/>
        </w:rPr>
        <w:t>date status 0-9</w:t>
      </w:r>
      <w:r w:rsidRPr="00ED4019">
        <w:rPr>
          <w:rStyle w:val="VerbatimChar"/>
          <w:rFonts w:ascii="Times New Roman" w:hAnsi="Times New Roman"/>
          <w:lang w:eastAsia="ko-KR"/>
        </w:rPr>
        <w:t>세</w:t>
      </w:r>
      <w:r w:rsidRPr="00ED4019">
        <w:rPr>
          <w:rStyle w:val="VerbatimChar"/>
          <w:rFonts w:ascii="Times New Roman" w:hAnsi="Times New Roman"/>
          <w:lang w:eastAsia="ko-KR"/>
        </w:rPr>
        <w:t xml:space="preserve"> 10-19</w:t>
      </w:r>
      <w:r w:rsidRPr="00ED4019">
        <w:rPr>
          <w:rStyle w:val="VerbatimChar"/>
          <w:rFonts w:ascii="Times New Roman" w:hAnsi="Times New Roman"/>
          <w:lang w:eastAsia="ko-KR"/>
        </w:rPr>
        <w:t>세</w:t>
      </w:r>
      <w:r w:rsidRPr="00ED4019">
        <w:rPr>
          <w:rStyle w:val="VerbatimChar"/>
          <w:rFonts w:ascii="Times New Roman" w:hAnsi="Times New Roman"/>
          <w:lang w:eastAsia="ko-KR"/>
        </w:rPr>
        <w:t xml:space="preserve"> 20-29</w:t>
      </w:r>
      <w:r w:rsidRPr="00ED4019">
        <w:rPr>
          <w:rStyle w:val="VerbatimChar"/>
          <w:rFonts w:ascii="Times New Roman" w:hAnsi="Times New Roman"/>
          <w:lang w:eastAsia="ko-KR"/>
        </w:rPr>
        <w:t>세</w:t>
      </w:r>
      <w:r w:rsidRPr="00ED4019">
        <w:rPr>
          <w:rStyle w:val="VerbatimChar"/>
          <w:rFonts w:ascii="Times New Roman" w:hAnsi="Times New Roman"/>
          <w:lang w:eastAsia="ko-KR"/>
        </w:rPr>
        <w:t xml:space="preserve"> 30-39</w:t>
      </w:r>
      <w:r w:rsidRPr="00ED4019">
        <w:rPr>
          <w:rStyle w:val="VerbatimChar"/>
          <w:rFonts w:ascii="Times New Roman" w:hAnsi="Times New Roman"/>
          <w:lang w:eastAsia="ko-KR"/>
        </w:rPr>
        <w:t>세</w:t>
      </w:r>
      <w:r w:rsidRPr="00ED4019">
        <w:rPr>
          <w:rStyle w:val="VerbatimChar"/>
          <w:rFonts w:ascii="Times New Roman" w:hAnsi="Times New Roman"/>
          <w:lang w:eastAsia="ko-KR"/>
        </w:rPr>
        <w:t xml:space="preserve"> 40-49</w:t>
      </w:r>
      <w:r w:rsidRPr="00ED4019">
        <w:rPr>
          <w:rStyle w:val="VerbatimChar"/>
          <w:rFonts w:ascii="Times New Roman" w:hAnsi="Times New Roman"/>
          <w:lang w:eastAsia="ko-KR"/>
        </w:rPr>
        <w:t>세</w:t>
      </w:r>
      <w:r w:rsidRPr="00ED4019">
        <w:rPr>
          <w:rStyle w:val="VerbatimChar"/>
          <w:rFonts w:ascii="Times New Roman" w:hAnsi="Times New Roman"/>
          <w:lang w:eastAsia="ko-KR"/>
        </w:rPr>
        <w:t xml:space="preserve"> 50-59</w:t>
      </w:r>
      <w:r w:rsidRPr="00ED4019">
        <w:rPr>
          <w:rStyle w:val="VerbatimChar"/>
          <w:rFonts w:ascii="Times New Roman" w:hAnsi="Times New Roman"/>
          <w:lang w:eastAsia="ko-KR"/>
        </w:rPr>
        <w:t>세</w:t>
      </w:r>
      <w:r w:rsidRPr="00ED4019">
        <w:rPr>
          <w:rStyle w:val="VerbatimChar"/>
          <w:rFonts w:ascii="Times New Roman" w:hAnsi="Times New Roman"/>
          <w:lang w:eastAsia="ko-KR"/>
        </w:rPr>
        <w:t xml:space="preserve"> 60-69</w:t>
      </w:r>
      <w:r w:rsidRPr="00ED4019">
        <w:rPr>
          <w:rStyle w:val="VerbatimChar"/>
          <w:rFonts w:ascii="Times New Roman" w:hAnsi="Times New Roman"/>
          <w:lang w:eastAsia="ko-KR"/>
        </w:rPr>
        <w:t>세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  <w:lang w:eastAsia="ko-KR"/>
        </w:rPr>
        <w:t xml:space="preserve">1 2020-10-01   </w:t>
      </w:r>
      <w:r w:rsidRPr="00ED4019">
        <w:rPr>
          <w:rStyle w:val="VerbatimChar"/>
          <w:rFonts w:ascii="Times New Roman" w:hAnsi="Times New Roman"/>
          <w:lang w:eastAsia="ko-KR"/>
        </w:rPr>
        <w:t>신규</w:t>
      </w:r>
      <w:r w:rsidRPr="00ED4019">
        <w:rPr>
          <w:rStyle w:val="VerbatimChar"/>
          <w:rFonts w:ascii="Times New Roman" w:hAnsi="Times New Roman"/>
          <w:lang w:eastAsia="ko-KR"/>
        </w:rPr>
        <w:t xml:space="preserve">     6       4       7       9      14      13      13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  <w:lang w:eastAsia="ko-KR"/>
        </w:rPr>
        <w:t xml:space="preserve">2 2020-10-02   </w:t>
      </w:r>
      <w:r w:rsidRPr="00ED4019">
        <w:rPr>
          <w:rStyle w:val="VerbatimChar"/>
          <w:rFonts w:ascii="Times New Roman" w:hAnsi="Times New Roman"/>
          <w:lang w:eastAsia="ko-KR"/>
        </w:rPr>
        <w:t>신규</w:t>
      </w:r>
      <w:r w:rsidRPr="00ED4019">
        <w:rPr>
          <w:rStyle w:val="VerbatimChar"/>
          <w:rFonts w:ascii="Times New Roman" w:hAnsi="Times New Roman"/>
          <w:lang w:eastAsia="ko-KR"/>
        </w:rPr>
        <w:t xml:space="preserve">     3       6       6      10       6      11      13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  <w:lang w:eastAsia="ko-KR"/>
        </w:rPr>
        <w:t xml:space="preserve">3 2020-10-03   </w:t>
      </w:r>
      <w:r w:rsidRPr="00ED4019">
        <w:rPr>
          <w:rStyle w:val="VerbatimChar"/>
          <w:rFonts w:ascii="Times New Roman" w:hAnsi="Times New Roman"/>
          <w:lang w:eastAsia="ko-KR"/>
        </w:rPr>
        <w:t>신규</w:t>
      </w:r>
      <w:r w:rsidRPr="00ED4019">
        <w:rPr>
          <w:rStyle w:val="VerbatimChar"/>
          <w:rFonts w:ascii="Times New Roman" w:hAnsi="Times New Roman"/>
          <w:lang w:eastAsia="ko-KR"/>
        </w:rPr>
        <w:t xml:space="preserve">     1       1       6      13      11      11      16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  <w:lang w:eastAsia="ko-KR"/>
        </w:rPr>
        <w:t xml:space="preserve">4 2020-10-04   </w:t>
      </w:r>
      <w:r w:rsidRPr="00ED4019">
        <w:rPr>
          <w:rStyle w:val="VerbatimChar"/>
          <w:rFonts w:ascii="Times New Roman" w:hAnsi="Times New Roman"/>
          <w:lang w:eastAsia="ko-KR"/>
        </w:rPr>
        <w:t>신규</w:t>
      </w:r>
      <w:r w:rsidRPr="00ED4019">
        <w:rPr>
          <w:rStyle w:val="VerbatimChar"/>
          <w:rFonts w:ascii="Times New Roman" w:hAnsi="Times New Roman"/>
          <w:lang w:eastAsia="ko-KR"/>
        </w:rPr>
        <w:t xml:space="preserve">     0       4       4       9      13       8      12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  <w:lang w:eastAsia="ko-KR"/>
        </w:rPr>
        <w:t xml:space="preserve">5 2020-10-05   </w:t>
      </w:r>
      <w:r w:rsidRPr="00ED4019">
        <w:rPr>
          <w:rStyle w:val="VerbatimChar"/>
          <w:rFonts w:ascii="Times New Roman" w:hAnsi="Times New Roman"/>
          <w:lang w:eastAsia="ko-KR"/>
        </w:rPr>
        <w:t>신규</w:t>
      </w:r>
      <w:r w:rsidRPr="00ED4019">
        <w:rPr>
          <w:rStyle w:val="VerbatimChar"/>
          <w:rFonts w:ascii="Times New Roman" w:hAnsi="Times New Roman"/>
          <w:lang w:eastAsia="ko-KR"/>
        </w:rPr>
        <w:t xml:space="preserve">     0       3      17       9       8      12      14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  <w:lang w:eastAsia="ko-KR"/>
        </w:rPr>
        <w:t xml:space="preserve">  70-79</w:t>
      </w:r>
      <w:r w:rsidRPr="00ED4019">
        <w:rPr>
          <w:rStyle w:val="VerbatimChar"/>
          <w:rFonts w:ascii="Times New Roman" w:hAnsi="Times New Roman"/>
          <w:lang w:eastAsia="ko-KR"/>
        </w:rPr>
        <w:t>세</w:t>
      </w:r>
      <w:r w:rsidRPr="00ED4019">
        <w:rPr>
          <w:rStyle w:val="VerbatimChar"/>
          <w:rFonts w:ascii="Times New Roman" w:hAnsi="Times New Roman"/>
          <w:lang w:eastAsia="ko-KR"/>
        </w:rPr>
        <w:t xml:space="preserve"> 80</w:t>
      </w:r>
      <w:r w:rsidRPr="00ED4019">
        <w:rPr>
          <w:rStyle w:val="VerbatimChar"/>
          <w:rFonts w:ascii="Times New Roman" w:hAnsi="Times New Roman"/>
          <w:lang w:eastAsia="ko-KR"/>
        </w:rPr>
        <w:t>세</w:t>
      </w:r>
      <w:r w:rsidRPr="00ED4019">
        <w:rPr>
          <w:rStyle w:val="VerbatimChar"/>
          <w:rFonts w:ascii="Times New Roman" w:hAnsi="Times New Roman"/>
          <w:lang w:eastAsia="ko-KR"/>
        </w:rPr>
        <w:t xml:space="preserve"> </w:t>
      </w:r>
      <w:r w:rsidRPr="00ED4019">
        <w:rPr>
          <w:rStyle w:val="VerbatimChar"/>
          <w:rFonts w:ascii="Times New Roman" w:hAnsi="Times New Roman"/>
          <w:lang w:eastAsia="ko-KR"/>
        </w:rPr>
        <w:t>이상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  <w:lang w:eastAsia="ko-KR"/>
        </w:rPr>
        <w:t>1       7         4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  <w:lang w:eastAsia="ko-KR"/>
        </w:rPr>
        <w:t>2       4         4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  <w:lang w:eastAsia="ko-KR"/>
        </w:rPr>
        <w:t>3      13         3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  <w:lang w:eastAsia="ko-KR"/>
        </w:rPr>
        <w:t>4       8         6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  <w:lang w:eastAsia="ko-KR"/>
        </w:rPr>
        <w:t>5       6         4</w:t>
      </w:r>
    </w:p>
    <w:p w14:paraId="49E202FE" w14:textId="77777777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2942" w:author="제이펍 출판사" w:date="2021-03-14T15:57:00Z">
          <w:pPr>
            <w:pStyle w:val="SourceCode"/>
          </w:pPr>
        </w:pPrChange>
      </w:pPr>
      <w:r w:rsidRPr="00ED4019">
        <w:rPr>
          <w:rStyle w:val="NormalTok"/>
          <w:rFonts w:ascii="Times New Roman" w:hAnsi="Times New Roman"/>
          <w:lang w:eastAsia="ko-KR"/>
        </w:rPr>
        <w:t xml:space="preserve"> </w:t>
      </w:r>
      <w:r w:rsidRPr="00ED4019">
        <w:rPr>
          <w:rStyle w:val="NormalTok"/>
          <w:rFonts w:ascii="Times New Roman" w:hAnsi="Times New Roman"/>
        </w:rPr>
        <w:t xml:space="preserve">covid19 </w:t>
      </w:r>
      <w:r w:rsidRPr="00ED4019">
        <w:rPr>
          <w:rStyle w:val="SpecialCharTok"/>
          <w:rFonts w:ascii="Times New Roman" w:hAnsi="Times New Roman"/>
        </w:rPr>
        <w:t>%&gt;%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 </w:t>
      </w:r>
      <w:proofErr w:type="gramStart"/>
      <w:r w:rsidRPr="00ED4019">
        <w:rPr>
          <w:rStyle w:val="FunctionTok"/>
          <w:rFonts w:ascii="Times New Roman" w:hAnsi="Times New Roman"/>
        </w:rPr>
        <w:t>filter</w:t>
      </w:r>
      <w:r w:rsidRPr="00ED4019">
        <w:rPr>
          <w:rStyle w:val="NormalTok"/>
          <w:rFonts w:ascii="Times New Roman" w:hAnsi="Times New Roman"/>
        </w:rPr>
        <w:t>(</w:t>
      </w:r>
      <w:proofErr w:type="gramEnd"/>
      <w:r w:rsidRPr="00ED4019">
        <w:rPr>
          <w:rStyle w:val="StringTok"/>
          <w:rFonts w:ascii="Times New Roman" w:hAnsi="Times New Roman"/>
        </w:rPr>
        <w:t>`</w:t>
      </w:r>
      <w:r w:rsidRPr="00ED4019">
        <w:rPr>
          <w:rStyle w:val="AttributeTok"/>
          <w:rFonts w:ascii="Times New Roman" w:hAnsi="Times New Roman"/>
        </w:rPr>
        <w:t>0-9</w:t>
      </w:r>
      <w:r w:rsidRPr="00ED4019">
        <w:rPr>
          <w:rStyle w:val="AttributeTok"/>
          <w:rFonts w:ascii="Times New Roman" w:hAnsi="Times New Roman"/>
        </w:rPr>
        <w:t>세</w:t>
      </w:r>
      <w:r w:rsidRPr="00ED4019">
        <w:rPr>
          <w:rStyle w:val="StringTok"/>
          <w:rFonts w:ascii="Times New Roman" w:hAnsi="Times New Roman"/>
        </w:rPr>
        <w:t>`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pecialCharTok"/>
          <w:rFonts w:ascii="Times New Roman" w:hAnsi="Times New Roman"/>
        </w:rPr>
        <w:t>!=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DecValTok"/>
          <w:rFonts w:ascii="Times New Roman" w:hAnsi="Times New Roman"/>
        </w:rPr>
        <w:t>0</w:t>
      </w:r>
      <w:r w:rsidRPr="00ED4019">
        <w:rPr>
          <w:rStyle w:val="NormalTok"/>
          <w:rFonts w:ascii="Times New Roman" w:hAnsi="Times New Roman"/>
        </w:rPr>
        <w:t xml:space="preserve">) </w:t>
      </w:r>
      <w:r w:rsidRPr="00ED4019">
        <w:rPr>
          <w:rStyle w:val="SpecialCharTok"/>
          <w:rFonts w:ascii="Times New Roman" w:hAnsi="Times New Roman"/>
        </w:rPr>
        <w:t>%&gt;%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 </w:t>
      </w:r>
      <w:r w:rsidRPr="00ED4019">
        <w:rPr>
          <w:rStyle w:val="FunctionTok"/>
          <w:rFonts w:ascii="Times New Roman" w:hAnsi="Times New Roman"/>
        </w:rPr>
        <w:t>filter_period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AttributeTok"/>
          <w:rFonts w:ascii="Times New Roman" w:hAnsi="Times New Roman"/>
        </w:rPr>
        <w:t>.date_var =</w:t>
      </w:r>
      <w:r w:rsidRPr="00ED4019">
        <w:rPr>
          <w:rStyle w:val="NormalTok"/>
          <w:rFonts w:ascii="Times New Roman" w:hAnsi="Times New Roman"/>
        </w:rPr>
        <w:t xml:space="preserve"> date, </w:t>
      </w:r>
      <w:r w:rsidRPr="00ED4019">
        <w:rPr>
          <w:rStyle w:val="AttributeTok"/>
          <w:rFonts w:ascii="Times New Roman" w:hAnsi="Times New Roman"/>
        </w:rPr>
        <w:t>.period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'1 month'</w:t>
      </w:r>
      <w:r w:rsidRPr="00ED4019">
        <w:rPr>
          <w:rStyle w:val="NormalTok"/>
          <w:rFonts w:ascii="Times New Roman" w:hAnsi="Times New Roman"/>
        </w:rPr>
        <w:t xml:space="preserve">, </w:t>
      </w:r>
      <w:r w:rsidRPr="00ED4019">
        <w:rPr>
          <w:rStyle w:val="StringTok"/>
          <w:rFonts w:ascii="Times New Roman" w:hAnsi="Times New Roman"/>
        </w:rPr>
        <w:t>`</w:t>
      </w:r>
      <w:r w:rsidRPr="00ED4019">
        <w:rPr>
          <w:rStyle w:val="AttributeTok"/>
          <w:rFonts w:ascii="Times New Roman" w:hAnsi="Times New Roman"/>
        </w:rPr>
        <w:t>0-9</w:t>
      </w:r>
      <w:r w:rsidRPr="00ED4019">
        <w:rPr>
          <w:rStyle w:val="AttributeTok"/>
          <w:rFonts w:ascii="Times New Roman" w:hAnsi="Times New Roman"/>
        </w:rPr>
        <w:t>세</w:t>
      </w:r>
      <w:r w:rsidRPr="00ED4019">
        <w:rPr>
          <w:rStyle w:val="StringTok"/>
          <w:rFonts w:ascii="Times New Roman" w:hAnsi="Times New Roman"/>
        </w:rPr>
        <w:t>`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pecialCharTok"/>
          <w:rFonts w:ascii="Times New Roman" w:hAnsi="Times New Roman"/>
        </w:rPr>
        <w:t>==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unctionTok"/>
          <w:rFonts w:ascii="Times New Roman" w:hAnsi="Times New Roman"/>
        </w:rPr>
        <w:t>max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StringTok"/>
          <w:rFonts w:ascii="Times New Roman" w:hAnsi="Times New Roman"/>
        </w:rPr>
        <w:t>`</w:t>
      </w:r>
      <w:r w:rsidRPr="00ED4019">
        <w:rPr>
          <w:rStyle w:val="AttributeTok"/>
          <w:rFonts w:ascii="Times New Roman" w:hAnsi="Times New Roman"/>
        </w:rPr>
        <w:t>0-9</w:t>
      </w:r>
      <w:r w:rsidRPr="00ED4019">
        <w:rPr>
          <w:rStyle w:val="AttributeTok"/>
          <w:rFonts w:ascii="Times New Roman" w:hAnsi="Times New Roman"/>
        </w:rPr>
        <w:t>세</w:t>
      </w:r>
      <w:r w:rsidRPr="00ED4019">
        <w:rPr>
          <w:rStyle w:val="StringTok"/>
          <w:rFonts w:ascii="Times New Roman" w:hAnsi="Times New Roman"/>
        </w:rPr>
        <w:t>`</w:t>
      </w:r>
      <w:r w:rsidRPr="00ED4019">
        <w:rPr>
          <w:rStyle w:val="NormalTok"/>
          <w:rFonts w:ascii="Times New Roman" w:hAnsi="Times New Roman"/>
        </w:rPr>
        <w:t xml:space="preserve">)) </w:t>
      </w:r>
      <w:r w:rsidRPr="00ED4019">
        <w:rPr>
          <w:rStyle w:val="SpecialCharTok"/>
          <w:rFonts w:ascii="Times New Roman" w:hAnsi="Times New Roman"/>
        </w:rPr>
        <w:t>%&gt;%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 </w:t>
      </w:r>
      <w:r w:rsidRPr="00ED4019">
        <w:rPr>
          <w:rStyle w:val="FunctionTok"/>
          <w:rFonts w:ascii="Times New Roman" w:hAnsi="Times New Roman"/>
        </w:rPr>
        <w:t>head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DecValTok"/>
          <w:rFonts w:ascii="Times New Roman" w:hAnsi="Times New Roman"/>
        </w:rPr>
        <w:t>10</w:t>
      </w:r>
      <w:r w:rsidRPr="00ED4019">
        <w:rPr>
          <w:rStyle w:val="NormalTok"/>
          <w:rFonts w:ascii="Times New Roman" w:hAnsi="Times New Roman"/>
        </w:rPr>
        <w:t>)</w:t>
      </w:r>
    </w:p>
    <w:p w14:paraId="7E99AB74" w14:textId="3C7B2B8E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2943" w:author="제이펍 출판사" w:date="2021-03-14T15:57:00Z">
          <w:pPr>
            <w:pStyle w:val="SourceCode"/>
          </w:pPr>
        </w:pPrChange>
      </w:pPr>
      <w:r w:rsidRPr="00ED4019">
        <w:rPr>
          <w:rStyle w:val="VerbatimChar"/>
          <w:rFonts w:ascii="Times New Roman" w:hAnsi="Times New Roman"/>
        </w:rPr>
        <w:t># A tibble: 10 x 11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   date       status `0-9</w:t>
      </w:r>
      <w:r w:rsidRPr="00ED4019">
        <w:rPr>
          <w:rStyle w:val="VerbatimChar"/>
          <w:rFonts w:ascii="Times New Roman" w:hAnsi="Times New Roman"/>
        </w:rPr>
        <w:t>세</w:t>
      </w:r>
      <w:r w:rsidRPr="00ED4019">
        <w:rPr>
          <w:rStyle w:val="VerbatimChar"/>
          <w:rFonts w:ascii="Times New Roman" w:hAnsi="Times New Roman"/>
        </w:rPr>
        <w:t>` `10-19</w:t>
      </w:r>
      <w:r w:rsidRPr="00ED4019">
        <w:rPr>
          <w:rStyle w:val="VerbatimChar"/>
          <w:rFonts w:ascii="Times New Roman" w:hAnsi="Times New Roman"/>
        </w:rPr>
        <w:t>세</w:t>
      </w:r>
      <w:r w:rsidRPr="00ED4019">
        <w:rPr>
          <w:rStyle w:val="VerbatimChar"/>
          <w:rFonts w:ascii="Times New Roman" w:hAnsi="Times New Roman"/>
        </w:rPr>
        <w:t>` `20-29</w:t>
      </w:r>
      <w:r w:rsidRPr="00ED4019">
        <w:rPr>
          <w:rStyle w:val="VerbatimChar"/>
          <w:rFonts w:ascii="Times New Roman" w:hAnsi="Times New Roman"/>
        </w:rPr>
        <w:t>세</w:t>
      </w:r>
      <w:r w:rsidRPr="00ED4019">
        <w:rPr>
          <w:rStyle w:val="VerbatimChar"/>
          <w:rFonts w:ascii="Times New Roman" w:hAnsi="Times New Roman"/>
        </w:rPr>
        <w:t>` `30-39</w:t>
      </w:r>
      <w:r w:rsidRPr="00ED4019">
        <w:rPr>
          <w:rStyle w:val="VerbatimChar"/>
          <w:rFonts w:ascii="Times New Roman" w:hAnsi="Times New Roman"/>
        </w:rPr>
        <w:t>세</w:t>
      </w:r>
      <w:r w:rsidRPr="00ED4019">
        <w:rPr>
          <w:rStyle w:val="VerbatimChar"/>
          <w:rFonts w:ascii="Times New Roman" w:hAnsi="Times New Roman"/>
        </w:rPr>
        <w:t>` `40-49</w:t>
      </w:r>
      <w:r w:rsidRPr="00ED4019">
        <w:rPr>
          <w:rStyle w:val="VerbatimChar"/>
          <w:rFonts w:ascii="Times New Roman" w:hAnsi="Times New Roman"/>
        </w:rPr>
        <w:t>세</w:t>
      </w:r>
      <w:r w:rsidRPr="00ED4019">
        <w:rPr>
          <w:rStyle w:val="VerbatimChar"/>
          <w:rFonts w:ascii="Times New Roman" w:hAnsi="Times New Roman"/>
        </w:rPr>
        <w:t>` `50-59</w:t>
      </w:r>
      <w:r w:rsidRPr="00ED4019">
        <w:rPr>
          <w:rStyle w:val="VerbatimChar"/>
          <w:rFonts w:ascii="Times New Roman" w:hAnsi="Times New Roman"/>
        </w:rPr>
        <w:t>세</w:t>
      </w:r>
      <w:r w:rsidRPr="00ED4019">
        <w:rPr>
          <w:rStyle w:val="VerbatimChar"/>
          <w:rFonts w:ascii="Times New Roman" w:hAnsi="Times New Roman"/>
        </w:rPr>
        <w:t>`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   &lt;date&gt;     &lt;fct&gt;    &lt;dbl&gt;     &lt;dbl&gt;     &lt;dbl&gt;     &lt;dbl&gt;     &lt;dbl&gt;     &lt;dbl&gt;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 1 2020-04-16 </w:t>
      </w:r>
      <w:r w:rsidRPr="00ED4019">
        <w:rPr>
          <w:rStyle w:val="VerbatimChar"/>
          <w:rFonts w:ascii="Times New Roman" w:hAnsi="Times New Roman"/>
        </w:rPr>
        <w:t>신규</w:t>
      </w:r>
      <w:r w:rsidRPr="00ED4019">
        <w:rPr>
          <w:rStyle w:val="VerbatimChar"/>
          <w:rFonts w:ascii="Times New Roman" w:hAnsi="Times New Roman"/>
        </w:rPr>
        <w:t xml:space="preserve">         3         3         5         1         2         3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 2 2020-05-27 </w:t>
      </w:r>
      <w:r w:rsidRPr="00ED4019">
        <w:rPr>
          <w:rStyle w:val="VerbatimChar"/>
          <w:rFonts w:ascii="Times New Roman" w:hAnsi="Times New Roman"/>
        </w:rPr>
        <w:t>신규</w:t>
      </w:r>
      <w:r w:rsidRPr="00ED4019">
        <w:rPr>
          <w:rStyle w:val="VerbatimChar"/>
          <w:rFonts w:ascii="Times New Roman" w:hAnsi="Times New Roman"/>
        </w:rPr>
        <w:t xml:space="preserve">         3         2         8         6         3         6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 3 2020-06-06 </w:t>
      </w:r>
      <w:r w:rsidRPr="00ED4019">
        <w:rPr>
          <w:rStyle w:val="VerbatimChar"/>
          <w:rFonts w:ascii="Times New Roman" w:hAnsi="Times New Roman"/>
        </w:rPr>
        <w:t>신규</w:t>
      </w:r>
      <w:r w:rsidRPr="00ED4019">
        <w:rPr>
          <w:rStyle w:val="VerbatimChar"/>
          <w:rFonts w:ascii="Times New Roman" w:hAnsi="Times New Roman"/>
        </w:rPr>
        <w:t xml:space="preserve">         3         1         2         6        11         8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 4 2020-06-23 </w:t>
      </w:r>
      <w:r w:rsidRPr="00ED4019">
        <w:rPr>
          <w:rStyle w:val="VerbatimChar"/>
          <w:rFonts w:ascii="Times New Roman" w:hAnsi="Times New Roman"/>
        </w:rPr>
        <w:t>신규</w:t>
      </w:r>
      <w:r w:rsidRPr="00ED4019">
        <w:rPr>
          <w:rStyle w:val="VerbatimChar"/>
          <w:rFonts w:ascii="Times New Roman" w:hAnsi="Times New Roman"/>
        </w:rPr>
        <w:t xml:space="preserve">         3         0         4         9         9         9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 5 2020-06-29 </w:t>
      </w:r>
      <w:r w:rsidRPr="00ED4019">
        <w:rPr>
          <w:rStyle w:val="VerbatimChar"/>
          <w:rFonts w:ascii="Times New Roman" w:hAnsi="Times New Roman"/>
        </w:rPr>
        <w:t>신규</w:t>
      </w:r>
      <w:r w:rsidRPr="00ED4019">
        <w:rPr>
          <w:rStyle w:val="VerbatimChar"/>
          <w:rFonts w:ascii="Times New Roman" w:hAnsi="Times New Roman"/>
        </w:rPr>
        <w:t xml:space="preserve">         3         1         9         5         6         5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 6 2020-06-30 </w:t>
      </w:r>
      <w:r w:rsidRPr="00ED4019">
        <w:rPr>
          <w:rStyle w:val="VerbatimChar"/>
          <w:rFonts w:ascii="Times New Roman" w:hAnsi="Times New Roman"/>
        </w:rPr>
        <w:t>신규</w:t>
      </w:r>
      <w:r w:rsidRPr="00ED4019">
        <w:rPr>
          <w:rStyle w:val="VerbatimChar"/>
          <w:rFonts w:ascii="Times New Roman" w:hAnsi="Times New Roman"/>
        </w:rPr>
        <w:t xml:space="preserve">         3         4        10         6         8         6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 7 2020-07-17 </w:t>
      </w:r>
      <w:r w:rsidRPr="00ED4019">
        <w:rPr>
          <w:rStyle w:val="VerbatimChar"/>
          <w:rFonts w:ascii="Times New Roman" w:hAnsi="Times New Roman"/>
        </w:rPr>
        <w:t>신규</w:t>
      </w:r>
      <w:r w:rsidRPr="00ED4019">
        <w:rPr>
          <w:rStyle w:val="VerbatimChar"/>
          <w:rFonts w:ascii="Times New Roman" w:hAnsi="Times New Roman"/>
        </w:rPr>
        <w:t xml:space="preserve">        10         4        26        37        32        23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 8 2020-08-23 </w:t>
      </w:r>
      <w:r w:rsidRPr="00ED4019">
        <w:rPr>
          <w:rStyle w:val="VerbatimChar"/>
          <w:rFonts w:ascii="Times New Roman" w:hAnsi="Times New Roman"/>
        </w:rPr>
        <w:t>신규</w:t>
      </w:r>
      <w:r w:rsidRPr="00ED4019">
        <w:rPr>
          <w:rStyle w:val="VerbatimChar"/>
          <w:rFonts w:ascii="Times New Roman" w:hAnsi="Times New Roman"/>
        </w:rPr>
        <w:t xml:space="preserve">        16        35        34        40        62        82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 9 2020-08-28 </w:t>
      </w:r>
      <w:r w:rsidRPr="00ED4019">
        <w:rPr>
          <w:rStyle w:val="VerbatimChar"/>
          <w:rFonts w:ascii="Times New Roman" w:hAnsi="Times New Roman"/>
        </w:rPr>
        <w:t>신규</w:t>
      </w:r>
      <w:r w:rsidRPr="00ED4019">
        <w:rPr>
          <w:rStyle w:val="VerbatimChar"/>
          <w:rFonts w:ascii="Times New Roman" w:hAnsi="Times New Roman"/>
        </w:rPr>
        <w:t xml:space="preserve">        16        17        32        48        53        73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10 2020-08-29 </w:t>
      </w:r>
      <w:r w:rsidRPr="00ED4019">
        <w:rPr>
          <w:rStyle w:val="VerbatimChar"/>
          <w:rFonts w:ascii="Times New Roman" w:hAnsi="Times New Roman"/>
        </w:rPr>
        <w:t>신규</w:t>
      </w:r>
      <w:r w:rsidRPr="00ED4019">
        <w:rPr>
          <w:rStyle w:val="VerbatimChar"/>
          <w:rFonts w:ascii="Times New Roman" w:hAnsi="Times New Roman"/>
        </w:rPr>
        <w:t xml:space="preserve">        16        18        31        36        47        54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lastRenderedPageBreak/>
        <w:t xml:space="preserve"># </w:t>
      </w:r>
      <w:commentRangeStart w:id="2944"/>
      <w:r w:rsidRPr="00ED4019">
        <w:rPr>
          <w:rStyle w:val="VerbatimChar"/>
          <w:rFonts w:ascii="Times New Roman" w:hAnsi="Times New Roman"/>
        </w:rPr>
        <w:t>... with 3 more variables</w:t>
      </w:r>
      <w:commentRangeEnd w:id="2944"/>
      <w:r w:rsidR="002A4AD4">
        <w:rPr>
          <w:rStyle w:val="af3"/>
          <w:kern w:val="0"/>
          <w:lang w:eastAsia="en-US"/>
        </w:rPr>
        <w:commentReference w:id="2944"/>
      </w:r>
      <w:r w:rsidRPr="00ED4019">
        <w:rPr>
          <w:rStyle w:val="VerbatimChar"/>
          <w:rFonts w:ascii="Times New Roman" w:hAnsi="Times New Roman"/>
        </w:rPr>
        <w:t>: `60-69</w:t>
      </w:r>
      <w:r w:rsidRPr="00ED4019">
        <w:rPr>
          <w:rStyle w:val="VerbatimChar"/>
          <w:rFonts w:ascii="Times New Roman" w:hAnsi="Times New Roman"/>
        </w:rPr>
        <w:t>세</w:t>
      </w:r>
      <w:r w:rsidRPr="00ED4019">
        <w:rPr>
          <w:rStyle w:val="VerbatimChar"/>
          <w:rFonts w:ascii="Times New Roman" w:hAnsi="Times New Roman"/>
        </w:rPr>
        <w:t>` &lt;dbl&gt;, `70-79</w:t>
      </w:r>
      <w:r w:rsidRPr="00ED4019">
        <w:rPr>
          <w:rStyle w:val="VerbatimChar"/>
          <w:rFonts w:ascii="Times New Roman" w:hAnsi="Times New Roman"/>
        </w:rPr>
        <w:t>세</w:t>
      </w:r>
      <w:r w:rsidRPr="00ED4019">
        <w:rPr>
          <w:rStyle w:val="VerbatimChar"/>
          <w:rFonts w:ascii="Times New Roman" w:hAnsi="Times New Roman"/>
        </w:rPr>
        <w:t>` &lt;dbl&gt;, `80</w:t>
      </w:r>
      <w:r w:rsidRPr="00ED4019">
        <w:rPr>
          <w:rStyle w:val="VerbatimChar"/>
          <w:rFonts w:ascii="Times New Roman" w:hAnsi="Times New Roman"/>
        </w:rPr>
        <w:t>세</w:t>
      </w:r>
      <w:r w:rsidRPr="00ED4019">
        <w:rPr>
          <w:rFonts w:ascii="Times New Roman" w:hAnsi="Times New Roman"/>
        </w:rPr>
        <w:br/>
      </w:r>
      <w:del w:id="2945" w:author="user" w:date="2021-03-21T15:46:00Z">
        <w:r w:rsidRPr="00ED4019" w:rsidDel="00127298">
          <w:rPr>
            <w:rStyle w:val="VerbatimChar"/>
            <w:rFonts w:ascii="Times New Roman" w:hAnsi="Times New Roman"/>
          </w:rPr>
          <w:delText xml:space="preserve">#  </w:delText>
        </w:r>
      </w:del>
      <w:ins w:id="2946" w:author="user" w:date="2021-03-21T15:46:00Z">
        <w:r w:rsidR="00127298">
          <w:rPr>
            <w:rStyle w:val="VerbatimChar"/>
            <w:rFonts w:ascii="Times New Roman" w:hAnsi="Times New Roman"/>
          </w:rPr>
          <w:t xml:space="preserve"># </w:t>
        </w:r>
      </w:ins>
      <w:r w:rsidRPr="00ED4019">
        <w:rPr>
          <w:rStyle w:val="VerbatimChar"/>
          <w:rFonts w:ascii="Times New Roman" w:hAnsi="Times New Roman"/>
        </w:rPr>
        <w:t xml:space="preserve"> </w:t>
      </w:r>
      <w:r w:rsidRPr="00ED4019">
        <w:rPr>
          <w:rStyle w:val="VerbatimChar"/>
          <w:rFonts w:ascii="Times New Roman" w:hAnsi="Times New Roman"/>
        </w:rPr>
        <w:t>이상</w:t>
      </w:r>
      <w:r w:rsidRPr="00ED4019">
        <w:rPr>
          <w:rStyle w:val="VerbatimChar"/>
          <w:rFonts w:ascii="Times New Roman" w:hAnsi="Times New Roman"/>
        </w:rPr>
        <w:t>` &lt;dbl&gt;</w:t>
      </w:r>
    </w:p>
    <w:p w14:paraId="68537188" w14:textId="77777777" w:rsidR="00FD7B2A" w:rsidRDefault="00FD7B2A">
      <w:pPr>
        <w:pStyle w:val="comment"/>
        <w:ind w:left="480"/>
        <w:jc w:val="both"/>
        <w:pPrChange w:id="2947" w:author="제이펍 출판사" w:date="2021-03-14T15:57:00Z">
          <w:pPr>
            <w:pStyle w:val="comment"/>
            <w:ind w:left="480"/>
          </w:pPr>
        </w:pPrChange>
      </w:pPr>
      <w:r>
        <w:t>코드 설명</w:t>
      </w:r>
    </w:p>
    <w:p w14:paraId="643759ED" w14:textId="77777777" w:rsidR="00FD7B2A" w:rsidRDefault="00FD7B2A">
      <w:pPr>
        <w:pStyle w:val="comment"/>
        <w:numPr>
          <w:ilvl w:val="0"/>
          <w:numId w:val="19"/>
        </w:numPr>
        <w:ind w:leftChars="200" w:left="832" w:hangingChars="200" w:hanging="440"/>
        <w:jc w:val="both"/>
        <w:pPrChange w:id="2948" w:author="user" w:date="2021-03-19T09:05:00Z">
          <w:pPr>
            <w:pStyle w:val="comment"/>
            <w:numPr>
              <w:numId w:val="19"/>
            </w:numPr>
            <w:ind w:leftChars="200" w:left="832" w:hangingChars="200" w:hanging="440"/>
          </w:pPr>
        </w:pPrChange>
      </w:pPr>
      <w:r>
        <w:t>2020-10-01부터 2020-10-05까지의 데이터 산출</w:t>
      </w:r>
    </w:p>
    <w:p w14:paraId="3A81CC0A" w14:textId="6776F81E" w:rsidR="00FD7B2A" w:rsidRDefault="00FD7B2A">
      <w:pPr>
        <w:pStyle w:val="comment"/>
        <w:numPr>
          <w:ilvl w:val="0"/>
          <w:numId w:val="19"/>
        </w:numPr>
        <w:ind w:leftChars="200" w:left="784" w:hangingChars="200" w:hanging="392"/>
        <w:jc w:val="both"/>
        <w:rPr>
          <w:lang w:eastAsia="ko-KR"/>
        </w:rPr>
        <w:pPrChange w:id="2949" w:author="user" w:date="2021-03-19T09:05:00Z">
          <w:pPr>
            <w:pStyle w:val="comment"/>
            <w:numPr>
              <w:numId w:val="19"/>
            </w:numPr>
            <w:ind w:leftChars="200" w:left="784" w:hangingChars="200" w:hanging="392"/>
          </w:pPr>
        </w:pPrChange>
      </w:pPr>
      <w:r w:rsidRPr="00ED4019">
        <w:rPr>
          <w:rStyle w:val="VerbatimChar"/>
          <w:rFonts w:ascii="Times New Roman" w:hAnsi="Times New Roman"/>
          <w:lang w:eastAsia="ko-KR"/>
        </w:rPr>
        <w:t>filter_period()</w:t>
      </w:r>
      <w:r>
        <w:rPr>
          <w:lang w:eastAsia="ko-KR"/>
        </w:rPr>
        <w:t>를 사용하여 코로나19 데이터에서 0-9세가 0인 행을 제거(</w:t>
      </w:r>
      <w:r w:rsidRPr="00ED4019">
        <w:rPr>
          <w:rStyle w:val="VerbatimChar"/>
          <w:rFonts w:ascii="Times New Roman" w:hAnsi="Times New Roman"/>
          <w:lang w:eastAsia="ko-KR"/>
        </w:rPr>
        <w:t>filter(`0-9</w:t>
      </w:r>
      <w:r w:rsidRPr="00ED4019">
        <w:rPr>
          <w:rStyle w:val="VerbatimChar"/>
          <w:rFonts w:ascii="Times New Roman" w:hAnsi="Times New Roman"/>
          <w:lang w:eastAsia="ko-KR"/>
        </w:rPr>
        <w:t>세</w:t>
      </w:r>
      <w:proofErr w:type="gramStart"/>
      <w:r w:rsidRPr="00ED4019">
        <w:rPr>
          <w:rStyle w:val="VerbatimChar"/>
          <w:rFonts w:ascii="Times New Roman" w:hAnsi="Times New Roman"/>
          <w:lang w:eastAsia="ko-KR"/>
        </w:rPr>
        <w:t>` !=</w:t>
      </w:r>
      <w:proofErr w:type="gramEnd"/>
      <w:r w:rsidRPr="00ED4019">
        <w:rPr>
          <w:rStyle w:val="VerbatimChar"/>
          <w:rFonts w:ascii="Times New Roman" w:hAnsi="Times New Roman"/>
          <w:lang w:eastAsia="ko-KR"/>
        </w:rPr>
        <w:t xml:space="preserve"> 0)</w:t>
      </w:r>
      <w:r>
        <w:rPr>
          <w:lang w:eastAsia="ko-KR"/>
        </w:rPr>
        <w:t>)하고 월</w:t>
      </w:r>
      <w:ins w:id="2950" w:author="user" w:date="2021-03-21T22:28:00Z">
        <w:r w:rsidR="004F2AC1">
          <w:rPr>
            <w:rFonts w:hint="eastAsia"/>
            <w:lang w:eastAsia="ko-KR"/>
          </w:rPr>
          <w:t xml:space="preserve"> </w:t>
        </w:r>
      </w:ins>
      <w:r>
        <w:rPr>
          <w:lang w:eastAsia="ko-KR"/>
        </w:rPr>
        <w:t>단위로 쪼개서(.period = ‘1 month’) 0-9세 확진자수가 가장 많은 데이터(</w:t>
      </w:r>
      <w:r w:rsidRPr="00ED4019">
        <w:rPr>
          <w:rStyle w:val="VerbatimChar"/>
          <w:rFonts w:ascii="Times New Roman" w:hAnsi="Times New Roman"/>
          <w:lang w:eastAsia="ko-KR"/>
        </w:rPr>
        <w:t>`0-9</w:t>
      </w:r>
      <w:r w:rsidRPr="00ED4019">
        <w:rPr>
          <w:rStyle w:val="VerbatimChar"/>
          <w:rFonts w:ascii="Times New Roman" w:hAnsi="Times New Roman"/>
          <w:lang w:eastAsia="ko-KR"/>
        </w:rPr>
        <w:t>세</w:t>
      </w:r>
      <w:r w:rsidRPr="00ED4019">
        <w:rPr>
          <w:rStyle w:val="VerbatimChar"/>
          <w:rFonts w:ascii="Times New Roman" w:hAnsi="Times New Roman"/>
          <w:lang w:eastAsia="ko-KR"/>
        </w:rPr>
        <w:t>` == max(`0-9</w:t>
      </w:r>
      <w:r w:rsidRPr="00ED4019">
        <w:rPr>
          <w:rStyle w:val="VerbatimChar"/>
          <w:rFonts w:ascii="Times New Roman" w:hAnsi="Times New Roman"/>
          <w:lang w:eastAsia="ko-KR"/>
        </w:rPr>
        <w:t>세</w:t>
      </w:r>
      <w:r w:rsidRPr="00ED4019">
        <w:rPr>
          <w:rStyle w:val="VerbatimChar"/>
          <w:rFonts w:ascii="Times New Roman" w:hAnsi="Times New Roman"/>
          <w:lang w:eastAsia="ko-KR"/>
        </w:rPr>
        <w:t>`)</w:t>
      </w:r>
      <w:r>
        <w:rPr>
          <w:lang w:eastAsia="ko-KR"/>
        </w:rPr>
        <w:t>)를 산출</w:t>
      </w:r>
    </w:p>
    <w:p w14:paraId="207D678A" w14:textId="77777777" w:rsidR="00FD7B2A" w:rsidRPr="00ED4019" w:rsidRDefault="00FD7B2A">
      <w:pPr>
        <w:pStyle w:val="Compact"/>
        <w:numPr>
          <w:ilvl w:val="0"/>
          <w:numId w:val="11"/>
        </w:numPr>
        <w:jc w:val="both"/>
        <w:rPr>
          <w:rFonts w:ascii="Times New Roman" w:hAnsi="Times New Roman"/>
        </w:rPr>
        <w:pPrChange w:id="2951" w:author="제이펍 출판사" w:date="2021-03-14T15:57:00Z">
          <w:pPr>
            <w:pStyle w:val="Compact"/>
            <w:numPr>
              <w:numId w:val="11"/>
            </w:numPr>
            <w:tabs>
              <w:tab w:val="num" w:pos="0"/>
            </w:tabs>
            <w:ind w:left="480" w:hanging="480"/>
          </w:pPr>
        </w:pPrChange>
      </w:pPr>
      <w:r w:rsidRPr="00ED4019">
        <w:rPr>
          <w:rStyle w:val="VerbatimChar"/>
          <w:rFonts w:ascii="Times New Roman" w:hAnsi="Times New Roman"/>
        </w:rPr>
        <w:t>xts</w:t>
      </w:r>
    </w:p>
    <w:p w14:paraId="05F9CCB0" w14:textId="77777777" w:rsidR="00FD7B2A" w:rsidRPr="00ED4019" w:rsidRDefault="00FD7B2A">
      <w:pPr>
        <w:jc w:val="both"/>
        <w:rPr>
          <w:rFonts w:ascii="Times New Roman" w:hAnsi="Times New Roman"/>
          <w:lang w:eastAsia="ko-KR"/>
        </w:rPr>
        <w:pPrChange w:id="2952" w:author="제이펍 출판사" w:date="2021-03-14T15:57:00Z">
          <w:pPr/>
        </w:pPrChange>
      </w:pPr>
      <w:r w:rsidRPr="00ED4019">
        <w:rPr>
          <w:rStyle w:val="VerbatimChar"/>
          <w:rFonts w:ascii="Times New Roman" w:hAnsi="Times New Roman"/>
          <w:lang w:eastAsia="ko-KR"/>
        </w:rPr>
        <w:t>xts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객체의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시간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인덱스</w:t>
      </w:r>
      <w:r w:rsidRPr="00ED4019">
        <w:rPr>
          <w:rFonts w:ascii="Times New Roman" w:hAnsi="Times New Roman"/>
          <w:lang w:eastAsia="ko-KR"/>
        </w:rPr>
        <w:t xml:space="preserve"> filtering</w:t>
      </w:r>
      <w:r w:rsidRPr="00ED4019">
        <w:rPr>
          <w:rFonts w:ascii="Times New Roman" w:hAnsi="Times New Roman"/>
          <w:lang w:eastAsia="ko-KR"/>
        </w:rPr>
        <w:t>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앞선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경우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와는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조금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다른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방법을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사용한다</w:t>
      </w:r>
      <w:r w:rsidRPr="00ED4019">
        <w:rPr>
          <w:rFonts w:ascii="Times New Roman" w:hAnsi="Times New Roman" w:hint="eastAsia"/>
          <w:lang w:eastAsia="ko-KR"/>
        </w:rPr>
        <w:t>.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Style w:val="VerbatimChar"/>
          <w:rFonts w:ascii="Times New Roman" w:hAnsi="Times New Roman"/>
          <w:lang w:eastAsia="ko-KR"/>
        </w:rPr>
        <w:t>xts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객체는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기간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조건을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설정할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때에는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함수를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사용하지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않고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연산자인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Style w:val="VerbatimChar"/>
          <w:rFonts w:ascii="Times New Roman" w:hAnsi="Times New Roman"/>
          <w:lang w:eastAsia="ko-KR"/>
        </w:rPr>
        <w:t>/</w:t>
      </w:r>
      <w:r w:rsidRPr="00ED4019">
        <w:rPr>
          <w:rFonts w:ascii="Times New Roman" w:hAnsi="Times New Roman"/>
          <w:lang w:eastAsia="ko-KR"/>
        </w:rPr>
        <w:t>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기간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구간을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설정</w:t>
      </w:r>
      <w:r w:rsidRPr="00ED4019">
        <w:rPr>
          <w:rFonts w:ascii="Times New Roman" w:hAnsi="Times New Roman" w:hint="eastAsia"/>
          <w:lang w:eastAsia="ko-KR"/>
        </w:rPr>
        <w:t>할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수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있다</w:t>
      </w:r>
      <w:r w:rsidRPr="00ED4019">
        <w:rPr>
          <w:rFonts w:ascii="Times New Roman" w:hAnsi="Times New Roman" w:hint="eastAsia"/>
          <w:lang w:eastAsia="ko-KR"/>
        </w:rPr>
        <w:t>.</w:t>
      </w:r>
      <w:r w:rsidRPr="00ED4019">
        <w:rPr>
          <w:rFonts w:ascii="Times New Roman" w:hAnsi="Times New Roman"/>
          <w:lang w:eastAsia="ko-KR"/>
        </w:rPr>
        <w:t xml:space="preserve"> /</w:t>
      </w:r>
      <w:r w:rsidRPr="00ED4019">
        <w:rPr>
          <w:rFonts w:ascii="Times New Roman" w:hAnsi="Times New Roman" w:hint="eastAsia"/>
          <w:lang w:eastAsia="ko-KR"/>
        </w:rPr>
        <w:t>을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사용하여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조건을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적용할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때는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[]</w:t>
      </w:r>
      <w:r w:rsidRPr="00ED4019">
        <w:rPr>
          <w:rFonts w:ascii="Times New Roman" w:hAnsi="Times New Roman" w:hint="eastAsia"/>
          <w:lang w:eastAsia="ko-KR"/>
        </w:rPr>
        <w:t>을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사용하여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조건을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적용할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수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있다</w:t>
      </w:r>
      <w:r w:rsidRPr="00ED4019">
        <w:rPr>
          <w:rFonts w:ascii="Times New Roman" w:hAnsi="Times New Roman" w:hint="eastAsia"/>
          <w:lang w:eastAsia="ko-KR"/>
        </w:rPr>
        <w:t>.</w:t>
      </w:r>
      <w:r w:rsidRPr="00ED4019">
        <w:rPr>
          <w:rFonts w:ascii="Times New Roman" w:hAnsi="Times New Roman"/>
          <w:lang w:eastAsia="ko-KR"/>
        </w:rPr>
        <w:t xml:space="preserve"> </w:t>
      </w:r>
    </w:p>
    <w:p w14:paraId="5B2E2E37" w14:textId="5A197ED3" w:rsidR="00FD7B2A" w:rsidRPr="00ED4019" w:rsidRDefault="00FD7B2A">
      <w:pPr>
        <w:pStyle w:val="a0"/>
        <w:jc w:val="both"/>
        <w:rPr>
          <w:rFonts w:ascii="Times New Roman" w:hAnsi="Times New Roman"/>
          <w:lang w:eastAsia="ko-KR"/>
        </w:rPr>
        <w:pPrChange w:id="2953" w:author="제이펍 출판사" w:date="2021-03-14T15:57:00Z">
          <w:pPr>
            <w:pStyle w:val="a0"/>
          </w:pPr>
        </w:pPrChange>
      </w:pPr>
      <w:r w:rsidRPr="00ED4019">
        <w:rPr>
          <w:rStyle w:val="VerbatimChar"/>
          <w:rFonts w:ascii="Times New Roman" w:hAnsi="Times New Roman"/>
          <w:lang w:eastAsia="ko-KR"/>
        </w:rPr>
        <w:t>/</w:t>
      </w:r>
      <w:r w:rsidRPr="00ED4019">
        <w:rPr>
          <w:rFonts w:ascii="Times New Roman" w:hAnsi="Times New Roman"/>
          <w:lang w:eastAsia="ko-KR"/>
        </w:rPr>
        <w:t>연산자는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우리가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흔히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쓰는</w:t>
      </w:r>
      <w:r w:rsidRPr="00ED4019">
        <w:rPr>
          <w:rFonts w:ascii="Times New Roman" w:hAnsi="Times New Roman"/>
          <w:lang w:eastAsia="ko-KR"/>
        </w:rPr>
        <w:t xml:space="preserve"> ~</w:t>
      </w:r>
      <w:r w:rsidRPr="00ED4019">
        <w:rPr>
          <w:rFonts w:ascii="Times New Roman" w:hAnsi="Times New Roman"/>
          <w:lang w:eastAsia="ko-KR"/>
        </w:rPr>
        <w:t>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생각하면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편리한데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날짜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사이에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Style w:val="VerbatimChar"/>
          <w:rFonts w:ascii="Times New Roman" w:hAnsi="Times New Roman"/>
          <w:lang w:eastAsia="ko-KR"/>
        </w:rPr>
        <w:t>/</w:t>
      </w:r>
      <w:r w:rsidRPr="00ED4019">
        <w:rPr>
          <w:rFonts w:ascii="Times New Roman" w:hAnsi="Times New Roman"/>
          <w:lang w:eastAsia="ko-KR"/>
        </w:rPr>
        <w:t>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들어가면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두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날짜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사이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기간을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의미하고</w:t>
      </w:r>
      <w:ins w:id="2954" w:author="user" w:date="2021-03-21T22:28:00Z">
        <w:r w:rsidR="004F2AC1">
          <w:rPr>
            <w:rFonts w:ascii="Times New Roman" w:hAnsi="Times New Roman" w:hint="eastAsia"/>
            <w:lang w:eastAsia="ko-KR"/>
          </w:rPr>
          <w:t>,</w:t>
        </w:r>
      </w:ins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날짜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앞에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Style w:val="VerbatimChar"/>
          <w:rFonts w:ascii="Times New Roman" w:hAnsi="Times New Roman"/>
          <w:lang w:eastAsia="ko-KR"/>
        </w:rPr>
        <w:t>/</w:t>
      </w:r>
      <w:r w:rsidRPr="00ED4019">
        <w:rPr>
          <w:rFonts w:ascii="Times New Roman" w:hAnsi="Times New Roman"/>
          <w:lang w:eastAsia="ko-KR"/>
        </w:rPr>
        <w:t>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오면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처음부터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날짜까지의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기간</w:t>
      </w:r>
      <w:r w:rsidRPr="00ED4019">
        <w:rPr>
          <w:rFonts w:ascii="Times New Roman" w:hAnsi="Times New Roman"/>
          <w:lang w:eastAsia="ko-KR"/>
        </w:rPr>
        <w:t xml:space="preserve">, </w:t>
      </w:r>
      <w:r w:rsidRPr="00ED4019">
        <w:rPr>
          <w:rFonts w:ascii="Times New Roman" w:hAnsi="Times New Roman"/>
          <w:lang w:eastAsia="ko-KR"/>
        </w:rPr>
        <w:t>날짜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뒤에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Style w:val="VerbatimChar"/>
          <w:rFonts w:ascii="Times New Roman" w:hAnsi="Times New Roman"/>
          <w:lang w:eastAsia="ko-KR"/>
        </w:rPr>
        <w:t>/</w:t>
      </w:r>
      <w:r w:rsidRPr="00ED4019">
        <w:rPr>
          <w:rFonts w:ascii="Times New Roman" w:hAnsi="Times New Roman"/>
          <w:lang w:eastAsia="ko-KR"/>
        </w:rPr>
        <w:t>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오면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날짜부터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끝까지의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기간을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의미한다</w:t>
      </w:r>
      <w:r w:rsidRPr="00ED4019">
        <w:rPr>
          <w:rFonts w:ascii="Times New Roman" w:hAnsi="Times New Roman"/>
          <w:lang w:eastAsia="ko-KR"/>
        </w:rPr>
        <w:t>.</w:t>
      </w:r>
    </w:p>
    <w:p w14:paraId="15AFC940" w14:textId="77777777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2955" w:author="제이펍 출판사" w:date="2021-03-14T15:57:00Z">
          <w:pPr>
            <w:pStyle w:val="SourceCode"/>
          </w:pPr>
        </w:pPrChange>
      </w:pPr>
      <w:r w:rsidRPr="00ED4019">
        <w:rPr>
          <w:rStyle w:val="NormalTok"/>
          <w:rFonts w:ascii="Times New Roman" w:hAnsi="Times New Roman"/>
          <w:lang w:eastAsia="ko-KR"/>
        </w:rPr>
        <w:t xml:space="preserve"> </w:t>
      </w:r>
      <w:r w:rsidRPr="00ED4019">
        <w:rPr>
          <w:rStyle w:val="CommentTok"/>
          <w:rFonts w:ascii="Times New Roman" w:hAnsi="Times New Roman"/>
          <w:lang w:eastAsia="ko-KR"/>
        </w:rPr>
        <w:t># 2020-10-02</w:t>
      </w:r>
      <w:r w:rsidRPr="00ED4019">
        <w:rPr>
          <w:rStyle w:val="CommentTok"/>
          <w:rFonts w:ascii="Times New Roman" w:hAnsi="Times New Roman"/>
          <w:lang w:eastAsia="ko-KR"/>
        </w:rPr>
        <w:t>에</w:t>
      </w:r>
      <w:r w:rsidRPr="00ED4019">
        <w:rPr>
          <w:rStyle w:val="CommentTok"/>
          <w:rFonts w:ascii="Times New Roman" w:hAnsi="Times New Roman"/>
          <w:lang w:eastAsia="ko-KR"/>
        </w:rPr>
        <w:t xml:space="preserve"> </w:t>
      </w:r>
      <w:r w:rsidRPr="00ED4019">
        <w:rPr>
          <w:rStyle w:val="CommentTok"/>
          <w:rFonts w:ascii="Times New Roman" w:hAnsi="Times New Roman"/>
          <w:lang w:eastAsia="ko-KR"/>
        </w:rPr>
        <w:t>해당하는</w:t>
      </w:r>
      <w:r w:rsidRPr="00ED4019">
        <w:rPr>
          <w:rStyle w:val="CommentTok"/>
          <w:rFonts w:ascii="Times New Roman" w:hAnsi="Times New Roman"/>
          <w:lang w:eastAsia="ko-KR"/>
        </w:rPr>
        <w:t xml:space="preserve"> </w:t>
      </w:r>
      <w:r w:rsidRPr="00ED4019">
        <w:rPr>
          <w:rStyle w:val="CommentTok"/>
          <w:rFonts w:ascii="Times New Roman" w:hAnsi="Times New Roman"/>
          <w:lang w:eastAsia="ko-KR"/>
        </w:rPr>
        <w:t>데이터</w:t>
      </w:r>
      <w:r w:rsidRPr="00ED4019">
        <w:rPr>
          <w:rStyle w:val="CommentTok"/>
          <w:rFonts w:ascii="Times New Roman" w:hAnsi="Times New Roman"/>
          <w:lang w:eastAsia="ko-KR"/>
        </w:rPr>
        <w:t xml:space="preserve"> filtering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  <w:lang w:eastAsia="ko-KR"/>
        </w:rPr>
        <w:t xml:space="preserve"> covid19.xts[</w:t>
      </w:r>
      <w:r w:rsidRPr="00ED4019">
        <w:rPr>
          <w:rStyle w:val="StringTok"/>
          <w:rFonts w:ascii="Times New Roman" w:hAnsi="Times New Roman"/>
          <w:lang w:eastAsia="ko-KR"/>
        </w:rPr>
        <w:t>'2020-10-02'</w:t>
      </w:r>
      <w:r w:rsidRPr="00ED4019">
        <w:rPr>
          <w:rStyle w:val="NormalTok"/>
          <w:rFonts w:ascii="Times New Roman" w:hAnsi="Times New Roman"/>
          <w:lang w:eastAsia="ko-KR"/>
        </w:rPr>
        <w:t>]</w:t>
      </w:r>
      <w:r w:rsidRPr="00ED4019">
        <w:rPr>
          <w:rFonts w:ascii="Times New Roman" w:hAnsi="Times New Roman"/>
        </w:rPr>
        <w:br/>
      </w:r>
      <w:proofErr w:type="gramStart"/>
      <w:r w:rsidRPr="00ED4019">
        <w:rPr>
          <w:rStyle w:val="NormalTok"/>
          <w:rFonts w:ascii="Times New Roman" w:hAnsi="Times New Roman"/>
          <w:lang w:eastAsia="ko-KR"/>
        </w:rPr>
        <w:t xml:space="preserve">           </w:t>
      </w:r>
      <w:r w:rsidRPr="00ED4019">
        <w:rPr>
          <w:rStyle w:val="DecValTok"/>
          <w:rFonts w:ascii="Times New Roman" w:hAnsi="Times New Roman"/>
          <w:lang w:eastAsia="ko-KR"/>
        </w:rPr>
        <w:t>0</w:t>
      </w:r>
      <w:proofErr w:type="gramEnd"/>
      <w:r w:rsidRPr="00ED4019">
        <w:rPr>
          <w:rStyle w:val="SpecialCharTok"/>
          <w:rFonts w:ascii="Times New Roman" w:hAnsi="Times New Roman"/>
          <w:lang w:eastAsia="ko-KR"/>
        </w:rPr>
        <w:t>-</w:t>
      </w:r>
      <w:r w:rsidRPr="00ED4019">
        <w:rPr>
          <w:rStyle w:val="NormalTok"/>
          <w:rFonts w:ascii="Times New Roman" w:hAnsi="Times New Roman"/>
          <w:lang w:eastAsia="ko-KR"/>
        </w:rPr>
        <w:t>9</w:t>
      </w:r>
      <w:r w:rsidRPr="00ED4019">
        <w:rPr>
          <w:rStyle w:val="NormalTok"/>
          <w:rFonts w:ascii="Times New Roman" w:hAnsi="Times New Roman"/>
          <w:lang w:eastAsia="ko-KR"/>
        </w:rPr>
        <w:t>세</w:t>
      </w:r>
      <w:r w:rsidRPr="00ED4019">
        <w:rPr>
          <w:rStyle w:val="NormalTok"/>
          <w:rFonts w:ascii="Times New Roman" w:hAnsi="Times New Roman"/>
          <w:lang w:eastAsia="ko-KR"/>
        </w:rPr>
        <w:t xml:space="preserve"> </w:t>
      </w:r>
      <w:r w:rsidRPr="00ED4019">
        <w:rPr>
          <w:rStyle w:val="DecValTok"/>
          <w:rFonts w:ascii="Times New Roman" w:hAnsi="Times New Roman"/>
          <w:lang w:eastAsia="ko-KR"/>
        </w:rPr>
        <w:t>10</w:t>
      </w:r>
      <w:r w:rsidRPr="00ED4019">
        <w:rPr>
          <w:rStyle w:val="SpecialCharTok"/>
          <w:rFonts w:ascii="Times New Roman" w:hAnsi="Times New Roman"/>
          <w:lang w:eastAsia="ko-KR"/>
        </w:rPr>
        <w:t>-</w:t>
      </w:r>
      <w:r w:rsidRPr="00ED4019">
        <w:rPr>
          <w:rStyle w:val="NormalTok"/>
          <w:rFonts w:ascii="Times New Roman" w:hAnsi="Times New Roman"/>
          <w:lang w:eastAsia="ko-KR"/>
        </w:rPr>
        <w:t>19</w:t>
      </w:r>
      <w:r w:rsidRPr="00ED4019">
        <w:rPr>
          <w:rStyle w:val="NormalTok"/>
          <w:rFonts w:ascii="Times New Roman" w:hAnsi="Times New Roman"/>
          <w:lang w:eastAsia="ko-KR"/>
        </w:rPr>
        <w:t>세</w:t>
      </w:r>
      <w:r w:rsidRPr="00ED4019">
        <w:rPr>
          <w:rStyle w:val="NormalTok"/>
          <w:rFonts w:ascii="Times New Roman" w:hAnsi="Times New Roman"/>
          <w:lang w:eastAsia="ko-KR"/>
        </w:rPr>
        <w:t xml:space="preserve"> </w:t>
      </w:r>
      <w:r w:rsidRPr="00ED4019">
        <w:rPr>
          <w:rStyle w:val="DecValTok"/>
          <w:rFonts w:ascii="Times New Roman" w:hAnsi="Times New Roman"/>
          <w:lang w:eastAsia="ko-KR"/>
        </w:rPr>
        <w:t>20</w:t>
      </w:r>
      <w:r w:rsidRPr="00ED4019">
        <w:rPr>
          <w:rStyle w:val="SpecialCharTok"/>
          <w:rFonts w:ascii="Times New Roman" w:hAnsi="Times New Roman"/>
          <w:lang w:eastAsia="ko-KR"/>
        </w:rPr>
        <w:t>-</w:t>
      </w:r>
      <w:r w:rsidRPr="00ED4019">
        <w:rPr>
          <w:rStyle w:val="NormalTok"/>
          <w:rFonts w:ascii="Times New Roman" w:hAnsi="Times New Roman"/>
          <w:lang w:eastAsia="ko-KR"/>
        </w:rPr>
        <w:t>29</w:t>
      </w:r>
      <w:r w:rsidRPr="00ED4019">
        <w:rPr>
          <w:rStyle w:val="NormalTok"/>
          <w:rFonts w:ascii="Times New Roman" w:hAnsi="Times New Roman"/>
          <w:lang w:eastAsia="ko-KR"/>
        </w:rPr>
        <w:t>세</w:t>
      </w:r>
      <w:r w:rsidRPr="00ED4019">
        <w:rPr>
          <w:rStyle w:val="NormalTok"/>
          <w:rFonts w:ascii="Times New Roman" w:hAnsi="Times New Roman"/>
          <w:lang w:eastAsia="ko-KR"/>
        </w:rPr>
        <w:t xml:space="preserve"> </w:t>
      </w:r>
      <w:r w:rsidRPr="00ED4019">
        <w:rPr>
          <w:rStyle w:val="DecValTok"/>
          <w:rFonts w:ascii="Times New Roman" w:hAnsi="Times New Roman"/>
          <w:lang w:eastAsia="ko-KR"/>
        </w:rPr>
        <w:t>30</w:t>
      </w:r>
      <w:r w:rsidRPr="00ED4019">
        <w:rPr>
          <w:rStyle w:val="SpecialCharTok"/>
          <w:rFonts w:ascii="Times New Roman" w:hAnsi="Times New Roman"/>
          <w:lang w:eastAsia="ko-KR"/>
        </w:rPr>
        <w:t>-</w:t>
      </w:r>
      <w:r w:rsidRPr="00ED4019">
        <w:rPr>
          <w:rStyle w:val="NormalTok"/>
          <w:rFonts w:ascii="Times New Roman" w:hAnsi="Times New Roman"/>
          <w:lang w:eastAsia="ko-KR"/>
        </w:rPr>
        <w:t>39</w:t>
      </w:r>
      <w:r w:rsidRPr="00ED4019">
        <w:rPr>
          <w:rStyle w:val="NormalTok"/>
          <w:rFonts w:ascii="Times New Roman" w:hAnsi="Times New Roman"/>
          <w:lang w:eastAsia="ko-KR"/>
        </w:rPr>
        <w:t>세</w:t>
      </w:r>
      <w:r w:rsidRPr="00ED4019">
        <w:rPr>
          <w:rStyle w:val="NormalTok"/>
          <w:rFonts w:ascii="Times New Roman" w:hAnsi="Times New Roman"/>
          <w:lang w:eastAsia="ko-KR"/>
        </w:rPr>
        <w:t xml:space="preserve"> </w:t>
      </w:r>
      <w:r w:rsidRPr="00ED4019">
        <w:rPr>
          <w:rStyle w:val="DecValTok"/>
          <w:rFonts w:ascii="Times New Roman" w:hAnsi="Times New Roman"/>
          <w:lang w:eastAsia="ko-KR"/>
        </w:rPr>
        <w:t>40</w:t>
      </w:r>
      <w:r w:rsidRPr="00ED4019">
        <w:rPr>
          <w:rStyle w:val="SpecialCharTok"/>
          <w:rFonts w:ascii="Times New Roman" w:hAnsi="Times New Roman"/>
          <w:lang w:eastAsia="ko-KR"/>
        </w:rPr>
        <w:t>-</w:t>
      </w:r>
      <w:r w:rsidRPr="00ED4019">
        <w:rPr>
          <w:rStyle w:val="NormalTok"/>
          <w:rFonts w:ascii="Times New Roman" w:hAnsi="Times New Roman"/>
          <w:lang w:eastAsia="ko-KR"/>
        </w:rPr>
        <w:t>49</w:t>
      </w:r>
      <w:r w:rsidRPr="00ED4019">
        <w:rPr>
          <w:rStyle w:val="NormalTok"/>
          <w:rFonts w:ascii="Times New Roman" w:hAnsi="Times New Roman"/>
          <w:lang w:eastAsia="ko-KR"/>
        </w:rPr>
        <w:t>세</w:t>
      </w:r>
      <w:r w:rsidRPr="00ED4019">
        <w:rPr>
          <w:rStyle w:val="NormalTok"/>
          <w:rFonts w:ascii="Times New Roman" w:hAnsi="Times New Roman"/>
          <w:lang w:eastAsia="ko-KR"/>
        </w:rPr>
        <w:t xml:space="preserve"> </w:t>
      </w:r>
      <w:r w:rsidRPr="00ED4019">
        <w:rPr>
          <w:rStyle w:val="DecValTok"/>
          <w:rFonts w:ascii="Times New Roman" w:hAnsi="Times New Roman"/>
          <w:lang w:eastAsia="ko-KR"/>
        </w:rPr>
        <w:t>50</w:t>
      </w:r>
      <w:r w:rsidRPr="00ED4019">
        <w:rPr>
          <w:rStyle w:val="SpecialCharTok"/>
          <w:rFonts w:ascii="Times New Roman" w:hAnsi="Times New Roman"/>
          <w:lang w:eastAsia="ko-KR"/>
        </w:rPr>
        <w:t>-</w:t>
      </w:r>
      <w:r w:rsidRPr="00ED4019">
        <w:rPr>
          <w:rStyle w:val="NormalTok"/>
          <w:rFonts w:ascii="Times New Roman" w:hAnsi="Times New Roman"/>
          <w:lang w:eastAsia="ko-KR"/>
        </w:rPr>
        <w:t>59</w:t>
      </w:r>
      <w:r w:rsidRPr="00ED4019">
        <w:rPr>
          <w:rStyle w:val="NormalTok"/>
          <w:rFonts w:ascii="Times New Roman" w:hAnsi="Times New Roman"/>
          <w:lang w:eastAsia="ko-KR"/>
        </w:rPr>
        <w:t>세</w:t>
      </w:r>
      <w:r w:rsidRPr="00ED4019">
        <w:rPr>
          <w:rStyle w:val="NormalTok"/>
          <w:rFonts w:ascii="Times New Roman" w:hAnsi="Times New Roman"/>
          <w:lang w:eastAsia="ko-KR"/>
        </w:rPr>
        <w:t xml:space="preserve"> </w:t>
      </w:r>
      <w:r w:rsidRPr="00ED4019">
        <w:rPr>
          <w:rStyle w:val="DecValTok"/>
          <w:rFonts w:ascii="Times New Roman" w:hAnsi="Times New Roman"/>
          <w:lang w:eastAsia="ko-KR"/>
        </w:rPr>
        <w:t>60</w:t>
      </w:r>
      <w:r w:rsidRPr="00ED4019">
        <w:rPr>
          <w:rStyle w:val="SpecialCharTok"/>
          <w:rFonts w:ascii="Times New Roman" w:hAnsi="Times New Roman"/>
          <w:lang w:eastAsia="ko-KR"/>
        </w:rPr>
        <w:t>-</w:t>
      </w:r>
      <w:r w:rsidRPr="00ED4019">
        <w:rPr>
          <w:rStyle w:val="NormalTok"/>
          <w:rFonts w:ascii="Times New Roman" w:hAnsi="Times New Roman"/>
          <w:lang w:eastAsia="ko-KR"/>
        </w:rPr>
        <w:t>69</w:t>
      </w:r>
      <w:r w:rsidRPr="00ED4019">
        <w:rPr>
          <w:rStyle w:val="NormalTok"/>
          <w:rFonts w:ascii="Times New Roman" w:hAnsi="Times New Roman"/>
          <w:lang w:eastAsia="ko-KR"/>
        </w:rPr>
        <w:t>세</w:t>
      </w:r>
      <w:r w:rsidRPr="00ED4019">
        <w:rPr>
          <w:rStyle w:val="NormalTok"/>
          <w:rFonts w:ascii="Times New Roman" w:hAnsi="Times New Roman"/>
          <w:lang w:eastAsia="ko-KR"/>
        </w:rPr>
        <w:t xml:space="preserve"> </w:t>
      </w:r>
      <w:r w:rsidRPr="00ED4019">
        <w:rPr>
          <w:rStyle w:val="DecValTok"/>
          <w:rFonts w:ascii="Times New Roman" w:hAnsi="Times New Roman"/>
          <w:lang w:eastAsia="ko-KR"/>
        </w:rPr>
        <w:t>70</w:t>
      </w:r>
      <w:r w:rsidRPr="00ED4019">
        <w:rPr>
          <w:rStyle w:val="SpecialCharTok"/>
          <w:rFonts w:ascii="Times New Roman" w:hAnsi="Times New Roman"/>
          <w:lang w:eastAsia="ko-KR"/>
        </w:rPr>
        <w:t>-</w:t>
      </w:r>
      <w:r w:rsidRPr="00ED4019">
        <w:rPr>
          <w:rStyle w:val="NormalTok"/>
          <w:rFonts w:ascii="Times New Roman" w:hAnsi="Times New Roman"/>
          <w:lang w:eastAsia="ko-KR"/>
        </w:rPr>
        <w:t>79</w:t>
      </w:r>
      <w:r w:rsidRPr="00ED4019">
        <w:rPr>
          <w:rStyle w:val="NormalTok"/>
          <w:rFonts w:ascii="Times New Roman" w:hAnsi="Times New Roman"/>
          <w:lang w:eastAsia="ko-KR"/>
        </w:rPr>
        <w:t>세</w:t>
      </w:r>
      <w:r w:rsidRPr="00ED4019">
        <w:rPr>
          <w:rFonts w:ascii="Times New Roman" w:hAnsi="Times New Roman"/>
        </w:rPr>
        <w:br/>
      </w:r>
      <w:r w:rsidRPr="00ED4019">
        <w:rPr>
          <w:rStyle w:val="DecValTok"/>
          <w:rFonts w:ascii="Times New Roman" w:hAnsi="Times New Roman"/>
          <w:lang w:eastAsia="ko-KR"/>
        </w:rPr>
        <w:t>2020-10-02</w:t>
      </w:r>
      <w:r w:rsidRPr="00ED4019">
        <w:rPr>
          <w:rStyle w:val="NormalTok"/>
          <w:rFonts w:ascii="Times New Roman" w:hAnsi="Times New Roman"/>
          <w:lang w:eastAsia="ko-KR"/>
        </w:rPr>
        <w:t xml:space="preserve">     </w:t>
      </w:r>
      <w:r w:rsidRPr="00ED4019">
        <w:rPr>
          <w:rStyle w:val="DecValTok"/>
          <w:rFonts w:ascii="Times New Roman" w:hAnsi="Times New Roman"/>
          <w:lang w:eastAsia="ko-KR"/>
        </w:rPr>
        <w:t>3</w:t>
      </w:r>
      <w:r w:rsidRPr="00ED4019">
        <w:rPr>
          <w:rStyle w:val="NormalTok"/>
          <w:rFonts w:ascii="Times New Roman" w:hAnsi="Times New Roman"/>
          <w:lang w:eastAsia="ko-KR"/>
        </w:rPr>
        <w:t xml:space="preserve">       </w:t>
      </w:r>
      <w:r w:rsidRPr="00ED4019">
        <w:rPr>
          <w:rStyle w:val="DecValTok"/>
          <w:rFonts w:ascii="Times New Roman" w:hAnsi="Times New Roman"/>
          <w:lang w:eastAsia="ko-KR"/>
        </w:rPr>
        <w:t>6</w:t>
      </w:r>
      <w:r w:rsidRPr="00ED4019">
        <w:rPr>
          <w:rStyle w:val="NormalTok"/>
          <w:rFonts w:ascii="Times New Roman" w:hAnsi="Times New Roman"/>
          <w:lang w:eastAsia="ko-KR"/>
        </w:rPr>
        <w:t xml:space="preserve">       </w:t>
      </w:r>
      <w:r w:rsidRPr="00ED4019">
        <w:rPr>
          <w:rStyle w:val="DecValTok"/>
          <w:rFonts w:ascii="Times New Roman" w:hAnsi="Times New Roman"/>
          <w:lang w:eastAsia="ko-KR"/>
        </w:rPr>
        <w:t>6</w:t>
      </w:r>
      <w:r w:rsidRPr="00ED4019">
        <w:rPr>
          <w:rStyle w:val="NormalTok"/>
          <w:rFonts w:ascii="Times New Roman" w:hAnsi="Times New Roman"/>
          <w:lang w:eastAsia="ko-KR"/>
        </w:rPr>
        <w:t xml:space="preserve">      </w:t>
      </w:r>
      <w:r w:rsidRPr="00ED4019">
        <w:rPr>
          <w:rStyle w:val="DecValTok"/>
          <w:rFonts w:ascii="Times New Roman" w:hAnsi="Times New Roman"/>
          <w:lang w:eastAsia="ko-KR"/>
        </w:rPr>
        <w:t>10</w:t>
      </w:r>
      <w:r w:rsidRPr="00ED4019">
        <w:rPr>
          <w:rStyle w:val="NormalTok"/>
          <w:rFonts w:ascii="Times New Roman" w:hAnsi="Times New Roman"/>
          <w:lang w:eastAsia="ko-KR"/>
        </w:rPr>
        <w:t xml:space="preserve">       </w:t>
      </w:r>
      <w:r w:rsidRPr="00ED4019">
        <w:rPr>
          <w:rStyle w:val="DecValTok"/>
          <w:rFonts w:ascii="Times New Roman" w:hAnsi="Times New Roman"/>
          <w:lang w:eastAsia="ko-KR"/>
        </w:rPr>
        <w:t>6</w:t>
      </w:r>
      <w:r w:rsidRPr="00ED4019">
        <w:rPr>
          <w:rStyle w:val="NormalTok"/>
          <w:rFonts w:ascii="Times New Roman" w:hAnsi="Times New Roman"/>
          <w:lang w:eastAsia="ko-KR"/>
        </w:rPr>
        <w:t xml:space="preserve">      </w:t>
      </w:r>
      <w:r w:rsidRPr="00ED4019">
        <w:rPr>
          <w:rStyle w:val="DecValTok"/>
          <w:rFonts w:ascii="Times New Roman" w:hAnsi="Times New Roman"/>
          <w:lang w:eastAsia="ko-KR"/>
        </w:rPr>
        <w:t>11</w:t>
      </w:r>
      <w:r w:rsidRPr="00ED4019">
        <w:rPr>
          <w:rStyle w:val="NormalTok"/>
          <w:rFonts w:ascii="Times New Roman" w:hAnsi="Times New Roman"/>
          <w:lang w:eastAsia="ko-KR"/>
        </w:rPr>
        <w:t xml:space="preserve">      </w:t>
      </w:r>
      <w:r w:rsidRPr="00ED4019">
        <w:rPr>
          <w:rStyle w:val="DecValTok"/>
          <w:rFonts w:ascii="Times New Roman" w:hAnsi="Times New Roman"/>
          <w:lang w:eastAsia="ko-KR"/>
        </w:rPr>
        <w:t>13</w:t>
      </w:r>
      <w:r w:rsidRPr="00ED4019">
        <w:rPr>
          <w:rStyle w:val="NormalTok"/>
          <w:rFonts w:ascii="Times New Roman" w:hAnsi="Times New Roman"/>
          <w:lang w:eastAsia="ko-KR"/>
        </w:rPr>
        <w:t xml:space="preserve">       </w:t>
      </w:r>
      <w:r w:rsidRPr="00ED4019">
        <w:rPr>
          <w:rStyle w:val="DecValTok"/>
          <w:rFonts w:ascii="Times New Roman" w:hAnsi="Times New Roman"/>
          <w:lang w:eastAsia="ko-KR"/>
        </w:rPr>
        <w:t>4</w:t>
      </w:r>
    </w:p>
    <w:p w14:paraId="13C86ADA" w14:textId="1F233C05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2956" w:author="제이펍 출판사" w:date="2021-03-14T15:57:00Z">
          <w:pPr>
            <w:pStyle w:val="SourceCode"/>
          </w:pPr>
        </w:pPrChange>
      </w:pPr>
      <w:r w:rsidRPr="00ED4019">
        <w:rPr>
          <w:rStyle w:val="NormalTok"/>
          <w:rFonts w:ascii="Times New Roman" w:hAnsi="Times New Roman"/>
          <w:lang w:eastAsia="ko-KR"/>
        </w:rPr>
        <w:t xml:space="preserve"> </w:t>
      </w:r>
      <w:r w:rsidRPr="00ED4019">
        <w:rPr>
          <w:rStyle w:val="CommentTok"/>
          <w:rFonts w:ascii="Times New Roman" w:hAnsi="Times New Roman"/>
          <w:lang w:eastAsia="ko-KR"/>
        </w:rPr>
        <w:t># 2020-10-01</w:t>
      </w:r>
      <w:r w:rsidRPr="00ED4019">
        <w:rPr>
          <w:rStyle w:val="CommentTok"/>
          <w:rFonts w:ascii="Times New Roman" w:hAnsi="Times New Roman"/>
          <w:lang w:eastAsia="ko-KR"/>
        </w:rPr>
        <w:t>에서부터</w:t>
      </w:r>
      <w:r w:rsidRPr="00ED4019">
        <w:rPr>
          <w:rStyle w:val="CommentTok"/>
          <w:rFonts w:ascii="Times New Roman" w:hAnsi="Times New Roman"/>
          <w:lang w:eastAsia="ko-KR"/>
        </w:rPr>
        <w:t xml:space="preserve"> 2020-10-10</w:t>
      </w:r>
      <w:del w:id="2957" w:author="user" w:date="2021-03-21T22:28:00Z">
        <w:r w:rsidRPr="00ED4019" w:rsidDel="004F2AC1">
          <w:rPr>
            <w:rStyle w:val="CommentTok"/>
            <w:rFonts w:ascii="Times New Roman" w:hAnsi="Times New Roman"/>
            <w:lang w:eastAsia="ko-KR"/>
          </w:rPr>
          <w:delText xml:space="preserve"> </w:delText>
        </w:r>
      </w:del>
      <w:r w:rsidRPr="00ED4019">
        <w:rPr>
          <w:rStyle w:val="CommentTok"/>
          <w:rFonts w:ascii="Times New Roman" w:hAnsi="Times New Roman"/>
          <w:lang w:eastAsia="ko-KR"/>
        </w:rPr>
        <w:t>까지</w:t>
      </w:r>
      <w:r w:rsidRPr="00ED4019">
        <w:rPr>
          <w:rStyle w:val="CommentTok"/>
          <w:rFonts w:ascii="Times New Roman" w:hAnsi="Times New Roman"/>
          <w:lang w:eastAsia="ko-KR"/>
        </w:rPr>
        <w:t xml:space="preserve"> </w:t>
      </w:r>
      <w:r w:rsidRPr="00ED4019">
        <w:rPr>
          <w:rStyle w:val="CommentTok"/>
          <w:rFonts w:ascii="Times New Roman" w:hAnsi="Times New Roman"/>
          <w:lang w:eastAsia="ko-KR"/>
        </w:rPr>
        <w:t>데이터</w:t>
      </w:r>
      <w:r w:rsidRPr="00ED4019">
        <w:rPr>
          <w:rStyle w:val="CommentTok"/>
          <w:rFonts w:ascii="Times New Roman" w:hAnsi="Times New Roman"/>
          <w:lang w:eastAsia="ko-KR"/>
        </w:rPr>
        <w:t xml:space="preserve"> filtering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  <w:lang w:eastAsia="ko-KR"/>
        </w:rPr>
        <w:t xml:space="preserve"> covid19.xts[</w:t>
      </w:r>
      <w:r w:rsidRPr="00ED4019">
        <w:rPr>
          <w:rStyle w:val="StringTok"/>
          <w:rFonts w:ascii="Times New Roman" w:hAnsi="Times New Roman"/>
          <w:lang w:eastAsia="ko-KR"/>
        </w:rPr>
        <w:t>'2020-10-01/2020-10-10'</w:t>
      </w:r>
      <w:r w:rsidRPr="00ED4019">
        <w:rPr>
          <w:rStyle w:val="NormalTok"/>
          <w:rFonts w:ascii="Times New Roman" w:hAnsi="Times New Roman"/>
          <w:lang w:eastAsia="ko-KR"/>
        </w:rPr>
        <w:t xml:space="preserve">]  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  <w:lang w:eastAsia="ko-KR"/>
        </w:rPr>
        <w:t xml:space="preserve">           </w:t>
      </w:r>
      <w:r w:rsidRPr="00ED4019">
        <w:rPr>
          <w:rStyle w:val="DecValTok"/>
          <w:rFonts w:ascii="Times New Roman" w:hAnsi="Times New Roman"/>
          <w:lang w:eastAsia="ko-KR"/>
        </w:rPr>
        <w:t>0</w:t>
      </w:r>
      <w:r w:rsidRPr="00ED4019">
        <w:rPr>
          <w:rStyle w:val="SpecialCharTok"/>
          <w:rFonts w:ascii="Times New Roman" w:hAnsi="Times New Roman"/>
          <w:lang w:eastAsia="ko-KR"/>
        </w:rPr>
        <w:t>-</w:t>
      </w:r>
      <w:r w:rsidRPr="00ED4019">
        <w:rPr>
          <w:rStyle w:val="NormalTok"/>
          <w:rFonts w:ascii="Times New Roman" w:hAnsi="Times New Roman"/>
          <w:lang w:eastAsia="ko-KR"/>
        </w:rPr>
        <w:t>9</w:t>
      </w:r>
      <w:r w:rsidRPr="00ED4019">
        <w:rPr>
          <w:rStyle w:val="NormalTok"/>
          <w:rFonts w:ascii="Times New Roman" w:hAnsi="Times New Roman"/>
          <w:lang w:eastAsia="ko-KR"/>
        </w:rPr>
        <w:t>세</w:t>
      </w:r>
      <w:r w:rsidRPr="00ED4019">
        <w:rPr>
          <w:rStyle w:val="NormalTok"/>
          <w:rFonts w:ascii="Times New Roman" w:hAnsi="Times New Roman"/>
          <w:lang w:eastAsia="ko-KR"/>
        </w:rPr>
        <w:t xml:space="preserve"> </w:t>
      </w:r>
      <w:r w:rsidRPr="00ED4019">
        <w:rPr>
          <w:rStyle w:val="DecValTok"/>
          <w:rFonts w:ascii="Times New Roman" w:hAnsi="Times New Roman"/>
          <w:lang w:eastAsia="ko-KR"/>
        </w:rPr>
        <w:t>10</w:t>
      </w:r>
      <w:r w:rsidRPr="00ED4019">
        <w:rPr>
          <w:rStyle w:val="SpecialCharTok"/>
          <w:rFonts w:ascii="Times New Roman" w:hAnsi="Times New Roman"/>
          <w:lang w:eastAsia="ko-KR"/>
        </w:rPr>
        <w:t>-</w:t>
      </w:r>
      <w:r w:rsidRPr="00ED4019">
        <w:rPr>
          <w:rStyle w:val="NormalTok"/>
          <w:rFonts w:ascii="Times New Roman" w:hAnsi="Times New Roman"/>
          <w:lang w:eastAsia="ko-KR"/>
        </w:rPr>
        <w:t>19</w:t>
      </w:r>
      <w:r w:rsidRPr="00ED4019">
        <w:rPr>
          <w:rStyle w:val="NormalTok"/>
          <w:rFonts w:ascii="Times New Roman" w:hAnsi="Times New Roman"/>
          <w:lang w:eastAsia="ko-KR"/>
        </w:rPr>
        <w:t>세</w:t>
      </w:r>
      <w:r w:rsidRPr="00ED4019">
        <w:rPr>
          <w:rStyle w:val="NormalTok"/>
          <w:rFonts w:ascii="Times New Roman" w:hAnsi="Times New Roman"/>
          <w:lang w:eastAsia="ko-KR"/>
        </w:rPr>
        <w:t xml:space="preserve"> </w:t>
      </w:r>
      <w:r w:rsidRPr="00ED4019">
        <w:rPr>
          <w:rStyle w:val="DecValTok"/>
          <w:rFonts w:ascii="Times New Roman" w:hAnsi="Times New Roman"/>
          <w:lang w:eastAsia="ko-KR"/>
        </w:rPr>
        <w:t>20</w:t>
      </w:r>
      <w:r w:rsidRPr="00ED4019">
        <w:rPr>
          <w:rStyle w:val="SpecialCharTok"/>
          <w:rFonts w:ascii="Times New Roman" w:hAnsi="Times New Roman"/>
          <w:lang w:eastAsia="ko-KR"/>
        </w:rPr>
        <w:t>-</w:t>
      </w:r>
      <w:r w:rsidRPr="00ED4019">
        <w:rPr>
          <w:rStyle w:val="NormalTok"/>
          <w:rFonts w:ascii="Times New Roman" w:hAnsi="Times New Roman"/>
          <w:lang w:eastAsia="ko-KR"/>
        </w:rPr>
        <w:t>29</w:t>
      </w:r>
      <w:r w:rsidRPr="00ED4019">
        <w:rPr>
          <w:rStyle w:val="NormalTok"/>
          <w:rFonts w:ascii="Times New Roman" w:hAnsi="Times New Roman"/>
          <w:lang w:eastAsia="ko-KR"/>
        </w:rPr>
        <w:t>세</w:t>
      </w:r>
      <w:r w:rsidRPr="00ED4019">
        <w:rPr>
          <w:rStyle w:val="NormalTok"/>
          <w:rFonts w:ascii="Times New Roman" w:hAnsi="Times New Roman"/>
          <w:lang w:eastAsia="ko-KR"/>
        </w:rPr>
        <w:t xml:space="preserve"> </w:t>
      </w:r>
      <w:r w:rsidRPr="00ED4019">
        <w:rPr>
          <w:rStyle w:val="DecValTok"/>
          <w:rFonts w:ascii="Times New Roman" w:hAnsi="Times New Roman"/>
          <w:lang w:eastAsia="ko-KR"/>
        </w:rPr>
        <w:t>30</w:t>
      </w:r>
      <w:r w:rsidRPr="00ED4019">
        <w:rPr>
          <w:rStyle w:val="SpecialCharTok"/>
          <w:rFonts w:ascii="Times New Roman" w:hAnsi="Times New Roman"/>
          <w:lang w:eastAsia="ko-KR"/>
        </w:rPr>
        <w:t>-</w:t>
      </w:r>
      <w:r w:rsidRPr="00ED4019">
        <w:rPr>
          <w:rStyle w:val="NormalTok"/>
          <w:rFonts w:ascii="Times New Roman" w:hAnsi="Times New Roman"/>
          <w:lang w:eastAsia="ko-KR"/>
        </w:rPr>
        <w:t>39</w:t>
      </w:r>
      <w:r w:rsidRPr="00ED4019">
        <w:rPr>
          <w:rStyle w:val="NormalTok"/>
          <w:rFonts w:ascii="Times New Roman" w:hAnsi="Times New Roman"/>
          <w:lang w:eastAsia="ko-KR"/>
        </w:rPr>
        <w:t>세</w:t>
      </w:r>
      <w:r w:rsidRPr="00ED4019">
        <w:rPr>
          <w:rStyle w:val="NormalTok"/>
          <w:rFonts w:ascii="Times New Roman" w:hAnsi="Times New Roman"/>
          <w:lang w:eastAsia="ko-KR"/>
        </w:rPr>
        <w:t xml:space="preserve"> </w:t>
      </w:r>
      <w:r w:rsidRPr="00ED4019">
        <w:rPr>
          <w:rStyle w:val="DecValTok"/>
          <w:rFonts w:ascii="Times New Roman" w:hAnsi="Times New Roman"/>
          <w:lang w:eastAsia="ko-KR"/>
        </w:rPr>
        <w:t>40</w:t>
      </w:r>
      <w:r w:rsidRPr="00ED4019">
        <w:rPr>
          <w:rStyle w:val="SpecialCharTok"/>
          <w:rFonts w:ascii="Times New Roman" w:hAnsi="Times New Roman"/>
          <w:lang w:eastAsia="ko-KR"/>
        </w:rPr>
        <w:t>-</w:t>
      </w:r>
      <w:r w:rsidRPr="00ED4019">
        <w:rPr>
          <w:rStyle w:val="NormalTok"/>
          <w:rFonts w:ascii="Times New Roman" w:hAnsi="Times New Roman"/>
          <w:lang w:eastAsia="ko-KR"/>
        </w:rPr>
        <w:t>49</w:t>
      </w:r>
      <w:r w:rsidRPr="00ED4019">
        <w:rPr>
          <w:rStyle w:val="NormalTok"/>
          <w:rFonts w:ascii="Times New Roman" w:hAnsi="Times New Roman"/>
          <w:lang w:eastAsia="ko-KR"/>
        </w:rPr>
        <w:t>세</w:t>
      </w:r>
      <w:r w:rsidRPr="00ED4019">
        <w:rPr>
          <w:rStyle w:val="NormalTok"/>
          <w:rFonts w:ascii="Times New Roman" w:hAnsi="Times New Roman"/>
          <w:lang w:eastAsia="ko-KR"/>
        </w:rPr>
        <w:t xml:space="preserve"> </w:t>
      </w:r>
      <w:r w:rsidRPr="00ED4019">
        <w:rPr>
          <w:rStyle w:val="DecValTok"/>
          <w:rFonts w:ascii="Times New Roman" w:hAnsi="Times New Roman"/>
          <w:lang w:eastAsia="ko-KR"/>
        </w:rPr>
        <w:t>50</w:t>
      </w:r>
      <w:r w:rsidRPr="00ED4019">
        <w:rPr>
          <w:rStyle w:val="SpecialCharTok"/>
          <w:rFonts w:ascii="Times New Roman" w:hAnsi="Times New Roman"/>
          <w:lang w:eastAsia="ko-KR"/>
        </w:rPr>
        <w:t>-</w:t>
      </w:r>
      <w:r w:rsidRPr="00ED4019">
        <w:rPr>
          <w:rStyle w:val="NormalTok"/>
          <w:rFonts w:ascii="Times New Roman" w:hAnsi="Times New Roman"/>
          <w:lang w:eastAsia="ko-KR"/>
        </w:rPr>
        <w:t>59</w:t>
      </w:r>
      <w:r w:rsidRPr="00ED4019">
        <w:rPr>
          <w:rStyle w:val="NormalTok"/>
          <w:rFonts w:ascii="Times New Roman" w:hAnsi="Times New Roman"/>
          <w:lang w:eastAsia="ko-KR"/>
        </w:rPr>
        <w:t>세</w:t>
      </w:r>
      <w:r w:rsidRPr="00ED4019">
        <w:rPr>
          <w:rStyle w:val="NormalTok"/>
          <w:rFonts w:ascii="Times New Roman" w:hAnsi="Times New Roman"/>
          <w:lang w:eastAsia="ko-KR"/>
        </w:rPr>
        <w:t xml:space="preserve"> </w:t>
      </w:r>
      <w:r w:rsidRPr="00ED4019">
        <w:rPr>
          <w:rStyle w:val="DecValTok"/>
          <w:rFonts w:ascii="Times New Roman" w:hAnsi="Times New Roman"/>
          <w:lang w:eastAsia="ko-KR"/>
        </w:rPr>
        <w:t>60</w:t>
      </w:r>
      <w:r w:rsidRPr="00ED4019">
        <w:rPr>
          <w:rStyle w:val="SpecialCharTok"/>
          <w:rFonts w:ascii="Times New Roman" w:hAnsi="Times New Roman"/>
          <w:lang w:eastAsia="ko-KR"/>
        </w:rPr>
        <w:t>-</w:t>
      </w:r>
      <w:r w:rsidRPr="00ED4019">
        <w:rPr>
          <w:rStyle w:val="NormalTok"/>
          <w:rFonts w:ascii="Times New Roman" w:hAnsi="Times New Roman"/>
          <w:lang w:eastAsia="ko-KR"/>
        </w:rPr>
        <w:t>69</w:t>
      </w:r>
      <w:r w:rsidRPr="00ED4019">
        <w:rPr>
          <w:rStyle w:val="NormalTok"/>
          <w:rFonts w:ascii="Times New Roman" w:hAnsi="Times New Roman"/>
          <w:lang w:eastAsia="ko-KR"/>
        </w:rPr>
        <w:t>세</w:t>
      </w:r>
      <w:r w:rsidRPr="00ED4019">
        <w:rPr>
          <w:rStyle w:val="NormalTok"/>
          <w:rFonts w:ascii="Times New Roman" w:hAnsi="Times New Roman"/>
          <w:lang w:eastAsia="ko-KR"/>
        </w:rPr>
        <w:t xml:space="preserve"> </w:t>
      </w:r>
      <w:r w:rsidRPr="00ED4019">
        <w:rPr>
          <w:rStyle w:val="DecValTok"/>
          <w:rFonts w:ascii="Times New Roman" w:hAnsi="Times New Roman"/>
          <w:lang w:eastAsia="ko-KR"/>
        </w:rPr>
        <w:t>70</w:t>
      </w:r>
      <w:r w:rsidRPr="00ED4019">
        <w:rPr>
          <w:rStyle w:val="SpecialCharTok"/>
          <w:rFonts w:ascii="Times New Roman" w:hAnsi="Times New Roman"/>
          <w:lang w:eastAsia="ko-KR"/>
        </w:rPr>
        <w:t>-</w:t>
      </w:r>
      <w:r w:rsidRPr="00ED4019">
        <w:rPr>
          <w:rStyle w:val="NormalTok"/>
          <w:rFonts w:ascii="Times New Roman" w:hAnsi="Times New Roman"/>
          <w:lang w:eastAsia="ko-KR"/>
        </w:rPr>
        <w:t>79</w:t>
      </w:r>
      <w:r w:rsidRPr="00ED4019">
        <w:rPr>
          <w:rStyle w:val="NormalTok"/>
          <w:rFonts w:ascii="Times New Roman" w:hAnsi="Times New Roman"/>
          <w:lang w:eastAsia="ko-KR"/>
        </w:rPr>
        <w:t>세</w:t>
      </w:r>
      <w:r w:rsidRPr="00ED4019">
        <w:rPr>
          <w:rFonts w:ascii="Times New Roman" w:hAnsi="Times New Roman"/>
        </w:rPr>
        <w:br/>
      </w:r>
      <w:r w:rsidRPr="00ED4019">
        <w:rPr>
          <w:rStyle w:val="DecValTok"/>
          <w:rFonts w:ascii="Times New Roman" w:hAnsi="Times New Roman"/>
          <w:lang w:eastAsia="ko-KR"/>
        </w:rPr>
        <w:t>2020-10-01</w:t>
      </w:r>
      <w:r w:rsidRPr="00ED4019">
        <w:rPr>
          <w:rStyle w:val="NormalTok"/>
          <w:rFonts w:ascii="Times New Roman" w:hAnsi="Times New Roman"/>
          <w:lang w:eastAsia="ko-KR"/>
        </w:rPr>
        <w:t xml:space="preserve">     </w:t>
      </w:r>
      <w:r w:rsidRPr="00ED4019">
        <w:rPr>
          <w:rStyle w:val="DecValTok"/>
          <w:rFonts w:ascii="Times New Roman" w:hAnsi="Times New Roman"/>
          <w:lang w:eastAsia="ko-KR"/>
        </w:rPr>
        <w:t>6</w:t>
      </w:r>
      <w:r w:rsidRPr="00ED4019">
        <w:rPr>
          <w:rStyle w:val="NormalTok"/>
          <w:rFonts w:ascii="Times New Roman" w:hAnsi="Times New Roman"/>
          <w:lang w:eastAsia="ko-KR"/>
        </w:rPr>
        <w:t xml:space="preserve">       </w:t>
      </w:r>
      <w:r w:rsidRPr="00ED4019">
        <w:rPr>
          <w:rStyle w:val="DecValTok"/>
          <w:rFonts w:ascii="Times New Roman" w:hAnsi="Times New Roman"/>
          <w:lang w:eastAsia="ko-KR"/>
        </w:rPr>
        <w:t>4</w:t>
      </w:r>
      <w:r w:rsidRPr="00ED4019">
        <w:rPr>
          <w:rStyle w:val="NormalTok"/>
          <w:rFonts w:ascii="Times New Roman" w:hAnsi="Times New Roman"/>
          <w:lang w:eastAsia="ko-KR"/>
        </w:rPr>
        <w:t xml:space="preserve">       </w:t>
      </w:r>
      <w:r w:rsidRPr="00ED4019">
        <w:rPr>
          <w:rStyle w:val="DecValTok"/>
          <w:rFonts w:ascii="Times New Roman" w:hAnsi="Times New Roman"/>
          <w:lang w:eastAsia="ko-KR"/>
        </w:rPr>
        <w:t>7</w:t>
      </w:r>
      <w:r w:rsidRPr="00ED4019">
        <w:rPr>
          <w:rStyle w:val="NormalTok"/>
          <w:rFonts w:ascii="Times New Roman" w:hAnsi="Times New Roman"/>
          <w:lang w:eastAsia="ko-KR"/>
        </w:rPr>
        <w:t xml:space="preserve">       </w:t>
      </w:r>
      <w:r w:rsidRPr="00ED4019">
        <w:rPr>
          <w:rStyle w:val="DecValTok"/>
          <w:rFonts w:ascii="Times New Roman" w:hAnsi="Times New Roman"/>
          <w:lang w:eastAsia="ko-KR"/>
        </w:rPr>
        <w:t>9</w:t>
      </w:r>
      <w:r w:rsidRPr="00ED4019">
        <w:rPr>
          <w:rStyle w:val="NormalTok"/>
          <w:rFonts w:ascii="Times New Roman" w:hAnsi="Times New Roman"/>
          <w:lang w:eastAsia="ko-KR"/>
        </w:rPr>
        <w:t xml:space="preserve">      </w:t>
      </w:r>
      <w:r w:rsidRPr="00ED4019">
        <w:rPr>
          <w:rStyle w:val="DecValTok"/>
          <w:rFonts w:ascii="Times New Roman" w:hAnsi="Times New Roman"/>
          <w:lang w:eastAsia="ko-KR"/>
        </w:rPr>
        <w:t>14</w:t>
      </w:r>
      <w:r w:rsidRPr="00ED4019">
        <w:rPr>
          <w:rStyle w:val="NormalTok"/>
          <w:rFonts w:ascii="Times New Roman" w:hAnsi="Times New Roman"/>
          <w:lang w:eastAsia="ko-KR"/>
        </w:rPr>
        <w:t xml:space="preserve">      </w:t>
      </w:r>
      <w:r w:rsidRPr="00ED4019">
        <w:rPr>
          <w:rStyle w:val="DecValTok"/>
          <w:rFonts w:ascii="Times New Roman" w:hAnsi="Times New Roman"/>
          <w:lang w:eastAsia="ko-KR"/>
        </w:rPr>
        <w:t>13</w:t>
      </w:r>
      <w:r w:rsidRPr="00ED4019">
        <w:rPr>
          <w:rStyle w:val="NormalTok"/>
          <w:rFonts w:ascii="Times New Roman" w:hAnsi="Times New Roman"/>
          <w:lang w:eastAsia="ko-KR"/>
        </w:rPr>
        <w:t xml:space="preserve">      </w:t>
      </w:r>
      <w:r w:rsidRPr="00ED4019">
        <w:rPr>
          <w:rStyle w:val="DecValTok"/>
          <w:rFonts w:ascii="Times New Roman" w:hAnsi="Times New Roman"/>
          <w:lang w:eastAsia="ko-KR"/>
        </w:rPr>
        <w:t>13</w:t>
      </w:r>
      <w:r w:rsidRPr="00ED4019">
        <w:rPr>
          <w:rStyle w:val="NormalTok"/>
          <w:rFonts w:ascii="Times New Roman" w:hAnsi="Times New Roman"/>
          <w:lang w:eastAsia="ko-KR"/>
        </w:rPr>
        <w:t xml:space="preserve">       </w:t>
      </w:r>
      <w:r w:rsidRPr="00ED4019">
        <w:rPr>
          <w:rStyle w:val="DecValTok"/>
          <w:rFonts w:ascii="Times New Roman" w:hAnsi="Times New Roman"/>
          <w:lang w:eastAsia="ko-KR"/>
        </w:rPr>
        <w:t>7</w:t>
      </w:r>
      <w:r w:rsidRPr="00ED4019">
        <w:rPr>
          <w:rFonts w:ascii="Times New Roman" w:hAnsi="Times New Roman"/>
        </w:rPr>
        <w:br/>
      </w:r>
      <w:r w:rsidRPr="00ED4019">
        <w:rPr>
          <w:rStyle w:val="DecValTok"/>
          <w:rFonts w:ascii="Times New Roman" w:hAnsi="Times New Roman"/>
          <w:lang w:eastAsia="ko-KR"/>
        </w:rPr>
        <w:t>2020-10-02</w:t>
      </w:r>
      <w:r w:rsidRPr="00ED4019">
        <w:rPr>
          <w:rStyle w:val="NormalTok"/>
          <w:rFonts w:ascii="Times New Roman" w:hAnsi="Times New Roman"/>
          <w:lang w:eastAsia="ko-KR"/>
        </w:rPr>
        <w:t xml:space="preserve">     </w:t>
      </w:r>
      <w:r w:rsidRPr="00ED4019">
        <w:rPr>
          <w:rStyle w:val="DecValTok"/>
          <w:rFonts w:ascii="Times New Roman" w:hAnsi="Times New Roman"/>
          <w:lang w:eastAsia="ko-KR"/>
        </w:rPr>
        <w:t>3</w:t>
      </w:r>
      <w:r w:rsidRPr="00ED4019">
        <w:rPr>
          <w:rStyle w:val="NormalTok"/>
          <w:rFonts w:ascii="Times New Roman" w:hAnsi="Times New Roman"/>
          <w:lang w:eastAsia="ko-KR"/>
        </w:rPr>
        <w:t xml:space="preserve">       </w:t>
      </w:r>
      <w:r w:rsidRPr="00ED4019">
        <w:rPr>
          <w:rStyle w:val="DecValTok"/>
          <w:rFonts w:ascii="Times New Roman" w:hAnsi="Times New Roman"/>
          <w:lang w:eastAsia="ko-KR"/>
        </w:rPr>
        <w:t>6</w:t>
      </w:r>
      <w:r w:rsidRPr="00ED4019">
        <w:rPr>
          <w:rStyle w:val="NormalTok"/>
          <w:rFonts w:ascii="Times New Roman" w:hAnsi="Times New Roman"/>
          <w:lang w:eastAsia="ko-KR"/>
        </w:rPr>
        <w:t xml:space="preserve">       </w:t>
      </w:r>
      <w:r w:rsidRPr="00ED4019">
        <w:rPr>
          <w:rStyle w:val="DecValTok"/>
          <w:rFonts w:ascii="Times New Roman" w:hAnsi="Times New Roman"/>
          <w:lang w:eastAsia="ko-KR"/>
        </w:rPr>
        <w:t>6</w:t>
      </w:r>
      <w:r w:rsidRPr="00ED4019">
        <w:rPr>
          <w:rStyle w:val="NormalTok"/>
          <w:rFonts w:ascii="Times New Roman" w:hAnsi="Times New Roman"/>
          <w:lang w:eastAsia="ko-KR"/>
        </w:rPr>
        <w:t xml:space="preserve">      </w:t>
      </w:r>
      <w:r w:rsidRPr="00ED4019">
        <w:rPr>
          <w:rStyle w:val="DecValTok"/>
          <w:rFonts w:ascii="Times New Roman" w:hAnsi="Times New Roman"/>
          <w:lang w:eastAsia="ko-KR"/>
        </w:rPr>
        <w:t>10</w:t>
      </w:r>
      <w:r w:rsidRPr="00ED4019">
        <w:rPr>
          <w:rStyle w:val="NormalTok"/>
          <w:rFonts w:ascii="Times New Roman" w:hAnsi="Times New Roman"/>
          <w:lang w:eastAsia="ko-KR"/>
        </w:rPr>
        <w:t xml:space="preserve">       </w:t>
      </w:r>
      <w:r w:rsidRPr="00ED4019">
        <w:rPr>
          <w:rStyle w:val="DecValTok"/>
          <w:rFonts w:ascii="Times New Roman" w:hAnsi="Times New Roman"/>
          <w:lang w:eastAsia="ko-KR"/>
        </w:rPr>
        <w:t>6</w:t>
      </w:r>
      <w:r w:rsidRPr="00ED4019">
        <w:rPr>
          <w:rStyle w:val="NormalTok"/>
          <w:rFonts w:ascii="Times New Roman" w:hAnsi="Times New Roman"/>
          <w:lang w:eastAsia="ko-KR"/>
        </w:rPr>
        <w:t xml:space="preserve">      </w:t>
      </w:r>
      <w:r w:rsidRPr="00ED4019">
        <w:rPr>
          <w:rStyle w:val="DecValTok"/>
          <w:rFonts w:ascii="Times New Roman" w:hAnsi="Times New Roman"/>
          <w:lang w:eastAsia="ko-KR"/>
        </w:rPr>
        <w:t>11</w:t>
      </w:r>
      <w:r w:rsidRPr="00ED4019">
        <w:rPr>
          <w:rStyle w:val="NormalTok"/>
          <w:rFonts w:ascii="Times New Roman" w:hAnsi="Times New Roman"/>
          <w:lang w:eastAsia="ko-KR"/>
        </w:rPr>
        <w:t xml:space="preserve">      </w:t>
      </w:r>
      <w:r w:rsidRPr="00ED4019">
        <w:rPr>
          <w:rStyle w:val="DecValTok"/>
          <w:rFonts w:ascii="Times New Roman" w:hAnsi="Times New Roman"/>
          <w:lang w:eastAsia="ko-KR"/>
        </w:rPr>
        <w:t>13</w:t>
      </w:r>
      <w:r w:rsidRPr="00ED4019">
        <w:rPr>
          <w:rStyle w:val="NormalTok"/>
          <w:rFonts w:ascii="Times New Roman" w:hAnsi="Times New Roman"/>
          <w:lang w:eastAsia="ko-KR"/>
        </w:rPr>
        <w:t xml:space="preserve">       </w:t>
      </w:r>
      <w:r w:rsidRPr="00ED4019">
        <w:rPr>
          <w:rStyle w:val="DecValTok"/>
          <w:rFonts w:ascii="Times New Roman" w:hAnsi="Times New Roman"/>
          <w:lang w:eastAsia="ko-KR"/>
        </w:rPr>
        <w:t>4</w:t>
      </w:r>
      <w:r w:rsidRPr="00ED4019">
        <w:rPr>
          <w:rFonts w:ascii="Times New Roman" w:hAnsi="Times New Roman"/>
        </w:rPr>
        <w:br/>
      </w:r>
      <w:r w:rsidRPr="00ED4019">
        <w:rPr>
          <w:rStyle w:val="DecValTok"/>
          <w:rFonts w:ascii="Times New Roman" w:hAnsi="Times New Roman"/>
          <w:lang w:eastAsia="ko-KR"/>
        </w:rPr>
        <w:t>2020-10-03</w:t>
      </w:r>
      <w:r w:rsidRPr="00ED4019">
        <w:rPr>
          <w:rStyle w:val="NormalTok"/>
          <w:rFonts w:ascii="Times New Roman" w:hAnsi="Times New Roman"/>
          <w:lang w:eastAsia="ko-KR"/>
        </w:rPr>
        <w:t xml:space="preserve">     </w:t>
      </w:r>
      <w:r w:rsidRPr="00ED4019">
        <w:rPr>
          <w:rStyle w:val="DecValTok"/>
          <w:rFonts w:ascii="Times New Roman" w:hAnsi="Times New Roman"/>
          <w:lang w:eastAsia="ko-KR"/>
        </w:rPr>
        <w:t>1</w:t>
      </w:r>
      <w:r w:rsidRPr="00ED4019">
        <w:rPr>
          <w:rStyle w:val="NormalTok"/>
          <w:rFonts w:ascii="Times New Roman" w:hAnsi="Times New Roman"/>
          <w:lang w:eastAsia="ko-KR"/>
        </w:rPr>
        <w:t xml:space="preserve">       </w:t>
      </w:r>
      <w:r w:rsidRPr="00ED4019">
        <w:rPr>
          <w:rStyle w:val="DecValTok"/>
          <w:rFonts w:ascii="Times New Roman" w:hAnsi="Times New Roman"/>
          <w:lang w:eastAsia="ko-KR"/>
        </w:rPr>
        <w:t>1</w:t>
      </w:r>
      <w:r w:rsidRPr="00ED4019">
        <w:rPr>
          <w:rStyle w:val="NormalTok"/>
          <w:rFonts w:ascii="Times New Roman" w:hAnsi="Times New Roman"/>
          <w:lang w:eastAsia="ko-KR"/>
        </w:rPr>
        <w:t xml:space="preserve">       </w:t>
      </w:r>
      <w:r w:rsidRPr="00ED4019">
        <w:rPr>
          <w:rStyle w:val="DecValTok"/>
          <w:rFonts w:ascii="Times New Roman" w:hAnsi="Times New Roman"/>
          <w:lang w:eastAsia="ko-KR"/>
        </w:rPr>
        <w:t>6</w:t>
      </w:r>
      <w:r w:rsidRPr="00ED4019">
        <w:rPr>
          <w:rStyle w:val="NormalTok"/>
          <w:rFonts w:ascii="Times New Roman" w:hAnsi="Times New Roman"/>
          <w:lang w:eastAsia="ko-KR"/>
        </w:rPr>
        <w:t xml:space="preserve">      </w:t>
      </w:r>
      <w:r w:rsidRPr="00ED4019">
        <w:rPr>
          <w:rStyle w:val="DecValTok"/>
          <w:rFonts w:ascii="Times New Roman" w:hAnsi="Times New Roman"/>
          <w:lang w:eastAsia="ko-KR"/>
        </w:rPr>
        <w:t>13</w:t>
      </w:r>
      <w:r w:rsidRPr="00ED4019">
        <w:rPr>
          <w:rStyle w:val="NormalTok"/>
          <w:rFonts w:ascii="Times New Roman" w:hAnsi="Times New Roman"/>
          <w:lang w:eastAsia="ko-KR"/>
        </w:rPr>
        <w:t xml:space="preserve">      </w:t>
      </w:r>
      <w:r w:rsidRPr="00ED4019">
        <w:rPr>
          <w:rStyle w:val="DecValTok"/>
          <w:rFonts w:ascii="Times New Roman" w:hAnsi="Times New Roman"/>
          <w:lang w:eastAsia="ko-KR"/>
        </w:rPr>
        <w:t>11</w:t>
      </w:r>
      <w:r w:rsidRPr="00ED4019">
        <w:rPr>
          <w:rStyle w:val="NormalTok"/>
          <w:rFonts w:ascii="Times New Roman" w:hAnsi="Times New Roman"/>
          <w:lang w:eastAsia="ko-KR"/>
        </w:rPr>
        <w:t xml:space="preserve">      </w:t>
      </w:r>
      <w:r w:rsidRPr="00ED4019">
        <w:rPr>
          <w:rStyle w:val="DecValTok"/>
          <w:rFonts w:ascii="Times New Roman" w:hAnsi="Times New Roman"/>
          <w:lang w:eastAsia="ko-KR"/>
        </w:rPr>
        <w:t>11</w:t>
      </w:r>
      <w:r w:rsidRPr="00ED4019">
        <w:rPr>
          <w:rStyle w:val="NormalTok"/>
          <w:rFonts w:ascii="Times New Roman" w:hAnsi="Times New Roman"/>
          <w:lang w:eastAsia="ko-KR"/>
        </w:rPr>
        <w:t xml:space="preserve">      </w:t>
      </w:r>
      <w:r w:rsidRPr="00ED4019">
        <w:rPr>
          <w:rStyle w:val="DecValTok"/>
          <w:rFonts w:ascii="Times New Roman" w:hAnsi="Times New Roman"/>
          <w:lang w:eastAsia="ko-KR"/>
        </w:rPr>
        <w:t>16</w:t>
      </w:r>
      <w:r w:rsidRPr="00ED4019">
        <w:rPr>
          <w:rStyle w:val="NormalTok"/>
          <w:rFonts w:ascii="Times New Roman" w:hAnsi="Times New Roman"/>
          <w:lang w:eastAsia="ko-KR"/>
        </w:rPr>
        <w:t xml:space="preserve">      </w:t>
      </w:r>
      <w:r w:rsidRPr="00ED4019">
        <w:rPr>
          <w:rStyle w:val="DecValTok"/>
          <w:rFonts w:ascii="Times New Roman" w:hAnsi="Times New Roman"/>
          <w:lang w:eastAsia="ko-KR"/>
        </w:rPr>
        <w:t>13</w:t>
      </w:r>
      <w:r w:rsidRPr="00ED4019">
        <w:rPr>
          <w:rFonts w:ascii="Times New Roman" w:hAnsi="Times New Roman"/>
        </w:rPr>
        <w:br/>
      </w:r>
      <w:r w:rsidRPr="00ED4019">
        <w:rPr>
          <w:rStyle w:val="DecValTok"/>
          <w:rFonts w:ascii="Times New Roman" w:hAnsi="Times New Roman"/>
          <w:lang w:eastAsia="ko-KR"/>
        </w:rPr>
        <w:t>2020-10-04</w:t>
      </w:r>
      <w:r w:rsidRPr="00ED4019">
        <w:rPr>
          <w:rStyle w:val="NormalTok"/>
          <w:rFonts w:ascii="Times New Roman" w:hAnsi="Times New Roman"/>
          <w:lang w:eastAsia="ko-KR"/>
        </w:rPr>
        <w:t xml:space="preserve">     </w:t>
      </w:r>
      <w:r w:rsidRPr="00ED4019">
        <w:rPr>
          <w:rStyle w:val="DecValTok"/>
          <w:rFonts w:ascii="Times New Roman" w:hAnsi="Times New Roman"/>
          <w:lang w:eastAsia="ko-KR"/>
        </w:rPr>
        <w:t>0</w:t>
      </w:r>
      <w:r w:rsidRPr="00ED4019">
        <w:rPr>
          <w:rStyle w:val="NormalTok"/>
          <w:rFonts w:ascii="Times New Roman" w:hAnsi="Times New Roman"/>
          <w:lang w:eastAsia="ko-KR"/>
        </w:rPr>
        <w:t xml:space="preserve">       </w:t>
      </w:r>
      <w:r w:rsidRPr="00ED4019">
        <w:rPr>
          <w:rStyle w:val="DecValTok"/>
          <w:rFonts w:ascii="Times New Roman" w:hAnsi="Times New Roman"/>
          <w:lang w:eastAsia="ko-KR"/>
        </w:rPr>
        <w:t>4</w:t>
      </w:r>
      <w:r w:rsidRPr="00ED4019">
        <w:rPr>
          <w:rStyle w:val="NormalTok"/>
          <w:rFonts w:ascii="Times New Roman" w:hAnsi="Times New Roman"/>
          <w:lang w:eastAsia="ko-KR"/>
        </w:rPr>
        <w:t xml:space="preserve">       </w:t>
      </w:r>
      <w:r w:rsidRPr="00ED4019">
        <w:rPr>
          <w:rStyle w:val="DecValTok"/>
          <w:rFonts w:ascii="Times New Roman" w:hAnsi="Times New Roman"/>
          <w:lang w:eastAsia="ko-KR"/>
        </w:rPr>
        <w:t>4</w:t>
      </w:r>
      <w:r w:rsidRPr="00ED4019">
        <w:rPr>
          <w:rStyle w:val="NormalTok"/>
          <w:rFonts w:ascii="Times New Roman" w:hAnsi="Times New Roman"/>
          <w:lang w:eastAsia="ko-KR"/>
        </w:rPr>
        <w:t xml:space="preserve">       </w:t>
      </w:r>
      <w:r w:rsidRPr="00ED4019">
        <w:rPr>
          <w:rStyle w:val="DecValTok"/>
          <w:rFonts w:ascii="Times New Roman" w:hAnsi="Times New Roman"/>
          <w:lang w:eastAsia="ko-KR"/>
        </w:rPr>
        <w:t>9</w:t>
      </w:r>
      <w:r w:rsidRPr="00ED4019">
        <w:rPr>
          <w:rStyle w:val="NormalTok"/>
          <w:rFonts w:ascii="Times New Roman" w:hAnsi="Times New Roman"/>
          <w:lang w:eastAsia="ko-KR"/>
        </w:rPr>
        <w:t xml:space="preserve">      </w:t>
      </w:r>
      <w:r w:rsidRPr="00ED4019">
        <w:rPr>
          <w:rStyle w:val="DecValTok"/>
          <w:rFonts w:ascii="Times New Roman" w:hAnsi="Times New Roman"/>
          <w:lang w:eastAsia="ko-KR"/>
        </w:rPr>
        <w:t>13</w:t>
      </w:r>
      <w:r w:rsidRPr="00ED4019">
        <w:rPr>
          <w:rStyle w:val="NormalTok"/>
          <w:rFonts w:ascii="Times New Roman" w:hAnsi="Times New Roman"/>
          <w:lang w:eastAsia="ko-KR"/>
        </w:rPr>
        <w:t xml:space="preserve">       </w:t>
      </w:r>
      <w:r w:rsidRPr="00ED4019">
        <w:rPr>
          <w:rStyle w:val="DecValTok"/>
          <w:rFonts w:ascii="Times New Roman" w:hAnsi="Times New Roman"/>
          <w:lang w:eastAsia="ko-KR"/>
        </w:rPr>
        <w:t>8</w:t>
      </w:r>
      <w:r w:rsidRPr="00ED4019">
        <w:rPr>
          <w:rStyle w:val="NormalTok"/>
          <w:rFonts w:ascii="Times New Roman" w:hAnsi="Times New Roman"/>
          <w:lang w:eastAsia="ko-KR"/>
        </w:rPr>
        <w:t xml:space="preserve">      </w:t>
      </w:r>
      <w:r w:rsidRPr="00ED4019">
        <w:rPr>
          <w:rStyle w:val="DecValTok"/>
          <w:rFonts w:ascii="Times New Roman" w:hAnsi="Times New Roman"/>
          <w:lang w:eastAsia="ko-KR"/>
        </w:rPr>
        <w:t>12</w:t>
      </w:r>
      <w:r w:rsidRPr="00ED4019">
        <w:rPr>
          <w:rStyle w:val="NormalTok"/>
          <w:rFonts w:ascii="Times New Roman" w:hAnsi="Times New Roman"/>
          <w:lang w:eastAsia="ko-KR"/>
        </w:rPr>
        <w:t xml:space="preserve">       </w:t>
      </w:r>
      <w:r w:rsidRPr="00ED4019">
        <w:rPr>
          <w:rStyle w:val="DecValTok"/>
          <w:rFonts w:ascii="Times New Roman" w:hAnsi="Times New Roman"/>
          <w:lang w:eastAsia="ko-KR"/>
        </w:rPr>
        <w:t>8</w:t>
      </w:r>
      <w:r w:rsidRPr="00ED4019">
        <w:rPr>
          <w:rFonts w:ascii="Times New Roman" w:hAnsi="Times New Roman"/>
        </w:rPr>
        <w:br/>
      </w:r>
      <w:r w:rsidRPr="00ED4019">
        <w:rPr>
          <w:rStyle w:val="DecValTok"/>
          <w:rFonts w:ascii="Times New Roman" w:hAnsi="Times New Roman"/>
          <w:lang w:eastAsia="ko-KR"/>
        </w:rPr>
        <w:t>2020-10-05</w:t>
      </w:r>
      <w:r w:rsidRPr="00ED4019">
        <w:rPr>
          <w:rStyle w:val="NormalTok"/>
          <w:rFonts w:ascii="Times New Roman" w:hAnsi="Times New Roman"/>
          <w:lang w:eastAsia="ko-KR"/>
        </w:rPr>
        <w:t xml:space="preserve">     </w:t>
      </w:r>
      <w:r w:rsidRPr="00ED4019">
        <w:rPr>
          <w:rStyle w:val="DecValTok"/>
          <w:rFonts w:ascii="Times New Roman" w:hAnsi="Times New Roman"/>
          <w:lang w:eastAsia="ko-KR"/>
        </w:rPr>
        <w:t>0</w:t>
      </w:r>
      <w:r w:rsidRPr="00ED4019">
        <w:rPr>
          <w:rStyle w:val="NormalTok"/>
          <w:rFonts w:ascii="Times New Roman" w:hAnsi="Times New Roman"/>
          <w:lang w:eastAsia="ko-KR"/>
        </w:rPr>
        <w:t xml:space="preserve">       </w:t>
      </w:r>
      <w:r w:rsidRPr="00ED4019">
        <w:rPr>
          <w:rStyle w:val="DecValTok"/>
          <w:rFonts w:ascii="Times New Roman" w:hAnsi="Times New Roman"/>
          <w:lang w:eastAsia="ko-KR"/>
        </w:rPr>
        <w:t>3</w:t>
      </w:r>
      <w:r w:rsidRPr="00ED4019">
        <w:rPr>
          <w:rStyle w:val="NormalTok"/>
          <w:rFonts w:ascii="Times New Roman" w:hAnsi="Times New Roman"/>
          <w:lang w:eastAsia="ko-KR"/>
        </w:rPr>
        <w:t xml:space="preserve">      </w:t>
      </w:r>
      <w:r w:rsidRPr="00ED4019">
        <w:rPr>
          <w:rStyle w:val="DecValTok"/>
          <w:rFonts w:ascii="Times New Roman" w:hAnsi="Times New Roman"/>
          <w:lang w:eastAsia="ko-KR"/>
        </w:rPr>
        <w:t>17</w:t>
      </w:r>
      <w:r w:rsidRPr="00ED4019">
        <w:rPr>
          <w:rStyle w:val="NormalTok"/>
          <w:rFonts w:ascii="Times New Roman" w:hAnsi="Times New Roman"/>
          <w:lang w:eastAsia="ko-KR"/>
        </w:rPr>
        <w:t xml:space="preserve">       </w:t>
      </w:r>
      <w:r w:rsidRPr="00ED4019">
        <w:rPr>
          <w:rStyle w:val="DecValTok"/>
          <w:rFonts w:ascii="Times New Roman" w:hAnsi="Times New Roman"/>
          <w:lang w:eastAsia="ko-KR"/>
        </w:rPr>
        <w:t>9</w:t>
      </w:r>
      <w:r w:rsidRPr="00ED4019">
        <w:rPr>
          <w:rStyle w:val="NormalTok"/>
          <w:rFonts w:ascii="Times New Roman" w:hAnsi="Times New Roman"/>
          <w:lang w:eastAsia="ko-KR"/>
        </w:rPr>
        <w:t xml:space="preserve">       </w:t>
      </w:r>
      <w:r w:rsidRPr="00ED4019">
        <w:rPr>
          <w:rStyle w:val="DecValTok"/>
          <w:rFonts w:ascii="Times New Roman" w:hAnsi="Times New Roman"/>
          <w:lang w:eastAsia="ko-KR"/>
        </w:rPr>
        <w:t>8</w:t>
      </w:r>
      <w:r w:rsidRPr="00ED4019">
        <w:rPr>
          <w:rStyle w:val="NormalTok"/>
          <w:rFonts w:ascii="Times New Roman" w:hAnsi="Times New Roman"/>
          <w:lang w:eastAsia="ko-KR"/>
        </w:rPr>
        <w:t xml:space="preserve">      </w:t>
      </w:r>
      <w:r w:rsidRPr="00ED4019">
        <w:rPr>
          <w:rStyle w:val="DecValTok"/>
          <w:rFonts w:ascii="Times New Roman" w:hAnsi="Times New Roman"/>
          <w:lang w:eastAsia="ko-KR"/>
        </w:rPr>
        <w:t>12</w:t>
      </w:r>
      <w:r w:rsidRPr="00ED4019">
        <w:rPr>
          <w:rStyle w:val="NormalTok"/>
          <w:rFonts w:ascii="Times New Roman" w:hAnsi="Times New Roman"/>
          <w:lang w:eastAsia="ko-KR"/>
        </w:rPr>
        <w:t xml:space="preserve">      </w:t>
      </w:r>
      <w:r w:rsidRPr="00ED4019">
        <w:rPr>
          <w:rStyle w:val="DecValTok"/>
          <w:rFonts w:ascii="Times New Roman" w:hAnsi="Times New Roman"/>
          <w:lang w:eastAsia="ko-KR"/>
        </w:rPr>
        <w:t>14</w:t>
      </w:r>
      <w:r w:rsidRPr="00ED4019">
        <w:rPr>
          <w:rStyle w:val="NormalTok"/>
          <w:rFonts w:ascii="Times New Roman" w:hAnsi="Times New Roman"/>
          <w:lang w:eastAsia="ko-KR"/>
        </w:rPr>
        <w:t xml:space="preserve">       </w:t>
      </w:r>
      <w:r w:rsidRPr="00ED4019">
        <w:rPr>
          <w:rStyle w:val="DecValTok"/>
          <w:rFonts w:ascii="Times New Roman" w:hAnsi="Times New Roman"/>
          <w:lang w:eastAsia="ko-KR"/>
        </w:rPr>
        <w:t>6</w:t>
      </w:r>
      <w:r w:rsidRPr="00ED4019">
        <w:rPr>
          <w:rFonts w:ascii="Times New Roman" w:hAnsi="Times New Roman"/>
        </w:rPr>
        <w:br/>
      </w:r>
      <w:r w:rsidRPr="00ED4019">
        <w:rPr>
          <w:rStyle w:val="DecValTok"/>
          <w:rFonts w:ascii="Times New Roman" w:hAnsi="Times New Roman"/>
          <w:lang w:eastAsia="ko-KR"/>
        </w:rPr>
        <w:t>2020-10-06</w:t>
      </w:r>
      <w:r w:rsidRPr="00ED4019">
        <w:rPr>
          <w:rStyle w:val="NormalTok"/>
          <w:rFonts w:ascii="Times New Roman" w:hAnsi="Times New Roman"/>
          <w:lang w:eastAsia="ko-KR"/>
        </w:rPr>
        <w:t xml:space="preserve">     </w:t>
      </w:r>
      <w:r w:rsidRPr="00ED4019">
        <w:rPr>
          <w:rStyle w:val="DecValTok"/>
          <w:rFonts w:ascii="Times New Roman" w:hAnsi="Times New Roman"/>
          <w:lang w:eastAsia="ko-KR"/>
        </w:rPr>
        <w:t>5</w:t>
      </w:r>
      <w:r w:rsidRPr="00ED4019">
        <w:rPr>
          <w:rStyle w:val="NormalTok"/>
          <w:rFonts w:ascii="Times New Roman" w:hAnsi="Times New Roman"/>
          <w:lang w:eastAsia="ko-KR"/>
        </w:rPr>
        <w:t xml:space="preserve">       </w:t>
      </w:r>
      <w:r w:rsidRPr="00ED4019">
        <w:rPr>
          <w:rStyle w:val="DecValTok"/>
          <w:rFonts w:ascii="Times New Roman" w:hAnsi="Times New Roman"/>
          <w:lang w:eastAsia="ko-KR"/>
        </w:rPr>
        <w:t>8</w:t>
      </w:r>
      <w:r w:rsidRPr="00ED4019">
        <w:rPr>
          <w:rStyle w:val="NormalTok"/>
          <w:rFonts w:ascii="Times New Roman" w:hAnsi="Times New Roman"/>
          <w:lang w:eastAsia="ko-KR"/>
        </w:rPr>
        <w:t xml:space="preserve">      </w:t>
      </w:r>
      <w:r w:rsidRPr="00ED4019">
        <w:rPr>
          <w:rStyle w:val="DecValTok"/>
          <w:rFonts w:ascii="Times New Roman" w:hAnsi="Times New Roman"/>
          <w:lang w:eastAsia="ko-KR"/>
        </w:rPr>
        <w:t>26</w:t>
      </w:r>
      <w:r w:rsidRPr="00ED4019">
        <w:rPr>
          <w:rStyle w:val="NormalTok"/>
          <w:rFonts w:ascii="Times New Roman" w:hAnsi="Times New Roman"/>
          <w:lang w:eastAsia="ko-KR"/>
        </w:rPr>
        <w:t xml:space="preserve">       </w:t>
      </w:r>
      <w:r w:rsidRPr="00ED4019">
        <w:rPr>
          <w:rStyle w:val="DecValTok"/>
          <w:rFonts w:ascii="Times New Roman" w:hAnsi="Times New Roman"/>
          <w:lang w:eastAsia="ko-KR"/>
        </w:rPr>
        <w:t>8</w:t>
      </w:r>
      <w:r w:rsidRPr="00ED4019">
        <w:rPr>
          <w:rStyle w:val="NormalTok"/>
          <w:rFonts w:ascii="Times New Roman" w:hAnsi="Times New Roman"/>
          <w:lang w:eastAsia="ko-KR"/>
        </w:rPr>
        <w:t xml:space="preserve">       </w:t>
      </w:r>
      <w:r w:rsidRPr="00ED4019">
        <w:rPr>
          <w:rStyle w:val="DecValTok"/>
          <w:rFonts w:ascii="Times New Roman" w:hAnsi="Times New Roman"/>
          <w:lang w:eastAsia="ko-KR"/>
        </w:rPr>
        <w:t>2</w:t>
      </w:r>
      <w:r w:rsidRPr="00ED4019">
        <w:rPr>
          <w:rStyle w:val="NormalTok"/>
          <w:rFonts w:ascii="Times New Roman" w:hAnsi="Times New Roman"/>
          <w:lang w:eastAsia="ko-KR"/>
        </w:rPr>
        <w:t xml:space="preserve">      </w:t>
      </w:r>
      <w:r w:rsidRPr="00ED4019">
        <w:rPr>
          <w:rStyle w:val="DecValTok"/>
          <w:rFonts w:ascii="Times New Roman" w:hAnsi="Times New Roman"/>
          <w:lang w:eastAsia="ko-KR"/>
        </w:rPr>
        <w:t>11</w:t>
      </w:r>
      <w:r w:rsidRPr="00ED4019">
        <w:rPr>
          <w:rStyle w:val="NormalTok"/>
          <w:rFonts w:ascii="Times New Roman" w:hAnsi="Times New Roman"/>
          <w:lang w:eastAsia="ko-KR"/>
        </w:rPr>
        <w:t xml:space="preserve">       </w:t>
      </w:r>
      <w:r w:rsidRPr="00ED4019">
        <w:rPr>
          <w:rStyle w:val="DecValTok"/>
          <w:rFonts w:ascii="Times New Roman" w:hAnsi="Times New Roman"/>
          <w:lang w:eastAsia="ko-KR"/>
        </w:rPr>
        <w:t>9</w:t>
      </w:r>
      <w:r w:rsidRPr="00ED4019">
        <w:rPr>
          <w:rStyle w:val="NormalTok"/>
          <w:rFonts w:ascii="Times New Roman" w:hAnsi="Times New Roman"/>
          <w:lang w:eastAsia="ko-KR"/>
        </w:rPr>
        <w:t xml:space="preserve">       </w:t>
      </w:r>
      <w:r w:rsidRPr="00ED4019">
        <w:rPr>
          <w:rStyle w:val="DecValTok"/>
          <w:rFonts w:ascii="Times New Roman" w:hAnsi="Times New Roman"/>
          <w:lang w:eastAsia="ko-KR"/>
        </w:rPr>
        <w:t>4</w:t>
      </w:r>
      <w:r w:rsidRPr="00ED4019">
        <w:rPr>
          <w:rFonts w:ascii="Times New Roman" w:hAnsi="Times New Roman"/>
        </w:rPr>
        <w:br/>
      </w:r>
      <w:r w:rsidRPr="00ED4019">
        <w:rPr>
          <w:rStyle w:val="DecValTok"/>
          <w:rFonts w:ascii="Times New Roman" w:hAnsi="Times New Roman"/>
          <w:lang w:eastAsia="ko-KR"/>
        </w:rPr>
        <w:t>2020-10-07</w:t>
      </w:r>
      <w:r w:rsidRPr="00ED4019">
        <w:rPr>
          <w:rStyle w:val="NormalTok"/>
          <w:rFonts w:ascii="Times New Roman" w:hAnsi="Times New Roman"/>
          <w:lang w:eastAsia="ko-KR"/>
        </w:rPr>
        <w:t xml:space="preserve">     </w:t>
      </w:r>
      <w:r w:rsidRPr="00ED4019">
        <w:rPr>
          <w:rStyle w:val="DecValTok"/>
          <w:rFonts w:ascii="Times New Roman" w:hAnsi="Times New Roman"/>
          <w:lang w:eastAsia="ko-KR"/>
        </w:rPr>
        <w:t>1</w:t>
      </w:r>
      <w:r w:rsidRPr="00ED4019">
        <w:rPr>
          <w:rStyle w:val="NormalTok"/>
          <w:rFonts w:ascii="Times New Roman" w:hAnsi="Times New Roman"/>
          <w:lang w:eastAsia="ko-KR"/>
        </w:rPr>
        <w:t xml:space="preserve">       </w:t>
      </w:r>
      <w:r w:rsidRPr="00ED4019">
        <w:rPr>
          <w:rStyle w:val="DecValTok"/>
          <w:rFonts w:ascii="Times New Roman" w:hAnsi="Times New Roman"/>
          <w:lang w:eastAsia="ko-KR"/>
        </w:rPr>
        <w:t>2</w:t>
      </w:r>
      <w:r w:rsidRPr="00ED4019">
        <w:rPr>
          <w:rStyle w:val="NormalTok"/>
          <w:rFonts w:ascii="Times New Roman" w:hAnsi="Times New Roman"/>
          <w:lang w:eastAsia="ko-KR"/>
        </w:rPr>
        <w:t xml:space="preserve">       </w:t>
      </w:r>
      <w:r w:rsidRPr="00ED4019">
        <w:rPr>
          <w:rStyle w:val="DecValTok"/>
          <w:rFonts w:ascii="Times New Roman" w:hAnsi="Times New Roman"/>
          <w:lang w:eastAsia="ko-KR"/>
        </w:rPr>
        <w:t>8</w:t>
      </w:r>
      <w:r w:rsidRPr="00ED4019">
        <w:rPr>
          <w:rStyle w:val="NormalTok"/>
          <w:rFonts w:ascii="Times New Roman" w:hAnsi="Times New Roman"/>
          <w:lang w:eastAsia="ko-KR"/>
        </w:rPr>
        <w:t xml:space="preserve">      </w:t>
      </w:r>
      <w:r w:rsidRPr="00ED4019">
        <w:rPr>
          <w:rStyle w:val="DecValTok"/>
          <w:rFonts w:ascii="Times New Roman" w:hAnsi="Times New Roman"/>
          <w:lang w:eastAsia="ko-KR"/>
        </w:rPr>
        <w:t>13</w:t>
      </w:r>
      <w:r w:rsidRPr="00ED4019">
        <w:rPr>
          <w:rStyle w:val="NormalTok"/>
          <w:rFonts w:ascii="Times New Roman" w:hAnsi="Times New Roman"/>
          <w:lang w:eastAsia="ko-KR"/>
        </w:rPr>
        <w:t xml:space="preserve">      </w:t>
      </w:r>
      <w:r w:rsidRPr="00ED4019">
        <w:rPr>
          <w:rStyle w:val="DecValTok"/>
          <w:rFonts w:ascii="Times New Roman" w:hAnsi="Times New Roman"/>
          <w:lang w:eastAsia="ko-KR"/>
        </w:rPr>
        <w:t>10</w:t>
      </w:r>
      <w:r w:rsidRPr="00ED4019">
        <w:rPr>
          <w:rStyle w:val="NormalTok"/>
          <w:rFonts w:ascii="Times New Roman" w:hAnsi="Times New Roman"/>
          <w:lang w:eastAsia="ko-KR"/>
        </w:rPr>
        <w:t xml:space="preserve">      </w:t>
      </w:r>
      <w:r w:rsidRPr="00ED4019">
        <w:rPr>
          <w:rStyle w:val="DecValTok"/>
          <w:rFonts w:ascii="Times New Roman" w:hAnsi="Times New Roman"/>
          <w:lang w:eastAsia="ko-KR"/>
        </w:rPr>
        <w:t>28</w:t>
      </w:r>
      <w:r w:rsidRPr="00ED4019">
        <w:rPr>
          <w:rStyle w:val="NormalTok"/>
          <w:rFonts w:ascii="Times New Roman" w:hAnsi="Times New Roman"/>
          <w:lang w:eastAsia="ko-KR"/>
        </w:rPr>
        <w:t xml:space="preserve">      </w:t>
      </w:r>
      <w:r w:rsidRPr="00ED4019">
        <w:rPr>
          <w:rStyle w:val="DecValTok"/>
          <w:rFonts w:ascii="Times New Roman" w:hAnsi="Times New Roman"/>
          <w:lang w:eastAsia="ko-KR"/>
        </w:rPr>
        <w:t>31</w:t>
      </w:r>
      <w:r w:rsidRPr="00ED4019">
        <w:rPr>
          <w:rStyle w:val="NormalTok"/>
          <w:rFonts w:ascii="Times New Roman" w:hAnsi="Times New Roman"/>
          <w:lang w:eastAsia="ko-KR"/>
        </w:rPr>
        <w:t xml:space="preserve">      </w:t>
      </w:r>
      <w:r w:rsidRPr="00ED4019">
        <w:rPr>
          <w:rStyle w:val="DecValTok"/>
          <w:rFonts w:ascii="Times New Roman" w:hAnsi="Times New Roman"/>
          <w:lang w:eastAsia="ko-KR"/>
        </w:rPr>
        <w:t>16</w:t>
      </w:r>
      <w:r w:rsidRPr="00ED4019">
        <w:rPr>
          <w:rFonts w:ascii="Times New Roman" w:hAnsi="Times New Roman"/>
        </w:rPr>
        <w:br/>
      </w:r>
      <w:r w:rsidRPr="00ED4019">
        <w:rPr>
          <w:rStyle w:val="DecValTok"/>
          <w:rFonts w:ascii="Times New Roman" w:hAnsi="Times New Roman"/>
          <w:lang w:eastAsia="ko-KR"/>
        </w:rPr>
        <w:t>2020-10-08</w:t>
      </w:r>
      <w:r w:rsidRPr="00ED4019">
        <w:rPr>
          <w:rStyle w:val="NormalTok"/>
          <w:rFonts w:ascii="Times New Roman" w:hAnsi="Times New Roman"/>
          <w:lang w:eastAsia="ko-KR"/>
        </w:rPr>
        <w:t xml:space="preserve">     </w:t>
      </w:r>
      <w:r w:rsidRPr="00ED4019">
        <w:rPr>
          <w:rStyle w:val="DecValTok"/>
          <w:rFonts w:ascii="Times New Roman" w:hAnsi="Times New Roman"/>
          <w:lang w:eastAsia="ko-KR"/>
        </w:rPr>
        <w:t>6</w:t>
      </w:r>
      <w:r w:rsidRPr="00ED4019">
        <w:rPr>
          <w:rStyle w:val="NormalTok"/>
          <w:rFonts w:ascii="Times New Roman" w:hAnsi="Times New Roman"/>
          <w:lang w:eastAsia="ko-KR"/>
        </w:rPr>
        <w:t xml:space="preserve">       </w:t>
      </w:r>
      <w:r w:rsidRPr="00ED4019">
        <w:rPr>
          <w:rStyle w:val="DecValTok"/>
          <w:rFonts w:ascii="Times New Roman" w:hAnsi="Times New Roman"/>
          <w:lang w:eastAsia="ko-KR"/>
        </w:rPr>
        <w:t>5</w:t>
      </w:r>
      <w:r w:rsidRPr="00ED4019">
        <w:rPr>
          <w:rStyle w:val="NormalTok"/>
          <w:rFonts w:ascii="Times New Roman" w:hAnsi="Times New Roman"/>
          <w:lang w:eastAsia="ko-KR"/>
        </w:rPr>
        <w:t xml:space="preserve">       </w:t>
      </w:r>
      <w:r w:rsidRPr="00ED4019">
        <w:rPr>
          <w:rStyle w:val="DecValTok"/>
          <w:rFonts w:ascii="Times New Roman" w:hAnsi="Times New Roman"/>
          <w:lang w:eastAsia="ko-KR"/>
        </w:rPr>
        <w:t>6</w:t>
      </w:r>
      <w:r w:rsidRPr="00ED4019">
        <w:rPr>
          <w:rStyle w:val="NormalTok"/>
          <w:rFonts w:ascii="Times New Roman" w:hAnsi="Times New Roman"/>
          <w:lang w:eastAsia="ko-KR"/>
        </w:rPr>
        <w:t xml:space="preserve">       </w:t>
      </w:r>
      <w:r w:rsidRPr="00ED4019">
        <w:rPr>
          <w:rStyle w:val="DecValTok"/>
          <w:rFonts w:ascii="Times New Roman" w:hAnsi="Times New Roman"/>
          <w:lang w:eastAsia="ko-KR"/>
        </w:rPr>
        <w:t>7</w:t>
      </w:r>
      <w:r w:rsidRPr="00ED4019">
        <w:rPr>
          <w:rStyle w:val="NormalTok"/>
          <w:rFonts w:ascii="Times New Roman" w:hAnsi="Times New Roman"/>
          <w:lang w:eastAsia="ko-KR"/>
        </w:rPr>
        <w:t xml:space="preserve">       </w:t>
      </w:r>
      <w:r w:rsidRPr="00ED4019">
        <w:rPr>
          <w:rStyle w:val="DecValTok"/>
          <w:rFonts w:ascii="Times New Roman" w:hAnsi="Times New Roman"/>
          <w:lang w:eastAsia="ko-KR"/>
        </w:rPr>
        <w:t>9</w:t>
      </w:r>
      <w:r w:rsidRPr="00ED4019">
        <w:rPr>
          <w:rStyle w:val="NormalTok"/>
          <w:rFonts w:ascii="Times New Roman" w:hAnsi="Times New Roman"/>
          <w:lang w:eastAsia="ko-KR"/>
        </w:rPr>
        <w:t xml:space="preserve">      </w:t>
      </w:r>
      <w:r w:rsidRPr="00ED4019">
        <w:rPr>
          <w:rStyle w:val="DecValTok"/>
          <w:rFonts w:ascii="Times New Roman" w:hAnsi="Times New Roman"/>
          <w:lang w:eastAsia="ko-KR"/>
        </w:rPr>
        <w:t>12</w:t>
      </w:r>
      <w:r w:rsidRPr="00ED4019">
        <w:rPr>
          <w:rStyle w:val="NormalTok"/>
          <w:rFonts w:ascii="Times New Roman" w:hAnsi="Times New Roman"/>
          <w:lang w:eastAsia="ko-KR"/>
        </w:rPr>
        <w:t xml:space="preserve">      </w:t>
      </w:r>
      <w:r w:rsidRPr="00ED4019">
        <w:rPr>
          <w:rStyle w:val="DecValTok"/>
          <w:rFonts w:ascii="Times New Roman" w:hAnsi="Times New Roman"/>
          <w:lang w:eastAsia="ko-KR"/>
        </w:rPr>
        <w:t>11</w:t>
      </w:r>
      <w:r w:rsidRPr="00ED4019">
        <w:rPr>
          <w:rStyle w:val="NormalTok"/>
          <w:rFonts w:ascii="Times New Roman" w:hAnsi="Times New Roman"/>
          <w:lang w:eastAsia="ko-KR"/>
        </w:rPr>
        <w:t xml:space="preserve">      </w:t>
      </w:r>
      <w:r w:rsidRPr="00ED4019">
        <w:rPr>
          <w:rStyle w:val="DecValTok"/>
          <w:rFonts w:ascii="Times New Roman" w:hAnsi="Times New Roman"/>
          <w:lang w:eastAsia="ko-KR"/>
        </w:rPr>
        <w:t>10</w:t>
      </w:r>
      <w:r w:rsidRPr="00ED4019">
        <w:rPr>
          <w:rFonts w:ascii="Times New Roman" w:hAnsi="Times New Roman"/>
        </w:rPr>
        <w:br/>
      </w:r>
      <w:r w:rsidRPr="00ED4019">
        <w:rPr>
          <w:rStyle w:val="DecValTok"/>
          <w:rFonts w:ascii="Times New Roman" w:hAnsi="Times New Roman"/>
          <w:lang w:eastAsia="ko-KR"/>
        </w:rPr>
        <w:t>2020-10-10</w:t>
      </w:r>
      <w:r w:rsidRPr="00ED4019">
        <w:rPr>
          <w:rStyle w:val="NormalTok"/>
          <w:rFonts w:ascii="Times New Roman" w:hAnsi="Times New Roman"/>
          <w:lang w:eastAsia="ko-KR"/>
        </w:rPr>
        <w:t xml:space="preserve">     </w:t>
      </w:r>
      <w:r w:rsidRPr="00ED4019">
        <w:rPr>
          <w:rStyle w:val="DecValTok"/>
          <w:rFonts w:ascii="Times New Roman" w:hAnsi="Times New Roman"/>
          <w:lang w:eastAsia="ko-KR"/>
        </w:rPr>
        <w:t>0</w:t>
      </w:r>
      <w:r w:rsidRPr="00ED4019">
        <w:rPr>
          <w:rStyle w:val="NormalTok"/>
          <w:rFonts w:ascii="Times New Roman" w:hAnsi="Times New Roman"/>
          <w:lang w:eastAsia="ko-KR"/>
        </w:rPr>
        <w:t xml:space="preserve">       </w:t>
      </w:r>
      <w:r w:rsidRPr="00ED4019">
        <w:rPr>
          <w:rStyle w:val="DecValTok"/>
          <w:rFonts w:ascii="Times New Roman" w:hAnsi="Times New Roman"/>
          <w:lang w:eastAsia="ko-KR"/>
        </w:rPr>
        <w:t>0</w:t>
      </w:r>
      <w:r w:rsidRPr="00ED4019">
        <w:rPr>
          <w:rStyle w:val="NormalTok"/>
          <w:rFonts w:ascii="Times New Roman" w:hAnsi="Times New Roman"/>
          <w:lang w:eastAsia="ko-KR"/>
        </w:rPr>
        <w:t xml:space="preserve">       </w:t>
      </w:r>
      <w:r w:rsidRPr="00ED4019">
        <w:rPr>
          <w:rStyle w:val="DecValTok"/>
          <w:rFonts w:ascii="Times New Roman" w:hAnsi="Times New Roman"/>
          <w:lang w:eastAsia="ko-KR"/>
        </w:rPr>
        <w:t>0</w:t>
      </w:r>
      <w:r w:rsidRPr="00ED4019">
        <w:rPr>
          <w:rStyle w:val="NormalTok"/>
          <w:rFonts w:ascii="Times New Roman" w:hAnsi="Times New Roman"/>
          <w:lang w:eastAsia="ko-KR"/>
        </w:rPr>
        <w:t xml:space="preserve">       </w:t>
      </w:r>
      <w:r w:rsidRPr="00ED4019">
        <w:rPr>
          <w:rStyle w:val="DecValTok"/>
          <w:rFonts w:ascii="Times New Roman" w:hAnsi="Times New Roman"/>
          <w:lang w:eastAsia="ko-KR"/>
        </w:rPr>
        <w:t>0</w:t>
      </w:r>
      <w:r w:rsidRPr="00ED4019">
        <w:rPr>
          <w:rStyle w:val="NormalTok"/>
          <w:rFonts w:ascii="Times New Roman" w:hAnsi="Times New Roman"/>
          <w:lang w:eastAsia="ko-KR"/>
        </w:rPr>
        <w:t xml:space="preserve">       </w:t>
      </w:r>
      <w:r w:rsidRPr="00ED4019">
        <w:rPr>
          <w:rStyle w:val="DecValTok"/>
          <w:rFonts w:ascii="Times New Roman" w:hAnsi="Times New Roman"/>
          <w:lang w:eastAsia="ko-KR"/>
        </w:rPr>
        <w:t>0</w:t>
      </w:r>
      <w:r w:rsidRPr="00ED4019">
        <w:rPr>
          <w:rStyle w:val="NormalTok"/>
          <w:rFonts w:ascii="Times New Roman" w:hAnsi="Times New Roman"/>
          <w:lang w:eastAsia="ko-KR"/>
        </w:rPr>
        <w:t xml:space="preserve">       </w:t>
      </w:r>
      <w:r w:rsidRPr="00ED4019">
        <w:rPr>
          <w:rStyle w:val="DecValTok"/>
          <w:rFonts w:ascii="Times New Roman" w:hAnsi="Times New Roman"/>
          <w:lang w:eastAsia="ko-KR"/>
        </w:rPr>
        <w:t>0</w:t>
      </w:r>
      <w:r w:rsidRPr="00ED4019">
        <w:rPr>
          <w:rStyle w:val="NormalTok"/>
          <w:rFonts w:ascii="Times New Roman" w:hAnsi="Times New Roman"/>
          <w:lang w:eastAsia="ko-KR"/>
        </w:rPr>
        <w:t xml:space="preserve">       </w:t>
      </w:r>
      <w:r w:rsidRPr="00ED4019">
        <w:rPr>
          <w:rStyle w:val="DecValTok"/>
          <w:rFonts w:ascii="Times New Roman" w:hAnsi="Times New Roman"/>
          <w:lang w:eastAsia="ko-KR"/>
        </w:rPr>
        <w:t>0</w:t>
      </w:r>
      <w:r w:rsidRPr="00ED4019">
        <w:rPr>
          <w:rStyle w:val="NormalTok"/>
          <w:rFonts w:ascii="Times New Roman" w:hAnsi="Times New Roman"/>
          <w:lang w:eastAsia="ko-KR"/>
        </w:rPr>
        <w:t xml:space="preserve">       </w:t>
      </w:r>
      <w:r w:rsidRPr="00ED4019">
        <w:rPr>
          <w:rStyle w:val="DecValTok"/>
          <w:rFonts w:ascii="Times New Roman" w:hAnsi="Times New Roman"/>
          <w:lang w:eastAsia="ko-KR"/>
        </w:rPr>
        <w:t>0</w:t>
      </w:r>
    </w:p>
    <w:p w14:paraId="0AB7F56E" w14:textId="7BF0F0EC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2958" w:author="제이펍 출판사" w:date="2021-03-14T15:57:00Z">
          <w:pPr>
            <w:pStyle w:val="SourceCode"/>
          </w:pPr>
        </w:pPrChange>
      </w:pPr>
      <w:r w:rsidRPr="00ED4019">
        <w:rPr>
          <w:rStyle w:val="NormalTok"/>
          <w:rFonts w:ascii="Times New Roman" w:hAnsi="Times New Roman"/>
          <w:lang w:eastAsia="ko-KR"/>
        </w:rPr>
        <w:t xml:space="preserve"> </w:t>
      </w:r>
      <w:r w:rsidRPr="00ED4019">
        <w:rPr>
          <w:rStyle w:val="CommentTok"/>
          <w:rFonts w:ascii="Times New Roman" w:hAnsi="Times New Roman"/>
          <w:lang w:eastAsia="ko-KR"/>
        </w:rPr>
        <w:t># 2021-02-05</w:t>
      </w:r>
      <w:r w:rsidRPr="00ED4019">
        <w:rPr>
          <w:rStyle w:val="CommentTok"/>
          <w:rFonts w:ascii="Times New Roman" w:hAnsi="Times New Roman"/>
          <w:lang w:eastAsia="ko-KR"/>
        </w:rPr>
        <w:t>일</w:t>
      </w:r>
      <w:del w:id="2959" w:author="제이펍 출판사" w:date="2021-03-14T20:11:00Z">
        <w:r w:rsidRPr="00ED4019" w:rsidDel="00AC34EB">
          <w:rPr>
            <w:rStyle w:val="CommentTok"/>
            <w:rFonts w:ascii="Times New Roman" w:hAnsi="Times New Roman"/>
            <w:lang w:eastAsia="ko-KR"/>
          </w:rPr>
          <w:delText xml:space="preserve"> </w:delText>
        </w:r>
        <w:r w:rsidRPr="00ED4019" w:rsidDel="00AC34EB">
          <w:rPr>
            <w:rStyle w:val="CommentTok"/>
            <w:rFonts w:ascii="Times New Roman" w:hAnsi="Times New Roman"/>
            <w:lang w:eastAsia="ko-KR"/>
          </w:rPr>
          <w:delText>부터</w:delText>
        </w:r>
        <w:r w:rsidRPr="00ED4019" w:rsidDel="00AC34EB">
          <w:rPr>
            <w:rStyle w:val="CommentTok"/>
            <w:rFonts w:ascii="Times New Roman" w:hAnsi="Times New Roman"/>
            <w:lang w:eastAsia="ko-KR"/>
          </w:rPr>
          <w:delText xml:space="preserve"> </w:delText>
        </w:r>
      </w:del>
      <w:ins w:id="2960" w:author="제이펍 출판사" w:date="2021-03-14T20:11:00Z">
        <w:r w:rsidR="00AC34EB">
          <w:rPr>
            <w:rStyle w:val="CommentTok"/>
            <w:rFonts w:ascii="Times New Roman" w:hAnsi="Times New Roman"/>
            <w:lang w:eastAsia="ko-KR"/>
          </w:rPr>
          <w:t>부터</w:t>
        </w:r>
        <w:r w:rsidR="00AC34EB">
          <w:rPr>
            <w:rStyle w:val="CommentTok"/>
            <w:rFonts w:ascii="Times New Roman" w:hAnsi="Times New Roman"/>
            <w:lang w:eastAsia="ko-KR"/>
          </w:rPr>
          <w:t xml:space="preserve"> </w:t>
        </w:r>
      </w:ins>
      <w:r w:rsidRPr="00ED4019">
        <w:rPr>
          <w:rStyle w:val="CommentTok"/>
          <w:rFonts w:ascii="Times New Roman" w:hAnsi="Times New Roman"/>
          <w:lang w:eastAsia="ko-KR"/>
        </w:rPr>
        <w:t>끝까지</w:t>
      </w:r>
      <w:r w:rsidRPr="00ED4019">
        <w:rPr>
          <w:rStyle w:val="CommentTok"/>
          <w:rFonts w:ascii="Times New Roman" w:hAnsi="Times New Roman"/>
          <w:lang w:eastAsia="ko-KR"/>
        </w:rPr>
        <w:t xml:space="preserve"> </w:t>
      </w:r>
      <w:r w:rsidRPr="00ED4019">
        <w:rPr>
          <w:rStyle w:val="CommentTok"/>
          <w:rFonts w:ascii="Times New Roman" w:hAnsi="Times New Roman"/>
          <w:lang w:eastAsia="ko-KR"/>
        </w:rPr>
        <w:t>데이터</w:t>
      </w:r>
      <w:r w:rsidRPr="00ED4019">
        <w:rPr>
          <w:rStyle w:val="CommentTok"/>
          <w:rFonts w:ascii="Times New Roman" w:hAnsi="Times New Roman"/>
          <w:lang w:eastAsia="ko-KR"/>
        </w:rPr>
        <w:t xml:space="preserve"> filtering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  <w:lang w:eastAsia="ko-KR"/>
        </w:rPr>
        <w:t xml:space="preserve"> covid19.xts[</w:t>
      </w:r>
      <w:r w:rsidRPr="00ED4019">
        <w:rPr>
          <w:rStyle w:val="StringTok"/>
          <w:rFonts w:ascii="Times New Roman" w:hAnsi="Times New Roman"/>
          <w:lang w:eastAsia="ko-KR"/>
        </w:rPr>
        <w:t>'2021-02-05/'</w:t>
      </w:r>
      <w:r w:rsidRPr="00ED4019">
        <w:rPr>
          <w:rStyle w:val="NormalTok"/>
          <w:rFonts w:ascii="Times New Roman" w:hAnsi="Times New Roman"/>
          <w:lang w:eastAsia="ko-KR"/>
        </w:rPr>
        <w:t xml:space="preserve">] </w:t>
      </w:r>
      <w:r w:rsidRPr="00ED4019">
        <w:rPr>
          <w:rFonts w:ascii="Times New Roman" w:hAnsi="Times New Roman"/>
        </w:rPr>
        <w:br/>
      </w:r>
      <w:proofErr w:type="gramStart"/>
      <w:r w:rsidRPr="00ED4019">
        <w:rPr>
          <w:rStyle w:val="NormalTok"/>
          <w:rFonts w:ascii="Times New Roman" w:hAnsi="Times New Roman"/>
          <w:lang w:eastAsia="ko-KR"/>
        </w:rPr>
        <w:t xml:space="preserve">           </w:t>
      </w:r>
      <w:r w:rsidRPr="00ED4019">
        <w:rPr>
          <w:rStyle w:val="DecValTok"/>
          <w:rFonts w:ascii="Times New Roman" w:hAnsi="Times New Roman"/>
          <w:lang w:eastAsia="ko-KR"/>
        </w:rPr>
        <w:t>0</w:t>
      </w:r>
      <w:proofErr w:type="gramEnd"/>
      <w:r w:rsidRPr="00ED4019">
        <w:rPr>
          <w:rStyle w:val="SpecialCharTok"/>
          <w:rFonts w:ascii="Times New Roman" w:hAnsi="Times New Roman"/>
          <w:lang w:eastAsia="ko-KR"/>
        </w:rPr>
        <w:t>-</w:t>
      </w:r>
      <w:r w:rsidRPr="00ED4019">
        <w:rPr>
          <w:rStyle w:val="NormalTok"/>
          <w:rFonts w:ascii="Times New Roman" w:hAnsi="Times New Roman"/>
          <w:lang w:eastAsia="ko-KR"/>
        </w:rPr>
        <w:t>9</w:t>
      </w:r>
      <w:r w:rsidRPr="00ED4019">
        <w:rPr>
          <w:rStyle w:val="NormalTok"/>
          <w:rFonts w:ascii="Times New Roman" w:hAnsi="Times New Roman"/>
          <w:lang w:eastAsia="ko-KR"/>
        </w:rPr>
        <w:t>세</w:t>
      </w:r>
      <w:r w:rsidRPr="00ED4019">
        <w:rPr>
          <w:rStyle w:val="NormalTok"/>
          <w:rFonts w:ascii="Times New Roman" w:hAnsi="Times New Roman"/>
          <w:lang w:eastAsia="ko-KR"/>
        </w:rPr>
        <w:t xml:space="preserve"> </w:t>
      </w:r>
      <w:r w:rsidRPr="00ED4019">
        <w:rPr>
          <w:rStyle w:val="DecValTok"/>
          <w:rFonts w:ascii="Times New Roman" w:hAnsi="Times New Roman"/>
          <w:lang w:eastAsia="ko-KR"/>
        </w:rPr>
        <w:t>10</w:t>
      </w:r>
      <w:r w:rsidRPr="00ED4019">
        <w:rPr>
          <w:rStyle w:val="SpecialCharTok"/>
          <w:rFonts w:ascii="Times New Roman" w:hAnsi="Times New Roman"/>
          <w:lang w:eastAsia="ko-KR"/>
        </w:rPr>
        <w:t>-</w:t>
      </w:r>
      <w:r w:rsidRPr="00ED4019">
        <w:rPr>
          <w:rStyle w:val="NormalTok"/>
          <w:rFonts w:ascii="Times New Roman" w:hAnsi="Times New Roman"/>
          <w:lang w:eastAsia="ko-KR"/>
        </w:rPr>
        <w:t>19</w:t>
      </w:r>
      <w:r w:rsidRPr="00ED4019">
        <w:rPr>
          <w:rStyle w:val="NormalTok"/>
          <w:rFonts w:ascii="Times New Roman" w:hAnsi="Times New Roman"/>
          <w:lang w:eastAsia="ko-KR"/>
        </w:rPr>
        <w:t>세</w:t>
      </w:r>
      <w:r w:rsidRPr="00ED4019">
        <w:rPr>
          <w:rStyle w:val="NormalTok"/>
          <w:rFonts w:ascii="Times New Roman" w:hAnsi="Times New Roman"/>
          <w:lang w:eastAsia="ko-KR"/>
        </w:rPr>
        <w:t xml:space="preserve"> </w:t>
      </w:r>
      <w:r w:rsidRPr="00ED4019">
        <w:rPr>
          <w:rStyle w:val="DecValTok"/>
          <w:rFonts w:ascii="Times New Roman" w:hAnsi="Times New Roman"/>
          <w:lang w:eastAsia="ko-KR"/>
        </w:rPr>
        <w:t>20</w:t>
      </w:r>
      <w:r w:rsidRPr="00ED4019">
        <w:rPr>
          <w:rStyle w:val="SpecialCharTok"/>
          <w:rFonts w:ascii="Times New Roman" w:hAnsi="Times New Roman"/>
          <w:lang w:eastAsia="ko-KR"/>
        </w:rPr>
        <w:t>-</w:t>
      </w:r>
      <w:r w:rsidRPr="00ED4019">
        <w:rPr>
          <w:rStyle w:val="NormalTok"/>
          <w:rFonts w:ascii="Times New Roman" w:hAnsi="Times New Roman"/>
          <w:lang w:eastAsia="ko-KR"/>
        </w:rPr>
        <w:t>29</w:t>
      </w:r>
      <w:r w:rsidRPr="00ED4019">
        <w:rPr>
          <w:rStyle w:val="NormalTok"/>
          <w:rFonts w:ascii="Times New Roman" w:hAnsi="Times New Roman"/>
          <w:lang w:eastAsia="ko-KR"/>
        </w:rPr>
        <w:t>세</w:t>
      </w:r>
      <w:r w:rsidRPr="00ED4019">
        <w:rPr>
          <w:rStyle w:val="NormalTok"/>
          <w:rFonts w:ascii="Times New Roman" w:hAnsi="Times New Roman"/>
          <w:lang w:eastAsia="ko-KR"/>
        </w:rPr>
        <w:t xml:space="preserve"> </w:t>
      </w:r>
      <w:r w:rsidRPr="00ED4019">
        <w:rPr>
          <w:rStyle w:val="DecValTok"/>
          <w:rFonts w:ascii="Times New Roman" w:hAnsi="Times New Roman"/>
          <w:lang w:eastAsia="ko-KR"/>
        </w:rPr>
        <w:t>30</w:t>
      </w:r>
      <w:r w:rsidRPr="00ED4019">
        <w:rPr>
          <w:rStyle w:val="SpecialCharTok"/>
          <w:rFonts w:ascii="Times New Roman" w:hAnsi="Times New Roman"/>
          <w:lang w:eastAsia="ko-KR"/>
        </w:rPr>
        <w:t>-</w:t>
      </w:r>
      <w:r w:rsidRPr="00ED4019">
        <w:rPr>
          <w:rStyle w:val="NormalTok"/>
          <w:rFonts w:ascii="Times New Roman" w:hAnsi="Times New Roman"/>
          <w:lang w:eastAsia="ko-KR"/>
        </w:rPr>
        <w:t>39</w:t>
      </w:r>
      <w:r w:rsidRPr="00ED4019">
        <w:rPr>
          <w:rStyle w:val="NormalTok"/>
          <w:rFonts w:ascii="Times New Roman" w:hAnsi="Times New Roman"/>
          <w:lang w:eastAsia="ko-KR"/>
        </w:rPr>
        <w:t>세</w:t>
      </w:r>
      <w:r w:rsidRPr="00ED4019">
        <w:rPr>
          <w:rStyle w:val="NormalTok"/>
          <w:rFonts w:ascii="Times New Roman" w:hAnsi="Times New Roman"/>
          <w:lang w:eastAsia="ko-KR"/>
        </w:rPr>
        <w:t xml:space="preserve"> </w:t>
      </w:r>
      <w:r w:rsidRPr="00ED4019">
        <w:rPr>
          <w:rStyle w:val="DecValTok"/>
          <w:rFonts w:ascii="Times New Roman" w:hAnsi="Times New Roman"/>
          <w:lang w:eastAsia="ko-KR"/>
        </w:rPr>
        <w:t>40</w:t>
      </w:r>
      <w:r w:rsidRPr="00ED4019">
        <w:rPr>
          <w:rStyle w:val="SpecialCharTok"/>
          <w:rFonts w:ascii="Times New Roman" w:hAnsi="Times New Roman"/>
          <w:lang w:eastAsia="ko-KR"/>
        </w:rPr>
        <w:t>-</w:t>
      </w:r>
      <w:r w:rsidRPr="00ED4019">
        <w:rPr>
          <w:rStyle w:val="NormalTok"/>
          <w:rFonts w:ascii="Times New Roman" w:hAnsi="Times New Roman"/>
          <w:lang w:eastAsia="ko-KR"/>
        </w:rPr>
        <w:t>49</w:t>
      </w:r>
      <w:r w:rsidRPr="00ED4019">
        <w:rPr>
          <w:rStyle w:val="NormalTok"/>
          <w:rFonts w:ascii="Times New Roman" w:hAnsi="Times New Roman"/>
          <w:lang w:eastAsia="ko-KR"/>
        </w:rPr>
        <w:t>세</w:t>
      </w:r>
      <w:r w:rsidRPr="00ED4019">
        <w:rPr>
          <w:rStyle w:val="NormalTok"/>
          <w:rFonts w:ascii="Times New Roman" w:hAnsi="Times New Roman"/>
          <w:lang w:eastAsia="ko-KR"/>
        </w:rPr>
        <w:t xml:space="preserve"> </w:t>
      </w:r>
      <w:r w:rsidRPr="00ED4019">
        <w:rPr>
          <w:rStyle w:val="DecValTok"/>
          <w:rFonts w:ascii="Times New Roman" w:hAnsi="Times New Roman"/>
          <w:lang w:eastAsia="ko-KR"/>
        </w:rPr>
        <w:t>50</w:t>
      </w:r>
      <w:r w:rsidRPr="00ED4019">
        <w:rPr>
          <w:rStyle w:val="SpecialCharTok"/>
          <w:rFonts w:ascii="Times New Roman" w:hAnsi="Times New Roman"/>
          <w:lang w:eastAsia="ko-KR"/>
        </w:rPr>
        <w:t>-</w:t>
      </w:r>
      <w:r w:rsidRPr="00ED4019">
        <w:rPr>
          <w:rStyle w:val="NormalTok"/>
          <w:rFonts w:ascii="Times New Roman" w:hAnsi="Times New Roman"/>
          <w:lang w:eastAsia="ko-KR"/>
        </w:rPr>
        <w:t>59</w:t>
      </w:r>
      <w:r w:rsidRPr="00ED4019">
        <w:rPr>
          <w:rStyle w:val="NormalTok"/>
          <w:rFonts w:ascii="Times New Roman" w:hAnsi="Times New Roman"/>
          <w:lang w:eastAsia="ko-KR"/>
        </w:rPr>
        <w:t>세</w:t>
      </w:r>
      <w:r w:rsidRPr="00ED4019">
        <w:rPr>
          <w:rStyle w:val="NormalTok"/>
          <w:rFonts w:ascii="Times New Roman" w:hAnsi="Times New Roman"/>
          <w:lang w:eastAsia="ko-KR"/>
        </w:rPr>
        <w:t xml:space="preserve"> </w:t>
      </w:r>
      <w:r w:rsidRPr="00ED4019">
        <w:rPr>
          <w:rStyle w:val="DecValTok"/>
          <w:rFonts w:ascii="Times New Roman" w:hAnsi="Times New Roman"/>
          <w:lang w:eastAsia="ko-KR"/>
        </w:rPr>
        <w:t>60</w:t>
      </w:r>
      <w:r w:rsidRPr="00ED4019">
        <w:rPr>
          <w:rStyle w:val="SpecialCharTok"/>
          <w:rFonts w:ascii="Times New Roman" w:hAnsi="Times New Roman"/>
          <w:lang w:eastAsia="ko-KR"/>
        </w:rPr>
        <w:t>-</w:t>
      </w:r>
      <w:r w:rsidRPr="00ED4019">
        <w:rPr>
          <w:rStyle w:val="NormalTok"/>
          <w:rFonts w:ascii="Times New Roman" w:hAnsi="Times New Roman"/>
          <w:lang w:eastAsia="ko-KR"/>
        </w:rPr>
        <w:t>69</w:t>
      </w:r>
      <w:r w:rsidRPr="00ED4019">
        <w:rPr>
          <w:rStyle w:val="NormalTok"/>
          <w:rFonts w:ascii="Times New Roman" w:hAnsi="Times New Roman"/>
          <w:lang w:eastAsia="ko-KR"/>
        </w:rPr>
        <w:t>세</w:t>
      </w:r>
      <w:r w:rsidRPr="00ED4019">
        <w:rPr>
          <w:rStyle w:val="NormalTok"/>
          <w:rFonts w:ascii="Times New Roman" w:hAnsi="Times New Roman"/>
          <w:lang w:eastAsia="ko-KR"/>
        </w:rPr>
        <w:t xml:space="preserve"> </w:t>
      </w:r>
      <w:r w:rsidRPr="00ED4019">
        <w:rPr>
          <w:rStyle w:val="DecValTok"/>
          <w:rFonts w:ascii="Times New Roman" w:hAnsi="Times New Roman"/>
          <w:lang w:eastAsia="ko-KR"/>
        </w:rPr>
        <w:t>70</w:t>
      </w:r>
      <w:r w:rsidRPr="00ED4019">
        <w:rPr>
          <w:rStyle w:val="SpecialCharTok"/>
          <w:rFonts w:ascii="Times New Roman" w:hAnsi="Times New Roman"/>
          <w:lang w:eastAsia="ko-KR"/>
        </w:rPr>
        <w:t>-</w:t>
      </w:r>
      <w:r w:rsidRPr="00ED4019">
        <w:rPr>
          <w:rStyle w:val="NormalTok"/>
          <w:rFonts w:ascii="Times New Roman" w:hAnsi="Times New Roman"/>
          <w:lang w:eastAsia="ko-KR"/>
        </w:rPr>
        <w:t>79</w:t>
      </w:r>
      <w:r w:rsidRPr="00ED4019">
        <w:rPr>
          <w:rStyle w:val="NormalTok"/>
          <w:rFonts w:ascii="Times New Roman" w:hAnsi="Times New Roman"/>
          <w:lang w:eastAsia="ko-KR"/>
        </w:rPr>
        <w:t>세</w:t>
      </w:r>
      <w:r w:rsidRPr="00ED4019">
        <w:rPr>
          <w:rFonts w:ascii="Times New Roman" w:hAnsi="Times New Roman"/>
        </w:rPr>
        <w:br/>
      </w:r>
      <w:r w:rsidRPr="00ED4019">
        <w:rPr>
          <w:rStyle w:val="DecValTok"/>
          <w:rFonts w:ascii="Times New Roman" w:hAnsi="Times New Roman"/>
          <w:lang w:eastAsia="ko-KR"/>
        </w:rPr>
        <w:t>2021-02-05</w:t>
      </w:r>
      <w:r w:rsidRPr="00ED4019">
        <w:rPr>
          <w:rStyle w:val="NormalTok"/>
          <w:rFonts w:ascii="Times New Roman" w:hAnsi="Times New Roman"/>
          <w:lang w:eastAsia="ko-KR"/>
        </w:rPr>
        <w:t xml:space="preserve">    </w:t>
      </w:r>
      <w:r w:rsidRPr="00ED4019">
        <w:rPr>
          <w:rStyle w:val="DecValTok"/>
          <w:rFonts w:ascii="Times New Roman" w:hAnsi="Times New Roman"/>
          <w:lang w:eastAsia="ko-KR"/>
        </w:rPr>
        <w:t>30</w:t>
      </w:r>
      <w:r w:rsidRPr="00ED4019">
        <w:rPr>
          <w:rStyle w:val="NormalTok"/>
          <w:rFonts w:ascii="Times New Roman" w:hAnsi="Times New Roman"/>
          <w:lang w:eastAsia="ko-KR"/>
        </w:rPr>
        <w:t xml:space="preserve">      </w:t>
      </w:r>
      <w:r w:rsidRPr="00ED4019">
        <w:rPr>
          <w:rStyle w:val="DecValTok"/>
          <w:rFonts w:ascii="Times New Roman" w:hAnsi="Times New Roman"/>
          <w:lang w:eastAsia="ko-KR"/>
        </w:rPr>
        <w:t>28</w:t>
      </w:r>
      <w:r w:rsidRPr="00ED4019">
        <w:rPr>
          <w:rStyle w:val="NormalTok"/>
          <w:rFonts w:ascii="Times New Roman" w:hAnsi="Times New Roman"/>
          <w:lang w:eastAsia="ko-KR"/>
        </w:rPr>
        <w:t xml:space="preserve">      </w:t>
      </w:r>
      <w:r w:rsidRPr="00ED4019">
        <w:rPr>
          <w:rStyle w:val="DecValTok"/>
          <w:rFonts w:ascii="Times New Roman" w:hAnsi="Times New Roman"/>
          <w:lang w:eastAsia="ko-KR"/>
        </w:rPr>
        <w:t>30</w:t>
      </w:r>
      <w:r w:rsidRPr="00ED4019">
        <w:rPr>
          <w:rStyle w:val="NormalTok"/>
          <w:rFonts w:ascii="Times New Roman" w:hAnsi="Times New Roman"/>
          <w:lang w:eastAsia="ko-KR"/>
        </w:rPr>
        <w:t xml:space="preserve">      </w:t>
      </w:r>
      <w:r w:rsidRPr="00ED4019">
        <w:rPr>
          <w:rStyle w:val="DecValTok"/>
          <w:rFonts w:ascii="Times New Roman" w:hAnsi="Times New Roman"/>
          <w:lang w:eastAsia="ko-KR"/>
        </w:rPr>
        <w:t>60</w:t>
      </w:r>
      <w:r w:rsidRPr="00ED4019">
        <w:rPr>
          <w:rStyle w:val="NormalTok"/>
          <w:rFonts w:ascii="Times New Roman" w:hAnsi="Times New Roman"/>
          <w:lang w:eastAsia="ko-KR"/>
        </w:rPr>
        <w:t xml:space="preserve">      </w:t>
      </w:r>
      <w:r w:rsidRPr="00ED4019">
        <w:rPr>
          <w:rStyle w:val="DecValTok"/>
          <w:rFonts w:ascii="Times New Roman" w:hAnsi="Times New Roman"/>
          <w:lang w:eastAsia="ko-KR"/>
        </w:rPr>
        <w:t>42</w:t>
      </w:r>
      <w:r w:rsidRPr="00ED4019">
        <w:rPr>
          <w:rStyle w:val="NormalTok"/>
          <w:rFonts w:ascii="Times New Roman" w:hAnsi="Times New Roman"/>
          <w:lang w:eastAsia="ko-KR"/>
        </w:rPr>
        <w:t xml:space="preserve">      </w:t>
      </w:r>
      <w:r w:rsidRPr="00ED4019">
        <w:rPr>
          <w:rStyle w:val="DecValTok"/>
          <w:rFonts w:ascii="Times New Roman" w:hAnsi="Times New Roman"/>
          <w:lang w:eastAsia="ko-KR"/>
        </w:rPr>
        <w:t>65</w:t>
      </w:r>
      <w:r w:rsidRPr="00ED4019">
        <w:rPr>
          <w:rStyle w:val="NormalTok"/>
          <w:rFonts w:ascii="Times New Roman" w:hAnsi="Times New Roman"/>
          <w:lang w:eastAsia="ko-KR"/>
        </w:rPr>
        <w:t xml:space="preserve">      </w:t>
      </w:r>
      <w:r w:rsidRPr="00ED4019">
        <w:rPr>
          <w:rStyle w:val="DecValTok"/>
          <w:rFonts w:ascii="Times New Roman" w:hAnsi="Times New Roman"/>
          <w:lang w:eastAsia="ko-KR"/>
        </w:rPr>
        <w:t>75</w:t>
      </w:r>
      <w:r w:rsidRPr="00ED4019">
        <w:rPr>
          <w:rStyle w:val="NormalTok"/>
          <w:rFonts w:ascii="Times New Roman" w:hAnsi="Times New Roman"/>
          <w:lang w:eastAsia="ko-KR"/>
        </w:rPr>
        <w:t xml:space="preserve">      </w:t>
      </w:r>
      <w:r w:rsidRPr="00ED4019">
        <w:rPr>
          <w:rStyle w:val="DecValTok"/>
          <w:rFonts w:ascii="Times New Roman" w:hAnsi="Times New Roman"/>
          <w:lang w:eastAsia="ko-KR"/>
        </w:rPr>
        <w:t>25</w:t>
      </w:r>
      <w:r w:rsidRPr="00ED4019">
        <w:rPr>
          <w:rFonts w:ascii="Times New Roman" w:hAnsi="Times New Roman"/>
        </w:rPr>
        <w:br/>
      </w:r>
      <w:r w:rsidRPr="00ED4019">
        <w:rPr>
          <w:rStyle w:val="DecValTok"/>
          <w:rFonts w:ascii="Times New Roman" w:hAnsi="Times New Roman"/>
          <w:lang w:eastAsia="ko-KR"/>
        </w:rPr>
        <w:t>2021-02-06</w:t>
      </w:r>
      <w:r w:rsidRPr="00ED4019">
        <w:rPr>
          <w:rStyle w:val="NormalTok"/>
          <w:rFonts w:ascii="Times New Roman" w:hAnsi="Times New Roman"/>
          <w:lang w:eastAsia="ko-KR"/>
        </w:rPr>
        <w:t xml:space="preserve">    </w:t>
      </w:r>
      <w:r w:rsidRPr="00ED4019">
        <w:rPr>
          <w:rStyle w:val="DecValTok"/>
          <w:rFonts w:ascii="Times New Roman" w:hAnsi="Times New Roman"/>
          <w:lang w:eastAsia="ko-KR"/>
        </w:rPr>
        <w:t>25</w:t>
      </w:r>
      <w:r w:rsidRPr="00ED4019">
        <w:rPr>
          <w:rStyle w:val="NormalTok"/>
          <w:rFonts w:ascii="Times New Roman" w:hAnsi="Times New Roman"/>
          <w:lang w:eastAsia="ko-KR"/>
        </w:rPr>
        <w:t xml:space="preserve">      </w:t>
      </w:r>
      <w:r w:rsidRPr="00ED4019">
        <w:rPr>
          <w:rStyle w:val="DecValTok"/>
          <w:rFonts w:ascii="Times New Roman" w:hAnsi="Times New Roman"/>
          <w:lang w:eastAsia="ko-KR"/>
        </w:rPr>
        <w:t>31</w:t>
      </w:r>
      <w:r w:rsidRPr="00ED4019">
        <w:rPr>
          <w:rStyle w:val="NormalTok"/>
          <w:rFonts w:ascii="Times New Roman" w:hAnsi="Times New Roman"/>
          <w:lang w:eastAsia="ko-KR"/>
        </w:rPr>
        <w:t xml:space="preserve">      </w:t>
      </w:r>
      <w:r w:rsidRPr="00ED4019">
        <w:rPr>
          <w:rStyle w:val="DecValTok"/>
          <w:rFonts w:ascii="Times New Roman" w:hAnsi="Times New Roman"/>
          <w:lang w:eastAsia="ko-KR"/>
        </w:rPr>
        <w:t>53</w:t>
      </w:r>
      <w:r w:rsidRPr="00ED4019">
        <w:rPr>
          <w:rStyle w:val="NormalTok"/>
          <w:rFonts w:ascii="Times New Roman" w:hAnsi="Times New Roman"/>
          <w:lang w:eastAsia="ko-KR"/>
        </w:rPr>
        <w:t xml:space="preserve">      </w:t>
      </w:r>
      <w:r w:rsidRPr="00ED4019">
        <w:rPr>
          <w:rStyle w:val="DecValTok"/>
          <w:rFonts w:ascii="Times New Roman" w:hAnsi="Times New Roman"/>
          <w:lang w:eastAsia="ko-KR"/>
        </w:rPr>
        <w:t>41</w:t>
      </w:r>
      <w:r w:rsidRPr="00ED4019">
        <w:rPr>
          <w:rStyle w:val="NormalTok"/>
          <w:rFonts w:ascii="Times New Roman" w:hAnsi="Times New Roman"/>
          <w:lang w:eastAsia="ko-KR"/>
        </w:rPr>
        <w:t xml:space="preserve">      </w:t>
      </w:r>
      <w:r w:rsidRPr="00ED4019">
        <w:rPr>
          <w:rStyle w:val="DecValTok"/>
          <w:rFonts w:ascii="Times New Roman" w:hAnsi="Times New Roman"/>
          <w:lang w:eastAsia="ko-KR"/>
        </w:rPr>
        <w:t>60</w:t>
      </w:r>
      <w:r w:rsidRPr="00ED4019">
        <w:rPr>
          <w:rStyle w:val="NormalTok"/>
          <w:rFonts w:ascii="Times New Roman" w:hAnsi="Times New Roman"/>
          <w:lang w:eastAsia="ko-KR"/>
        </w:rPr>
        <w:t xml:space="preserve">      </w:t>
      </w:r>
      <w:r w:rsidRPr="00ED4019">
        <w:rPr>
          <w:rStyle w:val="DecValTok"/>
          <w:rFonts w:ascii="Times New Roman" w:hAnsi="Times New Roman"/>
          <w:lang w:eastAsia="ko-KR"/>
        </w:rPr>
        <w:t>77</w:t>
      </w:r>
      <w:r w:rsidRPr="00ED4019">
        <w:rPr>
          <w:rStyle w:val="NormalTok"/>
          <w:rFonts w:ascii="Times New Roman" w:hAnsi="Times New Roman"/>
          <w:lang w:eastAsia="ko-KR"/>
        </w:rPr>
        <w:t xml:space="preserve">      </w:t>
      </w:r>
      <w:r w:rsidRPr="00ED4019">
        <w:rPr>
          <w:rStyle w:val="DecValTok"/>
          <w:rFonts w:ascii="Times New Roman" w:hAnsi="Times New Roman"/>
          <w:lang w:eastAsia="ko-KR"/>
        </w:rPr>
        <w:t>63</w:t>
      </w:r>
      <w:r w:rsidRPr="00ED4019">
        <w:rPr>
          <w:rStyle w:val="NormalTok"/>
          <w:rFonts w:ascii="Times New Roman" w:hAnsi="Times New Roman"/>
          <w:lang w:eastAsia="ko-KR"/>
        </w:rPr>
        <w:t xml:space="preserve">      </w:t>
      </w:r>
      <w:r w:rsidRPr="00ED4019">
        <w:rPr>
          <w:rStyle w:val="DecValTok"/>
          <w:rFonts w:ascii="Times New Roman" w:hAnsi="Times New Roman"/>
          <w:lang w:eastAsia="ko-KR"/>
        </w:rPr>
        <w:t>30</w:t>
      </w:r>
      <w:r w:rsidRPr="00ED4019">
        <w:rPr>
          <w:rFonts w:ascii="Times New Roman" w:hAnsi="Times New Roman"/>
        </w:rPr>
        <w:br/>
      </w:r>
      <w:r w:rsidRPr="00ED4019">
        <w:rPr>
          <w:rStyle w:val="DecValTok"/>
          <w:rFonts w:ascii="Times New Roman" w:hAnsi="Times New Roman"/>
          <w:lang w:eastAsia="ko-KR"/>
        </w:rPr>
        <w:t>2021-02-07</w:t>
      </w:r>
      <w:r w:rsidRPr="00ED4019">
        <w:rPr>
          <w:rStyle w:val="NormalTok"/>
          <w:rFonts w:ascii="Times New Roman" w:hAnsi="Times New Roman"/>
          <w:lang w:eastAsia="ko-KR"/>
        </w:rPr>
        <w:t xml:space="preserve">    </w:t>
      </w:r>
      <w:r w:rsidRPr="00ED4019">
        <w:rPr>
          <w:rStyle w:val="DecValTok"/>
          <w:rFonts w:ascii="Times New Roman" w:hAnsi="Times New Roman"/>
          <w:lang w:eastAsia="ko-KR"/>
        </w:rPr>
        <w:t>21</w:t>
      </w:r>
      <w:r w:rsidRPr="00ED4019">
        <w:rPr>
          <w:rStyle w:val="NormalTok"/>
          <w:rFonts w:ascii="Times New Roman" w:hAnsi="Times New Roman"/>
          <w:lang w:eastAsia="ko-KR"/>
        </w:rPr>
        <w:t xml:space="preserve">      </w:t>
      </w:r>
      <w:r w:rsidRPr="00ED4019">
        <w:rPr>
          <w:rStyle w:val="DecValTok"/>
          <w:rFonts w:ascii="Times New Roman" w:hAnsi="Times New Roman"/>
          <w:lang w:eastAsia="ko-KR"/>
        </w:rPr>
        <w:t>27</w:t>
      </w:r>
      <w:r w:rsidRPr="00ED4019">
        <w:rPr>
          <w:rStyle w:val="NormalTok"/>
          <w:rFonts w:ascii="Times New Roman" w:hAnsi="Times New Roman"/>
          <w:lang w:eastAsia="ko-KR"/>
        </w:rPr>
        <w:t xml:space="preserve">      </w:t>
      </w:r>
      <w:r w:rsidRPr="00ED4019">
        <w:rPr>
          <w:rStyle w:val="DecValTok"/>
          <w:rFonts w:ascii="Times New Roman" w:hAnsi="Times New Roman"/>
          <w:lang w:eastAsia="ko-KR"/>
        </w:rPr>
        <w:t>51</w:t>
      </w:r>
      <w:r w:rsidRPr="00ED4019">
        <w:rPr>
          <w:rStyle w:val="NormalTok"/>
          <w:rFonts w:ascii="Times New Roman" w:hAnsi="Times New Roman"/>
          <w:lang w:eastAsia="ko-KR"/>
        </w:rPr>
        <w:t xml:space="preserve">      </w:t>
      </w:r>
      <w:r w:rsidRPr="00ED4019">
        <w:rPr>
          <w:rStyle w:val="DecValTok"/>
          <w:rFonts w:ascii="Times New Roman" w:hAnsi="Times New Roman"/>
          <w:lang w:eastAsia="ko-KR"/>
        </w:rPr>
        <w:t>47</w:t>
      </w:r>
      <w:r w:rsidRPr="00ED4019">
        <w:rPr>
          <w:rStyle w:val="NormalTok"/>
          <w:rFonts w:ascii="Times New Roman" w:hAnsi="Times New Roman"/>
          <w:lang w:eastAsia="ko-KR"/>
        </w:rPr>
        <w:t xml:space="preserve">      </w:t>
      </w:r>
      <w:r w:rsidRPr="00ED4019">
        <w:rPr>
          <w:rStyle w:val="DecValTok"/>
          <w:rFonts w:ascii="Times New Roman" w:hAnsi="Times New Roman"/>
          <w:lang w:eastAsia="ko-KR"/>
        </w:rPr>
        <w:t>44</w:t>
      </w:r>
      <w:r w:rsidRPr="00ED4019">
        <w:rPr>
          <w:rStyle w:val="NormalTok"/>
          <w:rFonts w:ascii="Times New Roman" w:hAnsi="Times New Roman"/>
          <w:lang w:eastAsia="ko-KR"/>
        </w:rPr>
        <w:t xml:space="preserve">      </w:t>
      </w:r>
      <w:r w:rsidRPr="00ED4019">
        <w:rPr>
          <w:rStyle w:val="DecValTok"/>
          <w:rFonts w:ascii="Times New Roman" w:hAnsi="Times New Roman"/>
          <w:lang w:eastAsia="ko-KR"/>
        </w:rPr>
        <w:t>79</w:t>
      </w:r>
      <w:r w:rsidRPr="00ED4019">
        <w:rPr>
          <w:rStyle w:val="NormalTok"/>
          <w:rFonts w:ascii="Times New Roman" w:hAnsi="Times New Roman"/>
          <w:lang w:eastAsia="ko-KR"/>
        </w:rPr>
        <w:t xml:space="preserve">      </w:t>
      </w:r>
      <w:r w:rsidRPr="00ED4019">
        <w:rPr>
          <w:rStyle w:val="DecValTok"/>
          <w:rFonts w:ascii="Times New Roman" w:hAnsi="Times New Roman"/>
          <w:lang w:eastAsia="ko-KR"/>
        </w:rPr>
        <w:t>66</w:t>
      </w:r>
      <w:r w:rsidRPr="00ED4019">
        <w:rPr>
          <w:rStyle w:val="NormalTok"/>
          <w:rFonts w:ascii="Times New Roman" w:hAnsi="Times New Roman"/>
          <w:lang w:eastAsia="ko-KR"/>
        </w:rPr>
        <w:t xml:space="preserve">      </w:t>
      </w:r>
      <w:r w:rsidRPr="00ED4019">
        <w:rPr>
          <w:rStyle w:val="DecValTok"/>
          <w:rFonts w:ascii="Times New Roman" w:hAnsi="Times New Roman"/>
          <w:lang w:eastAsia="ko-KR"/>
        </w:rPr>
        <w:t>26</w:t>
      </w:r>
      <w:r w:rsidRPr="00ED4019">
        <w:rPr>
          <w:rFonts w:ascii="Times New Roman" w:hAnsi="Times New Roman"/>
        </w:rPr>
        <w:br/>
      </w:r>
      <w:r w:rsidRPr="00ED4019">
        <w:rPr>
          <w:rStyle w:val="DecValTok"/>
          <w:rFonts w:ascii="Times New Roman" w:hAnsi="Times New Roman"/>
          <w:lang w:eastAsia="ko-KR"/>
        </w:rPr>
        <w:t>2021-02-08</w:t>
      </w:r>
      <w:r w:rsidRPr="00ED4019">
        <w:rPr>
          <w:rStyle w:val="NormalTok"/>
          <w:rFonts w:ascii="Times New Roman" w:hAnsi="Times New Roman"/>
          <w:lang w:eastAsia="ko-KR"/>
        </w:rPr>
        <w:t xml:space="preserve">    </w:t>
      </w:r>
      <w:r w:rsidRPr="00ED4019">
        <w:rPr>
          <w:rStyle w:val="DecValTok"/>
          <w:rFonts w:ascii="Times New Roman" w:hAnsi="Times New Roman"/>
          <w:lang w:eastAsia="ko-KR"/>
        </w:rPr>
        <w:t>19</w:t>
      </w:r>
      <w:r w:rsidRPr="00ED4019">
        <w:rPr>
          <w:rStyle w:val="NormalTok"/>
          <w:rFonts w:ascii="Times New Roman" w:hAnsi="Times New Roman"/>
          <w:lang w:eastAsia="ko-KR"/>
        </w:rPr>
        <w:t xml:space="preserve">       </w:t>
      </w:r>
      <w:r w:rsidRPr="00ED4019">
        <w:rPr>
          <w:rStyle w:val="DecValTok"/>
          <w:rFonts w:ascii="Times New Roman" w:hAnsi="Times New Roman"/>
          <w:lang w:eastAsia="ko-KR"/>
        </w:rPr>
        <w:t>9</w:t>
      </w:r>
      <w:r w:rsidRPr="00ED4019">
        <w:rPr>
          <w:rStyle w:val="NormalTok"/>
          <w:rFonts w:ascii="Times New Roman" w:hAnsi="Times New Roman"/>
          <w:lang w:eastAsia="ko-KR"/>
        </w:rPr>
        <w:t xml:space="preserve">      </w:t>
      </w:r>
      <w:r w:rsidRPr="00ED4019">
        <w:rPr>
          <w:rStyle w:val="DecValTok"/>
          <w:rFonts w:ascii="Times New Roman" w:hAnsi="Times New Roman"/>
          <w:lang w:eastAsia="ko-KR"/>
        </w:rPr>
        <w:t>35</w:t>
      </w:r>
      <w:r w:rsidRPr="00ED4019">
        <w:rPr>
          <w:rStyle w:val="NormalTok"/>
          <w:rFonts w:ascii="Times New Roman" w:hAnsi="Times New Roman"/>
          <w:lang w:eastAsia="ko-KR"/>
        </w:rPr>
        <w:t xml:space="preserve">      </w:t>
      </w:r>
      <w:r w:rsidRPr="00ED4019">
        <w:rPr>
          <w:rStyle w:val="DecValTok"/>
          <w:rFonts w:ascii="Times New Roman" w:hAnsi="Times New Roman"/>
          <w:lang w:eastAsia="ko-KR"/>
        </w:rPr>
        <w:t>31</w:t>
      </w:r>
      <w:r w:rsidRPr="00ED4019">
        <w:rPr>
          <w:rStyle w:val="NormalTok"/>
          <w:rFonts w:ascii="Times New Roman" w:hAnsi="Times New Roman"/>
          <w:lang w:eastAsia="ko-KR"/>
        </w:rPr>
        <w:t xml:space="preserve">      </w:t>
      </w:r>
      <w:r w:rsidRPr="00ED4019">
        <w:rPr>
          <w:rStyle w:val="DecValTok"/>
          <w:rFonts w:ascii="Times New Roman" w:hAnsi="Times New Roman"/>
          <w:lang w:eastAsia="ko-KR"/>
        </w:rPr>
        <w:t>53</w:t>
      </w:r>
      <w:r w:rsidRPr="00ED4019">
        <w:rPr>
          <w:rStyle w:val="NormalTok"/>
          <w:rFonts w:ascii="Times New Roman" w:hAnsi="Times New Roman"/>
          <w:lang w:eastAsia="ko-KR"/>
        </w:rPr>
        <w:t xml:space="preserve">      </w:t>
      </w:r>
      <w:r w:rsidRPr="00ED4019">
        <w:rPr>
          <w:rStyle w:val="DecValTok"/>
          <w:rFonts w:ascii="Times New Roman" w:hAnsi="Times New Roman"/>
          <w:lang w:eastAsia="ko-KR"/>
        </w:rPr>
        <w:t>52</w:t>
      </w:r>
      <w:r w:rsidRPr="00ED4019">
        <w:rPr>
          <w:rStyle w:val="NormalTok"/>
          <w:rFonts w:ascii="Times New Roman" w:hAnsi="Times New Roman"/>
          <w:lang w:eastAsia="ko-KR"/>
        </w:rPr>
        <w:t xml:space="preserve">      </w:t>
      </w:r>
      <w:r w:rsidRPr="00ED4019">
        <w:rPr>
          <w:rStyle w:val="DecValTok"/>
          <w:rFonts w:ascii="Times New Roman" w:hAnsi="Times New Roman"/>
          <w:lang w:eastAsia="ko-KR"/>
        </w:rPr>
        <w:t>59</w:t>
      </w:r>
      <w:r w:rsidRPr="00ED4019">
        <w:rPr>
          <w:rStyle w:val="NormalTok"/>
          <w:rFonts w:ascii="Times New Roman" w:hAnsi="Times New Roman"/>
          <w:lang w:eastAsia="ko-KR"/>
        </w:rPr>
        <w:t xml:space="preserve">      </w:t>
      </w:r>
      <w:r w:rsidRPr="00ED4019">
        <w:rPr>
          <w:rStyle w:val="DecValTok"/>
          <w:rFonts w:ascii="Times New Roman" w:hAnsi="Times New Roman"/>
          <w:lang w:eastAsia="ko-KR"/>
        </w:rPr>
        <w:t>22</w:t>
      </w:r>
      <w:r w:rsidRPr="00ED4019">
        <w:rPr>
          <w:rFonts w:ascii="Times New Roman" w:hAnsi="Times New Roman"/>
        </w:rPr>
        <w:br/>
      </w:r>
      <w:r w:rsidRPr="00ED4019">
        <w:rPr>
          <w:rStyle w:val="DecValTok"/>
          <w:rFonts w:ascii="Times New Roman" w:hAnsi="Times New Roman"/>
          <w:lang w:eastAsia="ko-KR"/>
        </w:rPr>
        <w:t>2021-02-09</w:t>
      </w:r>
      <w:r w:rsidRPr="00ED4019">
        <w:rPr>
          <w:rStyle w:val="NormalTok"/>
          <w:rFonts w:ascii="Times New Roman" w:hAnsi="Times New Roman"/>
          <w:lang w:eastAsia="ko-KR"/>
        </w:rPr>
        <w:t xml:space="preserve">    </w:t>
      </w:r>
      <w:r w:rsidRPr="00ED4019">
        <w:rPr>
          <w:rStyle w:val="DecValTok"/>
          <w:rFonts w:ascii="Times New Roman" w:hAnsi="Times New Roman"/>
          <w:lang w:eastAsia="ko-KR"/>
        </w:rPr>
        <w:t>15</w:t>
      </w:r>
      <w:r w:rsidRPr="00ED4019">
        <w:rPr>
          <w:rStyle w:val="NormalTok"/>
          <w:rFonts w:ascii="Times New Roman" w:hAnsi="Times New Roman"/>
          <w:lang w:eastAsia="ko-KR"/>
        </w:rPr>
        <w:t xml:space="preserve">      </w:t>
      </w:r>
      <w:r w:rsidRPr="00ED4019">
        <w:rPr>
          <w:rStyle w:val="ConstantTok"/>
          <w:rFonts w:ascii="Times New Roman" w:hAnsi="Times New Roman"/>
          <w:lang w:eastAsia="ko-KR"/>
        </w:rPr>
        <w:t>NA</w:t>
      </w:r>
      <w:r w:rsidRPr="00ED4019">
        <w:rPr>
          <w:rStyle w:val="NormalTok"/>
          <w:rFonts w:ascii="Times New Roman" w:hAnsi="Times New Roman"/>
          <w:lang w:eastAsia="ko-KR"/>
        </w:rPr>
        <w:t xml:space="preserve">      </w:t>
      </w:r>
      <w:r w:rsidRPr="00ED4019">
        <w:rPr>
          <w:rStyle w:val="DecValTok"/>
          <w:rFonts w:ascii="Times New Roman" w:hAnsi="Times New Roman"/>
          <w:lang w:eastAsia="ko-KR"/>
        </w:rPr>
        <w:t>33</w:t>
      </w:r>
      <w:r w:rsidRPr="00ED4019">
        <w:rPr>
          <w:rStyle w:val="NormalTok"/>
          <w:rFonts w:ascii="Times New Roman" w:hAnsi="Times New Roman"/>
          <w:lang w:eastAsia="ko-KR"/>
        </w:rPr>
        <w:t xml:space="preserve">      </w:t>
      </w:r>
      <w:r w:rsidRPr="00ED4019">
        <w:rPr>
          <w:rStyle w:val="DecValTok"/>
          <w:rFonts w:ascii="Times New Roman" w:hAnsi="Times New Roman"/>
          <w:lang w:eastAsia="ko-KR"/>
        </w:rPr>
        <w:t>41</w:t>
      </w:r>
      <w:r w:rsidRPr="00ED4019">
        <w:rPr>
          <w:rStyle w:val="NormalTok"/>
          <w:rFonts w:ascii="Times New Roman" w:hAnsi="Times New Roman"/>
          <w:lang w:eastAsia="ko-KR"/>
        </w:rPr>
        <w:t xml:space="preserve">      </w:t>
      </w:r>
      <w:r w:rsidRPr="00ED4019">
        <w:rPr>
          <w:rStyle w:val="DecValTok"/>
          <w:rFonts w:ascii="Times New Roman" w:hAnsi="Times New Roman"/>
          <w:lang w:eastAsia="ko-KR"/>
        </w:rPr>
        <w:t>52</w:t>
      </w:r>
      <w:r w:rsidRPr="00ED4019">
        <w:rPr>
          <w:rStyle w:val="NormalTok"/>
          <w:rFonts w:ascii="Times New Roman" w:hAnsi="Times New Roman"/>
          <w:lang w:eastAsia="ko-KR"/>
        </w:rPr>
        <w:t xml:space="preserve">      </w:t>
      </w:r>
      <w:r w:rsidRPr="00ED4019">
        <w:rPr>
          <w:rStyle w:val="DecValTok"/>
          <w:rFonts w:ascii="Times New Roman" w:hAnsi="Times New Roman"/>
          <w:lang w:eastAsia="ko-KR"/>
        </w:rPr>
        <w:t>59</w:t>
      </w:r>
      <w:r w:rsidRPr="00ED4019">
        <w:rPr>
          <w:rStyle w:val="NormalTok"/>
          <w:rFonts w:ascii="Times New Roman" w:hAnsi="Times New Roman"/>
          <w:lang w:eastAsia="ko-KR"/>
        </w:rPr>
        <w:t xml:space="preserve">      </w:t>
      </w:r>
      <w:r w:rsidRPr="00ED4019">
        <w:rPr>
          <w:rStyle w:val="DecValTok"/>
          <w:rFonts w:ascii="Times New Roman" w:hAnsi="Times New Roman"/>
          <w:lang w:eastAsia="ko-KR"/>
        </w:rPr>
        <w:t>38</w:t>
      </w:r>
      <w:r w:rsidRPr="00ED4019">
        <w:rPr>
          <w:rStyle w:val="NormalTok"/>
          <w:rFonts w:ascii="Times New Roman" w:hAnsi="Times New Roman"/>
          <w:lang w:eastAsia="ko-KR"/>
        </w:rPr>
        <w:t xml:space="preserve">      </w:t>
      </w:r>
      <w:r w:rsidRPr="00ED4019">
        <w:rPr>
          <w:rStyle w:val="DecValTok"/>
          <w:rFonts w:ascii="Times New Roman" w:hAnsi="Times New Roman"/>
          <w:lang w:eastAsia="ko-KR"/>
        </w:rPr>
        <w:t>28</w:t>
      </w:r>
    </w:p>
    <w:p w14:paraId="4E4F3455" w14:textId="77777777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2961" w:author="제이펍 출판사" w:date="2021-03-14T15:57:00Z">
          <w:pPr>
            <w:pStyle w:val="SourceCode"/>
          </w:pPr>
        </w:pPrChange>
      </w:pPr>
      <w:r w:rsidRPr="00ED4019">
        <w:rPr>
          <w:rStyle w:val="NormalTok"/>
          <w:rFonts w:ascii="Times New Roman" w:hAnsi="Times New Roman"/>
          <w:lang w:eastAsia="ko-KR"/>
        </w:rPr>
        <w:t xml:space="preserve"> </w:t>
      </w:r>
      <w:r w:rsidRPr="00ED4019">
        <w:rPr>
          <w:rStyle w:val="CommentTok"/>
          <w:rFonts w:ascii="Times New Roman" w:hAnsi="Times New Roman"/>
          <w:lang w:eastAsia="ko-KR"/>
        </w:rPr>
        <w:t xml:space="preserve"># </w:t>
      </w:r>
      <w:r w:rsidRPr="00ED4019">
        <w:rPr>
          <w:rStyle w:val="CommentTok"/>
          <w:rFonts w:ascii="Times New Roman" w:hAnsi="Times New Roman"/>
          <w:lang w:eastAsia="ko-KR"/>
        </w:rPr>
        <w:t>처음부터</w:t>
      </w:r>
      <w:r w:rsidRPr="00ED4019">
        <w:rPr>
          <w:rStyle w:val="CommentTok"/>
          <w:rFonts w:ascii="Times New Roman" w:hAnsi="Times New Roman"/>
          <w:lang w:eastAsia="ko-KR"/>
        </w:rPr>
        <w:t xml:space="preserve"> 2020-04-11</w:t>
      </w:r>
      <w:r w:rsidRPr="00ED4019">
        <w:rPr>
          <w:rStyle w:val="CommentTok"/>
          <w:rFonts w:ascii="Times New Roman" w:hAnsi="Times New Roman"/>
          <w:lang w:eastAsia="ko-KR"/>
        </w:rPr>
        <w:t>까지의</w:t>
      </w:r>
      <w:r w:rsidRPr="00ED4019">
        <w:rPr>
          <w:rStyle w:val="CommentTok"/>
          <w:rFonts w:ascii="Times New Roman" w:hAnsi="Times New Roman"/>
          <w:lang w:eastAsia="ko-KR"/>
        </w:rPr>
        <w:t xml:space="preserve"> filtering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  <w:lang w:eastAsia="ko-KR"/>
        </w:rPr>
        <w:t xml:space="preserve"> covid19.xts[</w:t>
      </w:r>
      <w:r w:rsidRPr="00ED4019">
        <w:rPr>
          <w:rStyle w:val="StringTok"/>
          <w:rFonts w:ascii="Times New Roman" w:hAnsi="Times New Roman"/>
          <w:lang w:eastAsia="ko-KR"/>
        </w:rPr>
        <w:t>'/2020-04-11'</w:t>
      </w:r>
      <w:r w:rsidRPr="00ED4019">
        <w:rPr>
          <w:rStyle w:val="NormalTok"/>
          <w:rFonts w:ascii="Times New Roman" w:hAnsi="Times New Roman"/>
          <w:lang w:eastAsia="ko-KR"/>
        </w:rPr>
        <w:t xml:space="preserve">] </w:t>
      </w:r>
      <w:r w:rsidRPr="00ED4019">
        <w:rPr>
          <w:rFonts w:ascii="Times New Roman" w:hAnsi="Times New Roman"/>
        </w:rPr>
        <w:br/>
      </w:r>
      <w:proofErr w:type="gramStart"/>
      <w:r w:rsidRPr="00ED4019">
        <w:rPr>
          <w:rStyle w:val="NormalTok"/>
          <w:rFonts w:ascii="Times New Roman" w:hAnsi="Times New Roman"/>
          <w:lang w:eastAsia="ko-KR"/>
        </w:rPr>
        <w:t xml:space="preserve">           </w:t>
      </w:r>
      <w:r w:rsidRPr="00ED4019">
        <w:rPr>
          <w:rStyle w:val="DecValTok"/>
          <w:rFonts w:ascii="Times New Roman" w:hAnsi="Times New Roman"/>
          <w:lang w:eastAsia="ko-KR"/>
        </w:rPr>
        <w:t>0</w:t>
      </w:r>
      <w:proofErr w:type="gramEnd"/>
      <w:r w:rsidRPr="00ED4019">
        <w:rPr>
          <w:rStyle w:val="SpecialCharTok"/>
          <w:rFonts w:ascii="Times New Roman" w:hAnsi="Times New Roman"/>
          <w:lang w:eastAsia="ko-KR"/>
        </w:rPr>
        <w:t>-</w:t>
      </w:r>
      <w:r w:rsidRPr="00ED4019">
        <w:rPr>
          <w:rStyle w:val="NormalTok"/>
          <w:rFonts w:ascii="Times New Roman" w:hAnsi="Times New Roman"/>
          <w:lang w:eastAsia="ko-KR"/>
        </w:rPr>
        <w:t>9</w:t>
      </w:r>
      <w:r w:rsidRPr="00ED4019">
        <w:rPr>
          <w:rStyle w:val="NormalTok"/>
          <w:rFonts w:ascii="Times New Roman" w:hAnsi="Times New Roman"/>
          <w:lang w:eastAsia="ko-KR"/>
        </w:rPr>
        <w:t>세</w:t>
      </w:r>
      <w:r w:rsidRPr="00ED4019">
        <w:rPr>
          <w:rStyle w:val="NormalTok"/>
          <w:rFonts w:ascii="Times New Roman" w:hAnsi="Times New Roman"/>
          <w:lang w:eastAsia="ko-KR"/>
        </w:rPr>
        <w:t xml:space="preserve"> </w:t>
      </w:r>
      <w:r w:rsidRPr="00ED4019">
        <w:rPr>
          <w:rStyle w:val="DecValTok"/>
          <w:rFonts w:ascii="Times New Roman" w:hAnsi="Times New Roman"/>
          <w:lang w:eastAsia="ko-KR"/>
        </w:rPr>
        <w:t>10</w:t>
      </w:r>
      <w:r w:rsidRPr="00ED4019">
        <w:rPr>
          <w:rStyle w:val="SpecialCharTok"/>
          <w:rFonts w:ascii="Times New Roman" w:hAnsi="Times New Roman"/>
          <w:lang w:eastAsia="ko-KR"/>
        </w:rPr>
        <w:t>-</w:t>
      </w:r>
      <w:r w:rsidRPr="00ED4019">
        <w:rPr>
          <w:rStyle w:val="NormalTok"/>
          <w:rFonts w:ascii="Times New Roman" w:hAnsi="Times New Roman"/>
          <w:lang w:eastAsia="ko-KR"/>
        </w:rPr>
        <w:t>19</w:t>
      </w:r>
      <w:r w:rsidRPr="00ED4019">
        <w:rPr>
          <w:rStyle w:val="NormalTok"/>
          <w:rFonts w:ascii="Times New Roman" w:hAnsi="Times New Roman"/>
          <w:lang w:eastAsia="ko-KR"/>
        </w:rPr>
        <w:t>세</w:t>
      </w:r>
      <w:r w:rsidRPr="00ED4019">
        <w:rPr>
          <w:rStyle w:val="NormalTok"/>
          <w:rFonts w:ascii="Times New Roman" w:hAnsi="Times New Roman"/>
          <w:lang w:eastAsia="ko-KR"/>
        </w:rPr>
        <w:t xml:space="preserve"> </w:t>
      </w:r>
      <w:r w:rsidRPr="00ED4019">
        <w:rPr>
          <w:rStyle w:val="DecValTok"/>
          <w:rFonts w:ascii="Times New Roman" w:hAnsi="Times New Roman"/>
          <w:lang w:eastAsia="ko-KR"/>
        </w:rPr>
        <w:t>20</w:t>
      </w:r>
      <w:r w:rsidRPr="00ED4019">
        <w:rPr>
          <w:rStyle w:val="SpecialCharTok"/>
          <w:rFonts w:ascii="Times New Roman" w:hAnsi="Times New Roman"/>
          <w:lang w:eastAsia="ko-KR"/>
        </w:rPr>
        <w:t>-</w:t>
      </w:r>
      <w:r w:rsidRPr="00ED4019">
        <w:rPr>
          <w:rStyle w:val="NormalTok"/>
          <w:rFonts w:ascii="Times New Roman" w:hAnsi="Times New Roman"/>
          <w:lang w:eastAsia="ko-KR"/>
        </w:rPr>
        <w:t>29</w:t>
      </w:r>
      <w:r w:rsidRPr="00ED4019">
        <w:rPr>
          <w:rStyle w:val="NormalTok"/>
          <w:rFonts w:ascii="Times New Roman" w:hAnsi="Times New Roman"/>
          <w:lang w:eastAsia="ko-KR"/>
        </w:rPr>
        <w:t>세</w:t>
      </w:r>
      <w:r w:rsidRPr="00ED4019">
        <w:rPr>
          <w:rStyle w:val="NormalTok"/>
          <w:rFonts w:ascii="Times New Roman" w:hAnsi="Times New Roman"/>
          <w:lang w:eastAsia="ko-KR"/>
        </w:rPr>
        <w:t xml:space="preserve"> </w:t>
      </w:r>
      <w:r w:rsidRPr="00ED4019">
        <w:rPr>
          <w:rStyle w:val="DecValTok"/>
          <w:rFonts w:ascii="Times New Roman" w:hAnsi="Times New Roman"/>
          <w:lang w:eastAsia="ko-KR"/>
        </w:rPr>
        <w:t>30</w:t>
      </w:r>
      <w:r w:rsidRPr="00ED4019">
        <w:rPr>
          <w:rStyle w:val="SpecialCharTok"/>
          <w:rFonts w:ascii="Times New Roman" w:hAnsi="Times New Roman"/>
          <w:lang w:eastAsia="ko-KR"/>
        </w:rPr>
        <w:t>-</w:t>
      </w:r>
      <w:r w:rsidRPr="00ED4019">
        <w:rPr>
          <w:rStyle w:val="NormalTok"/>
          <w:rFonts w:ascii="Times New Roman" w:hAnsi="Times New Roman"/>
          <w:lang w:eastAsia="ko-KR"/>
        </w:rPr>
        <w:t>39</w:t>
      </w:r>
      <w:r w:rsidRPr="00ED4019">
        <w:rPr>
          <w:rStyle w:val="NormalTok"/>
          <w:rFonts w:ascii="Times New Roman" w:hAnsi="Times New Roman"/>
          <w:lang w:eastAsia="ko-KR"/>
        </w:rPr>
        <w:t>세</w:t>
      </w:r>
      <w:r w:rsidRPr="00ED4019">
        <w:rPr>
          <w:rStyle w:val="NormalTok"/>
          <w:rFonts w:ascii="Times New Roman" w:hAnsi="Times New Roman"/>
          <w:lang w:eastAsia="ko-KR"/>
        </w:rPr>
        <w:t xml:space="preserve"> </w:t>
      </w:r>
      <w:r w:rsidRPr="00ED4019">
        <w:rPr>
          <w:rStyle w:val="DecValTok"/>
          <w:rFonts w:ascii="Times New Roman" w:hAnsi="Times New Roman"/>
          <w:lang w:eastAsia="ko-KR"/>
        </w:rPr>
        <w:t>40</w:t>
      </w:r>
      <w:r w:rsidRPr="00ED4019">
        <w:rPr>
          <w:rStyle w:val="SpecialCharTok"/>
          <w:rFonts w:ascii="Times New Roman" w:hAnsi="Times New Roman"/>
          <w:lang w:eastAsia="ko-KR"/>
        </w:rPr>
        <w:t>-</w:t>
      </w:r>
      <w:r w:rsidRPr="00ED4019">
        <w:rPr>
          <w:rStyle w:val="NormalTok"/>
          <w:rFonts w:ascii="Times New Roman" w:hAnsi="Times New Roman"/>
          <w:lang w:eastAsia="ko-KR"/>
        </w:rPr>
        <w:t>49</w:t>
      </w:r>
      <w:r w:rsidRPr="00ED4019">
        <w:rPr>
          <w:rStyle w:val="NormalTok"/>
          <w:rFonts w:ascii="Times New Roman" w:hAnsi="Times New Roman"/>
          <w:lang w:eastAsia="ko-KR"/>
        </w:rPr>
        <w:t>세</w:t>
      </w:r>
      <w:r w:rsidRPr="00ED4019">
        <w:rPr>
          <w:rStyle w:val="NormalTok"/>
          <w:rFonts w:ascii="Times New Roman" w:hAnsi="Times New Roman"/>
          <w:lang w:eastAsia="ko-KR"/>
        </w:rPr>
        <w:t xml:space="preserve"> </w:t>
      </w:r>
      <w:r w:rsidRPr="00ED4019">
        <w:rPr>
          <w:rStyle w:val="DecValTok"/>
          <w:rFonts w:ascii="Times New Roman" w:hAnsi="Times New Roman"/>
          <w:lang w:eastAsia="ko-KR"/>
        </w:rPr>
        <w:t>50</w:t>
      </w:r>
      <w:r w:rsidRPr="00ED4019">
        <w:rPr>
          <w:rStyle w:val="SpecialCharTok"/>
          <w:rFonts w:ascii="Times New Roman" w:hAnsi="Times New Roman"/>
          <w:lang w:eastAsia="ko-KR"/>
        </w:rPr>
        <w:t>-</w:t>
      </w:r>
      <w:r w:rsidRPr="00ED4019">
        <w:rPr>
          <w:rStyle w:val="NormalTok"/>
          <w:rFonts w:ascii="Times New Roman" w:hAnsi="Times New Roman"/>
          <w:lang w:eastAsia="ko-KR"/>
        </w:rPr>
        <w:t>59</w:t>
      </w:r>
      <w:r w:rsidRPr="00ED4019">
        <w:rPr>
          <w:rStyle w:val="NormalTok"/>
          <w:rFonts w:ascii="Times New Roman" w:hAnsi="Times New Roman"/>
          <w:lang w:eastAsia="ko-KR"/>
        </w:rPr>
        <w:t>세</w:t>
      </w:r>
      <w:r w:rsidRPr="00ED4019">
        <w:rPr>
          <w:rStyle w:val="NormalTok"/>
          <w:rFonts w:ascii="Times New Roman" w:hAnsi="Times New Roman"/>
          <w:lang w:eastAsia="ko-KR"/>
        </w:rPr>
        <w:t xml:space="preserve"> </w:t>
      </w:r>
      <w:r w:rsidRPr="00ED4019">
        <w:rPr>
          <w:rStyle w:val="DecValTok"/>
          <w:rFonts w:ascii="Times New Roman" w:hAnsi="Times New Roman"/>
          <w:lang w:eastAsia="ko-KR"/>
        </w:rPr>
        <w:t>60</w:t>
      </w:r>
      <w:r w:rsidRPr="00ED4019">
        <w:rPr>
          <w:rStyle w:val="SpecialCharTok"/>
          <w:rFonts w:ascii="Times New Roman" w:hAnsi="Times New Roman"/>
          <w:lang w:eastAsia="ko-KR"/>
        </w:rPr>
        <w:t>-</w:t>
      </w:r>
      <w:r w:rsidRPr="00ED4019">
        <w:rPr>
          <w:rStyle w:val="NormalTok"/>
          <w:rFonts w:ascii="Times New Roman" w:hAnsi="Times New Roman"/>
          <w:lang w:eastAsia="ko-KR"/>
        </w:rPr>
        <w:t>69</w:t>
      </w:r>
      <w:r w:rsidRPr="00ED4019">
        <w:rPr>
          <w:rStyle w:val="NormalTok"/>
          <w:rFonts w:ascii="Times New Roman" w:hAnsi="Times New Roman"/>
          <w:lang w:eastAsia="ko-KR"/>
        </w:rPr>
        <w:t>세</w:t>
      </w:r>
      <w:r w:rsidRPr="00ED4019">
        <w:rPr>
          <w:rStyle w:val="NormalTok"/>
          <w:rFonts w:ascii="Times New Roman" w:hAnsi="Times New Roman"/>
          <w:lang w:eastAsia="ko-KR"/>
        </w:rPr>
        <w:t xml:space="preserve"> </w:t>
      </w:r>
      <w:r w:rsidRPr="00ED4019">
        <w:rPr>
          <w:rStyle w:val="DecValTok"/>
          <w:rFonts w:ascii="Times New Roman" w:hAnsi="Times New Roman"/>
          <w:lang w:eastAsia="ko-KR"/>
        </w:rPr>
        <w:t>70</w:t>
      </w:r>
      <w:r w:rsidRPr="00ED4019">
        <w:rPr>
          <w:rStyle w:val="SpecialCharTok"/>
          <w:rFonts w:ascii="Times New Roman" w:hAnsi="Times New Roman"/>
          <w:lang w:eastAsia="ko-KR"/>
        </w:rPr>
        <w:t>-</w:t>
      </w:r>
      <w:r w:rsidRPr="00ED4019">
        <w:rPr>
          <w:rStyle w:val="NormalTok"/>
          <w:rFonts w:ascii="Times New Roman" w:hAnsi="Times New Roman"/>
          <w:lang w:eastAsia="ko-KR"/>
        </w:rPr>
        <w:t>79</w:t>
      </w:r>
      <w:r w:rsidRPr="00ED4019">
        <w:rPr>
          <w:rStyle w:val="NormalTok"/>
          <w:rFonts w:ascii="Times New Roman" w:hAnsi="Times New Roman"/>
          <w:lang w:eastAsia="ko-KR"/>
        </w:rPr>
        <w:t>세</w:t>
      </w:r>
      <w:r w:rsidRPr="00ED4019">
        <w:rPr>
          <w:rFonts w:ascii="Times New Roman" w:hAnsi="Times New Roman"/>
        </w:rPr>
        <w:br/>
      </w:r>
      <w:r w:rsidRPr="00ED4019">
        <w:rPr>
          <w:rStyle w:val="DecValTok"/>
          <w:rFonts w:ascii="Times New Roman" w:hAnsi="Times New Roman"/>
          <w:lang w:eastAsia="ko-KR"/>
        </w:rPr>
        <w:lastRenderedPageBreak/>
        <w:t>2020-04-09</w:t>
      </w:r>
      <w:r w:rsidRPr="00ED4019">
        <w:rPr>
          <w:rStyle w:val="NormalTok"/>
          <w:rFonts w:ascii="Times New Roman" w:hAnsi="Times New Roman"/>
          <w:lang w:eastAsia="ko-KR"/>
        </w:rPr>
        <w:t xml:space="preserve">     </w:t>
      </w:r>
      <w:r w:rsidRPr="00ED4019">
        <w:rPr>
          <w:rStyle w:val="DecValTok"/>
          <w:rFonts w:ascii="Times New Roman" w:hAnsi="Times New Roman"/>
          <w:lang w:eastAsia="ko-KR"/>
        </w:rPr>
        <w:t>2</w:t>
      </w:r>
      <w:r w:rsidRPr="00ED4019">
        <w:rPr>
          <w:rStyle w:val="NormalTok"/>
          <w:rFonts w:ascii="Times New Roman" w:hAnsi="Times New Roman"/>
          <w:lang w:eastAsia="ko-KR"/>
        </w:rPr>
        <w:t xml:space="preserve">       </w:t>
      </w:r>
      <w:r w:rsidRPr="00ED4019">
        <w:rPr>
          <w:rStyle w:val="DecValTok"/>
          <w:rFonts w:ascii="Times New Roman" w:hAnsi="Times New Roman"/>
          <w:lang w:eastAsia="ko-KR"/>
        </w:rPr>
        <w:t>4</w:t>
      </w:r>
      <w:r w:rsidRPr="00ED4019">
        <w:rPr>
          <w:rStyle w:val="NormalTok"/>
          <w:rFonts w:ascii="Times New Roman" w:hAnsi="Times New Roman"/>
          <w:lang w:eastAsia="ko-KR"/>
        </w:rPr>
        <w:t xml:space="preserve">      </w:t>
      </w:r>
      <w:r w:rsidRPr="00ED4019">
        <w:rPr>
          <w:rStyle w:val="DecValTok"/>
          <w:rFonts w:ascii="Times New Roman" w:hAnsi="Times New Roman"/>
          <w:lang w:eastAsia="ko-KR"/>
        </w:rPr>
        <w:t>12</w:t>
      </w:r>
      <w:r w:rsidRPr="00ED4019">
        <w:rPr>
          <w:rStyle w:val="NormalTok"/>
          <w:rFonts w:ascii="Times New Roman" w:hAnsi="Times New Roman"/>
          <w:lang w:eastAsia="ko-KR"/>
        </w:rPr>
        <w:t xml:space="preserve">       </w:t>
      </w:r>
      <w:r w:rsidRPr="00ED4019">
        <w:rPr>
          <w:rStyle w:val="DecValTok"/>
          <w:rFonts w:ascii="Times New Roman" w:hAnsi="Times New Roman"/>
          <w:lang w:eastAsia="ko-KR"/>
        </w:rPr>
        <w:t>7</w:t>
      </w:r>
      <w:r w:rsidRPr="00ED4019">
        <w:rPr>
          <w:rStyle w:val="NormalTok"/>
          <w:rFonts w:ascii="Times New Roman" w:hAnsi="Times New Roman"/>
          <w:lang w:eastAsia="ko-KR"/>
        </w:rPr>
        <w:t xml:space="preserve">       </w:t>
      </w:r>
      <w:r w:rsidRPr="00ED4019">
        <w:rPr>
          <w:rStyle w:val="DecValTok"/>
          <w:rFonts w:ascii="Times New Roman" w:hAnsi="Times New Roman"/>
          <w:lang w:eastAsia="ko-KR"/>
        </w:rPr>
        <w:t>7</w:t>
      </w:r>
      <w:r w:rsidRPr="00ED4019">
        <w:rPr>
          <w:rStyle w:val="NormalTok"/>
          <w:rFonts w:ascii="Times New Roman" w:hAnsi="Times New Roman"/>
          <w:lang w:eastAsia="ko-KR"/>
        </w:rPr>
        <w:t xml:space="preserve">       </w:t>
      </w:r>
      <w:r w:rsidRPr="00ED4019">
        <w:rPr>
          <w:rStyle w:val="DecValTok"/>
          <w:rFonts w:ascii="Times New Roman" w:hAnsi="Times New Roman"/>
          <w:lang w:eastAsia="ko-KR"/>
        </w:rPr>
        <w:t>2</w:t>
      </w:r>
      <w:r w:rsidRPr="00ED4019">
        <w:rPr>
          <w:rStyle w:val="NormalTok"/>
          <w:rFonts w:ascii="Times New Roman" w:hAnsi="Times New Roman"/>
          <w:lang w:eastAsia="ko-KR"/>
        </w:rPr>
        <w:t xml:space="preserve">       </w:t>
      </w:r>
      <w:r w:rsidRPr="00ED4019">
        <w:rPr>
          <w:rStyle w:val="DecValTok"/>
          <w:rFonts w:ascii="Times New Roman" w:hAnsi="Times New Roman"/>
          <w:lang w:eastAsia="ko-KR"/>
        </w:rPr>
        <w:t>2</w:t>
      </w:r>
      <w:r w:rsidRPr="00ED4019">
        <w:rPr>
          <w:rStyle w:val="NormalTok"/>
          <w:rFonts w:ascii="Times New Roman" w:hAnsi="Times New Roman"/>
          <w:lang w:eastAsia="ko-KR"/>
        </w:rPr>
        <w:t xml:space="preserve">       </w:t>
      </w:r>
      <w:r w:rsidRPr="00ED4019">
        <w:rPr>
          <w:rStyle w:val="DecValTok"/>
          <w:rFonts w:ascii="Times New Roman" w:hAnsi="Times New Roman"/>
          <w:lang w:eastAsia="ko-KR"/>
        </w:rPr>
        <w:t>0</w:t>
      </w:r>
      <w:r w:rsidRPr="00ED4019">
        <w:rPr>
          <w:rFonts w:ascii="Times New Roman" w:hAnsi="Times New Roman"/>
        </w:rPr>
        <w:br/>
      </w:r>
      <w:r w:rsidRPr="00ED4019">
        <w:rPr>
          <w:rStyle w:val="DecValTok"/>
          <w:rFonts w:ascii="Times New Roman" w:hAnsi="Times New Roman"/>
          <w:lang w:eastAsia="ko-KR"/>
        </w:rPr>
        <w:t>2020-04-10</w:t>
      </w:r>
      <w:r w:rsidRPr="00ED4019">
        <w:rPr>
          <w:rStyle w:val="NormalTok"/>
          <w:rFonts w:ascii="Times New Roman" w:hAnsi="Times New Roman"/>
          <w:lang w:eastAsia="ko-KR"/>
        </w:rPr>
        <w:t xml:space="preserve">     </w:t>
      </w:r>
      <w:r w:rsidRPr="00ED4019">
        <w:rPr>
          <w:rStyle w:val="DecValTok"/>
          <w:rFonts w:ascii="Times New Roman" w:hAnsi="Times New Roman"/>
          <w:lang w:eastAsia="ko-KR"/>
        </w:rPr>
        <w:t>1</w:t>
      </w:r>
      <w:r w:rsidRPr="00ED4019">
        <w:rPr>
          <w:rStyle w:val="NormalTok"/>
          <w:rFonts w:ascii="Times New Roman" w:hAnsi="Times New Roman"/>
          <w:lang w:eastAsia="ko-KR"/>
        </w:rPr>
        <w:t xml:space="preserve">       </w:t>
      </w:r>
      <w:r w:rsidRPr="00ED4019">
        <w:rPr>
          <w:rStyle w:val="DecValTok"/>
          <w:rFonts w:ascii="Times New Roman" w:hAnsi="Times New Roman"/>
          <w:lang w:eastAsia="ko-KR"/>
        </w:rPr>
        <w:t>1</w:t>
      </w:r>
      <w:r w:rsidRPr="00ED4019">
        <w:rPr>
          <w:rStyle w:val="NormalTok"/>
          <w:rFonts w:ascii="Times New Roman" w:hAnsi="Times New Roman"/>
          <w:lang w:eastAsia="ko-KR"/>
        </w:rPr>
        <w:t xml:space="preserve">       </w:t>
      </w:r>
      <w:r w:rsidRPr="00ED4019">
        <w:rPr>
          <w:rStyle w:val="DecValTok"/>
          <w:rFonts w:ascii="Times New Roman" w:hAnsi="Times New Roman"/>
          <w:lang w:eastAsia="ko-KR"/>
        </w:rPr>
        <w:t>7</w:t>
      </w:r>
      <w:r w:rsidRPr="00ED4019">
        <w:rPr>
          <w:rStyle w:val="NormalTok"/>
          <w:rFonts w:ascii="Times New Roman" w:hAnsi="Times New Roman"/>
          <w:lang w:eastAsia="ko-KR"/>
        </w:rPr>
        <w:t xml:space="preserve">       </w:t>
      </w:r>
      <w:r w:rsidRPr="00ED4019">
        <w:rPr>
          <w:rStyle w:val="DecValTok"/>
          <w:rFonts w:ascii="Times New Roman" w:hAnsi="Times New Roman"/>
          <w:lang w:eastAsia="ko-KR"/>
        </w:rPr>
        <w:t>4</w:t>
      </w:r>
      <w:r w:rsidRPr="00ED4019">
        <w:rPr>
          <w:rStyle w:val="NormalTok"/>
          <w:rFonts w:ascii="Times New Roman" w:hAnsi="Times New Roman"/>
          <w:lang w:eastAsia="ko-KR"/>
        </w:rPr>
        <w:t xml:space="preserve">       </w:t>
      </w:r>
      <w:r w:rsidRPr="00ED4019">
        <w:rPr>
          <w:rStyle w:val="DecValTok"/>
          <w:rFonts w:ascii="Times New Roman" w:hAnsi="Times New Roman"/>
          <w:lang w:eastAsia="ko-KR"/>
        </w:rPr>
        <w:t>2</w:t>
      </w:r>
      <w:r w:rsidRPr="00ED4019">
        <w:rPr>
          <w:rStyle w:val="NormalTok"/>
          <w:rFonts w:ascii="Times New Roman" w:hAnsi="Times New Roman"/>
          <w:lang w:eastAsia="ko-KR"/>
        </w:rPr>
        <w:t xml:space="preserve">       </w:t>
      </w:r>
      <w:r w:rsidRPr="00ED4019">
        <w:rPr>
          <w:rStyle w:val="DecValTok"/>
          <w:rFonts w:ascii="Times New Roman" w:hAnsi="Times New Roman"/>
          <w:lang w:eastAsia="ko-KR"/>
        </w:rPr>
        <w:t>3</w:t>
      </w:r>
      <w:r w:rsidRPr="00ED4019">
        <w:rPr>
          <w:rStyle w:val="NormalTok"/>
          <w:rFonts w:ascii="Times New Roman" w:hAnsi="Times New Roman"/>
          <w:lang w:eastAsia="ko-KR"/>
        </w:rPr>
        <w:t xml:space="preserve">       </w:t>
      </w:r>
      <w:r w:rsidRPr="00ED4019">
        <w:rPr>
          <w:rStyle w:val="DecValTok"/>
          <w:rFonts w:ascii="Times New Roman" w:hAnsi="Times New Roman"/>
          <w:lang w:eastAsia="ko-KR"/>
        </w:rPr>
        <w:t>6</w:t>
      </w:r>
      <w:r w:rsidRPr="00ED4019">
        <w:rPr>
          <w:rStyle w:val="NormalTok"/>
          <w:rFonts w:ascii="Times New Roman" w:hAnsi="Times New Roman"/>
          <w:lang w:eastAsia="ko-KR"/>
        </w:rPr>
        <w:t xml:space="preserve">       </w:t>
      </w:r>
      <w:r w:rsidRPr="00ED4019">
        <w:rPr>
          <w:rStyle w:val="DecValTok"/>
          <w:rFonts w:ascii="Times New Roman" w:hAnsi="Times New Roman"/>
          <w:lang w:eastAsia="ko-KR"/>
        </w:rPr>
        <w:t>2</w:t>
      </w:r>
      <w:r w:rsidRPr="00ED4019">
        <w:rPr>
          <w:rFonts w:ascii="Times New Roman" w:hAnsi="Times New Roman"/>
        </w:rPr>
        <w:br/>
      </w:r>
      <w:r w:rsidRPr="00ED4019">
        <w:rPr>
          <w:rStyle w:val="DecValTok"/>
          <w:rFonts w:ascii="Times New Roman" w:hAnsi="Times New Roman"/>
          <w:lang w:eastAsia="ko-KR"/>
        </w:rPr>
        <w:t>2020-04-11</w:t>
      </w:r>
      <w:r w:rsidRPr="00ED4019">
        <w:rPr>
          <w:rStyle w:val="NormalTok"/>
          <w:rFonts w:ascii="Times New Roman" w:hAnsi="Times New Roman"/>
          <w:lang w:eastAsia="ko-KR"/>
        </w:rPr>
        <w:t xml:space="preserve">     </w:t>
      </w:r>
      <w:r w:rsidRPr="00ED4019">
        <w:rPr>
          <w:rStyle w:val="DecValTok"/>
          <w:rFonts w:ascii="Times New Roman" w:hAnsi="Times New Roman"/>
          <w:lang w:eastAsia="ko-KR"/>
        </w:rPr>
        <w:t>1</w:t>
      </w:r>
      <w:r w:rsidRPr="00ED4019">
        <w:rPr>
          <w:rStyle w:val="NormalTok"/>
          <w:rFonts w:ascii="Times New Roman" w:hAnsi="Times New Roman"/>
          <w:lang w:eastAsia="ko-KR"/>
        </w:rPr>
        <w:t xml:space="preserve">       </w:t>
      </w:r>
      <w:r w:rsidRPr="00ED4019">
        <w:rPr>
          <w:rStyle w:val="DecValTok"/>
          <w:rFonts w:ascii="Times New Roman" w:hAnsi="Times New Roman"/>
          <w:lang w:eastAsia="ko-KR"/>
        </w:rPr>
        <w:t>5</w:t>
      </w:r>
      <w:r w:rsidRPr="00ED4019">
        <w:rPr>
          <w:rStyle w:val="NormalTok"/>
          <w:rFonts w:ascii="Times New Roman" w:hAnsi="Times New Roman"/>
          <w:lang w:eastAsia="ko-KR"/>
        </w:rPr>
        <w:t xml:space="preserve">       </w:t>
      </w:r>
      <w:r w:rsidRPr="00ED4019">
        <w:rPr>
          <w:rStyle w:val="DecValTok"/>
          <w:rFonts w:ascii="Times New Roman" w:hAnsi="Times New Roman"/>
          <w:lang w:eastAsia="ko-KR"/>
        </w:rPr>
        <w:t>5</w:t>
      </w:r>
      <w:r w:rsidRPr="00ED4019">
        <w:rPr>
          <w:rStyle w:val="NormalTok"/>
          <w:rFonts w:ascii="Times New Roman" w:hAnsi="Times New Roman"/>
          <w:lang w:eastAsia="ko-KR"/>
        </w:rPr>
        <w:t xml:space="preserve">       </w:t>
      </w:r>
      <w:r w:rsidRPr="00ED4019">
        <w:rPr>
          <w:rStyle w:val="DecValTok"/>
          <w:rFonts w:ascii="Times New Roman" w:hAnsi="Times New Roman"/>
          <w:lang w:eastAsia="ko-KR"/>
        </w:rPr>
        <w:t>2</w:t>
      </w:r>
      <w:r w:rsidRPr="00ED4019">
        <w:rPr>
          <w:rStyle w:val="NormalTok"/>
          <w:rFonts w:ascii="Times New Roman" w:hAnsi="Times New Roman"/>
          <w:lang w:eastAsia="ko-KR"/>
        </w:rPr>
        <w:t xml:space="preserve">       </w:t>
      </w:r>
      <w:r w:rsidRPr="00ED4019">
        <w:rPr>
          <w:rStyle w:val="DecValTok"/>
          <w:rFonts w:ascii="Times New Roman" w:hAnsi="Times New Roman"/>
          <w:lang w:eastAsia="ko-KR"/>
        </w:rPr>
        <w:t>3</w:t>
      </w:r>
      <w:r w:rsidRPr="00ED4019">
        <w:rPr>
          <w:rStyle w:val="NormalTok"/>
          <w:rFonts w:ascii="Times New Roman" w:hAnsi="Times New Roman"/>
          <w:lang w:eastAsia="ko-KR"/>
        </w:rPr>
        <w:t xml:space="preserve">       </w:t>
      </w:r>
      <w:r w:rsidRPr="00ED4019">
        <w:rPr>
          <w:rStyle w:val="DecValTok"/>
          <w:rFonts w:ascii="Times New Roman" w:hAnsi="Times New Roman"/>
          <w:lang w:eastAsia="ko-KR"/>
        </w:rPr>
        <w:t>6</w:t>
      </w:r>
      <w:r w:rsidRPr="00ED4019">
        <w:rPr>
          <w:rStyle w:val="NormalTok"/>
          <w:rFonts w:ascii="Times New Roman" w:hAnsi="Times New Roman"/>
          <w:lang w:eastAsia="ko-KR"/>
        </w:rPr>
        <w:t xml:space="preserve">       </w:t>
      </w:r>
      <w:r w:rsidRPr="00ED4019">
        <w:rPr>
          <w:rStyle w:val="DecValTok"/>
          <w:rFonts w:ascii="Times New Roman" w:hAnsi="Times New Roman"/>
          <w:lang w:eastAsia="ko-KR"/>
        </w:rPr>
        <w:t>7</w:t>
      </w:r>
      <w:r w:rsidRPr="00ED4019">
        <w:rPr>
          <w:rStyle w:val="NormalTok"/>
          <w:rFonts w:ascii="Times New Roman" w:hAnsi="Times New Roman"/>
          <w:lang w:eastAsia="ko-KR"/>
        </w:rPr>
        <w:t xml:space="preserve">       </w:t>
      </w:r>
      <w:r w:rsidRPr="00ED4019">
        <w:rPr>
          <w:rStyle w:val="DecValTok"/>
          <w:rFonts w:ascii="Times New Roman" w:hAnsi="Times New Roman"/>
          <w:lang w:eastAsia="ko-KR"/>
        </w:rPr>
        <w:t>0</w:t>
      </w:r>
    </w:p>
    <w:p w14:paraId="4F9783A2" w14:textId="2C91FD6A" w:rsidR="00FD7B2A" w:rsidRDefault="004F2AC1">
      <w:pPr>
        <w:pStyle w:val="1"/>
        <w:numPr>
          <w:ilvl w:val="0"/>
          <w:numId w:val="0"/>
        </w:numPr>
        <w:jc w:val="both"/>
        <w:rPr>
          <w:lang w:eastAsia="ko-KR"/>
        </w:rPr>
        <w:pPrChange w:id="2962" w:author="user" w:date="2021-03-21T22:29:00Z">
          <w:pPr>
            <w:pStyle w:val="1"/>
          </w:pPr>
        </w:pPrChange>
      </w:pPr>
      <w:bookmarkStart w:id="2963" w:name="월별-분기별-연별-증감량"/>
      <w:bookmarkEnd w:id="2893"/>
      <w:ins w:id="2964" w:author="user" w:date="2021-03-21T22:29:00Z">
        <w:r>
          <w:rPr>
            <w:rFonts w:hint="eastAsia"/>
            <w:lang w:eastAsia="ko-KR"/>
          </w:rPr>
          <w:t xml:space="preserve">4.8 </w:t>
        </w:r>
      </w:ins>
      <w:r w:rsidR="00FD7B2A">
        <w:rPr>
          <w:lang w:eastAsia="ko-KR"/>
        </w:rPr>
        <w:t>월별, 분기별, 연별 증감량</w:t>
      </w:r>
    </w:p>
    <w:p w14:paraId="02A1C721" w14:textId="3E434263" w:rsidR="00FD7B2A" w:rsidRPr="00ED4019" w:rsidRDefault="00FD7B2A">
      <w:pPr>
        <w:jc w:val="both"/>
        <w:rPr>
          <w:rFonts w:ascii="Times New Roman" w:hAnsi="Times New Roman"/>
          <w:lang w:eastAsia="ko-KR"/>
        </w:rPr>
        <w:pPrChange w:id="2965" w:author="제이펍 출판사" w:date="2021-03-14T15:57:00Z">
          <w:pPr/>
        </w:pPrChange>
      </w:pPr>
      <w:r w:rsidRPr="00ED4019">
        <w:rPr>
          <w:rFonts w:ascii="Times New Roman" w:hAnsi="Times New Roman"/>
          <w:lang w:eastAsia="ko-KR"/>
        </w:rPr>
        <w:t>월별</w:t>
      </w:r>
      <w:r w:rsidRPr="00ED4019">
        <w:rPr>
          <w:rFonts w:ascii="Times New Roman" w:hAnsi="Times New Roman"/>
          <w:lang w:eastAsia="ko-KR"/>
        </w:rPr>
        <w:t xml:space="preserve">, </w:t>
      </w:r>
      <w:r w:rsidRPr="00ED4019">
        <w:rPr>
          <w:rFonts w:ascii="Times New Roman" w:hAnsi="Times New Roman"/>
          <w:lang w:eastAsia="ko-KR"/>
        </w:rPr>
        <w:t>분기별</w:t>
      </w:r>
      <w:r w:rsidRPr="00ED4019">
        <w:rPr>
          <w:rFonts w:ascii="Times New Roman" w:hAnsi="Times New Roman"/>
          <w:lang w:eastAsia="ko-KR"/>
        </w:rPr>
        <w:t xml:space="preserve">, </w:t>
      </w:r>
      <w:r w:rsidRPr="00ED4019">
        <w:rPr>
          <w:rFonts w:ascii="Times New Roman" w:hAnsi="Times New Roman"/>
          <w:lang w:eastAsia="ko-KR"/>
        </w:rPr>
        <w:t>연별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증감량을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산출하기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위해서는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바로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직전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데이터와의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차감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데이터를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계산해야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한다</w:t>
      </w:r>
      <w:r w:rsidRPr="00ED4019">
        <w:rPr>
          <w:rFonts w:ascii="Times New Roman" w:hAnsi="Times New Roman"/>
          <w:lang w:eastAsia="ko-KR"/>
        </w:rPr>
        <w:t xml:space="preserve">. </w:t>
      </w:r>
      <w:del w:id="2966" w:author="제이펍 출판사" w:date="2021-03-14T18:05:00Z">
        <w:r w:rsidRPr="00ED4019" w:rsidDel="003F5176">
          <w:rPr>
            <w:rFonts w:ascii="Times New Roman" w:hAnsi="Times New Roman" w:hint="eastAsia"/>
            <w:lang w:eastAsia="ko-KR"/>
          </w:rPr>
          <w:delText>이와</w:delText>
        </w:r>
        <w:r w:rsidRPr="00ED4019" w:rsidDel="003F5176">
          <w:rPr>
            <w:rFonts w:ascii="Times New Roman" w:hAnsi="Times New Roman" w:hint="eastAsia"/>
            <w:lang w:eastAsia="ko-KR"/>
          </w:rPr>
          <w:delText xml:space="preserve"> </w:delText>
        </w:r>
        <w:r w:rsidRPr="00ED4019" w:rsidDel="003F5176">
          <w:rPr>
            <w:rFonts w:ascii="Times New Roman" w:hAnsi="Times New Roman" w:hint="eastAsia"/>
            <w:lang w:eastAsia="ko-KR"/>
          </w:rPr>
          <w:delText>같이</w:delText>
        </w:r>
        <w:r w:rsidRPr="00ED4019" w:rsidDel="003F5176">
          <w:rPr>
            <w:rFonts w:ascii="Times New Roman" w:hAnsi="Times New Roman" w:hint="eastAsia"/>
            <w:lang w:eastAsia="ko-KR"/>
          </w:rPr>
          <w:delText xml:space="preserve"> </w:delText>
        </w:r>
      </w:del>
      <w:ins w:id="2967" w:author="제이펍 출판사" w:date="2021-03-14T18:05:00Z">
        <w:r w:rsidR="003F5176">
          <w:rPr>
            <w:rFonts w:ascii="Times New Roman" w:hAnsi="Times New Roman" w:hint="eastAsia"/>
            <w:lang w:eastAsia="ko-KR"/>
          </w:rPr>
          <w:t>이처럼</w:t>
        </w:r>
        <w:r w:rsidR="003F5176">
          <w:rPr>
            <w:rFonts w:ascii="Times New Roman" w:hAnsi="Times New Roman" w:hint="eastAsia"/>
            <w:lang w:eastAsia="ko-KR"/>
          </w:rPr>
          <w:t xml:space="preserve"> </w:t>
        </w:r>
      </w:ins>
      <w:r w:rsidRPr="00ED4019">
        <w:rPr>
          <w:rFonts w:ascii="Times New Roman" w:hAnsi="Times New Roman"/>
          <w:lang w:eastAsia="ko-KR"/>
        </w:rPr>
        <w:t>시계열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분석에서는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이전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데이터와의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차감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데이터가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매우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중요하게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활용된다</w:t>
      </w:r>
      <w:r w:rsidRPr="00ED4019">
        <w:rPr>
          <w:rFonts w:ascii="Times New Roman" w:hAnsi="Times New Roman"/>
          <w:lang w:eastAsia="ko-KR"/>
        </w:rPr>
        <w:t xml:space="preserve">. </w:t>
      </w:r>
      <w:r w:rsidRPr="00ED4019">
        <w:rPr>
          <w:rFonts w:ascii="Times New Roman" w:hAnsi="Times New Roman"/>
          <w:lang w:eastAsia="ko-KR"/>
        </w:rPr>
        <w:t>차감</w:t>
      </w:r>
      <w:ins w:id="2968" w:author="user" w:date="2021-03-21T22:29:00Z">
        <w:r w:rsidR="004F2AC1">
          <w:rPr>
            <w:rFonts w:ascii="Times New Roman" w:hAnsi="Times New Roman" w:hint="eastAsia"/>
            <w:lang w:eastAsia="ko-KR"/>
          </w:rPr>
          <w:t xml:space="preserve"> </w:t>
        </w:r>
      </w:ins>
      <w:r w:rsidRPr="00ED4019">
        <w:rPr>
          <w:rFonts w:ascii="Times New Roman" w:hAnsi="Times New Roman"/>
          <w:lang w:eastAsia="ko-KR"/>
        </w:rPr>
        <w:t>데이터가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증감량이며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차감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데이터를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원본</w:t>
      </w:r>
      <w:ins w:id="2969" w:author="user" w:date="2021-03-21T22:29:00Z">
        <w:r w:rsidR="004F2AC1">
          <w:rPr>
            <w:rFonts w:ascii="Times New Roman" w:hAnsi="Times New Roman" w:hint="eastAsia"/>
            <w:lang w:eastAsia="ko-KR"/>
          </w:rPr>
          <w:t xml:space="preserve"> </w:t>
        </w:r>
      </w:ins>
      <w:r w:rsidRPr="00ED4019">
        <w:rPr>
          <w:rFonts w:ascii="Times New Roman" w:hAnsi="Times New Roman"/>
          <w:lang w:eastAsia="ko-KR"/>
        </w:rPr>
        <w:t>데이터로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나누면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증감률이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된다</w:t>
      </w:r>
      <w:r w:rsidRPr="00ED4019">
        <w:rPr>
          <w:rFonts w:ascii="Times New Roman" w:hAnsi="Times New Roman"/>
          <w:lang w:eastAsia="ko-KR"/>
        </w:rPr>
        <w:t>.</w:t>
      </w:r>
    </w:p>
    <w:p w14:paraId="1360F856" w14:textId="77777777" w:rsidR="00FD7B2A" w:rsidRPr="00ED4019" w:rsidRDefault="00FD7B2A">
      <w:pPr>
        <w:pStyle w:val="a0"/>
        <w:keepNext/>
        <w:jc w:val="both"/>
        <w:rPr>
          <w:rFonts w:ascii="Times New Roman" w:hAnsi="Times New Roman"/>
        </w:rPr>
        <w:pPrChange w:id="2970" w:author="제이펍 출판사" w:date="2021-03-14T15:57:00Z">
          <w:pPr>
            <w:pStyle w:val="a0"/>
            <w:keepNext/>
          </w:pPr>
        </w:pPrChange>
      </w:pPr>
      <w:r w:rsidRPr="00ED4019">
        <w:rPr>
          <w:rFonts w:ascii="Times New Roman" w:hAnsi="Times New Roman"/>
          <w:noProof/>
          <w:lang w:eastAsia="ko-KR"/>
        </w:rPr>
        <w:drawing>
          <wp:inline distT="0" distB="0" distL="0" distR="0" wp14:anchorId="1569DC0D" wp14:editId="192BA9CE">
            <wp:extent cx="4297680" cy="4059936"/>
            <wp:effectExtent l="0" t="0" r="0" b="0"/>
            <wp:docPr id="4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" descr="incrate.jpg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7680" cy="405993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A23A954" w14:textId="77777777" w:rsidR="00FD7B2A" w:rsidRPr="00ED4019" w:rsidRDefault="00FD7B2A">
      <w:pPr>
        <w:pStyle w:val="a6"/>
        <w:jc w:val="both"/>
        <w:rPr>
          <w:rFonts w:ascii="Times New Roman" w:hAnsi="Times New Roman"/>
        </w:rPr>
        <w:pPrChange w:id="2971" w:author="제이펍 출판사" w:date="2021-03-14T15:57:00Z">
          <w:pPr>
            <w:pStyle w:val="a6"/>
          </w:pPr>
        </w:pPrChange>
      </w:pPr>
      <w:commentRangeStart w:id="2972"/>
      <w:r w:rsidRPr="00ED4019">
        <w:rPr>
          <w:rFonts w:ascii="Times New Roman" w:hAnsi="Times New Roman" w:hint="eastAsia"/>
        </w:rPr>
        <w:t>그림</w:t>
      </w:r>
      <w:r w:rsidRPr="00ED4019">
        <w:rPr>
          <w:rFonts w:ascii="Times New Roman" w:hAnsi="Times New Roman" w:hint="eastAsia"/>
        </w:rPr>
        <w:t xml:space="preserve"> </w:t>
      </w:r>
      <w:r w:rsidRPr="00ED4019">
        <w:rPr>
          <w:rFonts w:ascii="Times New Roman" w:hAnsi="Times New Roman"/>
        </w:rPr>
        <w:t>4-13</w:t>
      </w:r>
      <w:commentRangeEnd w:id="2972"/>
      <w:r w:rsidR="004F2AC1">
        <w:rPr>
          <w:rStyle w:val="af3"/>
          <w:i w:val="0"/>
        </w:rPr>
        <w:commentReference w:id="2972"/>
      </w:r>
    </w:p>
    <w:p w14:paraId="1523BAD5" w14:textId="1F146027" w:rsidR="00FD7B2A" w:rsidRPr="00ED4019" w:rsidRDefault="00FD7B2A">
      <w:pPr>
        <w:pStyle w:val="Compact"/>
        <w:numPr>
          <w:ilvl w:val="0"/>
          <w:numId w:val="11"/>
        </w:numPr>
        <w:jc w:val="both"/>
        <w:rPr>
          <w:rFonts w:ascii="Times New Roman" w:hAnsi="Times New Roman"/>
          <w:lang w:eastAsia="ko-KR"/>
        </w:rPr>
        <w:pPrChange w:id="2973" w:author="제이펍 출판사" w:date="2021-03-14T15:57:00Z">
          <w:pPr>
            <w:pStyle w:val="Compact"/>
            <w:numPr>
              <w:numId w:val="11"/>
            </w:numPr>
            <w:tabs>
              <w:tab w:val="num" w:pos="0"/>
            </w:tabs>
            <w:ind w:left="480" w:hanging="480"/>
          </w:pPr>
        </w:pPrChange>
      </w:pPr>
      <w:del w:id="2974" w:author="제이펍 출판사" w:date="2021-03-14T20:35:00Z">
        <w:r w:rsidRPr="00ED4019" w:rsidDel="00EE4FE2">
          <w:rPr>
            <w:rFonts w:ascii="Times New Roman" w:hAnsi="Times New Roman"/>
            <w:lang w:eastAsia="ko-KR"/>
          </w:rPr>
          <w:delText>데이터프레</w:delText>
        </w:r>
      </w:del>
      <w:ins w:id="2975" w:author="제이펍 출판사" w:date="2021-03-14T20:35:00Z">
        <w:r w:rsidR="00EE4FE2">
          <w:rPr>
            <w:rFonts w:ascii="Times New Roman" w:hAnsi="Times New Roman"/>
            <w:lang w:eastAsia="ko-KR"/>
          </w:rPr>
          <w:t>데이터</w:t>
        </w:r>
        <w:r w:rsidR="00EE4FE2">
          <w:rPr>
            <w:rFonts w:ascii="Times New Roman" w:hAnsi="Times New Roman"/>
            <w:lang w:eastAsia="ko-KR"/>
          </w:rPr>
          <w:t xml:space="preserve"> </w:t>
        </w:r>
        <w:r w:rsidR="00EE4FE2">
          <w:rPr>
            <w:rFonts w:ascii="Times New Roman" w:hAnsi="Times New Roman"/>
            <w:lang w:eastAsia="ko-KR"/>
          </w:rPr>
          <w:t>프레</w:t>
        </w:r>
      </w:ins>
      <w:r w:rsidRPr="00ED4019">
        <w:rPr>
          <w:rFonts w:ascii="Times New Roman" w:hAnsi="Times New Roman"/>
          <w:lang w:eastAsia="ko-KR"/>
        </w:rPr>
        <w:t>임</w:t>
      </w:r>
      <w:del w:id="2976" w:author="user" w:date="2021-03-21T22:30:00Z">
        <w:r w:rsidRPr="00ED4019" w:rsidDel="004F2AC1">
          <w:rPr>
            <w:rFonts w:ascii="Times New Roman" w:hAnsi="Times New Roman"/>
            <w:lang w:eastAsia="ko-KR"/>
          </w:rPr>
          <w:delText xml:space="preserve"> </w:delText>
        </w:r>
      </w:del>
      <w:r w:rsidRPr="00ED4019">
        <w:rPr>
          <w:rFonts w:ascii="Times New Roman" w:hAnsi="Times New Roman"/>
          <w:lang w:eastAsia="ko-KR"/>
        </w:rPr>
        <w:t xml:space="preserve">: lag() </w:t>
      </w:r>
      <w:r w:rsidRPr="00ED4019">
        <w:rPr>
          <w:rFonts w:ascii="Times New Roman" w:hAnsi="Times New Roman"/>
          <w:lang w:eastAsia="ko-KR"/>
        </w:rPr>
        <w:t>함수</w:t>
      </w:r>
    </w:p>
    <w:p w14:paraId="16C34384" w14:textId="71D93D10" w:rsidR="00FD7B2A" w:rsidRPr="00ED4019" w:rsidRDefault="00FD7B2A">
      <w:pPr>
        <w:jc w:val="both"/>
        <w:rPr>
          <w:rFonts w:ascii="Times New Roman" w:hAnsi="Times New Roman"/>
          <w:lang w:eastAsia="ko-KR"/>
        </w:rPr>
        <w:pPrChange w:id="2977" w:author="제이펍 출판사" w:date="2021-03-14T15:57:00Z">
          <w:pPr/>
        </w:pPrChange>
      </w:pPr>
      <w:r w:rsidRPr="00ED4019">
        <w:rPr>
          <w:rFonts w:ascii="Times New Roman" w:hAnsi="Times New Roman"/>
          <w:lang w:eastAsia="ko-KR"/>
        </w:rPr>
        <w:t>시계열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데이터가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저장된</w:t>
      </w:r>
      <w:r w:rsidRPr="00ED4019">
        <w:rPr>
          <w:rFonts w:ascii="Times New Roman" w:hAnsi="Times New Roman"/>
          <w:lang w:eastAsia="ko-KR"/>
        </w:rPr>
        <w:t xml:space="preserve"> </w:t>
      </w:r>
      <w:del w:id="2978" w:author="제이펍 출판사" w:date="2021-03-14T20:35:00Z">
        <w:r w:rsidRPr="00ED4019" w:rsidDel="00EE4FE2">
          <w:rPr>
            <w:rFonts w:ascii="Times New Roman" w:hAnsi="Times New Roman"/>
            <w:lang w:eastAsia="ko-KR"/>
          </w:rPr>
          <w:delText>데이터프레</w:delText>
        </w:r>
      </w:del>
      <w:ins w:id="2979" w:author="제이펍 출판사" w:date="2021-03-14T20:35:00Z">
        <w:r w:rsidR="00EE4FE2">
          <w:rPr>
            <w:rFonts w:ascii="Times New Roman" w:hAnsi="Times New Roman"/>
            <w:lang w:eastAsia="ko-KR"/>
          </w:rPr>
          <w:t>데이터</w:t>
        </w:r>
        <w:r w:rsidR="00EE4FE2">
          <w:rPr>
            <w:rFonts w:ascii="Times New Roman" w:hAnsi="Times New Roman"/>
            <w:lang w:eastAsia="ko-KR"/>
          </w:rPr>
          <w:t xml:space="preserve"> </w:t>
        </w:r>
        <w:r w:rsidR="00EE4FE2">
          <w:rPr>
            <w:rFonts w:ascii="Times New Roman" w:hAnsi="Times New Roman"/>
            <w:lang w:eastAsia="ko-KR"/>
          </w:rPr>
          <w:t>프레</w:t>
        </w:r>
      </w:ins>
      <w:r w:rsidRPr="00ED4019">
        <w:rPr>
          <w:rFonts w:ascii="Times New Roman" w:hAnsi="Times New Roman"/>
          <w:lang w:eastAsia="ko-KR"/>
        </w:rPr>
        <w:t>임의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데이터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열에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Style w:val="VerbatimChar"/>
          <w:rFonts w:ascii="Times New Roman" w:hAnsi="Times New Roman"/>
          <w:lang w:eastAsia="ko-KR"/>
        </w:rPr>
        <w:t>lag()</w:t>
      </w:r>
      <w:r w:rsidRPr="00ED4019">
        <w:rPr>
          <w:rFonts w:ascii="Times New Roman" w:hAnsi="Times New Roman"/>
          <w:lang w:eastAsia="ko-KR"/>
        </w:rPr>
        <w:t>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적용하면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데이터를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하나씩</w:t>
      </w:r>
      <w:r w:rsidRPr="00ED4019">
        <w:rPr>
          <w:rFonts w:ascii="Times New Roman" w:hAnsi="Times New Roman"/>
          <w:lang w:eastAsia="ko-KR"/>
        </w:rPr>
        <w:t xml:space="preserve"> </w:t>
      </w:r>
      <w:del w:id="2980" w:author="user" w:date="2021-03-21T22:30:00Z">
        <w:r w:rsidRPr="00ED4019" w:rsidDel="004F2AC1">
          <w:rPr>
            <w:rFonts w:ascii="Times New Roman" w:hAnsi="Times New Roman"/>
            <w:lang w:eastAsia="ko-KR"/>
          </w:rPr>
          <w:delText>S</w:delText>
        </w:r>
      </w:del>
      <w:commentRangeStart w:id="2981"/>
      <w:ins w:id="2982" w:author="user" w:date="2021-03-21T22:30:00Z">
        <w:r w:rsidR="004F2AC1">
          <w:rPr>
            <w:rFonts w:ascii="Times New Roman" w:hAnsi="Times New Roman" w:hint="eastAsia"/>
            <w:lang w:eastAsia="ko-KR"/>
          </w:rPr>
          <w:t>s</w:t>
        </w:r>
      </w:ins>
      <w:r w:rsidRPr="00ED4019">
        <w:rPr>
          <w:rFonts w:ascii="Times New Roman" w:hAnsi="Times New Roman"/>
          <w:lang w:eastAsia="ko-KR"/>
        </w:rPr>
        <w:t>hift</w:t>
      </w:r>
      <w:commentRangeEnd w:id="2981"/>
      <w:r w:rsidR="004F2AC1">
        <w:rPr>
          <w:rStyle w:val="af3"/>
        </w:rPr>
        <w:commentReference w:id="2981"/>
      </w:r>
      <w:del w:id="2983" w:author="user" w:date="2021-03-21T22:30:00Z">
        <w:r w:rsidRPr="00ED4019" w:rsidDel="004F2AC1">
          <w:rPr>
            <w:rFonts w:ascii="Times New Roman" w:hAnsi="Times New Roman"/>
            <w:lang w:eastAsia="ko-KR"/>
          </w:rPr>
          <w:delText xml:space="preserve"> </w:delText>
        </w:r>
      </w:del>
      <w:r w:rsidRPr="00ED4019">
        <w:rPr>
          <w:rFonts w:ascii="Times New Roman" w:hAnsi="Times New Roman"/>
          <w:lang w:eastAsia="ko-KR"/>
        </w:rPr>
        <w:t>시킨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데이터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열을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돌려준다</w:t>
      </w:r>
      <w:r w:rsidRPr="00ED4019">
        <w:rPr>
          <w:rFonts w:ascii="Times New Roman" w:hAnsi="Times New Roman"/>
          <w:lang w:eastAsia="ko-KR"/>
        </w:rPr>
        <w:t xml:space="preserve">. </w:t>
      </w:r>
      <w:r w:rsidRPr="00ED4019">
        <w:rPr>
          <w:rFonts w:ascii="Times New Roman" w:hAnsi="Times New Roman"/>
          <w:lang w:eastAsia="ko-KR"/>
        </w:rPr>
        <w:t>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열을</w:t>
      </w:r>
      <w:r w:rsidRPr="00ED4019">
        <w:rPr>
          <w:rFonts w:ascii="Times New Roman" w:hAnsi="Times New Roman"/>
          <w:lang w:eastAsia="ko-KR"/>
        </w:rPr>
        <w:t xml:space="preserve"> </w:t>
      </w:r>
      <w:del w:id="2984" w:author="제이펍 출판사" w:date="2021-03-14T20:35:00Z">
        <w:r w:rsidRPr="00ED4019" w:rsidDel="00EE4FE2">
          <w:rPr>
            <w:rFonts w:ascii="Times New Roman" w:hAnsi="Times New Roman"/>
            <w:lang w:eastAsia="ko-KR"/>
          </w:rPr>
          <w:delText>데이터프레</w:delText>
        </w:r>
      </w:del>
      <w:ins w:id="2985" w:author="제이펍 출판사" w:date="2021-03-14T20:35:00Z">
        <w:r w:rsidR="00EE4FE2">
          <w:rPr>
            <w:rFonts w:ascii="Times New Roman" w:hAnsi="Times New Roman"/>
            <w:lang w:eastAsia="ko-KR"/>
          </w:rPr>
          <w:t>데이터</w:t>
        </w:r>
        <w:r w:rsidR="00EE4FE2">
          <w:rPr>
            <w:rFonts w:ascii="Times New Roman" w:hAnsi="Times New Roman"/>
            <w:lang w:eastAsia="ko-KR"/>
          </w:rPr>
          <w:t xml:space="preserve"> </w:t>
        </w:r>
        <w:r w:rsidR="00EE4FE2">
          <w:rPr>
            <w:rFonts w:ascii="Times New Roman" w:hAnsi="Times New Roman"/>
            <w:lang w:eastAsia="ko-KR"/>
          </w:rPr>
          <w:t>프레</w:t>
        </w:r>
      </w:ins>
      <w:r w:rsidRPr="00ED4019">
        <w:rPr>
          <w:rFonts w:ascii="Times New Roman" w:hAnsi="Times New Roman"/>
          <w:lang w:eastAsia="ko-KR"/>
        </w:rPr>
        <w:t>임에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추가</w:t>
      </w:r>
      <w:del w:id="2986" w:author="제이펍 출판사" w:date="2021-03-14T20:27:00Z">
        <w:r w:rsidRPr="00ED4019" w:rsidDel="00F13479">
          <w:rPr>
            <w:rFonts w:ascii="Times New Roman" w:hAnsi="Times New Roman"/>
            <w:lang w:eastAsia="ko-KR"/>
          </w:rPr>
          <w:delText>해주</w:delText>
        </w:r>
      </w:del>
      <w:ins w:id="2987" w:author="제이펍 출판사" w:date="2021-03-14T20:27:00Z">
        <w:r w:rsidR="00F13479">
          <w:rPr>
            <w:rFonts w:ascii="Times New Roman" w:hAnsi="Times New Roman"/>
            <w:lang w:eastAsia="ko-KR"/>
          </w:rPr>
          <w:t>해</w:t>
        </w:r>
        <w:r w:rsidR="00F13479">
          <w:rPr>
            <w:rFonts w:ascii="Times New Roman" w:hAnsi="Times New Roman"/>
            <w:lang w:eastAsia="ko-KR"/>
          </w:rPr>
          <w:t xml:space="preserve"> </w:t>
        </w:r>
        <w:r w:rsidR="00F13479">
          <w:rPr>
            <w:rFonts w:ascii="Times New Roman" w:hAnsi="Times New Roman"/>
            <w:lang w:eastAsia="ko-KR"/>
          </w:rPr>
          <w:t>주</w:t>
        </w:r>
      </w:ins>
      <w:r w:rsidRPr="00ED4019">
        <w:rPr>
          <w:rFonts w:ascii="Times New Roman" w:hAnsi="Times New Roman"/>
          <w:lang w:eastAsia="ko-KR"/>
        </w:rPr>
        <w:t>고</w:t>
      </w:r>
      <w:r w:rsidRPr="00ED4019">
        <w:rPr>
          <w:rFonts w:ascii="Times New Roman" w:hAnsi="Times New Roman"/>
          <w:lang w:eastAsia="ko-KR"/>
        </w:rPr>
        <w:t xml:space="preserve"> mutate()</w:t>
      </w:r>
      <w:r w:rsidRPr="00ED4019">
        <w:rPr>
          <w:rFonts w:ascii="Times New Roman" w:hAnsi="Times New Roman"/>
          <w:lang w:eastAsia="ko-KR"/>
        </w:rPr>
        <w:t>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사용해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원본</w:t>
      </w:r>
      <w:ins w:id="2988" w:author="user" w:date="2021-03-21T22:30:00Z">
        <w:r w:rsidR="004F2AC1">
          <w:rPr>
            <w:rFonts w:ascii="Times New Roman" w:hAnsi="Times New Roman" w:hint="eastAsia"/>
            <w:lang w:eastAsia="ko-KR"/>
          </w:rPr>
          <w:t xml:space="preserve"> </w:t>
        </w:r>
      </w:ins>
      <w:r w:rsidRPr="00ED4019">
        <w:rPr>
          <w:rFonts w:ascii="Times New Roman" w:hAnsi="Times New Roman"/>
          <w:lang w:eastAsia="ko-KR"/>
        </w:rPr>
        <w:t>데이터에서</w:t>
      </w:r>
      <w:r w:rsidRPr="00ED4019">
        <w:rPr>
          <w:rFonts w:ascii="Times New Roman" w:hAnsi="Times New Roman"/>
          <w:lang w:eastAsia="ko-KR"/>
        </w:rPr>
        <w:t xml:space="preserve"> lag</w:t>
      </w:r>
      <w:r w:rsidRPr="00ED4019">
        <w:rPr>
          <w:rFonts w:ascii="Times New Roman" w:hAnsi="Times New Roman"/>
          <w:lang w:eastAsia="ko-KR"/>
        </w:rPr>
        <w:t>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데이터를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빼주면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증감량을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얻을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있고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증감량을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원본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데이터로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나눠주면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증감률을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구할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있다</w:t>
      </w:r>
      <w:r w:rsidRPr="00ED4019">
        <w:rPr>
          <w:rFonts w:ascii="Times New Roman" w:hAnsi="Times New Roman"/>
          <w:lang w:eastAsia="ko-KR"/>
        </w:rPr>
        <w:t>.</w:t>
      </w:r>
    </w:p>
    <w:p w14:paraId="5C01D307" w14:textId="2A2DD81D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2989" w:author="제이펍 출판사" w:date="2021-03-14T15:57:00Z">
          <w:pPr>
            <w:pStyle w:val="SourceCode"/>
          </w:pPr>
        </w:pPrChange>
      </w:pPr>
      <w:r w:rsidRPr="00ED4019">
        <w:rPr>
          <w:rStyle w:val="NormalTok"/>
          <w:rFonts w:ascii="Times New Roman" w:hAnsi="Times New Roman"/>
          <w:lang w:eastAsia="ko-KR"/>
        </w:rPr>
        <w:t xml:space="preserve"> </w:t>
      </w:r>
      <w:r w:rsidRPr="00ED4019">
        <w:rPr>
          <w:rStyle w:val="NormalTok"/>
          <w:rFonts w:ascii="Times New Roman" w:hAnsi="Times New Roman"/>
        </w:rPr>
        <w:t xml:space="preserve">students_lag </w:t>
      </w:r>
      <w:r w:rsidRPr="00ED4019">
        <w:rPr>
          <w:rStyle w:val="OtherTok"/>
          <w:rFonts w:ascii="Times New Roman" w:hAnsi="Times New Roman"/>
        </w:rPr>
        <w:t>&lt;</w:t>
      </w:r>
      <w:proofErr w:type="gramStart"/>
      <w:r w:rsidRPr="00ED4019">
        <w:rPr>
          <w:rStyle w:val="OtherTok"/>
          <w:rFonts w:ascii="Times New Roman" w:hAnsi="Times New Roman"/>
        </w:rPr>
        <w:t>-</w:t>
      </w:r>
      <w:r w:rsidRPr="00ED4019">
        <w:rPr>
          <w:rStyle w:val="NormalTok"/>
          <w:rFonts w:ascii="Times New Roman" w:hAnsi="Times New Roman"/>
        </w:rPr>
        <w:t xml:space="preserve">  </w:t>
      </w:r>
      <w:r w:rsidRPr="00ED4019">
        <w:rPr>
          <w:rStyle w:val="FunctionTok"/>
          <w:rFonts w:ascii="Times New Roman" w:hAnsi="Times New Roman"/>
        </w:rPr>
        <w:t>cbind</w:t>
      </w:r>
      <w:proofErr w:type="gramEnd"/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NormalTok"/>
          <w:rFonts w:ascii="Times New Roman" w:hAnsi="Times New Roman"/>
        </w:rPr>
        <w:t>연도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OtherTok"/>
          <w:rFonts w:ascii="Times New Roman" w:hAnsi="Times New Roman"/>
        </w:rPr>
        <w:t>=</w:t>
      </w:r>
      <w:r w:rsidRPr="00ED4019">
        <w:rPr>
          <w:rStyle w:val="NormalTok"/>
          <w:rFonts w:ascii="Times New Roman" w:hAnsi="Times New Roman"/>
        </w:rPr>
        <w:t xml:space="preserve"> students</w:t>
      </w:r>
      <w:r w:rsidRPr="00ED4019">
        <w:rPr>
          <w:rStyle w:val="SpecialCharTok"/>
          <w:rFonts w:ascii="Times New Roman" w:hAnsi="Times New Roman"/>
        </w:rPr>
        <w:t>$</w:t>
      </w:r>
      <w:r w:rsidRPr="00ED4019">
        <w:rPr>
          <w:rStyle w:val="NormalTok"/>
          <w:rFonts w:ascii="Times New Roman" w:hAnsi="Times New Roman"/>
        </w:rPr>
        <w:t>연도</w:t>
      </w:r>
      <w:r w:rsidRPr="00ED4019">
        <w:rPr>
          <w:rStyle w:val="NormalTok"/>
          <w:rFonts w:ascii="Times New Roman" w:hAnsi="Times New Roman"/>
        </w:rPr>
        <w:t xml:space="preserve">, 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                      </w:t>
      </w:r>
      <w:r w:rsidRPr="00ED4019">
        <w:rPr>
          <w:rStyle w:val="NormalTok"/>
          <w:rFonts w:ascii="Times New Roman" w:hAnsi="Times New Roman"/>
        </w:rPr>
        <w:t>학생수계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OtherTok"/>
          <w:rFonts w:ascii="Times New Roman" w:hAnsi="Times New Roman"/>
        </w:rPr>
        <w:t>=</w:t>
      </w:r>
      <w:r w:rsidRPr="00ED4019">
        <w:rPr>
          <w:rStyle w:val="NormalTok"/>
          <w:rFonts w:ascii="Times New Roman" w:hAnsi="Times New Roman"/>
        </w:rPr>
        <w:t xml:space="preserve"> students</w:t>
      </w:r>
      <w:r w:rsidRPr="00ED4019">
        <w:rPr>
          <w:rStyle w:val="SpecialCharTok"/>
          <w:rFonts w:ascii="Times New Roman" w:hAnsi="Times New Roman"/>
        </w:rPr>
        <w:t>$</w:t>
      </w:r>
      <w:r w:rsidRPr="00ED4019">
        <w:rPr>
          <w:rStyle w:val="NormalTok"/>
          <w:rFonts w:ascii="Times New Roman" w:hAnsi="Times New Roman"/>
        </w:rPr>
        <w:t>학생수계</w:t>
      </w:r>
      <w:r w:rsidRPr="00ED4019">
        <w:rPr>
          <w:rStyle w:val="NormalTok"/>
          <w:rFonts w:ascii="Times New Roman" w:hAnsi="Times New Roman"/>
        </w:rPr>
        <w:t xml:space="preserve">, 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                      </w:t>
      </w:r>
      <w:r w:rsidRPr="00ED4019">
        <w:rPr>
          <w:rStyle w:val="NormalTok"/>
          <w:rFonts w:ascii="Times New Roman" w:hAnsi="Times New Roman"/>
        </w:rPr>
        <w:t>전년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OtherTok"/>
          <w:rFonts w:ascii="Times New Roman" w:hAnsi="Times New Roman"/>
        </w:rPr>
        <w:t>=</w:t>
      </w:r>
      <w:r w:rsidRPr="00ED4019">
        <w:rPr>
          <w:rStyle w:val="NormalTok"/>
          <w:rFonts w:ascii="Times New Roman" w:hAnsi="Times New Roman"/>
        </w:rPr>
        <w:t xml:space="preserve"> students </w:t>
      </w:r>
      <w:r w:rsidRPr="00ED4019">
        <w:rPr>
          <w:rStyle w:val="SpecialCharTok"/>
          <w:rFonts w:ascii="Times New Roman" w:hAnsi="Times New Roman"/>
        </w:rPr>
        <w:t>%&gt;%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                         </w:t>
      </w:r>
      <w:r w:rsidRPr="00ED4019">
        <w:rPr>
          <w:rStyle w:val="FunctionTok"/>
          <w:rFonts w:ascii="Times New Roman" w:hAnsi="Times New Roman"/>
        </w:rPr>
        <w:t>lag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DecValTok"/>
          <w:rFonts w:ascii="Times New Roman" w:hAnsi="Times New Roman"/>
        </w:rPr>
        <w:t>1</w:t>
      </w:r>
      <w:r w:rsidRPr="00ED4019">
        <w:rPr>
          <w:rStyle w:val="NormalTok"/>
          <w:rFonts w:ascii="Times New Roman" w:hAnsi="Times New Roman"/>
        </w:rPr>
        <w:t>)</w:t>
      </w:r>
      <w:r w:rsidRPr="00ED4019">
        <w:rPr>
          <w:rStyle w:val="SpecialCharTok"/>
          <w:rFonts w:ascii="Times New Roman" w:hAnsi="Times New Roman"/>
        </w:rPr>
        <w:t>%&gt;%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                         </w:t>
      </w:r>
      <w:r w:rsidRPr="00ED4019">
        <w:rPr>
          <w:rStyle w:val="FunctionTok"/>
          <w:rFonts w:ascii="Times New Roman" w:hAnsi="Times New Roman"/>
        </w:rPr>
        <w:t>select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NormalTok"/>
          <w:rFonts w:ascii="Times New Roman" w:hAnsi="Times New Roman"/>
        </w:rPr>
        <w:t>학생수계</w:t>
      </w:r>
      <w:r w:rsidRPr="00ED4019">
        <w:rPr>
          <w:rStyle w:val="NormalTok"/>
          <w:rFonts w:ascii="Times New Roman" w:hAnsi="Times New Roman"/>
        </w:rPr>
        <w:t xml:space="preserve">) </w:t>
      </w:r>
      <w:r w:rsidRPr="00ED4019">
        <w:rPr>
          <w:rStyle w:val="SpecialCharTok"/>
          <w:rFonts w:ascii="Times New Roman" w:hAnsi="Times New Roman"/>
        </w:rPr>
        <w:t>%&gt;%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lastRenderedPageBreak/>
        <w:t xml:space="preserve">                           </w:t>
      </w:r>
      <w:r w:rsidRPr="00ED4019">
        <w:rPr>
          <w:rStyle w:val="FunctionTok"/>
          <w:rFonts w:ascii="Times New Roman" w:hAnsi="Times New Roman"/>
        </w:rPr>
        <w:t>rename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NormalTok"/>
          <w:rFonts w:ascii="Times New Roman" w:hAnsi="Times New Roman"/>
        </w:rPr>
        <w:t>전년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OtherTok"/>
          <w:rFonts w:ascii="Times New Roman" w:hAnsi="Times New Roman"/>
        </w:rPr>
        <w:t>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NormalTok"/>
          <w:rFonts w:ascii="Times New Roman" w:hAnsi="Times New Roman"/>
        </w:rPr>
        <w:t>학생수계</w:t>
      </w:r>
      <w:r w:rsidRPr="00ED4019">
        <w:rPr>
          <w:rStyle w:val="NormalTok"/>
          <w:rFonts w:ascii="Times New Roman" w:hAnsi="Times New Roman"/>
        </w:rPr>
        <w:t>)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                     ) </w:t>
      </w:r>
      <w:r w:rsidRPr="00ED4019">
        <w:rPr>
          <w:rStyle w:val="SpecialCharTok"/>
          <w:rFonts w:ascii="Times New Roman" w:hAnsi="Times New Roman"/>
        </w:rPr>
        <w:t>%&gt;%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  </w:t>
      </w:r>
      <w:r w:rsidRPr="00ED4019">
        <w:rPr>
          <w:rStyle w:val="FunctionTok"/>
          <w:rFonts w:ascii="Times New Roman" w:hAnsi="Times New Roman"/>
        </w:rPr>
        <w:t>mutate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NormalTok"/>
          <w:rFonts w:ascii="Times New Roman" w:hAnsi="Times New Roman"/>
        </w:rPr>
        <w:t>증감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OtherTok"/>
          <w:rFonts w:ascii="Times New Roman" w:hAnsi="Times New Roman"/>
        </w:rPr>
        <w:t>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NormalTok"/>
          <w:rFonts w:ascii="Times New Roman" w:hAnsi="Times New Roman"/>
        </w:rPr>
        <w:t>학생수계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pecialCharTok"/>
          <w:rFonts w:ascii="Times New Roman" w:hAnsi="Times New Roman"/>
        </w:rPr>
        <w:t>-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NormalTok"/>
          <w:rFonts w:ascii="Times New Roman" w:hAnsi="Times New Roman"/>
        </w:rPr>
        <w:t>전년</w:t>
      </w:r>
      <w:r w:rsidRPr="00ED4019">
        <w:rPr>
          <w:rStyle w:val="NormalTok"/>
          <w:rFonts w:ascii="Times New Roman" w:hAnsi="Times New Roman"/>
        </w:rPr>
        <w:t xml:space="preserve">, </w:t>
      </w:r>
      <w:r w:rsidRPr="00ED4019">
        <w:rPr>
          <w:rStyle w:val="NormalTok"/>
          <w:rFonts w:ascii="Times New Roman" w:hAnsi="Times New Roman"/>
        </w:rPr>
        <w:t>증감</w:t>
      </w:r>
      <w:del w:id="2990" w:author="user" w:date="2021-03-21T22:30:00Z">
        <w:r w:rsidRPr="00ED4019" w:rsidDel="004F2AC1">
          <w:rPr>
            <w:rStyle w:val="NormalTok"/>
            <w:rFonts w:ascii="Times New Roman" w:hAnsi="Times New Roman" w:hint="eastAsia"/>
            <w:lang w:eastAsia="ko-KR"/>
          </w:rPr>
          <w:delText>율</w:delText>
        </w:r>
      </w:del>
      <w:ins w:id="2991" w:author="user" w:date="2021-03-21T22:30:00Z">
        <w:r w:rsidR="004F2AC1">
          <w:rPr>
            <w:rStyle w:val="NormalTok"/>
            <w:rFonts w:ascii="Times New Roman" w:hAnsi="Times New Roman" w:hint="eastAsia"/>
            <w:lang w:eastAsia="ko-KR"/>
          </w:rPr>
          <w:t>률</w:t>
        </w:r>
      </w:ins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OtherTok"/>
          <w:rFonts w:ascii="Times New Roman" w:hAnsi="Times New Roman"/>
        </w:rPr>
        <w:t>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unctionTok"/>
          <w:rFonts w:ascii="Times New Roman" w:hAnsi="Times New Roman"/>
        </w:rPr>
        <w:t>round</w:t>
      </w:r>
      <w:r w:rsidRPr="00ED4019">
        <w:rPr>
          <w:rStyle w:val="NormalTok"/>
          <w:rFonts w:ascii="Times New Roman" w:hAnsi="Times New Roman"/>
        </w:rPr>
        <w:t>((</w:t>
      </w:r>
      <w:r w:rsidRPr="00ED4019">
        <w:rPr>
          <w:rStyle w:val="NormalTok"/>
          <w:rFonts w:ascii="Times New Roman" w:hAnsi="Times New Roman"/>
        </w:rPr>
        <w:t>학생수계</w:t>
      </w:r>
      <w:r w:rsidRPr="00ED4019">
        <w:rPr>
          <w:rStyle w:val="SpecialCharTok"/>
          <w:rFonts w:ascii="Times New Roman" w:hAnsi="Times New Roman"/>
        </w:rPr>
        <w:t>/</w:t>
      </w:r>
      <w:r w:rsidRPr="00ED4019">
        <w:rPr>
          <w:rStyle w:val="NormalTok"/>
          <w:rFonts w:ascii="Times New Roman" w:hAnsi="Times New Roman"/>
        </w:rPr>
        <w:t>전년</w:t>
      </w:r>
      <w:r w:rsidRPr="00ED4019">
        <w:rPr>
          <w:rStyle w:val="NormalTok"/>
          <w:rFonts w:ascii="Times New Roman" w:hAnsi="Times New Roman"/>
        </w:rPr>
        <w:t>)</w:t>
      </w:r>
      <w:r w:rsidRPr="00ED4019">
        <w:rPr>
          <w:rStyle w:val="SpecialCharTok"/>
          <w:rFonts w:ascii="Times New Roman" w:hAnsi="Times New Roman"/>
        </w:rPr>
        <w:t>-</w:t>
      </w:r>
      <w:r w:rsidRPr="00ED4019">
        <w:rPr>
          <w:rStyle w:val="DecValTok"/>
          <w:rFonts w:ascii="Times New Roman" w:hAnsi="Times New Roman"/>
        </w:rPr>
        <w:t>1</w:t>
      </w:r>
      <w:r w:rsidRPr="00ED4019">
        <w:rPr>
          <w:rStyle w:val="NormalTok"/>
          <w:rFonts w:ascii="Times New Roman" w:hAnsi="Times New Roman"/>
        </w:rPr>
        <w:t xml:space="preserve">, </w:t>
      </w:r>
      <w:r w:rsidRPr="00ED4019">
        <w:rPr>
          <w:rStyle w:val="DecValTok"/>
          <w:rFonts w:ascii="Times New Roman" w:hAnsi="Times New Roman"/>
        </w:rPr>
        <w:t>3</w:t>
      </w:r>
      <w:r w:rsidRPr="00ED4019">
        <w:rPr>
          <w:rStyle w:val="NormalTok"/>
          <w:rFonts w:ascii="Times New Roman" w:hAnsi="Times New Roman"/>
        </w:rPr>
        <w:t xml:space="preserve">) </w:t>
      </w:r>
      <w:r w:rsidRPr="00ED4019">
        <w:rPr>
          <w:rStyle w:val="SpecialCharTok"/>
          <w:rFonts w:ascii="Times New Roman" w:hAnsi="Times New Roman"/>
        </w:rPr>
        <w:t>*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DecValTok"/>
          <w:rFonts w:ascii="Times New Roman" w:hAnsi="Times New Roman"/>
        </w:rPr>
        <w:t>100</w:t>
      </w:r>
      <w:r w:rsidRPr="00ED4019">
        <w:rPr>
          <w:rStyle w:val="NormalTok"/>
          <w:rFonts w:ascii="Times New Roman" w:hAnsi="Times New Roman"/>
        </w:rPr>
        <w:t>)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students_lag </w:t>
      </w:r>
      <w:r w:rsidRPr="00ED4019">
        <w:rPr>
          <w:rStyle w:val="SpecialCharTok"/>
          <w:rFonts w:ascii="Times New Roman" w:hAnsi="Times New Roman"/>
        </w:rPr>
        <w:t>%&gt;%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unctionTok"/>
          <w:rFonts w:ascii="Times New Roman" w:hAnsi="Times New Roman"/>
        </w:rPr>
        <w:t>head</w:t>
      </w:r>
      <w:r w:rsidRPr="00ED4019">
        <w:rPr>
          <w:rStyle w:val="NormalTok"/>
          <w:rFonts w:ascii="Times New Roman" w:hAnsi="Times New Roman"/>
        </w:rPr>
        <w:t>()</w:t>
      </w:r>
    </w:p>
    <w:p w14:paraId="4D099699" w14:textId="0BCE6BC7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2992" w:author="제이펍 출판사" w:date="2021-03-14T15:57:00Z">
          <w:pPr>
            <w:pStyle w:val="SourceCode"/>
          </w:pPr>
        </w:pPrChange>
      </w:pPr>
      <w:r w:rsidRPr="00ED4019">
        <w:rPr>
          <w:rStyle w:val="VerbatimChar"/>
          <w:rFonts w:ascii="Times New Roman" w:hAnsi="Times New Roman"/>
          <w:lang w:eastAsia="ko-KR"/>
        </w:rPr>
        <w:t xml:space="preserve">        </w:t>
      </w:r>
      <w:r w:rsidRPr="00ED4019">
        <w:rPr>
          <w:rStyle w:val="VerbatimChar"/>
          <w:rFonts w:ascii="Times New Roman" w:hAnsi="Times New Roman"/>
          <w:lang w:eastAsia="ko-KR"/>
        </w:rPr>
        <w:t>연도</w:t>
      </w:r>
      <w:r w:rsidRPr="00ED4019">
        <w:rPr>
          <w:rStyle w:val="VerbatimChar"/>
          <w:rFonts w:ascii="Times New Roman" w:hAnsi="Times New Roman"/>
          <w:lang w:eastAsia="ko-KR"/>
        </w:rPr>
        <w:t xml:space="preserve"> </w:t>
      </w:r>
      <w:r w:rsidRPr="00ED4019">
        <w:rPr>
          <w:rStyle w:val="VerbatimChar"/>
          <w:rFonts w:ascii="Times New Roman" w:hAnsi="Times New Roman"/>
          <w:lang w:eastAsia="ko-KR"/>
        </w:rPr>
        <w:t>학생수계</w:t>
      </w:r>
      <w:r w:rsidRPr="00ED4019">
        <w:rPr>
          <w:rStyle w:val="VerbatimChar"/>
          <w:rFonts w:ascii="Times New Roman" w:hAnsi="Times New Roman"/>
          <w:lang w:eastAsia="ko-KR"/>
        </w:rPr>
        <w:t xml:space="preserve">    </w:t>
      </w:r>
      <w:r w:rsidRPr="00ED4019">
        <w:rPr>
          <w:rStyle w:val="VerbatimChar"/>
          <w:rFonts w:ascii="Times New Roman" w:hAnsi="Times New Roman"/>
          <w:lang w:eastAsia="ko-KR"/>
        </w:rPr>
        <w:t>전년</w:t>
      </w:r>
      <w:r w:rsidRPr="00ED4019">
        <w:rPr>
          <w:rStyle w:val="VerbatimChar"/>
          <w:rFonts w:ascii="Times New Roman" w:hAnsi="Times New Roman"/>
          <w:lang w:eastAsia="ko-KR"/>
        </w:rPr>
        <w:t xml:space="preserve">    </w:t>
      </w:r>
      <w:r w:rsidRPr="00ED4019">
        <w:rPr>
          <w:rStyle w:val="VerbatimChar"/>
          <w:rFonts w:ascii="Times New Roman" w:hAnsi="Times New Roman"/>
          <w:lang w:eastAsia="ko-KR"/>
        </w:rPr>
        <w:t>증감</w:t>
      </w:r>
      <w:r w:rsidRPr="00ED4019">
        <w:rPr>
          <w:rStyle w:val="VerbatimChar"/>
          <w:rFonts w:ascii="Times New Roman" w:hAnsi="Times New Roman"/>
          <w:lang w:eastAsia="ko-KR"/>
        </w:rPr>
        <w:t xml:space="preserve"> </w:t>
      </w:r>
      <w:del w:id="2993" w:author="user" w:date="2021-03-21T22:31:00Z">
        <w:r w:rsidRPr="00ED4019" w:rsidDel="004F2AC1">
          <w:rPr>
            <w:rStyle w:val="VerbatimChar"/>
            <w:rFonts w:ascii="Times New Roman" w:hAnsi="Times New Roman"/>
            <w:lang w:eastAsia="ko-KR"/>
          </w:rPr>
          <w:delText>증감율</w:delText>
        </w:r>
      </w:del>
      <w:ins w:id="2994" w:author="user" w:date="2021-03-21T22:31:00Z">
        <w:r w:rsidR="004F2AC1">
          <w:rPr>
            <w:rStyle w:val="VerbatimChar"/>
            <w:rFonts w:ascii="Times New Roman" w:hAnsi="Times New Roman"/>
            <w:lang w:eastAsia="ko-KR"/>
          </w:rPr>
          <w:t>증감률</w:t>
        </w:r>
      </w:ins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  <w:lang w:eastAsia="ko-KR"/>
        </w:rPr>
        <w:t>1 1999-01-</w:t>
      </w:r>
      <w:proofErr w:type="gramStart"/>
      <w:r w:rsidRPr="00ED4019">
        <w:rPr>
          <w:rStyle w:val="VerbatimChar"/>
          <w:rFonts w:ascii="Times New Roman" w:hAnsi="Times New Roman"/>
          <w:lang w:eastAsia="ko-KR"/>
        </w:rPr>
        <w:t>01  8658358</w:t>
      </w:r>
      <w:proofErr w:type="gramEnd"/>
      <w:r w:rsidRPr="00ED4019">
        <w:rPr>
          <w:rStyle w:val="VerbatimChar"/>
          <w:rFonts w:ascii="Times New Roman" w:hAnsi="Times New Roman"/>
          <w:lang w:eastAsia="ko-KR"/>
        </w:rPr>
        <w:t xml:space="preserve">      NA      NA     NA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  <w:lang w:eastAsia="ko-KR"/>
        </w:rPr>
        <w:t>2 2000-01-01  8535867 8658358 -122491   -1.4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  <w:lang w:eastAsia="ko-KR"/>
        </w:rPr>
        <w:t>3 2001-01-01  8414423 8535867 -121444   -1.4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  <w:lang w:eastAsia="ko-KR"/>
        </w:rPr>
        <w:t>4 2002-01-01  8361933 8414423  -52490   -0.6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  <w:lang w:eastAsia="ko-KR"/>
        </w:rPr>
        <w:t>5 2003-01-01  8379775 8361933   17842    0.2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  <w:lang w:eastAsia="ko-KR"/>
        </w:rPr>
        <w:t>6 2004-01-01  8371630 8379775   -8145   -0.1</w:t>
      </w:r>
    </w:p>
    <w:p w14:paraId="03E34A5F" w14:textId="77777777" w:rsidR="00FD7B2A" w:rsidRPr="00ED4019" w:rsidRDefault="00FD7B2A">
      <w:pPr>
        <w:numPr>
          <w:ilvl w:val="0"/>
          <w:numId w:val="11"/>
        </w:numPr>
        <w:jc w:val="both"/>
        <w:rPr>
          <w:rFonts w:ascii="Times New Roman" w:hAnsi="Times New Roman"/>
        </w:rPr>
        <w:pPrChange w:id="2995" w:author="제이펍 출판사" w:date="2021-03-14T15:57:00Z">
          <w:pPr>
            <w:numPr>
              <w:numId w:val="11"/>
            </w:numPr>
            <w:tabs>
              <w:tab w:val="num" w:pos="0"/>
            </w:tabs>
            <w:ind w:left="480" w:hanging="480"/>
          </w:pPr>
        </w:pPrChange>
      </w:pPr>
      <w:r w:rsidRPr="00ED4019">
        <w:rPr>
          <w:rFonts w:ascii="Times New Roman" w:hAnsi="Times New Roman"/>
        </w:rPr>
        <w:t>코드</w:t>
      </w:r>
      <w:r w:rsidRPr="00ED4019">
        <w:rPr>
          <w:rFonts w:ascii="Times New Roman" w:hAnsi="Times New Roman"/>
        </w:rPr>
        <w:t xml:space="preserve"> </w:t>
      </w:r>
      <w:r w:rsidRPr="00ED4019">
        <w:rPr>
          <w:rFonts w:ascii="Times New Roman" w:hAnsi="Times New Roman"/>
        </w:rPr>
        <w:t>설명</w:t>
      </w:r>
    </w:p>
    <w:p w14:paraId="41A8C95F" w14:textId="04D465EF" w:rsidR="00FD7B2A" w:rsidRPr="00ED4019" w:rsidRDefault="00FD7B2A">
      <w:pPr>
        <w:numPr>
          <w:ilvl w:val="1"/>
          <w:numId w:val="11"/>
        </w:numPr>
        <w:jc w:val="both"/>
        <w:rPr>
          <w:rFonts w:ascii="Times New Roman" w:hAnsi="Times New Roman"/>
          <w:lang w:eastAsia="ko-KR"/>
        </w:rPr>
        <w:pPrChange w:id="2996" w:author="제이펍 출판사" w:date="2021-03-14T15:57:00Z">
          <w:pPr>
            <w:numPr>
              <w:ilvl w:val="1"/>
              <w:numId w:val="11"/>
            </w:numPr>
            <w:tabs>
              <w:tab w:val="num" w:pos="720"/>
            </w:tabs>
            <w:ind w:left="1200" w:hanging="480"/>
          </w:pPr>
        </w:pPrChange>
      </w:pPr>
      <w:r w:rsidRPr="00ED4019">
        <w:rPr>
          <w:rStyle w:val="VerbatimChar"/>
          <w:rFonts w:ascii="Times New Roman" w:hAnsi="Times New Roman"/>
          <w:lang w:eastAsia="ko-KR"/>
        </w:rPr>
        <w:t>cbind()</w:t>
      </w:r>
      <w:r w:rsidRPr="00ED4019">
        <w:rPr>
          <w:rFonts w:ascii="Times New Roman" w:hAnsi="Times New Roman"/>
          <w:lang w:eastAsia="ko-KR"/>
        </w:rPr>
        <w:t>로</w:t>
      </w:r>
      <w:r w:rsidRPr="00ED4019">
        <w:rPr>
          <w:rFonts w:ascii="Times New Roman" w:hAnsi="Times New Roman"/>
          <w:lang w:eastAsia="ko-KR"/>
        </w:rPr>
        <w:t xml:space="preserve"> student</w:t>
      </w:r>
      <w:r w:rsidRPr="00ED4019">
        <w:rPr>
          <w:rFonts w:ascii="Times New Roman" w:hAnsi="Times New Roman"/>
          <w:lang w:eastAsia="ko-KR"/>
        </w:rPr>
        <w:t>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연도</w:t>
      </w:r>
      <w:r w:rsidRPr="00ED4019">
        <w:rPr>
          <w:rFonts w:ascii="Times New Roman" w:hAnsi="Times New Roman"/>
          <w:lang w:eastAsia="ko-KR"/>
        </w:rPr>
        <w:t xml:space="preserve">, </w:t>
      </w:r>
      <w:r w:rsidRPr="00ED4019">
        <w:rPr>
          <w:rFonts w:ascii="Times New Roman" w:hAnsi="Times New Roman"/>
          <w:lang w:eastAsia="ko-KR"/>
        </w:rPr>
        <w:t>학생수계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열과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Style w:val="VerbatimChar"/>
          <w:rFonts w:ascii="Times New Roman" w:hAnsi="Times New Roman"/>
          <w:lang w:eastAsia="ko-KR"/>
        </w:rPr>
        <w:t>lag()</w:t>
      </w:r>
      <w:r w:rsidRPr="00ED4019">
        <w:rPr>
          <w:rFonts w:ascii="Times New Roman" w:hAnsi="Times New Roman"/>
          <w:lang w:eastAsia="ko-KR"/>
        </w:rPr>
        <w:t>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결과인</w:t>
      </w:r>
      <w:r w:rsidRPr="00ED4019">
        <w:rPr>
          <w:rFonts w:ascii="Times New Roman" w:hAnsi="Times New Roman"/>
          <w:lang w:eastAsia="ko-KR"/>
        </w:rPr>
        <w:t xml:space="preserve"> lag</w:t>
      </w:r>
      <w:r w:rsidRPr="00ED4019">
        <w:rPr>
          <w:rFonts w:ascii="Times New Roman" w:hAnsi="Times New Roman"/>
          <w:lang w:eastAsia="ko-KR"/>
        </w:rPr>
        <w:t>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열을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묶어서</w:t>
      </w:r>
      <w:r w:rsidRPr="00ED4019">
        <w:rPr>
          <w:rFonts w:ascii="Times New Roman" w:hAnsi="Times New Roman"/>
          <w:lang w:eastAsia="ko-KR"/>
        </w:rPr>
        <w:t xml:space="preserve"> student_lag </w:t>
      </w:r>
      <w:del w:id="2997" w:author="제이펍 출판사" w:date="2021-03-14T20:35:00Z">
        <w:r w:rsidRPr="00ED4019" w:rsidDel="00EE4FE2">
          <w:rPr>
            <w:rFonts w:ascii="Times New Roman" w:hAnsi="Times New Roman"/>
            <w:lang w:eastAsia="ko-KR"/>
          </w:rPr>
          <w:delText>데이터프레</w:delText>
        </w:r>
      </w:del>
      <w:ins w:id="2998" w:author="제이펍 출판사" w:date="2021-03-14T20:35:00Z">
        <w:r w:rsidR="00EE4FE2">
          <w:rPr>
            <w:rFonts w:ascii="Times New Roman" w:hAnsi="Times New Roman"/>
            <w:lang w:eastAsia="ko-KR"/>
          </w:rPr>
          <w:t>데이터</w:t>
        </w:r>
        <w:r w:rsidR="00EE4FE2">
          <w:rPr>
            <w:rFonts w:ascii="Times New Roman" w:hAnsi="Times New Roman"/>
            <w:lang w:eastAsia="ko-KR"/>
          </w:rPr>
          <w:t xml:space="preserve"> </w:t>
        </w:r>
        <w:r w:rsidR="00EE4FE2">
          <w:rPr>
            <w:rFonts w:ascii="Times New Roman" w:hAnsi="Times New Roman"/>
            <w:lang w:eastAsia="ko-KR"/>
          </w:rPr>
          <w:t>프레</w:t>
        </w:r>
      </w:ins>
      <w:r w:rsidRPr="00ED4019">
        <w:rPr>
          <w:rFonts w:ascii="Times New Roman" w:hAnsi="Times New Roman"/>
          <w:lang w:eastAsia="ko-KR"/>
        </w:rPr>
        <w:t>임을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생성</w:t>
      </w:r>
    </w:p>
    <w:p w14:paraId="03421775" w14:textId="519B759E" w:rsidR="00FD7B2A" w:rsidRPr="00ED4019" w:rsidRDefault="00FD7B2A">
      <w:pPr>
        <w:numPr>
          <w:ilvl w:val="1"/>
          <w:numId w:val="11"/>
        </w:numPr>
        <w:jc w:val="both"/>
        <w:rPr>
          <w:rFonts w:ascii="Times New Roman" w:hAnsi="Times New Roman"/>
          <w:lang w:eastAsia="ko-KR"/>
        </w:rPr>
        <w:pPrChange w:id="2999" w:author="제이펍 출판사" w:date="2021-03-14T15:57:00Z">
          <w:pPr>
            <w:numPr>
              <w:ilvl w:val="1"/>
              <w:numId w:val="11"/>
            </w:numPr>
            <w:tabs>
              <w:tab w:val="num" w:pos="720"/>
            </w:tabs>
            <w:ind w:left="1200" w:hanging="480"/>
          </w:pPr>
        </w:pPrChange>
      </w:pPr>
      <w:r w:rsidRPr="00ED4019">
        <w:rPr>
          <w:rFonts w:ascii="Times New Roman" w:hAnsi="Times New Roman"/>
          <w:lang w:eastAsia="ko-KR"/>
        </w:rPr>
        <w:t>이</w:t>
      </w:r>
      <w:ins w:id="3000" w:author="user" w:date="2021-03-21T22:31:00Z">
        <w:r w:rsidR="009064BF">
          <w:rPr>
            <w:rFonts w:ascii="Times New Roman" w:hAnsi="Times New Roman" w:hint="eastAsia"/>
            <w:lang w:eastAsia="ko-KR"/>
          </w:rPr>
          <w:t xml:space="preserve"> </w:t>
        </w:r>
      </w:ins>
      <w:r w:rsidRPr="00ED4019">
        <w:rPr>
          <w:rFonts w:ascii="Times New Roman" w:hAnsi="Times New Roman"/>
          <w:lang w:eastAsia="ko-KR"/>
        </w:rPr>
        <w:t>중</w:t>
      </w:r>
      <w:r w:rsidRPr="00ED4019">
        <w:rPr>
          <w:rFonts w:ascii="Times New Roman" w:hAnsi="Times New Roman"/>
          <w:lang w:eastAsia="ko-KR"/>
        </w:rPr>
        <w:t xml:space="preserve"> lag </w:t>
      </w:r>
      <w:r w:rsidRPr="00ED4019">
        <w:rPr>
          <w:rFonts w:ascii="Times New Roman" w:hAnsi="Times New Roman"/>
          <w:lang w:eastAsia="ko-KR"/>
        </w:rPr>
        <w:t>열의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이름을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전년으로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바꿔줌</w:t>
      </w:r>
    </w:p>
    <w:p w14:paraId="198AA418" w14:textId="77777777" w:rsidR="00FD7B2A" w:rsidRPr="00ED4019" w:rsidRDefault="00FD7B2A">
      <w:pPr>
        <w:numPr>
          <w:ilvl w:val="1"/>
          <w:numId w:val="11"/>
        </w:numPr>
        <w:jc w:val="both"/>
        <w:rPr>
          <w:rFonts w:ascii="Times New Roman" w:hAnsi="Times New Roman"/>
          <w:lang w:eastAsia="ko-KR"/>
        </w:rPr>
        <w:pPrChange w:id="3001" w:author="제이펍 출판사" w:date="2021-03-14T15:57:00Z">
          <w:pPr>
            <w:numPr>
              <w:ilvl w:val="1"/>
              <w:numId w:val="11"/>
            </w:numPr>
            <w:tabs>
              <w:tab w:val="num" w:pos="720"/>
            </w:tabs>
            <w:ind w:left="1200" w:hanging="480"/>
          </w:pPr>
        </w:pPrChange>
      </w:pPr>
      <w:r w:rsidRPr="00ED4019">
        <w:rPr>
          <w:rStyle w:val="VerbatimChar"/>
          <w:rFonts w:ascii="Times New Roman" w:hAnsi="Times New Roman"/>
          <w:lang w:eastAsia="ko-KR"/>
        </w:rPr>
        <w:t>mutate()</w:t>
      </w:r>
      <w:r w:rsidRPr="00ED4019">
        <w:rPr>
          <w:rFonts w:ascii="Times New Roman" w:hAnsi="Times New Roman"/>
          <w:lang w:eastAsia="ko-KR"/>
        </w:rPr>
        <w:t>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증감</w:t>
      </w:r>
      <w:r w:rsidRPr="00ED4019">
        <w:rPr>
          <w:rFonts w:ascii="Times New Roman" w:hAnsi="Times New Roman"/>
          <w:lang w:eastAsia="ko-KR"/>
        </w:rPr>
        <w:t>(</w:t>
      </w:r>
      <w:r w:rsidRPr="00ED4019">
        <w:rPr>
          <w:rStyle w:val="VerbatimChar"/>
          <w:rFonts w:ascii="Times New Roman" w:hAnsi="Times New Roman"/>
          <w:lang w:eastAsia="ko-KR"/>
        </w:rPr>
        <w:t>학생수계</w:t>
      </w:r>
      <w:r w:rsidRPr="00ED4019">
        <w:rPr>
          <w:rStyle w:val="VerbatimChar"/>
          <w:rFonts w:ascii="Times New Roman" w:hAnsi="Times New Roman"/>
          <w:lang w:eastAsia="ko-KR"/>
        </w:rPr>
        <w:t xml:space="preserve"> - </w:t>
      </w:r>
      <w:r w:rsidRPr="00ED4019">
        <w:rPr>
          <w:rStyle w:val="VerbatimChar"/>
          <w:rFonts w:ascii="Times New Roman" w:hAnsi="Times New Roman"/>
          <w:lang w:eastAsia="ko-KR"/>
        </w:rPr>
        <w:t>전년</w:t>
      </w:r>
      <w:r w:rsidRPr="00ED4019">
        <w:rPr>
          <w:rFonts w:ascii="Times New Roman" w:hAnsi="Times New Roman"/>
          <w:lang w:eastAsia="ko-KR"/>
        </w:rPr>
        <w:t>)</w:t>
      </w:r>
      <w:r w:rsidRPr="00ED4019">
        <w:rPr>
          <w:rFonts w:ascii="Times New Roman" w:hAnsi="Times New Roman"/>
          <w:lang w:eastAsia="ko-KR"/>
        </w:rPr>
        <w:t>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증감률</w:t>
      </w:r>
      <w:r w:rsidRPr="00ED4019">
        <w:rPr>
          <w:rFonts w:ascii="Times New Roman" w:hAnsi="Times New Roman"/>
          <w:lang w:eastAsia="ko-KR"/>
        </w:rPr>
        <w:t>(</w:t>
      </w:r>
      <w:r w:rsidRPr="00ED4019">
        <w:rPr>
          <w:rStyle w:val="VerbatimChar"/>
          <w:rFonts w:ascii="Times New Roman" w:hAnsi="Times New Roman"/>
          <w:lang w:eastAsia="ko-KR"/>
        </w:rPr>
        <w:t>round((</w:t>
      </w:r>
      <w:r w:rsidRPr="00ED4019">
        <w:rPr>
          <w:rStyle w:val="VerbatimChar"/>
          <w:rFonts w:ascii="Times New Roman" w:hAnsi="Times New Roman"/>
          <w:lang w:eastAsia="ko-KR"/>
        </w:rPr>
        <w:t>학생수계</w:t>
      </w:r>
      <w:r w:rsidRPr="00ED4019">
        <w:rPr>
          <w:rStyle w:val="VerbatimChar"/>
          <w:rFonts w:ascii="Times New Roman" w:hAnsi="Times New Roman"/>
          <w:lang w:eastAsia="ko-KR"/>
        </w:rPr>
        <w:t>/</w:t>
      </w:r>
      <w:r w:rsidRPr="00ED4019">
        <w:rPr>
          <w:rStyle w:val="VerbatimChar"/>
          <w:rFonts w:ascii="Times New Roman" w:hAnsi="Times New Roman"/>
          <w:lang w:eastAsia="ko-KR"/>
        </w:rPr>
        <w:t>전년</w:t>
      </w:r>
      <w:r w:rsidRPr="00ED4019">
        <w:rPr>
          <w:rStyle w:val="VerbatimChar"/>
          <w:rFonts w:ascii="Times New Roman" w:hAnsi="Times New Roman"/>
          <w:lang w:eastAsia="ko-KR"/>
        </w:rPr>
        <w:t>)-1, 3) * 100</w:t>
      </w:r>
      <w:r w:rsidRPr="00ED4019">
        <w:rPr>
          <w:rFonts w:ascii="Times New Roman" w:hAnsi="Times New Roman"/>
          <w:lang w:eastAsia="ko-KR"/>
        </w:rPr>
        <w:t xml:space="preserve">) </w:t>
      </w:r>
      <w:r w:rsidRPr="00ED4019">
        <w:rPr>
          <w:rFonts w:ascii="Times New Roman" w:hAnsi="Times New Roman"/>
          <w:lang w:eastAsia="ko-KR"/>
        </w:rPr>
        <w:t>열을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생성</w:t>
      </w:r>
    </w:p>
    <w:p w14:paraId="76C5F639" w14:textId="5E323FB0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3002" w:author="제이펍 출판사" w:date="2021-03-14T15:57:00Z">
          <w:pPr>
            <w:pStyle w:val="SourceCode"/>
          </w:pPr>
        </w:pPrChange>
      </w:pPr>
      <w:r w:rsidRPr="00ED4019">
        <w:rPr>
          <w:rStyle w:val="NormalTok"/>
          <w:rFonts w:ascii="Times New Roman" w:hAnsi="Times New Roman"/>
          <w:lang w:eastAsia="ko-KR"/>
        </w:rPr>
        <w:t xml:space="preserve"> </w:t>
      </w:r>
      <w:r w:rsidRPr="00ED4019">
        <w:rPr>
          <w:rStyle w:val="NormalTok"/>
          <w:rFonts w:ascii="Times New Roman" w:hAnsi="Times New Roman"/>
        </w:rPr>
        <w:t xml:space="preserve">students_lag </w:t>
      </w:r>
      <w:r w:rsidRPr="00ED4019">
        <w:rPr>
          <w:rStyle w:val="SpecialCharTok"/>
          <w:rFonts w:ascii="Times New Roman" w:hAnsi="Times New Roman"/>
        </w:rPr>
        <w:t>%&gt;%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  </w:t>
      </w:r>
      <w:r w:rsidRPr="00ED4019">
        <w:rPr>
          <w:rStyle w:val="FunctionTok"/>
          <w:rFonts w:ascii="Times New Roman" w:hAnsi="Times New Roman"/>
        </w:rPr>
        <w:t>ggplot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FunctionTok"/>
          <w:rFonts w:ascii="Times New Roman" w:hAnsi="Times New Roman"/>
        </w:rPr>
        <w:t>aes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FunctionTok"/>
          <w:rFonts w:ascii="Times New Roman" w:hAnsi="Times New Roman"/>
        </w:rPr>
        <w:t>as.factor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FunctionTok"/>
          <w:rFonts w:ascii="Times New Roman" w:hAnsi="Times New Roman"/>
        </w:rPr>
        <w:t>year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NormalTok"/>
          <w:rFonts w:ascii="Times New Roman" w:hAnsi="Times New Roman"/>
        </w:rPr>
        <w:t>연도</w:t>
      </w:r>
      <w:r w:rsidRPr="00ED4019">
        <w:rPr>
          <w:rStyle w:val="NormalTok"/>
          <w:rFonts w:ascii="Times New Roman" w:hAnsi="Times New Roman"/>
        </w:rPr>
        <w:t xml:space="preserve">)), </w:t>
      </w:r>
      <w:r w:rsidRPr="00ED4019">
        <w:rPr>
          <w:rStyle w:val="NormalTok"/>
          <w:rFonts w:ascii="Times New Roman" w:hAnsi="Times New Roman"/>
        </w:rPr>
        <w:t>증감</w:t>
      </w:r>
      <w:r w:rsidRPr="00ED4019">
        <w:rPr>
          <w:rStyle w:val="NormalTok"/>
          <w:rFonts w:ascii="Times New Roman" w:hAnsi="Times New Roman"/>
        </w:rPr>
        <w:t xml:space="preserve">)) </w:t>
      </w:r>
      <w:r w:rsidRPr="00ED4019">
        <w:rPr>
          <w:rStyle w:val="SpecialCharTok"/>
          <w:rFonts w:ascii="Times New Roman" w:hAnsi="Times New Roman"/>
        </w:rPr>
        <w:t>+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  </w:t>
      </w:r>
      <w:r w:rsidRPr="00ED4019">
        <w:rPr>
          <w:rStyle w:val="FunctionTok"/>
          <w:rFonts w:ascii="Times New Roman" w:hAnsi="Times New Roman"/>
        </w:rPr>
        <w:t>geom_line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FunctionTok"/>
          <w:rFonts w:ascii="Times New Roman" w:hAnsi="Times New Roman"/>
        </w:rPr>
        <w:t>aes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AttributeTok"/>
          <w:rFonts w:ascii="Times New Roman" w:hAnsi="Times New Roman"/>
        </w:rPr>
        <w:t>group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DecValTok"/>
          <w:rFonts w:ascii="Times New Roman" w:hAnsi="Times New Roman"/>
        </w:rPr>
        <w:t>1</w:t>
      </w:r>
      <w:r w:rsidRPr="00ED4019">
        <w:rPr>
          <w:rStyle w:val="NormalTok"/>
          <w:rFonts w:ascii="Times New Roman" w:hAnsi="Times New Roman"/>
        </w:rPr>
        <w:t xml:space="preserve">)) </w:t>
      </w:r>
      <w:r w:rsidRPr="00ED4019">
        <w:rPr>
          <w:rStyle w:val="SpecialCharTok"/>
          <w:rFonts w:ascii="Times New Roman" w:hAnsi="Times New Roman"/>
        </w:rPr>
        <w:t>+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  </w:t>
      </w:r>
      <w:r w:rsidRPr="00ED4019">
        <w:rPr>
          <w:rStyle w:val="FunctionTok"/>
          <w:rFonts w:ascii="Times New Roman" w:hAnsi="Times New Roman"/>
        </w:rPr>
        <w:t>geom_point</w:t>
      </w:r>
      <w:r w:rsidRPr="00ED4019">
        <w:rPr>
          <w:rStyle w:val="NormalTok"/>
          <w:rFonts w:ascii="Times New Roman" w:hAnsi="Times New Roman"/>
        </w:rPr>
        <w:t xml:space="preserve">() </w:t>
      </w:r>
      <w:r w:rsidRPr="00ED4019">
        <w:rPr>
          <w:rStyle w:val="SpecialCharTok"/>
          <w:rFonts w:ascii="Times New Roman" w:hAnsi="Times New Roman"/>
        </w:rPr>
        <w:t>+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  ggrepel</w:t>
      </w:r>
      <w:r w:rsidRPr="00ED4019">
        <w:rPr>
          <w:rStyle w:val="SpecialCharTok"/>
          <w:rFonts w:ascii="Times New Roman" w:hAnsi="Times New Roman"/>
        </w:rPr>
        <w:t>::</w:t>
      </w:r>
      <w:r w:rsidRPr="00ED4019">
        <w:rPr>
          <w:rStyle w:val="FunctionTok"/>
          <w:rFonts w:ascii="Times New Roman" w:hAnsi="Times New Roman"/>
        </w:rPr>
        <w:t>geom_text_repel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FunctionTok"/>
          <w:rFonts w:ascii="Times New Roman" w:hAnsi="Times New Roman"/>
        </w:rPr>
        <w:t>aes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AttributeTok"/>
          <w:rFonts w:ascii="Times New Roman" w:hAnsi="Times New Roman"/>
        </w:rPr>
        <w:t>label =</w:t>
      </w:r>
      <w:r w:rsidRPr="00ED4019">
        <w:rPr>
          <w:rStyle w:val="NormalTok"/>
          <w:rFonts w:ascii="Times New Roman" w:hAnsi="Times New Roman"/>
        </w:rPr>
        <w:t xml:space="preserve"> scales</w:t>
      </w:r>
      <w:r w:rsidRPr="00ED4019">
        <w:rPr>
          <w:rStyle w:val="SpecialCharTok"/>
          <w:rFonts w:ascii="Times New Roman" w:hAnsi="Times New Roman"/>
        </w:rPr>
        <w:t>::</w:t>
      </w:r>
      <w:r w:rsidRPr="00ED4019">
        <w:rPr>
          <w:rStyle w:val="FunctionTok"/>
          <w:rFonts w:ascii="Times New Roman" w:hAnsi="Times New Roman"/>
        </w:rPr>
        <w:t>comma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NormalTok"/>
          <w:rFonts w:ascii="Times New Roman" w:hAnsi="Times New Roman"/>
        </w:rPr>
        <w:t>증감</w:t>
      </w:r>
      <w:r w:rsidRPr="00ED4019">
        <w:rPr>
          <w:rStyle w:val="NormalTok"/>
          <w:rFonts w:ascii="Times New Roman" w:hAnsi="Times New Roman"/>
        </w:rPr>
        <w:t xml:space="preserve">)), </w:t>
      </w:r>
      <w:r w:rsidRPr="00ED4019">
        <w:rPr>
          <w:rStyle w:val="AttributeTok"/>
          <w:rFonts w:ascii="Times New Roman" w:hAnsi="Times New Roman"/>
        </w:rPr>
        <w:t>vjust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DecValTok"/>
          <w:rFonts w:ascii="Times New Roman" w:hAnsi="Times New Roman"/>
        </w:rPr>
        <w:t>1</w:t>
      </w:r>
      <w:r w:rsidRPr="00ED4019">
        <w:rPr>
          <w:rStyle w:val="NormalTok"/>
          <w:rFonts w:ascii="Times New Roman" w:hAnsi="Times New Roman"/>
        </w:rPr>
        <w:t xml:space="preserve">, </w:t>
      </w:r>
      <w:r w:rsidRPr="00ED4019">
        <w:rPr>
          <w:rStyle w:val="AttributeTok"/>
          <w:rFonts w:ascii="Times New Roman" w:hAnsi="Times New Roman"/>
        </w:rPr>
        <w:t>size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DecValTok"/>
          <w:rFonts w:ascii="Times New Roman" w:hAnsi="Times New Roman"/>
        </w:rPr>
        <w:t>3</w:t>
      </w:r>
      <w:r w:rsidRPr="00ED4019">
        <w:rPr>
          <w:rStyle w:val="NormalTok"/>
          <w:rFonts w:ascii="Times New Roman" w:hAnsi="Times New Roman"/>
        </w:rPr>
        <w:t xml:space="preserve">) </w:t>
      </w:r>
      <w:r w:rsidRPr="00ED4019">
        <w:rPr>
          <w:rStyle w:val="SpecialCharTok"/>
          <w:rFonts w:ascii="Times New Roman" w:hAnsi="Times New Roman"/>
        </w:rPr>
        <w:t>+</w:t>
      </w:r>
      <w:r w:rsidRPr="00ED4019">
        <w:rPr>
          <w:rStyle w:val="NormalTok"/>
          <w:rFonts w:ascii="Times New Roman" w:hAnsi="Times New Roman"/>
        </w:rPr>
        <w:t xml:space="preserve">  </w:t>
      </w:r>
      <w:r w:rsidRPr="00ED4019">
        <w:rPr>
          <w:rStyle w:val="CommentTok"/>
          <w:rFonts w:ascii="Times New Roman" w:hAnsi="Times New Roman"/>
        </w:rPr>
        <w:t xml:space="preserve"># ggrepel::geom_text_repel() </w:t>
      </w:r>
      <w:r w:rsidRPr="00ED4019">
        <w:rPr>
          <w:rStyle w:val="CommentTok"/>
          <w:rFonts w:ascii="Times New Roman" w:hAnsi="Times New Roman"/>
        </w:rPr>
        <w:t>함수로</w:t>
      </w:r>
      <w:r w:rsidRPr="00ED4019">
        <w:rPr>
          <w:rStyle w:val="CommentTok"/>
          <w:rFonts w:ascii="Times New Roman" w:hAnsi="Times New Roman"/>
        </w:rPr>
        <w:t xml:space="preserve"> </w:t>
      </w:r>
      <w:r w:rsidRPr="00ED4019">
        <w:rPr>
          <w:rStyle w:val="CommentTok"/>
          <w:rFonts w:ascii="Times New Roman" w:hAnsi="Times New Roman"/>
        </w:rPr>
        <w:t>숫자들이</w:t>
      </w:r>
      <w:r w:rsidRPr="00ED4019">
        <w:rPr>
          <w:rStyle w:val="CommentTok"/>
          <w:rFonts w:ascii="Times New Roman" w:hAnsi="Times New Roman"/>
        </w:rPr>
        <w:t xml:space="preserve"> </w:t>
      </w:r>
      <w:r w:rsidRPr="00ED4019">
        <w:rPr>
          <w:rStyle w:val="CommentTok"/>
          <w:rFonts w:ascii="Times New Roman" w:hAnsi="Times New Roman"/>
        </w:rPr>
        <w:t>겹치지</w:t>
      </w:r>
      <w:r w:rsidRPr="00ED4019">
        <w:rPr>
          <w:rStyle w:val="CommentTok"/>
          <w:rFonts w:ascii="Times New Roman" w:hAnsi="Times New Roman"/>
        </w:rPr>
        <w:t xml:space="preserve"> </w:t>
      </w:r>
      <w:r w:rsidRPr="00ED4019">
        <w:rPr>
          <w:rStyle w:val="CommentTok"/>
          <w:rFonts w:ascii="Times New Roman" w:hAnsi="Times New Roman"/>
        </w:rPr>
        <w:t>않게</w:t>
      </w:r>
      <w:r w:rsidRPr="00ED4019">
        <w:rPr>
          <w:rStyle w:val="CommentTok"/>
          <w:rFonts w:ascii="Times New Roman" w:hAnsi="Times New Roman"/>
        </w:rPr>
        <w:t xml:space="preserve"> plotting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  </w:t>
      </w:r>
      <w:r w:rsidRPr="00ED4019">
        <w:rPr>
          <w:rStyle w:val="FunctionTok"/>
          <w:rFonts w:ascii="Times New Roman" w:hAnsi="Times New Roman"/>
        </w:rPr>
        <w:t>labs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AttributeTok"/>
          <w:rFonts w:ascii="Times New Roman" w:hAnsi="Times New Roman"/>
        </w:rPr>
        <w:t>title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'</w:t>
      </w:r>
      <w:del w:id="3003" w:author="user" w:date="2021-03-21T22:32:00Z">
        <w:r w:rsidRPr="00ED4019" w:rsidDel="009064BF">
          <w:rPr>
            <w:rStyle w:val="StringTok"/>
            <w:rFonts w:ascii="Times New Roman" w:hAnsi="Times New Roman"/>
          </w:rPr>
          <w:delText>전년대비</w:delText>
        </w:r>
      </w:del>
      <w:ins w:id="3004" w:author="user" w:date="2021-03-21T22:32:00Z">
        <w:r w:rsidR="009064BF">
          <w:rPr>
            <w:rStyle w:val="StringTok"/>
            <w:rFonts w:ascii="Times New Roman" w:hAnsi="Times New Roman"/>
          </w:rPr>
          <w:t>전년</w:t>
        </w:r>
        <w:r w:rsidR="009064BF">
          <w:rPr>
            <w:rStyle w:val="StringTok"/>
            <w:rFonts w:ascii="Times New Roman" w:hAnsi="Times New Roman"/>
          </w:rPr>
          <w:t xml:space="preserve"> </w:t>
        </w:r>
        <w:r w:rsidR="009064BF">
          <w:rPr>
            <w:rStyle w:val="StringTok"/>
            <w:rFonts w:ascii="Times New Roman" w:hAnsi="Times New Roman"/>
          </w:rPr>
          <w:t>대비</w:t>
        </w:r>
      </w:ins>
      <w:r w:rsidRPr="00ED4019">
        <w:rPr>
          <w:rStyle w:val="String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전체</w:t>
      </w:r>
      <w:r w:rsidRPr="00ED4019">
        <w:rPr>
          <w:rStyle w:val="String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학생수</w:t>
      </w:r>
      <w:r w:rsidRPr="00ED4019">
        <w:rPr>
          <w:rStyle w:val="String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증감</w:t>
      </w:r>
      <w:r w:rsidRPr="00ED4019">
        <w:rPr>
          <w:rStyle w:val="String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추이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NormalTok"/>
          <w:rFonts w:ascii="Times New Roman" w:hAnsi="Times New Roman"/>
        </w:rPr>
        <w:t xml:space="preserve">, </w:t>
      </w:r>
      <w:r w:rsidRPr="00ED4019">
        <w:rPr>
          <w:rStyle w:val="AttributeTok"/>
          <w:rFonts w:ascii="Times New Roman" w:hAnsi="Times New Roman"/>
        </w:rPr>
        <w:t>x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StringTok"/>
          <w:rFonts w:ascii="Times New Roman" w:hAnsi="Times New Roman"/>
        </w:rPr>
        <w:t>연도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NormalTok"/>
          <w:rFonts w:ascii="Times New Roman" w:hAnsi="Times New Roman"/>
        </w:rPr>
        <w:t xml:space="preserve">, </w:t>
      </w:r>
      <w:r w:rsidRPr="00ED4019">
        <w:rPr>
          <w:rStyle w:val="AttributeTok"/>
          <w:rFonts w:ascii="Times New Roman" w:hAnsi="Times New Roman"/>
        </w:rPr>
        <w:t>y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StringTok"/>
          <w:rFonts w:ascii="Times New Roman" w:hAnsi="Times New Roman"/>
        </w:rPr>
        <w:t>학생수</w:t>
      </w:r>
      <w:r w:rsidRPr="00ED4019">
        <w:rPr>
          <w:rStyle w:val="String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증감량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NormalTok"/>
          <w:rFonts w:ascii="Times New Roman" w:hAnsi="Times New Roman"/>
        </w:rPr>
        <w:t xml:space="preserve">) </w:t>
      </w:r>
      <w:r w:rsidRPr="00ED4019">
        <w:rPr>
          <w:rStyle w:val="SpecialCharTok"/>
          <w:rFonts w:ascii="Times New Roman" w:hAnsi="Times New Roman"/>
        </w:rPr>
        <w:t>+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  </w:t>
      </w:r>
      <w:r w:rsidRPr="00ED4019">
        <w:rPr>
          <w:rStyle w:val="FunctionTok"/>
          <w:rFonts w:ascii="Times New Roman" w:hAnsi="Times New Roman"/>
        </w:rPr>
        <w:t>scale_y_continuous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AttributeTok"/>
          <w:rFonts w:ascii="Times New Roman" w:hAnsi="Times New Roman"/>
        </w:rPr>
        <w:t>labels =</w:t>
      </w:r>
      <w:r w:rsidRPr="00ED4019">
        <w:rPr>
          <w:rStyle w:val="NormalTok"/>
          <w:rFonts w:ascii="Times New Roman" w:hAnsi="Times New Roman"/>
        </w:rPr>
        <w:t xml:space="preserve"> scales</w:t>
      </w:r>
      <w:r w:rsidRPr="00ED4019">
        <w:rPr>
          <w:rStyle w:val="SpecialCharTok"/>
          <w:rFonts w:ascii="Times New Roman" w:hAnsi="Times New Roman"/>
        </w:rPr>
        <w:t>::</w:t>
      </w:r>
      <w:r w:rsidRPr="00ED4019">
        <w:rPr>
          <w:rStyle w:val="FunctionTok"/>
          <w:rFonts w:ascii="Times New Roman" w:hAnsi="Times New Roman"/>
        </w:rPr>
        <w:t>number_format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AttributeTok"/>
          <w:rFonts w:ascii="Times New Roman" w:hAnsi="Times New Roman"/>
        </w:rPr>
        <w:t>big.mark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','</w:t>
      </w:r>
      <w:r w:rsidRPr="00ED4019">
        <w:rPr>
          <w:rStyle w:val="NormalTok"/>
          <w:rFonts w:ascii="Times New Roman" w:hAnsi="Times New Roman"/>
        </w:rPr>
        <w:t xml:space="preserve">)) </w:t>
      </w:r>
      <w:r w:rsidRPr="00ED4019">
        <w:rPr>
          <w:rStyle w:val="SpecialCharTok"/>
          <w:rFonts w:ascii="Times New Roman" w:hAnsi="Times New Roman"/>
        </w:rPr>
        <w:t>+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  </w:t>
      </w:r>
      <w:r w:rsidRPr="00ED4019">
        <w:rPr>
          <w:rStyle w:val="FunctionTok"/>
          <w:rFonts w:ascii="Times New Roman" w:hAnsi="Times New Roman"/>
        </w:rPr>
        <w:t>theme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AttributeTok"/>
          <w:rFonts w:ascii="Times New Roman" w:hAnsi="Times New Roman"/>
        </w:rPr>
        <w:t>axis.text.x=</w:t>
      </w:r>
      <w:r w:rsidRPr="00ED4019">
        <w:rPr>
          <w:rStyle w:val="FunctionTok"/>
          <w:rFonts w:ascii="Times New Roman" w:hAnsi="Times New Roman"/>
        </w:rPr>
        <w:t>element_text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AttributeTok"/>
          <w:rFonts w:ascii="Times New Roman" w:hAnsi="Times New Roman"/>
        </w:rPr>
        <w:t>angle=</w:t>
      </w:r>
      <w:r w:rsidRPr="00ED4019">
        <w:rPr>
          <w:rStyle w:val="DecValTok"/>
          <w:rFonts w:ascii="Times New Roman" w:hAnsi="Times New Roman"/>
        </w:rPr>
        <w:t>90</w:t>
      </w:r>
      <w:r w:rsidRPr="00ED4019">
        <w:rPr>
          <w:rStyle w:val="NormalTok"/>
          <w:rFonts w:ascii="Times New Roman" w:hAnsi="Times New Roman"/>
        </w:rPr>
        <w:t>,</w:t>
      </w:r>
      <w:r w:rsidRPr="00ED4019">
        <w:rPr>
          <w:rStyle w:val="AttributeTok"/>
          <w:rFonts w:ascii="Times New Roman" w:hAnsi="Times New Roman"/>
        </w:rPr>
        <w:t>hjust=</w:t>
      </w:r>
      <w:r w:rsidRPr="00ED4019">
        <w:rPr>
          <w:rStyle w:val="DecValTok"/>
          <w:rFonts w:ascii="Times New Roman" w:hAnsi="Times New Roman"/>
        </w:rPr>
        <w:t>1</w:t>
      </w:r>
      <w:r w:rsidRPr="00ED4019">
        <w:rPr>
          <w:rStyle w:val="NormalTok"/>
          <w:rFonts w:ascii="Times New Roman" w:hAnsi="Times New Roman"/>
        </w:rPr>
        <w:t>))</w:t>
      </w:r>
    </w:p>
    <w:p w14:paraId="2383E0D2" w14:textId="77777777" w:rsidR="00FD7B2A" w:rsidRPr="00ED4019" w:rsidRDefault="00FD7B2A">
      <w:pPr>
        <w:pStyle w:val="Figure"/>
        <w:jc w:val="both"/>
        <w:rPr>
          <w:rFonts w:ascii="Times New Roman" w:hAnsi="Times New Roman"/>
        </w:rPr>
        <w:pPrChange w:id="3005" w:author="제이펍 출판사" w:date="2021-03-14T15:57:00Z">
          <w:pPr>
            <w:pStyle w:val="Figure"/>
          </w:pPr>
        </w:pPrChange>
      </w:pPr>
      <w:r w:rsidRPr="00ED4019">
        <w:rPr>
          <w:rFonts w:ascii="Times New Roman" w:hAnsi="Times New Roman"/>
          <w:noProof/>
          <w:lang w:eastAsia="ko-KR"/>
        </w:rPr>
        <w:lastRenderedPageBreak/>
        <w:drawing>
          <wp:inline distT="0" distB="0" distL="0" distR="0" wp14:anchorId="3B1DF776" wp14:editId="07AB497B">
            <wp:extent cx="4572000" cy="3657600"/>
            <wp:effectExtent l="0" t="0" r="0" b="0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554925D" w14:textId="77777777" w:rsidR="00FD7B2A" w:rsidRPr="00ED4019" w:rsidRDefault="00FD7B2A">
      <w:pPr>
        <w:pStyle w:val="a6"/>
        <w:jc w:val="both"/>
        <w:rPr>
          <w:rFonts w:ascii="Times New Roman" w:hAnsi="Times New Roman"/>
        </w:rPr>
        <w:pPrChange w:id="3006" w:author="제이펍 출판사" w:date="2021-03-14T15:57:00Z">
          <w:pPr>
            <w:pStyle w:val="a6"/>
            <w:jc w:val="center"/>
          </w:pPr>
        </w:pPrChange>
      </w:pPr>
      <w:commentRangeStart w:id="3007"/>
      <w:r w:rsidRPr="00ED4019">
        <w:rPr>
          <w:rFonts w:ascii="Times New Roman" w:hAnsi="Times New Roman" w:hint="eastAsia"/>
        </w:rPr>
        <w:t>그림</w:t>
      </w:r>
      <w:r w:rsidRPr="00ED4019">
        <w:rPr>
          <w:rFonts w:ascii="Times New Roman" w:hAnsi="Times New Roman" w:hint="eastAsia"/>
        </w:rPr>
        <w:t xml:space="preserve"> </w:t>
      </w:r>
      <w:r w:rsidRPr="00ED4019">
        <w:rPr>
          <w:rFonts w:ascii="Times New Roman" w:hAnsi="Times New Roman"/>
        </w:rPr>
        <w:t>4-14</w:t>
      </w:r>
      <w:commentRangeEnd w:id="3007"/>
      <w:r w:rsidR="009064BF">
        <w:rPr>
          <w:rStyle w:val="af3"/>
          <w:i w:val="0"/>
        </w:rPr>
        <w:commentReference w:id="3007"/>
      </w:r>
    </w:p>
    <w:p w14:paraId="687FA47E" w14:textId="77777777" w:rsidR="00FD7B2A" w:rsidRPr="00ED4019" w:rsidRDefault="00FD7B2A">
      <w:pPr>
        <w:pStyle w:val="Compact"/>
        <w:numPr>
          <w:ilvl w:val="0"/>
          <w:numId w:val="11"/>
        </w:numPr>
        <w:jc w:val="both"/>
        <w:rPr>
          <w:rFonts w:ascii="Times New Roman" w:hAnsi="Times New Roman"/>
        </w:rPr>
        <w:pPrChange w:id="3008" w:author="제이펍 출판사" w:date="2021-03-14T15:57:00Z">
          <w:pPr>
            <w:pStyle w:val="Compact"/>
            <w:numPr>
              <w:numId w:val="11"/>
            </w:numPr>
            <w:tabs>
              <w:tab w:val="num" w:pos="0"/>
            </w:tabs>
            <w:ind w:left="480" w:hanging="480"/>
          </w:pPr>
        </w:pPrChange>
      </w:pPr>
      <w:r w:rsidRPr="00ED4019">
        <w:rPr>
          <w:rStyle w:val="VerbatimChar"/>
          <w:rFonts w:ascii="Times New Roman" w:hAnsi="Times New Roman"/>
        </w:rPr>
        <w:t>tsibble</w:t>
      </w:r>
      <w:r w:rsidRPr="00ED4019">
        <w:rPr>
          <w:rFonts w:ascii="Times New Roman" w:hAnsi="Times New Roman"/>
        </w:rPr>
        <w:t xml:space="preserve"> : </w:t>
      </w:r>
      <w:r w:rsidRPr="00ED4019">
        <w:rPr>
          <w:rStyle w:val="VerbatimChar"/>
          <w:rFonts w:ascii="Times New Roman" w:hAnsi="Times New Roman"/>
        </w:rPr>
        <w:t>diffrence()</w:t>
      </w:r>
    </w:p>
    <w:p w14:paraId="03D66426" w14:textId="63D16B3E" w:rsidR="00FD7B2A" w:rsidRPr="00ED4019" w:rsidRDefault="00FD7B2A">
      <w:pPr>
        <w:jc w:val="both"/>
        <w:rPr>
          <w:rFonts w:ascii="Times New Roman" w:hAnsi="Times New Roman"/>
          <w:lang w:eastAsia="ko-KR"/>
        </w:rPr>
        <w:pPrChange w:id="3009" w:author="제이펍 출판사" w:date="2021-03-14T15:57:00Z">
          <w:pPr/>
        </w:pPrChange>
      </w:pPr>
      <w:r w:rsidRPr="00ED4019">
        <w:rPr>
          <w:rFonts w:ascii="Times New Roman" w:hAnsi="Times New Roman"/>
          <w:lang w:eastAsia="ko-KR"/>
        </w:rPr>
        <w:t>앞선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예제에서는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Style w:val="VerbatimChar"/>
          <w:rFonts w:ascii="Times New Roman" w:hAnsi="Times New Roman"/>
          <w:lang w:eastAsia="ko-KR"/>
        </w:rPr>
        <w:t>lag()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함수를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사용하여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원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데이터</w:t>
      </w:r>
      <w:r w:rsidRPr="00ED4019">
        <w:rPr>
          <w:rFonts w:ascii="Times New Roman" w:hAnsi="Times New Roman" w:hint="eastAsia"/>
          <w:lang w:eastAsia="ko-KR"/>
        </w:rPr>
        <w:t>를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하나씩</w:t>
      </w:r>
      <w:r w:rsidRPr="00ED4019">
        <w:rPr>
          <w:rFonts w:ascii="Times New Roman" w:hAnsi="Times New Roman"/>
          <w:lang w:eastAsia="ko-KR"/>
        </w:rPr>
        <w:t xml:space="preserve"> shift</w:t>
      </w:r>
      <w:r w:rsidRPr="00ED4019">
        <w:rPr>
          <w:rFonts w:ascii="Times New Roman" w:hAnsi="Times New Roman" w:hint="eastAsia"/>
          <w:lang w:eastAsia="ko-KR"/>
        </w:rPr>
        <w:t>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데이터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열</w:t>
      </w:r>
      <w:r w:rsidRPr="00ED4019">
        <w:rPr>
          <w:rFonts w:ascii="Times New Roman" w:hAnsi="Times New Roman"/>
          <w:lang w:eastAsia="ko-KR"/>
        </w:rPr>
        <w:t>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생성하고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두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열</w:t>
      </w:r>
      <w:r w:rsidRPr="00ED4019">
        <w:rPr>
          <w:rFonts w:ascii="Times New Roman" w:hAnsi="Times New Roman"/>
          <w:lang w:eastAsia="ko-KR"/>
        </w:rPr>
        <w:t>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차이를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구</w:t>
      </w:r>
      <w:r w:rsidRPr="00ED4019">
        <w:rPr>
          <w:rFonts w:ascii="Times New Roman" w:hAnsi="Times New Roman" w:hint="eastAsia"/>
          <w:lang w:eastAsia="ko-KR"/>
        </w:rPr>
        <w:t>한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열을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Style w:val="VerbatimChar"/>
          <w:rFonts w:ascii="Times New Roman" w:hAnsi="Times New Roman"/>
          <w:lang w:eastAsia="ko-KR"/>
        </w:rPr>
        <w:t>mutate()</w:t>
      </w:r>
      <w:r w:rsidRPr="00ED4019">
        <w:rPr>
          <w:rFonts w:ascii="Times New Roman" w:hAnsi="Times New Roman" w:hint="eastAsia"/>
          <w:lang w:eastAsia="ko-KR"/>
        </w:rPr>
        <w:t>로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만들었다</w:t>
      </w:r>
      <w:r w:rsidRPr="00ED4019">
        <w:rPr>
          <w:rFonts w:ascii="Times New Roman" w:hAnsi="Times New Roman" w:hint="eastAsia"/>
          <w:lang w:eastAsia="ko-KR"/>
        </w:rPr>
        <w:t>.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Style w:val="VerbatimChar"/>
          <w:rFonts w:ascii="Times New Roman" w:hAnsi="Times New Roman"/>
          <w:lang w:eastAsia="ko-KR"/>
        </w:rPr>
        <w:t>tsibble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객체는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과정을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바로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지원하는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Style w:val="VerbatimChar"/>
          <w:rFonts w:ascii="Times New Roman" w:hAnsi="Times New Roman"/>
          <w:lang w:eastAsia="ko-KR"/>
        </w:rPr>
        <w:t>difference()</w:t>
      </w:r>
      <w:r w:rsidRPr="00ED4019">
        <w:rPr>
          <w:rFonts w:ascii="Times New Roman" w:hAnsi="Times New Roman"/>
          <w:lang w:eastAsia="ko-KR"/>
        </w:rPr>
        <w:t>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제공한다</w:t>
      </w:r>
      <w:r w:rsidRPr="00ED4019">
        <w:rPr>
          <w:rFonts w:ascii="Times New Roman" w:hAnsi="Times New Roman"/>
          <w:lang w:eastAsia="ko-KR"/>
        </w:rPr>
        <w:t xml:space="preserve">. </w:t>
      </w:r>
      <w:r w:rsidRPr="00ED4019">
        <w:rPr>
          <w:rStyle w:val="VerbatimChar"/>
          <w:rFonts w:ascii="Times New Roman" w:hAnsi="Times New Roman"/>
          <w:lang w:eastAsia="ko-KR"/>
        </w:rPr>
        <w:t>difference()</w:t>
      </w:r>
      <w:r w:rsidRPr="00ED4019">
        <w:rPr>
          <w:rFonts w:ascii="Times New Roman" w:hAnsi="Times New Roman" w:hint="eastAsia"/>
          <w:lang w:eastAsia="ko-KR"/>
        </w:rPr>
        <w:t>는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시차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데이터</w:t>
      </w:r>
      <w:r w:rsidRPr="00ED4019">
        <w:rPr>
          <w:rFonts w:ascii="Times New Roman" w:hAnsi="Times New Roman" w:hint="eastAsia"/>
          <w:lang w:eastAsia="ko-KR"/>
        </w:rPr>
        <w:t>(</w:t>
      </w:r>
      <w:r w:rsidRPr="00ED4019">
        <w:rPr>
          <w:rFonts w:ascii="Times New Roman" w:hAnsi="Times New Roman"/>
          <w:lang w:eastAsia="ko-KR"/>
        </w:rPr>
        <w:t>lag)</w:t>
      </w:r>
      <w:r w:rsidRPr="00ED4019">
        <w:rPr>
          <w:rFonts w:ascii="Times New Roman" w:hAnsi="Times New Roman" w:hint="eastAsia"/>
          <w:lang w:eastAsia="ko-KR"/>
        </w:rPr>
        <w:t>를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생성하고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이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시차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데이터와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원본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데이터의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차이를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가지는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데이터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열을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생성</w:t>
      </w:r>
      <w:del w:id="3010" w:author="제이펍 출판사" w:date="2021-03-14T20:27:00Z">
        <w:r w:rsidRPr="00ED4019" w:rsidDel="00F13479">
          <w:rPr>
            <w:rFonts w:ascii="Times New Roman" w:hAnsi="Times New Roman" w:hint="eastAsia"/>
            <w:lang w:eastAsia="ko-KR"/>
          </w:rPr>
          <w:delText>해주</w:delText>
        </w:r>
      </w:del>
      <w:ins w:id="3011" w:author="제이펍 출판사" w:date="2021-03-14T20:27:00Z">
        <w:r w:rsidR="00F13479">
          <w:rPr>
            <w:rFonts w:ascii="Times New Roman" w:hAnsi="Times New Roman" w:hint="eastAsia"/>
            <w:lang w:eastAsia="ko-KR"/>
          </w:rPr>
          <w:t>해</w:t>
        </w:r>
        <w:r w:rsidR="00F13479">
          <w:rPr>
            <w:rFonts w:ascii="Times New Roman" w:hAnsi="Times New Roman" w:hint="eastAsia"/>
            <w:lang w:eastAsia="ko-KR"/>
          </w:rPr>
          <w:t xml:space="preserve"> </w:t>
        </w:r>
        <w:r w:rsidR="00F13479">
          <w:rPr>
            <w:rFonts w:ascii="Times New Roman" w:hAnsi="Times New Roman" w:hint="eastAsia"/>
            <w:lang w:eastAsia="ko-KR"/>
          </w:rPr>
          <w:t>주</w:t>
        </w:r>
      </w:ins>
      <w:r w:rsidRPr="00ED4019">
        <w:rPr>
          <w:rFonts w:ascii="Times New Roman" w:hAnsi="Times New Roman" w:hint="eastAsia"/>
          <w:lang w:eastAsia="ko-KR"/>
        </w:rPr>
        <w:t>는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함</w:t>
      </w:r>
      <w:del w:id="3012" w:author="제이펍 출판사" w:date="2021-03-14T18:08:00Z">
        <w:r w:rsidRPr="00ED4019" w:rsidDel="003F5176">
          <w:rPr>
            <w:rFonts w:ascii="Times New Roman" w:hAnsi="Times New Roman" w:hint="eastAsia"/>
            <w:lang w:eastAsia="ko-KR"/>
          </w:rPr>
          <w:delText>수이다</w:delText>
        </w:r>
        <w:r w:rsidRPr="00ED4019" w:rsidDel="003F5176">
          <w:rPr>
            <w:rFonts w:ascii="Times New Roman" w:hAnsi="Times New Roman" w:hint="eastAsia"/>
            <w:lang w:eastAsia="ko-KR"/>
          </w:rPr>
          <w:delText>.</w:delText>
        </w:r>
      </w:del>
      <w:ins w:id="3013" w:author="제이펍 출판사" w:date="2021-03-14T18:08:00Z">
        <w:r w:rsidR="003F5176">
          <w:rPr>
            <w:rFonts w:ascii="Times New Roman" w:hAnsi="Times New Roman" w:hint="eastAsia"/>
            <w:lang w:eastAsia="ko-KR"/>
          </w:rPr>
          <w:t>수다</w:t>
        </w:r>
        <w:r w:rsidR="003F5176">
          <w:rPr>
            <w:rFonts w:ascii="Times New Roman" w:hAnsi="Times New Roman" w:hint="eastAsia"/>
            <w:lang w:eastAsia="ko-KR"/>
          </w:rPr>
          <w:t>.</w:t>
        </w:r>
      </w:ins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따라서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Style w:val="VerbatimChar"/>
          <w:rFonts w:ascii="Times New Roman" w:hAnsi="Times New Roman"/>
          <w:lang w:eastAsia="ko-KR"/>
        </w:rPr>
        <w:t>lag()</w:t>
      </w:r>
      <w:r w:rsidRPr="00ED4019">
        <w:rPr>
          <w:rFonts w:ascii="Times New Roman" w:hAnsi="Times New Roman" w:hint="eastAsia"/>
          <w:lang w:eastAsia="ko-KR"/>
        </w:rPr>
        <w:t>를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사용하는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것</w:t>
      </w:r>
      <w:del w:id="3014" w:author="user" w:date="2021-03-21T22:33:00Z">
        <w:r w:rsidRPr="00ED4019" w:rsidDel="009064BF">
          <w:rPr>
            <w:rFonts w:ascii="Times New Roman" w:hAnsi="Times New Roman" w:hint="eastAsia"/>
            <w:lang w:eastAsia="ko-KR"/>
          </w:rPr>
          <w:delText xml:space="preserve"> </w:delText>
        </w:r>
      </w:del>
      <w:r w:rsidRPr="00ED4019">
        <w:rPr>
          <w:rFonts w:ascii="Times New Roman" w:hAnsi="Times New Roman" w:hint="eastAsia"/>
          <w:lang w:eastAsia="ko-KR"/>
        </w:rPr>
        <w:t>보다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단계</w:t>
      </w:r>
      <w:r w:rsidRPr="00ED4019">
        <w:rPr>
          <w:rFonts w:ascii="Times New Roman" w:hAnsi="Times New Roman" w:hint="eastAsia"/>
          <w:lang w:eastAsia="ko-KR"/>
        </w:rPr>
        <w:t>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줄일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있다</w:t>
      </w:r>
      <w:r w:rsidRPr="00ED4019">
        <w:rPr>
          <w:rFonts w:ascii="Times New Roman" w:hAnsi="Times New Roman"/>
          <w:lang w:eastAsia="ko-KR"/>
        </w:rPr>
        <w:t>.</w:t>
      </w:r>
    </w:p>
    <w:p w14:paraId="52CCA845" w14:textId="09097435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3015" w:author="제이펍 출판사" w:date="2021-03-14T15:57:00Z">
          <w:pPr>
            <w:pStyle w:val="SourceCode"/>
          </w:pPr>
        </w:pPrChange>
      </w:pPr>
      <w:r w:rsidRPr="00ED4019">
        <w:rPr>
          <w:rStyle w:val="NormalTok"/>
          <w:rFonts w:ascii="Times New Roman" w:hAnsi="Times New Roman"/>
          <w:lang w:eastAsia="ko-KR"/>
        </w:rPr>
        <w:t xml:space="preserve"> </w:t>
      </w:r>
      <w:r w:rsidRPr="00ED4019">
        <w:rPr>
          <w:rStyle w:val="NormalTok"/>
          <w:rFonts w:ascii="Times New Roman" w:hAnsi="Times New Roman"/>
        </w:rPr>
        <w:t>students.tsibble</w:t>
      </w:r>
      <w:r w:rsidRPr="00ED4019">
        <w:rPr>
          <w:rStyle w:val="SpecialCharTok"/>
          <w:rFonts w:ascii="Times New Roman" w:hAnsi="Times New Roman"/>
        </w:rPr>
        <w:t>%&gt;%</w:t>
      </w:r>
      <w:r w:rsidRPr="00ED4019">
        <w:rPr>
          <w:rStyle w:val="NormalTok"/>
          <w:rFonts w:ascii="Times New Roman" w:hAnsi="Times New Roman"/>
        </w:rPr>
        <w:t xml:space="preserve">  </w:t>
      </w:r>
      <w:r w:rsidRPr="00ED4019">
        <w:rPr>
          <w:rStyle w:val="FunctionTok"/>
          <w:rFonts w:ascii="Times New Roman" w:hAnsi="Times New Roman"/>
        </w:rPr>
        <w:t>select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DecValTok"/>
          <w:rFonts w:ascii="Times New Roman" w:hAnsi="Times New Roman"/>
        </w:rPr>
        <w:t>1</w:t>
      </w:r>
      <w:r w:rsidRPr="00ED4019">
        <w:rPr>
          <w:rStyle w:val="NormalTok"/>
          <w:rFonts w:ascii="Times New Roman" w:hAnsi="Times New Roman"/>
        </w:rPr>
        <w:t xml:space="preserve">, </w:t>
      </w:r>
      <w:r w:rsidRPr="00ED4019">
        <w:rPr>
          <w:rStyle w:val="DecValTok"/>
          <w:rFonts w:ascii="Times New Roman" w:hAnsi="Times New Roman"/>
        </w:rPr>
        <w:t>2</w:t>
      </w:r>
      <w:r w:rsidRPr="00ED4019">
        <w:rPr>
          <w:rStyle w:val="NormalTok"/>
          <w:rFonts w:ascii="Times New Roman" w:hAnsi="Times New Roman"/>
        </w:rPr>
        <w:t xml:space="preserve">) </w:t>
      </w:r>
      <w:r w:rsidRPr="00ED4019">
        <w:rPr>
          <w:rStyle w:val="SpecialCharTok"/>
          <w:rFonts w:ascii="Times New Roman" w:hAnsi="Times New Roman"/>
        </w:rPr>
        <w:t>%&gt;%</w:t>
      </w:r>
      <w:r w:rsidRPr="00ED4019">
        <w:rPr>
          <w:rFonts w:ascii="Times New Roman" w:hAnsi="Times New Roman"/>
        </w:rPr>
        <w:br/>
      </w:r>
      <w:r w:rsidRPr="00ED4019">
        <w:rPr>
          <w:rStyle w:val="SpecialCharTok"/>
          <w:rFonts w:ascii="Times New Roman" w:hAnsi="Times New Roman"/>
        </w:rPr>
        <w:t>+</w:t>
      </w:r>
      <w:r w:rsidRPr="00ED4019">
        <w:rPr>
          <w:rStyle w:val="NormalTok"/>
          <w:rFonts w:ascii="Times New Roman" w:hAnsi="Times New Roman"/>
        </w:rPr>
        <w:t xml:space="preserve">   </w:t>
      </w:r>
      <w:r w:rsidRPr="00ED4019">
        <w:rPr>
          <w:rStyle w:val="FunctionTok"/>
          <w:rFonts w:ascii="Times New Roman" w:hAnsi="Times New Roman"/>
        </w:rPr>
        <w:t>mutate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NormalTok"/>
          <w:rFonts w:ascii="Times New Roman" w:hAnsi="Times New Roman"/>
        </w:rPr>
        <w:t>증감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OtherTok"/>
          <w:rFonts w:ascii="Times New Roman" w:hAnsi="Times New Roman"/>
        </w:rPr>
        <w:t>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unctionTok"/>
          <w:rFonts w:ascii="Times New Roman" w:hAnsi="Times New Roman"/>
        </w:rPr>
        <w:t>difference</w:t>
      </w:r>
      <w:r w:rsidRPr="00ED4019">
        <w:rPr>
          <w:rStyle w:val="NormalTok"/>
          <w:rFonts w:ascii="Times New Roman" w:hAnsi="Times New Roman"/>
        </w:rPr>
        <w:t>(.</w:t>
      </w:r>
      <w:r w:rsidRPr="00ED4019">
        <w:rPr>
          <w:rStyle w:val="SpecialCharTok"/>
          <w:rFonts w:ascii="Times New Roman" w:hAnsi="Times New Roman"/>
        </w:rPr>
        <w:t>$</w:t>
      </w:r>
      <w:r w:rsidRPr="00ED4019">
        <w:rPr>
          <w:rStyle w:val="NormalTok"/>
          <w:rFonts w:ascii="Times New Roman" w:hAnsi="Times New Roman"/>
        </w:rPr>
        <w:t>학생수계</w:t>
      </w:r>
      <w:r w:rsidRPr="00ED4019">
        <w:rPr>
          <w:rStyle w:val="NormalTok"/>
          <w:rFonts w:ascii="Times New Roman" w:hAnsi="Times New Roman"/>
        </w:rPr>
        <w:t xml:space="preserve">, </w:t>
      </w:r>
      <w:r w:rsidRPr="00ED4019">
        <w:rPr>
          <w:rStyle w:val="AttributeTok"/>
          <w:rFonts w:ascii="Times New Roman" w:hAnsi="Times New Roman"/>
        </w:rPr>
        <w:t>lag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DecValTok"/>
          <w:rFonts w:ascii="Times New Roman" w:hAnsi="Times New Roman"/>
        </w:rPr>
        <w:t>1</w:t>
      </w:r>
      <w:r w:rsidRPr="00ED4019">
        <w:rPr>
          <w:rStyle w:val="NormalTok"/>
          <w:rFonts w:ascii="Times New Roman" w:hAnsi="Times New Roman"/>
        </w:rPr>
        <w:t xml:space="preserve">)) </w:t>
      </w:r>
      <w:r w:rsidRPr="00ED4019">
        <w:rPr>
          <w:rStyle w:val="SpecialCharTok"/>
          <w:rFonts w:ascii="Times New Roman" w:hAnsi="Times New Roman"/>
        </w:rPr>
        <w:t>%&gt;%</w:t>
      </w:r>
      <w:r w:rsidRPr="00ED4019">
        <w:rPr>
          <w:rFonts w:ascii="Times New Roman" w:hAnsi="Times New Roman"/>
        </w:rPr>
        <w:br/>
      </w:r>
      <w:r w:rsidRPr="00ED4019">
        <w:rPr>
          <w:rStyle w:val="SpecialCharTok"/>
          <w:rFonts w:ascii="Times New Roman" w:hAnsi="Times New Roman"/>
        </w:rPr>
        <w:t>+</w:t>
      </w:r>
      <w:r w:rsidRPr="00ED4019">
        <w:rPr>
          <w:rStyle w:val="NormalTok"/>
          <w:rFonts w:ascii="Times New Roman" w:hAnsi="Times New Roman"/>
        </w:rPr>
        <w:t xml:space="preserve">   </w:t>
      </w:r>
      <w:r w:rsidRPr="00ED4019">
        <w:rPr>
          <w:rStyle w:val="FunctionTok"/>
          <w:rFonts w:ascii="Times New Roman" w:hAnsi="Times New Roman"/>
        </w:rPr>
        <w:t>mutate</w:t>
      </w:r>
      <w:r w:rsidRPr="00ED4019">
        <w:rPr>
          <w:rStyle w:val="NormalTok"/>
          <w:rFonts w:ascii="Times New Roman" w:hAnsi="Times New Roman"/>
        </w:rPr>
        <w:t>(</w:t>
      </w:r>
      <w:del w:id="3016" w:author="user" w:date="2021-03-21T22:31:00Z">
        <w:r w:rsidRPr="00ED4019" w:rsidDel="004F2AC1">
          <w:rPr>
            <w:rStyle w:val="NormalTok"/>
            <w:rFonts w:ascii="Times New Roman" w:hAnsi="Times New Roman"/>
          </w:rPr>
          <w:delText>증감율</w:delText>
        </w:r>
      </w:del>
      <w:ins w:id="3017" w:author="user" w:date="2021-03-21T22:31:00Z">
        <w:r w:rsidR="004F2AC1">
          <w:rPr>
            <w:rStyle w:val="NormalTok"/>
            <w:rFonts w:ascii="Times New Roman" w:hAnsi="Times New Roman"/>
          </w:rPr>
          <w:t>증감률</w:t>
        </w:r>
      </w:ins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OtherTok"/>
          <w:rFonts w:ascii="Times New Roman" w:hAnsi="Times New Roman"/>
        </w:rPr>
        <w:t>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unctionTok"/>
          <w:rFonts w:ascii="Times New Roman" w:hAnsi="Times New Roman"/>
        </w:rPr>
        <w:t>round</w:t>
      </w:r>
      <w:r w:rsidRPr="00ED4019">
        <w:rPr>
          <w:rStyle w:val="NormalTok"/>
          <w:rFonts w:ascii="Times New Roman" w:hAnsi="Times New Roman"/>
        </w:rPr>
        <w:t>((</w:t>
      </w:r>
      <w:r w:rsidRPr="00ED4019">
        <w:rPr>
          <w:rStyle w:val="NormalTok"/>
          <w:rFonts w:ascii="Times New Roman" w:hAnsi="Times New Roman"/>
        </w:rPr>
        <w:t>증감</w:t>
      </w:r>
      <w:r w:rsidRPr="00ED4019">
        <w:rPr>
          <w:rStyle w:val="SpecialCharTok"/>
          <w:rFonts w:ascii="Times New Roman" w:hAnsi="Times New Roman"/>
        </w:rPr>
        <w:t>/</w:t>
      </w:r>
      <w:r w:rsidRPr="00ED4019">
        <w:rPr>
          <w:rStyle w:val="NormalTok"/>
          <w:rFonts w:ascii="Times New Roman" w:hAnsi="Times New Roman"/>
        </w:rPr>
        <w:t>학생수계</w:t>
      </w:r>
      <w:r w:rsidRPr="00ED4019">
        <w:rPr>
          <w:rStyle w:val="NormalTok"/>
          <w:rFonts w:ascii="Times New Roman" w:hAnsi="Times New Roman"/>
        </w:rPr>
        <w:t xml:space="preserve">), </w:t>
      </w:r>
      <w:r w:rsidRPr="00ED4019">
        <w:rPr>
          <w:rStyle w:val="DecValTok"/>
          <w:rFonts w:ascii="Times New Roman" w:hAnsi="Times New Roman"/>
        </w:rPr>
        <w:t>3</w:t>
      </w:r>
      <w:r w:rsidRPr="00ED4019">
        <w:rPr>
          <w:rStyle w:val="NormalTok"/>
          <w:rFonts w:ascii="Times New Roman" w:hAnsi="Times New Roman"/>
        </w:rPr>
        <w:t xml:space="preserve">) </w:t>
      </w:r>
      <w:r w:rsidRPr="00ED4019">
        <w:rPr>
          <w:rStyle w:val="SpecialCharTok"/>
          <w:rFonts w:ascii="Times New Roman" w:hAnsi="Times New Roman"/>
        </w:rPr>
        <w:t>*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DecValTok"/>
          <w:rFonts w:ascii="Times New Roman" w:hAnsi="Times New Roman"/>
        </w:rPr>
        <w:t>100</w:t>
      </w:r>
      <w:r w:rsidRPr="00ED4019">
        <w:rPr>
          <w:rStyle w:val="NormalTok"/>
          <w:rFonts w:ascii="Times New Roman" w:hAnsi="Times New Roman"/>
        </w:rPr>
        <w:t xml:space="preserve">) </w:t>
      </w:r>
      <w:r w:rsidRPr="00ED4019">
        <w:rPr>
          <w:rStyle w:val="SpecialCharTok"/>
          <w:rFonts w:ascii="Times New Roman" w:hAnsi="Times New Roman"/>
        </w:rPr>
        <w:t>%&gt;%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unctionTok"/>
          <w:rFonts w:ascii="Times New Roman" w:hAnsi="Times New Roman"/>
        </w:rPr>
        <w:t>head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DecValTok"/>
          <w:rFonts w:ascii="Times New Roman" w:hAnsi="Times New Roman"/>
        </w:rPr>
        <w:t>10</w:t>
      </w:r>
      <w:r w:rsidRPr="00ED4019">
        <w:rPr>
          <w:rStyle w:val="NormalTok"/>
          <w:rFonts w:ascii="Times New Roman" w:hAnsi="Times New Roman"/>
        </w:rPr>
        <w:t>)</w:t>
      </w:r>
    </w:p>
    <w:p w14:paraId="10604E30" w14:textId="4ABBD099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3018" w:author="제이펍 출판사" w:date="2021-03-14T15:57:00Z">
          <w:pPr>
            <w:pStyle w:val="SourceCode"/>
          </w:pPr>
        </w:pPrChange>
      </w:pPr>
      <w:r w:rsidRPr="00ED4019">
        <w:rPr>
          <w:rStyle w:val="VerbatimChar"/>
          <w:rFonts w:ascii="Times New Roman" w:hAnsi="Times New Roman"/>
        </w:rPr>
        <w:t># A tsibble: 10 x 4 [1D]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   </w:t>
      </w:r>
      <w:r w:rsidRPr="00ED4019">
        <w:rPr>
          <w:rStyle w:val="VerbatimChar"/>
          <w:rFonts w:ascii="Times New Roman" w:hAnsi="Times New Roman"/>
        </w:rPr>
        <w:t>연도</w:t>
      </w:r>
      <w:r w:rsidRPr="00ED4019">
        <w:rPr>
          <w:rStyle w:val="VerbatimChar"/>
          <w:rFonts w:ascii="Times New Roman" w:hAnsi="Times New Roman"/>
        </w:rPr>
        <w:t xml:space="preserve">       </w:t>
      </w:r>
      <w:r w:rsidRPr="00ED4019">
        <w:rPr>
          <w:rStyle w:val="VerbatimChar"/>
          <w:rFonts w:ascii="Times New Roman" w:hAnsi="Times New Roman"/>
        </w:rPr>
        <w:t>학생수계</w:t>
      </w:r>
      <w:r w:rsidRPr="00ED4019">
        <w:rPr>
          <w:rStyle w:val="VerbatimChar"/>
          <w:rFonts w:ascii="Times New Roman" w:hAnsi="Times New Roman"/>
        </w:rPr>
        <w:t xml:space="preserve">    </w:t>
      </w:r>
      <w:r w:rsidRPr="00ED4019">
        <w:rPr>
          <w:rStyle w:val="VerbatimChar"/>
          <w:rFonts w:ascii="Times New Roman" w:hAnsi="Times New Roman"/>
        </w:rPr>
        <w:tab/>
      </w:r>
      <w:r w:rsidRPr="00ED4019">
        <w:rPr>
          <w:rStyle w:val="VerbatimChar"/>
          <w:rFonts w:ascii="Times New Roman" w:hAnsi="Times New Roman"/>
        </w:rPr>
        <w:t>증감</w:t>
      </w:r>
      <w:r w:rsidRPr="00ED4019">
        <w:rPr>
          <w:rStyle w:val="VerbatimChar"/>
          <w:rFonts w:ascii="Times New Roman" w:hAnsi="Times New Roman"/>
        </w:rPr>
        <w:t xml:space="preserve"> </w:t>
      </w:r>
      <w:r w:rsidRPr="00ED4019">
        <w:rPr>
          <w:rStyle w:val="VerbatimChar"/>
          <w:rFonts w:ascii="Times New Roman" w:hAnsi="Times New Roman"/>
        </w:rPr>
        <w:tab/>
      </w:r>
      <w:del w:id="3019" w:author="user" w:date="2021-03-21T22:31:00Z">
        <w:r w:rsidRPr="00ED4019" w:rsidDel="004F2AC1">
          <w:rPr>
            <w:rStyle w:val="VerbatimChar"/>
            <w:rFonts w:ascii="Times New Roman" w:hAnsi="Times New Roman"/>
          </w:rPr>
          <w:delText>증감율</w:delText>
        </w:r>
      </w:del>
      <w:ins w:id="3020" w:author="user" w:date="2021-03-21T22:31:00Z">
        <w:r w:rsidR="004F2AC1">
          <w:rPr>
            <w:rStyle w:val="VerbatimChar"/>
            <w:rFonts w:ascii="Times New Roman" w:hAnsi="Times New Roman"/>
          </w:rPr>
          <w:t>증감률</w:t>
        </w:r>
      </w:ins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   &lt;date&gt;       &lt;dbl&gt;  &lt;dbl&gt; </w:t>
      </w:r>
      <w:r w:rsidRPr="00ED4019">
        <w:rPr>
          <w:rStyle w:val="VerbatimChar"/>
          <w:rFonts w:ascii="Times New Roman" w:hAnsi="Times New Roman"/>
        </w:rPr>
        <w:tab/>
        <w:t>&lt;dbl&gt;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 1 1999-01-01  8658358      NA   NA  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 2 2000-01-01  8535867 -122491   -1.4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 3 2001-01-01  8414423 -121444   -1.4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 4 2002-01-01  8361933  -52490   -0.6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 5 2003-01-01  8379775   17842    0.2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 6 2004-01-01  8371630   -8145   -0.1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 7 2005-01-01  8371421    -209    0  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 8 2006-01-01  8354891  -16530   -0.2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 9 2007-01-01  8309932  -44959   -0.5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10 2008-01-01  8187782 -122150   -1.5</w:t>
      </w:r>
    </w:p>
    <w:p w14:paraId="59A44939" w14:textId="223E5207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3021" w:author="제이펍 출판사" w:date="2021-03-14T15:57:00Z">
          <w:pPr>
            <w:pStyle w:val="SourceCode"/>
          </w:pPr>
        </w:pPrChange>
      </w:pPr>
      <w:r w:rsidRPr="00ED4019">
        <w:rPr>
          <w:rStyle w:val="NormalTok"/>
          <w:rFonts w:ascii="Times New Roman" w:hAnsi="Times New Roman"/>
        </w:rPr>
        <w:t xml:space="preserve"> employees</w:t>
      </w:r>
      <w:r w:rsidRPr="00ED4019">
        <w:rPr>
          <w:rStyle w:val="SpecialCharTok"/>
          <w:rFonts w:ascii="Times New Roman" w:hAnsi="Times New Roman"/>
        </w:rPr>
        <w:t>%&gt;%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  </w:t>
      </w:r>
      <w:r w:rsidRPr="00ED4019">
        <w:rPr>
          <w:rStyle w:val="FunctionTok"/>
          <w:rFonts w:ascii="Times New Roman" w:hAnsi="Times New Roman"/>
        </w:rPr>
        <w:t>mutate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NormalTok"/>
          <w:rFonts w:ascii="Times New Roman" w:hAnsi="Times New Roman"/>
        </w:rPr>
        <w:t>증감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OtherTok"/>
          <w:rFonts w:ascii="Times New Roman" w:hAnsi="Times New Roman"/>
        </w:rPr>
        <w:t>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unctionTok"/>
          <w:rFonts w:ascii="Times New Roman" w:hAnsi="Times New Roman"/>
        </w:rPr>
        <w:t>difference</w:t>
      </w:r>
      <w:r w:rsidRPr="00ED4019">
        <w:rPr>
          <w:rStyle w:val="NormalTok"/>
          <w:rFonts w:ascii="Times New Roman" w:hAnsi="Times New Roman"/>
        </w:rPr>
        <w:t>(employees.tsibble</w:t>
      </w:r>
      <w:r w:rsidRPr="00ED4019">
        <w:rPr>
          <w:rStyle w:val="SpecialCharTok"/>
          <w:rFonts w:ascii="Times New Roman" w:hAnsi="Times New Roman"/>
        </w:rPr>
        <w:t>$</w:t>
      </w:r>
      <w:r w:rsidRPr="00ED4019">
        <w:rPr>
          <w:rStyle w:val="NormalTok"/>
          <w:rFonts w:ascii="Times New Roman" w:hAnsi="Times New Roman"/>
        </w:rPr>
        <w:t xml:space="preserve">total, </w:t>
      </w:r>
      <w:r w:rsidRPr="00ED4019">
        <w:rPr>
          <w:rStyle w:val="AttributeTok"/>
          <w:rFonts w:ascii="Times New Roman" w:hAnsi="Times New Roman"/>
        </w:rPr>
        <w:t>lag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DecValTok"/>
          <w:rFonts w:ascii="Times New Roman" w:hAnsi="Times New Roman"/>
        </w:rPr>
        <w:t>1</w:t>
      </w:r>
      <w:r w:rsidRPr="00ED4019">
        <w:rPr>
          <w:rStyle w:val="NormalTok"/>
          <w:rFonts w:ascii="Times New Roman" w:hAnsi="Times New Roman"/>
        </w:rPr>
        <w:t xml:space="preserve">)) </w:t>
      </w:r>
      <w:r w:rsidRPr="00ED4019">
        <w:rPr>
          <w:rStyle w:val="SpecialCharTok"/>
          <w:rFonts w:ascii="Times New Roman" w:hAnsi="Times New Roman"/>
        </w:rPr>
        <w:t>%&gt;%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  </w:t>
      </w:r>
      <w:r w:rsidRPr="00ED4019">
        <w:rPr>
          <w:rStyle w:val="FunctionTok"/>
          <w:rFonts w:ascii="Times New Roman" w:hAnsi="Times New Roman"/>
        </w:rPr>
        <w:t>mutate</w:t>
      </w:r>
      <w:r w:rsidRPr="00ED4019">
        <w:rPr>
          <w:rStyle w:val="NormalTok"/>
          <w:rFonts w:ascii="Times New Roman" w:hAnsi="Times New Roman"/>
        </w:rPr>
        <w:t>(</w:t>
      </w:r>
      <w:del w:id="3022" w:author="user" w:date="2021-03-21T22:31:00Z">
        <w:r w:rsidRPr="00ED4019" w:rsidDel="004F2AC1">
          <w:rPr>
            <w:rStyle w:val="NormalTok"/>
            <w:rFonts w:ascii="Times New Roman" w:hAnsi="Times New Roman"/>
          </w:rPr>
          <w:delText>증감율</w:delText>
        </w:r>
      </w:del>
      <w:ins w:id="3023" w:author="user" w:date="2021-03-21T22:31:00Z">
        <w:r w:rsidR="004F2AC1">
          <w:rPr>
            <w:rStyle w:val="NormalTok"/>
            <w:rFonts w:ascii="Times New Roman" w:hAnsi="Times New Roman"/>
          </w:rPr>
          <w:t>증감률</w:t>
        </w:r>
      </w:ins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OtherTok"/>
          <w:rFonts w:ascii="Times New Roman" w:hAnsi="Times New Roman"/>
        </w:rPr>
        <w:t>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unctionTok"/>
          <w:rFonts w:ascii="Times New Roman" w:hAnsi="Times New Roman"/>
        </w:rPr>
        <w:t>round</w:t>
      </w:r>
      <w:r w:rsidRPr="00ED4019">
        <w:rPr>
          <w:rStyle w:val="NormalTok"/>
          <w:rFonts w:ascii="Times New Roman" w:hAnsi="Times New Roman"/>
        </w:rPr>
        <w:t>((</w:t>
      </w:r>
      <w:r w:rsidRPr="00ED4019">
        <w:rPr>
          <w:rStyle w:val="NormalTok"/>
          <w:rFonts w:ascii="Times New Roman" w:hAnsi="Times New Roman"/>
        </w:rPr>
        <w:t>증감</w:t>
      </w:r>
      <w:r w:rsidRPr="00ED4019">
        <w:rPr>
          <w:rStyle w:val="SpecialCharTok"/>
          <w:rFonts w:ascii="Times New Roman" w:hAnsi="Times New Roman"/>
        </w:rPr>
        <w:t>/</w:t>
      </w:r>
      <w:r w:rsidRPr="00ED4019">
        <w:rPr>
          <w:rStyle w:val="NormalTok"/>
          <w:rFonts w:ascii="Times New Roman" w:hAnsi="Times New Roman"/>
        </w:rPr>
        <w:t xml:space="preserve">total), </w:t>
      </w:r>
      <w:r w:rsidRPr="00ED4019">
        <w:rPr>
          <w:rStyle w:val="DecValTok"/>
          <w:rFonts w:ascii="Times New Roman" w:hAnsi="Times New Roman"/>
        </w:rPr>
        <w:t>3</w:t>
      </w:r>
      <w:r w:rsidRPr="00ED4019">
        <w:rPr>
          <w:rStyle w:val="NormalTok"/>
          <w:rFonts w:ascii="Times New Roman" w:hAnsi="Times New Roman"/>
        </w:rPr>
        <w:t xml:space="preserve">) </w:t>
      </w:r>
      <w:r w:rsidRPr="00ED4019">
        <w:rPr>
          <w:rStyle w:val="SpecialCharTok"/>
          <w:rFonts w:ascii="Times New Roman" w:hAnsi="Times New Roman"/>
        </w:rPr>
        <w:t>*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DecValTok"/>
          <w:rFonts w:ascii="Times New Roman" w:hAnsi="Times New Roman"/>
        </w:rPr>
        <w:t>100</w:t>
      </w:r>
      <w:r w:rsidRPr="00ED4019">
        <w:rPr>
          <w:rStyle w:val="NormalTok"/>
          <w:rFonts w:ascii="Times New Roman" w:hAnsi="Times New Roman"/>
        </w:rPr>
        <w:t xml:space="preserve">) </w:t>
      </w:r>
      <w:r w:rsidRPr="00ED4019">
        <w:rPr>
          <w:rStyle w:val="SpecialCharTok"/>
          <w:rFonts w:ascii="Times New Roman" w:hAnsi="Times New Roman"/>
        </w:rPr>
        <w:t>%&gt;%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unctionTok"/>
          <w:rFonts w:ascii="Times New Roman" w:hAnsi="Times New Roman"/>
        </w:rPr>
        <w:t>select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DecValTok"/>
          <w:rFonts w:ascii="Times New Roman" w:hAnsi="Times New Roman"/>
        </w:rPr>
        <w:t>1</w:t>
      </w:r>
      <w:r w:rsidRPr="00ED4019">
        <w:rPr>
          <w:rStyle w:val="NormalTok"/>
          <w:rFonts w:ascii="Times New Roman" w:hAnsi="Times New Roman"/>
        </w:rPr>
        <w:t xml:space="preserve">, </w:t>
      </w:r>
      <w:r w:rsidRPr="00ED4019">
        <w:rPr>
          <w:rStyle w:val="DecValTok"/>
          <w:rFonts w:ascii="Times New Roman" w:hAnsi="Times New Roman"/>
        </w:rPr>
        <w:t>2</w:t>
      </w:r>
      <w:r w:rsidRPr="00ED4019">
        <w:rPr>
          <w:rStyle w:val="NormalTok"/>
          <w:rFonts w:ascii="Times New Roman" w:hAnsi="Times New Roman"/>
        </w:rPr>
        <w:t xml:space="preserve">, </w:t>
      </w:r>
      <w:r w:rsidRPr="00ED4019">
        <w:rPr>
          <w:rStyle w:val="DecValTok"/>
          <w:rFonts w:ascii="Times New Roman" w:hAnsi="Times New Roman"/>
        </w:rPr>
        <w:t>4</w:t>
      </w:r>
      <w:r w:rsidRPr="00ED4019">
        <w:rPr>
          <w:rStyle w:val="NormalTok"/>
          <w:rFonts w:ascii="Times New Roman" w:hAnsi="Times New Roman"/>
        </w:rPr>
        <w:t xml:space="preserve">, </w:t>
      </w:r>
      <w:r w:rsidRPr="00ED4019">
        <w:rPr>
          <w:rStyle w:val="DecValTok"/>
          <w:rFonts w:ascii="Times New Roman" w:hAnsi="Times New Roman"/>
        </w:rPr>
        <w:t>5</w:t>
      </w:r>
      <w:r w:rsidRPr="00ED4019">
        <w:rPr>
          <w:rStyle w:val="NormalTok"/>
          <w:rFonts w:ascii="Times New Roman" w:hAnsi="Times New Roman"/>
        </w:rPr>
        <w:t xml:space="preserve">) </w:t>
      </w:r>
      <w:r w:rsidRPr="00ED4019">
        <w:rPr>
          <w:rStyle w:val="SpecialCharTok"/>
          <w:rFonts w:ascii="Times New Roman" w:hAnsi="Times New Roman"/>
        </w:rPr>
        <w:t>%&gt;%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unctionTok"/>
          <w:rFonts w:ascii="Times New Roman" w:hAnsi="Times New Roman"/>
        </w:rPr>
        <w:t>head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DecValTok"/>
          <w:rFonts w:ascii="Times New Roman" w:hAnsi="Times New Roman"/>
        </w:rPr>
        <w:t>10</w:t>
      </w:r>
      <w:r w:rsidRPr="00ED4019">
        <w:rPr>
          <w:rStyle w:val="NormalTok"/>
          <w:rFonts w:ascii="Times New Roman" w:hAnsi="Times New Roman"/>
        </w:rPr>
        <w:t>)</w:t>
      </w:r>
    </w:p>
    <w:p w14:paraId="0E99FBFB" w14:textId="4BDDA538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3024" w:author="제이펍 출판사" w:date="2021-03-14T15:57:00Z">
          <w:pPr>
            <w:pStyle w:val="SourceCode"/>
          </w:pPr>
        </w:pPrChange>
      </w:pPr>
      <w:r w:rsidRPr="00ED4019">
        <w:rPr>
          <w:rStyle w:val="VerbatimChar"/>
          <w:rFonts w:ascii="Times New Roman" w:hAnsi="Times New Roman"/>
        </w:rPr>
        <w:lastRenderedPageBreak/>
        <w:t xml:space="preserve">         time total </w:t>
      </w:r>
      <w:r w:rsidRPr="00ED4019">
        <w:rPr>
          <w:rStyle w:val="VerbatimChar"/>
          <w:rFonts w:ascii="Times New Roman" w:hAnsi="Times New Roman"/>
        </w:rPr>
        <w:t>증감</w:t>
      </w:r>
      <w:r w:rsidRPr="00ED4019">
        <w:rPr>
          <w:rStyle w:val="VerbatimChar"/>
          <w:rFonts w:ascii="Times New Roman" w:hAnsi="Times New Roman"/>
        </w:rPr>
        <w:t xml:space="preserve"> </w:t>
      </w:r>
      <w:del w:id="3025" w:author="user" w:date="2021-03-21T22:31:00Z">
        <w:r w:rsidRPr="00ED4019" w:rsidDel="004F2AC1">
          <w:rPr>
            <w:rStyle w:val="VerbatimChar"/>
            <w:rFonts w:ascii="Times New Roman" w:hAnsi="Times New Roman"/>
          </w:rPr>
          <w:delText>증감율</w:delText>
        </w:r>
      </w:del>
      <w:ins w:id="3026" w:author="user" w:date="2021-03-21T22:31:00Z">
        <w:r w:rsidR="004F2AC1">
          <w:rPr>
            <w:rStyle w:val="VerbatimChar"/>
            <w:rFonts w:ascii="Times New Roman" w:hAnsi="Times New Roman"/>
          </w:rPr>
          <w:t>증감률</w:t>
        </w:r>
      </w:ins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1  2013-01-01 24287   NA     NA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2  2013-02-01 24215  -72   -0.3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3  2013-03-01 24736  521    2.1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4  2013-04-01 25322  586    2.3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5  2013-05-01 25610  288    1.1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6  2013-06-01 25686   76    0.3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7  2013-07-01 25681   -5    0.0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8  2013-08-01 25513 -168   -0.7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9  2013-09-01 25701  188    0.7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10 2013-10-01 25798   97    0.4</w:t>
      </w:r>
    </w:p>
    <w:p w14:paraId="446491B8" w14:textId="77777777" w:rsidR="00FD7B2A" w:rsidRPr="00ED4019" w:rsidRDefault="00FD7B2A">
      <w:pPr>
        <w:pStyle w:val="Compact"/>
        <w:numPr>
          <w:ilvl w:val="0"/>
          <w:numId w:val="11"/>
        </w:numPr>
        <w:jc w:val="both"/>
        <w:rPr>
          <w:rFonts w:ascii="Times New Roman" w:hAnsi="Times New Roman"/>
        </w:rPr>
        <w:pPrChange w:id="3027" w:author="제이펍 출판사" w:date="2021-03-14T15:57:00Z">
          <w:pPr>
            <w:pStyle w:val="Compact"/>
            <w:numPr>
              <w:numId w:val="11"/>
            </w:numPr>
            <w:tabs>
              <w:tab w:val="num" w:pos="0"/>
            </w:tabs>
            <w:ind w:left="480" w:hanging="480"/>
          </w:pPr>
        </w:pPrChange>
      </w:pPr>
      <w:r w:rsidRPr="00ED4019">
        <w:rPr>
          <w:rStyle w:val="VerbatimChar"/>
          <w:rFonts w:ascii="Times New Roman" w:hAnsi="Times New Roman"/>
        </w:rPr>
        <w:t>xts</w:t>
      </w:r>
      <w:r w:rsidRPr="00ED4019">
        <w:rPr>
          <w:rFonts w:ascii="Times New Roman" w:hAnsi="Times New Roman"/>
        </w:rPr>
        <w:t xml:space="preserve"> : </w:t>
      </w:r>
      <w:r w:rsidRPr="00ED4019">
        <w:rPr>
          <w:rStyle w:val="VerbatimChar"/>
          <w:rFonts w:ascii="Times New Roman" w:hAnsi="Times New Roman"/>
        </w:rPr>
        <w:t>diff()</w:t>
      </w:r>
    </w:p>
    <w:p w14:paraId="613708E6" w14:textId="77777777" w:rsidR="00FD7B2A" w:rsidRPr="00ED4019" w:rsidRDefault="00FD7B2A">
      <w:pPr>
        <w:jc w:val="both"/>
        <w:rPr>
          <w:rFonts w:ascii="Times New Roman" w:hAnsi="Times New Roman"/>
          <w:lang w:eastAsia="ko-KR"/>
        </w:rPr>
        <w:pPrChange w:id="3028" w:author="제이펍 출판사" w:date="2021-03-14T15:57:00Z">
          <w:pPr/>
        </w:pPrChange>
      </w:pPr>
      <w:r w:rsidRPr="00ED4019">
        <w:rPr>
          <w:rStyle w:val="VerbatimChar"/>
          <w:rFonts w:ascii="Times New Roman" w:hAnsi="Times New Roman"/>
          <w:lang w:eastAsia="ko-KR"/>
        </w:rPr>
        <w:t>xts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객체도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Style w:val="VerbatimChar"/>
          <w:rFonts w:ascii="Times New Roman" w:hAnsi="Times New Roman"/>
          <w:lang w:eastAsia="ko-KR"/>
        </w:rPr>
        <w:t>tsibble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객체와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같이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차분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함수인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Style w:val="VerbatimChar"/>
          <w:rFonts w:ascii="Times New Roman" w:hAnsi="Times New Roman"/>
          <w:lang w:eastAsia="ko-KR"/>
        </w:rPr>
        <w:t>diff()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함수를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제공한다</w:t>
      </w:r>
      <w:r w:rsidRPr="00ED4019">
        <w:rPr>
          <w:rFonts w:ascii="Times New Roman" w:hAnsi="Times New Roman"/>
          <w:lang w:eastAsia="ko-KR"/>
        </w:rPr>
        <w:t xml:space="preserve">. </w:t>
      </w:r>
      <w:r w:rsidRPr="00ED4019">
        <w:rPr>
          <w:rFonts w:ascii="Times New Roman" w:hAnsi="Times New Roman"/>
          <w:lang w:eastAsia="ko-KR"/>
        </w:rPr>
        <w:t>이후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과정은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Style w:val="VerbatimChar"/>
          <w:rFonts w:ascii="Times New Roman" w:hAnsi="Times New Roman"/>
          <w:lang w:eastAsia="ko-KR"/>
        </w:rPr>
        <w:t>tsibble</w:t>
      </w:r>
      <w:r w:rsidRPr="00ED4019">
        <w:rPr>
          <w:rFonts w:ascii="Times New Roman" w:hAnsi="Times New Roman"/>
          <w:lang w:eastAsia="ko-KR"/>
        </w:rPr>
        <w:t>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동일한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과정을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거친다</w:t>
      </w:r>
      <w:r w:rsidRPr="00ED4019">
        <w:rPr>
          <w:rFonts w:ascii="Times New Roman" w:hAnsi="Times New Roman"/>
          <w:lang w:eastAsia="ko-KR"/>
        </w:rPr>
        <w:t>.</w:t>
      </w:r>
    </w:p>
    <w:p w14:paraId="175D3D38" w14:textId="663EC21C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3029" w:author="제이펍 출판사" w:date="2021-03-14T15:57:00Z">
          <w:pPr>
            <w:pStyle w:val="SourceCode"/>
          </w:pPr>
        </w:pPrChange>
      </w:pPr>
      <w:r w:rsidRPr="00ED4019">
        <w:rPr>
          <w:rStyle w:val="NormalTok"/>
          <w:rFonts w:ascii="Times New Roman" w:hAnsi="Times New Roman"/>
          <w:lang w:eastAsia="ko-KR"/>
        </w:rPr>
        <w:t xml:space="preserve"> </w:t>
      </w:r>
      <w:r w:rsidRPr="00ED4019">
        <w:rPr>
          <w:rStyle w:val="NormalTok"/>
          <w:rFonts w:ascii="Times New Roman" w:hAnsi="Times New Roman"/>
        </w:rPr>
        <w:t>students.xts</w:t>
      </w:r>
      <w:r w:rsidRPr="00ED4019">
        <w:rPr>
          <w:rStyle w:val="SpecialCharTok"/>
          <w:rFonts w:ascii="Times New Roman" w:hAnsi="Times New Roman"/>
        </w:rPr>
        <w:t>$</w:t>
      </w:r>
      <w:r w:rsidRPr="00ED4019">
        <w:rPr>
          <w:rStyle w:val="NormalTok"/>
          <w:rFonts w:ascii="Times New Roman" w:hAnsi="Times New Roman"/>
        </w:rPr>
        <w:t>증감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OtherTok"/>
          <w:rFonts w:ascii="Times New Roman" w:hAnsi="Times New Roman"/>
        </w:rPr>
        <w:t>&lt;-</w:t>
      </w:r>
      <w:r w:rsidRPr="00ED4019">
        <w:rPr>
          <w:rStyle w:val="NormalTok"/>
          <w:rFonts w:ascii="Times New Roman" w:hAnsi="Times New Roman"/>
        </w:rPr>
        <w:t xml:space="preserve"> </w:t>
      </w:r>
      <w:proofErr w:type="gramStart"/>
      <w:r w:rsidRPr="00ED4019">
        <w:rPr>
          <w:rStyle w:val="FunctionTok"/>
          <w:rFonts w:ascii="Times New Roman" w:hAnsi="Times New Roman"/>
        </w:rPr>
        <w:t>diff</w:t>
      </w:r>
      <w:r w:rsidRPr="00ED4019">
        <w:rPr>
          <w:rStyle w:val="NormalTok"/>
          <w:rFonts w:ascii="Times New Roman" w:hAnsi="Times New Roman"/>
        </w:rPr>
        <w:t>(</w:t>
      </w:r>
      <w:proofErr w:type="gramEnd"/>
      <w:r w:rsidRPr="00ED4019">
        <w:rPr>
          <w:rStyle w:val="NormalTok"/>
          <w:rFonts w:ascii="Times New Roman" w:hAnsi="Times New Roman"/>
        </w:rPr>
        <w:t>students.xts[,</w:t>
      </w:r>
      <w:r w:rsidRPr="00ED4019">
        <w:rPr>
          <w:rStyle w:val="DecValTok"/>
          <w:rFonts w:ascii="Times New Roman" w:hAnsi="Times New Roman"/>
        </w:rPr>
        <w:t>2</w:t>
      </w:r>
      <w:r w:rsidRPr="00ED4019">
        <w:rPr>
          <w:rStyle w:val="NormalTok"/>
          <w:rFonts w:ascii="Times New Roman" w:hAnsi="Times New Roman"/>
        </w:rPr>
        <w:t xml:space="preserve">]) 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students.xts</w:t>
      </w:r>
      <w:r w:rsidRPr="00ED4019">
        <w:rPr>
          <w:rStyle w:val="SpecialCharTok"/>
          <w:rFonts w:ascii="Times New Roman" w:hAnsi="Times New Roman"/>
        </w:rPr>
        <w:t>$</w:t>
      </w:r>
      <w:del w:id="3030" w:author="user" w:date="2021-03-21T22:31:00Z">
        <w:r w:rsidRPr="00ED4019" w:rsidDel="004F2AC1">
          <w:rPr>
            <w:rStyle w:val="NormalTok"/>
            <w:rFonts w:ascii="Times New Roman" w:hAnsi="Times New Roman"/>
          </w:rPr>
          <w:delText>증감율</w:delText>
        </w:r>
      </w:del>
      <w:ins w:id="3031" w:author="user" w:date="2021-03-21T22:31:00Z">
        <w:r w:rsidR="004F2AC1">
          <w:rPr>
            <w:rStyle w:val="NormalTok"/>
            <w:rFonts w:ascii="Times New Roman" w:hAnsi="Times New Roman"/>
          </w:rPr>
          <w:t>증감률</w:t>
        </w:r>
      </w:ins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OtherTok"/>
          <w:rFonts w:ascii="Times New Roman" w:hAnsi="Times New Roman"/>
        </w:rPr>
        <w:t>&lt;-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unctionTok"/>
          <w:rFonts w:ascii="Times New Roman" w:hAnsi="Times New Roman"/>
        </w:rPr>
        <w:t>round</w:t>
      </w:r>
      <w:r w:rsidRPr="00ED4019">
        <w:rPr>
          <w:rStyle w:val="NormalTok"/>
          <w:rFonts w:ascii="Times New Roman" w:hAnsi="Times New Roman"/>
        </w:rPr>
        <w:t>((students.xts</w:t>
      </w:r>
      <w:r w:rsidRPr="00ED4019">
        <w:rPr>
          <w:rStyle w:val="SpecialCharTok"/>
          <w:rFonts w:ascii="Times New Roman" w:hAnsi="Times New Roman"/>
        </w:rPr>
        <w:t>$</w:t>
      </w:r>
      <w:r w:rsidRPr="00ED4019">
        <w:rPr>
          <w:rStyle w:val="NormalTok"/>
          <w:rFonts w:ascii="Times New Roman" w:hAnsi="Times New Roman"/>
        </w:rPr>
        <w:t>증감</w:t>
      </w:r>
      <w:r w:rsidRPr="00ED4019">
        <w:rPr>
          <w:rStyle w:val="SpecialCharTok"/>
          <w:rFonts w:ascii="Times New Roman" w:hAnsi="Times New Roman"/>
        </w:rPr>
        <w:t>/</w:t>
      </w:r>
      <w:r w:rsidRPr="00ED4019">
        <w:rPr>
          <w:rStyle w:val="NormalTok"/>
          <w:rFonts w:ascii="Times New Roman" w:hAnsi="Times New Roman"/>
        </w:rPr>
        <w:t>students.xts</w:t>
      </w:r>
      <w:r w:rsidRPr="00ED4019">
        <w:rPr>
          <w:rStyle w:val="SpecialCharTok"/>
          <w:rFonts w:ascii="Times New Roman" w:hAnsi="Times New Roman"/>
        </w:rPr>
        <w:t>$</w:t>
      </w:r>
      <w:r w:rsidRPr="00ED4019">
        <w:rPr>
          <w:rStyle w:val="NormalTok"/>
          <w:rFonts w:ascii="Times New Roman" w:hAnsi="Times New Roman"/>
        </w:rPr>
        <w:t>학생수계</w:t>
      </w:r>
      <w:r w:rsidRPr="00ED4019">
        <w:rPr>
          <w:rStyle w:val="NormalTok"/>
          <w:rFonts w:ascii="Times New Roman" w:hAnsi="Times New Roman"/>
        </w:rPr>
        <w:t xml:space="preserve">), </w:t>
      </w:r>
      <w:r w:rsidRPr="00ED4019">
        <w:rPr>
          <w:rStyle w:val="DecValTok"/>
          <w:rFonts w:ascii="Times New Roman" w:hAnsi="Times New Roman"/>
        </w:rPr>
        <w:t>3</w:t>
      </w:r>
      <w:r w:rsidRPr="00ED4019">
        <w:rPr>
          <w:rStyle w:val="NormalTok"/>
          <w:rFonts w:ascii="Times New Roman" w:hAnsi="Times New Roman"/>
        </w:rPr>
        <w:t xml:space="preserve">) </w:t>
      </w:r>
      <w:r w:rsidRPr="00ED4019">
        <w:rPr>
          <w:rStyle w:val="SpecialCharTok"/>
          <w:rFonts w:ascii="Times New Roman" w:hAnsi="Times New Roman"/>
        </w:rPr>
        <w:t>*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DecValTok"/>
          <w:rFonts w:ascii="Times New Roman" w:hAnsi="Times New Roman"/>
        </w:rPr>
        <w:t>100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students.xts[, </w:t>
      </w:r>
      <w:r w:rsidRPr="00ED4019">
        <w:rPr>
          <w:rStyle w:val="FunctionTok"/>
          <w:rFonts w:ascii="Times New Roman" w:hAnsi="Times New Roman"/>
        </w:rPr>
        <w:t>c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StringTok"/>
          <w:rFonts w:ascii="Times New Roman" w:hAnsi="Times New Roman"/>
        </w:rPr>
        <w:t>학생수계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NormalTok"/>
          <w:rFonts w:ascii="Times New Roman" w:hAnsi="Times New Roman"/>
        </w:rPr>
        <w:t xml:space="preserve">, 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StringTok"/>
          <w:rFonts w:ascii="Times New Roman" w:hAnsi="Times New Roman"/>
        </w:rPr>
        <w:t>증감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NormalTok"/>
          <w:rFonts w:ascii="Times New Roman" w:hAnsi="Times New Roman"/>
        </w:rPr>
        <w:t xml:space="preserve">, </w:t>
      </w:r>
      <w:r w:rsidRPr="00ED4019">
        <w:rPr>
          <w:rStyle w:val="StringTok"/>
          <w:rFonts w:ascii="Times New Roman" w:hAnsi="Times New Roman"/>
        </w:rPr>
        <w:t>'</w:t>
      </w:r>
      <w:del w:id="3032" w:author="user" w:date="2021-03-21T22:31:00Z">
        <w:r w:rsidRPr="00ED4019" w:rsidDel="004F2AC1">
          <w:rPr>
            <w:rStyle w:val="StringTok"/>
            <w:rFonts w:ascii="Times New Roman" w:hAnsi="Times New Roman"/>
          </w:rPr>
          <w:delText>증감율</w:delText>
        </w:r>
      </w:del>
      <w:ins w:id="3033" w:author="user" w:date="2021-03-21T22:31:00Z">
        <w:r w:rsidR="004F2AC1">
          <w:rPr>
            <w:rStyle w:val="StringTok"/>
            <w:rFonts w:ascii="Times New Roman" w:hAnsi="Times New Roman"/>
          </w:rPr>
          <w:t>증감률</w:t>
        </w:r>
      </w:ins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NormalTok"/>
          <w:rFonts w:ascii="Times New Roman" w:hAnsi="Times New Roman"/>
        </w:rPr>
        <w:t xml:space="preserve">)] </w:t>
      </w:r>
      <w:r w:rsidRPr="00ED4019">
        <w:rPr>
          <w:rStyle w:val="SpecialCharTok"/>
          <w:rFonts w:ascii="Times New Roman" w:hAnsi="Times New Roman"/>
        </w:rPr>
        <w:t>%&gt;%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unctionTok"/>
          <w:rFonts w:ascii="Times New Roman" w:hAnsi="Times New Roman"/>
        </w:rPr>
        <w:t>head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DecValTok"/>
          <w:rFonts w:ascii="Times New Roman" w:hAnsi="Times New Roman"/>
        </w:rPr>
        <w:t>10</w:t>
      </w:r>
      <w:r w:rsidRPr="00ED4019">
        <w:rPr>
          <w:rStyle w:val="NormalTok"/>
          <w:rFonts w:ascii="Times New Roman" w:hAnsi="Times New Roman"/>
        </w:rPr>
        <w:t>)</w:t>
      </w:r>
    </w:p>
    <w:p w14:paraId="6F0242C4" w14:textId="10A98F4E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3034" w:author="제이펍 출판사" w:date="2021-03-14T15:57:00Z">
          <w:pPr>
            <w:pStyle w:val="SourceCode"/>
          </w:pPr>
        </w:pPrChange>
      </w:pPr>
      <w:r w:rsidRPr="00ED4019">
        <w:rPr>
          <w:rStyle w:val="VerbatimChar"/>
          <w:rFonts w:ascii="Times New Roman" w:hAnsi="Times New Roman"/>
        </w:rPr>
        <w:t xml:space="preserve">           </w:t>
      </w:r>
      <w:proofErr w:type="gramStart"/>
      <w:r w:rsidRPr="00ED4019">
        <w:rPr>
          <w:rStyle w:val="VerbatimChar"/>
          <w:rFonts w:ascii="Times New Roman" w:hAnsi="Times New Roman"/>
          <w:lang w:eastAsia="ko-KR"/>
        </w:rPr>
        <w:t>학생수계</w:t>
      </w:r>
      <w:r w:rsidRPr="00ED4019">
        <w:rPr>
          <w:rStyle w:val="VerbatimChar"/>
          <w:rFonts w:ascii="Times New Roman" w:hAnsi="Times New Roman"/>
          <w:lang w:eastAsia="ko-KR"/>
        </w:rPr>
        <w:t xml:space="preserve">  </w:t>
      </w:r>
      <w:r w:rsidRPr="00ED4019">
        <w:rPr>
          <w:rStyle w:val="VerbatimChar"/>
          <w:rFonts w:ascii="Times New Roman" w:hAnsi="Times New Roman"/>
          <w:lang w:eastAsia="ko-KR"/>
        </w:rPr>
        <w:t>증감</w:t>
      </w:r>
      <w:proofErr w:type="gramEnd"/>
      <w:r w:rsidRPr="00ED4019">
        <w:rPr>
          <w:rStyle w:val="VerbatimChar"/>
          <w:rFonts w:ascii="Times New Roman" w:hAnsi="Times New Roman"/>
          <w:lang w:eastAsia="ko-KR"/>
        </w:rPr>
        <w:t xml:space="preserve"> </w:t>
      </w:r>
      <w:del w:id="3035" w:author="user" w:date="2021-03-21T22:31:00Z">
        <w:r w:rsidRPr="00ED4019" w:rsidDel="004F2AC1">
          <w:rPr>
            <w:rStyle w:val="VerbatimChar"/>
            <w:rFonts w:ascii="Times New Roman" w:hAnsi="Times New Roman"/>
            <w:lang w:eastAsia="ko-KR"/>
          </w:rPr>
          <w:delText>증감율</w:delText>
        </w:r>
      </w:del>
      <w:ins w:id="3036" w:author="user" w:date="2021-03-21T22:31:00Z">
        <w:r w:rsidR="004F2AC1">
          <w:rPr>
            <w:rStyle w:val="VerbatimChar"/>
            <w:rFonts w:ascii="Times New Roman" w:hAnsi="Times New Roman"/>
            <w:lang w:eastAsia="ko-KR"/>
          </w:rPr>
          <w:t>증감률</w:t>
        </w:r>
      </w:ins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  <w:lang w:eastAsia="ko-KR"/>
        </w:rPr>
        <w:t>1999-01-01  8658358    NA     NA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  <w:lang w:eastAsia="ko-KR"/>
        </w:rPr>
        <w:t>2000-01-01  8535867 11097    0.1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  <w:lang w:eastAsia="ko-KR"/>
        </w:rPr>
        <w:t>2001-01-01  8414423  -121    0.0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  <w:lang w:eastAsia="ko-KR"/>
        </w:rPr>
        <w:t>2002-01-01  8361933  5114    0.1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  <w:lang w:eastAsia="ko-KR"/>
        </w:rPr>
        <w:t>2003-01-01  8379775 -3725    0.0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  <w:lang w:eastAsia="ko-KR"/>
        </w:rPr>
        <w:t>2004-01-01  8371630 -4818   -0.1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  <w:lang w:eastAsia="ko-KR"/>
        </w:rPr>
        <w:t>2005-01-01  8371421  -110    0.0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  <w:lang w:eastAsia="ko-KR"/>
        </w:rPr>
        <w:t>2006-01-01  8354891  4209    0.1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  <w:lang w:eastAsia="ko-KR"/>
        </w:rPr>
        <w:t>2007-01-01  8309932 -4262   -0.1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  <w:lang w:eastAsia="ko-KR"/>
        </w:rPr>
        <w:t>2008-01-01  8187782 -3728    0.0</w:t>
      </w:r>
    </w:p>
    <w:p w14:paraId="44C84699" w14:textId="48C221DF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3037" w:author="제이펍 출판사" w:date="2021-03-14T15:57:00Z">
          <w:pPr>
            <w:pStyle w:val="SourceCode"/>
          </w:pPr>
        </w:pPrChange>
      </w:pPr>
      <w:r w:rsidRPr="00ED4019">
        <w:rPr>
          <w:rStyle w:val="NormalTok"/>
          <w:rFonts w:ascii="Times New Roman" w:hAnsi="Times New Roman"/>
          <w:lang w:eastAsia="ko-KR"/>
        </w:rPr>
        <w:t xml:space="preserve"> </w:t>
      </w:r>
      <w:proofErr w:type="gramStart"/>
      <w:r w:rsidRPr="00ED4019">
        <w:rPr>
          <w:rStyle w:val="FunctionTok"/>
          <w:rFonts w:ascii="Times New Roman" w:hAnsi="Times New Roman"/>
        </w:rPr>
        <w:t>plot.xts</w:t>
      </w:r>
      <w:r w:rsidRPr="00ED4019">
        <w:rPr>
          <w:rStyle w:val="NormalTok"/>
          <w:rFonts w:ascii="Times New Roman" w:hAnsi="Times New Roman"/>
        </w:rPr>
        <w:t>(</w:t>
      </w:r>
      <w:proofErr w:type="gramEnd"/>
      <w:r w:rsidRPr="00ED4019">
        <w:rPr>
          <w:rStyle w:val="NormalTok"/>
          <w:rFonts w:ascii="Times New Roman" w:hAnsi="Times New Roman"/>
        </w:rPr>
        <w:t xml:space="preserve">students.xts[, </w:t>
      </w:r>
      <w:r w:rsidRPr="00ED4019">
        <w:rPr>
          <w:rStyle w:val="StringTok"/>
          <w:rFonts w:ascii="Times New Roman" w:hAnsi="Times New Roman"/>
        </w:rPr>
        <w:t>'</w:t>
      </w:r>
      <w:del w:id="3038" w:author="user" w:date="2021-03-21T22:31:00Z">
        <w:r w:rsidRPr="00ED4019" w:rsidDel="004F2AC1">
          <w:rPr>
            <w:rStyle w:val="StringTok"/>
            <w:rFonts w:ascii="Times New Roman" w:hAnsi="Times New Roman"/>
          </w:rPr>
          <w:delText>증감율</w:delText>
        </w:r>
      </w:del>
      <w:ins w:id="3039" w:author="user" w:date="2021-03-21T22:31:00Z">
        <w:r w:rsidR="004F2AC1">
          <w:rPr>
            <w:rStyle w:val="StringTok"/>
            <w:rFonts w:ascii="Times New Roman" w:hAnsi="Times New Roman"/>
          </w:rPr>
          <w:t>증감률</w:t>
        </w:r>
      </w:ins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NormalTok"/>
          <w:rFonts w:ascii="Times New Roman" w:hAnsi="Times New Roman"/>
        </w:rPr>
        <w:t xml:space="preserve">], </w:t>
      </w:r>
      <w:r w:rsidRPr="00ED4019">
        <w:rPr>
          <w:rStyle w:val="AttributeTok"/>
          <w:rFonts w:ascii="Times New Roman" w:hAnsi="Times New Roman"/>
        </w:rPr>
        <w:t>main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'</w:t>
      </w:r>
      <w:del w:id="3040" w:author="user" w:date="2021-03-21T22:32:00Z">
        <w:r w:rsidRPr="00ED4019" w:rsidDel="009064BF">
          <w:rPr>
            <w:rStyle w:val="StringTok"/>
            <w:rFonts w:ascii="Times New Roman" w:hAnsi="Times New Roman"/>
          </w:rPr>
          <w:delText>전년대비</w:delText>
        </w:r>
      </w:del>
      <w:ins w:id="3041" w:author="user" w:date="2021-03-21T22:32:00Z">
        <w:r w:rsidR="009064BF">
          <w:rPr>
            <w:rStyle w:val="StringTok"/>
            <w:rFonts w:ascii="Times New Roman" w:hAnsi="Times New Roman"/>
          </w:rPr>
          <w:t>전년</w:t>
        </w:r>
        <w:r w:rsidR="009064BF">
          <w:rPr>
            <w:rStyle w:val="StringTok"/>
            <w:rFonts w:ascii="Times New Roman" w:hAnsi="Times New Roman"/>
          </w:rPr>
          <w:t xml:space="preserve"> </w:t>
        </w:r>
        <w:r w:rsidR="009064BF">
          <w:rPr>
            <w:rStyle w:val="StringTok"/>
            <w:rFonts w:ascii="Times New Roman" w:hAnsi="Times New Roman"/>
          </w:rPr>
          <w:t>대비</w:t>
        </w:r>
      </w:ins>
      <w:r w:rsidRPr="00ED4019">
        <w:rPr>
          <w:rStyle w:val="String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학생수</w:t>
      </w:r>
      <w:r w:rsidRPr="00ED4019">
        <w:rPr>
          <w:rStyle w:val="String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증감률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NormalTok"/>
          <w:rFonts w:ascii="Times New Roman" w:hAnsi="Times New Roman"/>
        </w:rPr>
        <w:t>)</w:t>
      </w:r>
    </w:p>
    <w:p w14:paraId="52493CEA" w14:textId="77777777" w:rsidR="00FD7B2A" w:rsidRPr="00ED4019" w:rsidRDefault="00FD7B2A">
      <w:pPr>
        <w:pStyle w:val="Figure"/>
        <w:jc w:val="both"/>
        <w:rPr>
          <w:rFonts w:ascii="Times New Roman" w:hAnsi="Times New Roman"/>
        </w:rPr>
        <w:pPrChange w:id="3042" w:author="제이펍 출판사" w:date="2021-03-14T15:57:00Z">
          <w:pPr>
            <w:pStyle w:val="Figure"/>
          </w:pPr>
        </w:pPrChange>
      </w:pPr>
      <w:r w:rsidRPr="00ED4019">
        <w:rPr>
          <w:rFonts w:ascii="Times New Roman" w:hAnsi="Times New Roman"/>
          <w:noProof/>
          <w:lang w:eastAsia="ko-KR"/>
        </w:rPr>
        <w:lastRenderedPageBreak/>
        <w:drawing>
          <wp:inline distT="0" distB="0" distL="0" distR="0" wp14:anchorId="512E9E78" wp14:editId="04823092">
            <wp:extent cx="4572000" cy="3657600"/>
            <wp:effectExtent l="0" t="0" r="0" b="0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EB2B4F9" w14:textId="77777777" w:rsidR="00FD7B2A" w:rsidRPr="00ED4019" w:rsidRDefault="00FD7B2A">
      <w:pPr>
        <w:pStyle w:val="a6"/>
        <w:jc w:val="both"/>
        <w:rPr>
          <w:rFonts w:ascii="Times New Roman" w:hAnsi="Times New Roman"/>
        </w:rPr>
        <w:pPrChange w:id="3043" w:author="제이펍 출판사" w:date="2021-03-14T15:57:00Z">
          <w:pPr>
            <w:pStyle w:val="a6"/>
            <w:jc w:val="center"/>
          </w:pPr>
        </w:pPrChange>
      </w:pPr>
      <w:commentRangeStart w:id="3044"/>
      <w:r w:rsidRPr="00ED4019">
        <w:rPr>
          <w:rFonts w:ascii="Times New Roman" w:hAnsi="Times New Roman" w:hint="eastAsia"/>
        </w:rPr>
        <w:t>그림</w:t>
      </w:r>
      <w:r w:rsidRPr="00ED4019">
        <w:rPr>
          <w:rFonts w:ascii="Times New Roman" w:hAnsi="Times New Roman" w:hint="eastAsia"/>
        </w:rPr>
        <w:t xml:space="preserve"> </w:t>
      </w:r>
      <w:r w:rsidRPr="00ED4019">
        <w:rPr>
          <w:rFonts w:ascii="Times New Roman" w:hAnsi="Times New Roman"/>
        </w:rPr>
        <w:t>4-15</w:t>
      </w:r>
      <w:commentRangeEnd w:id="3044"/>
      <w:r w:rsidR="009064BF">
        <w:rPr>
          <w:rStyle w:val="af3"/>
          <w:i w:val="0"/>
        </w:rPr>
        <w:commentReference w:id="3044"/>
      </w:r>
    </w:p>
    <w:p w14:paraId="08D597BE" w14:textId="4B9F0ACD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3045" w:author="제이펍 출판사" w:date="2021-03-14T15:57:00Z">
          <w:pPr>
            <w:pStyle w:val="SourceCode"/>
          </w:pPr>
        </w:pPrChange>
      </w:pPr>
      <w:r w:rsidRPr="00ED4019">
        <w:rPr>
          <w:rStyle w:val="NormalTok"/>
          <w:rFonts w:ascii="Times New Roman" w:hAnsi="Times New Roman"/>
        </w:rPr>
        <w:t xml:space="preserve"> employees.xts</w:t>
      </w:r>
      <w:r w:rsidRPr="00ED4019">
        <w:rPr>
          <w:rStyle w:val="SpecialCharTok"/>
          <w:rFonts w:ascii="Times New Roman" w:hAnsi="Times New Roman"/>
        </w:rPr>
        <w:t>$</w:t>
      </w:r>
      <w:r w:rsidRPr="00ED4019">
        <w:rPr>
          <w:rStyle w:val="NormalTok"/>
          <w:rFonts w:ascii="Times New Roman" w:hAnsi="Times New Roman"/>
        </w:rPr>
        <w:t>증감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OtherTok"/>
          <w:rFonts w:ascii="Times New Roman" w:hAnsi="Times New Roman"/>
        </w:rPr>
        <w:t>&lt;-</w:t>
      </w:r>
      <w:r w:rsidRPr="00ED4019">
        <w:rPr>
          <w:rStyle w:val="NormalTok"/>
          <w:rFonts w:ascii="Times New Roman" w:hAnsi="Times New Roman"/>
        </w:rPr>
        <w:t xml:space="preserve"> </w:t>
      </w:r>
      <w:proofErr w:type="gramStart"/>
      <w:r w:rsidRPr="00ED4019">
        <w:rPr>
          <w:rStyle w:val="FunctionTok"/>
          <w:rFonts w:ascii="Times New Roman" w:hAnsi="Times New Roman"/>
        </w:rPr>
        <w:t>diff</w:t>
      </w:r>
      <w:r w:rsidRPr="00ED4019">
        <w:rPr>
          <w:rStyle w:val="NormalTok"/>
          <w:rFonts w:ascii="Times New Roman" w:hAnsi="Times New Roman"/>
        </w:rPr>
        <w:t>(</w:t>
      </w:r>
      <w:proofErr w:type="gramEnd"/>
      <w:r w:rsidRPr="00ED4019">
        <w:rPr>
          <w:rStyle w:val="NormalTok"/>
          <w:rFonts w:ascii="Times New Roman" w:hAnsi="Times New Roman"/>
        </w:rPr>
        <w:t>employees.xts</w:t>
      </w:r>
      <w:r w:rsidRPr="00ED4019">
        <w:rPr>
          <w:rStyle w:val="SpecialCharTok"/>
          <w:rFonts w:ascii="Times New Roman" w:hAnsi="Times New Roman"/>
        </w:rPr>
        <w:t>$</w:t>
      </w:r>
      <w:r w:rsidRPr="00ED4019">
        <w:rPr>
          <w:rStyle w:val="NormalTok"/>
          <w:rFonts w:ascii="Times New Roman" w:hAnsi="Times New Roman"/>
        </w:rPr>
        <w:t>total)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employees.xts</w:t>
      </w:r>
      <w:r w:rsidRPr="00ED4019">
        <w:rPr>
          <w:rStyle w:val="SpecialCharTok"/>
          <w:rFonts w:ascii="Times New Roman" w:hAnsi="Times New Roman"/>
        </w:rPr>
        <w:t>$</w:t>
      </w:r>
      <w:del w:id="3046" w:author="user" w:date="2021-03-21T22:31:00Z">
        <w:r w:rsidRPr="00ED4019" w:rsidDel="004F2AC1">
          <w:rPr>
            <w:rStyle w:val="NormalTok"/>
            <w:rFonts w:ascii="Times New Roman" w:hAnsi="Times New Roman"/>
          </w:rPr>
          <w:delText>증감율</w:delText>
        </w:r>
      </w:del>
      <w:ins w:id="3047" w:author="user" w:date="2021-03-21T22:31:00Z">
        <w:r w:rsidR="004F2AC1">
          <w:rPr>
            <w:rStyle w:val="NormalTok"/>
            <w:rFonts w:ascii="Times New Roman" w:hAnsi="Times New Roman"/>
          </w:rPr>
          <w:t>증감률</w:t>
        </w:r>
      </w:ins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OtherTok"/>
          <w:rFonts w:ascii="Times New Roman" w:hAnsi="Times New Roman"/>
        </w:rPr>
        <w:t>&lt;-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unctionTok"/>
          <w:rFonts w:ascii="Times New Roman" w:hAnsi="Times New Roman"/>
        </w:rPr>
        <w:t>round</w:t>
      </w:r>
      <w:r w:rsidRPr="00ED4019">
        <w:rPr>
          <w:rStyle w:val="NormalTok"/>
          <w:rFonts w:ascii="Times New Roman" w:hAnsi="Times New Roman"/>
        </w:rPr>
        <w:t>((employees.xts</w:t>
      </w:r>
      <w:r w:rsidRPr="00ED4019">
        <w:rPr>
          <w:rStyle w:val="SpecialCharTok"/>
          <w:rFonts w:ascii="Times New Roman" w:hAnsi="Times New Roman"/>
        </w:rPr>
        <w:t>$</w:t>
      </w:r>
      <w:r w:rsidRPr="00ED4019">
        <w:rPr>
          <w:rStyle w:val="NormalTok"/>
          <w:rFonts w:ascii="Times New Roman" w:hAnsi="Times New Roman"/>
        </w:rPr>
        <w:t>증감</w:t>
      </w:r>
      <w:r w:rsidRPr="00ED4019">
        <w:rPr>
          <w:rStyle w:val="SpecialCharTok"/>
          <w:rFonts w:ascii="Times New Roman" w:hAnsi="Times New Roman"/>
        </w:rPr>
        <w:t>/</w:t>
      </w:r>
      <w:r w:rsidRPr="00ED4019">
        <w:rPr>
          <w:rStyle w:val="NormalTok"/>
          <w:rFonts w:ascii="Times New Roman" w:hAnsi="Times New Roman"/>
        </w:rPr>
        <w:t>employees.xts</w:t>
      </w:r>
      <w:r w:rsidRPr="00ED4019">
        <w:rPr>
          <w:rStyle w:val="SpecialCharTok"/>
          <w:rFonts w:ascii="Times New Roman" w:hAnsi="Times New Roman"/>
        </w:rPr>
        <w:t>$</w:t>
      </w:r>
      <w:r w:rsidRPr="00ED4019">
        <w:rPr>
          <w:rStyle w:val="NormalTok"/>
          <w:rFonts w:ascii="Times New Roman" w:hAnsi="Times New Roman"/>
        </w:rPr>
        <w:t xml:space="preserve">total), </w:t>
      </w:r>
      <w:r w:rsidRPr="00ED4019">
        <w:rPr>
          <w:rStyle w:val="DecValTok"/>
          <w:rFonts w:ascii="Times New Roman" w:hAnsi="Times New Roman"/>
        </w:rPr>
        <w:t>3</w:t>
      </w:r>
      <w:r w:rsidRPr="00ED4019">
        <w:rPr>
          <w:rStyle w:val="NormalTok"/>
          <w:rFonts w:ascii="Times New Roman" w:hAnsi="Times New Roman"/>
        </w:rPr>
        <w:t xml:space="preserve">) </w:t>
      </w:r>
      <w:r w:rsidRPr="00ED4019">
        <w:rPr>
          <w:rStyle w:val="SpecialCharTok"/>
          <w:rFonts w:ascii="Times New Roman" w:hAnsi="Times New Roman"/>
        </w:rPr>
        <w:t>*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DecValTok"/>
          <w:rFonts w:ascii="Times New Roman" w:hAnsi="Times New Roman"/>
        </w:rPr>
        <w:t>100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employees.xts[, </w:t>
      </w:r>
      <w:r w:rsidRPr="00ED4019">
        <w:rPr>
          <w:rStyle w:val="FunctionTok"/>
          <w:rFonts w:ascii="Times New Roman" w:hAnsi="Times New Roman"/>
        </w:rPr>
        <w:t>c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StringTok"/>
          <w:rFonts w:ascii="Times New Roman" w:hAnsi="Times New Roman"/>
        </w:rPr>
        <w:t>'total'</w:t>
      </w:r>
      <w:r w:rsidRPr="00ED4019">
        <w:rPr>
          <w:rStyle w:val="NormalTok"/>
          <w:rFonts w:ascii="Times New Roman" w:hAnsi="Times New Roman"/>
        </w:rPr>
        <w:t xml:space="preserve">, 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StringTok"/>
          <w:rFonts w:ascii="Times New Roman" w:hAnsi="Times New Roman"/>
        </w:rPr>
        <w:t>증감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NormalTok"/>
          <w:rFonts w:ascii="Times New Roman" w:hAnsi="Times New Roman"/>
        </w:rPr>
        <w:t xml:space="preserve">, </w:t>
      </w:r>
      <w:r w:rsidRPr="00ED4019">
        <w:rPr>
          <w:rStyle w:val="StringTok"/>
          <w:rFonts w:ascii="Times New Roman" w:hAnsi="Times New Roman"/>
        </w:rPr>
        <w:t>'</w:t>
      </w:r>
      <w:del w:id="3048" w:author="user" w:date="2021-03-21T22:31:00Z">
        <w:r w:rsidRPr="00ED4019" w:rsidDel="004F2AC1">
          <w:rPr>
            <w:rStyle w:val="StringTok"/>
            <w:rFonts w:ascii="Times New Roman" w:hAnsi="Times New Roman"/>
          </w:rPr>
          <w:delText>증감율</w:delText>
        </w:r>
      </w:del>
      <w:ins w:id="3049" w:author="user" w:date="2021-03-21T22:31:00Z">
        <w:r w:rsidR="004F2AC1">
          <w:rPr>
            <w:rStyle w:val="StringTok"/>
            <w:rFonts w:ascii="Times New Roman" w:hAnsi="Times New Roman"/>
          </w:rPr>
          <w:t>증감률</w:t>
        </w:r>
      </w:ins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NormalTok"/>
          <w:rFonts w:ascii="Times New Roman" w:hAnsi="Times New Roman"/>
        </w:rPr>
        <w:t xml:space="preserve">)] </w:t>
      </w:r>
      <w:r w:rsidRPr="00ED4019">
        <w:rPr>
          <w:rStyle w:val="SpecialCharTok"/>
          <w:rFonts w:ascii="Times New Roman" w:hAnsi="Times New Roman"/>
        </w:rPr>
        <w:t>%&gt;%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unctionTok"/>
          <w:rFonts w:ascii="Times New Roman" w:hAnsi="Times New Roman"/>
        </w:rPr>
        <w:t>head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DecValTok"/>
          <w:rFonts w:ascii="Times New Roman" w:hAnsi="Times New Roman"/>
        </w:rPr>
        <w:t>10</w:t>
      </w:r>
      <w:r w:rsidRPr="00ED4019">
        <w:rPr>
          <w:rStyle w:val="NormalTok"/>
          <w:rFonts w:ascii="Times New Roman" w:hAnsi="Times New Roman"/>
        </w:rPr>
        <w:t>)</w:t>
      </w:r>
    </w:p>
    <w:p w14:paraId="052AFAFD" w14:textId="2F6E3DE7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3050" w:author="제이펍 출판사" w:date="2021-03-14T15:57:00Z">
          <w:pPr>
            <w:pStyle w:val="SourceCode"/>
          </w:pPr>
        </w:pPrChange>
      </w:pPr>
      <w:r w:rsidRPr="00ED4019">
        <w:rPr>
          <w:rStyle w:val="VerbatimChar"/>
          <w:rFonts w:ascii="Times New Roman" w:hAnsi="Times New Roman"/>
        </w:rPr>
        <w:t xml:space="preserve">           </w:t>
      </w:r>
      <w:proofErr w:type="gramStart"/>
      <w:r w:rsidRPr="00ED4019">
        <w:rPr>
          <w:rStyle w:val="VerbatimChar"/>
          <w:rFonts w:ascii="Times New Roman" w:hAnsi="Times New Roman"/>
        </w:rPr>
        <w:t>total</w:t>
      </w:r>
      <w:proofErr w:type="gramEnd"/>
      <w:r w:rsidRPr="00ED4019">
        <w:rPr>
          <w:rStyle w:val="VerbatimChar"/>
          <w:rFonts w:ascii="Times New Roman" w:hAnsi="Times New Roman"/>
        </w:rPr>
        <w:t xml:space="preserve"> </w:t>
      </w:r>
      <w:r w:rsidRPr="00ED4019">
        <w:rPr>
          <w:rStyle w:val="VerbatimChar"/>
          <w:rFonts w:ascii="Times New Roman" w:hAnsi="Times New Roman"/>
        </w:rPr>
        <w:t>증감</w:t>
      </w:r>
      <w:r w:rsidRPr="00ED4019">
        <w:rPr>
          <w:rStyle w:val="VerbatimChar"/>
          <w:rFonts w:ascii="Times New Roman" w:hAnsi="Times New Roman"/>
        </w:rPr>
        <w:t xml:space="preserve"> </w:t>
      </w:r>
      <w:del w:id="3051" w:author="user" w:date="2021-03-21T22:31:00Z">
        <w:r w:rsidRPr="00ED4019" w:rsidDel="004F2AC1">
          <w:rPr>
            <w:rStyle w:val="VerbatimChar"/>
            <w:rFonts w:ascii="Times New Roman" w:hAnsi="Times New Roman"/>
          </w:rPr>
          <w:delText>증감율</w:delText>
        </w:r>
      </w:del>
      <w:ins w:id="3052" w:author="user" w:date="2021-03-21T22:31:00Z">
        <w:r w:rsidR="004F2AC1">
          <w:rPr>
            <w:rStyle w:val="VerbatimChar"/>
            <w:rFonts w:ascii="Times New Roman" w:hAnsi="Times New Roman"/>
          </w:rPr>
          <w:t>증감률</w:t>
        </w:r>
      </w:ins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2013-01-01 24287   NA     NA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2013-02-01 24215  -72   -0.3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2013-03-01 24736  521    2.1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2013-04-01 25322  586    2.3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2013-05-01 25610  288    1.1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2013-06-01 25686   76    0.3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2013-07-01 25681   -5    0.0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2013-08-01 25513 -168   -0.7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2013-09-01 25701  188    0.7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2013-10-01 25798   97    0.4</w:t>
      </w:r>
    </w:p>
    <w:p w14:paraId="5CEB80C5" w14:textId="3724805D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3053" w:author="제이펍 출판사" w:date="2021-03-14T15:57:00Z">
          <w:pPr>
            <w:pStyle w:val="SourceCode"/>
          </w:pPr>
        </w:pPrChange>
      </w:pPr>
      <w:r w:rsidRPr="00ED4019">
        <w:rPr>
          <w:rStyle w:val="NormalTok"/>
          <w:rFonts w:ascii="Times New Roman" w:hAnsi="Times New Roman"/>
        </w:rPr>
        <w:t xml:space="preserve"> </w:t>
      </w:r>
      <w:proofErr w:type="gramStart"/>
      <w:r w:rsidRPr="00ED4019">
        <w:rPr>
          <w:rStyle w:val="FunctionTok"/>
          <w:rFonts w:ascii="Times New Roman" w:hAnsi="Times New Roman"/>
        </w:rPr>
        <w:t>plot.xts</w:t>
      </w:r>
      <w:r w:rsidRPr="00ED4019">
        <w:rPr>
          <w:rStyle w:val="NormalTok"/>
          <w:rFonts w:ascii="Times New Roman" w:hAnsi="Times New Roman"/>
        </w:rPr>
        <w:t>(</w:t>
      </w:r>
      <w:proofErr w:type="gramEnd"/>
      <w:r w:rsidRPr="00ED4019">
        <w:rPr>
          <w:rStyle w:val="NormalTok"/>
          <w:rFonts w:ascii="Times New Roman" w:hAnsi="Times New Roman"/>
        </w:rPr>
        <w:t xml:space="preserve">employees.xts[, </w:t>
      </w:r>
      <w:r w:rsidRPr="00ED4019">
        <w:rPr>
          <w:rStyle w:val="FunctionTok"/>
          <w:rFonts w:ascii="Times New Roman" w:hAnsi="Times New Roman"/>
        </w:rPr>
        <w:t>c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StringTok"/>
          <w:rFonts w:ascii="Times New Roman" w:hAnsi="Times New Roman"/>
        </w:rPr>
        <w:t>'</w:t>
      </w:r>
      <w:del w:id="3054" w:author="user" w:date="2021-03-21T22:31:00Z">
        <w:r w:rsidRPr="00ED4019" w:rsidDel="004F2AC1">
          <w:rPr>
            <w:rStyle w:val="StringTok"/>
            <w:rFonts w:ascii="Times New Roman" w:hAnsi="Times New Roman"/>
          </w:rPr>
          <w:delText>증감율</w:delText>
        </w:r>
      </w:del>
      <w:ins w:id="3055" w:author="user" w:date="2021-03-21T22:31:00Z">
        <w:r w:rsidR="004F2AC1">
          <w:rPr>
            <w:rStyle w:val="StringTok"/>
            <w:rFonts w:ascii="Times New Roman" w:hAnsi="Times New Roman"/>
          </w:rPr>
          <w:t>증감률</w:t>
        </w:r>
      </w:ins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NormalTok"/>
          <w:rFonts w:ascii="Times New Roman" w:hAnsi="Times New Roman"/>
        </w:rPr>
        <w:t xml:space="preserve">)], </w:t>
      </w:r>
      <w:r w:rsidRPr="00ED4019">
        <w:rPr>
          <w:rStyle w:val="AttributeTok"/>
          <w:rFonts w:ascii="Times New Roman" w:hAnsi="Times New Roman"/>
        </w:rPr>
        <w:t>main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StringTok"/>
          <w:rFonts w:ascii="Times New Roman" w:hAnsi="Times New Roman"/>
        </w:rPr>
        <w:t>전월</w:t>
      </w:r>
      <w:ins w:id="3056" w:author="user" w:date="2021-03-21T22:33:00Z">
        <w:r w:rsidR="009064BF">
          <w:rPr>
            <w:rStyle w:val="StringTok"/>
            <w:rFonts w:ascii="Times New Roman" w:hAnsi="Times New Roman" w:hint="eastAsia"/>
            <w:lang w:eastAsia="ko-KR"/>
          </w:rPr>
          <w:t xml:space="preserve"> </w:t>
        </w:r>
      </w:ins>
      <w:r w:rsidRPr="00ED4019">
        <w:rPr>
          <w:rStyle w:val="StringTok"/>
          <w:rFonts w:ascii="Times New Roman" w:hAnsi="Times New Roman"/>
        </w:rPr>
        <w:t>대비</w:t>
      </w:r>
      <w:r w:rsidRPr="00ED4019">
        <w:rPr>
          <w:rStyle w:val="String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전체</w:t>
      </w:r>
      <w:r w:rsidRPr="00ED4019">
        <w:rPr>
          <w:rStyle w:val="String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취업자</w:t>
      </w:r>
      <w:r w:rsidRPr="00ED4019">
        <w:rPr>
          <w:rStyle w:val="String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증감률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NormalTok"/>
          <w:rFonts w:ascii="Times New Roman" w:hAnsi="Times New Roman"/>
        </w:rPr>
        <w:t>)</w:t>
      </w:r>
    </w:p>
    <w:p w14:paraId="51B7DCA2" w14:textId="77777777" w:rsidR="00FD7B2A" w:rsidRPr="00ED4019" w:rsidRDefault="00FD7B2A">
      <w:pPr>
        <w:pStyle w:val="Figure"/>
        <w:jc w:val="both"/>
        <w:rPr>
          <w:rFonts w:ascii="Times New Roman" w:hAnsi="Times New Roman"/>
        </w:rPr>
        <w:pPrChange w:id="3057" w:author="제이펍 출판사" w:date="2021-03-14T15:57:00Z">
          <w:pPr>
            <w:pStyle w:val="Figure"/>
          </w:pPr>
        </w:pPrChange>
      </w:pPr>
      <w:r w:rsidRPr="00ED4019">
        <w:rPr>
          <w:rFonts w:ascii="Times New Roman" w:hAnsi="Times New Roman"/>
          <w:noProof/>
          <w:lang w:eastAsia="ko-KR"/>
        </w:rPr>
        <w:lastRenderedPageBreak/>
        <w:drawing>
          <wp:inline distT="0" distB="0" distL="0" distR="0" wp14:anchorId="118E15C0" wp14:editId="12E52FE2">
            <wp:extent cx="4572000" cy="3657600"/>
            <wp:effectExtent l="0" t="0" r="0" b="0"/>
            <wp:docPr id="48" name="그림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5980F3E" w14:textId="77777777" w:rsidR="00FD7B2A" w:rsidRPr="00ED4019" w:rsidRDefault="00FD7B2A">
      <w:pPr>
        <w:pStyle w:val="a6"/>
        <w:jc w:val="both"/>
        <w:rPr>
          <w:rFonts w:ascii="Times New Roman" w:hAnsi="Times New Roman"/>
          <w:lang w:eastAsia="ko-KR"/>
        </w:rPr>
        <w:pPrChange w:id="3058" w:author="제이펍 출판사" w:date="2021-03-14T15:57:00Z">
          <w:pPr>
            <w:pStyle w:val="a6"/>
            <w:jc w:val="center"/>
          </w:pPr>
        </w:pPrChange>
      </w:pPr>
      <w:commentRangeStart w:id="3059"/>
      <w:r w:rsidRPr="00ED4019">
        <w:rPr>
          <w:rFonts w:ascii="Times New Roman" w:hAnsi="Times New Roman" w:hint="eastAsia"/>
          <w:lang w:eastAsia="ko-KR"/>
        </w:rPr>
        <w:t>그림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4-16</w:t>
      </w:r>
      <w:commentRangeEnd w:id="3059"/>
      <w:r w:rsidR="009064BF">
        <w:rPr>
          <w:rStyle w:val="af3"/>
          <w:i w:val="0"/>
        </w:rPr>
        <w:commentReference w:id="3059"/>
      </w:r>
    </w:p>
    <w:p w14:paraId="058D6F94" w14:textId="1C8D52B0" w:rsidR="00FD7B2A" w:rsidRDefault="00A96351">
      <w:pPr>
        <w:pStyle w:val="1"/>
        <w:numPr>
          <w:ilvl w:val="0"/>
          <w:numId w:val="0"/>
        </w:numPr>
        <w:jc w:val="both"/>
        <w:rPr>
          <w:lang w:eastAsia="ko-KR"/>
        </w:rPr>
        <w:pPrChange w:id="3060" w:author="user" w:date="2021-03-21T22:35:00Z">
          <w:pPr>
            <w:pStyle w:val="1"/>
          </w:pPr>
        </w:pPrChange>
      </w:pPr>
      <w:bookmarkStart w:id="3061" w:name="월-비중-백분율-연-비중-백분율"/>
      <w:bookmarkEnd w:id="2963"/>
      <w:ins w:id="3062" w:author="user" w:date="2021-03-21T22:35:00Z">
        <w:r>
          <w:rPr>
            <w:rFonts w:hint="eastAsia"/>
            <w:lang w:eastAsia="ko-KR"/>
          </w:rPr>
          <w:t xml:space="preserve">4.9 </w:t>
        </w:r>
      </w:ins>
      <w:r w:rsidR="00FD7B2A">
        <w:rPr>
          <w:lang w:eastAsia="ko-KR"/>
        </w:rPr>
        <w:t>월 비중 백분율, 연 비중 백분율</w:t>
      </w:r>
    </w:p>
    <w:p w14:paraId="1DFE4122" w14:textId="77777777" w:rsidR="00FD7B2A" w:rsidRPr="00ED4019" w:rsidRDefault="00FD7B2A">
      <w:pPr>
        <w:jc w:val="both"/>
        <w:rPr>
          <w:rFonts w:ascii="Times New Roman" w:hAnsi="Times New Roman"/>
          <w:lang w:eastAsia="ko-KR"/>
        </w:rPr>
        <w:pPrChange w:id="3063" w:author="제이펍 출판사" w:date="2021-03-14T15:57:00Z">
          <w:pPr/>
        </w:pPrChange>
      </w:pPr>
      <w:r w:rsidRPr="00ED4019">
        <w:rPr>
          <w:rFonts w:ascii="Times New Roman" w:hAnsi="Times New Roman" w:hint="eastAsia"/>
          <w:lang w:eastAsia="ko-KR"/>
        </w:rPr>
        <w:t>연간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전체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매출의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월별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비중</w:t>
      </w:r>
      <w:r w:rsidRPr="00ED4019">
        <w:rPr>
          <w:rFonts w:ascii="Times New Roman" w:hAnsi="Times New Roman"/>
          <w:lang w:eastAsia="ko-KR"/>
        </w:rPr>
        <w:t xml:space="preserve">, </w:t>
      </w:r>
      <w:r w:rsidRPr="00ED4019">
        <w:rPr>
          <w:rFonts w:ascii="Times New Roman" w:hAnsi="Times New Roman"/>
          <w:lang w:eastAsia="ko-KR"/>
        </w:rPr>
        <w:t>월간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전체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합계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중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일별</w:t>
      </w:r>
      <w:r w:rsidRPr="00ED4019">
        <w:rPr>
          <w:rFonts w:ascii="Times New Roman" w:hAnsi="Times New Roman"/>
          <w:lang w:eastAsia="ko-KR"/>
        </w:rPr>
        <w:t xml:space="preserve">, </w:t>
      </w:r>
      <w:r w:rsidRPr="00ED4019">
        <w:rPr>
          <w:rFonts w:ascii="Times New Roman" w:hAnsi="Times New Roman"/>
          <w:lang w:eastAsia="ko-KR"/>
        </w:rPr>
        <w:t>주간별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비중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또는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백분율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등을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산출해야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할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때가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있다</w:t>
      </w:r>
      <w:r w:rsidRPr="00ED4019">
        <w:rPr>
          <w:rFonts w:ascii="Times New Roman" w:hAnsi="Times New Roman" w:hint="eastAsia"/>
          <w:lang w:eastAsia="ko-KR"/>
        </w:rPr>
        <w:t>.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이런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경우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연간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전체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매출의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월별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비중</w:t>
      </w:r>
      <w:r w:rsidRPr="00ED4019">
        <w:rPr>
          <w:rFonts w:ascii="Times New Roman" w:hAnsi="Times New Roman" w:hint="eastAsia"/>
          <w:lang w:eastAsia="ko-KR"/>
        </w:rPr>
        <w:t>이나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백분율을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모두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합하면</w:t>
      </w:r>
      <w:r w:rsidRPr="00ED4019">
        <w:rPr>
          <w:rFonts w:ascii="Times New Roman" w:hAnsi="Times New Roman"/>
          <w:lang w:eastAsia="ko-KR"/>
        </w:rPr>
        <w:t xml:space="preserve"> 1 </w:t>
      </w:r>
      <w:r w:rsidRPr="00ED4019">
        <w:rPr>
          <w:rFonts w:ascii="Times New Roman" w:hAnsi="Times New Roman" w:hint="eastAsia"/>
          <w:lang w:eastAsia="ko-KR"/>
        </w:rPr>
        <w:t>또는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100%</w:t>
      </w:r>
      <w:r w:rsidRPr="00ED4019">
        <w:rPr>
          <w:rFonts w:ascii="Times New Roman" w:hAnsi="Times New Roman"/>
          <w:lang w:eastAsia="ko-KR"/>
        </w:rPr>
        <w:t>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되어야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한다</w:t>
      </w:r>
      <w:r w:rsidRPr="00ED4019">
        <w:rPr>
          <w:rFonts w:ascii="Times New Roman" w:hAnsi="Times New Roman"/>
          <w:lang w:eastAsia="ko-KR"/>
        </w:rPr>
        <w:t xml:space="preserve">. </w:t>
      </w:r>
    </w:p>
    <w:p w14:paraId="3E1569F4" w14:textId="37209FED" w:rsidR="00FD7B2A" w:rsidRPr="00ED4019" w:rsidDel="00E00DD6" w:rsidRDefault="00FD7B2A">
      <w:pPr>
        <w:pStyle w:val="a0"/>
        <w:jc w:val="both"/>
        <w:rPr>
          <w:del w:id="3064" w:author="user" w:date="2021-03-22T09:35:00Z"/>
          <w:rFonts w:ascii="Times New Roman" w:hAnsi="Times New Roman"/>
          <w:lang w:eastAsia="ko-KR"/>
        </w:rPr>
        <w:pPrChange w:id="3065" w:author="제이펍 출판사" w:date="2021-03-14T15:57:00Z">
          <w:pPr>
            <w:pStyle w:val="a0"/>
          </w:pPr>
        </w:pPrChange>
      </w:pPr>
      <w:r w:rsidRPr="00ED4019">
        <w:rPr>
          <w:rFonts w:ascii="Times New Roman" w:hAnsi="Times New Roman"/>
          <w:lang w:eastAsia="ko-KR"/>
        </w:rPr>
        <w:t>예를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들어</w:t>
      </w:r>
      <w:ins w:id="3066" w:author="user" w:date="2021-03-22T09:35:00Z">
        <w:r w:rsidR="00E00DD6">
          <w:rPr>
            <w:rFonts w:ascii="Times New Roman" w:hAnsi="Times New Roman" w:hint="eastAsia"/>
            <w:lang w:eastAsia="ko-KR"/>
          </w:rPr>
          <w:t>,</w:t>
        </w:r>
      </w:ins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매월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매출액이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기록된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시계열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데이터에서</w:t>
      </w:r>
      <w:r w:rsidRPr="00ED4019">
        <w:rPr>
          <w:rFonts w:ascii="Times New Roman" w:hAnsi="Times New Roman"/>
          <w:lang w:eastAsia="ko-KR"/>
        </w:rPr>
        <w:t xml:space="preserve"> 1</w:t>
      </w:r>
      <w:r w:rsidRPr="00ED4019">
        <w:rPr>
          <w:rFonts w:ascii="Times New Roman" w:hAnsi="Times New Roman"/>
          <w:lang w:eastAsia="ko-KR"/>
        </w:rPr>
        <w:t>년</w:t>
      </w:r>
      <w:ins w:id="3067" w:author="user" w:date="2021-03-22T09:35:00Z">
        <w:r w:rsidR="00E00DD6">
          <w:rPr>
            <w:rFonts w:ascii="Times New Roman" w:hAnsi="Times New Roman" w:hint="eastAsia"/>
            <w:lang w:eastAsia="ko-KR"/>
          </w:rPr>
          <w:t xml:space="preserve"> </w:t>
        </w:r>
      </w:ins>
      <w:r w:rsidRPr="00ED4019">
        <w:rPr>
          <w:rFonts w:ascii="Times New Roman" w:hAnsi="Times New Roman"/>
          <w:lang w:eastAsia="ko-KR"/>
        </w:rPr>
        <w:t>중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비</w:t>
      </w:r>
      <w:r w:rsidRPr="00ED4019">
        <w:rPr>
          <w:rFonts w:ascii="Times New Roman" w:hAnsi="Times New Roman" w:hint="eastAsia"/>
          <w:lang w:eastAsia="ko-KR"/>
        </w:rPr>
        <w:t>율</w:t>
      </w:r>
      <w:r w:rsidRPr="00ED4019">
        <w:rPr>
          <w:rFonts w:ascii="Times New Roman" w:hAnsi="Times New Roman"/>
          <w:lang w:eastAsia="ko-KR"/>
        </w:rPr>
        <w:t>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구하기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위해서는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매월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매출액의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옆</w:t>
      </w:r>
      <w:r w:rsidRPr="00ED4019">
        <w:rPr>
          <w:rFonts w:ascii="Times New Roman" w:hAnsi="Times New Roman"/>
          <w:lang w:eastAsia="ko-KR"/>
        </w:rPr>
        <w:t xml:space="preserve"> </w:t>
      </w:r>
      <w:del w:id="3068" w:author="제이펍 출판사" w:date="2021-03-14T20:19:00Z">
        <w:r w:rsidRPr="00ED4019" w:rsidDel="00766301">
          <w:rPr>
            <w:rFonts w:ascii="Times New Roman" w:hAnsi="Times New Roman"/>
            <w:lang w:eastAsia="ko-KR"/>
          </w:rPr>
          <w:delText>컬럼</w:delText>
        </w:r>
      </w:del>
      <w:ins w:id="3069" w:author="제이펍 출판사" w:date="2021-03-14T20:19:00Z">
        <w:r w:rsidR="00766301">
          <w:rPr>
            <w:rFonts w:ascii="Times New Roman" w:hAnsi="Times New Roman"/>
            <w:lang w:eastAsia="ko-KR"/>
          </w:rPr>
          <w:t>칼럼</w:t>
        </w:r>
      </w:ins>
      <w:r w:rsidRPr="00ED4019">
        <w:rPr>
          <w:rFonts w:ascii="Times New Roman" w:hAnsi="Times New Roman"/>
          <w:lang w:eastAsia="ko-KR"/>
        </w:rPr>
        <w:t>에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해당</w:t>
      </w:r>
      <w:r w:rsidRPr="00ED4019">
        <w:rPr>
          <w:rFonts w:ascii="Times New Roman" w:hAnsi="Times New Roman"/>
          <w:lang w:eastAsia="ko-KR"/>
        </w:rPr>
        <w:t xml:space="preserve"> </w:t>
      </w:r>
      <w:del w:id="3070" w:author="user" w:date="2021-03-22T09:35:00Z">
        <w:r w:rsidRPr="00ED4019" w:rsidDel="00E00DD6">
          <w:rPr>
            <w:rFonts w:ascii="Times New Roman" w:hAnsi="Times New Roman" w:hint="eastAsia"/>
            <w:lang w:eastAsia="ko-KR"/>
          </w:rPr>
          <w:delText>년</w:delText>
        </w:r>
      </w:del>
      <w:ins w:id="3071" w:author="user" w:date="2021-03-22T09:35:00Z">
        <w:r w:rsidR="00E00DD6">
          <w:rPr>
            <w:rFonts w:ascii="Times New Roman" w:hAnsi="Times New Roman" w:hint="eastAsia"/>
            <w:lang w:eastAsia="ko-KR"/>
          </w:rPr>
          <w:t>연</w:t>
        </w:r>
      </w:ins>
      <w:r w:rsidRPr="00ED4019">
        <w:rPr>
          <w:rFonts w:ascii="Times New Roman" w:hAnsi="Times New Roman"/>
          <w:lang w:eastAsia="ko-KR"/>
        </w:rPr>
        <w:t>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전체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매출액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합계가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있어야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비</w:t>
      </w:r>
      <w:r w:rsidRPr="00ED4019">
        <w:rPr>
          <w:rFonts w:ascii="Times New Roman" w:hAnsi="Times New Roman" w:hint="eastAsia"/>
          <w:lang w:eastAsia="ko-KR"/>
        </w:rPr>
        <w:t>율</w:t>
      </w:r>
      <w:r w:rsidRPr="00ED4019">
        <w:rPr>
          <w:rFonts w:ascii="Times New Roman" w:hAnsi="Times New Roman"/>
          <w:lang w:eastAsia="ko-KR"/>
        </w:rPr>
        <w:t>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구할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있다</w:t>
      </w:r>
      <w:r w:rsidRPr="00ED4019">
        <w:rPr>
          <w:rFonts w:ascii="Times New Roman" w:hAnsi="Times New Roman"/>
          <w:lang w:eastAsia="ko-KR"/>
        </w:rPr>
        <w:t xml:space="preserve">. </w:t>
      </w:r>
    </w:p>
    <w:p w14:paraId="568E7CBF" w14:textId="77777777" w:rsidR="00FD7B2A" w:rsidRPr="00ED4019" w:rsidRDefault="00FD7B2A">
      <w:pPr>
        <w:pStyle w:val="a0"/>
        <w:jc w:val="both"/>
        <w:rPr>
          <w:rFonts w:ascii="Times New Roman" w:hAnsi="Times New Roman"/>
          <w:lang w:eastAsia="ko-KR"/>
        </w:rPr>
        <w:pPrChange w:id="3072" w:author="제이펍 출판사" w:date="2021-03-14T15:57:00Z">
          <w:pPr>
            <w:pStyle w:val="a0"/>
          </w:pPr>
        </w:pPrChange>
      </w:pPr>
      <w:r w:rsidRPr="00ED4019">
        <w:rPr>
          <w:rFonts w:ascii="Times New Roman" w:hAnsi="Times New Roman" w:hint="eastAsia"/>
          <w:lang w:eastAsia="ko-KR"/>
        </w:rPr>
        <w:t>따라서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월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비중</w:t>
      </w:r>
      <w:r w:rsidRPr="00ED4019">
        <w:rPr>
          <w:rFonts w:ascii="Times New Roman" w:hAnsi="Times New Roman" w:hint="eastAsia"/>
          <w:lang w:eastAsia="ko-KR"/>
        </w:rPr>
        <w:t>,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연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비중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백분율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등을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구하기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위해서는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총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합계가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먼저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계산되어야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한다</w:t>
      </w:r>
      <w:r w:rsidRPr="00ED4019">
        <w:rPr>
          <w:rFonts w:ascii="Times New Roman" w:hAnsi="Times New Roman"/>
          <w:lang w:eastAsia="ko-KR"/>
        </w:rPr>
        <w:t>.</w:t>
      </w:r>
    </w:p>
    <w:p w14:paraId="335493B0" w14:textId="79A41E03" w:rsidR="00FD7B2A" w:rsidRPr="00ED4019" w:rsidRDefault="00FD7B2A">
      <w:pPr>
        <w:pStyle w:val="Compact"/>
        <w:numPr>
          <w:ilvl w:val="0"/>
          <w:numId w:val="11"/>
        </w:numPr>
        <w:jc w:val="both"/>
        <w:rPr>
          <w:rFonts w:ascii="Times New Roman" w:hAnsi="Times New Roman"/>
        </w:rPr>
        <w:pPrChange w:id="3073" w:author="제이펍 출판사" w:date="2021-03-14T15:57:00Z">
          <w:pPr>
            <w:pStyle w:val="Compact"/>
            <w:numPr>
              <w:numId w:val="11"/>
            </w:numPr>
            <w:tabs>
              <w:tab w:val="num" w:pos="0"/>
            </w:tabs>
            <w:ind w:left="480" w:hanging="480"/>
          </w:pPr>
        </w:pPrChange>
      </w:pPr>
      <w:del w:id="3074" w:author="제이펍 출판사" w:date="2021-03-14T20:35:00Z">
        <w:r w:rsidRPr="00ED4019" w:rsidDel="00EE4FE2">
          <w:rPr>
            <w:rFonts w:ascii="Times New Roman" w:hAnsi="Times New Roman"/>
          </w:rPr>
          <w:delText>데이터프레</w:delText>
        </w:r>
      </w:del>
      <w:ins w:id="3075" w:author="제이펍 출판사" w:date="2021-03-14T20:35:00Z">
        <w:r w:rsidR="00EE4FE2">
          <w:rPr>
            <w:rFonts w:ascii="Times New Roman" w:hAnsi="Times New Roman"/>
          </w:rPr>
          <w:t>데이터</w:t>
        </w:r>
        <w:r w:rsidR="00EE4FE2">
          <w:rPr>
            <w:rFonts w:ascii="Times New Roman" w:hAnsi="Times New Roman"/>
          </w:rPr>
          <w:t xml:space="preserve"> </w:t>
        </w:r>
        <w:r w:rsidR="00EE4FE2">
          <w:rPr>
            <w:rFonts w:ascii="Times New Roman" w:hAnsi="Times New Roman"/>
          </w:rPr>
          <w:t>프레</w:t>
        </w:r>
      </w:ins>
      <w:r w:rsidRPr="00ED4019">
        <w:rPr>
          <w:rFonts w:ascii="Times New Roman" w:hAnsi="Times New Roman"/>
        </w:rPr>
        <w:t>임</w:t>
      </w:r>
      <w:del w:id="3076" w:author="user" w:date="2021-03-22T09:35:00Z">
        <w:r w:rsidRPr="00ED4019" w:rsidDel="00E00DD6">
          <w:rPr>
            <w:rFonts w:ascii="Times New Roman" w:hAnsi="Times New Roman"/>
          </w:rPr>
          <w:delText xml:space="preserve"> </w:delText>
        </w:r>
      </w:del>
      <w:r w:rsidRPr="00ED4019">
        <w:rPr>
          <w:rFonts w:ascii="Times New Roman" w:hAnsi="Times New Roman"/>
        </w:rPr>
        <w:t xml:space="preserve">: </w:t>
      </w:r>
      <w:r w:rsidRPr="00ED4019">
        <w:rPr>
          <w:rStyle w:val="VerbatimChar"/>
          <w:rFonts w:ascii="Times New Roman" w:hAnsi="Times New Roman"/>
        </w:rPr>
        <w:t>group_by()</w:t>
      </w:r>
      <w:r w:rsidRPr="00ED4019">
        <w:rPr>
          <w:rFonts w:ascii="Times New Roman" w:hAnsi="Times New Roman"/>
        </w:rPr>
        <w:t xml:space="preserve">, </w:t>
      </w:r>
      <w:r w:rsidRPr="00ED4019">
        <w:rPr>
          <w:rStyle w:val="VerbatimChar"/>
          <w:rFonts w:ascii="Times New Roman" w:hAnsi="Times New Roman"/>
        </w:rPr>
        <w:t>mutate()</w:t>
      </w:r>
    </w:p>
    <w:p w14:paraId="4EB29AC8" w14:textId="25176BF7" w:rsidR="00FD7B2A" w:rsidRPr="00ED4019" w:rsidRDefault="00FD7B2A">
      <w:pPr>
        <w:jc w:val="both"/>
        <w:rPr>
          <w:rFonts w:ascii="Times New Roman" w:hAnsi="Times New Roman"/>
          <w:lang w:eastAsia="ko-KR"/>
        </w:rPr>
        <w:pPrChange w:id="3077" w:author="제이펍 출판사" w:date="2021-03-14T15:57:00Z">
          <w:pPr/>
        </w:pPrChange>
      </w:pPr>
      <w:del w:id="3078" w:author="제이펍 출판사" w:date="2021-03-14T20:35:00Z">
        <w:r w:rsidRPr="00ED4019" w:rsidDel="00EE4FE2">
          <w:rPr>
            <w:rFonts w:ascii="Times New Roman" w:hAnsi="Times New Roman"/>
            <w:lang w:eastAsia="ko-KR"/>
          </w:rPr>
          <w:delText>데이터프레</w:delText>
        </w:r>
      </w:del>
      <w:ins w:id="3079" w:author="제이펍 출판사" w:date="2021-03-14T20:35:00Z">
        <w:r w:rsidR="00EE4FE2">
          <w:rPr>
            <w:rFonts w:ascii="Times New Roman" w:hAnsi="Times New Roman"/>
            <w:lang w:eastAsia="ko-KR"/>
          </w:rPr>
          <w:t>데이터</w:t>
        </w:r>
        <w:r w:rsidR="00EE4FE2">
          <w:rPr>
            <w:rFonts w:ascii="Times New Roman" w:hAnsi="Times New Roman"/>
            <w:lang w:eastAsia="ko-KR"/>
          </w:rPr>
          <w:t xml:space="preserve"> </w:t>
        </w:r>
        <w:r w:rsidR="00EE4FE2">
          <w:rPr>
            <w:rFonts w:ascii="Times New Roman" w:hAnsi="Times New Roman"/>
            <w:lang w:eastAsia="ko-KR"/>
          </w:rPr>
          <w:t>프레</w:t>
        </w:r>
      </w:ins>
      <w:r w:rsidRPr="00ED4019">
        <w:rPr>
          <w:rFonts w:ascii="Times New Roman" w:hAnsi="Times New Roman"/>
          <w:lang w:eastAsia="ko-KR"/>
        </w:rPr>
        <w:t>임에서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총합계를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구하기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위해서는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먼저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구하고자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하는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총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합계의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주기로</w:t>
      </w:r>
      <w:r w:rsidRPr="00ED4019">
        <w:rPr>
          <w:rFonts w:ascii="Times New Roman" w:hAnsi="Times New Roman"/>
          <w:lang w:eastAsia="ko-KR"/>
        </w:rPr>
        <w:t xml:space="preserve"> </w:t>
      </w:r>
      <w:del w:id="3080" w:author="제이펍 출판사" w:date="2021-03-14T17:49:00Z">
        <w:r w:rsidRPr="00ED4019" w:rsidDel="001B0D03">
          <w:rPr>
            <w:rFonts w:ascii="Times New Roman" w:hAnsi="Times New Roman" w:hint="eastAsia"/>
            <w:lang w:eastAsia="ko-KR"/>
          </w:rPr>
          <w:delText>그룹핑</w:delText>
        </w:r>
      </w:del>
      <w:ins w:id="3081" w:author="제이펍 출판사" w:date="2021-03-14T17:49:00Z">
        <w:r w:rsidR="001B0D03">
          <w:rPr>
            <w:rFonts w:ascii="Times New Roman" w:hAnsi="Times New Roman" w:hint="eastAsia"/>
            <w:lang w:eastAsia="ko-KR"/>
          </w:rPr>
          <w:t>그루핑</w:t>
        </w:r>
      </w:ins>
      <w:del w:id="3082" w:author="user" w:date="2021-03-22T09:36:00Z">
        <w:r w:rsidRPr="00ED4019" w:rsidDel="00E00DD6">
          <w:rPr>
            <w:rFonts w:ascii="Times New Roman" w:hAnsi="Times New Roman"/>
            <w:lang w:eastAsia="ko-KR"/>
          </w:rPr>
          <w:delText xml:space="preserve"> </w:delText>
        </w:r>
      </w:del>
      <w:r w:rsidRPr="00ED4019">
        <w:rPr>
          <w:rFonts w:ascii="Times New Roman" w:hAnsi="Times New Roman"/>
          <w:lang w:eastAsia="ko-KR"/>
        </w:rPr>
        <w:t>하여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전체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합계를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구해야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한다</w:t>
      </w:r>
      <w:r w:rsidRPr="00ED4019">
        <w:rPr>
          <w:rFonts w:ascii="Times New Roman" w:hAnsi="Times New Roman"/>
          <w:lang w:eastAsia="ko-KR"/>
        </w:rPr>
        <w:t xml:space="preserve">. </w:t>
      </w:r>
      <w:r w:rsidRPr="00ED4019">
        <w:rPr>
          <w:rFonts w:ascii="Times New Roman" w:hAnsi="Times New Roman"/>
          <w:lang w:eastAsia="ko-KR"/>
        </w:rPr>
        <w:t>이때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주의해</w:t>
      </w:r>
      <w:del w:id="3083" w:author="제이펍 출판사" w:date="2021-03-14T18:23:00Z">
        <w:r w:rsidRPr="00ED4019" w:rsidDel="004F772B">
          <w:rPr>
            <w:rFonts w:ascii="Times New Roman" w:hAnsi="Times New Roman"/>
            <w:lang w:eastAsia="ko-KR"/>
          </w:rPr>
          <w:delText>야할</w:delText>
        </w:r>
      </w:del>
      <w:ins w:id="3084" w:author="제이펍 출판사" w:date="2021-03-14T18:23:00Z">
        <w:r w:rsidR="004F772B">
          <w:rPr>
            <w:rFonts w:ascii="Times New Roman" w:hAnsi="Times New Roman"/>
            <w:lang w:eastAsia="ko-KR"/>
          </w:rPr>
          <w:t>야</w:t>
        </w:r>
        <w:r w:rsidR="004F772B">
          <w:rPr>
            <w:rFonts w:ascii="Times New Roman" w:hAnsi="Times New Roman"/>
            <w:lang w:eastAsia="ko-KR"/>
          </w:rPr>
          <w:t xml:space="preserve"> </w:t>
        </w:r>
        <w:r w:rsidR="004F772B">
          <w:rPr>
            <w:rFonts w:ascii="Times New Roman" w:hAnsi="Times New Roman"/>
            <w:lang w:eastAsia="ko-KR"/>
          </w:rPr>
          <w:t>할</w:t>
        </w:r>
      </w:ins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점이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Style w:val="VerbatimChar"/>
          <w:rFonts w:ascii="Times New Roman" w:hAnsi="Times New Roman"/>
          <w:lang w:eastAsia="ko-KR"/>
        </w:rPr>
        <w:t>summarise()</w:t>
      </w:r>
      <w:r w:rsidRPr="00ED4019">
        <w:rPr>
          <w:rFonts w:ascii="Times New Roman" w:hAnsi="Times New Roman"/>
          <w:lang w:eastAsia="ko-KR"/>
        </w:rPr>
        <w:t>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통해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합계를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구하지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않고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Style w:val="VerbatimChar"/>
          <w:rFonts w:ascii="Times New Roman" w:hAnsi="Times New Roman"/>
          <w:lang w:eastAsia="ko-KR"/>
        </w:rPr>
        <w:t>mutate()</w:t>
      </w:r>
      <w:r w:rsidRPr="00ED4019">
        <w:rPr>
          <w:rFonts w:ascii="Times New Roman" w:hAnsi="Times New Roman"/>
          <w:lang w:eastAsia="ko-KR"/>
        </w:rPr>
        <w:t>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사용해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합계를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구해야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한다는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것이다</w:t>
      </w:r>
      <w:r w:rsidRPr="00ED4019">
        <w:rPr>
          <w:rFonts w:ascii="Times New Roman" w:hAnsi="Times New Roman"/>
          <w:lang w:eastAsia="ko-KR"/>
        </w:rPr>
        <w:t>.</w:t>
      </w:r>
    </w:p>
    <w:p w14:paraId="34E8CE50" w14:textId="01199678" w:rsidR="00FD7B2A" w:rsidRPr="00ED4019" w:rsidRDefault="00FD7B2A">
      <w:pPr>
        <w:pStyle w:val="a0"/>
        <w:jc w:val="both"/>
        <w:rPr>
          <w:rFonts w:ascii="Times New Roman" w:hAnsi="Times New Roman"/>
          <w:lang w:eastAsia="ko-KR"/>
        </w:rPr>
        <w:pPrChange w:id="3085" w:author="제이펍 출판사" w:date="2021-03-14T15:57:00Z">
          <w:pPr>
            <w:pStyle w:val="a0"/>
          </w:pPr>
        </w:pPrChange>
      </w:pPr>
      <w:r w:rsidRPr="00ED4019">
        <w:rPr>
          <w:rStyle w:val="VerbatimChar"/>
          <w:rFonts w:ascii="Times New Roman" w:hAnsi="Times New Roman"/>
          <w:lang w:eastAsia="ko-KR"/>
        </w:rPr>
        <w:t>group_by()</w:t>
      </w:r>
      <w:ins w:id="3086" w:author="user" w:date="2021-03-22T09:36:00Z">
        <w:r w:rsidR="00E00DD6">
          <w:rPr>
            <w:rStyle w:val="VerbatimChar"/>
            <w:rFonts w:ascii="Times New Roman" w:hAnsi="Times New Roman" w:hint="eastAsia"/>
            <w:lang w:eastAsia="ko-KR"/>
          </w:rPr>
          <w:t xml:space="preserve"> </w:t>
        </w:r>
      </w:ins>
      <w:r w:rsidRPr="00ED4019">
        <w:rPr>
          <w:rFonts w:ascii="Times New Roman" w:hAnsi="Times New Roman"/>
          <w:lang w:eastAsia="ko-KR"/>
        </w:rPr>
        <w:t>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Style w:val="VerbatimChar"/>
          <w:rFonts w:ascii="Times New Roman" w:hAnsi="Times New Roman"/>
          <w:lang w:eastAsia="ko-KR"/>
        </w:rPr>
        <w:t>summarise()</w:t>
      </w:r>
      <w:r w:rsidRPr="00ED4019">
        <w:rPr>
          <w:rFonts w:ascii="Times New Roman" w:hAnsi="Times New Roman"/>
          <w:lang w:eastAsia="ko-KR"/>
        </w:rPr>
        <w:t>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통해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합계를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구하면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전체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데이터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구조가</w:t>
      </w:r>
      <w:r w:rsidRPr="00ED4019">
        <w:rPr>
          <w:rFonts w:ascii="Times New Roman" w:hAnsi="Times New Roman"/>
          <w:lang w:eastAsia="ko-KR"/>
        </w:rPr>
        <w:t xml:space="preserve"> </w:t>
      </w:r>
      <w:del w:id="3087" w:author="제이펍 출판사" w:date="2021-03-14T17:49:00Z">
        <w:r w:rsidRPr="00ED4019" w:rsidDel="001B0D03">
          <w:rPr>
            <w:rFonts w:ascii="Times New Roman" w:hAnsi="Times New Roman" w:hint="eastAsia"/>
            <w:lang w:eastAsia="ko-KR"/>
          </w:rPr>
          <w:delText>그룹핑</w:delText>
        </w:r>
      </w:del>
      <w:ins w:id="3088" w:author="제이펍 출판사" w:date="2021-03-14T17:49:00Z">
        <w:r w:rsidR="001B0D03">
          <w:rPr>
            <w:rFonts w:ascii="Times New Roman" w:hAnsi="Times New Roman" w:hint="eastAsia"/>
            <w:lang w:eastAsia="ko-KR"/>
          </w:rPr>
          <w:t>그루핑</w:t>
        </w:r>
      </w:ins>
      <w:del w:id="3089" w:author="user" w:date="2021-03-22T09:36:00Z">
        <w:r w:rsidRPr="00ED4019" w:rsidDel="00E00DD6">
          <w:rPr>
            <w:rFonts w:ascii="Times New Roman" w:hAnsi="Times New Roman"/>
            <w:lang w:eastAsia="ko-KR"/>
          </w:rPr>
          <w:delText xml:space="preserve"> </w:delText>
        </w:r>
      </w:del>
      <w:r w:rsidRPr="00ED4019">
        <w:rPr>
          <w:rFonts w:ascii="Times New Roman" w:hAnsi="Times New Roman"/>
          <w:lang w:eastAsia="ko-KR"/>
        </w:rPr>
        <w:t>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구조로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바뀌게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되지만</w:t>
      </w:r>
      <w:ins w:id="3090" w:author="user" w:date="2021-03-22T09:36:00Z">
        <w:r w:rsidR="00E00DD6">
          <w:rPr>
            <w:rFonts w:ascii="Times New Roman" w:hAnsi="Times New Roman" w:hint="eastAsia"/>
            <w:lang w:eastAsia="ko-KR"/>
          </w:rPr>
          <w:t>,</w:t>
        </w:r>
      </w:ins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Style w:val="VerbatimChar"/>
          <w:rFonts w:ascii="Times New Roman" w:hAnsi="Times New Roman"/>
          <w:lang w:eastAsia="ko-KR"/>
        </w:rPr>
        <w:t>mutate()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함수를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통해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합계를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구하면</w:t>
      </w:r>
      <w:r w:rsidRPr="00ED4019">
        <w:rPr>
          <w:rFonts w:ascii="Times New Roman" w:hAnsi="Times New Roman"/>
          <w:lang w:eastAsia="ko-KR"/>
        </w:rPr>
        <w:t xml:space="preserve"> </w:t>
      </w:r>
      <w:del w:id="3091" w:author="제이펍 출판사" w:date="2021-03-14T17:49:00Z">
        <w:r w:rsidRPr="00ED4019" w:rsidDel="001B0D03">
          <w:rPr>
            <w:rFonts w:ascii="Times New Roman" w:hAnsi="Times New Roman" w:hint="eastAsia"/>
            <w:lang w:eastAsia="ko-KR"/>
          </w:rPr>
          <w:delText>그룹핑</w:delText>
        </w:r>
      </w:del>
      <w:ins w:id="3092" w:author="제이펍 출판사" w:date="2021-03-14T17:49:00Z">
        <w:r w:rsidR="001B0D03">
          <w:rPr>
            <w:rFonts w:ascii="Times New Roman" w:hAnsi="Times New Roman" w:hint="eastAsia"/>
            <w:lang w:eastAsia="ko-KR"/>
          </w:rPr>
          <w:t>그루핑</w:t>
        </w:r>
      </w:ins>
      <w:del w:id="3093" w:author="user" w:date="2021-03-22T09:36:00Z">
        <w:r w:rsidRPr="00ED4019" w:rsidDel="00E00DD6">
          <w:rPr>
            <w:rFonts w:ascii="Times New Roman" w:hAnsi="Times New Roman"/>
            <w:lang w:eastAsia="ko-KR"/>
          </w:rPr>
          <w:delText xml:space="preserve"> </w:delText>
        </w:r>
      </w:del>
      <w:r w:rsidRPr="00ED4019">
        <w:rPr>
          <w:rFonts w:ascii="Times New Roman" w:hAnsi="Times New Roman"/>
          <w:lang w:eastAsia="ko-KR"/>
        </w:rPr>
        <w:t>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주기별로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합계</w:t>
      </w:r>
      <w:r w:rsidRPr="00ED4019">
        <w:rPr>
          <w:rFonts w:ascii="Times New Roman" w:hAnsi="Times New Roman" w:hint="eastAsia"/>
          <w:lang w:eastAsia="ko-KR"/>
        </w:rPr>
        <w:t>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구한</w:t>
      </w:r>
      <w:r w:rsidRPr="00ED4019">
        <w:rPr>
          <w:rFonts w:ascii="Times New Roman" w:hAnsi="Times New Roman"/>
          <w:lang w:eastAsia="ko-KR"/>
        </w:rPr>
        <w:t xml:space="preserve"> </w:t>
      </w:r>
      <w:del w:id="3094" w:author="제이펍 출판사" w:date="2021-03-14T20:19:00Z">
        <w:r w:rsidRPr="00ED4019" w:rsidDel="00766301">
          <w:rPr>
            <w:rFonts w:ascii="Times New Roman" w:hAnsi="Times New Roman"/>
            <w:lang w:eastAsia="ko-KR"/>
          </w:rPr>
          <w:delText>컬럼</w:delText>
        </w:r>
      </w:del>
      <w:ins w:id="3095" w:author="제이펍 출판사" w:date="2021-03-14T20:19:00Z">
        <w:r w:rsidR="00766301">
          <w:rPr>
            <w:rFonts w:ascii="Times New Roman" w:hAnsi="Times New Roman"/>
            <w:lang w:eastAsia="ko-KR"/>
          </w:rPr>
          <w:t>칼럼</w:t>
        </w:r>
      </w:ins>
      <w:r w:rsidRPr="00ED4019">
        <w:rPr>
          <w:rFonts w:ascii="Times New Roman" w:hAnsi="Times New Roman"/>
          <w:lang w:eastAsia="ko-KR"/>
        </w:rPr>
        <w:t>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추가</w:t>
      </w:r>
      <w:del w:id="3096" w:author="user" w:date="2021-03-22T09:36:00Z">
        <w:r w:rsidRPr="00ED4019" w:rsidDel="00E00DD6">
          <w:rPr>
            <w:rFonts w:ascii="Times New Roman" w:hAnsi="Times New Roman"/>
            <w:lang w:eastAsia="ko-KR"/>
          </w:rPr>
          <w:delText>되게</w:delText>
        </w:r>
        <w:r w:rsidRPr="00ED4019" w:rsidDel="00E00DD6">
          <w:rPr>
            <w:rFonts w:ascii="Times New Roman" w:hAnsi="Times New Roman"/>
            <w:lang w:eastAsia="ko-KR"/>
          </w:rPr>
          <w:delText xml:space="preserve"> </w:delText>
        </w:r>
      </w:del>
      <w:r w:rsidRPr="00ED4019">
        <w:rPr>
          <w:rFonts w:ascii="Times New Roman" w:hAnsi="Times New Roman"/>
          <w:lang w:eastAsia="ko-KR"/>
        </w:rPr>
        <w:t>되어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비중을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구하기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쉽다</w:t>
      </w:r>
      <w:r w:rsidRPr="00ED4019">
        <w:rPr>
          <w:rFonts w:ascii="Times New Roman" w:hAnsi="Times New Roman"/>
          <w:lang w:eastAsia="ko-KR"/>
        </w:rPr>
        <w:t xml:space="preserve">. </w:t>
      </w:r>
      <w:r w:rsidRPr="00ED4019">
        <w:rPr>
          <w:rFonts w:ascii="Times New Roman" w:hAnsi="Times New Roman"/>
          <w:lang w:eastAsia="ko-KR"/>
        </w:rPr>
        <w:t>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경우</w:t>
      </w:r>
      <w:r w:rsidRPr="00ED4019">
        <w:rPr>
          <w:rFonts w:ascii="Times New Roman" w:hAnsi="Times New Roman"/>
          <w:lang w:eastAsia="ko-KR"/>
        </w:rPr>
        <w:t xml:space="preserve"> </w:t>
      </w:r>
      <w:del w:id="3097" w:author="제이펍 출판사" w:date="2021-03-14T17:49:00Z">
        <w:r w:rsidRPr="00ED4019" w:rsidDel="001B0D03">
          <w:rPr>
            <w:rFonts w:ascii="Times New Roman" w:hAnsi="Times New Roman" w:hint="eastAsia"/>
            <w:lang w:eastAsia="ko-KR"/>
          </w:rPr>
          <w:delText>그룹핑</w:delText>
        </w:r>
      </w:del>
      <w:ins w:id="3098" w:author="제이펍 출판사" w:date="2021-03-14T17:49:00Z">
        <w:r w:rsidR="001B0D03">
          <w:rPr>
            <w:rFonts w:ascii="Times New Roman" w:hAnsi="Times New Roman" w:hint="eastAsia"/>
            <w:lang w:eastAsia="ko-KR"/>
          </w:rPr>
          <w:t>그루핑</w:t>
        </w:r>
      </w:ins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영향을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받는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부분</w:t>
      </w:r>
      <w:r w:rsidRPr="00ED4019">
        <w:rPr>
          <w:rFonts w:ascii="Times New Roman" w:hAnsi="Times New Roman" w:hint="eastAsia"/>
          <w:lang w:eastAsia="ko-KR"/>
        </w:rPr>
        <w:t>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정확히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파악하여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Style w:val="VerbatimChar"/>
          <w:rFonts w:ascii="Times New Roman" w:hAnsi="Times New Roman"/>
          <w:lang w:eastAsia="ko-KR"/>
        </w:rPr>
        <w:t>group_by()</w:t>
      </w:r>
      <w:r w:rsidRPr="00ED4019">
        <w:rPr>
          <w:rFonts w:ascii="Times New Roman" w:hAnsi="Times New Roman"/>
          <w:lang w:eastAsia="ko-KR"/>
        </w:rPr>
        <w:t>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영향을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벗어나야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하는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곳에서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Style w:val="VerbatimChar"/>
          <w:rFonts w:ascii="Times New Roman" w:hAnsi="Times New Roman"/>
          <w:lang w:eastAsia="ko-KR"/>
        </w:rPr>
        <w:t>ungroup()</w:t>
      </w:r>
      <w:r w:rsidRPr="00ED4019">
        <w:rPr>
          <w:rFonts w:ascii="Times New Roman" w:hAnsi="Times New Roman"/>
          <w:lang w:eastAsia="ko-KR"/>
        </w:rPr>
        <w:t>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사용해</w:t>
      </w:r>
      <w:r w:rsidRPr="00ED4019">
        <w:rPr>
          <w:rFonts w:ascii="Times New Roman" w:hAnsi="Times New Roman" w:hint="eastAsia"/>
          <w:lang w:eastAsia="ko-KR"/>
        </w:rPr>
        <w:t>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더이상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Style w:val="VerbatimChar"/>
          <w:rFonts w:ascii="Times New Roman" w:hAnsi="Times New Roman"/>
          <w:lang w:eastAsia="ko-KR"/>
        </w:rPr>
        <w:t>group_by()</w:t>
      </w:r>
      <w:r w:rsidRPr="00ED4019">
        <w:rPr>
          <w:rFonts w:ascii="Times New Roman" w:hAnsi="Times New Roman"/>
          <w:lang w:eastAsia="ko-KR"/>
        </w:rPr>
        <w:t>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영향을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받지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않도록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해줘야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한다</w:t>
      </w:r>
      <w:r w:rsidRPr="00ED4019">
        <w:rPr>
          <w:rFonts w:ascii="Times New Roman" w:hAnsi="Times New Roman"/>
          <w:lang w:eastAsia="ko-KR"/>
        </w:rPr>
        <w:t>.</w:t>
      </w:r>
    </w:p>
    <w:p w14:paraId="623F9CDD" w14:textId="77777777" w:rsidR="00FD7B2A" w:rsidRPr="00ED4019" w:rsidRDefault="00FD7B2A">
      <w:pPr>
        <w:pStyle w:val="a0"/>
        <w:keepNext/>
        <w:jc w:val="both"/>
        <w:rPr>
          <w:rFonts w:ascii="Times New Roman" w:hAnsi="Times New Roman"/>
        </w:rPr>
        <w:pPrChange w:id="3099" w:author="제이펍 출판사" w:date="2021-03-14T15:57:00Z">
          <w:pPr>
            <w:pStyle w:val="a0"/>
            <w:keepNext/>
            <w:jc w:val="center"/>
          </w:pPr>
        </w:pPrChange>
      </w:pPr>
      <w:r w:rsidRPr="00ED4019">
        <w:rPr>
          <w:rFonts w:ascii="Times New Roman" w:hAnsi="Times New Roman"/>
          <w:noProof/>
          <w:lang w:eastAsia="ko-KR"/>
        </w:rPr>
        <w:lastRenderedPageBreak/>
        <w:drawing>
          <wp:inline distT="0" distB="0" distL="0" distR="0" wp14:anchorId="7D6AAF5D" wp14:editId="00D680D2">
            <wp:extent cx="4168140" cy="3200400"/>
            <wp:effectExtent l="0" t="0" r="0" b="0"/>
            <wp:docPr id="50" name="그림 50" descr="C:\Users\standard\AppData\Local\Microsoft\Windows\INetCache\Content.Word\groupmutat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tandard\AppData\Local\Microsoft\Windows\INetCache\Content.Word\groupmutate.jpg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814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71C744" w14:textId="77777777" w:rsidR="00FD7B2A" w:rsidRPr="00ED4019" w:rsidRDefault="00FD7B2A">
      <w:pPr>
        <w:pStyle w:val="a6"/>
        <w:jc w:val="both"/>
        <w:rPr>
          <w:rFonts w:ascii="Times New Roman" w:hAnsi="Times New Roman"/>
          <w:lang w:eastAsia="ko-KR"/>
        </w:rPr>
        <w:pPrChange w:id="3100" w:author="제이펍 출판사" w:date="2021-03-14T15:57:00Z">
          <w:pPr>
            <w:pStyle w:val="a6"/>
            <w:jc w:val="center"/>
          </w:pPr>
        </w:pPrChange>
      </w:pPr>
      <w:commentRangeStart w:id="3101"/>
      <w:r w:rsidRPr="00ED4019">
        <w:rPr>
          <w:rFonts w:ascii="Times New Roman" w:hAnsi="Times New Roman" w:hint="eastAsia"/>
        </w:rPr>
        <w:t>그림</w:t>
      </w:r>
      <w:r w:rsidRPr="00ED4019">
        <w:rPr>
          <w:rFonts w:ascii="Times New Roman" w:hAnsi="Times New Roman" w:hint="eastAsia"/>
        </w:rPr>
        <w:t xml:space="preserve"> </w:t>
      </w:r>
      <w:r w:rsidRPr="00ED4019">
        <w:rPr>
          <w:rFonts w:ascii="Times New Roman" w:hAnsi="Times New Roman"/>
        </w:rPr>
        <w:t>4-17</w:t>
      </w:r>
      <w:commentRangeEnd w:id="3101"/>
      <w:r w:rsidR="00E00DD6">
        <w:rPr>
          <w:rStyle w:val="af3"/>
          <w:i w:val="0"/>
        </w:rPr>
        <w:commentReference w:id="3101"/>
      </w:r>
    </w:p>
    <w:p w14:paraId="50F654A4" w14:textId="77777777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3102" w:author="제이펍 출판사" w:date="2021-03-14T15:57:00Z">
          <w:pPr>
            <w:pStyle w:val="SourceCode"/>
          </w:pPr>
        </w:pPrChange>
      </w:pPr>
      <w:r w:rsidRPr="00ED4019">
        <w:rPr>
          <w:rStyle w:val="NormalTok"/>
          <w:rFonts w:ascii="Times New Roman" w:hAnsi="Times New Roman"/>
        </w:rPr>
        <w:t xml:space="preserve">employees </w:t>
      </w:r>
      <w:r w:rsidRPr="00ED4019">
        <w:rPr>
          <w:rStyle w:val="SpecialCharTok"/>
          <w:rFonts w:ascii="Times New Roman" w:hAnsi="Times New Roman"/>
        </w:rPr>
        <w:t>%&gt;%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 </w:t>
      </w:r>
      <w:r w:rsidRPr="00ED4019">
        <w:rPr>
          <w:rStyle w:val="FunctionTok"/>
          <w:rFonts w:ascii="Times New Roman" w:hAnsi="Times New Roman"/>
        </w:rPr>
        <w:t>group_by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FunctionTok"/>
          <w:rFonts w:ascii="Times New Roman" w:hAnsi="Times New Roman"/>
        </w:rPr>
        <w:t>year</w:t>
      </w:r>
      <w:r w:rsidRPr="00ED4019">
        <w:rPr>
          <w:rStyle w:val="NormalTok"/>
          <w:rFonts w:ascii="Times New Roman" w:hAnsi="Times New Roman"/>
        </w:rPr>
        <w:t xml:space="preserve">(time)) </w:t>
      </w:r>
      <w:r w:rsidRPr="00ED4019">
        <w:rPr>
          <w:rStyle w:val="SpecialCharTok"/>
          <w:rFonts w:ascii="Times New Roman" w:hAnsi="Times New Roman"/>
        </w:rPr>
        <w:t>%&gt;%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 </w:t>
      </w:r>
      <w:r w:rsidRPr="00ED4019">
        <w:rPr>
          <w:rStyle w:val="FunctionTok"/>
          <w:rFonts w:ascii="Times New Roman" w:hAnsi="Times New Roman"/>
        </w:rPr>
        <w:t>mutate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AttributeTok"/>
          <w:rFonts w:ascii="Times New Roman" w:hAnsi="Times New Roman"/>
        </w:rPr>
        <w:t>sum.by.year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unctionTok"/>
          <w:rFonts w:ascii="Times New Roman" w:hAnsi="Times New Roman"/>
        </w:rPr>
        <w:t>sum</w:t>
      </w:r>
      <w:r w:rsidRPr="00ED4019">
        <w:rPr>
          <w:rStyle w:val="NormalTok"/>
          <w:rFonts w:ascii="Times New Roman" w:hAnsi="Times New Roman"/>
        </w:rPr>
        <w:t xml:space="preserve">(total)) </w:t>
      </w:r>
      <w:r w:rsidRPr="00ED4019">
        <w:rPr>
          <w:rStyle w:val="SpecialCharTok"/>
          <w:rFonts w:ascii="Times New Roman" w:hAnsi="Times New Roman"/>
        </w:rPr>
        <w:t>%&gt;%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 </w:t>
      </w:r>
      <w:r w:rsidRPr="00ED4019">
        <w:rPr>
          <w:rStyle w:val="FunctionTok"/>
          <w:rFonts w:ascii="Times New Roman" w:hAnsi="Times New Roman"/>
        </w:rPr>
        <w:t>ungroup</w:t>
      </w:r>
      <w:r w:rsidRPr="00ED4019">
        <w:rPr>
          <w:rStyle w:val="NormalTok"/>
          <w:rFonts w:ascii="Times New Roman" w:hAnsi="Times New Roman"/>
        </w:rPr>
        <w:t xml:space="preserve">() </w:t>
      </w:r>
      <w:r w:rsidRPr="00ED4019">
        <w:rPr>
          <w:rStyle w:val="SpecialCharTok"/>
          <w:rFonts w:ascii="Times New Roman" w:hAnsi="Times New Roman"/>
        </w:rPr>
        <w:t>%&gt;%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 </w:t>
      </w:r>
      <w:r w:rsidRPr="00ED4019">
        <w:rPr>
          <w:rStyle w:val="FunctionTok"/>
          <w:rFonts w:ascii="Times New Roman" w:hAnsi="Times New Roman"/>
        </w:rPr>
        <w:t>mutate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AttributeTok"/>
          <w:rFonts w:ascii="Times New Roman" w:hAnsi="Times New Roman"/>
        </w:rPr>
        <w:t>rate.by.year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unctionTok"/>
          <w:rFonts w:ascii="Times New Roman" w:hAnsi="Times New Roman"/>
        </w:rPr>
        <w:t>round</w:t>
      </w:r>
      <w:r w:rsidRPr="00ED4019">
        <w:rPr>
          <w:rStyle w:val="NormalTok"/>
          <w:rFonts w:ascii="Times New Roman" w:hAnsi="Times New Roman"/>
        </w:rPr>
        <w:t>(total</w:t>
      </w:r>
      <w:r w:rsidRPr="00ED4019">
        <w:rPr>
          <w:rStyle w:val="SpecialCharTok"/>
          <w:rFonts w:ascii="Times New Roman" w:hAnsi="Times New Roman"/>
        </w:rPr>
        <w:t>/</w:t>
      </w:r>
      <w:r w:rsidRPr="00ED4019">
        <w:rPr>
          <w:rStyle w:val="NormalTok"/>
          <w:rFonts w:ascii="Times New Roman" w:hAnsi="Times New Roman"/>
        </w:rPr>
        <w:t xml:space="preserve">sum.by.year, </w:t>
      </w:r>
      <w:r w:rsidRPr="00ED4019">
        <w:rPr>
          <w:rStyle w:val="DecValTok"/>
          <w:rFonts w:ascii="Times New Roman" w:hAnsi="Times New Roman"/>
        </w:rPr>
        <w:t>3</w:t>
      </w:r>
      <w:r w:rsidRPr="00ED4019">
        <w:rPr>
          <w:rStyle w:val="NormalTok"/>
          <w:rFonts w:ascii="Times New Roman" w:hAnsi="Times New Roman"/>
        </w:rPr>
        <w:t xml:space="preserve">) </w:t>
      </w:r>
      <w:r w:rsidRPr="00ED4019">
        <w:rPr>
          <w:rStyle w:val="SpecialCharTok"/>
          <w:rFonts w:ascii="Times New Roman" w:hAnsi="Times New Roman"/>
        </w:rPr>
        <w:t>*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DecValTok"/>
          <w:rFonts w:ascii="Times New Roman" w:hAnsi="Times New Roman"/>
        </w:rPr>
        <w:t>100</w:t>
      </w:r>
      <w:r w:rsidRPr="00ED4019">
        <w:rPr>
          <w:rStyle w:val="NormalTok"/>
          <w:rFonts w:ascii="Times New Roman" w:hAnsi="Times New Roman"/>
        </w:rPr>
        <w:t xml:space="preserve">) </w:t>
      </w:r>
      <w:r w:rsidRPr="00ED4019">
        <w:rPr>
          <w:rStyle w:val="SpecialCharTok"/>
          <w:rFonts w:ascii="Times New Roman" w:hAnsi="Times New Roman"/>
        </w:rPr>
        <w:t>%&gt;%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 </w:t>
      </w:r>
      <w:r w:rsidRPr="00ED4019">
        <w:rPr>
          <w:rStyle w:val="FunctionTok"/>
          <w:rFonts w:ascii="Times New Roman" w:hAnsi="Times New Roman"/>
        </w:rPr>
        <w:t>head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DecValTok"/>
          <w:rFonts w:ascii="Times New Roman" w:hAnsi="Times New Roman"/>
        </w:rPr>
        <w:t>15</w:t>
      </w:r>
      <w:r w:rsidRPr="00ED4019">
        <w:rPr>
          <w:rStyle w:val="NormalTok"/>
          <w:rFonts w:ascii="Times New Roman" w:hAnsi="Times New Roman"/>
        </w:rPr>
        <w:t>)</w:t>
      </w:r>
    </w:p>
    <w:p w14:paraId="151A08B9" w14:textId="77777777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3103" w:author="제이펍 출판사" w:date="2021-03-14T15:57:00Z">
          <w:pPr>
            <w:pStyle w:val="SourceCode"/>
          </w:pPr>
        </w:pPrChange>
      </w:pPr>
      <w:r w:rsidRPr="00ED4019">
        <w:rPr>
          <w:rStyle w:val="VerbatimChar"/>
          <w:rFonts w:ascii="Times New Roman" w:hAnsi="Times New Roman"/>
        </w:rPr>
        <w:t># A tibble: 15 x 6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   time       total employees.edu `year(time)` sum.by.year rate.by.year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   &lt;date&gt;    &lt;int&gt;        &lt;int&gt;       &lt;dbl&gt;      &lt;int&gt;       &lt;dbl&gt;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 1 2013-01-01 24287          1710         2013      303592          8  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 2 2013-02-01 24215          1681         2013      303592          8  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 3 2013-03-01 24736          1716         2013      303592          8.1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 4 2013-04-01 25322          1745         2013      303592          8.3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 5 2013-05-01 25610          1774         2013      303592          8.4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 6 2013-06-01 25686          1786         2013      303592          8.5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 7 2013-07-01 25681          1813         2013      303592          8.5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 8 2013-08-01 25513          1811         2013      303592          8.4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 9 2013-09-01 25701          1794         2013      303592          8.5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10 2013-10-01 25798          1790         2013      303592          8.5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11 2013-11-01 25795          1793         2013      303592          8.5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12 2013-12-01 25248          1779         2013      303592          8.3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13 2014-01-01 25050          1748         2014      310766          8.1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14 2014-02-01 25116          1786         2014      310766          8.1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15 2014-03-01 25463          1814         2014      310766          8.2</w:t>
      </w:r>
    </w:p>
    <w:p w14:paraId="22CD5F53" w14:textId="77777777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3104" w:author="제이펍 출판사" w:date="2021-03-14T15:57:00Z">
          <w:pPr>
            <w:pStyle w:val="SourceCode"/>
          </w:pPr>
        </w:pPrChange>
      </w:pPr>
      <w:r w:rsidRPr="00ED4019">
        <w:rPr>
          <w:rStyle w:val="NormalTok"/>
          <w:rFonts w:ascii="Times New Roman" w:hAnsi="Times New Roman"/>
        </w:rPr>
        <w:t xml:space="preserve">covid19 </w:t>
      </w:r>
      <w:r w:rsidRPr="00ED4019">
        <w:rPr>
          <w:rStyle w:val="SpecialCharTok"/>
          <w:rFonts w:ascii="Times New Roman" w:hAnsi="Times New Roman"/>
        </w:rPr>
        <w:t>%&gt;%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 </w:t>
      </w:r>
      <w:r w:rsidRPr="00ED4019">
        <w:rPr>
          <w:rStyle w:val="FunctionTok"/>
          <w:rFonts w:ascii="Times New Roman" w:hAnsi="Times New Roman"/>
        </w:rPr>
        <w:t>group_by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FunctionTok"/>
          <w:rFonts w:ascii="Times New Roman" w:hAnsi="Times New Roman"/>
        </w:rPr>
        <w:t>yearmonth</w:t>
      </w:r>
      <w:r w:rsidRPr="00ED4019">
        <w:rPr>
          <w:rStyle w:val="NormalTok"/>
          <w:rFonts w:ascii="Times New Roman" w:hAnsi="Times New Roman"/>
        </w:rPr>
        <w:t xml:space="preserve">(date)) </w:t>
      </w:r>
      <w:r w:rsidRPr="00ED4019">
        <w:rPr>
          <w:rStyle w:val="SpecialCharTok"/>
          <w:rFonts w:ascii="Times New Roman" w:hAnsi="Times New Roman"/>
        </w:rPr>
        <w:t>%&gt;%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 </w:t>
      </w:r>
      <w:r w:rsidRPr="00ED4019">
        <w:rPr>
          <w:rStyle w:val="FunctionTok"/>
          <w:rFonts w:ascii="Times New Roman" w:hAnsi="Times New Roman"/>
        </w:rPr>
        <w:t>mutate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AttributeTok"/>
          <w:rFonts w:ascii="Times New Roman" w:hAnsi="Times New Roman"/>
        </w:rPr>
        <w:t>sum.by.month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unctionTok"/>
          <w:rFonts w:ascii="Times New Roman" w:hAnsi="Times New Roman"/>
        </w:rPr>
        <w:t>sum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StringTok"/>
          <w:rFonts w:ascii="Times New Roman" w:hAnsi="Times New Roman"/>
        </w:rPr>
        <w:t>`</w:t>
      </w:r>
      <w:r w:rsidRPr="00ED4019">
        <w:rPr>
          <w:rStyle w:val="AttributeTok"/>
          <w:rFonts w:ascii="Times New Roman" w:hAnsi="Times New Roman"/>
        </w:rPr>
        <w:t>0-9</w:t>
      </w:r>
      <w:r w:rsidRPr="00ED4019">
        <w:rPr>
          <w:rStyle w:val="AttributeTok"/>
          <w:rFonts w:ascii="Times New Roman" w:hAnsi="Times New Roman"/>
        </w:rPr>
        <w:t>세</w:t>
      </w:r>
      <w:r w:rsidRPr="00ED4019">
        <w:rPr>
          <w:rStyle w:val="StringTok"/>
          <w:rFonts w:ascii="Times New Roman" w:hAnsi="Times New Roman"/>
        </w:rPr>
        <w:t>`</w:t>
      </w:r>
      <w:r w:rsidRPr="00ED4019">
        <w:rPr>
          <w:rStyle w:val="NormalTok"/>
          <w:rFonts w:ascii="Times New Roman" w:hAnsi="Times New Roman"/>
        </w:rPr>
        <w:t xml:space="preserve">)) </w:t>
      </w:r>
      <w:r w:rsidRPr="00ED4019">
        <w:rPr>
          <w:rStyle w:val="SpecialCharTok"/>
          <w:rFonts w:ascii="Times New Roman" w:hAnsi="Times New Roman"/>
        </w:rPr>
        <w:t>%&gt;%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 </w:t>
      </w:r>
      <w:r w:rsidRPr="00ED4019">
        <w:rPr>
          <w:rStyle w:val="FunctionTok"/>
          <w:rFonts w:ascii="Times New Roman" w:hAnsi="Times New Roman"/>
        </w:rPr>
        <w:t>ungroup</w:t>
      </w:r>
      <w:r w:rsidRPr="00ED4019">
        <w:rPr>
          <w:rStyle w:val="NormalTok"/>
          <w:rFonts w:ascii="Times New Roman" w:hAnsi="Times New Roman"/>
        </w:rPr>
        <w:t xml:space="preserve">() </w:t>
      </w:r>
      <w:r w:rsidRPr="00ED4019">
        <w:rPr>
          <w:rStyle w:val="SpecialCharTok"/>
          <w:rFonts w:ascii="Times New Roman" w:hAnsi="Times New Roman"/>
        </w:rPr>
        <w:t>%&gt;%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 </w:t>
      </w:r>
      <w:r w:rsidRPr="00ED4019">
        <w:rPr>
          <w:rStyle w:val="FunctionTok"/>
          <w:rFonts w:ascii="Times New Roman" w:hAnsi="Times New Roman"/>
        </w:rPr>
        <w:t>mutate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AttributeTok"/>
          <w:rFonts w:ascii="Times New Roman" w:hAnsi="Times New Roman"/>
        </w:rPr>
        <w:t>rate.by.month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unctionTok"/>
          <w:rFonts w:ascii="Times New Roman" w:hAnsi="Times New Roman"/>
        </w:rPr>
        <w:t>round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StringTok"/>
          <w:rFonts w:ascii="Times New Roman" w:hAnsi="Times New Roman"/>
        </w:rPr>
        <w:t>`</w:t>
      </w:r>
      <w:r w:rsidRPr="00ED4019">
        <w:rPr>
          <w:rStyle w:val="AttributeTok"/>
          <w:rFonts w:ascii="Times New Roman" w:hAnsi="Times New Roman"/>
        </w:rPr>
        <w:t>0-9</w:t>
      </w:r>
      <w:r w:rsidRPr="00ED4019">
        <w:rPr>
          <w:rStyle w:val="AttributeTok"/>
          <w:rFonts w:ascii="Times New Roman" w:hAnsi="Times New Roman"/>
        </w:rPr>
        <w:t>세</w:t>
      </w:r>
      <w:r w:rsidRPr="00ED4019">
        <w:rPr>
          <w:rStyle w:val="StringTok"/>
          <w:rFonts w:ascii="Times New Roman" w:hAnsi="Times New Roman"/>
        </w:rPr>
        <w:t>`</w:t>
      </w:r>
      <w:r w:rsidRPr="00ED4019">
        <w:rPr>
          <w:rStyle w:val="SpecialCharTok"/>
          <w:rFonts w:ascii="Times New Roman" w:hAnsi="Times New Roman"/>
        </w:rPr>
        <w:t>/</w:t>
      </w:r>
      <w:r w:rsidRPr="00ED4019">
        <w:rPr>
          <w:rStyle w:val="NormalTok"/>
          <w:rFonts w:ascii="Times New Roman" w:hAnsi="Times New Roman"/>
        </w:rPr>
        <w:t xml:space="preserve">sum.by.month, </w:t>
      </w:r>
      <w:r w:rsidRPr="00ED4019">
        <w:rPr>
          <w:rStyle w:val="DecValTok"/>
          <w:rFonts w:ascii="Times New Roman" w:hAnsi="Times New Roman"/>
        </w:rPr>
        <w:t>3</w:t>
      </w:r>
      <w:r w:rsidRPr="00ED4019">
        <w:rPr>
          <w:rStyle w:val="NormalTok"/>
          <w:rFonts w:ascii="Times New Roman" w:hAnsi="Times New Roman"/>
        </w:rPr>
        <w:t xml:space="preserve">) </w:t>
      </w:r>
      <w:r w:rsidRPr="00ED4019">
        <w:rPr>
          <w:rStyle w:val="SpecialCharTok"/>
          <w:rFonts w:ascii="Times New Roman" w:hAnsi="Times New Roman"/>
        </w:rPr>
        <w:t>*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DecValTok"/>
          <w:rFonts w:ascii="Times New Roman" w:hAnsi="Times New Roman"/>
        </w:rPr>
        <w:t>100</w:t>
      </w:r>
      <w:r w:rsidRPr="00ED4019">
        <w:rPr>
          <w:rStyle w:val="NormalTok"/>
          <w:rFonts w:ascii="Times New Roman" w:hAnsi="Times New Roman"/>
        </w:rPr>
        <w:t xml:space="preserve">) </w:t>
      </w:r>
      <w:r w:rsidRPr="00ED4019">
        <w:rPr>
          <w:rStyle w:val="SpecialCharTok"/>
          <w:rFonts w:ascii="Times New Roman" w:hAnsi="Times New Roman"/>
        </w:rPr>
        <w:t>%&gt;%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 </w:t>
      </w:r>
      <w:r w:rsidRPr="00ED4019">
        <w:rPr>
          <w:rStyle w:val="FunctionTok"/>
          <w:rFonts w:ascii="Times New Roman" w:hAnsi="Times New Roman"/>
        </w:rPr>
        <w:t>select</w:t>
      </w:r>
      <w:r w:rsidRPr="00ED4019">
        <w:rPr>
          <w:rStyle w:val="NormalTok"/>
          <w:rFonts w:ascii="Times New Roman" w:hAnsi="Times New Roman"/>
        </w:rPr>
        <w:t xml:space="preserve">(date, </w:t>
      </w:r>
      <w:r w:rsidRPr="00ED4019">
        <w:rPr>
          <w:rStyle w:val="StringTok"/>
          <w:rFonts w:ascii="Times New Roman" w:hAnsi="Times New Roman"/>
        </w:rPr>
        <w:t>`</w:t>
      </w:r>
      <w:r w:rsidRPr="00ED4019">
        <w:rPr>
          <w:rStyle w:val="AttributeTok"/>
          <w:rFonts w:ascii="Times New Roman" w:hAnsi="Times New Roman"/>
        </w:rPr>
        <w:t>0-9</w:t>
      </w:r>
      <w:r w:rsidRPr="00ED4019">
        <w:rPr>
          <w:rStyle w:val="AttributeTok"/>
          <w:rFonts w:ascii="Times New Roman" w:hAnsi="Times New Roman"/>
        </w:rPr>
        <w:t>세</w:t>
      </w:r>
      <w:r w:rsidRPr="00ED4019">
        <w:rPr>
          <w:rStyle w:val="StringTok"/>
          <w:rFonts w:ascii="Times New Roman" w:hAnsi="Times New Roman"/>
        </w:rPr>
        <w:t>`</w:t>
      </w:r>
      <w:r w:rsidRPr="00ED4019">
        <w:rPr>
          <w:rStyle w:val="NormalTok"/>
          <w:rFonts w:ascii="Times New Roman" w:hAnsi="Times New Roman"/>
        </w:rPr>
        <w:t>, sum.by.month, rate.by.month)</w:t>
      </w:r>
    </w:p>
    <w:p w14:paraId="3BCEBCE2" w14:textId="77777777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3105" w:author="제이펍 출판사" w:date="2021-03-14T15:57:00Z">
          <w:pPr>
            <w:pStyle w:val="SourceCode"/>
          </w:pPr>
        </w:pPrChange>
      </w:pPr>
      <w:r w:rsidRPr="00ED4019">
        <w:rPr>
          <w:rStyle w:val="VerbatimChar"/>
          <w:rFonts w:ascii="Times New Roman" w:hAnsi="Times New Roman"/>
        </w:rPr>
        <w:lastRenderedPageBreak/>
        <w:t># A tibble: 302 x 4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   date       `0-9</w:t>
      </w:r>
      <w:r w:rsidRPr="00ED4019">
        <w:rPr>
          <w:rStyle w:val="VerbatimChar"/>
          <w:rFonts w:ascii="Times New Roman" w:hAnsi="Times New Roman"/>
        </w:rPr>
        <w:t>세</w:t>
      </w:r>
      <w:r w:rsidRPr="00ED4019">
        <w:rPr>
          <w:rStyle w:val="VerbatimChar"/>
          <w:rFonts w:ascii="Times New Roman" w:hAnsi="Times New Roman"/>
        </w:rPr>
        <w:t>` sum.by.month rate.by.month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   &lt;date&gt;      &lt;dbl&gt;       &lt;dbl&gt;        &lt;dbl&gt;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 1 2020-04-09       2           14          14.3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 2 2020-04-10       1           14           7.1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 3 2020-04-11       1           14           7.1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 4 2020-04-12       0           14           0  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 5 2020-04-13       2           14          14.3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 6 2020-04-14       0           14           0  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 7 2020-04-15       0           14           0  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 8 2020-04-16       3           14          21.4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 9 2020-04-17       1           14           7.1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10 2020-04-18       2           14          14.3</w:t>
      </w:r>
      <w:r w:rsidRPr="00ED4019">
        <w:rPr>
          <w:rFonts w:ascii="Times New Roman" w:hAnsi="Times New Roman"/>
        </w:rPr>
        <w:br/>
      </w:r>
      <w:commentRangeStart w:id="3106"/>
      <w:r w:rsidRPr="00ED4019">
        <w:rPr>
          <w:rStyle w:val="VerbatimChar"/>
          <w:rFonts w:ascii="Times New Roman" w:hAnsi="Times New Roman"/>
        </w:rPr>
        <w:t># ... with 292 more rows</w:t>
      </w:r>
      <w:commentRangeEnd w:id="3106"/>
      <w:r w:rsidR="00EE201E">
        <w:rPr>
          <w:rStyle w:val="af3"/>
          <w:kern w:val="0"/>
          <w:lang w:eastAsia="en-US"/>
        </w:rPr>
        <w:commentReference w:id="3106"/>
      </w:r>
    </w:p>
    <w:p w14:paraId="0530F9C1" w14:textId="77777777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3107" w:author="제이펍 출판사" w:date="2021-03-14T15:57:00Z">
          <w:pPr>
            <w:pStyle w:val="SourceCode"/>
          </w:pPr>
        </w:pPrChange>
      </w:pPr>
      <w:r w:rsidRPr="00ED4019">
        <w:rPr>
          <w:rStyle w:val="NormalTok"/>
          <w:rFonts w:ascii="Times New Roman" w:hAnsi="Times New Roman"/>
        </w:rPr>
        <w:t xml:space="preserve">covid19 </w:t>
      </w:r>
      <w:r w:rsidRPr="00ED4019">
        <w:rPr>
          <w:rStyle w:val="SpecialCharTok"/>
          <w:rFonts w:ascii="Times New Roman" w:hAnsi="Times New Roman"/>
        </w:rPr>
        <w:t>%&gt;%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 </w:t>
      </w:r>
      <w:r w:rsidRPr="00ED4019">
        <w:rPr>
          <w:rStyle w:val="FunctionTok"/>
          <w:rFonts w:ascii="Times New Roman" w:hAnsi="Times New Roman"/>
        </w:rPr>
        <w:t>group_by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FunctionTok"/>
          <w:rFonts w:ascii="Times New Roman" w:hAnsi="Times New Roman"/>
        </w:rPr>
        <w:t>year</w:t>
      </w:r>
      <w:r w:rsidRPr="00ED4019">
        <w:rPr>
          <w:rStyle w:val="NormalTok"/>
          <w:rFonts w:ascii="Times New Roman" w:hAnsi="Times New Roman"/>
        </w:rPr>
        <w:t xml:space="preserve">(date), </w:t>
      </w:r>
      <w:r w:rsidRPr="00ED4019">
        <w:rPr>
          <w:rStyle w:val="FunctionTok"/>
          <w:rFonts w:ascii="Times New Roman" w:hAnsi="Times New Roman"/>
        </w:rPr>
        <w:t>month</w:t>
      </w:r>
      <w:r w:rsidRPr="00ED4019">
        <w:rPr>
          <w:rStyle w:val="NormalTok"/>
          <w:rFonts w:ascii="Times New Roman" w:hAnsi="Times New Roman"/>
        </w:rPr>
        <w:t xml:space="preserve">(date), </w:t>
      </w:r>
      <w:r w:rsidRPr="00ED4019">
        <w:rPr>
          <w:rStyle w:val="FunctionTok"/>
          <w:rFonts w:ascii="Times New Roman" w:hAnsi="Times New Roman"/>
        </w:rPr>
        <w:t>week</w:t>
      </w:r>
      <w:r w:rsidRPr="00ED4019">
        <w:rPr>
          <w:rStyle w:val="NormalTok"/>
          <w:rFonts w:ascii="Times New Roman" w:hAnsi="Times New Roman"/>
        </w:rPr>
        <w:t xml:space="preserve">(date)) </w:t>
      </w:r>
      <w:r w:rsidRPr="00ED4019">
        <w:rPr>
          <w:rStyle w:val="SpecialCharTok"/>
          <w:rFonts w:ascii="Times New Roman" w:hAnsi="Times New Roman"/>
        </w:rPr>
        <w:t>%&gt;%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 </w:t>
      </w:r>
      <w:r w:rsidRPr="00ED4019">
        <w:rPr>
          <w:rStyle w:val="FunctionTok"/>
          <w:rFonts w:ascii="Times New Roman" w:hAnsi="Times New Roman"/>
        </w:rPr>
        <w:t>mutate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AttributeTok"/>
          <w:rFonts w:ascii="Times New Roman" w:hAnsi="Times New Roman"/>
        </w:rPr>
        <w:t>sum.by.week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unctionTok"/>
          <w:rFonts w:ascii="Times New Roman" w:hAnsi="Times New Roman"/>
        </w:rPr>
        <w:t>sum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StringTok"/>
          <w:rFonts w:ascii="Times New Roman" w:hAnsi="Times New Roman"/>
        </w:rPr>
        <w:t>`</w:t>
      </w:r>
      <w:r w:rsidRPr="00ED4019">
        <w:rPr>
          <w:rStyle w:val="AttributeTok"/>
          <w:rFonts w:ascii="Times New Roman" w:hAnsi="Times New Roman"/>
        </w:rPr>
        <w:t>0-9</w:t>
      </w:r>
      <w:r w:rsidRPr="00ED4019">
        <w:rPr>
          <w:rStyle w:val="AttributeTok"/>
          <w:rFonts w:ascii="Times New Roman" w:hAnsi="Times New Roman"/>
        </w:rPr>
        <w:t>세</w:t>
      </w:r>
      <w:r w:rsidRPr="00ED4019">
        <w:rPr>
          <w:rStyle w:val="StringTok"/>
          <w:rFonts w:ascii="Times New Roman" w:hAnsi="Times New Roman"/>
        </w:rPr>
        <w:t>`</w:t>
      </w:r>
      <w:r w:rsidRPr="00ED4019">
        <w:rPr>
          <w:rStyle w:val="NormalTok"/>
          <w:rFonts w:ascii="Times New Roman" w:hAnsi="Times New Roman"/>
        </w:rPr>
        <w:t xml:space="preserve">)) </w:t>
      </w:r>
      <w:r w:rsidRPr="00ED4019">
        <w:rPr>
          <w:rStyle w:val="SpecialCharTok"/>
          <w:rFonts w:ascii="Times New Roman" w:hAnsi="Times New Roman"/>
        </w:rPr>
        <w:t>%&gt;%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 </w:t>
      </w:r>
      <w:r w:rsidRPr="00ED4019">
        <w:rPr>
          <w:rStyle w:val="FunctionTok"/>
          <w:rFonts w:ascii="Times New Roman" w:hAnsi="Times New Roman"/>
        </w:rPr>
        <w:t>ungroup</w:t>
      </w:r>
      <w:r w:rsidRPr="00ED4019">
        <w:rPr>
          <w:rStyle w:val="NormalTok"/>
          <w:rFonts w:ascii="Times New Roman" w:hAnsi="Times New Roman"/>
        </w:rPr>
        <w:t xml:space="preserve">() </w:t>
      </w:r>
      <w:r w:rsidRPr="00ED4019">
        <w:rPr>
          <w:rStyle w:val="SpecialCharTok"/>
          <w:rFonts w:ascii="Times New Roman" w:hAnsi="Times New Roman"/>
        </w:rPr>
        <w:t>%&gt;%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 </w:t>
      </w:r>
      <w:r w:rsidRPr="00ED4019">
        <w:rPr>
          <w:rStyle w:val="FunctionTok"/>
          <w:rFonts w:ascii="Times New Roman" w:hAnsi="Times New Roman"/>
        </w:rPr>
        <w:t>mutate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AttributeTok"/>
          <w:rFonts w:ascii="Times New Roman" w:hAnsi="Times New Roman"/>
        </w:rPr>
        <w:t>rate.by.week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unctionTok"/>
          <w:rFonts w:ascii="Times New Roman" w:hAnsi="Times New Roman"/>
        </w:rPr>
        <w:t>round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StringTok"/>
          <w:rFonts w:ascii="Times New Roman" w:hAnsi="Times New Roman"/>
        </w:rPr>
        <w:t>`</w:t>
      </w:r>
      <w:r w:rsidRPr="00ED4019">
        <w:rPr>
          <w:rStyle w:val="AttributeTok"/>
          <w:rFonts w:ascii="Times New Roman" w:hAnsi="Times New Roman"/>
        </w:rPr>
        <w:t>0-9</w:t>
      </w:r>
      <w:r w:rsidRPr="00ED4019">
        <w:rPr>
          <w:rStyle w:val="AttributeTok"/>
          <w:rFonts w:ascii="Times New Roman" w:hAnsi="Times New Roman"/>
        </w:rPr>
        <w:t>세</w:t>
      </w:r>
      <w:r w:rsidRPr="00ED4019">
        <w:rPr>
          <w:rStyle w:val="StringTok"/>
          <w:rFonts w:ascii="Times New Roman" w:hAnsi="Times New Roman"/>
        </w:rPr>
        <w:t>`</w:t>
      </w:r>
      <w:r w:rsidRPr="00ED4019">
        <w:rPr>
          <w:rStyle w:val="SpecialCharTok"/>
          <w:rFonts w:ascii="Times New Roman" w:hAnsi="Times New Roman"/>
        </w:rPr>
        <w:t>/</w:t>
      </w:r>
      <w:r w:rsidRPr="00ED4019">
        <w:rPr>
          <w:rStyle w:val="NormalTok"/>
          <w:rFonts w:ascii="Times New Roman" w:hAnsi="Times New Roman"/>
        </w:rPr>
        <w:t xml:space="preserve">sum.by.week, </w:t>
      </w:r>
      <w:r w:rsidRPr="00ED4019">
        <w:rPr>
          <w:rStyle w:val="DecValTok"/>
          <w:rFonts w:ascii="Times New Roman" w:hAnsi="Times New Roman"/>
        </w:rPr>
        <w:t>3</w:t>
      </w:r>
      <w:r w:rsidRPr="00ED4019">
        <w:rPr>
          <w:rStyle w:val="NormalTok"/>
          <w:rFonts w:ascii="Times New Roman" w:hAnsi="Times New Roman"/>
        </w:rPr>
        <w:t xml:space="preserve">) </w:t>
      </w:r>
      <w:r w:rsidRPr="00ED4019">
        <w:rPr>
          <w:rStyle w:val="SpecialCharTok"/>
          <w:rFonts w:ascii="Times New Roman" w:hAnsi="Times New Roman"/>
        </w:rPr>
        <w:t>*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DecValTok"/>
          <w:rFonts w:ascii="Times New Roman" w:hAnsi="Times New Roman"/>
        </w:rPr>
        <w:t>100</w:t>
      </w:r>
      <w:r w:rsidRPr="00ED4019">
        <w:rPr>
          <w:rStyle w:val="NormalTok"/>
          <w:rFonts w:ascii="Times New Roman" w:hAnsi="Times New Roman"/>
        </w:rPr>
        <w:t xml:space="preserve">) </w:t>
      </w:r>
      <w:r w:rsidRPr="00ED4019">
        <w:rPr>
          <w:rStyle w:val="SpecialCharTok"/>
          <w:rFonts w:ascii="Times New Roman" w:hAnsi="Times New Roman"/>
        </w:rPr>
        <w:t>%&gt;%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 </w:t>
      </w:r>
      <w:r w:rsidRPr="00ED4019">
        <w:rPr>
          <w:rStyle w:val="FunctionTok"/>
          <w:rFonts w:ascii="Times New Roman" w:hAnsi="Times New Roman"/>
        </w:rPr>
        <w:t>select</w:t>
      </w:r>
      <w:r w:rsidRPr="00ED4019">
        <w:rPr>
          <w:rStyle w:val="NormalTok"/>
          <w:rFonts w:ascii="Times New Roman" w:hAnsi="Times New Roman"/>
        </w:rPr>
        <w:t xml:space="preserve">(date, </w:t>
      </w:r>
      <w:r w:rsidRPr="00ED4019">
        <w:rPr>
          <w:rStyle w:val="StringTok"/>
          <w:rFonts w:ascii="Times New Roman" w:hAnsi="Times New Roman"/>
        </w:rPr>
        <w:t>`</w:t>
      </w:r>
      <w:r w:rsidRPr="00ED4019">
        <w:rPr>
          <w:rStyle w:val="AttributeTok"/>
          <w:rFonts w:ascii="Times New Roman" w:hAnsi="Times New Roman"/>
        </w:rPr>
        <w:t>0-9</w:t>
      </w:r>
      <w:r w:rsidRPr="00ED4019">
        <w:rPr>
          <w:rStyle w:val="AttributeTok"/>
          <w:rFonts w:ascii="Times New Roman" w:hAnsi="Times New Roman"/>
        </w:rPr>
        <w:t>세</w:t>
      </w:r>
      <w:r w:rsidRPr="00ED4019">
        <w:rPr>
          <w:rStyle w:val="StringTok"/>
          <w:rFonts w:ascii="Times New Roman" w:hAnsi="Times New Roman"/>
        </w:rPr>
        <w:t>`</w:t>
      </w:r>
      <w:r w:rsidRPr="00ED4019">
        <w:rPr>
          <w:rStyle w:val="NormalTok"/>
          <w:rFonts w:ascii="Times New Roman" w:hAnsi="Times New Roman"/>
        </w:rPr>
        <w:t>, sum.by.week, rate.by.week)</w:t>
      </w:r>
    </w:p>
    <w:p w14:paraId="42EA17D0" w14:textId="77777777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3108" w:author="제이펍 출판사" w:date="2021-03-14T15:57:00Z">
          <w:pPr>
            <w:pStyle w:val="SourceCode"/>
          </w:pPr>
        </w:pPrChange>
      </w:pPr>
      <w:r w:rsidRPr="00ED4019">
        <w:rPr>
          <w:rStyle w:val="VerbatimChar"/>
          <w:rFonts w:ascii="Times New Roman" w:hAnsi="Times New Roman"/>
        </w:rPr>
        <w:t># A tibble: 302 x 4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   date       `0-9</w:t>
      </w:r>
      <w:r w:rsidRPr="00ED4019">
        <w:rPr>
          <w:rStyle w:val="VerbatimChar"/>
          <w:rFonts w:ascii="Times New Roman" w:hAnsi="Times New Roman"/>
        </w:rPr>
        <w:t>세</w:t>
      </w:r>
      <w:r w:rsidRPr="00ED4019">
        <w:rPr>
          <w:rStyle w:val="VerbatimChar"/>
          <w:rFonts w:ascii="Times New Roman" w:hAnsi="Times New Roman"/>
        </w:rPr>
        <w:t>` sum.by.week rate.by.week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   &lt;date&gt;      &lt;dbl&gt;      &lt;dbl&gt;       &lt;dbl&gt;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 1 2020-04-09       2           6         33.3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 2 2020-04-10       1           6         16.7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 3 2020-04-11       1           6         16.7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 4 2020-04-12       0           6          0  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 5 2020-04-13       2           6         33.3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 6 2020-04-14       0           6          0  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 7 2020-04-15       0           6          0  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 8 2020-04-16       3           6         50  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 9 2020-04-17       1           6         16.7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10 2020-04-18       2           6         33.3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# ... with 292 more rows</w:t>
      </w:r>
    </w:p>
    <w:p w14:paraId="29A050F8" w14:textId="77777777" w:rsidR="00FD7B2A" w:rsidRPr="00ED4019" w:rsidRDefault="00FD7B2A">
      <w:pPr>
        <w:pStyle w:val="Compact"/>
        <w:numPr>
          <w:ilvl w:val="0"/>
          <w:numId w:val="11"/>
        </w:numPr>
        <w:jc w:val="both"/>
        <w:rPr>
          <w:rFonts w:ascii="Times New Roman" w:hAnsi="Times New Roman"/>
        </w:rPr>
        <w:pPrChange w:id="3109" w:author="제이펍 출판사" w:date="2021-03-14T15:57:00Z">
          <w:pPr>
            <w:pStyle w:val="Compact"/>
            <w:numPr>
              <w:numId w:val="11"/>
            </w:numPr>
            <w:tabs>
              <w:tab w:val="num" w:pos="0"/>
            </w:tabs>
            <w:ind w:left="480" w:hanging="480"/>
          </w:pPr>
        </w:pPrChange>
      </w:pPr>
      <w:r w:rsidRPr="00ED4019">
        <w:rPr>
          <w:rStyle w:val="VerbatimChar"/>
          <w:rFonts w:ascii="Times New Roman" w:hAnsi="Times New Roman"/>
        </w:rPr>
        <w:t>tsibble</w:t>
      </w:r>
      <w:r w:rsidRPr="00ED4019">
        <w:rPr>
          <w:rFonts w:ascii="Times New Roman" w:hAnsi="Times New Roman"/>
        </w:rPr>
        <w:t xml:space="preserve"> : </w:t>
      </w:r>
      <w:r w:rsidRPr="00ED4019">
        <w:rPr>
          <w:rStyle w:val="VerbatimChar"/>
          <w:rFonts w:ascii="Times New Roman" w:hAnsi="Times New Roman"/>
        </w:rPr>
        <w:t>index_by()</w:t>
      </w:r>
      <w:r w:rsidRPr="00ED4019">
        <w:rPr>
          <w:rFonts w:ascii="Times New Roman" w:hAnsi="Times New Roman"/>
        </w:rPr>
        <w:t xml:space="preserve">, </w:t>
      </w:r>
      <w:r w:rsidRPr="00ED4019">
        <w:rPr>
          <w:rStyle w:val="VerbatimChar"/>
          <w:rFonts w:ascii="Times New Roman" w:hAnsi="Times New Roman"/>
        </w:rPr>
        <w:t>mutate()</w:t>
      </w:r>
      <w:r w:rsidRPr="00ED4019">
        <w:rPr>
          <w:rFonts w:ascii="Times New Roman" w:hAnsi="Times New Roman"/>
        </w:rPr>
        <w:t xml:space="preserve"> </w:t>
      </w:r>
      <w:r w:rsidRPr="00ED4019">
        <w:rPr>
          <w:rFonts w:ascii="Times New Roman" w:hAnsi="Times New Roman"/>
        </w:rPr>
        <w:t>함수</w:t>
      </w:r>
    </w:p>
    <w:p w14:paraId="064EFBBC" w14:textId="0E959B3B" w:rsidR="00FD7B2A" w:rsidRPr="00ED4019" w:rsidRDefault="00FD7B2A">
      <w:pPr>
        <w:jc w:val="both"/>
        <w:rPr>
          <w:rFonts w:ascii="Times New Roman" w:hAnsi="Times New Roman"/>
          <w:lang w:eastAsia="ko-KR"/>
        </w:rPr>
        <w:pPrChange w:id="3110" w:author="제이펍 출판사" w:date="2021-03-14T15:57:00Z">
          <w:pPr/>
        </w:pPrChange>
      </w:pPr>
      <w:r w:rsidRPr="00ED4019">
        <w:rPr>
          <w:rFonts w:ascii="Times New Roman" w:hAnsi="Times New Roman"/>
          <w:lang w:eastAsia="ko-KR"/>
        </w:rPr>
        <w:t>앞선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월별</w:t>
      </w:r>
      <w:r w:rsidRPr="00ED4019">
        <w:rPr>
          <w:rFonts w:ascii="Times New Roman" w:hAnsi="Times New Roman" w:hint="eastAsia"/>
          <w:lang w:eastAsia="ko-KR"/>
        </w:rPr>
        <w:t>,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분기별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합산에서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사용했던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Style w:val="VerbatimChar"/>
          <w:rFonts w:ascii="Times New Roman" w:hAnsi="Times New Roman"/>
          <w:lang w:eastAsia="ko-KR"/>
        </w:rPr>
        <w:t>index_by()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함수를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이용하면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데이터를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주기별로</w:t>
      </w:r>
      <w:r w:rsidRPr="00ED4019">
        <w:rPr>
          <w:rFonts w:ascii="Times New Roman" w:hAnsi="Times New Roman"/>
          <w:lang w:eastAsia="ko-KR"/>
        </w:rPr>
        <w:t xml:space="preserve"> </w:t>
      </w:r>
      <w:del w:id="3111" w:author="제이펍 출판사" w:date="2021-03-14T17:49:00Z">
        <w:r w:rsidRPr="00ED4019" w:rsidDel="001B0D03">
          <w:rPr>
            <w:rFonts w:ascii="Times New Roman" w:hAnsi="Times New Roman" w:hint="eastAsia"/>
            <w:lang w:eastAsia="ko-KR"/>
          </w:rPr>
          <w:delText>그룹핑</w:delText>
        </w:r>
      </w:del>
      <w:ins w:id="3112" w:author="제이펍 출판사" w:date="2021-03-14T17:49:00Z">
        <w:r w:rsidR="001B0D03">
          <w:rPr>
            <w:rFonts w:ascii="Times New Roman" w:hAnsi="Times New Roman" w:hint="eastAsia"/>
            <w:lang w:eastAsia="ko-KR"/>
          </w:rPr>
          <w:t>그루핑</w:t>
        </w:r>
      </w:ins>
      <w:del w:id="3113" w:author="user" w:date="2021-03-22T10:35:00Z">
        <w:r w:rsidRPr="00ED4019" w:rsidDel="00F27CD4">
          <w:rPr>
            <w:rFonts w:ascii="Times New Roman" w:hAnsi="Times New Roman"/>
            <w:lang w:eastAsia="ko-KR"/>
          </w:rPr>
          <w:delText xml:space="preserve"> </w:delText>
        </w:r>
      </w:del>
      <w:r w:rsidRPr="00ED4019">
        <w:rPr>
          <w:rFonts w:ascii="Times New Roman" w:hAnsi="Times New Roman"/>
          <w:lang w:eastAsia="ko-KR"/>
        </w:rPr>
        <w:t>할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있다</w:t>
      </w:r>
      <w:r w:rsidRPr="00ED4019">
        <w:rPr>
          <w:rFonts w:ascii="Times New Roman" w:hAnsi="Times New Roman"/>
          <w:lang w:eastAsia="ko-KR"/>
        </w:rPr>
        <w:t xml:space="preserve">. </w:t>
      </w:r>
      <w:r w:rsidRPr="00ED4019">
        <w:rPr>
          <w:rFonts w:ascii="Times New Roman" w:hAnsi="Times New Roman"/>
          <w:lang w:eastAsia="ko-KR"/>
        </w:rPr>
        <w:t>이</w:t>
      </w:r>
      <w:del w:id="3114" w:author="user" w:date="2021-03-22T10:35:00Z">
        <w:r w:rsidRPr="00ED4019" w:rsidDel="00F27CD4">
          <w:rPr>
            <w:rFonts w:ascii="Times New Roman" w:hAnsi="Times New Roman" w:hint="eastAsia"/>
            <w:lang w:eastAsia="ko-KR"/>
          </w:rPr>
          <w:delText xml:space="preserve"> </w:delText>
        </w:r>
      </w:del>
      <w:r w:rsidRPr="00ED4019">
        <w:rPr>
          <w:rFonts w:ascii="Times New Roman" w:hAnsi="Times New Roman" w:hint="eastAsia"/>
          <w:lang w:eastAsia="ko-KR"/>
        </w:rPr>
        <w:t>후</w:t>
      </w:r>
      <w:r w:rsidRPr="00ED4019">
        <w:rPr>
          <w:rFonts w:ascii="Times New Roman" w:hAnsi="Times New Roman"/>
          <w:lang w:eastAsia="ko-KR"/>
        </w:rPr>
        <w:t xml:space="preserve"> </w:t>
      </w:r>
      <w:del w:id="3115" w:author="제이펍 출판사" w:date="2021-03-14T20:35:00Z">
        <w:r w:rsidRPr="00ED4019" w:rsidDel="00EE4FE2">
          <w:rPr>
            <w:rFonts w:ascii="Times New Roman" w:hAnsi="Times New Roman"/>
            <w:lang w:eastAsia="ko-KR"/>
          </w:rPr>
          <w:delText>데이터프레</w:delText>
        </w:r>
      </w:del>
      <w:ins w:id="3116" w:author="제이펍 출판사" w:date="2021-03-14T20:35:00Z">
        <w:r w:rsidR="00EE4FE2">
          <w:rPr>
            <w:rFonts w:ascii="Times New Roman" w:hAnsi="Times New Roman"/>
            <w:lang w:eastAsia="ko-KR"/>
          </w:rPr>
          <w:t>데이터</w:t>
        </w:r>
        <w:r w:rsidR="00EE4FE2">
          <w:rPr>
            <w:rFonts w:ascii="Times New Roman" w:hAnsi="Times New Roman"/>
            <w:lang w:eastAsia="ko-KR"/>
          </w:rPr>
          <w:t xml:space="preserve"> </w:t>
        </w:r>
        <w:r w:rsidR="00EE4FE2">
          <w:rPr>
            <w:rFonts w:ascii="Times New Roman" w:hAnsi="Times New Roman"/>
            <w:lang w:eastAsia="ko-KR"/>
          </w:rPr>
          <w:t>프레</w:t>
        </w:r>
      </w:ins>
      <w:r w:rsidRPr="00ED4019">
        <w:rPr>
          <w:rFonts w:ascii="Times New Roman" w:hAnsi="Times New Roman"/>
          <w:lang w:eastAsia="ko-KR"/>
        </w:rPr>
        <w:t>임</w:t>
      </w:r>
      <w:r w:rsidRPr="00ED4019">
        <w:rPr>
          <w:rFonts w:ascii="Times New Roman" w:hAnsi="Times New Roman" w:hint="eastAsia"/>
          <w:lang w:eastAsia="ko-KR"/>
        </w:rPr>
        <w:t>에서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했던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것</w:t>
      </w:r>
      <w:del w:id="3117" w:author="user" w:date="2021-03-22T10:35:00Z">
        <w:r w:rsidRPr="00ED4019" w:rsidDel="00F27CD4">
          <w:rPr>
            <w:rFonts w:ascii="Times New Roman" w:hAnsi="Times New Roman" w:hint="eastAsia"/>
            <w:lang w:eastAsia="ko-KR"/>
          </w:rPr>
          <w:delText xml:space="preserve"> </w:delText>
        </w:r>
      </w:del>
      <w:r w:rsidRPr="00ED4019">
        <w:rPr>
          <w:rFonts w:ascii="Times New Roman" w:hAnsi="Times New Roman" w:hint="eastAsia"/>
          <w:lang w:eastAsia="ko-KR"/>
        </w:rPr>
        <w:t>처럼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Style w:val="VerbatimChar"/>
          <w:rFonts w:ascii="Times New Roman" w:hAnsi="Times New Roman"/>
          <w:lang w:eastAsia="ko-KR"/>
        </w:rPr>
        <w:t>summarise()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함수가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아닌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Style w:val="VerbatimChar"/>
          <w:rFonts w:ascii="Times New Roman" w:hAnsi="Times New Roman"/>
          <w:lang w:eastAsia="ko-KR"/>
        </w:rPr>
        <w:t>mutate()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함수를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사용하여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전체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행</w:t>
      </w:r>
      <w:r w:rsidRPr="00ED4019">
        <w:rPr>
          <w:rFonts w:ascii="Times New Roman" w:hAnsi="Times New Roman"/>
          <w:lang w:eastAsia="ko-KR"/>
        </w:rPr>
        <w:t>에</w:t>
      </w:r>
      <w:r w:rsidRPr="00ED4019">
        <w:rPr>
          <w:rFonts w:ascii="Times New Roman" w:hAnsi="Times New Roman"/>
          <w:lang w:eastAsia="ko-KR"/>
        </w:rPr>
        <w:t xml:space="preserve"> </w:t>
      </w:r>
      <w:del w:id="3118" w:author="제이펍 출판사" w:date="2021-03-14T17:49:00Z">
        <w:r w:rsidRPr="00ED4019" w:rsidDel="001B0D03">
          <w:rPr>
            <w:rFonts w:ascii="Times New Roman" w:hAnsi="Times New Roman" w:hint="eastAsia"/>
            <w:lang w:eastAsia="ko-KR"/>
          </w:rPr>
          <w:delText>그룹핑</w:delText>
        </w:r>
      </w:del>
      <w:ins w:id="3119" w:author="제이펍 출판사" w:date="2021-03-14T17:49:00Z">
        <w:r w:rsidR="001B0D03">
          <w:rPr>
            <w:rFonts w:ascii="Times New Roman" w:hAnsi="Times New Roman" w:hint="eastAsia"/>
            <w:lang w:eastAsia="ko-KR"/>
          </w:rPr>
          <w:t>그루핑</w:t>
        </w:r>
      </w:ins>
      <w:r w:rsidRPr="00ED4019">
        <w:rPr>
          <w:rFonts w:ascii="Times New Roman" w:hAnsi="Times New Roman"/>
          <w:lang w:eastAsia="ko-KR"/>
        </w:rPr>
        <w:t>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합계열</w:t>
      </w:r>
      <w:r w:rsidRPr="00ED4019">
        <w:rPr>
          <w:rFonts w:ascii="Times New Roman" w:hAnsi="Times New Roman"/>
          <w:lang w:eastAsia="ko-KR"/>
        </w:rPr>
        <w:t>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생성한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원본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데이터를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합계열로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나누어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비율을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구할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있다</w:t>
      </w:r>
      <w:r w:rsidRPr="00ED4019">
        <w:rPr>
          <w:rFonts w:ascii="Times New Roman" w:hAnsi="Times New Roman"/>
          <w:lang w:eastAsia="ko-KR"/>
        </w:rPr>
        <w:t>.</w:t>
      </w:r>
    </w:p>
    <w:p w14:paraId="1F1C1345" w14:textId="09201D52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3120" w:author="제이펍 출판사" w:date="2021-03-14T15:57:00Z">
          <w:pPr>
            <w:pStyle w:val="SourceCode"/>
          </w:pPr>
        </w:pPrChange>
      </w:pPr>
      <w:r w:rsidRPr="00ED4019">
        <w:rPr>
          <w:rStyle w:val="NormalTok"/>
          <w:rFonts w:ascii="Times New Roman" w:hAnsi="Times New Roman"/>
          <w:lang w:eastAsia="ko-KR"/>
        </w:rPr>
        <w:t xml:space="preserve"> </w:t>
      </w:r>
      <w:del w:id="3121" w:author="user" w:date="2021-03-21T15:46:00Z">
        <w:r w:rsidRPr="00ED4019" w:rsidDel="00127298">
          <w:rPr>
            <w:rStyle w:val="CommentTok"/>
            <w:rFonts w:ascii="Times New Roman" w:hAnsi="Times New Roman"/>
          </w:rPr>
          <w:delText xml:space="preserve">#  </w:delText>
        </w:r>
      </w:del>
      <w:ins w:id="3122" w:author="user" w:date="2021-03-21T15:46:00Z">
        <w:r w:rsidR="00127298">
          <w:rPr>
            <w:rStyle w:val="CommentTok"/>
            <w:rFonts w:ascii="Times New Roman" w:hAnsi="Times New Roman"/>
          </w:rPr>
          <w:t xml:space="preserve"># </w:t>
        </w:r>
      </w:ins>
      <w:r w:rsidRPr="00ED4019">
        <w:rPr>
          <w:rStyle w:val="CommentTok"/>
          <w:rFonts w:ascii="Times New Roman" w:hAnsi="Times New Roman"/>
        </w:rPr>
        <w:t>취업자수의</w:t>
      </w:r>
      <w:r w:rsidRPr="00ED4019">
        <w:rPr>
          <w:rStyle w:val="CommentTok"/>
          <w:rFonts w:ascii="Times New Roman" w:hAnsi="Times New Roman"/>
        </w:rPr>
        <w:t xml:space="preserve"> </w:t>
      </w:r>
      <w:r w:rsidRPr="00ED4019">
        <w:rPr>
          <w:rStyle w:val="CommentTok"/>
          <w:rFonts w:ascii="Times New Roman" w:hAnsi="Times New Roman"/>
        </w:rPr>
        <w:t>분기별</w:t>
      </w:r>
      <w:r w:rsidRPr="00ED4019">
        <w:rPr>
          <w:rStyle w:val="CommentTok"/>
          <w:rFonts w:ascii="Times New Roman" w:hAnsi="Times New Roman"/>
        </w:rPr>
        <w:t xml:space="preserve"> </w:t>
      </w:r>
      <w:r w:rsidRPr="00ED4019">
        <w:rPr>
          <w:rStyle w:val="CommentTok"/>
          <w:rFonts w:ascii="Times New Roman" w:hAnsi="Times New Roman"/>
        </w:rPr>
        <w:t>비율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>employees.tsibble</w:t>
      </w:r>
      <w:r w:rsidRPr="00ED4019">
        <w:rPr>
          <w:rStyle w:val="SpecialCharTok"/>
          <w:rFonts w:ascii="Times New Roman" w:hAnsi="Times New Roman"/>
        </w:rPr>
        <w:t>%&gt;%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 </w:t>
      </w:r>
      <w:r w:rsidRPr="00ED4019">
        <w:rPr>
          <w:rStyle w:val="FunctionTok"/>
          <w:rFonts w:ascii="Times New Roman" w:hAnsi="Times New Roman"/>
        </w:rPr>
        <w:t>index_by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AttributeTok"/>
          <w:rFonts w:ascii="Times New Roman" w:hAnsi="Times New Roman"/>
        </w:rPr>
        <w:t>yearqtr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pecialCharTok"/>
          <w:rFonts w:ascii="Times New Roman" w:hAnsi="Times New Roman"/>
        </w:rPr>
        <w:t>~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unctionTok"/>
          <w:rFonts w:ascii="Times New Roman" w:hAnsi="Times New Roman"/>
        </w:rPr>
        <w:t>yearquarter</w:t>
      </w:r>
      <w:r w:rsidRPr="00ED4019">
        <w:rPr>
          <w:rStyle w:val="NormalTok"/>
          <w:rFonts w:ascii="Times New Roman" w:hAnsi="Times New Roman"/>
        </w:rPr>
        <w:t xml:space="preserve">(.)) </w:t>
      </w:r>
      <w:r w:rsidRPr="00ED4019">
        <w:rPr>
          <w:rStyle w:val="SpecialCharTok"/>
          <w:rFonts w:ascii="Times New Roman" w:hAnsi="Times New Roman"/>
        </w:rPr>
        <w:t>%&gt;%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 </w:t>
      </w:r>
      <w:r w:rsidRPr="00ED4019">
        <w:rPr>
          <w:rStyle w:val="FunctionTok"/>
          <w:rFonts w:ascii="Times New Roman" w:hAnsi="Times New Roman"/>
        </w:rPr>
        <w:t>mutate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AttributeTok"/>
          <w:rFonts w:ascii="Times New Roman" w:hAnsi="Times New Roman"/>
        </w:rPr>
        <w:t>sum.qtrly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unctionTok"/>
          <w:rFonts w:ascii="Times New Roman" w:hAnsi="Times New Roman"/>
        </w:rPr>
        <w:t>sum</w:t>
      </w:r>
      <w:r w:rsidRPr="00ED4019">
        <w:rPr>
          <w:rStyle w:val="NormalTok"/>
          <w:rFonts w:ascii="Times New Roman" w:hAnsi="Times New Roman"/>
        </w:rPr>
        <w:t xml:space="preserve">(total)) </w:t>
      </w:r>
      <w:r w:rsidRPr="00ED4019">
        <w:rPr>
          <w:rStyle w:val="SpecialCharTok"/>
          <w:rFonts w:ascii="Times New Roman" w:hAnsi="Times New Roman"/>
        </w:rPr>
        <w:t>%&gt;%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 </w:t>
      </w:r>
      <w:r w:rsidRPr="00ED4019">
        <w:rPr>
          <w:rStyle w:val="FunctionTok"/>
          <w:rFonts w:ascii="Times New Roman" w:hAnsi="Times New Roman"/>
        </w:rPr>
        <w:t>mutate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AttributeTok"/>
          <w:rFonts w:ascii="Times New Roman" w:hAnsi="Times New Roman"/>
        </w:rPr>
        <w:t>rate.qtrly =</w:t>
      </w:r>
      <w:r w:rsidRPr="00ED4019">
        <w:rPr>
          <w:rStyle w:val="NormalTok"/>
          <w:rFonts w:ascii="Times New Roman" w:hAnsi="Times New Roman"/>
        </w:rPr>
        <w:t xml:space="preserve"> total</w:t>
      </w:r>
      <w:r w:rsidRPr="00ED4019">
        <w:rPr>
          <w:rStyle w:val="SpecialCharTok"/>
          <w:rFonts w:ascii="Times New Roman" w:hAnsi="Times New Roman"/>
        </w:rPr>
        <w:t>/</w:t>
      </w:r>
      <w:r w:rsidRPr="00ED4019">
        <w:rPr>
          <w:rStyle w:val="NormalTok"/>
          <w:rFonts w:ascii="Times New Roman" w:hAnsi="Times New Roman"/>
        </w:rPr>
        <w:t xml:space="preserve">sum.qtrly) </w:t>
      </w:r>
      <w:r w:rsidRPr="00ED4019">
        <w:rPr>
          <w:rStyle w:val="SpecialCharTok"/>
          <w:rFonts w:ascii="Times New Roman" w:hAnsi="Times New Roman"/>
        </w:rPr>
        <w:t>%&gt;%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 </w:t>
      </w:r>
      <w:r w:rsidRPr="00ED4019">
        <w:rPr>
          <w:rStyle w:val="FunctionTok"/>
          <w:rFonts w:ascii="Times New Roman" w:hAnsi="Times New Roman"/>
        </w:rPr>
        <w:t>head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DecValTok"/>
          <w:rFonts w:ascii="Times New Roman" w:hAnsi="Times New Roman"/>
        </w:rPr>
        <w:t>15</w:t>
      </w:r>
      <w:r w:rsidRPr="00ED4019">
        <w:rPr>
          <w:rStyle w:val="NormalTok"/>
          <w:rFonts w:ascii="Times New Roman" w:hAnsi="Times New Roman"/>
        </w:rPr>
        <w:t xml:space="preserve">)  </w:t>
      </w:r>
    </w:p>
    <w:p w14:paraId="131C0BD8" w14:textId="77777777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3123" w:author="제이펍 출판사" w:date="2021-03-14T15:57:00Z">
          <w:pPr>
            <w:pStyle w:val="SourceCode"/>
          </w:pPr>
        </w:pPrChange>
      </w:pPr>
      <w:r w:rsidRPr="00ED4019">
        <w:rPr>
          <w:rStyle w:val="VerbatimChar"/>
          <w:rFonts w:ascii="Times New Roman" w:hAnsi="Times New Roman"/>
        </w:rPr>
        <w:t># A tsibble: 15 x 6 [1D]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# Groups:    @ yearqtr [5]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   time       total employees.edu yearqtr sum.qtrly rate.qtrly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lastRenderedPageBreak/>
        <w:t xml:space="preserve">   &lt;date     &lt;int         &lt;int   &lt;qtr     &lt;int      &lt;dbl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 1 2013-01-01 24287          1710 2013 Q1     73238      0.332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 2 2013-02-01 24215          1681 2013 Q1     73238      0.331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 3 2013-03-01 24736          1716 2013 Q1     73238      0.338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 4 2013-04-01 25322          1745 2013 Q2     76618      0.330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 5 2013-05-01 25610          1774 2013 Q2     76618      0.334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 6 2013-06-01 25686          1786 2013 Q2     76618      0.335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 7 2013-07-01 25681          1813 2013 Q3     76895      0.334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 8 2013-08-01 25513          1811 2013 Q3     76895      0.332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 9 2013-09-01 25701          1794 2013 Q3     76895      0.334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10 2013-10-01 25798          1790 2013 Q4     76841      0.336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11 2013-11-01 25795          1793 2013 Q4     76841      0.336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12 2013-12-01 25248          1779 2013 Q4     76841      0.329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13 2014-01-01 25050          1748 2014 Q1     75629      0.331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14 2014-02-01 25116          1786 2014 Q1     75629      0.332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15 2014-03-01 25463          1814 2014 Q1     75629      0.337</w:t>
      </w:r>
    </w:p>
    <w:p w14:paraId="35FF25C7" w14:textId="77777777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3124" w:author="제이펍 출판사" w:date="2021-03-14T15:57:00Z">
          <w:pPr>
            <w:pStyle w:val="SourceCode"/>
          </w:pPr>
        </w:pPrChange>
      </w:pPr>
      <w:r w:rsidRPr="00ED4019">
        <w:rPr>
          <w:rStyle w:val="CommentTok"/>
          <w:rFonts w:ascii="Times New Roman" w:hAnsi="Times New Roman"/>
        </w:rPr>
        <w:t xml:space="preserve"># </w:t>
      </w:r>
      <w:r w:rsidRPr="00ED4019">
        <w:rPr>
          <w:rStyle w:val="CommentTok"/>
          <w:rFonts w:ascii="Times New Roman" w:hAnsi="Times New Roman"/>
        </w:rPr>
        <w:t>취업자수의</w:t>
      </w:r>
      <w:r w:rsidRPr="00ED4019">
        <w:rPr>
          <w:rStyle w:val="CommentTok"/>
          <w:rFonts w:ascii="Times New Roman" w:hAnsi="Times New Roman"/>
        </w:rPr>
        <w:t xml:space="preserve"> </w:t>
      </w:r>
      <w:r w:rsidRPr="00ED4019">
        <w:rPr>
          <w:rStyle w:val="CommentTok"/>
          <w:rFonts w:ascii="Times New Roman" w:hAnsi="Times New Roman"/>
        </w:rPr>
        <w:t>월별</w:t>
      </w:r>
      <w:r w:rsidRPr="00ED4019">
        <w:rPr>
          <w:rStyle w:val="CommentTok"/>
          <w:rFonts w:ascii="Times New Roman" w:hAnsi="Times New Roman"/>
        </w:rPr>
        <w:t xml:space="preserve"> </w:t>
      </w:r>
      <w:r w:rsidRPr="00ED4019">
        <w:rPr>
          <w:rStyle w:val="CommentTok"/>
          <w:rFonts w:ascii="Times New Roman" w:hAnsi="Times New Roman"/>
        </w:rPr>
        <w:t>비율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>employees.tsibble</w:t>
      </w:r>
      <w:r w:rsidRPr="00ED4019">
        <w:rPr>
          <w:rStyle w:val="SpecialCharTok"/>
          <w:rFonts w:ascii="Times New Roman" w:hAnsi="Times New Roman"/>
        </w:rPr>
        <w:t>%&gt;%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 </w:t>
      </w:r>
      <w:r w:rsidRPr="00ED4019">
        <w:rPr>
          <w:rStyle w:val="FunctionTok"/>
          <w:rFonts w:ascii="Times New Roman" w:hAnsi="Times New Roman"/>
        </w:rPr>
        <w:t>index_by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AttributeTok"/>
          <w:rFonts w:ascii="Times New Roman" w:hAnsi="Times New Roman"/>
        </w:rPr>
        <w:t>yearqtr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pecialCharTok"/>
          <w:rFonts w:ascii="Times New Roman" w:hAnsi="Times New Roman"/>
        </w:rPr>
        <w:t>~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unctionTok"/>
          <w:rFonts w:ascii="Times New Roman" w:hAnsi="Times New Roman"/>
        </w:rPr>
        <w:t>year</w:t>
      </w:r>
      <w:r w:rsidRPr="00ED4019">
        <w:rPr>
          <w:rStyle w:val="NormalTok"/>
          <w:rFonts w:ascii="Times New Roman" w:hAnsi="Times New Roman"/>
        </w:rPr>
        <w:t xml:space="preserve">(.)) </w:t>
      </w:r>
      <w:r w:rsidRPr="00ED4019">
        <w:rPr>
          <w:rStyle w:val="SpecialCharTok"/>
          <w:rFonts w:ascii="Times New Roman" w:hAnsi="Times New Roman"/>
        </w:rPr>
        <w:t>%&gt;%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 </w:t>
      </w:r>
      <w:r w:rsidRPr="00ED4019">
        <w:rPr>
          <w:rStyle w:val="FunctionTok"/>
          <w:rFonts w:ascii="Times New Roman" w:hAnsi="Times New Roman"/>
        </w:rPr>
        <w:t>mutate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AttributeTok"/>
          <w:rFonts w:ascii="Times New Roman" w:hAnsi="Times New Roman"/>
        </w:rPr>
        <w:t>sum.qtrly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unctionTok"/>
          <w:rFonts w:ascii="Times New Roman" w:hAnsi="Times New Roman"/>
        </w:rPr>
        <w:t>sum</w:t>
      </w:r>
      <w:r w:rsidRPr="00ED4019">
        <w:rPr>
          <w:rStyle w:val="NormalTok"/>
          <w:rFonts w:ascii="Times New Roman" w:hAnsi="Times New Roman"/>
        </w:rPr>
        <w:t xml:space="preserve">(total)) </w:t>
      </w:r>
      <w:r w:rsidRPr="00ED4019">
        <w:rPr>
          <w:rStyle w:val="SpecialCharTok"/>
          <w:rFonts w:ascii="Times New Roman" w:hAnsi="Times New Roman"/>
        </w:rPr>
        <w:t>%&gt;%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 </w:t>
      </w:r>
      <w:r w:rsidRPr="00ED4019">
        <w:rPr>
          <w:rStyle w:val="FunctionTok"/>
          <w:rFonts w:ascii="Times New Roman" w:hAnsi="Times New Roman"/>
        </w:rPr>
        <w:t>mutate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AttributeTok"/>
          <w:rFonts w:ascii="Times New Roman" w:hAnsi="Times New Roman"/>
        </w:rPr>
        <w:t>rate.qtrly =</w:t>
      </w:r>
      <w:r w:rsidRPr="00ED4019">
        <w:rPr>
          <w:rStyle w:val="NormalTok"/>
          <w:rFonts w:ascii="Times New Roman" w:hAnsi="Times New Roman"/>
        </w:rPr>
        <w:t xml:space="preserve"> (total</w:t>
      </w:r>
      <w:r w:rsidRPr="00ED4019">
        <w:rPr>
          <w:rStyle w:val="SpecialCharTok"/>
          <w:rFonts w:ascii="Times New Roman" w:hAnsi="Times New Roman"/>
        </w:rPr>
        <w:t>/</w:t>
      </w:r>
      <w:r w:rsidRPr="00ED4019">
        <w:rPr>
          <w:rStyle w:val="NormalTok"/>
          <w:rFonts w:ascii="Times New Roman" w:hAnsi="Times New Roman"/>
        </w:rPr>
        <w:t>sum.qtrly)</w:t>
      </w:r>
      <w:r w:rsidRPr="00ED4019">
        <w:rPr>
          <w:rStyle w:val="SpecialCharTok"/>
          <w:rFonts w:ascii="Times New Roman" w:hAnsi="Times New Roman"/>
        </w:rPr>
        <w:t>*</w:t>
      </w:r>
      <w:r w:rsidRPr="00ED4019">
        <w:rPr>
          <w:rStyle w:val="DecValTok"/>
          <w:rFonts w:ascii="Times New Roman" w:hAnsi="Times New Roman"/>
        </w:rPr>
        <w:t>100</w:t>
      </w:r>
      <w:r w:rsidRPr="00ED4019">
        <w:rPr>
          <w:rStyle w:val="NormalTok"/>
          <w:rFonts w:ascii="Times New Roman" w:hAnsi="Times New Roman"/>
        </w:rPr>
        <w:t xml:space="preserve">) </w:t>
      </w:r>
      <w:r w:rsidRPr="00ED4019">
        <w:rPr>
          <w:rStyle w:val="SpecialCharTok"/>
          <w:rFonts w:ascii="Times New Roman" w:hAnsi="Times New Roman"/>
        </w:rPr>
        <w:t>%&gt;%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 </w:t>
      </w:r>
      <w:r w:rsidRPr="00ED4019">
        <w:rPr>
          <w:rStyle w:val="FunctionTok"/>
          <w:rFonts w:ascii="Times New Roman" w:hAnsi="Times New Roman"/>
        </w:rPr>
        <w:t>head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DecValTok"/>
          <w:rFonts w:ascii="Times New Roman" w:hAnsi="Times New Roman"/>
        </w:rPr>
        <w:t>15</w:t>
      </w:r>
      <w:r w:rsidRPr="00ED4019">
        <w:rPr>
          <w:rStyle w:val="NormalTok"/>
          <w:rFonts w:ascii="Times New Roman" w:hAnsi="Times New Roman"/>
        </w:rPr>
        <w:t xml:space="preserve">)  </w:t>
      </w:r>
    </w:p>
    <w:p w14:paraId="185901A3" w14:textId="77777777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3125" w:author="제이펍 출판사" w:date="2021-03-14T15:57:00Z">
          <w:pPr>
            <w:pStyle w:val="SourceCode"/>
          </w:pPr>
        </w:pPrChange>
      </w:pPr>
      <w:r w:rsidRPr="00ED4019">
        <w:rPr>
          <w:rStyle w:val="VerbatimChar"/>
          <w:rFonts w:ascii="Times New Roman" w:hAnsi="Times New Roman"/>
        </w:rPr>
        <w:t># A tsibble: 15 x 6 [1D]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# Groups:    @ yearqtr [2]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   time       total employees.edu yearqtr sum.qtrly rate.qtrly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   &lt;date     &lt;int         &lt;int   &lt;dbl     &lt;int      &lt;dbl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 1 2013-01-01 24287          1710    2013    303592       8.00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 2 2013-02-01 24215          1681    2013    303592       7.98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 3 2013-03-01 24736          1716    2013    303592       8.15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 4 2013-04-01 25322          1745    2013    303592       8.34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 5 2013-05-01 25610          1774    2013    303592       8.44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 6 2013-06-01 25686          1786    2013    303592       8.46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 7 2013-07-01 25681          1813    2013    303592       8.46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 8 2013-08-01 25513          1811    2013    303592       8.40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 9 2013-09-01 25701          1794    2013    303592       8.47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10 2013-10-01 25798          1790    2013    303592       8.50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11 2013-11-01 25795          1793    2013    303592       8.50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12 2013-12-01 25248          1779    2013    303592       8.32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13 2014-01-01 25050          1748    2014    310766       8.06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14 2014-02-01 25116          1786    2014    310766       8.08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15 2014-03-01 25463          1814    2014    310766       8.19</w:t>
      </w:r>
    </w:p>
    <w:p w14:paraId="29A0827D" w14:textId="35172F48" w:rsidR="00FD7B2A" w:rsidRDefault="005B039B">
      <w:pPr>
        <w:pStyle w:val="1"/>
        <w:numPr>
          <w:ilvl w:val="0"/>
          <w:numId w:val="0"/>
        </w:numPr>
        <w:jc w:val="both"/>
        <w:rPr>
          <w:lang w:eastAsia="ko-KR"/>
        </w:rPr>
        <w:pPrChange w:id="3126" w:author="user" w:date="2021-03-22T10:36:00Z">
          <w:pPr>
            <w:pStyle w:val="1"/>
          </w:pPr>
        </w:pPrChange>
      </w:pPr>
      <w:bookmarkStart w:id="3127" w:name="월별-분기별-연별-누적합계"/>
      <w:bookmarkEnd w:id="3061"/>
      <w:ins w:id="3128" w:author="user" w:date="2021-03-22T10:36:00Z">
        <w:r>
          <w:rPr>
            <w:rFonts w:hint="eastAsia"/>
            <w:lang w:eastAsia="ko-KR"/>
          </w:rPr>
          <w:t xml:space="preserve">4.10 </w:t>
        </w:r>
      </w:ins>
      <w:r w:rsidR="00FD7B2A">
        <w:rPr>
          <w:lang w:eastAsia="ko-KR"/>
        </w:rPr>
        <w:t>월별, 분기별, 연별 누적</w:t>
      </w:r>
      <w:ins w:id="3129" w:author="user" w:date="2021-03-22T10:36:00Z">
        <w:r>
          <w:rPr>
            <w:rFonts w:hint="eastAsia"/>
            <w:lang w:eastAsia="ko-KR"/>
          </w:rPr>
          <w:t xml:space="preserve"> </w:t>
        </w:r>
      </w:ins>
      <w:r w:rsidR="00FD7B2A">
        <w:rPr>
          <w:lang w:eastAsia="ko-KR"/>
        </w:rPr>
        <w:t>합계</w:t>
      </w:r>
    </w:p>
    <w:p w14:paraId="0DBAB8B3" w14:textId="557D9FEB" w:rsidR="00FD7B2A" w:rsidRPr="00ED4019" w:rsidRDefault="00FD7B2A">
      <w:pPr>
        <w:jc w:val="both"/>
        <w:rPr>
          <w:rFonts w:ascii="Times New Roman" w:hAnsi="Times New Roman"/>
          <w:lang w:eastAsia="ko-KR"/>
        </w:rPr>
        <w:pPrChange w:id="3130" w:author="제이펍 출판사" w:date="2021-03-14T15:57:00Z">
          <w:pPr/>
        </w:pPrChange>
      </w:pPr>
      <w:r w:rsidRPr="00ED4019">
        <w:rPr>
          <w:rFonts w:ascii="Times New Roman" w:hAnsi="Times New Roman"/>
          <w:lang w:eastAsia="ko-KR"/>
        </w:rPr>
        <w:t>시계열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데이터는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시간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동안의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데이터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흐름을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나타내지만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경우에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따라서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계속된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누적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합계</w:t>
      </w:r>
      <w:r w:rsidRPr="00ED4019">
        <w:rPr>
          <w:rFonts w:ascii="Times New Roman" w:hAnsi="Times New Roman" w:hint="eastAsia"/>
          <w:lang w:eastAsia="ko-KR"/>
        </w:rPr>
        <w:t>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나타내야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할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경우가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있다</w:t>
      </w:r>
      <w:del w:id="3131" w:author="제이펍 출판사" w:date="2021-03-14T17:55:00Z">
        <w:r w:rsidRPr="00ED4019" w:rsidDel="00F97807">
          <w:rPr>
            <w:rFonts w:ascii="Times New Roman" w:hAnsi="Times New Roman"/>
            <w:lang w:eastAsia="ko-KR"/>
          </w:rPr>
          <w:delText xml:space="preserve">. </w:delText>
        </w:r>
        <w:r w:rsidRPr="00ED4019" w:rsidDel="00F97807">
          <w:rPr>
            <w:rFonts w:ascii="Times New Roman" w:hAnsi="Times New Roman"/>
            <w:lang w:eastAsia="ko-KR"/>
          </w:rPr>
          <w:delText>예를</w:delText>
        </w:r>
        <w:r w:rsidRPr="00ED4019" w:rsidDel="00F97807">
          <w:rPr>
            <w:rFonts w:ascii="Times New Roman" w:hAnsi="Times New Roman"/>
            <w:lang w:eastAsia="ko-KR"/>
          </w:rPr>
          <w:delText xml:space="preserve"> </w:delText>
        </w:r>
        <w:r w:rsidRPr="00ED4019" w:rsidDel="00F97807">
          <w:rPr>
            <w:rFonts w:ascii="Times New Roman" w:hAnsi="Times New Roman"/>
            <w:lang w:eastAsia="ko-KR"/>
          </w:rPr>
          <w:delText>들어</w:delText>
        </w:r>
        <w:r w:rsidRPr="00ED4019" w:rsidDel="00F97807">
          <w:rPr>
            <w:rFonts w:ascii="Times New Roman" w:hAnsi="Times New Roman"/>
            <w:lang w:eastAsia="ko-KR"/>
          </w:rPr>
          <w:delText xml:space="preserve"> </w:delText>
        </w:r>
      </w:del>
      <w:ins w:id="3132" w:author="제이펍 출판사" w:date="2021-03-14T17:55:00Z">
        <w:r w:rsidR="00F97807">
          <w:rPr>
            <w:rFonts w:ascii="Times New Roman" w:hAnsi="Times New Roman"/>
            <w:lang w:eastAsia="ko-KR"/>
          </w:rPr>
          <w:t xml:space="preserve">. </w:t>
        </w:r>
        <w:r w:rsidR="00F97807">
          <w:rPr>
            <w:rFonts w:ascii="Times New Roman" w:hAnsi="Times New Roman"/>
            <w:lang w:eastAsia="ko-KR"/>
          </w:rPr>
          <w:t>예를</w:t>
        </w:r>
        <w:r w:rsidR="00F97807">
          <w:rPr>
            <w:rFonts w:ascii="Times New Roman" w:hAnsi="Times New Roman"/>
            <w:lang w:eastAsia="ko-KR"/>
          </w:rPr>
          <w:t xml:space="preserve"> </w:t>
        </w:r>
        <w:r w:rsidR="00F97807">
          <w:rPr>
            <w:rFonts w:ascii="Times New Roman" w:hAnsi="Times New Roman"/>
            <w:lang w:eastAsia="ko-KR"/>
          </w:rPr>
          <w:t>들어</w:t>
        </w:r>
        <w:r w:rsidR="00F97807">
          <w:rPr>
            <w:rFonts w:ascii="Times New Roman" w:hAnsi="Times New Roman"/>
            <w:lang w:eastAsia="ko-KR"/>
          </w:rPr>
          <w:t xml:space="preserve">, </w:t>
        </w:r>
      </w:ins>
      <w:r w:rsidRPr="00ED4019">
        <w:rPr>
          <w:rFonts w:ascii="Times New Roman" w:hAnsi="Times New Roman"/>
          <w:lang w:eastAsia="ko-KR"/>
        </w:rPr>
        <w:t>주간별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매출액의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연도별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누적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매출액</w:t>
      </w:r>
      <w:r w:rsidRPr="00ED4019">
        <w:rPr>
          <w:rFonts w:ascii="Times New Roman" w:hAnsi="Times New Roman"/>
          <w:lang w:eastAsia="ko-KR"/>
        </w:rPr>
        <w:t xml:space="preserve">, </w:t>
      </w:r>
      <w:r w:rsidRPr="00ED4019">
        <w:rPr>
          <w:rFonts w:ascii="Times New Roman" w:hAnsi="Times New Roman"/>
          <w:lang w:eastAsia="ko-KR"/>
        </w:rPr>
        <w:t>웹사이트의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누적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사용자와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같은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경우</w:t>
      </w:r>
      <w:del w:id="3133" w:author="user" w:date="2021-03-22T10:37:00Z">
        <w:r w:rsidRPr="00ED4019" w:rsidDel="005B039B">
          <w:rPr>
            <w:rFonts w:ascii="Times New Roman" w:hAnsi="Times New Roman"/>
            <w:lang w:eastAsia="ko-KR"/>
          </w:rPr>
          <w:delText>이</w:delText>
        </w:r>
      </w:del>
      <w:r w:rsidRPr="00ED4019">
        <w:rPr>
          <w:rFonts w:ascii="Times New Roman" w:hAnsi="Times New Roman"/>
          <w:lang w:eastAsia="ko-KR"/>
        </w:rPr>
        <w:t>다</w:t>
      </w:r>
      <w:r w:rsidRPr="00ED4019">
        <w:rPr>
          <w:rFonts w:ascii="Times New Roman" w:hAnsi="Times New Roman"/>
          <w:lang w:eastAsia="ko-KR"/>
        </w:rPr>
        <w:t xml:space="preserve">. </w:t>
      </w:r>
      <w:r w:rsidRPr="00ED4019">
        <w:rPr>
          <w:rFonts w:ascii="Times New Roman" w:hAnsi="Times New Roman"/>
          <w:lang w:eastAsia="ko-KR"/>
        </w:rPr>
        <w:t>누적</w:t>
      </w:r>
      <w:r w:rsidRPr="00ED4019">
        <w:rPr>
          <w:rFonts w:ascii="Times New Roman" w:hAnsi="Times New Roman" w:hint="eastAsia"/>
          <w:lang w:eastAsia="ko-KR"/>
        </w:rPr>
        <w:t>합</w:t>
      </w:r>
      <w:r w:rsidRPr="00ED4019">
        <w:rPr>
          <w:rFonts w:ascii="Times New Roman" w:hAnsi="Times New Roman"/>
          <w:lang w:eastAsia="ko-KR"/>
        </w:rPr>
        <w:t>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앞서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설명한</w:t>
      </w:r>
      <w:r w:rsidRPr="00ED4019">
        <w:rPr>
          <w:rFonts w:ascii="Times New Roman" w:hAnsi="Times New Roman"/>
          <w:lang w:eastAsia="ko-KR"/>
        </w:rPr>
        <w:t xml:space="preserve"> </w:t>
      </w:r>
      <w:del w:id="3134" w:author="제이펍 출판사" w:date="2021-03-14T17:49:00Z">
        <w:r w:rsidRPr="00ED4019" w:rsidDel="001B0D03">
          <w:rPr>
            <w:rFonts w:ascii="Times New Roman" w:hAnsi="Times New Roman" w:hint="eastAsia"/>
            <w:lang w:eastAsia="ko-KR"/>
          </w:rPr>
          <w:delText>그룹핑</w:delText>
        </w:r>
      </w:del>
      <w:ins w:id="3135" w:author="제이펍 출판사" w:date="2021-03-14T17:49:00Z">
        <w:r w:rsidR="001B0D03">
          <w:rPr>
            <w:rFonts w:ascii="Times New Roman" w:hAnsi="Times New Roman" w:hint="eastAsia"/>
            <w:lang w:eastAsia="ko-KR"/>
          </w:rPr>
          <w:t>그루핑</w:t>
        </w:r>
      </w:ins>
      <w:r w:rsidRPr="00ED4019">
        <w:rPr>
          <w:rFonts w:ascii="Times New Roman" w:hAnsi="Times New Roman"/>
          <w:lang w:eastAsia="ko-KR"/>
        </w:rPr>
        <w:t>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함께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쓰면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좋은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결과를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있다</w:t>
      </w:r>
      <w:r w:rsidRPr="00ED4019">
        <w:rPr>
          <w:rFonts w:ascii="Times New Roman" w:hAnsi="Times New Roman"/>
          <w:lang w:eastAsia="ko-KR"/>
        </w:rPr>
        <w:t>.</w:t>
      </w:r>
    </w:p>
    <w:p w14:paraId="4F4C62D9" w14:textId="4F6CCE24" w:rsidR="00FD7B2A" w:rsidRPr="00ED4019" w:rsidRDefault="00FD7B2A">
      <w:pPr>
        <w:pStyle w:val="Compact"/>
        <w:numPr>
          <w:ilvl w:val="0"/>
          <w:numId w:val="11"/>
        </w:numPr>
        <w:jc w:val="both"/>
        <w:rPr>
          <w:rFonts w:ascii="Times New Roman" w:hAnsi="Times New Roman"/>
        </w:rPr>
        <w:pPrChange w:id="3136" w:author="제이펍 출판사" w:date="2021-03-14T15:57:00Z">
          <w:pPr>
            <w:pStyle w:val="Compact"/>
            <w:numPr>
              <w:numId w:val="11"/>
            </w:numPr>
            <w:tabs>
              <w:tab w:val="num" w:pos="0"/>
            </w:tabs>
            <w:ind w:left="480" w:hanging="480"/>
          </w:pPr>
        </w:pPrChange>
      </w:pPr>
      <w:del w:id="3137" w:author="제이펍 출판사" w:date="2021-03-14T20:35:00Z">
        <w:r w:rsidRPr="00ED4019" w:rsidDel="00EE4FE2">
          <w:rPr>
            <w:rFonts w:ascii="Times New Roman" w:hAnsi="Times New Roman"/>
          </w:rPr>
          <w:delText>데이터프레</w:delText>
        </w:r>
      </w:del>
      <w:ins w:id="3138" w:author="제이펍 출판사" w:date="2021-03-14T20:35:00Z">
        <w:r w:rsidR="00EE4FE2">
          <w:rPr>
            <w:rFonts w:ascii="Times New Roman" w:hAnsi="Times New Roman"/>
          </w:rPr>
          <w:t>데이터</w:t>
        </w:r>
        <w:r w:rsidR="00EE4FE2">
          <w:rPr>
            <w:rFonts w:ascii="Times New Roman" w:hAnsi="Times New Roman"/>
          </w:rPr>
          <w:t xml:space="preserve"> </w:t>
        </w:r>
        <w:r w:rsidR="00EE4FE2">
          <w:rPr>
            <w:rFonts w:ascii="Times New Roman" w:hAnsi="Times New Roman"/>
          </w:rPr>
          <w:t>프레</w:t>
        </w:r>
      </w:ins>
      <w:r w:rsidRPr="00ED4019">
        <w:rPr>
          <w:rFonts w:ascii="Times New Roman" w:hAnsi="Times New Roman"/>
        </w:rPr>
        <w:t>임</w:t>
      </w:r>
      <w:del w:id="3139" w:author="user" w:date="2021-03-22T10:37:00Z">
        <w:r w:rsidRPr="00ED4019" w:rsidDel="005B039B">
          <w:rPr>
            <w:rFonts w:ascii="Times New Roman" w:hAnsi="Times New Roman"/>
          </w:rPr>
          <w:delText xml:space="preserve"> </w:delText>
        </w:r>
      </w:del>
      <w:r w:rsidRPr="00ED4019">
        <w:rPr>
          <w:rFonts w:ascii="Times New Roman" w:hAnsi="Times New Roman"/>
        </w:rPr>
        <w:t xml:space="preserve">: cumsum(), group_by(), collapse_by() </w:t>
      </w:r>
      <w:r w:rsidRPr="00ED4019">
        <w:rPr>
          <w:rFonts w:ascii="Times New Roman" w:hAnsi="Times New Roman"/>
        </w:rPr>
        <w:t>함수</w:t>
      </w:r>
    </w:p>
    <w:p w14:paraId="40790509" w14:textId="3025542A" w:rsidR="00FD7B2A" w:rsidRPr="00ED4019" w:rsidRDefault="00FD7B2A">
      <w:pPr>
        <w:jc w:val="both"/>
        <w:rPr>
          <w:rFonts w:ascii="Times New Roman" w:hAnsi="Times New Roman"/>
          <w:lang w:eastAsia="ko-KR"/>
        </w:rPr>
        <w:pPrChange w:id="3140" w:author="제이펍 출판사" w:date="2021-03-14T15:57:00Z">
          <w:pPr/>
        </w:pPrChange>
      </w:pPr>
      <w:del w:id="3141" w:author="제이펍 출판사" w:date="2021-03-14T20:35:00Z">
        <w:r w:rsidRPr="00ED4019" w:rsidDel="00EE4FE2">
          <w:rPr>
            <w:rFonts w:ascii="Times New Roman" w:hAnsi="Times New Roman"/>
            <w:lang w:eastAsia="ko-KR"/>
          </w:rPr>
          <w:lastRenderedPageBreak/>
          <w:delText>데이터프레</w:delText>
        </w:r>
      </w:del>
      <w:ins w:id="3142" w:author="제이펍 출판사" w:date="2021-03-14T20:35:00Z">
        <w:r w:rsidR="00EE4FE2">
          <w:rPr>
            <w:rFonts w:ascii="Times New Roman" w:hAnsi="Times New Roman"/>
            <w:lang w:eastAsia="ko-KR"/>
          </w:rPr>
          <w:t>데이터</w:t>
        </w:r>
        <w:r w:rsidR="00EE4FE2">
          <w:rPr>
            <w:rFonts w:ascii="Times New Roman" w:hAnsi="Times New Roman"/>
            <w:lang w:eastAsia="ko-KR"/>
          </w:rPr>
          <w:t xml:space="preserve"> </w:t>
        </w:r>
        <w:r w:rsidR="00EE4FE2">
          <w:rPr>
            <w:rFonts w:ascii="Times New Roman" w:hAnsi="Times New Roman"/>
            <w:lang w:eastAsia="ko-KR"/>
          </w:rPr>
          <w:t>프레</w:t>
        </w:r>
      </w:ins>
      <w:r w:rsidRPr="00ED4019">
        <w:rPr>
          <w:rFonts w:ascii="Times New Roman" w:hAnsi="Times New Roman"/>
          <w:lang w:eastAsia="ko-KR"/>
        </w:rPr>
        <w:t>임</w:t>
      </w:r>
      <w:r w:rsidRPr="00ED4019">
        <w:rPr>
          <w:rFonts w:ascii="Times New Roman" w:hAnsi="Times New Roman" w:hint="eastAsia"/>
          <w:lang w:eastAsia="ko-KR"/>
        </w:rPr>
        <w:t>에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저장된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시계열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데이터에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대한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누적</w:t>
      </w:r>
      <w:r w:rsidRPr="00ED4019">
        <w:rPr>
          <w:rFonts w:ascii="Times New Roman" w:hAnsi="Times New Roman" w:hint="eastAsia"/>
          <w:lang w:eastAsia="ko-KR"/>
        </w:rPr>
        <w:t>합</w:t>
      </w:r>
      <w:r w:rsidRPr="00ED4019">
        <w:rPr>
          <w:rFonts w:ascii="Times New Roman" w:hAnsi="Times New Roman"/>
          <w:lang w:eastAsia="ko-KR"/>
        </w:rPr>
        <w:t>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구하기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위해서는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Style w:val="VerbatimChar"/>
          <w:rFonts w:ascii="Times New Roman" w:hAnsi="Times New Roman"/>
          <w:lang w:eastAsia="ko-KR"/>
        </w:rPr>
        <w:t>dplyr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패키지의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누적</w:t>
      </w:r>
      <w:r w:rsidRPr="00ED4019">
        <w:rPr>
          <w:rFonts w:ascii="Times New Roman" w:hAnsi="Times New Roman" w:hint="eastAsia"/>
          <w:lang w:eastAsia="ko-KR"/>
        </w:rPr>
        <w:t>합</w:t>
      </w:r>
      <w:r w:rsidRPr="00ED4019">
        <w:rPr>
          <w:rFonts w:ascii="Times New Roman" w:hAnsi="Times New Roman"/>
          <w:lang w:eastAsia="ko-KR"/>
        </w:rPr>
        <w:t>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산출</w:t>
      </w:r>
      <w:r w:rsidRPr="00ED4019">
        <w:rPr>
          <w:rFonts w:ascii="Times New Roman" w:hAnsi="Times New Roman" w:hint="eastAsia"/>
          <w:lang w:eastAsia="ko-KR"/>
        </w:rPr>
        <w:t>하는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함수인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Style w:val="VerbatimChar"/>
          <w:rFonts w:ascii="Times New Roman" w:hAnsi="Times New Roman"/>
          <w:lang w:eastAsia="ko-KR"/>
        </w:rPr>
        <w:t>cumsum()</w:t>
      </w:r>
      <w:del w:id="3143" w:author="제이펍 출판사" w:date="2021-03-14T18:28:00Z">
        <w:r w:rsidRPr="00ED4019" w:rsidDel="002A2B40">
          <w:rPr>
            <w:rFonts w:ascii="Times New Roman" w:hAnsi="Times New Roman"/>
            <w:lang w:eastAsia="ko-KR"/>
          </w:rPr>
          <w:delText xml:space="preserve"> </w:delText>
        </w:r>
        <w:r w:rsidRPr="00ED4019" w:rsidDel="002A2B40">
          <w:rPr>
            <w:rFonts w:ascii="Times New Roman" w:hAnsi="Times New Roman"/>
            <w:lang w:eastAsia="ko-KR"/>
          </w:rPr>
          <w:delText>를</w:delText>
        </w:r>
        <w:r w:rsidRPr="00ED4019" w:rsidDel="002A2B40">
          <w:rPr>
            <w:rFonts w:ascii="Times New Roman" w:hAnsi="Times New Roman"/>
            <w:lang w:eastAsia="ko-KR"/>
          </w:rPr>
          <w:delText xml:space="preserve"> </w:delText>
        </w:r>
      </w:del>
      <w:ins w:id="3144" w:author="제이펍 출판사" w:date="2021-03-14T18:28:00Z">
        <w:r w:rsidR="002A2B40">
          <w:rPr>
            <w:rFonts w:ascii="Times New Roman" w:hAnsi="Times New Roman"/>
            <w:lang w:eastAsia="ko-KR"/>
          </w:rPr>
          <w:t>를</w:t>
        </w:r>
        <w:r w:rsidR="002A2B40">
          <w:rPr>
            <w:rFonts w:ascii="Times New Roman" w:hAnsi="Times New Roman"/>
            <w:lang w:eastAsia="ko-KR"/>
          </w:rPr>
          <w:t xml:space="preserve"> </w:t>
        </w:r>
      </w:ins>
      <w:r w:rsidRPr="00ED4019">
        <w:rPr>
          <w:rFonts w:ascii="Times New Roman" w:hAnsi="Times New Roman"/>
          <w:lang w:eastAsia="ko-KR"/>
        </w:rPr>
        <w:t>사용한다</w:t>
      </w:r>
      <w:r w:rsidRPr="00ED4019">
        <w:rPr>
          <w:rFonts w:ascii="Times New Roman" w:hAnsi="Times New Roman"/>
          <w:lang w:eastAsia="ko-KR"/>
        </w:rPr>
        <w:t xml:space="preserve">. </w:t>
      </w:r>
      <w:r w:rsidRPr="00ED4019">
        <w:rPr>
          <w:rFonts w:ascii="Times New Roman" w:hAnsi="Times New Roman"/>
          <w:lang w:eastAsia="ko-KR"/>
        </w:rPr>
        <w:t>데이터를</w:t>
      </w:r>
      <w:r w:rsidRPr="00ED4019">
        <w:rPr>
          <w:rFonts w:ascii="Times New Roman" w:hAnsi="Times New Roman"/>
          <w:lang w:eastAsia="ko-KR"/>
        </w:rPr>
        <w:t xml:space="preserve"> </w:t>
      </w:r>
      <w:del w:id="3145" w:author="제이펍 출판사" w:date="2021-03-14T17:49:00Z">
        <w:r w:rsidRPr="00ED4019" w:rsidDel="001B0D03">
          <w:rPr>
            <w:rFonts w:ascii="Times New Roman" w:hAnsi="Times New Roman" w:hint="eastAsia"/>
            <w:lang w:eastAsia="ko-KR"/>
          </w:rPr>
          <w:delText>그룹핑</w:delText>
        </w:r>
      </w:del>
      <w:ins w:id="3146" w:author="제이펍 출판사" w:date="2021-03-14T17:49:00Z">
        <w:r w:rsidR="001B0D03">
          <w:rPr>
            <w:rFonts w:ascii="Times New Roman" w:hAnsi="Times New Roman" w:hint="eastAsia"/>
            <w:lang w:eastAsia="ko-KR"/>
          </w:rPr>
          <w:t>그루핑</w:t>
        </w:r>
      </w:ins>
      <w:r w:rsidRPr="00ED4019">
        <w:rPr>
          <w:rFonts w:ascii="Times New Roman" w:hAnsi="Times New Roman"/>
          <w:lang w:eastAsia="ko-KR"/>
        </w:rPr>
        <w:t>하지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않고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전체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데이터에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대한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누적</w:t>
      </w:r>
      <w:r w:rsidRPr="00ED4019">
        <w:rPr>
          <w:rFonts w:ascii="Times New Roman" w:hAnsi="Times New Roman" w:hint="eastAsia"/>
          <w:lang w:eastAsia="ko-KR"/>
        </w:rPr>
        <w:t>합</w:t>
      </w:r>
      <w:r w:rsidRPr="00ED4019">
        <w:rPr>
          <w:rFonts w:ascii="Times New Roman" w:hAnsi="Times New Roman"/>
          <w:lang w:eastAsia="ko-KR"/>
        </w:rPr>
        <w:t>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Style w:val="VerbatimChar"/>
          <w:rFonts w:ascii="Times New Roman" w:hAnsi="Times New Roman"/>
          <w:lang w:eastAsia="ko-KR"/>
        </w:rPr>
        <w:t>mutate()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함수를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사용하여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Style w:val="VerbatimChar"/>
          <w:rFonts w:ascii="Times New Roman" w:hAnsi="Times New Roman"/>
          <w:lang w:eastAsia="ko-KR"/>
        </w:rPr>
        <w:t>cumsum()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결과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열을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생성함으로써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구할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있다</w:t>
      </w:r>
      <w:r w:rsidRPr="00ED4019">
        <w:rPr>
          <w:rFonts w:ascii="Times New Roman" w:hAnsi="Times New Roman"/>
          <w:lang w:eastAsia="ko-KR"/>
        </w:rPr>
        <w:t>.</w:t>
      </w:r>
    </w:p>
    <w:p w14:paraId="7DC2FAD0" w14:textId="30117AA7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3147" w:author="제이펍 출판사" w:date="2021-03-14T15:57:00Z">
          <w:pPr>
            <w:pStyle w:val="SourceCode"/>
          </w:pPr>
        </w:pPrChange>
      </w:pPr>
      <w:r w:rsidRPr="00ED4019">
        <w:rPr>
          <w:rStyle w:val="NormalTok"/>
          <w:rFonts w:ascii="Times New Roman" w:hAnsi="Times New Roman"/>
          <w:lang w:eastAsia="ko-KR"/>
        </w:rPr>
        <w:t xml:space="preserve"> </w:t>
      </w:r>
      <w:del w:id="3148" w:author="user" w:date="2021-03-21T15:46:00Z">
        <w:r w:rsidRPr="00ED4019" w:rsidDel="00127298">
          <w:rPr>
            <w:rStyle w:val="CommentTok"/>
            <w:rFonts w:ascii="Times New Roman" w:hAnsi="Times New Roman"/>
          </w:rPr>
          <w:delText xml:space="preserve">#  </w:delText>
        </w:r>
      </w:del>
      <w:proofErr w:type="gramStart"/>
      <w:ins w:id="3149" w:author="user" w:date="2021-03-21T15:46:00Z">
        <w:r w:rsidR="00127298">
          <w:rPr>
            <w:rStyle w:val="CommentTok"/>
            <w:rFonts w:ascii="Times New Roman" w:hAnsi="Times New Roman"/>
          </w:rPr>
          <w:t xml:space="preserve"># </w:t>
        </w:r>
      </w:ins>
      <w:r w:rsidRPr="00ED4019">
        <w:rPr>
          <w:rStyle w:val="CommentTok"/>
          <w:rFonts w:ascii="Times New Roman" w:hAnsi="Times New Roman"/>
        </w:rPr>
        <w:t xml:space="preserve"> </w:t>
      </w:r>
      <w:r w:rsidRPr="00ED4019">
        <w:rPr>
          <w:rStyle w:val="CommentTok"/>
          <w:rFonts w:ascii="Times New Roman" w:hAnsi="Times New Roman"/>
        </w:rPr>
        <w:t>누적</w:t>
      </w:r>
      <w:proofErr w:type="gramEnd"/>
      <w:r w:rsidRPr="00ED4019">
        <w:rPr>
          <w:rStyle w:val="CommentTok"/>
          <w:rFonts w:ascii="Times New Roman" w:hAnsi="Times New Roman"/>
        </w:rPr>
        <w:t xml:space="preserve"> </w:t>
      </w:r>
      <w:r w:rsidRPr="00ED4019">
        <w:rPr>
          <w:rStyle w:val="CommentTok"/>
          <w:rFonts w:ascii="Times New Roman" w:hAnsi="Times New Roman"/>
        </w:rPr>
        <w:t>취업자수</w:t>
      </w:r>
      <w:r w:rsidRPr="00ED4019">
        <w:rPr>
          <w:rStyle w:val="CommentTok"/>
          <w:rFonts w:ascii="Times New Roman" w:hAnsi="Times New Roman"/>
        </w:rPr>
        <w:t xml:space="preserve"> </w:t>
      </w:r>
      <w:r w:rsidRPr="00ED4019">
        <w:rPr>
          <w:rStyle w:val="CommentTok"/>
          <w:rFonts w:ascii="Times New Roman" w:hAnsi="Times New Roman"/>
        </w:rPr>
        <w:t>산출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employees </w:t>
      </w:r>
      <w:r w:rsidRPr="00ED4019">
        <w:rPr>
          <w:rStyle w:val="SpecialCharTok"/>
          <w:rFonts w:ascii="Times New Roman" w:hAnsi="Times New Roman"/>
        </w:rPr>
        <w:t>%&gt;%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 </w:t>
      </w:r>
      <w:r w:rsidRPr="00ED4019">
        <w:rPr>
          <w:rStyle w:val="FunctionTok"/>
          <w:rFonts w:ascii="Times New Roman" w:hAnsi="Times New Roman"/>
        </w:rPr>
        <w:t>mutate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AttributeTok"/>
          <w:rFonts w:ascii="Times New Roman" w:hAnsi="Times New Roman"/>
        </w:rPr>
        <w:t>cumsum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unctionTok"/>
          <w:rFonts w:ascii="Times New Roman" w:hAnsi="Times New Roman"/>
        </w:rPr>
        <w:t>cumsum</w:t>
      </w:r>
      <w:r w:rsidRPr="00ED4019">
        <w:rPr>
          <w:rStyle w:val="NormalTok"/>
          <w:rFonts w:ascii="Times New Roman" w:hAnsi="Times New Roman"/>
        </w:rPr>
        <w:t xml:space="preserve">(total)) </w:t>
      </w:r>
      <w:r w:rsidRPr="00ED4019">
        <w:rPr>
          <w:rStyle w:val="SpecialCharTok"/>
          <w:rFonts w:ascii="Times New Roman" w:hAnsi="Times New Roman"/>
        </w:rPr>
        <w:t>%&gt;%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 </w:t>
      </w:r>
      <w:r w:rsidRPr="00ED4019">
        <w:rPr>
          <w:rStyle w:val="FunctionTok"/>
          <w:rFonts w:ascii="Times New Roman" w:hAnsi="Times New Roman"/>
        </w:rPr>
        <w:t>select</w:t>
      </w:r>
      <w:r w:rsidRPr="00ED4019">
        <w:rPr>
          <w:rStyle w:val="NormalTok"/>
          <w:rFonts w:ascii="Times New Roman" w:hAnsi="Times New Roman"/>
        </w:rPr>
        <w:t xml:space="preserve">(time, total, cumsum) </w:t>
      </w:r>
      <w:r w:rsidRPr="00ED4019">
        <w:rPr>
          <w:rStyle w:val="SpecialCharTok"/>
          <w:rFonts w:ascii="Times New Roman" w:hAnsi="Times New Roman"/>
        </w:rPr>
        <w:t>%&gt;%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 </w:t>
      </w:r>
      <w:r w:rsidRPr="00ED4019">
        <w:rPr>
          <w:rStyle w:val="FunctionTok"/>
          <w:rFonts w:ascii="Times New Roman" w:hAnsi="Times New Roman"/>
        </w:rPr>
        <w:t>head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DecValTok"/>
          <w:rFonts w:ascii="Times New Roman" w:hAnsi="Times New Roman"/>
        </w:rPr>
        <w:t>15</w:t>
      </w:r>
      <w:r w:rsidRPr="00ED4019">
        <w:rPr>
          <w:rStyle w:val="NormalTok"/>
          <w:rFonts w:ascii="Times New Roman" w:hAnsi="Times New Roman"/>
        </w:rPr>
        <w:t>)</w:t>
      </w:r>
    </w:p>
    <w:p w14:paraId="3C1D07E1" w14:textId="77777777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3150" w:author="제이펍 출판사" w:date="2021-03-14T15:57:00Z">
          <w:pPr>
            <w:pStyle w:val="SourceCode"/>
          </w:pPr>
        </w:pPrChange>
      </w:pPr>
      <w:r w:rsidRPr="00ED4019">
        <w:rPr>
          <w:rStyle w:val="VerbatimChar"/>
          <w:rFonts w:ascii="Times New Roman" w:hAnsi="Times New Roman"/>
        </w:rPr>
        <w:t xml:space="preserve">         time total cumsum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1  2013-01-01 24287  24287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2  2013-02-01 24215  48502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3  2013-03-01 24736  73238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4  2013-04-01 25322  98560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5  2013-05-01 25610 124170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6  2013-06-01 25686 149856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7  2013-07-01 25681 175537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8  2013-08-01 25513 201050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9  2013-09-01 25701 226751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10 2013-10-01 25798 252549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11 2013-11-01 25795 278344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12 2013-12-01 25248 303592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13 2014-01-01 25050 328642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14 2014-02-01 25116 353758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15 2014-03-01 25463 379221</w:t>
      </w:r>
    </w:p>
    <w:p w14:paraId="40C42891" w14:textId="77777777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3151" w:author="제이펍 출판사" w:date="2021-03-14T15:57:00Z">
          <w:pPr>
            <w:pStyle w:val="SourceCode"/>
          </w:pPr>
        </w:pPrChange>
      </w:pP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CommentTok"/>
          <w:rFonts w:ascii="Times New Roman" w:hAnsi="Times New Roman"/>
        </w:rPr>
        <w:t># 0-9</w:t>
      </w:r>
      <w:r w:rsidRPr="00ED4019">
        <w:rPr>
          <w:rStyle w:val="CommentTok"/>
          <w:rFonts w:ascii="Times New Roman" w:hAnsi="Times New Roman"/>
        </w:rPr>
        <w:t>세</w:t>
      </w:r>
      <w:r w:rsidRPr="00ED4019">
        <w:rPr>
          <w:rStyle w:val="CommentTok"/>
          <w:rFonts w:ascii="Times New Roman" w:hAnsi="Times New Roman"/>
        </w:rPr>
        <w:t xml:space="preserve"> </w:t>
      </w:r>
      <w:r w:rsidRPr="00ED4019">
        <w:rPr>
          <w:rStyle w:val="CommentTok"/>
          <w:rFonts w:ascii="Times New Roman" w:hAnsi="Times New Roman"/>
        </w:rPr>
        <w:t>코로나</w:t>
      </w:r>
      <w:r w:rsidRPr="00ED4019">
        <w:rPr>
          <w:rStyle w:val="CommentTok"/>
          <w:rFonts w:ascii="Times New Roman" w:hAnsi="Times New Roman"/>
        </w:rPr>
        <w:t xml:space="preserve"> </w:t>
      </w:r>
      <w:r w:rsidRPr="00ED4019">
        <w:rPr>
          <w:rStyle w:val="CommentTok"/>
          <w:rFonts w:ascii="Times New Roman" w:hAnsi="Times New Roman"/>
        </w:rPr>
        <w:t>확진자의</w:t>
      </w:r>
      <w:r w:rsidRPr="00ED4019">
        <w:rPr>
          <w:rStyle w:val="CommentTok"/>
          <w:rFonts w:ascii="Times New Roman" w:hAnsi="Times New Roman"/>
        </w:rPr>
        <w:t xml:space="preserve"> </w:t>
      </w:r>
      <w:r w:rsidRPr="00ED4019">
        <w:rPr>
          <w:rStyle w:val="CommentTok"/>
          <w:rFonts w:ascii="Times New Roman" w:hAnsi="Times New Roman"/>
        </w:rPr>
        <w:t>누적</w:t>
      </w:r>
      <w:r w:rsidRPr="00ED4019">
        <w:rPr>
          <w:rStyle w:val="CommentTok"/>
          <w:rFonts w:ascii="Times New Roman" w:hAnsi="Times New Roman"/>
        </w:rPr>
        <w:t xml:space="preserve"> plot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covid19 </w:t>
      </w:r>
      <w:r w:rsidRPr="00ED4019">
        <w:rPr>
          <w:rStyle w:val="SpecialCharTok"/>
          <w:rFonts w:ascii="Times New Roman" w:hAnsi="Times New Roman"/>
        </w:rPr>
        <w:t>%&gt;%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 </w:t>
      </w:r>
      <w:r w:rsidRPr="00ED4019">
        <w:rPr>
          <w:rStyle w:val="FunctionTok"/>
          <w:rFonts w:ascii="Times New Roman" w:hAnsi="Times New Roman"/>
        </w:rPr>
        <w:t>mutate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AttributeTok"/>
          <w:rFonts w:ascii="Times New Roman" w:hAnsi="Times New Roman"/>
        </w:rPr>
        <w:t>cumsum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unctionTok"/>
          <w:rFonts w:ascii="Times New Roman" w:hAnsi="Times New Roman"/>
        </w:rPr>
        <w:t>cumsum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StringTok"/>
          <w:rFonts w:ascii="Times New Roman" w:hAnsi="Times New Roman"/>
        </w:rPr>
        <w:t>`</w:t>
      </w:r>
      <w:r w:rsidRPr="00ED4019">
        <w:rPr>
          <w:rStyle w:val="AttributeTok"/>
          <w:rFonts w:ascii="Times New Roman" w:hAnsi="Times New Roman"/>
        </w:rPr>
        <w:t>0-9</w:t>
      </w:r>
      <w:r w:rsidRPr="00ED4019">
        <w:rPr>
          <w:rStyle w:val="AttributeTok"/>
          <w:rFonts w:ascii="Times New Roman" w:hAnsi="Times New Roman"/>
        </w:rPr>
        <w:t>세</w:t>
      </w:r>
      <w:r w:rsidRPr="00ED4019">
        <w:rPr>
          <w:rStyle w:val="StringTok"/>
          <w:rFonts w:ascii="Times New Roman" w:hAnsi="Times New Roman"/>
        </w:rPr>
        <w:t>`</w:t>
      </w:r>
      <w:r w:rsidRPr="00ED4019">
        <w:rPr>
          <w:rStyle w:val="NormalTok"/>
          <w:rFonts w:ascii="Times New Roman" w:hAnsi="Times New Roman"/>
        </w:rPr>
        <w:t xml:space="preserve">)) </w:t>
      </w:r>
      <w:r w:rsidRPr="00ED4019">
        <w:rPr>
          <w:rStyle w:val="SpecialCharTok"/>
          <w:rFonts w:ascii="Times New Roman" w:hAnsi="Times New Roman"/>
        </w:rPr>
        <w:t>%&gt;%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 </w:t>
      </w:r>
      <w:r w:rsidRPr="00ED4019">
        <w:rPr>
          <w:rStyle w:val="FunctionTok"/>
          <w:rFonts w:ascii="Times New Roman" w:hAnsi="Times New Roman"/>
        </w:rPr>
        <w:t>select</w:t>
      </w:r>
      <w:r w:rsidRPr="00ED4019">
        <w:rPr>
          <w:rStyle w:val="NormalTok"/>
          <w:rFonts w:ascii="Times New Roman" w:hAnsi="Times New Roman"/>
        </w:rPr>
        <w:t xml:space="preserve">(date, </w:t>
      </w:r>
      <w:r w:rsidRPr="00ED4019">
        <w:rPr>
          <w:rStyle w:val="StringTok"/>
          <w:rFonts w:ascii="Times New Roman" w:hAnsi="Times New Roman"/>
        </w:rPr>
        <w:t>`</w:t>
      </w:r>
      <w:r w:rsidRPr="00ED4019">
        <w:rPr>
          <w:rStyle w:val="AttributeTok"/>
          <w:rFonts w:ascii="Times New Roman" w:hAnsi="Times New Roman"/>
        </w:rPr>
        <w:t>0-9</w:t>
      </w:r>
      <w:r w:rsidRPr="00ED4019">
        <w:rPr>
          <w:rStyle w:val="AttributeTok"/>
          <w:rFonts w:ascii="Times New Roman" w:hAnsi="Times New Roman"/>
        </w:rPr>
        <w:t>세</w:t>
      </w:r>
      <w:r w:rsidRPr="00ED4019">
        <w:rPr>
          <w:rStyle w:val="StringTok"/>
          <w:rFonts w:ascii="Times New Roman" w:hAnsi="Times New Roman"/>
        </w:rPr>
        <w:t>`</w:t>
      </w:r>
      <w:r w:rsidRPr="00ED4019">
        <w:rPr>
          <w:rStyle w:val="NormalTok"/>
          <w:rFonts w:ascii="Times New Roman" w:hAnsi="Times New Roman"/>
        </w:rPr>
        <w:t xml:space="preserve">, cumsum) </w:t>
      </w:r>
      <w:r w:rsidRPr="00ED4019">
        <w:rPr>
          <w:rStyle w:val="SpecialCharTok"/>
          <w:rFonts w:ascii="Times New Roman" w:hAnsi="Times New Roman"/>
        </w:rPr>
        <w:t>%&gt;%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 </w:t>
      </w:r>
      <w:r w:rsidRPr="00ED4019">
        <w:rPr>
          <w:rStyle w:val="FunctionTok"/>
          <w:rFonts w:ascii="Times New Roman" w:hAnsi="Times New Roman"/>
        </w:rPr>
        <w:t>ggplot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FunctionTok"/>
          <w:rFonts w:ascii="Times New Roman" w:hAnsi="Times New Roman"/>
        </w:rPr>
        <w:t>aes</w:t>
      </w:r>
      <w:r w:rsidRPr="00ED4019">
        <w:rPr>
          <w:rStyle w:val="NormalTok"/>
          <w:rFonts w:ascii="Times New Roman" w:hAnsi="Times New Roman"/>
        </w:rPr>
        <w:t xml:space="preserve">(date, cumsum)) </w:t>
      </w:r>
      <w:r w:rsidRPr="00ED4019">
        <w:rPr>
          <w:rStyle w:val="SpecialCharTok"/>
          <w:rFonts w:ascii="Times New Roman" w:hAnsi="Times New Roman"/>
        </w:rPr>
        <w:t>+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 </w:t>
      </w:r>
      <w:r w:rsidRPr="00ED4019">
        <w:rPr>
          <w:rStyle w:val="FunctionTok"/>
          <w:rFonts w:ascii="Times New Roman" w:hAnsi="Times New Roman"/>
        </w:rPr>
        <w:t>geom_line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FunctionTok"/>
          <w:rFonts w:ascii="Times New Roman" w:hAnsi="Times New Roman"/>
        </w:rPr>
        <w:t>aes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AttributeTok"/>
          <w:rFonts w:ascii="Times New Roman" w:hAnsi="Times New Roman"/>
        </w:rPr>
        <w:t>group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DecValTok"/>
          <w:rFonts w:ascii="Times New Roman" w:hAnsi="Times New Roman"/>
        </w:rPr>
        <w:t>1</w:t>
      </w:r>
      <w:r w:rsidRPr="00ED4019">
        <w:rPr>
          <w:rStyle w:val="NormalTok"/>
          <w:rFonts w:ascii="Times New Roman" w:hAnsi="Times New Roman"/>
        </w:rPr>
        <w:t xml:space="preserve">)) </w:t>
      </w:r>
      <w:r w:rsidRPr="00ED4019">
        <w:rPr>
          <w:rStyle w:val="SpecialCharTok"/>
          <w:rFonts w:ascii="Times New Roman" w:hAnsi="Times New Roman"/>
        </w:rPr>
        <w:t>+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 </w:t>
      </w:r>
      <w:r w:rsidRPr="00ED4019">
        <w:rPr>
          <w:rStyle w:val="FunctionTok"/>
          <w:rFonts w:ascii="Times New Roman" w:hAnsi="Times New Roman"/>
        </w:rPr>
        <w:t>scale_x_date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AttributeTok"/>
          <w:rFonts w:ascii="Times New Roman" w:hAnsi="Times New Roman"/>
        </w:rPr>
        <w:t>date_breaks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"1 month"</w:t>
      </w:r>
      <w:r w:rsidRPr="00ED4019">
        <w:rPr>
          <w:rStyle w:val="NormalTok"/>
          <w:rFonts w:ascii="Times New Roman" w:hAnsi="Times New Roman"/>
        </w:rPr>
        <w:t xml:space="preserve">, </w:t>
      </w:r>
      <w:r w:rsidRPr="00ED4019">
        <w:rPr>
          <w:rStyle w:val="AttributeTok"/>
          <w:rFonts w:ascii="Times New Roman" w:hAnsi="Times New Roman"/>
        </w:rPr>
        <w:t>date_labels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"%y.%m"</w:t>
      </w:r>
      <w:r w:rsidRPr="00ED4019">
        <w:rPr>
          <w:rStyle w:val="NormalTok"/>
          <w:rFonts w:ascii="Times New Roman" w:hAnsi="Times New Roman"/>
        </w:rPr>
        <w:t xml:space="preserve">)  </w:t>
      </w:r>
      <w:r w:rsidRPr="00ED4019">
        <w:rPr>
          <w:rStyle w:val="SpecialCharTok"/>
          <w:rFonts w:ascii="Times New Roman" w:hAnsi="Times New Roman"/>
        </w:rPr>
        <w:t>+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 </w:t>
      </w:r>
      <w:r w:rsidRPr="00ED4019">
        <w:rPr>
          <w:rStyle w:val="FunctionTok"/>
          <w:rFonts w:ascii="Times New Roman" w:hAnsi="Times New Roman"/>
        </w:rPr>
        <w:t>theme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AttributeTok"/>
          <w:rFonts w:ascii="Times New Roman" w:hAnsi="Times New Roman"/>
        </w:rPr>
        <w:t>axis.text.x=</w:t>
      </w:r>
      <w:r w:rsidRPr="00ED4019">
        <w:rPr>
          <w:rStyle w:val="FunctionTok"/>
          <w:rFonts w:ascii="Times New Roman" w:hAnsi="Times New Roman"/>
        </w:rPr>
        <w:t>element_text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AttributeTok"/>
          <w:rFonts w:ascii="Times New Roman" w:hAnsi="Times New Roman"/>
        </w:rPr>
        <w:t>angle=</w:t>
      </w:r>
      <w:r w:rsidRPr="00ED4019">
        <w:rPr>
          <w:rStyle w:val="DecValTok"/>
          <w:rFonts w:ascii="Times New Roman" w:hAnsi="Times New Roman"/>
        </w:rPr>
        <w:t>90</w:t>
      </w:r>
      <w:r w:rsidRPr="00ED4019">
        <w:rPr>
          <w:rStyle w:val="NormalTok"/>
          <w:rFonts w:ascii="Times New Roman" w:hAnsi="Times New Roman"/>
        </w:rPr>
        <w:t>,</w:t>
      </w:r>
      <w:r w:rsidRPr="00ED4019">
        <w:rPr>
          <w:rStyle w:val="AttributeTok"/>
          <w:rFonts w:ascii="Times New Roman" w:hAnsi="Times New Roman"/>
        </w:rPr>
        <w:t>hjust=</w:t>
      </w:r>
      <w:r w:rsidRPr="00ED4019">
        <w:rPr>
          <w:rStyle w:val="DecValTok"/>
          <w:rFonts w:ascii="Times New Roman" w:hAnsi="Times New Roman"/>
        </w:rPr>
        <w:t>1</w:t>
      </w:r>
      <w:r w:rsidRPr="00ED4019">
        <w:rPr>
          <w:rStyle w:val="NormalTok"/>
          <w:rFonts w:ascii="Times New Roman" w:hAnsi="Times New Roman"/>
        </w:rPr>
        <w:t>))</w:t>
      </w:r>
    </w:p>
    <w:p w14:paraId="405516BF" w14:textId="77777777" w:rsidR="00FD7B2A" w:rsidRPr="00ED4019" w:rsidRDefault="00FD7B2A">
      <w:pPr>
        <w:pStyle w:val="Figure"/>
        <w:jc w:val="both"/>
        <w:rPr>
          <w:rFonts w:ascii="Times New Roman" w:hAnsi="Times New Roman"/>
        </w:rPr>
        <w:pPrChange w:id="3152" w:author="제이펍 출판사" w:date="2021-03-14T15:57:00Z">
          <w:pPr>
            <w:pStyle w:val="Figure"/>
          </w:pPr>
        </w:pPrChange>
      </w:pPr>
      <w:r w:rsidRPr="00ED4019">
        <w:rPr>
          <w:rFonts w:ascii="Times New Roman" w:hAnsi="Times New Roman"/>
          <w:noProof/>
          <w:lang w:eastAsia="ko-KR"/>
        </w:rPr>
        <w:lastRenderedPageBreak/>
        <w:drawing>
          <wp:inline distT="0" distB="0" distL="0" distR="0" wp14:anchorId="4018997C" wp14:editId="0AC4EF6F">
            <wp:extent cx="4572000" cy="3657600"/>
            <wp:effectExtent l="0" t="0" r="0" b="0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B566F96" w14:textId="77777777" w:rsidR="00FD7B2A" w:rsidRPr="00ED4019" w:rsidRDefault="00FD7B2A">
      <w:pPr>
        <w:pStyle w:val="a6"/>
        <w:jc w:val="both"/>
        <w:rPr>
          <w:rFonts w:ascii="Times New Roman" w:hAnsi="Times New Roman"/>
          <w:lang w:eastAsia="ko-KR"/>
        </w:rPr>
        <w:pPrChange w:id="3153" w:author="제이펍 출판사" w:date="2021-03-14T15:57:00Z">
          <w:pPr>
            <w:pStyle w:val="a6"/>
            <w:jc w:val="center"/>
          </w:pPr>
        </w:pPrChange>
      </w:pPr>
      <w:commentRangeStart w:id="3154"/>
      <w:r w:rsidRPr="00ED4019">
        <w:rPr>
          <w:rFonts w:ascii="Times New Roman" w:hAnsi="Times New Roman" w:hint="eastAsia"/>
          <w:lang w:eastAsia="ko-KR"/>
        </w:rPr>
        <w:t>그림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4-18</w:t>
      </w:r>
      <w:commentRangeEnd w:id="3154"/>
      <w:r w:rsidR="005B039B">
        <w:rPr>
          <w:rStyle w:val="af3"/>
          <w:i w:val="0"/>
        </w:rPr>
        <w:commentReference w:id="3154"/>
      </w:r>
    </w:p>
    <w:p w14:paraId="5E038AEF" w14:textId="27BC8A1D" w:rsidR="00FD7B2A" w:rsidRPr="00ED4019" w:rsidRDefault="00FD7B2A">
      <w:pPr>
        <w:jc w:val="both"/>
        <w:rPr>
          <w:rFonts w:ascii="Times New Roman" w:hAnsi="Times New Roman"/>
          <w:lang w:eastAsia="ko-KR"/>
        </w:rPr>
        <w:pPrChange w:id="3155" w:author="제이펍 출판사" w:date="2021-03-14T15:57:00Z">
          <w:pPr/>
        </w:pPrChange>
      </w:pPr>
      <w:r w:rsidRPr="00ED4019">
        <w:rPr>
          <w:rFonts w:ascii="Times New Roman" w:hAnsi="Times New Roman"/>
          <w:lang w:eastAsia="ko-KR"/>
        </w:rPr>
        <w:t>전체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데이터에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대한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누적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합계가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아닌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연별</w:t>
      </w:r>
      <w:r w:rsidRPr="00ED4019">
        <w:rPr>
          <w:rFonts w:ascii="Times New Roman" w:hAnsi="Times New Roman"/>
          <w:lang w:eastAsia="ko-KR"/>
        </w:rPr>
        <w:t xml:space="preserve">, </w:t>
      </w:r>
      <w:r w:rsidRPr="00ED4019">
        <w:rPr>
          <w:rFonts w:ascii="Times New Roman" w:hAnsi="Times New Roman"/>
          <w:lang w:eastAsia="ko-KR"/>
        </w:rPr>
        <w:t>월별</w:t>
      </w:r>
      <w:r w:rsidRPr="00ED4019">
        <w:rPr>
          <w:rFonts w:ascii="Times New Roman" w:hAnsi="Times New Roman"/>
          <w:lang w:eastAsia="ko-KR"/>
        </w:rPr>
        <w:t xml:space="preserve">, </w:t>
      </w:r>
      <w:r w:rsidRPr="00ED4019">
        <w:rPr>
          <w:rFonts w:ascii="Times New Roman" w:hAnsi="Times New Roman"/>
          <w:lang w:eastAsia="ko-KR"/>
        </w:rPr>
        <w:t>주별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등의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주기별</w:t>
      </w:r>
      <w:r w:rsidRPr="00ED4019">
        <w:rPr>
          <w:rFonts w:ascii="Times New Roman" w:hAnsi="Times New Roman"/>
          <w:lang w:eastAsia="ko-KR"/>
        </w:rPr>
        <w:t xml:space="preserve"> </w:t>
      </w:r>
      <w:del w:id="3156" w:author="user" w:date="2021-03-22T10:40:00Z">
        <w:r w:rsidRPr="00ED4019" w:rsidDel="00BC724E">
          <w:rPr>
            <w:rFonts w:ascii="Times New Roman" w:hAnsi="Times New Roman"/>
            <w:lang w:eastAsia="ko-KR"/>
          </w:rPr>
          <w:delText>누적합계</w:delText>
        </w:r>
      </w:del>
      <w:ins w:id="3157" w:author="user" w:date="2021-03-22T10:40:00Z">
        <w:r w:rsidR="00BC724E">
          <w:rPr>
            <w:rFonts w:ascii="Times New Roman" w:hAnsi="Times New Roman"/>
            <w:lang w:eastAsia="ko-KR"/>
          </w:rPr>
          <w:t>누적</w:t>
        </w:r>
        <w:r w:rsidR="00BC724E">
          <w:rPr>
            <w:rFonts w:ascii="Times New Roman" w:hAnsi="Times New Roman"/>
            <w:lang w:eastAsia="ko-KR"/>
          </w:rPr>
          <w:t xml:space="preserve"> </w:t>
        </w:r>
        <w:r w:rsidR="00BC724E">
          <w:rPr>
            <w:rFonts w:ascii="Times New Roman" w:hAnsi="Times New Roman"/>
            <w:lang w:eastAsia="ko-KR"/>
          </w:rPr>
          <w:t>합계</w:t>
        </w:r>
      </w:ins>
      <w:r w:rsidRPr="00ED4019">
        <w:rPr>
          <w:rFonts w:ascii="Times New Roman" w:hAnsi="Times New Roman"/>
          <w:lang w:eastAsia="ko-KR"/>
        </w:rPr>
        <w:t>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구하려면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앞서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설명한</w:t>
      </w:r>
      <w:r w:rsidRPr="00ED4019">
        <w:rPr>
          <w:rStyle w:val="VerbatimChar"/>
          <w:rFonts w:ascii="Times New Roman" w:hAnsi="Times New Roman"/>
          <w:lang w:eastAsia="ko-KR"/>
        </w:rPr>
        <w:t>group_by()</w:t>
      </w:r>
      <w:r w:rsidRPr="00ED4019">
        <w:rPr>
          <w:rFonts w:ascii="Times New Roman" w:hAnsi="Times New Roman"/>
          <w:lang w:eastAsia="ko-KR"/>
        </w:rPr>
        <w:t>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함께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사용하면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원하는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기간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동안의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누적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합계를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구할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있다</w:t>
      </w:r>
      <w:r w:rsidRPr="00ED4019">
        <w:rPr>
          <w:rFonts w:ascii="Times New Roman" w:hAnsi="Times New Roman"/>
          <w:lang w:eastAsia="ko-KR"/>
        </w:rPr>
        <w:t>.</w:t>
      </w:r>
    </w:p>
    <w:p w14:paraId="48F5CA91" w14:textId="77777777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3158" w:author="제이펍 출판사" w:date="2021-03-14T15:57:00Z">
          <w:pPr>
            <w:pStyle w:val="SourceCode"/>
          </w:pPr>
        </w:pPrChange>
      </w:pPr>
      <w:r w:rsidRPr="00ED4019">
        <w:rPr>
          <w:rStyle w:val="NormalTok"/>
          <w:rFonts w:ascii="Times New Roman" w:hAnsi="Times New Roman"/>
        </w:rPr>
        <w:t xml:space="preserve">employees </w:t>
      </w:r>
      <w:r w:rsidRPr="00ED4019">
        <w:rPr>
          <w:rStyle w:val="SpecialCharTok"/>
          <w:rFonts w:ascii="Times New Roman" w:hAnsi="Times New Roman"/>
        </w:rPr>
        <w:t>%&gt;%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 </w:t>
      </w:r>
      <w:r w:rsidRPr="00ED4019">
        <w:rPr>
          <w:rStyle w:val="FunctionTok"/>
          <w:rFonts w:ascii="Times New Roman" w:hAnsi="Times New Roman"/>
        </w:rPr>
        <w:t>group_by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FunctionTok"/>
          <w:rFonts w:ascii="Times New Roman" w:hAnsi="Times New Roman"/>
        </w:rPr>
        <w:t>year</w:t>
      </w:r>
      <w:r w:rsidRPr="00ED4019">
        <w:rPr>
          <w:rStyle w:val="NormalTok"/>
          <w:rFonts w:ascii="Times New Roman" w:hAnsi="Times New Roman"/>
        </w:rPr>
        <w:t xml:space="preserve">(time)) </w:t>
      </w:r>
      <w:r w:rsidRPr="00ED4019">
        <w:rPr>
          <w:rStyle w:val="SpecialCharTok"/>
          <w:rFonts w:ascii="Times New Roman" w:hAnsi="Times New Roman"/>
        </w:rPr>
        <w:t>%&gt;%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 </w:t>
      </w:r>
      <w:r w:rsidRPr="00ED4019">
        <w:rPr>
          <w:rStyle w:val="FunctionTok"/>
          <w:rFonts w:ascii="Times New Roman" w:hAnsi="Times New Roman"/>
        </w:rPr>
        <w:t>mutate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AttributeTok"/>
          <w:rFonts w:ascii="Times New Roman" w:hAnsi="Times New Roman"/>
        </w:rPr>
        <w:t>cumsum.total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unctionTok"/>
          <w:rFonts w:ascii="Times New Roman" w:hAnsi="Times New Roman"/>
        </w:rPr>
        <w:t>cumsum</w:t>
      </w:r>
      <w:r w:rsidRPr="00ED4019">
        <w:rPr>
          <w:rStyle w:val="NormalTok"/>
          <w:rFonts w:ascii="Times New Roman" w:hAnsi="Times New Roman"/>
        </w:rPr>
        <w:t xml:space="preserve">(total), 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        </w:t>
      </w:r>
      <w:r w:rsidRPr="00ED4019">
        <w:rPr>
          <w:rStyle w:val="AttributeTok"/>
          <w:rFonts w:ascii="Times New Roman" w:hAnsi="Times New Roman"/>
        </w:rPr>
        <w:t>cumsum.edu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unctionTok"/>
          <w:rFonts w:ascii="Times New Roman" w:hAnsi="Times New Roman"/>
        </w:rPr>
        <w:t>cumsum</w:t>
      </w:r>
      <w:r w:rsidRPr="00ED4019">
        <w:rPr>
          <w:rStyle w:val="NormalTok"/>
          <w:rFonts w:ascii="Times New Roman" w:hAnsi="Times New Roman"/>
        </w:rPr>
        <w:t xml:space="preserve">(employees.edu)) </w:t>
      </w:r>
      <w:r w:rsidRPr="00ED4019">
        <w:rPr>
          <w:rStyle w:val="SpecialCharTok"/>
          <w:rFonts w:ascii="Times New Roman" w:hAnsi="Times New Roman"/>
        </w:rPr>
        <w:t>%&gt;%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 </w:t>
      </w:r>
      <w:r w:rsidRPr="00ED4019">
        <w:rPr>
          <w:rStyle w:val="FunctionTok"/>
          <w:rFonts w:ascii="Times New Roman" w:hAnsi="Times New Roman"/>
        </w:rPr>
        <w:t>select</w:t>
      </w:r>
      <w:r w:rsidRPr="00ED4019">
        <w:rPr>
          <w:rStyle w:val="NormalTok"/>
          <w:rFonts w:ascii="Times New Roman" w:hAnsi="Times New Roman"/>
        </w:rPr>
        <w:t xml:space="preserve">(time, total, cumsum.total, employees.edu, cumsum.edu) </w:t>
      </w:r>
      <w:r w:rsidRPr="00ED4019">
        <w:rPr>
          <w:rStyle w:val="SpecialCharTok"/>
          <w:rFonts w:ascii="Times New Roman" w:hAnsi="Times New Roman"/>
        </w:rPr>
        <w:t>%&gt;%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 </w:t>
      </w:r>
      <w:r w:rsidRPr="00ED4019">
        <w:rPr>
          <w:rStyle w:val="FunctionTok"/>
          <w:rFonts w:ascii="Times New Roman" w:hAnsi="Times New Roman"/>
        </w:rPr>
        <w:t>head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DecValTok"/>
          <w:rFonts w:ascii="Times New Roman" w:hAnsi="Times New Roman"/>
        </w:rPr>
        <w:t>15</w:t>
      </w:r>
      <w:r w:rsidRPr="00ED4019">
        <w:rPr>
          <w:rStyle w:val="NormalTok"/>
          <w:rFonts w:ascii="Times New Roman" w:hAnsi="Times New Roman"/>
        </w:rPr>
        <w:t>)</w:t>
      </w:r>
    </w:p>
    <w:p w14:paraId="1868EB0E" w14:textId="01FFD408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3159" w:author="제이펍 출판사" w:date="2021-03-14T15:57:00Z">
          <w:pPr>
            <w:pStyle w:val="SourceCode"/>
          </w:pPr>
        </w:pPrChange>
      </w:pPr>
      <w:r w:rsidRPr="00ED4019">
        <w:rPr>
          <w:rStyle w:val="VerbatimChar"/>
          <w:rFonts w:ascii="Times New Roman" w:hAnsi="Times New Roman"/>
        </w:rPr>
        <w:t xml:space="preserve"># A tibble: 15 </w:t>
      </w:r>
      <w:ins w:id="3160" w:author="user" w:date="2021-03-22T10:40:00Z">
        <w:r w:rsidR="00525400">
          <w:rPr>
            <w:rStyle w:val="VerbatimChar"/>
            <w:rFonts w:ascii="맑은 고딕" w:eastAsia="맑은 고딕" w:hAnsi="맑은 고딕" w:hint="eastAsia"/>
          </w:rPr>
          <w:t>×</w:t>
        </w:r>
      </w:ins>
      <w:del w:id="3161" w:author="user" w:date="2021-03-22T10:40:00Z">
        <w:r w:rsidRPr="00ED4019" w:rsidDel="00525400">
          <w:rPr>
            <w:rStyle w:val="VerbatimChar"/>
            <w:rFonts w:ascii="Times New Roman" w:hAnsi="Times New Roman"/>
          </w:rPr>
          <w:delText>x</w:delText>
        </w:r>
      </w:del>
      <w:r w:rsidRPr="00ED4019">
        <w:rPr>
          <w:rStyle w:val="VerbatimChar"/>
          <w:rFonts w:ascii="Times New Roman" w:hAnsi="Times New Roman"/>
        </w:rPr>
        <w:t xml:space="preserve"> 6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# Groups:   year(time) [2]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   `year(time)` time       total cumsum.total employees.edu cumsum.edu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          &lt;dbl&gt;&lt;date&gt;    &lt;int&gt;       &lt;int&gt;        &lt;int&gt;     &lt;int&gt;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 1         2013 2013-01-01 24287        24287          1710       1710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 2         2013 2013-02-01 24215        48502          1681       3391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 3         2013 2013-03-01 24736        73238          1716       5107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 4         2013 2013-04-01 25322        98560          1745       6852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 5         2013 2013-05-01 25610       124170          1774       8626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 6         2013 2013-06-01 25686       149856          1786      10412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 7         2013 2013-07-01 25681       175537          1813      12225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 8         2013 2013-08-01 25513       201050          1811      14036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 9         2013 2013-09-01 25701       226751          1794      15830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10         2013 2013-10-01 25798       252549          1790      17620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11         2013 2013-11-01 25795       278344          1793      19413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12         2013 2013-12-01 25248       303592          1779      21192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13         2014 2014-01-01 25050        25050          1748       1748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14         2014 2014-02-01 25116        50166          1786       3534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15         2014 2014-03-01 25463        75629          1814       5348</w:t>
      </w:r>
    </w:p>
    <w:p w14:paraId="0C0E2B6A" w14:textId="77777777" w:rsidR="00FD7B2A" w:rsidRPr="00ED4019" w:rsidRDefault="00FD7B2A">
      <w:pPr>
        <w:pStyle w:val="Compact"/>
        <w:numPr>
          <w:ilvl w:val="0"/>
          <w:numId w:val="11"/>
        </w:numPr>
        <w:jc w:val="both"/>
        <w:rPr>
          <w:rFonts w:ascii="Times New Roman" w:hAnsi="Times New Roman"/>
        </w:rPr>
        <w:pPrChange w:id="3162" w:author="제이펍 출판사" w:date="2021-03-14T15:57:00Z">
          <w:pPr>
            <w:pStyle w:val="Compact"/>
            <w:numPr>
              <w:numId w:val="11"/>
            </w:numPr>
            <w:tabs>
              <w:tab w:val="num" w:pos="0"/>
            </w:tabs>
            <w:ind w:left="480" w:hanging="480"/>
          </w:pPr>
        </w:pPrChange>
      </w:pPr>
      <w:r w:rsidRPr="00ED4019">
        <w:rPr>
          <w:rStyle w:val="VerbatimChar"/>
          <w:rFonts w:ascii="Times New Roman" w:hAnsi="Times New Roman"/>
        </w:rPr>
        <w:lastRenderedPageBreak/>
        <w:t>tsibble</w:t>
      </w:r>
      <w:del w:id="3163" w:author="user" w:date="2021-03-22T10:41:00Z">
        <w:r w:rsidRPr="00ED4019" w:rsidDel="00320909">
          <w:rPr>
            <w:rFonts w:ascii="Times New Roman" w:hAnsi="Times New Roman"/>
          </w:rPr>
          <w:delText xml:space="preserve"> </w:delText>
        </w:r>
      </w:del>
      <w:r w:rsidRPr="00ED4019">
        <w:rPr>
          <w:rFonts w:ascii="Times New Roman" w:hAnsi="Times New Roman"/>
        </w:rPr>
        <w:t xml:space="preserve">: index_by() </w:t>
      </w:r>
      <w:r w:rsidRPr="00ED4019">
        <w:rPr>
          <w:rFonts w:ascii="Times New Roman" w:hAnsi="Times New Roman"/>
        </w:rPr>
        <w:t>함수</w:t>
      </w:r>
    </w:p>
    <w:p w14:paraId="16A4453F" w14:textId="4FA3CA86" w:rsidR="00FD7B2A" w:rsidRPr="00ED4019" w:rsidRDefault="00FD7B2A">
      <w:pPr>
        <w:jc w:val="both"/>
        <w:rPr>
          <w:rFonts w:ascii="Times New Roman" w:hAnsi="Times New Roman"/>
          <w:lang w:eastAsia="ko-KR"/>
        </w:rPr>
        <w:pPrChange w:id="3164" w:author="제이펍 출판사" w:date="2021-03-14T15:57:00Z">
          <w:pPr/>
        </w:pPrChange>
      </w:pPr>
      <w:r w:rsidRPr="00ED4019">
        <w:rPr>
          <w:rStyle w:val="VerbatimChar"/>
          <w:rFonts w:ascii="Times New Roman" w:hAnsi="Times New Roman"/>
          <w:lang w:eastAsia="ko-KR"/>
        </w:rPr>
        <w:t>tsibble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객체에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대한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누적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합계는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앞서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설명한</w:t>
      </w:r>
      <w:r w:rsidRPr="00ED4019">
        <w:rPr>
          <w:rFonts w:ascii="Times New Roman" w:hAnsi="Times New Roman"/>
          <w:lang w:eastAsia="ko-KR"/>
        </w:rPr>
        <w:t xml:space="preserve"> </w:t>
      </w:r>
      <w:del w:id="3165" w:author="제이펍 출판사" w:date="2021-03-14T17:49:00Z">
        <w:r w:rsidRPr="00ED4019" w:rsidDel="001B0D03">
          <w:rPr>
            <w:rFonts w:ascii="Times New Roman" w:hAnsi="Times New Roman" w:hint="eastAsia"/>
            <w:lang w:eastAsia="ko-KR"/>
          </w:rPr>
          <w:delText>그룹핑</w:delText>
        </w:r>
      </w:del>
      <w:ins w:id="3166" w:author="제이펍 출판사" w:date="2021-03-14T17:49:00Z">
        <w:r w:rsidR="001B0D03">
          <w:rPr>
            <w:rFonts w:ascii="Times New Roman" w:hAnsi="Times New Roman" w:hint="eastAsia"/>
            <w:lang w:eastAsia="ko-KR"/>
          </w:rPr>
          <w:t>그루핑</w:t>
        </w:r>
      </w:ins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방법과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유사한데</w:t>
      </w:r>
      <w:r w:rsidRPr="00ED4019">
        <w:rPr>
          <w:rFonts w:ascii="Times New Roman" w:hAnsi="Times New Roman"/>
          <w:lang w:eastAsia="ko-KR"/>
        </w:rPr>
        <w:t xml:space="preserve">, </w:t>
      </w:r>
      <w:r w:rsidRPr="00ED4019">
        <w:rPr>
          <w:rStyle w:val="VerbatimChar"/>
          <w:rFonts w:ascii="Times New Roman" w:hAnsi="Times New Roman"/>
          <w:lang w:eastAsia="ko-KR"/>
        </w:rPr>
        <w:t>index_by()</w:t>
      </w:r>
      <w:r w:rsidRPr="00ED4019">
        <w:rPr>
          <w:rFonts w:ascii="Times New Roman" w:hAnsi="Times New Roman"/>
          <w:lang w:eastAsia="ko-KR"/>
        </w:rPr>
        <w:t>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사용하여</w:t>
      </w:r>
      <w:r w:rsidRPr="00ED4019">
        <w:rPr>
          <w:rFonts w:ascii="Times New Roman" w:hAnsi="Times New Roman"/>
          <w:lang w:eastAsia="ko-KR"/>
        </w:rPr>
        <w:t xml:space="preserve"> grouping</w:t>
      </w:r>
      <w:del w:id="3167" w:author="user" w:date="2021-03-22T10:41:00Z">
        <w:r w:rsidRPr="00ED4019" w:rsidDel="00320909">
          <w:rPr>
            <w:rFonts w:ascii="Times New Roman" w:hAnsi="Times New Roman"/>
            <w:lang w:eastAsia="ko-KR"/>
          </w:rPr>
          <w:delText xml:space="preserve"> </w:delText>
        </w:r>
      </w:del>
      <w:r w:rsidRPr="00ED4019">
        <w:rPr>
          <w:rFonts w:ascii="Times New Roman" w:hAnsi="Times New Roman"/>
          <w:lang w:eastAsia="ko-KR"/>
        </w:rPr>
        <w:t>하고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합계를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산출하는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방법의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Style w:val="VerbatimChar"/>
          <w:rFonts w:ascii="Times New Roman" w:hAnsi="Times New Roman"/>
          <w:lang w:eastAsia="ko-KR"/>
        </w:rPr>
        <w:t>sum()</w:t>
      </w:r>
      <w:r w:rsidRPr="00ED4019">
        <w:rPr>
          <w:rFonts w:ascii="Times New Roman" w:hAnsi="Times New Roman"/>
          <w:lang w:eastAsia="ko-KR"/>
        </w:rPr>
        <w:t>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Style w:val="VerbatimChar"/>
          <w:rFonts w:ascii="Times New Roman" w:hAnsi="Times New Roman"/>
          <w:lang w:eastAsia="ko-KR"/>
        </w:rPr>
        <w:t>cumsum()</w:t>
      </w:r>
      <w:r w:rsidRPr="00ED4019">
        <w:rPr>
          <w:rFonts w:ascii="Times New Roman" w:hAnsi="Times New Roman"/>
          <w:lang w:eastAsia="ko-KR"/>
        </w:rPr>
        <w:t>으로</w:t>
      </w:r>
      <w:r w:rsidRPr="00ED4019">
        <w:rPr>
          <w:rFonts w:ascii="Times New Roman" w:hAnsi="Times New Roman"/>
          <w:lang w:eastAsia="ko-KR"/>
        </w:rPr>
        <w:t xml:space="preserve">, </w:t>
      </w:r>
      <w:r w:rsidRPr="00ED4019">
        <w:rPr>
          <w:rStyle w:val="VerbatimChar"/>
          <w:rFonts w:ascii="Times New Roman" w:hAnsi="Times New Roman"/>
          <w:lang w:eastAsia="ko-KR"/>
        </w:rPr>
        <w:t>summarise()</w:t>
      </w:r>
      <w:r w:rsidRPr="00ED4019">
        <w:rPr>
          <w:rFonts w:ascii="Times New Roman" w:hAnsi="Times New Roman"/>
          <w:lang w:eastAsia="ko-KR"/>
        </w:rPr>
        <w:t>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Style w:val="VerbatimChar"/>
          <w:rFonts w:ascii="Times New Roman" w:hAnsi="Times New Roman"/>
          <w:lang w:eastAsia="ko-KR"/>
        </w:rPr>
        <w:t>mutate()</w:t>
      </w:r>
      <w:del w:id="3168" w:author="제이펍 출판사" w:date="2021-03-14T18:30:00Z">
        <w:r w:rsidRPr="00ED4019" w:rsidDel="002A2B40">
          <w:rPr>
            <w:rFonts w:ascii="Times New Roman" w:hAnsi="Times New Roman"/>
            <w:lang w:eastAsia="ko-KR"/>
          </w:rPr>
          <w:delText xml:space="preserve"> </w:delText>
        </w:r>
        <w:r w:rsidRPr="00ED4019" w:rsidDel="002A2B40">
          <w:rPr>
            <w:rFonts w:ascii="Times New Roman" w:hAnsi="Times New Roman"/>
            <w:lang w:eastAsia="ko-KR"/>
          </w:rPr>
          <w:delText>로</w:delText>
        </w:r>
        <w:r w:rsidRPr="00ED4019" w:rsidDel="002A2B40">
          <w:rPr>
            <w:rFonts w:ascii="Times New Roman" w:hAnsi="Times New Roman"/>
            <w:lang w:eastAsia="ko-KR"/>
          </w:rPr>
          <w:delText xml:space="preserve"> </w:delText>
        </w:r>
      </w:del>
      <w:ins w:id="3169" w:author="제이펍 출판사" w:date="2021-03-14T18:30:00Z">
        <w:r w:rsidR="002A2B40">
          <w:rPr>
            <w:rFonts w:ascii="Times New Roman" w:hAnsi="Times New Roman"/>
            <w:lang w:eastAsia="ko-KR"/>
          </w:rPr>
          <w:t>로</w:t>
        </w:r>
        <w:r w:rsidR="002A2B40">
          <w:rPr>
            <w:rFonts w:ascii="Times New Roman" w:hAnsi="Times New Roman"/>
            <w:lang w:eastAsia="ko-KR"/>
          </w:rPr>
          <w:t xml:space="preserve"> </w:t>
        </w:r>
      </w:ins>
      <w:r w:rsidRPr="00ED4019">
        <w:rPr>
          <w:rFonts w:ascii="Times New Roman" w:hAnsi="Times New Roman"/>
          <w:lang w:eastAsia="ko-KR"/>
        </w:rPr>
        <w:t>바꾸어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주면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간단히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끝난다</w:t>
      </w:r>
      <w:r w:rsidRPr="00ED4019">
        <w:rPr>
          <w:rFonts w:ascii="Times New Roman" w:hAnsi="Times New Roman"/>
          <w:lang w:eastAsia="ko-KR"/>
        </w:rPr>
        <w:t xml:space="preserve">. </w:t>
      </w:r>
      <w:r w:rsidRPr="00ED4019">
        <w:rPr>
          <w:rStyle w:val="VerbatimChar"/>
          <w:rFonts w:ascii="Times New Roman" w:hAnsi="Times New Roman"/>
          <w:lang w:eastAsia="ko-KR"/>
        </w:rPr>
        <w:t>mutate()</w:t>
      </w:r>
      <w:r w:rsidRPr="00ED4019">
        <w:rPr>
          <w:rFonts w:ascii="Times New Roman" w:hAnsi="Times New Roman"/>
          <w:lang w:eastAsia="ko-KR"/>
        </w:rPr>
        <w:t>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쓰는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이유는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누적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합계는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모든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관측</w:t>
      </w:r>
      <w:r w:rsidRPr="00ED4019">
        <w:rPr>
          <w:rFonts w:ascii="Times New Roman" w:hAnsi="Times New Roman" w:hint="eastAsia"/>
          <w:lang w:eastAsia="ko-KR"/>
        </w:rPr>
        <w:t>치</w:t>
      </w:r>
      <w:r w:rsidRPr="00ED4019">
        <w:rPr>
          <w:rFonts w:ascii="Times New Roman" w:hAnsi="Times New Roman"/>
          <w:lang w:eastAsia="ko-KR"/>
        </w:rPr>
        <w:t>에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필요한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열이기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때문이다</w:t>
      </w:r>
      <w:r w:rsidRPr="00ED4019">
        <w:rPr>
          <w:rFonts w:ascii="Times New Roman" w:hAnsi="Times New Roman"/>
          <w:lang w:eastAsia="ko-KR"/>
        </w:rPr>
        <w:t>.</w:t>
      </w:r>
    </w:p>
    <w:p w14:paraId="37013D28" w14:textId="77777777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3170" w:author="제이펍 출판사" w:date="2021-03-14T15:57:00Z">
          <w:pPr>
            <w:pStyle w:val="SourceCode"/>
          </w:pPr>
        </w:pPrChange>
      </w:pPr>
      <w:r w:rsidRPr="00ED4019">
        <w:rPr>
          <w:rStyle w:val="NormalTok"/>
          <w:rFonts w:ascii="Times New Roman" w:hAnsi="Times New Roman"/>
        </w:rPr>
        <w:t>employees.tsibble</w:t>
      </w:r>
      <w:r w:rsidRPr="00ED4019">
        <w:rPr>
          <w:rStyle w:val="SpecialCharTok"/>
          <w:rFonts w:ascii="Times New Roman" w:hAnsi="Times New Roman"/>
        </w:rPr>
        <w:t>%&gt;%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 </w:t>
      </w:r>
      <w:r w:rsidRPr="00ED4019">
        <w:rPr>
          <w:rStyle w:val="FunctionTok"/>
          <w:rFonts w:ascii="Times New Roman" w:hAnsi="Times New Roman"/>
        </w:rPr>
        <w:t>index_by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AttributeTok"/>
          <w:rFonts w:ascii="Times New Roman" w:hAnsi="Times New Roman"/>
        </w:rPr>
        <w:t>yearqtr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pecialCharTok"/>
          <w:rFonts w:ascii="Times New Roman" w:hAnsi="Times New Roman"/>
        </w:rPr>
        <w:t>~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unctionTok"/>
          <w:rFonts w:ascii="Times New Roman" w:hAnsi="Times New Roman"/>
        </w:rPr>
        <w:t>yearquarter</w:t>
      </w:r>
      <w:r w:rsidRPr="00ED4019">
        <w:rPr>
          <w:rStyle w:val="NormalTok"/>
          <w:rFonts w:ascii="Times New Roman" w:hAnsi="Times New Roman"/>
        </w:rPr>
        <w:t xml:space="preserve">(.)) </w:t>
      </w:r>
      <w:r w:rsidRPr="00ED4019">
        <w:rPr>
          <w:rStyle w:val="SpecialCharTok"/>
          <w:rFonts w:ascii="Times New Roman" w:hAnsi="Times New Roman"/>
        </w:rPr>
        <w:t>%&gt;%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 </w:t>
      </w:r>
      <w:r w:rsidRPr="00ED4019">
        <w:rPr>
          <w:rStyle w:val="FunctionTok"/>
          <w:rFonts w:ascii="Times New Roman" w:hAnsi="Times New Roman"/>
        </w:rPr>
        <w:t>mutate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AttributeTok"/>
          <w:rFonts w:ascii="Times New Roman" w:hAnsi="Times New Roman"/>
        </w:rPr>
        <w:t>cumsum.qtrly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unctionTok"/>
          <w:rFonts w:ascii="Times New Roman" w:hAnsi="Times New Roman"/>
        </w:rPr>
        <w:t>cumsum</w:t>
      </w:r>
      <w:r w:rsidRPr="00ED4019">
        <w:rPr>
          <w:rStyle w:val="NormalTok"/>
          <w:rFonts w:ascii="Times New Roman" w:hAnsi="Times New Roman"/>
        </w:rPr>
        <w:t xml:space="preserve">(total)) </w:t>
      </w:r>
      <w:r w:rsidRPr="00ED4019">
        <w:rPr>
          <w:rStyle w:val="SpecialCharTok"/>
          <w:rFonts w:ascii="Times New Roman" w:hAnsi="Times New Roman"/>
        </w:rPr>
        <w:t>%&gt;%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 </w:t>
      </w:r>
      <w:r w:rsidRPr="00ED4019">
        <w:rPr>
          <w:rStyle w:val="FunctionTok"/>
          <w:rFonts w:ascii="Times New Roman" w:hAnsi="Times New Roman"/>
        </w:rPr>
        <w:t>select</w:t>
      </w:r>
      <w:r w:rsidRPr="00ED4019">
        <w:rPr>
          <w:rStyle w:val="NormalTok"/>
          <w:rFonts w:ascii="Times New Roman" w:hAnsi="Times New Roman"/>
        </w:rPr>
        <w:t xml:space="preserve">(yearqtr, cumsum.qtrly) </w:t>
      </w:r>
      <w:r w:rsidRPr="00ED4019">
        <w:rPr>
          <w:rStyle w:val="SpecialCharTok"/>
          <w:rFonts w:ascii="Times New Roman" w:hAnsi="Times New Roman"/>
        </w:rPr>
        <w:t>%&gt;%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 </w:t>
      </w:r>
      <w:r w:rsidRPr="00ED4019">
        <w:rPr>
          <w:rStyle w:val="FunctionTok"/>
          <w:rFonts w:ascii="Times New Roman" w:hAnsi="Times New Roman"/>
        </w:rPr>
        <w:t>head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DecValTok"/>
          <w:rFonts w:ascii="Times New Roman" w:hAnsi="Times New Roman"/>
        </w:rPr>
        <w:t>10</w:t>
      </w:r>
      <w:r w:rsidRPr="00ED4019">
        <w:rPr>
          <w:rStyle w:val="NormalTok"/>
          <w:rFonts w:ascii="Times New Roman" w:hAnsi="Times New Roman"/>
        </w:rPr>
        <w:t>)</w:t>
      </w:r>
    </w:p>
    <w:p w14:paraId="4593F502" w14:textId="77777777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3171" w:author="제이펍 출판사" w:date="2021-03-14T15:57:00Z">
          <w:pPr>
            <w:pStyle w:val="SourceCode"/>
          </w:pPr>
        </w:pPrChange>
      </w:pPr>
      <w:r w:rsidRPr="00ED4019">
        <w:rPr>
          <w:rStyle w:val="VerbatimChar"/>
          <w:rFonts w:ascii="Times New Roman" w:hAnsi="Times New Roman"/>
        </w:rPr>
        <w:t># A tsibble: 10 x 3 [1D]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# Groups:    @ yearqtr [4]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   yearqtr cumsum.qtrly time      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     &lt;qtr        &lt;int &lt;date    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 1 2013 Q1        24287 2013-01-01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 2 2013 Q1        48502 2013-02-01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 3 2013 Q1        73238 2013-03-01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 4 2013 Q2        25322 2013-04-01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 5 2013 Q2        50932 2013-05-01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 6 2013 Q2        76618 2013-06-01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 7 2013 Q3        25681 2013-07-01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 8 2013 Q3        51194 2013-08-01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 9 2013 Q3        76895 2013-09-01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10 2013 Q4        25798 2013-10-01</w:t>
      </w:r>
    </w:p>
    <w:p w14:paraId="582B2085" w14:textId="77777777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3172" w:author="제이펍 출판사" w:date="2021-03-14T15:57:00Z">
          <w:pPr>
            <w:pStyle w:val="SourceCode"/>
          </w:pPr>
        </w:pPrChange>
      </w:pPr>
      <w:r w:rsidRPr="00ED4019">
        <w:rPr>
          <w:rStyle w:val="NormalTok"/>
          <w:rFonts w:ascii="Times New Roman" w:hAnsi="Times New Roman"/>
        </w:rPr>
        <w:t xml:space="preserve">covid19.tsibble[, </w:t>
      </w:r>
      <w:r w:rsidRPr="00ED4019">
        <w:rPr>
          <w:rStyle w:val="FunctionTok"/>
          <w:rFonts w:ascii="Times New Roman" w:hAnsi="Times New Roman"/>
        </w:rPr>
        <w:t>c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DecValTok"/>
          <w:rFonts w:ascii="Times New Roman" w:hAnsi="Times New Roman"/>
        </w:rPr>
        <w:t>1</w:t>
      </w:r>
      <w:r w:rsidRPr="00ED4019">
        <w:rPr>
          <w:rStyle w:val="NormalTok"/>
          <w:rFonts w:ascii="Times New Roman" w:hAnsi="Times New Roman"/>
        </w:rPr>
        <w:t>,</w:t>
      </w:r>
      <w:r w:rsidRPr="00ED4019">
        <w:rPr>
          <w:rStyle w:val="DecValTok"/>
          <w:rFonts w:ascii="Times New Roman" w:hAnsi="Times New Roman"/>
        </w:rPr>
        <w:t>3</w:t>
      </w:r>
      <w:r w:rsidRPr="00ED4019">
        <w:rPr>
          <w:rStyle w:val="NormalTok"/>
          <w:rFonts w:ascii="Times New Roman" w:hAnsi="Times New Roman"/>
        </w:rPr>
        <w:t>)]</w:t>
      </w:r>
      <w:r w:rsidRPr="00ED4019">
        <w:rPr>
          <w:rStyle w:val="SpecialCharTok"/>
          <w:rFonts w:ascii="Times New Roman" w:hAnsi="Times New Roman"/>
        </w:rPr>
        <w:t>%&gt;%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 </w:t>
      </w:r>
      <w:r w:rsidRPr="00ED4019">
        <w:rPr>
          <w:rStyle w:val="FunctionTok"/>
          <w:rFonts w:ascii="Times New Roman" w:hAnsi="Times New Roman"/>
        </w:rPr>
        <w:t>index_by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AttributeTok"/>
          <w:rFonts w:ascii="Times New Roman" w:hAnsi="Times New Roman"/>
        </w:rPr>
        <w:t>yearweek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pecialCharTok"/>
          <w:rFonts w:ascii="Times New Roman" w:hAnsi="Times New Roman"/>
        </w:rPr>
        <w:t>~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unctionTok"/>
          <w:rFonts w:ascii="Times New Roman" w:hAnsi="Times New Roman"/>
        </w:rPr>
        <w:t>yearweek</w:t>
      </w:r>
      <w:r w:rsidRPr="00ED4019">
        <w:rPr>
          <w:rStyle w:val="NormalTok"/>
          <w:rFonts w:ascii="Times New Roman" w:hAnsi="Times New Roman"/>
        </w:rPr>
        <w:t xml:space="preserve">(.)) </w:t>
      </w:r>
      <w:r w:rsidRPr="00ED4019">
        <w:rPr>
          <w:rStyle w:val="SpecialCharTok"/>
          <w:rFonts w:ascii="Times New Roman" w:hAnsi="Times New Roman"/>
        </w:rPr>
        <w:t>%&gt;%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 </w:t>
      </w:r>
      <w:r w:rsidRPr="00ED4019">
        <w:rPr>
          <w:rStyle w:val="FunctionTok"/>
          <w:rFonts w:ascii="Times New Roman" w:hAnsi="Times New Roman"/>
        </w:rPr>
        <w:t>mutate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AttributeTok"/>
          <w:rFonts w:ascii="Times New Roman" w:hAnsi="Times New Roman"/>
        </w:rPr>
        <w:t>cumsum.weekly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unctionTok"/>
          <w:rFonts w:ascii="Times New Roman" w:hAnsi="Times New Roman"/>
        </w:rPr>
        <w:t>cumsum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StringTok"/>
          <w:rFonts w:ascii="Times New Roman" w:hAnsi="Times New Roman"/>
        </w:rPr>
        <w:t>`</w:t>
      </w:r>
      <w:r w:rsidRPr="00ED4019">
        <w:rPr>
          <w:rStyle w:val="AttributeTok"/>
          <w:rFonts w:ascii="Times New Roman" w:hAnsi="Times New Roman"/>
        </w:rPr>
        <w:t>0-9</w:t>
      </w:r>
      <w:r w:rsidRPr="00ED4019">
        <w:rPr>
          <w:rStyle w:val="AttributeTok"/>
          <w:rFonts w:ascii="Times New Roman" w:hAnsi="Times New Roman"/>
        </w:rPr>
        <w:t>세</w:t>
      </w:r>
      <w:r w:rsidRPr="00ED4019">
        <w:rPr>
          <w:rStyle w:val="StringTok"/>
          <w:rFonts w:ascii="Times New Roman" w:hAnsi="Times New Roman"/>
        </w:rPr>
        <w:t>`</w:t>
      </w:r>
      <w:r w:rsidRPr="00ED4019">
        <w:rPr>
          <w:rStyle w:val="NormalTok"/>
          <w:rFonts w:ascii="Times New Roman" w:hAnsi="Times New Roman"/>
        </w:rPr>
        <w:t xml:space="preserve">)) </w:t>
      </w:r>
      <w:r w:rsidRPr="00ED4019">
        <w:rPr>
          <w:rStyle w:val="SpecialCharTok"/>
          <w:rFonts w:ascii="Times New Roman" w:hAnsi="Times New Roman"/>
        </w:rPr>
        <w:t>%&gt;%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 </w:t>
      </w:r>
      <w:r w:rsidRPr="00ED4019">
        <w:rPr>
          <w:rStyle w:val="FunctionTok"/>
          <w:rFonts w:ascii="Times New Roman" w:hAnsi="Times New Roman"/>
        </w:rPr>
        <w:t>head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DecValTok"/>
          <w:rFonts w:ascii="Times New Roman" w:hAnsi="Times New Roman"/>
        </w:rPr>
        <w:t>10</w:t>
      </w:r>
      <w:r w:rsidRPr="00ED4019">
        <w:rPr>
          <w:rStyle w:val="NormalTok"/>
          <w:rFonts w:ascii="Times New Roman" w:hAnsi="Times New Roman"/>
        </w:rPr>
        <w:t>)</w:t>
      </w:r>
    </w:p>
    <w:p w14:paraId="098B8382" w14:textId="77777777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3173" w:author="제이펍 출판사" w:date="2021-03-14T15:57:00Z">
          <w:pPr>
            <w:pStyle w:val="SourceCode"/>
          </w:pPr>
        </w:pPrChange>
      </w:pPr>
      <w:r w:rsidRPr="00ED4019">
        <w:rPr>
          <w:rStyle w:val="VerbatimChar"/>
          <w:rFonts w:ascii="Times New Roman" w:hAnsi="Times New Roman"/>
        </w:rPr>
        <w:t># A tsibble: 10 x 4 [1D]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# Groups:    @ yearweek [2]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   date       `0-9</w:t>
      </w:r>
      <w:r w:rsidRPr="00ED4019">
        <w:rPr>
          <w:rStyle w:val="VerbatimChar"/>
          <w:rFonts w:ascii="Times New Roman" w:hAnsi="Times New Roman"/>
        </w:rPr>
        <w:t>세</w:t>
      </w:r>
      <w:r w:rsidRPr="00ED4019">
        <w:rPr>
          <w:rStyle w:val="VerbatimChar"/>
          <w:rFonts w:ascii="Times New Roman" w:hAnsi="Times New Roman"/>
        </w:rPr>
        <w:t>` yearweek cumsum.weekly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   &lt;date       &lt;dbl   &lt;week         &lt;dbl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 1 2020-04-09       2 2020 W15             2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 2 2020-04-10       1 2020 W15             3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 3 2020-04-11       1 2020 W15             4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 4 2020-04-12       0 2020 W15             4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 5 2020-04-13       2 2020 W16             2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 6 2020-04-14       0 2020 W16             2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 7 2020-04-15       0 2020 W16             2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 8 2020-04-16       3 2020 W16             5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 9 2020-04-17       1 2020 W16             6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10 2020-04-18       2 2020 W16             8</w:t>
      </w:r>
    </w:p>
    <w:p w14:paraId="4840C900" w14:textId="77777777" w:rsidR="00FD7B2A" w:rsidRPr="00ED4019" w:rsidRDefault="00FD7B2A">
      <w:pPr>
        <w:pStyle w:val="Compact"/>
        <w:numPr>
          <w:ilvl w:val="0"/>
          <w:numId w:val="11"/>
        </w:numPr>
        <w:jc w:val="both"/>
        <w:rPr>
          <w:rFonts w:ascii="Times New Roman" w:hAnsi="Times New Roman"/>
        </w:rPr>
        <w:pPrChange w:id="3174" w:author="제이펍 출판사" w:date="2021-03-14T15:57:00Z">
          <w:pPr>
            <w:pStyle w:val="Compact"/>
            <w:numPr>
              <w:numId w:val="11"/>
            </w:numPr>
            <w:tabs>
              <w:tab w:val="num" w:pos="0"/>
            </w:tabs>
            <w:ind w:left="480" w:hanging="480"/>
          </w:pPr>
        </w:pPrChange>
      </w:pPr>
      <w:r w:rsidRPr="00ED4019">
        <w:rPr>
          <w:rStyle w:val="VerbatimChar"/>
          <w:rFonts w:ascii="Times New Roman" w:hAnsi="Times New Roman"/>
        </w:rPr>
        <w:t>xts</w:t>
      </w:r>
    </w:p>
    <w:p w14:paraId="786BD65E" w14:textId="05E7104F" w:rsidR="00FD7B2A" w:rsidRPr="00ED4019" w:rsidDel="00320909" w:rsidRDefault="00FD7B2A">
      <w:pPr>
        <w:jc w:val="both"/>
        <w:rPr>
          <w:del w:id="3175" w:author="user" w:date="2021-03-22T10:41:00Z"/>
          <w:rFonts w:ascii="Times New Roman" w:hAnsi="Times New Roman"/>
          <w:lang w:eastAsia="ko-KR"/>
        </w:rPr>
        <w:pPrChange w:id="3176" w:author="제이펍 출판사" w:date="2021-03-14T15:57:00Z">
          <w:pPr/>
        </w:pPrChange>
      </w:pPr>
      <w:r w:rsidRPr="00ED4019">
        <w:rPr>
          <w:rStyle w:val="VerbatimChar"/>
          <w:rFonts w:ascii="Times New Roman" w:hAnsi="Times New Roman"/>
          <w:lang w:eastAsia="ko-KR"/>
        </w:rPr>
        <w:t>xts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패키지에서는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누적</w:t>
      </w:r>
      <w:r w:rsidRPr="00ED4019">
        <w:rPr>
          <w:rFonts w:ascii="Times New Roman" w:hAnsi="Times New Roman" w:hint="eastAsia"/>
          <w:lang w:eastAsia="ko-KR"/>
        </w:rPr>
        <w:t>합</w:t>
      </w:r>
      <w:r w:rsidRPr="00ED4019">
        <w:rPr>
          <w:rFonts w:ascii="Times New Roman" w:hAnsi="Times New Roman"/>
          <w:lang w:eastAsia="ko-KR"/>
        </w:rPr>
        <w:t>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산출하는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함수를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제공하지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않는다</w:t>
      </w:r>
      <w:r w:rsidRPr="00ED4019">
        <w:rPr>
          <w:rFonts w:ascii="Times New Roman" w:hAnsi="Times New Roman"/>
          <w:lang w:eastAsia="ko-KR"/>
        </w:rPr>
        <w:t>.</w:t>
      </w:r>
      <w:ins w:id="3177" w:author="user" w:date="2021-03-22T10:41:00Z">
        <w:r w:rsidR="00320909">
          <w:rPr>
            <w:rFonts w:ascii="Times New Roman" w:hAnsi="Times New Roman" w:hint="eastAsia"/>
            <w:lang w:eastAsia="ko-KR"/>
          </w:rPr>
          <w:t xml:space="preserve"> </w:t>
        </w:r>
      </w:ins>
    </w:p>
    <w:p w14:paraId="5C0BDE64" w14:textId="0C694D84" w:rsidR="00FD7B2A" w:rsidRPr="00ED4019" w:rsidRDefault="00FD7B2A">
      <w:pPr>
        <w:jc w:val="both"/>
        <w:rPr>
          <w:rFonts w:ascii="Times New Roman" w:hAnsi="Times New Roman"/>
          <w:lang w:eastAsia="ko-KR"/>
        </w:rPr>
        <w:pPrChange w:id="3178" w:author="user" w:date="2021-03-22T10:41:00Z">
          <w:pPr>
            <w:pStyle w:val="a0"/>
          </w:pPr>
        </w:pPrChange>
      </w:pPr>
      <w:r w:rsidRPr="00ED4019">
        <w:rPr>
          <w:rFonts w:ascii="Times New Roman" w:hAnsi="Times New Roman"/>
          <w:lang w:eastAsia="ko-KR"/>
        </w:rPr>
        <w:t>그렇기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때문에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누적</w:t>
      </w:r>
      <w:r w:rsidRPr="00ED4019">
        <w:rPr>
          <w:rFonts w:ascii="Times New Roman" w:hAnsi="Times New Roman" w:hint="eastAsia"/>
          <w:lang w:eastAsia="ko-KR"/>
        </w:rPr>
        <w:t>합</w:t>
      </w:r>
      <w:r w:rsidRPr="00ED4019">
        <w:rPr>
          <w:rFonts w:ascii="Times New Roman" w:hAnsi="Times New Roman"/>
          <w:lang w:eastAsia="ko-KR"/>
        </w:rPr>
        <w:t>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구하기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위해서는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몇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단계를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거쳐야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한다</w:t>
      </w:r>
      <w:r w:rsidRPr="00ED4019">
        <w:rPr>
          <w:rFonts w:ascii="Times New Roman" w:hAnsi="Times New Roman"/>
          <w:lang w:eastAsia="ko-KR"/>
        </w:rPr>
        <w:t xml:space="preserve">. </w:t>
      </w:r>
      <w:r w:rsidRPr="00ED4019">
        <w:rPr>
          <w:rFonts w:ascii="Times New Roman" w:hAnsi="Times New Roman"/>
          <w:lang w:eastAsia="ko-KR"/>
        </w:rPr>
        <w:t>먼저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Style w:val="VerbatimChar"/>
          <w:rFonts w:ascii="Times New Roman" w:hAnsi="Times New Roman"/>
          <w:lang w:eastAsia="ko-KR"/>
        </w:rPr>
        <w:t>split()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함수를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사용하여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누적</w:t>
      </w:r>
      <w:r w:rsidRPr="00ED4019">
        <w:rPr>
          <w:rFonts w:ascii="Times New Roman" w:hAnsi="Times New Roman" w:hint="eastAsia"/>
          <w:lang w:eastAsia="ko-KR"/>
        </w:rPr>
        <w:t>합</w:t>
      </w:r>
      <w:r w:rsidRPr="00ED4019">
        <w:rPr>
          <w:rFonts w:ascii="Times New Roman" w:hAnsi="Times New Roman"/>
          <w:lang w:eastAsia="ko-KR"/>
        </w:rPr>
        <w:t>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적용할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시간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단위로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데이터를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분리</w:t>
      </w:r>
      <w:del w:id="3179" w:author="제이펍 출판사" w:date="2021-03-14T20:27:00Z">
        <w:r w:rsidRPr="00ED4019" w:rsidDel="00F13479">
          <w:rPr>
            <w:rFonts w:ascii="Times New Roman" w:hAnsi="Times New Roman"/>
            <w:lang w:eastAsia="ko-KR"/>
          </w:rPr>
          <w:delText>해준</w:delText>
        </w:r>
      </w:del>
      <w:ins w:id="3180" w:author="제이펍 출판사" w:date="2021-03-14T20:27:00Z">
        <w:r w:rsidR="00F13479">
          <w:rPr>
            <w:rFonts w:ascii="Times New Roman" w:hAnsi="Times New Roman"/>
            <w:lang w:eastAsia="ko-KR"/>
          </w:rPr>
          <w:t>해</w:t>
        </w:r>
        <w:r w:rsidR="00F13479">
          <w:rPr>
            <w:rFonts w:ascii="Times New Roman" w:hAnsi="Times New Roman"/>
            <w:lang w:eastAsia="ko-KR"/>
          </w:rPr>
          <w:t xml:space="preserve"> </w:t>
        </w:r>
        <w:r w:rsidR="00F13479">
          <w:rPr>
            <w:rFonts w:ascii="Times New Roman" w:hAnsi="Times New Roman"/>
            <w:lang w:eastAsia="ko-KR"/>
          </w:rPr>
          <w:t>준</w:t>
        </w:r>
      </w:ins>
      <w:r w:rsidRPr="00ED4019">
        <w:rPr>
          <w:rFonts w:ascii="Times New Roman" w:hAnsi="Times New Roman"/>
          <w:lang w:eastAsia="ko-KR"/>
        </w:rPr>
        <w:t>다</w:t>
      </w:r>
      <w:r w:rsidRPr="00ED4019">
        <w:rPr>
          <w:rFonts w:ascii="Times New Roman" w:hAnsi="Times New Roman"/>
          <w:lang w:eastAsia="ko-KR"/>
        </w:rPr>
        <w:t xml:space="preserve">. </w:t>
      </w:r>
      <w:r w:rsidRPr="00ED4019">
        <w:rPr>
          <w:rFonts w:ascii="Times New Roman" w:hAnsi="Times New Roman"/>
          <w:lang w:eastAsia="ko-KR"/>
        </w:rPr>
        <w:t>분리한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결과는</w:t>
      </w:r>
      <w:r w:rsidRPr="00ED4019">
        <w:rPr>
          <w:rFonts w:ascii="Times New Roman" w:hAnsi="Times New Roman"/>
          <w:lang w:eastAsia="ko-KR"/>
        </w:rPr>
        <w:t xml:space="preserve"> </w:t>
      </w:r>
      <w:commentRangeStart w:id="3181"/>
      <w:r w:rsidRPr="00ED4019">
        <w:rPr>
          <w:rFonts w:ascii="Times New Roman" w:hAnsi="Times New Roman"/>
          <w:lang w:eastAsia="ko-KR"/>
        </w:rPr>
        <w:t>list</w:t>
      </w:r>
      <w:commentRangeEnd w:id="3181"/>
      <w:r w:rsidR="00320909">
        <w:rPr>
          <w:rStyle w:val="af3"/>
        </w:rPr>
        <w:commentReference w:id="3181"/>
      </w:r>
      <w:r w:rsidRPr="00ED4019">
        <w:rPr>
          <w:rFonts w:ascii="Times New Roman" w:hAnsi="Times New Roman"/>
          <w:lang w:eastAsia="ko-KR"/>
        </w:rPr>
        <w:t>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형태로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반환되는데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결과를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Style w:val="VerbatimChar"/>
          <w:rFonts w:ascii="Times New Roman" w:hAnsi="Times New Roman"/>
          <w:lang w:eastAsia="ko-KR"/>
        </w:rPr>
        <w:t>lapply()</w:t>
      </w:r>
      <w:ins w:id="3182" w:author="user" w:date="2021-03-22T10:41:00Z">
        <w:r w:rsidR="00320909">
          <w:rPr>
            <w:rStyle w:val="VerbatimChar"/>
            <w:rFonts w:ascii="Times New Roman" w:hAnsi="Times New Roman" w:hint="eastAsia"/>
            <w:lang w:eastAsia="ko-KR"/>
          </w:rPr>
          <w:t xml:space="preserve"> </w:t>
        </w:r>
      </w:ins>
      <w:r w:rsidRPr="00ED4019">
        <w:rPr>
          <w:rFonts w:ascii="Times New Roman" w:hAnsi="Times New Roman"/>
          <w:lang w:eastAsia="ko-KR"/>
        </w:rPr>
        <w:t>함수를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이용하여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Style w:val="VerbatimChar"/>
          <w:rFonts w:ascii="Times New Roman" w:hAnsi="Times New Roman"/>
          <w:lang w:eastAsia="ko-KR"/>
        </w:rPr>
        <w:t>cumsum()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함수를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각각의</w:t>
      </w:r>
      <w:r w:rsidRPr="00ED4019">
        <w:rPr>
          <w:rFonts w:ascii="Times New Roman" w:hAnsi="Times New Roman"/>
          <w:lang w:eastAsia="ko-KR"/>
        </w:rPr>
        <w:t xml:space="preserve"> list</w:t>
      </w:r>
      <w:r w:rsidRPr="00ED4019">
        <w:rPr>
          <w:rFonts w:ascii="Times New Roman" w:hAnsi="Times New Roman"/>
          <w:lang w:eastAsia="ko-KR"/>
        </w:rPr>
        <w:t>에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적용시켜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준다</w:t>
      </w:r>
      <w:r w:rsidRPr="00ED4019">
        <w:rPr>
          <w:rFonts w:ascii="Times New Roman" w:hAnsi="Times New Roman"/>
          <w:lang w:eastAsia="ko-KR"/>
        </w:rPr>
        <w:t xml:space="preserve">. </w:t>
      </w:r>
      <w:r w:rsidRPr="00ED4019">
        <w:rPr>
          <w:rFonts w:ascii="Times New Roman" w:hAnsi="Times New Roman"/>
          <w:lang w:eastAsia="ko-KR"/>
        </w:rPr>
        <w:t>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결과는</w:t>
      </w:r>
      <w:r w:rsidRPr="00ED4019">
        <w:rPr>
          <w:rFonts w:ascii="Times New Roman" w:hAnsi="Times New Roman"/>
          <w:lang w:eastAsia="ko-KR"/>
        </w:rPr>
        <w:t xml:space="preserve"> list</w:t>
      </w:r>
      <w:r w:rsidRPr="00ED4019">
        <w:rPr>
          <w:rFonts w:ascii="Times New Roman" w:hAnsi="Times New Roman"/>
          <w:lang w:eastAsia="ko-KR"/>
        </w:rPr>
        <w:t>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형태이기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때문에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Style w:val="VerbatimChar"/>
          <w:rFonts w:ascii="Times New Roman" w:hAnsi="Times New Roman"/>
          <w:lang w:eastAsia="ko-KR"/>
        </w:rPr>
        <w:t>do.call()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함수를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이용하여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하나의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Style w:val="VerbatimChar"/>
          <w:rFonts w:ascii="Times New Roman" w:hAnsi="Times New Roman"/>
          <w:lang w:eastAsia="ko-KR"/>
        </w:rPr>
        <w:t>xts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형태로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다시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묶어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주면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원하는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값을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얻을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있다</w:t>
      </w:r>
      <w:r w:rsidRPr="00ED4019">
        <w:rPr>
          <w:rFonts w:ascii="Times New Roman" w:hAnsi="Times New Roman"/>
          <w:lang w:eastAsia="ko-KR"/>
        </w:rPr>
        <w:t>.</w:t>
      </w:r>
    </w:p>
    <w:p w14:paraId="4E5F811D" w14:textId="43018B8B" w:rsidR="00FD7B2A" w:rsidRPr="00ED4019" w:rsidRDefault="00FD7B2A">
      <w:pPr>
        <w:pStyle w:val="a0"/>
        <w:jc w:val="both"/>
        <w:rPr>
          <w:rFonts w:ascii="Times New Roman" w:hAnsi="Times New Roman"/>
          <w:lang w:eastAsia="ko-KR"/>
        </w:rPr>
        <w:pPrChange w:id="3183" w:author="제이펍 출판사" w:date="2021-03-14T15:57:00Z">
          <w:pPr>
            <w:pStyle w:val="a0"/>
          </w:pPr>
        </w:pPrChange>
      </w:pPr>
      <w:r w:rsidRPr="00ED4019">
        <w:rPr>
          <w:rFonts w:ascii="Times New Roman" w:hAnsi="Times New Roman"/>
          <w:lang w:eastAsia="ko-KR"/>
        </w:rPr>
        <w:lastRenderedPageBreak/>
        <w:t>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과정에서</w:t>
      </w:r>
      <w:r w:rsidRPr="00ED4019">
        <w:rPr>
          <w:rFonts w:ascii="Times New Roman" w:hAnsi="Times New Roman"/>
          <w:lang w:eastAsia="ko-KR"/>
        </w:rPr>
        <w:t xml:space="preserve"> list</w:t>
      </w:r>
      <w:r w:rsidRPr="00ED4019">
        <w:rPr>
          <w:rFonts w:ascii="Times New Roman" w:hAnsi="Times New Roman"/>
          <w:lang w:eastAsia="ko-KR"/>
        </w:rPr>
        <w:t>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다루는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함수인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Style w:val="VerbatimChar"/>
          <w:rFonts w:ascii="Times New Roman" w:hAnsi="Times New Roman"/>
          <w:lang w:eastAsia="ko-KR"/>
        </w:rPr>
        <w:t>lapply()</w:t>
      </w:r>
      <w:r w:rsidRPr="00ED4019">
        <w:rPr>
          <w:rFonts w:ascii="Times New Roman" w:hAnsi="Times New Roman"/>
          <w:lang w:eastAsia="ko-KR"/>
        </w:rPr>
        <w:t>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Style w:val="VerbatimChar"/>
          <w:rFonts w:ascii="Times New Roman" w:hAnsi="Times New Roman"/>
          <w:lang w:eastAsia="ko-KR"/>
        </w:rPr>
        <w:t>do.call()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함수가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사용되었다</w:t>
      </w:r>
      <w:r w:rsidRPr="00ED4019">
        <w:rPr>
          <w:rFonts w:ascii="Times New Roman" w:hAnsi="Times New Roman"/>
          <w:lang w:eastAsia="ko-KR"/>
        </w:rPr>
        <w:t xml:space="preserve">. </w:t>
      </w:r>
      <w:r w:rsidRPr="00ED4019">
        <w:rPr>
          <w:rFonts w:ascii="Times New Roman" w:hAnsi="Times New Roman"/>
          <w:lang w:eastAsia="ko-KR"/>
        </w:rPr>
        <w:t>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두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함수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모두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매개변수로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받은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함수를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각각의</w:t>
      </w:r>
      <w:r w:rsidRPr="00ED4019">
        <w:rPr>
          <w:rFonts w:ascii="Times New Roman" w:hAnsi="Times New Roman"/>
          <w:lang w:eastAsia="ko-KR"/>
        </w:rPr>
        <w:t xml:space="preserve"> list </w:t>
      </w:r>
      <w:r w:rsidRPr="00ED4019">
        <w:rPr>
          <w:rFonts w:ascii="Times New Roman" w:hAnsi="Times New Roman"/>
          <w:lang w:eastAsia="ko-KR"/>
        </w:rPr>
        <w:t>요소에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적용하는데</w:t>
      </w:r>
      <w:ins w:id="3184" w:author="user" w:date="2021-03-22T10:43:00Z">
        <w:r w:rsidR="00BA76D2">
          <w:rPr>
            <w:rFonts w:ascii="Times New Roman" w:hAnsi="Times New Roman" w:hint="eastAsia"/>
            <w:lang w:eastAsia="ko-KR"/>
          </w:rPr>
          <w:t>,</w:t>
        </w:r>
      </w:ins>
      <w:r w:rsidRPr="00ED4019">
        <w:rPr>
          <w:rFonts w:ascii="Times New Roman" w:hAnsi="Times New Roman"/>
          <w:lang w:eastAsia="ko-KR"/>
        </w:rPr>
        <w:t xml:space="preserve"> </w:t>
      </w:r>
      <w:del w:id="3185" w:author="user" w:date="2021-03-22T10:43:00Z">
        <w:r w:rsidRPr="00ED4019" w:rsidDel="00BA76D2">
          <w:rPr>
            <w:rFonts w:ascii="Times New Roman" w:hAnsi="Times New Roman"/>
            <w:lang w:eastAsia="ko-KR"/>
          </w:rPr>
          <w:delText>차이점은</w:delText>
        </w:r>
        <w:r w:rsidRPr="00ED4019" w:rsidDel="00BA76D2">
          <w:rPr>
            <w:rFonts w:ascii="Times New Roman" w:hAnsi="Times New Roman"/>
            <w:lang w:eastAsia="ko-KR"/>
          </w:rPr>
          <w:delText xml:space="preserve"> </w:delText>
        </w:r>
      </w:del>
      <w:r w:rsidRPr="00ED4019">
        <w:rPr>
          <w:rStyle w:val="VerbatimChar"/>
          <w:rFonts w:ascii="Times New Roman" w:hAnsi="Times New Roman"/>
          <w:lang w:eastAsia="ko-KR"/>
        </w:rPr>
        <w:t>lapply()</w:t>
      </w:r>
      <w:r w:rsidRPr="00ED4019">
        <w:rPr>
          <w:rFonts w:ascii="Times New Roman" w:hAnsi="Times New Roman"/>
          <w:lang w:eastAsia="ko-KR"/>
        </w:rPr>
        <w:t>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경우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각각의</w:t>
      </w:r>
      <w:r w:rsidRPr="00ED4019">
        <w:rPr>
          <w:rFonts w:ascii="Times New Roman" w:hAnsi="Times New Roman"/>
          <w:lang w:eastAsia="ko-KR"/>
        </w:rPr>
        <w:t xml:space="preserve"> list</w:t>
      </w:r>
      <w:r w:rsidRPr="00ED4019">
        <w:rPr>
          <w:rFonts w:ascii="Times New Roman" w:hAnsi="Times New Roman"/>
          <w:lang w:eastAsia="ko-KR"/>
        </w:rPr>
        <w:t>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모든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행에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대해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매개변수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함수를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적용하는</w:t>
      </w:r>
      <w:ins w:id="3186" w:author="user" w:date="2021-03-22T10:43:00Z">
        <w:r w:rsidR="00BA76D2">
          <w:rPr>
            <w:rFonts w:ascii="Times New Roman" w:hAnsi="Times New Roman" w:hint="eastAsia"/>
            <w:lang w:eastAsia="ko-KR"/>
          </w:rPr>
          <w:t xml:space="preserve"> </w:t>
        </w:r>
      </w:ins>
      <w:r w:rsidRPr="00ED4019">
        <w:rPr>
          <w:rFonts w:ascii="Times New Roman" w:hAnsi="Times New Roman"/>
          <w:lang w:eastAsia="ko-KR"/>
        </w:rPr>
        <w:t>데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반해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Style w:val="VerbatimChar"/>
          <w:rFonts w:ascii="Times New Roman" w:hAnsi="Times New Roman"/>
          <w:lang w:eastAsia="ko-KR"/>
        </w:rPr>
        <w:t>do.call()</w:t>
      </w:r>
      <w:r w:rsidRPr="00ED4019">
        <w:rPr>
          <w:rFonts w:ascii="Times New Roman" w:hAnsi="Times New Roman"/>
          <w:lang w:eastAsia="ko-KR"/>
        </w:rPr>
        <w:t>은</w:t>
      </w:r>
      <w:r w:rsidRPr="00ED4019">
        <w:rPr>
          <w:rFonts w:ascii="Times New Roman" w:hAnsi="Times New Roman"/>
          <w:lang w:eastAsia="ko-KR"/>
        </w:rPr>
        <w:t xml:space="preserve"> list</w:t>
      </w:r>
      <w:r w:rsidRPr="00ED4019">
        <w:rPr>
          <w:rFonts w:ascii="Times New Roman" w:hAnsi="Times New Roman"/>
          <w:lang w:eastAsia="ko-KR"/>
        </w:rPr>
        <w:t>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요소에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대해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함수를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적용한다는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점에서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차이가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있다</w:t>
      </w:r>
      <w:r w:rsidRPr="00ED4019">
        <w:rPr>
          <w:rFonts w:ascii="Times New Roman" w:hAnsi="Times New Roman"/>
          <w:lang w:eastAsia="ko-KR"/>
        </w:rPr>
        <w:t>.</w:t>
      </w:r>
    </w:p>
    <w:p w14:paraId="40E906C2" w14:textId="2D533E92" w:rsidR="00FD7B2A" w:rsidRPr="00ED4019" w:rsidRDefault="00FD7B2A">
      <w:pPr>
        <w:pStyle w:val="a0"/>
        <w:jc w:val="both"/>
        <w:rPr>
          <w:rFonts w:ascii="Times New Roman" w:hAnsi="Times New Roman"/>
          <w:lang w:eastAsia="ko-KR"/>
        </w:rPr>
        <w:pPrChange w:id="3187" w:author="제이펍 출판사" w:date="2021-03-14T15:57:00Z">
          <w:pPr>
            <w:pStyle w:val="a0"/>
          </w:pPr>
        </w:pPrChange>
      </w:pPr>
      <w:r w:rsidRPr="00ED4019">
        <w:rPr>
          <w:rFonts w:ascii="Times New Roman" w:hAnsi="Times New Roman"/>
          <w:lang w:eastAsia="ko-KR"/>
        </w:rPr>
        <w:t>아래의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예에서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Style w:val="VerbatimChar"/>
          <w:rFonts w:ascii="Times New Roman" w:hAnsi="Times New Roman"/>
          <w:lang w:eastAsia="ko-KR"/>
        </w:rPr>
        <w:t>lapply()</w:t>
      </w:r>
      <w:r w:rsidRPr="00ED4019">
        <w:rPr>
          <w:rFonts w:ascii="Times New Roman" w:hAnsi="Times New Roman"/>
          <w:lang w:eastAsia="ko-KR"/>
        </w:rPr>
        <w:t>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전달된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Style w:val="VerbatimChar"/>
          <w:rFonts w:ascii="Times New Roman" w:hAnsi="Times New Roman"/>
          <w:lang w:eastAsia="ko-KR"/>
        </w:rPr>
        <w:t>cumsum()</w:t>
      </w:r>
      <w:del w:id="3188" w:author="제이펍 출판사" w:date="2021-03-14T18:28:00Z">
        <w:r w:rsidRPr="00ED4019" w:rsidDel="002A2B40">
          <w:rPr>
            <w:rFonts w:ascii="Times New Roman" w:hAnsi="Times New Roman"/>
            <w:lang w:eastAsia="ko-KR"/>
          </w:rPr>
          <w:delText xml:space="preserve"> </w:delText>
        </w:r>
        <w:r w:rsidRPr="00ED4019" w:rsidDel="002A2B40">
          <w:rPr>
            <w:rFonts w:ascii="Times New Roman" w:hAnsi="Times New Roman"/>
            <w:lang w:eastAsia="ko-KR"/>
          </w:rPr>
          <w:delText>는</w:delText>
        </w:r>
        <w:r w:rsidRPr="00ED4019" w:rsidDel="002A2B40">
          <w:rPr>
            <w:rFonts w:ascii="Times New Roman" w:hAnsi="Times New Roman"/>
            <w:lang w:eastAsia="ko-KR"/>
          </w:rPr>
          <w:delText xml:space="preserve"> </w:delText>
        </w:r>
      </w:del>
      <w:ins w:id="3189" w:author="제이펍 출판사" w:date="2021-03-14T18:28:00Z">
        <w:r w:rsidR="002A2B40">
          <w:rPr>
            <w:rFonts w:ascii="Times New Roman" w:hAnsi="Times New Roman"/>
            <w:lang w:eastAsia="ko-KR"/>
          </w:rPr>
          <w:t>는</w:t>
        </w:r>
        <w:r w:rsidR="002A2B40">
          <w:rPr>
            <w:rFonts w:ascii="Times New Roman" w:hAnsi="Times New Roman"/>
            <w:lang w:eastAsia="ko-KR"/>
          </w:rPr>
          <w:t xml:space="preserve"> </w:t>
        </w:r>
      </w:ins>
      <w:r w:rsidRPr="00ED4019">
        <w:rPr>
          <w:rStyle w:val="VerbatimChar"/>
          <w:rFonts w:ascii="Times New Roman" w:hAnsi="Times New Roman"/>
          <w:lang w:eastAsia="ko-KR"/>
        </w:rPr>
        <w:t>split()</w:t>
      </w:r>
      <w:r w:rsidRPr="00ED4019">
        <w:rPr>
          <w:rFonts w:ascii="Times New Roman" w:hAnsi="Times New Roman"/>
          <w:lang w:eastAsia="ko-KR"/>
        </w:rPr>
        <w:t>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분리된</w:t>
      </w:r>
      <w:r w:rsidRPr="00ED4019">
        <w:rPr>
          <w:rFonts w:ascii="Times New Roman" w:hAnsi="Times New Roman"/>
          <w:lang w:eastAsia="ko-KR"/>
        </w:rPr>
        <w:t xml:space="preserve"> 12</w:t>
      </w:r>
      <w:r w:rsidRPr="00ED4019">
        <w:rPr>
          <w:rFonts w:ascii="Times New Roman" w:hAnsi="Times New Roman"/>
          <w:lang w:eastAsia="ko-KR"/>
        </w:rPr>
        <w:t>개의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요소의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각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행</w:t>
      </w:r>
      <w:r w:rsidRPr="00ED4019">
        <w:rPr>
          <w:rFonts w:ascii="Times New Roman" w:hAnsi="Times New Roman"/>
          <w:lang w:eastAsia="ko-KR"/>
        </w:rPr>
        <w:t>(</w:t>
      </w:r>
      <w:r w:rsidRPr="00ED4019">
        <w:rPr>
          <w:rFonts w:ascii="Times New Roman" w:hAnsi="Times New Roman"/>
          <w:lang w:eastAsia="ko-KR"/>
        </w:rPr>
        <w:t>총</w:t>
      </w:r>
      <w:r w:rsidRPr="00ED4019">
        <w:rPr>
          <w:rFonts w:ascii="Times New Roman" w:hAnsi="Times New Roman"/>
          <w:lang w:eastAsia="ko-KR"/>
        </w:rPr>
        <w:t xml:space="preserve"> 1,424</w:t>
      </w:r>
      <w:r w:rsidRPr="00ED4019">
        <w:rPr>
          <w:rFonts w:ascii="Times New Roman" w:hAnsi="Times New Roman"/>
          <w:lang w:eastAsia="ko-KR"/>
        </w:rPr>
        <w:t>개</w:t>
      </w:r>
      <w:r w:rsidRPr="00ED4019">
        <w:rPr>
          <w:rFonts w:ascii="Times New Roman" w:hAnsi="Times New Roman"/>
          <w:lang w:eastAsia="ko-KR"/>
        </w:rPr>
        <w:t>)</w:t>
      </w:r>
      <w:r w:rsidRPr="00ED4019">
        <w:rPr>
          <w:rFonts w:ascii="Times New Roman" w:hAnsi="Times New Roman"/>
          <w:lang w:eastAsia="ko-KR"/>
        </w:rPr>
        <w:t>에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적용되고</w:t>
      </w:r>
      <w:ins w:id="3190" w:author="user" w:date="2021-03-22T10:43:00Z">
        <w:r w:rsidR="00BA76D2">
          <w:rPr>
            <w:rFonts w:ascii="Times New Roman" w:hAnsi="Times New Roman" w:hint="eastAsia"/>
            <w:lang w:eastAsia="ko-KR"/>
          </w:rPr>
          <w:t>,</w:t>
        </w:r>
      </w:ins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Style w:val="VerbatimChar"/>
          <w:rFonts w:ascii="Times New Roman" w:hAnsi="Times New Roman"/>
          <w:lang w:eastAsia="ko-KR"/>
        </w:rPr>
        <w:t>do.call()</w:t>
      </w:r>
      <w:r w:rsidRPr="00ED4019">
        <w:rPr>
          <w:rFonts w:ascii="Times New Roman" w:hAnsi="Times New Roman"/>
          <w:lang w:eastAsia="ko-KR"/>
        </w:rPr>
        <w:t>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전달된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Style w:val="VerbatimChar"/>
          <w:rFonts w:ascii="Times New Roman" w:hAnsi="Times New Roman"/>
          <w:lang w:eastAsia="ko-KR"/>
        </w:rPr>
        <w:t>rbind()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함수는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Style w:val="VerbatimChar"/>
          <w:rFonts w:ascii="Times New Roman" w:hAnsi="Times New Roman"/>
          <w:lang w:eastAsia="ko-KR"/>
        </w:rPr>
        <w:t>split()</w:t>
      </w:r>
      <w:r w:rsidRPr="00ED4019">
        <w:rPr>
          <w:rFonts w:ascii="Times New Roman" w:hAnsi="Times New Roman"/>
          <w:lang w:eastAsia="ko-KR"/>
        </w:rPr>
        <w:t>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분리된</w:t>
      </w:r>
      <w:r w:rsidRPr="00ED4019">
        <w:rPr>
          <w:rFonts w:ascii="Times New Roman" w:hAnsi="Times New Roman"/>
          <w:lang w:eastAsia="ko-KR"/>
        </w:rPr>
        <w:t xml:space="preserve"> 12</w:t>
      </w:r>
      <w:r w:rsidRPr="00ED4019">
        <w:rPr>
          <w:rFonts w:ascii="Times New Roman" w:hAnsi="Times New Roman"/>
          <w:lang w:eastAsia="ko-KR"/>
        </w:rPr>
        <w:t>개의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요소에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적용되기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때문에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단순히</w:t>
      </w:r>
      <w:r w:rsidRPr="00ED4019">
        <w:rPr>
          <w:rFonts w:ascii="Times New Roman" w:hAnsi="Times New Roman"/>
          <w:lang w:eastAsia="ko-KR"/>
        </w:rPr>
        <w:t xml:space="preserve"> 12</w:t>
      </w:r>
      <w:r w:rsidRPr="00ED4019">
        <w:rPr>
          <w:rFonts w:ascii="Times New Roman" w:hAnsi="Times New Roman"/>
          <w:lang w:eastAsia="ko-KR"/>
        </w:rPr>
        <w:t>번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호출된다</w:t>
      </w:r>
      <w:r w:rsidRPr="00ED4019">
        <w:rPr>
          <w:rFonts w:ascii="Times New Roman" w:hAnsi="Times New Roman"/>
          <w:lang w:eastAsia="ko-KR"/>
        </w:rPr>
        <w:t>.</w:t>
      </w:r>
    </w:p>
    <w:p w14:paraId="46B5166B" w14:textId="77777777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3191" w:author="제이펍 출판사" w:date="2021-03-14T15:57:00Z">
          <w:pPr>
            <w:pStyle w:val="SourceCode"/>
          </w:pPr>
        </w:pPrChange>
      </w:pPr>
      <w:proofErr w:type="gramStart"/>
      <w:r w:rsidRPr="00ED4019">
        <w:rPr>
          <w:rStyle w:val="FunctionTok"/>
          <w:rFonts w:ascii="Times New Roman" w:hAnsi="Times New Roman"/>
        </w:rPr>
        <w:t>do.call</w:t>
      </w:r>
      <w:r w:rsidRPr="00ED4019">
        <w:rPr>
          <w:rStyle w:val="NormalTok"/>
          <w:rFonts w:ascii="Times New Roman" w:hAnsi="Times New Roman"/>
        </w:rPr>
        <w:t>(</w:t>
      </w:r>
      <w:proofErr w:type="gramEnd"/>
      <w:r w:rsidRPr="00ED4019">
        <w:rPr>
          <w:rStyle w:val="NormalTok"/>
          <w:rFonts w:ascii="Times New Roman" w:hAnsi="Times New Roman"/>
        </w:rPr>
        <w:t xml:space="preserve">rbind, </w:t>
      </w:r>
      <w:r w:rsidRPr="00ED4019">
        <w:rPr>
          <w:rStyle w:val="FunctionTok"/>
          <w:rFonts w:ascii="Times New Roman" w:hAnsi="Times New Roman"/>
        </w:rPr>
        <w:t>lapply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FunctionTok"/>
          <w:rFonts w:ascii="Times New Roman" w:hAnsi="Times New Roman"/>
        </w:rPr>
        <w:t>split</w:t>
      </w:r>
      <w:r w:rsidRPr="00ED4019">
        <w:rPr>
          <w:rStyle w:val="NormalTok"/>
          <w:rFonts w:ascii="Times New Roman" w:hAnsi="Times New Roman"/>
        </w:rPr>
        <w:t xml:space="preserve">(employees.xts, </w:t>
      </w:r>
      <w:r w:rsidRPr="00ED4019">
        <w:rPr>
          <w:rStyle w:val="AttributeTok"/>
          <w:rFonts w:ascii="Times New Roman" w:hAnsi="Times New Roman"/>
        </w:rPr>
        <w:t>f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'year'</w:t>
      </w:r>
      <w:r w:rsidRPr="00ED4019">
        <w:rPr>
          <w:rStyle w:val="NormalTok"/>
          <w:rFonts w:ascii="Times New Roman" w:hAnsi="Times New Roman"/>
        </w:rPr>
        <w:t xml:space="preserve">), cumsum)) </w:t>
      </w:r>
      <w:r w:rsidRPr="00ED4019">
        <w:rPr>
          <w:rStyle w:val="SpecialCharTok"/>
          <w:rFonts w:ascii="Times New Roman" w:hAnsi="Times New Roman"/>
        </w:rPr>
        <w:t>%&gt;%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 </w:t>
      </w:r>
      <w:r w:rsidRPr="00ED4019">
        <w:rPr>
          <w:rStyle w:val="FunctionTok"/>
          <w:rFonts w:ascii="Times New Roman" w:hAnsi="Times New Roman"/>
        </w:rPr>
        <w:t>head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DecValTok"/>
          <w:rFonts w:ascii="Times New Roman" w:hAnsi="Times New Roman"/>
        </w:rPr>
        <w:t>15</w:t>
      </w:r>
      <w:r w:rsidRPr="00ED4019">
        <w:rPr>
          <w:rStyle w:val="NormalTok"/>
          <w:rFonts w:ascii="Times New Roman" w:hAnsi="Times New Roman"/>
        </w:rPr>
        <w:t>)</w:t>
      </w:r>
    </w:p>
    <w:p w14:paraId="2C29EDD3" w14:textId="63B5C158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3192" w:author="제이펍 출판사" w:date="2021-03-14T15:57:00Z">
          <w:pPr>
            <w:pStyle w:val="SourceCode"/>
          </w:pPr>
        </w:pPrChange>
      </w:pPr>
      <w:r w:rsidRPr="00ED4019">
        <w:rPr>
          <w:rStyle w:val="VerbatimChar"/>
          <w:rFonts w:ascii="Times New Roman" w:hAnsi="Times New Roman"/>
        </w:rPr>
        <w:t xml:space="preserve">            total employees.edu </w:t>
      </w:r>
      <w:r w:rsidRPr="00ED4019">
        <w:rPr>
          <w:rStyle w:val="VerbatimChar"/>
          <w:rFonts w:ascii="Times New Roman" w:hAnsi="Times New Roman"/>
        </w:rPr>
        <w:t>증감</w:t>
      </w:r>
      <w:r w:rsidRPr="00ED4019">
        <w:rPr>
          <w:rStyle w:val="VerbatimChar"/>
          <w:rFonts w:ascii="Times New Roman" w:hAnsi="Times New Roman"/>
        </w:rPr>
        <w:t xml:space="preserve"> </w:t>
      </w:r>
      <w:del w:id="3193" w:author="user" w:date="2021-03-21T22:31:00Z">
        <w:r w:rsidRPr="00ED4019" w:rsidDel="004F2AC1">
          <w:rPr>
            <w:rStyle w:val="VerbatimChar"/>
            <w:rFonts w:ascii="Times New Roman" w:hAnsi="Times New Roman"/>
          </w:rPr>
          <w:delText>증감율</w:delText>
        </w:r>
      </w:del>
      <w:ins w:id="3194" w:author="user" w:date="2021-03-21T22:31:00Z">
        <w:r w:rsidR="004F2AC1">
          <w:rPr>
            <w:rStyle w:val="VerbatimChar"/>
            <w:rFonts w:ascii="Times New Roman" w:hAnsi="Times New Roman"/>
          </w:rPr>
          <w:t>증감률</w:t>
        </w:r>
      </w:ins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2013-01-01  24287          1710   NA     NA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2013-02-01  48502          3391   NA     NA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2013-03-01  73238          5107   NA     NA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2013-04-01  98560          6852   NA     NA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2013-05-01 124170          8626   NA     NA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2013-06-01 149856         10412   NA     NA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2013-07-01 175537         12225   NA     NA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2013-08-01 201050         14036   NA     NA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2013-09-01 226751         15830   NA     NA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2013-10-01 252549         17620   NA     NA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2013-11-01 278344         19413   NA     NA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2013-12-01 303592         21192   NA     NA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2014-01-01  25050          1748 -198   -0.8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2014-02-01  50166          3534 -132   -0.5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2014-03-01  75629          5348  215    0.9</w:t>
      </w:r>
    </w:p>
    <w:p w14:paraId="5F958128" w14:textId="0DF0DE0F" w:rsidR="00FD7B2A" w:rsidRDefault="0003168B">
      <w:pPr>
        <w:pStyle w:val="1"/>
        <w:numPr>
          <w:ilvl w:val="0"/>
          <w:numId w:val="0"/>
        </w:numPr>
        <w:jc w:val="both"/>
        <w:rPr>
          <w:lang w:eastAsia="ko-KR"/>
        </w:rPr>
        <w:pPrChange w:id="3195" w:author="user" w:date="2021-03-22T10:44:00Z">
          <w:pPr>
            <w:pStyle w:val="1"/>
          </w:pPr>
        </w:pPrChange>
      </w:pPr>
      <w:bookmarkStart w:id="3196" w:name="동월별-동분기별-동년별-plot"/>
      <w:bookmarkEnd w:id="3127"/>
      <w:ins w:id="3197" w:author="user" w:date="2021-03-22T10:44:00Z">
        <w:r>
          <w:rPr>
            <w:rFonts w:hint="eastAsia"/>
            <w:lang w:eastAsia="ko-KR"/>
          </w:rPr>
          <w:t xml:space="preserve">4.11 </w:t>
        </w:r>
      </w:ins>
      <w:r w:rsidR="00FD7B2A">
        <w:rPr>
          <w:lang w:eastAsia="ko-KR"/>
        </w:rPr>
        <w:t xml:space="preserve">동월별, 동분기별, 동년별 </w:t>
      </w:r>
      <w:del w:id="3198" w:author="user" w:date="2021-03-22T10:44:00Z">
        <w:r w:rsidR="00FD7B2A" w:rsidDel="0003168B">
          <w:rPr>
            <w:lang w:eastAsia="ko-KR"/>
          </w:rPr>
          <w:delText>Plot</w:delText>
        </w:r>
      </w:del>
      <w:ins w:id="3199" w:author="user" w:date="2021-03-22T10:44:00Z">
        <w:r>
          <w:rPr>
            <w:rFonts w:hint="eastAsia"/>
            <w:lang w:eastAsia="ko-KR"/>
          </w:rPr>
          <w:t>p</w:t>
        </w:r>
        <w:r>
          <w:rPr>
            <w:lang w:eastAsia="ko-KR"/>
          </w:rPr>
          <w:t>lot</w:t>
        </w:r>
      </w:ins>
    </w:p>
    <w:p w14:paraId="0588BCA4" w14:textId="560E3E00" w:rsidR="00FD7B2A" w:rsidRPr="00ED4019" w:rsidDel="00E61DCB" w:rsidRDefault="00FD7B2A">
      <w:pPr>
        <w:jc w:val="both"/>
        <w:rPr>
          <w:del w:id="3200" w:author="user" w:date="2021-03-22T10:45:00Z"/>
          <w:rFonts w:ascii="Times New Roman" w:hAnsi="Times New Roman"/>
          <w:lang w:eastAsia="ko-KR"/>
        </w:rPr>
        <w:pPrChange w:id="3201" w:author="제이펍 출판사" w:date="2021-03-14T15:57:00Z">
          <w:pPr/>
        </w:pPrChange>
      </w:pPr>
      <w:r w:rsidRPr="00ED4019">
        <w:rPr>
          <w:rFonts w:ascii="Times New Roman" w:hAnsi="Times New Roman"/>
          <w:lang w:eastAsia="ko-KR"/>
        </w:rPr>
        <w:t>앞선</w:t>
      </w:r>
      <w:r w:rsidRPr="00ED4019">
        <w:rPr>
          <w:rFonts w:ascii="Times New Roman" w:hAnsi="Times New Roman"/>
          <w:lang w:eastAsia="ko-KR"/>
        </w:rPr>
        <w:t xml:space="preserve"> plot</w:t>
      </w:r>
      <w:r w:rsidRPr="00ED4019">
        <w:rPr>
          <w:rFonts w:ascii="Times New Roman" w:hAnsi="Times New Roman"/>
          <w:lang w:eastAsia="ko-KR"/>
        </w:rPr>
        <w:t>에서처럼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시계열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데이터는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선</w:t>
      </w:r>
      <w:r w:rsidRPr="00ED4019">
        <w:rPr>
          <w:rFonts w:ascii="Times New Roman" w:hAnsi="Times New Roman"/>
          <w:lang w:eastAsia="ko-KR"/>
        </w:rPr>
        <w:t xml:space="preserve"> plot</w:t>
      </w:r>
      <w:r w:rsidRPr="00ED4019">
        <w:rPr>
          <w:rFonts w:ascii="Times New Roman" w:hAnsi="Times New Roman"/>
          <w:lang w:eastAsia="ko-KR"/>
        </w:rPr>
        <w:t>으로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그려지는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경우가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많다</w:t>
      </w:r>
      <w:r w:rsidRPr="00ED4019">
        <w:rPr>
          <w:rFonts w:ascii="Times New Roman" w:hAnsi="Times New Roman"/>
          <w:lang w:eastAsia="ko-KR"/>
        </w:rPr>
        <w:t xml:space="preserve">. </w:t>
      </w:r>
      <w:r w:rsidRPr="00ED4019">
        <w:rPr>
          <w:rFonts w:ascii="Times New Roman" w:hAnsi="Times New Roman"/>
          <w:lang w:eastAsia="ko-KR"/>
        </w:rPr>
        <w:t>하지만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동년</w:t>
      </w:r>
      <w:r w:rsidRPr="00ED4019">
        <w:rPr>
          <w:rFonts w:ascii="Times New Roman" w:hAnsi="Times New Roman"/>
          <w:lang w:eastAsia="ko-KR"/>
        </w:rPr>
        <w:t xml:space="preserve">, </w:t>
      </w:r>
      <w:r w:rsidRPr="00ED4019">
        <w:rPr>
          <w:rFonts w:ascii="Times New Roman" w:hAnsi="Times New Roman"/>
          <w:lang w:eastAsia="ko-KR"/>
        </w:rPr>
        <w:t>동월</w:t>
      </w:r>
      <w:r w:rsidRPr="00ED4019">
        <w:rPr>
          <w:rFonts w:ascii="Times New Roman" w:hAnsi="Times New Roman"/>
          <w:lang w:eastAsia="ko-KR"/>
        </w:rPr>
        <w:t xml:space="preserve">, </w:t>
      </w:r>
      <w:r w:rsidRPr="00ED4019">
        <w:rPr>
          <w:rFonts w:ascii="Times New Roman" w:hAnsi="Times New Roman"/>
          <w:lang w:eastAsia="ko-KR"/>
        </w:rPr>
        <w:t>동분기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데이터를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전체적으로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확인해야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할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경우</w:t>
      </w:r>
      <w:r w:rsidRPr="00ED4019">
        <w:rPr>
          <w:rFonts w:ascii="Times New Roman" w:hAnsi="Times New Roman"/>
          <w:lang w:eastAsia="ko-KR"/>
        </w:rPr>
        <w:t>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있다</w:t>
      </w:r>
      <w:r w:rsidRPr="00ED4019">
        <w:rPr>
          <w:rFonts w:ascii="Times New Roman" w:hAnsi="Times New Roman"/>
          <w:lang w:eastAsia="ko-KR"/>
        </w:rPr>
        <w:t xml:space="preserve">. </w:t>
      </w:r>
      <w:r w:rsidRPr="00ED4019">
        <w:rPr>
          <w:rFonts w:ascii="Times New Roman" w:hAnsi="Times New Roman"/>
          <w:lang w:eastAsia="ko-KR"/>
        </w:rPr>
        <w:t>이</w:t>
      </w:r>
      <w:r w:rsidRPr="00ED4019">
        <w:rPr>
          <w:rFonts w:ascii="Times New Roman" w:hAnsi="Times New Roman"/>
          <w:lang w:eastAsia="ko-KR"/>
        </w:rPr>
        <w:t xml:space="preserve"> plot</w:t>
      </w:r>
      <w:r w:rsidRPr="00ED4019">
        <w:rPr>
          <w:rFonts w:ascii="Times New Roman" w:hAnsi="Times New Roman"/>
          <w:lang w:eastAsia="ko-KR"/>
        </w:rPr>
        <w:t>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모든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시계열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객체에서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그릴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수는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없다</w:t>
      </w:r>
      <w:r w:rsidRPr="00ED4019">
        <w:rPr>
          <w:rFonts w:ascii="Times New Roman" w:hAnsi="Times New Roman"/>
          <w:lang w:eastAsia="ko-KR"/>
        </w:rPr>
        <w:t xml:space="preserve">. </w:t>
      </w:r>
      <w:r w:rsidRPr="00ED4019">
        <w:rPr>
          <w:rStyle w:val="VerbatimChar"/>
          <w:rFonts w:ascii="Times New Roman" w:hAnsi="Times New Roman"/>
          <w:lang w:eastAsia="ko-KR"/>
        </w:rPr>
        <w:t>ggplot()</w:t>
      </w:r>
      <w:r w:rsidRPr="00ED4019">
        <w:rPr>
          <w:rFonts w:ascii="Times New Roman" w:hAnsi="Times New Roman"/>
          <w:lang w:eastAsia="ko-KR"/>
        </w:rPr>
        <w:t>으로</w:t>
      </w:r>
      <w:r w:rsidRPr="00ED4019">
        <w:rPr>
          <w:rFonts w:ascii="Times New Roman" w:hAnsi="Times New Roman"/>
          <w:lang w:eastAsia="ko-KR"/>
        </w:rPr>
        <w:t xml:space="preserve"> </w:t>
      </w:r>
      <w:del w:id="3202" w:author="제이펍 출판사" w:date="2021-03-14T20:35:00Z">
        <w:r w:rsidRPr="00ED4019" w:rsidDel="00EE4FE2">
          <w:rPr>
            <w:rFonts w:ascii="Times New Roman" w:hAnsi="Times New Roman"/>
            <w:lang w:eastAsia="ko-KR"/>
          </w:rPr>
          <w:delText>데이터프레</w:delText>
        </w:r>
      </w:del>
      <w:ins w:id="3203" w:author="제이펍 출판사" w:date="2021-03-14T20:35:00Z">
        <w:r w:rsidR="00EE4FE2">
          <w:rPr>
            <w:rFonts w:ascii="Times New Roman" w:hAnsi="Times New Roman"/>
            <w:lang w:eastAsia="ko-KR"/>
          </w:rPr>
          <w:t>데이터</w:t>
        </w:r>
        <w:r w:rsidR="00EE4FE2">
          <w:rPr>
            <w:rFonts w:ascii="Times New Roman" w:hAnsi="Times New Roman"/>
            <w:lang w:eastAsia="ko-KR"/>
          </w:rPr>
          <w:t xml:space="preserve"> </w:t>
        </w:r>
        <w:r w:rsidR="00EE4FE2">
          <w:rPr>
            <w:rFonts w:ascii="Times New Roman" w:hAnsi="Times New Roman"/>
            <w:lang w:eastAsia="ko-KR"/>
          </w:rPr>
          <w:t>프레</w:t>
        </w:r>
      </w:ins>
      <w:r w:rsidRPr="00ED4019">
        <w:rPr>
          <w:rFonts w:ascii="Times New Roman" w:hAnsi="Times New Roman"/>
          <w:lang w:eastAsia="ko-KR"/>
        </w:rPr>
        <w:t>임이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가장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구현하기가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쉬운데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일부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시계열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패키지에서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제공하는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계절성</w:t>
      </w:r>
      <w:r w:rsidRPr="00ED4019">
        <w:rPr>
          <w:rFonts w:ascii="Times New Roman" w:hAnsi="Times New Roman"/>
          <w:lang w:eastAsia="ko-KR"/>
        </w:rPr>
        <w:t xml:space="preserve"> plot </w:t>
      </w:r>
      <w:r w:rsidRPr="00ED4019">
        <w:rPr>
          <w:rFonts w:ascii="Times New Roman" w:hAnsi="Times New Roman"/>
          <w:lang w:eastAsia="ko-KR"/>
        </w:rPr>
        <w:t>함수를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사용할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수도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있다</w:t>
      </w:r>
      <w:r w:rsidRPr="00ED4019">
        <w:rPr>
          <w:rFonts w:ascii="Times New Roman" w:hAnsi="Times New Roman"/>
          <w:lang w:eastAsia="ko-KR"/>
        </w:rPr>
        <w:t>.</w:t>
      </w:r>
      <w:ins w:id="3204" w:author="user" w:date="2021-03-22T10:45:00Z">
        <w:r w:rsidR="00E61DCB">
          <w:rPr>
            <w:rFonts w:ascii="Times New Roman" w:hAnsi="Times New Roman" w:hint="eastAsia"/>
            <w:lang w:eastAsia="ko-KR"/>
          </w:rPr>
          <w:t xml:space="preserve"> </w:t>
        </w:r>
      </w:ins>
    </w:p>
    <w:p w14:paraId="69B9A2A3" w14:textId="77777777" w:rsidR="00FD7B2A" w:rsidRPr="00ED4019" w:rsidRDefault="00FD7B2A">
      <w:pPr>
        <w:jc w:val="both"/>
        <w:rPr>
          <w:rFonts w:ascii="Times New Roman" w:hAnsi="Times New Roman"/>
          <w:lang w:eastAsia="ko-KR"/>
        </w:rPr>
        <w:pPrChange w:id="3205" w:author="user" w:date="2021-03-22T10:45:00Z">
          <w:pPr>
            <w:pStyle w:val="a0"/>
          </w:pPr>
        </w:pPrChange>
      </w:pPr>
      <w:r w:rsidRPr="00ED4019">
        <w:rPr>
          <w:rFonts w:ascii="Times New Roman" w:hAnsi="Times New Roman"/>
          <w:lang w:eastAsia="ko-KR"/>
        </w:rPr>
        <w:t>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절에서는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주로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상자</w:t>
      </w:r>
      <w:r w:rsidRPr="00ED4019">
        <w:rPr>
          <w:rFonts w:ascii="Times New Roman" w:hAnsi="Times New Roman"/>
          <w:lang w:eastAsia="ko-KR"/>
        </w:rPr>
        <w:t xml:space="preserve"> plot</w:t>
      </w:r>
      <w:r w:rsidRPr="00ED4019">
        <w:rPr>
          <w:rFonts w:ascii="Times New Roman" w:hAnsi="Times New Roman"/>
          <w:lang w:eastAsia="ko-KR"/>
        </w:rPr>
        <w:t>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활용하여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정보를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표현하도록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하겠다</w:t>
      </w:r>
      <w:r w:rsidRPr="00ED4019">
        <w:rPr>
          <w:rFonts w:ascii="Times New Roman" w:hAnsi="Times New Roman"/>
          <w:lang w:eastAsia="ko-KR"/>
        </w:rPr>
        <w:t>.</w:t>
      </w:r>
    </w:p>
    <w:p w14:paraId="11A136DC" w14:textId="3AA358FE" w:rsidR="00FD7B2A" w:rsidRPr="00ED4019" w:rsidRDefault="00FD7B2A">
      <w:pPr>
        <w:pStyle w:val="Compact"/>
        <w:numPr>
          <w:ilvl w:val="0"/>
          <w:numId w:val="11"/>
        </w:numPr>
        <w:jc w:val="both"/>
        <w:rPr>
          <w:rFonts w:ascii="Times New Roman" w:hAnsi="Times New Roman"/>
        </w:rPr>
        <w:pPrChange w:id="3206" w:author="제이펍 출판사" w:date="2021-03-14T15:57:00Z">
          <w:pPr>
            <w:pStyle w:val="Compact"/>
            <w:numPr>
              <w:numId w:val="11"/>
            </w:numPr>
            <w:tabs>
              <w:tab w:val="num" w:pos="0"/>
            </w:tabs>
            <w:ind w:left="480" w:hanging="480"/>
          </w:pPr>
        </w:pPrChange>
      </w:pPr>
      <w:del w:id="3207" w:author="제이펍 출판사" w:date="2021-03-14T20:35:00Z">
        <w:r w:rsidRPr="00ED4019" w:rsidDel="00EE4FE2">
          <w:rPr>
            <w:rFonts w:ascii="Times New Roman" w:hAnsi="Times New Roman"/>
          </w:rPr>
          <w:delText>데이터프레</w:delText>
        </w:r>
      </w:del>
      <w:ins w:id="3208" w:author="제이펍 출판사" w:date="2021-03-14T20:35:00Z">
        <w:r w:rsidR="00EE4FE2">
          <w:rPr>
            <w:rFonts w:ascii="Times New Roman" w:hAnsi="Times New Roman"/>
          </w:rPr>
          <w:t>데이터</w:t>
        </w:r>
        <w:r w:rsidR="00EE4FE2">
          <w:rPr>
            <w:rFonts w:ascii="Times New Roman" w:hAnsi="Times New Roman"/>
          </w:rPr>
          <w:t xml:space="preserve"> </w:t>
        </w:r>
        <w:r w:rsidR="00EE4FE2">
          <w:rPr>
            <w:rFonts w:ascii="Times New Roman" w:hAnsi="Times New Roman"/>
          </w:rPr>
          <w:t>프레</w:t>
        </w:r>
      </w:ins>
      <w:r w:rsidRPr="00ED4019">
        <w:rPr>
          <w:rFonts w:ascii="Times New Roman" w:hAnsi="Times New Roman"/>
        </w:rPr>
        <w:t>임</w:t>
      </w:r>
      <w:del w:id="3209" w:author="user" w:date="2021-03-22T10:45:00Z">
        <w:r w:rsidRPr="00ED4019" w:rsidDel="00E61DCB">
          <w:rPr>
            <w:rFonts w:ascii="Times New Roman" w:hAnsi="Times New Roman"/>
          </w:rPr>
          <w:delText xml:space="preserve"> </w:delText>
        </w:r>
      </w:del>
      <w:r w:rsidRPr="00ED4019">
        <w:rPr>
          <w:rFonts w:ascii="Times New Roman" w:hAnsi="Times New Roman"/>
        </w:rPr>
        <w:t xml:space="preserve">: </w:t>
      </w:r>
      <w:r w:rsidRPr="00ED4019">
        <w:rPr>
          <w:rStyle w:val="VerbatimChar"/>
          <w:rFonts w:ascii="Times New Roman" w:hAnsi="Times New Roman"/>
        </w:rPr>
        <w:t>group_by()</w:t>
      </w:r>
    </w:p>
    <w:p w14:paraId="70C2621F" w14:textId="37F072CE" w:rsidR="00FD7B2A" w:rsidRPr="00ED4019" w:rsidRDefault="00FD7B2A">
      <w:pPr>
        <w:jc w:val="both"/>
        <w:rPr>
          <w:rFonts w:ascii="Times New Roman" w:hAnsi="Times New Roman"/>
          <w:lang w:eastAsia="ko-KR"/>
        </w:rPr>
        <w:pPrChange w:id="3210" w:author="제이펍 출판사" w:date="2021-03-14T15:57:00Z">
          <w:pPr/>
        </w:pPrChange>
      </w:pPr>
      <w:del w:id="3211" w:author="제이펍 출판사" w:date="2021-03-14T20:35:00Z">
        <w:r w:rsidRPr="00ED4019" w:rsidDel="00EE4FE2">
          <w:rPr>
            <w:rFonts w:ascii="Times New Roman" w:hAnsi="Times New Roman"/>
            <w:lang w:eastAsia="ko-KR"/>
          </w:rPr>
          <w:delText>데이터프레</w:delText>
        </w:r>
      </w:del>
      <w:ins w:id="3212" w:author="제이펍 출판사" w:date="2021-03-14T20:35:00Z">
        <w:r w:rsidR="00EE4FE2">
          <w:rPr>
            <w:rFonts w:ascii="Times New Roman" w:hAnsi="Times New Roman"/>
            <w:lang w:eastAsia="ko-KR"/>
          </w:rPr>
          <w:t>데이터</w:t>
        </w:r>
        <w:r w:rsidR="00EE4FE2">
          <w:rPr>
            <w:rFonts w:ascii="Times New Roman" w:hAnsi="Times New Roman"/>
            <w:lang w:eastAsia="ko-KR"/>
          </w:rPr>
          <w:t xml:space="preserve"> </w:t>
        </w:r>
        <w:r w:rsidR="00EE4FE2">
          <w:rPr>
            <w:rFonts w:ascii="Times New Roman" w:hAnsi="Times New Roman"/>
            <w:lang w:eastAsia="ko-KR"/>
          </w:rPr>
          <w:t>프레</w:t>
        </w:r>
      </w:ins>
      <w:r w:rsidRPr="00ED4019">
        <w:rPr>
          <w:rFonts w:ascii="Times New Roman" w:hAnsi="Times New Roman"/>
          <w:lang w:eastAsia="ko-KR"/>
        </w:rPr>
        <w:t>임을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사용한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동월</w:t>
      </w:r>
      <w:r w:rsidRPr="00ED4019">
        <w:rPr>
          <w:rFonts w:ascii="Times New Roman" w:hAnsi="Times New Roman"/>
          <w:lang w:eastAsia="ko-KR"/>
        </w:rPr>
        <w:t xml:space="preserve">, </w:t>
      </w:r>
      <w:r w:rsidRPr="00ED4019">
        <w:rPr>
          <w:rFonts w:ascii="Times New Roman" w:hAnsi="Times New Roman"/>
          <w:lang w:eastAsia="ko-KR"/>
        </w:rPr>
        <w:t>동분기별</w:t>
      </w:r>
      <w:r w:rsidRPr="00ED4019">
        <w:rPr>
          <w:rFonts w:ascii="Times New Roman" w:hAnsi="Times New Roman"/>
          <w:lang w:eastAsia="ko-KR"/>
        </w:rPr>
        <w:t xml:space="preserve">, </w:t>
      </w:r>
      <w:r w:rsidRPr="00ED4019">
        <w:rPr>
          <w:rFonts w:ascii="Times New Roman" w:hAnsi="Times New Roman"/>
          <w:lang w:eastAsia="ko-KR"/>
        </w:rPr>
        <w:t>동년별</w:t>
      </w:r>
      <w:r w:rsidRPr="00ED4019">
        <w:rPr>
          <w:rFonts w:ascii="Times New Roman" w:hAnsi="Times New Roman"/>
          <w:lang w:eastAsia="ko-KR"/>
        </w:rPr>
        <w:t xml:space="preserve"> plot</w:t>
      </w:r>
      <w:r w:rsidRPr="00ED4019">
        <w:rPr>
          <w:rFonts w:ascii="Times New Roman" w:hAnsi="Times New Roman"/>
          <w:lang w:eastAsia="ko-KR"/>
        </w:rPr>
        <w:t>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우선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데이터를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적절히</w:t>
      </w:r>
      <w:r w:rsidRPr="00ED4019">
        <w:rPr>
          <w:rFonts w:ascii="Times New Roman" w:hAnsi="Times New Roman"/>
          <w:lang w:eastAsia="ko-KR"/>
        </w:rPr>
        <w:t xml:space="preserve"> </w:t>
      </w:r>
      <w:del w:id="3213" w:author="제이펍 출판사" w:date="2021-03-14T17:49:00Z">
        <w:r w:rsidRPr="00ED4019" w:rsidDel="001B0D03">
          <w:rPr>
            <w:rFonts w:ascii="Times New Roman" w:hAnsi="Times New Roman" w:hint="eastAsia"/>
            <w:lang w:eastAsia="ko-KR"/>
          </w:rPr>
          <w:delText>그룹핑</w:delText>
        </w:r>
      </w:del>
      <w:ins w:id="3214" w:author="제이펍 출판사" w:date="2021-03-14T17:49:00Z">
        <w:r w:rsidR="001B0D03">
          <w:rPr>
            <w:rFonts w:ascii="Times New Roman" w:hAnsi="Times New Roman" w:hint="eastAsia"/>
            <w:lang w:eastAsia="ko-KR"/>
          </w:rPr>
          <w:t>그루핑</w:t>
        </w:r>
      </w:ins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해</w:t>
      </w:r>
      <w:del w:id="3215" w:author="제이펍 출판사" w:date="2021-03-14T20:18:00Z">
        <w:r w:rsidRPr="00ED4019" w:rsidDel="00766301">
          <w:rPr>
            <w:rFonts w:ascii="Times New Roman" w:hAnsi="Times New Roman"/>
            <w:lang w:eastAsia="ko-KR"/>
          </w:rPr>
          <w:delText>야한</w:delText>
        </w:r>
      </w:del>
      <w:ins w:id="3216" w:author="제이펍 출판사" w:date="2021-03-14T20:18:00Z">
        <w:r w:rsidR="00766301">
          <w:rPr>
            <w:rFonts w:ascii="Times New Roman" w:hAnsi="Times New Roman"/>
            <w:lang w:eastAsia="ko-KR"/>
          </w:rPr>
          <w:t>야</w:t>
        </w:r>
        <w:r w:rsidR="00766301">
          <w:rPr>
            <w:rFonts w:ascii="Times New Roman" w:hAnsi="Times New Roman"/>
            <w:lang w:eastAsia="ko-KR"/>
          </w:rPr>
          <w:t xml:space="preserve"> </w:t>
        </w:r>
        <w:r w:rsidR="00766301">
          <w:rPr>
            <w:rFonts w:ascii="Times New Roman" w:hAnsi="Times New Roman"/>
            <w:lang w:eastAsia="ko-KR"/>
          </w:rPr>
          <w:t>한</w:t>
        </w:r>
      </w:ins>
      <w:r w:rsidRPr="00ED4019">
        <w:rPr>
          <w:rFonts w:ascii="Times New Roman" w:hAnsi="Times New Roman"/>
          <w:lang w:eastAsia="ko-KR"/>
        </w:rPr>
        <w:t>다</w:t>
      </w:r>
      <w:r w:rsidRPr="00ED4019">
        <w:rPr>
          <w:rFonts w:ascii="Times New Roman" w:hAnsi="Times New Roman"/>
          <w:lang w:eastAsia="ko-KR"/>
        </w:rPr>
        <w:t>.</w:t>
      </w:r>
    </w:p>
    <w:p w14:paraId="6C3B350C" w14:textId="0DF84FFB" w:rsidR="00FD7B2A" w:rsidRPr="00ED4019" w:rsidRDefault="00FD7B2A">
      <w:pPr>
        <w:pStyle w:val="a0"/>
        <w:jc w:val="both"/>
        <w:rPr>
          <w:rFonts w:ascii="Times New Roman" w:hAnsi="Times New Roman"/>
          <w:lang w:eastAsia="ko-KR"/>
        </w:rPr>
        <w:pPrChange w:id="3217" w:author="제이펍 출판사" w:date="2021-03-14T15:57:00Z">
          <w:pPr>
            <w:pStyle w:val="a0"/>
          </w:pPr>
        </w:pPrChange>
      </w:pPr>
      <w:r w:rsidRPr="00ED4019">
        <w:rPr>
          <w:rFonts w:ascii="Times New Roman" w:hAnsi="Times New Roman"/>
          <w:lang w:eastAsia="ko-KR"/>
        </w:rPr>
        <w:t>앞의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예제에서</w:t>
      </w:r>
      <w:r w:rsidRPr="00ED4019">
        <w:rPr>
          <w:rFonts w:ascii="Times New Roman" w:hAnsi="Times New Roman" w:hint="eastAsia"/>
          <w:lang w:eastAsia="ko-KR"/>
        </w:rPr>
        <w:t>처럼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월별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데이터로</w:t>
      </w:r>
      <w:r w:rsidRPr="00ED4019">
        <w:rPr>
          <w:rFonts w:ascii="Times New Roman" w:hAnsi="Times New Roman"/>
          <w:lang w:eastAsia="ko-KR"/>
        </w:rPr>
        <w:t xml:space="preserve"> </w:t>
      </w:r>
      <w:del w:id="3218" w:author="제이펍 출판사" w:date="2021-03-14T17:49:00Z">
        <w:r w:rsidRPr="00ED4019" w:rsidDel="001B0D03">
          <w:rPr>
            <w:rFonts w:ascii="Times New Roman" w:hAnsi="Times New Roman" w:hint="eastAsia"/>
            <w:lang w:eastAsia="ko-KR"/>
          </w:rPr>
          <w:delText>그룹핑</w:delText>
        </w:r>
      </w:del>
      <w:ins w:id="3219" w:author="제이펍 출판사" w:date="2021-03-14T17:49:00Z">
        <w:r w:rsidR="001B0D03">
          <w:rPr>
            <w:rFonts w:ascii="Times New Roman" w:hAnsi="Times New Roman" w:hint="eastAsia"/>
            <w:lang w:eastAsia="ko-KR"/>
          </w:rPr>
          <w:t>그루핑</w:t>
        </w:r>
      </w:ins>
      <w:r w:rsidRPr="00ED4019">
        <w:rPr>
          <w:rFonts w:ascii="Times New Roman" w:hAnsi="Times New Roman"/>
          <w:lang w:eastAsia="ko-KR"/>
        </w:rPr>
        <w:t>하기를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원하면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큰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시간인</w:t>
      </w:r>
      <w:r w:rsidRPr="00ED4019">
        <w:rPr>
          <w:rFonts w:ascii="Times New Roman" w:hAnsi="Times New Roman"/>
          <w:lang w:eastAsia="ko-KR"/>
        </w:rPr>
        <w:t xml:space="preserve"> </w:t>
      </w:r>
      <w:del w:id="3220" w:author="user" w:date="2021-03-22T10:46:00Z">
        <w:r w:rsidRPr="00ED4019" w:rsidDel="00E61DCB">
          <w:rPr>
            <w:rFonts w:ascii="Times New Roman" w:hAnsi="Times New Roman"/>
            <w:lang w:eastAsia="ko-KR"/>
          </w:rPr>
          <w:delText>년도도</w:delText>
        </w:r>
        <w:r w:rsidRPr="00ED4019" w:rsidDel="00E61DCB">
          <w:rPr>
            <w:rFonts w:ascii="Times New Roman" w:hAnsi="Times New Roman"/>
            <w:lang w:eastAsia="ko-KR"/>
          </w:rPr>
          <w:delText xml:space="preserve"> </w:delText>
        </w:r>
      </w:del>
      <w:ins w:id="3221" w:author="user" w:date="2021-03-22T10:46:00Z">
        <w:r w:rsidR="00E61DCB">
          <w:rPr>
            <w:rFonts w:ascii="Times New Roman" w:hAnsi="Times New Roman" w:hint="eastAsia"/>
            <w:lang w:eastAsia="ko-KR"/>
          </w:rPr>
          <w:t>연</w:t>
        </w:r>
        <w:r w:rsidR="00E61DCB" w:rsidRPr="00ED4019">
          <w:rPr>
            <w:rFonts w:ascii="Times New Roman" w:hAnsi="Times New Roman"/>
            <w:lang w:eastAsia="ko-KR"/>
          </w:rPr>
          <w:t>도도</w:t>
        </w:r>
        <w:r w:rsidR="00E61DCB" w:rsidRPr="00ED4019">
          <w:rPr>
            <w:rFonts w:ascii="Times New Roman" w:hAnsi="Times New Roman"/>
            <w:lang w:eastAsia="ko-KR"/>
          </w:rPr>
          <w:t xml:space="preserve"> </w:t>
        </w:r>
      </w:ins>
      <w:r w:rsidRPr="00ED4019">
        <w:rPr>
          <w:rFonts w:ascii="Times New Roman" w:hAnsi="Times New Roman"/>
          <w:lang w:eastAsia="ko-KR"/>
        </w:rPr>
        <w:t>같이</w:t>
      </w:r>
      <w:r w:rsidRPr="00ED4019">
        <w:rPr>
          <w:rFonts w:ascii="Times New Roman" w:hAnsi="Times New Roman"/>
          <w:lang w:eastAsia="ko-KR"/>
        </w:rPr>
        <w:t xml:space="preserve"> </w:t>
      </w:r>
      <w:del w:id="3222" w:author="제이펍 출판사" w:date="2021-03-14T17:49:00Z">
        <w:r w:rsidRPr="00ED4019" w:rsidDel="001B0D03">
          <w:rPr>
            <w:rFonts w:ascii="Times New Roman" w:hAnsi="Times New Roman" w:hint="eastAsia"/>
            <w:lang w:eastAsia="ko-KR"/>
          </w:rPr>
          <w:delText>그룹핑</w:delText>
        </w:r>
      </w:del>
      <w:ins w:id="3223" w:author="제이펍 출판사" w:date="2021-03-14T17:49:00Z">
        <w:r w:rsidR="001B0D03">
          <w:rPr>
            <w:rFonts w:ascii="Times New Roman" w:hAnsi="Times New Roman" w:hint="eastAsia"/>
            <w:lang w:eastAsia="ko-KR"/>
          </w:rPr>
          <w:t>그루핑</w:t>
        </w:r>
      </w:ins>
      <w:r w:rsidRPr="00ED4019">
        <w:rPr>
          <w:rFonts w:ascii="Times New Roman" w:hAnsi="Times New Roman"/>
          <w:lang w:eastAsia="ko-KR"/>
        </w:rPr>
        <w:t>해서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전체적인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시간적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흐름을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놓치지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않도록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유지하였다</w:t>
      </w:r>
      <w:r w:rsidRPr="00ED4019">
        <w:rPr>
          <w:rFonts w:ascii="Times New Roman" w:hAnsi="Times New Roman"/>
          <w:lang w:eastAsia="ko-KR"/>
        </w:rPr>
        <w:t xml:space="preserve">. </w:t>
      </w:r>
      <w:r w:rsidRPr="00ED4019">
        <w:rPr>
          <w:rFonts w:ascii="Times New Roman" w:hAnsi="Times New Roman"/>
          <w:lang w:eastAsia="ko-KR"/>
        </w:rPr>
        <w:t>하지만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매</w:t>
      </w:r>
      <w:r w:rsidRPr="00ED4019">
        <w:rPr>
          <w:rFonts w:ascii="Times New Roman" w:hAnsi="Times New Roman"/>
          <w:lang w:eastAsia="ko-KR"/>
        </w:rPr>
        <w:t xml:space="preserve"> 1</w:t>
      </w:r>
      <w:r w:rsidRPr="00ED4019">
        <w:rPr>
          <w:rFonts w:ascii="Times New Roman" w:hAnsi="Times New Roman"/>
          <w:lang w:eastAsia="ko-KR"/>
        </w:rPr>
        <w:t>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판매량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등과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같이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시간적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흐름보다는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시간적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특성만을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원할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경우는</w:t>
      </w:r>
      <w:r w:rsidRPr="00ED4019">
        <w:rPr>
          <w:rFonts w:ascii="Times New Roman" w:hAnsi="Times New Roman"/>
          <w:lang w:eastAsia="ko-KR"/>
        </w:rPr>
        <w:t xml:space="preserve"> </w:t>
      </w:r>
      <w:del w:id="3224" w:author="제이펍 출판사" w:date="2021-03-14T17:49:00Z">
        <w:r w:rsidRPr="00ED4019" w:rsidDel="001B0D03">
          <w:rPr>
            <w:rFonts w:ascii="Times New Roman" w:hAnsi="Times New Roman" w:hint="eastAsia"/>
            <w:lang w:eastAsia="ko-KR"/>
          </w:rPr>
          <w:delText>그룹핑</w:delText>
        </w:r>
      </w:del>
      <w:ins w:id="3225" w:author="제이펍 출판사" w:date="2021-03-14T17:49:00Z">
        <w:r w:rsidR="001B0D03">
          <w:rPr>
            <w:rFonts w:ascii="Times New Roman" w:hAnsi="Times New Roman" w:hint="eastAsia"/>
            <w:lang w:eastAsia="ko-KR"/>
          </w:rPr>
          <w:t>그루핑</w:t>
        </w:r>
      </w:ins>
      <w:del w:id="3226" w:author="user" w:date="2021-03-22T10:46:00Z">
        <w:r w:rsidRPr="00ED4019" w:rsidDel="00E61DCB">
          <w:rPr>
            <w:rFonts w:ascii="Times New Roman" w:hAnsi="Times New Roman" w:hint="eastAsia"/>
            <w:lang w:eastAsia="ko-KR"/>
          </w:rPr>
          <w:delText xml:space="preserve"> </w:delText>
        </w:r>
      </w:del>
      <w:r w:rsidRPr="00ED4019">
        <w:rPr>
          <w:rFonts w:ascii="Times New Roman" w:hAnsi="Times New Roman"/>
          <w:lang w:eastAsia="ko-KR"/>
        </w:rPr>
        <w:t>할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때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원하는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해당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정보에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대해서만</w:t>
      </w:r>
      <w:r w:rsidRPr="00ED4019">
        <w:rPr>
          <w:rFonts w:ascii="Times New Roman" w:hAnsi="Times New Roman"/>
          <w:lang w:eastAsia="ko-KR"/>
        </w:rPr>
        <w:t xml:space="preserve"> </w:t>
      </w:r>
      <w:del w:id="3227" w:author="제이펍 출판사" w:date="2021-03-14T17:49:00Z">
        <w:r w:rsidRPr="00ED4019" w:rsidDel="001B0D03">
          <w:rPr>
            <w:rFonts w:ascii="Times New Roman" w:hAnsi="Times New Roman" w:hint="eastAsia"/>
            <w:lang w:eastAsia="ko-KR"/>
          </w:rPr>
          <w:delText>그룹핑</w:delText>
        </w:r>
      </w:del>
      <w:ins w:id="3228" w:author="제이펍 출판사" w:date="2021-03-14T17:49:00Z">
        <w:r w:rsidR="001B0D03">
          <w:rPr>
            <w:rFonts w:ascii="Times New Roman" w:hAnsi="Times New Roman" w:hint="eastAsia"/>
            <w:lang w:eastAsia="ko-KR"/>
          </w:rPr>
          <w:t>그루핑</w:t>
        </w:r>
      </w:ins>
      <w:del w:id="3229" w:author="user" w:date="2021-03-22T10:46:00Z">
        <w:r w:rsidRPr="00ED4019" w:rsidDel="00E61DCB">
          <w:rPr>
            <w:rFonts w:ascii="Times New Roman" w:hAnsi="Times New Roman" w:hint="eastAsia"/>
            <w:lang w:eastAsia="ko-KR"/>
          </w:rPr>
          <w:delText xml:space="preserve"> </w:delText>
        </w:r>
      </w:del>
      <w:r w:rsidRPr="00ED4019">
        <w:rPr>
          <w:rFonts w:ascii="Times New Roman" w:hAnsi="Times New Roman"/>
          <w:lang w:eastAsia="ko-KR"/>
        </w:rPr>
        <w:t>함으로써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원하는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정보를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얻을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있다</w:t>
      </w:r>
      <w:r w:rsidRPr="00ED4019">
        <w:rPr>
          <w:rFonts w:ascii="Times New Roman" w:hAnsi="Times New Roman"/>
          <w:lang w:eastAsia="ko-KR"/>
        </w:rPr>
        <w:t>.</w:t>
      </w:r>
    </w:p>
    <w:p w14:paraId="366EFBE1" w14:textId="77777777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3230" w:author="제이펍 출판사" w:date="2021-03-14T15:57:00Z">
          <w:pPr>
            <w:pStyle w:val="SourceCode"/>
          </w:pPr>
        </w:pPrChange>
      </w:pPr>
      <w:r w:rsidRPr="00ED4019">
        <w:rPr>
          <w:rStyle w:val="NormalTok"/>
          <w:rFonts w:ascii="Times New Roman" w:hAnsi="Times New Roman"/>
        </w:rPr>
        <w:t xml:space="preserve">employees </w:t>
      </w:r>
      <w:r w:rsidRPr="00ED4019">
        <w:rPr>
          <w:rStyle w:val="SpecialCharTok"/>
          <w:rFonts w:ascii="Times New Roman" w:hAnsi="Times New Roman"/>
        </w:rPr>
        <w:t>%&gt;%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 </w:t>
      </w:r>
      <w:r w:rsidRPr="00ED4019">
        <w:rPr>
          <w:rStyle w:val="FunctionTok"/>
          <w:rFonts w:ascii="Times New Roman" w:hAnsi="Times New Roman"/>
        </w:rPr>
        <w:t>mutate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AttributeTok"/>
          <w:rFonts w:ascii="Times New Roman" w:hAnsi="Times New Roman"/>
        </w:rPr>
        <w:t>year =</w:t>
      </w:r>
      <w:r w:rsidRPr="00ED4019">
        <w:rPr>
          <w:rStyle w:val="NormalTok"/>
          <w:rFonts w:ascii="Times New Roman" w:hAnsi="Times New Roman"/>
        </w:rPr>
        <w:t xml:space="preserve"> lubridate</w:t>
      </w:r>
      <w:r w:rsidRPr="00ED4019">
        <w:rPr>
          <w:rStyle w:val="SpecialCharTok"/>
          <w:rFonts w:ascii="Times New Roman" w:hAnsi="Times New Roman"/>
        </w:rPr>
        <w:t>::</w:t>
      </w:r>
      <w:r w:rsidRPr="00ED4019">
        <w:rPr>
          <w:rStyle w:val="FunctionTok"/>
          <w:rFonts w:ascii="Times New Roman" w:hAnsi="Times New Roman"/>
        </w:rPr>
        <w:t>year</w:t>
      </w:r>
      <w:r w:rsidRPr="00ED4019">
        <w:rPr>
          <w:rStyle w:val="NormalTok"/>
          <w:rFonts w:ascii="Times New Roman" w:hAnsi="Times New Roman"/>
        </w:rPr>
        <w:t>(employees</w:t>
      </w:r>
      <w:r w:rsidRPr="00ED4019">
        <w:rPr>
          <w:rStyle w:val="SpecialCharTok"/>
          <w:rFonts w:ascii="Times New Roman" w:hAnsi="Times New Roman"/>
        </w:rPr>
        <w:t>$</w:t>
      </w:r>
      <w:r w:rsidRPr="00ED4019">
        <w:rPr>
          <w:rStyle w:val="NormalTok"/>
          <w:rFonts w:ascii="Times New Roman" w:hAnsi="Times New Roman"/>
        </w:rPr>
        <w:t xml:space="preserve">time)) </w:t>
      </w:r>
      <w:r w:rsidRPr="00ED4019">
        <w:rPr>
          <w:rStyle w:val="SpecialCharTok"/>
          <w:rFonts w:ascii="Times New Roman" w:hAnsi="Times New Roman"/>
        </w:rPr>
        <w:t>%&gt;%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 </w:t>
      </w:r>
      <w:r w:rsidRPr="00ED4019">
        <w:rPr>
          <w:rStyle w:val="FunctionTok"/>
          <w:rFonts w:ascii="Times New Roman" w:hAnsi="Times New Roman"/>
        </w:rPr>
        <w:t>ggplot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FunctionTok"/>
          <w:rFonts w:ascii="Times New Roman" w:hAnsi="Times New Roman"/>
        </w:rPr>
        <w:t>aes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FunctionTok"/>
          <w:rFonts w:ascii="Times New Roman" w:hAnsi="Times New Roman"/>
        </w:rPr>
        <w:t>as.factor</w:t>
      </w:r>
      <w:r w:rsidRPr="00ED4019">
        <w:rPr>
          <w:rStyle w:val="NormalTok"/>
          <w:rFonts w:ascii="Times New Roman" w:hAnsi="Times New Roman"/>
        </w:rPr>
        <w:t xml:space="preserve">(year), total)) </w:t>
      </w:r>
      <w:r w:rsidRPr="00ED4019">
        <w:rPr>
          <w:rStyle w:val="SpecialCharTok"/>
          <w:rFonts w:ascii="Times New Roman" w:hAnsi="Times New Roman"/>
        </w:rPr>
        <w:t>+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 </w:t>
      </w:r>
      <w:r w:rsidRPr="00ED4019">
        <w:rPr>
          <w:rStyle w:val="FunctionTok"/>
          <w:rFonts w:ascii="Times New Roman" w:hAnsi="Times New Roman"/>
        </w:rPr>
        <w:t>geom_boxplot</w:t>
      </w:r>
      <w:r w:rsidRPr="00ED4019">
        <w:rPr>
          <w:rStyle w:val="NormalTok"/>
          <w:rFonts w:ascii="Times New Roman" w:hAnsi="Times New Roman"/>
        </w:rPr>
        <w:t xml:space="preserve">() </w:t>
      </w:r>
      <w:r w:rsidRPr="00ED4019">
        <w:rPr>
          <w:rStyle w:val="SpecialCharTok"/>
          <w:rFonts w:ascii="Times New Roman" w:hAnsi="Times New Roman"/>
        </w:rPr>
        <w:t>+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lastRenderedPageBreak/>
        <w:t xml:space="preserve">   </w:t>
      </w:r>
      <w:r w:rsidRPr="00ED4019">
        <w:rPr>
          <w:rStyle w:val="FunctionTok"/>
          <w:rFonts w:ascii="Times New Roman" w:hAnsi="Times New Roman"/>
        </w:rPr>
        <w:t>geom_jitter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AttributeTok"/>
          <w:rFonts w:ascii="Times New Roman" w:hAnsi="Times New Roman"/>
        </w:rPr>
        <w:t>alpha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loatTok"/>
          <w:rFonts w:ascii="Times New Roman" w:hAnsi="Times New Roman"/>
        </w:rPr>
        <w:t>0.2</w:t>
      </w:r>
      <w:r w:rsidRPr="00ED4019">
        <w:rPr>
          <w:rStyle w:val="NormalTok"/>
          <w:rFonts w:ascii="Times New Roman" w:hAnsi="Times New Roman"/>
        </w:rPr>
        <w:t xml:space="preserve">) </w:t>
      </w:r>
      <w:r w:rsidRPr="00ED4019">
        <w:rPr>
          <w:rStyle w:val="SpecialCharTok"/>
          <w:rFonts w:ascii="Times New Roman" w:hAnsi="Times New Roman"/>
        </w:rPr>
        <w:t>+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 </w:t>
      </w:r>
      <w:r w:rsidRPr="00ED4019">
        <w:rPr>
          <w:rStyle w:val="FunctionTok"/>
          <w:rFonts w:ascii="Times New Roman" w:hAnsi="Times New Roman"/>
        </w:rPr>
        <w:t>labs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AttributeTok"/>
          <w:rFonts w:ascii="Times New Roman" w:hAnsi="Times New Roman"/>
        </w:rPr>
        <w:t>title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StringTok"/>
          <w:rFonts w:ascii="Times New Roman" w:hAnsi="Times New Roman"/>
        </w:rPr>
        <w:t>동년별</w:t>
      </w:r>
      <w:r w:rsidRPr="00ED4019">
        <w:rPr>
          <w:rStyle w:val="String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취업자</w:t>
      </w:r>
      <w:r w:rsidRPr="00ED4019">
        <w:rPr>
          <w:rStyle w:val="String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분포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NormalTok"/>
          <w:rFonts w:ascii="Times New Roman" w:hAnsi="Times New Roman"/>
        </w:rPr>
        <w:t xml:space="preserve">, </w:t>
      </w:r>
      <w:r w:rsidRPr="00ED4019">
        <w:rPr>
          <w:rStyle w:val="AttributeTok"/>
          <w:rFonts w:ascii="Times New Roman" w:hAnsi="Times New Roman"/>
        </w:rPr>
        <w:t>x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StringTok"/>
          <w:rFonts w:ascii="Times New Roman" w:hAnsi="Times New Roman"/>
        </w:rPr>
        <w:t>연도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NormalTok"/>
          <w:rFonts w:ascii="Times New Roman" w:hAnsi="Times New Roman"/>
        </w:rPr>
        <w:t xml:space="preserve">, </w:t>
      </w:r>
      <w:r w:rsidRPr="00ED4019">
        <w:rPr>
          <w:rStyle w:val="AttributeTok"/>
          <w:rFonts w:ascii="Times New Roman" w:hAnsi="Times New Roman"/>
        </w:rPr>
        <w:t>y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StringTok"/>
          <w:rFonts w:ascii="Times New Roman" w:hAnsi="Times New Roman"/>
        </w:rPr>
        <w:t>취업자수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NormalTok"/>
          <w:rFonts w:ascii="Times New Roman" w:hAnsi="Times New Roman"/>
        </w:rPr>
        <w:t>)</w:t>
      </w:r>
    </w:p>
    <w:p w14:paraId="5AC1BD94" w14:textId="77777777" w:rsidR="00FD7B2A" w:rsidRPr="00ED4019" w:rsidRDefault="00FD7B2A">
      <w:pPr>
        <w:pStyle w:val="Figure"/>
        <w:jc w:val="both"/>
        <w:rPr>
          <w:rFonts w:ascii="Times New Roman" w:hAnsi="Times New Roman"/>
        </w:rPr>
        <w:pPrChange w:id="3231" w:author="제이펍 출판사" w:date="2021-03-14T15:57:00Z">
          <w:pPr>
            <w:pStyle w:val="Figure"/>
          </w:pPr>
        </w:pPrChange>
      </w:pPr>
      <w:r w:rsidRPr="00ED4019">
        <w:rPr>
          <w:rFonts w:ascii="Times New Roman" w:hAnsi="Times New Roman"/>
          <w:noProof/>
          <w:lang w:eastAsia="ko-KR"/>
        </w:rPr>
        <w:drawing>
          <wp:inline distT="0" distB="0" distL="0" distR="0" wp14:anchorId="40223BE8" wp14:editId="7C61112A">
            <wp:extent cx="4572000" cy="3657600"/>
            <wp:effectExtent l="0" t="0" r="0" b="0"/>
            <wp:docPr id="54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592C49C" w14:textId="77777777" w:rsidR="00FD7B2A" w:rsidRPr="00ED4019" w:rsidRDefault="00FD7B2A">
      <w:pPr>
        <w:pStyle w:val="a6"/>
        <w:jc w:val="both"/>
        <w:rPr>
          <w:rFonts w:ascii="Times New Roman" w:hAnsi="Times New Roman"/>
        </w:rPr>
        <w:pPrChange w:id="3232" w:author="제이펍 출판사" w:date="2021-03-14T15:57:00Z">
          <w:pPr>
            <w:pStyle w:val="a6"/>
            <w:jc w:val="center"/>
          </w:pPr>
        </w:pPrChange>
      </w:pPr>
      <w:commentRangeStart w:id="3233"/>
      <w:r w:rsidRPr="00ED4019">
        <w:rPr>
          <w:rFonts w:ascii="Times New Roman" w:hAnsi="Times New Roman" w:hint="eastAsia"/>
        </w:rPr>
        <w:t>그림</w:t>
      </w:r>
      <w:r w:rsidRPr="00ED4019">
        <w:rPr>
          <w:rFonts w:ascii="Times New Roman" w:hAnsi="Times New Roman" w:hint="eastAsia"/>
        </w:rPr>
        <w:t xml:space="preserve"> </w:t>
      </w:r>
      <w:r w:rsidRPr="00ED4019">
        <w:rPr>
          <w:rFonts w:ascii="Times New Roman" w:hAnsi="Times New Roman"/>
        </w:rPr>
        <w:t>4-19</w:t>
      </w:r>
      <w:commentRangeEnd w:id="3233"/>
      <w:r w:rsidR="00973CFD">
        <w:rPr>
          <w:rStyle w:val="af3"/>
          <w:i w:val="0"/>
        </w:rPr>
        <w:commentReference w:id="3233"/>
      </w:r>
    </w:p>
    <w:p w14:paraId="7A8D7972" w14:textId="77777777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3234" w:author="제이펍 출판사" w:date="2021-03-14T15:57:00Z">
          <w:pPr>
            <w:pStyle w:val="SourceCode"/>
          </w:pPr>
        </w:pPrChange>
      </w:pPr>
      <w:r w:rsidRPr="00ED4019">
        <w:rPr>
          <w:rStyle w:val="NormalTok"/>
          <w:rFonts w:ascii="Times New Roman" w:hAnsi="Times New Roman"/>
        </w:rPr>
        <w:t xml:space="preserve">employees </w:t>
      </w:r>
      <w:r w:rsidRPr="00ED4019">
        <w:rPr>
          <w:rStyle w:val="SpecialCharTok"/>
          <w:rFonts w:ascii="Times New Roman" w:hAnsi="Times New Roman"/>
        </w:rPr>
        <w:t>%&gt;%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 </w:t>
      </w:r>
      <w:r w:rsidRPr="00ED4019">
        <w:rPr>
          <w:rStyle w:val="FunctionTok"/>
          <w:rFonts w:ascii="Times New Roman" w:hAnsi="Times New Roman"/>
        </w:rPr>
        <w:t>mutate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AttributeTok"/>
          <w:rFonts w:ascii="Times New Roman" w:hAnsi="Times New Roman"/>
        </w:rPr>
        <w:t>month =</w:t>
      </w:r>
      <w:r w:rsidRPr="00ED4019">
        <w:rPr>
          <w:rStyle w:val="NormalTok"/>
          <w:rFonts w:ascii="Times New Roman" w:hAnsi="Times New Roman"/>
        </w:rPr>
        <w:t xml:space="preserve"> lubridate</w:t>
      </w:r>
      <w:r w:rsidRPr="00ED4019">
        <w:rPr>
          <w:rStyle w:val="SpecialCharTok"/>
          <w:rFonts w:ascii="Times New Roman" w:hAnsi="Times New Roman"/>
        </w:rPr>
        <w:t>::</w:t>
      </w:r>
      <w:r w:rsidRPr="00ED4019">
        <w:rPr>
          <w:rStyle w:val="FunctionTok"/>
          <w:rFonts w:ascii="Times New Roman" w:hAnsi="Times New Roman"/>
        </w:rPr>
        <w:t>month</w:t>
      </w:r>
      <w:r w:rsidRPr="00ED4019">
        <w:rPr>
          <w:rStyle w:val="NormalTok"/>
          <w:rFonts w:ascii="Times New Roman" w:hAnsi="Times New Roman"/>
        </w:rPr>
        <w:t>(employees</w:t>
      </w:r>
      <w:r w:rsidRPr="00ED4019">
        <w:rPr>
          <w:rStyle w:val="SpecialCharTok"/>
          <w:rFonts w:ascii="Times New Roman" w:hAnsi="Times New Roman"/>
        </w:rPr>
        <w:t>$</w:t>
      </w:r>
      <w:r w:rsidRPr="00ED4019">
        <w:rPr>
          <w:rStyle w:val="NormalTok"/>
          <w:rFonts w:ascii="Times New Roman" w:hAnsi="Times New Roman"/>
        </w:rPr>
        <w:t xml:space="preserve">time)) </w:t>
      </w:r>
      <w:r w:rsidRPr="00ED4019">
        <w:rPr>
          <w:rStyle w:val="SpecialCharTok"/>
          <w:rFonts w:ascii="Times New Roman" w:hAnsi="Times New Roman"/>
        </w:rPr>
        <w:t>%&gt;%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 </w:t>
      </w:r>
      <w:r w:rsidRPr="00ED4019">
        <w:rPr>
          <w:rStyle w:val="FunctionTok"/>
          <w:rFonts w:ascii="Times New Roman" w:hAnsi="Times New Roman"/>
        </w:rPr>
        <w:t>ggplot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FunctionTok"/>
          <w:rFonts w:ascii="Times New Roman" w:hAnsi="Times New Roman"/>
        </w:rPr>
        <w:t>aes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FunctionTok"/>
          <w:rFonts w:ascii="Times New Roman" w:hAnsi="Times New Roman"/>
        </w:rPr>
        <w:t>as.factor</w:t>
      </w:r>
      <w:r w:rsidRPr="00ED4019">
        <w:rPr>
          <w:rStyle w:val="NormalTok"/>
          <w:rFonts w:ascii="Times New Roman" w:hAnsi="Times New Roman"/>
        </w:rPr>
        <w:t xml:space="preserve">(month), total)) </w:t>
      </w:r>
      <w:r w:rsidRPr="00ED4019">
        <w:rPr>
          <w:rStyle w:val="SpecialCharTok"/>
          <w:rFonts w:ascii="Times New Roman" w:hAnsi="Times New Roman"/>
        </w:rPr>
        <w:t>+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 </w:t>
      </w:r>
      <w:r w:rsidRPr="00ED4019">
        <w:rPr>
          <w:rStyle w:val="FunctionTok"/>
          <w:rFonts w:ascii="Times New Roman" w:hAnsi="Times New Roman"/>
        </w:rPr>
        <w:t>geom_boxplot</w:t>
      </w:r>
      <w:r w:rsidRPr="00ED4019">
        <w:rPr>
          <w:rStyle w:val="NormalTok"/>
          <w:rFonts w:ascii="Times New Roman" w:hAnsi="Times New Roman"/>
        </w:rPr>
        <w:t xml:space="preserve">() </w:t>
      </w:r>
      <w:r w:rsidRPr="00ED4019">
        <w:rPr>
          <w:rStyle w:val="SpecialCharTok"/>
          <w:rFonts w:ascii="Times New Roman" w:hAnsi="Times New Roman"/>
        </w:rPr>
        <w:t>+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 </w:t>
      </w:r>
      <w:r w:rsidRPr="00ED4019">
        <w:rPr>
          <w:rStyle w:val="FunctionTok"/>
          <w:rFonts w:ascii="Times New Roman" w:hAnsi="Times New Roman"/>
        </w:rPr>
        <w:t>geom_jitter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AttributeTok"/>
          <w:rFonts w:ascii="Times New Roman" w:hAnsi="Times New Roman"/>
        </w:rPr>
        <w:t>alpha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loatTok"/>
          <w:rFonts w:ascii="Times New Roman" w:hAnsi="Times New Roman"/>
        </w:rPr>
        <w:t>0.2</w:t>
      </w:r>
      <w:r w:rsidRPr="00ED4019">
        <w:rPr>
          <w:rStyle w:val="NormalTok"/>
          <w:rFonts w:ascii="Times New Roman" w:hAnsi="Times New Roman"/>
        </w:rPr>
        <w:t xml:space="preserve">) </w:t>
      </w:r>
      <w:r w:rsidRPr="00ED4019">
        <w:rPr>
          <w:rStyle w:val="SpecialCharTok"/>
          <w:rFonts w:ascii="Times New Roman" w:hAnsi="Times New Roman"/>
        </w:rPr>
        <w:t>+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 </w:t>
      </w:r>
      <w:r w:rsidRPr="00ED4019">
        <w:rPr>
          <w:rStyle w:val="FunctionTok"/>
          <w:rFonts w:ascii="Times New Roman" w:hAnsi="Times New Roman"/>
        </w:rPr>
        <w:t>labs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AttributeTok"/>
          <w:rFonts w:ascii="Times New Roman" w:hAnsi="Times New Roman"/>
        </w:rPr>
        <w:t>title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StringTok"/>
          <w:rFonts w:ascii="Times New Roman" w:hAnsi="Times New Roman"/>
        </w:rPr>
        <w:t>동월별</w:t>
      </w:r>
      <w:r w:rsidRPr="00ED4019">
        <w:rPr>
          <w:rStyle w:val="String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취업자</w:t>
      </w:r>
      <w:r w:rsidRPr="00ED4019">
        <w:rPr>
          <w:rStyle w:val="String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분포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NormalTok"/>
          <w:rFonts w:ascii="Times New Roman" w:hAnsi="Times New Roman"/>
        </w:rPr>
        <w:t xml:space="preserve">, </w:t>
      </w:r>
      <w:r w:rsidRPr="00ED4019">
        <w:rPr>
          <w:rStyle w:val="AttributeTok"/>
          <w:rFonts w:ascii="Times New Roman" w:hAnsi="Times New Roman"/>
        </w:rPr>
        <w:t>x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StringTok"/>
          <w:rFonts w:ascii="Times New Roman" w:hAnsi="Times New Roman"/>
        </w:rPr>
        <w:t>월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NormalTok"/>
          <w:rFonts w:ascii="Times New Roman" w:hAnsi="Times New Roman"/>
        </w:rPr>
        <w:t xml:space="preserve">, </w:t>
      </w:r>
      <w:r w:rsidRPr="00ED4019">
        <w:rPr>
          <w:rStyle w:val="AttributeTok"/>
          <w:rFonts w:ascii="Times New Roman" w:hAnsi="Times New Roman"/>
        </w:rPr>
        <w:t>y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StringTok"/>
          <w:rFonts w:ascii="Times New Roman" w:hAnsi="Times New Roman"/>
        </w:rPr>
        <w:t>취업자수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NormalTok"/>
          <w:rFonts w:ascii="Times New Roman" w:hAnsi="Times New Roman"/>
        </w:rPr>
        <w:t>)</w:t>
      </w:r>
    </w:p>
    <w:p w14:paraId="20791662" w14:textId="77777777" w:rsidR="00FD7B2A" w:rsidRPr="00ED4019" w:rsidRDefault="00FD7B2A">
      <w:pPr>
        <w:pStyle w:val="Figure"/>
        <w:jc w:val="both"/>
        <w:rPr>
          <w:rFonts w:ascii="Times New Roman" w:hAnsi="Times New Roman"/>
        </w:rPr>
        <w:pPrChange w:id="3235" w:author="제이펍 출판사" w:date="2021-03-14T15:57:00Z">
          <w:pPr>
            <w:pStyle w:val="Figure"/>
          </w:pPr>
        </w:pPrChange>
      </w:pPr>
      <w:r w:rsidRPr="00ED4019">
        <w:rPr>
          <w:rFonts w:ascii="Times New Roman" w:hAnsi="Times New Roman"/>
          <w:noProof/>
          <w:lang w:eastAsia="ko-KR"/>
        </w:rPr>
        <w:lastRenderedPageBreak/>
        <w:drawing>
          <wp:inline distT="0" distB="0" distL="0" distR="0" wp14:anchorId="32DC68F3" wp14:editId="4CB3134F">
            <wp:extent cx="4572000" cy="3657600"/>
            <wp:effectExtent l="0" t="0" r="0" b="0"/>
            <wp:docPr id="56" name="그림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05C6CC4" w14:textId="77777777" w:rsidR="00FD7B2A" w:rsidRPr="00ED4019" w:rsidRDefault="00FD7B2A">
      <w:pPr>
        <w:pStyle w:val="a6"/>
        <w:jc w:val="both"/>
        <w:rPr>
          <w:rFonts w:ascii="Times New Roman" w:hAnsi="Times New Roman"/>
        </w:rPr>
        <w:pPrChange w:id="3236" w:author="제이펍 출판사" w:date="2021-03-14T15:57:00Z">
          <w:pPr>
            <w:pStyle w:val="a6"/>
            <w:jc w:val="center"/>
          </w:pPr>
        </w:pPrChange>
      </w:pPr>
      <w:commentRangeStart w:id="3237"/>
      <w:r w:rsidRPr="00ED4019">
        <w:rPr>
          <w:rFonts w:ascii="Times New Roman" w:hAnsi="Times New Roman" w:hint="eastAsia"/>
        </w:rPr>
        <w:t>그림</w:t>
      </w:r>
      <w:r w:rsidRPr="00ED4019">
        <w:rPr>
          <w:rFonts w:ascii="Times New Roman" w:hAnsi="Times New Roman" w:hint="eastAsia"/>
        </w:rPr>
        <w:t xml:space="preserve"> </w:t>
      </w:r>
      <w:r w:rsidRPr="00ED4019">
        <w:rPr>
          <w:rFonts w:ascii="Times New Roman" w:hAnsi="Times New Roman"/>
        </w:rPr>
        <w:t>4-20</w:t>
      </w:r>
      <w:commentRangeEnd w:id="3237"/>
      <w:r w:rsidR="00E23F4A">
        <w:rPr>
          <w:rStyle w:val="af3"/>
          <w:i w:val="0"/>
        </w:rPr>
        <w:commentReference w:id="3237"/>
      </w:r>
    </w:p>
    <w:p w14:paraId="54C579C3" w14:textId="77777777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3238" w:author="제이펍 출판사" w:date="2021-03-14T15:57:00Z">
          <w:pPr>
            <w:pStyle w:val="SourceCode"/>
          </w:pPr>
        </w:pPrChange>
      </w:pPr>
      <w:r w:rsidRPr="00ED4019">
        <w:rPr>
          <w:rStyle w:val="NormalTok"/>
          <w:rFonts w:ascii="Times New Roman" w:hAnsi="Times New Roman"/>
        </w:rPr>
        <w:t xml:space="preserve">employees </w:t>
      </w:r>
      <w:r w:rsidRPr="00ED4019">
        <w:rPr>
          <w:rStyle w:val="SpecialCharTok"/>
          <w:rFonts w:ascii="Times New Roman" w:hAnsi="Times New Roman"/>
        </w:rPr>
        <w:t>%&gt;%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 </w:t>
      </w:r>
      <w:r w:rsidRPr="00ED4019">
        <w:rPr>
          <w:rStyle w:val="FunctionTok"/>
          <w:rFonts w:ascii="Times New Roman" w:hAnsi="Times New Roman"/>
        </w:rPr>
        <w:t>mutate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AttributeTok"/>
          <w:rFonts w:ascii="Times New Roman" w:hAnsi="Times New Roman"/>
        </w:rPr>
        <w:t>quarter =</w:t>
      </w:r>
      <w:r w:rsidRPr="00ED4019">
        <w:rPr>
          <w:rStyle w:val="NormalTok"/>
          <w:rFonts w:ascii="Times New Roman" w:hAnsi="Times New Roman"/>
        </w:rPr>
        <w:t xml:space="preserve"> lubridate</w:t>
      </w:r>
      <w:r w:rsidRPr="00ED4019">
        <w:rPr>
          <w:rStyle w:val="SpecialCharTok"/>
          <w:rFonts w:ascii="Times New Roman" w:hAnsi="Times New Roman"/>
        </w:rPr>
        <w:t>::</w:t>
      </w:r>
      <w:r w:rsidRPr="00ED4019">
        <w:rPr>
          <w:rStyle w:val="FunctionTok"/>
          <w:rFonts w:ascii="Times New Roman" w:hAnsi="Times New Roman"/>
        </w:rPr>
        <w:t>quarter</w:t>
      </w:r>
      <w:r w:rsidRPr="00ED4019">
        <w:rPr>
          <w:rStyle w:val="NormalTok"/>
          <w:rFonts w:ascii="Times New Roman" w:hAnsi="Times New Roman"/>
        </w:rPr>
        <w:t>(employees</w:t>
      </w:r>
      <w:r w:rsidRPr="00ED4019">
        <w:rPr>
          <w:rStyle w:val="SpecialCharTok"/>
          <w:rFonts w:ascii="Times New Roman" w:hAnsi="Times New Roman"/>
        </w:rPr>
        <w:t>$</w:t>
      </w:r>
      <w:r w:rsidRPr="00ED4019">
        <w:rPr>
          <w:rStyle w:val="NormalTok"/>
          <w:rFonts w:ascii="Times New Roman" w:hAnsi="Times New Roman"/>
        </w:rPr>
        <w:t xml:space="preserve">time)) </w:t>
      </w:r>
      <w:r w:rsidRPr="00ED4019">
        <w:rPr>
          <w:rStyle w:val="SpecialCharTok"/>
          <w:rFonts w:ascii="Times New Roman" w:hAnsi="Times New Roman"/>
        </w:rPr>
        <w:t>%&gt;%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 </w:t>
      </w:r>
      <w:r w:rsidRPr="00ED4019">
        <w:rPr>
          <w:rStyle w:val="FunctionTok"/>
          <w:rFonts w:ascii="Times New Roman" w:hAnsi="Times New Roman"/>
        </w:rPr>
        <w:t>ggplot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FunctionTok"/>
          <w:rFonts w:ascii="Times New Roman" w:hAnsi="Times New Roman"/>
        </w:rPr>
        <w:t>aes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FunctionTok"/>
          <w:rFonts w:ascii="Times New Roman" w:hAnsi="Times New Roman"/>
        </w:rPr>
        <w:t>as.factor</w:t>
      </w:r>
      <w:r w:rsidRPr="00ED4019">
        <w:rPr>
          <w:rStyle w:val="NormalTok"/>
          <w:rFonts w:ascii="Times New Roman" w:hAnsi="Times New Roman"/>
        </w:rPr>
        <w:t xml:space="preserve">(quarter), total)) </w:t>
      </w:r>
      <w:r w:rsidRPr="00ED4019">
        <w:rPr>
          <w:rStyle w:val="SpecialCharTok"/>
          <w:rFonts w:ascii="Times New Roman" w:hAnsi="Times New Roman"/>
        </w:rPr>
        <w:t>+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 </w:t>
      </w:r>
      <w:r w:rsidRPr="00ED4019">
        <w:rPr>
          <w:rStyle w:val="FunctionTok"/>
          <w:rFonts w:ascii="Times New Roman" w:hAnsi="Times New Roman"/>
        </w:rPr>
        <w:t>geom_boxplot</w:t>
      </w:r>
      <w:r w:rsidRPr="00ED4019">
        <w:rPr>
          <w:rStyle w:val="NormalTok"/>
          <w:rFonts w:ascii="Times New Roman" w:hAnsi="Times New Roman"/>
        </w:rPr>
        <w:t xml:space="preserve">() </w:t>
      </w:r>
      <w:r w:rsidRPr="00ED4019">
        <w:rPr>
          <w:rStyle w:val="SpecialCharTok"/>
          <w:rFonts w:ascii="Times New Roman" w:hAnsi="Times New Roman"/>
        </w:rPr>
        <w:t>+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 </w:t>
      </w:r>
      <w:r w:rsidRPr="00ED4019">
        <w:rPr>
          <w:rStyle w:val="FunctionTok"/>
          <w:rFonts w:ascii="Times New Roman" w:hAnsi="Times New Roman"/>
        </w:rPr>
        <w:t>geom_jitter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AttributeTok"/>
          <w:rFonts w:ascii="Times New Roman" w:hAnsi="Times New Roman"/>
        </w:rPr>
        <w:t>alpha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loatTok"/>
          <w:rFonts w:ascii="Times New Roman" w:hAnsi="Times New Roman"/>
        </w:rPr>
        <w:t>0.2</w:t>
      </w:r>
      <w:r w:rsidRPr="00ED4019">
        <w:rPr>
          <w:rStyle w:val="NormalTok"/>
          <w:rFonts w:ascii="Times New Roman" w:hAnsi="Times New Roman"/>
        </w:rPr>
        <w:t xml:space="preserve">) </w:t>
      </w:r>
      <w:r w:rsidRPr="00ED4019">
        <w:rPr>
          <w:rStyle w:val="SpecialCharTok"/>
          <w:rFonts w:ascii="Times New Roman" w:hAnsi="Times New Roman"/>
        </w:rPr>
        <w:t>+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 </w:t>
      </w:r>
      <w:r w:rsidRPr="00ED4019">
        <w:rPr>
          <w:rStyle w:val="FunctionTok"/>
          <w:rFonts w:ascii="Times New Roman" w:hAnsi="Times New Roman"/>
        </w:rPr>
        <w:t>labs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AttributeTok"/>
          <w:rFonts w:ascii="Times New Roman" w:hAnsi="Times New Roman"/>
        </w:rPr>
        <w:t>title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StringTok"/>
          <w:rFonts w:ascii="Times New Roman" w:hAnsi="Times New Roman"/>
        </w:rPr>
        <w:t>동분기별</w:t>
      </w:r>
      <w:r w:rsidRPr="00ED4019">
        <w:rPr>
          <w:rStyle w:val="String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취업자</w:t>
      </w:r>
      <w:r w:rsidRPr="00ED4019">
        <w:rPr>
          <w:rStyle w:val="String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분포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NormalTok"/>
          <w:rFonts w:ascii="Times New Roman" w:hAnsi="Times New Roman"/>
        </w:rPr>
        <w:t xml:space="preserve">, </w:t>
      </w:r>
      <w:r w:rsidRPr="00ED4019">
        <w:rPr>
          <w:rStyle w:val="AttributeTok"/>
          <w:rFonts w:ascii="Times New Roman" w:hAnsi="Times New Roman"/>
        </w:rPr>
        <w:t>x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StringTok"/>
          <w:rFonts w:ascii="Times New Roman" w:hAnsi="Times New Roman"/>
        </w:rPr>
        <w:t>분기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NormalTok"/>
          <w:rFonts w:ascii="Times New Roman" w:hAnsi="Times New Roman"/>
        </w:rPr>
        <w:t xml:space="preserve">, </w:t>
      </w:r>
      <w:r w:rsidRPr="00ED4019">
        <w:rPr>
          <w:rStyle w:val="AttributeTok"/>
          <w:rFonts w:ascii="Times New Roman" w:hAnsi="Times New Roman"/>
        </w:rPr>
        <w:t>y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StringTok"/>
          <w:rFonts w:ascii="Times New Roman" w:hAnsi="Times New Roman"/>
        </w:rPr>
        <w:t>취업자수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NormalTok"/>
          <w:rFonts w:ascii="Times New Roman" w:hAnsi="Times New Roman"/>
        </w:rPr>
        <w:t>)</w:t>
      </w:r>
    </w:p>
    <w:p w14:paraId="36DD1085" w14:textId="77777777" w:rsidR="00FD7B2A" w:rsidRPr="00ED4019" w:rsidRDefault="00FD7B2A">
      <w:pPr>
        <w:pStyle w:val="Figure"/>
        <w:jc w:val="both"/>
        <w:rPr>
          <w:rFonts w:ascii="Times New Roman" w:hAnsi="Times New Roman"/>
        </w:rPr>
        <w:pPrChange w:id="3239" w:author="제이펍 출판사" w:date="2021-03-14T15:57:00Z">
          <w:pPr>
            <w:pStyle w:val="Figure"/>
          </w:pPr>
        </w:pPrChange>
      </w:pPr>
      <w:r w:rsidRPr="00ED4019">
        <w:rPr>
          <w:rFonts w:ascii="Times New Roman" w:hAnsi="Times New Roman"/>
          <w:noProof/>
          <w:lang w:eastAsia="ko-KR"/>
        </w:rPr>
        <w:lastRenderedPageBreak/>
        <w:drawing>
          <wp:inline distT="0" distB="0" distL="0" distR="0" wp14:anchorId="0CF8A029" wp14:editId="3924EBEF">
            <wp:extent cx="4572000" cy="3657600"/>
            <wp:effectExtent l="0" t="0" r="0" b="0"/>
            <wp:docPr id="58" name="그림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9CFA09F" w14:textId="77777777" w:rsidR="00FD7B2A" w:rsidRPr="00ED4019" w:rsidRDefault="00FD7B2A">
      <w:pPr>
        <w:pStyle w:val="a6"/>
        <w:jc w:val="both"/>
        <w:rPr>
          <w:rFonts w:ascii="Times New Roman" w:hAnsi="Times New Roman"/>
        </w:rPr>
        <w:pPrChange w:id="3240" w:author="제이펍 출판사" w:date="2021-03-14T15:57:00Z">
          <w:pPr>
            <w:pStyle w:val="a6"/>
            <w:jc w:val="center"/>
          </w:pPr>
        </w:pPrChange>
      </w:pPr>
      <w:commentRangeStart w:id="3241"/>
      <w:r w:rsidRPr="00ED4019">
        <w:rPr>
          <w:rFonts w:ascii="Times New Roman" w:hAnsi="Times New Roman" w:hint="eastAsia"/>
        </w:rPr>
        <w:t>그림</w:t>
      </w:r>
      <w:r w:rsidRPr="00ED4019">
        <w:rPr>
          <w:rFonts w:ascii="Times New Roman" w:hAnsi="Times New Roman" w:hint="eastAsia"/>
        </w:rPr>
        <w:t xml:space="preserve"> </w:t>
      </w:r>
      <w:r w:rsidRPr="00ED4019">
        <w:rPr>
          <w:rFonts w:ascii="Times New Roman" w:hAnsi="Times New Roman"/>
        </w:rPr>
        <w:t>4-21</w:t>
      </w:r>
      <w:commentRangeEnd w:id="3241"/>
      <w:r w:rsidR="004D6E66">
        <w:rPr>
          <w:rStyle w:val="af3"/>
          <w:i w:val="0"/>
        </w:rPr>
        <w:commentReference w:id="3241"/>
      </w:r>
    </w:p>
    <w:p w14:paraId="0D51D998" w14:textId="77777777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3242" w:author="제이펍 출판사" w:date="2021-03-14T15:57:00Z">
          <w:pPr>
            <w:pStyle w:val="SourceCode"/>
          </w:pPr>
        </w:pPrChange>
      </w:pPr>
      <w:r w:rsidRPr="00ED4019">
        <w:rPr>
          <w:rStyle w:val="NormalTok"/>
          <w:rFonts w:ascii="Times New Roman" w:hAnsi="Times New Roman"/>
        </w:rPr>
        <w:t xml:space="preserve">covid19 </w:t>
      </w:r>
      <w:r w:rsidRPr="00ED4019">
        <w:rPr>
          <w:rStyle w:val="SpecialCharTok"/>
          <w:rFonts w:ascii="Times New Roman" w:hAnsi="Times New Roman"/>
        </w:rPr>
        <w:t>%&gt;%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 </w:t>
      </w:r>
      <w:proofErr w:type="gramStart"/>
      <w:r w:rsidRPr="00ED4019">
        <w:rPr>
          <w:rStyle w:val="FunctionTok"/>
          <w:rFonts w:ascii="Times New Roman" w:hAnsi="Times New Roman"/>
        </w:rPr>
        <w:t>mutate</w:t>
      </w:r>
      <w:r w:rsidRPr="00ED4019">
        <w:rPr>
          <w:rStyle w:val="NormalTok"/>
          <w:rFonts w:ascii="Times New Roman" w:hAnsi="Times New Roman"/>
        </w:rPr>
        <w:t>(</w:t>
      </w:r>
      <w:proofErr w:type="gramEnd"/>
      <w:r w:rsidRPr="00ED4019">
        <w:rPr>
          <w:rStyle w:val="AttributeTok"/>
          <w:rFonts w:ascii="Times New Roman" w:hAnsi="Times New Roman"/>
        </w:rPr>
        <w:t>month =</w:t>
      </w:r>
      <w:r w:rsidRPr="00ED4019">
        <w:rPr>
          <w:rStyle w:val="NormalTok"/>
          <w:rFonts w:ascii="Times New Roman" w:hAnsi="Times New Roman"/>
        </w:rPr>
        <w:t xml:space="preserve"> lubridate</w:t>
      </w:r>
      <w:r w:rsidRPr="00ED4019">
        <w:rPr>
          <w:rStyle w:val="SpecialCharTok"/>
          <w:rFonts w:ascii="Times New Roman" w:hAnsi="Times New Roman"/>
        </w:rPr>
        <w:t>::</w:t>
      </w:r>
      <w:r w:rsidRPr="00ED4019">
        <w:rPr>
          <w:rStyle w:val="FunctionTok"/>
          <w:rFonts w:ascii="Times New Roman" w:hAnsi="Times New Roman"/>
        </w:rPr>
        <w:t>month</w:t>
      </w:r>
      <w:r w:rsidRPr="00ED4019">
        <w:rPr>
          <w:rStyle w:val="NormalTok"/>
          <w:rFonts w:ascii="Times New Roman" w:hAnsi="Times New Roman"/>
        </w:rPr>
        <w:t>(covid19</w:t>
      </w:r>
      <w:r w:rsidRPr="00ED4019">
        <w:rPr>
          <w:rStyle w:val="SpecialCharTok"/>
          <w:rFonts w:ascii="Times New Roman" w:hAnsi="Times New Roman"/>
        </w:rPr>
        <w:t>$</w:t>
      </w:r>
      <w:r w:rsidRPr="00ED4019">
        <w:rPr>
          <w:rStyle w:val="NormalTok"/>
          <w:rFonts w:ascii="Times New Roman" w:hAnsi="Times New Roman"/>
        </w:rPr>
        <w:t xml:space="preserve">date)) </w:t>
      </w:r>
      <w:r w:rsidRPr="00ED4019">
        <w:rPr>
          <w:rStyle w:val="SpecialCharTok"/>
          <w:rFonts w:ascii="Times New Roman" w:hAnsi="Times New Roman"/>
        </w:rPr>
        <w:t>%&gt;%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 </w:t>
      </w:r>
      <w:r w:rsidRPr="00ED4019">
        <w:rPr>
          <w:rStyle w:val="FunctionTok"/>
          <w:rFonts w:ascii="Times New Roman" w:hAnsi="Times New Roman"/>
        </w:rPr>
        <w:t>ggplot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FunctionTok"/>
          <w:rFonts w:ascii="Times New Roman" w:hAnsi="Times New Roman"/>
        </w:rPr>
        <w:t>aes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FunctionTok"/>
          <w:rFonts w:ascii="Times New Roman" w:hAnsi="Times New Roman"/>
        </w:rPr>
        <w:t>as.factor</w:t>
      </w:r>
      <w:r w:rsidRPr="00ED4019">
        <w:rPr>
          <w:rStyle w:val="NormalTok"/>
          <w:rFonts w:ascii="Times New Roman" w:hAnsi="Times New Roman"/>
        </w:rPr>
        <w:t xml:space="preserve">(month), </w:t>
      </w:r>
      <w:r w:rsidRPr="00ED4019">
        <w:rPr>
          <w:rStyle w:val="StringTok"/>
          <w:rFonts w:ascii="Times New Roman" w:hAnsi="Times New Roman"/>
        </w:rPr>
        <w:t>`</w:t>
      </w:r>
      <w:r w:rsidRPr="00ED4019">
        <w:rPr>
          <w:rStyle w:val="AttributeTok"/>
          <w:rFonts w:ascii="Times New Roman" w:hAnsi="Times New Roman"/>
        </w:rPr>
        <w:t>0-9</w:t>
      </w:r>
      <w:r w:rsidRPr="00ED4019">
        <w:rPr>
          <w:rStyle w:val="AttributeTok"/>
          <w:rFonts w:ascii="Times New Roman" w:hAnsi="Times New Roman"/>
        </w:rPr>
        <w:t>세</w:t>
      </w:r>
      <w:r w:rsidRPr="00ED4019">
        <w:rPr>
          <w:rStyle w:val="StringTok"/>
          <w:rFonts w:ascii="Times New Roman" w:hAnsi="Times New Roman"/>
        </w:rPr>
        <w:t>`</w:t>
      </w:r>
      <w:r w:rsidRPr="00ED4019">
        <w:rPr>
          <w:rStyle w:val="NormalTok"/>
          <w:rFonts w:ascii="Times New Roman" w:hAnsi="Times New Roman"/>
        </w:rPr>
        <w:t xml:space="preserve">)) </w:t>
      </w:r>
      <w:r w:rsidRPr="00ED4019">
        <w:rPr>
          <w:rStyle w:val="SpecialCharTok"/>
          <w:rFonts w:ascii="Times New Roman" w:hAnsi="Times New Roman"/>
        </w:rPr>
        <w:t>+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 </w:t>
      </w:r>
      <w:r w:rsidRPr="00ED4019">
        <w:rPr>
          <w:rStyle w:val="FunctionTok"/>
          <w:rFonts w:ascii="Times New Roman" w:hAnsi="Times New Roman"/>
        </w:rPr>
        <w:t>geom_boxplot</w:t>
      </w:r>
      <w:r w:rsidRPr="00ED4019">
        <w:rPr>
          <w:rStyle w:val="NormalTok"/>
          <w:rFonts w:ascii="Times New Roman" w:hAnsi="Times New Roman"/>
        </w:rPr>
        <w:t xml:space="preserve">() </w:t>
      </w:r>
      <w:r w:rsidRPr="00ED4019">
        <w:rPr>
          <w:rStyle w:val="SpecialCharTok"/>
          <w:rFonts w:ascii="Times New Roman" w:hAnsi="Times New Roman"/>
        </w:rPr>
        <w:t>+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 </w:t>
      </w:r>
      <w:r w:rsidRPr="00ED4019">
        <w:rPr>
          <w:rStyle w:val="FunctionTok"/>
          <w:rFonts w:ascii="Times New Roman" w:hAnsi="Times New Roman"/>
        </w:rPr>
        <w:t>geom_jitter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AttributeTok"/>
          <w:rFonts w:ascii="Times New Roman" w:hAnsi="Times New Roman"/>
        </w:rPr>
        <w:t>alpha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loatTok"/>
          <w:rFonts w:ascii="Times New Roman" w:hAnsi="Times New Roman"/>
        </w:rPr>
        <w:t>0.2</w:t>
      </w:r>
      <w:r w:rsidRPr="00ED4019">
        <w:rPr>
          <w:rStyle w:val="NormalTok"/>
          <w:rFonts w:ascii="Times New Roman" w:hAnsi="Times New Roman"/>
        </w:rPr>
        <w:t xml:space="preserve">) </w:t>
      </w:r>
      <w:r w:rsidRPr="00ED4019">
        <w:rPr>
          <w:rStyle w:val="SpecialCharTok"/>
          <w:rFonts w:ascii="Times New Roman" w:hAnsi="Times New Roman"/>
        </w:rPr>
        <w:t>+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 </w:t>
      </w:r>
      <w:r w:rsidRPr="00ED4019">
        <w:rPr>
          <w:rStyle w:val="FunctionTok"/>
          <w:rFonts w:ascii="Times New Roman" w:hAnsi="Times New Roman"/>
        </w:rPr>
        <w:t>labs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AttributeTok"/>
          <w:rFonts w:ascii="Times New Roman" w:hAnsi="Times New Roman"/>
        </w:rPr>
        <w:t>title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StringTok"/>
          <w:rFonts w:ascii="Times New Roman" w:hAnsi="Times New Roman"/>
        </w:rPr>
        <w:t>동월별</w:t>
      </w:r>
      <w:r w:rsidRPr="00ED4019">
        <w:rPr>
          <w:rStyle w:val="String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확진자</w:t>
      </w:r>
      <w:r w:rsidRPr="00ED4019">
        <w:rPr>
          <w:rStyle w:val="String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분포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NormalTok"/>
          <w:rFonts w:ascii="Times New Roman" w:hAnsi="Times New Roman"/>
        </w:rPr>
        <w:t xml:space="preserve">, </w:t>
      </w:r>
      <w:r w:rsidRPr="00ED4019">
        <w:rPr>
          <w:rStyle w:val="AttributeTok"/>
          <w:rFonts w:ascii="Times New Roman" w:hAnsi="Times New Roman"/>
        </w:rPr>
        <w:t>x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StringTok"/>
          <w:rFonts w:ascii="Times New Roman" w:hAnsi="Times New Roman"/>
        </w:rPr>
        <w:t>연도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NormalTok"/>
          <w:rFonts w:ascii="Times New Roman" w:hAnsi="Times New Roman"/>
        </w:rPr>
        <w:t xml:space="preserve">, </w:t>
      </w:r>
      <w:r w:rsidRPr="00ED4019">
        <w:rPr>
          <w:rStyle w:val="AttributeTok"/>
          <w:rFonts w:ascii="Times New Roman" w:hAnsi="Times New Roman"/>
        </w:rPr>
        <w:t>y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StringTok"/>
          <w:rFonts w:ascii="Times New Roman" w:hAnsi="Times New Roman"/>
        </w:rPr>
        <w:t>확진자수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NormalTok"/>
          <w:rFonts w:ascii="Times New Roman" w:hAnsi="Times New Roman"/>
        </w:rPr>
        <w:t>)</w:t>
      </w:r>
    </w:p>
    <w:p w14:paraId="181549EE" w14:textId="77777777" w:rsidR="00FD7B2A" w:rsidRPr="00ED4019" w:rsidRDefault="00FD7B2A">
      <w:pPr>
        <w:pStyle w:val="Figure"/>
        <w:jc w:val="both"/>
        <w:rPr>
          <w:rFonts w:ascii="Times New Roman" w:hAnsi="Times New Roman"/>
        </w:rPr>
        <w:pPrChange w:id="3243" w:author="제이펍 출판사" w:date="2021-03-14T15:57:00Z">
          <w:pPr>
            <w:pStyle w:val="Figure"/>
          </w:pPr>
        </w:pPrChange>
      </w:pPr>
      <w:r w:rsidRPr="00ED4019">
        <w:rPr>
          <w:rFonts w:ascii="Times New Roman" w:hAnsi="Times New Roman"/>
          <w:noProof/>
          <w:lang w:eastAsia="ko-KR"/>
        </w:rPr>
        <w:lastRenderedPageBreak/>
        <w:drawing>
          <wp:inline distT="0" distB="0" distL="0" distR="0" wp14:anchorId="587BFBA7" wp14:editId="2772089E">
            <wp:extent cx="4572000" cy="3657600"/>
            <wp:effectExtent l="0" t="0" r="0" b="0"/>
            <wp:docPr id="60" name="그림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3C1DB4C" w14:textId="77777777" w:rsidR="00FD7B2A" w:rsidRPr="00ED4019" w:rsidRDefault="00FD7B2A">
      <w:pPr>
        <w:pStyle w:val="a6"/>
        <w:jc w:val="both"/>
        <w:rPr>
          <w:rFonts w:ascii="Times New Roman" w:hAnsi="Times New Roman"/>
        </w:rPr>
        <w:pPrChange w:id="3244" w:author="제이펍 출판사" w:date="2021-03-14T15:57:00Z">
          <w:pPr>
            <w:pStyle w:val="a6"/>
            <w:jc w:val="center"/>
          </w:pPr>
        </w:pPrChange>
      </w:pPr>
      <w:commentRangeStart w:id="3245"/>
      <w:r w:rsidRPr="00ED4019">
        <w:rPr>
          <w:rFonts w:ascii="Times New Roman" w:hAnsi="Times New Roman" w:hint="eastAsia"/>
        </w:rPr>
        <w:t>그림</w:t>
      </w:r>
      <w:r w:rsidRPr="00ED4019">
        <w:rPr>
          <w:rFonts w:ascii="Times New Roman" w:hAnsi="Times New Roman" w:hint="eastAsia"/>
        </w:rPr>
        <w:t xml:space="preserve"> </w:t>
      </w:r>
      <w:r w:rsidRPr="00ED4019">
        <w:rPr>
          <w:rFonts w:ascii="Times New Roman" w:hAnsi="Times New Roman"/>
        </w:rPr>
        <w:t>4-22</w:t>
      </w:r>
      <w:commentRangeEnd w:id="3245"/>
      <w:r w:rsidR="004D6E66">
        <w:rPr>
          <w:rStyle w:val="af3"/>
          <w:i w:val="0"/>
        </w:rPr>
        <w:commentReference w:id="3245"/>
      </w:r>
    </w:p>
    <w:p w14:paraId="3F06B00D" w14:textId="77777777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3246" w:author="제이펍 출판사" w:date="2021-03-14T15:57:00Z">
          <w:pPr>
            <w:pStyle w:val="SourceCode"/>
          </w:pPr>
        </w:pPrChange>
      </w:pPr>
      <w:r w:rsidRPr="00ED4019">
        <w:rPr>
          <w:rStyle w:val="NormalTok"/>
          <w:rFonts w:ascii="Times New Roman" w:hAnsi="Times New Roman"/>
        </w:rPr>
        <w:t xml:space="preserve">covid19 </w:t>
      </w:r>
      <w:r w:rsidRPr="00ED4019">
        <w:rPr>
          <w:rStyle w:val="SpecialCharTok"/>
          <w:rFonts w:ascii="Times New Roman" w:hAnsi="Times New Roman"/>
        </w:rPr>
        <w:t>%&gt;%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 </w:t>
      </w:r>
      <w:proofErr w:type="gramStart"/>
      <w:r w:rsidRPr="00ED4019">
        <w:rPr>
          <w:rStyle w:val="FunctionTok"/>
          <w:rFonts w:ascii="Times New Roman" w:hAnsi="Times New Roman"/>
        </w:rPr>
        <w:t>mutate</w:t>
      </w:r>
      <w:r w:rsidRPr="00ED4019">
        <w:rPr>
          <w:rStyle w:val="NormalTok"/>
          <w:rFonts w:ascii="Times New Roman" w:hAnsi="Times New Roman"/>
        </w:rPr>
        <w:t>(</w:t>
      </w:r>
      <w:proofErr w:type="gramEnd"/>
      <w:r w:rsidRPr="00ED4019">
        <w:rPr>
          <w:rStyle w:val="AttributeTok"/>
          <w:rFonts w:ascii="Times New Roman" w:hAnsi="Times New Roman"/>
        </w:rPr>
        <w:t>wday =</w:t>
      </w:r>
      <w:r w:rsidRPr="00ED4019">
        <w:rPr>
          <w:rStyle w:val="NormalTok"/>
          <w:rFonts w:ascii="Times New Roman" w:hAnsi="Times New Roman"/>
        </w:rPr>
        <w:t xml:space="preserve"> lubridate</w:t>
      </w:r>
      <w:r w:rsidRPr="00ED4019">
        <w:rPr>
          <w:rStyle w:val="SpecialCharTok"/>
          <w:rFonts w:ascii="Times New Roman" w:hAnsi="Times New Roman"/>
        </w:rPr>
        <w:t>::</w:t>
      </w:r>
      <w:r w:rsidRPr="00ED4019">
        <w:rPr>
          <w:rStyle w:val="FunctionTok"/>
          <w:rFonts w:ascii="Times New Roman" w:hAnsi="Times New Roman"/>
        </w:rPr>
        <w:t>wday</w:t>
      </w:r>
      <w:r w:rsidRPr="00ED4019">
        <w:rPr>
          <w:rStyle w:val="NormalTok"/>
          <w:rFonts w:ascii="Times New Roman" w:hAnsi="Times New Roman"/>
        </w:rPr>
        <w:t>(covid19</w:t>
      </w:r>
      <w:r w:rsidRPr="00ED4019">
        <w:rPr>
          <w:rStyle w:val="SpecialCharTok"/>
          <w:rFonts w:ascii="Times New Roman" w:hAnsi="Times New Roman"/>
        </w:rPr>
        <w:t>$</w:t>
      </w:r>
      <w:r w:rsidRPr="00ED4019">
        <w:rPr>
          <w:rStyle w:val="NormalTok"/>
          <w:rFonts w:ascii="Times New Roman" w:hAnsi="Times New Roman"/>
        </w:rPr>
        <w:t xml:space="preserve">date, </w:t>
      </w:r>
      <w:r w:rsidRPr="00ED4019">
        <w:rPr>
          <w:rStyle w:val="AttributeTok"/>
          <w:rFonts w:ascii="Times New Roman" w:hAnsi="Times New Roman"/>
        </w:rPr>
        <w:t>label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ConstantTok"/>
          <w:rFonts w:ascii="Times New Roman" w:hAnsi="Times New Roman"/>
        </w:rPr>
        <w:t>TRUE</w:t>
      </w:r>
      <w:r w:rsidRPr="00ED4019">
        <w:rPr>
          <w:rStyle w:val="NormalTok"/>
          <w:rFonts w:ascii="Times New Roman" w:hAnsi="Times New Roman"/>
        </w:rPr>
        <w:t xml:space="preserve">)) </w:t>
      </w:r>
      <w:r w:rsidRPr="00ED4019">
        <w:rPr>
          <w:rStyle w:val="SpecialCharTok"/>
          <w:rFonts w:ascii="Times New Roman" w:hAnsi="Times New Roman"/>
        </w:rPr>
        <w:t>%&gt;%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 </w:t>
      </w:r>
      <w:r w:rsidRPr="00ED4019">
        <w:rPr>
          <w:rStyle w:val="FunctionTok"/>
          <w:rFonts w:ascii="Times New Roman" w:hAnsi="Times New Roman"/>
        </w:rPr>
        <w:t>ggplot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FunctionTok"/>
          <w:rFonts w:ascii="Times New Roman" w:hAnsi="Times New Roman"/>
        </w:rPr>
        <w:t>aes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FunctionTok"/>
          <w:rFonts w:ascii="Times New Roman" w:hAnsi="Times New Roman"/>
        </w:rPr>
        <w:t>as.factor</w:t>
      </w:r>
      <w:r w:rsidRPr="00ED4019">
        <w:rPr>
          <w:rStyle w:val="NormalTok"/>
          <w:rFonts w:ascii="Times New Roman" w:hAnsi="Times New Roman"/>
        </w:rPr>
        <w:t xml:space="preserve">(wday), </w:t>
      </w:r>
      <w:r w:rsidRPr="00ED4019">
        <w:rPr>
          <w:rStyle w:val="StringTok"/>
          <w:rFonts w:ascii="Times New Roman" w:hAnsi="Times New Roman"/>
        </w:rPr>
        <w:t>`</w:t>
      </w:r>
      <w:r w:rsidRPr="00ED4019">
        <w:rPr>
          <w:rStyle w:val="AttributeTok"/>
          <w:rFonts w:ascii="Times New Roman" w:hAnsi="Times New Roman"/>
        </w:rPr>
        <w:t>50-59</w:t>
      </w:r>
      <w:r w:rsidRPr="00ED4019">
        <w:rPr>
          <w:rStyle w:val="AttributeTok"/>
          <w:rFonts w:ascii="Times New Roman" w:hAnsi="Times New Roman"/>
        </w:rPr>
        <w:t>세</w:t>
      </w:r>
      <w:r w:rsidRPr="00ED4019">
        <w:rPr>
          <w:rStyle w:val="StringTok"/>
          <w:rFonts w:ascii="Times New Roman" w:hAnsi="Times New Roman"/>
        </w:rPr>
        <w:t>`</w:t>
      </w:r>
      <w:r w:rsidRPr="00ED4019">
        <w:rPr>
          <w:rStyle w:val="NormalTok"/>
          <w:rFonts w:ascii="Times New Roman" w:hAnsi="Times New Roman"/>
        </w:rPr>
        <w:t xml:space="preserve">)) </w:t>
      </w:r>
      <w:r w:rsidRPr="00ED4019">
        <w:rPr>
          <w:rStyle w:val="SpecialCharTok"/>
          <w:rFonts w:ascii="Times New Roman" w:hAnsi="Times New Roman"/>
        </w:rPr>
        <w:t>+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 </w:t>
      </w:r>
      <w:r w:rsidRPr="00ED4019">
        <w:rPr>
          <w:rStyle w:val="FunctionTok"/>
          <w:rFonts w:ascii="Times New Roman" w:hAnsi="Times New Roman"/>
        </w:rPr>
        <w:t>geom_boxplot</w:t>
      </w:r>
      <w:r w:rsidRPr="00ED4019">
        <w:rPr>
          <w:rStyle w:val="NormalTok"/>
          <w:rFonts w:ascii="Times New Roman" w:hAnsi="Times New Roman"/>
        </w:rPr>
        <w:t xml:space="preserve">() </w:t>
      </w:r>
      <w:r w:rsidRPr="00ED4019">
        <w:rPr>
          <w:rStyle w:val="SpecialCharTok"/>
          <w:rFonts w:ascii="Times New Roman" w:hAnsi="Times New Roman"/>
        </w:rPr>
        <w:t>+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 </w:t>
      </w:r>
      <w:r w:rsidRPr="00ED4019">
        <w:rPr>
          <w:rStyle w:val="FunctionTok"/>
          <w:rFonts w:ascii="Times New Roman" w:hAnsi="Times New Roman"/>
        </w:rPr>
        <w:t>geom_jitter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AttributeTok"/>
          <w:rFonts w:ascii="Times New Roman" w:hAnsi="Times New Roman"/>
        </w:rPr>
        <w:t>alpha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loatTok"/>
          <w:rFonts w:ascii="Times New Roman" w:hAnsi="Times New Roman"/>
        </w:rPr>
        <w:t>0.2</w:t>
      </w:r>
      <w:r w:rsidRPr="00ED4019">
        <w:rPr>
          <w:rStyle w:val="NormalTok"/>
          <w:rFonts w:ascii="Times New Roman" w:hAnsi="Times New Roman"/>
        </w:rPr>
        <w:t xml:space="preserve">) </w:t>
      </w:r>
      <w:r w:rsidRPr="00ED4019">
        <w:rPr>
          <w:rStyle w:val="SpecialCharTok"/>
          <w:rFonts w:ascii="Times New Roman" w:hAnsi="Times New Roman"/>
        </w:rPr>
        <w:t>+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 </w:t>
      </w:r>
      <w:r w:rsidRPr="00ED4019">
        <w:rPr>
          <w:rStyle w:val="FunctionTok"/>
          <w:rFonts w:ascii="Times New Roman" w:hAnsi="Times New Roman"/>
        </w:rPr>
        <w:t>labs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AttributeTok"/>
          <w:rFonts w:ascii="Times New Roman" w:hAnsi="Times New Roman"/>
        </w:rPr>
        <w:t>title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StringTok"/>
          <w:rFonts w:ascii="Times New Roman" w:hAnsi="Times New Roman"/>
        </w:rPr>
        <w:t>동요일별</w:t>
      </w:r>
      <w:r w:rsidRPr="00ED4019">
        <w:rPr>
          <w:rStyle w:val="String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확진자</w:t>
      </w:r>
      <w:r w:rsidRPr="00ED4019">
        <w:rPr>
          <w:rStyle w:val="String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분포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NormalTok"/>
          <w:rFonts w:ascii="Times New Roman" w:hAnsi="Times New Roman"/>
        </w:rPr>
        <w:t xml:space="preserve">, </w:t>
      </w:r>
      <w:r w:rsidRPr="00ED4019">
        <w:rPr>
          <w:rStyle w:val="AttributeTok"/>
          <w:rFonts w:ascii="Times New Roman" w:hAnsi="Times New Roman"/>
        </w:rPr>
        <w:t>x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StringTok"/>
          <w:rFonts w:ascii="Times New Roman" w:hAnsi="Times New Roman"/>
        </w:rPr>
        <w:t>연도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NormalTok"/>
          <w:rFonts w:ascii="Times New Roman" w:hAnsi="Times New Roman"/>
        </w:rPr>
        <w:t xml:space="preserve">, </w:t>
      </w:r>
      <w:r w:rsidRPr="00ED4019">
        <w:rPr>
          <w:rStyle w:val="AttributeTok"/>
          <w:rFonts w:ascii="Times New Roman" w:hAnsi="Times New Roman"/>
        </w:rPr>
        <w:t>y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StringTok"/>
          <w:rFonts w:ascii="Times New Roman" w:hAnsi="Times New Roman"/>
        </w:rPr>
        <w:t>확진자수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NormalTok"/>
          <w:rFonts w:ascii="Times New Roman" w:hAnsi="Times New Roman"/>
        </w:rPr>
        <w:t>)</w:t>
      </w:r>
    </w:p>
    <w:p w14:paraId="7E9CBA76" w14:textId="77777777" w:rsidR="00FD7B2A" w:rsidRPr="00ED4019" w:rsidRDefault="00FD7B2A">
      <w:pPr>
        <w:pStyle w:val="Figure"/>
        <w:jc w:val="both"/>
        <w:rPr>
          <w:rFonts w:ascii="Times New Roman" w:hAnsi="Times New Roman"/>
        </w:rPr>
        <w:pPrChange w:id="3247" w:author="제이펍 출판사" w:date="2021-03-14T15:57:00Z">
          <w:pPr>
            <w:pStyle w:val="Figure"/>
          </w:pPr>
        </w:pPrChange>
      </w:pPr>
      <w:r w:rsidRPr="00ED4019">
        <w:rPr>
          <w:rFonts w:ascii="Times New Roman" w:hAnsi="Times New Roman"/>
          <w:noProof/>
          <w:lang w:eastAsia="ko-KR"/>
        </w:rPr>
        <w:lastRenderedPageBreak/>
        <w:drawing>
          <wp:inline distT="0" distB="0" distL="0" distR="0" wp14:anchorId="5CC14BCC" wp14:editId="7E85A600">
            <wp:extent cx="4572000" cy="3657600"/>
            <wp:effectExtent l="0" t="0" r="0" b="0"/>
            <wp:docPr id="62" name="그림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DAA359B" w14:textId="77777777" w:rsidR="00FD7B2A" w:rsidRPr="00ED4019" w:rsidRDefault="00FD7B2A">
      <w:pPr>
        <w:pStyle w:val="a6"/>
        <w:jc w:val="both"/>
        <w:rPr>
          <w:rFonts w:ascii="Times New Roman" w:hAnsi="Times New Roman"/>
        </w:rPr>
        <w:pPrChange w:id="3248" w:author="제이펍 출판사" w:date="2021-03-14T15:57:00Z">
          <w:pPr>
            <w:pStyle w:val="a6"/>
            <w:jc w:val="center"/>
          </w:pPr>
        </w:pPrChange>
      </w:pPr>
      <w:commentRangeStart w:id="3249"/>
      <w:r w:rsidRPr="00ED4019">
        <w:rPr>
          <w:rFonts w:ascii="Times New Roman" w:hAnsi="Times New Roman" w:hint="eastAsia"/>
        </w:rPr>
        <w:t>그림</w:t>
      </w:r>
      <w:r w:rsidRPr="00ED4019">
        <w:rPr>
          <w:rFonts w:ascii="Times New Roman" w:hAnsi="Times New Roman" w:hint="eastAsia"/>
        </w:rPr>
        <w:t xml:space="preserve"> </w:t>
      </w:r>
      <w:r w:rsidRPr="00ED4019">
        <w:rPr>
          <w:rFonts w:ascii="Times New Roman" w:hAnsi="Times New Roman"/>
        </w:rPr>
        <w:t>4-23</w:t>
      </w:r>
      <w:commentRangeEnd w:id="3249"/>
      <w:r w:rsidR="00DD771F">
        <w:rPr>
          <w:rStyle w:val="af3"/>
          <w:i w:val="0"/>
        </w:rPr>
        <w:commentReference w:id="3249"/>
      </w:r>
    </w:p>
    <w:p w14:paraId="65D75525" w14:textId="1E710DC6" w:rsidR="00FD7B2A" w:rsidRPr="00ED4019" w:rsidRDefault="00FD7B2A">
      <w:pPr>
        <w:pStyle w:val="Compact"/>
        <w:numPr>
          <w:ilvl w:val="0"/>
          <w:numId w:val="11"/>
        </w:numPr>
        <w:jc w:val="both"/>
        <w:rPr>
          <w:rFonts w:ascii="Times New Roman" w:hAnsi="Times New Roman"/>
        </w:rPr>
        <w:pPrChange w:id="3250" w:author="제이펍 출판사" w:date="2021-03-14T15:57:00Z">
          <w:pPr>
            <w:pStyle w:val="Compact"/>
            <w:numPr>
              <w:numId w:val="11"/>
            </w:numPr>
            <w:tabs>
              <w:tab w:val="num" w:pos="0"/>
            </w:tabs>
            <w:ind w:left="480" w:hanging="480"/>
          </w:pPr>
        </w:pPrChange>
      </w:pPr>
      <w:del w:id="3251" w:author="제이펍 출판사" w:date="2021-03-14T20:35:00Z">
        <w:r w:rsidRPr="00ED4019" w:rsidDel="00EE4FE2">
          <w:rPr>
            <w:rFonts w:ascii="Times New Roman" w:hAnsi="Times New Roman"/>
          </w:rPr>
          <w:delText>데이터프레</w:delText>
        </w:r>
      </w:del>
      <w:ins w:id="3252" w:author="제이펍 출판사" w:date="2021-03-14T20:35:00Z">
        <w:r w:rsidR="00EE4FE2">
          <w:rPr>
            <w:rFonts w:ascii="Times New Roman" w:hAnsi="Times New Roman"/>
          </w:rPr>
          <w:t>데이터</w:t>
        </w:r>
        <w:r w:rsidR="00EE4FE2">
          <w:rPr>
            <w:rFonts w:ascii="Times New Roman" w:hAnsi="Times New Roman"/>
          </w:rPr>
          <w:t xml:space="preserve"> </w:t>
        </w:r>
        <w:r w:rsidR="00EE4FE2">
          <w:rPr>
            <w:rFonts w:ascii="Times New Roman" w:hAnsi="Times New Roman"/>
          </w:rPr>
          <w:t>프레</w:t>
        </w:r>
      </w:ins>
      <w:r w:rsidRPr="00ED4019">
        <w:rPr>
          <w:rFonts w:ascii="Times New Roman" w:hAnsi="Times New Roman"/>
        </w:rPr>
        <w:t>임</w:t>
      </w:r>
      <w:del w:id="3253" w:author="user" w:date="2021-03-22T12:29:00Z">
        <w:r w:rsidRPr="00ED4019" w:rsidDel="00DD771F">
          <w:rPr>
            <w:rFonts w:ascii="Times New Roman" w:hAnsi="Times New Roman"/>
          </w:rPr>
          <w:delText xml:space="preserve"> </w:delText>
        </w:r>
      </w:del>
      <w:r w:rsidRPr="00ED4019">
        <w:rPr>
          <w:rFonts w:ascii="Times New Roman" w:hAnsi="Times New Roman"/>
        </w:rPr>
        <w:t xml:space="preserve">: </w:t>
      </w:r>
      <w:r w:rsidRPr="00ED4019">
        <w:rPr>
          <w:rStyle w:val="VerbatimChar"/>
          <w:rFonts w:ascii="Times New Roman" w:hAnsi="Times New Roman"/>
        </w:rPr>
        <w:t>plot_seasonal_diagnostics()</w:t>
      </w:r>
    </w:p>
    <w:p w14:paraId="10EA647B" w14:textId="0304BD55" w:rsidR="00FD7B2A" w:rsidRPr="00ED4019" w:rsidRDefault="00FD7B2A">
      <w:pPr>
        <w:jc w:val="both"/>
        <w:rPr>
          <w:rFonts w:ascii="Times New Roman" w:hAnsi="Times New Roman"/>
          <w:lang w:eastAsia="ko-KR"/>
        </w:rPr>
        <w:pPrChange w:id="3254" w:author="제이펍 출판사" w:date="2021-03-14T15:57:00Z">
          <w:pPr/>
        </w:pPrChange>
      </w:pPr>
      <w:del w:id="3255" w:author="제이펍 출판사" w:date="2021-03-14T20:35:00Z">
        <w:r w:rsidRPr="00ED4019" w:rsidDel="00EE4FE2">
          <w:rPr>
            <w:rFonts w:ascii="Times New Roman" w:hAnsi="Times New Roman"/>
            <w:lang w:eastAsia="ko-KR"/>
          </w:rPr>
          <w:delText>데이터프레</w:delText>
        </w:r>
      </w:del>
      <w:ins w:id="3256" w:author="제이펍 출판사" w:date="2021-03-14T20:35:00Z">
        <w:r w:rsidR="00EE4FE2">
          <w:rPr>
            <w:rFonts w:ascii="Times New Roman" w:hAnsi="Times New Roman"/>
            <w:lang w:eastAsia="ko-KR"/>
          </w:rPr>
          <w:t>데이터</w:t>
        </w:r>
        <w:r w:rsidR="00EE4FE2">
          <w:rPr>
            <w:rFonts w:ascii="Times New Roman" w:hAnsi="Times New Roman"/>
            <w:lang w:eastAsia="ko-KR"/>
          </w:rPr>
          <w:t xml:space="preserve"> </w:t>
        </w:r>
        <w:r w:rsidR="00EE4FE2">
          <w:rPr>
            <w:rFonts w:ascii="Times New Roman" w:hAnsi="Times New Roman"/>
            <w:lang w:eastAsia="ko-KR"/>
          </w:rPr>
          <w:t>프레</w:t>
        </w:r>
      </w:ins>
      <w:r w:rsidRPr="00ED4019">
        <w:rPr>
          <w:rFonts w:ascii="Times New Roman" w:hAnsi="Times New Roman"/>
          <w:lang w:eastAsia="ko-KR"/>
        </w:rPr>
        <w:t>임에서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계절성을</w:t>
      </w:r>
      <w:r w:rsidRPr="00ED4019">
        <w:rPr>
          <w:rFonts w:ascii="Times New Roman" w:hAnsi="Times New Roman"/>
          <w:lang w:eastAsia="ko-KR"/>
        </w:rPr>
        <w:t xml:space="preserve"> plot</w:t>
      </w:r>
      <w:r w:rsidRPr="00ED4019">
        <w:rPr>
          <w:rFonts w:ascii="Times New Roman" w:hAnsi="Times New Roman" w:hint="eastAsia"/>
          <w:lang w:eastAsia="ko-KR"/>
        </w:rPr>
        <w:t>t</w:t>
      </w:r>
      <w:r w:rsidRPr="00ED4019">
        <w:rPr>
          <w:rFonts w:ascii="Times New Roman" w:hAnsi="Times New Roman"/>
          <w:lang w:eastAsia="ko-KR"/>
        </w:rPr>
        <w:t>ing</w:t>
      </w:r>
      <w:del w:id="3257" w:author="user" w:date="2021-03-22T12:29:00Z">
        <w:r w:rsidRPr="00ED4019" w:rsidDel="000E487C">
          <w:rPr>
            <w:rFonts w:ascii="Times New Roman" w:hAnsi="Times New Roman"/>
            <w:lang w:eastAsia="ko-KR"/>
          </w:rPr>
          <w:delText xml:space="preserve"> </w:delText>
        </w:r>
      </w:del>
      <w:r w:rsidRPr="00ED4019">
        <w:rPr>
          <w:rFonts w:ascii="Times New Roman" w:hAnsi="Times New Roman"/>
          <w:lang w:eastAsia="ko-KR"/>
        </w:rPr>
        <w:t>하기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위해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앞의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예제에서는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계절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주기로</w:t>
      </w:r>
      <w:r w:rsidRPr="00ED4019">
        <w:rPr>
          <w:rFonts w:ascii="Times New Roman" w:hAnsi="Times New Roman"/>
          <w:lang w:eastAsia="ko-KR"/>
        </w:rPr>
        <w:t xml:space="preserve"> </w:t>
      </w:r>
      <w:del w:id="3258" w:author="제이펍 출판사" w:date="2021-03-14T17:49:00Z">
        <w:r w:rsidRPr="00ED4019" w:rsidDel="001B0D03">
          <w:rPr>
            <w:rFonts w:ascii="Times New Roman" w:hAnsi="Times New Roman" w:hint="eastAsia"/>
            <w:lang w:eastAsia="ko-KR"/>
          </w:rPr>
          <w:delText>그룹핑</w:delText>
        </w:r>
      </w:del>
      <w:ins w:id="3259" w:author="제이펍 출판사" w:date="2021-03-14T17:49:00Z">
        <w:r w:rsidR="001B0D03">
          <w:rPr>
            <w:rFonts w:ascii="Times New Roman" w:hAnsi="Times New Roman" w:hint="eastAsia"/>
            <w:lang w:eastAsia="ko-KR"/>
          </w:rPr>
          <w:t>그루핑</w:t>
        </w:r>
      </w:ins>
      <w:del w:id="3260" w:author="user" w:date="2021-03-22T12:30:00Z">
        <w:r w:rsidRPr="00ED4019" w:rsidDel="000E487C">
          <w:rPr>
            <w:rFonts w:ascii="Times New Roman" w:hAnsi="Times New Roman"/>
            <w:lang w:eastAsia="ko-KR"/>
          </w:rPr>
          <w:delText xml:space="preserve"> </w:delText>
        </w:r>
      </w:del>
      <w:r w:rsidRPr="00ED4019">
        <w:rPr>
          <w:rFonts w:ascii="Times New Roman" w:hAnsi="Times New Roman"/>
          <w:lang w:eastAsia="ko-KR"/>
        </w:rPr>
        <w:t>한</w:t>
      </w:r>
      <w:r w:rsidRPr="00ED4019">
        <w:rPr>
          <w:rFonts w:ascii="Times New Roman" w:hAnsi="Times New Roman"/>
          <w:lang w:eastAsia="ko-KR"/>
        </w:rPr>
        <w:t xml:space="preserve"> </w:t>
      </w:r>
      <w:del w:id="3261" w:author="제이펍 출판사" w:date="2021-03-14T20:19:00Z">
        <w:r w:rsidRPr="00ED4019" w:rsidDel="00766301">
          <w:rPr>
            <w:rFonts w:ascii="Times New Roman" w:hAnsi="Times New Roman"/>
            <w:lang w:eastAsia="ko-KR"/>
          </w:rPr>
          <w:delText>컬럼</w:delText>
        </w:r>
      </w:del>
      <w:ins w:id="3262" w:author="제이펍 출판사" w:date="2021-03-14T20:19:00Z">
        <w:r w:rsidR="00766301">
          <w:rPr>
            <w:rFonts w:ascii="Times New Roman" w:hAnsi="Times New Roman"/>
            <w:lang w:eastAsia="ko-KR"/>
          </w:rPr>
          <w:t>칼럼</w:t>
        </w:r>
      </w:ins>
      <w:r w:rsidRPr="00ED4019">
        <w:rPr>
          <w:rFonts w:ascii="Times New Roman" w:hAnsi="Times New Roman"/>
          <w:lang w:eastAsia="ko-KR"/>
        </w:rPr>
        <w:t>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활용하였다</w:t>
      </w:r>
      <w:r w:rsidRPr="00ED4019">
        <w:rPr>
          <w:rFonts w:ascii="Times New Roman" w:hAnsi="Times New Roman"/>
          <w:lang w:eastAsia="ko-KR"/>
        </w:rPr>
        <w:t xml:space="preserve">. </w:t>
      </w:r>
      <w:del w:id="3263" w:author="user" w:date="2021-03-22T12:30:00Z">
        <w:r w:rsidRPr="00ED4019" w:rsidDel="000E487C">
          <w:rPr>
            <w:rFonts w:ascii="Times New Roman" w:hAnsi="Times New Roman" w:hint="eastAsia"/>
            <w:lang w:eastAsia="ko-KR"/>
          </w:rPr>
          <w:delText>하지만</w:delText>
        </w:r>
      </w:del>
      <w:ins w:id="3264" w:author="user" w:date="2021-03-22T12:30:00Z">
        <w:r w:rsidR="000E487C">
          <w:rPr>
            <w:rFonts w:ascii="Times New Roman" w:hAnsi="Times New Roman" w:hint="eastAsia"/>
            <w:lang w:eastAsia="ko-KR"/>
          </w:rPr>
          <w:t>그런데</w:t>
        </w:r>
      </w:ins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계절성을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알고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있는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경우는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쉽게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구할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있지만</w:t>
      </w:r>
      <w:ins w:id="3265" w:author="user" w:date="2021-03-22T12:30:00Z">
        <w:r w:rsidR="000E487C">
          <w:rPr>
            <w:rFonts w:ascii="Times New Roman" w:hAnsi="Times New Roman" w:hint="eastAsia"/>
            <w:lang w:eastAsia="ko-KR"/>
          </w:rPr>
          <w:t>,</w:t>
        </w:r>
      </w:ins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계절성을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모르는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경우는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여러</w:t>
      </w:r>
      <w:r w:rsidRPr="00ED4019">
        <w:rPr>
          <w:rFonts w:ascii="Times New Roman" w:hAnsi="Times New Roman"/>
          <w:lang w:eastAsia="ko-KR"/>
        </w:rPr>
        <w:t xml:space="preserve"> plot</w:t>
      </w:r>
      <w:r w:rsidRPr="00ED4019">
        <w:rPr>
          <w:rFonts w:ascii="Times New Roman" w:hAnsi="Times New Roman"/>
          <w:lang w:eastAsia="ko-KR"/>
        </w:rPr>
        <w:t>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확인해야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한다</w:t>
      </w:r>
      <w:r w:rsidRPr="00ED4019">
        <w:rPr>
          <w:rFonts w:ascii="Times New Roman" w:hAnsi="Times New Roman"/>
          <w:lang w:eastAsia="ko-KR"/>
        </w:rPr>
        <w:t>.</w:t>
      </w:r>
    </w:p>
    <w:p w14:paraId="0B1D75B7" w14:textId="6194BADC" w:rsidR="00FD7B2A" w:rsidRPr="00ED4019" w:rsidRDefault="00FD7B2A">
      <w:pPr>
        <w:pStyle w:val="a0"/>
        <w:jc w:val="both"/>
        <w:rPr>
          <w:rFonts w:ascii="Times New Roman" w:hAnsi="Times New Roman"/>
          <w:lang w:eastAsia="ko-KR"/>
        </w:rPr>
        <w:pPrChange w:id="3266" w:author="제이펍 출판사" w:date="2021-03-14T15:57:00Z">
          <w:pPr>
            <w:pStyle w:val="a0"/>
          </w:pPr>
        </w:pPrChange>
      </w:pPr>
      <w:r w:rsidRPr="00ED4019">
        <w:rPr>
          <w:rFonts w:ascii="Times New Roman" w:hAnsi="Times New Roman"/>
          <w:lang w:eastAsia="ko-KR"/>
        </w:rPr>
        <w:t>이런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경우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사용할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있는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함수가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Style w:val="VerbatimChar"/>
          <w:rFonts w:ascii="Times New Roman" w:hAnsi="Times New Roman"/>
          <w:lang w:eastAsia="ko-KR"/>
        </w:rPr>
        <w:t>timetk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패키지의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Style w:val="VerbatimChar"/>
          <w:rFonts w:ascii="Times New Roman" w:hAnsi="Times New Roman"/>
          <w:lang w:eastAsia="ko-KR"/>
        </w:rPr>
        <w:t>plot_seasonal_diagnostics()</w:t>
      </w:r>
      <w:del w:id="3267" w:author="user" w:date="2021-03-22T12:30:00Z">
        <w:r w:rsidRPr="00ED4019" w:rsidDel="000E487C">
          <w:rPr>
            <w:rFonts w:ascii="Times New Roman" w:hAnsi="Times New Roman"/>
            <w:lang w:eastAsia="ko-KR"/>
          </w:rPr>
          <w:delText xml:space="preserve"> </w:delText>
        </w:r>
      </w:del>
      <w:r w:rsidRPr="00ED4019">
        <w:rPr>
          <w:rFonts w:ascii="Times New Roman" w:hAnsi="Times New Roman"/>
          <w:lang w:eastAsia="ko-KR"/>
        </w:rPr>
        <w:t>이다</w:t>
      </w:r>
      <w:r w:rsidRPr="00ED4019">
        <w:rPr>
          <w:rFonts w:ascii="Times New Roman" w:hAnsi="Times New Roman"/>
          <w:lang w:eastAsia="ko-KR"/>
        </w:rPr>
        <w:t xml:space="preserve">. </w:t>
      </w:r>
      <w:r w:rsidRPr="00ED4019">
        <w:rPr>
          <w:rFonts w:ascii="Times New Roman" w:hAnsi="Times New Roman"/>
          <w:lang w:eastAsia="ko-KR"/>
        </w:rPr>
        <w:t>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함수는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주어진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시계열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데이터에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가능한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모든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동월</w:t>
      </w:r>
      <w:r w:rsidRPr="00ED4019">
        <w:rPr>
          <w:rFonts w:ascii="Times New Roman" w:hAnsi="Times New Roman"/>
          <w:lang w:eastAsia="ko-KR"/>
        </w:rPr>
        <w:t xml:space="preserve">, </w:t>
      </w:r>
      <w:r w:rsidRPr="00ED4019">
        <w:rPr>
          <w:rFonts w:ascii="Times New Roman" w:hAnsi="Times New Roman"/>
          <w:lang w:eastAsia="ko-KR"/>
        </w:rPr>
        <w:t>동분기</w:t>
      </w:r>
      <w:r w:rsidRPr="00ED4019">
        <w:rPr>
          <w:rFonts w:ascii="Times New Roman" w:hAnsi="Times New Roman"/>
          <w:lang w:eastAsia="ko-KR"/>
        </w:rPr>
        <w:t xml:space="preserve">, </w:t>
      </w:r>
      <w:r w:rsidRPr="00ED4019">
        <w:rPr>
          <w:rFonts w:ascii="Times New Roman" w:hAnsi="Times New Roman"/>
          <w:lang w:eastAsia="ko-KR"/>
        </w:rPr>
        <w:t>동요일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등의</w:t>
      </w:r>
      <w:r w:rsidRPr="00ED4019">
        <w:rPr>
          <w:rFonts w:ascii="Times New Roman" w:hAnsi="Times New Roman"/>
          <w:lang w:eastAsia="ko-KR"/>
        </w:rPr>
        <w:t xml:space="preserve"> plot</w:t>
      </w:r>
      <w:r w:rsidRPr="00ED4019">
        <w:rPr>
          <w:rFonts w:ascii="Times New Roman" w:hAnsi="Times New Roman"/>
          <w:lang w:eastAsia="ko-KR"/>
        </w:rPr>
        <w:t>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동시에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생성</w:t>
      </w:r>
      <w:del w:id="3268" w:author="제이펍 출판사" w:date="2021-03-14T20:27:00Z">
        <w:r w:rsidRPr="00ED4019" w:rsidDel="00F13479">
          <w:rPr>
            <w:rFonts w:ascii="Times New Roman" w:hAnsi="Times New Roman"/>
            <w:lang w:eastAsia="ko-KR"/>
          </w:rPr>
          <w:delText>해준</w:delText>
        </w:r>
      </w:del>
      <w:ins w:id="3269" w:author="제이펍 출판사" w:date="2021-03-14T20:27:00Z">
        <w:r w:rsidR="00F13479">
          <w:rPr>
            <w:rFonts w:ascii="Times New Roman" w:hAnsi="Times New Roman"/>
            <w:lang w:eastAsia="ko-KR"/>
          </w:rPr>
          <w:t>해</w:t>
        </w:r>
        <w:r w:rsidR="00F13479">
          <w:rPr>
            <w:rFonts w:ascii="Times New Roman" w:hAnsi="Times New Roman"/>
            <w:lang w:eastAsia="ko-KR"/>
          </w:rPr>
          <w:t xml:space="preserve"> </w:t>
        </w:r>
        <w:r w:rsidR="00F13479">
          <w:rPr>
            <w:rFonts w:ascii="Times New Roman" w:hAnsi="Times New Roman"/>
            <w:lang w:eastAsia="ko-KR"/>
          </w:rPr>
          <w:t>준</w:t>
        </w:r>
      </w:ins>
      <w:r w:rsidRPr="00ED4019">
        <w:rPr>
          <w:rFonts w:ascii="Times New Roman" w:hAnsi="Times New Roman"/>
          <w:lang w:eastAsia="ko-KR"/>
        </w:rPr>
        <w:t>다</w:t>
      </w:r>
      <w:r w:rsidRPr="00ED4019">
        <w:rPr>
          <w:rFonts w:ascii="Times New Roman" w:hAnsi="Times New Roman"/>
          <w:lang w:eastAsia="ko-KR"/>
        </w:rPr>
        <w:t xml:space="preserve">. </w:t>
      </w:r>
      <w:r w:rsidRPr="00ED4019">
        <w:rPr>
          <w:rStyle w:val="VerbatimChar"/>
          <w:rFonts w:ascii="Times New Roman" w:hAnsi="Times New Roman"/>
          <w:lang w:eastAsia="ko-KR"/>
        </w:rPr>
        <w:t>plot_ly</w:t>
      </w:r>
      <w:r w:rsidRPr="00ED4019">
        <w:rPr>
          <w:rFonts w:ascii="Times New Roman" w:hAnsi="Times New Roman"/>
          <w:lang w:eastAsia="ko-KR"/>
        </w:rPr>
        <w:t>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Style w:val="VerbatimChar"/>
          <w:rFonts w:ascii="Times New Roman" w:hAnsi="Times New Roman"/>
          <w:lang w:eastAsia="ko-KR"/>
        </w:rPr>
        <w:t>ggplot2</w:t>
      </w:r>
      <w:r w:rsidRPr="00ED4019">
        <w:rPr>
          <w:rFonts w:ascii="Times New Roman" w:hAnsi="Times New Roman"/>
          <w:lang w:eastAsia="ko-KR"/>
        </w:rPr>
        <w:t>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기본으로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작성된</w:t>
      </w:r>
      <w:r w:rsidRPr="00ED4019">
        <w:rPr>
          <w:rFonts w:ascii="Times New Roman" w:hAnsi="Times New Roman"/>
          <w:lang w:eastAsia="ko-KR"/>
        </w:rPr>
        <w:t xml:space="preserve"> plot</w:t>
      </w:r>
      <w:r w:rsidRPr="00ED4019">
        <w:rPr>
          <w:rFonts w:ascii="Times New Roman" w:hAnsi="Times New Roman"/>
          <w:lang w:eastAsia="ko-KR"/>
        </w:rPr>
        <w:t>이기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때문에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가장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큰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장점이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반응형</w:t>
      </w:r>
      <w:r w:rsidRPr="00ED4019">
        <w:rPr>
          <w:rFonts w:ascii="Times New Roman" w:hAnsi="Times New Roman"/>
          <w:lang w:eastAsia="ko-KR"/>
        </w:rPr>
        <w:t>(interactive) plot</w:t>
      </w:r>
      <w:r w:rsidRPr="00ED4019">
        <w:rPr>
          <w:rFonts w:ascii="Times New Roman" w:hAnsi="Times New Roman"/>
          <w:lang w:eastAsia="ko-KR"/>
        </w:rPr>
        <w:t>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생성된다</w:t>
      </w:r>
      <w:r w:rsidRPr="00ED4019">
        <w:rPr>
          <w:rFonts w:ascii="Times New Roman" w:hAnsi="Times New Roman"/>
          <w:lang w:eastAsia="ko-KR"/>
        </w:rPr>
        <w:t>.</w:t>
      </w:r>
    </w:p>
    <w:p w14:paraId="04399559" w14:textId="77777777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3270" w:author="제이펍 출판사" w:date="2021-03-14T15:57:00Z">
          <w:pPr>
            <w:pStyle w:val="SourceCode"/>
          </w:pPr>
        </w:pPrChange>
      </w:pPr>
      <w:r w:rsidRPr="00ED4019">
        <w:rPr>
          <w:rStyle w:val="NormalTok"/>
          <w:rFonts w:ascii="Times New Roman" w:hAnsi="Times New Roman"/>
          <w:lang w:eastAsia="ko-KR"/>
        </w:rPr>
        <w:t xml:space="preserve"> </w:t>
      </w:r>
      <w:proofErr w:type="gramStart"/>
      <w:r w:rsidRPr="00ED4019">
        <w:rPr>
          <w:rStyle w:val="NormalTok"/>
          <w:rFonts w:ascii="Times New Roman" w:hAnsi="Times New Roman"/>
        </w:rPr>
        <w:t>employees</w:t>
      </w:r>
      <w:proofErr w:type="gramEnd"/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pecialCharTok"/>
          <w:rFonts w:ascii="Times New Roman" w:hAnsi="Times New Roman"/>
        </w:rPr>
        <w:t>%&gt;%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 timetk</w:t>
      </w:r>
      <w:r w:rsidRPr="00ED4019">
        <w:rPr>
          <w:rStyle w:val="SpecialCharTok"/>
          <w:rFonts w:ascii="Times New Roman" w:hAnsi="Times New Roman"/>
        </w:rPr>
        <w:t>::</w:t>
      </w:r>
      <w:r w:rsidRPr="00ED4019">
        <w:rPr>
          <w:rStyle w:val="FunctionTok"/>
          <w:rFonts w:ascii="Times New Roman" w:hAnsi="Times New Roman"/>
        </w:rPr>
        <w:t>plot_seasonal_diagnostics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AttributeTok"/>
          <w:rFonts w:ascii="Times New Roman" w:hAnsi="Times New Roman"/>
        </w:rPr>
        <w:t>.date_var =</w:t>
      </w:r>
      <w:r w:rsidRPr="00ED4019">
        <w:rPr>
          <w:rStyle w:val="NormalTok"/>
          <w:rFonts w:ascii="Times New Roman" w:hAnsi="Times New Roman"/>
        </w:rPr>
        <w:t xml:space="preserve"> time, </w:t>
      </w:r>
      <w:r w:rsidRPr="00ED4019">
        <w:rPr>
          <w:rStyle w:val="AttributeTok"/>
          <w:rFonts w:ascii="Times New Roman" w:hAnsi="Times New Roman"/>
        </w:rPr>
        <w:t>.value =</w:t>
      </w:r>
      <w:r w:rsidRPr="00ED4019">
        <w:rPr>
          <w:rStyle w:val="NormalTok"/>
          <w:rFonts w:ascii="Times New Roman" w:hAnsi="Times New Roman"/>
        </w:rPr>
        <w:t xml:space="preserve"> total, </w:t>
      </w:r>
      <w:r w:rsidRPr="00ED4019">
        <w:rPr>
          <w:rStyle w:val="AttributeTok"/>
          <w:rFonts w:ascii="Times New Roman" w:hAnsi="Times New Roman"/>
        </w:rPr>
        <w:t>.title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StringTok"/>
          <w:rFonts w:ascii="Times New Roman" w:hAnsi="Times New Roman"/>
        </w:rPr>
        <w:t>전체</w:t>
      </w:r>
      <w:r w:rsidRPr="00ED4019">
        <w:rPr>
          <w:rStyle w:val="String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취업자의</w:t>
      </w:r>
      <w:r w:rsidRPr="00ED4019">
        <w:rPr>
          <w:rStyle w:val="String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주기별</w:t>
      </w:r>
      <w:r w:rsidRPr="00ED4019">
        <w:rPr>
          <w:rStyle w:val="StringTok"/>
          <w:rFonts w:ascii="Times New Roman" w:hAnsi="Times New Roman"/>
        </w:rPr>
        <w:t xml:space="preserve"> </w:t>
      </w:r>
      <w:commentRangeStart w:id="3271"/>
      <w:r w:rsidRPr="00ED4019">
        <w:rPr>
          <w:rStyle w:val="StringTok"/>
          <w:rFonts w:ascii="Times New Roman" w:hAnsi="Times New Roman"/>
        </w:rPr>
        <w:t>Plot</w:t>
      </w:r>
      <w:commentRangeEnd w:id="3271"/>
      <w:r w:rsidR="000E487C">
        <w:rPr>
          <w:rStyle w:val="af3"/>
          <w:kern w:val="0"/>
          <w:lang w:eastAsia="en-US"/>
        </w:rPr>
        <w:commentReference w:id="3271"/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NormalTok"/>
          <w:rFonts w:ascii="Times New Roman" w:hAnsi="Times New Roman"/>
        </w:rPr>
        <w:t>)</w:t>
      </w:r>
    </w:p>
    <w:p w14:paraId="30231CB9" w14:textId="77777777" w:rsidR="00FD7B2A" w:rsidRPr="00ED4019" w:rsidRDefault="00FD7B2A">
      <w:pPr>
        <w:pStyle w:val="Figure"/>
        <w:jc w:val="both"/>
        <w:rPr>
          <w:rFonts w:ascii="Times New Roman" w:hAnsi="Times New Roman"/>
        </w:rPr>
        <w:pPrChange w:id="3272" w:author="제이펍 출판사" w:date="2021-03-14T15:57:00Z">
          <w:pPr>
            <w:pStyle w:val="Figure"/>
          </w:pPr>
        </w:pPrChange>
      </w:pPr>
      <w:r w:rsidRPr="00ED4019">
        <w:rPr>
          <w:rFonts w:ascii="Times New Roman" w:hAnsi="Times New Roman"/>
          <w:noProof/>
          <w:lang w:eastAsia="ko-KR"/>
        </w:rPr>
        <w:lastRenderedPageBreak/>
        <w:drawing>
          <wp:inline distT="0" distB="0" distL="0" distR="0" wp14:anchorId="683E467C" wp14:editId="3822DFE2">
            <wp:extent cx="4572000" cy="3657600"/>
            <wp:effectExtent l="0" t="0" r="0" b="0"/>
            <wp:docPr id="63" name="그림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E11B12F" w14:textId="77777777" w:rsidR="00FD7B2A" w:rsidRPr="00ED4019" w:rsidRDefault="00FD7B2A">
      <w:pPr>
        <w:pStyle w:val="a6"/>
        <w:jc w:val="both"/>
        <w:rPr>
          <w:rFonts w:ascii="Times New Roman" w:hAnsi="Times New Roman"/>
        </w:rPr>
        <w:pPrChange w:id="3273" w:author="제이펍 출판사" w:date="2021-03-14T15:57:00Z">
          <w:pPr>
            <w:pStyle w:val="a6"/>
            <w:jc w:val="center"/>
          </w:pPr>
        </w:pPrChange>
      </w:pPr>
      <w:commentRangeStart w:id="3274"/>
      <w:r w:rsidRPr="00ED4019">
        <w:rPr>
          <w:rFonts w:ascii="Times New Roman" w:hAnsi="Times New Roman" w:hint="eastAsia"/>
        </w:rPr>
        <w:t>그림</w:t>
      </w:r>
      <w:r w:rsidRPr="00ED4019">
        <w:rPr>
          <w:rFonts w:ascii="Times New Roman" w:hAnsi="Times New Roman" w:hint="eastAsia"/>
        </w:rPr>
        <w:t xml:space="preserve"> </w:t>
      </w:r>
      <w:r w:rsidRPr="00ED4019">
        <w:rPr>
          <w:rFonts w:ascii="Times New Roman" w:hAnsi="Times New Roman"/>
        </w:rPr>
        <w:t>4-24</w:t>
      </w:r>
      <w:commentRangeEnd w:id="3274"/>
      <w:r w:rsidR="000E487C">
        <w:rPr>
          <w:rStyle w:val="af3"/>
          <w:i w:val="0"/>
        </w:rPr>
        <w:commentReference w:id="3274"/>
      </w:r>
    </w:p>
    <w:p w14:paraId="17C738F6" w14:textId="77777777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3275" w:author="제이펍 출판사" w:date="2021-03-14T15:57:00Z">
          <w:pPr>
            <w:pStyle w:val="SourceCode"/>
          </w:pPr>
        </w:pPrChange>
      </w:pPr>
      <w:r w:rsidRPr="00ED4019">
        <w:rPr>
          <w:rStyle w:val="NormalTok"/>
          <w:rFonts w:ascii="Times New Roman" w:hAnsi="Times New Roman"/>
        </w:rPr>
        <w:t xml:space="preserve"> covid19 </w:t>
      </w:r>
      <w:r w:rsidRPr="00ED4019">
        <w:rPr>
          <w:rStyle w:val="SpecialCharTok"/>
          <w:rFonts w:ascii="Times New Roman" w:hAnsi="Times New Roman"/>
        </w:rPr>
        <w:t>%&gt;%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Fonts w:ascii="Times New Roman" w:hAnsi="Times New Roman"/>
        </w:rPr>
        <w:br/>
      </w:r>
      <w:r w:rsidRPr="00ED4019">
        <w:rPr>
          <w:rStyle w:val="SpecialCharTok"/>
          <w:rFonts w:ascii="Times New Roman" w:hAnsi="Times New Roman"/>
        </w:rPr>
        <w:t>+</w:t>
      </w:r>
      <w:r w:rsidRPr="00ED4019">
        <w:rPr>
          <w:rStyle w:val="NormalTok"/>
          <w:rFonts w:ascii="Times New Roman" w:hAnsi="Times New Roman"/>
        </w:rPr>
        <w:t xml:space="preserve">   timetk</w:t>
      </w:r>
      <w:r w:rsidRPr="00ED4019">
        <w:rPr>
          <w:rStyle w:val="SpecialCharTok"/>
          <w:rFonts w:ascii="Times New Roman" w:hAnsi="Times New Roman"/>
        </w:rPr>
        <w:t>::</w:t>
      </w:r>
      <w:r w:rsidRPr="00ED4019">
        <w:rPr>
          <w:rStyle w:val="FunctionTok"/>
          <w:rFonts w:ascii="Times New Roman" w:hAnsi="Times New Roman"/>
        </w:rPr>
        <w:t>plot_seasonal_</w:t>
      </w:r>
      <w:proofErr w:type="gramStart"/>
      <w:r w:rsidRPr="00ED4019">
        <w:rPr>
          <w:rStyle w:val="FunctionTok"/>
          <w:rFonts w:ascii="Times New Roman" w:hAnsi="Times New Roman"/>
        </w:rPr>
        <w:t>diagnostics</w:t>
      </w:r>
      <w:r w:rsidRPr="00ED4019">
        <w:rPr>
          <w:rStyle w:val="NormalTok"/>
          <w:rFonts w:ascii="Times New Roman" w:hAnsi="Times New Roman"/>
        </w:rPr>
        <w:t>(</w:t>
      </w:r>
      <w:proofErr w:type="gramEnd"/>
      <w:r w:rsidRPr="00ED4019">
        <w:rPr>
          <w:rStyle w:val="AttributeTok"/>
          <w:rFonts w:ascii="Times New Roman" w:hAnsi="Times New Roman"/>
        </w:rPr>
        <w:t>.date_var =</w:t>
      </w:r>
      <w:r w:rsidRPr="00ED4019">
        <w:rPr>
          <w:rStyle w:val="NormalTok"/>
          <w:rFonts w:ascii="Times New Roman" w:hAnsi="Times New Roman"/>
        </w:rPr>
        <w:t xml:space="preserve"> date, </w:t>
      </w:r>
      <w:r w:rsidRPr="00ED4019">
        <w:rPr>
          <w:rStyle w:val="AttributeTok"/>
          <w:rFonts w:ascii="Times New Roman" w:hAnsi="Times New Roman"/>
        </w:rPr>
        <w:t>.value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`</w:t>
      </w:r>
      <w:r w:rsidRPr="00ED4019">
        <w:rPr>
          <w:rStyle w:val="AttributeTok"/>
          <w:rFonts w:ascii="Times New Roman" w:hAnsi="Times New Roman"/>
        </w:rPr>
        <w:t>0-9</w:t>
      </w:r>
      <w:r w:rsidRPr="00ED4019">
        <w:rPr>
          <w:rStyle w:val="AttributeTok"/>
          <w:rFonts w:ascii="Times New Roman" w:hAnsi="Times New Roman"/>
        </w:rPr>
        <w:t>세</w:t>
      </w:r>
      <w:r w:rsidRPr="00ED4019">
        <w:rPr>
          <w:rStyle w:val="StringTok"/>
          <w:rFonts w:ascii="Times New Roman" w:hAnsi="Times New Roman"/>
        </w:rPr>
        <w:t>`</w:t>
      </w:r>
      <w:r w:rsidRPr="00ED4019">
        <w:rPr>
          <w:rStyle w:val="NormalTok"/>
          <w:rFonts w:ascii="Times New Roman" w:hAnsi="Times New Roman"/>
        </w:rPr>
        <w:t xml:space="preserve">, </w:t>
      </w:r>
      <w:r w:rsidRPr="00ED4019">
        <w:rPr>
          <w:rStyle w:val="AttributeTok"/>
          <w:rFonts w:ascii="Times New Roman" w:hAnsi="Times New Roman"/>
        </w:rPr>
        <w:t>.title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StringTok"/>
          <w:rFonts w:ascii="Times New Roman" w:hAnsi="Times New Roman"/>
        </w:rPr>
        <w:t>코로나</w:t>
      </w:r>
      <w:r w:rsidRPr="00ED4019">
        <w:rPr>
          <w:rStyle w:val="String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확진자</w:t>
      </w:r>
      <w:r w:rsidRPr="00ED4019">
        <w:rPr>
          <w:rStyle w:val="StringTok"/>
          <w:rFonts w:ascii="Times New Roman" w:hAnsi="Times New Roman"/>
        </w:rPr>
        <w:t>(0-9</w:t>
      </w:r>
      <w:r w:rsidRPr="00ED4019">
        <w:rPr>
          <w:rStyle w:val="StringTok"/>
          <w:rFonts w:ascii="Times New Roman" w:hAnsi="Times New Roman"/>
        </w:rPr>
        <w:t>세</w:t>
      </w:r>
      <w:r w:rsidRPr="00ED4019">
        <w:rPr>
          <w:rStyle w:val="StringTok"/>
          <w:rFonts w:ascii="Times New Roman" w:hAnsi="Times New Roman"/>
        </w:rPr>
        <w:t>)</w:t>
      </w:r>
      <w:r w:rsidRPr="00ED4019">
        <w:rPr>
          <w:rStyle w:val="StringTok"/>
          <w:rFonts w:ascii="Times New Roman" w:hAnsi="Times New Roman"/>
        </w:rPr>
        <w:t>의</w:t>
      </w:r>
      <w:r w:rsidRPr="00ED4019">
        <w:rPr>
          <w:rStyle w:val="String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주기별</w:t>
      </w:r>
      <w:r w:rsidRPr="00ED4019">
        <w:rPr>
          <w:rStyle w:val="StringTok"/>
          <w:rFonts w:ascii="Times New Roman" w:hAnsi="Times New Roman"/>
        </w:rPr>
        <w:t xml:space="preserve"> Plot'</w:t>
      </w:r>
      <w:r w:rsidRPr="00ED4019">
        <w:rPr>
          <w:rStyle w:val="NormalTok"/>
          <w:rFonts w:ascii="Times New Roman" w:hAnsi="Times New Roman"/>
        </w:rPr>
        <w:t>)</w:t>
      </w:r>
    </w:p>
    <w:p w14:paraId="50E0E386" w14:textId="77777777" w:rsidR="00FD7B2A" w:rsidRPr="00ED4019" w:rsidRDefault="00FD7B2A">
      <w:pPr>
        <w:pStyle w:val="Figure"/>
        <w:jc w:val="both"/>
        <w:rPr>
          <w:rFonts w:ascii="Times New Roman" w:hAnsi="Times New Roman"/>
        </w:rPr>
        <w:pPrChange w:id="3276" w:author="제이펍 출판사" w:date="2021-03-14T15:57:00Z">
          <w:pPr>
            <w:pStyle w:val="Figure"/>
          </w:pPr>
        </w:pPrChange>
      </w:pPr>
      <w:r w:rsidRPr="00ED4019">
        <w:rPr>
          <w:rFonts w:ascii="Times New Roman" w:hAnsi="Times New Roman"/>
          <w:noProof/>
          <w:lang w:eastAsia="ko-KR"/>
        </w:rPr>
        <w:drawing>
          <wp:inline distT="0" distB="0" distL="0" distR="0" wp14:anchorId="2CF3BCF7" wp14:editId="1DA51DBC">
            <wp:extent cx="4572000" cy="3657600"/>
            <wp:effectExtent l="0" t="0" r="0" b="0"/>
            <wp:docPr id="64" name="그림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bookmarkEnd w:id="2250"/>
      <w:bookmarkEnd w:id="3196"/>
    </w:p>
    <w:p w14:paraId="5E856152" w14:textId="77777777" w:rsidR="00FD7B2A" w:rsidRPr="00ED4019" w:rsidRDefault="00FD7B2A">
      <w:pPr>
        <w:pStyle w:val="a6"/>
        <w:jc w:val="both"/>
        <w:rPr>
          <w:rFonts w:ascii="Times New Roman" w:hAnsi="Times New Roman"/>
          <w:lang w:eastAsia="ko-KR"/>
        </w:rPr>
        <w:pPrChange w:id="3277" w:author="제이펍 출판사" w:date="2021-03-14T15:57:00Z">
          <w:pPr>
            <w:pStyle w:val="a6"/>
            <w:jc w:val="center"/>
          </w:pPr>
        </w:pPrChange>
      </w:pPr>
      <w:commentRangeStart w:id="3278"/>
      <w:r w:rsidRPr="00ED4019">
        <w:rPr>
          <w:rFonts w:ascii="Times New Roman" w:hAnsi="Times New Roman" w:hint="eastAsia"/>
          <w:lang w:eastAsia="ko-KR"/>
        </w:rPr>
        <w:t>그림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4-25</w:t>
      </w:r>
      <w:commentRangeEnd w:id="3278"/>
      <w:r w:rsidR="00032DAF">
        <w:rPr>
          <w:rStyle w:val="af3"/>
          <w:i w:val="0"/>
        </w:rPr>
        <w:commentReference w:id="3278"/>
      </w:r>
    </w:p>
    <w:p w14:paraId="597D26D2" w14:textId="294092AC" w:rsidR="00FD7B2A" w:rsidRPr="00ED4019" w:rsidRDefault="00FD7B2A">
      <w:pPr>
        <w:spacing w:after="160" w:line="259" w:lineRule="auto"/>
        <w:jc w:val="both"/>
        <w:rPr>
          <w:rFonts w:ascii="Times New Roman" w:hAnsi="Times New Roman"/>
          <w:lang w:eastAsia="ko-KR"/>
        </w:rPr>
      </w:pPr>
      <w:r w:rsidRPr="00ED4019">
        <w:rPr>
          <w:rFonts w:ascii="Times New Roman" w:hAnsi="Times New Roman"/>
          <w:lang w:eastAsia="ko-KR"/>
        </w:rPr>
        <w:lastRenderedPageBreak/>
        <w:br w:type="page"/>
      </w:r>
    </w:p>
    <w:p w14:paraId="72B1C08E" w14:textId="4B06C8CA" w:rsidR="00FD7B2A" w:rsidRDefault="00FD31B6">
      <w:pPr>
        <w:pStyle w:val="a4"/>
        <w:ind w:left="400"/>
        <w:jc w:val="both"/>
        <w:rPr>
          <w:lang w:eastAsia="ko-KR"/>
        </w:rPr>
        <w:pPrChange w:id="3279" w:author="user" w:date="2021-03-22T12:37:00Z">
          <w:pPr>
            <w:pStyle w:val="a4"/>
            <w:numPr>
              <w:numId w:val="21"/>
            </w:numPr>
            <w:ind w:left="800" w:hanging="400"/>
          </w:pPr>
        </w:pPrChange>
      </w:pPr>
      <w:bookmarkStart w:id="3280" w:name="시계열-forecasting-part-i---기초컨셉"/>
      <w:ins w:id="3281" w:author="user" w:date="2021-03-22T12:37:00Z">
        <w:r>
          <w:rPr>
            <w:rFonts w:hint="eastAsia"/>
            <w:lang w:eastAsia="ko-KR"/>
          </w:rPr>
          <w:lastRenderedPageBreak/>
          <w:t>5</w:t>
        </w:r>
      </w:ins>
      <w:ins w:id="3282" w:author="user" w:date="2021-03-22T12:38:00Z">
        <w:r>
          <w:rPr>
            <w:rFonts w:hint="eastAsia"/>
            <w:lang w:eastAsia="ko-KR"/>
          </w:rPr>
          <w:t xml:space="preserve">장 </w:t>
        </w:r>
      </w:ins>
      <w:r w:rsidR="00FD7B2A">
        <w:rPr>
          <w:lang w:eastAsia="ko-KR"/>
        </w:rPr>
        <w:t>시계열 forecasting Part I - 기초</w:t>
      </w:r>
      <w:ins w:id="3283" w:author="user" w:date="2021-03-22T12:38:00Z">
        <w:r>
          <w:rPr>
            <w:rFonts w:hint="eastAsia"/>
            <w:lang w:eastAsia="ko-KR"/>
          </w:rPr>
          <w:t xml:space="preserve"> </w:t>
        </w:r>
      </w:ins>
      <w:del w:id="3284" w:author="user" w:date="2021-03-22T12:39:00Z">
        <w:r w:rsidR="00FD7B2A" w:rsidDel="00FD31B6">
          <w:rPr>
            <w:lang w:eastAsia="ko-KR"/>
          </w:rPr>
          <w:delText>컨셉</w:delText>
        </w:r>
      </w:del>
      <w:ins w:id="3285" w:author="user" w:date="2021-03-22T12:39:00Z">
        <w:r>
          <w:rPr>
            <w:lang w:eastAsia="ko-KR"/>
          </w:rPr>
          <w:t>콘셉트</w:t>
        </w:r>
      </w:ins>
    </w:p>
    <w:p w14:paraId="2834F044" w14:textId="17504D91" w:rsidR="00FD7B2A" w:rsidRPr="00ED4019" w:rsidRDefault="00FD7B2A">
      <w:pPr>
        <w:jc w:val="both"/>
        <w:rPr>
          <w:rFonts w:ascii="Times New Roman" w:hAnsi="Times New Roman"/>
          <w:lang w:eastAsia="ko-KR"/>
        </w:rPr>
        <w:pPrChange w:id="3286" w:author="제이펍 출판사" w:date="2021-03-14T15:57:00Z">
          <w:pPr/>
        </w:pPrChange>
      </w:pPr>
      <w:r w:rsidRPr="00ED4019">
        <w:rPr>
          <w:rFonts w:ascii="Times New Roman" w:hAnsi="Times New Roman"/>
          <w:lang w:eastAsia="ko-KR"/>
        </w:rPr>
        <w:t>시계열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데이터를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기반으로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미래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예측을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하는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데</w:t>
      </w:r>
      <w:del w:id="3287" w:author="user" w:date="2021-03-22T12:45:00Z">
        <w:r w:rsidRPr="00ED4019" w:rsidDel="00FD31B6">
          <w:rPr>
            <w:rFonts w:ascii="Times New Roman" w:hAnsi="Times New Roman"/>
            <w:lang w:eastAsia="ko-KR"/>
          </w:rPr>
          <w:delText>에는</w:delText>
        </w:r>
      </w:del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사용하는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모델링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알고리즘은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일반적으로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알려진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머신러닝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알고리즘과는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조금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다른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특징이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있다</w:t>
      </w:r>
      <w:r w:rsidRPr="00ED4019">
        <w:rPr>
          <w:rFonts w:ascii="Times New Roman" w:hAnsi="Times New Roman"/>
          <w:lang w:eastAsia="ko-KR"/>
        </w:rPr>
        <w:t xml:space="preserve">. </w:t>
      </w:r>
      <w:r w:rsidRPr="00ED4019">
        <w:rPr>
          <w:rFonts w:ascii="Times New Roman" w:hAnsi="Times New Roman"/>
          <w:lang w:eastAsia="ko-KR"/>
        </w:rPr>
        <w:t>앞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장</w:t>
      </w:r>
      <w:r w:rsidRPr="00ED4019">
        <w:rPr>
          <w:rFonts w:ascii="Times New Roman" w:hAnsi="Times New Roman"/>
          <w:lang w:eastAsia="ko-KR"/>
        </w:rPr>
        <w:t>에서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설명</w:t>
      </w:r>
      <w:r w:rsidRPr="00ED4019">
        <w:rPr>
          <w:rFonts w:ascii="Times New Roman" w:hAnsi="Times New Roman" w:hint="eastAsia"/>
          <w:lang w:eastAsia="ko-KR"/>
        </w:rPr>
        <w:t>한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것처럼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머신러닝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모델링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알고리즘은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크게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선형</w:t>
      </w:r>
      <w:del w:id="3288" w:author="user" w:date="2021-03-22T12:47:00Z">
        <w:r w:rsidRPr="00ED4019" w:rsidDel="00FD31B6">
          <w:rPr>
            <w:rFonts w:ascii="Times New Roman" w:hAnsi="Times New Roman"/>
            <w:lang w:eastAsia="ko-KR"/>
          </w:rPr>
          <w:delText xml:space="preserve"> </w:delText>
        </w:r>
      </w:del>
      <w:del w:id="3289" w:author="user" w:date="2021-03-22T17:20:00Z">
        <w:r w:rsidRPr="00ED4019" w:rsidDel="00A51FDE">
          <w:rPr>
            <w:rFonts w:ascii="Times New Roman" w:hAnsi="Times New Roman"/>
            <w:lang w:eastAsia="ko-KR"/>
          </w:rPr>
          <w:delText>회귀분석</w:delText>
        </w:r>
      </w:del>
      <w:ins w:id="3290" w:author="user" w:date="2021-03-22T17:20:00Z">
        <w:r w:rsidR="00A51FDE">
          <w:rPr>
            <w:rFonts w:ascii="Times New Roman" w:hAnsi="Times New Roman"/>
            <w:lang w:eastAsia="ko-KR"/>
          </w:rPr>
          <w:t>회귀</w:t>
        </w:r>
        <w:r w:rsidR="00A51FDE">
          <w:rPr>
            <w:rFonts w:ascii="Times New Roman" w:hAnsi="Times New Roman"/>
            <w:lang w:eastAsia="ko-KR"/>
          </w:rPr>
          <w:t xml:space="preserve"> </w:t>
        </w:r>
        <w:r w:rsidR="00A51FDE">
          <w:rPr>
            <w:rFonts w:ascii="Times New Roman" w:hAnsi="Times New Roman"/>
            <w:lang w:eastAsia="ko-KR"/>
          </w:rPr>
          <w:t>분석</w:t>
        </w:r>
      </w:ins>
      <w:r w:rsidRPr="00ED4019">
        <w:rPr>
          <w:rFonts w:ascii="Times New Roman" w:hAnsi="Times New Roman"/>
          <w:lang w:eastAsia="ko-KR"/>
        </w:rPr>
        <w:t xml:space="preserve">, </w:t>
      </w:r>
      <w:r w:rsidRPr="00ED4019">
        <w:rPr>
          <w:rFonts w:ascii="Times New Roman" w:hAnsi="Times New Roman"/>
          <w:lang w:eastAsia="ko-KR"/>
        </w:rPr>
        <w:t>로지스틱</w:t>
      </w:r>
      <w:r w:rsidRPr="00ED4019">
        <w:rPr>
          <w:rFonts w:ascii="Times New Roman" w:hAnsi="Times New Roman"/>
          <w:lang w:eastAsia="ko-KR"/>
        </w:rPr>
        <w:t xml:space="preserve"> </w:t>
      </w:r>
      <w:del w:id="3291" w:author="user" w:date="2021-03-22T17:20:00Z">
        <w:r w:rsidRPr="00ED4019" w:rsidDel="00A51FDE">
          <w:rPr>
            <w:rFonts w:ascii="Times New Roman" w:hAnsi="Times New Roman"/>
            <w:lang w:eastAsia="ko-KR"/>
          </w:rPr>
          <w:delText>회귀분석</w:delText>
        </w:r>
      </w:del>
      <w:ins w:id="3292" w:author="user" w:date="2021-03-22T17:20:00Z">
        <w:r w:rsidR="00A51FDE">
          <w:rPr>
            <w:rFonts w:ascii="Times New Roman" w:hAnsi="Times New Roman"/>
            <w:lang w:eastAsia="ko-KR"/>
          </w:rPr>
          <w:t>회귀</w:t>
        </w:r>
        <w:r w:rsidR="00A51FDE">
          <w:rPr>
            <w:rFonts w:ascii="Times New Roman" w:hAnsi="Times New Roman"/>
            <w:lang w:eastAsia="ko-KR"/>
          </w:rPr>
          <w:t xml:space="preserve"> </w:t>
        </w:r>
        <w:r w:rsidR="00A51FDE">
          <w:rPr>
            <w:rFonts w:ascii="Times New Roman" w:hAnsi="Times New Roman"/>
            <w:lang w:eastAsia="ko-KR"/>
          </w:rPr>
          <w:t>분석</w:t>
        </w:r>
      </w:ins>
      <w:r w:rsidRPr="00ED4019">
        <w:rPr>
          <w:rFonts w:ascii="Times New Roman" w:hAnsi="Times New Roman"/>
          <w:lang w:eastAsia="ko-KR"/>
        </w:rPr>
        <w:t>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같은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회귀</w:t>
      </w:r>
      <w:r w:rsidRPr="00ED4019">
        <w:rPr>
          <w:rFonts w:ascii="Times New Roman" w:hAnsi="Times New Roman"/>
          <w:lang w:eastAsia="ko-KR"/>
        </w:rPr>
        <w:t xml:space="preserve">(regression) </w:t>
      </w:r>
      <w:r w:rsidRPr="00ED4019">
        <w:rPr>
          <w:rFonts w:ascii="Times New Roman" w:hAnsi="Times New Roman"/>
          <w:lang w:eastAsia="ko-KR"/>
        </w:rPr>
        <w:t>알고리즘</w:t>
      </w:r>
      <w:r w:rsidRPr="00ED4019">
        <w:rPr>
          <w:rFonts w:ascii="Times New Roman" w:hAnsi="Times New Roman"/>
          <w:lang w:eastAsia="ko-KR"/>
        </w:rPr>
        <w:t xml:space="preserve">, </w:t>
      </w:r>
      <w:r w:rsidRPr="00ED4019">
        <w:rPr>
          <w:rFonts w:ascii="Times New Roman" w:hAnsi="Times New Roman"/>
          <w:lang w:eastAsia="ko-KR"/>
        </w:rPr>
        <w:t>의사</w:t>
      </w:r>
      <w:del w:id="3293" w:author="user" w:date="2021-03-22T12:47:00Z">
        <w:r w:rsidRPr="00ED4019" w:rsidDel="00FD31B6">
          <w:rPr>
            <w:rFonts w:ascii="Times New Roman" w:hAnsi="Times New Roman"/>
            <w:lang w:eastAsia="ko-KR"/>
          </w:rPr>
          <w:delText xml:space="preserve"> </w:delText>
        </w:r>
      </w:del>
      <w:r w:rsidRPr="00ED4019">
        <w:rPr>
          <w:rFonts w:ascii="Times New Roman" w:hAnsi="Times New Roman"/>
          <w:lang w:eastAsia="ko-KR"/>
        </w:rPr>
        <w:t>결정</w:t>
      </w:r>
      <w:del w:id="3294" w:author="user" w:date="2021-03-22T12:47:00Z">
        <w:r w:rsidRPr="00ED4019" w:rsidDel="00FD31B6">
          <w:rPr>
            <w:rFonts w:ascii="Times New Roman" w:hAnsi="Times New Roman"/>
            <w:lang w:eastAsia="ko-KR"/>
          </w:rPr>
          <w:delText xml:space="preserve"> </w:delText>
        </w:r>
      </w:del>
      <w:r w:rsidRPr="00ED4019">
        <w:rPr>
          <w:rFonts w:ascii="Times New Roman" w:hAnsi="Times New Roman"/>
          <w:lang w:eastAsia="ko-KR"/>
        </w:rPr>
        <w:t>트리</w:t>
      </w:r>
      <w:r w:rsidRPr="00ED4019">
        <w:rPr>
          <w:rFonts w:ascii="Times New Roman" w:hAnsi="Times New Roman"/>
          <w:lang w:eastAsia="ko-KR"/>
        </w:rPr>
        <w:t xml:space="preserve">, </w:t>
      </w:r>
      <w:r w:rsidRPr="00ED4019">
        <w:rPr>
          <w:rFonts w:ascii="Times New Roman" w:hAnsi="Times New Roman"/>
          <w:lang w:eastAsia="ko-KR"/>
        </w:rPr>
        <w:t>랜덤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포레스트</w:t>
      </w:r>
      <w:r w:rsidRPr="00ED4019">
        <w:rPr>
          <w:rFonts w:ascii="Times New Roman" w:hAnsi="Times New Roman"/>
          <w:lang w:eastAsia="ko-KR"/>
        </w:rPr>
        <w:t xml:space="preserve">, k </w:t>
      </w:r>
      <w:r w:rsidRPr="00ED4019">
        <w:rPr>
          <w:rFonts w:ascii="Times New Roman" w:hAnsi="Times New Roman"/>
          <w:lang w:eastAsia="ko-KR"/>
        </w:rPr>
        <w:t>근접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이웃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알고리즘과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같은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분류</w:t>
      </w:r>
      <w:r w:rsidRPr="00ED4019">
        <w:rPr>
          <w:rFonts w:ascii="Times New Roman" w:hAnsi="Times New Roman"/>
          <w:lang w:eastAsia="ko-KR"/>
        </w:rPr>
        <w:t xml:space="preserve">(classification) </w:t>
      </w:r>
      <w:r w:rsidRPr="00ED4019">
        <w:rPr>
          <w:rFonts w:ascii="Times New Roman" w:hAnsi="Times New Roman"/>
          <w:lang w:eastAsia="ko-KR"/>
        </w:rPr>
        <w:t>알고리즘</w:t>
      </w:r>
      <w:r w:rsidRPr="00ED4019">
        <w:rPr>
          <w:rFonts w:ascii="Times New Roman" w:hAnsi="Times New Roman"/>
          <w:lang w:eastAsia="ko-KR"/>
        </w:rPr>
        <w:t>, k-means, DB-scan</w:t>
      </w:r>
      <w:r w:rsidRPr="00ED4019">
        <w:rPr>
          <w:rFonts w:ascii="Times New Roman" w:hAnsi="Times New Roman"/>
          <w:lang w:eastAsia="ko-KR"/>
        </w:rPr>
        <w:t>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같은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군집</w:t>
      </w:r>
      <w:r w:rsidRPr="00ED4019">
        <w:rPr>
          <w:rFonts w:ascii="Times New Roman" w:hAnsi="Times New Roman"/>
          <w:lang w:eastAsia="ko-KR"/>
        </w:rPr>
        <w:t xml:space="preserve">(clustering) </w:t>
      </w:r>
      <w:r w:rsidRPr="00ED4019">
        <w:rPr>
          <w:rFonts w:ascii="Times New Roman" w:hAnsi="Times New Roman"/>
          <w:lang w:eastAsia="ko-KR"/>
        </w:rPr>
        <w:t>알고리즘</w:t>
      </w:r>
      <w:r w:rsidRPr="00ED4019">
        <w:rPr>
          <w:rFonts w:ascii="Times New Roman" w:hAnsi="Times New Roman"/>
          <w:lang w:eastAsia="ko-KR"/>
        </w:rPr>
        <w:t xml:space="preserve">, </w:t>
      </w:r>
      <w:r w:rsidRPr="00ED4019">
        <w:rPr>
          <w:rFonts w:ascii="Times New Roman" w:hAnsi="Times New Roman"/>
          <w:lang w:eastAsia="ko-KR"/>
        </w:rPr>
        <w:t>신경망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알고리즘을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활용한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딥러닝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알고리즘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등이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있다</w:t>
      </w:r>
      <w:r w:rsidRPr="00ED4019">
        <w:rPr>
          <w:rFonts w:ascii="Times New Roman" w:hAnsi="Times New Roman"/>
          <w:lang w:eastAsia="ko-KR"/>
        </w:rPr>
        <w:t xml:space="preserve">. </w:t>
      </w:r>
      <w:r w:rsidRPr="00ED4019">
        <w:rPr>
          <w:rFonts w:ascii="Times New Roman" w:hAnsi="Times New Roman"/>
          <w:lang w:eastAsia="ko-KR"/>
        </w:rPr>
        <w:t>이런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대부분의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알고리즘은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주어진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훈련</w:t>
      </w:r>
      <w:r w:rsidRPr="00ED4019">
        <w:rPr>
          <w:rFonts w:ascii="Times New Roman" w:hAnsi="Times New Roman"/>
          <w:lang w:eastAsia="ko-KR"/>
        </w:rPr>
        <w:t xml:space="preserve">(training) </w:t>
      </w:r>
      <w:del w:id="3295" w:author="제이펍 출판사" w:date="2021-03-14T20:44:00Z">
        <w:r w:rsidRPr="00ED4019" w:rsidDel="001B4014">
          <w:rPr>
            <w:rFonts w:ascii="Times New Roman" w:hAnsi="Times New Roman"/>
            <w:lang w:eastAsia="ko-KR"/>
          </w:rPr>
          <w:delText>데이터</w:delText>
        </w:r>
        <w:r w:rsidRPr="00ED4019" w:rsidDel="001B4014">
          <w:rPr>
            <w:rFonts w:ascii="Times New Roman" w:hAnsi="Times New Roman"/>
            <w:lang w:eastAsia="ko-KR"/>
          </w:rPr>
          <w:delText xml:space="preserve"> </w:delText>
        </w:r>
        <w:r w:rsidRPr="00ED4019" w:rsidDel="001B4014">
          <w:rPr>
            <w:rFonts w:ascii="Times New Roman" w:hAnsi="Times New Roman"/>
            <w:lang w:eastAsia="ko-KR"/>
          </w:rPr>
          <w:delText>셋을</w:delText>
        </w:r>
      </w:del>
      <w:ins w:id="3296" w:author="제이펍 출판사" w:date="2021-03-14T20:44:00Z">
        <w:r w:rsidR="001B4014">
          <w:rPr>
            <w:rFonts w:ascii="Times New Roman" w:hAnsi="Times New Roman"/>
            <w:lang w:eastAsia="ko-KR"/>
          </w:rPr>
          <w:t>데이터</w:t>
        </w:r>
        <w:r w:rsidR="001B4014">
          <w:rPr>
            <w:rFonts w:ascii="Times New Roman" w:hAnsi="Times New Roman"/>
            <w:lang w:eastAsia="ko-KR"/>
          </w:rPr>
          <w:t xml:space="preserve"> </w:t>
        </w:r>
        <w:r w:rsidR="001B4014">
          <w:rPr>
            <w:rFonts w:ascii="Times New Roman" w:hAnsi="Times New Roman"/>
            <w:lang w:eastAsia="ko-KR"/>
          </w:rPr>
          <w:t>세트를</w:t>
        </w:r>
      </w:ins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기반으로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모델을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생성하고</w:t>
      </w:r>
      <w:r w:rsidRPr="00ED4019">
        <w:rPr>
          <w:rFonts w:ascii="Times New Roman" w:hAnsi="Times New Roman" w:hint="eastAsia"/>
          <w:lang w:eastAsia="ko-KR"/>
        </w:rPr>
        <w:t xml:space="preserve">, </w:t>
      </w:r>
      <w:r w:rsidRPr="00ED4019">
        <w:rPr>
          <w:rFonts w:ascii="Times New Roman" w:hAnsi="Times New Roman" w:hint="eastAsia"/>
          <w:lang w:eastAsia="ko-KR"/>
        </w:rPr>
        <w:t>테스트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del w:id="3297" w:author="제이펍 출판사" w:date="2021-03-14T20:44:00Z">
        <w:r w:rsidRPr="00ED4019" w:rsidDel="001B4014">
          <w:rPr>
            <w:rFonts w:ascii="Times New Roman" w:hAnsi="Times New Roman" w:hint="eastAsia"/>
            <w:lang w:eastAsia="ko-KR"/>
          </w:rPr>
          <w:delText>데이터</w:delText>
        </w:r>
        <w:r w:rsidRPr="00ED4019" w:rsidDel="001B4014">
          <w:rPr>
            <w:rFonts w:ascii="Times New Roman" w:hAnsi="Times New Roman" w:hint="eastAsia"/>
            <w:lang w:eastAsia="ko-KR"/>
          </w:rPr>
          <w:delText xml:space="preserve"> </w:delText>
        </w:r>
        <w:r w:rsidRPr="00ED4019" w:rsidDel="001B4014">
          <w:rPr>
            <w:rFonts w:ascii="Times New Roman" w:hAnsi="Times New Roman" w:hint="eastAsia"/>
            <w:lang w:eastAsia="ko-KR"/>
          </w:rPr>
          <w:delText>셋으로</w:delText>
        </w:r>
      </w:del>
      <w:ins w:id="3298" w:author="제이펍 출판사" w:date="2021-03-14T20:44:00Z">
        <w:r w:rsidR="001B4014">
          <w:rPr>
            <w:rFonts w:ascii="Times New Roman" w:hAnsi="Times New Roman" w:hint="eastAsia"/>
            <w:lang w:eastAsia="ko-KR"/>
          </w:rPr>
          <w:t>데이터</w:t>
        </w:r>
        <w:r w:rsidR="001B4014">
          <w:rPr>
            <w:rFonts w:ascii="Times New Roman" w:hAnsi="Times New Roman" w:hint="eastAsia"/>
            <w:lang w:eastAsia="ko-KR"/>
          </w:rPr>
          <w:t xml:space="preserve"> </w:t>
        </w:r>
        <w:r w:rsidR="001B4014">
          <w:rPr>
            <w:rFonts w:ascii="Times New Roman" w:hAnsi="Times New Roman" w:hint="eastAsia"/>
            <w:lang w:eastAsia="ko-KR"/>
          </w:rPr>
          <w:t>세트</w:t>
        </w:r>
        <w:r w:rsidR="001B4014">
          <w:rPr>
            <w:rFonts w:ascii="Times New Roman" w:hAnsi="Times New Roman"/>
            <w:lang w:eastAsia="ko-KR"/>
          </w:rPr>
          <w:t>로</w:t>
        </w:r>
      </w:ins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생성된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모델의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성능을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측정하고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예측을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위한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새로운</w:t>
      </w:r>
      <w:r w:rsidRPr="00ED4019">
        <w:rPr>
          <w:rFonts w:ascii="Times New Roman" w:hAnsi="Times New Roman"/>
          <w:lang w:eastAsia="ko-KR"/>
        </w:rPr>
        <w:t xml:space="preserve"> </w:t>
      </w:r>
      <w:del w:id="3299" w:author="제이펍 출판사" w:date="2021-03-14T20:44:00Z">
        <w:r w:rsidRPr="00ED4019" w:rsidDel="001B4014">
          <w:rPr>
            <w:rFonts w:ascii="Times New Roman" w:hAnsi="Times New Roman"/>
            <w:lang w:eastAsia="ko-KR"/>
          </w:rPr>
          <w:delText>데이터</w:delText>
        </w:r>
        <w:r w:rsidRPr="00ED4019" w:rsidDel="001B4014">
          <w:rPr>
            <w:rFonts w:ascii="Times New Roman" w:hAnsi="Times New Roman"/>
            <w:lang w:eastAsia="ko-KR"/>
          </w:rPr>
          <w:delText xml:space="preserve"> </w:delText>
        </w:r>
        <w:r w:rsidRPr="00ED4019" w:rsidDel="001B4014">
          <w:rPr>
            <w:rFonts w:ascii="Times New Roman" w:hAnsi="Times New Roman"/>
            <w:lang w:eastAsia="ko-KR"/>
          </w:rPr>
          <w:delText>셋을</w:delText>
        </w:r>
      </w:del>
      <w:ins w:id="3300" w:author="제이펍 출판사" w:date="2021-03-14T20:44:00Z">
        <w:r w:rsidR="001B4014">
          <w:rPr>
            <w:rFonts w:ascii="Times New Roman" w:hAnsi="Times New Roman"/>
            <w:lang w:eastAsia="ko-KR"/>
          </w:rPr>
          <w:t>데이터</w:t>
        </w:r>
        <w:r w:rsidR="001B4014">
          <w:rPr>
            <w:rFonts w:ascii="Times New Roman" w:hAnsi="Times New Roman"/>
            <w:lang w:eastAsia="ko-KR"/>
          </w:rPr>
          <w:t xml:space="preserve"> </w:t>
        </w:r>
        <w:r w:rsidR="001B4014">
          <w:rPr>
            <w:rFonts w:ascii="Times New Roman" w:hAnsi="Times New Roman"/>
            <w:lang w:eastAsia="ko-KR"/>
          </w:rPr>
          <w:t>세트를</w:t>
        </w:r>
      </w:ins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모델에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적용함으로써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예측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데이터를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만든다</w:t>
      </w:r>
      <w:r w:rsidRPr="00ED4019">
        <w:rPr>
          <w:rFonts w:ascii="Times New Roman" w:hAnsi="Times New Roman"/>
          <w:lang w:eastAsia="ko-KR"/>
        </w:rPr>
        <w:t>.</w:t>
      </w:r>
    </w:p>
    <w:p w14:paraId="11F221AB" w14:textId="3D5F80B3" w:rsidR="00FD7B2A" w:rsidRPr="00ED4019" w:rsidDel="009028FD" w:rsidRDefault="00FD7B2A">
      <w:pPr>
        <w:pStyle w:val="a0"/>
        <w:jc w:val="both"/>
        <w:rPr>
          <w:del w:id="3301" w:author="user" w:date="2021-03-22T12:52:00Z"/>
          <w:rFonts w:ascii="Times New Roman" w:hAnsi="Times New Roman"/>
          <w:lang w:eastAsia="ko-KR"/>
        </w:rPr>
        <w:pPrChange w:id="3302" w:author="제이펍 출판사" w:date="2021-03-14T15:57:00Z">
          <w:pPr>
            <w:pStyle w:val="a0"/>
          </w:pPr>
        </w:pPrChange>
      </w:pPr>
      <w:r w:rsidRPr="00ED4019">
        <w:rPr>
          <w:rFonts w:ascii="Times New Roman" w:hAnsi="Times New Roman"/>
          <w:lang w:eastAsia="ko-KR"/>
        </w:rPr>
        <w:t>그러나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시계열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데이터의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미래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예측은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예측에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사용해</w:t>
      </w:r>
      <w:del w:id="3303" w:author="제이펍 출판사" w:date="2021-03-14T18:32:00Z">
        <w:r w:rsidRPr="00ED4019" w:rsidDel="002A2B40">
          <w:rPr>
            <w:rFonts w:ascii="Times New Roman" w:hAnsi="Times New Roman"/>
            <w:lang w:eastAsia="ko-KR"/>
          </w:rPr>
          <w:delText>야하</w:delText>
        </w:r>
      </w:del>
      <w:ins w:id="3304" w:author="제이펍 출판사" w:date="2021-03-14T18:32:00Z">
        <w:r w:rsidR="002A2B40">
          <w:rPr>
            <w:rFonts w:ascii="Times New Roman" w:hAnsi="Times New Roman"/>
            <w:lang w:eastAsia="ko-KR"/>
          </w:rPr>
          <w:t>야</w:t>
        </w:r>
        <w:r w:rsidR="002A2B40">
          <w:rPr>
            <w:rFonts w:ascii="Times New Roman" w:hAnsi="Times New Roman"/>
            <w:lang w:eastAsia="ko-KR"/>
          </w:rPr>
          <w:t xml:space="preserve"> </w:t>
        </w:r>
        <w:r w:rsidR="002A2B40">
          <w:rPr>
            <w:rFonts w:ascii="Times New Roman" w:hAnsi="Times New Roman"/>
            <w:lang w:eastAsia="ko-KR"/>
          </w:rPr>
          <w:t>하</w:t>
        </w:r>
      </w:ins>
      <w:r w:rsidRPr="00ED4019">
        <w:rPr>
          <w:rFonts w:ascii="Times New Roman" w:hAnsi="Times New Roman"/>
          <w:lang w:eastAsia="ko-KR"/>
        </w:rPr>
        <w:t>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데이터의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특성에서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일반적인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머신러닝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모델과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조금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다르다</w:t>
      </w:r>
      <w:r w:rsidRPr="00ED4019">
        <w:rPr>
          <w:rFonts w:ascii="Times New Roman" w:hAnsi="Times New Roman"/>
          <w:lang w:eastAsia="ko-KR"/>
        </w:rPr>
        <w:t>.</w:t>
      </w:r>
      <w:ins w:id="3305" w:author="user" w:date="2021-03-22T12:52:00Z">
        <w:r w:rsidR="009028FD">
          <w:rPr>
            <w:rFonts w:ascii="Times New Roman" w:hAnsi="Times New Roman" w:hint="eastAsia"/>
            <w:lang w:eastAsia="ko-KR"/>
          </w:rPr>
          <w:t xml:space="preserve"> </w:t>
        </w:r>
      </w:ins>
    </w:p>
    <w:p w14:paraId="1102631B" w14:textId="13D9320A" w:rsidR="00FD7B2A" w:rsidRPr="00ED4019" w:rsidRDefault="00FD7B2A">
      <w:pPr>
        <w:pStyle w:val="a0"/>
        <w:jc w:val="both"/>
        <w:rPr>
          <w:rFonts w:ascii="Times New Roman" w:hAnsi="Times New Roman"/>
          <w:lang w:eastAsia="ko-KR"/>
        </w:rPr>
        <w:pPrChange w:id="3306" w:author="제이펍 출판사" w:date="2021-03-14T15:57:00Z">
          <w:pPr>
            <w:pStyle w:val="a0"/>
          </w:pPr>
        </w:pPrChange>
      </w:pPr>
      <w:r w:rsidRPr="00ED4019">
        <w:rPr>
          <w:rFonts w:ascii="Times New Roman" w:hAnsi="Times New Roman" w:hint="eastAsia"/>
          <w:lang w:eastAsia="ko-KR"/>
        </w:rPr>
        <w:t>첫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번째는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시계열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데이터에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사용되는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데이터는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데이터가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발생된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시간에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의해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순서가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명확하다는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점이다</w:t>
      </w:r>
      <w:r w:rsidRPr="00ED4019">
        <w:rPr>
          <w:rFonts w:ascii="Times New Roman" w:hAnsi="Times New Roman"/>
          <w:lang w:eastAsia="ko-KR"/>
        </w:rPr>
        <w:t xml:space="preserve">. </w:t>
      </w:r>
      <w:r w:rsidRPr="00ED4019">
        <w:rPr>
          <w:rFonts w:ascii="Times New Roman" w:hAnsi="Times New Roman"/>
          <w:lang w:eastAsia="ko-KR"/>
        </w:rPr>
        <w:t>일반적인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머신러닝에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사용되는</w:t>
      </w:r>
      <w:r w:rsidRPr="00ED4019">
        <w:rPr>
          <w:rFonts w:ascii="Times New Roman" w:hAnsi="Times New Roman"/>
          <w:lang w:eastAsia="ko-KR"/>
        </w:rPr>
        <w:t xml:space="preserve"> </w:t>
      </w:r>
      <w:del w:id="3307" w:author="제이펍 출판사" w:date="2021-03-14T20:44:00Z">
        <w:r w:rsidRPr="00ED4019" w:rsidDel="001B4014">
          <w:rPr>
            <w:rFonts w:ascii="Times New Roman" w:hAnsi="Times New Roman"/>
            <w:lang w:eastAsia="ko-KR"/>
          </w:rPr>
          <w:delText>데이터</w:delText>
        </w:r>
        <w:r w:rsidRPr="00ED4019" w:rsidDel="001B4014">
          <w:rPr>
            <w:rFonts w:ascii="Times New Roman" w:hAnsi="Times New Roman"/>
            <w:lang w:eastAsia="ko-KR"/>
          </w:rPr>
          <w:delText xml:space="preserve"> </w:delText>
        </w:r>
        <w:r w:rsidRPr="00ED4019" w:rsidDel="001B4014">
          <w:rPr>
            <w:rFonts w:ascii="Times New Roman" w:hAnsi="Times New Roman"/>
            <w:lang w:eastAsia="ko-KR"/>
          </w:rPr>
          <w:delText>셋은</w:delText>
        </w:r>
      </w:del>
      <w:ins w:id="3308" w:author="제이펍 출판사" w:date="2021-03-14T20:44:00Z">
        <w:r w:rsidR="001B4014">
          <w:rPr>
            <w:rFonts w:ascii="Times New Roman" w:hAnsi="Times New Roman"/>
            <w:lang w:eastAsia="ko-KR"/>
          </w:rPr>
          <w:t>데이터</w:t>
        </w:r>
        <w:r w:rsidR="001B4014">
          <w:rPr>
            <w:rFonts w:ascii="Times New Roman" w:hAnsi="Times New Roman"/>
            <w:lang w:eastAsia="ko-KR"/>
          </w:rPr>
          <w:t xml:space="preserve"> </w:t>
        </w:r>
        <w:r w:rsidR="001B4014">
          <w:rPr>
            <w:rFonts w:ascii="Times New Roman" w:hAnsi="Times New Roman"/>
            <w:lang w:eastAsia="ko-KR"/>
          </w:rPr>
          <w:t>세트는</w:t>
        </w:r>
      </w:ins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관측치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자체가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가진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특성값에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집중하고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관측치의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시간적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순서에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신경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쓰지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않는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경우도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많다</w:t>
      </w:r>
      <w:r w:rsidRPr="00ED4019">
        <w:rPr>
          <w:rFonts w:ascii="Times New Roman" w:hAnsi="Times New Roman" w:hint="eastAsia"/>
          <w:lang w:eastAsia="ko-KR"/>
        </w:rPr>
        <w:t>.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하지만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시계열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모델에서는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시간적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순서가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가장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중요한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요소</w:t>
      </w:r>
      <w:del w:id="3309" w:author="user" w:date="2021-03-22T12:52:00Z">
        <w:r w:rsidRPr="00ED4019" w:rsidDel="009028FD">
          <w:rPr>
            <w:rFonts w:ascii="Times New Roman" w:hAnsi="Times New Roman"/>
            <w:lang w:eastAsia="ko-KR"/>
          </w:rPr>
          <w:delText>이</w:delText>
        </w:r>
      </w:del>
      <w:r w:rsidRPr="00ED4019">
        <w:rPr>
          <w:rFonts w:ascii="Times New Roman" w:hAnsi="Times New Roman"/>
          <w:lang w:eastAsia="ko-KR"/>
        </w:rPr>
        <w:t>다</w:t>
      </w:r>
      <w:r w:rsidRPr="00ED4019">
        <w:rPr>
          <w:rFonts w:ascii="Times New Roman" w:hAnsi="Times New Roman"/>
          <w:lang w:eastAsia="ko-KR"/>
        </w:rPr>
        <w:t>.</w:t>
      </w:r>
    </w:p>
    <w:p w14:paraId="23A0CF50" w14:textId="7EBC5FF4" w:rsidR="00FD7B2A" w:rsidRPr="00ED4019" w:rsidRDefault="00FD7B2A">
      <w:pPr>
        <w:pStyle w:val="a0"/>
        <w:jc w:val="both"/>
        <w:rPr>
          <w:rFonts w:ascii="Times New Roman" w:hAnsi="Times New Roman"/>
          <w:lang w:eastAsia="ko-KR"/>
        </w:rPr>
        <w:pPrChange w:id="3310" w:author="제이펍 출판사" w:date="2021-03-14T15:57:00Z">
          <w:pPr>
            <w:pStyle w:val="a0"/>
          </w:pPr>
        </w:pPrChange>
      </w:pPr>
      <w:r w:rsidRPr="00ED4019">
        <w:rPr>
          <w:rFonts w:ascii="Times New Roman" w:hAnsi="Times New Roman" w:hint="eastAsia"/>
          <w:lang w:eastAsia="ko-KR"/>
        </w:rPr>
        <w:t>두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번째는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보통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독립변수라고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부르는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예측의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기본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변수로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시간</w:t>
      </w:r>
      <w:r w:rsidRPr="00ED4019">
        <w:rPr>
          <w:rFonts w:ascii="Times New Roman" w:hAnsi="Times New Roman" w:hint="eastAsia"/>
          <w:lang w:eastAsia="ko-KR"/>
        </w:rPr>
        <w:t>을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사용되기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때문에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같은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데이터가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다시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반복되지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않는다는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점이다</w:t>
      </w:r>
      <w:r w:rsidRPr="00ED4019">
        <w:rPr>
          <w:rFonts w:ascii="Times New Roman" w:hAnsi="Times New Roman"/>
          <w:lang w:eastAsia="ko-KR"/>
        </w:rPr>
        <w:t>. 2</w:t>
      </w:r>
      <w:r w:rsidRPr="00ED4019">
        <w:rPr>
          <w:rFonts w:ascii="Times New Roman" w:hAnsi="Times New Roman" w:hint="eastAsia"/>
          <w:lang w:eastAsia="ko-KR"/>
        </w:rPr>
        <w:t>차원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선형</w:t>
      </w:r>
      <w:ins w:id="3311" w:author="user" w:date="2021-03-22T16:55:00Z">
        <w:r w:rsidR="00D05E36">
          <w:rPr>
            <w:rFonts w:ascii="Times New Roman" w:hAnsi="Times New Roman" w:hint="eastAsia"/>
            <w:lang w:eastAsia="ko-KR"/>
          </w:rPr>
          <w:t xml:space="preserve"> </w:t>
        </w:r>
      </w:ins>
      <w:del w:id="3312" w:author="user" w:date="2021-03-22T17:20:00Z">
        <w:r w:rsidRPr="00ED4019" w:rsidDel="00A51FDE">
          <w:rPr>
            <w:rFonts w:ascii="Times New Roman" w:hAnsi="Times New Roman"/>
            <w:lang w:eastAsia="ko-KR"/>
          </w:rPr>
          <w:delText>회귀분석</w:delText>
        </w:r>
      </w:del>
      <w:ins w:id="3313" w:author="user" w:date="2021-03-22T17:20:00Z">
        <w:r w:rsidR="00A51FDE">
          <w:rPr>
            <w:rFonts w:ascii="Times New Roman" w:hAnsi="Times New Roman"/>
            <w:lang w:eastAsia="ko-KR"/>
          </w:rPr>
          <w:t>회귀</w:t>
        </w:r>
        <w:r w:rsidR="00A51FDE">
          <w:rPr>
            <w:rFonts w:ascii="Times New Roman" w:hAnsi="Times New Roman"/>
            <w:lang w:eastAsia="ko-KR"/>
          </w:rPr>
          <w:t xml:space="preserve"> </w:t>
        </w:r>
        <w:r w:rsidR="00A51FDE">
          <w:rPr>
            <w:rFonts w:ascii="Times New Roman" w:hAnsi="Times New Roman"/>
            <w:lang w:eastAsia="ko-KR"/>
          </w:rPr>
          <w:t>분석</w:t>
        </w:r>
      </w:ins>
      <w:r w:rsidRPr="00ED4019">
        <w:rPr>
          <w:rFonts w:ascii="Times New Roman" w:hAnsi="Times New Roman"/>
          <w:lang w:eastAsia="ko-KR"/>
        </w:rPr>
        <w:t>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경우</w:t>
      </w:r>
      <w:r w:rsidRPr="00ED4019">
        <w:rPr>
          <w:rFonts w:ascii="Times New Roman" w:hAnsi="Times New Roman" w:hint="eastAsia"/>
          <w:lang w:eastAsia="ko-KR"/>
        </w:rPr>
        <w:t>에는</w:t>
      </w:r>
      <w:r w:rsidRPr="00ED4019">
        <w:rPr>
          <w:rFonts w:ascii="Times New Roman" w:hAnsi="Times New Roman"/>
          <w:lang w:eastAsia="ko-KR"/>
        </w:rPr>
        <w:t xml:space="preserve"> X</w:t>
      </w:r>
      <w:r w:rsidRPr="00ED4019">
        <w:rPr>
          <w:rFonts w:ascii="Times New Roman" w:hAnsi="Times New Roman"/>
          <w:lang w:eastAsia="ko-KR"/>
        </w:rPr>
        <w:t>축에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독립변수</w:t>
      </w:r>
      <w:r w:rsidRPr="00ED4019">
        <w:rPr>
          <w:rFonts w:ascii="Times New Roman" w:hAnsi="Times New Roman" w:hint="eastAsia"/>
          <w:lang w:eastAsia="ko-KR"/>
        </w:rPr>
        <w:t>와</w:t>
      </w:r>
      <w:r w:rsidRPr="00ED4019">
        <w:rPr>
          <w:rFonts w:ascii="Times New Roman" w:hAnsi="Times New Roman"/>
          <w:lang w:eastAsia="ko-KR"/>
        </w:rPr>
        <w:t xml:space="preserve"> Y</w:t>
      </w:r>
      <w:r w:rsidRPr="00ED4019">
        <w:rPr>
          <w:rFonts w:ascii="Times New Roman" w:hAnsi="Times New Roman"/>
          <w:lang w:eastAsia="ko-KR"/>
        </w:rPr>
        <w:t>축에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종속변수를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표기하는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것이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일반적</w:t>
      </w:r>
      <w:r w:rsidRPr="00ED4019">
        <w:rPr>
          <w:rFonts w:ascii="Times New Roman" w:hAnsi="Times New Roman" w:hint="eastAsia"/>
          <w:lang w:eastAsia="ko-KR"/>
        </w:rPr>
        <w:t>이다</w:t>
      </w:r>
      <w:r w:rsidRPr="00ED4019">
        <w:rPr>
          <w:rFonts w:ascii="Times New Roman" w:hAnsi="Times New Roman" w:hint="eastAsia"/>
          <w:lang w:eastAsia="ko-KR"/>
        </w:rPr>
        <w:t>.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이때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관측치의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기록된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순서에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따라</w:t>
      </w:r>
      <w:r w:rsidRPr="00ED4019">
        <w:rPr>
          <w:rFonts w:ascii="Times New Roman" w:hAnsi="Times New Roman"/>
          <w:lang w:eastAsia="ko-KR"/>
        </w:rPr>
        <w:t xml:space="preserve"> X </w:t>
      </w:r>
      <w:r w:rsidRPr="00ED4019">
        <w:rPr>
          <w:rFonts w:ascii="Times New Roman" w:hAnsi="Times New Roman"/>
          <w:lang w:eastAsia="ko-KR"/>
        </w:rPr>
        <w:t>값이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증가할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수도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있고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감소할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수도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있다</w:t>
      </w:r>
      <w:r w:rsidRPr="00ED4019">
        <w:rPr>
          <w:rFonts w:ascii="Times New Roman" w:hAnsi="Times New Roman"/>
          <w:lang w:eastAsia="ko-KR"/>
        </w:rPr>
        <w:t xml:space="preserve">. </w:t>
      </w:r>
      <w:r w:rsidRPr="00ED4019">
        <w:rPr>
          <w:rFonts w:ascii="Times New Roman" w:hAnsi="Times New Roman"/>
          <w:lang w:eastAsia="ko-KR"/>
        </w:rPr>
        <w:t>하지만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시계열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데이터의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경우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보통</w:t>
      </w:r>
      <w:r w:rsidRPr="00ED4019">
        <w:rPr>
          <w:rFonts w:ascii="Times New Roman" w:hAnsi="Times New Roman"/>
          <w:lang w:eastAsia="ko-KR"/>
        </w:rPr>
        <w:t xml:space="preserve"> X</w:t>
      </w:r>
      <w:r w:rsidRPr="00ED4019">
        <w:rPr>
          <w:rFonts w:ascii="Times New Roman" w:hAnsi="Times New Roman"/>
          <w:lang w:eastAsia="ko-KR"/>
        </w:rPr>
        <w:t>축에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시간을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표현하기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때문에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항상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신규로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들어오는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데이터는</w:t>
      </w:r>
      <w:r w:rsidRPr="00ED4019">
        <w:rPr>
          <w:rFonts w:ascii="Times New Roman" w:hAnsi="Times New Roman"/>
          <w:lang w:eastAsia="ko-KR"/>
        </w:rPr>
        <w:t xml:space="preserve"> X </w:t>
      </w:r>
      <w:r w:rsidRPr="00ED4019">
        <w:rPr>
          <w:rFonts w:ascii="Times New Roman" w:hAnsi="Times New Roman"/>
          <w:lang w:eastAsia="ko-KR"/>
        </w:rPr>
        <w:t>축의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증가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방향으로만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데이터가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늘어나게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된다</w:t>
      </w:r>
      <w:r w:rsidRPr="00ED4019">
        <w:rPr>
          <w:rFonts w:ascii="Times New Roman" w:hAnsi="Times New Roman"/>
          <w:lang w:eastAsia="ko-KR"/>
        </w:rPr>
        <w:t xml:space="preserve">. </w:t>
      </w:r>
      <w:r w:rsidRPr="00ED4019">
        <w:rPr>
          <w:rFonts w:ascii="Times New Roman" w:hAnsi="Times New Roman"/>
          <w:lang w:eastAsia="ko-KR"/>
        </w:rPr>
        <w:t>그러다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보니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시계열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데이터는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새로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들어오는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데이터의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경우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기존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데이터와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겹치는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경우가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매우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드물다</w:t>
      </w:r>
      <w:r w:rsidRPr="00ED4019">
        <w:rPr>
          <w:rFonts w:ascii="Times New Roman" w:hAnsi="Times New Roman"/>
          <w:lang w:eastAsia="ko-KR"/>
        </w:rPr>
        <w:t>.</w:t>
      </w:r>
    </w:p>
    <w:p w14:paraId="6B3DF4FF" w14:textId="2968D395" w:rsidR="00FD7B2A" w:rsidRPr="00ED4019" w:rsidDel="009028FD" w:rsidRDefault="00FD7B2A">
      <w:pPr>
        <w:pStyle w:val="a0"/>
        <w:jc w:val="both"/>
        <w:rPr>
          <w:del w:id="3314" w:author="user" w:date="2021-03-22T12:54:00Z"/>
          <w:rFonts w:ascii="Times New Roman" w:hAnsi="Times New Roman"/>
          <w:lang w:eastAsia="ko-KR"/>
        </w:rPr>
        <w:pPrChange w:id="3315" w:author="제이펍 출판사" w:date="2021-03-14T15:57:00Z">
          <w:pPr>
            <w:pStyle w:val="a0"/>
          </w:pPr>
        </w:pPrChange>
      </w:pPr>
      <w:r w:rsidRPr="00ED4019">
        <w:rPr>
          <w:rFonts w:ascii="Times New Roman" w:hAnsi="Times New Roman"/>
          <w:lang w:eastAsia="ko-KR"/>
        </w:rPr>
        <w:t>따라서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시계열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데이터가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가지는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특징을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알아</w:t>
      </w:r>
      <w:r w:rsidRPr="00ED4019">
        <w:rPr>
          <w:rFonts w:ascii="Times New Roman" w:hAnsi="Times New Roman"/>
          <w:lang w:eastAsia="ko-KR"/>
        </w:rPr>
        <w:t>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효율적인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모델</w:t>
      </w:r>
      <w:r w:rsidRPr="00ED4019">
        <w:rPr>
          <w:rFonts w:ascii="Times New Roman" w:hAnsi="Times New Roman" w:hint="eastAsia"/>
          <w:lang w:eastAsia="ko-KR"/>
        </w:rPr>
        <w:t>을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만들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수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있다</w:t>
      </w:r>
      <w:r w:rsidRPr="00ED4019">
        <w:rPr>
          <w:rFonts w:ascii="Times New Roman" w:hAnsi="Times New Roman" w:hint="eastAsia"/>
          <w:lang w:eastAsia="ko-KR"/>
        </w:rPr>
        <w:t>.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시계열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데이터에서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필수적으로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분석되어야</w:t>
      </w:r>
      <w:r w:rsidRPr="00ED4019">
        <w:rPr>
          <w:rFonts w:ascii="Times New Roman" w:hAnsi="Times New Roman"/>
          <w:lang w:eastAsia="ko-KR"/>
        </w:rPr>
        <w:t xml:space="preserve"> </w:t>
      </w:r>
      <w:commentRangeStart w:id="3316"/>
      <w:r w:rsidRPr="00ED4019">
        <w:rPr>
          <w:rFonts w:ascii="Times New Roman" w:hAnsi="Times New Roman"/>
          <w:lang w:eastAsia="ko-KR"/>
        </w:rPr>
        <w:t>것이</w:t>
      </w:r>
      <w:commentRangeEnd w:id="3316"/>
      <w:r w:rsidR="009028FD">
        <w:rPr>
          <w:rStyle w:val="af3"/>
        </w:rPr>
        <w:commentReference w:id="3316"/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데이터들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간에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장기적인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패턴인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추세</w:t>
      </w:r>
      <w:r w:rsidRPr="00ED4019">
        <w:rPr>
          <w:rFonts w:ascii="Times New Roman" w:hAnsi="Times New Roman"/>
          <w:lang w:eastAsia="ko-KR"/>
        </w:rPr>
        <w:t>(</w:t>
      </w:r>
      <w:del w:id="3317" w:author="user" w:date="2021-03-22T12:53:00Z">
        <w:r w:rsidRPr="00ED4019" w:rsidDel="009028FD">
          <w:rPr>
            <w:rFonts w:ascii="Times New Roman" w:hAnsi="Times New Roman"/>
            <w:lang w:eastAsia="ko-KR"/>
          </w:rPr>
          <w:delText>Trend</w:delText>
        </w:r>
      </w:del>
      <w:ins w:id="3318" w:author="user" w:date="2021-03-22T12:53:00Z">
        <w:r w:rsidR="009028FD">
          <w:rPr>
            <w:rFonts w:ascii="Times New Roman" w:hAnsi="Times New Roman" w:hint="eastAsia"/>
            <w:lang w:eastAsia="ko-KR"/>
          </w:rPr>
          <w:t>t</w:t>
        </w:r>
        <w:r w:rsidR="009028FD" w:rsidRPr="00ED4019">
          <w:rPr>
            <w:rFonts w:ascii="Times New Roman" w:hAnsi="Times New Roman"/>
            <w:lang w:eastAsia="ko-KR"/>
          </w:rPr>
          <w:t>rend</w:t>
        </w:r>
      </w:ins>
      <w:r w:rsidRPr="00ED4019">
        <w:rPr>
          <w:rFonts w:ascii="Times New Roman" w:hAnsi="Times New Roman"/>
          <w:lang w:eastAsia="ko-KR"/>
        </w:rPr>
        <w:t>)</w:t>
      </w:r>
      <w:r w:rsidRPr="00ED4019">
        <w:rPr>
          <w:rFonts w:ascii="Times New Roman" w:hAnsi="Times New Roman"/>
          <w:lang w:eastAsia="ko-KR"/>
        </w:rPr>
        <w:t>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중기적인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패턴인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계절성</w:t>
      </w:r>
      <w:r w:rsidRPr="00ED4019">
        <w:rPr>
          <w:rFonts w:ascii="Times New Roman" w:hAnsi="Times New Roman"/>
          <w:lang w:eastAsia="ko-KR"/>
        </w:rPr>
        <w:t xml:space="preserve">(seasonality), </w:t>
      </w:r>
      <w:r w:rsidRPr="00ED4019">
        <w:rPr>
          <w:rFonts w:ascii="Times New Roman" w:hAnsi="Times New Roman" w:hint="eastAsia"/>
          <w:lang w:eastAsia="ko-KR"/>
        </w:rPr>
        <w:t>자신의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이전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데이터와의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상관</w:t>
      </w:r>
      <w:r w:rsidRPr="00ED4019">
        <w:rPr>
          <w:rFonts w:ascii="Times New Roman" w:hAnsi="Times New Roman"/>
          <w:lang w:eastAsia="ko-KR"/>
        </w:rPr>
        <w:t>관계인</w:t>
      </w:r>
      <w:r w:rsidRPr="00ED4019">
        <w:rPr>
          <w:rFonts w:ascii="Times New Roman" w:hAnsi="Times New Roman"/>
          <w:lang w:eastAsia="ko-KR"/>
        </w:rPr>
        <w:t xml:space="preserve"> </w:t>
      </w:r>
      <w:del w:id="3319" w:author="제이펍 출판사" w:date="2021-03-14T18:04:00Z">
        <w:r w:rsidRPr="00ED4019" w:rsidDel="003F5176">
          <w:rPr>
            <w:rFonts w:ascii="Times New Roman" w:hAnsi="Times New Roman"/>
            <w:lang w:eastAsia="ko-KR"/>
          </w:rPr>
          <w:delText>자기</w:delText>
        </w:r>
        <w:r w:rsidRPr="00ED4019" w:rsidDel="003F5176">
          <w:rPr>
            <w:rFonts w:ascii="Times New Roman" w:hAnsi="Times New Roman"/>
            <w:lang w:eastAsia="ko-KR"/>
          </w:rPr>
          <w:delText xml:space="preserve"> </w:delText>
        </w:r>
        <w:r w:rsidRPr="00ED4019" w:rsidDel="003F5176">
          <w:rPr>
            <w:rFonts w:ascii="Times New Roman" w:hAnsi="Times New Roman"/>
            <w:lang w:eastAsia="ko-KR"/>
          </w:rPr>
          <w:delText>상관관계</w:delText>
        </w:r>
      </w:del>
      <w:ins w:id="3320" w:author="제이펍 출판사" w:date="2021-03-14T18:04:00Z">
        <w:r w:rsidR="003F5176">
          <w:rPr>
            <w:rFonts w:ascii="Times New Roman" w:hAnsi="Times New Roman"/>
            <w:lang w:eastAsia="ko-KR"/>
          </w:rPr>
          <w:t>자기상관</w:t>
        </w:r>
        <w:r w:rsidR="003F5176">
          <w:rPr>
            <w:rFonts w:ascii="Times New Roman" w:hAnsi="Times New Roman"/>
            <w:lang w:eastAsia="ko-KR"/>
          </w:rPr>
          <w:t xml:space="preserve"> </w:t>
        </w:r>
        <w:r w:rsidR="003F5176">
          <w:rPr>
            <w:rFonts w:ascii="Times New Roman" w:hAnsi="Times New Roman"/>
            <w:lang w:eastAsia="ko-KR"/>
          </w:rPr>
          <w:t>관계</w:t>
        </w:r>
      </w:ins>
      <w:r w:rsidRPr="00ED4019">
        <w:rPr>
          <w:rFonts w:ascii="Times New Roman" w:hAnsi="Times New Roman"/>
          <w:lang w:eastAsia="ko-KR"/>
        </w:rPr>
        <w:t>(autocorrelation)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등이다</w:t>
      </w:r>
      <w:r w:rsidRPr="00ED4019">
        <w:rPr>
          <w:rFonts w:ascii="Times New Roman" w:hAnsi="Times New Roman" w:hint="eastAsia"/>
          <w:lang w:eastAsia="ko-KR"/>
        </w:rPr>
        <w:t>.</w:t>
      </w:r>
      <w:r w:rsidRPr="00ED4019">
        <w:rPr>
          <w:rFonts w:ascii="Times New Roman" w:hAnsi="Times New Roman"/>
          <w:lang w:eastAsia="ko-KR"/>
        </w:rPr>
        <w:t xml:space="preserve"> </w:t>
      </w:r>
      <w:del w:id="3321" w:author="user" w:date="2021-03-22T12:53:00Z">
        <w:r w:rsidRPr="00ED4019" w:rsidDel="009028FD">
          <w:rPr>
            <w:rFonts w:ascii="Times New Roman" w:hAnsi="Times New Roman"/>
            <w:lang w:eastAsia="ko-KR"/>
          </w:rPr>
          <w:delText>이다</w:delText>
        </w:r>
      </w:del>
      <w:del w:id="3322" w:author="제이펍 출판사" w:date="2021-03-14T18:22:00Z">
        <w:r w:rsidRPr="00ED4019" w:rsidDel="004F772B">
          <w:rPr>
            <w:rFonts w:ascii="Times New Roman" w:hAnsi="Times New Roman"/>
            <w:lang w:eastAsia="ko-KR"/>
          </w:rPr>
          <w:delText xml:space="preserve">. </w:delText>
        </w:r>
        <w:r w:rsidRPr="00ED4019" w:rsidDel="004F772B">
          <w:rPr>
            <w:rFonts w:ascii="Times New Roman" w:hAnsi="Times New Roman"/>
            <w:lang w:eastAsia="ko-KR"/>
          </w:rPr>
          <w:delText>결국</w:delText>
        </w:r>
        <w:r w:rsidRPr="00ED4019" w:rsidDel="004F772B">
          <w:rPr>
            <w:rFonts w:ascii="Times New Roman" w:hAnsi="Times New Roman"/>
            <w:lang w:eastAsia="ko-KR"/>
          </w:rPr>
          <w:delText xml:space="preserve"> </w:delText>
        </w:r>
      </w:del>
      <w:ins w:id="3323" w:author="제이펍 출판사" w:date="2021-03-14T18:22:00Z">
        <w:r w:rsidR="004F772B">
          <w:rPr>
            <w:rFonts w:ascii="Times New Roman" w:hAnsi="Times New Roman"/>
            <w:lang w:eastAsia="ko-KR"/>
          </w:rPr>
          <w:t xml:space="preserve">. </w:t>
        </w:r>
        <w:r w:rsidR="004F772B">
          <w:rPr>
            <w:rFonts w:ascii="Times New Roman" w:hAnsi="Times New Roman"/>
            <w:lang w:eastAsia="ko-KR"/>
          </w:rPr>
          <w:t>결국</w:t>
        </w:r>
        <w:r w:rsidR="004F772B">
          <w:rPr>
            <w:rFonts w:ascii="Times New Roman" w:hAnsi="Times New Roman"/>
            <w:lang w:eastAsia="ko-KR"/>
          </w:rPr>
          <w:t xml:space="preserve">, </w:t>
        </w:r>
      </w:ins>
      <w:r w:rsidRPr="00ED4019">
        <w:rPr>
          <w:rFonts w:ascii="Times New Roman" w:hAnsi="Times New Roman"/>
          <w:lang w:eastAsia="ko-KR"/>
        </w:rPr>
        <w:t>시계열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데이터를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분석한다는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것은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추세</w:t>
      </w:r>
      <w:r w:rsidRPr="00ED4019">
        <w:rPr>
          <w:rFonts w:ascii="Times New Roman" w:hAnsi="Times New Roman"/>
          <w:lang w:eastAsia="ko-KR"/>
        </w:rPr>
        <w:t xml:space="preserve">, </w:t>
      </w:r>
      <w:r w:rsidRPr="00ED4019">
        <w:rPr>
          <w:rFonts w:ascii="Times New Roman" w:hAnsi="Times New Roman"/>
          <w:lang w:eastAsia="ko-KR"/>
        </w:rPr>
        <w:t>계절성</w:t>
      </w:r>
      <w:r w:rsidRPr="00ED4019">
        <w:rPr>
          <w:rFonts w:ascii="Times New Roman" w:hAnsi="Times New Roman"/>
          <w:lang w:eastAsia="ko-KR"/>
        </w:rPr>
        <w:t xml:space="preserve">, </w:t>
      </w:r>
      <w:del w:id="3324" w:author="user" w:date="2021-03-22T12:54:00Z">
        <w:r w:rsidRPr="00ED4019" w:rsidDel="009028FD">
          <w:rPr>
            <w:rFonts w:ascii="Times New Roman" w:hAnsi="Times New Roman"/>
            <w:lang w:eastAsia="ko-KR"/>
          </w:rPr>
          <w:delText>자기상관관계</w:delText>
        </w:r>
      </w:del>
      <w:ins w:id="3325" w:author="user" w:date="2021-03-22T12:54:00Z">
        <w:r w:rsidR="009028FD">
          <w:rPr>
            <w:rFonts w:ascii="Times New Roman" w:hAnsi="Times New Roman"/>
            <w:lang w:eastAsia="ko-KR"/>
          </w:rPr>
          <w:t>자기상관</w:t>
        </w:r>
        <w:r w:rsidR="009028FD">
          <w:rPr>
            <w:rFonts w:ascii="Times New Roman" w:hAnsi="Times New Roman"/>
            <w:lang w:eastAsia="ko-KR"/>
          </w:rPr>
          <w:t xml:space="preserve"> </w:t>
        </w:r>
        <w:r w:rsidR="009028FD">
          <w:rPr>
            <w:rFonts w:ascii="Times New Roman" w:hAnsi="Times New Roman"/>
            <w:lang w:eastAsia="ko-KR"/>
          </w:rPr>
          <w:t>관계</w:t>
        </w:r>
      </w:ins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등의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시계열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데이터의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특성을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최대한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추출해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내</w:t>
      </w:r>
      <w:r w:rsidRPr="00ED4019">
        <w:rPr>
          <w:rFonts w:ascii="Times New Roman" w:hAnsi="Times New Roman" w:hint="eastAsia"/>
          <w:lang w:eastAsia="ko-KR"/>
        </w:rPr>
        <w:t>고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패턴을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미래에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적용함으로써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예측값을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추정하는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과정이다</w:t>
      </w:r>
      <w:r w:rsidRPr="00ED4019">
        <w:rPr>
          <w:rFonts w:ascii="Times New Roman" w:hAnsi="Times New Roman"/>
          <w:lang w:eastAsia="ko-KR"/>
        </w:rPr>
        <w:t>.</w:t>
      </w:r>
      <w:ins w:id="3326" w:author="user" w:date="2021-03-22T12:54:00Z">
        <w:r w:rsidR="009028FD">
          <w:rPr>
            <w:rFonts w:ascii="Times New Roman" w:hAnsi="Times New Roman" w:hint="eastAsia"/>
            <w:lang w:eastAsia="ko-KR"/>
          </w:rPr>
          <w:t xml:space="preserve"> </w:t>
        </w:r>
      </w:ins>
    </w:p>
    <w:p w14:paraId="42ECB8AC" w14:textId="5455EAF3" w:rsidR="00FD7B2A" w:rsidRPr="00ED4019" w:rsidRDefault="00FD7B2A">
      <w:pPr>
        <w:pStyle w:val="a0"/>
        <w:jc w:val="both"/>
        <w:rPr>
          <w:rFonts w:ascii="Times New Roman" w:hAnsi="Times New Roman"/>
          <w:lang w:eastAsia="ko-KR"/>
        </w:rPr>
        <w:pPrChange w:id="3327" w:author="제이펍 출판사" w:date="2021-03-14T15:57:00Z">
          <w:pPr>
            <w:pStyle w:val="a0"/>
          </w:pPr>
        </w:pPrChange>
      </w:pPr>
      <w:r w:rsidRPr="00ED4019">
        <w:rPr>
          <w:rFonts w:ascii="Times New Roman" w:hAnsi="Times New Roman"/>
          <w:lang w:eastAsia="ko-KR"/>
        </w:rPr>
        <w:t>시계열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데이터의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모델링을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위해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추출해야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할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시계열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데이터의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특성</w:t>
      </w:r>
      <w:r w:rsidRPr="00ED4019">
        <w:rPr>
          <w:rFonts w:ascii="Times New Roman" w:hAnsi="Times New Roman"/>
          <w:lang w:eastAsia="ko-KR"/>
        </w:rPr>
        <w:t xml:space="preserve"> </w:t>
      </w:r>
      <w:del w:id="3328" w:author="제이펍 출판사" w:date="2021-03-14T17:46:00Z">
        <w:r w:rsidRPr="00ED4019" w:rsidDel="001B0D03">
          <w:rPr>
            <w:rFonts w:ascii="Times New Roman" w:hAnsi="Times New Roman"/>
            <w:lang w:eastAsia="ko-KR"/>
          </w:rPr>
          <w:delText>몇가지</w:delText>
        </w:r>
      </w:del>
      <w:ins w:id="3329" w:author="제이펍 출판사" w:date="2021-03-14T17:46:00Z">
        <w:r w:rsidR="001B0D03">
          <w:rPr>
            <w:rFonts w:ascii="Times New Roman" w:hAnsi="Times New Roman"/>
            <w:lang w:eastAsia="ko-KR"/>
          </w:rPr>
          <w:t>몇</w:t>
        </w:r>
        <w:r w:rsidR="001B0D03">
          <w:rPr>
            <w:rFonts w:ascii="Times New Roman" w:hAnsi="Times New Roman"/>
            <w:lang w:eastAsia="ko-KR"/>
          </w:rPr>
          <w:t xml:space="preserve"> </w:t>
        </w:r>
        <w:r w:rsidR="001B0D03">
          <w:rPr>
            <w:rFonts w:ascii="Times New Roman" w:hAnsi="Times New Roman"/>
            <w:lang w:eastAsia="ko-KR"/>
          </w:rPr>
          <w:t>가지</w:t>
        </w:r>
      </w:ins>
      <w:r w:rsidRPr="00ED4019">
        <w:rPr>
          <w:rFonts w:ascii="Times New Roman" w:hAnsi="Times New Roman"/>
          <w:lang w:eastAsia="ko-KR"/>
        </w:rPr>
        <w:t>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먼저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알고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가</w:t>
      </w:r>
      <w:del w:id="3330" w:author="제이펍 출판사" w:date="2021-03-14T20:18:00Z">
        <w:r w:rsidRPr="00ED4019" w:rsidDel="00766301">
          <w:rPr>
            <w:rFonts w:ascii="Times New Roman" w:hAnsi="Times New Roman"/>
            <w:lang w:eastAsia="ko-KR"/>
          </w:rPr>
          <w:delText>야한</w:delText>
        </w:r>
      </w:del>
      <w:ins w:id="3331" w:author="제이펍 출판사" w:date="2021-03-14T20:18:00Z">
        <w:r w:rsidR="00766301">
          <w:rPr>
            <w:rFonts w:ascii="Times New Roman" w:hAnsi="Times New Roman"/>
            <w:lang w:eastAsia="ko-KR"/>
          </w:rPr>
          <w:t>야</w:t>
        </w:r>
        <w:r w:rsidR="00766301">
          <w:rPr>
            <w:rFonts w:ascii="Times New Roman" w:hAnsi="Times New Roman"/>
            <w:lang w:eastAsia="ko-KR"/>
          </w:rPr>
          <w:t xml:space="preserve"> </w:t>
        </w:r>
        <w:r w:rsidR="00766301">
          <w:rPr>
            <w:rFonts w:ascii="Times New Roman" w:hAnsi="Times New Roman"/>
            <w:lang w:eastAsia="ko-KR"/>
          </w:rPr>
          <w:t>한</w:t>
        </w:r>
      </w:ins>
      <w:r w:rsidRPr="00ED4019">
        <w:rPr>
          <w:rFonts w:ascii="Times New Roman" w:hAnsi="Times New Roman"/>
          <w:lang w:eastAsia="ko-KR"/>
        </w:rPr>
        <w:t>다</w:t>
      </w:r>
      <w:r w:rsidRPr="00ED4019">
        <w:rPr>
          <w:rFonts w:ascii="Times New Roman" w:hAnsi="Times New Roman"/>
          <w:lang w:eastAsia="ko-KR"/>
        </w:rPr>
        <w:t>.</w:t>
      </w:r>
    </w:p>
    <w:p w14:paraId="0E7576D4" w14:textId="313BB40D" w:rsidR="00FD7B2A" w:rsidRDefault="009028FD">
      <w:pPr>
        <w:pStyle w:val="1"/>
        <w:numPr>
          <w:ilvl w:val="0"/>
          <w:numId w:val="0"/>
        </w:numPr>
        <w:jc w:val="both"/>
        <w:rPr>
          <w:lang w:eastAsia="ko-KR"/>
        </w:rPr>
        <w:pPrChange w:id="3332" w:author="user" w:date="2021-03-22T12:54:00Z">
          <w:pPr>
            <w:pStyle w:val="1"/>
          </w:pPr>
        </w:pPrChange>
      </w:pPr>
      <w:bookmarkStart w:id="3333" w:name="정상성stationary-비정상성non-stationary"/>
      <w:ins w:id="3334" w:author="user" w:date="2021-03-22T12:54:00Z">
        <w:r>
          <w:rPr>
            <w:rFonts w:hint="eastAsia"/>
            <w:lang w:eastAsia="ko-KR"/>
          </w:rPr>
          <w:t xml:space="preserve">5.1 </w:t>
        </w:r>
      </w:ins>
      <w:r w:rsidR="00FD7B2A">
        <w:rPr>
          <w:lang w:eastAsia="ko-KR"/>
        </w:rPr>
        <w:t>정상성</w:t>
      </w:r>
      <w:del w:id="3335" w:author="user" w:date="2021-03-22T12:55:00Z">
        <w:r w:rsidR="00FD7B2A" w:rsidDel="009028FD">
          <w:rPr>
            <w:lang w:eastAsia="ko-KR"/>
          </w:rPr>
          <w:delText>(Stationary)</w:delText>
        </w:r>
      </w:del>
      <w:r w:rsidR="00FD7B2A">
        <w:rPr>
          <w:lang w:eastAsia="ko-KR"/>
        </w:rPr>
        <w:t>, 비정상성</w:t>
      </w:r>
      <w:del w:id="3336" w:author="user" w:date="2021-03-22T12:55:00Z">
        <w:r w:rsidR="00FD7B2A" w:rsidDel="009028FD">
          <w:rPr>
            <w:lang w:eastAsia="ko-KR"/>
          </w:rPr>
          <w:delText>(Non-Stationary)</w:delText>
        </w:r>
      </w:del>
    </w:p>
    <w:p w14:paraId="4B5C5C69" w14:textId="77777777" w:rsidR="00FD7B2A" w:rsidRPr="00ED4019" w:rsidRDefault="00FD7B2A">
      <w:pPr>
        <w:pStyle w:val="a0"/>
        <w:jc w:val="both"/>
        <w:rPr>
          <w:rFonts w:ascii="Times New Roman" w:hAnsi="Times New Roman"/>
          <w:lang w:eastAsia="ko-KR"/>
        </w:rPr>
        <w:pPrChange w:id="3337" w:author="제이펍 출판사" w:date="2021-03-14T15:57:00Z">
          <w:pPr>
            <w:pStyle w:val="a0"/>
          </w:pPr>
        </w:pPrChange>
      </w:pPr>
    </w:p>
    <w:p w14:paraId="3152073B" w14:textId="2D5EDC13" w:rsidR="00FD7B2A" w:rsidRPr="00ED4019" w:rsidRDefault="00FD7B2A">
      <w:pPr>
        <w:jc w:val="both"/>
        <w:rPr>
          <w:rFonts w:ascii="Times New Roman" w:hAnsi="Times New Roman"/>
          <w:lang w:eastAsia="ko-KR"/>
        </w:rPr>
        <w:pPrChange w:id="3338" w:author="제이펍 출판사" w:date="2021-03-14T15:57:00Z">
          <w:pPr/>
        </w:pPrChange>
      </w:pPr>
      <w:r w:rsidRPr="00ED4019">
        <w:rPr>
          <w:rFonts w:ascii="Times New Roman" w:hAnsi="Times New Roman"/>
          <w:lang w:eastAsia="ko-KR"/>
        </w:rPr>
        <w:t>시계열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데이터를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분석할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때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가장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먼저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해야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할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작업은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분석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대상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시계열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데이터가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정상성</w:t>
      </w:r>
      <w:r w:rsidRPr="00ED4019">
        <w:rPr>
          <w:rFonts w:ascii="Times New Roman" w:hAnsi="Times New Roman"/>
          <w:lang w:eastAsia="ko-KR"/>
        </w:rPr>
        <w:t>(</w:t>
      </w:r>
      <w:del w:id="3339" w:author="user" w:date="2021-03-22T12:55:00Z">
        <w:r w:rsidRPr="00ED4019" w:rsidDel="009028FD">
          <w:rPr>
            <w:rFonts w:ascii="Times New Roman" w:hAnsi="Times New Roman"/>
            <w:lang w:eastAsia="ko-KR"/>
          </w:rPr>
          <w:delText>S</w:delText>
        </w:r>
      </w:del>
      <w:ins w:id="3340" w:author="user" w:date="2021-03-22T12:55:00Z">
        <w:r w:rsidR="009028FD">
          <w:rPr>
            <w:rFonts w:ascii="Times New Roman" w:hAnsi="Times New Roman" w:hint="eastAsia"/>
            <w:lang w:eastAsia="ko-KR"/>
          </w:rPr>
          <w:t>s</w:t>
        </w:r>
      </w:ins>
      <w:r w:rsidRPr="00ED4019">
        <w:rPr>
          <w:rFonts w:ascii="Times New Roman" w:hAnsi="Times New Roman"/>
          <w:lang w:eastAsia="ko-KR"/>
        </w:rPr>
        <w:t xml:space="preserve">tationary) </w:t>
      </w:r>
      <w:r w:rsidRPr="00ED4019">
        <w:rPr>
          <w:rFonts w:ascii="Times New Roman" w:hAnsi="Times New Roman"/>
          <w:lang w:eastAsia="ko-KR"/>
        </w:rPr>
        <w:t>데이터인지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비정상성</w:t>
      </w:r>
      <w:r w:rsidRPr="00ED4019">
        <w:rPr>
          <w:rFonts w:ascii="Times New Roman" w:hAnsi="Times New Roman"/>
          <w:lang w:eastAsia="ko-KR"/>
        </w:rPr>
        <w:t>(</w:t>
      </w:r>
      <w:del w:id="3341" w:author="user" w:date="2021-03-22T12:55:00Z">
        <w:r w:rsidRPr="00ED4019" w:rsidDel="009028FD">
          <w:rPr>
            <w:rFonts w:ascii="Times New Roman" w:hAnsi="Times New Roman"/>
            <w:lang w:eastAsia="ko-KR"/>
          </w:rPr>
          <w:delText xml:space="preserve">Non </w:delText>
        </w:r>
      </w:del>
      <w:ins w:id="3342" w:author="user" w:date="2021-03-22T12:55:00Z">
        <w:r w:rsidR="009028FD">
          <w:rPr>
            <w:rFonts w:ascii="Times New Roman" w:hAnsi="Times New Roman" w:hint="eastAsia"/>
            <w:lang w:eastAsia="ko-KR"/>
          </w:rPr>
          <w:t>n</w:t>
        </w:r>
        <w:r w:rsidR="009028FD" w:rsidRPr="00ED4019">
          <w:rPr>
            <w:rFonts w:ascii="Times New Roman" w:hAnsi="Times New Roman"/>
            <w:lang w:eastAsia="ko-KR"/>
          </w:rPr>
          <w:t xml:space="preserve">on </w:t>
        </w:r>
      </w:ins>
      <w:del w:id="3343" w:author="user" w:date="2021-03-22T12:55:00Z">
        <w:r w:rsidRPr="00ED4019" w:rsidDel="009028FD">
          <w:rPr>
            <w:rFonts w:ascii="Times New Roman" w:hAnsi="Times New Roman"/>
            <w:lang w:eastAsia="ko-KR"/>
          </w:rPr>
          <w:delText>Stationary</w:delText>
        </w:r>
      </w:del>
      <w:ins w:id="3344" w:author="user" w:date="2021-03-22T12:55:00Z">
        <w:r w:rsidR="009028FD">
          <w:rPr>
            <w:rFonts w:ascii="Times New Roman" w:hAnsi="Times New Roman" w:hint="eastAsia"/>
            <w:lang w:eastAsia="ko-KR"/>
          </w:rPr>
          <w:t>s</w:t>
        </w:r>
        <w:r w:rsidR="009028FD" w:rsidRPr="00ED4019">
          <w:rPr>
            <w:rFonts w:ascii="Times New Roman" w:hAnsi="Times New Roman"/>
            <w:lang w:eastAsia="ko-KR"/>
          </w:rPr>
          <w:t>tationary</w:t>
        </w:r>
      </w:ins>
      <w:r w:rsidRPr="00ED4019">
        <w:rPr>
          <w:rFonts w:ascii="Times New Roman" w:hAnsi="Times New Roman"/>
          <w:lang w:eastAsia="ko-KR"/>
        </w:rPr>
        <w:t xml:space="preserve">) </w:t>
      </w:r>
      <w:r w:rsidRPr="00ED4019">
        <w:rPr>
          <w:rFonts w:ascii="Times New Roman" w:hAnsi="Times New Roman"/>
          <w:lang w:eastAsia="ko-KR"/>
        </w:rPr>
        <w:t>데이터인지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확인하는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것이다</w:t>
      </w:r>
      <w:del w:id="3345" w:author="제이펍 출판사" w:date="2021-03-14T18:12:00Z">
        <w:r w:rsidRPr="00ED4019" w:rsidDel="003F5176">
          <w:rPr>
            <w:rFonts w:ascii="Times New Roman" w:hAnsi="Times New Roman"/>
            <w:lang w:eastAsia="ko-KR"/>
          </w:rPr>
          <w:delText xml:space="preserve">. </w:delText>
        </w:r>
        <w:r w:rsidRPr="00ED4019" w:rsidDel="003F5176">
          <w:rPr>
            <w:rFonts w:ascii="Times New Roman" w:hAnsi="Times New Roman"/>
            <w:lang w:eastAsia="ko-KR"/>
          </w:rPr>
          <w:delText>사실</w:delText>
        </w:r>
        <w:r w:rsidRPr="00ED4019" w:rsidDel="003F5176">
          <w:rPr>
            <w:rFonts w:ascii="Times New Roman" w:hAnsi="Times New Roman"/>
            <w:lang w:eastAsia="ko-KR"/>
          </w:rPr>
          <w:delText xml:space="preserve"> </w:delText>
        </w:r>
      </w:del>
      <w:ins w:id="3346" w:author="제이펍 출판사" w:date="2021-03-14T18:12:00Z">
        <w:r w:rsidR="003F5176">
          <w:rPr>
            <w:rFonts w:ascii="Times New Roman" w:hAnsi="Times New Roman"/>
            <w:lang w:eastAsia="ko-KR"/>
          </w:rPr>
          <w:t xml:space="preserve">. </w:t>
        </w:r>
        <w:r w:rsidR="003F5176">
          <w:rPr>
            <w:rFonts w:ascii="Times New Roman" w:hAnsi="Times New Roman"/>
            <w:lang w:eastAsia="ko-KR"/>
          </w:rPr>
          <w:t>사실</w:t>
        </w:r>
        <w:r w:rsidR="003F5176">
          <w:rPr>
            <w:rFonts w:ascii="Times New Roman" w:hAnsi="Times New Roman"/>
            <w:lang w:eastAsia="ko-KR"/>
          </w:rPr>
          <w:t xml:space="preserve">, </w:t>
        </w:r>
      </w:ins>
      <w:r w:rsidRPr="00ED4019">
        <w:rPr>
          <w:rFonts w:ascii="Times New Roman" w:hAnsi="Times New Roman"/>
          <w:lang w:eastAsia="ko-KR"/>
        </w:rPr>
        <w:t>정상이라는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단어가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주는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긍정적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의미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때문에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왠지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정상성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시계열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데이터가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분석되어야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하고</w:t>
      </w:r>
      <w:ins w:id="3347" w:author="user" w:date="2021-03-22T12:55:00Z">
        <w:r w:rsidR="009028FD">
          <w:rPr>
            <w:rFonts w:ascii="Times New Roman" w:hAnsi="Times New Roman" w:hint="eastAsia"/>
            <w:lang w:eastAsia="ko-KR"/>
          </w:rPr>
          <w:t>,</w:t>
        </w:r>
      </w:ins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비정상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데이터는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분석이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필요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없는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노이즈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같은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느낌이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든다</w:t>
      </w:r>
      <w:r w:rsidRPr="00ED4019">
        <w:rPr>
          <w:rFonts w:ascii="Times New Roman" w:hAnsi="Times New Roman"/>
          <w:lang w:eastAsia="ko-KR"/>
        </w:rPr>
        <w:t xml:space="preserve">. </w:t>
      </w:r>
      <w:r w:rsidRPr="00ED4019">
        <w:rPr>
          <w:rFonts w:ascii="Times New Roman" w:hAnsi="Times New Roman"/>
          <w:lang w:eastAsia="ko-KR"/>
        </w:rPr>
        <w:t>아래에서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살펴볼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정상성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데이터</w:t>
      </w:r>
      <w:r w:rsidRPr="00ED4019">
        <w:rPr>
          <w:rFonts w:ascii="Times New Roman" w:hAnsi="Times New Roman"/>
          <w:lang w:eastAsia="ko-KR"/>
        </w:rPr>
        <w:t xml:space="preserve"> plot</w:t>
      </w:r>
      <w:r w:rsidRPr="00ED4019">
        <w:rPr>
          <w:rFonts w:ascii="Times New Roman" w:hAnsi="Times New Roman"/>
          <w:lang w:eastAsia="ko-KR"/>
        </w:rPr>
        <w:t>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보면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그렇게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생각이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든다</w:t>
      </w:r>
      <w:r w:rsidRPr="00ED4019">
        <w:rPr>
          <w:rFonts w:ascii="Times New Roman" w:hAnsi="Times New Roman"/>
          <w:lang w:eastAsia="ko-KR"/>
        </w:rPr>
        <w:t xml:space="preserve">. </w:t>
      </w:r>
      <w:r w:rsidRPr="00ED4019">
        <w:rPr>
          <w:rFonts w:ascii="Times New Roman" w:hAnsi="Times New Roman"/>
          <w:lang w:eastAsia="ko-KR"/>
        </w:rPr>
        <w:t>하지만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오히려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반대의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개념이라는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걸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알고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넘어가자</w:t>
      </w:r>
      <w:r w:rsidRPr="00ED4019">
        <w:rPr>
          <w:rFonts w:ascii="Times New Roman" w:hAnsi="Times New Roman"/>
          <w:lang w:eastAsia="ko-KR"/>
        </w:rPr>
        <w:t>.</w:t>
      </w:r>
    </w:p>
    <w:p w14:paraId="32EC292B" w14:textId="2B2D7ED3" w:rsidR="00FD7B2A" w:rsidRPr="00ED4019" w:rsidRDefault="00FD7B2A">
      <w:pPr>
        <w:pStyle w:val="a0"/>
        <w:jc w:val="both"/>
        <w:rPr>
          <w:rFonts w:ascii="Times New Roman" w:hAnsi="Times New Roman"/>
          <w:b/>
          <w:lang w:eastAsia="ko-KR"/>
        </w:rPr>
        <w:pPrChange w:id="3348" w:author="제이펍 출판사" w:date="2021-03-14T15:57:00Z">
          <w:pPr>
            <w:pStyle w:val="a0"/>
          </w:pPr>
        </w:pPrChange>
      </w:pPr>
      <w:r w:rsidRPr="00ED4019">
        <w:rPr>
          <w:rFonts w:ascii="Times New Roman" w:hAnsi="Times New Roman"/>
          <w:b/>
          <w:lang w:eastAsia="ko-KR"/>
        </w:rPr>
        <w:lastRenderedPageBreak/>
        <w:t>정상성</w:t>
      </w:r>
      <w:r w:rsidRPr="00ED4019">
        <w:rPr>
          <w:rFonts w:ascii="Times New Roman" w:hAnsi="Times New Roman"/>
          <w:b/>
          <w:lang w:eastAsia="ko-KR"/>
        </w:rPr>
        <w:t xml:space="preserve"> </w:t>
      </w:r>
      <w:r w:rsidRPr="00ED4019">
        <w:rPr>
          <w:rFonts w:ascii="Times New Roman" w:hAnsi="Times New Roman"/>
          <w:b/>
          <w:lang w:eastAsia="ko-KR"/>
        </w:rPr>
        <w:t>시계열은</w:t>
      </w:r>
      <w:r w:rsidRPr="00ED4019">
        <w:rPr>
          <w:rFonts w:ascii="Times New Roman" w:hAnsi="Times New Roman"/>
          <w:b/>
          <w:lang w:eastAsia="ko-KR"/>
        </w:rPr>
        <w:t xml:space="preserve"> </w:t>
      </w:r>
      <w:r w:rsidRPr="00ED4019">
        <w:rPr>
          <w:rFonts w:ascii="Times New Roman" w:hAnsi="Times New Roman"/>
          <w:b/>
          <w:lang w:eastAsia="ko-KR"/>
        </w:rPr>
        <w:t>한마디로</w:t>
      </w:r>
      <w:r w:rsidRPr="00ED4019">
        <w:rPr>
          <w:rFonts w:ascii="Times New Roman" w:hAnsi="Times New Roman"/>
          <w:b/>
          <w:lang w:eastAsia="ko-KR"/>
        </w:rPr>
        <w:t xml:space="preserve"> </w:t>
      </w:r>
      <w:r w:rsidRPr="00ED4019">
        <w:rPr>
          <w:rFonts w:ascii="Times New Roman" w:hAnsi="Times New Roman"/>
          <w:b/>
          <w:lang w:eastAsia="ko-KR"/>
        </w:rPr>
        <w:t>말하자면</w:t>
      </w:r>
      <w:r w:rsidRPr="00ED4019">
        <w:rPr>
          <w:rFonts w:ascii="Times New Roman" w:hAnsi="Times New Roman"/>
          <w:b/>
          <w:lang w:eastAsia="ko-KR"/>
        </w:rPr>
        <w:t xml:space="preserve"> </w:t>
      </w:r>
      <w:r w:rsidRPr="00ED4019">
        <w:rPr>
          <w:rFonts w:ascii="Times New Roman" w:hAnsi="Times New Roman"/>
          <w:b/>
          <w:lang w:eastAsia="ko-KR"/>
        </w:rPr>
        <w:t>어떤</w:t>
      </w:r>
      <w:r w:rsidRPr="00ED4019">
        <w:rPr>
          <w:rFonts w:ascii="Times New Roman" w:hAnsi="Times New Roman"/>
          <w:b/>
          <w:lang w:eastAsia="ko-KR"/>
        </w:rPr>
        <w:t xml:space="preserve"> </w:t>
      </w:r>
      <w:r w:rsidRPr="00ED4019">
        <w:rPr>
          <w:rFonts w:ascii="Times New Roman" w:hAnsi="Times New Roman"/>
          <w:b/>
          <w:lang w:eastAsia="ko-KR"/>
        </w:rPr>
        <w:t>시계열적</w:t>
      </w:r>
      <w:r w:rsidRPr="00ED4019">
        <w:rPr>
          <w:rFonts w:ascii="Times New Roman" w:hAnsi="Times New Roman"/>
          <w:b/>
          <w:lang w:eastAsia="ko-KR"/>
        </w:rPr>
        <w:t xml:space="preserve"> </w:t>
      </w:r>
      <w:r w:rsidRPr="00ED4019">
        <w:rPr>
          <w:rFonts w:ascii="Times New Roman" w:hAnsi="Times New Roman"/>
          <w:b/>
          <w:lang w:eastAsia="ko-KR"/>
        </w:rPr>
        <w:t>특성이</w:t>
      </w:r>
      <w:r w:rsidRPr="00ED4019">
        <w:rPr>
          <w:rFonts w:ascii="Times New Roman" w:hAnsi="Times New Roman"/>
          <w:b/>
          <w:lang w:eastAsia="ko-KR"/>
        </w:rPr>
        <w:t xml:space="preserve"> </w:t>
      </w:r>
      <w:r w:rsidRPr="00ED4019">
        <w:rPr>
          <w:rFonts w:ascii="Times New Roman" w:hAnsi="Times New Roman"/>
          <w:b/>
          <w:lang w:eastAsia="ko-KR"/>
        </w:rPr>
        <w:t>없는</w:t>
      </w:r>
      <w:r w:rsidRPr="00ED4019">
        <w:rPr>
          <w:rFonts w:ascii="Times New Roman" w:hAnsi="Times New Roman"/>
          <w:b/>
          <w:lang w:eastAsia="ko-KR"/>
        </w:rPr>
        <w:t xml:space="preserve"> </w:t>
      </w:r>
      <w:r w:rsidRPr="00ED4019">
        <w:rPr>
          <w:rFonts w:ascii="Times New Roman" w:hAnsi="Times New Roman"/>
          <w:b/>
          <w:lang w:eastAsia="ko-KR"/>
        </w:rPr>
        <w:t>데이터를</w:t>
      </w:r>
      <w:r w:rsidRPr="00ED4019">
        <w:rPr>
          <w:rFonts w:ascii="Times New Roman" w:hAnsi="Times New Roman"/>
          <w:b/>
          <w:lang w:eastAsia="ko-KR"/>
        </w:rPr>
        <w:t xml:space="preserve"> </w:t>
      </w:r>
      <w:r w:rsidRPr="00ED4019">
        <w:rPr>
          <w:rFonts w:ascii="Times New Roman" w:hAnsi="Times New Roman"/>
          <w:b/>
          <w:lang w:eastAsia="ko-KR"/>
        </w:rPr>
        <w:t>말한다</w:t>
      </w:r>
      <w:r w:rsidRPr="00ED4019">
        <w:rPr>
          <w:rFonts w:ascii="Times New Roman" w:hAnsi="Times New Roman"/>
          <w:b/>
          <w:lang w:eastAsia="ko-KR"/>
        </w:rPr>
        <w:t>.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데이터가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관측된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시간과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무관하게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생성된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데이터라는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것이다</w:t>
      </w:r>
      <w:ins w:id="3349" w:author="user" w:date="2021-03-22T12:55:00Z">
        <w:r w:rsidR="009028FD">
          <w:rPr>
            <w:rFonts w:ascii="Times New Roman" w:hAnsi="Times New Roman" w:hint="eastAsia"/>
            <w:lang w:eastAsia="ko-KR"/>
          </w:rPr>
          <w:t>.</w:t>
        </w:r>
      </w:ins>
      <w:r w:rsidRPr="00ED4019">
        <w:rPr>
          <w:rStyle w:val="a7"/>
          <w:rFonts w:ascii="Times New Roman" w:hAnsi="Times New Roman"/>
        </w:rPr>
        <w:footnoteReference w:id="20"/>
      </w:r>
      <w:del w:id="3352" w:author="user" w:date="2021-03-22T12:55:00Z">
        <w:r w:rsidRPr="00ED4019" w:rsidDel="009028FD">
          <w:rPr>
            <w:rFonts w:ascii="Times New Roman" w:hAnsi="Times New Roman"/>
            <w:lang w:eastAsia="ko-KR"/>
          </w:rPr>
          <w:delText>.</w:delText>
        </w:r>
      </w:del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반대로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b/>
          <w:lang w:eastAsia="ko-KR"/>
        </w:rPr>
        <w:t>비정성성</w:t>
      </w:r>
      <w:r w:rsidRPr="00ED4019">
        <w:rPr>
          <w:rFonts w:ascii="Times New Roman" w:hAnsi="Times New Roman"/>
          <w:b/>
          <w:lang w:eastAsia="ko-KR"/>
        </w:rPr>
        <w:t xml:space="preserve"> </w:t>
      </w:r>
      <w:r w:rsidRPr="00ED4019">
        <w:rPr>
          <w:rFonts w:ascii="Times New Roman" w:hAnsi="Times New Roman"/>
          <w:b/>
          <w:lang w:eastAsia="ko-KR"/>
        </w:rPr>
        <w:t>시계열이라고</w:t>
      </w:r>
      <w:r w:rsidRPr="00ED4019">
        <w:rPr>
          <w:rFonts w:ascii="Times New Roman" w:hAnsi="Times New Roman"/>
          <w:b/>
          <w:lang w:eastAsia="ko-KR"/>
        </w:rPr>
        <w:t xml:space="preserve"> </w:t>
      </w:r>
      <w:r w:rsidRPr="00ED4019">
        <w:rPr>
          <w:rFonts w:ascii="Times New Roman" w:hAnsi="Times New Roman"/>
          <w:b/>
          <w:lang w:eastAsia="ko-KR"/>
        </w:rPr>
        <w:t>하는</w:t>
      </w:r>
      <w:r w:rsidRPr="00ED4019">
        <w:rPr>
          <w:rFonts w:ascii="Times New Roman" w:hAnsi="Times New Roman"/>
          <w:b/>
          <w:lang w:eastAsia="ko-KR"/>
        </w:rPr>
        <w:t xml:space="preserve"> </w:t>
      </w:r>
      <w:r w:rsidRPr="00ED4019">
        <w:rPr>
          <w:rFonts w:ascii="Times New Roman" w:hAnsi="Times New Roman"/>
          <w:b/>
          <w:lang w:eastAsia="ko-KR"/>
        </w:rPr>
        <w:t>것은</w:t>
      </w:r>
      <w:r w:rsidRPr="00ED4019">
        <w:rPr>
          <w:rFonts w:ascii="Times New Roman" w:hAnsi="Times New Roman"/>
          <w:b/>
          <w:lang w:eastAsia="ko-KR"/>
        </w:rPr>
        <w:t xml:space="preserve"> </w:t>
      </w:r>
      <w:r w:rsidRPr="00ED4019">
        <w:rPr>
          <w:rFonts w:ascii="Times New Roman" w:hAnsi="Times New Roman"/>
          <w:b/>
          <w:lang w:eastAsia="ko-KR"/>
        </w:rPr>
        <w:t>추세</w:t>
      </w:r>
      <w:r w:rsidRPr="00ED4019">
        <w:rPr>
          <w:rFonts w:ascii="Times New Roman" w:hAnsi="Times New Roman"/>
          <w:b/>
          <w:lang w:eastAsia="ko-KR"/>
        </w:rPr>
        <w:t xml:space="preserve">, </w:t>
      </w:r>
      <w:r w:rsidRPr="00ED4019">
        <w:rPr>
          <w:rFonts w:ascii="Times New Roman" w:hAnsi="Times New Roman"/>
          <w:b/>
          <w:lang w:eastAsia="ko-KR"/>
        </w:rPr>
        <w:t>계절성</w:t>
      </w:r>
      <w:r w:rsidRPr="00ED4019">
        <w:rPr>
          <w:rFonts w:ascii="Times New Roman" w:hAnsi="Times New Roman"/>
          <w:b/>
          <w:lang w:eastAsia="ko-KR"/>
        </w:rPr>
        <w:t xml:space="preserve"> </w:t>
      </w:r>
      <w:r w:rsidRPr="00ED4019">
        <w:rPr>
          <w:rFonts w:ascii="Times New Roman" w:hAnsi="Times New Roman"/>
          <w:b/>
          <w:lang w:eastAsia="ko-KR"/>
        </w:rPr>
        <w:t>등</w:t>
      </w:r>
      <w:r w:rsidRPr="00ED4019">
        <w:rPr>
          <w:rFonts w:ascii="Times New Roman" w:hAnsi="Times New Roman"/>
          <w:b/>
          <w:lang w:eastAsia="ko-KR"/>
        </w:rPr>
        <w:t xml:space="preserve"> </w:t>
      </w:r>
      <w:r w:rsidRPr="00ED4019">
        <w:rPr>
          <w:rFonts w:ascii="Times New Roman" w:hAnsi="Times New Roman"/>
          <w:b/>
          <w:lang w:eastAsia="ko-KR"/>
        </w:rPr>
        <w:t>시계열적</w:t>
      </w:r>
      <w:r w:rsidRPr="00ED4019">
        <w:rPr>
          <w:rFonts w:ascii="Times New Roman" w:hAnsi="Times New Roman"/>
          <w:b/>
          <w:lang w:eastAsia="ko-KR"/>
        </w:rPr>
        <w:t xml:space="preserve"> </w:t>
      </w:r>
      <w:r w:rsidRPr="00ED4019">
        <w:rPr>
          <w:rFonts w:ascii="Times New Roman" w:hAnsi="Times New Roman"/>
          <w:b/>
          <w:lang w:eastAsia="ko-KR"/>
        </w:rPr>
        <w:t>특성을</w:t>
      </w:r>
      <w:r w:rsidRPr="00ED4019">
        <w:rPr>
          <w:rFonts w:ascii="Times New Roman" w:hAnsi="Times New Roman"/>
          <w:b/>
          <w:lang w:eastAsia="ko-KR"/>
        </w:rPr>
        <w:t xml:space="preserve"> </w:t>
      </w:r>
      <w:r w:rsidRPr="00ED4019">
        <w:rPr>
          <w:rFonts w:ascii="Times New Roman" w:hAnsi="Times New Roman"/>
          <w:b/>
          <w:lang w:eastAsia="ko-KR"/>
        </w:rPr>
        <w:t>보유하고</w:t>
      </w:r>
      <w:r w:rsidRPr="00ED4019">
        <w:rPr>
          <w:rFonts w:ascii="Times New Roman" w:hAnsi="Times New Roman"/>
          <w:b/>
          <w:lang w:eastAsia="ko-KR"/>
        </w:rPr>
        <w:t xml:space="preserve"> </w:t>
      </w:r>
      <w:r w:rsidRPr="00ED4019">
        <w:rPr>
          <w:rFonts w:ascii="Times New Roman" w:hAnsi="Times New Roman"/>
          <w:b/>
          <w:lang w:eastAsia="ko-KR"/>
        </w:rPr>
        <w:t>있는</w:t>
      </w:r>
      <w:r w:rsidRPr="00ED4019">
        <w:rPr>
          <w:rFonts w:ascii="Times New Roman" w:hAnsi="Times New Roman"/>
          <w:b/>
          <w:lang w:eastAsia="ko-KR"/>
        </w:rPr>
        <w:t xml:space="preserve"> </w:t>
      </w:r>
      <w:r w:rsidRPr="00ED4019">
        <w:rPr>
          <w:rFonts w:ascii="Times New Roman" w:hAnsi="Times New Roman"/>
          <w:b/>
          <w:lang w:eastAsia="ko-KR"/>
        </w:rPr>
        <w:t>데이터를</w:t>
      </w:r>
      <w:r w:rsidRPr="00ED4019">
        <w:rPr>
          <w:rFonts w:ascii="Times New Roman" w:hAnsi="Times New Roman"/>
          <w:b/>
          <w:lang w:eastAsia="ko-KR"/>
        </w:rPr>
        <w:t xml:space="preserve"> </w:t>
      </w:r>
      <w:r w:rsidRPr="00ED4019">
        <w:rPr>
          <w:rFonts w:ascii="Times New Roman" w:hAnsi="Times New Roman"/>
          <w:b/>
          <w:lang w:eastAsia="ko-KR"/>
        </w:rPr>
        <w:t>말한다</w:t>
      </w:r>
      <w:r w:rsidRPr="00ED4019">
        <w:rPr>
          <w:rFonts w:ascii="Times New Roman" w:hAnsi="Times New Roman"/>
          <w:b/>
          <w:lang w:eastAsia="ko-KR"/>
        </w:rPr>
        <w:t>.</w:t>
      </w:r>
    </w:p>
    <w:p w14:paraId="28F41C15" w14:textId="77777777" w:rsidR="00FD7B2A" w:rsidRPr="00ED4019" w:rsidRDefault="00FD7B2A">
      <w:pPr>
        <w:pStyle w:val="a0"/>
        <w:keepNext/>
        <w:jc w:val="both"/>
        <w:rPr>
          <w:rFonts w:ascii="Times New Roman" w:hAnsi="Times New Roman"/>
        </w:rPr>
        <w:pPrChange w:id="3353" w:author="제이펍 출판사" w:date="2021-03-14T15:57:00Z">
          <w:pPr>
            <w:pStyle w:val="a0"/>
            <w:keepNext/>
          </w:pPr>
        </w:pPrChange>
      </w:pPr>
      <w:r w:rsidRPr="00ED4019">
        <w:rPr>
          <w:rFonts w:ascii="Times New Roman" w:hAnsi="Times New Roman"/>
          <w:noProof/>
          <w:lang w:eastAsia="ko-KR"/>
        </w:rPr>
        <w:drawing>
          <wp:inline distT="0" distB="0" distL="0" distR="0" wp14:anchorId="7DA20034" wp14:editId="4AEEB849">
            <wp:extent cx="4572000" cy="3657600"/>
            <wp:effectExtent l="0" t="0" r="0" b="0"/>
            <wp:docPr id="66" name="그림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657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7E613B7" w14:textId="77777777" w:rsidR="00FD7B2A" w:rsidRPr="00ED4019" w:rsidRDefault="00FD7B2A">
      <w:pPr>
        <w:pStyle w:val="a6"/>
        <w:jc w:val="both"/>
        <w:rPr>
          <w:rFonts w:ascii="Times New Roman" w:hAnsi="Times New Roman"/>
          <w:lang w:eastAsia="ko-KR"/>
        </w:rPr>
        <w:pPrChange w:id="3354" w:author="제이펍 출판사" w:date="2021-03-14T15:57:00Z">
          <w:pPr>
            <w:pStyle w:val="a6"/>
          </w:pPr>
        </w:pPrChange>
      </w:pPr>
      <w:commentRangeStart w:id="3355"/>
      <w:r w:rsidRPr="00ED4019">
        <w:rPr>
          <w:rFonts w:ascii="Times New Roman" w:hAnsi="Times New Roman" w:hint="eastAsia"/>
        </w:rPr>
        <w:t>그림</w:t>
      </w:r>
      <w:r w:rsidRPr="00ED4019">
        <w:rPr>
          <w:rFonts w:ascii="Times New Roman" w:hAnsi="Times New Roman" w:hint="eastAsia"/>
        </w:rPr>
        <w:t xml:space="preserve"> </w:t>
      </w:r>
      <w:r w:rsidRPr="00ED4019">
        <w:rPr>
          <w:rFonts w:ascii="Times New Roman" w:hAnsi="Times New Roman"/>
        </w:rPr>
        <w:t>5-1</w:t>
      </w:r>
      <w:commentRangeEnd w:id="3355"/>
      <w:r w:rsidR="00010AFB">
        <w:rPr>
          <w:rStyle w:val="af3"/>
          <w:i w:val="0"/>
        </w:rPr>
        <w:commentReference w:id="3355"/>
      </w:r>
    </w:p>
    <w:p w14:paraId="108F3544" w14:textId="77777777" w:rsidR="00FD7B2A" w:rsidRPr="00ED4019" w:rsidRDefault="00FD7B2A">
      <w:pPr>
        <w:pStyle w:val="a0"/>
        <w:keepNext/>
        <w:jc w:val="both"/>
        <w:rPr>
          <w:rFonts w:ascii="Times New Roman" w:hAnsi="Times New Roman"/>
        </w:rPr>
        <w:pPrChange w:id="3356" w:author="제이펍 출판사" w:date="2021-03-14T15:57:00Z">
          <w:pPr>
            <w:pStyle w:val="a0"/>
            <w:keepNext/>
          </w:pPr>
        </w:pPrChange>
      </w:pPr>
      <w:r w:rsidRPr="00ED4019">
        <w:rPr>
          <w:rFonts w:ascii="Times New Roman" w:hAnsi="Times New Roman"/>
          <w:noProof/>
          <w:lang w:eastAsia="ko-KR"/>
        </w:rPr>
        <w:lastRenderedPageBreak/>
        <w:drawing>
          <wp:inline distT="0" distB="0" distL="0" distR="0" wp14:anchorId="4320A9DA" wp14:editId="5720E829">
            <wp:extent cx="4572000" cy="3657600"/>
            <wp:effectExtent l="0" t="0" r="0" b="0"/>
            <wp:docPr id="68" name="그림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657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0FB26C0" w14:textId="77777777" w:rsidR="00FD7B2A" w:rsidRPr="00ED4019" w:rsidRDefault="00FD7B2A">
      <w:pPr>
        <w:pStyle w:val="a6"/>
        <w:jc w:val="both"/>
        <w:rPr>
          <w:rFonts w:ascii="Times New Roman" w:hAnsi="Times New Roman"/>
          <w:lang w:eastAsia="ko-KR"/>
        </w:rPr>
        <w:pPrChange w:id="3357" w:author="제이펍 출판사" w:date="2021-03-14T15:57:00Z">
          <w:pPr>
            <w:pStyle w:val="a6"/>
          </w:pPr>
        </w:pPrChange>
      </w:pPr>
      <w:commentRangeStart w:id="3358"/>
      <w:r w:rsidRPr="00ED4019">
        <w:rPr>
          <w:rFonts w:ascii="Times New Roman" w:hAnsi="Times New Roman" w:hint="eastAsia"/>
          <w:lang w:eastAsia="ko-KR"/>
        </w:rPr>
        <w:t>그림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5-2</w:t>
      </w:r>
      <w:commentRangeEnd w:id="3358"/>
      <w:r w:rsidR="00010AFB">
        <w:rPr>
          <w:rStyle w:val="af3"/>
          <w:i w:val="0"/>
        </w:rPr>
        <w:commentReference w:id="3358"/>
      </w:r>
    </w:p>
    <w:p w14:paraId="1E0A84AB" w14:textId="2C367B07" w:rsidR="00FD7B2A" w:rsidRPr="00ED4019" w:rsidRDefault="00FD7B2A">
      <w:pPr>
        <w:pStyle w:val="a0"/>
        <w:jc w:val="both"/>
        <w:rPr>
          <w:rFonts w:ascii="Times New Roman" w:hAnsi="Times New Roman"/>
          <w:lang w:eastAsia="ko-KR"/>
        </w:rPr>
        <w:pPrChange w:id="3359" w:author="제이펍 출판사" w:date="2021-03-14T15:57:00Z">
          <w:pPr>
            <w:pStyle w:val="a0"/>
          </w:pPr>
        </w:pPrChange>
      </w:pPr>
      <w:r w:rsidRPr="00ED4019">
        <w:rPr>
          <w:rFonts w:ascii="Times New Roman" w:hAnsi="Times New Roman"/>
          <w:lang w:eastAsia="ko-KR"/>
        </w:rPr>
        <w:t>우리가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항상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보는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시계열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데이터의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대부분이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비정상성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시계열이다</w:t>
      </w:r>
      <w:del w:id="3360" w:author="제이펍 출판사" w:date="2021-03-14T18:12:00Z">
        <w:r w:rsidRPr="00ED4019" w:rsidDel="003F5176">
          <w:rPr>
            <w:rFonts w:ascii="Times New Roman" w:hAnsi="Times New Roman"/>
            <w:lang w:eastAsia="ko-KR"/>
          </w:rPr>
          <w:delText xml:space="preserve">. </w:delText>
        </w:r>
        <w:r w:rsidRPr="00ED4019" w:rsidDel="003F5176">
          <w:rPr>
            <w:rFonts w:ascii="Times New Roman" w:hAnsi="Times New Roman"/>
            <w:lang w:eastAsia="ko-KR"/>
          </w:rPr>
          <w:delText>사실</w:delText>
        </w:r>
        <w:r w:rsidRPr="00ED4019" w:rsidDel="003F5176">
          <w:rPr>
            <w:rFonts w:ascii="Times New Roman" w:hAnsi="Times New Roman"/>
            <w:lang w:eastAsia="ko-KR"/>
          </w:rPr>
          <w:delText xml:space="preserve"> </w:delText>
        </w:r>
      </w:del>
      <w:ins w:id="3361" w:author="제이펍 출판사" w:date="2021-03-14T18:12:00Z">
        <w:r w:rsidR="003F5176">
          <w:rPr>
            <w:rFonts w:ascii="Times New Roman" w:hAnsi="Times New Roman"/>
            <w:lang w:eastAsia="ko-KR"/>
          </w:rPr>
          <w:t xml:space="preserve">. </w:t>
        </w:r>
        <w:r w:rsidR="003F5176">
          <w:rPr>
            <w:rFonts w:ascii="Times New Roman" w:hAnsi="Times New Roman"/>
            <w:lang w:eastAsia="ko-KR"/>
          </w:rPr>
          <w:t>사실</w:t>
        </w:r>
        <w:r w:rsidR="003F5176">
          <w:rPr>
            <w:rFonts w:ascii="Times New Roman" w:hAnsi="Times New Roman"/>
            <w:lang w:eastAsia="ko-KR"/>
          </w:rPr>
          <w:t xml:space="preserve">, </w:t>
        </w:r>
      </w:ins>
      <w:r w:rsidRPr="00ED4019">
        <w:rPr>
          <w:rFonts w:ascii="Times New Roman" w:hAnsi="Times New Roman"/>
          <w:lang w:eastAsia="ko-KR"/>
        </w:rPr>
        <w:t>대부분의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보고서에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들어가는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시계열</w:t>
      </w:r>
      <w:r w:rsidRPr="00ED4019">
        <w:rPr>
          <w:rFonts w:ascii="Times New Roman" w:hAnsi="Times New Roman"/>
          <w:lang w:eastAsia="ko-KR"/>
        </w:rPr>
        <w:t xml:space="preserve"> plot</w:t>
      </w:r>
      <w:r w:rsidRPr="00ED4019">
        <w:rPr>
          <w:rFonts w:ascii="Times New Roman" w:hAnsi="Times New Roman"/>
          <w:lang w:eastAsia="ko-KR"/>
        </w:rPr>
        <w:t>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추세나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계절적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반복이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있는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현상을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보고하기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위해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사용하지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아무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의미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없는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잡음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같은</w:t>
      </w:r>
      <w:r w:rsidRPr="00ED4019">
        <w:rPr>
          <w:rFonts w:ascii="Times New Roman" w:hAnsi="Times New Roman"/>
          <w:lang w:eastAsia="ko-KR"/>
        </w:rPr>
        <w:t xml:space="preserve"> plot</w:t>
      </w:r>
      <w:r w:rsidRPr="00ED4019">
        <w:rPr>
          <w:rFonts w:ascii="Times New Roman" w:hAnsi="Times New Roman"/>
          <w:lang w:eastAsia="ko-KR"/>
        </w:rPr>
        <w:t>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보고서에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넣지는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않는다</w:t>
      </w:r>
      <w:r w:rsidRPr="00ED4019">
        <w:rPr>
          <w:rFonts w:ascii="Times New Roman" w:hAnsi="Times New Roman"/>
          <w:lang w:eastAsia="ko-KR"/>
        </w:rPr>
        <w:t xml:space="preserve">. </w:t>
      </w:r>
      <w:r w:rsidRPr="00ED4019">
        <w:rPr>
          <w:rFonts w:ascii="Times New Roman" w:hAnsi="Times New Roman"/>
          <w:lang w:eastAsia="ko-KR"/>
        </w:rPr>
        <w:t>심지어는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우리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몸속에서도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비정상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시계열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데이터가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발생되고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있다</w:t>
      </w:r>
      <w:r w:rsidRPr="00ED4019">
        <w:rPr>
          <w:rFonts w:ascii="Times New Roman" w:hAnsi="Times New Roman"/>
          <w:lang w:eastAsia="ko-KR"/>
        </w:rPr>
        <w:t xml:space="preserve">. </w:t>
      </w:r>
      <w:r w:rsidRPr="00ED4019">
        <w:rPr>
          <w:rFonts w:ascii="Times New Roman" w:hAnsi="Times New Roman"/>
          <w:lang w:eastAsia="ko-KR"/>
        </w:rPr>
        <w:t>우리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몸속에서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발생되는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비정상성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시계열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데이터는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우리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심장의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박동</w:t>
      </w:r>
      <w:del w:id="3362" w:author="제이펍 출판사" w:date="2021-03-14T18:08:00Z">
        <w:r w:rsidRPr="00ED4019" w:rsidDel="003F5176">
          <w:rPr>
            <w:rFonts w:ascii="Times New Roman" w:hAnsi="Times New Roman"/>
            <w:lang w:eastAsia="ko-KR"/>
          </w:rPr>
          <w:delText>수이다</w:delText>
        </w:r>
        <w:r w:rsidRPr="00ED4019" w:rsidDel="003F5176">
          <w:rPr>
            <w:rFonts w:ascii="Times New Roman" w:hAnsi="Times New Roman"/>
            <w:lang w:eastAsia="ko-KR"/>
          </w:rPr>
          <w:delText>.</w:delText>
        </w:r>
      </w:del>
      <w:ins w:id="3363" w:author="제이펍 출판사" w:date="2021-03-14T18:08:00Z">
        <w:r w:rsidR="003F5176">
          <w:rPr>
            <w:rFonts w:ascii="Times New Roman" w:hAnsi="Times New Roman"/>
            <w:lang w:eastAsia="ko-KR"/>
          </w:rPr>
          <w:t>수다</w:t>
        </w:r>
        <w:r w:rsidR="003F5176">
          <w:rPr>
            <w:rFonts w:ascii="Times New Roman" w:hAnsi="Times New Roman"/>
            <w:lang w:eastAsia="ko-KR"/>
          </w:rPr>
          <w:t>.</w:t>
        </w:r>
      </w:ins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심장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박동은</w:t>
      </w:r>
      <w:r w:rsidRPr="00ED4019">
        <w:rPr>
          <w:rFonts w:ascii="Times New Roman" w:hAnsi="Times New Roman"/>
          <w:lang w:eastAsia="ko-KR"/>
        </w:rPr>
        <w:t xml:space="preserve"> 1</w:t>
      </w:r>
      <w:r w:rsidRPr="00ED4019">
        <w:rPr>
          <w:rFonts w:ascii="Times New Roman" w:hAnsi="Times New Roman"/>
          <w:lang w:eastAsia="ko-KR"/>
        </w:rPr>
        <w:t>분에</w:t>
      </w:r>
      <w:r w:rsidRPr="00ED4019">
        <w:rPr>
          <w:rFonts w:ascii="Times New Roman" w:hAnsi="Times New Roman"/>
          <w:lang w:eastAsia="ko-KR"/>
        </w:rPr>
        <w:t xml:space="preserve"> 60~100</w:t>
      </w:r>
      <w:r w:rsidRPr="00ED4019">
        <w:rPr>
          <w:rFonts w:ascii="Times New Roman" w:hAnsi="Times New Roman"/>
          <w:lang w:eastAsia="ko-KR"/>
        </w:rPr>
        <w:t>회라고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한다</w:t>
      </w:r>
      <w:r w:rsidRPr="00ED4019">
        <w:rPr>
          <w:rFonts w:ascii="Times New Roman" w:hAnsi="Times New Roman"/>
          <w:lang w:eastAsia="ko-KR"/>
        </w:rPr>
        <w:t xml:space="preserve">. </w:t>
      </w:r>
      <w:r w:rsidRPr="00ED4019">
        <w:rPr>
          <w:rFonts w:ascii="Times New Roman" w:hAnsi="Times New Roman"/>
          <w:lang w:eastAsia="ko-KR"/>
        </w:rPr>
        <w:t>이는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사람마다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다르지만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중요한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것은</w:t>
      </w:r>
      <w:r w:rsidRPr="00ED4019">
        <w:rPr>
          <w:rFonts w:ascii="Times New Roman" w:hAnsi="Times New Roman"/>
          <w:lang w:eastAsia="ko-KR"/>
        </w:rPr>
        <w:t xml:space="preserve"> </w:t>
      </w:r>
      <w:del w:id="3364" w:author="제이펍 출판사" w:date="2021-03-14T18:07:00Z">
        <w:r w:rsidRPr="00ED4019" w:rsidDel="003F5176">
          <w:rPr>
            <w:rFonts w:ascii="Times New Roman" w:hAnsi="Times New Roman"/>
            <w:lang w:eastAsia="ko-KR"/>
          </w:rPr>
          <w:delText>지속적으로</w:delText>
        </w:r>
      </w:del>
      <w:ins w:id="3365" w:author="제이펍 출판사" w:date="2021-03-14T18:07:00Z">
        <w:r w:rsidR="003F5176">
          <w:rPr>
            <w:rFonts w:ascii="Times New Roman" w:hAnsi="Times New Roman"/>
            <w:lang w:eastAsia="ko-KR"/>
          </w:rPr>
          <w:t>지속해서</w:t>
        </w:r>
      </w:ins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박동수가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유지되는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것이다</w:t>
      </w:r>
      <w:r w:rsidRPr="00ED4019">
        <w:rPr>
          <w:rFonts w:ascii="Times New Roman" w:hAnsi="Times New Roman"/>
          <w:lang w:eastAsia="ko-KR"/>
        </w:rPr>
        <w:t xml:space="preserve">. </w:t>
      </w:r>
      <w:r w:rsidRPr="00ED4019">
        <w:rPr>
          <w:rFonts w:ascii="Times New Roman" w:hAnsi="Times New Roman"/>
          <w:lang w:eastAsia="ko-KR"/>
        </w:rPr>
        <w:t>따라서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심장</w:t>
      </w:r>
      <w:ins w:id="3366" w:author="user" w:date="2021-03-22T13:00:00Z">
        <w:r w:rsidR="00397E38">
          <w:rPr>
            <w:rFonts w:ascii="Times New Roman" w:hAnsi="Times New Roman" w:hint="eastAsia"/>
            <w:lang w:eastAsia="ko-KR"/>
          </w:rPr>
          <w:t xml:space="preserve"> </w:t>
        </w:r>
      </w:ins>
      <w:r w:rsidRPr="00ED4019">
        <w:rPr>
          <w:rFonts w:ascii="Times New Roman" w:hAnsi="Times New Roman"/>
          <w:lang w:eastAsia="ko-KR"/>
        </w:rPr>
        <w:t>박동의</w:t>
      </w:r>
      <w:r w:rsidRPr="00ED4019">
        <w:rPr>
          <w:rFonts w:ascii="Times New Roman" w:hAnsi="Times New Roman"/>
          <w:lang w:eastAsia="ko-KR"/>
        </w:rPr>
        <w:t xml:space="preserve"> plot</w:t>
      </w:r>
      <w:r w:rsidRPr="00ED4019">
        <w:rPr>
          <w:rFonts w:ascii="Times New Roman" w:hAnsi="Times New Roman"/>
          <w:lang w:eastAsia="ko-KR"/>
        </w:rPr>
        <w:t>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일정한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주기를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반복해서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나타나야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한다</w:t>
      </w:r>
      <w:r w:rsidRPr="00ED4019">
        <w:rPr>
          <w:rFonts w:ascii="Times New Roman" w:hAnsi="Times New Roman"/>
          <w:lang w:eastAsia="ko-KR"/>
        </w:rPr>
        <w:t xml:space="preserve">. </w:t>
      </w:r>
      <w:r w:rsidRPr="00ED4019">
        <w:rPr>
          <w:rFonts w:ascii="Times New Roman" w:hAnsi="Times New Roman"/>
          <w:lang w:eastAsia="ko-KR"/>
        </w:rPr>
        <w:t>그렇지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않고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정상성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시계열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데이터로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나타난다면</w:t>
      </w:r>
      <w:del w:id="3367" w:author="user" w:date="2021-03-22T13:01:00Z">
        <w:r w:rsidRPr="00ED4019" w:rsidDel="00397E38">
          <w:rPr>
            <w:rFonts w:ascii="Times New Roman" w:hAnsi="Times New Roman"/>
            <w:lang w:eastAsia="ko-KR"/>
          </w:rPr>
          <w:delText>?</w:delText>
        </w:r>
      </w:del>
      <w:r w:rsidRPr="00ED4019">
        <w:rPr>
          <w:rFonts w:ascii="Times New Roman" w:hAnsi="Times New Roman"/>
          <w:lang w:eastAsia="ko-KR"/>
        </w:rPr>
        <w:t xml:space="preserve">? </w:t>
      </w:r>
      <w:r w:rsidRPr="00ED4019">
        <w:rPr>
          <w:rFonts w:ascii="Times New Roman" w:hAnsi="Times New Roman"/>
          <w:lang w:eastAsia="ko-KR"/>
        </w:rPr>
        <w:t>정상성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시계열이라고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정상이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아니다</w:t>
      </w:r>
      <w:r w:rsidRPr="00ED4019">
        <w:rPr>
          <w:rFonts w:ascii="Times New Roman" w:hAnsi="Times New Roman"/>
          <w:lang w:eastAsia="ko-KR"/>
        </w:rPr>
        <w:t xml:space="preserve">. </w:t>
      </w:r>
      <w:r w:rsidRPr="00ED4019">
        <w:rPr>
          <w:rFonts w:ascii="Times New Roman" w:hAnsi="Times New Roman"/>
          <w:lang w:eastAsia="ko-KR"/>
        </w:rPr>
        <w:t>빨리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병원에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가야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한다</w:t>
      </w:r>
      <w:r w:rsidRPr="00ED4019">
        <w:rPr>
          <w:rFonts w:ascii="Times New Roman" w:hAnsi="Times New Roman"/>
          <w:lang w:eastAsia="ko-KR"/>
        </w:rPr>
        <w:t>.</w:t>
      </w:r>
    </w:p>
    <w:p w14:paraId="149063B3" w14:textId="77777777" w:rsidR="00FD7B2A" w:rsidRPr="00ED4019" w:rsidRDefault="00FD7B2A">
      <w:pPr>
        <w:pStyle w:val="CaptionedFigure"/>
        <w:jc w:val="both"/>
        <w:rPr>
          <w:rFonts w:ascii="Times New Roman" w:hAnsi="Times New Roman"/>
        </w:rPr>
        <w:pPrChange w:id="3368" w:author="제이펍 출판사" w:date="2021-03-14T15:57:00Z">
          <w:pPr>
            <w:pStyle w:val="CaptionedFigure"/>
          </w:pPr>
        </w:pPrChange>
      </w:pPr>
      <w:r w:rsidRPr="00ED4019">
        <w:rPr>
          <w:rFonts w:ascii="Times New Roman" w:hAnsi="Times New Roman"/>
          <w:noProof/>
          <w:lang w:eastAsia="ko-KR"/>
        </w:rPr>
        <w:drawing>
          <wp:inline distT="0" distB="0" distL="0" distR="0" wp14:anchorId="2477502D" wp14:editId="104B9BAD">
            <wp:extent cx="3334512" cy="2639568"/>
            <wp:effectExtent l="0" t="0" r="0" b="0"/>
            <wp:docPr id="70" name="Picture" descr="https://pixabay.com/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 descr="equipment-3089883_1920.jpg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4512" cy="263956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24D79C3" w14:textId="77777777" w:rsidR="00FD7B2A" w:rsidRPr="00ED4019" w:rsidRDefault="00FD7B2A">
      <w:pPr>
        <w:pStyle w:val="a6"/>
        <w:jc w:val="both"/>
        <w:rPr>
          <w:rFonts w:ascii="Times New Roman" w:hAnsi="Times New Roman"/>
          <w:lang w:eastAsia="ko-KR"/>
        </w:rPr>
        <w:pPrChange w:id="3369" w:author="제이펍 출판사" w:date="2021-03-14T15:57:00Z">
          <w:pPr>
            <w:pStyle w:val="a6"/>
            <w:jc w:val="center"/>
          </w:pPr>
        </w:pPrChange>
      </w:pPr>
      <w:r w:rsidRPr="00ED4019">
        <w:rPr>
          <w:rFonts w:ascii="Times New Roman" w:hAnsi="Times New Roman" w:hint="eastAsia"/>
          <w:lang w:eastAsia="ko-KR"/>
        </w:rPr>
        <w:t>그림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5-3</w:t>
      </w:r>
    </w:p>
    <w:p w14:paraId="7144D600" w14:textId="3F360C65" w:rsidR="00FD7B2A" w:rsidRPr="00ED4019" w:rsidRDefault="00F87BC3">
      <w:pPr>
        <w:pStyle w:val="ImageCaption"/>
        <w:jc w:val="both"/>
        <w:rPr>
          <w:rFonts w:ascii="Times New Roman" w:hAnsi="Times New Roman"/>
          <w:lang w:eastAsia="ko-KR"/>
        </w:rPr>
        <w:pPrChange w:id="3370" w:author="제이펍 출판사" w:date="2021-03-14T15:57:00Z">
          <w:pPr>
            <w:pStyle w:val="ImageCaption"/>
          </w:pPr>
        </w:pPrChange>
      </w:pPr>
      <w:ins w:id="3371" w:author="user" w:date="2021-03-22T13:25:00Z">
        <w:r w:rsidRPr="00F87BC3">
          <w:rPr>
            <w:rFonts w:hint="eastAsia"/>
            <w:i w:val="0"/>
            <w:lang w:eastAsia="ko-KR"/>
            <w:rPrChange w:id="3372" w:author="user" w:date="2021-03-22T13:25:00Z">
              <w:rPr>
                <w:rFonts w:hint="eastAsia"/>
                <w:lang w:eastAsia="ko-KR"/>
              </w:rPr>
            </w:rPrChange>
          </w:rPr>
          <w:lastRenderedPageBreak/>
          <w:t>이미지</w:t>
        </w:r>
        <w:r w:rsidRPr="00F87BC3">
          <w:rPr>
            <w:i w:val="0"/>
            <w:lang w:eastAsia="ko-KR"/>
            <w:rPrChange w:id="3373" w:author="user" w:date="2021-03-22T13:25:00Z">
              <w:rPr>
                <w:lang w:eastAsia="ko-KR"/>
              </w:rPr>
            </w:rPrChange>
          </w:rPr>
          <w:t xml:space="preserve"> </w:t>
        </w:r>
        <w:r w:rsidRPr="00F87BC3">
          <w:rPr>
            <w:rFonts w:hint="eastAsia"/>
            <w:i w:val="0"/>
            <w:lang w:eastAsia="ko-KR"/>
            <w:rPrChange w:id="3374" w:author="user" w:date="2021-03-22T13:25:00Z">
              <w:rPr>
                <w:rFonts w:hint="eastAsia"/>
                <w:lang w:eastAsia="ko-KR"/>
              </w:rPr>
            </w:rPrChange>
          </w:rPr>
          <w:t>출처</w:t>
        </w:r>
        <w:r w:rsidRPr="00F87BC3">
          <w:rPr>
            <w:i w:val="0"/>
            <w:lang w:eastAsia="ko-KR"/>
            <w:rPrChange w:id="3375" w:author="user" w:date="2021-03-22T13:25:00Z">
              <w:rPr>
                <w:lang w:eastAsia="ko-KR"/>
              </w:rPr>
            </w:rPrChange>
          </w:rPr>
          <w:t>:</w:t>
        </w:r>
        <w:r>
          <w:rPr>
            <w:rFonts w:hint="eastAsia"/>
            <w:lang w:eastAsia="ko-KR"/>
          </w:rPr>
          <w:t xml:space="preserve"> </w:t>
        </w:r>
      </w:ins>
      <w:commentRangeStart w:id="3376"/>
      <w:r w:rsidR="00FD7B2A" w:rsidRPr="00ED4019">
        <w:fldChar w:fldCharType="begin"/>
      </w:r>
      <w:r w:rsidR="00FD7B2A" w:rsidRPr="00ED4019">
        <w:rPr>
          <w:rFonts w:ascii="Times New Roman" w:hAnsi="Times New Roman"/>
          <w:lang w:eastAsia="ko-KR"/>
        </w:rPr>
        <w:instrText xml:space="preserve"> HYPERLINK "https://pixabay.com/" \h </w:instrText>
      </w:r>
      <w:r w:rsidR="00FD7B2A" w:rsidRPr="00ED4019">
        <w:fldChar w:fldCharType="separate"/>
      </w:r>
      <w:r w:rsidR="00FD7B2A" w:rsidRPr="00ED4019">
        <w:rPr>
          <w:rStyle w:val="a8"/>
          <w:rFonts w:ascii="Times New Roman" w:hAnsi="Times New Roman"/>
          <w:lang w:eastAsia="ko-KR"/>
        </w:rPr>
        <w:t>https://pixabay.com/</w:t>
      </w:r>
      <w:r w:rsidR="00FD7B2A" w:rsidRPr="00ED4019">
        <w:rPr>
          <w:rStyle w:val="a8"/>
          <w:rFonts w:ascii="Times New Roman" w:hAnsi="Times New Roman"/>
          <w:lang w:eastAsia="ko-KR"/>
        </w:rPr>
        <w:fldChar w:fldCharType="end"/>
      </w:r>
      <w:commentRangeEnd w:id="3376"/>
      <w:r w:rsidR="00397E38">
        <w:rPr>
          <w:rStyle w:val="af3"/>
          <w:i w:val="0"/>
        </w:rPr>
        <w:commentReference w:id="3376"/>
      </w:r>
    </w:p>
    <w:p w14:paraId="78D2A5A0" w14:textId="79C1B69C" w:rsidR="00FD7B2A" w:rsidRPr="00ED4019" w:rsidRDefault="00FD7B2A">
      <w:pPr>
        <w:pStyle w:val="a0"/>
        <w:jc w:val="both"/>
        <w:rPr>
          <w:rFonts w:ascii="Times New Roman" w:hAnsi="Times New Roman"/>
          <w:lang w:eastAsia="ko-KR"/>
        </w:rPr>
        <w:pPrChange w:id="3377" w:author="제이펍 출판사" w:date="2021-03-14T15:57:00Z">
          <w:pPr>
            <w:pStyle w:val="a0"/>
          </w:pPr>
        </w:pPrChange>
      </w:pPr>
      <w:r w:rsidRPr="00ED4019">
        <w:rPr>
          <w:rFonts w:ascii="Times New Roman" w:hAnsi="Times New Roman"/>
          <w:lang w:eastAsia="ko-KR"/>
        </w:rPr>
        <w:t>뒤에서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설명할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백색잡음</w:t>
      </w:r>
      <w:r w:rsidRPr="00ED4019">
        <w:rPr>
          <w:rFonts w:ascii="Times New Roman" w:hAnsi="Times New Roman"/>
          <w:lang w:eastAsia="ko-KR"/>
        </w:rPr>
        <w:t>(white noise)</w:t>
      </w:r>
      <w:r w:rsidRPr="00ED4019">
        <w:rPr>
          <w:rFonts w:ascii="Times New Roman" w:hAnsi="Times New Roman"/>
          <w:lang w:eastAsia="ko-KR"/>
        </w:rPr>
        <w:t>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정상성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시계열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데이</w:t>
      </w:r>
      <w:del w:id="3378" w:author="제이펍 출판사" w:date="2021-03-14T15:57:00Z">
        <w:r w:rsidRPr="00ED4019" w:rsidDel="00BF7861">
          <w:rPr>
            <w:rFonts w:ascii="Times New Roman" w:hAnsi="Times New Roman"/>
            <w:lang w:eastAsia="ko-KR"/>
          </w:rPr>
          <w:delText>터이다</w:delText>
        </w:r>
        <w:r w:rsidRPr="00ED4019" w:rsidDel="00BF7861">
          <w:rPr>
            <w:rFonts w:ascii="Times New Roman" w:hAnsi="Times New Roman"/>
            <w:lang w:eastAsia="ko-KR"/>
          </w:rPr>
          <w:delText>.</w:delText>
        </w:r>
      </w:del>
      <w:ins w:id="3379" w:author="제이펍 출판사" w:date="2021-03-14T15:57:00Z">
        <w:r w:rsidR="00BF7861" w:rsidRPr="00ED4019">
          <w:rPr>
            <w:rFonts w:ascii="Times New Roman" w:hAnsi="Times New Roman"/>
            <w:lang w:eastAsia="ko-KR"/>
          </w:rPr>
          <w:t>터다</w:t>
        </w:r>
        <w:r w:rsidR="00BF7861" w:rsidRPr="00ED4019">
          <w:rPr>
            <w:rFonts w:ascii="Times New Roman" w:hAnsi="Times New Roman"/>
            <w:lang w:eastAsia="ko-KR"/>
          </w:rPr>
          <w:t>.</w:t>
        </w:r>
      </w:ins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백색잡음은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시간에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의해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데이터의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특별한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패턴을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보이지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않</w:t>
      </w:r>
      <w:r w:rsidRPr="00ED4019">
        <w:rPr>
          <w:rFonts w:ascii="Times New Roman" w:hAnsi="Times New Roman" w:hint="eastAsia"/>
          <w:lang w:eastAsia="ko-KR"/>
        </w:rPr>
        <w:t>는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랜덤하게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발생되는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데이터를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말한다</w:t>
      </w:r>
      <w:r w:rsidRPr="00ED4019">
        <w:rPr>
          <w:rFonts w:ascii="Times New Roman" w:hAnsi="Times New Roman"/>
          <w:lang w:eastAsia="ko-KR"/>
        </w:rPr>
        <w:t xml:space="preserve">. </w:t>
      </w:r>
      <w:r w:rsidRPr="00ED4019">
        <w:rPr>
          <w:rFonts w:ascii="Times New Roman" w:hAnsi="Times New Roman"/>
          <w:lang w:eastAsia="ko-KR"/>
        </w:rPr>
        <w:t>그러나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모든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정상성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시계열</w:t>
      </w:r>
      <w:r w:rsidRPr="00ED4019">
        <w:rPr>
          <w:rFonts w:ascii="Times New Roman" w:hAnsi="Times New Roman" w:hint="eastAsia"/>
          <w:lang w:eastAsia="ko-KR"/>
        </w:rPr>
        <w:t>이</w:t>
      </w:r>
      <w:r w:rsidRPr="00ED4019">
        <w:rPr>
          <w:rFonts w:ascii="Times New Roman" w:hAnsi="Times New Roman"/>
          <w:lang w:eastAsia="ko-KR"/>
        </w:rPr>
        <w:t>라고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백색잡음이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아니다</w:t>
      </w:r>
      <w:r w:rsidRPr="00ED4019">
        <w:rPr>
          <w:rFonts w:ascii="Times New Roman" w:hAnsi="Times New Roman"/>
          <w:lang w:eastAsia="ko-KR"/>
        </w:rPr>
        <w:t xml:space="preserve">. </w:t>
      </w:r>
      <w:r w:rsidRPr="00ED4019">
        <w:rPr>
          <w:rFonts w:ascii="Times New Roman" w:hAnsi="Times New Roman"/>
          <w:lang w:eastAsia="ko-KR"/>
        </w:rPr>
        <w:t>정상성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시계열도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추세나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주기적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반복이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있는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경우도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있기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때문이다</w:t>
      </w:r>
      <w:r w:rsidRPr="00ED4019">
        <w:rPr>
          <w:rFonts w:ascii="Times New Roman" w:hAnsi="Times New Roman"/>
          <w:lang w:eastAsia="ko-KR"/>
        </w:rPr>
        <w:t xml:space="preserve">. </w:t>
      </w:r>
      <w:r w:rsidRPr="00ED4019">
        <w:rPr>
          <w:rFonts w:ascii="Times New Roman" w:hAnsi="Times New Roman"/>
          <w:lang w:eastAsia="ko-KR"/>
        </w:rPr>
        <w:t>하지만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주기적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반복이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존재한다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하더라도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그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주기가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일정하지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않아서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예측이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어렵다면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정상성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시계열로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있다</w:t>
      </w:r>
      <w:r w:rsidRPr="00ED4019">
        <w:rPr>
          <w:rFonts w:ascii="Times New Roman" w:hAnsi="Times New Roman"/>
          <w:lang w:eastAsia="ko-KR"/>
        </w:rPr>
        <w:t>.</w:t>
      </w:r>
      <w:r w:rsidRPr="00ED4019">
        <w:rPr>
          <w:rStyle w:val="a7"/>
          <w:rFonts w:ascii="Times New Roman" w:hAnsi="Times New Roman"/>
        </w:rPr>
        <w:footnoteReference w:id="21"/>
      </w:r>
    </w:p>
    <w:p w14:paraId="4428E3FC" w14:textId="77777777" w:rsidR="00FD7B2A" w:rsidRPr="00ED4019" w:rsidRDefault="00FD7B2A">
      <w:pPr>
        <w:pStyle w:val="Figure"/>
        <w:jc w:val="both"/>
        <w:rPr>
          <w:rFonts w:ascii="Times New Roman" w:hAnsi="Times New Roman"/>
        </w:rPr>
        <w:pPrChange w:id="3382" w:author="제이펍 출판사" w:date="2021-03-14T15:57:00Z">
          <w:pPr>
            <w:pStyle w:val="Figure"/>
          </w:pPr>
        </w:pPrChange>
      </w:pPr>
      <w:r w:rsidRPr="00ED4019">
        <w:rPr>
          <w:rFonts w:ascii="Times New Roman" w:hAnsi="Times New Roman"/>
          <w:noProof/>
          <w:lang w:eastAsia="ko-KR"/>
        </w:rPr>
        <w:drawing>
          <wp:inline distT="0" distB="0" distL="0" distR="0" wp14:anchorId="3FA000B5" wp14:editId="7847F6D1">
            <wp:extent cx="4572000" cy="3657600"/>
            <wp:effectExtent l="0" t="0" r="0" b="0"/>
            <wp:docPr id="72" name="그림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FBF13EF" w14:textId="77777777" w:rsidR="00FD7B2A" w:rsidRPr="00ED4019" w:rsidRDefault="00FD7B2A">
      <w:pPr>
        <w:pStyle w:val="a6"/>
        <w:jc w:val="both"/>
        <w:rPr>
          <w:rFonts w:ascii="Times New Roman" w:hAnsi="Times New Roman"/>
          <w:lang w:eastAsia="ko-KR"/>
        </w:rPr>
        <w:pPrChange w:id="3383" w:author="제이펍 출판사" w:date="2021-03-14T15:57:00Z">
          <w:pPr>
            <w:pStyle w:val="a6"/>
            <w:jc w:val="center"/>
          </w:pPr>
        </w:pPrChange>
      </w:pPr>
      <w:commentRangeStart w:id="3384"/>
      <w:r w:rsidRPr="00ED4019">
        <w:rPr>
          <w:rFonts w:ascii="Times New Roman" w:hAnsi="Times New Roman" w:hint="eastAsia"/>
          <w:lang w:eastAsia="ko-KR"/>
        </w:rPr>
        <w:t>그림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5-4</w:t>
      </w:r>
      <w:commentRangeEnd w:id="3384"/>
      <w:r w:rsidR="00C217C2">
        <w:rPr>
          <w:rStyle w:val="af3"/>
          <w:i w:val="0"/>
        </w:rPr>
        <w:commentReference w:id="3384"/>
      </w:r>
    </w:p>
    <w:p w14:paraId="106CAC6A" w14:textId="72B9221E" w:rsidR="00FD7B2A" w:rsidRPr="00ED4019" w:rsidRDefault="00FD7B2A">
      <w:pPr>
        <w:pStyle w:val="a0"/>
        <w:jc w:val="both"/>
        <w:rPr>
          <w:rFonts w:ascii="Times New Roman" w:hAnsi="Times New Roman"/>
          <w:lang w:eastAsia="ko-KR"/>
        </w:rPr>
        <w:pPrChange w:id="3385" w:author="제이펍 출판사" w:date="2021-03-14T15:57:00Z">
          <w:pPr>
            <w:pStyle w:val="a0"/>
          </w:pPr>
        </w:pPrChange>
      </w:pPr>
      <w:r w:rsidRPr="00ED4019">
        <w:rPr>
          <w:rFonts w:ascii="Times New Roman" w:hAnsi="Times New Roman"/>
          <w:lang w:eastAsia="ko-KR"/>
        </w:rPr>
        <w:t>위의</w:t>
      </w:r>
      <w:r w:rsidRPr="00ED4019">
        <w:rPr>
          <w:rFonts w:ascii="Times New Roman" w:hAnsi="Times New Roman"/>
          <w:lang w:eastAsia="ko-KR"/>
        </w:rPr>
        <w:t xml:space="preserve"> plot</w:t>
      </w:r>
      <w:r w:rsidRPr="00ED4019">
        <w:rPr>
          <w:rFonts w:ascii="Times New Roman" w:hAnsi="Times New Roman"/>
          <w:lang w:eastAsia="ko-KR"/>
        </w:rPr>
        <w:t>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주기적으로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데이터가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올라갔다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떨어졌다를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반복하는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사이클이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있어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비정상성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시계열로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있지만</w:t>
      </w:r>
      <w:ins w:id="3386" w:author="user" w:date="2021-03-22T13:07:00Z">
        <w:r w:rsidR="0091450A">
          <w:rPr>
            <w:rFonts w:ascii="Times New Roman" w:hAnsi="Times New Roman" w:hint="eastAsia"/>
            <w:lang w:eastAsia="ko-KR"/>
          </w:rPr>
          <w:t>,</w:t>
        </w:r>
      </w:ins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반복적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데이터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패턴의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주기가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일정하지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않</w:t>
      </w:r>
      <w:del w:id="3387" w:author="user" w:date="2021-03-22T13:07:00Z">
        <w:r w:rsidRPr="00ED4019" w:rsidDel="0091450A">
          <w:rPr>
            <w:rFonts w:ascii="Times New Roman" w:hAnsi="Times New Roman" w:hint="eastAsia"/>
            <w:lang w:eastAsia="ko-KR"/>
          </w:rPr>
          <w:delText>기</w:delText>
        </w:r>
      </w:del>
      <w:ins w:id="3388" w:author="user" w:date="2021-03-22T13:07:00Z">
        <w:r w:rsidR="0091450A">
          <w:rPr>
            <w:rFonts w:ascii="Times New Roman" w:hAnsi="Times New Roman" w:hint="eastAsia"/>
            <w:lang w:eastAsia="ko-KR"/>
          </w:rPr>
          <w:t>아서</w:t>
        </w:r>
      </w:ins>
      <w:del w:id="3389" w:author="user" w:date="2021-03-22T13:07:00Z">
        <w:r w:rsidRPr="00ED4019" w:rsidDel="0091450A">
          <w:rPr>
            <w:rFonts w:ascii="Times New Roman" w:hAnsi="Times New Roman"/>
            <w:lang w:eastAsia="ko-KR"/>
          </w:rPr>
          <w:delText>때문에</w:delText>
        </w:r>
      </w:del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사이클의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예측이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여렵</w:t>
      </w:r>
      <w:r w:rsidRPr="00ED4019">
        <w:rPr>
          <w:rFonts w:ascii="Times New Roman" w:hAnsi="Times New Roman"/>
          <w:lang w:eastAsia="ko-KR"/>
        </w:rPr>
        <w:t>기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때문에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정상성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시계열로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있다</w:t>
      </w:r>
      <w:r w:rsidRPr="00ED4019">
        <w:rPr>
          <w:rFonts w:ascii="Times New Roman" w:hAnsi="Times New Roman"/>
          <w:lang w:eastAsia="ko-KR"/>
        </w:rPr>
        <w:t>.</w:t>
      </w:r>
    </w:p>
    <w:p w14:paraId="341F2A43" w14:textId="29C6E017" w:rsidR="00FD7B2A" w:rsidRPr="00ED4019" w:rsidDel="0091450A" w:rsidRDefault="00FD7B2A">
      <w:pPr>
        <w:pStyle w:val="a0"/>
        <w:jc w:val="both"/>
        <w:rPr>
          <w:del w:id="3390" w:author="user" w:date="2021-03-22T13:08:00Z"/>
          <w:rFonts w:ascii="Times New Roman" w:hAnsi="Times New Roman"/>
          <w:lang w:eastAsia="ko-KR"/>
        </w:rPr>
        <w:pPrChange w:id="3391" w:author="제이펍 출판사" w:date="2021-03-14T15:57:00Z">
          <w:pPr>
            <w:pStyle w:val="a0"/>
          </w:pPr>
        </w:pPrChange>
      </w:pPr>
      <w:r w:rsidRPr="00ED4019">
        <w:rPr>
          <w:rFonts w:ascii="Times New Roman" w:hAnsi="Times New Roman"/>
          <w:lang w:eastAsia="ko-KR"/>
        </w:rPr>
        <w:t>시계열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예측은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비정상성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데이터를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정상성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데이터로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만드는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과정이다</w:t>
      </w:r>
      <w:r w:rsidRPr="00ED4019">
        <w:rPr>
          <w:rFonts w:ascii="Times New Roman" w:hAnsi="Times New Roman"/>
          <w:lang w:eastAsia="ko-KR"/>
        </w:rPr>
        <w:t xml:space="preserve">. </w:t>
      </w:r>
      <w:r w:rsidRPr="00ED4019">
        <w:rPr>
          <w:rFonts w:ascii="Times New Roman" w:hAnsi="Times New Roman"/>
          <w:lang w:eastAsia="ko-KR"/>
        </w:rPr>
        <w:t>비정상성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데이터를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정상성으로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만드는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과정에서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알아낸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추세</w:t>
      </w:r>
      <w:r w:rsidRPr="00ED4019">
        <w:rPr>
          <w:rFonts w:ascii="Times New Roman" w:hAnsi="Times New Roman" w:hint="eastAsia"/>
          <w:lang w:eastAsia="ko-KR"/>
        </w:rPr>
        <w:t>,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계절성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등과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같은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시계열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데이터의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특성들을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모델링하</w:t>
      </w:r>
      <w:r w:rsidRPr="00ED4019">
        <w:rPr>
          <w:rFonts w:ascii="Times New Roman" w:hAnsi="Times New Roman" w:hint="eastAsia"/>
          <w:lang w:eastAsia="ko-KR"/>
        </w:rPr>
        <w:t>고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특성</w:t>
      </w:r>
      <w:r w:rsidRPr="00ED4019">
        <w:rPr>
          <w:rFonts w:ascii="Times New Roman" w:hAnsi="Times New Roman" w:hint="eastAsia"/>
          <w:lang w:eastAsia="ko-KR"/>
        </w:rPr>
        <w:t>을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사용하여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미래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데이터를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예측한다</w:t>
      </w:r>
      <w:r w:rsidRPr="00ED4019">
        <w:rPr>
          <w:rFonts w:ascii="Times New Roman" w:hAnsi="Times New Roman"/>
          <w:lang w:eastAsia="ko-KR"/>
        </w:rPr>
        <w:t xml:space="preserve">. </w:t>
      </w:r>
      <w:r w:rsidRPr="00ED4019">
        <w:rPr>
          <w:rFonts w:ascii="Times New Roman" w:hAnsi="Times New Roman" w:hint="eastAsia"/>
          <w:lang w:eastAsia="ko-KR"/>
        </w:rPr>
        <w:t>마지막으로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남은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정상성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데이터는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시계열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데이터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예측의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불확실성을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나타내는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오차로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간주된다</w:t>
      </w:r>
      <w:r w:rsidRPr="00ED4019">
        <w:rPr>
          <w:rFonts w:ascii="Times New Roman" w:hAnsi="Times New Roman"/>
          <w:lang w:eastAsia="ko-KR"/>
        </w:rPr>
        <w:t xml:space="preserve">. </w:t>
      </w:r>
      <w:r w:rsidRPr="00ED4019">
        <w:rPr>
          <w:rFonts w:ascii="Times New Roman" w:hAnsi="Times New Roman" w:hint="eastAsia"/>
          <w:lang w:eastAsia="ko-KR"/>
        </w:rPr>
        <w:t>이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오차들이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예측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구간을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만들어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내는데</w:t>
      </w:r>
      <w:r w:rsidRPr="00ED4019">
        <w:rPr>
          <w:rFonts w:ascii="Times New Roman" w:hAnsi="Times New Roman" w:hint="eastAsia"/>
          <w:lang w:eastAsia="ko-KR"/>
        </w:rPr>
        <w:t>,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예측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기간이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늘어날</w:t>
      </w:r>
      <w:del w:id="3392" w:author="user" w:date="2021-03-22T13:07:00Z">
        <w:r w:rsidRPr="00ED4019" w:rsidDel="0091450A">
          <w:rPr>
            <w:rFonts w:ascii="Times New Roman" w:hAnsi="Times New Roman"/>
            <w:lang w:eastAsia="ko-KR"/>
          </w:rPr>
          <w:delText xml:space="preserve"> </w:delText>
        </w:r>
      </w:del>
      <w:r w:rsidRPr="00ED4019">
        <w:rPr>
          <w:rFonts w:ascii="Times New Roman" w:hAnsi="Times New Roman"/>
          <w:lang w:eastAsia="ko-KR"/>
        </w:rPr>
        <w:t>수록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중간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예측에서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발생되는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오차들이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계속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발생하기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때문에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예측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구간이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점점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넓어지게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된다</w:t>
      </w:r>
      <w:r w:rsidRPr="00ED4019">
        <w:rPr>
          <w:rFonts w:ascii="Times New Roman" w:hAnsi="Times New Roman"/>
          <w:lang w:eastAsia="ko-KR"/>
        </w:rPr>
        <w:t>.</w:t>
      </w:r>
      <w:ins w:id="3393" w:author="user" w:date="2021-03-22T13:08:00Z">
        <w:r w:rsidR="0091450A">
          <w:rPr>
            <w:rFonts w:ascii="Times New Roman" w:hAnsi="Times New Roman" w:hint="eastAsia"/>
            <w:lang w:eastAsia="ko-KR"/>
          </w:rPr>
          <w:t xml:space="preserve"> </w:t>
        </w:r>
      </w:ins>
    </w:p>
    <w:p w14:paraId="2AA51852" w14:textId="77777777" w:rsidR="00FD7B2A" w:rsidRPr="00ED4019" w:rsidRDefault="00FD7B2A">
      <w:pPr>
        <w:pStyle w:val="a0"/>
        <w:jc w:val="both"/>
        <w:rPr>
          <w:rFonts w:ascii="Times New Roman" w:hAnsi="Times New Roman"/>
          <w:lang w:eastAsia="ko-KR"/>
        </w:rPr>
        <w:pPrChange w:id="3394" w:author="제이펍 출판사" w:date="2021-03-14T15:57:00Z">
          <w:pPr>
            <w:pStyle w:val="a0"/>
          </w:pPr>
        </w:pPrChange>
      </w:pPr>
      <w:r w:rsidRPr="00ED4019">
        <w:rPr>
          <w:rFonts w:ascii="Times New Roman" w:hAnsi="Times New Roman"/>
          <w:lang w:eastAsia="ko-KR"/>
        </w:rPr>
        <w:t>정상성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시계열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데이터는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다음과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같은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특성을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가진다</w:t>
      </w:r>
      <w:r w:rsidRPr="00ED4019">
        <w:rPr>
          <w:rFonts w:ascii="Times New Roman" w:hAnsi="Times New Roman"/>
          <w:lang w:eastAsia="ko-KR"/>
        </w:rPr>
        <w:t>.</w:t>
      </w:r>
    </w:p>
    <w:p w14:paraId="1AA2BC50" w14:textId="77777777" w:rsidR="00FD7B2A" w:rsidRPr="00ED4019" w:rsidRDefault="00FD7B2A">
      <w:pPr>
        <w:pStyle w:val="Compact"/>
        <w:numPr>
          <w:ilvl w:val="0"/>
          <w:numId w:val="11"/>
        </w:numPr>
        <w:jc w:val="both"/>
        <w:rPr>
          <w:rFonts w:ascii="Times New Roman" w:hAnsi="Times New Roman"/>
        </w:rPr>
        <w:pPrChange w:id="3395" w:author="제이펍 출판사" w:date="2021-03-14T15:57:00Z">
          <w:pPr>
            <w:pStyle w:val="Compact"/>
            <w:numPr>
              <w:numId w:val="11"/>
            </w:numPr>
            <w:tabs>
              <w:tab w:val="num" w:pos="0"/>
            </w:tabs>
            <w:ind w:left="480" w:hanging="480"/>
          </w:pPr>
        </w:pPrChange>
      </w:pPr>
      <w:r w:rsidRPr="00ED4019">
        <w:rPr>
          <w:rFonts w:ascii="Times New Roman" w:hAnsi="Times New Roman"/>
        </w:rPr>
        <w:t>일정한</w:t>
      </w:r>
      <w:r w:rsidRPr="00ED4019">
        <w:rPr>
          <w:rFonts w:ascii="Times New Roman" w:hAnsi="Times New Roman"/>
        </w:rPr>
        <w:t xml:space="preserve"> </w:t>
      </w:r>
      <w:r w:rsidRPr="00ED4019">
        <w:rPr>
          <w:rFonts w:ascii="Times New Roman" w:hAnsi="Times New Roman"/>
        </w:rPr>
        <w:t>평균</w:t>
      </w:r>
      <w:r w:rsidRPr="00ED4019">
        <w:rPr>
          <w:rFonts w:ascii="Times New Roman" w:hAnsi="Times New Roman"/>
        </w:rPr>
        <w:t>(</w:t>
      </w:r>
      <w:r w:rsidRPr="00ED4019">
        <w:rPr>
          <w:rFonts w:ascii="Times New Roman" w:hAnsi="Times New Roman"/>
        </w:rPr>
        <w:t>등평균성</w:t>
      </w:r>
      <w:r w:rsidRPr="00ED4019">
        <w:rPr>
          <w:rFonts w:ascii="Times New Roman" w:hAnsi="Times New Roman"/>
        </w:rPr>
        <w:t>)</w:t>
      </w:r>
      <w:r w:rsidRPr="00ED4019">
        <w:rPr>
          <w:rStyle w:val="a7"/>
          <w:rFonts w:ascii="Times New Roman" w:hAnsi="Times New Roman"/>
        </w:rPr>
        <w:footnoteReference w:id="22"/>
      </w:r>
    </w:p>
    <w:p w14:paraId="701EF737" w14:textId="77777777" w:rsidR="00FD7B2A" w:rsidRPr="00ED4019" w:rsidRDefault="00FD7B2A">
      <w:pPr>
        <w:jc w:val="both"/>
        <w:rPr>
          <w:rFonts w:ascii="Times New Roman" w:hAnsi="Times New Roman"/>
          <w:lang w:eastAsia="ko-KR"/>
        </w:rPr>
        <w:pPrChange w:id="3398" w:author="제이펍 출판사" w:date="2021-03-14T15:57:00Z">
          <w:pPr/>
        </w:pPrChange>
      </w:pPr>
      <w:r w:rsidRPr="00ED4019">
        <w:rPr>
          <w:rFonts w:ascii="Times New Roman" w:hAnsi="Times New Roman"/>
          <w:lang w:eastAsia="ko-KR"/>
        </w:rPr>
        <w:lastRenderedPageBreak/>
        <w:t>정상성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시계열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데이터는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시간의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흐름에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따른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데이터의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평균이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일정해야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한다</w:t>
      </w:r>
      <w:r w:rsidRPr="00ED4019">
        <w:rPr>
          <w:rFonts w:ascii="Times New Roman" w:hAnsi="Times New Roman"/>
          <w:lang w:eastAsia="ko-KR"/>
        </w:rPr>
        <w:t xml:space="preserve">. </w:t>
      </w:r>
      <w:r w:rsidRPr="00ED4019">
        <w:rPr>
          <w:rFonts w:ascii="Times New Roman" w:hAnsi="Times New Roman"/>
          <w:lang w:eastAsia="ko-KR"/>
        </w:rPr>
        <w:t>데이터의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처음부터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시차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이동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평균을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구했을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때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그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평균값이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일정하게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유지되어야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한다</w:t>
      </w:r>
      <w:r w:rsidRPr="00ED4019">
        <w:rPr>
          <w:rFonts w:ascii="Times New Roman" w:hAnsi="Times New Roman"/>
          <w:lang w:eastAsia="ko-KR"/>
        </w:rPr>
        <w:t>.</w:t>
      </w:r>
    </w:p>
    <w:p w14:paraId="6EFEF4FC" w14:textId="77777777" w:rsidR="00FD7B2A" w:rsidRPr="00ED4019" w:rsidRDefault="00FD7B2A">
      <w:pPr>
        <w:pStyle w:val="Compact"/>
        <w:numPr>
          <w:ilvl w:val="0"/>
          <w:numId w:val="11"/>
        </w:numPr>
        <w:jc w:val="both"/>
        <w:rPr>
          <w:rFonts w:ascii="Times New Roman" w:hAnsi="Times New Roman"/>
        </w:rPr>
        <w:pPrChange w:id="3399" w:author="제이펍 출판사" w:date="2021-03-14T15:57:00Z">
          <w:pPr>
            <w:pStyle w:val="Compact"/>
            <w:numPr>
              <w:numId w:val="11"/>
            </w:numPr>
            <w:tabs>
              <w:tab w:val="num" w:pos="0"/>
            </w:tabs>
            <w:ind w:left="480" w:hanging="480"/>
          </w:pPr>
        </w:pPrChange>
      </w:pPr>
      <w:r w:rsidRPr="00ED4019">
        <w:rPr>
          <w:rFonts w:ascii="Times New Roman" w:hAnsi="Times New Roman"/>
        </w:rPr>
        <w:t>일정한</w:t>
      </w:r>
      <w:r w:rsidRPr="00ED4019">
        <w:rPr>
          <w:rFonts w:ascii="Times New Roman" w:hAnsi="Times New Roman"/>
        </w:rPr>
        <w:t xml:space="preserve"> </w:t>
      </w:r>
      <w:r w:rsidRPr="00ED4019">
        <w:rPr>
          <w:rFonts w:ascii="Times New Roman" w:hAnsi="Times New Roman"/>
        </w:rPr>
        <w:t>분산</w:t>
      </w:r>
      <w:r w:rsidRPr="00ED4019">
        <w:rPr>
          <w:rFonts w:ascii="Times New Roman" w:hAnsi="Times New Roman"/>
        </w:rPr>
        <w:t>(</w:t>
      </w:r>
      <w:r w:rsidRPr="00ED4019">
        <w:rPr>
          <w:rFonts w:ascii="Times New Roman" w:hAnsi="Times New Roman"/>
        </w:rPr>
        <w:t>등분산성</w:t>
      </w:r>
      <w:r w:rsidRPr="00ED4019">
        <w:rPr>
          <w:rFonts w:ascii="Times New Roman" w:hAnsi="Times New Roman"/>
        </w:rPr>
        <w:t>)</w:t>
      </w:r>
      <w:r w:rsidRPr="00ED4019">
        <w:rPr>
          <w:rStyle w:val="a7"/>
          <w:rFonts w:ascii="Times New Roman" w:hAnsi="Times New Roman"/>
        </w:rPr>
        <w:footnoteReference w:id="23"/>
      </w:r>
    </w:p>
    <w:p w14:paraId="46095910" w14:textId="60D88D10" w:rsidR="00FD7B2A" w:rsidRPr="00ED4019" w:rsidRDefault="00FD7B2A">
      <w:pPr>
        <w:jc w:val="both"/>
        <w:rPr>
          <w:rFonts w:ascii="Times New Roman" w:hAnsi="Times New Roman"/>
          <w:lang w:eastAsia="ko-KR"/>
        </w:rPr>
        <w:pPrChange w:id="3402" w:author="제이펍 출판사" w:date="2021-03-14T15:57:00Z">
          <w:pPr/>
        </w:pPrChange>
      </w:pPr>
      <w:r w:rsidRPr="00ED4019">
        <w:rPr>
          <w:rFonts w:ascii="Times New Roman" w:hAnsi="Times New Roman"/>
          <w:lang w:eastAsia="ko-KR"/>
        </w:rPr>
        <w:t>정상성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시계열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데이터는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시간의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흐름에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따른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데이터의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분산이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일정하다는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의</w:t>
      </w:r>
      <w:del w:id="3403" w:author="제이펍 출판사" w:date="2021-03-14T18:31:00Z">
        <w:r w:rsidRPr="00ED4019" w:rsidDel="002A2B40">
          <w:rPr>
            <w:rFonts w:ascii="Times New Roman" w:hAnsi="Times New Roman"/>
            <w:lang w:eastAsia="ko-KR"/>
          </w:rPr>
          <w:delText>미이다</w:delText>
        </w:r>
        <w:r w:rsidRPr="00ED4019" w:rsidDel="002A2B40">
          <w:rPr>
            <w:rFonts w:ascii="Times New Roman" w:hAnsi="Times New Roman"/>
            <w:lang w:eastAsia="ko-KR"/>
          </w:rPr>
          <w:delText>.</w:delText>
        </w:r>
      </w:del>
      <w:ins w:id="3404" w:author="제이펍 출판사" w:date="2021-03-14T18:31:00Z">
        <w:r w:rsidR="002A2B40">
          <w:rPr>
            <w:rFonts w:ascii="Times New Roman" w:hAnsi="Times New Roman"/>
            <w:lang w:eastAsia="ko-KR"/>
          </w:rPr>
          <w:t>미다</w:t>
        </w:r>
        <w:r w:rsidR="002A2B40">
          <w:rPr>
            <w:rFonts w:ascii="Times New Roman" w:hAnsi="Times New Roman"/>
            <w:lang w:eastAsia="ko-KR"/>
          </w:rPr>
          <w:t>.</w:t>
        </w:r>
      </w:ins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등평균성과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같이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시차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이동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분산을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구했을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때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그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분산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값이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일정하게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유지된다는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것이다</w:t>
      </w:r>
      <w:r w:rsidRPr="00ED4019">
        <w:rPr>
          <w:rFonts w:ascii="Times New Roman" w:hAnsi="Times New Roman"/>
          <w:lang w:eastAsia="ko-KR"/>
        </w:rPr>
        <w:t>.</w:t>
      </w:r>
    </w:p>
    <w:p w14:paraId="6FAA9BD8" w14:textId="77777777" w:rsidR="00FD7B2A" w:rsidRPr="00ED4019" w:rsidRDefault="00FD7B2A">
      <w:pPr>
        <w:jc w:val="both"/>
        <w:rPr>
          <w:rFonts w:ascii="Times New Roman" w:hAnsi="Times New Roman"/>
          <w:lang w:eastAsia="ko-KR"/>
        </w:rPr>
        <w:pPrChange w:id="3405" w:author="제이펍 출판사" w:date="2021-03-14T15:57:00Z">
          <w:pPr/>
        </w:pPrChange>
      </w:pPr>
    </w:p>
    <w:p w14:paraId="7F298FEC" w14:textId="4D860B7A" w:rsidR="00FD7B2A" w:rsidRDefault="0091450A">
      <w:pPr>
        <w:pStyle w:val="1"/>
        <w:numPr>
          <w:ilvl w:val="0"/>
          <w:numId w:val="0"/>
        </w:numPr>
        <w:jc w:val="both"/>
        <w:rPr>
          <w:lang w:eastAsia="ko-KR"/>
        </w:rPr>
        <w:pPrChange w:id="3406" w:author="user" w:date="2021-03-22T13:11:00Z">
          <w:pPr>
            <w:pStyle w:val="1"/>
          </w:pPr>
        </w:pPrChange>
      </w:pPr>
      <w:bookmarkStart w:id="3407" w:name="지연lag와-차분difference"/>
      <w:bookmarkEnd w:id="3333"/>
      <w:ins w:id="3408" w:author="user" w:date="2021-03-22T13:11:00Z">
        <w:r>
          <w:rPr>
            <w:rFonts w:hint="eastAsia"/>
            <w:lang w:eastAsia="ko-KR"/>
          </w:rPr>
          <w:t xml:space="preserve">5.2 </w:t>
        </w:r>
      </w:ins>
      <w:r w:rsidR="00FD7B2A">
        <w:rPr>
          <w:lang w:eastAsia="ko-KR"/>
        </w:rPr>
        <w:t>지연</w:t>
      </w:r>
      <w:del w:id="3409" w:author="user" w:date="2021-03-22T13:11:00Z">
        <w:r w:rsidR="00FD7B2A" w:rsidDel="0091450A">
          <w:rPr>
            <w:lang w:eastAsia="ko-KR"/>
          </w:rPr>
          <w:delText>(Lag)</w:delText>
        </w:r>
      </w:del>
      <w:ins w:id="3410" w:author="user" w:date="2021-03-22T13:11:00Z">
        <w:r>
          <w:rPr>
            <w:rFonts w:hint="eastAsia"/>
            <w:lang w:eastAsia="ko-KR"/>
          </w:rPr>
          <w:t>과</w:t>
        </w:r>
      </w:ins>
      <w:del w:id="3411" w:author="user" w:date="2021-03-22T13:11:00Z">
        <w:r w:rsidR="00FD7B2A" w:rsidDel="0091450A">
          <w:rPr>
            <w:lang w:eastAsia="ko-KR"/>
          </w:rPr>
          <w:delText>와</w:delText>
        </w:r>
      </w:del>
      <w:r w:rsidR="00FD7B2A">
        <w:rPr>
          <w:lang w:eastAsia="ko-KR"/>
        </w:rPr>
        <w:t xml:space="preserve"> 차분</w:t>
      </w:r>
      <w:del w:id="3412" w:author="user" w:date="2021-03-22T13:11:00Z">
        <w:r w:rsidR="00FD7B2A" w:rsidDel="0091450A">
          <w:rPr>
            <w:lang w:eastAsia="ko-KR"/>
          </w:rPr>
          <w:delText>(Difference)</w:delText>
        </w:r>
      </w:del>
    </w:p>
    <w:p w14:paraId="788344A5" w14:textId="77777777" w:rsidR="00FD7B2A" w:rsidRPr="00ED4019" w:rsidRDefault="00FD7B2A">
      <w:pPr>
        <w:pStyle w:val="a0"/>
        <w:jc w:val="both"/>
        <w:rPr>
          <w:rFonts w:ascii="Times New Roman" w:hAnsi="Times New Roman"/>
          <w:lang w:eastAsia="ko-KR"/>
        </w:rPr>
        <w:pPrChange w:id="3413" w:author="제이펍 출판사" w:date="2021-03-14T15:57:00Z">
          <w:pPr>
            <w:pStyle w:val="a0"/>
          </w:pPr>
        </w:pPrChange>
      </w:pPr>
    </w:p>
    <w:p w14:paraId="5EED6E24" w14:textId="4BDA497D" w:rsidR="00FD7B2A" w:rsidRPr="00ED4019" w:rsidRDefault="00FD7B2A">
      <w:pPr>
        <w:jc w:val="both"/>
        <w:rPr>
          <w:rFonts w:ascii="Times New Roman" w:hAnsi="Times New Roman"/>
          <w:lang w:eastAsia="ko-KR"/>
        </w:rPr>
        <w:pPrChange w:id="3414" w:author="제이펍 출판사" w:date="2021-03-14T15:57:00Z">
          <w:pPr/>
        </w:pPrChange>
      </w:pPr>
      <w:r w:rsidRPr="00ED4019">
        <w:rPr>
          <w:rFonts w:ascii="Times New Roman" w:hAnsi="Times New Roman"/>
          <w:lang w:eastAsia="ko-KR"/>
        </w:rPr>
        <w:t>앞서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설명한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바와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같이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시계열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데이터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분석은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비정상성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시계열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데이터를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정상화하는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과정의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패턴을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찾아내는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것이다</w:t>
      </w:r>
      <w:r w:rsidRPr="00ED4019">
        <w:rPr>
          <w:rFonts w:ascii="Times New Roman" w:hAnsi="Times New Roman"/>
          <w:lang w:eastAsia="ko-KR"/>
        </w:rPr>
        <w:t xml:space="preserve">. </w:t>
      </w:r>
      <w:r w:rsidRPr="00ED4019">
        <w:rPr>
          <w:rFonts w:ascii="Times New Roman" w:hAnsi="Times New Roman"/>
          <w:lang w:eastAsia="ko-KR"/>
        </w:rPr>
        <w:t>비정상성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시계열을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정상성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시계열로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만드는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과정에서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사용되는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가장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대표적인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방법이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지연</w:t>
      </w:r>
      <w:r w:rsidRPr="00ED4019">
        <w:rPr>
          <w:rFonts w:ascii="Times New Roman" w:hAnsi="Times New Roman"/>
          <w:lang w:eastAsia="ko-KR"/>
        </w:rPr>
        <w:t>(</w:t>
      </w:r>
      <w:ins w:id="3415" w:author="user" w:date="2021-03-22T13:11:00Z">
        <w:r w:rsidR="0091450A">
          <w:rPr>
            <w:rFonts w:ascii="Times New Roman" w:hAnsi="Times New Roman" w:hint="eastAsia"/>
            <w:lang w:eastAsia="ko-KR"/>
          </w:rPr>
          <w:t>l</w:t>
        </w:r>
      </w:ins>
      <w:del w:id="3416" w:author="user" w:date="2021-03-22T13:11:00Z">
        <w:r w:rsidRPr="00ED4019" w:rsidDel="0091450A">
          <w:rPr>
            <w:rFonts w:ascii="Times New Roman" w:hAnsi="Times New Roman"/>
            <w:lang w:eastAsia="ko-KR"/>
          </w:rPr>
          <w:delText>L</w:delText>
        </w:r>
      </w:del>
      <w:r w:rsidRPr="00ED4019">
        <w:rPr>
          <w:rFonts w:ascii="Times New Roman" w:hAnsi="Times New Roman"/>
          <w:lang w:eastAsia="ko-KR"/>
        </w:rPr>
        <w:t>ag)</w:t>
      </w:r>
      <w:ins w:id="3417" w:author="user" w:date="2021-03-22T13:11:00Z">
        <w:r w:rsidR="0091450A">
          <w:rPr>
            <w:rFonts w:ascii="Times New Roman" w:hAnsi="Times New Roman" w:hint="eastAsia"/>
            <w:lang w:eastAsia="ko-KR"/>
          </w:rPr>
          <w:t>과</w:t>
        </w:r>
      </w:ins>
      <w:del w:id="3418" w:author="user" w:date="2021-03-22T13:11:00Z">
        <w:r w:rsidRPr="00ED4019" w:rsidDel="0091450A">
          <w:rPr>
            <w:rFonts w:ascii="Times New Roman" w:hAnsi="Times New Roman"/>
            <w:lang w:eastAsia="ko-KR"/>
          </w:rPr>
          <w:delText>와</w:delText>
        </w:r>
      </w:del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차분</w:t>
      </w:r>
      <w:r w:rsidRPr="00ED4019">
        <w:rPr>
          <w:rFonts w:ascii="Times New Roman" w:hAnsi="Times New Roman"/>
          <w:lang w:eastAsia="ko-KR"/>
        </w:rPr>
        <w:t>(</w:t>
      </w:r>
      <w:ins w:id="3419" w:author="user" w:date="2021-03-22T13:11:00Z">
        <w:r w:rsidR="0091450A">
          <w:rPr>
            <w:rFonts w:ascii="Times New Roman" w:hAnsi="Times New Roman" w:hint="eastAsia"/>
            <w:lang w:eastAsia="ko-KR"/>
          </w:rPr>
          <w:t>d</w:t>
        </w:r>
      </w:ins>
      <w:del w:id="3420" w:author="user" w:date="2021-03-22T13:11:00Z">
        <w:r w:rsidRPr="00ED4019" w:rsidDel="0091450A">
          <w:rPr>
            <w:rFonts w:ascii="Times New Roman" w:hAnsi="Times New Roman"/>
            <w:lang w:eastAsia="ko-KR"/>
          </w:rPr>
          <w:delText>D</w:delText>
        </w:r>
      </w:del>
      <w:r w:rsidRPr="00ED4019">
        <w:rPr>
          <w:rFonts w:ascii="Times New Roman" w:hAnsi="Times New Roman"/>
          <w:lang w:eastAsia="ko-KR"/>
        </w:rPr>
        <w:t>ifference)</w:t>
      </w:r>
      <w:r w:rsidRPr="00ED4019">
        <w:rPr>
          <w:rFonts w:ascii="Times New Roman" w:hAnsi="Times New Roman"/>
          <w:lang w:eastAsia="ko-KR"/>
        </w:rPr>
        <w:t>이다</w:t>
      </w:r>
      <w:r w:rsidRPr="00ED4019">
        <w:rPr>
          <w:rFonts w:ascii="Times New Roman" w:hAnsi="Times New Roman"/>
          <w:lang w:eastAsia="ko-KR"/>
        </w:rPr>
        <w:t>.</w:t>
      </w:r>
    </w:p>
    <w:p w14:paraId="55A75330" w14:textId="24931369" w:rsidR="00FD7B2A" w:rsidRPr="00ED4019" w:rsidRDefault="00FD7B2A">
      <w:pPr>
        <w:pStyle w:val="Compact"/>
        <w:numPr>
          <w:ilvl w:val="0"/>
          <w:numId w:val="11"/>
        </w:numPr>
        <w:jc w:val="both"/>
        <w:rPr>
          <w:rFonts w:ascii="Times New Roman" w:hAnsi="Times New Roman"/>
        </w:rPr>
        <w:pPrChange w:id="3421" w:author="제이펍 출판사" w:date="2021-03-14T15:57:00Z">
          <w:pPr>
            <w:pStyle w:val="Compact"/>
            <w:numPr>
              <w:numId w:val="11"/>
            </w:numPr>
            <w:tabs>
              <w:tab w:val="num" w:pos="0"/>
            </w:tabs>
            <w:ind w:left="480" w:hanging="480"/>
          </w:pPr>
        </w:pPrChange>
      </w:pPr>
      <w:r w:rsidRPr="00ED4019">
        <w:rPr>
          <w:rFonts w:ascii="Times New Roman" w:hAnsi="Times New Roman"/>
        </w:rPr>
        <w:t>지연</w:t>
      </w:r>
      <w:del w:id="3422" w:author="user" w:date="2021-03-22T13:11:00Z">
        <w:r w:rsidRPr="00ED4019" w:rsidDel="0091450A">
          <w:rPr>
            <w:rFonts w:ascii="Times New Roman" w:hAnsi="Times New Roman"/>
          </w:rPr>
          <w:delText>(Lag)</w:delText>
        </w:r>
      </w:del>
    </w:p>
    <w:p w14:paraId="0F2F38CC" w14:textId="2898EABC" w:rsidR="00FD7B2A" w:rsidRPr="00ED4019" w:rsidRDefault="00FD7B2A">
      <w:pPr>
        <w:jc w:val="both"/>
        <w:rPr>
          <w:rFonts w:ascii="Times New Roman" w:hAnsi="Times New Roman"/>
          <w:lang w:eastAsia="ko-KR"/>
        </w:rPr>
        <w:pPrChange w:id="3423" w:author="제이펍 출판사" w:date="2021-03-14T15:57:00Z">
          <w:pPr/>
        </w:pPrChange>
      </w:pPr>
      <w:r w:rsidRPr="00ED4019">
        <w:rPr>
          <w:rFonts w:ascii="Times New Roman" w:hAnsi="Times New Roman"/>
          <w:lang w:eastAsia="ko-KR"/>
        </w:rPr>
        <w:t>지연은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정해진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시간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동안</w:t>
      </w:r>
      <w:r w:rsidRPr="00ED4019">
        <w:rPr>
          <w:rFonts w:ascii="Times New Roman" w:hAnsi="Times New Roman" w:hint="eastAsia"/>
          <w:lang w:eastAsia="ko-KR"/>
        </w:rPr>
        <w:t>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데이터를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앞으로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당기거나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혹은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뒤로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밀어</w:t>
      </w:r>
      <w:r w:rsidRPr="00ED4019">
        <w:rPr>
          <w:rFonts w:ascii="Times New Roman" w:hAnsi="Times New Roman" w:hint="eastAsia"/>
          <w:lang w:eastAsia="ko-KR"/>
        </w:rPr>
        <w:t>낸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데이터를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말한다</w:t>
      </w:r>
      <w:r w:rsidRPr="00ED4019">
        <w:rPr>
          <w:rFonts w:ascii="Times New Roman" w:hAnsi="Times New Roman"/>
          <w:lang w:eastAsia="ko-KR"/>
        </w:rPr>
        <w:t xml:space="preserve">. </w:t>
      </w:r>
      <w:r w:rsidRPr="00ED4019">
        <w:rPr>
          <w:rFonts w:ascii="Times New Roman" w:hAnsi="Times New Roman"/>
          <w:lang w:eastAsia="ko-KR"/>
        </w:rPr>
        <w:t>지연은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데이터의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자기상관성</w:t>
      </w:r>
      <w:r w:rsidRPr="00ED4019">
        <w:rPr>
          <w:rFonts w:ascii="Times New Roman" w:hAnsi="Times New Roman"/>
          <w:lang w:eastAsia="ko-KR"/>
        </w:rPr>
        <w:t>(</w:t>
      </w:r>
      <w:ins w:id="3424" w:author="user" w:date="2021-03-22T13:12:00Z">
        <w:r w:rsidR="0091450A">
          <w:rPr>
            <w:rFonts w:ascii="Times New Roman" w:hAnsi="Times New Roman" w:hint="eastAsia"/>
            <w:lang w:eastAsia="ko-KR"/>
          </w:rPr>
          <w:t>a</w:t>
        </w:r>
      </w:ins>
      <w:del w:id="3425" w:author="user" w:date="2021-03-22T13:12:00Z">
        <w:r w:rsidRPr="00ED4019" w:rsidDel="0091450A">
          <w:rPr>
            <w:rFonts w:ascii="Times New Roman" w:hAnsi="Times New Roman"/>
            <w:lang w:eastAsia="ko-KR"/>
          </w:rPr>
          <w:delText>A</w:delText>
        </w:r>
      </w:del>
      <w:r w:rsidRPr="00ED4019">
        <w:rPr>
          <w:rFonts w:ascii="Times New Roman" w:hAnsi="Times New Roman"/>
          <w:lang w:eastAsia="ko-KR"/>
        </w:rPr>
        <w:t>utocorrelation)</w:t>
      </w:r>
      <w:r w:rsidRPr="00ED4019">
        <w:rPr>
          <w:rFonts w:ascii="Times New Roman" w:hAnsi="Times New Roman"/>
          <w:lang w:eastAsia="ko-KR"/>
        </w:rPr>
        <w:t>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측정하기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위해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필수적으로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필요한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데이</w:t>
      </w:r>
      <w:del w:id="3426" w:author="제이펍 출판사" w:date="2021-03-14T15:57:00Z">
        <w:r w:rsidRPr="00ED4019" w:rsidDel="00BF7861">
          <w:rPr>
            <w:rFonts w:ascii="Times New Roman" w:hAnsi="Times New Roman"/>
            <w:lang w:eastAsia="ko-KR"/>
          </w:rPr>
          <w:delText>터이다</w:delText>
        </w:r>
        <w:r w:rsidRPr="00ED4019" w:rsidDel="00BF7861">
          <w:rPr>
            <w:rFonts w:ascii="Times New Roman" w:hAnsi="Times New Roman"/>
            <w:lang w:eastAsia="ko-KR"/>
          </w:rPr>
          <w:delText>.</w:delText>
        </w:r>
      </w:del>
      <w:ins w:id="3427" w:author="제이펍 출판사" w:date="2021-03-14T15:57:00Z">
        <w:r w:rsidR="00BF7861" w:rsidRPr="00ED4019">
          <w:rPr>
            <w:rFonts w:ascii="Times New Roman" w:hAnsi="Times New Roman"/>
            <w:lang w:eastAsia="ko-KR"/>
          </w:rPr>
          <w:t>터다</w:t>
        </w:r>
        <w:r w:rsidR="00BF7861" w:rsidRPr="00ED4019">
          <w:rPr>
            <w:rFonts w:ascii="Times New Roman" w:hAnsi="Times New Roman"/>
            <w:lang w:eastAsia="ko-KR"/>
          </w:rPr>
          <w:t>.</w:t>
        </w:r>
      </w:ins>
      <w:r w:rsidRPr="00ED4019">
        <w:rPr>
          <w:rFonts w:ascii="Times New Roman" w:hAnsi="Times New Roman"/>
          <w:lang w:eastAsia="ko-KR"/>
        </w:rPr>
        <w:t xml:space="preserve"> </w:t>
      </w:r>
      <w:del w:id="3428" w:author="제이펍 출판사" w:date="2021-03-14T18:13:00Z">
        <w:r w:rsidRPr="00ED4019" w:rsidDel="003F5176">
          <w:rPr>
            <w:rFonts w:ascii="Times New Roman" w:hAnsi="Times New Roman" w:hint="eastAsia"/>
            <w:lang w:eastAsia="ko-KR"/>
          </w:rPr>
          <w:delText>아래의</w:delText>
        </w:r>
        <w:r w:rsidRPr="00ED4019" w:rsidDel="003F5176">
          <w:rPr>
            <w:rFonts w:ascii="Times New Roman" w:hAnsi="Times New Roman" w:hint="eastAsia"/>
            <w:lang w:eastAsia="ko-KR"/>
          </w:rPr>
          <w:delText xml:space="preserve"> </w:delText>
        </w:r>
        <w:r w:rsidRPr="00ED4019" w:rsidDel="003F5176">
          <w:rPr>
            <w:rFonts w:ascii="Times New Roman" w:hAnsi="Times New Roman" w:hint="eastAsia"/>
            <w:lang w:eastAsia="ko-KR"/>
          </w:rPr>
          <w:delText>그림</w:delText>
        </w:r>
      </w:del>
      <w:ins w:id="3429" w:author="제이펍 출판사" w:date="2021-03-14T18:13:00Z">
        <w:r w:rsidR="003F5176">
          <w:rPr>
            <w:rFonts w:ascii="Times New Roman" w:hAnsi="Times New Roman" w:hint="eastAsia"/>
            <w:lang w:eastAsia="ko-KR"/>
          </w:rPr>
          <w:t>다음의</w:t>
        </w:r>
        <w:r w:rsidR="003F5176">
          <w:rPr>
            <w:rFonts w:ascii="Times New Roman" w:hAnsi="Times New Roman" w:hint="eastAsia"/>
            <w:lang w:eastAsia="ko-KR"/>
          </w:rPr>
          <w:t xml:space="preserve"> </w:t>
        </w:r>
        <w:r w:rsidR="003F5176">
          <w:rPr>
            <w:rFonts w:ascii="Times New Roman" w:hAnsi="Times New Roman" w:hint="eastAsia"/>
            <w:lang w:eastAsia="ko-KR"/>
          </w:rPr>
          <w:t>그림</w:t>
        </w:r>
      </w:ins>
      <w:r w:rsidRPr="00ED4019">
        <w:rPr>
          <w:rFonts w:ascii="Times New Roman" w:hAnsi="Times New Roman" w:hint="eastAsia"/>
          <w:lang w:eastAsia="ko-KR"/>
        </w:rPr>
        <w:t>처럼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지연</w:t>
      </w:r>
      <w:r w:rsidRPr="00ED4019">
        <w:rPr>
          <w:rFonts w:ascii="Times New Roman" w:hAnsi="Times New Roman"/>
          <w:lang w:eastAsia="ko-KR"/>
        </w:rPr>
        <w:t xml:space="preserve"> 1</w:t>
      </w:r>
      <w:r w:rsidRPr="00ED4019">
        <w:rPr>
          <w:rFonts w:ascii="Times New Roman" w:hAnsi="Times New Roman"/>
          <w:lang w:eastAsia="ko-KR"/>
        </w:rPr>
        <w:t>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데이터는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원본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데이터에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시간</w:t>
      </w:r>
      <w:r w:rsidRPr="00ED4019">
        <w:rPr>
          <w:rFonts w:ascii="Times New Roman" w:hAnsi="Times New Roman"/>
          <w:lang w:eastAsia="ko-KR"/>
        </w:rPr>
        <w:t xml:space="preserve"> period 1</w:t>
      </w:r>
      <w:r w:rsidRPr="00ED4019">
        <w:rPr>
          <w:rFonts w:ascii="Times New Roman" w:hAnsi="Times New Roman"/>
          <w:lang w:eastAsia="ko-KR"/>
        </w:rPr>
        <w:t>만큼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지연</w:t>
      </w:r>
      <w:r w:rsidRPr="00ED4019">
        <w:rPr>
          <w:rFonts w:ascii="Times New Roman" w:hAnsi="Times New Roman"/>
          <w:lang w:eastAsia="ko-KR"/>
        </w:rPr>
        <w:t>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데이터</w:t>
      </w:r>
      <w:r w:rsidRPr="00ED4019">
        <w:rPr>
          <w:rFonts w:ascii="Times New Roman" w:hAnsi="Times New Roman" w:hint="eastAsia"/>
          <w:lang w:eastAsia="ko-KR"/>
        </w:rPr>
        <w:t>이고</w:t>
      </w:r>
      <w:ins w:id="3430" w:author="user" w:date="2021-03-22T13:12:00Z">
        <w:r w:rsidR="0091450A">
          <w:rPr>
            <w:rFonts w:ascii="Times New Roman" w:hAnsi="Times New Roman" w:hint="eastAsia"/>
            <w:lang w:eastAsia="ko-KR"/>
          </w:rPr>
          <w:t>,</w:t>
        </w:r>
      </w:ins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지연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2</w:t>
      </w:r>
      <w:r w:rsidRPr="00ED4019">
        <w:rPr>
          <w:rFonts w:ascii="Times New Roman" w:hAnsi="Times New Roman" w:hint="eastAsia"/>
          <w:lang w:eastAsia="ko-KR"/>
        </w:rPr>
        <w:t>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데이터는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원본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데이터에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시간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period 2</w:t>
      </w:r>
      <w:r w:rsidRPr="00ED4019">
        <w:rPr>
          <w:rFonts w:ascii="Times New Roman" w:hAnsi="Times New Roman" w:hint="eastAsia"/>
          <w:lang w:eastAsia="ko-KR"/>
        </w:rPr>
        <w:t>만큼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지연된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데이</w:t>
      </w:r>
      <w:del w:id="3431" w:author="제이펍 출판사" w:date="2021-03-14T15:57:00Z">
        <w:r w:rsidRPr="00ED4019" w:rsidDel="00BF7861">
          <w:rPr>
            <w:rFonts w:ascii="Times New Roman" w:hAnsi="Times New Roman" w:hint="eastAsia"/>
            <w:lang w:eastAsia="ko-KR"/>
          </w:rPr>
          <w:delText>터이다</w:delText>
        </w:r>
        <w:r w:rsidRPr="00ED4019" w:rsidDel="00BF7861">
          <w:rPr>
            <w:rFonts w:ascii="Times New Roman" w:hAnsi="Times New Roman" w:hint="eastAsia"/>
            <w:lang w:eastAsia="ko-KR"/>
          </w:rPr>
          <w:delText>.</w:delText>
        </w:r>
      </w:del>
      <w:ins w:id="3432" w:author="제이펍 출판사" w:date="2021-03-14T15:57:00Z">
        <w:r w:rsidR="00BF7861" w:rsidRPr="00ED4019">
          <w:rPr>
            <w:rFonts w:ascii="Times New Roman" w:hAnsi="Times New Roman" w:hint="eastAsia"/>
            <w:lang w:eastAsia="ko-KR"/>
          </w:rPr>
          <w:t>터다</w:t>
        </w:r>
        <w:r w:rsidR="00BF7861" w:rsidRPr="00ED4019">
          <w:rPr>
            <w:rFonts w:ascii="Times New Roman" w:hAnsi="Times New Roman" w:hint="eastAsia"/>
            <w:lang w:eastAsia="ko-KR"/>
          </w:rPr>
          <w:t>.</w:t>
        </w:r>
      </w:ins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지연</w:t>
      </w:r>
      <w:r w:rsidRPr="00ED4019">
        <w:rPr>
          <w:rFonts w:ascii="Times New Roman" w:hAnsi="Times New Roman" w:hint="eastAsia"/>
          <w:lang w:eastAsia="ko-KR"/>
        </w:rPr>
        <w:t>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Style w:val="VerbatimChar"/>
          <w:rFonts w:ascii="Times New Roman" w:hAnsi="Times New Roman"/>
          <w:lang w:eastAsia="ko-KR"/>
        </w:rPr>
        <w:t>lag()</w:t>
      </w:r>
      <w:r w:rsidRPr="00ED4019">
        <w:rPr>
          <w:rFonts w:ascii="Times New Roman" w:hAnsi="Times New Roman"/>
          <w:lang w:eastAsia="ko-KR"/>
        </w:rPr>
        <w:t>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통해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쉽게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만들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수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있다</w:t>
      </w:r>
      <w:r w:rsidRPr="00ED4019">
        <w:rPr>
          <w:rFonts w:ascii="Times New Roman" w:hAnsi="Times New Roman" w:hint="eastAsia"/>
          <w:lang w:eastAsia="ko-KR"/>
        </w:rPr>
        <w:t>.</w:t>
      </w:r>
    </w:p>
    <w:p w14:paraId="21A2B437" w14:textId="77777777" w:rsidR="00FD7B2A" w:rsidRPr="00ED4019" w:rsidRDefault="00FD7B2A">
      <w:pPr>
        <w:pStyle w:val="a0"/>
        <w:keepNext/>
        <w:jc w:val="both"/>
        <w:rPr>
          <w:rFonts w:ascii="Times New Roman" w:hAnsi="Times New Roman"/>
        </w:rPr>
        <w:pPrChange w:id="3433" w:author="제이펍 출판사" w:date="2021-03-14T15:57:00Z">
          <w:pPr>
            <w:pStyle w:val="a0"/>
            <w:keepNext/>
          </w:pPr>
        </w:pPrChange>
      </w:pPr>
      <w:r w:rsidRPr="00ED4019">
        <w:rPr>
          <w:rFonts w:ascii="Times New Roman" w:hAnsi="Times New Roman"/>
          <w:noProof/>
          <w:lang w:eastAsia="ko-KR"/>
        </w:rPr>
        <w:drawing>
          <wp:inline distT="0" distB="0" distL="0" distR="0" wp14:anchorId="7BD4B2AC" wp14:editId="29D76F57">
            <wp:extent cx="5925312" cy="2017776"/>
            <wp:effectExtent l="0" t="0" r="0" b="0"/>
            <wp:docPr id="7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" descr="lag.jpg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5312" cy="20177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9E86E1B" w14:textId="77777777" w:rsidR="00FD7B2A" w:rsidRPr="00ED4019" w:rsidRDefault="00FD7B2A">
      <w:pPr>
        <w:pStyle w:val="a6"/>
        <w:jc w:val="both"/>
        <w:rPr>
          <w:rFonts w:ascii="Times New Roman" w:hAnsi="Times New Roman"/>
        </w:rPr>
        <w:pPrChange w:id="3434" w:author="제이펍 출판사" w:date="2021-03-14T15:57:00Z">
          <w:pPr>
            <w:pStyle w:val="a6"/>
          </w:pPr>
        </w:pPrChange>
      </w:pPr>
      <w:commentRangeStart w:id="3435"/>
      <w:r w:rsidRPr="00ED4019">
        <w:rPr>
          <w:rFonts w:ascii="Times New Roman" w:hAnsi="Times New Roman" w:hint="eastAsia"/>
        </w:rPr>
        <w:t>그림</w:t>
      </w:r>
      <w:r w:rsidRPr="00ED4019">
        <w:rPr>
          <w:rFonts w:ascii="Times New Roman" w:hAnsi="Times New Roman" w:hint="eastAsia"/>
        </w:rPr>
        <w:t xml:space="preserve"> </w:t>
      </w:r>
      <w:r w:rsidRPr="00ED4019">
        <w:rPr>
          <w:rFonts w:ascii="Times New Roman" w:hAnsi="Times New Roman"/>
        </w:rPr>
        <w:t>5-5</w:t>
      </w:r>
      <w:commentRangeEnd w:id="3435"/>
      <w:r w:rsidR="0091450A">
        <w:rPr>
          <w:rStyle w:val="af3"/>
          <w:i w:val="0"/>
        </w:rPr>
        <w:commentReference w:id="3435"/>
      </w:r>
    </w:p>
    <w:p w14:paraId="64D4F0A0" w14:textId="77777777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3436" w:author="제이펍 출판사" w:date="2021-03-14T15:57:00Z">
          <w:pPr>
            <w:pStyle w:val="SourceCode"/>
          </w:pPr>
        </w:pPrChange>
      </w:pPr>
      <w:r w:rsidRPr="00ED4019">
        <w:rPr>
          <w:rStyle w:val="NormalTok"/>
          <w:rFonts w:ascii="Times New Roman" w:hAnsi="Times New Roman"/>
        </w:rPr>
        <w:t xml:space="preserve">students </w:t>
      </w:r>
      <w:r w:rsidRPr="00ED4019">
        <w:rPr>
          <w:rStyle w:val="SpecialCharTok"/>
          <w:rFonts w:ascii="Times New Roman" w:hAnsi="Times New Roman"/>
        </w:rPr>
        <w:t>%&gt;%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</w:t>
      </w:r>
      <w:r w:rsidRPr="00ED4019">
        <w:rPr>
          <w:rStyle w:val="FunctionTok"/>
          <w:rFonts w:ascii="Times New Roman" w:hAnsi="Times New Roman"/>
        </w:rPr>
        <w:t>mutate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AttributeTok"/>
          <w:rFonts w:ascii="Times New Roman" w:hAnsi="Times New Roman"/>
        </w:rPr>
        <w:t>lag1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unctionTok"/>
          <w:rFonts w:ascii="Times New Roman" w:hAnsi="Times New Roman"/>
        </w:rPr>
        <w:t>lag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NormalTok"/>
          <w:rFonts w:ascii="Times New Roman" w:hAnsi="Times New Roman"/>
        </w:rPr>
        <w:t>학생수계</w:t>
      </w:r>
      <w:r w:rsidRPr="00ED4019">
        <w:rPr>
          <w:rStyle w:val="NormalTok"/>
          <w:rFonts w:ascii="Times New Roman" w:hAnsi="Times New Roman"/>
        </w:rPr>
        <w:t xml:space="preserve">, </w:t>
      </w:r>
      <w:r w:rsidRPr="00ED4019">
        <w:rPr>
          <w:rStyle w:val="DecValTok"/>
          <w:rFonts w:ascii="Times New Roman" w:hAnsi="Times New Roman"/>
        </w:rPr>
        <w:t>1</w:t>
      </w:r>
      <w:r w:rsidRPr="00ED4019">
        <w:rPr>
          <w:rStyle w:val="NormalTok"/>
          <w:rFonts w:ascii="Times New Roman" w:hAnsi="Times New Roman"/>
        </w:rPr>
        <w:t xml:space="preserve">), 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       </w:t>
      </w:r>
      <w:r w:rsidRPr="00ED4019">
        <w:rPr>
          <w:rStyle w:val="AttributeTok"/>
          <w:rFonts w:ascii="Times New Roman" w:hAnsi="Times New Roman"/>
        </w:rPr>
        <w:t>lag3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unctionTok"/>
          <w:rFonts w:ascii="Times New Roman" w:hAnsi="Times New Roman"/>
        </w:rPr>
        <w:t>lag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NormalTok"/>
          <w:rFonts w:ascii="Times New Roman" w:hAnsi="Times New Roman"/>
        </w:rPr>
        <w:t>학생수계</w:t>
      </w:r>
      <w:r w:rsidRPr="00ED4019">
        <w:rPr>
          <w:rStyle w:val="NormalTok"/>
          <w:rFonts w:ascii="Times New Roman" w:hAnsi="Times New Roman"/>
        </w:rPr>
        <w:t xml:space="preserve">, </w:t>
      </w:r>
      <w:r w:rsidRPr="00ED4019">
        <w:rPr>
          <w:rStyle w:val="DecValTok"/>
          <w:rFonts w:ascii="Times New Roman" w:hAnsi="Times New Roman"/>
        </w:rPr>
        <w:t>3</w:t>
      </w:r>
      <w:r w:rsidRPr="00ED4019">
        <w:rPr>
          <w:rStyle w:val="NormalTok"/>
          <w:rFonts w:ascii="Times New Roman" w:hAnsi="Times New Roman"/>
        </w:rPr>
        <w:t xml:space="preserve">)) </w:t>
      </w:r>
      <w:r w:rsidRPr="00ED4019">
        <w:rPr>
          <w:rStyle w:val="SpecialCharTok"/>
          <w:rFonts w:ascii="Times New Roman" w:hAnsi="Times New Roman"/>
        </w:rPr>
        <w:t>%&gt;%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</w:t>
      </w:r>
      <w:r w:rsidRPr="00ED4019">
        <w:rPr>
          <w:rStyle w:val="FunctionTok"/>
          <w:rFonts w:ascii="Times New Roman" w:hAnsi="Times New Roman"/>
        </w:rPr>
        <w:t>select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NormalTok"/>
          <w:rFonts w:ascii="Times New Roman" w:hAnsi="Times New Roman"/>
        </w:rPr>
        <w:t>연도</w:t>
      </w:r>
      <w:r w:rsidRPr="00ED4019">
        <w:rPr>
          <w:rStyle w:val="NormalTok"/>
          <w:rFonts w:ascii="Times New Roman" w:hAnsi="Times New Roman"/>
        </w:rPr>
        <w:t xml:space="preserve">, </w:t>
      </w:r>
      <w:r w:rsidRPr="00ED4019">
        <w:rPr>
          <w:rStyle w:val="NormalTok"/>
          <w:rFonts w:ascii="Times New Roman" w:hAnsi="Times New Roman"/>
        </w:rPr>
        <w:t>학생수계</w:t>
      </w:r>
      <w:r w:rsidRPr="00ED4019">
        <w:rPr>
          <w:rStyle w:val="NormalTok"/>
          <w:rFonts w:ascii="Times New Roman" w:hAnsi="Times New Roman"/>
        </w:rPr>
        <w:t xml:space="preserve">, lag1, lag3) </w:t>
      </w:r>
      <w:r w:rsidRPr="00ED4019">
        <w:rPr>
          <w:rStyle w:val="SpecialCharTok"/>
          <w:rFonts w:ascii="Times New Roman" w:hAnsi="Times New Roman"/>
        </w:rPr>
        <w:t>%&gt;%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</w:t>
      </w:r>
      <w:r w:rsidRPr="00ED4019">
        <w:rPr>
          <w:rStyle w:val="FunctionTok"/>
          <w:rFonts w:ascii="Times New Roman" w:hAnsi="Times New Roman"/>
        </w:rPr>
        <w:t>head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DecValTok"/>
          <w:rFonts w:ascii="Times New Roman" w:hAnsi="Times New Roman"/>
        </w:rPr>
        <w:t>10</w:t>
      </w:r>
      <w:r w:rsidRPr="00ED4019">
        <w:rPr>
          <w:rStyle w:val="NormalTok"/>
          <w:rFonts w:ascii="Times New Roman" w:hAnsi="Times New Roman"/>
        </w:rPr>
        <w:t>)</w:t>
      </w:r>
    </w:p>
    <w:p w14:paraId="58201CD7" w14:textId="36DB3679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3437" w:author="제이펍 출판사" w:date="2021-03-14T15:57:00Z">
          <w:pPr>
            <w:pStyle w:val="SourceCode"/>
          </w:pPr>
        </w:pPrChange>
      </w:pPr>
      <w:r w:rsidRPr="00ED4019">
        <w:rPr>
          <w:rStyle w:val="VerbatimChar"/>
          <w:rFonts w:ascii="Times New Roman" w:hAnsi="Times New Roman"/>
        </w:rPr>
        <w:lastRenderedPageBreak/>
        <w:t xml:space="preserve"># A tibble: 10 </w:t>
      </w:r>
      <w:ins w:id="3438" w:author="user" w:date="2021-03-22T13:13:00Z">
        <w:r w:rsidR="00CE0334">
          <w:rPr>
            <w:rStyle w:val="VerbatimChar"/>
            <w:rFonts w:ascii="맑은 고딕" w:eastAsia="맑은 고딕" w:hAnsi="맑은 고딕" w:hint="eastAsia"/>
          </w:rPr>
          <w:t>×</w:t>
        </w:r>
      </w:ins>
      <w:del w:id="3439" w:author="user" w:date="2021-03-22T13:13:00Z">
        <w:r w:rsidRPr="00ED4019" w:rsidDel="00CE0334">
          <w:rPr>
            <w:rStyle w:val="VerbatimChar"/>
            <w:rFonts w:ascii="Times New Roman" w:hAnsi="Times New Roman"/>
          </w:rPr>
          <w:delText>x</w:delText>
        </w:r>
      </w:del>
      <w:r w:rsidRPr="00ED4019">
        <w:rPr>
          <w:rStyle w:val="VerbatimChar"/>
          <w:rFonts w:ascii="Times New Roman" w:hAnsi="Times New Roman"/>
        </w:rPr>
        <w:t xml:space="preserve"> 4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   </w:t>
      </w:r>
      <w:r w:rsidRPr="00ED4019">
        <w:rPr>
          <w:rStyle w:val="VerbatimChar"/>
          <w:rFonts w:ascii="Times New Roman" w:hAnsi="Times New Roman"/>
        </w:rPr>
        <w:t>연도</w:t>
      </w:r>
      <w:r w:rsidRPr="00ED4019">
        <w:rPr>
          <w:rStyle w:val="VerbatimChar"/>
          <w:rFonts w:ascii="Times New Roman" w:hAnsi="Times New Roman"/>
        </w:rPr>
        <w:t xml:space="preserve">       </w:t>
      </w:r>
      <w:r w:rsidRPr="00ED4019">
        <w:rPr>
          <w:rStyle w:val="VerbatimChar"/>
          <w:rFonts w:ascii="Times New Roman" w:hAnsi="Times New Roman"/>
        </w:rPr>
        <w:t>학생수계</w:t>
      </w:r>
      <w:r w:rsidRPr="00ED4019">
        <w:rPr>
          <w:rStyle w:val="VerbatimChar"/>
          <w:rFonts w:ascii="Times New Roman" w:hAnsi="Times New Roman"/>
        </w:rPr>
        <w:t xml:space="preserve">    lag1    lag3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   &lt;date&gt;        &lt;dbl&gt;   &lt;dbl&gt;   &lt;dbl&gt;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 1 1999-01-01  8658358      NA      NA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 2 2000-01-01  8535867 8658358      NA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 3 2001-01-01  8414423 8535867      NA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 4 2002-01-01  8361933 8414423 8658358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 5 2003-01-01  8379775 8361933 8535867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 6 2004-01-01  8371630 8379775 8414423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 7 2005-01-01  8371421 8371630 8361933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 8 2006-01-01  8354891 8371421 8379775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 9 2007-01-01  8309932 8354891 8371630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10 2008-01-01  8187782 8309932 8371421</w:t>
      </w:r>
    </w:p>
    <w:p w14:paraId="62FF4177" w14:textId="77777777" w:rsidR="00FD7B2A" w:rsidRDefault="00FD7B2A">
      <w:pPr>
        <w:pStyle w:val="comment"/>
        <w:jc w:val="both"/>
        <w:pPrChange w:id="3440" w:author="제이펍 출판사" w:date="2021-03-14T15:57:00Z">
          <w:pPr>
            <w:pStyle w:val="comment"/>
          </w:pPr>
        </w:pPrChange>
      </w:pPr>
      <w:r>
        <w:t>코드 설명</w:t>
      </w:r>
    </w:p>
    <w:p w14:paraId="757F5881" w14:textId="77777777" w:rsidR="00FD7B2A" w:rsidRDefault="00FD7B2A">
      <w:pPr>
        <w:pStyle w:val="comment"/>
        <w:numPr>
          <w:ilvl w:val="0"/>
          <w:numId w:val="22"/>
        </w:numPr>
        <w:jc w:val="both"/>
        <w:rPr>
          <w:lang w:eastAsia="ko-KR"/>
        </w:rPr>
        <w:pPrChange w:id="3441" w:author="제이펍 출판사" w:date="2021-03-14T15:57:00Z">
          <w:pPr>
            <w:pStyle w:val="comment"/>
            <w:numPr>
              <w:numId w:val="22"/>
            </w:numPr>
            <w:ind w:left="840" w:hanging="360"/>
          </w:pPr>
        </w:pPrChange>
      </w:pPr>
      <w:r w:rsidRPr="00ED4019">
        <w:rPr>
          <w:rStyle w:val="VerbatimChar"/>
          <w:rFonts w:ascii="Times New Roman" w:hAnsi="Times New Roman"/>
          <w:lang w:eastAsia="ko-KR"/>
        </w:rPr>
        <w:t>lag()</w:t>
      </w:r>
      <w:r>
        <w:rPr>
          <w:lang w:eastAsia="ko-KR"/>
        </w:rPr>
        <w:t>를 이용하여 lag1 열을 생성하는데 students의 ‘학생수계’ 열의 1차 지연 데이터(</w:t>
      </w:r>
      <w:r w:rsidRPr="00ED4019">
        <w:rPr>
          <w:rStyle w:val="VerbatimChar"/>
          <w:rFonts w:ascii="Times New Roman" w:hAnsi="Times New Roman"/>
          <w:lang w:eastAsia="ko-KR"/>
        </w:rPr>
        <w:t>lag(</w:t>
      </w:r>
      <w:r w:rsidRPr="00ED4019">
        <w:rPr>
          <w:rStyle w:val="VerbatimChar"/>
          <w:rFonts w:ascii="Times New Roman" w:hAnsi="Times New Roman"/>
          <w:lang w:eastAsia="ko-KR"/>
        </w:rPr>
        <w:t>학생수계</w:t>
      </w:r>
      <w:r w:rsidRPr="00ED4019">
        <w:rPr>
          <w:rStyle w:val="VerbatimChar"/>
          <w:rFonts w:ascii="Times New Roman" w:hAnsi="Times New Roman"/>
          <w:lang w:eastAsia="ko-KR"/>
        </w:rPr>
        <w:t>, 1)</w:t>
      </w:r>
      <w:r>
        <w:rPr>
          <w:lang w:eastAsia="ko-KR"/>
        </w:rPr>
        <w:t>)를 사용</w:t>
      </w:r>
    </w:p>
    <w:p w14:paraId="31734ABE" w14:textId="77777777" w:rsidR="00FD7B2A" w:rsidRDefault="00FD7B2A">
      <w:pPr>
        <w:pStyle w:val="comment"/>
        <w:numPr>
          <w:ilvl w:val="0"/>
          <w:numId w:val="22"/>
        </w:numPr>
        <w:jc w:val="both"/>
        <w:rPr>
          <w:lang w:eastAsia="ko-KR"/>
        </w:rPr>
        <w:pPrChange w:id="3442" w:author="제이펍 출판사" w:date="2021-03-14T15:57:00Z">
          <w:pPr>
            <w:pStyle w:val="comment"/>
            <w:numPr>
              <w:numId w:val="22"/>
            </w:numPr>
            <w:ind w:left="840" w:hanging="360"/>
          </w:pPr>
        </w:pPrChange>
      </w:pPr>
      <w:r w:rsidRPr="00ED4019">
        <w:rPr>
          <w:rStyle w:val="VerbatimChar"/>
          <w:rFonts w:ascii="Times New Roman" w:hAnsi="Times New Roman"/>
          <w:lang w:eastAsia="ko-KR"/>
        </w:rPr>
        <w:t>lag()</w:t>
      </w:r>
      <w:r>
        <w:rPr>
          <w:lang w:eastAsia="ko-KR"/>
        </w:rPr>
        <w:t>를 이용하여 lag3 열을 생성하는데 students의 ‘학생수계’ 열의 3차 지연 데이터(</w:t>
      </w:r>
      <w:r w:rsidRPr="00ED4019">
        <w:rPr>
          <w:rStyle w:val="VerbatimChar"/>
          <w:rFonts w:ascii="Times New Roman" w:hAnsi="Times New Roman"/>
          <w:lang w:eastAsia="ko-KR"/>
        </w:rPr>
        <w:t>lag(</w:t>
      </w:r>
      <w:r w:rsidRPr="00ED4019">
        <w:rPr>
          <w:rStyle w:val="VerbatimChar"/>
          <w:rFonts w:ascii="Times New Roman" w:hAnsi="Times New Roman"/>
          <w:lang w:eastAsia="ko-KR"/>
        </w:rPr>
        <w:t>학생수계</w:t>
      </w:r>
      <w:r w:rsidRPr="00ED4019">
        <w:rPr>
          <w:rStyle w:val="VerbatimChar"/>
          <w:rFonts w:ascii="Times New Roman" w:hAnsi="Times New Roman"/>
          <w:lang w:eastAsia="ko-KR"/>
        </w:rPr>
        <w:t>, 3)</w:t>
      </w:r>
      <w:r>
        <w:rPr>
          <w:lang w:eastAsia="ko-KR"/>
        </w:rPr>
        <w:t>)를 사용</w:t>
      </w:r>
    </w:p>
    <w:p w14:paraId="2F073ADC" w14:textId="77777777" w:rsidR="00FD7B2A" w:rsidRPr="00ED4019" w:rsidRDefault="00FD7B2A">
      <w:pPr>
        <w:jc w:val="both"/>
        <w:rPr>
          <w:rFonts w:ascii="Times New Roman" w:hAnsi="Times New Roman"/>
          <w:lang w:eastAsia="ko-KR"/>
        </w:rPr>
        <w:pPrChange w:id="3443" w:author="제이펍 출판사" w:date="2021-03-14T15:57:00Z">
          <w:pPr/>
        </w:pPrChange>
      </w:pPr>
      <w:r w:rsidRPr="00ED4019">
        <w:rPr>
          <w:rStyle w:val="VerbatimChar"/>
          <w:rFonts w:ascii="Times New Roman" w:hAnsi="Times New Roman"/>
          <w:lang w:eastAsia="ko-KR"/>
        </w:rPr>
        <w:t>timetk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패키지에서도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Style w:val="VerbatimChar"/>
          <w:rFonts w:ascii="Times New Roman" w:hAnsi="Times New Roman"/>
          <w:lang w:eastAsia="ko-KR"/>
        </w:rPr>
        <w:t>lag()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함수와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유사한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함수인</w:t>
      </w:r>
      <w:r w:rsidRPr="00ED4019">
        <w:rPr>
          <w:rFonts w:ascii="Times New Roman" w:hAnsi="Times New Roman"/>
          <w:lang w:eastAsia="ko-KR"/>
        </w:rPr>
        <w:t xml:space="preserve"> lag_vec() </w:t>
      </w:r>
      <w:r w:rsidRPr="00ED4019">
        <w:rPr>
          <w:rFonts w:ascii="Times New Roman" w:hAnsi="Times New Roman"/>
          <w:lang w:eastAsia="ko-KR"/>
        </w:rPr>
        <w:t>함수를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제공한다</w:t>
      </w:r>
      <w:r w:rsidRPr="00ED4019">
        <w:rPr>
          <w:rFonts w:ascii="Times New Roman" w:hAnsi="Times New Roman"/>
          <w:lang w:eastAsia="ko-KR"/>
        </w:rPr>
        <w:t>.</w:t>
      </w:r>
    </w:p>
    <w:p w14:paraId="4369C99C" w14:textId="77777777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3444" w:author="제이펍 출판사" w:date="2021-03-14T15:57:00Z">
          <w:pPr>
            <w:pStyle w:val="SourceCode"/>
          </w:pPr>
        </w:pPrChange>
      </w:pPr>
      <w:proofErr w:type="gramStart"/>
      <w:r w:rsidRPr="00ED4019">
        <w:rPr>
          <w:rStyle w:val="FunctionTok"/>
          <w:rFonts w:ascii="Times New Roman" w:hAnsi="Times New Roman"/>
        </w:rPr>
        <w:t>library</w:t>
      </w:r>
      <w:r w:rsidRPr="00ED4019">
        <w:rPr>
          <w:rStyle w:val="NormalTok"/>
          <w:rFonts w:ascii="Times New Roman" w:hAnsi="Times New Roman"/>
        </w:rPr>
        <w:t>(</w:t>
      </w:r>
      <w:proofErr w:type="gramEnd"/>
      <w:r w:rsidRPr="00ED4019">
        <w:rPr>
          <w:rStyle w:val="NormalTok"/>
          <w:rFonts w:ascii="Times New Roman" w:hAnsi="Times New Roman"/>
        </w:rPr>
        <w:t>timetk)</w:t>
      </w:r>
    </w:p>
    <w:p w14:paraId="4C684EA5" w14:textId="77777777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3445" w:author="제이펍 출판사" w:date="2021-03-14T15:57:00Z">
          <w:pPr>
            <w:pStyle w:val="SourceCode"/>
          </w:pPr>
        </w:pPrChange>
      </w:pPr>
      <w:r w:rsidRPr="00ED4019">
        <w:rPr>
          <w:rStyle w:val="NormalTok"/>
          <w:rFonts w:ascii="Times New Roman" w:hAnsi="Times New Roman"/>
        </w:rPr>
        <w:t xml:space="preserve">students </w:t>
      </w:r>
      <w:r w:rsidRPr="00ED4019">
        <w:rPr>
          <w:rStyle w:val="SpecialCharTok"/>
          <w:rFonts w:ascii="Times New Roman" w:hAnsi="Times New Roman"/>
        </w:rPr>
        <w:t>%&gt;%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</w:t>
      </w:r>
      <w:r w:rsidRPr="00ED4019">
        <w:rPr>
          <w:rStyle w:val="FunctionTok"/>
          <w:rFonts w:ascii="Times New Roman" w:hAnsi="Times New Roman"/>
        </w:rPr>
        <w:t>mutate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AttributeTok"/>
          <w:rFonts w:ascii="Times New Roman" w:hAnsi="Times New Roman"/>
        </w:rPr>
        <w:t>lag1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unctionTok"/>
          <w:rFonts w:ascii="Times New Roman" w:hAnsi="Times New Roman"/>
        </w:rPr>
        <w:t>lag_vec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NormalTok"/>
          <w:rFonts w:ascii="Times New Roman" w:hAnsi="Times New Roman"/>
        </w:rPr>
        <w:t>학생수계</w:t>
      </w:r>
      <w:r w:rsidRPr="00ED4019">
        <w:rPr>
          <w:rStyle w:val="NormalTok"/>
          <w:rFonts w:ascii="Times New Roman" w:hAnsi="Times New Roman"/>
        </w:rPr>
        <w:t xml:space="preserve">, </w:t>
      </w:r>
      <w:r w:rsidRPr="00ED4019">
        <w:rPr>
          <w:rStyle w:val="AttributeTok"/>
          <w:rFonts w:ascii="Times New Roman" w:hAnsi="Times New Roman"/>
        </w:rPr>
        <w:t>lag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DecValTok"/>
          <w:rFonts w:ascii="Times New Roman" w:hAnsi="Times New Roman"/>
        </w:rPr>
        <w:t>1</w:t>
      </w:r>
      <w:r w:rsidRPr="00ED4019">
        <w:rPr>
          <w:rStyle w:val="NormalTok"/>
          <w:rFonts w:ascii="Times New Roman" w:hAnsi="Times New Roman"/>
        </w:rPr>
        <w:t xml:space="preserve">), 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       </w:t>
      </w:r>
      <w:r w:rsidRPr="00ED4019">
        <w:rPr>
          <w:rStyle w:val="AttributeTok"/>
          <w:rFonts w:ascii="Times New Roman" w:hAnsi="Times New Roman"/>
        </w:rPr>
        <w:t>lag3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unctionTok"/>
          <w:rFonts w:ascii="Times New Roman" w:hAnsi="Times New Roman"/>
        </w:rPr>
        <w:t>lag_vec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NormalTok"/>
          <w:rFonts w:ascii="Times New Roman" w:hAnsi="Times New Roman"/>
        </w:rPr>
        <w:t>학생수계</w:t>
      </w:r>
      <w:r w:rsidRPr="00ED4019">
        <w:rPr>
          <w:rStyle w:val="NormalTok"/>
          <w:rFonts w:ascii="Times New Roman" w:hAnsi="Times New Roman"/>
        </w:rPr>
        <w:t xml:space="preserve">, </w:t>
      </w:r>
      <w:r w:rsidRPr="00ED4019">
        <w:rPr>
          <w:rStyle w:val="AttributeTok"/>
          <w:rFonts w:ascii="Times New Roman" w:hAnsi="Times New Roman"/>
        </w:rPr>
        <w:t>lag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DecValTok"/>
          <w:rFonts w:ascii="Times New Roman" w:hAnsi="Times New Roman"/>
        </w:rPr>
        <w:t>3</w:t>
      </w:r>
      <w:r w:rsidRPr="00ED4019">
        <w:rPr>
          <w:rStyle w:val="NormalTok"/>
          <w:rFonts w:ascii="Times New Roman" w:hAnsi="Times New Roman"/>
        </w:rPr>
        <w:t xml:space="preserve">)) </w:t>
      </w:r>
      <w:r w:rsidRPr="00ED4019">
        <w:rPr>
          <w:rStyle w:val="SpecialCharTok"/>
          <w:rFonts w:ascii="Times New Roman" w:hAnsi="Times New Roman"/>
        </w:rPr>
        <w:t>%&gt;%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</w:t>
      </w:r>
      <w:r w:rsidRPr="00ED4019">
        <w:rPr>
          <w:rStyle w:val="FunctionTok"/>
          <w:rFonts w:ascii="Times New Roman" w:hAnsi="Times New Roman"/>
        </w:rPr>
        <w:t>select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NormalTok"/>
          <w:rFonts w:ascii="Times New Roman" w:hAnsi="Times New Roman"/>
        </w:rPr>
        <w:t>연도</w:t>
      </w:r>
      <w:r w:rsidRPr="00ED4019">
        <w:rPr>
          <w:rStyle w:val="NormalTok"/>
          <w:rFonts w:ascii="Times New Roman" w:hAnsi="Times New Roman"/>
        </w:rPr>
        <w:t xml:space="preserve">, </w:t>
      </w:r>
      <w:r w:rsidRPr="00ED4019">
        <w:rPr>
          <w:rStyle w:val="NormalTok"/>
          <w:rFonts w:ascii="Times New Roman" w:hAnsi="Times New Roman"/>
        </w:rPr>
        <w:t>학생수계</w:t>
      </w:r>
      <w:r w:rsidRPr="00ED4019">
        <w:rPr>
          <w:rStyle w:val="NormalTok"/>
          <w:rFonts w:ascii="Times New Roman" w:hAnsi="Times New Roman"/>
        </w:rPr>
        <w:t xml:space="preserve">, lag1, lag3) </w:t>
      </w:r>
      <w:r w:rsidRPr="00ED4019">
        <w:rPr>
          <w:rStyle w:val="SpecialCharTok"/>
          <w:rFonts w:ascii="Times New Roman" w:hAnsi="Times New Roman"/>
        </w:rPr>
        <w:t>%&gt;%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</w:t>
      </w:r>
      <w:r w:rsidRPr="00ED4019">
        <w:rPr>
          <w:rStyle w:val="FunctionTok"/>
          <w:rFonts w:ascii="Times New Roman" w:hAnsi="Times New Roman"/>
        </w:rPr>
        <w:t>head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DecValTok"/>
          <w:rFonts w:ascii="Times New Roman" w:hAnsi="Times New Roman"/>
        </w:rPr>
        <w:t>10</w:t>
      </w:r>
      <w:r w:rsidRPr="00ED4019">
        <w:rPr>
          <w:rStyle w:val="NormalTok"/>
          <w:rFonts w:ascii="Times New Roman" w:hAnsi="Times New Roman"/>
        </w:rPr>
        <w:t>)</w:t>
      </w:r>
    </w:p>
    <w:p w14:paraId="589DFC23" w14:textId="41957DAD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3446" w:author="제이펍 출판사" w:date="2021-03-14T15:57:00Z">
          <w:pPr>
            <w:pStyle w:val="SourceCode"/>
          </w:pPr>
        </w:pPrChange>
      </w:pPr>
      <w:r w:rsidRPr="00ED4019">
        <w:rPr>
          <w:rStyle w:val="VerbatimChar"/>
          <w:rFonts w:ascii="Times New Roman" w:hAnsi="Times New Roman"/>
        </w:rPr>
        <w:t xml:space="preserve"># A tibble: 10 </w:t>
      </w:r>
      <w:ins w:id="3447" w:author="user" w:date="2021-03-22T13:13:00Z">
        <w:r w:rsidR="00CE0334">
          <w:rPr>
            <w:rStyle w:val="VerbatimChar"/>
            <w:rFonts w:ascii="맑은 고딕" w:eastAsia="맑은 고딕" w:hAnsi="맑은 고딕" w:hint="eastAsia"/>
          </w:rPr>
          <w:t>×</w:t>
        </w:r>
      </w:ins>
      <w:del w:id="3448" w:author="user" w:date="2021-03-22T13:13:00Z">
        <w:r w:rsidRPr="00ED4019" w:rsidDel="00CE0334">
          <w:rPr>
            <w:rStyle w:val="VerbatimChar"/>
            <w:rFonts w:ascii="Times New Roman" w:hAnsi="Times New Roman"/>
          </w:rPr>
          <w:delText>x</w:delText>
        </w:r>
      </w:del>
      <w:r w:rsidRPr="00ED4019">
        <w:rPr>
          <w:rStyle w:val="VerbatimChar"/>
          <w:rFonts w:ascii="Times New Roman" w:hAnsi="Times New Roman"/>
        </w:rPr>
        <w:t xml:space="preserve"> 4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   </w:t>
      </w:r>
      <w:r w:rsidRPr="00ED4019">
        <w:rPr>
          <w:rStyle w:val="VerbatimChar"/>
          <w:rFonts w:ascii="Times New Roman" w:hAnsi="Times New Roman"/>
        </w:rPr>
        <w:t>연도</w:t>
      </w:r>
      <w:r w:rsidRPr="00ED4019">
        <w:rPr>
          <w:rStyle w:val="VerbatimChar"/>
          <w:rFonts w:ascii="Times New Roman" w:hAnsi="Times New Roman"/>
        </w:rPr>
        <w:t xml:space="preserve">       </w:t>
      </w:r>
      <w:r w:rsidRPr="00ED4019">
        <w:rPr>
          <w:rStyle w:val="VerbatimChar"/>
          <w:rFonts w:ascii="Times New Roman" w:hAnsi="Times New Roman"/>
        </w:rPr>
        <w:t>학생수계</w:t>
      </w:r>
      <w:r w:rsidRPr="00ED4019">
        <w:rPr>
          <w:rStyle w:val="VerbatimChar"/>
          <w:rFonts w:ascii="Times New Roman" w:hAnsi="Times New Roman"/>
        </w:rPr>
        <w:t xml:space="preserve">    lag1    lag3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   &lt;date&gt;        &lt;dbl&gt;   &lt;dbl&gt;   &lt;dbl&gt;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 1 1999-01-01  8658358      NA      NA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 2 2000-01-01  8535867 8658358      NA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 3 2001-01-01  8414423 8535867      NA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 4 2002-01-01  8361933 8414423 8658358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 5 2003-01-01  8379775 8361933 8535867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 6 2004-01-01  8371630 8379775 8414423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 7 2005-01-01  8371421 8371630 8361933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 8 2006-01-01  8354891 8371421 8379775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 9 2007-01-01  8309932 8354891 8371630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10 2008-01-01  8187782 8309932 8371421</w:t>
      </w:r>
    </w:p>
    <w:p w14:paraId="3FDEAFA5" w14:textId="77777777" w:rsidR="00FD7B2A" w:rsidRDefault="00FD7B2A">
      <w:pPr>
        <w:pStyle w:val="comment"/>
        <w:jc w:val="both"/>
        <w:rPr>
          <w:lang w:eastAsia="ko-KR"/>
        </w:rPr>
        <w:pPrChange w:id="3449" w:author="제이펍 출판사" w:date="2021-03-14T15:57:00Z">
          <w:pPr>
            <w:pStyle w:val="comment"/>
          </w:pPr>
        </w:pPrChange>
      </w:pPr>
      <w:r>
        <w:rPr>
          <w:lang w:eastAsia="ko-KR"/>
        </w:rPr>
        <w:t>코드 설명</w:t>
      </w:r>
    </w:p>
    <w:p w14:paraId="5D051A1E" w14:textId="77777777" w:rsidR="00FD7B2A" w:rsidRDefault="00FD7B2A">
      <w:pPr>
        <w:pStyle w:val="comment"/>
        <w:numPr>
          <w:ilvl w:val="0"/>
          <w:numId w:val="22"/>
        </w:numPr>
        <w:jc w:val="both"/>
        <w:rPr>
          <w:lang w:eastAsia="ko-KR"/>
        </w:rPr>
        <w:pPrChange w:id="3450" w:author="제이펍 출판사" w:date="2021-03-14T15:57:00Z">
          <w:pPr>
            <w:pStyle w:val="comment"/>
            <w:numPr>
              <w:numId w:val="22"/>
            </w:numPr>
            <w:ind w:left="840" w:hanging="360"/>
          </w:pPr>
        </w:pPrChange>
      </w:pPr>
      <w:r w:rsidRPr="00ED4019">
        <w:rPr>
          <w:rStyle w:val="VerbatimChar"/>
          <w:rFonts w:ascii="Times New Roman" w:hAnsi="Times New Roman"/>
          <w:lang w:eastAsia="ko-KR"/>
        </w:rPr>
        <w:t>timetk</w:t>
      </w:r>
      <w:r>
        <w:rPr>
          <w:lang w:eastAsia="ko-KR"/>
        </w:rPr>
        <w:t xml:space="preserve"> 패키지의 </w:t>
      </w:r>
      <w:r w:rsidRPr="00ED4019">
        <w:rPr>
          <w:rStyle w:val="VerbatimChar"/>
          <w:rFonts w:ascii="Times New Roman" w:hAnsi="Times New Roman"/>
          <w:lang w:eastAsia="ko-KR"/>
        </w:rPr>
        <w:t>lag_vec()</w:t>
      </w:r>
      <w:r>
        <w:rPr>
          <w:lang w:eastAsia="ko-KR"/>
        </w:rPr>
        <w:t>을 사용하여 students의 ‘학생수계’ 열의 1차 지연 데이터(</w:t>
      </w:r>
      <w:r w:rsidRPr="00ED4019">
        <w:rPr>
          <w:rStyle w:val="VerbatimChar"/>
          <w:rFonts w:ascii="Times New Roman" w:hAnsi="Times New Roman"/>
          <w:lang w:eastAsia="ko-KR"/>
        </w:rPr>
        <w:t>lag_vec(</w:t>
      </w:r>
      <w:r w:rsidRPr="00ED4019">
        <w:rPr>
          <w:rStyle w:val="VerbatimChar"/>
          <w:rFonts w:ascii="Times New Roman" w:hAnsi="Times New Roman"/>
          <w:lang w:eastAsia="ko-KR"/>
        </w:rPr>
        <w:t>학생수계</w:t>
      </w:r>
      <w:r w:rsidRPr="00ED4019">
        <w:rPr>
          <w:rStyle w:val="VerbatimChar"/>
          <w:rFonts w:ascii="Times New Roman" w:hAnsi="Times New Roman"/>
          <w:lang w:eastAsia="ko-KR"/>
        </w:rPr>
        <w:t>, lag = 1)</w:t>
      </w:r>
      <w:r>
        <w:rPr>
          <w:lang w:eastAsia="ko-KR"/>
        </w:rPr>
        <w:t>)를 생성하여 lag1 열 생성</w:t>
      </w:r>
    </w:p>
    <w:p w14:paraId="27C7CE30" w14:textId="77777777" w:rsidR="00FD7B2A" w:rsidRDefault="00FD7B2A">
      <w:pPr>
        <w:pStyle w:val="comment"/>
        <w:numPr>
          <w:ilvl w:val="0"/>
          <w:numId w:val="22"/>
        </w:numPr>
        <w:jc w:val="both"/>
        <w:rPr>
          <w:lang w:eastAsia="ko-KR"/>
        </w:rPr>
        <w:pPrChange w:id="3451" w:author="제이펍 출판사" w:date="2021-03-14T15:57:00Z">
          <w:pPr>
            <w:pStyle w:val="comment"/>
            <w:numPr>
              <w:numId w:val="22"/>
            </w:numPr>
            <w:ind w:left="840" w:hanging="360"/>
          </w:pPr>
        </w:pPrChange>
      </w:pPr>
      <w:r w:rsidRPr="00ED4019">
        <w:rPr>
          <w:rStyle w:val="VerbatimChar"/>
          <w:rFonts w:ascii="Times New Roman" w:hAnsi="Times New Roman"/>
          <w:lang w:eastAsia="ko-KR"/>
        </w:rPr>
        <w:lastRenderedPageBreak/>
        <w:t>timetk</w:t>
      </w:r>
      <w:r>
        <w:rPr>
          <w:lang w:eastAsia="ko-KR"/>
        </w:rPr>
        <w:t xml:space="preserve"> 패키지의 </w:t>
      </w:r>
      <w:r w:rsidRPr="00ED4019">
        <w:rPr>
          <w:rStyle w:val="VerbatimChar"/>
          <w:rFonts w:ascii="Times New Roman" w:hAnsi="Times New Roman"/>
          <w:lang w:eastAsia="ko-KR"/>
        </w:rPr>
        <w:t>lag_vec()</w:t>
      </w:r>
      <w:r>
        <w:rPr>
          <w:lang w:eastAsia="ko-KR"/>
        </w:rPr>
        <w:t>을 사용하여 students의 ‘학생수계’ 열의 3차 지연 데이터(</w:t>
      </w:r>
      <w:r w:rsidRPr="00ED4019">
        <w:rPr>
          <w:rStyle w:val="VerbatimChar"/>
          <w:rFonts w:ascii="Times New Roman" w:hAnsi="Times New Roman"/>
          <w:lang w:eastAsia="ko-KR"/>
        </w:rPr>
        <w:t>lag_vec(</w:t>
      </w:r>
      <w:r w:rsidRPr="00ED4019">
        <w:rPr>
          <w:rStyle w:val="VerbatimChar"/>
          <w:rFonts w:ascii="Times New Roman" w:hAnsi="Times New Roman"/>
          <w:lang w:eastAsia="ko-KR"/>
        </w:rPr>
        <w:t>학생수계</w:t>
      </w:r>
      <w:r w:rsidRPr="00ED4019">
        <w:rPr>
          <w:rStyle w:val="VerbatimChar"/>
          <w:rFonts w:ascii="Times New Roman" w:hAnsi="Times New Roman"/>
          <w:lang w:eastAsia="ko-KR"/>
        </w:rPr>
        <w:t>, lag = 3)</w:t>
      </w:r>
      <w:r>
        <w:rPr>
          <w:lang w:eastAsia="ko-KR"/>
        </w:rPr>
        <w:t>)를 생성하여 lag3 열 생성</w:t>
      </w:r>
    </w:p>
    <w:p w14:paraId="373DC062" w14:textId="77777777" w:rsidR="00FD7B2A" w:rsidRPr="00ED4019" w:rsidRDefault="00FD7B2A">
      <w:pPr>
        <w:jc w:val="both"/>
        <w:rPr>
          <w:rFonts w:ascii="Times New Roman" w:hAnsi="Times New Roman"/>
          <w:lang w:eastAsia="ko-KR"/>
        </w:rPr>
        <w:pPrChange w:id="3452" w:author="제이펍 출판사" w:date="2021-03-14T15:57:00Z">
          <w:pPr/>
        </w:pPrChange>
      </w:pPr>
      <w:r w:rsidRPr="00ED4019">
        <w:rPr>
          <w:rStyle w:val="VerbatimChar"/>
          <w:rFonts w:ascii="Times New Roman" w:hAnsi="Times New Roman"/>
          <w:lang w:eastAsia="ko-KR"/>
        </w:rPr>
        <w:t>xts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클래스의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객체도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Style w:val="VerbatimChar"/>
          <w:rFonts w:ascii="Times New Roman" w:hAnsi="Times New Roman"/>
          <w:lang w:eastAsia="ko-KR"/>
        </w:rPr>
        <w:t>lag()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함수를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동일하게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적용할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있다</w:t>
      </w:r>
      <w:r w:rsidRPr="00ED4019">
        <w:rPr>
          <w:rFonts w:ascii="Times New Roman" w:hAnsi="Times New Roman"/>
          <w:lang w:eastAsia="ko-KR"/>
        </w:rPr>
        <w:t>.</w:t>
      </w:r>
    </w:p>
    <w:p w14:paraId="570A4B3D" w14:textId="77777777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3453" w:author="제이펍 출판사" w:date="2021-03-14T15:57:00Z">
          <w:pPr>
            <w:pStyle w:val="SourceCode"/>
          </w:pPr>
        </w:pPrChange>
      </w:pPr>
      <w:r w:rsidRPr="00ED4019">
        <w:rPr>
          <w:rStyle w:val="NormalTok"/>
          <w:rFonts w:ascii="Times New Roman" w:hAnsi="Times New Roman"/>
        </w:rPr>
        <w:t>stats</w:t>
      </w:r>
      <w:r w:rsidRPr="00ED4019">
        <w:rPr>
          <w:rStyle w:val="SpecialCharTok"/>
          <w:rFonts w:ascii="Times New Roman" w:hAnsi="Times New Roman"/>
        </w:rPr>
        <w:t>::</w:t>
      </w:r>
      <w:proofErr w:type="gramStart"/>
      <w:r w:rsidRPr="00ED4019">
        <w:rPr>
          <w:rStyle w:val="FunctionTok"/>
          <w:rFonts w:ascii="Times New Roman" w:hAnsi="Times New Roman"/>
        </w:rPr>
        <w:t>lag</w:t>
      </w:r>
      <w:r w:rsidRPr="00ED4019">
        <w:rPr>
          <w:rStyle w:val="NormalTok"/>
          <w:rFonts w:ascii="Times New Roman" w:hAnsi="Times New Roman"/>
        </w:rPr>
        <w:t>(</w:t>
      </w:r>
      <w:proofErr w:type="gramEnd"/>
      <w:r w:rsidRPr="00ED4019">
        <w:rPr>
          <w:rStyle w:val="NormalTok"/>
          <w:rFonts w:ascii="Times New Roman" w:hAnsi="Times New Roman"/>
        </w:rPr>
        <w:t>students.xts</w:t>
      </w:r>
      <w:commentRangeStart w:id="3454"/>
      <w:r w:rsidRPr="00ED4019">
        <w:rPr>
          <w:rStyle w:val="SpecialCharTok"/>
          <w:rFonts w:ascii="Times New Roman" w:hAnsi="Times New Roman"/>
        </w:rPr>
        <w:t>$</w:t>
      </w:r>
      <w:r w:rsidRPr="00ED4019">
        <w:rPr>
          <w:rStyle w:val="NormalTok"/>
          <w:rFonts w:ascii="Times New Roman" w:hAnsi="Times New Roman"/>
        </w:rPr>
        <w:t>학</w:t>
      </w:r>
      <w:commentRangeEnd w:id="3454"/>
      <w:r w:rsidR="00C3581D">
        <w:rPr>
          <w:rStyle w:val="af3"/>
          <w:kern w:val="0"/>
          <w:lang w:eastAsia="en-US"/>
        </w:rPr>
        <w:commentReference w:id="3454"/>
      </w:r>
      <w:r w:rsidRPr="00ED4019">
        <w:rPr>
          <w:rStyle w:val="NormalTok"/>
          <w:rFonts w:ascii="Times New Roman" w:hAnsi="Times New Roman"/>
        </w:rPr>
        <w:t>생수계</w:t>
      </w:r>
      <w:r w:rsidRPr="00ED4019">
        <w:rPr>
          <w:rStyle w:val="NormalTok"/>
          <w:rFonts w:ascii="Times New Roman" w:hAnsi="Times New Roman"/>
        </w:rPr>
        <w:t xml:space="preserve">, </w:t>
      </w:r>
      <w:r w:rsidRPr="00ED4019">
        <w:rPr>
          <w:rStyle w:val="DecValTok"/>
          <w:rFonts w:ascii="Times New Roman" w:hAnsi="Times New Roman"/>
        </w:rPr>
        <w:t>1</w:t>
      </w:r>
      <w:r w:rsidRPr="00ED4019">
        <w:rPr>
          <w:rStyle w:val="NormalTok"/>
          <w:rFonts w:ascii="Times New Roman" w:hAnsi="Times New Roman"/>
        </w:rPr>
        <w:t xml:space="preserve">) </w:t>
      </w:r>
      <w:r w:rsidRPr="00ED4019">
        <w:rPr>
          <w:rStyle w:val="SpecialCharTok"/>
          <w:rFonts w:ascii="Times New Roman" w:hAnsi="Times New Roman"/>
        </w:rPr>
        <w:t>%&gt;%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unctionTok"/>
          <w:rFonts w:ascii="Times New Roman" w:hAnsi="Times New Roman"/>
        </w:rPr>
        <w:t>head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DecValTok"/>
          <w:rFonts w:ascii="Times New Roman" w:hAnsi="Times New Roman"/>
        </w:rPr>
        <w:t>10</w:t>
      </w:r>
      <w:r w:rsidRPr="00ED4019">
        <w:rPr>
          <w:rStyle w:val="NormalTok"/>
          <w:rFonts w:ascii="Times New Roman" w:hAnsi="Times New Roman"/>
        </w:rPr>
        <w:t>)</w:t>
      </w:r>
    </w:p>
    <w:p w14:paraId="40F5429E" w14:textId="77777777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3455" w:author="제이펍 출판사" w:date="2021-03-14T15:57:00Z">
          <w:pPr>
            <w:pStyle w:val="SourceCode"/>
          </w:pPr>
        </w:pPrChange>
      </w:pPr>
      <w:r w:rsidRPr="00ED4019">
        <w:rPr>
          <w:rStyle w:val="VerbatimChar"/>
          <w:rFonts w:ascii="Times New Roman" w:hAnsi="Times New Roman"/>
        </w:rPr>
        <w:t xml:space="preserve">           </w:t>
      </w:r>
      <w:r w:rsidRPr="00ED4019">
        <w:rPr>
          <w:rStyle w:val="VerbatimChar"/>
          <w:rFonts w:ascii="Times New Roman" w:hAnsi="Times New Roman"/>
        </w:rPr>
        <w:t>학생수계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1999-01-01       NA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2000-01-</w:t>
      </w:r>
      <w:proofErr w:type="gramStart"/>
      <w:r w:rsidRPr="00ED4019">
        <w:rPr>
          <w:rStyle w:val="VerbatimChar"/>
          <w:rFonts w:ascii="Times New Roman" w:hAnsi="Times New Roman"/>
        </w:rPr>
        <w:t>01  8658358</w:t>
      </w:r>
      <w:proofErr w:type="gramEnd"/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2001-01-01  8535867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2002-01-01  8414423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2003-01-01  8361933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2004-01-01  8379775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2005-01-01  8371630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2006-01-01  8371421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2007-01-01  8354891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2008-01-01  8309932</w:t>
      </w:r>
    </w:p>
    <w:p w14:paraId="1C0990FA" w14:textId="51A8BDB3" w:rsidR="00FD7B2A" w:rsidRPr="00ED4019" w:rsidRDefault="00FD7B2A">
      <w:pPr>
        <w:pStyle w:val="Compact"/>
        <w:numPr>
          <w:ilvl w:val="0"/>
          <w:numId w:val="11"/>
        </w:numPr>
        <w:jc w:val="both"/>
        <w:rPr>
          <w:rFonts w:ascii="Times New Roman" w:hAnsi="Times New Roman"/>
        </w:rPr>
        <w:pPrChange w:id="3456" w:author="제이펍 출판사" w:date="2021-03-14T15:57:00Z">
          <w:pPr>
            <w:pStyle w:val="Compact"/>
            <w:numPr>
              <w:numId w:val="11"/>
            </w:numPr>
            <w:tabs>
              <w:tab w:val="num" w:pos="0"/>
            </w:tabs>
            <w:ind w:left="480" w:hanging="480"/>
          </w:pPr>
        </w:pPrChange>
      </w:pPr>
      <w:r w:rsidRPr="00ED4019">
        <w:rPr>
          <w:rFonts w:ascii="Times New Roman" w:hAnsi="Times New Roman"/>
        </w:rPr>
        <w:t>차분</w:t>
      </w:r>
      <w:del w:id="3457" w:author="user" w:date="2021-03-22T13:14:00Z">
        <w:r w:rsidRPr="00ED4019" w:rsidDel="00C3581D">
          <w:rPr>
            <w:rFonts w:ascii="Times New Roman" w:hAnsi="Times New Roman"/>
          </w:rPr>
          <w:delText>(Difference)</w:delText>
        </w:r>
      </w:del>
    </w:p>
    <w:p w14:paraId="360B77AD" w14:textId="5CC673A9" w:rsidR="00FD7B2A" w:rsidRPr="00ED4019" w:rsidRDefault="00FD7B2A">
      <w:pPr>
        <w:jc w:val="both"/>
        <w:rPr>
          <w:rFonts w:ascii="Times New Roman" w:hAnsi="Times New Roman"/>
          <w:lang w:eastAsia="ko-KR"/>
        </w:rPr>
        <w:pPrChange w:id="3458" w:author="제이펍 출판사" w:date="2021-03-14T15:57:00Z">
          <w:pPr/>
        </w:pPrChange>
      </w:pPr>
      <w:r w:rsidRPr="00ED4019">
        <w:rPr>
          <w:rFonts w:ascii="Times New Roman" w:hAnsi="Times New Roman"/>
          <w:lang w:eastAsia="ko-KR"/>
        </w:rPr>
        <w:t>차분은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연속된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관찰값들</w:t>
      </w:r>
      <w:ins w:id="3459" w:author="user" w:date="2021-03-22T13:15:00Z">
        <w:r w:rsidR="00763B32">
          <w:rPr>
            <w:rFonts w:ascii="Times New Roman" w:hAnsi="Times New Roman" w:hint="eastAsia"/>
            <w:lang w:eastAsia="ko-KR"/>
          </w:rPr>
          <w:t xml:space="preserve"> </w:t>
        </w:r>
      </w:ins>
      <w:r w:rsidRPr="00ED4019">
        <w:rPr>
          <w:rFonts w:ascii="Times New Roman" w:hAnsi="Times New Roman"/>
          <w:lang w:eastAsia="ko-KR"/>
        </w:rPr>
        <w:t>간의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차이를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말한다</w:t>
      </w:r>
      <w:r w:rsidRPr="00ED4019">
        <w:rPr>
          <w:rFonts w:ascii="Times New Roman" w:hAnsi="Times New Roman"/>
          <w:lang w:eastAsia="ko-KR"/>
        </w:rPr>
        <w:t xml:space="preserve">. </w:t>
      </w:r>
      <w:r w:rsidRPr="00ED4019">
        <w:rPr>
          <w:rFonts w:ascii="Times New Roman" w:hAnsi="Times New Roman"/>
          <w:lang w:eastAsia="ko-KR"/>
        </w:rPr>
        <w:t>비정상성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시계열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데이터를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정상성으로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만드는</w:t>
      </w:r>
      <w:ins w:id="3460" w:author="user" w:date="2021-03-22T13:15:00Z">
        <w:r w:rsidR="00763B32">
          <w:rPr>
            <w:rFonts w:ascii="Times New Roman" w:hAnsi="Times New Roman" w:hint="eastAsia"/>
            <w:lang w:eastAsia="ko-KR"/>
          </w:rPr>
          <w:t xml:space="preserve"> </w:t>
        </w:r>
      </w:ins>
      <w:r w:rsidRPr="00ED4019">
        <w:rPr>
          <w:rFonts w:ascii="Times New Roman" w:hAnsi="Times New Roman"/>
          <w:lang w:eastAsia="ko-KR"/>
        </w:rPr>
        <w:t>데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일반적으로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사용되는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방법으로</w:t>
      </w:r>
      <w:r w:rsidRPr="00ED4019">
        <w:rPr>
          <w:rFonts w:ascii="Times New Roman" w:hAnsi="Times New Roman"/>
          <w:lang w:eastAsia="ko-KR"/>
        </w:rPr>
        <w:t xml:space="preserve"> </w:t>
      </w:r>
      <w:del w:id="3461" w:author="user" w:date="2021-03-21T22:32:00Z">
        <w:r w:rsidRPr="00ED4019" w:rsidDel="009064BF">
          <w:rPr>
            <w:rFonts w:ascii="Times New Roman" w:hAnsi="Times New Roman"/>
            <w:lang w:eastAsia="ko-KR"/>
          </w:rPr>
          <w:delText>전년대비</w:delText>
        </w:r>
      </w:del>
      <w:ins w:id="3462" w:author="user" w:date="2021-03-21T22:32:00Z">
        <w:r w:rsidR="009064BF">
          <w:rPr>
            <w:rFonts w:ascii="Times New Roman" w:hAnsi="Times New Roman"/>
            <w:lang w:eastAsia="ko-KR"/>
          </w:rPr>
          <w:t>전년</w:t>
        </w:r>
        <w:r w:rsidR="009064BF">
          <w:rPr>
            <w:rFonts w:ascii="Times New Roman" w:hAnsi="Times New Roman"/>
            <w:lang w:eastAsia="ko-KR"/>
          </w:rPr>
          <w:t xml:space="preserve"> </w:t>
        </w:r>
        <w:r w:rsidR="009064BF">
          <w:rPr>
            <w:rFonts w:ascii="Times New Roman" w:hAnsi="Times New Roman"/>
            <w:lang w:eastAsia="ko-KR"/>
          </w:rPr>
          <w:t>대비</w:t>
        </w:r>
      </w:ins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증감량</w:t>
      </w:r>
      <w:r w:rsidRPr="00ED4019">
        <w:rPr>
          <w:rFonts w:ascii="Times New Roman" w:hAnsi="Times New Roman"/>
          <w:lang w:eastAsia="ko-KR"/>
        </w:rPr>
        <w:t xml:space="preserve">, </w:t>
      </w:r>
      <w:del w:id="3463" w:author="user" w:date="2021-03-22T13:15:00Z">
        <w:r w:rsidRPr="00ED4019" w:rsidDel="00763B32">
          <w:rPr>
            <w:rFonts w:ascii="Times New Roman" w:hAnsi="Times New Roman"/>
            <w:lang w:eastAsia="ko-KR"/>
          </w:rPr>
          <w:delText>전월대비</w:delText>
        </w:r>
      </w:del>
      <w:ins w:id="3464" w:author="user" w:date="2021-03-22T13:15:00Z">
        <w:r w:rsidR="00763B32">
          <w:rPr>
            <w:rFonts w:ascii="Times New Roman" w:hAnsi="Times New Roman"/>
            <w:lang w:eastAsia="ko-KR"/>
          </w:rPr>
          <w:t>전월</w:t>
        </w:r>
        <w:r w:rsidR="00763B32">
          <w:rPr>
            <w:rFonts w:ascii="Times New Roman" w:hAnsi="Times New Roman"/>
            <w:lang w:eastAsia="ko-KR"/>
          </w:rPr>
          <w:t xml:space="preserve"> </w:t>
        </w:r>
        <w:r w:rsidR="00763B32">
          <w:rPr>
            <w:rFonts w:ascii="Times New Roman" w:hAnsi="Times New Roman"/>
            <w:lang w:eastAsia="ko-KR"/>
          </w:rPr>
          <w:t>대비</w:t>
        </w:r>
      </w:ins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증감량과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같이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특정한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시간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간격의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데이터와의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차이</w:t>
      </w:r>
      <w:r w:rsidRPr="00ED4019">
        <w:rPr>
          <w:rFonts w:ascii="Times New Roman" w:hAnsi="Times New Roman" w:hint="eastAsia"/>
          <w:lang w:eastAsia="ko-KR"/>
        </w:rPr>
        <w:t>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나타낸다</w:t>
      </w:r>
      <w:r w:rsidRPr="00ED4019">
        <w:rPr>
          <w:rFonts w:ascii="Times New Roman" w:hAnsi="Times New Roman"/>
          <w:lang w:eastAsia="ko-KR"/>
        </w:rPr>
        <w:t>.</w:t>
      </w:r>
    </w:p>
    <w:p w14:paraId="70FAEBCE" w14:textId="77777777" w:rsidR="00FD7B2A" w:rsidRPr="00ED4019" w:rsidRDefault="00FD7B2A">
      <w:pPr>
        <w:pStyle w:val="a0"/>
        <w:keepNext/>
        <w:jc w:val="both"/>
        <w:rPr>
          <w:rFonts w:ascii="Times New Roman" w:hAnsi="Times New Roman"/>
        </w:rPr>
        <w:pPrChange w:id="3465" w:author="제이펍 출판사" w:date="2021-03-14T15:57:00Z">
          <w:pPr>
            <w:pStyle w:val="a0"/>
            <w:keepNext/>
          </w:pPr>
        </w:pPrChange>
      </w:pPr>
      <w:r w:rsidRPr="00ED4019">
        <w:rPr>
          <w:rFonts w:ascii="Times New Roman" w:hAnsi="Times New Roman"/>
          <w:noProof/>
          <w:lang w:eastAsia="ko-KR"/>
        </w:rPr>
        <w:drawing>
          <wp:inline distT="0" distB="0" distL="0" distR="0" wp14:anchorId="48D72403" wp14:editId="008D64E7">
            <wp:extent cx="5969000" cy="1812919"/>
            <wp:effectExtent l="0" t="0" r="0" b="0"/>
            <wp:docPr id="7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" descr="diff.jpg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181291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535345F" w14:textId="77777777" w:rsidR="00FD7B2A" w:rsidRPr="00ED4019" w:rsidRDefault="00FD7B2A">
      <w:pPr>
        <w:pStyle w:val="a6"/>
        <w:jc w:val="both"/>
        <w:rPr>
          <w:rFonts w:ascii="Times New Roman" w:hAnsi="Times New Roman"/>
          <w:lang w:eastAsia="ko-KR"/>
        </w:rPr>
        <w:pPrChange w:id="3466" w:author="제이펍 출판사" w:date="2021-03-14T15:57:00Z">
          <w:pPr>
            <w:pStyle w:val="a6"/>
          </w:pPr>
        </w:pPrChange>
      </w:pPr>
      <w:commentRangeStart w:id="3467"/>
      <w:r w:rsidRPr="00ED4019">
        <w:rPr>
          <w:rFonts w:ascii="Times New Roman" w:hAnsi="Times New Roman" w:hint="eastAsia"/>
          <w:lang w:eastAsia="ko-KR"/>
        </w:rPr>
        <w:t>그림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5-6</w:t>
      </w:r>
      <w:commentRangeEnd w:id="3467"/>
      <w:r w:rsidR="00763B32">
        <w:rPr>
          <w:rStyle w:val="af3"/>
          <w:i w:val="0"/>
        </w:rPr>
        <w:commentReference w:id="3467"/>
      </w:r>
    </w:p>
    <w:p w14:paraId="45270823" w14:textId="05EB5F61" w:rsidR="00FD7B2A" w:rsidRPr="00ED4019" w:rsidRDefault="00FD7B2A">
      <w:pPr>
        <w:pStyle w:val="a0"/>
        <w:jc w:val="both"/>
        <w:rPr>
          <w:rFonts w:ascii="Times New Roman" w:hAnsi="Times New Roman"/>
          <w:lang w:eastAsia="ko-KR"/>
        </w:rPr>
        <w:pPrChange w:id="3468" w:author="제이펍 출판사" w:date="2021-03-14T15:57:00Z">
          <w:pPr>
            <w:pStyle w:val="a0"/>
          </w:pPr>
        </w:pPrChange>
      </w:pPr>
      <w:r w:rsidRPr="00ED4019">
        <w:rPr>
          <w:rFonts w:ascii="Times New Roman" w:hAnsi="Times New Roman"/>
          <w:lang w:eastAsia="ko-KR"/>
        </w:rPr>
        <w:t>차분은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Style w:val="VerbatimChar"/>
          <w:rFonts w:ascii="Times New Roman" w:hAnsi="Times New Roman"/>
          <w:lang w:eastAsia="ko-KR"/>
        </w:rPr>
        <w:t>diff()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함수를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사용하여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간단히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구할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있고</w:t>
      </w:r>
      <w:ins w:id="3469" w:author="user" w:date="2021-03-22T13:16:00Z">
        <w:r w:rsidR="00763B32">
          <w:rPr>
            <w:rFonts w:ascii="Times New Roman" w:hAnsi="Times New Roman" w:hint="eastAsia"/>
            <w:lang w:eastAsia="ko-KR"/>
          </w:rPr>
          <w:t>,</w:t>
        </w:r>
      </w:ins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앞의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Style w:val="VerbatimChar"/>
          <w:rFonts w:ascii="Times New Roman" w:hAnsi="Times New Roman"/>
          <w:lang w:eastAsia="ko-KR"/>
        </w:rPr>
        <w:t>lag()</w:t>
      </w:r>
      <w:ins w:id="3470" w:author="user" w:date="2021-03-22T13:16:00Z">
        <w:r w:rsidR="00763B32">
          <w:rPr>
            <w:rStyle w:val="VerbatimChar"/>
            <w:rFonts w:ascii="Times New Roman" w:hAnsi="Times New Roman" w:hint="eastAsia"/>
            <w:lang w:eastAsia="ko-KR"/>
          </w:rPr>
          <w:t xml:space="preserve"> </w:t>
        </w:r>
      </w:ins>
      <w:r w:rsidRPr="00ED4019">
        <w:rPr>
          <w:rFonts w:ascii="Times New Roman" w:hAnsi="Times New Roman"/>
          <w:lang w:eastAsia="ko-KR"/>
        </w:rPr>
        <w:t>함수로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산출된</w:t>
      </w:r>
      <w:r w:rsidRPr="00ED4019">
        <w:rPr>
          <w:rFonts w:ascii="Times New Roman" w:hAnsi="Times New Roman"/>
          <w:lang w:eastAsia="ko-KR"/>
        </w:rPr>
        <w:t xml:space="preserve"> lag </w:t>
      </w:r>
      <w:r w:rsidRPr="00ED4019">
        <w:rPr>
          <w:rFonts w:ascii="Times New Roman" w:hAnsi="Times New Roman"/>
          <w:lang w:eastAsia="ko-KR"/>
        </w:rPr>
        <w:t>벡터와의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연산을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통해서도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구할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있다</w:t>
      </w:r>
      <w:r w:rsidRPr="00ED4019">
        <w:rPr>
          <w:rFonts w:ascii="Times New Roman" w:hAnsi="Times New Roman"/>
          <w:lang w:eastAsia="ko-KR"/>
        </w:rPr>
        <w:t xml:space="preserve">. </w:t>
      </w:r>
      <w:r w:rsidRPr="00ED4019">
        <w:rPr>
          <w:rStyle w:val="VerbatimChar"/>
          <w:rFonts w:ascii="Times New Roman" w:hAnsi="Times New Roman"/>
          <w:lang w:eastAsia="ko-KR"/>
        </w:rPr>
        <w:t>diff()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함수를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사용할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때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주의해야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할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점은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Style w:val="VerbatimChar"/>
          <w:rFonts w:ascii="Times New Roman" w:hAnsi="Times New Roman"/>
          <w:lang w:eastAsia="ko-KR"/>
        </w:rPr>
        <w:t>diff()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함수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결과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벡터는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원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데이터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벡터에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비해</w:t>
      </w:r>
      <w:r w:rsidRPr="00ED4019">
        <w:rPr>
          <w:rFonts w:ascii="Times New Roman" w:hAnsi="Times New Roman"/>
          <w:lang w:eastAsia="ko-KR"/>
        </w:rPr>
        <w:t xml:space="preserve"> lag</w:t>
      </w:r>
      <w:r w:rsidRPr="00ED4019">
        <w:rPr>
          <w:rFonts w:ascii="Times New Roman" w:hAnsi="Times New Roman"/>
          <w:lang w:eastAsia="ko-KR"/>
        </w:rPr>
        <w:t>만큼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데이터가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적다는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것이다</w:t>
      </w:r>
      <w:r w:rsidRPr="00ED4019">
        <w:rPr>
          <w:rFonts w:ascii="Times New Roman" w:hAnsi="Times New Roman"/>
          <w:lang w:eastAsia="ko-KR"/>
        </w:rPr>
        <w:t xml:space="preserve">. </w:t>
      </w:r>
      <w:r w:rsidRPr="00ED4019">
        <w:rPr>
          <w:rFonts w:ascii="Times New Roman" w:hAnsi="Times New Roman" w:hint="eastAsia"/>
          <w:lang w:eastAsia="ko-KR"/>
        </w:rPr>
        <w:t>위의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그림처럼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Style w:val="VerbatimChar"/>
          <w:rFonts w:ascii="Times New Roman" w:hAnsi="Times New Roman"/>
          <w:lang w:eastAsia="ko-KR"/>
        </w:rPr>
        <w:t>diff()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함수는</w:t>
      </w:r>
      <w:r w:rsidRPr="00ED4019">
        <w:rPr>
          <w:rFonts w:ascii="Times New Roman" w:hAnsi="Times New Roman"/>
          <w:lang w:eastAsia="ko-KR"/>
        </w:rPr>
        <w:t xml:space="preserve"> lag</w:t>
      </w:r>
      <w:del w:id="3471" w:author="user" w:date="2021-03-22T13:16:00Z">
        <w:r w:rsidRPr="00ED4019" w:rsidDel="00763B32">
          <w:rPr>
            <w:rFonts w:ascii="Times New Roman" w:hAnsi="Times New Roman"/>
            <w:lang w:eastAsia="ko-KR"/>
          </w:rPr>
          <w:delText xml:space="preserve"> </w:delText>
        </w:r>
      </w:del>
      <w:r w:rsidRPr="00ED4019">
        <w:rPr>
          <w:rFonts w:ascii="Times New Roman" w:hAnsi="Times New Roman"/>
          <w:lang w:eastAsia="ko-KR"/>
        </w:rPr>
        <w:t>만큼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데이터를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이동</w:t>
      </w:r>
      <w:r w:rsidRPr="00ED4019">
        <w:rPr>
          <w:rFonts w:ascii="Times New Roman" w:hAnsi="Times New Roman"/>
          <w:lang w:eastAsia="ko-KR"/>
        </w:rPr>
        <w:t>시켜서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이동</w:t>
      </w:r>
      <w:r w:rsidRPr="00ED4019">
        <w:rPr>
          <w:rFonts w:ascii="Times New Roman" w:hAnsi="Times New Roman"/>
          <w:lang w:eastAsia="ko-KR"/>
        </w:rPr>
        <w:t>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자리에서부터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마지막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데이터까지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연산을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하기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때문에</w:t>
      </w:r>
      <w:r w:rsidRPr="00ED4019">
        <w:rPr>
          <w:rFonts w:ascii="Times New Roman" w:hAnsi="Times New Roman"/>
          <w:lang w:eastAsia="ko-KR"/>
        </w:rPr>
        <w:t xml:space="preserve"> lag</w:t>
      </w:r>
      <w:del w:id="3472" w:author="user" w:date="2021-03-22T13:16:00Z">
        <w:r w:rsidRPr="00ED4019" w:rsidDel="00763B32">
          <w:rPr>
            <w:rFonts w:ascii="Times New Roman" w:hAnsi="Times New Roman"/>
            <w:lang w:eastAsia="ko-KR"/>
          </w:rPr>
          <w:delText xml:space="preserve"> </w:delText>
        </w:r>
      </w:del>
      <w:r w:rsidRPr="00ED4019">
        <w:rPr>
          <w:rFonts w:ascii="Times New Roman" w:hAnsi="Times New Roman" w:hint="eastAsia"/>
          <w:lang w:eastAsia="ko-KR"/>
        </w:rPr>
        <w:t>만큼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데이터가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적다</w:t>
      </w:r>
      <w:r w:rsidRPr="00ED4019">
        <w:rPr>
          <w:rFonts w:ascii="Times New Roman" w:hAnsi="Times New Roman"/>
          <w:lang w:eastAsia="ko-KR"/>
        </w:rPr>
        <w:t xml:space="preserve">. </w:t>
      </w:r>
      <w:r w:rsidRPr="00ED4019">
        <w:rPr>
          <w:rFonts w:ascii="Times New Roman" w:hAnsi="Times New Roman"/>
          <w:lang w:eastAsia="ko-KR"/>
        </w:rPr>
        <w:t>따라서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이를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원래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데이터와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붙이기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위해서는</w:t>
      </w:r>
      <w:r w:rsidRPr="00ED4019">
        <w:rPr>
          <w:rFonts w:ascii="Times New Roman" w:hAnsi="Times New Roman"/>
          <w:lang w:eastAsia="ko-KR"/>
        </w:rPr>
        <w:t xml:space="preserve"> lag</w:t>
      </w:r>
      <w:r w:rsidRPr="00ED4019">
        <w:rPr>
          <w:rFonts w:ascii="Times New Roman" w:hAnsi="Times New Roman"/>
          <w:lang w:eastAsia="ko-KR"/>
        </w:rPr>
        <w:t>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이동</w:t>
      </w:r>
      <w:r w:rsidRPr="00ED4019">
        <w:rPr>
          <w:rFonts w:ascii="Times New Roman" w:hAnsi="Times New Roman"/>
          <w:lang w:eastAsia="ko-KR"/>
        </w:rPr>
        <w:t>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만큼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적절한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값을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채워</w:t>
      </w:r>
      <w:ins w:id="3473" w:author="user" w:date="2021-03-22T13:16:00Z">
        <w:r w:rsidR="00763B32">
          <w:rPr>
            <w:rFonts w:ascii="Times New Roman" w:hAnsi="Times New Roman" w:hint="eastAsia"/>
            <w:lang w:eastAsia="ko-KR"/>
          </w:rPr>
          <w:t xml:space="preserve"> </w:t>
        </w:r>
      </w:ins>
      <w:r w:rsidRPr="00ED4019">
        <w:rPr>
          <w:rFonts w:ascii="Times New Roman" w:hAnsi="Times New Roman"/>
          <w:lang w:eastAsia="ko-KR"/>
        </w:rPr>
        <w:t>줘야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한다</w:t>
      </w:r>
      <w:r w:rsidRPr="00ED4019">
        <w:rPr>
          <w:rFonts w:ascii="Times New Roman" w:hAnsi="Times New Roman"/>
          <w:lang w:eastAsia="ko-KR"/>
        </w:rPr>
        <w:t xml:space="preserve">. </w:t>
      </w:r>
      <w:r w:rsidRPr="00ED4019">
        <w:rPr>
          <w:rFonts w:ascii="Times New Roman" w:hAnsi="Times New Roman"/>
          <w:lang w:eastAsia="ko-KR"/>
        </w:rPr>
        <w:t>반면</w:t>
      </w:r>
      <w:r w:rsidRPr="00ED4019">
        <w:rPr>
          <w:rFonts w:ascii="Times New Roman" w:hAnsi="Times New Roman"/>
          <w:lang w:eastAsia="ko-KR"/>
        </w:rPr>
        <w:t xml:space="preserve"> lag </w:t>
      </w:r>
      <w:r w:rsidRPr="00ED4019">
        <w:rPr>
          <w:rFonts w:ascii="Times New Roman" w:hAnsi="Times New Roman"/>
          <w:lang w:eastAsia="ko-KR"/>
        </w:rPr>
        <w:t>함수는</w:t>
      </w:r>
      <w:r w:rsidRPr="00ED4019">
        <w:rPr>
          <w:rFonts w:ascii="Times New Roman" w:hAnsi="Times New Roman"/>
          <w:lang w:eastAsia="ko-KR"/>
        </w:rPr>
        <w:t xml:space="preserve"> lag</w:t>
      </w:r>
      <w:del w:id="3474" w:author="user" w:date="2021-03-22T13:16:00Z">
        <w:r w:rsidRPr="00ED4019" w:rsidDel="00763B32">
          <w:rPr>
            <w:rFonts w:ascii="Times New Roman" w:hAnsi="Times New Roman"/>
            <w:lang w:eastAsia="ko-KR"/>
          </w:rPr>
          <w:delText xml:space="preserve"> </w:delText>
        </w:r>
      </w:del>
      <w:r w:rsidRPr="00ED4019">
        <w:rPr>
          <w:rFonts w:ascii="Times New Roman" w:hAnsi="Times New Roman"/>
          <w:lang w:eastAsia="ko-KR"/>
        </w:rPr>
        <w:t>만큼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이동</w:t>
      </w:r>
      <w:r w:rsidRPr="00ED4019">
        <w:rPr>
          <w:rFonts w:ascii="Times New Roman" w:hAnsi="Times New Roman"/>
          <w:lang w:eastAsia="ko-KR"/>
        </w:rPr>
        <w:t>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자리에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자동으로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NA</w:t>
      </w:r>
      <w:r w:rsidRPr="00ED4019">
        <w:rPr>
          <w:rFonts w:ascii="Times New Roman" w:hAnsi="Times New Roman"/>
          <w:lang w:eastAsia="ko-KR"/>
        </w:rPr>
        <w:t>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채워</w:t>
      </w:r>
      <w:ins w:id="3475" w:author="user" w:date="2021-03-22T13:16:00Z">
        <w:r w:rsidR="00763B32">
          <w:rPr>
            <w:rFonts w:ascii="Times New Roman" w:hAnsi="Times New Roman" w:hint="eastAsia"/>
            <w:lang w:eastAsia="ko-KR"/>
          </w:rPr>
          <w:t xml:space="preserve"> </w:t>
        </w:r>
      </w:ins>
      <w:r w:rsidRPr="00ED4019">
        <w:rPr>
          <w:rFonts w:ascii="Times New Roman" w:hAnsi="Times New Roman"/>
          <w:lang w:eastAsia="ko-KR"/>
        </w:rPr>
        <w:t>준다</w:t>
      </w:r>
      <w:r w:rsidRPr="00ED4019">
        <w:rPr>
          <w:rFonts w:ascii="Times New Roman" w:hAnsi="Times New Roman"/>
          <w:lang w:eastAsia="ko-KR"/>
        </w:rPr>
        <w:t>.</w:t>
      </w:r>
    </w:p>
    <w:p w14:paraId="05700893" w14:textId="77777777" w:rsidR="00FD7B2A" w:rsidRPr="00ED4019" w:rsidRDefault="00FD7B2A">
      <w:pPr>
        <w:pStyle w:val="SourceCode"/>
        <w:pBdr>
          <w:top w:val="single" w:sz="4" w:space="0" w:color="E7E6E6" w:themeColor="background2"/>
        </w:pBdr>
        <w:jc w:val="both"/>
        <w:rPr>
          <w:rFonts w:ascii="Times New Roman" w:hAnsi="Times New Roman"/>
        </w:rPr>
        <w:pPrChange w:id="3476" w:author="user" w:date="2021-03-22T13:16:00Z">
          <w:pPr>
            <w:pStyle w:val="SourceCode"/>
          </w:pPr>
        </w:pPrChange>
      </w:pPr>
      <w:r w:rsidRPr="00ED4019">
        <w:rPr>
          <w:rStyle w:val="NormalTok"/>
          <w:rFonts w:ascii="Times New Roman" w:hAnsi="Times New Roman"/>
        </w:rPr>
        <w:t xml:space="preserve">students </w:t>
      </w:r>
      <w:r w:rsidRPr="00ED4019">
        <w:rPr>
          <w:rStyle w:val="SpecialCharTok"/>
          <w:rFonts w:ascii="Times New Roman" w:hAnsi="Times New Roman"/>
        </w:rPr>
        <w:t>%&gt;%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</w:t>
      </w:r>
      <w:r w:rsidRPr="00ED4019">
        <w:rPr>
          <w:rStyle w:val="FunctionTok"/>
          <w:rFonts w:ascii="Times New Roman" w:hAnsi="Times New Roman"/>
        </w:rPr>
        <w:t>mutate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AttributeTok"/>
          <w:rFonts w:ascii="Times New Roman" w:hAnsi="Times New Roman"/>
        </w:rPr>
        <w:t>lag1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unctionTok"/>
          <w:rFonts w:ascii="Times New Roman" w:hAnsi="Times New Roman"/>
        </w:rPr>
        <w:t>lag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NormalTok"/>
          <w:rFonts w:ascii="Times New Roman" w:hAnsi="Times New Roman"/>
        </w:rPr>
        <w:t>학생수계</w:t>
      </w:r>
      <w:r w:rsidRPr="00ED4019">
        <w:rPr>
          <w:rStyle w:val="NormalTok"/>
          <w:rFonts w:ascii="Times New Roman" w:hAnsi="Times New Roman"/>
        </w:rPr>
        <w:t xml:space="preserve">, </w:t>
      </w:r>
      <w:r w:rsidRPr="00ED4019">
        <w:rPr>
          <w:rStyle w:val="DecValTok"/>
          <w:rFonts w:ascii="Times New Roman" w:hAnsi="Times New Roman"/>
        </w:rPr>
        <w:t>1</w:t>
      </w:r>
      <w:r w:rsidRPr="00ED4019">
        <w:rPr>
          <w:rStyle w:val="NormalTok"/>
          <w:rFonts w:ascii="Times New Roman" w:hAnsi="Times New Roman"/>
        </w:rPr>
        <w:t xml:space="preserve">), 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       </w:t>
      </w:r>
      <w:r w:rsidRPr="00ED4019">
        <w:rPr>
          <w:rStyle w:val="AttributeTok"/>
          <w:rFonts w:ascii="Times New Roman" w:hAnsi="Times New Roman"/>
        </w:rPr>
        <w:t>lag3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unctionTok"/>
          <w:rFonts w:ascii="Times New Roman" w:hAnsi="Times New Roman"/>
        </w:rPr>
        <w:t>lag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NormalTok"/>
          <w:rFonts w:ascii="Times New Roman" w:hAnsi="Times New Roman"/>
        </w:rPr>
        <w:t>학생수계</w:t>
      </w:r>
      <w:r w:rsidRPr="00ED4019">
        <w:rPr>
          <w:rStyle w:val="NormalTok"/>
          <w:rFonts w:ascii="Times New Roman" w:hAnsi="Times New Roman"/>
        </w:rPr>
        <w:t xml:space="preserve">, </w:t>
      </w:r>
      <w:r w:rsidRPr="00ED4019">
        <w:rPr>
          <w:rStyle w:val="DecValTok"/>
          <w:rFonts w:ascii="Times New Roman" w:hAnsi="Times New Roman"/>
        </w:rPr>
        <w:t>3</w:t>
      </w:r>
      <w:r w:rsidRPr="00ED4019">
        <w:rPr>
          <w:rStyle w:val="NormalTok"/>
          <w:rFonts w:ascii="Times New Roman" w:hAnsi="Times New Roman"/>
        </w:rPr>
        <w:t xml:space="preserve">), 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       </w:t>
      </w:r>
      <w:r w:rsidRPr="00ED4019">
        <w:rPr>
          <w:rStyle w:val="AttributeTok"/>
          <w:rFonts w:ascii="Times New Roman" w:hAnsi="Times New Roman"/>
        </w:rPr>
        <w:t>diff1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unctionTok"/>
          <w:rFonts w:ascii="Times New Roman" w:hAnsi="Times New Roman"/>
        </w:rPr>
        <w:t>c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ConstantTok"/>
          <w:rFonts w:ascii="Times New Roman" w:hAnsi="Times New Roman"/>
        </w:rPr>
        <w:t>NA</w:t>
      </w:r>
      <w:r w:rsidRPr="00ED4019">
        <w:rPr>
          <w:rStyle w:val="NormalTok"/>
          <w:rFonts w:ascii="Times New Roman" w:hAnsi="Times New Roman"/>
        </w:rPr>
        <w:t xml:space="preserve">, </w:t>
      </w:r>
      <w:r w:rsidRPr="00ED4019">
        <w:rPr>
          <w:rStyle w:val="FunctionTok"/>
          <w:rFonts w:ascii="Times New Roman" w:hAnsi="Times New Roman"/>
        </w:rPr>
        <w:t>diff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NormalTok"/>
          <w:rFonts w:ascii="Times New Roman" w:hAnsi="Times New Roman"/>
        </w:rPr>
        <w:t>학생수계</w:t>
      </w:r>
      <w:r w:rsidRPr="00ED4019">
        <w:rPr>
          <w:rStyle w:val="NormalTok"/>
          <w:rFonts w:ascii="Times New Roman" w:hAnsi="Times New Roman"/>
        </w:rPr>
        <w:t xml:space="preserve">, </w:t>
      </w:r>
      <w:r w:rsidRPr="00ED4019">
        <w:rPr>
          <w:rStyle w:val="AttributeTok"/>
          <w:rFonts w:ascii="Times New Roman" w:hAnsi="Times New Roman"/>
        </w:rPr>
        <w:t>lag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DecValTok"/>
          <w:rFonts w:ascii="Times New Roman" w:hAnsi="Times New Roman"/>
        </w:rPr>
        <w:t>1</w:t>
      </w:r>
      <w:r w:rsidRPr="00ED4019">
        <w:rPr>
          <w:rStyle w:val="NormalTok"/>
          <w:rFonts w:ascii="Times New Roman" w:hAnsi="Times New Roman"/>
        </w:rPr>
        <w:t xml:space="preserve">)), 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lastRenderedPageBreak/>
        <w:t xml:space="preserve">         </w:t>
      </w:r>
      <w:r w:rsidRPr="00ED4019">
        <w:rPr>
          <w:rStyle w:val="AttributeTok"/>
          <w:rFonts w:ascii="Times New Roman" w:hAnsi="Times New Roman"/>
        </w:rPr>
        <w:t>diff3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unctionTok"/>
          <w:rFonts w:ascii="Times New Roman" w:hAnsi="Times New Roman"/>
        </w:rPr>
        <w:t>c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ConstantTok"/>
          <w:rFonts w:ascii="Times New Roman" w:hAnsi="Times New Roman"/>
        </w:rPr>
        <w:t>NA</w:t>
      </w:r>
      <w:r w:rsidRPr="00ED4019">
        <w:rPr>
          <w:rStyle w:val="NormalTok"/>
          <w:rFonts w:ascii="Times New Roman" w:hAnsi="Times New Roman"/>
        </w:rPr>
        <w:t xml:space="preserve">, </w:t>
      </w:r>
      <w:r w:rsidRPr="00ED4019">
        <w:rPr>
          <w:rStyle w:val="ConstantTok"/>
          <w:rFonts w:ascii="Times New Roman" w:hAnsi="Times New Roman"/>
        </w:rPr>
        <w:t>NA</w:t>
      </w:r>
      <w:r w:rsidRPr="00ED4019">
        <w:rPr>
          <w:rStyle w:val="NormalTok"/>
          <w:rFonts w:ascii="Times New Roman" w:hAnsi="Times New Roman"/>
        </w:rPr>
        <w:t xml:space="preserve">, </w:t>
      </w:r>
      <w:r w:rsidRPr="00ED4019">
        <w:rPr>
          <w:rStyle w:val="ConstantTok"/>
          <w:rFonts w:ascii="Times New Roman" w:hAnsi="Times New Roman"/>
        </w:rPr>
        <w:t>NA</w:t>
      </w:r>
      <w:r w:rsidRPr="00ED4019">
        <w:rPr>
          <w:rStyle w:val="NormalTok"/>
          <w:rFonts w:ascii="Times New Roman" w:hAnsi="Times New Roman"/>
        </w:rPr>
        <w:t xml:space="preserve">, </w:t>
      </w:r>
      <w:r w:rsidRPr="00ED4019">
        <w:rPr>
          <w:rStyle w:val="FunctionTok"/>
          <w:rFonts w:ascii="Times New Roman" w:hAnsi="Times New Roman"/>
        </w:rPr>
        <w:t>diff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NormalTok"/>
          <w:rFonts w:ascii="Times New Roman" w:hAnsi="Times New Roman"/>
        </w:rPr>
        <w:t>학생수계</w:t>
      </w:r>
      <w:r w:rsidRPr="00ED4019">
        <w:rPr>
          <w:rStyle w:val="NormalTok"/>
          <w:rFonts w:ascii="Times New Roman" w:hAnsi="Times New Roman"/>
        </w:rPr>
        <w:t xml:space="preserve">, </w:t>
      </w:r>
      <w:r w:rsidRPr="00ED4019">
        <w:rPr>
          <w:rStyle w:val="AttributeTok"/>
          <w:rFonts w:ascii="Times New Roman" w:hAnsi="Times New Roman"/>
        </w:rPr>
        <w:t>lag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DecValTok"/>
          <w:rFonts w:ascii="Times New Roman" w:hAnsi="Times New Roman"/>
        </w:rPr>
        <w:t>3</w:t>
      </w:r>
      <w:r w:rsidRPr="00ED4019">
        <w:rPr>
          <w:rStyle w:val="NormalTok"/>
          <w:rFonts w:ascii="Times New Roman" w:hAnsi="Times New Roman"/>
        </w:rPr>
        <w:t xml:space="preserve">))) </w:t>
      </w:r>
      <w:r w:rsidRPr="00ED4019">
        <w:rPr>
          <w:rStyle w:val="SpecialCharTok"/>
          <w:rFonts w:ascii="Times New Roman" w:hAnsi="Times New Roman"/>
        </w:rPr>
        <w:t>%&gt;%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</w:t>
      </w:r>
      <w:r w:rsidRPr="00ED4019">
        <w:rPr>
          <w:rStyle w:val="FunctionTok"/>
          <w:rFonts w:ascii="Times New Roman" w:hAnsi="Times New Roman"/>
        </w:rPr>
        <w:t>select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NormalTok"/>
          <w:rFonts w:ascii="Times New Roman" w:hAnsi="Times New Roman"/>
        </w:rPr>
        <w:t>연도</w:t>
      </w:r>
      <w:r w:rsidRPr="00ED4019">
        <w:rPr>
          <w:rStyle w:val="NormalTok"/>
          <w:rFonts w:ascii="Times New Roman" w:hAnsi="Times New Roman"/>
        </w:rPr>
        <w:t xml:space="preserve">, </w:t>
      </w:r>
      <w:r w:rsidRPr="00ED4019">
        <w:rPr>
          <w:rStyle w:val="NormalTok"/>
          <w:rFonts w:ascii="Times New Roman" w:hAnsi="Times New Roman"/>
        </w:rPr>
        <w:t>학생수계</w:t>
      </w:r>
      <w:r w:rsidRPr="00ED4019">
        <w:rPr>
          <w:rStyle w:val="NormalTok"/>
          <w:rFonts w:ascii="Times New Roman" w:hAnsi="Times New Roman"/>
        </w:rPr>
        <w:t xml:space="preserve">, lag1, diff1, lag3, diff3) </w:t>
      </w:r>
      <w:r w:rsidRPr="00ED4019">
        <w:rPr>
          <w:rStyle w:val="SpecialCharTok"/>
          <w:rFonts w:ascii="Times New Roman" w:hAnsi="Times New Roman"/>
        </w:rPr>
        <w:t>%&gt;%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</w:t>
      </w:r>
      <w:r w:rsidRPr="00ED4019">
        <w:rPr>
          <w:rStyle w:val="FunctionTok"/>
          <w:rFonts w:ascii="Times New Roman" w:hAnsi="Times New Roman"/>
        </w:rPr>
        <w:t>head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DecValTok"/>
          <w:rFonts w:ascii="Times New Roman" w:hAnsi="Times New Roman"/>
        </w:rPr>
        <w:t>10</w:t>
      </w:r>
      <w:r w:rsidRPr="00ED4019">
        <w:rPr>
          <w:rStyle w:val="NormalTok"/>
          <w:rFonts w:ascii="Times New Roman" w:hAnsi="Times New Roman"/>
        </w:rPr>
        <w:t>)</w:t>
      </w:r>
    </w:p>
    <w:p w14:paraId="3605AB6C" w14:textId="4AC042D5" w:rsidR="00FD7B2A" w:rsidRPr="00ED4019" w:rsidRDefault="00FD7B2A">
      <w:pPr>
        <w:pStyle w:val="SourceCode"/>
        <w:pBdr>
          <w:top w:val="single" w:sz="4" w:space="0" w:color="E7E6E6" w:themeColor="background2"/>
        </w:pBdr>
        <w:jc w:val="both"/>
        <w:rPr>
          <w:rFonts w:ascii="Times New Roman" w:hAnsi="Times New Roman"/>
        </w:rPr>
        <w:pPrChange w:id="3477" w:author="user" w:date="2021-03-22T13:16:00Z">
          <w:pPr>
            <w:pStyle w:val="SourceCode"/>
          </w:pPr>
        </w:pPrChange>
      </w:pPr>
      <w:r w:rsidRPr="00ED4019">
        <w:rPr>
          <w:rStyle w:val="VerbatimChar"/>
          <w:rFonts w:ascii="Times New Roman" w:hAnsi="Times New Roman"/>
        </w:rPr>
        <w:t xml:space="preserve"># A tibble: 10 </w:t>
      </w:r>
      <w:ins w:id="3478" w:author="user" w:date="2021-03-22T13:17:00Z">
        <w:r w:rsidR="00763B32">
          <w:rPr>
            <w:rStyle w:val="VerbatimChar"/>
            <w:rFonts w:ascii="맑은 고딕" w:eastAsia="맑은 고딕" w:hAnsi="맑은 고딕" w:hint="eastAsia"/>
          </w:rPr>
          <w:t>×</w:t>
        </w:r>
      </w:ins>
      <w:del w:id="3479" w:author="user" w:date="2021-03-22T13:17:00Z">
        <w:r w:rsidRPr="00ED4019" w:rsidDel="00763B32">
          <w:rPr>
            <w:rStyle w:val="VerbatimChar"/>
            <w:rFonts w:ascii="Times New Roman" w:hAnsi="Times New Roman"/>
          </w:rPr>
          <w:delText>x</w:delText>
        </w:r>
      </w:del>
      <w:r w:rsidRPr="00ED4019">
        <w:rPr>
          <w:rStyle w:val="VerbatimChar"/>
          <w:rFonts w:ascii="Times New Roman" w:hAnsi="Times New Roman"/>
        </w:rPr>
        <w:t xml:space="preserve"> 6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   </w:t>
      </w:r>
      <w:r w:rsidRPr="00ED4019">
        <w:rPr>
          <w:rStyle w:val="VerbatimChar"/>
          <w:rFonts w:ascii="Times New Roman" w:hAnsi="Times New Roman"/>
        </w:rPr>
        <w:t>연도</w:t>
      </w:r>
      <w:r w:rsidRPr="00ED4019">
        <w:rPr>
          <w:rStyle w:val="VerbatimChar"/>
          <w:rFonts w:ascii="Times New Roman" w:hAnsi="Times New Roman"/>
        </w:rPr>
        <w:t xml:space="preserve">       </w:t>
      </w:r>
      <w:r w:rsidRPr="00ED4019">
        <w:rPr>
          <w:rStyle w:val="VerbatimChar"/>
          <w:rFonts w:ascii="Times New Roman" w:hAnsi="Times New Roman"/>
        </w:rPr>
        <w:t>학생수계</w:t>
      </w:r>
      <w:r w:rsidRPr="00ED4019">
        <w:rPr>
          <w:rStyle w:val="VerbatimChar"/>
          <w:rFonts w:ascii="Times New Roman" w:hAnsi="Times New Roman"/>
        </w:rPr>
        <w:t xml:space="preserve">    lag1   diff1    lag3   diff3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   &lt;date&gt;        &lt;dbl&gt;   &lt;dbl&gt;   &lt;dbl&gt;   &lt;dbl&gt;   &lt;dbl&gt;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 1 1999-01-01  8658358      NA      NA      NA      NA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 2 2000-01-01  8535867 8658358 -122491      NA      NA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 3 2001-01-01  8414423 8535867 -121444      NA      NA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 4 2002-01-01  8361933 8414423  -52490 8658358 -296425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 5 2003-01-01  8379775 8361933   17842 8535867 -156092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 6 2004-01-01  8371630 8379775   -8145 8414423  -42793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 7 2005-01-01  8371421 8371630    -209 8361933    9488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 8 2006-01-01  8354891 8371421  -16530 8379775  -24884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 9 2007-01-01  8309932 8354891  -44959 8371630  -61698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10 2008-01-01  8187782 8309932 -122150 8371421 -183639</w:t>
      </w:r>
    </w:p>
    <w:p w14:paraId="128E14AC" w14:textId="77777777" w:rsidR="00FD7B2A" w:rsidRDefault="00FD7B2A">
      <w:pPr>
        <w:pStyle w:val="comment"/>
        <w:jc w:val="both"/>
        <w:pPrChange w:id="3480" w:author="제이펍 출판사" w:date="2021-03-14T15:57:00Z">
          <w:pPr>
            <w:pStyle w:val="comment"/>
          </w:pPr>
        </w:pPrChange>
      </w:pPr>
      <w:r>
        <w:t>코드 설명</w:t>
      </w:r>
    </w:p>
    <w:p w14:paraId="6FBBB411" w14:textId="77777777" w:rsidR="00FD7B2A" w:rsidRDefault="00FD7B2A">
      <w:pPr>
        <w:pStyle w:val="comment"/>
        <w:numPr>
          <w:ilvl w:val="0"/>
          <w:numId w:val="22"/>
        </w:numPr>
        <w:jc w:val="both"/>
        <w:rPr>
          <w:lang w:eastAsia="ko-KR"/>
        </w:rPr>
        <w:pPrChange w:id="3481" w:author="제이펍 출판사" w:date="2021-03-14T15:57:00Z">
          <w:pPr>
            <w:pStyle w:val="comment"/>
            <w:numPr>
              <w:numId w:val="22"/>
            </w:numPr>
            <w:ind w:left="840" w:hanging="360"/>
          </w:pPr>
        </w:pPrChange>
      </w:pPr>
      <w:r>
        <w:rPr>
          <w:lang w:eastAsia="ko-KR"/>
        </w:rPr>
        <w:t>lag()를 사용하여 ‘학생수계’ 열의 1차 지연 데이터인 lag1열 생성</w:t>
      </w:r>
    </w:p>
    <w:p w14:paraId="0EF7E91D" w14:textId="77777777" w:rsidR="00FD7B2A" w:rsidRDefault="00FD7B2A">
      <w:pPr>
        <w:pStyle w:val="comment"/>
        <w:numPr>
          <w:ilvl w:val="0"/>
          <w:numId w:val="22"/>
        </w:numPr>
        <w:jc w:val="both"/>
        <w:rPr>
          <w:lang w:eastAsia="ko-KR"/>
        </w:rPr>
        <w:pPrChange w:id="3482" w:author="제이펍 출판사" w:date="2021-03-14T15:57:00Z">
          <w:pPr>
            <w:pStyle w:val="comment"/>
            <w:numPr>
              <w:numId w:val="22"/>
            </w:numPr>
            <w:ind w:left="840" w:hanging="360"/>
          </w:pPr>
        </w:pPrChange>
      </w:pPr>
      <w:r>
        <w:rPr>
          <w:lang w:eastAsia="ko-KR"/>
        </w:rPr>
        <w:t>lag()를 사용하여 ‘학생수계’ 열의 3차 지연 데이터인 lag3열 생성</w:t>
      </w:r>
    </w:p>
    <w:p w14:paraId="57B6B79A" w14:textId="5EB85C6A" w:rsidR="00FD7B2A" w:rsidRDefault="00FD7B2A">
      <w:pPr>
        <w:pStyle w:val="comment"/>
        <w:numPr>
          <w:ilvl w:val="0"/>
          <w:numId w:val="22"/>
        </w:numPr>
        <w:jc w:val="both"/>
        <w:rPr>
          <w:lang w:eastAsia="ko-KR"/>
        </w:rPr>
        <w:pPrChange w:id="3483" w:author="제이펍 출판사" w:date="2021-03-14T15:57:00Z">
          <w:pPr>
            <w:pStyle w:val="comment"/>
            <w:numPr>
              <w:numId w:val="22"/>
            </w:numPr>
            <w:ind w:left="840" w:hanging="360"/>
          </w:pPr>
        </w:pPrChange>
      </w:pPr>
      <w:r>
        <w:rPr>
          <w:lang w:eastAsia="ko-KR"/>
        </w:rPr>
        <w:t>diff()를 사용하여 ‘학생수계’ 열의 1차 차분 데이터를 생성하되 차분</w:t>
      </w:r>
      <w:ins w:id="3484" w:author="user" w:date="2021-03-22T13:17:00Z">
        <w:r w:rsidR="00763B32">
          <w:rPr>
            <w:rFonts w:hint="eastAsia"/>
            <w:lang w:eastAsia="ko-KR"/>
          </w:rPr>
          <w:t xml:space="preserve"> </w:t>
        </w:r>
      </w:ins>
      <w:r>
        <w:rPr>
          <w:lang w:eastAsia="ko-KR"/>
        </w:rPr>
        <w:t>계산으로 인해 비워지는 데이터 하나를 NA로 채운 벡터를 생성하여 diff1 열 생성</w:t>
      </w:r>
    </w:p>
    <w:p w14:paraId="17AE8662" w14:textId="23B34B2F" w:rsidR="00FD7B2A" w:rsidRDefault="00FD7B2A">
      <w:pPr>
        <w:pStyle w:val="comment"/>
        <w:numPr>
          <w:ilvl w:val="0"/>
          <w:numId w:val="22"/>
        </w:numPr>
        <w:jc w:val="both"/>
        <w:rPr>
          <w:lang w:eastAsia="ko-KR"/>
        </w:rPr>
        <w:pPrChange w:id="3485" w:author="제이펍 출판사" w:date="2021-03-14T15:57:00Z">
          <w:pPr>
            <w:pStyle w:val="comment"/>
            <w:numPr>
              <w:numId w:val="22"/>
            </w:numPr>
            <w:ind w:left="840" w:hanging="360"/>
          </w:pPr>
        </w:pPrChange>
      </w:pPr>
      <w:r>
        <w:rPr>
          <w:lang w:eastAsia="ko-KR"/>
        </w:rPr>
        <w:t>diff()를 사용하여 ‘학생수계’ 열의 3차 차분 데이터를 생성하되 차분</w:t>
      </w:r>
      <w:ins w:id="3486" w:author="user" w:date="2021-03-22T13:17:00Z">
        <w:r w:rsidR="00763B32">
          <w:rPr>
            <w:rFonts w:hint="eastAsia"/>
            <w:lang w:eastAsia="ko-KR"/>
          </w:rPr>
          <w:t xml:space="preserve"> </w:t>
        </w:r>
      </w:ins>
      <w:r>
        <w:rPr>
          <w:lang w:eastAsia="ko-KR"/>
        </w:rPr>
        <w:t xml:space="preserve">계산으로 인해 비워지는 데이터 </w:t>
      </w:r>
      <w:del w:id="3487" w:author="제이펍 출판사" w:date="2021-03-14T18:08:00Z">
        <w:r w:rsidDel="003F5176">
          <w:rPr>
            <w:lang w:eastAsia="ko-KR"/>
          </w:rPr>
          <w:delText>세개</w:delText>
        </w:r>
      </w:del>
      <w:ins w:id="3488" w:author="제이펍 출판사" w:date="2021-03-14T18:08:00Z">
        <w:r w:rsidR="003F5176">
          <w:rPr>
            <w:lang w:eastAsia="ko-KR"/>
          </w:rPr>
          <w:t>세 개</w:t>
        </w:r>
      </w:ins>
      <w:r>
        <w:rPr>
          <w:lang w:eastAsia="ko-KR"/>
        </w:rPr>
        <w:t>를 NA로 채운 벡터를 생성하여 diff3 열 생성</w:t>
      </w:r>
    </w:p>
    <w:p w14:paraId="1D66259C" w14:textId="77777777" w:rsidR="00FD7B2A" w:rsidRPr="00ED4019" w:rsidRDefault="00FD7B2A">
      <w:pPr>
        <w:jc w:val="both"/>
        <w:rPr>
          <w:rFonts w:ascii="Times New Roman" w:hAnsi="Times New Roman"/>
          <w:lang w:eastAsia="ko-KR"/>
        </w:rPr>
        <w:pPrChange w:id="3489" w:author="제이펍 출판사" w:date="2021-03-14T15:57:00Z">
          <w:pPr/>
        </w:pPrChange>
      </w:pPr>
      <w:r w:rsidRPr="00ED4019">
        <w:rPr>
          <w:rStyle w:val="VerbatimChar"/>
          <w:rFonts w:ascii="Times New Roman" w:hAnsi="Times New Roman"/>
          <w:lang w:eastAsia="ko-KR"/>
        </w:rPr>
        <w:t>timetk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패키지에서도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Style w:val="VerbatimChar"/>
          <w:rFonts w:ascii="Times New Roman" w:hAnsi="Times New Roman"/>
          <w:lang w:eastAsia="ko-KR"/>
        </w:rPr>
        <w:t>diff()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함수와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유사한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함수인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Style w:val="VerbatimChar"/>
          <w:rFonts w:ascii="Times New Roman" w:hAnsi="Times New Roman"/>
          <w:lang w:eastAsia="ko-KR"/>
        </w:rPr>
        <w:t>diff_vec()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함수를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제공한다</w:t>
      </w:r>
      <w:r w:rsidRPr="00ED4019">
        <w:rPr>
          <w:rFonts w:ascii="Times New Roman" w:hAnsi="Times New Roman"/>
          <w:lang w:eastAsia="ko-KR"/>
        </w:rPr>
        <w:t xml:space="preserve">. </w:t>
      </w:r>
      <w:r w:rsidRPr="00ED4019">
        <w:rPr>
          <w:rStyle w:val="VerbatimChar"/>
          <w:rFonts w:ascii="Times New Roman" w:hAnsi="Times New Roman"/>
          <w:lang w:eastAsia="ko-KR"/>
        </w:rPr>
        <w:t>diff_vec()</w:t>
      </w:r>
      <w:r w:rsidRPr="00ED4019">
        <w:rPr>
          <w:rFonts w:ascii="Times New Roman" w:hAnsi="Times New Roman"/>
          <w:lang w:eastAsia="ko-KR"/>
        </w:rPr>
        <w:t xml:space="preserve"> lag </w:t>
      </w:r>
      <w:r w:rsidRPr="00ED4019">
        <w:rPr>
          <w:rFonts w:ascii="Times New Roman" w:hAnsi="Times New Roman"/>
          <w:lang w:eastAsia="ko-KR"/>
        </w:rPr>
        <w:t>크기만큼의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빈자리를</w:t>
      </w:r>
      <w:r w:rsidRPr="00ED4019">
        <w:rPr>
          <w:rFonts w:ascii="Times New Roman" w:hAnsi="Times New Roman"/>
          <w:lang w:eastAsia="ko-KR"/>
        </w:rPr>
        <w:t xml:space="preserve"> NA</w:t>
      </w:r>
      <w:r w:rsidRPr="00ED4019">
        <w:rPr>
          <w:rFonts w:ascii="Times New Roman" w:hAnsi="Times New Roman"/>
          <w:lang w:eastAsia="ko-KR"/>
        </w:rPr>
        <w:t>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채워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원본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데이터와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동일한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길이의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벡터를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반환한다</w:t>
      </w:r>
      <w:r w:rsidRPr="00ED4019">
        <w:rPr>
          <w:rFonts w:ascii="Times New Roman" w:hAnsi="Times New Roman"/>
          <w:lang w:eastAsia="ko-KR"/>
        </w:rPr>
        <w:t>.</w:t>
      </w:r>
    </w:p>
    <w:p w14:paraId="72BD9A80" w14:textId="77777777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3490" w:author="제이펍 출판사" w:date="2021-03-14T15:57:00Z">
          <w:pPr>
            <w:pStyle w:val="SourceCode"/>
          </w:pPr>
        </w:pPrChange>
      </w:pPr>
      <w:r w:rsidRPr="00ED4019">
        <w:rPr>
          <w:rStyle w:val="NormalTok"/>
          <w:rFonts w:ascii="Times New Roman" w:hAnsi="Times New Roman"/>
        </w:rPr>
        <w:t xml:space="preserve">students </w:t>
      </w:r>
      <w:r w:rsidRPr="00ED4019">
        <w:rPr>
          <w:rStyle w:val="SpecialCharTok"/>
          <w:rFonts w:ascii="Times New Roman" w:hAnsi="Times New Roman"/>
        </w:rPr>
        <w:t>%&gt;%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</w:t>
      </w:r>
      <w:r w:rsidRPr="00ED4019">
        <w:rPr>
          <w:rStyle w:val="FunctionTok"/>
          <w:rFonts w:ascii="Times New Roman" w:hAnsi="Times New Roman"/>
        </w:rPr>
        <w:t>mutate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AttributeTok"/>
          <w:rFonts w:ascii="Times New Roman" w:hAnsi="Times New Roman"/>
        </w:rPr>
        <w:t>diff1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unctionTok"/>
          <w:rFonts w:ascii="Times New Roman" w:hAnsi="Times New Roman"/>
        </w:rPr>
        <w:t>diff_vec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NormalTok"/>
          <w:rFonts w:ascii="Times New Roman" w:hAnsi="Times New Roman"/>
        </w:rPr>
        <w:t>학생수계</w:t>
      </w:r>
      <w:r w:rsidRPr="00ED4019">
        <w:rPr>
          <w:rStyle w:val="NormalTok"/>
          <w:rFonts w:ascii="Times New Roman" w:hAnsi="Times New Roman"/>
        </w:rPr>
        <w:t xml:space="preserve">, </w:t>
      </w:r>
      <w:r w:rsidRPr="00ED4019">
        <w:rPr>
          <w:rStyle w:val="AttributeTok"/>
          <w:rFonts w:ascii="Times New Roman" w:hAnsi="Times New Roman"/>
        </w:rPr>
        <w:t>lag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DecValTok"/>
          <w:rFonts w:ascii="Times New Roman" w:hAnsi="Times New Roman"/>
        </w:rPr>
        <w:t>1</w:t>
      </w:r>
      <w:r w:rsidRPr="00ED4019">
        <w:rPr>
          <w:rStyle w:val="NormalTok"/>
          <w:rFonts w:ascii="Times New Roman" w:hAnsi="Times New Roman"/>
        </w:rPr>
        <w:t xml:space="preserve">), 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       </w:t>
      </w:r>
      <w:r w:rsidRPr="00ED4019">
        <w:rPr>
          <w:rStyle w:val="AttributeTok"/>
          <w:rFonts w:ascii="Times New Roman" w:hAnsi="Times New Roman"/>
        </w:rPr>
        <w:t>diff3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unctionTok"/>
          <w:rFonts w:ascii="Times New Roman" w:hAnsi="Times New Roman"/>
        </w:rPr>
        <w:t>diff_vec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NormalTok"/>
          <w:rFonts w:ascii="Times New Roman" w:hAnsi="Times New Roman"/>
        </w:rPr>
        <w:t>학생수계</w:t>
      </w:r>
      <w:r w:rsidRPr="00ED4019">
        <w:rPr>
          <w:rStyle w:val="NormalTok"/>
          <w:rFonts w:ascii="Times New Roman" w:hAnsi="Times New Roman"/>
        </w:rPr>
        <w:t xml:space="preserve">, </w:t>
      </w:r>
      <w:r w:rsidRPr="00ED4019">
        <w:rPr>
          <w:rStyle w:val="AttributeTok"/>
          <w:rFonts w:ascii="Times New Roman" w:hAnsi="Times New Roman"/>
        </w:rPr>
        <w:t>lag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DecValTok"/>
          <w:rFonts w:ascii="Times New Roman" w:hAnsi="Times New Roman"/>
        </w:rPr>
        <w:t>3</w:t>
      </w:r>
      <w:r w:rsidRPr="00ED4019">
        <w:rPr>
          <w:rStyle w:val="NormalTok"/>
          <w:rFonts w:ascii="Times New Roman" w:hAnsi="Times New Roman"/>
        </w:rPr>
        <w:t xml:space="preserve">)) </w:t>
      </w:r>
      <w:r w:rsidRPr="00ED4019">
        <w:rPr>
          <w:rStyle w:val="SpecialCharTok"/>
          <w:rFonts w:ascii="Times New Roman" w:hAnsi="Times New Roman"/>
        </w:rPr>
        <w:t>%&gt;%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</w:t>
      </w:r>
      <w:r w:rsidRPr="00ED4019">
        <w:rPr>
          <w:rStyle w:val="FunctionTok"/>
          <w:rFonts w:ascii="Times New Roman" w:hAnsi="Times New Roman"/>
        </w:rPr>
        <w:t>select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NormalTok"/>
          <w:rFonts w:ascii="Times New Roman" w:hAnsi="Times New Roman"/>
        </w:rPr>
        <w:t>연도</w:t>
      </w:r>
      <w:r w:rsidRPr="00ED4019">
        <w:rPr>
          <w:rStyle w:val="NormalTok"/>
          <w:rFonts w:ascii="Times New Roman" w:hAnsi="Times New Roman"/>
        </w:rPr>
        <w:t xml:space="preserve">, </w:t>
      </w:r>
      <w:r w:rsidRPr="00ED4019">
        <w:rPr>
          <w:rStyle w:val="NormalTok"/>
          <w:rFonts w:ascii="Times New Roman" w:hAnsi="Times New Roman"/>
        </w:rPr>
        <w:t>학생수계</w:t>
      </w:r>
      <w:r w:rsidRPr="00ED4019">
        <w:rPr>
          <w:rStyle w:val="NormalTok"/>
          <w:rFonts w:ascii="Times New Roman" w:hAnsi="Times New Roman"/>
        </w:rPr>
        <w:t xml:space="preserve">, diff1, diff3) </w:t>
      </w:r>
      <w:r w:rsidRPr="00ED4019">
        <w:rPr>
          <w:rStyle w:val="SpecialCharTok"/>
          <w:rFonts w:ascii="Times New Roman" w:hAnsi="Times New Roman"/>
        </w:rPr>
        <w:t>%&gt;%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</w:t>
      </w:r>
      <w:r w:rsidRPr="00ED4019">
        <w:rPr>
          <w:rStyle w:val="FunctionTok"/>
          <w:rFonts w:ascii="Times New Roman" w:hAnsi="Times New Roman"/>
        </w:rPr>
        <w:t>head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DecValTok"/>
          <w:rFonts w:ascii="Times New Roman" w:hAnsi="Times New Roman"/>
        </w:rPr>
        <w:t>10</w:t>
      </w:r>
      <w:r w:rsidRPr="00ED4019">
        <w:rPr>
          <w:rStyle w:val="NormalTok"/>
          <w:rFonts w:ascii="Times New Roman" w:hAnsi="Times New Roman"/>
        </w:rPr>
        <w:t>)</w:t>
      </w:r>
    </w:p>
    <w:p w14:paraId="6EDD0F9E" w14:textId="3E00B6F2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3491" w:author="제이펍 출판사" w:date="2021-03-14T15:57:00Z">
          <w:pPr>
            <w:pStyle w:val="SourceCode"/>
          </w:pPr>
        </w:pPrChange>
      </w:pPr>
      <w:r w:rsidRPr="00ED4019">
        <w:rPr>
          <w:rStyle w:val="VerbatimChar"/>
          <w:rFonts w:ascii="Times New Roman" w:hAnsi="Times New Roman"/>
        </w:rPr>
        <w:t xml:space="preserve"># A tibble: 10 </w:t>
      </w:r>
      <w:ins w:id="3492" w:author="user" w:date="2021-03-22T13:18:00Z">
        <w:r w:rsidR="00F87BC3">
          <w:rPr>
            <w:rStyle w:val="VerbatimChar"/>
            <w:rFonts w:ascii="맑은 고딕" w:eastAsia="맑은 고딕" w:hAnsi="맑은 고딕" w:hint="eastAsia"/>
          </w:rPr>
          <w:t>×</w:t>
        </w:r>
      </w:ins>
      <w:del w:id="3493" w:author="user" w:date="2021-03-22T13:18:00Z">
        <w:r w:rsidRPr="00ED4019" w:rsidDel="00F87BC3">
          <w:rPr>
            <w:rStyle w:val="VerbatimChar"/>
            <w:rFonts w:ascii="Times New Roman" w:hAnsi="Times New Roman"/>
          </w:rPr>
          <w:delText>x</w:delText>
        </w:r>
      </w:del>
      <w:r w:rsidRPr="00ED4019">
        <w:rPr>
          <w:rStyle w:val="VerbatimChar"/>
          <w:rFonts w:ascii="Times New Roman" w:hAnsi="Times New Roman"/>
        </w:rPr>
        <w:t xml:space="preserve"> 4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   </w:t>
      </w:r>
      <w:r w:rsidRPr="00ED4019">
        <w:rPr>
          <w:rStyle w:val="VerbatimChar"/>
          <w:rFonts w:ascii="Times New Roman" w:hAnsi="Times New Roman"/>
        </w:rPr>
        <w:t>연도</w:t>
      </w:r>
      <w:r w:rsidRPr="00ED4019">
        <w:rPr>
          <w:rStyle w:val="VerbatimChar"/>
          <w:rFonts w:ascii="Times New Roman" w:hAnsi="Times New Roman"/>
        </w:rPr>
        <w:t xml:space="preserve">       </w:t>
      </w:r>
      <w:r w:rsidRPr="00ED4019">
        <w:rPr>
          <w:rStyle w:val="VerbatimChar"/>
          <w:rFonts w:ascii="Times New Roman" w:hAnsi="Times New Roman"/>
        </w:rPr>
        <w:t>학생수계</w:t>
      </w:r>
      <w:r w:rsidRPr="00ED4019">
        <w:rPr>
          <w:rStyle w:val="VerbatimChar"/>
          <w:rFonts w:ascii="Times New Roman" w:hAnsi="Times New Roman"/>
        </w:rPr>
        <w:t xml:space="preserve">   diff1   diff3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   &lt;date&gt;        &lt;dbl&gt;   &lt;dbl&gt;   &lt;dbl&gt;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 1 1999-01-01  8658358      NA      NA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 2 2000-01-01  8535867 -122491      NA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 3 2001-01-01  8414423 -121444      NA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 4 2002-01-01  8361933  -52490 -296425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 5 2003-01-01  8379775   17842 -156092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 6 2004-01-01  8371630   -8145  -42793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 7 2005-01-01  8371421    -209    9488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 8 2006-01-01  8354891  -16530  -24884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lastRenderedPageBreak/>
        <w:t xml:space="preserve"> 9 2007-01-01  8309932  -44959  -61698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10 2008-01-01  8187782 -122150 -183639</w:t>
      </w:r>
    </w:p>
    <w:p w14:paraId="31AD08A0" w14:textId="77777777" w:rsidR="00FD7B2A" w:rsidRDefault="00FD7B2A">
      <w:pPr>
        <w:pStyle w:val="comment"/>
        <w:jc w:val="both"/>
        <w:rPr>
          <w:lang w:eastAsia="ko-KR"/>
        </w:rPr>
        <w:pPrChange w:id="3494" w:author="제이펍 출판사" w:date="2021-03-14T15:57:00Z">
          <w:pPr>
            <w:pStyle w:val="comment"/>
          </w:pPr>
        </w:pPrChange>
      </w:pPr>
      <w:r>
        <w:rPr>
          <w:lang w:eastAsia="ko-KR"/>
        </w:rPr>
        <w:t>코드 설명</w:t>
      </w:r>
    </w:p>
    <w:p w14:paraId="5630AF13" w14:textId="77777777" w:rsidR="00FD7B2A" w:rsidRDefault="00FD7B2A">
      <w:pPr>
        <w:pStyle w:val="comment"/>
        <w:numPr>
          <w:ilvl w:val="0"/>
          <w:numId w:val="22"/>
        </w:numPr>
        <w:jc w:val="both"/>
        <w:rPr>
          <w:lang w:eastAsia="ko-KR"/>
        </w:rPr>
        <w:pPrChange w:id="3495" w:author="제이펍 출판사" w:date="2021-03-14T15:57:00Z">
          <w:pPr>
            <w:pStyle w:val="comment"/>
            <w:numPr>
              <w:numId w:val="22"/>
            </w:numPr>
            <w:ind w:left="840" w:hanging="360"/>
          </w:pPr>
        </w:pPrChange>
      </w:pPr>
      <w:r w:rsidRPr="00ED4019">
        <w:rPr>
          <w:rStyle w:val="VerbatimChar"/>
          <w:rFonts w:ascii="Times New Roman" w:hAnsi="Times New Roman"/>
          <w:lang w:eastAsia="ko-KR"/>
        </w:rPr>
        <w:t>timetk</w:t>
      </w:r>
      <w:r>
        <w:rPr>
          <w:lang w:eastAsia="ko-KR"/>
        </w:rPr>
        <w:t xml:space="preserve"> 패키지의 </w:t>
      </w:r>
      <w:r w:rsidRPr="00ED4019">
        <w:rPr>
          <w:rStyle w:val="VerbatimChar"/>
          <w:rFonts w:ascii="Times New Roman" w:hAnsi="Times New Roman"/>
          <w:lang w:eastAsia="ko-KR"/>
        </w:rPr>
        <w:t>diff_vec()</w:t>
      </w:r>
      <w:r>
        <w:rPr>
          <w:lang w:eastAsia="ko-KR"/>
        </w:rPr>
        <w:t>을 사용하여 students의 ‘학생수계’ 열의 1차 차분 데이터(</w:t>
      </w:r>
      <w:r w:rsidRPr="00ED4019">
        <w:rPr>
          <w:rStyle w:val="VerbatimChar"/>
          <w:rFonts w:ascii="Times New Roman" w:hAnsi="Times New Roman"/>
          <w:lang w:eastAsia="ko-KR"/>
        </w:rPr>
        <w:t>diff_vec(</w:t>
      </w:r>
      <w:r w:rsidRPr="00ED4019">
        <w:rPr>
          <w:rStyle w:val="VerbatimChar"/>
          <w:rFonts w:ascii="Times New Roman" w:hAnsi="Times New Roman"/>
          <w:lang w:eastAsia="ko-KR"/>
        </w:rPr>
        <w:t>학생수계</w:t>
      </w:r>
      <w:r w:rsidRPr="00ED4019">
        <w:rPr>
          <w:rStyle w:val="VerbatimChar"/>
          <w:rFonts w:ascii="Times New Roman" w:hAnsi="Times New Roman"/>
          <w:lang w:eastAsia="ko-KR"/>
        </w:rPr>
        <w:t>, lag = 1)</w:t>
      </w:r>
      <w:r>
        <w:rPr>
          <w:lang w:eastAsia="ko-KR"/>
        </w:rPr>
        <w:t>)를 생성하여 lag1 열 생성</w:t>
      </w:r>
    </w:p>
    <w:p w14:paraId="24B95AA6" w14:textId="77777777" w:rsidR="00FD7B2A" w:rsidRDefault="00FD7B2A">
      <w:pPr>
        <w:pStyle w:val="comment"/>
        <w:numPr>
          <w:ilvl w:val="0"/>
          <w:numId w:val="22"/>
        </w:numPr>
        <w:jc w:val="both"/>
        <w:rPr>
          <w:lang w:eastAsia="ko-KR"/>
        </w:rPr>
        <w:pPrChange w:id="3496" w:author="제이펍 출판사" w:date="2021-03-14T15:57:00Z">
          <w:pPr>
            <w:pStyle w:val="comment"/>
            <w:numPr>
              <w:numId w:val="22"/>
            </w:numPr>
            <w:ind w:left="840" w:hanging="360"/>
          </w:pPr>
        </w:pPrChange>
      </w:pPr>
      <w:r w:rsidRPr="00ED4019">
        <w:rPr>
          <w:rStyle w:val="VerbatimChar"/>
          <w:rFonts w:ascii="Times New Roman" w:hAnsi="Times New Roman"/>
          <w:lang w:eastAsia="ko-KR"/>
        </w:rPr>
        <w:t>timetk</w:t>
      </w:r>
      <w:r>
        <w:rPr>
          <w:lang w:eastAsia="ko-KR"/>
        </w:rPr>
        <w:t xml:space="preserve"> 패키지의 </w:t>
      </w:r>
      <w:r w:rsidRPr="00ED4019">
        <w:rPr>
          <w:rStyle w:val="VerbatimChar"/>
          <w:rFonts w:ascii="Times New Roman" w:hAnsi="Times New Roman"/>
          <w:lang w:eastAsia="ko-KR"/>
        </w:rPr>
        <w:t>diff_vec()</w:t>
      </w:r>
      <w:r>
        <w:rPr>
          <w:lang w:eastAsia="ko-KR"/>
        </w:rPr>
        <w:t>을 사용하여 students의 ‘학생수계’ 열의 3차 차분 데이터(</w:t>
      </w:r>
      <w:r w:rsidRPr="00ED4019">
        <w:rPr>
          <w:rStyle w:val="VerbatimChar"/>
          <w:rFonts w:ascii="Times New Roman" w:hAnsi="Times New Roman"/>
          <w:lang w:eastAsia="ko-KR"/>
        </w:rPr>
        <w:t>diff_vec(</w:t>
      </w:r>
      <w:r w:rsidRPr="00ED4019">
        <w:rPr>
          <w:rStyle w:val="VerbatimChar"/>
          <w:rFonts w:ascii="Times New Roman" w:hAnsi="Times New Roman"/>
          <w:lang w:eastAsia="ko-KR"/>
        </w:rPr>
        <w:t>학생수계</w:t>
      </w:r>
      <w:r w:rsidRPr="00ED4019">
        <w:rPr>
          <w:rStyle w:val="VerbatimChar"/>
          <w:rFonts w:ascii="Times New Roman" w:hAnsi="Times New Roman"/>
          <w:lang w:eastAsia="ko-KR"/>
        </w:rPr>
        <w:t>, lag = 3)</w:t>
      </w:r>
      <w:r>
        <w:rPr>
          <w:lang w:eastAsia="ko-KR"/>
        </w:rPr>
        <w:t>)를 생성하여 lag3 열 생성</w:t>
      </w:r>
    </w:p>
    <w:p w14:paraId="75D7579C" w14:textId="77777777" w:rsidR="00FD7B2A" w:rsidRPr="00ED4019" w:rsidRDefault="00FD7B2A">
      <w:pPr>
        <w:jc w:val="both"/>
        <w:rPr>
          <w:rFonts w:ascii="Times New Roman" w:hAnsi="Times New Roman"/>
          <w:lang w:eastAsia="ko-KR"/>
        </w:rPr>
        <w:pPrChange w:id="3497" w:author="제이펍 출판사" w:date="2021-03-14T15:57:00Z">
          <w:pPr/>
        </w:pPrChange>
      </w:pPr>
      <w:r w:rsidRPr="00ED4019">
        <w:rPr>
          <w:rStyle w:val="VerbatimChar"/>
          <w:rFonts w:ascii="Times New Roman" w:hAnsi="Times New Roman"/>
          <w:lang w:eastAsia="ko-KR"/>
        </w:rPr>
        <w:t>xts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클래스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객체도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Style w:val="VerbatimChar"/>
          <w:rFonts w:ascii="Times New Roman" w:hAnsi="Times New Roman"/>
          <w:lang w:eastAsia="ko-KR"/>
        </w:rPr>
        <w:t>diff()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함수를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동일하게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적용할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수있다</w:t>
      </w:r>
      <w:r w:rsidRPr="00ED4019">
        <w:rPr>
          <w:rFonts w:ascii="Times New Roman" w:hAnsi="Times New Roman"/>
          <w:lang w:eastAsia="ko-KR"/>
        </w:rPr>
        <w:t>.</w:t>
      </w:r>
    </w:p>
    <w:p w14:paraId="6148FC8C" w14:textId="77777777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3498" w:author="제이펍 출판사" w:date="2021-03-14T15:57:00Z">
          <w:pPr>
            <w:pStyle w:val="SourceCode"/>
          </w:pPr>
        </w:pPrChange>
      </w:pPr>
      <w:r w:rsidRPr="00ED4019">
        <w:rPr>
          <w:rStyle w:val="FunctionTok"/>
          <w:rFonts w:ascii="Times New Roman" w:hAnsi="Times New Roman"/>
          <w:lang w:eastAsia="ko-KR"/>
        </w:rPr>
        <w:t>diff</w:t>
      </w:r>
      <w:r w:rsidRPr="00ED4019">
        <w:rPr>
          <w:rStyle w:val="NormalTok"/>
          <w:rFonts w:ascii="Times New Roman" w:hAnsi="Times New Roman"/>
          <w:lang w:eastAsia="ko-KR"/>
        </w:rPr>
        <w:t>(students.xts</w:t>
      </w:r>
      <w:r w:rsidRPr="00ED4019">
        <w:rPr>
          <w:rStyle w:val="SpecialCharTok"/>
          <w:rFonts w:ascii="Times New Roman" w:hAnsi="Times New Roman"/>
          <w:lang w:eastAsia="ko-KR"/>
        </w:rPr>
        <w:t>$</w:t>
      </w:r>
      <w:r w:rsidRPr="00ED4019">
        <w:rPr>
          <w:rStyle w:val="NormalTok"/>
          <w:rFonts w:ascii="Times New Roman" w:hAnsi="Times New Roman"/>
          <w:lang w:eastAsia="ko-KR"/>
        </w:rPr>
        <w:t>학생수계</w:t>
      </w:r>
      <w:r w:rsidRPr="00ED4019">
        <w:rPr>
          <w:rStyle w:val="NormalTok"/>
          <w:rFonts w:ascii="Times New Roman" w:hAnsi="Times New Roman"/>
          <w:lang w:eastAsia="ko-KR"/>
        </w:rPr>
        <w:t xml:space="preserve">, </w:t>
      </w:r>
      <w:r w:rsidRPr="00ED4019">
        <w:rPr>
          <w:rStyle w:val="DecValTok"/>
          <w:rFonts w:ascii="Times New Roman" w:hAnsi="Times New Roman"/>
          <w:lang w:eastAsia="ko-KR"/>
        </w:rPr>
        <w:t>1</w:t>
      </w:r>
      <w:r w:rsidRPr="00ED4019">
        <w:rPr>
          <w:rStyle w:val="NormalTok"/>
          <w:rFonts w:ascii="Times New Roman" w:hAnsi="Times New Roman"/>
          <w:lang w:eastAsia="ko-KR"/>
        </w:rPr>
        <w:t xml:space="preserve">) </w:t>
      </w:r>
      <w:r w:rsidRPr="00ED4019">
        <w:rPr>
          <w:rStyle w:val="SpecialCharTok"/>
          <w:rFonts w:ascii="Times New Roman" w:hAnsi="Times New Roman"/>
          <w:lang w:eastAsia="ko-KR"/>
        </w:rPr>
        <w:t>%&gt;%</w:t>
      </w:r>
      <w:r w:rsidRPr="00ED4019">
        <w:rPr>
          <w:rStyle w:val="NormalTok"/>
          <w:rFonts w:ascii="Times New Roman" w:hAnsi="Times New Roman"/>
          <w:lang w:eastAsia="ko-KR"/>
        </w:rPr>
        <w:t xml:space="preserve"> </w:t>
      </w:r>
      <w:r w:rsidRPr="00ED4019">
        <w:rPr>
          <w:rStyle w:val="FunctionTok"/>
          <w:rFonts w:ascii="Times New Roman" w:hAnsi="Times New Roman"/>
          <w:lang w:eastAsia="ko-KR"/>
        </w:rPr>
        <w:t>head</w:t>
      </w:r>
      <w:r w:rsidRPr="00ED4019">
        <w:rPr>
          <w:rStyle w:val="NormalTok"/>
          <w:rFonts w:ascii="Times New Roman" w:hAnsi="Times New Roman"/>
          <w:lang w:eastAsia="ko-KR"/>
        </w:rPr>
        <w:t>(</w:t>
      </w:r>
      <w:r w:rsidRPr="00ED4019">
        <w:rPr>
          <w:rStyle w:val="DecValTok"/>
          <w:rFonts w:ascii="Times New Roman" w:hAnsi="Times New Roman"/>
          <w:lang w:eastAsia="ko-KR"/>
        </w:rPr>
        <w:t>10</w:t>
      </w:r>
      <w:r w:rsidRPr="00ED4019">
        <w:rPr>
          <w:rStyle w:val="NormalTok"/>
          <w:rFonts w:ascii="Times New Roman" w:hAnsi="Times New Roman"/>
          <w:lang w:eastAsia="ko-KR"/>
        </w:rPr>
        <w:t>)</w:t>
      </w:r>
    </w:p>
    <w:p w14:paraId="480D70E2" w14:textId="77777777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3499" w:author="제이펍 출판사" w:date="2021-03-14T15:57:00Z">
          <w:pPr>
            <w:pStyle w:val="SourceCode"/>
          </w:pPr>
        </w:pPrChange>
      </w:pPr>
      <w:r w:rsidRPr="00ED4019">
        <w:rPr>
          <w:rStyle w:val="VerbatimChar"/>
          <w:rFonts w:ascii="Times New Roman" w:hAnsi="Times New Roman"/>
          <w:lang w:eastAsia="ko-KR"/>
        </w:rPr>
        <w:t xml:space="preserve">           </w:t>
      </w:r>
      <w:r w:rsidRPr="00ED4019">
        <w:rPr>
          <w:rStyle w:val="VerbatimChar"/>
          <w:rFonts w:ascii="Times New Roman" w:hAnsi="Times New Roman"/>
          <w:lang w:eastAsia="ko-KR"/>
        </w:rPr>
        <w:t>학생수계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  <w:lang w:eastAsia="ko-KR"/>
        </w:rPr>
        <w:t>1999-01-01       NA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  <w:lang w:eastAsia="ko-KR"/>
        </w:rPr>
        <w:t>2000-01-01  -122491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  <w:lang w:eastAsia="ko-KR"/>
        </w:rPr>
        <w:t>2001-01-01  -121444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  <w:lang w:eastAsia="ko-KR"/>
        </w:rPr>
        <w:t>2002-01-01   -52490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  <w:lang w:eastAsia="ko-KR"/>
        </w:rPr>
        <w:t>2003-01-01    17842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  <w:lang w:eastAsia="ko-KR"/>
        </w:rPr>
        <w:t>2004-01-01    -8145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  <w:lang w:eastAsia="ko-KR"/>
        </w:rPr>
        <w:t>2005-01-01     -209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  <w:lang w:eastAsia="ko-KR"/>
        </w:rPr>
        <w:t>2006-01-01   -16530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  <w:lang w:eastAsia="ko-KR"/>
        </w:rPr>
        <w:t>2007-01-01   -44959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  <w:lang w:eastAsia="ko-KR"/>
        </w:rPr>
        <w:t>2008-01-01  -122150</w:t>
      </w:r>
    </w:p>
    <w:p w14:paraId="46B068C4" w14:textId="433F63AD" w:rsidR="00FD7B2A" w:rsidRDefault="00F87BC3">
      <w:pPr>
        <w:pStyle w:val="1"/>
        <w:numPr>
          <w:ilvl w:val="0"/>
          <w:numId w:val="0"/>
        </w:numPr>
        <w:jc w:val="both"/>
        <w:rPr>
          <w:lang w:eastAsia="ko-KR"/>
        </w:rPr>
        <w:pPrChange w:id="3500" w:author="user" w:date="2021-03-22T13:18:00Z">
          <w:pPr>
            <w:pStyle w:val="1"/>
          </w:pPr>
        </w:pPrChange>
      </w:pPr>
      <w:bookmarkStart w:id="3501" w:name="acf와-pacf"/>
      <w:bookmarkEnd w:id="3407"/>
      <w:ins w:id="3502" w:author="user" w:date="2021-03-22T13:18:00Z">
        <w:r>
          <w:rPr>
            <w:rFonts w:hint="eastAsia"/>
            <w:lang w:eastAsia="ko-KR"/>
          </w:rPr>
          <w:t xml:space="preserve">5.3 </w:t>
        </w:r>
      </w:ins>
      <w:r w:rsidR="00FD7B2A">
        <w:rPr>
          <w:lang w:eastAsia="ko-KR"/>
        </w:rPr>
        <w:t>ACF와 PACF</w:t>
      </w:r>
    </w:p>
    <w:p w14:paraId="78AFF8CC" w14:textId="77777777" w:rsidR="00FD7B2A" w:rsidRPr="00ED4019" w:rsidRDefault="00FD7B2A">
      <w:pPr>
        <w:pStyle w:val="a0"/>
        <w:jc w:val="both"/>
        <w:rPr>
          <w:rFonts w:ascii="Times New Roman" w:hAnsi="Times New Roman"/>
          <w:lang w:eastAsia="ko-KR"/>
        </w:rPr>
        <w:pPrChange w:id="3503" w:author="제이펍 출판사" w:date="2021-03-14T15:57:00Z">
          <w:pPr>
            <w:pStyle w:val="a0"/>
          </w:pPr>
        </w:pPrChange>
      </w:pPr>
    </w:p>
    <w:p w14:paraId="11E8A2E6" w14:textId="08BC99FD" w:rsidR="00FD7B2A" w:rsidRPr="00ED4019" w:rsidRDefault="00FD7B2A">
      <w:pPr>
        <w:jc w:val="both"/>
        <w:rPr>
          <w:rFonts w:ascii="Times New Roman" w:hAnsi="Times New Roman"/>
          <w:lang w:eastAsia="ko-KR"/>
        </w:rPr>
        <w:pPrChange w:id="3504" w:author="제이펍 출판사" w:date="2021-03-14T15:57:00Z">
          <w:pPr/>
        </w:pPrChange>
      </w:pPr>
      <w:r w:rsidRPr="00ED4019">
        <w:rPr>
          <w:rFonts w:ascii="Times New Roman" w:hAnsi="Times New Roman"/>
          <w:lang w:eastAsia="ko-KR"/>
        </w:rPr>
        <w:t>시계열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데이터가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일반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데이터와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다른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특성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중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하나로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자기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상관</w:t>
      </w:r>
      <w:r w:rsidRPr="00ED4019">
        <w:rPr>
          <w:rFonts w:ascii="Times New Roman" w:hAnsi="Times New Roman" w:hint="eastAsia"/>
          <w:lang w:eastAsia="ko-KR"/>
        </w:rPr>
        <w:t>성이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있다</w:t>
      </w:r>
      <w:del w:id="3505" w:author="user" w:date="2021-03-22T13:19:00Z">
        <w:r w:rsidRPr="00ED4019" w:rsidDel="00F87BC3">
          <w:rPr>
            <w:rFonts w:ascii="Times New Roman" w:hAnsi="Times New Roman"/>
            <w:lang w:eastAsia="ko-KR"/>
          </w:rPr>
          <w:delText>라</w:delText>
        </w:r>
      </w:del>
      <w:r w:rsidRPr="00ED4019">
        <w:rPr>
          <w:rFonts w:ascii="Times New Roman" w:hAnsi="Times New Roman"/>
          <w:lang w:eastAsia="ko-KR"/>
        </w:rPr>
        <w:t>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것을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계속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언급하였다</w:t>
      </w:r>
      <w:r w:rsidRPr="00ED4019">
        <w:rPr>
          <w:rFonts w:ascii="Times New Roman" w:hAnsi="Times New Roman"/>
          <w:lang w:eastAsia="ko-KR"/>
        </w:rPr>
        <w:t xml:space="preserve">. </w:t>
      </w:r>
      <w:del w:id="3506" w:author="user" w:date="2021-03-22T13:20:00Z">
        <w:r w:rsidRPr="00ED4019" w:rsidDel="00F87BC3">
          <w:rPr>
            <w:rFonts w:ascii="Times New Roman" w:hAnsi="Times New Roman"/>
            <w:lang w:eastAsia="ko-KR"/>
          </w:rPr>
          <w:delText>자기</w:delText>
        </w:r>
        <w:r w:rsidRPr="00ED4019" w:rsidDel="00F87BC3">
          <w:rPr>
            <w:rFonts w:ascii="Times New Roman" w:hAnsi="Times New Roman"/>
            <w:lang w:eastAsia="ko-KR"/>
          </w:rPr>
          <w:delText xml:space="preserve"> </w:delText>
        </w:r>
        <w:r w:rsidRPr="00ED4019" w:rsidDel="00F87BC3">
          <w:rPr>
            <w:rFonts w:ascii="Times New Roman" w:hAnsi="Times New Roman"/>
            <w:lang w:eastAsia="ko-KR"/>
          </w:rPr>
          <w:delText>상관</w:delText>
        </w:r>
        <w:r w:rsidRPr="00ED4019" w:rsidDel="00F87BC3">
          <w:rPr>
            <w:rFonts w:ascii="Times New Roman" w:hAnsi="Times New Roman" w:hint="eastAsia"/>
            <w:lang w:eastAsia="ko-KR"/>
          </w:rPr>
          <w:delText>성</w:delText>
        </w:r>
      </w:del>
      <w:ins w:id="3507" w:author="user" w:date="2021-03-22T13:20:00Z">
        <w:r w:rsidR="00F87BC3">
          <w:rPr>
            <w:rFonts w:ascii="Times New Roman" w:hAnsi="Times New Roman"/>
            <w:lang w:eastAsia="ko-KR"/>
          </w:rPr>
          <w:t>자기상관성</w:t>
        </w:r>
      </w:ins>
      <w:r w:rsidRPr="00ED4019">
        <w:rPr>
          <w:rFonts w:ascii="Times New Roman" w:hAnsi="Times New Roman"/>
          <w:lang w:eastAsia="ko-KR"/>
        </w:rPr>
        <w:t>이라는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것은</w:t>
      </w:r>
      <w:r w:rsidRPr="00ED4019">
        <w:rPr>
          <w:rFonts w:ascii="Times New Roman" w:hAnsi="Times New Roman"/>
          <w:lang w:eastAsia="ko-KR"/>
        </w:rPr>
        <w:t xml:space="preserve"> 1</w:t>
      </w:r>
      <w:r w:rsidRPr="00ED4019">
        <w:rPr>
          <w:rFonts w:ascii="Times New Roman" w:hAnsi="Times New Roman"/>
          <w:lang w:eastAsia="ko-KR"/>
        </w:rPr>
        <w:t>장에서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소개했듯이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시계열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데이터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원본과</w:t>
      </w:r>
      <w:r w:rsidRPr="00ED4019">
        <w:rPr>
          <w:rFonts w:ascii="Times New Roman" w:hAnsi="Times New Roman"/>
          <w:lang w:eastAsia="ko-KR"/>
        </w:rPr>
        <w:t xml:space="preserve"> lag</w:t>
      </w:r>
      <w:r w:rsidRPr="00ED4019">
        <w:rPr>
          <w:rFonts w:ascii="Times New Roman" w:hAnsi="Times New Roman"/>
          <w:lang w:eastAsia="ko-KR"/>
        </w:rPr>
        <w:t>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데이터와의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상관관계가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있는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경우를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말한다</w:t>
      </w:r>
      <w:r w:rsidRPr="00ED4019">
        <w:rPr>
          <w:rFonts w:ascii="Times New Roman" w:hAnsi="Times New Roman"/>
          <w:lang w:eastAsia="ko-KR"/>
        </w:rPr>
        <w:t>.</w:t>
      </w:r>
    </w:p>
    <w:p w14:paraId="24BDFD8A" w14:textId="0DA887AF" w:rsidR="00FD7B2A" w:rsidRPr="00ED4019" w:rsidRDefault="00FD7B2A">
      <w:pPr>
        <w:pStyle w:val="a0"/>
        <w:jc w:val="both"/>
        <w:rPr>
          <w:rFonts w:ascii="Times New Roman" w:hAnsi="Times New Roman"/>
          <w:lang w:eastAsia="ko-KR"/>
        </w:rPr>
        <w:pPrChange w:id="3508" w:author="제이펍 출판사" w:date="2021-03-14T15:57:00Z">
          <w:pPr>
            <w:pStyle w:val="a0"/>
          </w:pPr>
        </w:pPrChange>
      </w:pPr>
      <w:r w:rsidRPr="00ED4019">
        <w:rPr>
          <w:rFonts w:ascii="Times New Roman" w:hAnsi="Times New Roman"/>
          <w:lang w:eastAsia="ko-KR"/>
        </w:rPr>
        <w:t>그렇다면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해당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시계열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데이터가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자기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상관이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있는지를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어떻게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알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있을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것인까</w:t>
      </w:r>
      <w:r w:rsidRPr="00ED4019">
        <w:rPr>
          <w:rFonts w:ascii="Times New Roman" w:hAnsi="Times New Roman"/>
          <w:lang w:eastAsia="ko-KR"/>
        </w:rPr>
        <w:t xml:space="preserve">? </w:t>
      </w:r>
      <w:r w:rsidRPr="00ED4019">
        <w:rPr>
          <w:rFonts w:ascii="Times New Roman" w:hAnsi="Times New Roman"/>
          <w:lang w:eastAsia="ko-KR"/>
        </w:rPr>
        <w:t>앞서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말한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것처럼</w:t>
      </w:r>
      <w:r w:rsidRPr="00ED4019">
        <w:rPr>
          <w:rFonts w:ascii="Times New Roman" w:hAnsi="Times New Roman"/>
          <w:lang w:eastAsia="ko-KR"/>
        </w:rPr>
        <w:t xml:space="preserve"> lag</w:t>
      </w:r>
      <w:r w:rsidRPr="00ED4019">
        <w:rPr>
          <w:rFonts w:ascii="Times New Roman" w:hAnsi="Times New Roman"/>
          <w:lang w:eastAsia="ko-KR"/>
        </w:rPr>
        <w:t>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데이터와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원본</w:t>
      </w:r>
      <w:ins w:id="3509" w:author="user" w:date="2021-03-22T13:20:00Z">
        <w:r w:rsidR="00F87BC3">
          <w:rPr>
            <w:rFonts w:ascii="Times New Roman" w:hAnsi="Times New Roman" w:hint="eastAsia"/>
            <w:lang w:eastAsia="ko-KR"/>
          </w:rPr>
          <w:t xml:space="preserve"> </w:t>
        </w:r>
      </w:ins>
      <w:r w:rsidRPr="00ED4019">
        <w:rPr>
          <w:rFonts w:ascii="Times New Roman" w:hAnsi="Times New Roman"/>
          <w:lang w:eastAsia="ko-KR"/>
        </w:rPr>
        <w:t>데이터를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상관계수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산출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함수인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Style w:val="VerbatimChar"/>
          <w:rFonts w:ascii="Times New Roman" w:hAnsi="Times New Roman"/>
          <w:lang w:eastAsia="ko-KR"/>
        </w:rPr>
        <w:t>cor()</w:t>
      </w:r>
      <w:r w:rsidRPr="00ED4019">
        <w:rPr>
          <w:rFonts w:ascii="Times New Roman" w:hAnsi="Times New Roman"/>
          <w:lang w:eastAsia="ko-KR"/>
        </w:rPr>
        <w:t>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사용해서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상관계수를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구</w:t>
      </w:r>
      <w:del w:id="3510" w:author="제이펍 출판사" w:date="2021-03-14T20:28:00Z">
        <w:r w:rsidRPr="00ED4019" w:rsidDel="00F13479">
          <w:rPr>
            <w:rFonts w:ascii="Times New Roman" w:hAnsi="Times New Roman"/>
            <w:lang w:eastAsia="ko-KR"/>
          </w:rPr>
          <w:delText>해보</w:delText>
        </w:r>
      </w:del>
      <w:ins w:id="3511" w:author="제이펍 출판사" w:date="2021-03-14T20:28:00Z">
        <w:r w:rsidR="00F13479">
          <w:rPr>
            <w:rFonts w:ascii="Times New Roman" w:hAnsi="Times New Roman"/>
            <w:lang w:eastAsia="ko-KR"/>
          </w:rPr>
          <w:t>해</w:t>
        </w:r>
        <w:r w:rsidR="00F13479">
          <w:rPr>
            <w:rFonts w:ascii="Times New Roman" w:hAnsi="Times New Roman"/>
            <w:lang w:eastAsia="ko-KR"/>
          </w:rPr>
          <w:t xml:space="preserve"> </w:t>
        </w:r>
        <w:r w:rsidR="00F13479">
          <w:rPr>
            <w:rFonts w:ascii="Times New Roman" w:hAnsi="Times New Roman"/>
            <w:lang w:eastAsia="ko-KR"/>
          </w:rPr>
          <w:t>보</w:t>
        </w:r>
      </w:ins>
      <w:r w:rsidRPr="00ED4019">
        <w:rPr>
          <w:rFonts w:ascii="Times New Roman" w:hAnsi="Times New Roman"/>
          <w:lang w:eastAsia="ko-KR"/>
        </w:rPr>
        <w:t>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얼마나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상관관계가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있는지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알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있다</w:t>
      </w:r>
      <w:r w:rsidRPr="00ED4019">
        <w:rPr>
          <w:rFonts w:ascii="Times New Roman" w:hAnsi="Times New Roman"/>
          <w:lang w:eastAsia="ko-KR"/>
        </w:rPr>
        <w:t xml:space="preserve">. </w:t>
      </w:r>
      <w:r w:rsidRPr="00ED4019">
        <w:rPr>
          <w:rFonts w:ascii="Times New Roman" w:hAnsi="Times New Roman"/>
          <w:lang w:eastAsia="ko-KR"/>
        </w:rPr>
        <w:t>하지만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시계열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분석에서는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여러</w:t>
      </w:r>
      <w:r w:rsidRPr="00ED4019">
        <w:rPr>
          <w:rFonts w:ascii="Times New Roman" w:hAnsi="Times New Roman"/>
          <w:lang w:eastAsia="ko-KR"/>
        </w:rPr>
        <w:t xml:space="preserve"> lag</w:t>
      </w:r>
      <w:r w:rsidRPr="00ED4019">
        <w:rPr>
          <w:rFonts w:ascii="Times New Roman" w:hAnsi="Times New Roman"/>
          <w:lang w:eastAsia="ko-KR"/>
        </w:rPr>
        <w:t>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상관관계를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확인해야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하는데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이처럼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시계열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데이터가</w:t>
      </w:r>
      <w:r w:rsidRPr="00ED4019">
        <w:rPr>
          <w:rFonts w:ascii="Times New Roman" w:hAnsi="Times New Roman"/>
          <w:lang w:eastAsia="ko-KR"/>
        </w:rPr>
        <w:t xml:space="preserve"> </w:t>
      </w:r>
      <w:del w:id="3512" w:author="제이펍 출판사" w:date="2021-03-14T18:04:00Z">
        <w:r w:rsidRPr="00ED4019" w:rsidDel="003F5176">
          <w:rPr>
            <w:rFonts w:ascii="Times New Roman" w:hAnsi="Times New Roman"/>
            <w:lang w:eastAsia="ko-KR"/>
          </w:rPr>
          <w:delText>자기</w:delText>
        </w:r>
        <w:r w:rsidRPr="00ED4019" w:rsidDel="003F5176">
          <w:rPr>
            <w:rFonts w:ascii="Times New Roman" w:hAnsi="Times New Roman"/>
            <w:lang w:eastAsia="ko-KR"/>
          </w:rPr>
          <w:delText xml:space="preserve"> </w:delText>
        </w:r>
        <w:r w:rsidRPr="00ED4019" w:rsidDel="003F5176">
          <w:rPr>
            <w:rFonts w:ascii="Times New Roman" w:hAnsi="Times New Roman"/>
            <w:lang w:eastAsia="ko-KR"/>
          </w:rPr>
          <w:delText>상관관계</w:delText>
        </w:r>
      </w:del>
      <w:ins w:id="3513" w:author="제이펍 출판사" w:date="2021-03-14T18:04:00Z">
        <w:r w:rsidR="003F5176">
          <w:rPr>
            <w:rFonts w:ascii="Times New Roman" w:hAnsi="Times New Roman"/>
            <w:lang w:eastAsia="ko-KR"/>
          </w:rPr>
          <w:t>자기상관</w:t>
        </w:r>
        <w:r w:rsidR="003F5176">
          <w:rPr>
            <w:rFonts w:ascii="Times New Roman" w:hAnsi="Times New Roman"/>
            <w:lang w:eastAsia="ko-KR"/>
          </w:rPr>
          <w:t xml:space="preserve"> </w:t>
        </w:r>
        <w:r w:rsidR="003F5176">
          <w:rPr>
            <w:rFonts w:ascii="Times New Roman" w:hAnsi="Times New Roman"/>
            <w:lang w:eastAsia="ko-KR"/>
          </w:rPr>
          <w:t>관계</w:t>
        </w:r>
      </w:ins>
      <w:r w:rsidRPr="00ED4019">
        <w:rPr>
          <w:rFonts w:ascii="Times New Roman" w:hAnsi="Times New Roman"/>
          <w:lang w:eastAsia="ko-KR"/>
        </w:rPr>
        <w:t>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가지는지</w:t>
      </w:r>
      <w:del w:id="3514" w:author="user" w:date="2021-03-22T13:21:00Z">
        <w:r w:rsidRPr="00ED4019" w:rsidDel="00F87BC3">
          <w:rPr>
            <w:rFonts w:ascii="Times New Roman" w:hAnsi="Times New Roman"/>
            <w:lang w:eastAsia="ko-KR"/>
          </w:rPr>
          <w:delText>를</w:delText>
        </w:r>
      </w:del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확인하는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방법이</w:t>
      </w:r>
      <w:r w:rsidRPr="00ED4019">
        <w:rPr>
          <w:rFonts w:ascii="Times New Roman" w:hAnsi="Times New Roman"/>
          <w:lang w:eastAsia="ko-KR"/>
        </w:rPr>
        <w:t xml:space="preserve"> ACF, PACF</w:t>
      </w:r>
      <w:del w:id="3515" w:author="user" w:date="2021-03-22T13:21:00Z">
        <w:r w:rsidRPr="00ED4019" w:rsidDel="00F87BC3">
          <w:rPr>
            <w:rFonts w:ascii="Times New Roman" w:hAnsi="Times New Roman"/>
            <w:lang w:eastAsia="ko-KR"/>
          </w:rPr>
          <w:delText>이</w:delText>
        </w:r>
      </w:del>
      <w:r w:rsidRPr="00ED4019">
        <w:rPr>
          <w:rFonts w:ascii="Times New Roman" w:hAnsi="Times New Roman"/>
          <w:lang w:eastAsia="ko-KR"/>
        </w:rPr>
        <w:t>다</w:t>
      </w:r>
      <w:r w:rsidRPr="00ED4019">
        <w:rPr>
          <w:rFonts w:ascii="Times New Roman" w:hAnsi="Times New Roman"/>
          <w:lang w:eastAsia="ko-KR"/>
        </w:rPr>
        <w:t>. ACF</w:t>
      </w:r>
      <w:r w:rsidRPr="00ED4019">
        <w:rPr>
          <w:rFonts w:ascii="Times New Roman" w:hAnsi="Times New Roman"/>
          <w:lang w:eastAsia="ko-KR"/>
        </w:rPr>
        <w:t>는</w:t>
      </w:r>
      <w:r w:rsidRPr="00ED4019">
        <w:rPr>
          <w:rFonts w:ascii="Times New Roman" w:hAnsi="Times New Roman"/>
          <w:lang w:eastAsia="ko-KR"/>
        </w:rPr>
        <w:t xml:space="preserve"> </w:t>
      </w:r>
      <w:del w:id="3516" w:author="user" w:date="2021-03-22T13:22:00Z">
        <w:r w:rsidRPr="00ED4019" w:rsidDel="00F87BC3">
          <w:rPr>
            <w:rFonts w:ascii="Times New Roman" w:hAnsi="Times New Roman"/>
            <w:lang w:eastAsia="ko-KR"/>
          </w:rPr>
          <w:delText>자기</w:delText>
        </w:r>
        <w:r w:rsidRPr="00ED4019" w:rsidDel="00F87BC3">
          <w:rPr>
            <w:rFonts w:ascii="Times New Roman" w:hAnsi="Times New Roman"/>
            <w:lang w:eastAsia="ko-KR"/>
          </w:rPr>
          <w:delText xml:space="preserve"> </w:delText>
        </w:r>
        <w:r w:rsidRPr="00ED4019" w:rsidDel="00F87BC3">
          <w:rPr>
            <w:rFonts w:ascii="Times New Roman" w:hAnsi="Times New Roman"/>
            <w:lang w:eastAsia="ko-KR"/>
          </w:rPr>
          <w:delText>상관</w:delText>
        </w:r>
        <w:r w:rsidRPr="00ED4019" w:rsidDel="00F87BC3">
          <w:rPr>
            <w:rFonts w:ascii="Times New Roman" w:hAnsi="Times New Roman"/>
            <w:lang w:eastAsia="ko-KR"/>
          </w:rPr>
          <w:delText xml:space="preserve"> </w:delText>
        </w:r>
        <w:r w:rsidRPr="00ED4019" w:rsidDel="00F87BC3">
          <w:rPr>
            <w:rFonts w:ascii="Times New Roman" w:hAnsi="Times New Roman"/>
            <w:lang w:eastAsia="ko-KR"/>
          </w:rPr>
          <w:delText>함수</w:delText>
        </w:r>
      </w:del>
      <w:ins w:id="3517" w:author="user" w:date="2021-03-22T13:22:00Z">
        <w:r w:rsidR="00F87BC3">
          <w:rPr>
            <w:rFonts w:ascii="Times New Roman" w:hAnsi="Times New Roman"/>
            <w:lang w:eastAsia="ko-KR"/>
          </w:rPr>
          <w:t>자기상관</w:t>
        </w:r>
        <w:r w:rsidR="00F87BC3">
          <w:rPr>
            <w:rFonts w:ascii="Times New Roman" w:hAnsi="Times New Roman"/>
            <w:lang w:eastAsia="ko-KR"/>
          </w:rPr>
          <w:t xml:space="preserve"> </w:t>
        </w:r>
        <w:r w:rsidR="00F87BC3">
          <w:rPr>
            <w:rFonts w:ascii="Times New Roman" w:hAnsi="Times New Roman"/>
            <w:lang w:eastAsia="ko-KR"/>
          </w:rPr>
          <w:t>함수</w:t>
        </w:r>
      </w:ins>
      <w:ins w:id="3518" w:author="user" w:date="2021-03-22T13:23:00Z">
        <w:r w:rsidR="00F87BC3">
          <w:rPr>
            <w:rFonts w:ascii="Times New Roman" w:hAnsi="Times New Roman"/>
            <w:lang w:eastAsia="ko-KR"/>
          </w:rPr>
          <w:t>(</w:t>
        </w:r>
        <w:r w:rsidR="00F87BC3">
          <w:rPr>
            <w:rFonts w:ascii="Times New Roman" w:hAnsi="Times New Roman" w:hint="eastAsia"/>
            <w:lang w:eastAsia="ko-KR"/>
          </w:rPr>
          <w:t>a</w:t>
        </w:r>
        <w:r w:rsidR="00F87BC3" w:rsidRPr="00ED4019">
          <w:rPr>
            <w:rFonts w:ascii="Times New Roman" w:hAnsi="Times New Roman"/>
            <w:lang w:eastAsia="ko-KR"/>
          </w:rPr>
          <w:t>uto</w:t>
        </w:r>
        <w:r w:rsidR="00F87BC3">
          <w:rPr>
            <w:rFonts w:ascii="Times New Roman" w:hAnsi="Times New Roman" w:hint="eastAsia"/>
            <w:lang w:eastAsia="ko-KR"/>
          </w:rPr>
          <w:t>c</w:t>
        </w:r>
        <w:r w:rsidR="00F87BC3" w:rsidRPr="00ED4019">
          <w:rPr>
            <w:rFonts w:ascii="Times New Roman" w:hAnsi="Times New Roman"/>
            <w:lang w:eastAsia="ko-KR"/>
          </w:rPr>
          <w:t xml:space="preserve">orrelation </w:t>
        </w:r>
        <w:r w:rsidR="00F87BC3">
          <w:rPr>
            <w:rFonts w:ascii="Times New Roman" w:hAnsi="Times New Roman" w:hint="eastAsia"/>
            <w:lang w:eastAsia="ko-KR"/>
          </w:rPr>
          <w:t>f</w:t>
        </w:r>
        <w:r w:rsidR="00F87BC3" w:rsidRPr="00ED4019">
          <w:rPr>
            <w:rFonts w:ascii="Times New Roman" w:hAnsi="Times New Roman"/>
            <w:lang w:eastAsia="ko-KR"/>
          </w:rPr>
          <w:t>unction</w:t>
        </w:r>
        <w:r w:rsidR="00F87BC3">
          <w:rPr>
            <w:rFonts w:ascii="Times New Roman" w:hAnsi="Times New Roman" w:hint="eastAsia"/>
            <w:lang w:eastAsia="ko-KR"/>
          </w:rPr>
          <w:t>,</w:t>
        </w:r>
        <w:r w:rsidR="00F87BC3" w:rsidRPr="00F87BC3">
          <w:rPr>
            <w:rFonts w:ascii="Times New Roman" w:hAnsi="Times New Roman"/>
            <w:lang w:eastAsia="ko-KR"/>
          </w:rPr>
          <w:t xml:space="preserve"> </w:t>
        </w:r>
        <w:r w:rsidR="00F87BC3">
          <w:rPr>
            <w:rFonts w:ascii="Times New Roman" w:hAnsi="Times New Roman"/>
            <w:lang w:eastAsia="ko-KR"/>
          </w:rPr>
          <w:t>ACF</w:t>
        </w:r>
        <w:r w:rsidR="00F87BC3" w:rsidRPr="00ED4019">
          <w:rPr>
            <w:rFonts w:ascii="Times New Roman" w:hAnsi="Times New Roman"/>
            <w:lang w:eastAsia="ko-KR"/>
          </w:rPr>
          <w:t>)</w:t>
        </w:r>
      </w:ins>
      <w:r w:rsidRPr="00ED4019">
        <w:rPr>
          <w:rFonts w:ascii="Times New Roman" w:hAnsi="Times New Roman"/>
          <w:lang w:eastAsia="ko-KR"/>
        </w:rPr>
        <w:t>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가리키고</w:t>
      </w:r>
      <w:r w:rsidRPr="00ED4019">
        <w:rPr>
          <w:rFonts w:ascii="Times New Roman" w:hAnsi="Times New Roman"/>
          <w:lang w:eastAsia="ko-KR"/>
        </w:rPr>
        <w:t xml:space="preserve"> PACF</w:t>
      </w:r>
      <w:r w:rsidRPr="00ED4019">
        <w:rPr>
          <w:rFonts w:ascii="Times New Roman" w:hAnsi="Times New Roman"/>
          <w:lang w:eastAsia="ko-KR"/>
        </w:rPr>
        <w:t>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부분</w:t>
      </w:r>
      <w:del w:id="3519" w:author="user" w:date="2021-03-22T13:22:00Z">
        <w:r w:rsidRPr="00ED4019" w:rsidDel="00F87BC3">
          <w:rPr>
            <w:rFonts w:ascii="Times New Roman" w:hAnsi="Times New Roman"/>
            <w:lang w:eastAsia="ko-KR"/>
          </w:rPr>
          <w:delText xml:space="preserve"> </w:delText>
        </w:r>
      </w:del>
      <w:r w:rsidRPr="00ED4019">
        <w:rPr>
          <w:rFonts w:ascii="Times New Roman" w:hAnsi="Times New Roman"/>
          <w:lang w:eastAsia="ko-KR"/>
        </w:rPr>
        <w:t>자기상관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함수</w:t>
      </w:r>
      <w:ins w:id="3520" w:author="user" w:date="2021-03-22T13:27:00Z">
        <w:r w:rsidR="00F63088" w:rsidRPr="00ED4019">
          <w:rPr>
            <w:rFonts w:ascii="Times New Roman" w:hAnsi="Times New Roman"/>
            <w:lang w:eastAsia="ko-KR"/>
          </w:rPr>
          <w:t>(</w:t>
        </w:r>
        <w:r w:rsidR="00F63088">
          <w:rPr>
            <w:rFonts w:ascii="Times New Roman" w:hAnsi="Times New Roman" w:hint="eastAsia"/>
            <w:lang w:eastAsia="ko-KR"/>
          </w:rPr>
          <w:t>p</w:t>
        </w:r>
        <w:r w:rsidR="00F63088" w:rsidRPr="00ED4019">
          <w:rPr>
            <w:rFonts w:ascii="Times New Roman" w:hAnsi="Times New Roman"/>
            <w:lang w:eastAsia="ko-KR"/>
          </w:rPr>
          <w:t xml:space="preserve">artial </w:t>
        </w:r>
        <w:r w:rsidR="00F63088">
          <w:rPr>
            <w:rFonts w:ascii="Times New Roman" w:hAnsi="Times New Roman" w:hint="eastAsia"/>
            <w:lang w:eastAsia="ko-KR"/>
          </w:rPr>
          <w:t>a</w:t>
        </w:r>
        <w:r w:rsidR="00F63088" w:rsidRPr="00ED4019">
          <w:rPr>
            <w:rFonts w:ascii="Times New Roman" w:hAnsi="Times New Roman"/>
            <w:lang w:eastAsia="ko-KR"/>
          </w:rPr>
          <w:t>uto</w:t>
        </w:r>
        <w:r w:rsidR="00F63088">
          <w:rPr>
            <w:rFonts w:ascii="Times New Roman" w:hAnsi="Times New Roman" w:hint="eastAsia"/>
            <w:lang w:eastAsia="ko-KR"/>
          </w:rPr>
          <w:t>c</w:t>
        </w:r>
        <w:r w:rsidR="00F63088" w:rsidRPr="00ED4019">
          <w:rPr>
            <w:rFonts w:ascii="Times New Roman" w:hAnsi="Times New Roman"/>
            <w:lang w:eastAsia="ko-KR"/>
          </w:rPr>
          <w:t xml:space="preserve">orelation </w:t>
        </w:r>
        <w:r w:rsidR="00F63088">
          <w:rPr>
            <w:rFonts w:ascii="Times New Roman" w:hAnsi="Times New Roman" w:hint="eastAsia"/>
            <w:lang w:eastAsia="ko-KR"/>
          </w:rPr>
          <w:t>f</w:t>
        </w:r>
        <w:r w:rsidR="00F63088" w:rsidRPr="00ED4019">
          <w:rPr>
            <w:rFonts w:ascii="Times New Roman" w:hAnsi="Times New Roman"/>
            <w:lang w:eastAsia="ko-KR"/>
          </w:rPr>
          <w:t>uctoin</w:t>
        </w:r>
        <w:r w:rsidR="00F63088">
          <w:rPr>
            <w:rFonts w:ascii="Times New Roman" w:hAnsi="Times New Roman" w:hint="eastAsia"/>
            <w:lang w:eastAsia="ko-KR"/>
          </w:rPr>
          <w:t>,</w:t>
        </w:r>
        <w:r w:rsidR="00F63088" w:rsidRPr="00F63088">
          <w:rPr>
            <w:rFonts w:ascii="Times New Roman" w:hAnsi="Times New Roman"/>
            <w:lang w:eastAsia="ko-KR"/>
          </w:rPr>
          <w:t xml:space="preserve"> </w:t>
        </w:r>
        <w:r w:rsidR="00F63088" w:rsidRPr="00ED4019">
          <w:rPr>
            <w:rFonts w:ascii="Times New Roman" w:hAnsi="Times New Roman"/>
            <w:lang w:eastAsia="ko-KR"/>
          </w:rPr>
          <w:t>PACF)</w:t>
        </w:r>
      </w:ins>
      <w:r w:rsidRPr="00ED4019">
        <w:rPr>
          <w:rFonts w:ascii="Times New Roman" w:hAnsi="Times New Roman"/>
          <w:lang w:eastAsia="ko-KR"/>
        </w:rPr>
        <w:t>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말한다</w:t>
      </w:r>
      <w:r w:rsidRPr="00ED4019">
        <w:rPr>
          <w:rFonts w:ascii="Times New Roman" w:hAnsi="Times New Roman"/>
          <w:lang w:eastAsia="ko-KR"/>
        </w:rPr>
        <w:t xml:space="preserve">. </w:t>
      </w:r>
      <w:r w:rsidRPr="00ED4019">
        <w:rPr>
          <w:rFonts w:ascii="Times New Roman" w:hAnsi="Times New Roman"/>
          <w:lang w:eastAsia="ko-KR"/>
        </w:rPr>
        <w:t>이들은</w:t>
      </w:r>
      <w:r w:rsidRPr="00ED4019">
        <w:rPr>
          <w:rFonts w:ascii="Times New Roman" w:hAnsi="Times New Roman"/>
          <w:lang w:eastAsia="ko-KR"/>
        </w:rPr>
        <w:t xml:space="preserve"> plot</w:t>
      </w:r>
      <w:r w:rsidRPr="00ED4019">
        <w:rPr>
          <w:rFonts w:ascii="Times New Roman" w:hAnsi="Times New Roman"/>
          <w:lang w:eastAsia="ko-KR"/>
        </w:rPr>
        <w:t>으로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확인할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수도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있고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수치로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확인할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수도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있다</w:t>
      </w:r>
      <w:r w:rsidRPr="00ED4019">
        <w:rPr>
          <w:rFonts w:ascii="Times New Roman" w:hAnsi="Times New Roman"/>
          <w:lang w:eastAsia="ko-KR"/>
        </w:rPr>
        <w:t>.</w:t>
      </w:r>
    </w:p>
    <w:p w14:paraId="27B46283" w14:textId="4DB12F62" w:rsidR="00FD7B2A" w:rsidRPr="00ED4019" w:rsidRDefault="00FD7B2A">
      <w:pPr>
        <w:pStyle w:val="Compact"/>
        <w:numPr>
          <w:ilvl w:val="0"/>
          <w:numId w:val="11"/>
        </w:numPr>
        <w:jc w:val="both"/>
        <w:rPr>
          <w:rFonts w:ascii="Times New Roman" w:hAnsi="Times New Roman"/>
        </w:rPr>
        <w:pPrChange w:id="3521" w:author="제이펍 출판사" w:date="2021-03-14T15:57:00Z">
          <w:pPr>
            <w:pStyle w:val="Compact"/>
            <w:numPr>
              <w:numId w:val="11"/>
            </w:numPr>
            <w:tabs>
              <w:tab w:val="num" w:pos="0"/>
            </w:tabs>
            <w:ind w:left="480" w:hanging="480"/>
          </w:pPr>
        </w:pPrChange>
      </w:pPr>
      <w:r w:rsidRPr="00ED4019">
        <w:rPr>
          <w:rFonts w:ascii="Times New Roman" w:hAnsi="Times New Roman"/>
        </w:rPr>
        <w:t>자기상관함수</w:t>
      </w:r>
      <w:del w:id="3522" w:author="user" w:date="2021-03-22T13:23:00Z">
        <w:r w:rsidRPr="00ED4019" w:rsidDel="00F87BC3">
          <w:rPr>
            <w:rFonts w:ascii="Times New Roman" w:hAnsi="Times New Roman"/>
          </w:rPr>
          <w:delText>(ACF : AutoCorrelation Function)</w:delText>
        </w:r>
      </w:del>
    </w:p>
    <w:p w14:paraId="4E340B17" w14:textId="63C8C4BE" w:rsidR="00FD7B2A" w:rsidRPr="00ED4019" w:rsidRDefault="00FD7B2A">
      <w:pPr>
        <w:jc w:val="both"/>
        <w:rPr>
          <w:rFonts w:ascii="Times New Roman" w:hAnsi="Times New Roman"/>
          <w:lang w:eastAsia="ko-KR"/>
        </w:rPr>
        <w:pPrChange w:id="3523" w:author="제이펍 출판사" w:date="2021-03-14T15:57:00Z">
          <w:pPr/>
        </w:pPrChange>
      </w:pPr>
      <w:r w:rsidRPr="00ED4019">
        <w:rPr>
          <w:rFonts w:ascii="Times New Roman" w:hAnsi="Times New Roman"/>
          <w:lang w:eastAsia="ko-KR"/>
        </w:rPr>
        <w:t>ACF</w:t>
      </w:r>
      <w:r w:rsidRPr="00ED4019">
        <w:rPr>
          <w:rFonts w:ascii="Times New Roman" w:hAnsi="Times New Roman"/>
          <w:lang w:eastAsia="ko-KR"/>
        </w:rPr>
        <w:t>는</w:t>
      </w:r>
      <w:r w:rsidRPr="00ED4019">
        <w:rPr>
          <w:rFonts w:ascii="Times New Roman" w:hAnsi="Times New Roman"/>
          <w:lang w:eastAsia="ko-KR"/>
        </w:rPr>
        <w:t xml:space="preserve"> </w:t>
      </w:r>
      <w:del w:id="3524" w:author="user" w:date="2021-03-22T13:27:00Z">
        <w:r w:rsidRPr="00ED4019" w:rsidDel="00F63088">
          <w:rPr>
            <w:rFonts w:ascii="Times New Roman" w:hAnsi="Times New Roman"/>
            <w:lang w:eastAsia="ko-KR"/>
          </w:rPr>
          <w:delText>AutoCor</w:delText>
        </w:r>
        <w:r w:rsidRPr="00ED4019" w:rsidDel="00F63088">
          <w:rPr>
            <w:rFonts w:ascii="Times New Roman" w:hAnsi="Times New Roman" w:hint="eastAsia"/>
            <w:lang w:eastAsia="ko-KR"/>
          </w:rPr>
          <w:delText>r</w:delText>
        </w:r>
        <w:r w:rsidRPr="00ED4019" w:rsidDel="00F63088">
          <w:rPr>
            <w:rFonts w:ascii="Times New Roman" w:hAnsi="Times New Roman"/>
            <w:lang w:eastAsia="ko-KR"/>
          </w:rPr>
          <w:delText>elation Function</w:delText>
        </w:r>
        <w:r w:rsidRPr="00ED4019" w:rsidDel="00F63088">
          <w:rPr>
            <w:rFonts w:ascii="Times New Roman" w:hAnsi="Times New Roman"/>
            <w:lang w:eastAsia="ko-KR"/>
          </w:rPr>
          <w:delText>의</w:delText>
        </w:r>
        <w:r w:rsidRPr="00ED4019" w:rsidDel="00F63088">
          <w:rPr>
            <w:rFonts w:ascii="Times New Roman" w:hAnsi="Times New Roman"/>
            <w:lang w:eastAsia="ko-KR"/>
          </w:rPr>
          <w:delText xml:space="preserve"> </w:delText>
        </w:r>
        <w:r w:rsidRPr="00ED4019" w:rsidDel="00F63088">
          <w:rPr>
            <w:rFonts w:ascii="Times New Roman" w:hAnsi="Times New Roman"/>
            <w:lang w:eastAsia="ko-KR"/>
          </w:rPr>
          <w:delText>준말로</w:delText>
        </w:r>
        <w:r w:rsidRPr="00ED4019" w:rsidDel="00F63088">
          <w:rPr>
            <w:rFonts w:ascii="Times New Roman" w:hAnsi="Times New Roman"/>
            <w:lang w:eastAsia="ko-KR"/>
          </w:rPr>
          <w:delText xml:space="preserve"> </w:delText>
        </w:r>
      </w:del>
      <w:del w:id="3525" w:author="user" w:date="2021-03-22T13:20:00Z">
        <w:r w:rsidRPr="00ED4019" w:rsidDel="00F87BC3">
          <w:rPr>
            <w:rFonts w:ascii="Times New Roman" w:hAnsi="Times New Roman"/>
            <w:lang w:eastAsia="ko-KR"/>
          </w:rPr>
          <w:delText>자기</w:delText>
        </w:r>
        <w:r w:rsidRPr="00ED4019" w:rsidDel="00F87BC3">
          <w:rPr>
            <w:rFonts w:ascii="Times New Roman" w:hAnsi="Times New Roman"/>
            <w:lang w:eastAsia="ko-KR"/>
          </w:rPr>
          <w:delText xml:space="preserve"> </w:delText>
        </w:r>
        <w:r w:rsidRPr="00ED4019" w:rsidDel="00F87BC3">
          <w:rPr>
            <w:rFonts w:ascii="Times New Roman" w:hAnsi="Times New Roman"/>
            <w:lang w:eastAsia="ko-KR"/>
          </w:rPr>
          <w:delText>상관</w:delText>
        </w:r>
        <w:r w:rsidRPr="00ED4019" w:rsidDel="00F87BC3">
          <w:rPr>
            <w:rFonts w:ascii="Times New Roman" w:hAnsi="Times New Roman" w:hint="eastAsia"/>
            <w:lang w:eastAsia="ko-KR"/>
          </w:rPr>
          <w:delText>성</w:delText>
        </w:r>
      </w:del>
      <w:ins w:id="3526" w:author="user" w:date="2021-03-22T13:20:00Z">
        <w:r w:rsidR="00F87BC3">
          <w:rPr>
            <w:rFonts w:ascii="Times New Roman" w:hAnsi="Times New Roman"/>
            <w:lang w:eastAsia="ko-KR"/>
          </w:rPr>
          <w:t>자기상관성</w:t>
        </w:r>
      </w:ins>
      <w:r w:rsidRPr="00ED4019">
        <w:rPr>
          <w:rFonts w:ascii="Times New Roman" w:hAnsi="Times New Roman" w:hint="eastAsia"/>
          <w:lang w:eastAsia="ko-KR"/>
        </w:rPr>
        <w:t>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확인할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있는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함수</w:t>
      </w:r>
      <w:r w:rsidRPr="00ED4019">
        <w:rPr>
          <w:rFonts w:ascii="Times New Roman" w:hAnsi="Times New Roman" w:hint="eastAsia"/>
          <w:lang w:eastAsia="ko-KR"/>
        </w:rPr>
        <w:t>를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말한다</w:t>
      </w:r>
      <w:r w:rsidRPr="00ED4019">
        <w:rPr>
          <w:rFonts w:ascii="Times New Roman" w:hAnsi="Times New Roman"/>
          <w:lang w:eastAsia="ko-KR"/>
        </w:rPr>
        <w:t xml:space="preserve">. ACF </w:t>
      </w:r>
      <w:r w:rsidRPr="00ED4019">
        <w:rPr>
          <w:rFonts w:ascii="Times New Roman" w:hAnsi="Times New Roman"/>
          <w:lang w:eastAsia="ko-KR"/>
        </w:rPr>
        <w:t>함수는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주어진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데이터의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각각의</w:t>
      </w:r>
      <w:r w:rsidRPr="00ED4019">
        <w:rPr>
          <w:rFonts w:ascii="Times New Roman" w:hAnsi="Times New Roman"/>
          <w:lang w:eastAsia="ko-KR"/>
        </w:rPr>
        <w:t xml:space="preserve"> lag</w:t>
      </w:r>
      <w:r w:rsidRPr="00ED4019">
        <w:rPr>
          <w:rFonts w:ascii="Times New Roman" w:hAnsi="Times New Roman"/>
          <w:lang w:eastAsia="ko-KR"/>
        </w:rPr>
        <w:t>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원본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데이터와</w:t>
      </w:r>
      <w:r w:rsidRPr="00ED4019">
        <w:rPr>
          <w:rFonts w:ascii="Times New Roman" w:hAnsi="Times New Roman"/>
          <w:lang w:eastAsia="ko-KR"/>
        </w:rPr>
        <w:t xml:space="preserve"> </w:t>
      </w:r>
      <w:del w:id="3527" w:author="user" w:date="2021-03-22T13:28:00Z">
        <w:r w:rsidRPr="00ED4019" w:rsidDel="00F63088">
          <w:rPr>
            <w:rFonts w:ascii="Times New Roman" w:hAnsi="Times New Roman" w:hint="eastAsia"/>
            <w:lang w:eastAsia="ko-KR"/>
          </w:rPr>
          <w:delText>자기</w:delText>
        </w:r>
        <w:r w:rsidRPr="00ED4019" w:rsidDel="00F63088">
          <w:rPr>
            <w:rFonts w:ascii="Times New Roman" w:hAnsi="Times New Roman"/>
            <w:lang w:eastAsia="ko-KR"/>
          </w:rPr>
          <w:delText>상관계수</w:delText>
        </w:r>
      </w:del>
      <w:ins w:id="3528" w:author="user" w:date="2021-03-22T13:28:00Z">
        <w:r w:rsidR="00F63088">
          <w:rPr>
            <w:rFonts w:ascii="Times New Roman" w:hAnsi="Times New Roman" w:hint="eastAsia"/>
            <w:lang w:eastAsia="ko-KR"/>
          </w:rPr>
          <w:t>자기상관</w:t>
        </w:r>
        <w:r w:rsidR="00F63088">
          <w:rPr>
            <w:rFonts w:ascii="Times New Roman" w:hAnsi="Times New Roman" w:hint="eastAsia"/>
            <w:lang w:eastAsia="ko-KR"/>
          </w:rPr>
          <w:t xml:space="preserve"> </w:t>
        </w:r>
        <w:r w:rsidR="00F63088">
          <w:rPr>
            <w:rFonts w:ascii="Times New Roman" w:hAnsi="Times New Roman" w:hint="eastAsia"/>
            <w:lang w:eastAsia="ko-KR"/>
          </w:rPr>
          <w:t>계수</w:t>
        </w:r>
      </w:ins>
      <w:r w:rsidRPr="00ED4019">
        <w:rPr>
          <w:rFonts w:ascii="Times New Roman" w:hAnsi="Times New Roman"/>
          <w:lang w:eastAsia="ko-KR"/>
        </w:rPr>
        <w:t>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구해</w:t>
      </w:r>
      <w:r w:rsidRPr="00ED4019">
        <w:rPr>
          <w:rFonts w:ascii="Times New Roman" w:hAnsi="Times New Roman"/>
          <w:lang w:eastAsia="ko-KR"/>
        </w:rPr>
        <w:t xml:space="preserve"> </w:t>
      </w:r>
      <w:del w:id="3529" w:author="user" w:date="2021-03-22T12:54:00Z">
        <w:r w:rsidRPr="00ED4019" w:rsidDel="009028FD">
          <w:rPr>
            <w:rFonts w:ascii="Times New Roman" w:hAnsi="Times New Roman"/>
            <w:lang w:eastAsia="ko-KR"/>
          </w:rPr>
          <w:delText>자기상관관계</w:delText>
        </w:r>
      </w:del>
      <w:ins w:id="3530" w:author="user" w:date="2021-03-22T12:54:00Z">
        <w:r w:rsidR="009028FD">
          <w:rPr>
            <w:rFonts w:ascii="Times New Roman" w:hAnsi="Times New Roman"/>
            <w:lang w:eastAsia="ko-KR"/>
          </w:rPr>
          <w:t>자기상관</w:t>
        </w:r>
        <w:r w:rsidR="009028FD">
          <w:rPr>
            <w:rFonts w:ascii="Times New Roman" w:hAnsi="Times New Roman"/>
            <w:lang w:eastAsia="ko-KR"/>
          </w:rPr>
          <w:t xml:space="preserve"> </w:t>
        </w:r>
        <w:r w:rsidR="009028FD">
          <w:rPr>
            <w:rFonts w:ascii="Times New Roman" w:hAnsi="Times New Roman"/>
            <w:lang w:eastAsia="ko-KR"/>
          </w:rPr>
          <w:t>관계</w:t>
        </w:r>
      </w:ins>
      <w:r w:rsidRPr="00ED4019">
        <w:rPr>
          <w:rFonts w:ascii="Times New Roman" w:hAnsi="Times New Roman"/>
          <w:lang w:eastAsia="ko-KR"/>
        </w:rPr>
        <w:t>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확인할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있게</w:t>
      </w:r>
      <w:r w:rsidRPr="00ED4019">
        <w:rPr>
          <w:rFonts w:ascii="Times New Roman" w:hAnsi="Times New Roman"/>
          <w:lang w:eastAsia="ko-KR"/>
        </w:rPr>
        <w:t xml:space="preserve"> </w:t>
      </w:r>
      <w:del w:id="3531" w:author="제이펍 출판사" w:date="2021-03-14T20:27:00Z">
        <w:r w:rsidRPr="00ED4019" w:rsidDel="00F13479">
          <w:rPr>
            <w:rFonts w:ascii="Times New Roman" w:hAnsi="Times New Roman"/>
            <w:lang w:eastAsia="ko-KR"/>
          </w:rPr>
          <w:delText>해</w:delText>
        </w:r>
        <w:r w:rsidRPr="00ED4019" w:rsidDel="00F13479">
          <w:rPr>
            <w:rFonts w:ascii="Times New Roman" w:hAnsi="Times New Roman" w:hint="eastAsia"/>
            <w:lang w:eastAsia="ko-KR"/>
          </w:rPr>
          <w:delText>주</w:delText>
        </w:r>
      </w:del>
      <w:ins w:id="3532" w:author="제이펍 출판사" w:date="2021-03-14T20:27:00Z">
        <w:r w:rsidR="00F13479">
          <w:rPr>
            <w:rFonts w:ascii="Times New Roman" w:hAnsi="Times New Roman"/>
            <w:lang w:eastAsia="ko-KR"/>
          </w:rPr>
          <w:t>해</w:t>
        </w:r>
        <w:r w:rsidR="00F13479">
          <w:rPr>
            <w:rFonts w:ascii="Times New Roman" w:hAnsi="Times New Roman"/>
            <w:lang w:eastAsia="ko-KR"/>
          </w:rPr>
          <w:t xml:space="preserve"> </w:t>
        </w:r>
        <w:r w:rsidR="00F13479">
          <w:rPr>
            <w:rFonts w:ascii="Times New Roman" w:hAnsi="Times New Roman"/>
            <w:lang w:eastAsia="ko-KR"/>
          </w:rPr>
          <w:t>주</w:t>
        </w:r>
      </w:ins>
      <w:r w:rsidRPr="00ED4019">
        <w:rPr>
          <w:rFonts w:ascii="Times New Roman" w:hAnsi="Times New Roman" w:hint="eastAsia"/>
          <w:lang w:eastAsia="ko-KR"/>
        </w:rPr>
        <w:t>는데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del w:id="3533" w:author="user" w:date="2021-03-22T12:54:00Z">
        <w:r w:rsidRPr="00ED4019" w:rsidDel="009028FD">
          <w:rPr>
            <w:rFonts w:ascii="Times New Roman" w:hAnsi="Times New Roman" w:hint="eastAsia"/>
            <w:lang w:eastAsia="ko-KR"/>
          </w:rPr>
          <w:delText>자기상관관계</w:delText>
        </w:r>
      </w:del>
      <w:ins w:id="3534" w:author="user" w:date="2021-03-22T12:54:00Z">
        <w:r w:rsidR="009028FD">
          <w:rPr>
            <w:rFonts w:ascii="Times New Roman" w:hAnsi="Times New Roman" w:hint="eastAsia"/>
            <w:lang w:eastAsia="ko-KR"/>
          </w:rPr>
          <w:t>자기상관</w:t>
        </w:r>
        <w:r w:rsidR="009028FD">
          <w:rPr>
            <w:rFonts w:ascii="Times New Roman" w:hAnsi="Times New Roman" w:hint="eastAsia"/>
            <w:lang w:eastAsia="ko-KR"/>
          </w:rPr>
          <w:t xml:space="preserve"> </w:t>
        </w:r>
        <w:r w:rsidR="009028FD">
          <w:rPr>
            <w:rFonts w:ascii="Times New Roman" w:hAnsi="Times New Roman" w:hint="eastAsia"/>
            <w:lang w:eastAsia="ko-KR"/>
          </w:rPr>
          <w:t>관계</w:t>
        </w:r>
      </w:ins>
      <w:ins w:id="3535" w:author="user" w:date="2021-03-22T13:30:00Z">
        <w:r w:rsidR="00F63088">
          <w:rPr>
            <w:rFonts w:ascii="Times New Roman" w:hAnsi="Times New Roman" w:hint="eastAsia"/>
            <w:lang w:eastAsia="ko-KR"/>
          </w:rPr>
          <w:t xml:space="preserve"> </w:t>
        </w:r>
      </w:ins>
      <w:r w:rsidRPr="00ED4019">
        <w:rPr>
          <w:rFonts w:ascii="Times New Roman" w:hAnsi="Times New Roman" w:hint="eastAsia"/>
          <w:lang w:eastAsia="ko-KR"/>
        </w:rPr>
        <w:t>계수는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일반적인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상관관계</w:t>
      </w:r>
      <w:ins w:id="3536" w:author="user" w:date="2021-03-22T13:30:00Z">
        <w:r w:rsidR="00F63088">
          <w:rPr>
            <w:rFonts w:ascii="Times New Roman" w:hAnsi="Times New Roman" w:hint="eastAsia"/>
            <w:lang w:eastAsia="ko-KR"/>
          </w:rPr>
          <w:t xml:space="preserve"> </w:t>
        </w:r>
      </w:ins>
      <w:r w:rsidRPr="00ED4019">
        <w:rPr>
          <w:rFonts w:ascii="Times New Roman" w:hAnsi="Times New Roman" w:hint="eastAsia"/>
          <w:lang w:eastAsia="ko-KR"/>
        </w:rPr>
        <w:t>계수와는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산출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공식이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약간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다르다</w:t>
      </w:r>
      <w:r w:rsidRPr="00ED4019">
        <w:rPr>
          <w:rFonts w:ascii="Times New Roman" w:hAnsi="Times New Roman"/>
          <w:lang w:eastAsia="ko-KR"/>
        </w:rPr>
        <w:t>.</w:t>
      </w:r>
    </w:p>
    <w:p w14:paraId="3D9A407B" w14:textId="2830A4D6" w:rsidR="00FD7B2A" w:rsidRPr="00ED4019" w:rsidRDefault="00FD7B2A">
      <w:pPr>
        <w:jc w:val="both"/>
        <w:rPr>
          <w:rFonts w:ascii="Times New Roman" w:hAnsi="Times New Roman"/>
          <w:lang w:eastAsia="ko-KR"/>
        </w:rPr>
        <w:pPrChange w:id="3537" w:author="제이펍 출판사" w:date="2021-03-14T15:57:00Z">
          <w:pPr/>
        </w:pPrChange>
      </w:pPr>
      <w:commentRangeStart w:id="3538"/>
      <w:r w:rsidRPr="00ED4019">
        <w:rPr>
          <w:rFonts w:ascii="Times New Roman" w:hAnsi="Times New Roman"/>
          <w:lang w:eastAsia="ko-KR"/>
        </w:rPr>
        <w:lastRenderedPageBreak/>
        <w:t>ACF</w:t>
      </w:r>
      <w:r w:rsidRPr="00ED4019">
        <w:rPr>
          <w:rFonts w:ascii="Times New Roman" w:hAnsi="Times New Roman"/>
          <w:lang w:eastAsia="ko-KR"/>
        </w:rPr>
        <w:t>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확인하는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함수는</w:t>
      </w:r>
      <w:r w:rsidRPr="00ED4019">
        <w:rPr>
          <w:rFonts w:ascii="Times New Roman" w:hAnsi="Times New Roman"/>
          <w:lang w:eastAsia="ko-KR"/>
        </w:rPr>
        <w:t xml:space="preserve"> </w:t>
      </w:r>
      <w:del w:id="3539" w:author="제이펍 출판사" w:date="2021-03-14T19:58:00Z">
        <w:r w:rsidRPr="00ED4019" w:rsidDel="00754210">
          <w:rPr>
            <w:rFonts w:ascii="Times New Roman" w:hAnsi="Times New Roman"/>
            <w:lang w:eastAsia="ko-KR"/>
          </w:rPr>
          <w:delText>여러가지</w:delText>
        </w:r>
      </w:del>
      <w:ins w:id="3540" w:author="제이펍 출판사" w:date="2021-03-14T19:58:00Z">
        <w:r w:rsidR="00754210">
          <w:rPr>
            <w:rFonts w:ascii="Times New Roman" w:hAnsi="Times New Roman"/>
            <w:lang w:eastAsia="ko-KR"/>
          </w:rPr>
          <w:t>여러</w:t>
        </w:r>
        <w:r w:rsidR="00754210">
          <w:rPr>
            <w:rFonts w:ascii="Times New Roman" w:hAnsi="Times New Roman"/>
            <w:lang w:eastAsia="ko-KR"/>
          </w:rPr>
          <w:t xml:space="preserve"> </w:t>
        </w:r>
        <w:r w:rsidR="00754210">
          <w:rPr>
            <w:rFonts w:ascii="Times New Roman" w:hAnsi="Times New Roman"/>
            <w:lang w:eastAsia="ko-KR"/>
          </w:rPr>
          <w:t>가지</w:t>
        </w:r>
      </w:ins>
      <w:r w:rsidRPr="00ED4019">
        <w:rPr>
          <w:rFonts w:ascii="Times New Roman" w:hAnsi="Times New Roman"/>
          <w:lang w:eastAsia="ko-KR"/>
        </w:rPr>
        <w:t>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있는데</w:t>
      </w:r>
      <w:r w:rsidRPr="00ED4019">
        <w:rPr>
          <w:rFonts w:ascii="Times New Roman" w:hAnsi="Times New Roman"/>
          <w:lang w:eastAsia="ko-KR"/>
        </w:rPr>
        <w:t xml:space="preserve"> R</w:t>
      </w:r>
      <w:r w:rsidRPr="00ED4019">
        <w:rPr>
          <w:rFonts w:ascii="Times New Roman" w:hAnsi="Times New Roman"/>
          <w:lang w:eastAsia="ko-KR"/>
        </w:rPr>
        <w:t>에서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기본</w:t>
      </w:r>
      <w:ins w:id="3541" w:author="user" w:date="2021-03-22T13:30:00Z">
        <w:r w:rsidR="00F63088">
          <w:rPr>
            <w:rFonts w:ascii="Times New Roman" w:hAnsi="Times New Roman" w:hint="eastAsia"/>
            <w:lang w:eastAsia="ko-KR"/>
          </w:rPr>
          <w:t xml:space="preserve"> </w:t>
        </w:r>
      </w:ins>
      <w:r w:rsidRPr="00ED4019">
        <w:rPr>
          <w:rFonts w:ascii="Times New Roman" w:hAnsi="Times New Roman"/>
          <w:lang w:eastAsia="ko-KR"/>
        </w:rPr>
        <w:t>제공하는</w:t>
      </w:r>
      <w:r w:rsidRPr="00ED4019">
        <w:rPr>
          <w:rFonts w:ascii="Times New Roman" w:hAnsi="Times New Roman"/>
          <w:lang w:eastAsia="ko-KR"/>
        </w:rPr>
        <w:t xml:space="preserve"> stats </w:t>
      </w:r>
      <w:r w:rsidRPr="00ED4019">
        <w:rPr>
          <w:rFonts w:ascii="Times New Roman" w:hAnsi="Times New Roman"/>
          <w:lang w:eastAsia="ko-KR"/>
        </w:rPr>
        <w:t>패키지의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Style w:val="VerbatimChar"/>
          <w:rFonts w:ascii="Times New Roman" w:hAnsi="Times New Roman"/>
          <w:lang w:eastAsia="ko-KR"/>
        </w:rPr>
        <w:t>acf()</w:t>
      </w:r>
      <w:r w:rsidRPr="00ED4019">
        <w:rPr>
          <w:rFonts w:ascii="Times New Roman" w:hAnsi="Times New Roman"/>
          <w:lang w:eastAsia="ko-KR"/>
        </w:rPr>
        <w:t xml:space="preserve">, </w:t>
      </w:r>
      <w:r w:rsidRPr="00ED4019">
        <w:rPr>
          <w:rStyle w:val="VerbatimChar"/>
          <w:rFonts w:ascii="Times New Roman" w:hAnsi="Times New Roman"/>
          <w:lang w:eastAsia="ko-KR"/>
        </w:rPr>
        <w:t>forecast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패키지의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Style w:val="VerbatimChar"/>
          <w:rFonts w:ascii="Times New Roman" w:hAnsi="Times New Roman"/>
          <w:lang w:eastAsia="ko-KR"/>
        </w:rPr>
        <w:t>Acf(),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Style w:val="VerbatimChar"/>
          <w:rFonts w:ascii="Times New Roman" w:hAnsi="Times New Roman"/>
          <w:lang w:eastAsia="ko-KR"/>
        </w:rPr>
        <w:t>ggACF()</w:t>
      </w:r>
      <w:r w:rsidRPr="00ED4019">
        <w:rPr>
          <w:rFonts w:ascii="Times New Roman" w:hAnsi="Times New Roman"/>
          <w:lang w:eastAsia="ko-KR"/>
        </w:rPr>
        <w:t xml:space="preserve">, </w:t>
      </w:r>
      <w:r w:rsidRPr="00ED4019">
        <w:rPr>
          <w:rStyle w:val="VerbatimChar"/>
          <w:rFonts w:ascii="Times New Roman" w:hAnsi="Times New Roman"/>
          <w:lang w:eastAsia="ko-KR"/>
        </w:rPr>
        <w:t>timetk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패키지에는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Style w:val="VerbatimChar"/>
          <w:rFonts w:ascii="Times New Roman" w:hAnsi="Times New Roman"/>
          <w:lang w:eastAsia="ko-KR"/>
        </w:rPr>
        <w:t>plot_acf_diagnostics()</w:t>
      </w:r>
      <w:r w:rsidRPr="00ED4019">
        <w:rPr>
          <w:rFonts w:ascii="Times New Roman" w:hAnsi="Times New Roman"/>
          <w:lang w:eastAsia="ko-KR"/>
        </w:rPr>
        <w:t xml:space="preserve">, </w:t>
      </w:r>
      <w:r w:rsidRPr="00ED4019">
        <w:rPr>
          <w:rStyle w:val="VerbatimChar"/>
          <w:rFonts w:ascii="Times New Roman" w:hAnsi="Times New Roman"/>
          <w:lang w:eastAsia="ko-KR"/>
        </w:rPr>
        <w:t>ts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패키지의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Style w:val="VerbatimChar"/>
          <w:rFonts w:ascii="Times New Roman" w:hAnsi="Times New Roman"/>
          <w:lang w:eastAsia="ko-KR"/>
        </w:rPr>
        <w:t>ts.acf()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등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대부분의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시계열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데이터를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다루는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패키지에서</w:t>
      </w:r>
      <w:r w:rsidRPr="00ED4019">
        <w:rPr>
          <w:rFonts w:ascii="Times New Roman" w:hAnsi="Times New Roman"/>
          <w:lang w:eastAsia="ko-KR"/>
        </w:rPr>
        <w:t xml:space="preserve"> ACF</w:t>
      </w:r>
      <w:r w:rsidRPr="00ED4019">
        <w:rPr>
          <w:rFonts w:ascii="Times New Roman" w:hAnsi="Times New Roman"/>
          <w:lang w:eastAsia="ko-KR"/>
        </w:rPr>
        <w:t>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확인할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있는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방법을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제공하고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있다</w:t>
      </w:r>
      <w:r w:rsidRPr="00ED4019">
        <w:rPr>
          <w:rFonts w:ascii="Times New Roman" w:hAnsi="Times New Roman"/>
          <w:lang w:eastAsia="ko-KR"/>
        </w:rPr>
        <w:t>.</w:t>
      </w:r>
      <w:commentRangeEnd w:id="3538"/>
      <w:r w:rsidR="00F63088">
        <w:rPr>
          <w:rStyle w:val="af3"/>
        </w:rPr>
        <w:commentReference w:id="3538"/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대부분의</w:t>
      </w:r>
      <w:r w:rsidRPr="00ED4019">
        <w:rPr>
          <w:rFonts w:ascii="Times New Roman" w:hAnsi="Times New Roman"/>
          <w:lang w:eastAsia="ko-KR"/>
        </w:rPr>
        <w:t xml:space="preserve"> ACF </w:t>
      </w:r>
      <w:r w:rsidRPr="00ED4019">
        <w:rPr>
          <w:rFonts w:ascii="Times New Roman" w:hAnsi="Times New Roman"/>
          <w:lang w:eastAsia="ko-KR"/>
        </w:rPr>
        <w:t>함수들은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기본값으로</w:t>
      </w:r>
      <w:r w:rsidRPr="00ED4019">
        <w:rPr>
          <w:rFonts w:ascii="Times New Roman" w:hAnsi="Times New Roman"/>
          <w:lang w:eastAsia="ko-KR"/>
        </w:rPr>
        <w:t xml:space="preserve"> ACF plot</w:t>
      </w:r>
      <w:r w:rsidRPr="00ED4019">
        <w:rPr>
          <w:rFonts w:ascii="Times New Roman" w:hAnsi="Times New Roman"/>
          <w:lang w:eastAsia="ko-KR"/>
        </w:rPr>
        <w:t>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제공하지만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매개변수를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설정함으로써</w:t>
      </w:r>
      <w:r w:rsidRPr="00ED4019">
        <w:rPr>
          <w:rFonts w:ascii="Times New Roman" w:hAnsi="Times New Roman"/>
          <w:lang w:eastAsia="ko-KR"/>
        </w:rPr>
        <w:t xml:space="preserve"> </w:t>
      </w:r>
      <w:del w:id="3542" w:author="user" w:date="2021-03-22T13:28:00Z">
        <w:r w:rsidRPr="00ED4019" w:rsidDel="00F63088">
          <w:rPr>
            <w:rFonts w:ascii="Times New Roman" w:hAnsi="Times New Roman"/>
            <w:lang w:eastAsia="ko-KR"/>
          </w:rPr>
          <w:delText>자기상관계수</w:delText>
        </w:r>
      </w:del>
      <w:ins w:id="3543" w:author="user" w:date="2021-03-22T13:28:00Z">
        <w:r w:rsidR="00F63088">
          <w:rPr>
            <w:rFonts w:ascii="Times New Roman" w:hAnsi="Times New Roman"/>
            <w:lang w:eastAsia="ko-KR"/>
          </w:rPr>
          <w:t>자기상관</w:t>
        </w:r>
        <w:r w:rsidR="00F63088">
          <w:rPr>
            <w:rFonts w:ascii="Times New Roman" w:hAnsi="Times New Roman"/>
            <w:lang w:eastAsia="ko-KR"/>
          </w:rPr>
          <w:t xml:space="preserve"> </w:t>
        </w:r>
        <w:r w:rsidR="00F63088">
          <w:rPr>
            <w:rFonts w:ascii="Times New Roman" w:hAnsi="Times New Roman"/>
            <w:lang w:eastAsia="ko-KR"/>
          </w:rPr>
          <w:t>계수</w:t>
        </w:r>
      </w:ins>
      <w:r w:rsidRPr="00ED4019">
        <w:rPr>
          <w:rFonts w:ascii="Times New Roman" w:hAnsi="Times New Roman"/>
          <w:lang w:eastAsia="ko-KR"/>
        </w:rPr>
        <w:t>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반환할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수도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있다</w:t>
      </w:r>
      <w:r w:rsidRPr="00ED4019">
        <w:rPr>
          <w:rFonts w:ascii="Times New Roman" w:hAnsi="Times New Roman"/>
          <w:lang w:eastAsia="ko-KR"/>
        </w:rPr>
        <w:t>.</w:t>
      </w:r>
    </w:p>
    <w:p w14:paraId="61A88154" w14:textId="6A5C6BC1" w:rsidR="00FD7B2A" w:rsidRPr="00ED4019" w:rsidRDefault="00FD7B2A">
      <w:pPr>
        <w:pStyle w:val="a0"/>
        <w:jc w:val="both"/>
        <w:rPr>
          <w:rFonts w:ascii="Times New Roman" w:hAnsi="Times New Roman"/>
          <w:lang w:eastAsia="ko-KR"/>
        </w:rPr>
        <w:pPrChange w:id="3544" w:author="제이펍 출판사" w:date="2021-03-14T15:57:00Z">
          <w:pPr>
            <w:pStyle w:val="a0"/>
          </w:pPr>
        </w:pPrChange>
      </w:pPr>
      <w:r w:rsidRPr="00ED4019">
        <w:rPr>
          <w:rFonts w:ascii="Times New Roman" w:hAnsi="Times New Roman"/>
          <w:lang w:eastAsia="ko-KR"/>
        </w:rPr>
        <w:t>아래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각각의</w:t>
      </w:r>
      <w:r w:rsidRPr="00ED4019">
        <w:rPr>
          <w:rFonts w:ascii="Times New Roman" w:hAnsi="Times New Roman"/>
          <w:lang w:eastAsia="ko-KR"/>
        </w:rPr>
        <w:t xml:space="preserve"> ACF </w:t>
      </w:r>
      <w:r w:rsidRPr="00ED4019">
        <w:rPr>
          <w:rFonts w:ascii="Times New Roman" w:hAnsi="Times New Roman"/>
          <w:lang w:eastAsia="ko-KR"/>
        </w:rPr>
        <w:t>함수를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보면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세로축</w:t>
      </w:r>
      <w:r w:rsidRPr="00ED4019">
        <w:rPr>
          <w:rFonts w:ascii="Times New Roman" w:hAnsi="Times New Roman"/>
          <w:lang w:eastAsia="ko-KR"/>
        </w:rPr>
        <w:t xml:space="preserve"> </w:t>
      </w:r>
      <w:del w:id="3545" w:author="user" w:date="2021-03-22T13:28:00Z">
        <w:r w:rsidRPr="00ED4019" w:rsidDel="00F63088">
          <w:rPr>
            <w:rFonts w:ascii="Times New Roman" w:hAnsi="Times New Roman" w:hint="eastAsia"/>
            <w:lang w:eastAsia="ko-KR"/>
          </w:rPr>
          <w:delText>자기</w:delText>
        </w:r>
        <w:r w:rsidRPr="00ED4019" w:rsidDel="00F63088">
          <w:rPr>
            <w:rFonts w:ascii="Times New Roman" w:hAnsi="Times New Roman"/>
            <w:lang w:eastAsia="ko-KR"/>
          </w:rPr>
          <w:delText>상관계수</w:delText>
        </w:r>
      </w:del>
      <w:ins w:id="3546" w:author="user" w:date="2021-03-22T13:28:00Z">
        <w:r w:rsidR="00F63088">
          <w:rPr>
            <w:rFonts w:ascii="Times New Roman" w:hAnsi="Times New Roman" w:hint="eastAsia"/>
            <w:lang w:eastAsia="ko-KR"/>
          </w:rPr>
          <w:t>자기상관</w:t>
        </w:r>
        <w:r w:rsidR="00F63088">
          <w:rPr>
            <w:rFonts w:ascii="Times New Roman" w:hAnsi="Times New Roman" w:hint="eastAsia"/>
            <w:lang w:eastAsia="ko-KR"/>
          </w:rPr>
          <w:t xml:space="preserve"> </w:t>
        </w:r>
        <w:r w:rsidR="00F63088">
          <w:rPr>
            <w:rFonts w:ascii="Times New Roman" w:hAnsi="Times New Roman" w:hint="eastAsia"/>
            <w:lang w:eastAsia="ko-KR"/>
          </w:rPr>
          <w:t>계수</w:t>
        </w:r>
      </w:ins>
      <w:r w:rsidRPr="00ED4019">
        <w:rPr>
          <w:rFonts w:ascii="Times New Roman" w:hAnsi="Times New Roman"/>
          <w:lang w:eastAsia="ko-KR"/>
        </w:rPr>
        <w:t xml:space="preserve"> 0.4</w:t>
      </w:r>
      <w:r w:rsidRPr="00ED4019">
        <w:rPr>
          <w:rFonts w:ascii="Times New Roman" w:hAnsi="Times New Roman"/>
          <w:lang w:eastAsia="ko-KR"/>
        </w:rPr>
        <w:t>에서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가로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점</w:t>
      </w:r>
      <w:r w:rsidRPr="00ED4019">
        <w:rPr>
          <w:rFonts w:ascii="Times New Roman" w:hAnsi="Times New Roman"/>
          <w:lang w:eastAsia="ko-KR"/>
        </w:rPr>
        <w:t>선이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보이는데</w:t>
      </w:r>
      <w:ins w:id="3547" w:author="user" w:date="2021-03-22T13:32:00Z">
        <w:r w:rsidR="00F63088">
          <w:rPr>
            <w:rFonts w:ascii="Times New Roman" w:hAnsi="Times New Roman" w:hint="eastAsia"/>
            <w:lang w:eastAsia="ko-KR"/>
          </w:rPr>
          <w:t>,</w:t>
        </w:r>
      </w:ins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선은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자기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상관계수의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신뢰구간</w:t>
      </w:r>
      <w:r w:rsidRPr="00ED4019">
        <w:rPr>
          <w:rFonts w:ascii="Times New Roman" w:hAnsi="Times New Roman"/>
          <w:lang w:eastAsia="ko-KR"/>
        </w:rPr>
        <w:t xml:space="preserve"> 95%</w:t>
      </w:r>
      <w:r w:rsidRPr="00ED4019">
        <w:rPr>
          <w:rFonts w:ascii="Times New Roman" w:hAnsi="Times New Roman"/>
          <w:lang w:eastAsia="ko-KR"/>
        </w:rPr>
        <w:t>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나타낸다</w:t>
      </w:r>
      <w:r w:rsidRPr="00ED4019">
        <w:rPr>
          <w:rFonts w:ascii="Times New Roman" w:hAnsi="Times New Roman"/>
          <w:lang w:eastAsia="ko-KR"/>
        </w:rPr>
        <w:t>.</w:t>
      </w:r>
      <w:r w:rsidRPr="00ED4019">
        <w:rPr>
          <w:rStyle w:val="a7"/>
          <w:rFonts w:ascii="Times New Roman" w:hAnsi="Times New Roman"/>
        </w:rPr>
        <w:footnoteReference w:id="24"/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선은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자기</w:t>
      </w:r>
      <w:del w:id="3550" w:author="user" w:date="2021-03-22T13:32:00Z">
        <w:r w:rsidRPr="00ED4019" w:rsidDel="00F63088">
          <w:rPr>
            <w:rFonts w:ascii="Times New Roman" w:hAnsi="Times New Roman"/>
            <w:lang w:eastAsia="ko-KR"/>
          </w:rPr>
          <w:delText xml:space="preserve"> </w:delText>
        </w:r>
      </w:del>
      <w:r w:rsidRPr="00ED4019">
        <w:rPr>
          <w:rFonts w:ascii="Times New Roman" w:hAnsi="Times New Roman"/>
          <w:lang w:eastAsia="ko-KR"/>
        </w:rPr>
        <w:t>상관</w:t>
      </w:r>
      <w:ins w:id="3551" w:author="user" w:date="2021-03-22T13:32:00Z">
        <w:r w:rsidR="00F63088">
          <w:rPr>
            <w:rFonts w:ascii="Times New Roman" w:hAnsi="Times New Roman" w:hint="eastAsia"/>
            <w:lang w:eastAsia="ko-KR"/>
          </w:rPr>
          <w:t xml:space="preserve"> </w:t>
        </w:r>
      </w:ins>
      <w:r w:rsidRPr="00ED4019">
        <w:rPr>
          <w:rFonts w:ascii="Times New Roman" w:hAnsi="Times New Roman"/>
          <w:lang w:eastAsia="ko-KR"/>
        </w:rPr>
        <w:t>계수가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의미를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갖는지를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평가하는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선으로</w:t>
      </w:r>
      <w:r w:rsidRPr="00ED4019">
        <w:rPr>
          <w:rFonts w:ascii="Times New Roman" w:hAnsi="Times New Roman"/>
          <w:lang w:eastAsia="ko-KR"/>
        </w:rPr>
        <w:t xml:space="preserve"> </w:t>
      </w:r>
      <w:del w:id="3552" w:author="user" w:date="2021-03-22T13:28:00Z">
        <w:r w:rsidRPr="00ED4019" w:rsidDel="00F63088">
          <w:rPr>
            <w:rFonts w:ascii="Times New Roman" w:hAnsi="Times New Roman"/>
            <w:lang w:eastAsia="ko-KR"/>
          </w:rPr>
          <w:delText>자기상관계수</w:delText>
        </w:r>
      </w:del>
      <w:ins w:id="3553" w:author="user" w:date="2021-03-22T13:28:00Z">
        <w:r w:rsidR="00F63088">
          <w:rPr>
            <w:rFonts w:ascii="Times New Roman" w:hAnsi="Times New Roman"/>
            <w:lang w:eastAsia="ko-KR"/>
          </w:rPr>
          <w:t>자기상관</w:t>
        </w:r>
        <w:r w:rsidR="00F63088">
          <w:rPr>
            <w:rFonts w:ascii="Times New Roman" w:hAnsi="Times New Roman"/>
            <w:lang w:eastAsia="ko-KR"/>
          </w:rPr>
          <w:t xml:space="preserve"> </w:t>
        </w:r>
        <w:r w:rsidR="00F63088">
          <w:rPr>
            <w:rFonts w:ascii="Times New Roman" w:hAnsi="Times New Roman"/>
            <w:lang w:eastAsia="ko-KR"/>
          </w:rPr>
          <w:t>계수</w:t>
        </w:r>
      </w:ins>
      <w:r w:rsidRPr="00ED4019">
        <w:rPr>
          <w:rFonts w:ascii="Times New Roman" w:hAnsi="Times New Roman"/>
          <w:lang w:eastAsia="ko-KR"/>
        </w:rPr>
        <w:t>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선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위로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나가는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경우는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자기</w:t>
      </w:r>
      <w:del w:id="3554" w:author="user" w:date="2021-03-22T13:32:00Z">
        <w:r w:rsidRPr="00ED4019" w:rsidDel="00F63088">
          <w:rPr>
            <w:rFonts w:ascii="Times New Roman" w:hAnsi="Times New Roman"/>
            <w:lang w:eastAsia="ko-KR"/>
          </w:rPr>
          <w:delText xml:space="preserve"> </w:delText>
        </w:r>
      </w:del>
      <w:r w:rsidRPr="00ED4019">
        <w:rPr>
          <w:rFonts w:ascii="Times New Roman" w:hAnsi="Times New Roman"/>
          <w:lang w:eastAsia="ko-KR"/>
        </w:rPr>
        <w:t>상관이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있는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것으로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파악하는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것이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일반적이다</w:t>
      </w:r>
      <w:r w:rsidRPr="00ED4019">
        <w:rPr>
          <w:rFonts w:ascii="Times New Roman" w:hAnsi="Times New Roman"/>
          <w:lang w:eastAsia="ko-KR"/>
        </w:rPr>
        <w:t>.</w:t>
      </w:r>
    </w:p>
    <w:p w14:paraId="18765AC5" w14:textId="299B246C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3555" w:author="제이펍 출판사" w:date="2021-03-14T15:57:00Z">
          <w:pPr>
            <w:pStyle w:val="SourceCode"/>
          </w:pPr>
        </w:pPrChange>
      </w:pPr>
      <w:r w:rsidRPr="00ED4019">
        <w:rPr>
          <w:rStyle w:val="DocumentationTok"/>
          <w:rFonts w:ascii="Times New Roman" w:hAnsi="Times New Roman"/>
        </w:rPr>
        <w:t>##</w:t>
      </w:r>
      <w:del w:id="3556" w:author="user" w:date="2021-03-21T15:46:00Z">
        <w:r w:rsidRPr="00ED4019" w:rsidDel="00127298">
          <w:rPr>
            <w:rStyle w:val="DocumentationTok"/>
            <w:rFonts w:ascii="Times New Roman" w:hAnsi="Times New Roman"/>
          </w:rPr>
          <w:delText xml:space="preserve">#  </w:delText>
        </w:r>
      </w:del>
      <w:ins w:id="3557" w:author="user" w:date="2021-03-21T15:46:00Z">
        <w:r w:rsidR="00127298">
          <w:rPr>
            <w:rStyle w:val="DocumentationTok"/>
            <w:rFonts w:ascii="Times New Roman" w:hAnsi="Times New Roman"/>
          </w:rPr>
          <w:t xml:space="preserve"># </w:t>
        </w:r>
      </w:ins>
      <w:r w:rsidRPr="00ED4019">
        <w:rPr>
          <w:rStyle w:val="DocumentationTok"/>
          <w:rFonts w:ascii="Times New Roman" w:hAnsi="Times New Roman"/>
        </w:rPr>
        <w:t xml:space="preserve">stats </w:t>
      </w:r>
      <w:r w:rsidRPr="00ED4019">
        <w:rPr>
          <w:rStyle w:val="DocumentationTok"/>
          <w:rFonts w:ascii="Times New Roman" w:hAnsi="Times New Roman"/>
        </w:rPr>
        <w:t>패키지의</w:t>
      </w:r>
      <w:r w:rsidRPr="00ED4019">
        <w:rPr>
          <w:rStyle w:val="DocumentationTok"/>
          <w:rFonts w:ascii="Times New Roman" w:hAnsi="Times New Roman"/>
        </w:rPr>
        <w:t xml:space="preserve"> acf plot </w:t>
      </w:r>
      <w:r w:rsidRPr="00ED4019">
        <w:rPr>
          <w:rStyle w:val="DocumentationTok"/>
          <w:rFonts w:ascii="Times New Roman" w:hAnsi="Times New Roman"/>
        </w:rPr>
        <w:t>생성</w:t>
      </w:r>
      <w:r w:rsidRPr="00ED4019">
        <w:rPr>
          <w:rFonts w:ascii="Times New Roman" w:hAnsi="Times New Roman"/>
        </w:rPr>
        <w:br/>
      </w:r>
      <w:proofErr w:type="gramStart"/>
      <w:r w:rsidRPr="00ED4019">
        <w:rPr>
          <w:rStyle w:val="FunctionTok"/>
          <w:rFonts w:ascii="Times New Roman" w:hAnsi="Times New Roman"/>
        </w:rPr>
        <w:t>acf</w:t>
      </w:r>
      <w:r w:rsidRPr="00ED4019">
        <w:rPr>
          <w:rStyle w:val="NormalTok"/>
          <w:rFonts w:ascii="Times New Roman" w:hAnsi="Times New Roman"/>
        </w:rPr>
        <w:t>(</w:t>
      </w:r>
      <w:proofErr w:type="gramEnd"/>
      <w:r w:rsidRPr="00ED4019">
        <w:rPr>
          <w:rStyle w:val="NormalTok"/>
          <w:rFonts w:ascii="Times New Roman" w:hAnsi="Times New Roman"/>
        </w:rPr>
        <w:t>students</w:t>
      </w:r>
      <w:r w:rsidRPr="00ED4019">
        <w:rPr>
          <w:rStyle w:val="SpecialCharTok"/>
          <w:rFonts w:ascii="Times New Roman" w:hAnsi="Times New Roman"/>
        </w:rPr>
        <w:t>$</w:t>
      </w:r>
      <w:r w:rsidRPr="00ED4019">
        <w:rPr>
          <w:rStyle w:val="NormalTok"/>
          <w:rFonts w:ascii="Times New Roman" w:hAnsi="Times New Roman"/>
        </w:rPr>
        <w:t>학생수계</w:t>
      </w:r>
      <w:r w:rsidRPr="00ED4019">
        <w:rPr>
          <w:rStyle w:val="NormalTok"/>
          <w:rFonts w:ascii="Times New Roman" w:hAnsi="Times New Roman"/>
        </w:rPr>
        <w:t>)</w:t>
      </w:r>
    </w:p>
    <w:p w14:paraId="0F84F696" w14:textId="77777777" w:rsidR="00FD7B2A" w:rsidRPr="00ED4019" w:rsidRDefault="00FD7B2A">
      <w:pPr>
        <w:keepNext/>
        <w:jc w:val="both"/>
        <w:rPr>
          <w:rFonts w:ascii="Times New Roman" w:hAnsi="Times New Roman"/>
        </w:rPr>
        <w:pPrChange w:id="3558" w:author="제이펍 출판사" w:date="2021-03-14T15:57:00Z">
          <w:pPr>
            <w:keepNext/>
          </w:pPr>
        </w:pPrChange>
      </w:pPr>
      <w:r w:rsidRPr="00ED4019">
        <w:rPr>
          <w:rFonts w:ascii="Times New Roman" w:hAnsi="Times New Roman"/>
          <w:noProof/>
          <w:lang w:eastAsia="ko-KR"/>
        </w:rPr>
        <w:lastRenderedPageBreak/>
        <w:drawing>
          <wp:inline distT="0" distB="0" distL="0" distR="0" wp14:anchorId="4B64B547" wp14:editId="718B49F2">
            <wp:extent cx="5969000" cy="6843287"/>
            <wp:effectExtent l="0" t="0" r="0" b="0"/>
            <wp:docPr id="7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" descr="acfall.jpg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684328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AF482C0" w14:textId="77777777" w:rsidR="00FD7B2A" w:rsidRPr="00ED4019" w:rsidRDefault="00FD7B2A">
      <w:pPr>
        <w:pStyle w:val="a6"/>
        <w:jc w:val="both"/>
        <w:rPr>
          <w:rFonts w:ascii="Times New Roman" w:hAnsi="Times New Roman"/>
        </w:rPr>
        <w:pPrChange w:id="3559" w:author="제이펍 출판사" w:date="2021-03-14T15:57:00Z">
          <w:pPr>
            <w:pStyle w:val="a6"/>
          </w:pPr>
        </w:pPrChange>
      </w:pPr>
      <w:commentRangeStart w:id="3560"/>
      <w:r w:rsidRPr="00ED4019">
        <w:rPr>
          <w:rFonts w:ascii="Times New Roman" w:hAnsi="Times New Roman" w:hint="eastAsia"/>
        </w:rPr>
        <w:t>그림</w:t>
      </w:r>
      <w:r w:rsidRPr="00ED4019">
        <w:rPr>
          <w:rFonts w:ascii="Times New Roman" w:hAnsi="Times New Roman" w:hint="eastAsia"/>
        </w:rPr>
        <w:t xml:space="preserve"> </w:t>
      </w:r>
      <w:r w:rsidRPr="00ED4019">
        <w:rPr>
          <w:rFonts w:ascii="Times New Roman" w:hAnsi="Times New Roman"/>
        </w:rPr>
        <w:t>5-7</w:t>
      </w:r>
      <w:commentRangeEnd w:id="3560"/>
      <w:r w:rsidR="00782F60">
        <w:rPr>
          <w:rStyle w:val="af3"/>
          <w:i w:val="0"/>
        </w:rPr>
        <w:commentReference w:id="3560"/>
      </w:r>
    </w:p>
    <w:p w14:paraId="1148EAAD" w14:textId="3FD10F36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3561" w:author="제이펍 출판사" w:date="2021-03-14T15:57:00Z">
          <w:pPr>
            <w:pStyle w:val="SourceCode"/>
          </w:pPr>
        </w:pPrChange>
      </w:pPr>
      <w:del w:id="3562" w:author="user" w:date="2021-03-21T15:46:00Z">
        <w:r w:rsidRPr="00ED4019" w:rsidDel="00127298">
          <w:rPr>
            <w:rStyle w:val="CommentTok"/>
            <w:rFonts w:ascii="Times New Roman" w:hAnsi="Times New Roman"/>
          </w:rPr>
          <w:delText xml:space="preserve">#  </w:delText>
        </w:r>
      </w:del>
      <w:proofErr w:type="gramStart"/>
      <w:ins w:id="3563" w:author="user" w:date="2021-03-21T15:46:00Z">
        <w:r w:rsidR="00127298">
          <w:rPr>
            <w:rStyle w:val="CommentTok"/>
            <w:rFonts w:ascii="Times New Roman" w:hAnsi="Times New Roman"/>
          </w:rPr>
          <w:t xml:space="preserve"># </w:t>
        </w:r>
      </w:ins>
      <w:r w:rsidRPr="00ED4019">
        <w:rPr>
          <w:rStyle w:val="CommentTok"/>
          <w:rFonts w:ascii="Times New Roman" w:hAnsi="Times New Roman"/>
        </w:rPr>
        <w:t xml:space="preserve"> stats</w:t>
      </w:r>
      <w:proofErr w:type="gramEnd"/>
      <w:r w:rsidRPr="00ED4019">
        <w:rPr>
          <w:rStyle w:val="CommentTok"/>
          <w:rFonts w:ascii="Times New Roman" w:hAnsi="Times New Roman"/>
        </w:rPr>
        <w:t xml:space="preserve"> </w:t>
      </w:r>
      <w:r w:rsidRPr="00ED4019">
        <w:rPr>
          <w:rStyle w:val="CommentTok"/>
          <w:rFonts w:ascii="Times New Roman" w:hAnsi="Times New Roman"/>
        </w:rPr>
        <w:t>패키지의</w:t>
      </w:r>
      <w:r w:rsidRPr="00ED4019">
        <w:rPr>
          <w:rStyle w:val="CommentTok"/>
          <w:rFonts w:ascii="Times New Roman" w:hAnsi="Times New Roman"/>
        </w:rPr>
        <w:t xml:space="preserve"> acf </w:t>
      </w:r>
      <w:r w:rsidRPr="00ED4019">
        <w:rPr>
          <w:rStyle w:val="CommentTok"/>
          <w:rFonts w:ascii="Times New Roman" w:hAnsi="Times New Roman"/>
        </w:rPr>
        <w:t>수치</w:t>
      </w:r>
      <w:r w:rsidRPr="00ED4019">
        <w:rPr>
          <w:rStyle w:val="CommentTok"/>
          <w:rFonts w:ascii="Times New Roman" w:hAnsi="Times New Roman"/>
        </w:rPr>
        <w:t xml:space="preserve"> </w:t>
      </w:r>
      <w:r w:rsidRPr="00ED4019">
        <w:rPr>
          <w:rStyle w:val="CommentTok"/>
          <w:rFonts w:ascii="Times New Roman" w:hAnsi="Times New Roman"/>
        </w:rPr>
        <w:t>산출</w:t>
      </w:r>
      <w:r w:rsidRPr="00ED4019">
        <w:rPr>
          <w:rFonts w:ascii="Times New Roman" w:hAnsi="Times New Roman"/>
        </w:rPr>
        <w:br/>
      </w:r>
      <w:r w:rsidRPr="00ED4019">
        <w:rPr>
          <w:rStyle w:val="FunctionTok"/>
          <w:rFonts w:ascii="Times New Roman" w:hAnsi="Times New Roman"/>
        </w:rPr>
        <w:t>acf</w:t>
      </w:r>
      <w:r w:rsidRPr="00ED4019">
        <w:rPr>
          <w:rStyle w:val="NormalTok"/>
          <w:rFonts w:ascii="Times New Roman" w:hAnsi="Times New Roman"/>
        </w:rPr>
        <w:t>(students</w:t>
      </w:r>
      <w:r w:rsidRPr="00ED4019">
        <w:rPr>
          <w:rStyle w:val="SpecialCharTok"/>
          <w:rFonts w:ascii="Times New Roman" w:hAnsi="Times New Roman"/>
        </w:rPr>
        <w:t>$</w:t>
      </w:r>
      <w:r w:rsidRPr="00ED4019">
        <w:rPr>
          <w:rStyle w:val="NormalTok"/>
          <w:rFonts w:ascii="Times New Roman" w:hAnsi="Times New Roman"/>
        </w:rPr>
        <w:t>학생수계</w:t>
      </w:r>
      <w:r w:rsidRPr="00ED4019">
        <w:rPr>
          <w:rStyle w:val="NormalTok"/>
          <w:rFonts w:ascii="Times New Roman" w:hAnsi="Times New Roman"/>
        </w:rPr>
        <w:t xml:space="preserve">, </w:t>
      </w:r>
      <w:r w:rsidRPr="00ED4019">
        <w:rPr>
          <w:rStyle w:val="AttributeTok"/>
          <w:rFonts w:ascii="Times New Roman" w:hAnsi="Times New Roman"/>
        </w:rPr>
        <w:t>plot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ConstantTok"/>
          <w:rFonts w:ascii="Times New Roman" w:hAnsi="Times New Roman"/>
        </w:rPr>
        <w:t>FALSE</w:t>
      </w:r>
      <w:r w:rsidRPr="00ED4019">
        <w:rPr>
          <w:rStyle w:val="NormalTok"/>
          <w:rFonts w:ascii="Times New Roman" w:hAnsi="Times New Roman"/>
        </w:rPr>
        <w:t>)</w:t>
      </w:r>
    </w:p>
    <w:p w14:paraId="355FAA1E" w14:textId="77777777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3564" w:author="제이펍 출판사" w:date="2021-03-14T15:57:00Z">
          <w:pPr>
            <w:pStyle w:val="SourceCode"/>
          </w:pPr>
        </w:pPrChange>
      </w:pP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Autocorrelations of series 'students$</w:t>
      </w:r>
      <w:r w:rsidRPr="00ED4019">
        <w:rPr>
          <w:rStyle w:val="VerbatimChar"/>
          <w:rFonts w:ascii="Times New Roman" w:hAnsi="Times New Roman"/>
        </w:rPr>
        <w:t>학생수계</w:t>
      </w:r>
      <w:r w:rsidRPr="00ED4019">
        <w:rPr>
          <w:rStyle w:val="VerbatimChar"/>
          <w:rFonts w:ascii="Times New Roman" w:hAnsi="Times New Roman"/>
        </w:rPr>
        <w:t>', by lag</w:t>
      </w:r>
      <w:r w:rsidRPr="00ED4019">
        <w:rPr>
          <w:rFonts w:ascii="Times New Roman" w:hAnsi="Times New Roman"/>
        </w:rPr>
        <w:br/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     0      1      2      3      4      5      6      7      8      9     10 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 </w:t>
      </w:r>
      <w:proofErr w:type="gramStart"/>
      <w:r w:rsidRPr="00ED4019">
        <w:rPr>
          <w:rStyle w:val="VerbatimChar"/>
          <w:rFonts w:ascii="Times New Roman" w:hAnsi="Times New Roman"/>
        </w:rPr>
        <w:t>1.000  0.875</w:t>
      </w:r>
      <w:proofErr w:type="gramEnd"/>
      <w:r w:rsidRPr="00ED4019">
        <w:rPr>
          <w:rStyle w:val="VerbatimChar"/>
          <w:rFonts w:ascii="Times New Roman" w:hAnsi="Times New Roman"/>
        </w:rPr>
        <w:t xml:space="preserve">  0.745  0.616  0.484  0.349  0.216  0.084 -0.041 -0.157 -0.255 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lastRenderedPageBreak/>
        <w:t xml:space="preserve">    11     12     13 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-0.329 -0.377 -0.400 </w:t>
      </w:r>
    </w:p>
    <w:p w14:paraId="320E0E60" w14:textId="52416B80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3565" w:author="제이펍 출판사" w:date="2021-03-14T15:57:00Z">
          <w:pPr>
            <w:pStyle w:val="SourceCode"/>
          </w:pPr>
        </w:pPrChange>
      </w:pPr>
      <w:del w:id="3566" w:author="user" w:date="2021-03-21T15:46:00Z">
        <w:r w:rsidRPr="00ED4019" w:rsidDel="00127298">
          <w:rPr>
            <w:rStyle w:val="CommentTok"/>
            <w:rFonts w:ascii="Times New Roman" w:hAnsi="Times New Roman"/>
          </w:rPr>
          <w:delText xml:space="preserve">#  </w:delText>
        </w:r>
      </w:del>
      <w:proofErr w:type="gramStart"/>
      <w:ins w:id="3567" w:author="user" w:date="2021-03-21T15:46:00Z">
        <w:r w:rsidR="00127298">
          <w:rPr>
            <w:rStyle w:val="CommentTok"/>
            <w:rFonts w:ascii="Times New Roman" w:hAnsi="Times New Roman"/>
          </w:rPr>
          <w:t xml:space="preserve"># </w:t>
        </w:r>
      </w:ins>
      <w:r w:rsidRPr="00ED4019">
        <w:rPr>
          <w:rStyle w:val="CommentTok"/>
          <w:rFonts w:ascii="Times New Roman" w:hAnsi="Times New Roman"/>
        </w:rPr>
        <w:t xml:space="preserve"> forecast</w:t>
      </w:r>
      <w:proofErr w:type="gramEnd"/>
      <w:r w:rsidRPr="00ED4019">
        <w:rPr>
          <w:rStyle w:val="CommentTok"/>
          <w:rFonts w:ascii="Times New Roman" w:hAnsi="Times New Roman"/>
        </w:rPr>
        <w:t xml:space="preserve"> </w:t>
      </w:r>
      <w:r w:rsidRPr="00ED4019">
        <w:rPr>
          <w:rStyle w:val="CommentTok"/>
          <w:rFonts w:ascii="Times New Roman" w:hAnsi="Times New Roman"/>
        </w:rPr>
        <w:t>패키지의</w:t>
      </w:r>
      <w:r w:rsidRPr="00ED4019">
        <w:rPr>
          <w:rStyle w:val="CommentTok"/>
          <w:rFonts w:ascii="Times New Roman" w:hAnsi="Times New Roman"/>
        </w:rPr>
        <w:t xml:space="preserve"> Acf plot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students </w:t>
      </w:r>
      <w:r w:rsidRPr="00ED4019">
        <w:rPr>
          <w:rStyle w:val="SpecialCharTok"/>
          <w:rFonts w:ascii="Times New Roman" w:hAnsi="Times New Roman"/>
        </w:rPr>
        <w:t>%&gt;%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</w:t>
      </w:r>
      <w:r w:rsidRPr="00ED4019">
        <w:rPr>
          <w:rStyle w:val="FunctionTok"/>
          <w:rFonts w:ascii="Times New Roman" w:hAnsi="Times New Roman"/>
        </w:rPr>
        <w:t>select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NormalTok"/>
          <w:rFonts w:ascii="Times New Roman" w:hAnsi="Times New Roman"/>
        </w:rPr>
        <w:t>학생수계</w:t>
      </w:r>
      <w:r w:rsidRPr="00ED4019">
        <w:rPr>
          <w:rStyle w:val="NormalTok"/>
          <w:rFonts w:ascii="Times New Roman" w:hAnsi="Times New Roman"/>
        </w:rPr>
        <w:t xml:space="preserve">) </w:t>
      </w:r>
      <w:r w:rsidRPr="00ED4019">
        <w:rPr>
          <w:rStyle w:val="SpecialCharTok"/>
          <w:rFonts w:ascii="Times New Roman" w:hAnsi="Times New Roman"/>
        </w:rPr>
        <w:t>%&gt;%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forecast</w:t>
      </w:r>
      <w:r w:rsidRPr="00ED4019">
        <w:rPr>
          <w:rStyle w:val="SpecialCharTok"/>
          <w:rFonts w:ascii="Times New Roman" w:hAnsi="Times New Roman"/>
        </w:rPr>
        <w:t>::</w:t>
      </w:r>
      <w:r w:rsidRPr="00ED4019">
        <w:rPr>
          <w:rStyle w:val="FunctionTok"/>
          <w:rFonts w:ascii="Times New Roman" w:hAnsi="Times New Roman"/>
        </w:rPr>
        <w:t>Acf</w:t>
      </w:r>
      <w:r w:rsidRPr="00ED4019">
        <w:rPr>
          <w:rStyle w:val="NormalTok"/>
          <w:rFonts w:ascii="Times New Roman" w:hAnsi="Times New Roman"/>
        </w:rPr>
        <w:t>()</w:t>
      </w:r>
    </w:p>
    <w:p w14:paraId="604A4BAB" w14:textId="77777777" w:rsidR="00FD7B2A" w:rsidRPr="00ED4019" w:rsidRDefault="00FD7B2A">
      <w:pPr>
        <w:pStyle w:val="Figure"/>
        <w:jc w:val="both"/>
        <w:rPr>
          <w:rFonts w:ascii="Times New Roman" w:hAnsi="Times New Roman"/>
        </w:rPr>
        <w:pPrChange w:id="3568" w:author="제이펍 출판사" w:date="2021-03-14T15:57:00Z">
          <w:pPr>
            <w:pStyle w:val="Figure"/>
          </w:pPr>
        </w:pPrChange>
      </w:pPr>
      <w:r w:rsidRPr="00ED4019">
        <w:rPr>
          <w:rFonts w:ascii="Times New Roman" w:hAnsi="Times New Roman"/>
          <w:noProof/>
          <w:lang w:eastAsia="ko-KR"/>
        </w:rPr>
        <w:drawing>
          <wp:inline distT="0" distB="0" distL="0" distR="0" wp14:anchorId="07A0B677" wp14:editId="3B8495EC">
            <wp:extent cx="4572000" cy="3657600"/>
            <wp:effectExtent l="0" t="0" r="0" b="0"/>
            <wp:docPr id="76" name="그림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D45D450" w14:textId="77777777" w:rsidR="00FD7B2A" w:rsidRPr="00ED4019" w:rsidRDefault="00FD7B2A">
      <w:pPr>
        <w:pStyle w:val="a6"/>
        <w:jc w:val="both"/>
        <w:rPr>
          <w:rFonts w:ascii="Times New Roman" w:hAnsi="Times New Roman"/>
        </w:rPr>
        <w:pPrChange w:id="3569" w:author="제이펍 출판사" w:date="2021-03-14T15:57:00Z">
          <w:pPr>
            <w:pStyle w:val="a6"/>
            <w:jc w:val="center"/>
          </w:pPr>
        </w:pPrChange>
      </w:pPr>
      <w:commentRangeStart w:id="3570"/>
      <w:r w:rsidRPr="00ED4019">
        <w:rPr>
          <w:rFonts w:ascii="Times New Roman" w:hAnsi="Times New Roman" w:hint="eastAsia"/>
        </w:rPr>
        <w:t>그림</w:t>
      </w:r>
      <w:r w:rsidRPr="00ED4019">
        <w:rPr>
          <w:rFonts w:ascii="Times New Roman" w:hAnsi="Times New Roman" w:hint="eastAsia"/>
        </w:rPr>
        <w:t xml:space="preserve"> </w:t>
      </w:r>
      <w:r w:rsidRPr="00ED4019">
        <w:rPr>
          <w:rFonts w:ascii="Times New Roman" w:hAnsi="Times New Roman"/>
        </w:rPr>
        <w:t>5-8</w:t>
      </w:r>
      <w:commentRangeEnd w:id="3570"/>
      <w:r w:rsidR="0052193B">
        <w:rPr>
          <w:rStyle w:val="af3"/>
          <w:i w:val="0"/>
        </w:rPr>
        <w:commentReference w:id="3570"/>
      </w:r>
    </w:p>
    <w:p w14:paraId="1AEEB7D6" w14:textId="32C5E205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3571" w:author="제이펍 출판사" w:date="2021-03-14T15:57:00Z">
          <w:pPr>
            <w:pStyle w:val="SourceCode"/>
          </w:pPr>
        </w:pPrChange>
      </w:pPr>
      <w:del w:id="3572" w:author="user" w:date="2021-03-21T15:46:00Z">
        <w:r w:rsidRPr="00ED4019" w:rsidDel="00127298">
          <w:rPr>
            <w:rStyle w:val="CommentTok"/>
            <w:rFonts w:ascii="Times New Roman" w:hAnsi="Times New Roman"/>
          </w:rPr>
          <w:delText xml:space="preserve">#  </w:delText>
        </w:r>
      </w:del>
      <w:proofErr w:type="gramStart"/>
      <w:ins w:id="3573" w:author="user" w:date="2021-03-21T15:46:00Z">
        <w:r w:rsidR="00127298">
          <w:rPr>
            <w:rStyle w:val="CommentTok"/>
            <w:rFonts w:ascii="Times New Roman" w:hAnsi="Times New Roman"/>
          </w:rPr>
          <w:t xml:space="preserve"># </w:t>
        </w:r>
      </w:ins>
      <w:r w:rsidRPr="00ED4019">
        <w:rPr>
          <w:rStyle w:val="CommentTok"/>
          <w:rFonts w:ascii="Times New Roman" w:hAnsi="Times New Roman"/>
        </w:rPr>
        <w:t xml:space="preserve"> forecast</w:t>
      </w:r>
      <w:proofErr w:type="gramEnd"/>
      <w:r w:rsidRPr="00ED4019">
        <w:rPr>
          <w:rStyle w:val="CommentTok"/>
          <w:rFonts w:ascii="Times New Roman" w:hAnsi="Times New Roman"/>
        </w:rPr>
        <w:t xml:space="preserve"> </w:t>
      </w:r>
      <w:r w:rsidRPr="00ED4019">
        <w:rPr>
          <w:rStyle w:val="CommentTok"/>
          <w:rFonts w:ascii="Times New Roman" w:hAnsi="Times New Roman"/>
        </w:rPr>
        <w:t>패키지의</w:t>
      </w:r>
      <w:r w:rsidRPr="00ED4019">
        <w:rPr>
          <w:rStyle w:val="CommentTok"/>
          <w:rFonts w:ascii="Times New Roman" w:hAnsi="Times New Roman"/>
        </w:rPr>
        <w:t xml:space="preserve"> Acf </w:t>
      </w:r>
      <w:r w:rsidRPr="00ED4019">
        <w:rPr>
          <w:rStyle w:val="CommentTok"/>
          <w:rFonts w:ascii="Times New Roman" w:hAnsi="Times New Roman"/>
        </w:rPr>
        <w:t>수치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students </w:t>
      </w:r>
      <w:r w:rsidRPr="00ED4019">
        <w:rPr>
          <w:rStyle w:val="SpecialCharTok"/>
          <w:rFonts w:ascii="Times New Roman" w:hAnsi="Times New Roman"/>
        </w:rPr>
        <w:t>%&gt;%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</w:t>
      </w:r>
      <w:r w:rsidRPr="00ED4019">
        <w:rPr>
          <w:rStyle w:val="FunctionTok"/>
          <w:rFonts w:ascii="Times New Roman" w:hAnsi="Times New Roman"/>
        </w:rPr>
        <w:t>select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NormalTok"/>
          <w:rFonts w:ascii="Times New Roman" w:hAnsi="Times New Roman"/>
        </w:rPr>
        <w:t>학생수계</w:t>
      </w:r>
      <w:r w:rsidRPr="00ED4019">
        <w:rPr>
          <w:rStyle w:val="NormalTok"/>
          <w:rFonts w:ascii="Times New Roman" w:hAnsi="Times New Roman"/>
        </w:rPr>
        <w:t xml:space="preserve">) </w:t>
      </w:r>
      <w:r w:rsidRPr="00ED4019">
        <w:rPr>
          <w:rStyle w:val="SpecialCharTok"/>
          <w:rFonts w:ascii="Times New Roman" w:hAnsi="Times New Roman"/>
        </w:rPr>
        <w:t>%&gt;%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forecast</w:t>
      </w:r>
      <w:r w:rsidRPr="00ED4019">
        <w:rPr>
          <w:rStyle w:val="SpecialCharTok"/>
          <w:rFonts w:ascii="Times New Roman" w:hAnsi="Times New Roman"/>
        </w:rPr>
        <w:t>::</w:t>
      </w:r>
      <w:r w:rsidRPr="00ED4019">
        <w:rPr>
          <w:rStyle w:val="FunctionTok"/>
          <w:rFonts w:ascii="Times New Roman" w:hAnsi="Times New Roman"/>
        </w:rPr>
        <w:t>Acf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AttributeTok"/>
          <w:rFonts w:ascii="Times New Roman" w:hAnsi="Times New Roman"/>
        </w:rPr>
        <w:t>plot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ConstantTok"/>
          <w:rFonts w:ascii="Times New Roman" w:hAnsi="Times New Roman"/>
        </w:rPr>
        <w:t>FALSE</w:t>
      </w:r>
      <w:r w:rsidRPr="00ED4019">
        <w:rPr>
          <w:rStyle w:val="NormalTok"/>
          <w:rFonts w:ascii="Times New Roman" w:hAnsi="Times New Roman"/>
        </w:rPr>
        <w:t>)</w:t>
      </w:r>
    </w:p>
    <w:p w14:paraId="530F5E1D" w14:textId="77777777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3574" w:author="제이펍 출판사" w:date="2021-03-14T15:57:00Z">
          <w:pPr>
            <w:pStyle w:val="SourceCode"/>
          </w:pPr>
        </w:pPrChange>
      </w:pP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Autocorrelations of series '.', by lag</w:t>
      </w:r>
      <w:r w:rsidRPr="00ED4019">
        <w:rPr>
          <w:rFonts w:ascii="Times New Roman" w:hAnsi="Times New Roman"/>
        </w:rPr>
        <w:br/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     0      1      2      3      4      5      6      7      8      9     10 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 </w:t>
      </w:r>
      <w:proofErr w:type="gramStart"/>
      <w:r w:rsidRPr="00ED4019">
        <w:rPr>
          <w:rStyle w:val="VerbatimChar"/>
          <w:rFonts w:ascii="Times New Roman" w:hAnsi="Times New Roman"/>
        </w:rPr>
        <w:t>1.000  0.875</w:t>
      </w:r>
      <w:proofErr w:type="gramEnd"/>
      <w:r w:rsidRPr="00ED4019">
        <w:rPr>
          <w:rStyle w:val="VerbatimChar"/>
          <w:rFonts w:ascii="Times New Roman" w:hAnsi="Times New Roman"/>
        </w:rPr>
        <w:t xml:space="preserve">  0.745  0.616  0.484  0.349  0.216  0.084 -0.041 -0.157 -0.255 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    11     12     13 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-0.329 -0.377 -0.400 </w:t>
      </w:r>
    </w:p>
    <w:p w14:paraId="0F9A626B" w14:textId="6C7CAF75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3575" w:author="제이펍 출판사" w:date="2021-03-14T15:57:00Z">
          <w:pPr>
            <w:pStyle w:val="SourceCode"/>
          </w:pPr>
        </w:pPrChange>
      </w:pPr>
      <w:del w:id="3576" w:author="user" w:date="2021-03-21T15:46:00Z">
        <w:r w:rsidRPr="00ED4019" w:rsidDel="00127298">
          <w:rPr>
            <w:rStyle w:val="CommentTok"/>
            <w:rFonts w:ascii="Times New Roman" w:hAnsi="Times New Roman"/>
          </w:rPr>
          <w:delText xml:space="preserve">#  </w:delText>
        </w:r>
      </w:del>
      <w:proofErr w:type="gramStart"/>
      <w:ins w:id="3577" w:author="user" w:date="2021-03-21T15:46:00Z">
        <w:r w:rsidR="00127298">
          <w:rPr>
            <w:rStyle w:val="CommentTok"/>
            <w:rFonts w:ascii="Times New Roman" w:hAnsi="Times New Roman"/>
          </w:rPr>
          <w:t xml:space="preserve"># </w:t>
        </w:r>
      </w:ins>
      <w:r w:rsidRPr="00ED4019">
        <w:rPr>
          <w:rStyle w:val="CommentTok"/>
          <w:rFonts w:ascii="Times New Roman" w:hAnsi="Times New Roman"/>
        </w:rPr>
        <w:t xml:space="preserve"> forecast</w:t>
      </w:r>
      <w:proofErr w:type="gramEnd"/>
      <w:r w:rsidRPr="00ED4019">
        <w:rPr>
          <w:rStyle w:val="CommentTok"/>
          <w:rFonts w:ascii="Times New Roman" w:hAnsi="Times New Roman"/>
        </w:rPr>
        <w:t xml:space="preserve"> </w:t>
      </w:r>
      <w:r w:rsidRPr="00ED4019">
        <w:rPr>
          <w:rStyle w:val="CommentTok"/>
          <w:rFonts w:ascii="Times New Roman" w:hAnsi="Times New Roman"/>
        </w:rPr>
        <w:t>패키지의</w:t>
      </w:r>
      <w:r w:rsidRPr="00ED4019">
        <w:rPr>
          <w:rStyle w:val="CommentTok"/>
          <w:rFonts w:ascii="Times New Roman" w:hAnsi="Times New Roman"/>
        </w:rPr>
        <w:t xml:space="preserve"> ggAcf plot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students </w:t>
      </w:r>
      <w:r w:rsidRPr="00ED4019">
        <w:rPr>
          <w:rStyle w:val="SpecialCharTok"/>
          <w:rFonts w:ascii="Times New Roman" w:hAnsi="Times New Roman"/>
        </w:rPr>
        <w:t>%&gt;%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</w:t>
      </w:r>
      <w:r w:rsidRPr="00ED4019">
        <w:rPr>
          <w:rStyle w:val="FunctionTok"/>
          <w:rFonts w:ascii="Times New Roman" w:hAnsi="Times New Roman"/>
        </w:rPr>
        <w:t>select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NormalTok"/>
          <w:rFonts w:ascii="Times New Roman" w:hAnsi="Times New Roman"/>
        </w:rPr>
        <w:t>학생수계</w:t>
      </w:r>
      <w:r w:rsidRPr="00ED4019">
        <w:rPr>
          <w:rStyle w:val="NormalTok"/>
          <w:rFonts w:ascii="Times New Roman" w:hAnsi="Times New Roman"/>
        </w:rPr>
        <w:t xml:space="preserve">) </w:t>
      </w:r>
      <w:r w:rsidRPr="00ED4019">
        <w:rPr>
          <w:rStyle w:val="SpecialCharTok"/>
          <w:rFonts w:ascii="Times New Roman" w:hAnsi="Times New Roman"/>
        </w:rPr>
        <w:t>%&gt;%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forecast</w:t>
      </w:r>
      <w:r w:rsidRPr="00ED4019">
        <w:rPr>
          <w:rStyle w:val="SpecialCharTok"/>
          <w:rFonts w:ascii="Times New Roman" w:hAnsi="Times New Roman"/>
        </w:rPr>
        <w:t>::</w:t>
      </w:r>
      <w:r w:rsidRPr="00ED4019">
        <w:rPr>
          <w:rStyle w:val="FunctionTok"/>
          <w:rFonts w:ascii="Times New Roman" w:hAnsi="Times New Roman"/>
        </w:rPr>
        <w:t>ggAcf</w:t>
      </w:r>
      <w:r w:rsidRPr="00ED4019">
        <w:rPr>
          <w:rStyle w:val="NormalTok"/>
          <w:rFonts w:ascii="Times New Roman" w:hAnsi="Times New Roman"/>
        </w:rPr>
        <w:t>()</w:t>
      </w:r>
    </w:p>
    <w:p w14:paraId="30BE5B38" w14:textId="77777777" w:rsidR="00FD7B2A" w:rsidRPr="00ED4019" w:rsidRDefault="00FD7B2A">
      <w:pPr>
        <w:pStyle w:val="Figure"/>
        <w:jc w:val="both"/>
        <w:rPr>
          <w:rFonts w:ascii="Times New Roman" w:hAnsi="Times New Roman"/>
        </w:rPr>
        <w:pPrChange w:id="3578" w:author="제이펍 출판사" w:date="2021-03-14T15:57:00Z">
          <w:pPr>
            <w:pStyle w:val="Figure"/>
          </w:pPr>
        </w:pPrChange>
      </w:pPr>
      <w:r w:rsidRPr="00ED4019">
        <w:rPr>
          <w:rFonts w:ascii="Times New Roman" w:hAnsi="Times New Roman"/>
          <w:noProof/>
          <w:lang w:eastAsia="ko-KR"/>
        </w:rPr>
        <w:lastRenderedPageBreak/>
        <w:drawing>
          <wp:inline distT="0" distB="0" distL="0" distR="0" wp14:anchorId="68785C65" wp14:editId="6C7D6A7A">
            <wp:extent cx="4572000" cy="3657600"/>
            <wp:effectExtent l="0" t="0" r="0" b="0"/>
            <wp:docPr id="77" name="그림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1BE3D9A" w14:textId="77777777" w:rsidR="00FD7B2A" w:rsidRPr="00ED4019" w:rsidRDefault="00FD7B2A">
      <w:pPr>
        <w:pStyle w:val="a6"/>
        <w:jc w:val="both"/>
        <w:rPr>
          <w:rFonts w:ascii="Times New Roman" w:hAnsi="Times New Roman"/>
        </w:rPr>
        <w:pPrChange w:id="3579" w:author="제이펍 출판사" w:date="2021-03-14T15:57:00Z">
          <w:pPr>
            <w:pStyle w:val="a6"/>
            <w:jc w:val="center"/>
          </w:pPr>
        </w:pPrChange>
      </w:pPr>
      <w:commentRangeStart w:id="3580"/>
      <w:commentRangeStart w:id="3581"/>
      <w:r w:rsidRPr="00ED4019">
        <w:rPr>
          <w:rFonts w:ascii="Times New Roman" w:hAnsi="Times New Roman" w:hint="eastAsia"/>
        </w:rPr>
        <w:t>그림</w:t>
      </w:r>
      <w:r w:rsidRPr="00ED4019">
        <w:rPr>
          <w:rFonts w:ascii="Times New Roman" w:hAnsi="Times New Roman" w:hint="eastAsia"/>
        </w:rPr>
        <w:t xml:space="preserve"> </w:t>
      </w:r>
      <w:r w:rsidRPr="00ED4019">
        <w:rPr>
          <w:rFonts w:ascii="Times New Roman" w:hAnsi="Times New Roman"/>
        </w:rPr>
        <w:t>5-9</w:t>
      </w:r>
      <w:commentRangeEnd w:id="3580"/>
      <w:r w:rsidR="006E4ECE">
        <w:rPr>
          <w:rStyle w:val="af3"/>
          <w:i w:val="0"/>
        </w:rPr>
        <w:commentReference w:id="3580"/>
      </w:r>
      <w:commentRangeEnd w:id="3581"/>
      <w:r w:rsidR="006E4ECE">
        <w:rPr>
          <w:rStyle w:val="af3"/>
          <w:i w:val="0"/>
        </w:rPr>
        <w:commentReference w:id="3581"/>
      </w:r>
    </w:p>
    <w:p w14:paraId="4A4DF0A5" w14:textId="06640CF3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3582" w:author="제이펍 출판사" w:date="2021-03-14T15:57:00Z">
          <w:pPr>
            <w:pStyle w:val="SourceCode"/>
          </w:pPr>
        </w:pPrChange>
      </w:pPr>
      <w:del w:id="3583" w:author="user" w:date="2021-03-21T15:46:00Z">
        <w:r w:rsidRPr="00ED4019" w:rsidDel="00127298">
          <w:rPr>
            <w:rStyle w:val="CommentTok"/>
            <w:rFonts w:ascii="Times New Roman" w:hAnsi="Times New Roman"/>
          </w:rPr>
          <w:delText xml:space="preserve">#  </w:delText>
        </w:r>
      </w:del>
      <w:proofErr w:type="gramStart"/>
      <w:ins w:id="3584" w:author="user" w:date="2021-03-21T15:46:00Z">
        <w:r w:rsidR="00127298">
          <w:rPr>
            <w:rStyle w:val="CommentTok"/>
            <w:rFonts w:ascii="Times New Roman" w:hAnsi="Times New Roman"/>
          </w:rPr>
          <w:t xml:space="preserve"># </w:t>
        </w:r>
      </w:ins>
      <w:r w:rsidRPr="00ED4019">
        <w:rPr>
          <w:rStyle w:val="CommentTok"/>
          <w:rFonts w:ascii="Times New Roman" w:hAnsi="Times New Roman"/>
        </w:rPr>
        <w:t xml:space="preserve"> forecast</w:t>
      </w:r>
      <w:proofErr w:type="gramEnd"/>
      <w:r w:rsidRPr="00ED4019">
        <w:rPr>
          <w:rStyle w:val="CommentTok"/>
          <w:rFonts w:ascii="Times New Roman" w:hAnsi="Times New Roman"/>
        </w:rPr>
        <w:t xml:space="preserve"> </w:t>
      </w:r>
      <w:r w:rsidRPr="00ED4019">
        <w:rPr>
          <w:rStyle w:val="CommentTok"/>
          <w:rFonts w:ascii="Times New Roman" w:hAnsi="Times New Roman"/>
        </w:rPr>
        <w:t>패키지의</w:t>
      </w:r>
      <w:r w:rsidRPr="00ED4019">
        <w:rPr>
          <w:rStyle w:val="CommentTok"/>
          <w:rFonts w:ascii="Times New Roman" w:hAnsi="Times New Roman"/>
        </w:rPr>
        <w:t xml:space="preserve"> ggAcf </w:t>
      </w:r>
      <w:r w:rsidRPr="00ED4019">
        <w:rPr>
          <w:rStyle w:val="CommentTok"/>
          <w:rFonts w:ascii="Times New Roman" w:hAnsi="Times New Roman"/>
        </w:rPr>
        <w:t>수치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students </w:t>
      </w:r>
      <w:r w:rsidRPr="00ED4019">
        <w:rPr>
          <w:rStyle w:val="SpecialCharTok"/>
          <w:rFonts w:ascii="Times New Roman" w:hAnsi="Times New Roman"/>
        </w:rPr>
        <w:t>%&gt;%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</w:t>
      </w:r>
      <w:r w:rsidRPr="00ED4019">
        <w:rPr>
          <w:rStyle w:val="FunctionTok"/>
          <w:rFonts w:ascii="Times New Roman" w:hAnsi="Times New Roman"/>
        </w:rPr>
        <w:t>select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NormalTok"/>
          <w:rFonts w:ascii="Times New Roman" w:hAnsi="Times New Roman"/>
        </w:rPr>
        <w:t>학생수계</w:t>
      </w:r>
      <w:r w:rsidRPr="00ED4019">
        <w:rPr>
          <w:rStyle w:val="NormalTok"/>
          <w:rFonts w:ascii="Times New Roman" w:hAnsi="Times New Roman"/>
        </w:rPr>
        <w:t xml:space="preserve">) </w:t>
      </w:r>
      <w:r w:rsidRPr="00ED4019">
        <w:rPr>
          <w:rStyle w:val="SpecialCharTok"/>
          <w:rFonts w:ascii="Times New Roman" w:hAnsi="Times New Roman"/>
        </w:rPr>
        <w:t>%&gt;%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forecast</w:t>
      </w:r>
      <w:r w:rsidRPr="00ED4019">
        <w:rPr>
          <w:rStyle w:val="SpecialCharTok"/>
          <w:rFonts w:ascii="Times New Roman" w:hAnsi="Times New Roman"/>
        </w:rPr>
        <w:t>::</w:t>
      </w:r>
      <w:r w:rsidRPr="00ED4019">
        <w:rPr>
          <w:rStyle w:val="FunctionTok"/>
          <w:rFonts w:ascii="Times New Roman" w:hAnsi="Times New Roman"/>
        </w:rPr>
        <w:t>ggAcf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AttributeTok"/>
          <w:rFonts w:ascii="Times New Roman" w:hAnsi="Times New Roman"/>
        </w:rPr>
        <w:t>plot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ConstantTok"/>
          <w:rFonts w:ascii="Times New Roman" w:hAnsi="Times New Roman"/>
        </w:rPr>
        <w:t>FALSE</w:t>
      </w:r>
      <w:r w:rsidRPr="00ED4019">
        <w:rPr>
          <w:rStyle w:val="NormalTok"/>
          <w:rFonts w:ascii="Times New Roman" w:hAnsi="Times New Roman"/>
        </w:rPr>
        <w:t>)</w:t>
      </w:r>
    </w:p>
    <w:p w14:paraId="2B15D085" w14:textId="77777777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3585" w:author="제이펍 출판사" w:date="2021-03-14T15:57:00Z">
          <w:pPr>
            <w:pStyle w:val="SourceCode"/>
          </w:pPr>
        </w:pPrChange>
      </w:pP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Autocorrelations of series '.', by lag</w:t>
      </w:r>
      <w:r w:rsidRPr="00ED4019">
        <w:rPr>
          <w:rFonts w:ascii="Times New Roman" w:hAnsi="Times New Roman"/>
        </w:rPr>
        <w:br/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     0      1      2      3      4      5      6      7      8      9     10 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 </w:t>
      </w:r>
      <w:proofErr w:type="gramStart"/>
      <w:r w:rsidRPr="00ED4019">
        <w:rPr>
          <w:rStyle w:val="VerbatimChar"/>
          <w:rFonts w:ascii="Times New Roman" w:hAnsi="Times New Roman"/>
        </w:rPr>
        <w:t>1.000  0.875</w:t>
      </w:r>
      <w:proofErr w:type="gramEnd"/>
      <w:r w:rsidRPr="00ED4019">
        <w:rPr>
          <w:rStyle w:val="VerbatimChar"/>
          <w:rFonts w:ascii="Times New Roman" w:hAnsi="Times New Roman"/>
        </w:rPr>
        <w:t xml:space="preserve">  0.745  0.616  0.484  0.349  0.216  0.084 -0.041 -0.157 -0.255 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    11     12     13 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-0.329 -0.377 -0.400 </w:t>
      </w:r>
    </w:p>
    <w:p w14:paraId="7EED4B57" w14:textId="47517A0D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3586" w:author="제이펍 출판사" w:date="2021-03-14T15:57:00Z">
          <w:pPr>
            <w:pStyle w:val="SourceCode"/>
          </w:pPr>
        </w:pPrChange>
      </w:pPr>
      <w:r w:rsidRPr="00ED4019">
        <w:rPr>
          <w:rStyle w:val="DocumentationTok"/>
          <w:rFonts w:ascii="Times New Roman" w:hAnsi="Times New Roman"/>
        </w:rPr>
        <w:t>##</w:t>
      </w:r>
      <w:del w:id="3587" w:author="user" w:date="2021-03-21T15:46:00Z">
        <w:r w:rsidRPr="00ED4019" w:rsidDel="00127298">
          <w:rPr>
            <w:rStyle w:val="DocumentationTok"/>
            <w:rFonts w:ascii="Times New Roman" w:hAnsi="Times New Roman"/>
          </w:rPr>
          <w:delText xml:space="preserve">#  </w:delText>
        </w:r>
      </w:del>
      <w:proofErr w:type="gramStart"/>
      <w:ins w:id="3588" w:author="user" w:date="2021-03-21T15:46:00Z">
        <w:r w:rsidR="00127298">
          <w:rPr>
            <w:rStyle w:val="DocumentationTok"/>
            <w:rFonts w:ascii="Times New Roman" w:hAnsi="Times New Roman"/>
          </w:rPr>
          <w:t xml:space="preserve"># </w:t>
        </w:r>
      </w:ins>
      <w:r w:rsidRPr="00ED4019">
        <w:rPr>
          <w:rStyle w:val="DocumentationTok"/>
          <w:rFonts w:ascii="Times New Roman" w:hAnsi="Times New Roman"/>
        </w:rPr>
        <w:t xml:space="preserve"> timetk</w:t>
      </w:r>
      <w:proofErr w:type="gramEnd"/>
      <w:r w:rsidRPr="00ED4019">
        <w:rPr>
          <w:rStyle w:val="DocumentationTok"/>
          <w:rFonts w:ascii="Times New Roman" w:hAnsi="Times New Roman"/>
        </w:rPr>
        <w:t xml:space="preserve"> </w:t>
      </w:r>
      <w:r w:rsidRPr="00ED4019">
        <w:rPr>
          <w:rStyle w:val="DocumentationTok"/>
          <w:rFonts w:ascii="Times New Roman" w:hAnsi="Times New Roman"/>
        </w:rPr>
        <w:t>패키지의</w:t>
      </w:r>
      <w:r w:rsidRPr="00ED4019">
        <w:rPr>
          <w:rStyle w:val="DocumentationTok"/>
          <w:rFonts w:ascii="Times New Roman" w:hAnsi="Times New Roman"/>
        </w:rPr>
        <w:t xml:space="preserve"> plot_acf_diagnostics plot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students </w:t>
      </w:r>
      <w:r w:rsidRPr="00ED4019">
        <w:rPr>
          <w:rStyle w:val="SpecialCharTok"/>
          <w:rFonts w:ascii="Times New Roman" w:hAnsi="Times New Roman"/>
        </w:rPr>
        <w:t>%&gt;%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</w:t>
      </w:r>
      <w:r w:rsidRPr="00ED4019">
        <w:rPr>
          <w:rStyle w:val="FunctionTok"/>
          <w:rFonts w:ascii="Times New Roman" w:hAnsi="Times New Roman"/>
        </w:rPr>
        <w:t>select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NormalTok"/>
          <w:rFonts w:ascii="Times New Roman" w:hAnsi="Times New Roman"/>
        </w:rPr>
        <w:t>연도</w:t>
      </w:r>
      <w:r w:rsidRPr="00ED4019">
        <w:rPr>
          <w:rStyle w:val="NormalTok"/>
          <w:rFonts w:ascii="Times New Roman" w:hAnsi="Times New Roman"/>
        </w:rPr>
        <w:t xml:space="preserve">, </w:t>
      </w:r>
      <w:r w:rsidRPr="00ED4019">
        <w:rPr>
          <w:rStyle w:val="NormalTok"/>
          <w:rFonts w:ascii="Times New Roman" w:hAnsi="Times New Roman"/>
        </w:rPr>
        <w:t>학생수계</w:t>
      </w:r>
      <w:r w:rsidRPr="00ED4019">
        <w:rPr>
          <w:rStyle w:val="NormalTok"/>
          <w:rFonts w:ascii="Times New Roman" w:hAnsi="Times New Roman"/>
        </w:rPr>
        <w:t xml:space="preserve">) </w:t>
      </w:r>
      <w:r w:rsidRPr="00ED4019">
        <w:rPr>
          <w:rStyle w:val="SpecialCharTok"/>
          <w:rFonts w:ascii="Times New Roman" w:hAnsi="Times New Roman"/>
        </w:rPr>
        <w:t>%&gt;%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timetk</w:t>
      </w:r>
      <w:r w:rsidRPr="00ED4019">
        <w:rPr>
          <w:rStyle w:val="SpecialCharTok"/>
          <w:rFonts w:ascii="Times New Roman" w:hAnsi="Times New Roman"/>
        </w:rPr>
        <w:t>::</w:t>
      </w:r>
      <w:r w:rsidRPr="00ED4019">
        <w:rPr>
          <w:rStyle w:val="FunctionTok"/>
          <w:rFonts w:ascii="Times New Roman" w:hAnsi="Times New Roman"/>
        </w:rPr>
        <w:t>plot_acf_diagnostics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AttributeTok"/>
          <w:rFonts w:ascii="Times New Roman" w:hAnsi="Times New Roman"/>
        </w:rPr>
        <w:t>.date_var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NormalTok"/>
          <w:rFonts w:ascii="Times New Roman" w:hAnsi="Times New Roman"/>
        </w:rPr>
        <w:t>연도</w:t>
      </w:r>
      <w:r w:rsidRPr="00ED4019">
        <w:rPr>
          <w:rStyle w:val="NormalTok"/>
          <w:rFonts w:ascii="Times New Roman" w:hAnsi="Times New Roman"/>
        </w:rPr>
        <w:t xml:space="preserve">, </w:t>
      </w:r>
      <w:r w:rsidRPr="00ED4019">
        <w:rPr>
          <w:rStyle w:val="AttributeTok"/>
          <w:rFonts w:ascii="Times New Roman" w:hAnsi="Times New Roman"/>
        </w:rPr>
        <w:t>.value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NormalTok"/>
          <w:rFonts w:ascii="Times New Roman" w:hAnsi="Times New Roman"/>
        </w:rPr>
        <w:t>학생수계</w:t>
      </w:r>
      <w:r w:rsidRPr="00ED4019">
        <w:rPr>
          <w:rStyle w:val="NormalTok"/>
          <w:rFonts w:ascii="Times New Roman" w:hAnsi="Times New Roman"/>
        </w:rPr>
        <w:t xml:space="preserve">, </w:t>
      </w:r>
      <w:r w:rsidRPr="00ED4019">
        <w:rPr>
          <w:rStyle w:val="AttributeTok"/>
          <w:rFonts w:ascii="Times New Roman" w:hAnsi="Times New Roman"/>
        </w:rPr>
        <w:t>.lag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DecValTok"/>
          <w:rFonts w:ascii="Times New Roman" w:hAnsi="Times New Roman"/>
        </w:rPr>
        <w:t>14</w:t>
      </w:r>
      <w:r w:rsidRPr="00ED4019">
        <w:rPr>
          <w:rStyle w:val="NormalTok"/>
          <w:rFonts w:ascii="Times New Roman" w:hAnsi="Times New Roman"/>
        </w:rPr>
        <w:t xml:space="preserve">, </w:t>
      </w:r>
      <w:r w:rsidRPr="00ED4019">
        <w:rPr>
          <w:rStyle w:val="AttributeTok"/>
          <w:rFonts w:ascii="Times New Roman" w:hAnsi="Times New Roman"/>
        </w:rPr>
        <w:t>.show_white_noise_bars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ConstantTok"/>
          <w:rFonts w:ascii="Times New Roman" w:hAnsi="Times New Roman"/>
        </w:rPr>
        <w:t>TRUE</w:t>
      </w:r>
      <w:r w:rsidRPr="00ED4019">
        <w:rPr>
          <w:rStyle w:val="NormalTok"/>
          <w:rFonts w:ascii="Times New Roman" w:hAnsi="Times New Roman"/>
        </w:rPr>
        <w:t>)</w:t>
      </w:r>
    </w:p>
    <w:p w14:paraId="70703E51" w14:textId="77777777" w:rsidR="00FD7B2A" w:rsidRPr="00ED4019" w:rsidRDefault="00FD7B2A">
      <w:pPr>
        <w:pStyle w:val="Figure"/>
        <w:jc w:val="both"/>
        <w:rPr>
          <w:rFonts w:ascii="Times New Roman" w:hAnsi="Times New Roman"/>
        </w:rPr>
        <w:pPrChange w:id="3589" w:author="제이펍 출판사" w:date="2021-03-14T15:57:00Z">
          <w:pPr>
            <w:pStyle w:val="Figure"/>
          </w:pPr>
        </w:pPrChange>
      </w:pPr>
      <w:r w:rsidRPr="00ED4019">
        <w:rPr>
          <w:rFonts w:ascii="Times New Roman" w:hAnsi="Times New Roman"/>
          <w:noProof/>
          <w:lang w:eastAsia="ko-KR"/>
        </w:rPr>
        <w:lastRenderedPageBreak/>
        <w:drawing>
          <wp:inline distT="0" distB="0" distL="0" distR="0" wp14:anchorId="226AB7B8" wp14:editId="7316C8CF">
            <wp:extent cx="4572000" cy="3657600"/>
            <wp:effectExtent l="0" t="0" r="0" b="0"/>
            <wp:docPr id="78" name="그림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D13910E" w14:textId="77777777" w:rsidR="00FD7B2A" w:rsidRPr="00ED4019" w:rsidRDefault="00FD7B2A">
      <w:pPr>
        <w:pStyle w:val="a6"/>
        <w:jc w:val="both"/>
        <w:rPr>
          <w:rFonts w:ascii="Times New Roman" w:hAnsi="Times New Roman"/>
        </w:rPr>
        <w:pPrChange w:id="3590" w:author="제이펍 출판사" w:date="2021-03-14T15:57:00Z">
          <w:pPr>
            <w:pStyle w:val="a6"/>
            <w:jc w:val="center"/>
          </w:pPr>
        </w:pPrChange>
      </w:pPr>
      <w:commentRangeStart w:id="3591"/>
      <w:r w:rsidRPr="00ED4019">
        <w:rPr>
          <w:rFonts w:ascii="Times New Roman" w:hAnsi="Times New Roman" w:hint="eastAsia"/>
        </w:rPr>
        <w:t>그림</w:t>
      </w:r>
      <w:r w:rsidRPr="00ED4019">
        <w:rPr>
          <w:rFonts w:ascii="Times New Roman" w:hAnsi="Times New Roman" w:hint="eastAsia"/>
        </w:rPr>
        <w:t xml:space="preserve"> </w:t>
      </w:r>
      <w:r w:rsidRPr="00ED4019">
        <w:rPr>
          <w:rFonts w:ascii="Times New Roman" w:hAnsi="Times New Roman"/>
        </w:rPr>
        <w:t>5-10</w:t>
      </w:r>
      <w:commentRangeEnd w:id="3591"/>
      <w:r w:rsidR="006E4ECE">
        <w:rPr>
          <w:rStyle w:val="af3"/>
          <w:i w:val="0"/>
        </w:rPr>
        <w:commentReference w:id="3591"/>
      </w:r>
    </w:p>
    <w:p w14:paraId="12B081A8" w14:textId="02C9C16D" w:rsidR="00FD7B2A" w:rsidRPr="00ED4019" w:rsidRDefault="00FD7B2A">
      <w:pPr>
        <w:pStyle w:val="Compact"/>
        <w:numPr>
          <w:ilvl w:val="0"/>
          <w:numId w:val="11"/>
        </w:numPr>
        <w:jc w:val="both"/>
        <w:rPr>
          <w:rFonts w:ascii="Times New Roman" w:hAnsi="Times New Roman"/>
        </w:rPr>
        <w:pPrChange w:id="3592" w:author="제이펍 출판사" w:date="2021-03-14T15:57:00Z">
          <w:pPr>
            <w:pStyle w:val="Compact"/>
            <w:numPr>
              <w:numId w:val="11"/>
            </w:numPr>
            <w:tabs>
              <w:tab w:val="num" w:pos="0"/>
            </w:tabs>
            <w:ind w:left="480" w:hanging="480"/>
          </w:pPr>
        </w:pPrChange>
      </w:pPr>
      <w:r w:rsidRPr="00ED4019">
        <w:rPr>
          <w:rFonts w:ascii="Times New Roman" w:hAnsi="Times New Roman"/>
        </w:rPr>
        <w:t>부분자기상관</w:t>
      </w:r>
      <w:ins w:id="3593" w:author="user" w:date="2021-03-22T13:36:00Z">
        <w:r w:rsidR="006E4ECE">
          <w:rPr>
            <w:rFonts w:ascii="Times New Roman" w:hAnsi="Times New Roman" w:hint="eastAsia"/>
            <w:lang w:eastAsia="ko-KR"/>
          </w:rPr>
          <w:t xml:space="preserve"> </w:t>
        </w:r>
      </w:ins>
      <w:r w:rsidRPr="00ED4019">
        <w:rPr>
          <w:rFonts w:ascii="Times New Roman" w:hAnsi="Times New Roman"/>
        </w:rPr>
        <w:t>함수</w:t>
      </w:r>
      <w:del w:id="3594" w:author="user" w:date="2021-03-22T13:26:00Z">
        <w:r w:rsidRPr="00ED4019" w:rsidDel="00F63088">
          <w:rPr>
            <w:rFonts w:ascii="Times New Roman" w:hAnsi="Times New Roman"/>
          </w:rPr>
          <w:delText>(PACF : Partial AutoCorelation Fuctoin)</w:delText>
        </w:r>
      </w:del>
    </w:p>
    <w:p w14:paraId="186ACD05" w14:textId="22544E9D" w:rsidR="00FD7B2A" w:rsidRPr="00ED4019" w:rsidDel="006E4ECE" w:rsidRDefault="00FD7B2A">
      <w:pPr>
        <w:jc w:val="both"/>
        <w:rPr>
          <w:del w:id="3595" w:author="user" w:date="2021-03-22T13:36:00Z"/>
          <w:rFonts w:ascii="Times New Roman" w:hAnsi="Times New Roman"/>
          <w:lang w:eastAsia="ko-KR"/>
        </w:rPr>
        <w:pPrChange w:id="3596" w:author="제이펍 출판사" w:date="2021-03-14T15:57:00Z">
          <w:pPr/>
        </w:pPrChange>
      </w:pPr>
      <w:r w:rsidRPr="00ED4019">
        <w:rPr>
          <w:rFonts w:ascii="Times New Roman" w:hAnsi="Times New Roman"/>
          <w:lang w:eastAsia="ko-KR"/>
        </w:rPr>
        <w:t>부분자기상관</w:t>
      </w:r>
      <w:ins w:id="3597" w:author="user" w:date="2021-03-22T13:36:00Z">
        <w:r w:rsidR="006E4ECE">
          <w:rPr>
            <w:rFonts w:ascii="Times New Roman" w:hAnsi="Times New Roman" w:hint="eastAsia"/>
            <w:lang w:eastAsia="ko-KR"/>
          </w:rPr>
          <w:t xml:space="preserve"> </w:t>
        </w:r>
      </w:ins>
      <w:r w:rsidRPr="00ED4019">
        <w:rPr>
          <w:rFonts w:ascii="Times New Roman" w:hAnsi="Times New Roman"/>
          <w:lang w:eastAsia="ko-KR"/>
        </w:rPr>
        <w:t>함수는</w:t>
      </w:r>
      <w:r w:rsidRPr="00ED4019">
        <w:rPr>
          <w:rFonts w:ascii="Times New Roman" w:hAnsi="Times New Roman"/>
          <w:lang w:eastAsia="ko-KR"/>
        </w:rPr>
        <w:t xml:space="preserve"> ACF</w:t>
      </w:r>
      <w:r w:rsidRPr="00ED4019">
        <w:rPr>
          <w:rFonts w:ascii="Times New Roman" w:hAnsi="Times New Roman"/>
          <w:lang w:eastAsia="ko-KR"/>
        </w:rPr>
        <w:t>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문제점을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개선하기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위해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사용되는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함</w:t>
      </w:r>
      <w:del w:id="3598" w:author="제이펍 출판사" w:date="2021-03-14T18:08:00Z">
        <w:r w:rsidRPr="00ED4019" w:rsidDel="003F5176">
          <w:rPr>
            <w:rFonts w:ascii="Times New Roman" w:hAnsi="Times New Roman"/>
            <w:lang w:eastAsia="ko-KR"/>
          </w:rPr>
          <w:delText>수이다</w:delText>
        </w:r>
        <w:r w:rsidRPr="00ED4019" w:rsidDel="003F5176">
          <w:rPr>
            <w:rFonts w:ascii="Times New Roman" w:hAnsi="Times New Roman"/>
            <w:lang w:eastAsia="ko-KR"/>
          </w:rPr>
          <w:delText>.</w:delText>
        </w:r>
      </w:del>
      <w:ins w:id="3599" w:author="제이펍 출판사" w:date="2021-03-14T18:08:00Z">
        <w:r w:rsidR="003F5176">
          <w:rPr>
            <w:rFonts w:ascii="Times New Roman" w:hAnsi="Times New Roman"/>
            <w:lang w:eastAsia="ko-KR"/>
          </w:rPr>
          <w:t>수다</w:t>
        </w:r>
        <w:r w:rsidR="003F5176">
          <w:rPr>
            <w:rFonts w:ascii="Times New Roman" w:hAnsi="Times New Roman"/>
            <w:lang w:eastAsia="ko-KR"/>
          </w:rPr>
          <w:t>.</w:t>
        </w:r>
      </w:ins>
      <w:ins w:id="3600" w:author="user" w:date="2021-03-22T13:36:00Z">
        <w:r w:rsidR="006E4ECE">
          <w:rPr>
            <w:rFonts w:ascii="Times New Roman" w:hAnsi="Times New Roman" w:hint="eastAsia"/>
            <w:lang w:eastAsia="ko-KR"/>
          </w:rPr>
          <w:t xml:space="preserve"> </w:t>
        </w:r>
      </w:ins>
    </w:p>
    <w:p w14:paraId="5447FB21" w14:textId="6D0EF48B" w:rsidR="00FD7B2A" w:rsidRPr="00ED4019" w:rsidRDefault="00FD7B2A">
      <w:pPr>
        <w:jc w:val="both"/>
        <w:rPr>
          <w:rFonts w:ascii="Times New Roman" w:hAnsi="Times New Roman"/>
          <w:lang w:eastAsia="ko-KR"/>
        </w:rPr>
        <w:pPrChange w:id="3601" w:author="user" w:date="2021-03-22T13:36:00Z">
          <w:pPr>
            <w:pStyle w:val="a0"/>
          </w:pPr>
        </w:pPrChange>
      </w:pPr>
      <w:r w:rsidRPr="00ED4019">
        <w:rPr>
          <w:rFonts w:ascii="Times New Roman" w:hAnsi="Times New Roman"/>
          <w:lang w:eastAsia="ko-KR"/>
        </w:rPr>
        <w:t>위의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예제에서</w:t>
      </w:r>
      <w:r w:rsidRPr="00ED4019">
        <w:rPr>
          <w:rFonts w:ascii="Times New Roman" w:hAnsi="Times New Roman"/>
          <w:lang w:eastAsia="ko-KR"/>
        </w:rPr>
        <w:t xml:space="preserve"> 1999</w:t>
      </w:r>
      <w:r w:rsidRPr="00ED4019">
        <w:rPr>
          <w:rFonts w:ascii="Times New Roman" w:hAnsi="Times New Roman"/>
          <w:lang w:eastAsia="ko-KR"/>
        </w:rPr>
        <w:t>년의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학생</w:t>
      </w:r>
      <w:del w:id="3602" w:author="user" w:date="2021-03-22T13:36:00Z">
        <w:r w:rsidRPr="00ED4019" w:rsidDel="006E4ECE">
          <w:rPr>
            <w:rFonts w:ascii="Times New Roman" w:hAnsi="Times New Roman" w:hint="eastAsia"/>
            <w:lang w:eastAsia="ko-KR"/>
          </w:rPr>
          <w:delText xml:space="preserve"> </w:delText>
        </w:r>
      </w:del>
      <w:r w:rsidRPr="00ED4019">
        <w:rPr>
          <w:rFonts w:ascii="Times New Roman" w:hAnsi="Times New Roman"/>
          <w:lang w:eastAsia="ko-KR"/>
        </w:rPr>
        <w:t>수는</w:t>
      </w:r>
      <w:r w:rsidRPr="00ED4019">
        <w:rPr>
          <w:rFonts w:ascii="Times New Roman" w:hAnsi="Times New Roman"/>
          <w:lang w:eastAsia="ko-KR"/>
        </w:rPr>
        <w:t xml:space="preserve"> 2001</w:t>
      </w:r>
      <w:r w:rsidRPr="00ED4019">
        <w:rPr>
          <w:rFonts w:ascii="Times New Roman" w:hAnsi="Times New Roman"/>
          <w:lang w:eastAsia="ko-KR"/>
        </w:rPr>
        <w:t>년의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학생</w:t>
      </w:r>
      <w:del w:id="3603" w:author="user" w:date="2021-03-22T13:36:00Z">
        <w:r w:rsidRPr="00ED4019" w:rsidDel="006E4ECE">
          <w:rPr>
            <w:rFonts w:ascii="Times New Roman" w:hAnsi="Times New Roman" w:hint="eastAsia"/>
            <w:lang w:eastAsia="ko-KR"/>
          </w:rPr>
          <w:delText xml:space="preserve"> </w:delText>
        </w:r>
      </w:del>
      <w:r w:rsidRPr="00ED4019">
        <w:rPr>
          <w:rFonts w:ascii="Times New Roman" w:hAnsi="Times New Roman"/>
          <w:lang w:eastAsia="ko-KR"/>
        </w:rPr>
        <w:t>수와</w:t>
      </w:r>
      <w:r w:rsidRPr="00ED4019">
        <w:rPr>
          <w:rFonts w:ascii="Times New Roman" w:hAnsi="Times New Roman"/>
          <w:lang w:eastAsia="ko-KR"/>
        </w:rPr>
        <w:t xml:space="preserve"> </w:t>
      </w:r>
      <w:del w:id="3604" w:author="user" w:date="2021-03-22T13:28:00Z">
        <w:r w:rsidRPr="00ED4019" w:rsidDel="00F63088">
          <w:rPr>
            <w:rFonts w:ascii="Times New Roman" w:hAnsi="Times New Roman"/>
            <w:lang w:eastAsia="ko-KR"/>
          </w:rPr>
          <w:delText>자기상관계수</w:delText>
        </w:r>
      </w:del>
      <w:ins w:id="3605" w:author="user" w:date="2021-03-22T13:28:00Z">
        <w:r w:rsidR="00F63088">
          <w:rPr>
            <w:rFonts w:ascii="Times New Roman" w:hAnsi="Times New Roman"/>
            <w:lang w:eastAsia="ko-KR"/>
          </w:rPr>
          <w:t>자기상관</w:t>
        </w:r>
        <w:r w:rsidR="00F63088">
          <w:rPr>
            <w:rFonts w:ascii="Times New Roman" w:hAnsi="Times New Roman"/>
            <w:lang w:eastAsia="ko-KR"/>
          </w:rPr>
          <w:t xml:space="preserve"> </w:t>
        </w:r>
        <w:commentRangeStart w:id="3606"/>
        <w:r w:rsidR="00F63088">
          <w:rPr>
            <w:rFonts w:ascii="Times New Roman" w:hAnsi="Times New Roman"/>
            <w:lang w:eastAsia="ko-KR"/>
          </w:rPr>
          <w:t>계수</w:t>
        </w:r>
      </w:ins>
      <w:r w:rsidRPr="00ED4019">
        <w:rPr>
          <w:rFonts w:ascii="Times New Roman" w:hAnsi="Times New Roman"/>
          <w:lang w:eastAsia="ko-KR"/>
        </w:rPr>
        <w:t>는</w:t>
      </w:r>
      <w:commentRangeEnd w:id="3606"/>
      <w:r w:rsidR="006E4ECE">
        <w:rPr>
          <w:rStyle w:val="af3"/>
        </w:rPr>
        <w:commentReference w:id="3606"/>
      </w:r>
      <w:r w:rsidRPr="00ED4019">
        <w:rPr>
          <w:rFonts w:ascii="Times New Roman" w:hAnsi="Times New Roman"/>
          <w:lang w:eastAsia="ko-KR"/>
        </w:rPr>
        <w:t xml:space="preserve"> 0.745</w:t>
      </w:r>
      <w:r w:rsidRPr="00ED4019">
        <w:rPr>
          <w:rFonts w:ascii="Times New Roman" w:hAnsi="Times New Roman"/>
          <w:lang w:eastAsia="ko-KR"/>
        </w:rPr>
        <w:t>이다</w:t>
      </w:r>
      <w:r w:rsidRPr="00ED4019">
        <w:rPr>
          <w:rFonts w:ascii="Times New Roman" w:hAnsi="Times New Roman"/>
          <w:lang w:eastAsia="ko-KR"/>
        </w:rPr>
        <w:t xml:space="preserve">. </w:t>
      </w:r>
      <w:r w:rsidRPr="00ED4019">
        <w:rPr>
          <w:rFonts w:ascii="Times New Roman" w:hAnsi="Times New Roman"/>
          <w:lang w:eastAsia="ko-KR"/>
        </w:rPr>
        <w:t>하지만</w:t>
      </w:r>
      <w:r w:rsidRPr="00ED4019">
        <w:rPr>
          <w:rFonts w:ascii="Times New Roman" w:hAnsi="Times New Roman"/>
          <w:lang w:eastAsia="ko-KR"/>
        </w:rPr>
        <w:t xml:space="preserve"> 1999</w:t>
      </w:r>
      <w:r w:rsidRPr="00ED4019">
        <w:rPr>
          <w:rFonts w:ascii="Times New Roman" w:hAnsi="Times New Roman"/>
          <w:lang w:eastAsia="ko-KR"/>
        </w:rPr>
        <w:t>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학생</w:t>
      </w:r>
      <w:del w:id="3607" w:author="user" w:date="2021-03-22T13:37:00Z">
        <w:r w:rsidRPr="00ED4019" w:rsidDel="006E4ECE">
          <w:rPr>
            <w:rFonts w:ascii="Times New Roman" w:hAnsi="Times New Roman" w:hint="eastAsia"/>
            <w:lang w:eastAsia="ko-KR"/>
          </w:rPr>
          <w:delText xml:space="preserve"> </w:delText>
        </w:r>
      </w:del>
      <w:r w:rsidRPr="00ED4019">
        <w:rPr>
          <w:rFonts w:ascii="Times New Roman" w:hAnsi="Times New Roman"/>
          <w:lang w:eastAsia="ko-KR"/>
        </w:rPr>
        <w:t>수와</w:t>
      </w:r>
      <w:r w:rsidRPr="00ED4019">
        <w:rPr>
          <w:rFonts w:ascii="Times New Roman" w:hAnsi="Times New Roman"/>
          <w:lang w:eastAsia="ko-KR"/>
        </w:rPr>
        <w:t xml:space="preserve"> 2000</w:t>
      </w:r>
      <w:r w:rsidRPr="00ED4019">
        <w:rPr>
          <w:rFonts w:ascii="Times New Roman" w:hAnsi="Times New Roman"/>
          <w:lang w:eastAsia="ko-KR"/>
        </w:rPr>
        <w:t>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학생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수가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높은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상관관계인</w:t>
      </w:r>
      <w:r w:rsidRPr="00ED4019">
        <w:rPr>
          <w:rFonts w:ascii="Times New Roman" w:hAnsi="Times New Roman"/>
          <w:lang w:eastAsia="ko-KR"/>
        </w:rPr>
        <w:t xml:space="preserve"> 0.875</w:t>
      </w:r>
      <w:r w:rsidRPr="00ED4019">
        <w:rPr>
          <w:rFonts w:ascii="Times New Roman" w:hAnsi="Times New Roman"/>
          <w:lang w:eastAsia="ko-KR"/>
        </w:rPr>
        <w:t>이기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때문에</w:t>
      </w:r>
      <w:r w:rsidRPr="00ED4019">
        <w:rPr>
          <w:rFonts w:ascii="Times New Roman" w:hAnsi="Times New Roman"/>
          <w:lang w:eastAsia="ko-KR"/>
        </w:rPr>
        <w:t xml:space="preserve"> 2001</w:t>
      </w:r>
      <w:r w:rsidRPr="00ED4019">
        <w:rPr>
          <w:rFonts w:ascii="Times New Roman" w:hAnsi="Times New Roman"/>
          <w:lang w:eastAsia="ko-KR"/>
        </w:rPr>
        <w:t>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학생</w:t>
      </w:r>
      <w:del w:id="3608" w:author="user" w:date="2021-03-22T13:37:00Z">
        <w:r w:rsidRPr="00ED4019" w:rsidDel="006E4ECE">
          <w:rPr>
            <w:rFonts w:ascii="Times New Roman" w:hAnsi="Times New Roman" w:hint="eastAsia"/>
            <w:lang w:eastAsia="ko-KR"/>
          </w:rPr>
          <w:delText xml:space="preserve"> </w:delText>
        </w:r>
      </w:del>
      <w:r w:rsidRPr="00ED4019">
        <w:rPr>
          <w:rFonts w:ascii="Times New Roman" w:hAnsi="Times New Roman"/>
          <w:lang w:eastAsia="ko-KR"/>
        </w:rPr>
        <w:t>수는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단순히</w:t>
      </w:r>
      <w:r w:rsidRPr="00ED4019">
        <w:rPr>
          <w:rFonts w:ascii="Times New Roman" w:hAnsi="Times New Roman"/>
          <w:lang w:eastAsia="ko-KR"/>
        </w:rPr>
        <w:t xml:space="preserve"> 1999</w:t>
      </w:r>
      <w:r w:rsidRPr="00ED4019">
        <w:rPr>
          <w:rFonts w:ascii="Times New Roman" w:hAnsi="Times New Roman"/>
          <w:lang w:eastAsia="ko-KR"/>
        </w:rPr>
        <w:t>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학생</w:t>
      </w:r>
      <w:del w:id="3609" w:author="user" w:date="2021-03-22T13:37:00Z">
        <w:r w:rsidRPr="00ED4019" w:rsidDel="006E4ECE">
          <w:rPr>
            <w:rFonts w:ascii="Times New Roman" w:hAnsi="Times New Roman" w:hint="eastAsia"/>
            <w:lang w:eastAsia="ko-KR"/>
          </w:rPr>
          <w:delText xml:space="preserve"> </w:delText>
        </w:r>
      </w:del>
      <w:r w:rsidRPr="00ED4019">
        <w:rPr>
          <w:rFonts w:ascii="Times New Roman" w:hAnsi="Times New Roman"/>
          <w:lang w:eastAsia="ko-KR"/>
        </w:rPr>
        <w:t>수와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상관관계가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높은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건지</w:t>
      </w:r>
      <w:r w:rsidRPr="00ED4019">
        <w:rPr>
          <w:rFonts w:ascii="Times New Roman" w:hAnsi="Times New Roman"/>
          <w:lang w:eastAsia="ko-KR"/>
        </w:rPr>
        <w:t xml:space="preserve"> 2000</w:t>
      </w:r>
      <w:r w:rsidRPr="00ED4019">
        <w:rPr>
          <w:rFonts w:ascii="Times New Roman" w:hAnsi="Times New Roman"/>
          <w:lang w:eastAsia="ko-KR"/>
        </w:rPr>
        <w:t>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학생</w:t>
      </w:r>
      <w:del w:id="3610" w:author="user" w:date="2021-03-22T13:37:00Z">
        <w:r w:rsidRPr="00ED4019" w:rsidDel="006E4ECE">
          <w:rPr>
            <w:rFonts w:ascii="Times New Roman" w:hAnsi="Times New Roman" w:hint="eastAsia"/>
            <w:lang w:eastAsia="ko-KR"/>
          </w:rPr>
          <w:delText xml:space="preserve"> </w:delText>
        </w:r>
      </w:del>
      <w:r w:rsidRPr="00ED4019">
        <w:rPr>
          <w:rFonts w:ascii="Times New Roman" w:hAnsi="Times New Roman"/>
          <w:lang w:eastAsia="ko-KR"/>
        </w:rPr>
        <w:t>수와</w:t>
      </w:r>
      <w:del w:id="3611" w:author="user" w:date="2021-03-22T13:37:00Z">
        <w:r w:rsidRPr="00ED4019" w:rsidDel="006E4ECE">
          <w:rPr>
            <w:rFonts w:ascii="Times New Roman" w:hAnsi="Times New Roman"/>
            <w:lang w:eastAsia="ko-KR"/>
          </w:rPr>
          <w:delText>의</w:delText>
        </w:r>
      </w:del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상관관계가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높기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때문에</w:t>
      </w:r>
      <w:r w:rsidRPr="00ED4019">
        <w:rPr>
          <w:rFonts w:ascii="Times New Roman" w:hAnsi="Times New Roman"/>
          <w:lang w:eastAsia="ko-KR"/>
        </w:rPr>
        <w:t xml:space="preserve"> 2001</w:t>
      </w:r>
      <w:r w:rsidRPr="00ED4019">
        <w:rPr>
          <w:rFonts w:ascii="Times New Roman" w:hAnsi="Times New Roman"/>
          <w:lang w:eastAsia="ko-KR"/>
        </w:rPr>
        <w:t>년의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상관관계가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높은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건지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알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수가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없다</w:t>
      </w:r>
      <w:r w:rsidRPr="00ED4019">
        <w:rPr>
          <w:rFonts w:ascii="Times New Roman" w:hAnsi="Times New Roman"/>
          <w:lang w:eastAsia="ko-KR"/>
        </w:rPr>
        <w:t>.</w:t>
      </w:r>
    </w:p>
    <w:p w14:paraId="6879F14F" w14:textId="4440B88F" w:rsidR="00FD7B2A" w:rsidRPr="00ED4019" w:rsidRDefault="00FD7B2A">
      <w:pPr>
        <w:pStyle w:val="a0"/>
        <w:jc w:val="both"/>
        <w:rPr>
          <w:rFonts w:ascii="Times New Roman" w:hAnsi="Times New Roman"/>
          <w:lang w:eastAsia="ko-KR"/>
        </w:rPr>
        <w:pPrChange w:id="3612" w:author="제이펍 출판사" w:date="2021-03-14T15:57:00Z">
          <w:pPr>
            <w:pStyle w:val="a0"/>
          </w:pPr>
        </w:pPrChange>
      </w:pPr>
      <w:r w:rsidRPr="00ED4019">
        <w:rPr>
          <w:rFonts w:ascii="Times New Roman" w:hAnsi="Times New Roman"/>
          <w:lang w:eastAsia="ko-KR"/>
        </w:rPr>
        <w:t>따라서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부분자기상관</w:t>
      </w:r>
      <w:ins w:id="3613" w:author="user" w:date="2021-03-22T13:37:00Z">
        <w:r w:rsidR="006E4ECE">
          <w:rPr>
            <w:rFonts w:ascii="Times New Roman" w:hAnsi="Times New Roman" w:hint="eastAsia"/>
            <w:lang w:eastAsia="ko-KR"/>
          </w:rPr>
          <w:t xml:space="preserve"> </w:t>
        </w:r>
      </w:ins>
      <w:r w:rsidRPr="00ED4019">
        <w:rPr>
          <w:rFonts w:ascii="Times New Roman" w:hAnsi="Times New Roman"/>
          <w:lang w:eastAsia="ko-KR"/>
        </w:rPr>
        <w:t>함수는</w:t>
      </w:r>
      <w:r w:rsidRPr="00ED4019">
        <w:rPr>
          <w:rFonts w:ascii="Times New Roman" w:hAnsi="Times New Roman"/>
          <w:lang w:eastAsia="ko-KR"/>
        </w:rPr>
        <w:t xml:space="preserve"> 2000</w:t>
      </w:r>
      <w:r w:rsidRPr="00ED4019">
        <w:rPr>
          <w:rFonts w:ascii="Times New Roman" w:hAnsi="Times New Roman"/>
          <w:lang w:eastAsia="ko-KR"/>
        </w:rPr>
        <w:t>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학생</w:t>
      </w:r>
      <w:del w:id="3614" w:author="user" w:date="2021-03-22T13:37:00Z">
        <w:r w:rsidRPr="00ED4019" w:rsidDel="006E4ECE">
          <w:rPr>
            <w:rFonts w:ascii="Times New Roman" w:hAnsi="Times New Roman" w:hint="eastAsia"/>
            <w:lang w:eastAsia="ko-KR"/>
          </w:rPr>
          <w:delText xml:space="preserve"> </w:delText>
        </w:r>
      </w:del>
      <w:r w:rsidRPr="00ED4019">
        <w:rPr>
          <w:rFonts w:ascii="Times New Roman" w:hAnsi="Times New Roman"/>
          <w:lang w:eastAsia="ko-KR"/>
        </w:rPr>
        <w:t>수의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개입을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제거하고</w:t>
      </w:r>
      <w:r w:rsidRPr="00ED4019">
        <w:rPr>
          <w:rFonts w:ascii="Times New Roman" w:hAnsi="Times New Roman"/>
          <w:lang w:eastAsia="ko-KR"/>
        </w:rPr>
        <w:t xml:space="preserve"> 1999</w:t>
      </w:r>
      <w:r w:rsidRPr="00ED4019">
        <w:rPr>
          <w:rFonts w:ascii="Times New Roman" w:hAnsi="Times New Roman"/>
          <w:lang w:eastAsia="ko-KR"/>
        </w:rPr>
        <w:t>년과</w:t>
      </w:r>
      <w:r w:rsidRPr="00ED4019">
        <w:rPr>
          <w:rFonts w:ascii="Times New Roman" w:hAnsi="Times New Roman"/>
          <w:lang w:eastAsia="ko-KR"/>
        </w:rPr>
        <w:t xml:space="preserve"> 2001</w:t>
      </w:r>
      <w:r w:rsidRPr="00ED4019">
        <w:rPr>
          <w:rFonts w:ascii="Times New Roman" w:hAnsi="Times New Roman"/>
          <w:lang w:eastAsia="ko-KR"/>
        </w:rPr>
        <w:t>년의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상관관계를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산출하는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함</w:t>
      </w:r>
      <w:del w:id="3615" w:author="제이펍 출판사" w:date="2021-03-14T18:08:00Z">
        <w:r w:rsidRPr="00ED4019" w:rsidDel="003F5176">
          <w:rPr>
            <w:rFonts w:ascii="Times New Roman" w:hAnsi="Times New Roman"/>
            <w:lang w:eastAsia="ko-KR"/>
          </w:rPr>
          <w:delText>수이다</w:delText>
        </w:r>
        <w:r w:rsidRPr="00ED4019" w:rsidDel="003F5176">
          <w:rPr>
            <w:rFonts w:ascii="Times New Roman" w:hAnsi="Times New Roman"/>
            <w:lang w:eastAsia="ko-KR"/>
          </w:rPr>
          <w:delText>.</w:delText>
        </w:r>
      </w:del>
      <w:ins w:id="3616" w:author="제이펍 출판사" w:date="2021-03-14T18:08:00Z">
        <w:r w:rsidR="003F5176">
          <w:rPr>
            <w:rFonts w:ascii="Times New Roman" w:hAnsi="Times New Roman"/>
            <w:lang w:eastAsia="ko-KR"/>
          </w:rPr>
          <w:t>수다</w:t>
        </w:r>
        <w:r w:rsidR="003F5176">
          <w:rPr>
            <w:rFonts w:ascii="Times New Roman" w:hAnsi="Times New Roman"/>
            <w:lang w:eastAsia="ko-KR"/>
          </w:rPr>
          <w:t>.</w:t>
        </w:r>
      </w:ins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따라서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중간에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개입되는</w:t>
      </w:r>
      <w:r w:rsidRPr="00ED4019">
        <w:rPr>
          <w:rFonts w:ascii="Times New Roman" w:hAnsi="Times New Roman"/>
          <w:lang w:eastAsia="ko-KR"/>
        </w:rPr>
        <w:t xml:space="preserve"> </w:t>
      </w:r>
      <w:del w:id="3617" w:author="user" w:date="2021-03-22T13:28:00Z">
        <w:r w:rsidRPr="00ED4019" w:rsidDel="00F63088">
          <w:rPr>
            <w:rFonts w:ascii="Times New Roman" w:hAnsi="Times New Roman"/>
            <w:lang w:eastAsia="ko-KR"/>
          </w:rPr>
          <w:delText>자기상관계수</w:delText>
        </w:r>
      </w:del>
      <w:ins w:id="3618" w:author="user" w:date="2021-03-22T13:28:00Z">
        <w:r w:rsidR="00F63088">
          <w:rPr>
            <w:rFonts w:ascii="Times New Roman" w:hAnsi="Times New Roman"/>
            <w:lang w:eastAsia="ko-KR"/>
          </w:rPr>
          <w:t>자기상관</w:t>
        </w:r>
        <w:r w:rsidR="00F63088">
          <w:rPr>
            <w:rFonts w:ascii="Times New Roman" w:hAnsi="Times New Roman"/>
            <w:lang w:eastAsia="ko-KR"/>
          </w:rPr>
          <w:t xml:space="preserve"> </w:t>
        </w:r>
        <w:r w:rsidR="00F63088">
          <w:rPr>
            <w:rFonts w:ascii="Times New Roman" w:hAnsi="Times New Roman"/>
            <w:lang w:eastAsia="ko-KR"/>
          </w:rPr>
          <w:t>계수</w:t>
        </w:r>
      </w:ins>
      <w:r w:rsidRPr="00ED4019">
        <w:rPr>
          <w:rFonts w:ascii="Times New Roman" w:hAnsi="Times New Roman"/>
          <w:lang w:eastAsia="ko-KR"/>
        </w:rPr>
        <w:t>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없는</w:t>
      </w:r>
      <w:r w:rsidRPr="00ED4019">
        <w:rPr>
          <w:rFonts w:ascii="Times New Roman" w:hAnsi="Times New Roman"/>
          <w:lang w:eastAsia="ko-KR"/>
        </w:rPr>
        <w:t xml:space="preserve"> </w:t>
      </w:r>
      <w:del w:id="3619" w:author="제이펍 출판사" w:date="2021-03-14T20:43:00Z">
        <w:r w:rsidRPr="00ED4019" w:rsidDel="001B4014">
          <w:rPr>
            <w:rFonts w:ascii="Times New Roman" w:hAnsi="Times New Roman"/>
            <w:lang w:eastAsia="ko-KR"/>
          </w:rPr>
          <w:delText>첫번</w:delText>
        </w:r>
      </w:del>
      <w:ins w:id="3620" w:author="제이펍 출판사" w:date="2021-03-14T20:43:00Z">
        <w:r w:rsidR="001B4014">
          <w:rPr>
            <w:rFonts w:ascii="Times New Roman" w:hAnsi="Times New Roman"/>
            <w:lang w:eastAsia="ko-KR"/>
          </w:rPr>
          <w:t>첫</w:t>
        </w:r>
        <w:r w:rsidR="001B4014">
          <w:rPr>
            <w:rFonts w:ascii="Times New Roman" w:hAnsi="Times New Roman"/>
            <w:lang w:eastAsia="ko-KR"/>
          </w:rPr>
          <w:t xml:space="preserve"> </w:t>
        </w:r>
        <w:r w:rsidR="001B4014">
          <w:rPr>
            <w:rFonts w:ascii="Times New Roman" w:hAnsi="Times New Roman"/>
            <w:lang w:eastAsia="ko-KR"/>
          </w:rPr>
          <w:t>번</w:t>
        </w:r>
      </w:ins>
      <w:r w:rsidRPr="00ED4019">
        <w:rPr>
          <w:rFonts w:ascii="Times New Roman" w:hAnsi="Times New Roman"/>
          <w:lang w:eastAsia="ko-KR"/>
        </w:rPr>
        <w:t>째</w:t>
      </w:r>
      <w:r w:rsidRPr="00ED4019">
        <w:rPr>
          <w:rFonts w:ascii="Times New Roman" w:hAnsi="Times New Roman"/>
          <w:lang w:eastAsia="ko-KR"/>
        </w:rPr>
        <w:t xml:space="preserve"> lag</w:t>
      </w:r>
      <w:r w:rsidRPr="00ED4019">
        <w:rPr>
          <w:rFonts w:ascii="Times New Roman" w:hAnsi="Times New Roman"/>
          <w:lang w:eastAsia="ko-KR"/>
        </w:rPr>
        <w:t>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경우는</w:t>
      </w:r>
      <w:r w:rsidRPr="00ED4019">
        <w:rPr>
          <w:rFonts w:ascii="Times New Roman" w:hAnsi="Times New Roman"/>
          <w:lang w:eastAsia="ko-KR"/>
        </w:rPr>
        <w:t xml:space="preserve"> ACF </w:t>
      </w:r>
      <w:r w:rsidRPr="00ED4019">
        <w:rPr>
          <w:rFonts w:ascii="Times New Roman" w:hAnsi="Times New Roman"/>
          <w:lang w:eastAsia="ko-KR"/>
        </w:rPr>
        <w:t>값과</w:t>
      </w:r>
      <w:r w:rsidRPr="00ED4019">
        <w:rPr>
          <w:rFonts w:ascii="Times New Roman" w:hAnsi="Times New Roman"/>
          <w:lang w:eastAsia="ko-KR"/>
        </w:rPr>
        <w:t xml:space="preserve"> PACF</w:t>
      </w:r>
      <w:r w:rsidRPr="00ED4019">
        <w:rPr>
          <w:rFonts w:ascii="Times New Roman" w:hAnsi="Times New Roman"/>
          <w:lang w:eastAsia="ko-KR"/>
        </w:rPr>
        <w:t>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값이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같아지게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된다</w:t>
      </w:r>
      <w:ins w:id="3621" w:author="user" w:date="2021-03-22T13:37:00Z">
        <w:r w:rsidR="006E4ECE">
          <w:rPr>
            <w:rFonts w:ascii="Times New Roman" w:hAnsi="Times New Roman" w:hint="eastAsia"/>
            <w:lang w:eastAsia="ko-KR"/>
          </w:rPr>
          <w:t>.</w:t>
        </w:r>
      </w:ins>
      <w:r w:rsidRPr="00ED4019">
        <w:rPr>
          <w:rStyle w:val="a7"/>
          <w:rFonts w:ascii="Times New Roman" w:hAnsi="Times New Roman"/>
        </w:rPr>
        <w:footnoteReference w:id="25"/>
      </w:r>
      <w:del w:id="3624" w:author="user" w:date="2021-03-22T13:37:00Z">
        <w:r w:rsidRPr="00ED4019" w:rsidDel="006E4ECE">
          <w:rPr>
            <w:rFonts w:ascii="Times New Roman" w:hAnsi="Times New Roman"/>
            <w:lang w:eastAsia="ko-KR"/>
          </w:rPr>
          <w:delText>.</w:delText>
        </w:r>
      </w:del>
    </w:p>
    <w:p w14:paraId="292B591D" w14:textId="77777777" w:rsidR="00FD7B2A" w:rsidRPr="00ED4019" w:rsidRDefault="00FD7B2A">
      <w:pPr>
        <w:pStyle w:val="a0"/>
        <w:jc w:val="both"/>
        <w:rPr>
          <w:rFonts w:ascii="Times New Roman" w:hAnsi="Times New Roman"/>
          <w:lang w:eastAsia="ko-KR"/>
        </w:rPr>
        <w:pPrChange w:id="3625" w:author="제이펍 출판사" w:date="2021-03-14T15:57:00Z">
          <w:pPr>
            <w:pStyle w:val="a0"/>
          </w:pPr>
        </w:pPrChange>
      </w:pPr>
      <w:r w:rsidRPr="00ED4019">
        <w:rPr>
          <w:rFonts w:ascii="Times New Roman" w:hAnsi="Times New Roman"/>
          <w:lang w:eastAsia="ko-KR"/>
        </w:rPr>
        <w:t xml:space="preserve">PACF </w:t>
      </w:r>
      <w:r w:rsidRPr="00ED4019">
        <w:rPr>
          <w:rFonts w:ascii="Times New Roman" w:hAnsi="Times New Roman"/>
          <w:lang w:eastAsia="ko-KR"/>
        </w:rPr>
        <w:t>함수도</w:t>
      </w:r>
      <w:r w:rsidRPr="00ED4019">
        <w:rPr>
          <w:rFonts w:ascii="Times New Roman" w:hAnsi="Times New Roman"/>
          <w:lang w:eastAsia="ko-KR"/>
        </w:rPr>
        <w:t xml:space="preserve"> ACF </w:t>
      </w:r>
      <w:r w:rsidRPr="00ED4019">
        <w:rPr>
          <w:rFonts w:ascii="Times New Roman" w:hAnsi="Times New Roman"/>
          <w:lang w:eastAsia="ko-KR"/>
        </w:rPr>
        <w:t>함수의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제공과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거의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유사한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형태로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각각의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패키지에서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제공한다</w:t>
      </w:r>
      <w:r w:rsidRPr="00ED4019">
        <w:rPr>
          <w:rFonts w:ascii="Times New Roman" w:hAnsi="Times New Roman"/>
          <w:lang w:eastAsia="ko-KR"/>
        </w:rPr>
        <w:t xml:space="preserve">. </w:t>
      </w:r>
      <w:r w:rsidRPr="00ED4019">
        <w:rPr>
          <w:rStyle w:val="VerbatimChar"/>
          <w:rFonts w:ascii="Times New Roman" w:hAnsi="Times New Roman"/>
          <w:lang w:eastAsia="ko-KR"/>
        </w:rPr>
        <w:t>stats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패키지의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Style w:val="VerbatimChar"/>
          <w:rFonts w:ascii="Times New Roman" w:hAnsi="Times New Roman"/>
          <w:lang w:eastAsia="ko-KR"/>
        </w:rPr>
        <w:t>pacf()</w:t>
      </w:r>
      <w:r w:rsidRPr="00ED4019">
        <w:rPr>
          <w:rFonts w:ascii="Times New Roman" w:hAnsi="Times New Roman"/>
          <w:lang w:eastAsia="ko-KR"/>
        </w:rPr>
        <w:t xml:space="preserve">, </w:t>
      </w:r>
      <w:r w:rsidRPr="00ED4019">
        <w:rPr>
          <w:rStyle w:val="VerbatimChar"/>
          <w:rFonts w:ascii="Times New Roman" w:hAnsi="Times New Roman"/>
          <w:lang w:eastAsia="ko-KR"/>
        </w:rPr>
        <w:t>forecast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패키지의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Style w:val="VerbatimChar"/>
          <w:rFonts w:ascii="Times New Roman" w:hAnsi="Times New Roman"/>
          <w:lang w:eastAsia="ko-KR"/>
        </w:rPr>
        <w:t>Pacf()</w:t>
      </w:r>
      <w:r w:rsidRPr="00ED4019">
        <w:rPr>
          <w:rFonts w:ascii="Times New Roman" w:hAnsi="Times New Roman"/>
          <w:lang w:eastAsia="ko-KR"/>
        </w:rPr>
        <w:t>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Style w:val="VerbatimChar"/>
          <w:rFonts w:ascii="Times New Roman" w:hAnsi="Times New Roman"/>
          <w:lang w:eastAsia="ko-KR"/>
        </w:rPr>
        <w:t>ggPacf()</w:t>
      </w:r>
      <w:r w:rsidRPr="00ED4019">
        <w:rPr>
          <w:rFonts w:ascii="Times New Roman" w:hAnsi="Times New Roman"/>
          <w:lang w:eastAsia="ko-KR"/>
        </w:rPr>
        <w:t xml:space="preserve">, </w:t>
      </w:r>
      <w:r w:rsidRPr="00ED4019">
        <w:rPr>
          <w:rStyle w:val="VerbatimChar"/>
          <w:rFonts w:ascii="Times New Roman" w:hAnsi="Times New Roman"/>
          <w:lang w:eastAsia="ko-KR"/>
        </w:rPr>
        <w:t>timetk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패키지에는</w:t>
      </w:r>
      <w:r w:rsidRPr="00ED4019">
        <w:rPr>
          <w:rStyle w:val="VerbatimChar"/>
          <w:rFonts w:ascii="Times New Roman" w:hAnsi="Times New Roman"/>
          <w:lang w:eastAsia="ko-KR"/>
        </w:rPr>
        <w:t>plot_acf_diagnostics()</w:t>
      </w:r>
      <w:r w:rsidRPr="00ED4019">
        <w:rPr>
          <w:rFonts w:ascii="Times New Roman" w:hAnsi="Times New Roman"/>
          <w:lang w:eastAsia="ko-KR"/>
        </w:rPr>
        <w:t xml:space="preserve">, </w:t>
      </w:r>
      <w:r w:rsidRPr="00ED4019">
        <w:rPr>
          <w:rStyle w:val="VerbatimChar"/>
          <w:rFonts w:ascii="Times New Roman" w:hAnsi="Times New Roman"/>
          <w:lang w:eastAsia="ko-KR"/>
        </w:rPr>
        <w:t>ts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패키지의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Style w:val="VerbatimChar"/>
          <w:rFonts w:ascii="Times New Roman" w:hAnsi="Times New Roman"/>
          <w:lang w:eastAsia="ko-KR"/>
        </w:rPr>
        <w:t>ts.acf()</w:t>
      </w:r>
      <w:r w:rsidRPr="00ED4019">
        <w:rPr>
          <w:rFonts w:ascii="Times New Roman" w:hAnsi="Times New Roman"/>
          <w:lang w:eastAsia="ko-KR"/>
        </w:rPr>
        <w:t>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제공된다</w:t>
      </w:r>
      <w:r w:rsidRPr="00ED4019">
        <w:rPr>
          <w:rFonts w:ascii="Times New Roman" w:hAnsi="Times New Roman"/>
          <w:lang w:eastAsia="ko-KR"/>
        </w:rPr>
        <w:t>.</w:t>
      </w:r>
    </w:p>
    <w:p w14:paraId="7F067936" w14:textId="1BC43245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3626" w:author="제이펍 출판사" w:date="2021-03-14T15:57:00Z">
          <w:pPr>
            <w:pStyle w:val="SourceCode"/>
          </w:pPr>
        </w:pPrChange>
      </w:pPr>
      <w:del w:id="3627" w:author="user" w:date="2021-03-21T15:46:00Z">
        <w:r w:rsidRPr="00ED4019" w:rsidDel="00127298">
          <w:rPr>
            <w:rStyle w:val="CommentTok"/>
            <w:rFonts w:ascii="Times New Roman" w:hAnsi="Times New Roman"/>
          </w:rPr>
          <w:delText xml:space="preserve">#  </w:delText>
        </w:r>
      </w:del>
      <w:proofErr w:type="gramStart"/>
      <w:ins w:id="3628" w:author="user" w:date="2021-03-21T15:46:00Z">
        <w:r w:rsidR="00127298">
          <w:rPr>
            <w:rStyle w:val="CommentTok"/>
            <w:rFonts w:ascii="Times New Roman" w:hAnsi="Times New Roman"/>
          </w:rPr>
          <w:t xml:space="preserve"># </w:t>
        </w:r>
      </w:ins>
      <w:r w:rsidRPr="00ED4019">
        <w:rPr>
          <w:rStyle w:val="CommentTok"/>
          <w:rFonts w:ascii="Times New Roman" w:hAnsi="Times New Roman"/>
        </w:rPr>
        <w:t xml:space="preserve"> stats</w:t>
      </w:r>
      <w:proofErr w:type="gramEnd"/>
      <w:r w:rsidRPr="00ED4019">
        <w:rPr>
          <w:rStyle w:val="CommentTok"/>
          <w:rFonts w:ascii="Times New Roman" w:hAnsi="Times New Roman"/>
        </w:rPr>
        <w:t xml:space="preserve"> </w:t>
      </w:r>
      <w:r w:rsidRPr="00ED4019">
        <w:rPr>
          <w:rStyle w:val="CommentTok"/>
          <w:rFonts w:ascii="Times New Roman" w:hAnsi="Times New Roman"/>
        </w:rPr>
        <w:t>패키지의</w:t>
      </w:r>
      <w:r w:rsidRPr="00ED4019">
        <w:rPr>
          <w:rStyle w:val="CommentTok"/>
          <w:rFonts w:ascii="Times New Roman" w:hAnsi="Times New Roman"/>
        </w:rPr>
        <w:t xml:space="preserve"> pacf plot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students </w:t>
      </w:r>
      <w:r w:rsidRPr="00ED4019">
        <w:rPr>
          <w:rStyle w:val="SpecialCharTok"/>
          <w:rFonts w:ascii="Times New Roman" w:hAnsi="Times New Roman"/>
        </w:rPr>
        <w:t>%&gt;%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</w:t>
      </w:r>
      <w:r w:rsidRPr="00ED4019">
        <w:rPr>
          <w:rStyle w:val="FunctionTok"/>
          <w:rFonts w:ascii="Times New Roman" w:hAnsi="Times New Roman"/>
        </w:rPr>
        <w:t>select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NormalTok"/>
          <w:rFonts w:ascii="Times New Roman" w:hAnsi="Times New Roman"/>
        </w:rPr>
        <w:t>학생수계</w:t>
      </w:r>
      <w:r w:rsidRPr="00ED4019">
        <w:rPr>
          <w:rStyle w:val="NormalTok"/>
          <w:rFonts w:ascii="Times New Roman" w:hAnsi="Times New Roman"/>
        </w:rPr>
        <w:t xml:space="preserve">) </w:t>
      </w:r>
      <w:r w:rsidRPr="00ED4019">
        <w:rPr>
          <w:rStyle w:val="SpecialCharTok"/>
          <w:rFonts w:ascii="Times New Roman" w:hAnsi="Times New Roman"/>
        </w:rPr>
        <w:t>%&gt;%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stats</w:t>
      </w:r>
      <w:r w:rsidRPr="00ED4019">
        <w:rPr>
          <w:rStyle w:val="SpecialCharTok"/>
          <w:rFonts w:ascii="Times New Roman" w:hAnsi="Times New Roman"/>
        </w:rPr>
        <w:t>::</w:t>
      </w:r>
      <w:r w:rsidRPr="00ED4019">
        <w:rPr>
          <w:rStyle w:val="FunctionTok"/>
          <w:rFonts w:ascii="Times New Roman" w:hAnsi="Times New Roman"/>
        </w:rPr>
        <w:t>pacf</w:t>
      </w:r>
      <w:r w:rsidRPr="00ED4019">
        <w:rPr>
          <w:rStyle w:val="NormalTok"/>
          <w:rFonts w:ascii="Times New Roman" w:hAnsi="Times New Roman"/>
        </w:rPr>
        <w:t>()</w:t>
      </w:r>
    </w:p>
    <w:p w14:paraId="3664F7FE" w14:textId="77777777" w:rsidR="00FD7B2A" w:rsidRPr="00ED4019" w:rsidRDefault="00FD7B2A">
      <w:pPr>
        <w:pStyle w:val="Figure"/>
        <w:jc w:val="both"/>
        <w:rPr>
          <w:rFonts w:ascii="Times New Roman" w:hAnsi="Times New Roman"/>
        </w:rPr>
        <w:pPrChange w:id="3629" w:author="제이펍 출판사" w:date="2021-03-14T15:57:00Z">
          <w:pPr>
            <w:pStyle w:val="Figure"/>
          </w:pPr>
        </w:pPrChange>
      </w:pPr>
      <w:r w:rsidRPr="00ED4019">
        <w:rPr>
          <w:rFonts w:ascii="Times New Roman" w:hAnsi="Times New Roman"/>
          <w:noProof/>
          <w:lang w:eastAsia="ko-KR"/>
        </w:rPr>
        <w:lastRenderedPageBreak/>
        <w:drawing>
          <wp:inline distT="0" distB="0" distL="0" distR="0" wp14:anchorId="4C22AB87" wp14:editId="691B3D78">
            <wp:extent cx="4572000" cy="3657600"/>
            <wp:effectExtent l="0" t="0" r="0" b="0"/>
            <wp:docPr id="79" name="그림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A8A89FD" w14:textId="77777777" w:rsidR="00FD7B2A" w:rsidRPr="00ED4019" w:rsidRDefault="00FD7B2A">
      <w:pPr>
        <w:pStyle w:val="a6"/>
        <w:jc w:val="both"/>
        <w:rPr>
          <w:rFonts w:ascii="Times New Roman" w:hAnsi="Times New Roman"/>
        </w:rPr>
        <w:pPrChange w:id="3630" w:author="제이펍 출판사" w:date="2021-03-14T15:57:00Z">
          <w:pPr>
            <w:pStyle w:val="a6"/>
            <w:jc w:val="center"/>
          </w:pPr>
        </w:pPrChange>
      </w:pPr>
      <w:commentRangeStart w:id="3631"/>
      <w:r w:rsidRPr="00ED4019">
        <w:rPr>
          <w:rFonts w:ascii="Times New Roman" w:hAnsi="Times New Roman" w:hint="eastAsia"/>
        </w:rPr>
        <w:t>그림</w:t>
      </w:r>
      <w:r w:rsidRPr="00ED4019">
        <w:rPr>
          <w:rFonts w:ascii="Times New Roman" w:hAnsi="Times New Roman" w:hint="eastAsia"/>
        </w:rPr>
        <w:t xml:space="preserve"> </w:t>
      </w:r>
      <w:r w:rsidRPr="00ED4019">
        <w:rPr>
          <w:rFonts w:ascii="Times New Roman" w:hAnsi="Times New Roman"/>
        </w:rPr>
        <w:t>5-11</w:t>
      </w:r>
      <w:commentRangeEnd w:id="3631"/>
      <w:r w:rsidR="00E044F9">
        <w:rPr>
          <w:rStyle w:val="af3"/>
          <w:i w:val="0"/>
        </w:rPr>
        <w:commentReference w:id="3631"/>
      </w:r>
    </w:p>
    <w:p w14:paraId="0FDC8A07" w14:textId="50C949F9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3632" w:author="제이펍 출판사" w:date="2021-03-14T15:57:00Z">
          <w:pPr>
            <w:pStyle w:val="SourceCode"/>
          </w:pPr>
        </w:pPrChange>
      </w:pPr>
      <w:del w:id="3633" w:author="user" w:date="2021-03-21T15:46:00Z">
        <w:r w:rsidRPr="00ED4019" w:rsidDel="00127298">
          <w:rPr>
            <w:rStyle w:val="CommentTok"/>
            <w:rFonts w:ascii="Times New Roman" w:hAnsi="Times New Roman"/>
          </w:rPr>
          <w:delText xml:space="preserve">#  </w:delText>
        </w:r>
      </w:del>
      <w:proofErr w:type="gramStart"/>
      <w:ins w:id="3634" w:author="user" w:date="2021-03-21T15:46:00Z">
        <w:r w:rsidR="00127298">
          <w:rPr>
            <w:rStyle w:val="CommentTok"/>
            <w:rFonts w:ascii="Times New Roman" w:hAnsi="Times New Roman"/>
          </w:rPr>
          <w:t xml:space="preserve"># </w:t>
        </w:r>
      </w:ins>
      <w:r w:rsidRPr="00ED4019">
        <w:rPr>
          <w:rStyle w:val="CommentTok"/>
          <w:rFonts w:ascii="Times New Roman" w:hAnsi="Times New Roman"/>
        </w:rPr>
        <w:t xml:space="preserve"> stats</w:t>
      </w:r>
      <w:proofErr w:type="gramEnd"/>
      <w:r w:rsidRPr="00ED4019">
        <w:rPr>
          <w:rStyle w:val="CommentTok"/>
          <w:rFonts w:ascii="Times New Roman" w:hAnsi="Times New Roman"/>
        </w:rPr>
        <w:t xml:space="preserve"> </w:t>
      </w:r>
      <w:r w:rsidRPr="00ED4019">
        <w:rPr>
          <w:rStyle w:val="CommentTok"/>
          <w:rFonts w:ascii="Times New Roman" w:hAnsi="Times New Roman"/>
        </w:rPr>
        <w:t>패키지의</w:t>
      </w:r>
      <w:r w:rsidRPr="00ED4019">
        <w:rPr>
          <w:rStyle w:val="CommentTok"/>
          <w:rFonts w:ascii="Times New Roman" w:hAnsi="Times New Roman"/>
        </w:rPr>
        <w:t xml:space="preserve"> pacf </w:t>
      </w:r>
      <w:r w:rsidRPr="00ED4019">
        <w:rPr>
          <w:rStyle w:val="CommentTok"/>
          <w:rFonts w:ascii="Times New Roman" w:hAnsi="Times New Roman"/>
        </w:rPr>
        <w:t>수치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students </w:t>
      </w:r>
      <w:r w:rsidRPr="00ED4019">
        <w:rPr>
          <w:rStyle w:val="SpecialCharTok"/>
          <w:rFonts w:ascii="Times New Roman" w:hAnsi="Times New Roman"/>
        </w:rPr>
        <w:t>%&gt;%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</w:t>
      </w:r>
      <w:r w:rsidRPr="00ED4019">
        <w:rPr>
          <w:rStyle w:val="FunctionTok"/>
          <w:rFonts w:ascii="Times New Roman" w:hAnsi="Times New Roman"/>
        </w:rPr>
        <w:t>select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NormalTok"/>
          <w:rFonts w:ascii="Times New Roman" w:hAnsi="Times New Roman"/>
        </w:rPr>
        <w:t>학생수계</w:t>
      </w:r>
      <w:r w:rsidRPr="00ED4019">
        <w:rPr>
          <w:rStyle w:val="NormalTok"/>
          <w:rFonts w:ascii="Times New Roman" w:hAnsi="Times New Roman"/>
        </w:rPr>
        <w:t xml:space="preserve">) </w:t>
      </w:r>
      <w:r w:rsidRPr="00ED4019">
        <w:rPr>
          <w:rStyle w:val="SpecialCharTok"/>
          <w:rFonts w:ascii="Times New Roman" w:hAnsi="Times New Roman"/>
        </w:rPr>
        <w:t>%&gt;%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stats</w:t>
      </w:r>
      <w:r w:rsidRPr="00ED4019">
        <w:rPr>
          <w:rStyle w:val="SpecialCharTok"/>
          <w:rFonts w:ascii="Times New Roman" w:hAnsi="Times New Roman"/>
        </w:rPr>
        <w:t>::</w:t>
      </w:r>
      <w:r w:rsidRPr="00ED4019">
        <w:rPr>
          <w:rStyle w:val="FunctionTok"/>
          <w:rFonts w:ascii="Times New Roman" w:hAnsi="Times New Roman"/>
        </w:rPr>
        <w:t>pacf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AttributeTok"/>
          <w:rFonts w:ascii="Times New Roman" w:hAnsi="Times New Roman"/>
        </w:rPr>
        <w:t>plot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ConstantTok"/>
          <w:rFonts w:ascii="Times New Roman" w:hAnsi="Times New Roman"/>
        </w:rPr>
        <w:t>FALSE</w:t>
      </w:r>
      <w:r w:rsidRPr="00ED4019">
        <w:rPr>
          <w:rStyle w:val="NormalTok"/>
          <w:rFonts w:ascii="Times New Roman" w:hAnsi="Times New Roman"/>
        </w:rPr>
        <w:t>)</w:t>
      </w:r>
    </w:p>
    <w:p w14:paraId="1AA7DD3A" w14:textId="77777777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3635" w:author="제이펍 출판사" w:date="2021-03-14T15:57:00Z">
          <w:pPr>
            <w:pStyle w:val="SourceCode"/>
          </w:pPr>
        </w:pPrChange>
      </w:pP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Partial autocorrelations of series '.', by lag</w:t>
      </w:r>
      <w:r w:rsidRPr="00ED4019">
        <w:rPr>
          <w:rFonts w:ascii="Times New Roman" w:hAnsi="Times New Roman"/>
        </w:rPr>
        <w:br/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     1      2      3      4      5      6      7      8      9     10     11 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 0.875 -0.091 -0.069 -0.090 -0.104 -0.092 -0.105 -0.091 -0.089 -0.058 -0.033 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    12     13 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-0.010 -0.001 </w:t>
      </w:r>
    </w:p>
    <w:p w14:paraId="34DEB3C4" w14:textId="5527A52E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3636" w:author="제이펍 출판사" w:date="2021-03-14T15:57:00Z">
          <w:pPr>
            <w:pStyle w:val="SourceCode"/>
          </w:pPr>
        </w:pPrChange>
      </w:pPr>
      <w:del w:id="3637" w:author="user" w:date="2021-03-21T15:46:00Z">
        <w:r w:rsidRPr="00ED4019" w:rsidDel="00127298">
          <w:rPr>
            <w:rStyle w:val="CommentTok"/>
            <w:rFonts w:ascii="Times New Roman" w:hAnsi="Times New Roman"/>
          </w:rPr>
          <w:delText xml:space="preserve">#  </w:delText>
        </w:r>
      </w:del>
      <w:proofErr w:type="gramStart"/>
      <w:ins w:id="3638" w:author="user" w:date="2021-03-21T15:46:00Z">
        <w:r w:rsidR="00127298">
          <w:rPr>
            <w:rStyle w:val="CommentTok"/>
            <w:rFonts w:ascii="Times New Roman" w:hAnsi="Times New Roman"/>
          </w:rPr>
          <w:t xml:space="preserve"># </w:t>
        </w:r>
      </w:ins>
      <w:r w:rsidRPr="00ED4019">
        <w:rPr>
          <w:rStyle w:val="CommentTok"/>
          <w:rFonts w:ascii="Times New Roman" w:hAnsi="Times New Roman"/>
        </w:rPr>
        <w:t xml:space="preserve"> forecast</w:t>
      </w:r>
      <w:proofErr w:type="gramEnd"/>
      <w:r w:rsidRPr="00ED4019">
        <w:rPr>
          <w:rStyle w:val="CommentTok"/>
          <w:rFonts w:ascii="Times New Roman" w:hAnsi="Times New Roman"/>
        </w:rPr>
        <w:t xml:space="preserve"> </w:t>
      </w:r>
      <w:r w:rsidRPr="00ED4019">
        <w:rPr>
          <w:rStyle w:val="CommentTok"/>
          <w:rFonts w:ascii="Times New Roman" w:hAnsi="Times New Roman"/>
        </w:rPr>
        <w:t>패키지의</w:t>
      </w:r>
      <w:r w:rsidRPr="00ED4019">
        <w:rPr>
          <w:rStyle w:val="CommentTok"/>
          <w:rFonts w:ascii="Times New Roman" w:hAnsi="Times New Roman"/>
        </w:rPr>
        <w:t xml:space="preserve"> Pacf plot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students </w:t>
      </w:r>
      <w:r w:rsidRPr="00ED4019">
        <w:rPr>
          <w:rStyle w:val="SpecialCharTok"/>
          <w:rFonts w:ascii="Times New Roman" w:hAnsi="Times New Roman"/>
        </w:rPr>
        <w:t>%&gt;%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</w:t>
      </w:r>
      <w:r w:rsidRPr="00ED4019">
        <w:rPr>
          <w:rStyle w:val="FunctionTok"/>
          <w:rFonts w:ascii="Times New Roman" w:hAnsi="Times New Roman"/>
        </w:rPr>
        <w:t>select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NormalTok"/>
          <w:rFonts w:ascii="Times New Roman" w:hAnsi="Times New Roman"/>
        </w:rPr>
        <w:t>학생수계</w:t>
      </w:r>
      <w:r w:rsidRPr="00ED4019">
        <w:rPr>
          <w:rStyle w:val="NormalTok"/>
          <w:rFonts w:ascii="Times New Roman" w:hAnsi="Times New Roman"/>
        </w:rPr>
        <w:t xml:space="preserve">) </w:t>
      </w:r>
      <w:r w:rsidRPr="00ED4019">
        <w:rPr>
          <w:rStyle w:val="SpecialCharTok"/>
          <w:rFonts w:ascii="Times New Roman" w:hAnsi="Times New Roman"/>
        </w:rPr>
        <w:t>%&gt;%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forecast</w:t>
      </w:r>
      <w:r w:rsidRPr="00ED4019">
        <w:rPr>
          <w:rStyle w:val="SpecialCharTok"/>
          <w:rFonts w:ascii="Times New Roman" w:hAnsi="Times New Roman"/>
        </w:rPr>
        <w:t>::</w:t>
      </w:r>
      <w:r w:rsidRPr="00ED4019">
        <w:rPr>
          <w:rStyle w:val="FunctionTok"/>
          <w:rFonts w:ascii="Times New Roman" w:hAnsi="Times New Roman"/>
        </w:rPr>
        <w:t>Pacf</w:t>
      </w:r>
      <w:r w:rsidRPr="00ED4019">
        <w:rPr>
          <w:rStyle w:val="NormalTok"/>
          <w:rFonts w:ascii="Times New Roman" w:hAnsi="Times New Roman"/>
        </w:rPr>
        <w:t>()</w:t>
      </w:r>
    </w:p>
    <w:p w14:paraId="5EA33ACC" w14:textId="77777777" w:rsidR="00FD7B2A" w:rsidRPr="00ED4019" w:rsidRDefault="00FD7B2A">
      <w:pPr>
        <w:pStyle w:val="Figure"/>
        <w:jc w:val="both"/>
        <w:rPr>
          <w:rFonts w:ascii="Times New Roman" w:hAnsi="Times New Roman"/>
        </w:rPr>
        <w:pPrChange w:id="3639" w:author="제이펍 출판사" w:date="2021-03-14T15:57:00Z">
          <w:pPr>
            <w:pStyle w:val="Figure"/>
          </w:pPr>
        </w:pPrChange>
      </w:pPr>
      <w:r w:rsidRPr="00ED4019">
        <w:rPr>
          <w:rFonts w:ascii="Times New Roman" w:hAnsi="Times New Roman"/>
          <w:noProof/>
          <w:lang w:eastAsia="ko-KR"/>
        </w:rPr>
        <w:lastRenderedPageBreak/>
        <w:drawing>
          <wp:inline distT="0" distB="0" distL="0" distR="0" wp14:anchorId="55122638" wp14:editId="34511553">
            <wp:extent cx="4572000" cy="3657600"/>
            <wp:effectExtent l="0" t="0" r="0" b="0"/>
            <wp:docPr id="80" name="그림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"/>
                    <pic:cNvPicPr>
                      <a:picLocks noChangeAspect="1" noChangeArrowheads="1"/>
                    </pic:cNvPicPr>
                  </pic:nvPicPr>
                  <pic:blipFill>
                    <a:blip r:embed="rId8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71380B9" w14:textId="77777777" w:rsidR="00FD7B2A" w:rsidRPr="00ED4019" w:rsidRDefault="00FD7B2A">
      <w:pPr>
        <w:pStyle w:val="a6"/>
        <w:jc w:val="both"/>
        <w:rPr>
          <w:rFonts w:ascii="Times New Roman" w:hAnsi="Times New Roman"/>
        </w:rPr>
        <w:pPrChange w:id="3640" w:author="제이펍 출판사" w:date="2021-03-14T15:57:00Z">
          <w:pPr>
            <w:pStyle w:val="a6"/>
            <w:jc w:val="center"/>
          </w:pPr>
        </w:pPrChange>
      </w:pPr>
      <w:commentRangeStart w:id="3641"/>
      <w:r w:rsidRPr="00ED4019">
        <w:rPr>
          <w:rFonts w:ascii="Times New Roman" w:hAnsi="Times New Roman" w:hint="eastAsia"/>
        </w:rPr>
        <w:t>그림</w:t>
      </w:r>
      <w:r w:rsidRPr="00ED4019">
        <w:rPr>
          <w:rFonts w:ascii="Times New Roman" w:hAnsi="Times New Roman" w:hint="eastAsia"/>
        </w:rPr>
        <w:t xml:space="preserve"> </w:t>
      </w:r>
      <w:r w:rsidRPr="00ED4019">
        <w:rPr>
          <w:rFonts w:ascii="Times New Roman" w:hAnsi="Times New Roman"/>
        </w:rPr>
        <w:t>5-12</w:t>
      </w:r>
      <w:commentRangeEnd w:id="3641"/>
      <w:r w:rsidR="00E044F9">
        <w:rPr>
          <w:rStyle w:val="af3"/>
          <w:i w:val="0"/>
        </w:rPr>
        <w:commentReference w:id="3641"/>
      </w:r>
    </w:p>
    <w:p w14:paraId="023E002B" w14:textId="6CF8B9BD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3642" w:author="제이펍 출판사" w:date="2021-03-14T15:57:00Z">
          <w:pPr>
            <w:pStyle w:val="SourceCode"/>
          </w:pPr>
        </w:pPrChange>
      </w:pPr>
      <w:del w:id="3643" w:author="user" w:date="2021-03-21T15:46:00Z">
        <w:r w:rsidRPr="00ED4019" w:rsidDel="00127298">
          <w:rPr>
            <w:rStyle w:val="CommentTok"/>
            <w:rFonts w:ascii="Times New Roman" w:hAnsi="Times New Roman"/>
          </w:rPr>
          <w:delText xml:space="preserve">#  </w:delText>
        </w:r>
      </w:del>
      <w:proofErr w:type="gramStart"/>
      <w:ins w:id="3644" w:author="user" w:date="2021-03-21T15:46:00Z">
        <w:r w:rsidR="00127298">
          <w:rPr>
            <w:rStyle w:val="CommentTok"/>
            <w:rFonts w:ascii="Times New Roman" w:hAnsi="Times New Roman"/>
          </w:rPr>
          <w:t xml:space="preserve"># </w:t>
        </w:r>
      </w:ins>
      <w:r w:rsidRPr="00ED4019">
        <w:rPr>
          <w:rStyle w:val="CommentTok"/>
          <w:rFonts w:ascii="Times New Roman" w:hAnsi="Times New Roman"/>
        </w:rPr>
        <w:t xml:space="preserve"> forecast</w:t>
      </w:r>
      <w:proofErr w:type="gramEnd"/>
      <w:r w:rsidRPr="00ED4019">
        <w:rPr>
          <w:rStyle w:val="CommentTok"/>
          <w:rFonts w:ascii="Times New Roman" w:hAnsi="Times New Roman"/>
        </w:rPr>
        <w:t xml:space="preserve"> </w:t>
      </w:r>
      <w:r w:rsidRPr="00ED4019">
        <w:rPr>
          <w:rStyle w:val="CommentTok"/>
          <w:rFonts w:ascii="Times New Roman" w:hAnsi="Times New Roman"/>
        </w:rPr>
        <w:t>패키지의</w:t>
      </w:r>
      <w:r w:rsidRPr="00ED4019">
        <w:rPr>
          <w:rStyle w:val="CommentTok"/>
          <w:rFonts w:ascii="Times New Roman" w:hAnsi="Times New Roman"/>
        </w:rPr>
        <w:t xml:space="preserve"> Pacf </w:t>
      </w:r>
      <w:r w:rsidRPr="00ED4019">
        <w:rPr>
          <w:rStyle w:val="CommentTok"/>
          <w:rFonts w:ascii="Times New Roman" w:hAnsi="Times New Roman"/>
        </w:rPr>
        <w:t>수치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students </w:t>
      </w:r>
      <w:r w:rsidRPr="00ED4019">
        <w:rPr>
          <w:rStyle w:val="SpecialCharTok"/>
          <w:rFonts w:ascii="Times New Roman" w:hAnsi="Times New Roman"/>
        </w:rPr>
        <w:t>%&gt;%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</w:t>
      </w:r>
      <w:r w:rsidRPr="00ED4019">
        <w:rPr>
          <w:rStyle w:val="FunctionTok"/>
          <w:rFonts w:ascii="Times New Roman" w:hAnsi="Times New Roman"/>
        </w:rPr>
        <w:t>select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NormalTok"/>
          <w:rFonts w:ascii="Times New Roman" w:hAnsi="Times New Roman"/>
        </w:rPr>
        <w:t>학생수계</w:t>
      </w:r>
      <w:r w:rsidRPr="00ED4019">
        <w:rPr>
          <w:rStyle w:val="NormalTok"/>
          <w:rFonts w:ascii="Times New Roman" w:hAnsi="Times New Roman"/>
        </w:rPr>
        <w:t xml:space="preserve">) </w:t>
      </w:r>
      <w:r w:rsidRPr="00ED4019">
        <w:rPr>
          <w:rStyle w:val="SpecialCharTok"/>
          <w:rFonts w:ascii="Times New Roman" w:hAnsi="Times New Roman"/>
        </w:rPr>
        <w:t>%&gt;%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forecast</w:t>
      </w:r>
      <w:r w:rsidRPr="00ED4019">
        <w:rPr>
          <w:rStyle w:val="SpecialCharTok"/>
          <w:rFonts w:ascii="Times New Roman" w:hAnsi="Times New Roman"/>
        </w:rPr>
        <w:t>::</w:t>
      </w:r>
      <w:r w:rsidRPr="00ED4019">
        <w:rPr>
          <w:rStyle w:val="FunctionTok"/>
          <w:rFonts w:ascii="Times New Roman" w:hAnsi="Times New Roman"/>
        </w:rPr>
        <w:t>Pacf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AttributeTok"/>
          <w:rFonts w:ascii="Times New Roman" w:hAnsi="Times New Roman"/>
        </w:rPr>
        <w:t>plot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ConstantTok"/>
          <w:rFonts w:ascii="Times New Roman" w:hAnsi="Times New Roman"/>
        </w:rPr>
        <w:t>FALSE</w:t>
      </w:r>
      <w:r w:rsidRPr="00ED4019">
        <w:rPr>
          <w:rStyle w:val="NormalTok"/>
          <w:rFonts w:ascii="Times New Roman" w:hAnsi="Times New Roman"/>
        </w:rPr>
        <w:t>)</w:t>
      </w:r>
    </w:p>
    <w:p w14:paraId="1F9925A0" w14:textId="77777777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3645" w:author="제이펍 출판사" w:date="2021-03-14T15:57:00Z">
          <w:pPr>
            <w:pStyle w:val="SourceCode"/>
          </w:pPr>
        </w:pPrChange>
      </w:pP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Partial autocorrelations of series '.', by lag</w:t>
      </w:r>
      <w:r w:rsidRPr="00ED4019">
        <w:rPr>
          <w:rFonts w:ascii="Times New Roman" w:hAnsi="Times New Roman"/>
        </w:rPr>
        <w:br/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     1      2      3      4      5      6      7      8      9     10     11 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 0.875 -0.091 -0.069 -0.090 -0.104 -0.092 -0.105 -0.091 -0.089 -0.058 -0.033 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    12     13 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-0.010 -0.001 </w:t>
      </w:r>
    </w:p>
    <w:p w14:paraId="514520DA" w14:textId="1CFA744F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3646" w:author="제이펍 출판사" w:date="2021-03-14T15:57:00Z">
          <w:pPr>
            <w:pStyle w:val="SourceCode"/>
          </w:pPr>
        </w:pPrChange>
      </w:pPr>
      <w:del w:id="3647" w:author="user" w:date="2021-03-21T15:46:00Z">
        <w:r w:rsidRPr="00ED4019" w:rsidDel="00127298">
          <w:rPr>
            <w:rStyle w:val="CommentTok"/>
            <w:rFonts w:ascii="Times New Roman" w:hAnsi="Times New Roman"/>
          </w:rPr>
          <w:delText xml:space="preserve">#  </w:delText>
        </w:r>
      </w:del>
      <w:proofErr w:type="gramStart"/>
      <w:ins w:id="3648" w:author="user" w:date="2021-03-21T15:46:00Z">
        <w:r w:rsidR="00127298">
          <w:rPr>
            <w:rStyle w:val="CommentTok"/>
            <w:rFonts w:ascii="Times New Roman" w:hAnsi="Times New Roman"/>
          </w:rPr>
          <w:t xml:space="preserve"># </w:t>
        </w:r>
      </w:ins>
      <w:r w:rsidRPr="00ED4019">
        <w:rPr>
          <w:rStyle w:val="CommentTok"/>
          <w:rFonts w:ascii="Times New Roman" w:hAnsi="Times New Roman"/>
        </w:rPr>
        <w:t xml:space="preserve"> forecast</w:t>
      </w:r>
      <w:proofErr w:type="gramEnd"/>
      <w:r w:rsidRPr="00ED4019">
        <w:rPr>
          <w:rStyle w:val="CommentTok"/>
          <w:rFonts w:ascii="Times New Roman" w:hAnsi="Times New Roman"/>
        </w:rPr>
        <w:t xml:space="preserve"> </w:t>
      </w:r>
      <w:r w:rsidRPr="00ED4019">
        <w:rPr>
          <w:rStyle w:val="CommentTok"/>
          <w:rFonts w:ascii="Times New Roman" w:hAnsi="Times New Roman"/>
        </w:rPr>
        <w:t>패키지의</w:t>
      </w:r>
      <w:r w:rsidRPr="00ED4019">
        <w:rPr>
          <w:rStyle w:val="CommentTok"/>
          <w:rFonts w:ascii="Times New Roman" w:hAnsi="Times New Roman"/>
        </w:rPr>
        <w:t xml:space="preserve"> ggPacf plot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students </w:t>
      </w:r>
      <w:r w:rsidRPr="00ED4019">
        <w:rPr>
          <w:rStyle w:val="SpecialCharTok"/>
          <w:rFonts w:ascii="Times New Roman" w:hAnsi="Times New Roman"/>
        </w:rPr>
        <w:t>%&gt;%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</w:t>
      </w:r>
      <w:r w:rsidRPr="00ED4019">
        <w:rPr>
          <w:rStyle w:val="FunctionTok"/>
          <w:rFonts w:ascii="Times New Roman" w:hAnsi="Times New Roman"/>
        </w:rPr>
        <w:t>select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NormalTok"/>
          <w:rFonts w:ascii="Times New Roman" w:hAnsi="Times New Roman"/>
        </w:rPr>
        <w:t>학생수계</w:t>
      </w:r>
      <w:r w:rsidRPr="00ED4019">
        <w:rPr>
          <w:rStyle w:val="NormalTok"/>
          <w:rFonts w:ascii="Times New Roman" w:hAnsi="Times New Roman"/>
        </w:rPr>
        <w:t xml:space="preserve">) </w:t>
      </w:r>
      <w:r w:rsidRPr="00ED4019">
        <w:rPr>
          <w:rStyle w:val="SpecialCharTok"/>
          <w:rFonts w:ascii="Times New Roman" w:hAnsi="Times New Roman"/>
        </w:rPr>
        <w:t>%&gt;%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forecast</w:t>
      </w:r>
      <w:r w:rsidRPr="00ED4019">
        <w:rPr>
          <w:rStyle w:val="SpecialCharTok"/>
          <w:rFonts w:ascii="Times New Roman" w:hAnsi="Times New Roman"/>
        </w:rPr>
        <w:t>::</w:t>
      </w:r>
      <w:r w:rsidRPr="00ED4019">
        <w:rPr>
          <w:rStyle w:val="FunctionTok"/>
          <w:rFonts w:ascii="Times New Roman" w:hAnsi="Times New Roman"/>
        </w:rPr>
        <w:t>ggPacf</w:t>
      </w:r>
      <w:r w:rsidRPr="00ED4019">
        <w:rPr>
          <w:rStyle w:val="NormalTok"/>
          <w:rFonts w:ascii="Times New Roman" w:hAnsi="Times New Roman"/>
        </w:rPr>
        <w:t>()</w:t>
      </w:r>
    </w:p>
    <w:p w14:paraId="640A1EBD" w14:textId="77777777" w:rsidR="00FD7B2A" w:rsidRPr="00ED4019" w:rsidRDefault="00FD7B2A">
      <w:pPr>
        <w:pStyle w:val="Figure"/>
        <w:jc w:val="both"/>
        <w:rPr>
          <w:rFonts w:ascii="Times New Roman" w:hAnsi="Times New Roman"/>
        </w:rPr>
        <w:pPrChange w:id="3649" w:author="제이펍 출판사" w:date="2021-03-14T15:57:00Z">
          <w:pPr>
            <w:pStyle w:val="Figure"/>
          </w:pPr>
        </w:pPrChange>
      </w:pPr>
      <w:r w:rsidRPr="00ED4019">
        <w:rPr>
          <w:rFonts w:ascii="Times New Roman" w:hAnsi="Times New Roman"/>
          <w:noProof/>
          <w:lang w:eastAsia="ko-KR"/>
        </w:rPr>
        <w:lastRenderedPageBreak/>
        <w:drawing>
          <wp:inline distT="0" distB="0" distL="0" distR="0" wp14:anchorId="25ABE8F8" wp14:editId="4F154770">
            <wp:extent cx="4572000" cy="3657600"/>
            <wp:effectExtent l="0" t="0" r="0" b="0"/>
            <wp:docPr id="81" name="그림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"/>
                    <pic:cNvPicPr>
                      <a:picLocks noChangeAspect="1" noChangeArrowheads="1"/>
                    </pic:cNvPicPr>
                  </pic:nvPicPr>
                  <pic:blipFill>
                    <a:blip r:embed="rId8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34A26CD" w14:textId="77777777" w:rsidR="00FD7B2A" w:rsidRPr="00ED4019" w:rsidRDefault="00FD7B2A">
      <w:pPr>
        <w:pStyle w:val="a6"/>
        <w:jc w:val="both"/>
        <w:rPr>
          <w:rFonts w:ascii="Times New Roman" w:hAnsi="Times New Roman"/>
        </w:rPr>
        <w:pPrChange w:id="3650" w:author="제이펍 출판사" w:date="2021-03-14T15:57:00Z">
          <w:pPr>
            <w:pStyle w:val="a6"/>
            <w:jc w:val="center"/>
          </w:pPr>
        </w:pPrChange>
      </w:pPr>
      <w:commentRangeStart w:id="3651"/>
      <w:r w:rsidRPr="00ED4019">
        <w:rPr>
          <w:rFonts w:ascii="Times New Roman" w:hAnsi="Times New Roman" w:hint="eastAsia"/>
        </w:rPr>
        <w:t>그림</w:t>
      </w:r>
      <w:r w:rsidRPr="00ED4019">
        <w:rPr>
          <w:rFonts w:ascii="Times New Roman" w:hAnsi="Times New Roman" w:hint="eastAsia"/>
        </w:rPr>
        <w:t xml:space="preserve"> </w:t>
      </w:r>
      <w:r w:rsidRPr="00ED4019">
        <w:rPr>
          <w:rFonts w:ascii="Times New Roman" w:hAnsi="Times New Roman"/>
        </w:rPr>
        <w:t>5-13</w:t>
      </w:r>
      <w:commentRangeEnd w:id="3651"/>
      <w:r w:rsidR="00E044F9">
        <w:rPr>
          <w:rStyle w:val="af3"/>
          <w:i w:val="0"/>
        </w:rPr>
        <w:commentReference w:id="3651"/>
      </w:r>
    </w:p>
    <w:p w14:paraId="7EBF871F" w14:textId="4F4CBCDC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3652" w:author="제이펍 출판사" w:date="2021-03-14T15:57:00Z">
          <w:pPr>
            <w:pStyle w:val="SourceCode"/>
          </w:pPr>
        </w:pPrChange>
      </w:pPr>
      <w:del w:id="3653" w:author="user" w:date="2021-03-21T15:46:00Z">
        <w:r w:rsidRPr="00ED4019" w:rsidDel="00127298">
          <w:rPr>
            <w:rStyle w:val="CommentTok"/>
            <w:rFonts w:ascii="Times New Roman" w:hAnsi="Times New Roman"/>
          </w:rPr>
          <w:delText xml:space="preserve">#  </w:delText>
        </w:r>
      </w:del>
      <w:proofErr w:type="gramStart"/>
      <w:ins w:id="3654" w:author="user" w:date="2021-03-21T15:46:00Z">
        <w:r w:rsidR="00127298">
          <w:rPr>
            <w:rStyle w:val="CommentTok"/>
            <w:rFonts w:ascii="Times New Roman" w:hAnsi="Times New Roman"/>
          </w:rPr>
          <w:t xml:space="preserve"># </w:t>
        </w:r>
      </w:ins>
      <w:r w:rsidRPr="00ED4019">
        <w:rPr>
          <w:rStyle w:val="CommentTok"/>
          <w:rFonts w:ascii="Times New Roman" w:hAnsi="Times New Roman"/>
        </w:rPr>
        <w:t xml:space="preserve"> forecast</w:t>
      </w:r>
      <w:proofErr w:type="gramEnd"/>
      <w:r w:rsidRPr="00ED4019">
        <w:rPr>
          <w:rStyle w:val="CommentTok"/>
          <w:rFonts w:ascii="Times New Roman" w:hAnsi="Times New Roman"/>
        </w:rPr>
        <w:t xml:space="preserve"> </w:t>
      </w:r>
      <w:r w:rsidRPr="00ED4019">
        <w:rPr>
          <w:rStyle w:val="CommentTok"/>
          <w:rFonts w:ascii="Times New Roman" w:hAnsi="Times New Roman"/>
        </w:rPr>
        <w:t>패키지의</w:t>
      </w:r>
      <w:r w:rsidRPr="00ED4019">
        <w:rPr>
          <w:rStyle w:val="CommentTok"/>
          <w:rFonts w:ascii="Times New Roman" w:hAnsi="Times New Roman"/>
        </w:rPr>
        <w:t xml:space="preserve"> ggPacf </w:t>
      </w:r>
      <w:r w:rsidRPr="00ED4019">
        <w:rPr>
          <w:rStyle w:val="CommentTok"/>
          <w:rFonts w:ascii="Times New Roman" w:hAnsi="Times New Roman"/>
        </w:rPr>
        <w:t>수치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students </w:t>
      </w:r>
      <w:r w:rsidRPr="00ED4019">
        <w:rPr>
          <w:rStyle w:val="SpecialCharTok"/>
          <w:rFonts w:ascii="Times New Roman" w:hAnsi="Times New Roman"/>
        </w:rPr>
        <w:t>%&gt;%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</w:t>
      </w:r>
      <w:r w:rsidRPr="00ED4019">
        <w:rPr>
          <w:rStyle w:val="FunctionTok"/>
          <w:rFonts w:ascii="Times New Roman" w:hAnsi="Times New Roman"/>
        </w:rPr>
        <w:t>select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NormalTok"/>
          <w:rFonts w:ascii="Times New Roman" w:hAnsi="Times New Roman"/>
        </w:rPr>
        <w:t>학생수계</w:t>
      </w:r>
      <w:r w:rsidRPr="00ED4019">
        <w:rPr>
          <w:rStyle w:val="NormalTok"/>
          <w:rFonts w:ascii="Times New Roman" w:hAnsi="Times New Roman"/>
        </w:rPr>
        <w:t xml:space="preserve">) </w:t>
      </w:r>
      <w:r w:rsidRPr="00ED4019">
        <w:rPr>
          <w:rStyle w:val="SpecialCharTok"/>
          <w:rFonts w:ascii="Times New Roman" w:hAnsi="Times New Roman"/>
        </w:rPr>
        <w:t>%&gt;%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forecast</w:t>
      </w:r>
      <w:r w:rsidRPr="00ED4019">
        <w:rPr>
          <w:rStyle w:val="SpecialCharTok"/>
          <w:rFonts w:ascii="Times New Roman" w:hAnsi="Times New Roman"/>
        </w:rPr>
        <w:t>::</w:t>
      </w:r>
      <w:r w:rsidRPr="00ED4019">
        <w:rPr>
          <w:rStyle w:val="FunctionTok"/>
          <w:rFonts w:ascii="Times New Roman" w:hAnsi="Times New Roman"/>
        </w:rPr>
        <w:t>ggPacf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AttributeTok"/>
          <w:rFonts w:ascii="Times New Roman" w:hAnsi="Times New Roman"/>
        </w:rPr>
        <w:t>plot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ConstantTok"/>
          <w:rFonts w:ascii="Times New Roman" w:hAnsi="Times New Roman"/>
        </w:rPr>
        <w:t>FALSE</w:t>
      </w:r>
      <w:r w:rsidRPr="00ED4019">
        <w:rPr>
          <w:rStyle w:val="NormalTok"/>
          <w:rFonts w:ascii="Times New Roman" w:hAnsi="Times New Roman"/>
        </w:rPr>
        <w:t>)</w:t>
      </w:r>
    </w:p>
    <w:p w14:paraId="14AFABD2" w14:textId="77777777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3655" w:author="제이펍 출판사" w:date="2021-03-14T15:57:00Z">
          <w:pPr>
            <w:pStyle w:val="SourceCode"/>
          </w:pPr>
        </w:pPrChange>
      </w:pP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Partial autocorrelations of series '.', by lag</w:t>
      </w:r>
      <w:r w:rsidRPr="00ED4019">
        <w:rPr>
          <w:rFonts w:ascii="Times New Roman" w:hAnsi="Times New Roman"/>
        </w:rPr>
        <w:br/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     1      2      3      4      5      6      7      8      9     10     11 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 0.875 -0.091 -0.069 -0.090 -0.104 -0.092 -0.105 -0.091 -0.089 -0.058 -0.033 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    12     13 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-0.010 -0.001 </w:t>
      </w:r>
    </w:p>
    <w:p w14:paraId="325F5EFF" w14:textId="5B0AEBE4" w:rsidR="00FD7B2A" w:rsidRDefault="00E044F9">
      <w:pPr>
        <w:pStyle w:val="1"/>
        <w:numPr>
          <w:ilvl w:val="0"/>
          <w:numId w:val="0"/>
        </w:numPr>
        <w:jc w:val="both"/>
        <w:rPr>
          <w:lang w:eastAsia="ko-KR"/>
        </w:rPr>
        <w:pPrChange w:id="3656" w:author="user" w:date="2021-03-22T13:57:00Z">
          <w:pPr>
            <w:pStyle w:val="1"/>
          </w:pPr>
        </w:pPrChange>
      </w:pPr>
      <w:bookmarkStart w:id="3657" w:name="적합값fitted-value-와-잔차residuals"/>
      <w:bookmarkEnd w:id="3501"/>
      <w:ins w:id="3658" w:author="user" w:date="2021-03-22T13:57:00Z">
        <w:r>
          <w:rPr>
            <w:rFonts w:hint="eastAsia"/>
            <w:lang w:eastAsia="ko-KR"/>
          </w:rPr>
          <w:t xml:space="preserve">5.4 </w:t>
        </w:r>
      </w:ins>
      <w:r w:rsidR="00FD7B2A">
        <w:rPr>
          <w:lang w:eastAsia="ko-KR"/>
        </w:rPr>
        <w:t>적합값</w:t>
      </w:r>
      <w:del w:id="3659" w:author="user" w:date="2021-03-22T13:57:00Z">
        <w:r w:rsidR="00FD7B2A" w:rsidDel="00E044F9">
          <w:rPr>
            <w:lang w:eastAsia="ko-KR"/>
          </w:rPr>
          <w:delText xml:space="preserve">(fitted value) </w:delText>
        </w:r>
      </w:del>
      <w:del w:id="3660" w:author="제이펍 출판사" w:date="2021-03-14T18:51:00Z">
        <w:r w:rsidR="00FD7B2A" w:rsidDel="00650713">
          <w:rPr>
            <w:lang w:eastAsia="ko-KR"/>
          </w:rPr>
          <w:delText xml:space="preserve">와 </w:delText>
        </w:r>
      </w:del>
      <w:ins w:id="3661" w:author="제이펍 출판사" w:date="2021-03-14T18:51:00Z">
        <w:del w:id="3662" w:author="user" w:date="2021-03-22T13:57:00Z">
          <w:r w:rsidR="00650713" w:rsidDel="00E044F9">
            <w:rPr>
              <w:rFonts w:hint="eastAsia"/>
              <w:lang w:eastAsia="ko-KR"/>
            </w:rPr>
            <w:delText>와</w:delText>
          </w:r>
        </w:del>
      </w:ins>
      <w:ins w:id="3663" w:author="user" w:date="2021-03-22T13:57:00Z">
        <w:r>
          <w:rPr>
            <w:rFonts w:hint="eastAsia"/>
            <w:lang w:eastAsia="ko-KR"/>
          </w:rPr>
          <w:t>과</w:t>
        </w:r>
      </w:ins>
      <w:ins w:id="3664" w:author="제이펍 출판사" w:date="2021-03-14T18:51:00Z">
        <w:r w:rsidR="00650713">
          <w:rPr>
            <w:lang w:eastAsia="ko-KR"/>
          </w:rPr>
          <w:t xml:space="preserve"> </w:t>
        </w:r>
      </w:ins>
      <w:r w:rsidR="00FD7B2A">
        <w:rPr>
          <w:lang w:eastAsia="ko-KR"/>
        </w:rPr>
        <w:t>잔차</w:t>
      </w:r>
      <w:del w:id="3665" w:author="user" w:date="2021-03-22T13:58:00Z">
        <w:r w:rsidR="00FD7B2A" w:rsidDel="00213D3B">
          <w:rPr>
            <w:lang w:eastAsia="ko-KR"/>
          </w:rPr>
          <w:delText>(residuals)</w:delText>
        </w:r>
      </w:del>
    </w:p>
    <w:p w14:paraId="0FCC2FF6" w14:textId="77777777" w:rsidR="00FD7B2A" w:rsidRPr="00ED4019" w:rsidRDefault="00FD7B2A">
      <w:pPr>
        <w:pStyle w:val="a0"/>
        <w:jc w:val="both"/>
        <w:rPr>
          <w:rFonts w:ascii="Times New Roman" w:hAnsi="Times New Roman"/>
          <w:lang w:eastAsia="ko-KR"/>
        </w:rPr>
        <w:pPrChange w:id="3666" w:author="제이펍 출판사" w:date="2021-03-14T15:57:00Z">
          <w:pPr>
            <w:pStyle w:val="a0"/>
          </w:pPr>
        </w:pPrChange>
      </w:pPr>
    </w:p>
    <w:p w14:paraId="2758A33F" w14:textId="73ABEE20" w:rsidR="00FD7B2A" w:rsidRPr="00ED4019" w:rsidRDefault="00FD7B2A">
      <w:pPr>
        <w:jc w:val="both"/>
        <w:rPr>
          <w:rFonts w:ascii="Times New Roman" w:hAnsi="Times New Roman"/>
          <w:lang w:eastAsia="ko-KR"/>
        </w:rPr>
        <w:pPrChange w:id="3667" w:author="제이펍 출판사" w:date="2021-03-14T15:57:00Z">
          <w:pPr/>
        </w:pPrChange>
      </w:pPr>
      <w:r w:rsidRPr="00ED4019">
        <w:rPr>
          <w:rFonts w:ascii="Times New Roman" w:hAnsi="Times New Roman"/>
          <w:lang w:eastAsia="ko-KR"/>
        </w:rPr>
        <w:t>적합값</w:t>
      </w:r>
      <w:ins w:id="3668" w:author="user" w:date="2021-03-22T13:57:00Z">
        <w:r w:rsidR="00213D3B" w:rsidRPr="00ED4019">
          <w:rPr>
            <w:rFonts w:ascii="Times New Roman" w:hAnsi="Times New Roman"/>
            <w:lang w:eastAsia="ko-KR"/>
          </w:rPr>
          <w:t>(fitted value)</w:t>
        </w:r>
      </w:ins>
      <w:r w:rsidRPr="00ED4019">
        <w:rPr>
          <w:rFonts w:ascii="Times New Roman" w:hAnsi="Times New Roman"/>
          <w:lang w:eastAsia="ko-KR"/>
        </w:rPr>
        <w:t>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시계열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분석을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통해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생성된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시계열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모델</w:t>
      </w:r>
      <w:r w:rsidRPr="00ED4019">
        <w:rPr>
          <w:rFonts w:ascii="Times New Roman" w:hAnsi="Times New Roman" w:hint="eastAsia"/>
          <w:lang w:eastAsia="ko-KR"/>
        </w:rPr>
        <w:t>을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과거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시간에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대입하여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생성된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예측값을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말한다</w:t>
      </w:r>
      <w:del w:id="3669" w:author="제이펍 출판사" w:date="2021-03-14T17:55:00Z">
        <w:r w:rsidRPr="00ED4019" w:rsidDel="00F97807">
          <w:rPr>
            <w:rFonts w:ascii="Times New Roman" w:hAnsi="Times New Roman"/>
            <w:lang w:eastAsia="ko-KR"/>
          </w:rPr>
          <w:delText xml:space="preserve">. </w:delText>
        </w:r>
        <w:r w:rsidRPr="00ED4019" w:rsidDel="00F97807">
          <w:rPr>
            <w:rFonts w:ascii="Times New Roman" w:hAnsi="Times New Roman"/>
            <w:lang w:eastAsia="ko-KR"/>
          </w:rPr>
          <w:delText>예를</w:delText>
        </w:r>
        <w:r w:rsidRPr="00ED4019" w:rsidDel="00F97807">
          <w:rPr>
            <w:rFonts w:ascii="Times New Roman" w:hAnsi="Times New Roman"/>
            <w:lang w:eastAsia="ko-KR"/>
          </w:rPr>
          <w:delText xml:space="preserve"> </w:delText>
        </w:r>
        <w:r w:rsidRPr="00ED4019" w:rsidDel="00F97807">
          <w:rPr>
            <w:rFonts w:ascii="Times New Roman" w:hAnsi="Times New Roman"/>
            <w:lang w:eastAsia="ko-KR"/>
          </w:rPr>
          <w:delText>들어</w:delText>
        </w:r>
        <w:r w:rsidRPr="00ED4019" w:rsidDel="00F97807">
          <w:rPr>
            <w:rFonts w:ascii="Times New Roman" w:hAnsi="Times New Roman"/>
            <w:lang w:eastAsia="ko-KR"/>
          </w:rPr>
          <w:delText xml:space="preserve"> </w:delText>
        </w:r>
      </w:del>
      <w:ins w:id="3670" w:author="제이펍 출판사" w:date="2021-03-14T17:55:00Z">
        <w:r w:rsidR="00F97807">
          <w:rPr>
            <w:rFonts w:ascii="Times New Roman" w:hAnsi="Times New Roman"/>
            <w:lang w:eastAsia="ko-KR"/>
          </w:rPr>
          <w:t xml:space="preserve">. </w:t>
        </w:r>
        <w:r w:rsidR="00F97807">
          <w:rPr>
            <w:rFonts w:ascii="Times New Roman" w:hAnsi="Times New Roman"/>
            <w:lang w:eastAsia="ko-KR"/>
          </w:rPr>
          <w:t>예를</w:t>
        </w:r>
        <w:r w:rsidR="00F97807">
          <w:rPr>
            <w:rFonts w:ascii="Times New Roman" w:hAnsi="Times New Roman"/>
            <w:lang w:eastAsia="ko-KR"/>
          </w:rPr>
          <w:t xml:space="preserve"> </w:t>
        </w:r>
        <w:r w:rsidR="00F97807">
          <w:rPr>
            <w:rFonts w:ascii="Times New Roman" w:hAnsi="Times New Roman"/>
            <w:lang w:eastAsia="ko-KR"/>
          </w:rPr>
          <w:t>들어</w:t>
        </w:r>
        <w:r w:rsidR="00F97807">
          <w:rPr>
            <w:rFonts w:ascii="Times New Roman" w:hAnsi="Times New Roman"/>
            <w:lang w:eastAsia="ko-KR"/>
          </w:rPr>
          <w:t xml:space="preserve">, </w:t>
        </w:r>
      </w:ins>
      <w:r w:rsidRPr="00ED4019">
        <w:rPr>
          <w:rFonts w:ascii="Times New Roman" w:hAnsi="Times New Roman"/>
          <w:lang w:eastAsia="ko-KR"/>
        </w:rPr>
        <w:t>1999</w:t>
      </w:r>
      <w:r w:rsidRPr="00ED4019">
        <w:rPr>
          <w:rFonts w:ascii="Times New Roman" w:hAnsi="Times New Roman"/>
          <w:lang w:eastAsia="ko-KR"/>
        </w:rPr>
        <w:t>년부터</w:t>
      </w:r>
      <w:r w:rsidRPr="00ED4019">
        <w:rPr>
          <w:rFonts w:ascii="Times New Roman" w:hAnsi="Times New Roman"/>
          <w:lang w:eastAsia="ko-KR"/>
        </w:rPr>
        <w:t xml:space="preserve"> 2020</w:t>
      </w:r>
      <w:r w:rsidRPr="00ED4019">
        <w:rPr>
          <w:rFonts w:ascii="Times New Roman" w:hAnsi="Times New Roman"/>
          <w:lang w:eastAsia="ko-KR"/>
        </w:rPr>
        <w:t>년까지의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총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학생수를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분석하여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시계열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모델을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생성하고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모델을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통해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다시</w:t>
      </w:r>
      <w:r w:rsidRPr="00ED4019">
        <w:rPr>
          <w:rFonts w:ascii="Times New Roman" w:hAnsi="Times New Roman"/>
          <w:lang w:eastAsia="ko-KR"/>
        </w:rPr>
        <w:t xml:space="preserve"> 1999</w:t>
      </w:r>
      <w:r w:rsidRPr="00ED4019">
        <w:rPr>
          <w:rFonts w:ascii="Times New Roman" w:hAnsi="Times New Roman"/>
          <w:lang w:eastAsia="ko-KR"/>
        </w:rPr>
        <w:t>년과</w:t>
      </w:r>
      <w:r w:rsidRPr="00ED4019">
        <w:rPr>
          <w:rFonts w:ascii="Times New Roman" w:hAnsi="Times New Roman"/>
          <w:lang w:eastAsia="ko-KR"/>
        </w:rPr>
        <w:t xml:space="preserve"> 2020</w:t>
      </w:r>
      <w:r w:rsidRPr="00ED4019">
        <w:rPr>
          <w:rFonts w:ascii="Times New Roman" w:hAnsi="Times New Roman"/>
          <w:lang w:eastAsia="ko-KR"/>
        </w:rPr>
        <w:t>년의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데이터를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산출해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때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데이터가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적합값</w:t>
      </w:r>
      <w:del w:id="3671" w:author="user" w:date="2021-03-22T13:57:00Z">
        <w:r w:rsidRPr="00ED4019" w:rsidDel="00213D3B">
          <w:rPr>
            <w:rFonts w:ascii="Times New Roman" w:hAnsi="Times New Roman"/>
            <w:lang w:eastAsia="ko-KR"/>
          </w:rPr>
          <w:delText>(fitted value)</w:delText>
        </w:r>
      </w:del>
      <w:r w:rsidRPr="00ED4019">
        <w:rPr>
          <w:rFonts w:ascii="Times New Roman" w:hAnsi="Times New Roman"/>
          <w:lang w:eastAsia="ko-KR"/>
        </w:rPr>
        <w:t>이다</w:t>
      </w:r>
      <w:r w:rsidRPr="00ED4019">
        <w:rPr>
          <w:rFonts w:ascii="Times New Roman" w:hAnsi="Times New Roman"/>
          <w:lang w:eastAsia="ko-KR"/>
        </w:rPr>
        <w:t>.</w:t>
      </w:r>
    </w:p>
    <w:p w14:paraId="0E7B682E" w14:textId="25DB376A" w:rsidR="00FD7B2A" w:rsidRPr="00ED4019" w:rsidRDefault="00FD7B2A">
      <w:pPr>
        <w:pStyle w:val="a0"/>
        <w:jc w:val="both"/>
        <w:rPr>
          <w:rFonts w:ascii="Times New Roman" w:hAnsi="Times New Roman"/>
          <w:lang w:eastAsia="ko-KR"/>
        </w:rPr>
        <w:pPrChange w:id="3672" w:author="제이펍 출판사" w:date="2021-03-14T15:57:00Z">
          <w:pPr>
            <w:pStyle w:val="a0"/>
          </w:pPr>
        </w:pPrChange>
      </w:pPr>
      <w:r w:rsidRPr="00ED4019">
        <w:rPr>
          <w:rFonts w:ascii="Times New Roman" w:hAnsi="Times New Roman" w:hint="eastAsia"/>
          <w:lang w:eastAsia="ko-KR"/>
        </w:rPr>
        <w:t>이</w:t>
      </w:r>
      <w:del w:id="3673" w:author="user" w:date="2021-03-22T13:57:00Z">
        <w:r w:rsidRPr="00ED4019" w:rsidDel="00213D3B">
          <w:rPr>
            <w:rFonts w:ascii="Times New Roman" w:hAnsi="Times New Roman" w:hint="eastAsia"/>
            <w:lang w:eastAsia="ko-KR"/>
          </w:rPr>
          <w:delText xml:space="preserve"> </w:delText>
        </w:r>
      </w:del>
      <w:r w:rsidRPr="00ED4019">
        <w:rPr>
          <w:rFonts w:ascii="Times New Roman" w:hAnsi="Times New Roman" w:hint="eastAsia"/>
          <w:lang w:eastAsia="ko-KR"/>
        </w:rPr>
        <w:t>때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실제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관측된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값과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모델이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추정한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값과의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차이</w:t>
      </w:r>
      <w:r w:rsidRPr="00ED4019">
        <w:rPr>
          <w:rFonts w:ascii="Times New Roman" w:hAnsi="Times New Roman" w:hint="eastAsia"/>
          <w:lang w:eastAsia="ko-KR"/>
        </w:rPr>
        <w:t>가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발생한다</w:t>
      </w:r>
      <w:r w:rsidRPr="00ED4019">
        <w:rPr>
          <w:rFonts w:ascii="Times New Roman" w:hAnsi="Times New Roman" w:hint="eastAsia"/>
          <w:lang w:eastAsia="ko-KR"/>
        </w:rPr>
        <w:t>.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이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값이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잔차</w:t>
      </w:r>
      <w:r w:rsidRPr="00ED4019">
        <w:rPr>
          <w:rFonts w:ascii="Times New Roman" w:hAnsi="Times New Roman" w:hint="eastAsia"/>
          <w:lang w:eastAsia="ko-KR"/>
        </w:rPr>
        <w:t>(residuals)</w:t>
      </w:r>
      <w:del w:id="3674" w:author="user" w:date="2021-03-22T13:58:00Z">
        <w:r w:rsidRPr="00ED4019" w:rsidDel="00213D3B">
          <w:rPr>
            <w:rFonts w:ascii="Times New Roman" w:hAnsi="Times New Roman" w:hint="eastAsia"/>
            <w:lang w:eastAsia="ko-KR"/>
          </w:rPr>
          <w:delText>이</w:delText>
        </w:r>
      </w:del>
      <w:r w:rsidRPr="00ED4019">
        <w:rPr>
          <w:rFonts w:ascii="Times New Roman" w:hAnsi="Times New Roman" w:hint="eastAsia"/>
          <w:lang w:eastAsia="ko-KR"/>
        </w:rPr>
        <w:t>다</w:t>
      </w:r>
      <w:r w:rsidRPr="00ED4019">
        <w:rPr>
          <w:rFonts w:ascii="Times New Roman" w:hAnsi="Times New Roman" w:hint="eastAsia"/>
          <w:lang w:eastAsia="ko-KR"/>
        </w:rPr>
        <w:t>.</w:t>
      </w:r>
      <w:r w:rsidRPr="00ED4019">
        <w:rPr>
          <w:rFonts w:ascii="Times New Roman" w:hAnsi="Times New Roman"/>
          <w:lang w:eastAsia="ko-KR"/>
        </w:rPr>
        <w:t xml:space="preserve">  </w:t>
      </w:r>
      <w:r w:rsidRPr="00ED4019">
        <w:rPr>
          <w:rFonts w:ascii="Times New Roman" w:hAnsi="Times New Roman"/>
          <w:lang w:eastAsia="ko-KR"/>
        </w:rPr>
        <w:t>잔차는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시계열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모델의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성능과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정확성을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평가하기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위해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사용</w:t>
      </w:r>
      <w:r w:rsidRPr="00ED4019">
        <w:rPr>
          <w:rFonts w:ascii="Times New Roman" w:hAnsi="Times New Roman" w:hint="eastAsia"/>
          <w:lang w:eastAsia="ko-KR"/>
        </w:rPr>
        <w:t>되는데</w:t>
      </w:r>
      <w:r w:rsidRPr="00ED4019">
        <w:rPr>
          <w:rFonts w:ascii="Times New Roman" w:hAnsi="Times New Roman" w:hint="eastAsia"/>
          <w:lang w:eastAsia="ko-KR"/>
        </w:rPr>
        <w:t xml:space="preserve">, </w:t>
      </w:r>
      <w:r w:rsidRPr="00ED4019">
        <w:rPr>
          <w:rFonts w:ascii="Times New Roman" w:hAnsi="Times New Roman" w:hint="eastAsia"/>
          <w:lang w:eastAsia="ko-KR"/>
        </w:rPr>
        <w:t>잔차가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작은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모델이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시계열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분석을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통해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생성된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모델의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성능과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정확성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좋은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모델이다</w:t>
      </w:r>
      <w:r w:rsidRPr="00ED4019">
        <w:rPr>
          <w:rFonts w:ascii="Times New Roman" w:hAnsi="Times New Roman" w:hint="eastAsia"/>
          <w:lang w:eastAsia="ko-KR"/>
        </w:rPr>
        <w:t>.</w:t>
      </w:r>
      <w:r w:rsidRPr="00ED4019">
        <w:rPr>
          <w:rFonts w:ascii="Times New Roman" w:hAnsi="Times New Roman"/>
          <w:lang w:eastAsia="ko-KR"/>
        </w:rPr>
        <w:t xml:space="preserve"> </w:t>
      </w:r>
    </w:p>
    <w:p w14:paraId="2F585A58" w14:textId="797EE792" w:rsidR="00FD7B2A" w:rsidRPr="00ED4019" w:rsidRDefault="00FD7B2A">
      <w:pPr>
        <w:pStyle w:val="a0"/>
        <w:jc w:val="both"/>
        <w:rPr>
          <w:rFonts w:ascii="Times New Roman" w:hAnsi="Times New Roman"/>
          <w:lang w:eastAsia="ko-KR"/>
        </w:rPr>
        <w:pPrChange w:id="3675" w:author="제이펍 출판사" w:date="2021-03-14T15:57:00Z">
          <w:pPr>
            <w:pStyle w:val="a0"/>
          </w:pPr>
        </w:pPrChange>
      </w:pPr>
      <w:r w:rsidRPr="00ED4019">
        <w:rPr>
          <w:rFonts w:ascii="Times New Roman" w:hAnsi="Times New Roman"/>
          <w:lang w:eastAsia="ko-KR"/>
        </w:rPr>
        <w:lastRenderedPageBreak/>
        <w:t>아래의</w:t>
      </w:r>
      <w:r w:rsidRPr="00ED4019">
        <w:rPr>
          <w:rFonts w:ascii="Times New Roman" w:hAnsi="Times New Roman"/>
          <w:lang w:eastAsia="ko-KR"/>
        </w:rPr>
        <w:t xml:space="preserve"> plot</w:t>
      </w:r>
      <w:r w:rsidRPr="00ED4019">
        <w:rPr>
          <w:rFonts w:ascii="Times New Roman" w:hAnsi="Times New Roman"/>
          <w:lang w:eastAsia="ko-KR"/>
        </w:rPr>
        <w:t>에서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파란색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선은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전체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학생수의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선형</w:t>
      </w:r>
      <w:ins w:id="3676" w:author="user" w:date="2021-03-22T16:55:00Z">
        <w:r w:rsidR="00D05E36">
          <w:rPr>
            <w:rFonts w:ascii="Times New Roman" w:hAnsi="Times New Roman" w:hint="eastAsia"/>
            <w:lang w:eastAsia="ko-KR"/>
          </w:rPr>
          <w:t xml:space="preserve"> </w:t>
        </w:r>
      </w:ins>
      <w:r w:rsidRPr="00ED4019">
        <w:rPr>
          <w:rFonts w:ascii="Times New Roman" w:hAnsi="Times New Roman"/>
          <w:lang w:eastAsia="ko-KR"/>
        </w:rPr>
        <w:t>회귀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모델의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적합값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라인</w:t>
      </w:r>
      <w:r w:rsidRPr="00ED4019">
        <w:rPr>
          <w:rFonts w:ascii="Times New Roman" w:hAnsi="Times New Roman"/>
          <w:lang w:eastAsia="ko-KR"/>
        </w:rPr>
        <w:t xml:space="preserve"> plot</w:t>
      </w:r>
      <w:r w:rsidRPr="00ED4019">
        <w:rPr>
          <w:rFonts w:ascii="Times New Roman" w:hAnsi="Times New Roman"/>
          <w:lang w:eastAsia="ko-KR"/>
        </w:rPr>
        <w:t>이고</w:t>
      </w:r>
      <w:ins w:id="3677" w:author="user" w:date="2021-03-22T13:58:00Z">
        <w:r w:rsidR="00213D3B">
          <w:rPr>
            <w:rFonts w:ascii="Times New Roman" w:hAnsi="Times New Roman" w:hint="eastAsia"/>
            <w:lang w:eastAsia="ko-KR"/>
          </w:rPr>
          <w:t>,</w:t>
        </w:r>
      </w:ins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검은색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점은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각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년도별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전체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학생수의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실제값이다</w:t>
      </w:r>
      <w:r w:rsidRPr="00ED4019">
        <w:rPr>
          <w:rFonts w:ascii="Times New Roman" w:hAnsi="Times New Roman"/>
          <w:lang w:eastAsia="ko-KR"/>
        </w:rPr>
        <w:t xml:space="preserve">. </w:t>
      </w:r>
      <w:r w:rsidRPr="00ED4019">
        <w:rPr>
          <w:rFonts w:ascii="Times New Roman" w:hAnsi="Times New Roman"/>
          <w:lang w:eastAsia="ko-KR"/>
        </w:rPr>
        <w:t>검은색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점부터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파란색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라인까지의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수직</w:t>
      </w:r>
      <w:ins w:id="3678" w:author="user" w:date="2021-03-22T13:58:00Z">
        <w:r w:rsidR="00213D3B">
          <w:rPr>
            <w:rFonts w:ascii="Times New Roman" w:hAnsi="Times New Roman" w:hint="eastAsia"/>
            <w:lang w:eastAsia="ko-KR"/>
          </w:rPr>
          <w:t xml:space="preserve"> </w:t>
        </w:r>
      </w:ins>
      <w:r w:rsidRPr="00ED4019">
        <w:rPr>
          <w:rFonts w:ascii="Times New Roman" w:hAnsi="Times New Roman"/>
          <w:lang w:eastAsia="ko-KR"/>
        </w:rPr>
        <w:t>거리</w:t>
      </w:r>
      <w:r w:rsidRPr="00ED4019">
        <w:rPr>
          <w:rFonts w:ascii="Times New Roman" w:hAnsi="Times New Roman"/>
          <w:lang w:eastAsia="ko-KR"/>
        </w:rPr>
        <w:t>(</w:t>
      </w:r>
      <w:r w:rsidRPr="00ED4019">
        <w:rPr>
          <w:rFonts w:ascii="Times New Roman" w:hAnsi="Times New Roman"/>
          <w:lang w:eastAsia="ko-KR"/>
        </w:rPr>
        <w:t>붉은</w:t>
      </w:r>
      <w:ins w:id="3679" w:author="user" w:date="2021-03-22T13:58:00Z">
        <w:r w:rsidR="00213D3B">
          <w:rPr>
            <w:rFonts w:ascii="Times New Roman" w:hAnsi="Times New Roman" w:hint="eastAsia"/>
            <w:lang w:eastAsia="ko-KR"/>
          </w:rPr>
          <w:t>색</w:t>
        </w:r>
      </w:ins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선</w:t>
      </w:r>
      <w:r w:rsidRPr="00ED4019">
        <w:rPr>
          <w:rFonts w:ascii="Times New Roman" w:hAnsi="Times New Roman"/>
          <w:lang w:eastAsia="ko-KR"/>
        </w:rPr>
        <w:t>)</w:t>
      </w:r>
      <w:del w:id="3680" w:author="user" w:date="2021-03-22T13:58:00Z">
        <w:r w:rsidRPr="00ED4019" w:rsidDel="00213D3B">
          <w:rPr>
            <w:rFonts w:ascii="Times New Roman" w:hAnsi="Times New Roman" w:hint="eastAsia"/>
            <w:lang w:eastAsia="ko-KR"/>
          </w:rPr>
          <w:delText>이</w:delText>
        </w:r>
      </w:del>
      <w:ins w:id="3681" w:author="user" w:date="2021-03-22T13:58:00Z">
        <w:r w:rsidR="00213D3B">
          <w:rPr>
            <w:rFonts w:ascii="Times New Roman" w:hAnsi="Times New Roman" w:hint="eastAsia"/>
            <w:lang w:eastAsia="ko-KR"/>
          </w:rPr>
          <w:t>가</w:t>
        </w:r>
      </w:ins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잔차</w:t>
      </w:r>
      <w:del w:id="3682" w:author="user" w:date="2021-03-22T13:58:00Z">
        <w:r w:rsidRPr="00ED4019" w:rsidDel="00213D3B">
          <w:rPr>
            <w:rFonts w:ascii="Times New Roman" w:hAnsi="Times New Roman"/>
            <w:lang w:eastAsia="ko-KR"/>
          </w:rPr>
          <w:delText>이</w:delText>
        </w:r>
      </w:del>
      <w:r w:rsidRPr="00ED4019">
        <w:rPr>
          <w:rFonts w:ascii="Times New Roman" w:hAnsi="Times New Roman"/>
          <w:lang w:eastAsia="ko-KR"/>
        </w:rPr>
        <w:t>다</w:t>
      </w:r>
      <w:r w:rsidRPr="00ED4019">
        <w:rPr>
          <w:rFonts w:ascii="Times New Roman" w:hAnsi="Times New Roman"/>
          <w:lang w:eastAsia="ko-KR"/>
        </w:rPr>
        <w:t>.</w:t>
      </w:r>
    </w:p>
    <w:p w14:paraId="6B8EAD32" w14:textId="77777777" w:rsidR="00FD7B2A" w:rsidRPr="00ED4019" w:rsidRDefault="00FD7B2A">
      <w:pPr>
        <w:pStyle w:val="Figure"/>
        <w:jc w:val="both"/>
        <w:rPr>
          <w:rFonts w:ascii="Times New Roman" w:hAnsi="Times New Roman"/>
        </w:rPr>
        <w:pPrChange w:id="3683" w:author="제이펍 출판사" w:date="2021-03-14T15:57:00Z">
          <w:pPr>
            <w:pStyle w:val="Figure"/>
          </w:pPr>
        </w:pPrChange>
      </w:pPr>
      <w:r w:rsidRPr="00ED4019">
        <w:rPr>
          <w:rFonts w:ascii="Times New Roman" w:hAnsi="Times New Roman"/>
          <w:noProof/>
          <w:lang w:eastAsia="ko-KR"/>
        </w:rPr>
        <w:drawing>
          <wp:inline distT="0" distB="0" distL="0" distR="0" wp14:anchorId="7E626941" wp14:editId="206CCD17">
            <wp:extent cx="4572000" cy="3657600"/>
            <wp:effectExtent l="0" t="0" r="0" b="0"/>
            <wp:docPr id="82" name="그림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"/>
                    <pic:cNvPicPr>
                      <a:picLocks noChangeAspect="1" noChangeArrowheads="1"/>
                    </pic:cNvPicPr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B973F17" w14:textId="77777777" w:rsidR="00FD7B2A" w:rsidRPr="00ED4019" w:rsidRDefault="00FD7B2A">
      <w:pPr>
        <w:pStyle w:val="a6"/>
        <w:jc w:val="both"/>
        <w:rPr>
          <w:rFonts w:ascii="Times New Roman" w:hAnsi="Times New Roman"/>
          <w:lang w:eastAsia="ko-KR"/>
        </w:rPr>
        <w:pPrChange w:id="3684" w:author="제이펍 출판사" w:date="2021-03-14T15:57:00Z">
          <w:pPr>
            <w:pStyle w:val="a6"/>
            <w:jc w:val="center"/>
          </w:pPr>
        </w:pPrChange>
      </w:pPr>
      <w:commentRangeStart w:id="3685"/>
      <w:r w:rsidRPr="00ED4019">
        <w:rPr>
          <w:rFonts w:ascii="Times New Roman" w:hAnsi="Times New Roman" w:hint="eastAsia"/>
          <w:lang w:eastAsia="ko-KR"/>
        </w:rPr>
        <w:t>그림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5-14</w:t>
      </w:r>
      <w:commentRangeEnd w:id="3685"/>
      <w:r w:rsidR="00213D3B">
        <w:rPr>
          <w:rStyle w:val="af3"/>
          <w:i w:val="0"/>
        </w:rPr>
        <w:commentReference w:id="3685"/>
      </w:r>
    </w:p>
    <w:p w14:paraId="545C2CCC" w14:textId="15918F30" w:rsidR="00FD7B2A" w:rsidRPr="00ED4019" w:rsidRDefault="00FD7B2A">
      <w:pPr>
        <w:pStyle w:val="a0"/>
        <w:jc w:val="both"/>
        <w:rPr>
          <w:rFonts w:ascii="Times New Roman" w:hAnsi="Times New Roman"/>
          <w:lang w:eastAsia="ko-KR"/>
        </w:rPr>
        <w:pPrChange w:id="3686" w:author="제이펍 출판사" w:date="2021-03-14T15:57:00Z">
          <w:pPr>
            <w:pStyle w:val="a0"/>
          </w:pPr>
        </w:pPrChange>
      </w:pPr>
      <w:r w:rsidRPr="00ED4019">
        <w:rPr>
          <w:rFonts w:ascii="Times New Roman" w:hAnsi="Times New Roman"/>
          <w:lang w:eastAsia="ko-KR"/>
        </w:rPr>
        <w:t>적합값과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잔차를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확인하기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위해서는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먼저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모델을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생성해야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한다</w:t>
      </w:r>
      <w:r w:rsidRPr="00ED4019">
        <w:rPr>
          <w:rFonts w:ascii="Times New Roman" w:hAnsi="Times New Roman"/>
          <w:lang w:eastAsia="ko-KR"/>
        </w:rPr>
        <w:t xml:space="preserve">. </w:t>
      </w:r>
      <w:r w:rsidRPr="00ED4019">
        <w:rPr>
          <w:rFonts w:ascii="Times New Roman" w:hAnsi="Times New Roman"/>
          <w:lang w:eastAsia="ko-KR"/>
        </w:rPr>
        <w:t>생성된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모델에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대한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적합값은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Style w:val="VerbatimChar"/>
          <w:rFonts w:ascii="Times New Roman" w:hAnsi="Times New Roman"/>
          <w:lang w:eastAsia="ko-KR"/>
        </w:rPr>
        <w:t>fitted()</w:t>
      </w:r>
      <w:r w:rsidRPr="00ED4019">
        <w:rPr>
          <w:rFonts w:ascii="Times New Roman" w:hAnsi="Times New Roman"/>
          <w:lang w:eastAsia="ko-KR"/>
        </w:rPr>
        <w:t>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사용하여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산출</w:t>
      </w:r>
      <w:ins w:id="3687" w:author="user" w:date="2021-03-22T13:59:00Z">
        <w:r w:rsidR="00213D3B">
          <w:rPr>
            <w:rFonts w:ascii="Times New Roman" w:hAnsi="Times New Roman" w:hint="eastAsia"/>
            <w:lang w:eastAsia="ko-KR"/>
          </w:rPr>
          <w:t>할</w:t>
        </w:r>
        <w:r w:rsidR="00213D3B">
          <w:rPr>
            <w:rFonts w:ascii="Times New Roman" w:hAnsi="Times New Roman" w:hint="eastAsia"/>
            <w:lang w:eastAsia="ko-KR"/>
          </w:rPr>
          <w:t xml:space="preserve"> </w:t>
        </w:r>
        <w:r w:rsidR="00213D3B">
          <w:rPr>
            <w:rFonts w:ascii="Times New Roman" w:hAnsi="Times New Roman" w:hint="eastAsia"/>
            <w:lang w:eastAsia="ko-KR"/>
          </w:rPr>
          <w:t>수</w:t>
        </w:r>
        <w:r w:rsidR="00213D3B">
          <w:rPr>
            <w:rFonts w:ascii="Times New Roman" w:hAnsi="Times New Roman" w:hint="eastAsia"/>
            <w:lang w:eastAsia="ko-KR"/>
          </w:rPr>
          <w:t xml:space="preserve"> </w:t>
        </w:r>
        <w:r w:rsidR="00213D3B">
          <w:rPr>
            <w:rFonts w:ascii="Times New Roman" w:hAnsi="Times New Roman" w:hint="eastAsia"/>
            <w:lang w:eastAsia="ko-KR"/>
          </w:rPr>
          <w:t>있</w:t>
        </w:r>
      </w:ins>
      <w:del w:id="3688" w:author="user" w:date="2021-03-22T13:59:00Z">
        <w:r w:rsidRPr="00ED4019" w:rsidDel="00213D3B">
          <w:rPr>
            <w:rFonts w:ascii="Times New Roman" w:hAnsi="Times New Roman"/>
            <w:lang w:eastAsia="ko-KR"/>
          </w:rPr>
          <w:delText>가능하</w:delText>
        </w:r>
      </w:del>
      <w:r w:rsidRPr="00ED4019">
        <w:rPr>
          <w:rFonts w:ascii="Times New Roman" w:hAnsi="Times New Roman"/>
          <w:lang w:eastAsia="ko-KR"/>
        </w:rPr>
        <w:t>고</w:t>
      </w:r>
      <w:ins w:id="3689" w:author="user" w:date="2021-03-22T13:59:00Z">
        <w:r w:rsidR="00213D3B">
          <w:rPr>
            <w:rFonts w:ascii="Times New Roman" w:hAnsi="Times New Roman" w:hint="eastAsia"/>
            <w:lang w:eastAsia="ko-KR"/>
          </w:rPr>
          <w:t>,</w:t>
        </w:r>
      </w:ins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잔차는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Style w:val="VerbatimChar"/>
          <w:rFonts w:ascii="Times New Roman" w:hAnsi="Times New Roman"/>
          <w:lang w:eastAsia="ko-KR"/>
        </w:rPr>
        <w:t>residuals()</w:t>
      </w:r>
      <w:r w:rsidRPr="00ED4019">
        <w:rPr>
          <w:rFonts w:ascii="Times New Roman" w:hAnsi="Times New Roman"/>
          <w:lang w:eastAsia="ko-KR"/>
        </w:rPr>
        <w:t>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사용하여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산출</w:t>
      </w:r>
      <w:ins w:id="3690" w:author="user" w:date="2021-03-22T13:59:00Z">
        <w:r w:rsidR="00213D3B">
          <w:rPr>
            <w:rFonts w:ascii="Times New Roman" w:hAnsi="Times New Roman" w:hint="eastAsia"/>
            <w:lang w:eastAsia="ko-KR"/>
          </w:rPr>
          <w:t>할</w:t>
        </w:r>
        <w:r w:rsidR="00213D3B">
          <w:rPr>
            <w:rFonts w:ascii="Times New Roman" w:hAnsi="Times New Roman" w:hint="eastAsia"/>
            <w:lang w:eastAsia="ko-KR"/>
          </w:rPr>
          <w:t xml:space="preserve"> </w:t>
        </w:r>
        <w:r w:rsidR="00213D3B">
          <w:rPr>
            <w:rFonts w:ascii="Times New Roman" w:hAnsi="Times New Roman" w:hint="eastAsia"/>
            <w:lang w:eastAsia="ko-KR"/>
          </w:rPr>
          <w:t>수</w:t>
        </w:r>
        <w:r w:rsidR="00213D3B">
          <w:rPr>
            <w:rFonts w:ascii="Times New Roman" w:hAnsi="Times New Roman" w:hint="eastAsia"/>
            <w:lang w:eastAsia="ko-KR"/>
          </w:rPr>
          <w:t xml:space="preserve"> </w:t>
        </w:r>
        <w:r w:rsidR="00213D3B">
          <w:rPr>
            <w:rFonts w:ascii="Times New Roman" w:hAnsi="Times New Roman" w:hint="eastAsia"/>
            <w:lang w:eastAsia="ko-KR"/>
          </w:rPr>
          <w:t>있</w:t>
        </w:r>
      </w:ins>
      <w:del w:id="3691" w:author="user" w:date="2021-03-22T13:59:00Z">
        <w:r w:rsidRPr="00ED4019" w:rsidDel="00213D3B">
          <w:rPr>
            <w:rFonts w:ascii="Times New Roman" w:hAnsi="Times New Roman"/>
            <w:lang w:eastAsia="ko-KR"/>
          </w:rPr>
          <w:delText xml:space="preserve"> </w:delText>
        </w:r>
        <w:r w:rsidRPr="00ED4019" w:rsidDel="00213D3B">
          <w:rPr>
            <w:rFonts w:ascii="Times New Roman" w:hAnsi="Times New Roman"/>
            <w:lang w:eastAsia="ko-KR"/>
          </w:rPr>
          <w:delText>가능하</w:delText>
        </w:r>
      </w:del>
      <w:r w:rsidRPr="00ED4019">
        <w:rPr>
          <w:rFonts w:ascii="Times New Roman" w:hAnsi="Times New Roman"/>
          <w:lang w:eastAsia="ko-KR"/>
        </w:rPr>
        <w:t>다</w:t>
      </w:r>
      <w:r w:rsidRPr="00ED4019">
        <w:rPr>
          <w:rFonts w:ascii="Times New Roman" w:hAnsi="Times New Roman"/>
          <w:lang w:eastAsia="ko-KR"/>
        </w:rPr>
        <w:t>.</w:t>
      </w:r>
    </w:p>
    <w:p w14:paraId="6F2F66F9" w14:textId="1000532C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3692" w:author="제이펍 출판사" w:date="2021-03-14T15:57:00Z">
          <w:pPr>
            <w:pStyle w:val="SourceCode"/>
          </w:pPr>
        </w:pPrChange>
      </w:pPr>
      <w:r w:rsidRPr="00ED4019">
        <w:rPr>
          <w:rStyle w:val="CommentTok"/>
          <w:rFonts w:ascii="Times New Roman" w:hAnsi="Times New Roman"/>
        </w:rPr>
        <w:t xml:space="preserve"># </w:t>
      </w:r>
      <w:r w:rsidRPr="00ED4019">
        <w:rPr>
          <w:rStyle w:val="CommentTok"/>
          <w:rFonts w:ascii="Times New Roman" w:hAnsi="Times New Roman"/>
        </w:rPr>
        <w:t>전체</w:t>
      </w:r>
      <w:r w:rsidRPr="00ED4019">
        <w:rPr>
          <w:rStyle w:val="CommentTok"/>
          <w:rFonts w:ascii="Times New Roman" w:hAnsi="Times New Roman"/>
        </w:rPr>
        <w:t xml:space="preserve"> </w:t>
      </w:r>
      <w:r w:rsidRPr="00ED4019">
        <w:rPr>
          <w:rStyle w:val="CommentTok"/>
          <w:rFonts w:ascii="Times New Roman" w:hAnsi="Times New Roman"/>
        </w:rPr>
        <w:t>학생수계의</w:t>
      </w:r>
      <w:r w:rsidRPr="00ED4019">
        <w:rPr>
          <w:rStyle w:val="CommentTok"/>
          <w:rFonts w:ascii="Times New Roman" w:hAnsi="Times New Roman"/>
        </w:rPr>
        <w:t xml:space="preserve"> </w:t>
      </w:r>
      <w:r w:rsidRPr="00ED4019">
        <w:rPr>
          <w:rStyle w:val="CommentTok"/>
          <w:rFonts w:ascii="Times New Roman" w:hAnsi="Times New Roman"/>
        </w:rPr>
        <w:t>선형</w:t>
      </w:r>
      <w:ins w:id="3693" w:author="user" w:date="2021-03-22T16:55:00Z">
        <w:r w:rsidR="00D05E36">
          <w:rPr>
            <w:rStyle w:val="CommentTok"/>
            <w:rFonts w:ascii="Times New Roman" w:hAnsi="Times New Roman" w:hint="eastAsia"/>
            <w:lang w:eastAsia="ko-KR"/>
          </w:rPr>
          <w:t xml:space="preserve"> </w:t>
        </w:r>
      </w:ins>
      <w:r w:rsidRPr="00ED4019">
        <w:rPr>
          <w:rStyle w:val="CommentTok"/>
          <w:rFonts w:ascii="Times New Roman" w:hAnsi="Times New Roman"/>
        </w:rPr>
        <w:t>회귀</w:t>
      </w:r>
      <w:r w:rsidRPr="00ED4019">
        <w:rPr>
          <w:rStyle w:val="CommentTok"/>
          <w:rFonts w:ascii="Times New Roman" w:hAnsi="Times New Roman"/>
        </w:rPr>
        <w:t xml:space="preserve"> </w:t>
      </w:r>
      <w:r w:rsidRPr="00ED4019">
        <w:rPr>
          <w:rStyle w:val="CommentTok"/>
          <w:rFonts w:ascii="Times New Roman" w:hAnsi="Times New Roman"/>
        </w:rPr>
        <w:t>모델</w:t>
      </w:r>
      <w:r w:rsidRPr="00ED4019">
        <w:rPr>
          <w:rStyle w:val="CommentTok"/>
          <w:rFonts w:ascii="Times New Roman" w:hAnsi="Times New Roman"/>
        </w:rPr>
        <w:t xml:space="preserve"> </w:t>
      </w:r>
      <w:proofErr w:type="gramStart"/>
      <w:r w:rsidRPr="00ED4019">
        <w:rPr>
          <w:rStyle w:val="CommentTok"/>
          <w:rFonts w:ascii="Times New Roman" w:hAnsi="Times New Roman"/>
        </w:rPr>
        <w:t>생성</w:t>
      </w:r>
      <w:r w:rsidRPr="00ED4019">
        <w:rPr>
          <w:rStyle w:val="CommentTok"/>
          <w:rFonts w:ascii="Times New Roman" w:hAnsi="Times New Roman"/>
        </w:rPr>
        <w:t>(</w:t>
      </w:r>
      <w:proofErr w:type="gramEnd"/>
      <w:r w:rsidRPr="00ED4019">
        <w:rPr>
          <w:rStyle w:val="CommentTok"/>
          <w:rFonts w:ascii="Times New Roman" w:hAnsi="Times New Roman"/>
        </w:rPr>
        <w:t>다음</w:t>
      </w:r>
      <w:ins w:id="3694" w:author="user" w:date="2021-03-22T13:59:00Z">
        <w:r w:rsidR="00213D3B">
          <w:rPr>
            <w:rStyle w:val="CommentTok"/>
            <w:rFonts w:ascii="Times New Roman" w:hAnsi="Times New Roman" w:hint="eastAsia"/>
            <w:lang w:eastAsia="ko-KR"/>
          </w:rPr>
          <w:t xml:space="preserve"> </w:t>
        </w:r>
      </w:ins>
      <w:r w:rsidRPr="00ED4019">
        <w:rPr>
          <w:rStyle w:val="CommentTok"/>
          <w:rFonts w:ascii="Times New Roman" w:hAnsi="Times New Roman"/>
        </w:rPr>
        <w:t>장에서</w:t>
      </w:r>
      <w:r w:rsidRPr="00ED4019">
        <w:rPr>
          <w:rStyle w:val="CommentTok"/>
          <w:rFonts w:ascii="Times New Roman" w:hAnsi="Times New Roman"/>
        </w:rPr>
        <w:t xml:space="preserve"> </w:t>
      </w:r>
      <w:r w:rsidRPr="00ED4019">
        <w:rPr>
          <w:rStyle w:val="CommentTok"/>
          <w:rFonts w:ascii="Times New Roman" w:hAnsi="Times New Roman"/>
        </w:rPr>
        <w:t>설명</w:t>
      </w:r>
      <w:r w:rsidRPr="00ED4019">
        <w:rPr>
          <w:rStyle w:val="CommentTok"/>
          <w:rFonts w:ascii="Times New Roman" w:hAnsi="Times New Roman"/>
        </w:rPr>
        <w:t>)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student.ts.lm </w:t>
      </w:r>
      <w:r w:rsidRPr="00ED4019">
        <w:rPr>
          <w:rStyle w:val="OtherTok"/>
          <w:rFonts w:ascii="Times New Roman" w:hAnsi="Times New Roman"/>
        </w:rPr>
        <w:t>&lt;-</w:t>
      </w:r>
      <w:r w:rsidRPr="00ED4019">
        <w:rPr>
          <w:rStyle w:val="NormalTok"/>
          <w:rFonts w:ascii="Times New Roman" w:hAnsi="Times New Roman"/>
        </w:rPr>
        <w:t xml:space="preserve"> forecast</w:t>
      </w:r>
      <w:r w:rsidRPr="00ED4019">
        <w:rPr>
          <w:rStyle w:val="SpecialCharTok"/>
          <w:rFonts w:ascii="Times New Roman" w:hAnsi="Times New Roman"/>
        </w:rPr>
        <w:t>::</w:t>
      </w:r>
      <w:r w:rsidRPr="00ED4019">
        <w:rPr>
          <w:rStyle w:val="FunctionTok"/>
          <w:rFonts w:ascii="Times New Roman" w:hAnsi="Times New Roman"/>
        </w:rPr>
        <w:t>tslm</w:t>
      </w:r>
      <w:r w:rsidRPr="00ED4019">
        <w:rPr>
          <w:rStyle w:val="NormalTok"/>
          <w:rFonts w:ascii="Times New Roman" w:hAnsi="Times New Roman"/>
        </w:rPr>
        <w:t>(students.ts[,</w:t>
      </w:r>
      <w:r w:rsidRPr="00ED4019">
        <w:rPr>
          <w:rStyle w:val="DecValTok"/>
          <w:rFonts w:ascii="Times New Roman" w:hAnsi="Times New Roman"/>
        </w:rPr>
        <w:t>2</w:t>
      </w:r>
      <w:r w:rsidRPr="00ED4019">
        <w:rPr>
          <w:rStyle w:val="NormalTok"/>
          <w:rFonts w:ascii="Times New Roman" w:hAnsi="Times New Roman"/>
        </w:rPr>
        <w:t xml:space="preserve">] </w:t>
      </w:r>
      <w:r w:rsidRPr="00ED4019">
        <w:rPr>
          <w:rStyle w:val="SpecialCharTok"/>
          <w:rFonts w:ascii="Times New Roman" w:hAnsi="Times New Roman"/>
        </w:rPr>
        <w:t>~</w:t>
      </w:r>
      <w:r w:rsidRPr="00ED4019">
        <w:rPr>
          <w:rStyle w:val="NormalTok"/>
          <w:rFonts w:ascii="Times New Roman" w:hAnsi="Times New Roman"/>
        </w:rPr>
        <w:t xml:space="preserve"> trend, </w:t>
      </w:r>
      <w:r w:rsidRPr="00ED4019">
        <w:rPr>
          <w:rStyle w:val="AttributeTok"/>
          <w:rFonts w:ascii="Times New Roman" w:hAnsi="Times New Roman"/>
        </w:rPr>
        <w:t>data =</w:t>
      </w:r>
      <w:r w:rsidRPr="00ED4019">
        <w:rPr>
          <w:rStyle w:val="NormalTok"/>
          <w:rFonts w:ascii="Times New Roman" w:hAnsi="Times New Roman"/>
        </w:rPr>
        <w:t xml:space="preserve"> students.ts)</w:t>
      </w:r>
      <w:r w:rsidRPr="00ED4019">
        <w:rPr>
          <w:rFonts w:ascii="Times New Roman" w:hAnsi="Times New Roman"/>
        </w:rPr>
        <w:br/>
      </w:r>
      <w:del w:id="3695" w:author="user" w:date="2021-03-21T15:46:00Z">
        <w:r w:rsidRPr="00ED4019" w:rsidDel="00127298">
          <w:rPr>
            <w:rStyle w:val="CommentTok"/>
            <w:rFonts w:ascii="Times New Roman" w:hAnsi="Times New Roman"/>
          </w:rPr>
          <w:delText xml:space="preserve">#  </w:delText>
        </w:r>
      </w:del>
      <w:ins w:id="3696" w:author="user" w:date="2021-03-21T15:46:00Z">
        <w:r w:rsidR="00127298">
          <w:rPr>
            <w:rStyle w:val="CommentTok"/>
            <w:rFonts w:ascii="Times New Roman" w:hAnsi="Times New Roman"/>
          </w:rPr>
          <w:t xml:space="preserve"># </w:t>
        </w:r>
      </w:ins>
      <w:r w:rsidRPr="00ED4019">
        <w:rPr>
          <w:rStyle w:val="CommentTok"/>
          <w:rFonts w:ascii="Times New Roman" w:hAnsi="Times New Roman"/>
        </w:rPr>
        <w:t>전체</w:t>
      </w:r>
      <w:r w:rsidRPr="00ED4019">
        <w:rPr>
          <w:rStyle w:val="CommentTok"/>
          <w:rFonts w:ascii="Times New Roman" w:hAnsi="Times New Roman"/>
        </w:rPr>
        <w:t xml:space="preserve"> </w:t>
      </w:r>
      <w:r w:rsidRPr="00ED4019">
        <w:rPr>
          <w:rStyle w:val="CommentTok"/>
          <w:rFonts w:ascii="Times New Roman" w:hAnsi="Times New Roman"/>
        </w:rPr>
        <w:t>학생수</w:t>
      </w:r>
      <w:r w:rsidRPr="00ED4019">
        <w:rPr>
          <w:rStyle w:val="CommentTok"/>
          <w:rFonts w:ascii="Times New Roman" w:hAnsi="Times New Roman"/>
        </w:rPr>
        <w:t xml:space="preserve"> </w:t>
      </w:r>
      <w:r w:rsidRPr="00ED4019">
        <w:rPr>
          <w:rStyle w:val="CommentTok"/>
          <w:rFonts w:ascii="Times New Roman" w:hAnsi="Times New Roman"/>
        </w:rPr>
        <w:t>선형</w:t>
      </w:r>
      <w:ins w:id="3697" w:author="user" w:date="2021-03-22T16:55:00Z">
        <w:r w:rsidR="00D05E36">
          <w:rPr>
            <w:rStyle w:val="CommentTok"/>
            <w:rFonts w:ascii="Times New Roman" w:hAnsi="Times New Roman" w:hint="eastAsia"/>
            <w:lang w:eastAsia="ko-KR"/>
          </w:rPr>
          <w:t xml:space="preserve"> </w:t>
        </w:r>
      </w:ins>
      <w:r w:rsidRPr="00ED4019">
        <w:rPr>
          <w:rStyle w:val="CommentTok"/>
          <w:rFonts w:ascii="Times New Roman" w:hAnsi="Times New Roman"/>
        </w:rPr>
        <w:t>회귀</w:t>
      </w:r>
      <w:r w:rsidRPr="00ED4019">
        <w:rPr>
          <w:rStyle w:val="CommentTok"/>
          <w:rFonts w:ascii="Times New Roman" w:hAnsi="Times New Roman"/>
        </w:rPr>
        <w:t xml:space="preserve"> </w:t>
      </w:r>
      <w:r w:rsidRPr="00ED4019">
        <w:rPr>
          <w:rStyle w:val="CommentTok"/>
          <w:rFonts w:ascii="Times New Roman" w:hAnsi="Times New Roman"/>
        </w:rPr>
        <w:t>모델의</w:t>
      </w:r>
      <w:r w:rsidRPr="00ED4019">
        <w:rPr>
          <w:rStyle w:val="CommentTok"/>
          <w:rFonts w:ascii="Times New Roman" w:hAnsi="Times New Roman"/>
        </w:rPr>
        <w:t xml:space="preserve"> </w:t>
      </w:r>
      <w:r w:rsidRPr="00ED4019">
        <w:rPr>
          <w:rStyle w:val="CommentTok"/>
          <w:rFonts w:ascii="Times New Roman" w:hAnsi="Times New Roman"/>
        </w:rPr>
        <w:t>적합값</w:t>
      </w:r>
      <w:r w:rsidRPr="00ED4019">
        <w:rPr>
          <w:rStyle w:val="CommentTok"/>
          <w:rFonts w:ascii="Times New Roman" w:hAnsi="Times New Roman"/>
        </w:rPr>
        <w:t xml:space="preserve"> </w:t>
      </w:r>
      <w:r w:rsidRPr="00ED4019">
        <w:rPr>
          <w:rStyle w:val="CommentTok"/>
          <w:rFonts w:ascii="Times New Roman" w:hAnsi="Times New Roman"/>
        </w:rPr>
        <w:t>산출</w:t>
      </w:r>
      <w:r w:rsidRPr="00ED4019">
        <w:rPr>
          <w:rFonts w:ascii="Times New Roman" w:hAnsi="Times New Roman"/>
        </w:rPr>
        <w:br/>
      </w:r>
      <w:r w:rsidRPr="00ED4019">
        <w:rPr>
          <w:rStyle w:val="FunctionTok"/>
          <w:rFonts w:ascii="Times New Roman" w:hAnsi="Times New Roman"/>
        </w:rPr>
        <w:t>fitted</w:t>
      </w:r>
      <w:r w:rsidRPr="00ED4019">
        <w:rPr>
          <w:rStyle w:val="NormalTok"/>
          <w:rFonts w:ascii="Times New Roman" w:hAnsi="Times New Roman"/>
        </w:rPr>
        <w:t xml:space="preserve">(student.ts.lm)               </w:t>
      </w:r>
    </w:p>
    <w:p w14:paraId="088E48A2" w14:textId="77777777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3698" w:author="제이펍 출판사" w:date="2021-03-14T15:57:00Z">
          <w:pPr>
            <w:pStyle w:val="SourceCode"/>
          </w:pPr>
        </w:pPrChange>
      </w:pPr>
      <w:r w:rsidRPr="00ED4019">
        <w:rPr>
          <w:rStyle w:val="VerbatimChar"/>
          <w:rFonts w:ascii="Times New Roman" w:hAnsi="Times New Roman"/>
        </w:rPr>
        <w:t>Time Series</w:t>
      </w:r>
      <w:proofErr w:type="gramStart"/>
      <w:r w:rsidRPr="00ED4019">
        <w:rPr>
          <w:rStyle w:val="VerbatimChar"/>
          <w:rFonts w:ascii="Times New Roman" w:hAnsi="Times New Roman"/>
        </w:rPr>
        <w:t>:</w:t>
      </w:r>
      <w:proofErr w:type="gramEnd"/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Start = 1999 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End = 2020 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Frequency = 1 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      1       2       3       4       5       6       7       8       9      10 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8986320 8854157 8721993 8589830 8457666 8325503 8193339 8061176 7929012 7796849 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     11      12      13      14      15      16      17      18      19      20 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7664685 7532522 7400358 7268195 7136031 7003868 6871704 6739541 6607377 6475213 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     21      22 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6343050 6210886 </w:t>
      </w:r>
    </w:p>
    <w:p w14:paraId="5585312A" w14:textId="7783862A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3699" w:author="제이펍 출판사" w:date="2021-03-14T15:57:00Z">
          <w:pPr>
            <w:pStyle w:val="SourceCode"/>
          </w:pPr>
        </w:pPrChange>
      </w:pPr>
      <w:del w:id="3700" w:author="user" w:date="2021-03-21T15:46:00Z">
        <w:r w:rsidRPr="00ED4019" w:rsidDel="00127298">
          <w:rPr>
            <w:rStyle w:val="CommentTok"/>
            <w:rFonts w:ascii="Times New Roman" w:hAnsi="Times New Roman"/>
            <w:lang w:eastAsia="ko-KR"/>
          </w:rPr>
          <w:delText xml:space="preserve">#  </w:delText>
        </w:r>
      </w:del>
      <w:ins w:id="3701" w:author="user" w:date="2021-03-21T15:46:00Z">
        <w:r w:rsidR="00127298">
          <w:rPr>
            <w:rStyle w:val="CommentTok"/>
            <w:rFonts w:ascii="Times New Roman" w:hAnsi="Times New Roman"/>
            <w:lang w:eastAsia="ko-KR"/>
          </w:rPr>
          <w:t xml:space="preserve"># </w:t>
        </w:r>
      </w:ins>
      <w:r w:rsidRPr="00ED4019">
        <w:rPr>
          <w:rStyle w:val="CommentTok"/>
          <w:rFonts w:ascii="Times New Roman" w:hAnsi="Times New Roman"/>
          <w:lang w:eastAsia="ko-KR"/>
        </w:rPr>
        <w:t>전체</w:t>
      </w:r>
      <w:r w:rsidRPr="00ED4019">
        <w:rPr>
          <w:rStyle w:val="CommentTok"/>
          <w:rFonts w:ascii="Times New Roman" w:hAnsi="Times New Roman"/>
          <w:lang w:eastAsia="ko-KR"/>
        </w:rPr>
        <w:t xml:space="preserve"> </w:t>
      </w:r>
      <w:r w:rsidRPr="00ED4019">
        <w:rPr>
          <w:rStyle w:val="CommentTok"/>
          <w:rFonts w:ascii="Times New Roman" w:hAnsi="Times New Roman"/>
          <w:lang w:eastAsia="ko-KR"/>
        </w:rPr>
        <w:t>학생수</w:t>
      </w:r>
      <w:r w:rsidRPr="00ED4019">
        <w:rPr>
          <w:rStyle w:val="CommentTok"/>
          <w:rFonts w:ascii="Times New Roman" w:hAnsi="Times New Roman"/>
          <w:lang w:eastAsia="ko-KR"/>
        </w:rPr>
        <w:t xml:space="preserve"> </w:t>
      </w:r>
      <w:r w:rsidRPr="00ED4019">
        <w:rPr>
          <w:rStyle w:val="CommentTok"/>
          <w:rFonts w:ascii="Times New Roman" w:hAnsi="Times New Roman"/>
          <w:lang w:eastAsia="ko-KR"/>
        </w:rPr>
        <w:t>선형</w:t>
      </w:r>
      <w:ins w:id="3702" w:author="user" w:date="2021-03-22T16:55:00Z">
        <w:r w:rsidR="00D05E36">
          <w:rPr>
            <w:rStyle w:val="CommentTok"/>
            <w:rFonts w:ascii="Times New Roman" w:hAnsi="Times New Roman" w:hint="eastAsia"/>
            <w:lang w:eastAsia="ko-KR"/>
          </w:rPr>
          <w:t xml:space="preserve"> </w:t>
        </w:r>
      </w:ins>
      <w:r w:rsidRPr="00ED4019">
        <w:rPr>
          <w:rStyle w:val="CommentTok"/>
          <w:rFonts w:ascii="Times New Roman" w:hAnsi="Times New Roman"/>
          <w:lang w:eastAsia="ko-KR"/>
        </w:rPr>
        <w:t>회귀</w:t>
      </w:r>
      <w:r w:rsidRPr="00ED4019">
        <w:rPr>
          <w:rStyle w:val="CommentTok"/>
          <w:rFonts w:ascii="Times New Roman" w:hAnsi="Times New Roman"/>
          <w:lang w:eastAsia="ko-KR"/>
        </w:rPr>
        <w:t xml:space="preserve"> </w:t>
      </w:r>
      <w:r w:rsidRPr="00ED4019">
        <w:rPr>
          <w:rStyle w:val="CommentTok"/>
          <w:rFonts w:ascii="Times New Roman" w:hAnsi="Times New Roman"/>
          <w:lang w:eastAsia="ko-KR"/>
        </w:rPr>
        <w:t>모델의</w:t>
      </w:r>
      <w:r w:rsidRPr="00ED4019">
        <w:rPr>
          <w:rStyle w:val="CommentTok"/>
          <w:rFonts w:ascii="Times New Roman" w:hAnsi="Times New Roman"/>
          <w:lang w:eastAsia="ko-KR"/>
        </w:rPr>
        <w:t xml:space="preserve"> </w:t>
      </w:r>
      <w:r w:rsidRPr="00ED4019">
        <w:rPr>
          <w:rStyle w:val="CommentTok"/>
          <w:rFonts w:ascii="Times New Roman" w:hAnsi="Times New Roman"/>
          <w:lang w:eastAsia="ko-KR"/>
        </w:rPr>
        <w:t>잔차</w:t>
      </w:r>
      <w:r w:rsidRPr="00ED4019">
        <w:rPr>
          <w:rStyle w:val="CommentTok"/>
          <w:rFonts w:ascii="Times New Roman" w:hAnsi="Times New Roman"/>
          <w:lang w:eastAsia="ko-KR"/>
        </w:rPr>
        <w:t xml:space="preserve"> </w:t>
      </w:r>
      <w:r w:rsidRPr="00ED4019">
        <w:rPr>
          <w:rStyle w:val="CommentTok"/>
          <w:rFonts w:ascii="Times New Roman" w:hAnsi="Times New Roman"/>
          <w:lang w:eastAsia="ko-KR"/>
        </w:rPr>
        <w:t>산출</w:t>
      </w:r>
      <w:r w:rsidRPr="00ED4019">
        <w:rPr>
          <w:rFonts w:ascii="Times New Roman" w:hAnsi="Times New Roman"/>
        </w:rPr>
        <w:br/>
      </w:r>
      <w:r w:rsidRPr="00ED4019">
        <w:rPr>
          <w:rStyle w:val="FunctionTok"/>
          <w:rFonts w:ascii="Times New Roman" w:hAnsi="Times New Roman"/>
          <w:lang w:eastAsia="ko-KR"/>
        </w:rPr>
        <w:t>residuals</w:t>
      </w:r>
      <w:r w:rsidRPr="00ED4019">
        <w:rPr>
          <w:rStyle w:val="NormalTok"/>
          <w:rFonts w:ascii="Times New Roman" w:hAnsi="Times New Roman"/>
          <w:lang w:eastAsia="ko-KR"/>
        </w:rPr>
        <w:t>(student.ts.lm)</w:t>
      </w:r>
    </w:p>
    <w:p w14:paraId="71BBE894" w14:textId="77777777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3703" w:author="제이펍 출판사" w:date="2021-03-14T15:57:00Z">
          <w:pPr>
            <w:pStyle w:val="SourceCode"/>
          </w:pPr>
        </w:pPrChange>
      </w:pPr>
      <w:r w:rsidRPr="00ED4019">
        <w:rPr>
          <w:rStyle w:val="VerbatimChar"/>
          <w:rFonts w:ascii="Times New Roman" w:hAnsi="Times New Roman"/>
          <w:lang w:eastAsia="ko-KR"/>
        </w:rPr>
        <w:t>Time Series: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  <w:lang w:eastAsia="ko-KR"/>
        </w:rPr>
        <w:t xml:space="preserve">Start = 1999 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  <w:lang w:eastAsia="ko-KR"/>
        </w:rPr>
        <w:lastRenderedPageBreak/>
        <w:t xml:space="preserve">End = 2020 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  <w:lang w:eastAsia="ko-KR"/>
        </w:rPr>
        <w:t xml:space="preserve">Frequency = 1 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  <w:lang w:eastAsia="ko-KR"/>
        </w:rPr>
        <w:t xml:space="preserve">         1          2          3          4          5          6          7 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  <w:lang w:eastAsia="ko-KR"/>
        </w:rPr>
        <w:t xml:space="preserve">-327962.15 -318289.65 -307570.14 -227896.63  -77891.12   46127.39  178081.89 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  <w:lang w:eastAsia="ko-KR"/>
        </w:rPr>
        <w:t xml:space="preserve">         8          9         10         11         12         13         14 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  <w:lang w:eastAsia="ko-KR"/>
        </w:rPr>
        <w:t xml:space="preserve"> 293715.40  380919.91  390933.42  352238.93  275141.44  185907.94  102113.45 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  <w:lang w:eastAsia="ko-KR"/>
        </w:rPr>
        <w:t xml:space="preserve">        15         16         17         18         19         20         21 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  <w:lang w:eastAsia="ko-KR"/>
        </w:rPr>
        <w:t xml:space="preserve">  37872.96  -30713.53  -65293.02 -117993.51 -153096.01 -179847.50 -220851.99 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  <w:lang w:eastAsia="ko-KR"/>
        </w:rPr>
        <w:t xml:space="preserve">        22 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  <w:lang w:eastAsia="ko-KR"/>
        </w:rPr>
        <w:t xml:space="preserve">-215647.48 </w:t>
      </w:r>
    </w:p>
    <w:p w14:paraId="50D66B2D" w14:textId="063AF525" w:rsidR="00FD7B2A" w:rsidRDefault="00213D3B">
      <w:pPr>
        <w:pStyle w:val="1"/>
        <w:numPr>
          <w:ilvl w:val="0"/>
          <w:numId w:val="0"/>
        </w:numPr>
        <w:jc w:val="both"/>
        <w:rPr>
          <w:lang w:eastAsia="ko-KR"/>
        </w:rPr>
        <w:pPrChange w:id="3704" w:author="user" w:date="2021-03-22T13:59:00Z">
          <w:pPr>
            <w:pStyle w:val="1"/>
          </w:pPr>
        </w:pPrChange>
      </w:pPr>
      <w:bookmarkStart w:id="3705" w:name="백색-잡음white-noise"/>
      <w:bookmarkEnd w:id="3657"/>
      <w:ins w:id="3706" w:author="user" w:date="2021-03-22T13:59:00Z">
        <w:r>
          <w:rPr>
            <w:rFonts w:hint="eastAsia"/>
            <w:lang w:eastAsia="ko-KR"/>
          </w:rPr>
          <w:t xml:space="preserve">5.5 </w:t>
        </w:r>
      </w:ins>
      <w:r w:rsidR="00FD7B2A">
        <w:rPr>
          <w:lang w:eastAsia="ko-KR"/>
        </w:rPr>
        <w:t>백색잡음</w:t>
      </w:r>
      <w:del w:id="3707" w:author="user" w:date="2021-03-22T14:00:00Z">
        <w:r w:rsidR="00FD7B2A" w:rsidDel="00213D3B">
          <w:rPr>
            <w:lang w:eastAsia="ko-KR"/>
          </w:rPr>
          <w:delText>(White Noise)</w:delText>
        </w:r>
      </w:del>
    </w:p>
    <w:p w14:paraId="4CDA8F77" w14:textId="77777777" w:rsidR="00FD7B2A" w:rsidRPr="00ED4019" w:rsidRDefault="00FD7B2A">
      <w:pPr>
        <w:pStyle w:val="a0"/>
        <w:jc w:val="both"/>
        <w:rPr>
          <w:rFonts w:ascii="Times New Roman" w:hAnsi="Times New Roman"/>
          <w:lang w:eastAsia="ko-KR"/>
        </w:rPr>
        <w:pPrChange w:id="3708" w:author="제이펍 출판사" w:date="2021-03-14T15:57:00Z">
          <w:pPr>
            <w:pStyle w:val="a0"/>
          </w:pPr>
        </w:pPrChange>
      </w:pPr>
    </w:p>
    <w:p w14:paraId="77BE9434" w14:textId="5C976763" w:rsidR="00FD7B2A" w:rsidRPr="00ED4019" w:rsidRDefault="00FD7B2A">
      <w:pPr>
        <w:jc w:val="both"/>
        <w:rPr>
          <w:rFonts w:ascii="Times New Roman" w:hAnsi="Times New Roman"/>
          <w:lang w:eastAsia="ko-KR"/>
        </w:rPr>
        <w:pPrChange w:id="3709" w:author="제이펍 출판사" w:date="2021-03-14T15:57:00Z">
          <w:pPr/>
        </w:pPrChange>
      </w:pPr>
      <w:r w:rsidRPr="00ED4019">
        <w:rPr>
          <w:rFonts w:ascii="Times New Roman" w:hAnsi="Times New Roman"/>
          <w:lang w:eastAsia="ko-KR"/>
        </w:rPr>
        <w:t>백색잡음</w:t>
      </w:r>
      <w:ins w:id="3710" w:author="user" w:date="2021-03-22T14:00:00Z">
        <w:r w:rsidR="00213D3B">
          <w:rPr>
            <w:rFonts w:ascii="Times New Roman" w:hAnsi="Times New Roman" w:hint="eastAsia"/>
            <w:lang w:eastAsia="ko-KR"/>
          </w:rPr>
          <w:t>(white noise)</w:t>
        </w:r>
      </w:ins>
      <w:r w:rsidRPr="00ED4019">
        <w:rPr>
          <w:rFonts w:ascii="Times New Roman" w:hAnsi="Times New Roman"/>
          <w:lang w:eastAsia="ko-KR"/>
        </w:rPr>
        <w:t>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추세</w:t>
      </w:r>
      <w:r w:rsidRPr="00ED4019">
        <w:rPr>
          <w:rFonts w:ascii="Times New Roman" w:hAnsi="Times New Roman"/>
          <w:lang w:eastAsia="ko-KR"/>
        </w:rPr>
        <w:t xml:space="preserve">, </w:t>
      </w:r>
      <w:r w:rsidRPr="00ED4019">
        <w:rPr>
          <w:rFonts w:ascii="Times New Roman" w:hAnsi="Times New Roman"/>
          <w:lang w:eastAsia="ko-KR"/>
        </w:rPr>
        <w:t>계절성</w:t>
      </w:r>
      <w:r w:rsidRPr="00ED4019">
        <w:rPr>
          <w:rFonts w:ascii="Times New Roman" w:hAnsi="Times New Roman"/>
          <w:lang w:eastAsia="ko-KR"/>
        </w:rPr>
        <w:t xml:space="preserve">, </w:t>
      </w:r>
      <w:r w:rsidRPr="00ED4019">
        <w:rPr>
          <w:rFonts w:ascii="Times New Roman" w:hAnsi="Times New Roman"/>
          <w:lang w:eastAsia="ko-KR"/>
        </w:rPr>
        <w:t>자기상관성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등의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시계열적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특성</w:t>
      </w:r>
      <w:r w:rsidRPr="00ED4019">
        <w:rPr>
          <w:rFonts w:ascii="Times New Roman" w:hAnsi="Times New Roman"/>
          <w:lang w:eastAsia="ko-KR"/>
        </w:rPr>
        <w:t>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모두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제거된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데이터를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말한다</w:t>
      </w:r>
      <w:del w:id="3711" w:author="제이펍 출판사" w:date="2021-03-14T18:22:00Z">
        <w:r w:rsidRPr="00ED4019" w:rsidDel="004F772B">
          <w:rPr>
            <w:rFonts w:ascii="Times New Roman" w:hAnsi="Times New Roman"/>
            <w:lang w:eastAsia="ko-KR"/>
          </w:rPr>
          <w:delText xml:space="preserve">. </w:delText>
        </w:r>
        <w:r w:rsidRPr="00ED4019" w:rsidDel="004F772B">
          <w:rPr>
            <w:rFonts w:ascii="Times New Roman" w:hAnsi="Times New Roman"/>
            <w:lang w:eastAsia="ko-KR"/>
          </w:rPr>
          <w:delText>결국</w:delText>
        </w:r>
        <w:r w:rsidRPr="00ED4019" w:rsidDel="004F772B">
          <w:rPr>
            <w:rFonts w:ascii="Times New Roman" w:hAnsi="Times New Roman"/>
            <w:lang w:eastAsia="ko-KR"/>
          </w:rPr>
          <w:delText xml:space="preserve"> </w:delText>
        </w:r>
      </w:del>
      <w:ins w:id="3712" w:author="제이펍 출판사" w:date="2021-03-14T18:22:00Z">
        <w:r w:rsidR="004F772B">
          <w:rPr>
            <w:rFonts w:ascii="Times New Roman" w:hAnsi="Times New Roman"/>
            <w:lang w:eastAsia="ko-KR"/>
          </w:rPr>
          <w:t xml:space="preserve">. </w:t>
        </w:r>
        <w:r w:rsidR="004F772B">
          <w:rPr>
            <w:rFonts w:ascii="Times New Roman" w:hAnsi="Times New Roman"/>
            <w:lang w:eastAsia="ko-KR"/>
          </w:rPr>
          <w:t>결국</w:t>
        </w:r>
        <w:r w:rsidR="004F772B">
          <w:rPr>
            <w:rFonts w:ascii="Times New Roman" w:hAnsi="Times New Roman"/>
            <w:lang w:eastAsia="ko-KR"/>
          </w:rPr>
          <w:t xml:space="preserve">, </w:t>
        </w:r>
      </w:ins>
      <w:r w:rsidRPr="00ED4019">
        <w:rPr>
          <w:rFonts w:ascii="Times New Roman" w:hAnsi="Times New Roman"/>
          <w:lang w:eastAsia="ko-KR"/>
        </w:rPr>
        <w:t>백색잡음은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더이상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모델링으로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추상화</w:t>
      </w:r>
      <w:del w:id="3713" w:author="user" w:date="2021-03-22T14:01:00Z">
        <w:r w:rsidRPr="00ED4019" w:rsidDel="000F4E31">
          <w:rPr>
            <w:rFonts w:ascii="Times New Roman" w:hAnsi="Times New Roman" w:hint="eastAsia"/>
            <w:lang w:eastAsia="ko-KR"/>
          </w:rPr>
          <w:delText xml:space="preserve"> </w:delText>
        </w:r>
      </w:del>
      <w:r w:rsidRPr="00ED4019">
        <w:rPr>
          <w:rFonts w:ascii="Times New Roman" w:hAnsi="Times New Roman"/>
          <w:lang w:eastAsia="ko-KR"/>
        </w:rPr>
        <w:t>할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없는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시계열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데이터로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그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값을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예측할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없고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랜덤하게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발생되는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값들이다</w:t>
      </w:r>
      <w:r w:rsidRPr="00ED4019">
        <w:rPr>
          <w:rFonts w:ascii="Times New Roman" w:hAnsi="Times New Roman"/>
          <w:lang w:eastAsia="ko-KR"/>
        </w:rPr>
        <w:t xml:space="preserve">. </w:t>
      </w:r>
      <w:r w:rsidRPr="00ED4019">
        <w:rPr>
          <w:rFonts w:ascii="Times New Roman" w:hAnsi="Times New Roman"/>
          <w:lang w:eastAsia="ko-KR"/>
        </w:rPr>
        <w:t>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모델링된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시계열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모델에서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발생된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잔차는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백색잡음이어야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하기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때문에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오류값이라고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여겨지기도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한다</w:t>
      </w:r>
      <w:r w:rsidRPr="00ED4019">
        <w:rPr>
          <w:rFonts w:ascii="Times New Roman" w:hAnsi="Times New Roman"/>
          <w:lang w:eastAsia="ko-KR"/>
        </w:rPr>
        <w:t>.</w:t>
      </w:r>
    </w:p>
    <w:p w14:paraId="65489622" w14:textId="73272255" w:rsidR="00FD7B2A" w:rsidRPr="00ED4019" w:rsidRDefault="00FD7B2A">
      <w:pPr>
        <w:pStyle w:val="a0"/>
        <w:jc w:val="both"/>
        <w:rPr>
          <w:rFonts w:ascii="Times New Roman" w:hAnsi="Times New Roman"/>
          <w:lang w:eastAsia="ko-KR"/>
        </w:rPr>
        <w:pPrChange w:id="3714" w:author="제이펍 출판사" w:date="2021-03-14T15:57:00Z">
          <w:pPr>
            <w:pStyle w:val="a0"/>
          </w:pPr>
        </w:pPrChange>
      </w:pPr>
      <w:r w:rsidRPr="00ED4019">
        <w:rPr>
          <w:rFonts w:ascii="Times New Roman" w:hAnsi="Times New Roman"/>
          <w:lang w:eastAsia="ko-KR"/>
        </w:rPr>
        <w:t>백색잡음은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시간의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흐름에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따라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영향을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받지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않는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독립적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데이터이어야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하며</w:t>
      </w:r>
      <w:ins w:id="3715" w:author="user" w:date="2021-03-22T14:01:00Z">
        <w:r w:rsidR="000F4E31">
          <w:rPr>
            <w:rFonts w:ascii="Times New Roman" w:hAnsi="Times New Roman" w:hint="eastAsia"/>
            <w:lang w:eastAsia="ko-KR"/>
          </w:rPr>
          <w:t>,</w:t>
        </w:r>
      </w:ins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시간의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변화에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관계없이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평균은</w:t>
      </w:r>
      <w:r w:rsidRPr="00ED4019">
        <w:rPr>
          <w:rFonts w:ascii="Times New Roman" w:hAnsi="Times New Roman"/>
          <w:lang w:eastAsia="ko-KR"/>
        </w:rPr>
        <w:t xml:space="preserve"> 0, </w:t>
      </w:r>
      <w:r w:rsidRPr="00ED4019">
        <w:rPr>
          <w:rFonts w:ascii="Times New Roman" w:hAnsi="Times New Roman"/>
          <w:lang w:eastAsia="ko-KR"/>
        </w:rPr>
        <w:t>분산은</w:t>
      </w:r>
      <w:r w:rsidRPr="00ED4019">
        <w:rPr>
          <w:rFonts w:ascii="Times New Roman" w:hAnsi="Times New Roman"/>
          <w:lang w:eastAsia="ko-KR"/>
        </w:rPr>
        <w:t xml:space="preserve"> 1</w:t>
      </w:r>
      <w:r w:rsidRPr="00ED4019">
        <w:rPr>
          <w:rFonts w:ascii="Times New Roman" w:hAnsi="Times New Roman"/>
          <w:lang w:eastAsia="ko-KR"/>
        </w:rPr>
        <w:t>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일정하게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유지된다</w:t>
      </w:r>
      <w:r w:rsidRPr="00ED4019">
        <w:rPr>
          <w:rFonts w:ascii="Times New Roman" w:hAnsi="Times New Roman"/>
          <w:lang w:eastAsia="ko-KR"/>
        </w:rPr>
        <w:t xml:space="preserve">. </w:t>
      </w:r>
      <w:r w:rsidRPr="00ED4019">
        <w:rPr>
          <w:rFonts w:ascii="Times New Roman" w:hAnsi="Times New Roman"/>
          <w:lang w:eastAsia="ko-KR"/>
        </w:rPr>
        <w:t>하지만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사실상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정확히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평균</w:t>
      </w:r>
      <w:r w:rsidRPr="00ED4019">
        <w:rPr>
          <w:rFonts w:ascii="Times New Roman" w:hAnsi="Times New Roman"/>
          <w:lang w:eastAsia="ko-KR"/>
        </w:rPr>
        <w:t xml:space="preserve"> 0, </w:t>
      </w:r>
      <w:r w:rsidRPr="00ED4019">
        <w:rPr>
          <w:rFonts w:ascii="Times New Roman" w:hAnsi="Times New Roman"/>
          <w:lang w:eastAsia="ko-KR"/>
        </w:rPr>
        <w:t>분산</w:t>
      </w:r>
      <w:r w:rsidRPr="00ED4019">
        <w:rPr>
          <w:rFonts w:ascii="Times New Roman" w:hAnsi="Times New Roman"/>
          <w:lang w:eastAsia="ko-KR"/>
        </w:rPr>
        <w:t xml:space="preserve"> 1</w:t>
      </w:r>
      <w:r w:rsidRPr="00ED4019">
        <w:rPr>
          <w:rFonts w:ascii="Times New Roman" w:hAnsi="Times New Roman"/>
          <w:lang w:eastAsia="ko-KR"/>
        </w:rPr>
        <w:t>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유지되는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것은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아니고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대략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평균</w:t>
      </w:r>
      <w:r w:rsidRPr="00ED4019">
        <w:rPr>
          <w:rFonts w:ascii="Times New Roman" w:hAnsi="Times New Roman"/>
          <w:lang w:eastAsia="ko-KR"/>
        </w:rPr>
        <w:t xml:space="preserve"> 0, </w:t>
      </w:r>
      <w:r w:rsidRPr="00ED4019">
        <w:rPr>
          <w:rFonts w:ascii="Times New Roman" w:hAnsi="Times New Roman"/>
          <w:lang w:eastAsia="ko-KR"/>
        </w:rPr>
        <w:t>분산</w:t>
      </w:r>
      <w:r w:rsidRPr="00ED4019">
        <w:rPr>
          <w:rFonts w:ascii="Times New Roman" w:hAnsi="Times New Roman"/>
          <w:lang w:eastAsia="ko-KR"/>
        </w:rPr>
        <w:t xml:space="preserve"> 1</w:t>
      </w:r>
      <w:r w:rsidRPr="00ED4019">
        <w:rPr>
          <w:rFonts w:ascii="Times New Roman" w:hAnsi="Times New Roman"/>
          <w:lang w:eastAsia="ko-KR"/>
        </w:rPr>
        <w:t>에서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큰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변화가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없다는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것으로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받아들이는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것이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좋다</w:t>
      </w:r>
      <w:r w:rsidRPr="00ED4019">
        <w:rPr>
          <w:rFonts w:ascii="Times New Roman" w:hAnsi="Times New Roman"/>
          <w:lang w:eastAsia="ko-KR"/>
        </w:rPr>
        <w:t>.</w:t>
      </w:r>
    </w:p>
    <w:p w14:paraId="2CB4914F" w14:textId="77777777" w:rsidR="00FD7B2A" w:rsidRPr="00ED4019" w:rsidRDefault="00FD7B2A">
      <w:pPr>
        <w:pStyle w:val="Figure"/>
        <w:jc w:val="both"/>
        <w:rPr>
          <w:rFonts w:ascii="Times New Roman" w:hAnsi="Times New Roman"/>
        </w:rPr>
        <w:pPrChange w:id="3716" w:author="제이펍 출판사" w:date="2021-03-14T15:57:00Z">
          <w:pPr>
            <w:pStyle w:val="Figure"/>
          </w:pPr>
        </w:pPrChange>
      </w:pPr>
      <w:r w:rsidRPr="00ED4019">
        <w:rPr>
          <w:rFonts w:ascii="Times New Roman" w:hAnsi="Times New Roman"/>
          <w:noProof/>
          <w:lang w:eastAsia="ko-KR"/>
        </w:rPr>
        <w:drawing>
          <wp:inline distT="0" distB="0" distL="0" distR="0" wp14:anchorId="0904A32E" wp14:editId="11F4DB8E">
            <wp:extent cx="4572000" cy="3657600"/>
            <wp:effectExtent l="0" t="0" r="0" b="0"/>
            <wp:docPr id="83" name="그림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"/>
                    <pic:cNvPicPr>
                      <a:picLocks noChangeAspect="1" noChangeArrowheads="1"/>
                    </pic:cNvPicPr>
                  </pic:nvPicPr>
                  <pic:blipFill>
                    <a:blip r:embed="rId9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6376050" w14:textId="4BC1DAD2" w:rsidR="00FD7B2A" w:rsidRPr="00ED4019" w:rsidRDefault="00FD7B2A" w:rsidP="00B60F81">
      <w:pPr>
        <w:pStyle w:val="a6"/>
        <w:jc w:val="both"/>
        <w:rPr>
          <w:rFonts w:ascii="Times New Roman" w:hAnsi="Times New Roman"/>
        </w:rPr>
      </w:pPr>
      <w:commentRangeStart w:id="3717"/>
      <w:r w:rsidRPr="00ED4019">
        <w:rPr>
          <w:rFonts w:ascii="Times New Roman" w:hAnsi="Times New Roman" w:hint="eastAsia"/>
        </w:rPr>
        <w:t>그림</w:t>
      </w:r>
      <w:r w:rsidRPr="00ED4019">
        <w:rPr>
          <w:rFonts w:ascii="Times New Roman" w:hAnsi="Times New Roman" w:hint="eastAsia"/>
        </w:rPr>
        <w:t xml:space="preserve"> </w:t>
      </w:r>
      <w:r w:rsidRPr="00ED4019">
        <w:rPr>
          <w:rFonts w:ascii="Times New Roman" w:hAnsi="Times New Roman"/>
        </w:rPr>
        <w:fldChar w:fldCharType="begin"/>
      </w:r>
      <w:r w:rsidRPr="00ED4019">
        <w:rPr>
          <w:rFonts w:ascii="Times New Roman" w:hAnsi="Times New Roman"/>
        </w:rPr>
        <w:instrText xml:space="preserve"> </w:instrText>
      </w:r>
      <w:r w:rsidRPr="00ED4019">
        <w:rPr>
          <w:rFonts w:ascii="Times New Roman" w:hAnsi="Times New Roman" w:hint="eastAsia"/>
        </w:rPr>
        <w:instrText>STYLEREF 1 \s</w:instrText>
      </w:r>
      <w:r w:rsidRPr="00ED4019">
        <w:rPr>
          <w:rFonts w:ascii="Times New Roman" w:hAnsi="Times New Roman"/>
        </w:rPr>
        <w:instrText xml:space="preserve"> </w:instrText>
      </w:r>
      <w:r w:rsidRPr="00ED4019">
        <w:rPr>
          <w:rFonts w:ascii="Times New Roman" w:hAnsi="Times New Roman"/>
        </w:rPr>
        <w:fldChar w:fldCharType="separate"/>
      </w:r>
      <w:r w:rsidR="00B60F81">
        <w:rPr>
          <w:rFonts w:ascii="Times New Roman" w:hAnsi="Times New Roman"/>
          <w:noProof/>
        </w:rPr>
        <w:t>0</w:t>
      </w:r>
      <w:r w:rsidRPr="00ED4019">
        <w:rPr>
          <w:rFonts w:ascii="Times New Roman" w:hAnsi="Times New Roman"/>
        </w:rPr>
        <w:fldChar w:fldCharType="end"/>
      </w:r>
      <w:r w:rsidRPr="00ED4019">
        <w:rPr>
          <w:rFonts w:ascii="Times New Roman" w:hAnsi="Times New Roman"/>
        </w:rPr>
        <w:noBreakHyphen/>
      </w:r>
      <w:r w:rsidRPr="00ED4019">
        <w:rPr>
          <w:rFonts w:ascii="Times New Roman" w:hAnsi="Times New Roman"/>
        </w:rPr>
        <w:fldChar w:fldCharType="begin"/>
      </w:r>
      <w:r w:rsidRPr="00ED4019">
        <w:rPr>
          <w:rFonts w:ascii="Times New Roman" w:hAnsi="Times New Roman"/>
        </w:rPr>
        <w:instrText xml:space="preserve"> </w:instrText>
      </w:r>
      <w:r w:rsidRPr="00ED4019">
        <w:rPr>
          <w:rFonts w:ascii="Times New Roman" w:hAnsi="Times New Roman" w:hint="eastAsia"/>
        </w:rPr>
        <w:instrText xml:space="preserve">SEQ </w:instrText>
      </w:r>
      <w:r w:rsidRPr="00ED4019">
        <w:rPr>
          <w:rFonts w:ascii="Times New Roman" w:hAnsi="Times New Roman" w:hint="eastAsia"/>
        </w:rPr>
        <w:instrText>그림</w:instrText>
      </w:r>
      <w:r w:rsidRPr="00ED4019">
        <w:rPr>
          <w:rFonts w:ascii="Times New Roman" w:hAnsi="Times New Roman" w:hint="eastAsia"/>
        </w:rPr>
        <w:instrText xml:space="preserve"> \* ARABIC \s 1</w:instrText>
      </w:r>
      <w:r w:rsidRPr="00ED4019">
        <w:rPr>
          <w:rFonts w:ascii="Times New Roman" w:hAnsi="Times New Roman"/>
        </w:rPr>
        <w:instrText xml:space="preserve"> </w:instrText>
      </w:r>
      <w:r w:rsidRPr="00ED4019">
        <w:rPr>
          <w:rFonts w:ascii="Times New Roman" w:hAnsi="Times New Roman"/>
        </w:rPr>
        <w:fldChar w:fldCharType="separate"/>
      </w:r>
      <w:r w:rsidR="00B60F81">
        <w:rPr>
          <w:rFonts w:ascii="Times New Roman" w:hAnsi="Times New Roman"/>
          <w:noProof/>
        </w:rPr>
        <w:t>1</w:t>
      </w:r>
      <w:r w:rsidRPr="00ED4019">
        <w:rPr>
          <w:rFonts w:ascii="Times New Roman" w:hAnsi="Times New Roman"/>
        </w:rPr>
        <w:fldChar w:fldCharType="end"/>
      </w:r>
      <w:r w:rsidRPr="00ED4019">
        <w:rPr>
          <w:rFonts w:ascii="Times New Roman" w:hAnsi="Times New Roman"/>
        </w:rPr>
        <w:t>5</w:t>
      </w:r>
      <w:commentRangeEnd w:id="3717"/>
      <w:r w:rsidR="0035786E">
        <w:rPr>
          <w:rStyle w:val="af3"/>
          <w:i w:val="0"/>
        </w:rPr>
        <w:commentReference w:id="3717"/>
      </w:r>
    </w:p>
    <w:p w14:paraId="3576A405" w14:textId="77777777" w:rsidR="00FD7B2A" w:rsidRPr="00ED4019" w:rsidRDefault="00FD7B2A">
      <w:pPr>
        <w:pStyle w:val="Figure"/>
        <w:jc w:val="both"/>
        <w:rPr>
          <w:rFonts w:ascii="Times New Roman" w:hAnsi="Times New Roman"/>
        </w:rPr>
        <w:pPrChange w:id="3718" w:author="제이펍 출판사" w:date="2021-03-14T15:57:00Z">
          <w:pPr>
            <w:pStyle w:val="Figure"/>
          </w:pPr>
        </w:pPrChange>
      </w:pPr>
      <w:r w:rsidRPr="00ED4019">
        <w:rPr>
          <w:rFonts w:ascii="Times New Roman" w:hAnsi="Times New Roman"/>
          <w:noProof/>
          <w:lang w:eastAsia="ko-KR"/>
        </w:rPr>
        <w:lastRenderedPageBreak/>
        <w:drawing>
          <wp:inline distT="0" distB="0" distL="0" distR="0" wp14:anchorId="799780C4" wp14:editId="4433E985">
            <wp:extent cx="4572000" cy="3657600"/>
            <wp:effectExtent l="0" t="0" r="0" b="0"/>
            <wp:docPr id="84" name="그림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"/>
                    <pic:cNvPicPr>
                      <a:picLocks noChangeAspect="1" noChangeArrowheads="1"/>
                    </pic:cNvPicPr>
                  </pic:nvPicPr>
                  <pic:blipFill>
                    <a:blip r:embed="rId9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37F2E2F" w14:textId="77777777" w:rsidR="00FD7B2A" w:rsidRPr="00ED4019" w:rsidRDefault="00FD7B2A">
      <w:pPr>
        <w:pStyle w:val="a6"/>
        <w:jc w:val="both"/>
        <w:rPr>
          <w:rFonts w:ascii="Times New Roman" w:hAnsi="Times New Roman"/>
          <w:lang w:eastAsia="ko-KR"/>
        </w:rPr>
        <w:pPrChange w:id="3719" w:author="제이펍 출판사" w:date="2021-03-14T15:57:00Z">
          <w:pPr>
            <w:pStyle w:val="a6"/>
            <w:jc w:val="center"/>
          </w:pPr>
        </w:pPrChange>
      </w:pPr>
      <w:commentRangeStart w:id="3720"/>
      <w:r w:rsidRPr="00ED4019">
        <w:rPr>
          <w:rFonts w:ascii="Times New Roman" w:hAnsi="Times New Roman" w:hint="eastAsia"/>
          <w:lang w:eastAsia="ko-KR"/>
        </w:rPr>
        <w:t>그림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5-16</w:t>
      </w:r>
      <w:commentRangeEnd w:id="3720"/>
      <w:r w:rsidR="0035786E">
        <w:rPr>
          <w:rStyle w:val="af3"/>
          <w:i w:val="0"/>
        </w:rPr>
        <w:commentReference w:id="3720"/>
      </w:r>
    </w:p>
    <w:p w14:paraId="611B76CC" w14:textId="607E48C9" w:rsidR="00FD7B2A" w:rsidRPr="00ED4019" w:rsidRDefault="00FD7B2A">
      <w:pPr>
        <w:pStyle w:val="a0"/>
        <w:jc w:val="both"/>
        <w:rPr>
          <w:rFonts w:ascii="Times New Roman" w:hAnsi="Times New Roman"/>
          <w:lang w:eastAsia="ko-KR"/>
        </w:rPr>
        <w:pPrChange w:id="3721" w:author="제이펍 출판사" w:date="2021-03-14T15:57:00Z">
          <w:pPr>
            <w:pStyle w:val="a0"/>
          </w:pPr>
        </w:pPrChange>
      </w:pPr>
      <w:r w:rsidRPr="00ED4019">
        <w:rPr>
          <w:rFonts w:ascii="Times New Roman" w:hAnsi="Times New Roman"/>
          <w:lang w:eastAsia="ko-KR"/>
        </w:rPr>
        <w:t>위의</w:t>
      </w:r>
      <w:r w:rsidRPr="00ED4019">
        <w:rPr>
          <w:rFonts w:ascii="Times New Roman" w:hAnsi="Times New Roman"/>
          <w:lang w:eastAsia="ko-KR"/>
        </w:rPr>
        <w:t xml:space="preserve"> ACF plot</w:t>
      </w:r>
      <w:r w:rsidRPr="00ED4019">
        <w:rPr>
          <w:rFonts w:ascii="Times New Roman" w:hAnsi="Times New Roman"/>
          <w:lang w:eastAsia="ko-KR"/>
        </w:rPr>
        <w:t>에서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보면</w:t>
      </w:r>
      <w:r w:rsidRPr="00ED4019">
        <w:rPr>
          <w:rFonts w:ascii="Times New Roman" w:hAnsi="Times New Roman"/>
          <w:lang w:eastAsia="ko-KR"/>
        </w:rPr>
        <w:t xml:space="preserve"> </w:t>
      </w:r>
      <w:del w:id="3722" w:author="user" w:date="2021-03-22T14:01:00Z">
        <w:r w:rsidRPr="00ED4019" w:rsidDel="000F4E31">
          <w:rPr>
            <w:rFonts w:ascii="Times New Roman" w:hAnsi="Times New Roman"/>
            <w:lang w:eastAsia="ko-KR"/>
          </w:rPr>
          <w:delText>백색</w:delText>
        </w:r>
        <w:r w:rsidRPr="00ED4019" w:rsidDel="000F4E31">
          <w:rPr>
            <w:rFonts w:ascii="Times New Roman" w:hAnsi="Times New Roman"/>
            <w:lang w:eastAsia="ko-KR"/>
          </w:rPr>
          <w:delText xml:space="preserve"> </w:delText>
        </w:r>
        <w:r w:rsidRPr="00ED4019" w:rsidDel="000F4E31">
          <w:rPr>
            <w:rFonts w:ascii="Times New Roman" w:hAnsi="Times New Roman"/>
            <w:lang w:eastAsia="ko-KR"/>
          </w:rPr>
          <w:delText>잡음</w:delText>
        </w:r>
      </w:del>
      <w:ins w:id="3723" w:author="user" w:date="2021-03-22T14:01:00Z">
        <w:r w:rsidR="000F4E31">
          <w:rPr>
            <w:rFonts w:ascii="Times New Roman" w:hAnsi="Times New Roman"/>
            <w:lang w:eastAsia="ko-KR"/>
          </w:rPr>
          <w:t>백색잡음</w:t>
        </w:r>
      </w:ins>
      <w:r w:rsidRPr="00ED4019">
        <w:rPr>
          <w:rFonts w:ascii="Times New Roman" w:hAnsi="Times New Roman"/>
          <w:lang w:eastAsia="ko-KR"/>
        </w:rPr>
        <w:t>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모든</w:t>
      </w:r>
      <w:r w:rsidRPr="00ED4019">
        <w:rPr>
          <w:rFonts w:ascii="Times New Roman" w:hAnsi="Times New Roman"/>
          <w:lang w:eastAsia="ko-KR"/>
        </w:rPr>
        <w:t xml:space="preserve"> lag</w:t>
      </w:r>
      <w:r w:rsidRPr="00ED4019">
        <w:rPr>
          <w:rFonts w:ascii="Times New Roman" w:hAnsi="Times New Roman"/>
          <w:lang w:eastAsia="ko-KR"/>
        </w:rPr>
        <w:t>의</w:t>
      </w:r>
      <w:r w:rsidRPr="00ED4019">
        <w:rPr>
          <w:rFonts w:ascii="Times New Roman" w:hAnsi="Times New Roman"/>
          <w:lang w:eastAsia="ko-KR"/>
        </w:rPr>
        <w:t xml:space="preserve"> ACF </w:t>
      </w:r>
      <w:r w:rsidRPr="00ED4019">
        <w:rPr>
          <w:rFonts w:ascii="Times New Roman" w:hAnsi="Times New Roman"/>
          <w:lang w:eastAsia="ko-KR"/>
        </w:rPr>
        <w:t>값이</w:t>
      </w:r>
      <w:r w:rsidRPr="00ED4019">
        <w:rPr>
          <w:rFonts w:ascii="Times New Roman" w:hAnsi="Times New Roman"/>
          <w:lang w:eastAsia="ko-KR"/>
        </w:rPr>
        <w:t xml:space="preserve"> </w:t>
      </w:r>
      <w:del w:id="3724" w:author="user" w:date="2021-03-22T13:28:00Z">
        <w:r w:rsidRPr="00ED4019" w:rsidDel="00F63088">
          <w:rPr>
            <w:rFonts w:ascii="Times New Roman" w:hAnsi="Times New Roman"/>
            <w:lang w:eastAsia="ko-KR"/>
          </w:rPr>
          <w:delText>자기상관계수</w:delText>
        </w:r>
      </w:del>
      <w:ins w:id="3725" w:author="user" w:date="2021-03-22T13:28:00Z">
        <w:r w:rsidR="00F63088">
          <w:rPr>
            <w:rFonts w:ascii="Times New Roman" w:hAnsi="Times New Roman"/>
            <w:lang w:eastAsia="ko-KR"/>
          </w:rPr>
          <w:t>자기상관</w:t>
        </w:r>
        <w:r w:rsidR="00F63088">
          <w:rPr>
            <w:rFonts w:ascii="Times New Roman" w:hAnsi="Times New Roman"/>
            <w:lang w:eastAsia="ko-KR"/>
          </w:rPr>
          <w:t xml:space="preserve"> </w:t>
        </w:r>
        <w:r w:rsidR="00F63088">
          <w:rPr>
            <w:rFonts w:ascii="Times New Roman" w:hAnsi="Times New Roman"/>
            <w:lang w:eastAsia="ko-KR"/>
          </w:rPr>
          <w:t>계수</w:t>
        </w:r>
      </w:ins>
      <w:r w:rsidRPr="00ED4019">
        <w:rPr>
          <w:rFonts w:ascii="Times New Roman" w:hAnsi="Times New Roman"/>
          <w:lang w:eastAsia="ko-KR"/>
        </w:rPr>
        <w:t>의</w:t>
      </w:r>
      <w:r w:rsidRPr="00ED4019">
        <w:rPr>
          <w:rFonts w:ascii="Times New Roman" w:hAnsi="Times New Roman"/>
          <w:lang w:eastAsia="ko-KR"/>
        </w:rPr>
        <w:t xml:space="preserve"> 95% </w:t>
      </w:r>
      <w:r w:rsidRPr="00ED4019">
        <w:rPr>
          <w:rFonts w:ascii="Times New Roman" w:hAnsi="Times New Roman"/>
          <w:lang w:eastAsia="ko-KR"/>
        </w:rPr>
        <w:t>신뢰구간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아래에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있기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때문에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자기</w:t>
      </w:r>
      <w:del w:id="3726" w:author="user" w:date="2021-03-22T14:02:00Z">
        <w:r w:rsidRPr="00ED4019" w:rsidDel="0035786E">
          <w:rPr>
            <w:rFonts w:ascii="Times New Roman" w:hAnsi="Times New Roman"/>
            <w:lang w:eastAsia="ko-KR"/>
          </w:rPr>
          <w:delText xml:space="preserve"> </w:delText>
        </w:r>
      </w:del>
      <w:r w:rsidRPr="00ED4019">
        <w:rPr>
          <w:rFonts w:ascii="Times New Roman" w:hAnsi="Times New Roman"/>
          <w:lang w:eastAsia="ko-KR"/>
        </w:rPr>
        <w:t>상관이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없다고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판단할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있다</w:t>
      </w:r>
      <w:r w:rsidRPr="00ED4019">
        <w:rPr>
          <w:rFonts w:ascii="Times New Roman" w:hAnsi="Times New Roman"/>
          <w:lang w:eastAsia="ko-KR"/>
        </w:rPr>
        <w:t>.</w:t>
      </w:r>
    </w:p>
    <w:p w14:paraId="75A95303" w14:textId="570A6468" w:rsidR="00FD7B2A" w:rsidRPr="00ED4019" w:rsidRDefault="00FD7B2A">
      <w:pPr>
        <w:pStyle w:val="a0"/>
        <w:jc w:val="both"/>
        <w:rPr>
          <w:rFonts w:ascii="Times New Roman" w:hAnsi="Times New Roman"/>
          <w:lang w:eastAsia="ko-KR"/>
        </w:rPr>
        <w:pPrChange w:id="3727" w:author="제이펍 출판사" w:date="2021-03-14T15:57:00Z">
          <w:pPr>
            <w:pStyle w:val="a0"/>
          </w:pPr>
        </w:pPrChange>
      </w:pPr>
      <w:r w:rsidRPr="00ED4019">
        <w:rPr>
          <w:rFonts w:ascii="Times New Roman" w:hAnsi="Times New Roman"/>
          <w:lang w:eastAsia="ko-KR"/>
        </w:rPr>
        <w:t>하지만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주어진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데이터가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백색잡음인지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아닌지를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결정할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때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눈으로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보고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판단한다면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판단하는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사람의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주관적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의견에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따라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백색잡음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여부를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다르게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판단할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있다</w:t>
      </w:r>
      <w:r w:rsidRPr="00ED4019">
        <w:rPr>
          <w:rFonts w:ascii="Times New Roman" w:hAnsi="Times New Roman"/>
          <w:lang w:eastAsia="ko-KR"/>
        </w:rPr>
        <w:t xml:space="preserve">. </w:t>
      </w:r>
      <w:r w:rsidRPr="00ED4019">
        <w:rPr>
          <w:rFonts w:ascii="Times New Roman" w:hAnsi="Times New Roman"/>
          <w:lang w:eastAsia="ko-KR"/>
        </w:rPr>
        <w:t>따라서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주어진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데이터가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백색잡음인지를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수치적으로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판단할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있는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방법이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필요한데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방법으로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사용하는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것이</w:t>
      </w:r>
      <w:r w:rsidRPr="00ED4019">
        <w:rPr>
          <w:rFonts w:ascii="Times New Roman" w:hAnsi="Times New Roman"/>
          <w:lang w:eastAsia="ko-KR"/>
        </w:rPr>
        <w:t xml:space="preserve"> </w:t>
      </w:r>
      <w:commentRangeStart w:id="3728"/>
      <w:r w:rsidRPr="00ED4019">
        <w:rPr>
          <w:rFonts w:ascii="Times New Roman" w:hAnsi="Times New Roman"/>
          <w:lang w:eastAsia="ko-KR"/>
        </w:rPr>
        <w:t>Ljung-Box test</w:t>
      </w:r>
      <w:commentRangeEnd w:id="3728"/>
      <w:r w:rsidR="0035786E">
        <w:rPr>
          <w:rStyle w:val="af3"/>
        </w:rPr>
        <w:commentReference w:id="3728"/>
      </w:r>
      <w:del w:id="3729" w:author="user" w:date="2021-03-22T14:03:00Z">
        <w:r w:rsidRPr="00ED4019" w:rsidDel="0035786E">
          <w:rPr>
            <w:rFonts w:ascii="Times New Roman" w:hAnsi="Times New Roman"/>
            <w:lang w:eastAsia="ko-KR"/>
          </w:rPr>
          <w:delText>이</w:delText>
        </w:r>
      </w:del>
      <w:r w:rsidRPr="00ED4019">
        <w:rPr>
          <w:rFonts w:ascii="Times New Roman" w:hAnsi="Times New Roman"/>
          <w:lang w:eastAsia="ko-KR"/>
        </w:rPr>
        <w:t>다</w:t>
      </w:r>
      <w:r w:rsidRPr="00ED4019">
        <w:rPr>
          <w:rFonts w:ascii="Times New Roman" w:hAnsi="Times New Roman"/>
          <w:lang w:eastAsia="ko-KR"/>
        </w:rPr>
        <w:t xml:space="preserve">. Ljung-Box </w:t>
      </w:r>
      <w:commentRangeStart w:id="3730"/>
      <w:r w:rsidRPr="00ED4019">
        <w:rPr>
          <w:rFonts w:ascii="Times New Roman" w:hAnsi="Times New Roman"/>
          <w:lang w:eastAsia="ko-KR"/>
        </w:rPr>
        <w:t>test</w:t>
      </w:r>
      <w:commentRangeEnd w:id="3730"/>
      <w:r w:rsidR="008150B8">
        <w:rPr>
          <w:rStyle w:val="af3"/>
        </w:rPr>
        <w:commentReference w:id="3730"/>
      </w:r>
      <w:r w:rsidRPr="00ED4019">
        <w:rPr>
          <w:rFonts w:ascii="Times New Roman" w:hAnsi="Times New Roman"/>
          <w:lang w:eastAsia="ko-KR"/>
        </w:rPr>
        <w:t>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자기상관</w:t>
      </w:r>
      <w:ins w:id="3731" w:author="user" w:date="2021-03-22T14:07:00Z">
        <w:r w:rsidR="00401B30">
          <w:rPr>
            <w:rFonts w:ascii="Times New Roman" w:hAnsi="Times New Roman" w:hint="eastAsia"/>
            <w:lang w:eastAsia="ko-KR"/>
          </w:rPr>
          <w:t xml:space="preserve"> </w:t>
        </w:r>
      </w:ins>
      <w:r w:rsidRPr="00ED4019">
        <w:rPr>
          <w:rFonts w:ascii="Times New Roman" w:hAnsi="Times New Roman"/>
          <w:lang w:eastAsia="ko-KR"/>
        </w:rPr>
        <w:t>값이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백색잡음과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다른지를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검사하는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방법이다</w:t>
      </w:r>
      <w:r w:rsidRPr="00ED4019">
        <w:rPr>
          <w:rFonts w:ascii="Times New Roman" w:hAnsi="Times New Roman"/>
          <w:lang w:eastAsia="ko-KR"/>
        </w:rPr>
        <w:t>.</w:t>
      </w:r>
      <w:del w:id="3732" w:author="user" w:date="2021-03-22T14:09:00Z">
        <w:r w:rsidRPr="00ED4019" w:rsidDel="00401B30">
          <w:rPr>
            <w:rFonts w:ascii="Times New Roman" w:hAnsi="Times New Roman"/>
            <w:lang w:eastAsia="ko-KR"/>
          </w:rPr>
          <w:delText xml:space="preserve"> </w:delText>
        </w:r>
      </w:del>
      <w:r w:rsidRPr="00ED4019">
        <w:rPr>
          <w:rStyle w:val="a7"/>
          <w:rFonts w:ascii="Times New Roman" w:hAnsi="Times New Roman"/>
        </w:rPr>
        <w:footnoteReference w:id="26"/>
      </w:r>
    </w:p>
    <w:p w14:paraId="7BE2914C" w14:textId="77BD5DA2" w:rsidR="00FD7B2A" w:rsidRPr="00ED4019" w:rsidRDefault="00FD7B2A">
      <w:pPr>
        <w:pStyle w:val="a0"/>
        <w:jc w:val="both"/>
        <w:rPr>
          <w:rFonts w:ascii="Times New Roman" w:hAnsi="Times New Roman"/>
          <w:lang w:eastAsia="ko-KR"/>
        </w:rPr>
        <w:pPrChange w:id="3735" w:author="제이펍 출판사" w:date="2021-03-14T15:57:00Z">
          <w:pPr>
            <w:pStyle w:val="a0"/>
          </w:pPr>
        </w:pPrChange>
      </w:pPr>
      <w:r w:rsidRPr="00ED4019">
        <w:rPr>
          <w:rFonts w:ascii="Times New Roman" w:hAnsi="Times New Roman"/>
          <w:lang w:eastAsia="ko-KR"/>
        </w:rPr>
        <w:t>일반적으로</w:t>
      </w:r>
      <w:r w:rsidRPr="00ED4019">
        <w:rPr>
          <w:rFonts w:ascii="Times New Roman" w:hAnsi="Times New Roman"/>
          <w:lang w:eastAsia="ko-KR"/>
        </w:rPr>
        <w:t xml:space="preserve"> Ljung-Box test</w:t>
      </w:r>
      <w:r w:rsidRPr="00ED4019">
        <w:rPr>
          <w:rFonts w:ascii="Times New Roman" w:hAnsi="Times New Roman"/>
          <w:lang w:eastAsia="ko-KR"/>
        </w:rPr>
        <w:t>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결과로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산출되는</w:t>
      </w:r>
      <w:r w:rsidRPr="00ED4019">
        <w:rPr>
          <w:rFonts w:ascii="Times New Roman" w:hAnsi="Times New Roman"/>
          <w:lang w:eastAsia="ko-KR"/>
        </w:rPr>
        <w:t xml:space="preserve"> Q*</w:t>
      </w:r>
      <w:r w:rsidRPr="00ED4019">
        <w:rPr>
          <w:rFonts w:ascii="Times New Roman" w:hAnsi="Times New Roman"/>
          <w:lang w:eastAsia="ko-KR"/>
        </w:rPr>
        <w:t>값이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유의미한지를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검사하는데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이를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위해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제공하는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값이</w:t>
      </w:r>
      <w:r w:rsidRPr="00ED4019">
        <w:rPr>
          <w:rFonts w:ascii="Times New Roman" w:hAnsi="Times New Roman"/>
          <w:lang w:eastAsia="ko-KR"/>
        </w:rPr>
        <w:t xml:space="preserve"> p-value</w:t>
      </w:r>
      <w:del w:id="3736" w:author="user" w:date="2021-03-22T14:08:00Z">
        <w:r w:rsidRPr="00ED4019" w:rsidDel="00401B30">
          <w:rPr>
            <w:rFonts w:ascii="Times New Roman" w:hAnsi="Times New Roman"/>
            <w:lang w:eastAsia="ko-KR"/>
          </w:rPr>
          <w:delText>이</w:delText>
        </w:r>
      </w:del>
      <w:r w:rsidRPr="00ED4019">
        <w:rPr>
          <w:rFonts w:ascii="Times New Roman" w:hAnsi="Times New Roman"/>
          <w:lang w:eastAsia="ko-KR"/>
        </w:rPr>
        <w:t>다</w:t>
      </w:r>
      <w:r w:rsidRPr="00ED4019">
        <w:rPr>
          <w:rFonts w:ascii="Times New Roman" w:hAnsi="Times New Roman"/>
          <w:lang w:eastAsia="ko-KR"/>
        </w:rPr>
        <w:t>. p-value</w:t>
      </w:r>
      <w:r w:rsidRPr="00ED4019">
        <w:rPr>
          <w:rFonts w:ascii="Times New Roman" w:hAnsi="Times New Roman"/>
          <w:lang w:eastAsia="ko-KR"/>
        </w:rPr>
        <w:t>가</w:t>
      </w:r>
      <w:r w:rsidRPr="00ED4019">
        <w:rPr>
          <w:rFonts w:ascii="Times New Roman" w:hAnsi="Times New Roman"/>
          <w:lang w:eastAsia="ko-KR"/>
        </w:rPr>
        <w:t xml:space="preserve"> 0.05</w:t>
      </w:r>
      <w:r w:rsidRPr="00ED4019">
        <w:rPr>
          <w:rFonts w:ascii="Times New Roman" w:hAnsi="Times New Roman"/>
          <w:lang w:eastAsia="ko-KR"/>
        </w:rPr>
        <w:t>보다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작다면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우연히</w:t>
      </w:r>
      <w:r w:rsidRPr="00ED4019">
        <w:rPr>
          <w:rFonts w:ascii="Times New Roman" w:hAnsi="Times New Roman"/>
          <w:lang w:eastAsia="ko-KR"/>
        </w:rPr>
        <w:t xml:space="preserve"> Q*</w:t>
      </w:r>
      <w:r w:rsidRPr="00ED4019">
        <w:rPr>
          <w:rFonts w:ascii="Times New Roman" w:hAnsi="Times New Roman"/>
          <w:lang w:eastAsia="ko-KR"/>
        </w:rPr>
        <w:t>값이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나올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확률이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미미하기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때문에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Q*</w:t>
      </w:r>
      <w:r w:rsidRPr="00ED4019">
        <w:rPr>
          <w:rFonts w:ascii="Times New Roman" w:hAnsi="Times New Roman" w:hint="eastAsia"/>
          <w:lang w:eastAsia="ko-KR"/>
        </w:rPr>
        <w:t>값이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통계적으로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유의미하지만</w:t>
      </w:r>
      <w:ins w:id="3737" w:author="user" w:date="2021-03-22T14:08:00Z">
        <w:r w:rsidR="00401B30">
          <w:rPr>
            <w:rFonts w:ascii="Times New Roman" w:hAnsi="Times New Roman" w:hint="eastAsia"/>
            <w:lang w:eastAsia="ko-KR"/>
          </w:rPr>
          <w:t>,</w:t>
        </w:r>
      </w:ins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0</w:t>
      </w:r>
      <w:r w:rsidRPr="00ED4019">
        <w:rPr>
          <w:rFonts w:ascii="Times New Roman" w:hAnsi="Times New Roman"/>
          <w:lang w:eastAsia="ko-KR"/>
        </w:rPr>
        <w:t>.05</w:t>
      </w:r>
      <w:r w:rsidRPr="00ED4019">
        <w:rPr>
          <w:rFonts w:ascii="Times New Roman" w:hAnsi="Times New Roman"/>
          <w:lang w:eastAsia="ko-KR"/>
        </w:rPr>
        <w:t>보다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크면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우연히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발생될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확률이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있기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때문에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통계적으로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유의미하지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않다고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본다</w:t>
      </w:r>
      <w:r w:rsidRPr="00ED4019">
        <w:rPr>
          <w:rFonts w:ascii="Times New Roman" w:hAnsi="Times New Roman"/>
          <w:lang w:eastAsia="ko-KR"/>
        </w:rPr>
        <w:t xml:space="preserve">. </w:t>
      </w:r>
      <w:r w:rsidRPr="00ED4019">
        <w:rPr>
          <w:rFonts w:ascii="Times New Roman" w:hAnsi="Times New Roman"/>
          <w:lang w:eastAsia="ko-KR"/>
        </w:rPr>
        <w:t>따라서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유의미하지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않다면</w:t>
      </w:r>
      <w:r w:rsidRPr="00ED4019">
        <w:rPr>
          <w:rFonts w:ascii="Times New Roman" w:hAnsi="Times New Roman"/>
          <w:lang w:eastAsia="ko-KR"/>
        </w:rPr>
        <w:t>(0.05</w:t>
      </w:r>
      <w:r w:rsidRPr="00ED4019">
        <w:rPr>
          <w:rFonts w:ascii="Times New Roman" w:hAnsi="Times New Roman"/>
          <w:lang w:eastAsia="ko-KR"/>
        </w:rPr>
        <w:t>보다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크다면</w:t>
      </w:r>
      <w:r w:rsidRPr="00ED4019">
        <w:rPr>
          <w:rFonts w:ascii="Times New Roman" w:hAnsi="Times New Roman"/>
          <w:lang w:eastAsia="ko-KR"/>
        </w:rPr>
        <w:t xml:space="preserve">) </w:t>
      </w:r>
      <w:r w:rsidRPr="00ED4019">
        <w:rPr>
          <w:rFonts w:ascii="Times New Roman" w:hAnsi="Times New Roman"/>
          <w:lang w:eastAsia="ko-KR"/>
        </w:rPr>
        <w:t>해당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시계열의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잔차</w:t>
      </w:r>
      <w:r w:rsidRPr="00ED4019">
        <w:rPr>
          <w:rFonts w:ascii="Times New Roman" w:hAnsi="Times New Roman" w:hint="eastAsia"/>
          <w:lang w:eastAsia="ko-KR"/>
        </w:rPr>
        <w:t>의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자기상관성은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백색잡음과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다르지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않다</w:t>
      </w:r>
      <w:r w:rsidRPr="00ED4019">
        <w:rPr>
          <w:rFonts w:ascii="Times New Roman" w:hAnsi="Times New Roman"/>
          <w:lang w:eastAsia="ko-KR"/>
        </w:rPr>
        <w:t>(</w:t>
      </w:r>
      <w:r w:rsidRPr="00ED4019">
        <w:rPr>
          <w:rFonts w:ascii="Times New Roman" w:hAnsi="Times New Roman"/>
          <w:lang w:eastAsia="ko-KR"/>
        </w:rPr>
        <w:t>백색잡음</w:t>
      </w:r>
      <w:del w:id="3738" w:author="user" w:date="2021-03-22T14:08:00Z">
        <w:r w:rsidRPr="00ED4019" w:rsidDel="00401B30">
          <w:rPr>
            <w:rFonts w:ascii="Times New Roman" w:hAnsi="Times New Roman"/>
            <w:lang w:eastAsia="ko-KR"/>
          </w:rPr>
          <w:delText xml:space="preserve"> </w:delText>
        </w:r>
      </w:del>
      <w:r w:rsidRPr="00ED4019">
        <w:rPr>
          <w:rFonts w:ascii="Times New Roman" w:hAnsi="Times New Roman"/>
          <w:lang w:eastAsia="ko-KR"/>
        </w:rPr>
        <w:t>이다</w:t>
      </w:r>
      <w:r w:rsidRPr="00ED4019">
        <w:rPr>
          <w:rFonts w:ascii="Times New Roman" w:hAnsi="Times New Roman"/>
          <w:lang w:eastAsia="ko-KR"/>
        </w:rPr>
        <w:t>)</w:t>
      </w:r>
      <w:r w:rsidRPr="00ED4019">
        <w:rPr>
          <w:rFonts w:ascii="Times New Roman" w:hAnsi="Times New Roman"/>
          <w:lang w:eastAsia="ko-KR"/>
        </w:rPr>
        <w:t>고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판단할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있다</w:t>
      </w:r>
      <w:r w:rsidRPr="00ED4019">
        <w:rPr>
          <w:rFonts w:ascii="Times New Roman" w:hAnsi="Times New Roman"/>
          <w:lang w:eastAsia="ko-KR"/>
        </w:rPr>
        <w:t>.</w:t>
      </w:r>
    </w:p>
    <w:p w14:paraId="3DED1083" w14:textId="36BE191F" w:rsidR="00FD7B2A" w:rsidRPr="00ED4019" w:rsidRDefault="00FD7B2A">
      <w:pPr>
        <w:pStyle w:val="a0"/>
        <w:jc w:val="both"/>
        <w:rPr>
          <w:rFonts w:ascii="Times New Roman" w:hAnsi="Times New Roman"/>
          <w:lang w:eastAsia="ko-KR"/>
        </w:rPr>
        <w:pPrChange w:id="3739" w:author="제이펍 출판사" w:date="2021-03-14T15:57:00Z">
          <w:pPr>
            <w:pStyle w:val="a0"/>
          </w:pPr>
        </w:pPrChange>
      </w:pPr>
      <w:r w:rsidRPr="00ED4019">
        <w:rPr>
          <w:rFonts w:ascii="Times New Roman" w:hAnsi="Times New Roman"/>
          <w:lang w:eastAsia="ko-KR"/>
        </w:rPr>
        <w:t>Ljung-Box test</w:t>
      </w:r>
      <w:r w:rsidRPr="00ED4019">
        <w:rPr>
          <w:rFonts w:ascii="Times New Roman" w:hAnsi="Times New Roman"/>
          <w:lang w:eastAsia="ko-KR"/>
        </w:rPr>
        <w:t>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Style w:val="VerbatimChar"/>
          <w:rFonts w:ascii="Times New Roman" w:hAnsi="Times New Roman"/>
          <w:lang w:eastAsia="ko-KR"/>
        </w:rPr>
        <w:t>forecast</w:t>
      </w:r>
      <w:r w:rsidRPr="00ED4019">
        <w:rPr>
          <w:rFonts w:ascii="Times New Roman" w:hAnsi="Times New Roman"/>
          <w:lang w:eastAsia="ko-KR"/>
        </w:rPr>
        <w:t xml:space="preserve"> </w:t>
      </w:r>
      <w:proofErr w:type="gramStart"/>
      <w:r w:rsidRPr="00ED4019">
        <w:rPr>
          <w:rFonts w:ascii="Times New Roman" w:hAnsi="Times New Roman"/>
          <w:lang w:eastAsia="ko-KR"/>
        </w:rPr>
        <w:t>패키지의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Style w:val="VerbatimChar"/>
          <w:rFonts w:ascii="Times New Roman" w:hAnsi="Times New Roman"/>
          <w:lang w:eastAsia="ko-KR"/>
        </w:rPr>
        <w:t>box.test</w:t>
      </w:r>
      <w:proofErr w:type="gramEnd"/>
      <w:r w:rsidRPr="00ED4019">
        <w:rPr>
          <w:rStyle w:val="VerbatimChar"/>
          <w:rFonts w:ascii="Times New Roman" w:hAnsi="Times New Roman"/>
          <w:lang w:eastAsia="ko-KR"/>
        </w:rPr>
        <w:t>()</w:t>
      </w:r>
      <w:r w:rsidRPr="00ED4019">
        <w:rPr>
          <w:rFonts w:ascii="Times New Roman" w:hAnsi="Times New Roman" w:hint="eastAsia"/>
          <w:lang w:eastAsia="ko-KR"/>
        </w:rPr>
        <w:t>나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Style w:val="VerbatimChar"/>
          <w:rFonts w:ascii="Times New Roman" w:hAnsi="Times New Roman"/>
          <w:lang w:eastAsia="ko-KR"/>
        </w:rPr>
        <w:t>checkresiduals()</w:t>
      </w:r>
      <w:r w:rsidRPr="00ED4019">
        <w:rPr>
          <w:rFonts w:ascii="Times New Roman" w:hAnsi="Times New Roman"/>
          <w:lang w:eastAsia="ko-KR"/>
        </w:rPr>
        <w:t>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이용하면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구할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있다</w:t>
      </w:r>
      <w:r w:rsidRPr="00ED4019">
        <w:rPr>
          <w:rFonts w:ascii="Times New Roman" w:hAnsi="Times New Roman"/>
          <w:lang w:eastAsia="ko-KR"/>
        </w:rPr>
        <w:t xml:space="preserve">. </w:t>
      </w:r>
      <w:r w:rsidRPr="00ED4019">
        <w:rPr>
          <w:rStyle w:val="VerbatimChar"/>
          <w:rFonts w:ascii="Times New Roman" w:hAnsi="Times New Roman"/>
          <w:lang w:eastAsia="ko-KR"/>
        </w:rPr>
        <w:t>checkresiduals()</w:t>
      </w:r>
      <w:r w:rsidRPr="00ED4019">
        <w:rPr>
          <w:rFonts w:ascii="Times New Roman" w:hAnsi="Times New Roman"/>
          <w:lang w:eastAsia="ko-KR"/>
        </w:rPr>
        <w:t>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시계열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모델을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통해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산출된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잔차의</w:t>
      </w:r>
      <w:r w:rsidRPr="00ED4019">
        <w:rPr>
          <w:rFonts w:ascii="Times New Roman" w:hAnsi="Times New Roman"/>
          <w:lang w:eastAsia="ko-KR"/>
        </w:rPr>
        <w:t xml:space="preserve"> plot</w:t>
      </w:r>
      <w:r w:rsidRPr="00ED4019">
        <w:rPr>
          <w:rFonts w:ascii="Times New Roman" w:hAnsi="Times New Roman"/>
          <w:lang w:eastAsia="ko-KR"/>
        </w:rPr>
        <w:t>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잔차에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대한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검정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결과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같이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보여</w:t>
      </w:r>
      <w:ins w:id="3740" w:author="user" w:date="2021-03-22T14:08:00Z">
        <w:r w:rsidR="00401B30">
          <w:rPr>
            <w:rFonts w:ascii="Times New Roman" w:hAnsi="Times New Roman" w:hint="eastAsia"/>
            <w:lang w:eastAsia="ko-KR"/>
          </w:rPr>
          <w:t xml:space="preserve"> </w:t>
        </w:r>
      </w:ins>
      <w:r w:rsidRPr="00ED4019">
        <w:rPr>
          <w:rFonts w:ascii="Times New Roman" w:hAnsi="Times New Roman" w:hint="eastAsia"/>
          <w:lang w:eastAsia="ko-KR"/>
        </w:rPr>
        <w:t>주기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때문에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좀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더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편리하다</w:t>
      </w:r>
      <w:r w:rsidRPr="00ED4019">
        <w:rPr>
          <w:rFonts w:ascii="Times New Roman" w:hAnsi="Times New Roman"/>
          <w:lang w:eastAsia="ko-KR"/>
        </w:rPr>
        <w:t>.</w:t>
      </w:r>
    </w:p>
    <w:p w14:paraId="4A9F4DD4" w14:textId="02A38AA4" w:rsidR="00FD7B2A" w:rsidRPr="00ED4019" w:rsidRDefault="00FD7B2A">
      <w:pPr>
        <w:pStyle w:val="a0"/>
        <w:jc w:val="both"/>
        <w:rPr>
          <w:rFonts w:ascii="Times New Roman" w:hAnsi="Times New Roman"/>
          <w:lang w:eastAsia="ko-KR"/>
        </w:rPr>
        <w:pPrChange w:id="3741" w:author="제이펍 출판사" w:date="2021-03-14T15:57:00Z">
          <w:pPr>
            <w:pStyle w:val="a0"/>
          </w:pPr>
        </w:pPrChange>
      </w:pPr>
      <w:r w:rsidRPr="00ED4019">
        <w:rPr>
          <w:rFonts w:ascii="Times New Roman" w:hAnsi="Times New Roman"/>
          <w:lang w:eastAsia="ko-KR"/>
        </w:rPr>
        <w:t>아래의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예제는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Style w:val="VerbatimChar"/>
          <w:rFonts w:ascii="Times New Roman" w:hAnsi="Times New Roman"/>
          <w:lang w:eastAsia="ko-KR"/>
        </w:rPr>
        <w:t>fpp2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패키지에서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제공하는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구글의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주식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종가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데이터</w:t>
      </w:r>
      <w:r w:rsidRPr="00ED4019">
        <w:rPr>
          <w:rFonts w:ascii="Times New Roman" w:hAnsi="Times New Roman" w:hint="eastAsia"/>
          <w:lang w:eastAsia="ko-KR"/>
        </w:rPr>
        <w:t>에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대해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Style w:val="VerbatimChar"/>
          <w:rFonts w:ascii="Times New Roman" w:hAnsi="Times New Roman"/>
          <w:lang w:eastAsia="ko-KR"/>
        </w:rPr>
        <w:t>forecast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패키지에서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제공하는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Style w:val="VerbatimChar"/>
          <w:rFonts w:ascii="Times New Roman" w:hAnsi="Times New Roman"/>
          <w:lang w:eastAsia="ko-KR"/>
        </w:rPr>
        <w:t>naive()</w:t>
      </w:r>
      <w:r w:rsidRPr="00ED4019">
        <w:rPr>
          <w:rFonts w:ascii="Times New Roman" w:hAnsi="Times New Roman" w:hint="eastAsia"/>
          <w:lang w:eastAsia="ko-KR"/>
        </w:rPr>
        <w:t>를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사용하여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모델링한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결과의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잔차를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Style w:val="VerbatimChar"/>
          <w:rFonts w:ascii="Times New Roman" w:hAnsi="Times New Roman"/>
          <w:lang w:eastAsia="ko-KR"/>
        </w:rPr>
        <w:t>checkresiduals()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함수에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적용한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결과</w:t>
      </w:r>
      <w:del w:id="3742" w:author="user" w:date="2021-03-22T14:08:00Z">
        <w:r w:rsidRPr="00ED4019" w:rsidDel="00401B30">
          <w:rPr>
            <w:rFonts w:ascii="Times New Roman" w:hAnsi="Times New Roman" w:hint="eastAsia"/>
            <w:lang w:eastAsia="ko-KR"/>
          </w:rPr>
          <w:delText>이</w:delText>
        </w:r>
      </w:del>
      <w:r w:rsidRPr="00ED4019">
        <w:rPr>
          <w:rFonts w:ascii="Times New Roman" w:hAnsi="Times New Roman"/>
          <w:lang w:eastAsia="ko-KR"/>
        </w:rPr>
        <w:t>다</w:t>
      </w:r>
      <w:r w:rsidRPr="00ED4019">
        <w:rPr>
          <w:rFonts w:ascii="Times New Roman" w:hAnsi="Times New Roman"/>
          <w:lang w:eastAsia="ko-KR"/>
        </w:rPr>
        <w:t xml:space="preserve">. </w:t>
      </w:r>
      <w:r w:rsidRPr="00ED4019">
        <w:rPr>
          <w:rFonts w:ascii="Times New Roman" w:hAnsi="Times New Roman"/>
          <w:lang w:eastAsia="ko-KR"/>
        </w:rPr>
        <w:t>잔차의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자기상관</w:t>
      </w:r>
      <w:r w:rsidRPr="00ED4019">
        <w:rPr>
          <w:rFonts w:ascii="Times New Roman" w:hAnsi="Times New Roman"/>
          <w:lang w:eastAsia="ko-KR"/>
        </w:rPr>
        <w:t xml:space="preserve"> plot(ACF plot)</w:t>
      </w:r>
      <w:r w:rsidRPr="00ED4019">
        <w:rPr>
          <w:rFonts w:ascii="Times New Roman" w:hAnsi="Times New Roman"/>
          <w:lang w:eastAsia="ko-KR"/>
        </w:rPr>
        <w:t>의</w:t>
      </w:r>
      <w:r w:rsidRPr="00ED4019">
        <w:rPr>
          <w:rFonts w:ascii="Times New Roman" w:hAnsi="Times New Roman"/>
          <w:lang w:eastAsia="ko-KR"/>
        </w:rPr>
        <w:t xml:space="preserve"> </w:t>
      </w:r>
      <w:del w:id="3743" w:author="user" w:date="2021-03-22T13:28:00Z">
        <w:r w:rsidRPr="00ED4019" w:rsidDel="00F63088">
          <w:rPr>
            <w:rFonts w:ascii="Times New Roman" w:hAnsi="Times New Roman"/>
            <w:lang w:eastAsia="ko-KR"/>
          </w:rPr>
          <w:delText>자기상관계수</w:delText>
        </w:r>
      </w:del>
      <w:ins w:id="3744" w:author="user" w:date="2021-03-22T13:28:00Z">
        <w:r w:rsidR="00F63088">
          <w:rPr>
            <w:rFonts w:ascii="Times New Roman" w:hAnsi="Times New Roman"/>
            <w:lang w:eastAsia="ko-KR"/>
          </w:rPr>
          <w:t>자기상관</w:t>
        </w:r>
        <w:r w:rsidR="00F63088">
          <w:rPr>
            <w:rFonts w:ascii="Times New Roman" w:hAnsi="Times New Roman"/>
            <w:lang w:eastAsia="ko-KR"/>
          </w:rPr>
          <w:t xml:space="preserve"> </w:t>
        </w:r>
        <w:r w:rsidR="00F63088">
          <w:rPr>
            <w:rFonts w:ascii="Times New Roman" w:hAnsi="Times New Roman"/>
            <w:lang w:eastAsia="ko-KR"/>
          </w:rPr>
          <w:t>계수</w:t>
        </w:r>
      </w:ins>
      <w:r w:rsidRPr="00ED4019">
        <w:rPr>
          <w:rFonts w:ascii="Times New Roman" w:hAnsi="Times New Roman"/>
          <w:lang w:eastAsia="ko-KR"/>
        </w:rPr>
        <w:t>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모두</w:t>
      </w:r>
      <w:r w:rsidRPr="00ED4019">
        <w:rPr>
          <w:rFonts w:ascii="Times New Roman" w:hAnsi="Times New Roman"/>
          <w:lang w:eastAsia="ko-KR"/>
        </w:rPr>
        <w:t xml:space="preserve"> 95% </w:t>
      </w:r>
      <w:r w:rsidRPr="00ED4019">
        <w:rPr>
          <w:rFonts w:ascii="Times New Roman" w:hAnsi="Times New Roman"/>
          <w:lang w:eastAsia="ko-KR"/>
        </w:rPr>
        <w:t>신뢰구간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아래에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위치하므로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자기상관성이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없다고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있고</w:t>
      </w:r>
      <w:ins w:id="3745" w:author="user" w:date="2021-03-22T14:08:00Z">
        <w:r w:rsidR="00401B30">
          <w:rPr>
            <w:rFonts w:ascii="Times New Roman" w:hAnsi="Times New Roman" w:hint="eastAsia"/>
            <w:lang w:eastAsia="ko-KR"/>
          </w:rPr>
          <w:t>,</w:t>
        </w:r>
      </w:ins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잔차의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분포도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하나의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이상치를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제외하면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백색잡음과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유사한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lastRenderedPageBreak/>
        <w:t>패턴을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보이고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있다</w:t>
      </w:r>
      <w:r w:rsidRPr="00ED4019">
        <w:rPr>
          <w:rFonts w:ascii="Times New Roman" w:hAnsi="Times New Roman"/>
          <w:lang w:eastAsia="ko-KR"/>
        </w:rPr>
        <w:t xml:space="preserve">. </w:t>
      </w:r>
      <w:r w:rsidRPr="00ED4019">
        <w:rPr>
          <w:rFonts w:ascii="Times New Roman" w:hAnsi="Times New Roman"/>
          <w:lang w:eastAsia="ko-KR"/>
        </w:rPr>
        <w:t>마지막으로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잔차에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대한</w:t>
      </w:r>
      <w:r w:rsidRPr="00ED4019">
        <w:rPr>
          <w:rFonts w:ascii="Times New Roman" w:hAnsi="Times New Roman"/>
          <w:lang w:eastAsia="ko-KR"/>
        </w:rPr>
        <w:t xml:space="preserve"> Ljung-Box test </w:t>
      </w:r>
      <w:r w:rsidRPr="00ED4019">
        <w:rPr>
          <w:rFonts w:ascii="Times New Roman" w:hAnsi="Times New Roman"/>
          <w:lang w:eastAsia="ko-KR"/>
        </w:rPr>
        <w:t>결과를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보면</w:t>
      </w:r>
      <w:r w:rsidRPr="00ED4019">
        <w:rPr>
          <w:rFonts w:ascii="Times New Roman" w:hAnsi="Times New Roman"/>
          <w:lang w:eastAsia="ko-KR"/>
        </w:rPr>
        <w:t xml:space="preserve"> p-value</w:t>
      </w:r>
      <w:r w:rsidRPr="00ED4019">
        <w:rPr>
          <w:rFonts w:ascii="Times New Roman" w:hAnsi="Times New Roman"/>
          <w:lang w:eastAsia="ko-KR"/>
        </w:rPr>
        <w:t>가</w:t>
      </w:r>
      <w:r w:rsidRPr="00ED4019">
        <w:rPr>
          <w:rFonts w:ascii="Times New Roman" w:hAnsi="Times New Roman"/>
          <w:lang w:eastAsia="ko-KR"/>
        </w:rPr>
        <w:t xml:space="preserve"> 0.05</w:t>
      </w:r>
      <w:r w:rsidRPr="00ED4019">
        <w:rPr>
          <w:rFonts w:ascii="Times New Roman" w:hAnsi="Times New Roman"/>
          <w:lang w:eastAsia="ko-KR"/>
        </w:rPr>
        <w:t>보다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큰</w:t>
      </w:r>
      <w:r w:rsidRPr="00ED4019">
        <w:rPr>
          <w:rFonts w:ascii="Times New Roman" w:hAnsi="Times New Roman"/>
          <w:lang w:eastAsia="ko-KR"/>
        </w:rPr>
        <w:t xml:space="preserve"> 0.3551</w:t>
      </w:r>
      <w:r w:rsidRPr="00ED4019">
        <w:rPr>
          <w:rFonts w:ascii="Times New Roman" w:hAnsi="Times New Roman"/>
          <w:lang w:eastAsia="ko-KR"/>
        </w:rPr>
        <w:t>이기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때문에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잔차의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분포는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백색잡음과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다르지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않다고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판단할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있다</w:t>
      </w:r>
      <w:r w:rsidRPr="00ED4019">
        <w:rPr>
          <w:rFonts w:ascii="Times New Roman" w:hAnsi="Times New Roman"/>
          <w:lang w:eastAsia="ko-KR"/>
        </w:rPr>
        <w:t>.</w:t>
      </w:r>
    </w:p>
    <w:p w14:paraId="5C79887E" w14:textId="77777777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3746" w:author="제이펍 출판사" w:date="2021-03-14T15:57:00Z">
          <w:pPr>
            <w:pStyle w:val="SourceCode"/>
          </w:pPr>
        </w:pPrChange>
      </w:pPr>
      <w:proofErr w:type="gramStart"/>
      <w:r w:rsidRPr="00ED4019">
        <w:rPr>
          <w:rStyle w:val="FunctionTok"/>
          <w:rFonts w:ascii="Times New Roman" w:hAnsi="Times New Roman"/>
        </w:rPr>
        <w:t>library</w:t>
      </w:r>
      <w:r w:rsidRPr="00ED4019">
        <w:rPr>
          <w:rStyle w:val="NormalTok"/>
          <w:rFonts w:ascii="Times New Roman" w:hAnsi="Times New Roman"/>
        </w:rPr>
        <w:t>(</w:t>
      </w:r>
      <w:proofErr w:type="gramEnd"/>
      <w:r w:rsidRPr="00ED4019">
        <w:rPr>
          <w:rStyle w:val="NormalTok"/>
          <w:rFonts w:ascii="Times New Roman" w:hAnsi="Times New Roman"/>
        </w:rPr>
        <w:t>forecast)</w:t>
      </w:r>
      <w:r w:rsidRPr="00ED4019">
        <w:rPr>
          <w:rFonts w:ascii="Times New Roman" w:hAnsi="Times New Roman"/>
        </w:rPr>
        <w:br/>
      </w:r>
      <w:r w:rsidRPr="00ED4019">
        <w:rPr>
          <w:rStyle w:val="FunctionTok"/>
          <w:rFonts w:ascii="Times New Roman" w:hAnsi="Times New Roman"/>
        </w:rPr>
        <w:t>data</w:t>
      </w:r>
      <w:r w:rsidRPr="00ED4019">
        <w:rPr>
          <w:rStyle w:val="NormalTok"/>
          <w:rFonts w:ascii="Times New Roman" w:hAnsi="Times New Roman"/>
        </w:rPr>
        <w:t xml:space="preserve">(goog200, </w:t>
      </w:r>
      <w:r w:rsidRPr="00ED4019">
        <w:rPr>
          <w:rStyle w:val="AttributeTok"/>
          <w:rFonts w:ascii="Times New Roman" w:hAnsi="Times New Roman"/>
        </w:rPr>
        <w:t>package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'fpp2'</w:t>
      </w:r>
      <w:r w:rsidRPr="00ED4019">
        <w:rPr>
          <w:rStyle w:val="NormalTok"/>
          <w:rFonts w:ascii="Times New Roman" w:hAnsi="Times New Roman"/>
        </w:rPr>
        <w:t>)</w:t>
      </w:r>
      <w:r w:rsidRPr="00ED4019">
        <w:rPr>
          <w:rFonts w:ascii="Times New Roman" w:hAnsi="Times New Roman"/>
        </w:rPr>
        <w:br/>
      </w:r>
      <w:r w:rsidRPr="00ED4019">
        <w:rPr>
          <w:rStyle w:val="FunctionTok"/>
          <w:rFonts w:ascii="Times New Roman" w:hAnsi="Times New Roman"/>
        </w:rPr>
        <w:t>checkresiduals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FunctionTok"/>
          <w:rFonts w:ascii="Times New Roman" w:hAnsi="Times New Roman"/>
        </w:rPr>
        <w:t>naive</w:t>
      </w:r>
      <w:r w:rsidRPr="00ED4019">
        <w:rPr>
          <w:rStyle w:val="NormalTok"/>
          <w:rFonts w:ascii="Times New Roman" w:hAnsi="Times New Roman"/>
        </w:rPr>
        <w:t>(goog200))</w:t>
      </w:r>
    </w:p>
    <w:p w14:paraId="3D7638BE" w14:textId="77777777" w:rsidR="00FD7B2A" w:rsidRPr="00ED4019" w:rsidRDefault="00FD7B2A">
      <w:pPr>
        <w:pStyle w:val="Figure"/>
        <w:jc w:val="both"/>
        <w:rPr>
          <w:rFonts w:ascii="Times New Roman" w:hAnsi="Times New Roman"/>
        </w:rPr>
        <w:pPrChange w:id="3747" w:author="제이펍 출판사" w:date="2021-03-14T15:57:00Z">
          <w:pPr>
            <w:pStyle w:val="Figure"/>
          </w:pPr>
        </w:pPrChange>
      </w:pPr>
      <w:r w:rsidRPr="00ED4019">
        <w:rPr>
          <w:rFonts w:ascii="Times New Roman" w:hAnsi="Times New Roman"/>
          <w:noProof/>
          <w:lang w:eastAsia="ko-KR"/>
        </w:rPr>
        <w:drawing>
          <wp:inline distT="0" distB="0" distL="0" distR="0" wp14:anchorId="16927926" wp14:editId="0C3E5484">
            <wp:extent cx="4572000" cy="3657600"/>
            <wp:effectExtent l="0" t="0" r="0" b="0"/>
            <wp:docPr id="85" name="그림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"/>
                    <pic:cNvPicPr>
                      <a:picLocks noChangeAspect="1" noChangeArrowheads="1"/>
                    </pic:cNvPicPr>
                  </pic:nvPicPr>
                  <pic:blipFill>
                    <a:blip r:embed="rId9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B6BAB3C" w14:textId="50A85331" w:rsidR="00FD7B2A" w:rsidRPr="00ED4019" w:rsidRDefault="00FD7B2A">
      <w:pPr>
        <w:pStyle w:val="a6"/>
        <w:jc w:val="both"/>
        <w:rPr>
          <w:rFonts w:ascii="Times New Roman" w:hAnsi="Times New Roman"/>
        </w:rPr>
        <w:pPrChange w:id="3748" w:author="제이펍 출판사" w:date="2021-03-14T15:57:00Z">
          <w:pPr>
            <w:pStyle w:val="a6"/>
            <w:jc w:val="center"/>
          </w:pPr>
        </w:pPrChange>
      </w:pPr>
      <w:commentRangeStart w:id="3749"/>
      <w:r w:rsidRPr="00ED4019">
        <w:rPr>
          <w:rFonts w:ascii="Times New Roman" w:hAnsi="Times New Roman" w:hint="eastAsia"/>
        </w:rPr>
        <w:t>그림</w:t>
      </w:r>
      <w:r w:rsidRPr="00ED4019">
        <w:rPr>
          <w:rFonts w:ascii="Times New Roman" w:hAnsi="Times New Roman" w:hint="eastAsia"/>
        </w:rPr>
        <w:t xml:space="preserve"> </w:t>
      </w:r>
      <w:r w:rsidRPr="00ED4019">
        <w:rPr>
          <w:rFonts w:ascii="Times New Roman" w:hAnsi="Times New Roman"/>
        </w:rPr>
        <w:fldChar w:fldCharType="begin"/>
      </w:r>
      <w:r w:rsidRPr="00ED4019">
        <w:rPr>
          <w:rFonts w:ascii="Times New Roman" w:hAnsi="Times New Roman"/>
        </w:rPr>
        <w:instrText xml:space="preserve"> </w:instrText>
      </w:r>
      <w:r w:rsidRPr="00ED4019">
        <w:rPr>
          <w:rFonts w:ascii="Times New Roman" w:hAnsi="Times New Roman" w:hint="eastAsia"/>
        </w:rPr>
        <w:instrText>STYLEREF 1 \s</w:instrText>
      </w:r>
      <w:r w:rsidRPr="00ED4019">
        <w:rPr>
          <w:rFonts w:ascii="Times New Roman" w:hAnsi="Times New Roman"/>
        </w:rPr>
        <w:instrText xml:space="preserve"> </w:instrText>
      </w:r>
      <w:r w:rsidRPr="00ED4019">
        <w:rPr>
          <w:rFonts w:ascii="Times New Roman" w:hAnsi="Times New Roman"/>
        </w:rPr>
        <w:fldChar w:fldCharType="separate"/>
      </w:r>
      <w:r w:rsidR="00B60F81">
        <w:rPr>
          <w:rFonts w:ascii="Times New Roman" w:hAnsi="Times New Roman"/>
          <w:noProof/>
        </w:rPr>
        <w:t>0</w:t>
      </w:r>
      <w:r w:rsidRPr="00ED4019">
        <w:rPr>
          <w:rFonts w:ascii="Times New Roman" w:hAnsi="Times New Roman"/>
        </w:rPr>
        <w:fldChar w:fldCharType="end"/>
      </w:r>
      <w:r w:rsidRPr="00ED4019">
        <w:rPr>
          <w:rFonts w:ascii="Times New Roman" w:hAnsi="Times New Roman"/>
        </w:rPr>
        <w:noBreakHyphen/>
        <w:t>17</w:t>
      </w:r>
      <w:commentRangeEnd w:id="3749"/>
      <w:r w:rsidR="00D908E3">
        <w:rPr>
          <w:rStyle w:val="af3"/>
          <w:i w:val="0"/>
        </w:rPr>
        <w:commentReference w:id="3749"/>
      </w:r>
    </w:p>
    <w:p w14:paraId="6C95114F" w14:textId="77777777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3750" w:author="제이펍 출판사" w:date="2021-03-14T15:57:00Z">
          <w:pPr>
            <w:pStyle w:val="SourceCode"/>
          </w:pPr>
        </w:pPrChange>
      </w:pP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    Ljung-Box test</w:t>
      </w:r>
      <w:r w:rsidRPr="00ED4019">
        <w:rPr>
          <w:rFonts w:ascii="Times New Roman" w:hAnsi="Times New Roman"/>
        </w:rPr>
        <w:br/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data:  Residuals from Naive method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Q* = 11.031, </w:t>
      </w:r>
      <w:proofErr w:type="gramStart"/>
      <w:r w:rsidRPr="00ED4019">
        <w:rPr>
          <w:rStyle w:val="VerbatimChar"/>
          <w:rFonts w:ascii="Times New Roman" w:hAnsi="Times New Roman"/>
        </w:rPr>
        <w:t>df</w:t>
      </w:r>
      <w:proofErr w:type="gramEnd"/>
      <w:r w:rsidRPr="00ED4019">
        <w:rPr>
          <w:rStyle w:val="VerbatimChar"/>
          <w:rFonts w:ascii="Times New Roman" w:hAnsi="Times New Roman"/>
        </w:rPr>
        <w:t xml:space="preserve"> = 10, p-value = 0.3551</w:t>
      </w:r>
      <w:r w:rsidRPr="00ED4019">
        <w:rPr>
          <w:rFonts w:ascii="Times New Roman" w:hAnsi="Times New Roman"/>
        </w:rPr>
        <w:br/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Model df: 0.   </w:t>
      </w:r>
      <w:r w:rsidRPr="00ED4019">
        <w:rPr>
          <w:rStyle w:val="VerbatimChar"/>
          <w:rFonts w:ascii="Times New Roman" w:hAnsi="Times New Roman"/>
          <w:lang w:eastAsia="ko-KR"/>
        </w:rPr>
        <w:t>Total lags used: 10</w:t>
      </w:r>
    </w:p>
    <w:p w14:paraId="2DC5EEEC" w14:textId="447065B1" w:rsidR="00FD7B2A" w:rsidRDefault="00D908E3">
      <w:pPr>
        <w:pStyle w:val="1"/>
        <w:numPr>
          <w:ilvl w:val="0"/>
          <w:numId w:val="0"/>
        </w:numPr>
        <w:jc w:val="both"/>
        <w:rPr>
          <w:lang w:eastAsia="ko-KR"/>
        </w:rPr>
        <w:pPrChange w:id="3751" w:author="user" w:date="2021-03-22T14:10:00Z">
          <w:pPr>
            <w:pStyle w:val="1"/>
          </w:pPr>
        </w:pPrChange>
      </w:pPr>
      <w:bookmarkStart w:id="3752" w:name="시계열-분해decomposition"/>
      <w:bookmarkEnd w:id="3705"/>
      <w:ins w:id="3753" w:author="user" w:date="2021-03-22T14:10:00Z">
        <w:r>
          <w:rPr>
            <w:rFonts w:hint="eastAsia"/>
            <w:lang w:eastAsia="ko-KR"/>
          </w:rPr>
          <w:t xml:space="preserve">5.6 </w:t>
        </w:r>
      </w:ins>
      <w:r w:rsidR="00FD7B2A">
        <w:rPr>
          <w:lang w:eastAsia="ko-KR"/>
        </w:rPr>
        <w:t>시계열 분해</w:t>
      </w:r>
      <w:del w:id="3754" w:author="user" w:date="2021-03-22T14:10:00Z">
        <w:r w:rsidR="00FD7B2A" w:rsidDel="00D908E3">
          <w:rPr>
            <w:lang w:eastAsia="ko-KR"/>
          </w:rPr>
          <w:delText>(Decomposition)</w:delText>
        </w:r>
      </w:del>
    </w:p>
    <w:p w14:paraId="1D6BAAE1" w14:textId="77777777" w:rsidR="00FD7B2A" w:rsidRPr="00ED4019" w:rsidRDefault="00FD7B2A">
      <w:pPr>
        <w:pStyle w:val="a0"/>
        <w:jc w:val="both"/>
        <w:rPr>
          <w:rFonts w:ascii="Times New Roman" w:hAnsi="Times New Roman"/>
          <w:lang w:eastAsia="ko-KR"/>
        </w:rPr>
        <w:pPrChange w:id="3755" w:author="제이펍 출판사" w:date="2021-03-14T15:57:00Z">
          <w:pPr>
            <w:pStyle w:val="a0"/>
          </w:pPr>
        </w:pPrChange>
      </w:pPr>
    </w:p>
    <w:p w14:paraId="468736BB" w14:textId="3B0C70F6" w:rsidR="00FD7B2A" w:rsidRPr="00ED4019" w:rsidDel="00D908E3" w:rsidRDefault="00FD7B2A">
      <w:pPr>
        <w:jc w:val="both"/>
        <w:rPr>
          <w:del w:id="3756" w:author="user" w:date="2021-03-22T14:11:00Z"/>
          <w:rFonts w:ascii="Times New Roman" w:hAnsi="Times New Roman"/>
          <w:lang w:eastAsia="ko-KR"/>
        </w:rPr>
        <w:pPrChange w:id="3757" w:author="제이펍 출판사" w:date="2021-03-14T15:57:00Z">
          <w:pPr/>
        </w:pPrChange>
      </w:pPr>
      <w:r w:rsidRPr="00ED4019">
        <w:rPr>
          <w:rFonts w:ascii="Times New Roman" w:hAnsi="Times New Roman"/>
          <w:lang w:eastAsia="ko-KR"/>
        </w:rPr>
        <w:t>1</w:t>
      </w:r>
      <w:r w:rsidRPr="00ED4019">
        <w:rPr>
          <w:rFonts w:ascii="Times New Roman" w:hAnsi="Times New Roman"/>
          <w:lang w:eastAsia="ko-KR"/>
        </w:rPr>
        <w:t>장에서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시계열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데이터의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특성으로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추세</w:t>
      </w:r>
      <w:r w:rsidRPr="00ED4019">
        <w:rPr>
          <w:rFonts w:ascii="Times New Roman" w:hAnsi="Times New Roman"/>
          <w:lang w:eastAsia="ko-KR"/>
        </w:rPr>
        <w:t>(</w:t>
      </w:r>
      <w:del w:id="3758" w:author="user" w:date="2021-03-22T14:10:00Z">
        <w:r w:rsidRPr="00ED4019" w:rsidDel="00D908E3">
          <w:rPr>
            <w:rFonts w:ascii="Times New Roman" w:hAnsi="Times New Roman"/>
            <w:lang w:eastAsia="ko-KR"/>
          </w:rPr>
          <w:delText>Trend</w:delText>
        </w:r>
      </w:del>
      <w:ins w:id="3759" w:author="user" w:date="2021-03-22T14:10:00Z">
        <w:r w:rsidR="00D908E3">
          <w:rPr>
            <w:rFonts w:ascii="Times New Roman" w:hAnsi="Times New Roman" w:hint="eastAsia"/>
            <w:lang w:eastAsia="ko-KR"/>
          </w:rPr>
          <w:t>t</w:t>
        </w:r>
        <w:r w:rsidR="00D908E3" w:rsidRPr="00ED4019">
          <w:rPr>
            <w:rFonts w:ascii="Times New Roman" w:hAnsi="Times New Roman"/>
            <w:lang w:eastAsia="ko-KR"/>
          </w:rPr>
          <w:t>rend</w:t>
        </w:r>
      </w:ins>
      <w:r w:rsidRPr="00ED4019">
        <w:rPr>
          <w:rFonts w:ascii="Times New Roman" w:hAnsi="Times New Roman"/>
          <w:lang w:eastAsia="ko-KR"/>
        </w:rPr>
        <w:t xml:space="preserve">), </w:t>
      </w:r>
      <w:r w:rsidRPr="00ED4019">
        <w:rPr>
          <w:rFonts w:ascii="Times New Roman" w:hAnsi="Times New Roman"/>
          <w:lang w:eastAsia="ko-KR"/>
        </w:rPr>
        <w:t>계절성</w:t>
      </w:r>
      <w:r w:rsidRPr="00ED4019">
        <w:rPr>
          <w:rFonts w:ascii="Times New Roman" w:hAnsi="Times New Roman"/>
          <w:lang w:eastAsia="ko-KR"/>
        </w:rPr>
        <w:t>(</w:t>
      </w:r>
      <w:del w:id="3760" w:author="user" w:date="2021-03-22T14:10:00Z">
        <w:r w:rsidRPr="00ED4019" w:rsidDel="00D908E3">
          <w:rPr>
            <w:rFonts w:ascii="Times New Roman" w:hAnsi="Times New Roman"/>
            <w:lang w:eastAsia="ko-KR"/>
          </w:rPr>
          <w:delText>Seasonality</w:delText>
        </w:r>
      </w:del>
      <w:ins w:id="3761" w:author="user" w:date="2021-03-22T14:10:00Z">
        <w:r w:rsidR="00D908E3">
          <w:rPr>
            <w:rFonts w:ascii="Times New Roman" w:hAnsi="Times New Roman" w:hint="eastAsia"/>
            <w:lang w:eastAsia="ko-KR"/>
          </w:rPr>
          <w:t>s</w:t>
        </w:r>
        <w:r w:rsidR="00D908E3" w:rsidRPr="00ED4019">
          <w:rPr>
            <w:rFonts w:ascii="Times New Roman" w:hAnsi="Times New Roman"/>
            <w:lang w:eastAsia="ko-KR"/>
          </w:rPr>
          <w:t>easonality</w:t>
        </w:r>
      </w:ins>
      <w:r w:rsidRPr="00ED4019">
        <w:rPr>
          <w:rFonts w:ascii="Times New Roman" w:hAnsi="Times New Roman"/>
          <w:lang w:eastAsia="ko-KR"/>
        </w:rPr>
        <w:t xml:space="preserve">), </w:t>
      </w:r>
      <w:r w:rsidRPr="00ED4019">
        <w:rPr>
          <w:rFonts w:ascii="Times New Roman" w:hAnsi="Times New Roman"/>
          <w:lang w:eastAsia="ko-KR"/>
        </w:rPr>
        <w:t>자기상관성</w:t>
      </w:r>
      <w:r w:rsidRPr="00ED4019">
        <w:rPr>
          <w:rFonts w:ascii="Times New Roman" w:hAnsi="Times New Roman"/>
          <w:lang w:eastAsia="ko-KR"/>
        </w:rPr>
        <w:t>(</w:t>
      </w:r>
      <w:del w:id="3762" w:author="user" w:date="2021-03-22T14:10:00Z">
        <w:r w:rsidRPr="00ED4019" w:rsidDel="00D908E3">
          <w:rPr>
            <w:rFonts w:ascii="Times New Roman" w:hAnsi="Times New Roman"/>
            <w:lang w:eastAsia="ko-KR"/>
          </w:rPr>
          <w:delText>Autoco</w:delText>
        </w:r>
        <w:r w:rsidRPr="00ED4019" w:rsidDel="00D908E3">
          <w:rPr>
            <w:rFonts w:ascii="Times New Roman" w:hAnsi="Times New Roman" w:hint="eastAsia"/>
            <w:lang w:eastAsia="ko-KR"/>
          </w:rPr>
          <w:delText>r</w:delText>
        </w:r>
        <w:r w:rsidRPr="00ED4019" w:rsidDel="00D908E3">
          <w:rPr>
            <w:rFonts w:ascii="Times New Roman" w:hAnsi="Times New Roman"/>
            <w:lang w:eastAsia="ko-KR"/>
          </w:rPr>
          <w:delText>relation</w:delText>
        </w:r>
      </w:del>
      <w:ins w:id="3763" w:author="user" w:date="2021-03-22T14:10:00Z">
        <w:r w:rsidR="00D908E3">
          <w:rPr>
            <w:rFonts w:ascii="Times New Roman" w:hAnsi="Times New Roman" w:hint="eastAsia"/>
            <w:lang w:eastAsia="ko-KR"/>
          </w:rPr>
          <w:t>a</w:t>
        </w:r>
        <w:r w:rsidR="00D908E3" w:rsidRPr="00ED4019">
          <w:rPr>
            <w:rFonts w:ascii="Times New Roman" w:hAnsi="Times New Roman"/>
            <w:lang w:eastAsia="ko-KR"/>
          </w:rPr>
          <w:t>utoco</w:t>
        </w:r>
        <w:r w:rsidR="00D908E3" w:rsidRPr="00ED4019">
          <w:rPr>
            <w:rFonts w:ascii="Times New Roman" w:hAnsi="Times New Roman" w:hint="eastAsia"/>
            <w:lang w:eastAsia="ko-KR"/>
          </w:rPr>
          <w:t>r</w:t>
        </w:r>
        <w:r w:rsidR="00D908E3" w:rsidRPr="00ED4019">
          <w:rPr>
            <w:rFonts w:ascii="Times New Roman" w:hAnsi="Times New Roman"/>
            <w:lang w:eastAsia="ko-KR"/>
          </w:rPr>
          <w:t>relation</w:t>
        </w:r>
      </w:ins>
      <w:r w:rsidRPr="00ED4019">
        <w:rPr>
          <w:rFonts w:ascii="Times New Roman" w:hAnsi="Times New Roman"/>
          <w:lang w:eastAsia="ko-KR"/>
        </w:rPr>
        <w:t>)</w:t>
      </w:r>
      <w:r w:rsidRPr="00ED4019">
        <w:rPr>
          <w:rFonts w:ascii="Times New Roman" w:hAnsi="Times New Roman"/>
          <w:lang w:eastAsia="ko-KR"/>
        </w:rPr>
        <w:t>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설명하였다</w:t>
      </w:r>
      <w:r w:rsidRPr="00ED4019">
        <w:rPr>
          <w:rFonts w:ascii="Times New Roman" w:hAnsi="Times New Roman"/>
          <w:lang w:eastAsia="ko-KR"/>
        </w:rPr>
        <w:t xml:space="preserve">. </w:t>
      </w:r>
      <w:r w:rsidRPr="00ED4019">
        <w:rPr>
          <w:rFonts w:ascii="Times New Roman" w:hAnsi="Times New Roman"/>
          <w:lang w:eastAsia="ko-KR"/>
        </w:rPr>
        <w:t>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중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자기상관성을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확인하기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위해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Style w:val="VerbatimChar"/>
          <w:rFonts w:ascii="Times New Roman" w:hAnsi="Times New Roman"/>
          <w:lang w:eastAsia="ko-KR"/>
        </w:rPr>
        <w:t>ACF</w:t>
      </w:r>
      <w:r w:rsidRPr="00ED4019">
        <w:rPr>
          <w:rFonts w:ascii="Times New Roman" w:hAnsi="Times New Roman"/>
          <w:lang w:eastAsia="ko-KR"/>
        </w:rPr>
        <w:t xml:space="preserve">, </w:t>
      </w:r>
      <w:r w:rsidRPr="00ED4019">
        <w:rPr>
          <w:rStyle w:val="VerbatimChar"/>
          <w:rFonts w:ascii="Times New Roman" w:hAnsi="Times New Roman"/>
          <w:lang w:eastAsia="ko-KR"/>
        </w:rPr>
        <w:t>PACF</w:t>
      </w:r>
      <w:r w:rsidRPr="00ED4019">
        <w:rPr>
          <w:rFonts w:ascii="Times New Roman" w:hAnsi="Times New Roman"/>
          <w:lang w:eastAsia="ko-KR"/>
        </w:rPr>
        <w:t>를</w:t>
      </w:r>
      <w:r w:rsidRPr="00ED4019">
        <w:rPr>
          <w:rFonts w:ascii="Times New Roman" w:hAnsi="Times New Roman"/>
          <w:lang w:eastAsia="ko-KR"/>
        </w:rPr>
        <w:t xml:space="preserve"> </w:t>
      </w:r>
      <w:del w:id="3764" w:author="user" w:date="2021-03-22T14:10:00Z">
        <w:r w:rsidRPr="00ED4019" w:rsidDel="00D908E3">
          <w:rPr>
            <w:rFonts w:ascii="Times New Roman" w:hAnsi="Times New Roman"/>
            <w:lang w:eastAsia="ko-KR"/>
          </w:rPr>
          <w:delText xml:space="preserve"> </w:delText>
        </w:r>
      </w:del>
      <w:r w:rsidRPr="00ED4019">
        <w:rPr>
          <w:rFonts w:ascii="Times New Roman" w:hAnsi="Times New Roman"/>
          <w:lang w:eastAsia="ko-KR"/>
        </w:rPr>
        <w:t>확인</w:t>
      </w:r>
      <w:r w:rsidRPr="00ED4019">
        <w:rPr>
          <w:rFonts w:ascii="Times New Roman" w:hAnsi="Times New Roman" w:hint="eastAsia"/>
          <w:lang w:eastAsia="ko-KR"/>
        </w:rPr>
        <w:t>하는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방법에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대해서도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설명</w:t>
      </w:r>
      <w:r w:rsidRPr="00ED4019">
        <w:rPr>
          <w:rFonts w:ascii="Times New Roman" w:hAnsi="Times New Roman"/>
          <w:lang w:eastAsia="ko-KR"/>
        </w:rPr>
        <w:t>했다</w:t>
      </w:r>
      <w:r w:rsidRPr="00ED4019">
        <w:rPr>
          <w:rFonts w:ascii="Times New Roman" w:hAnsi="Times New Roman"/>
          <w:lang w:eastAsia="ko-KR"/>
        </w:rPr>
        <w:t>.</w:t>
      </w:r>
      <w:ins w:id="3765" w:author="user" w:date="2021-03-22T14:11:00Z">
        <w:r w:rsidR="00D908E3">
          <w:rPr>
            <w:rFonts w:ascii="Times New Roman" w:hAnsi="Times New Roman" w:hint="eastAsia"/>
            <w:lang w:eastAsia="ko-KR"/>
          </w:rPr>
          <w:t xml:space="preserve"> </w:t>
        </w:r>
      </w:ins>
    </w:p>
    <w:p w14:paraId="4C4B783A" w14:textId="77777777" w:rsidR="00FD7B2A" w:rsidRPr="00ED4019" w:rsidRDefault="00FD7B2A">
      <w:pPr>
        <w:jc w:val="both"/>
        <w:rPr>
          <w:rFonts w:ascii="Times New Roman" w:hAnsi="Times New Roman"/>
          <w:lang w:eastAsia="ko-KR"/>
        </w:rPr>
        <w:pPrChange w:id="3766" w:author="user" w:date="2021-03-22T14:11:00Z">
          <w:pPr>
            <w:pStyle w:val="a0"/>
          </w:pPr>
        </w:pPrChange>
      </w:pPr>
      <w:r w:rsidRPr="00ED4019">
        <w:rPr>
          <w:rFonts w:ascii="Times New Roman" w:hAnsi="Times New Roman"/>
          <w:lang w:eastAsia="ko-KR"/>
        </w:rPr>
        <w:t>그렇다면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추세와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계절성은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어떻게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확인할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있을까</w:t>
      </w:r>
      <w:r w:rsidRPr="00ED4019">
        <w:rPr>
          <w:rFonts w:ascii="Times New Roman" w:hAnsi="Times New Roman"/>
          <w:lang w:eastAsia="ko-KR"/>
        </w:rPr>
        <w:t>?</w:t>
      </w:r>
    </w:p>
    <w:p w14:paraId="0650302D" w14:textId="0EF2E21F" w:rsidR="00FD7B2A" w:rsidRPr="00ED4019" w:rsidRDefault="00FD7B2A">
      <w:pPr>
        <w:pStyle w:val="a0"/>
        <w:jc w:val="both"/>
        <w:rPr>
          <w:rFonts w:ascii="Times New Roman" w:hAnsi="Times New Roman"/>
          <w:lang w:eastAsia="ko-KR"/>
        </w:rPr>
        <w:pPrChange w:id="3767" w:author="제이펍 출판사" w:date="2021-03-14T15:57:00Z">
          <w:pPr>
            <w:pStyle w:val="a0"/>
          </w:pPr>
        </w:pPrChange>
      </w:pPr>
      <w:r w:rsidRPr="00ED4019">
        <w:rPr>
          <w:rFonts w:ascii="Times New Roman" w:hAnsi="Times New Roman"/>
          <w:lang w:eastAsia="ko-KR"/>
        </w:rPr>
        <w:t>몇몇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패키지에서는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시계열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데이터에서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추세와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계절성을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눈으로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확인하기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위한</w:t>
      </w:r>
      <w:r w:rsidRPr="00ED4019">
        <w:rPr>
          <w:rFonts w:ascii="Times New Roman" w:hAnsi="Times New Roman"/>
          <w:lang w:eastAsia="ko-KR"/>
        </w:rPr>
        <w:t xml:space="preserve"> plot</w:t>
      </w:r>
      <w:r w:rsidRPr="00ED4019">
        <w:rPr>
          <w:rFonts w:ascii="Times New Roman" w:hAnsi="Times New Roman" w:hint="eastAsia"/>
          <w:lang w:eastAsia="ko-KR"/>
        </w:rPr>
        <w:t>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만드는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함수를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제공한다</w:t>
      </w:r>
      <w:r w:rsidRPr="00ED4019">
        <w:rPr>
          <w:rFonts w:ascii="Times New Roman" w:hAnsi="Times New Roman"/>
          <w:lang w:eastAsia="ko-KR"/>
        </w:rPr>
        <w:t xml:space="preserve">. </w:t>
      </w:r>
      <w:r w:rsidRPr="00ED4019">
        <w:rPr>
          <w:rStyle w:val="VerbatimChar"/>
          <w:rFonts w:ascii="Times New Roman" w:hAnsi="Times New Roman"/>
          <w:lang w:eastAsia="ko-KR"/>
        </w:rPr>
        <w:t>seasonal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패키지의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Style w:val="VerbatimChar"/>
          <w:rFonts w:ascii="Times New Roman" w:hAnsi="Times New Roman"/>
          <w:lang w:eastAsia="ko-KR"/>
        </w:rPr>
        <w:t>seas()</w:t>
      </w:r>
      <w:r w:rsidRPr="00ED4019">
        <w:rPr>
          <w:rFonts w:ascii="Times New Roman" w:hAnsi="Times New Roman" w:hint="eastAsia"/>
          <w:lang w:eastAsia="ko-KR"/>
        </w:rPr>
        <w:t>가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대표적인데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이를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통해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주어진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시계열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데이터의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추세</w:t>
      </w:r>
      <w:r w:rsidRPr="00ED4019">
        <w:rPr>
          <w:rFonts w:ascii="Times New Roman" w:hAnsi="Times New Roman"/>
          <w:lang w:eastAsia="ko-KR"/>
        </w:rPr>
        <w:t xml:space="preserve">, </w:t>
      </w:r>
      <w:r w:rsidRPr="00ED4019">
        <w:rPr>
          <w:rFonts w:ascii="Times New Roman" w:hAnsi="Times New Roman"/>
          <w:lang w:eastAsia="ko-KR"/>
        </w:rPr>
        <w:lastRenderedPageBreak/>
        <w:t>계절성</w:t>
      </w:r>
      <w:r w:rsidRPr="00ED4019">
        <w:rPr>
          <w:rFonts w:ascii="Times New Roman" w:hAnsi="Times New Roman"/>
          <w:lang w:eastAsia="ko-KR"/>
        </w:rPr>
        <w:t xml:space="preserve">, </w:t>
      </w:r>
      <w:r w:rsidRPr="00ED4019">
        <w:rPr>
          <w:rFonts w:ascii="Times New Roman" w:hAnsi="Times New Roman"/>
          <w:lang w:eastAsia="ko-KR"/>
        </w:rPr>
        <w:t>잔차에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관한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상세한</w:t>
      </w:r>
      <w:r w:rsidRPr="00ED4019">
        <w:rPr>
          <w:rFonts w:ascii="Times New Roman" w:hAnsi="Times New Roman"/>
          <w:lang w:eastAsia="ko-KR"/>
        </w:rPr>
        <w:t xml:space="preserve"> plot</w:t>
      </w:r>
      <w:r w:rsidRPr="00ED4019">
        <w:rPr>
          <w:rFonts w:ascii="Times New Roman" w:hAnsi="Times New Roman"/>
          <w:lang w:eastAsia="ko-KR"/>
        </w:rPr>
        <w:t>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있다</w:t>
      </w:r>
      <w:r w:rsidRPr="00ED4019">
        <w:rPr>
          <w:rFonts w:ascii="Times New Roman" w:hAnsi="Times New Roman"/>
          <w:lang w:eastAsia="ko-KR"/>
        </w:rPr>
        <w:t xml:space="preserve">. </w:t>
      </w:r>
      <w:del w:id="3768" w:author="제이펍 출판사" w:date="2021-03-14T18:05:00Z">
        <w:r w:rsidRPr="00ED4019" w:rsidDel="003F5176">
          <w:rPr>
            <w:rFonts w:ascii="Times New Roman" w:hAnsi="Times New Roman" w:hint="eastAsia"/>
            <w:lang w:eastAsia="ko-KR"/>
          </w:rPr>
          <w:delText>이와</w:delText>
        </w:r>
        <w:r w:rsidRPr="00ED4019" w:rsidDel="003F5176">
          <w:rPr>
            <w:rFonts w:ascii="Times New Roman" w:hAnsi="Times New Roman" w:hint="eastAsia"/>
            <w:lang w:eastAsia="ko-KR"/>
          </w:rPr>
          <w:delText xml:space="preserve"> </w:delText>
        </w:r>
        <w:r w:rsidRPr="00ED4019" w:rsidDel="003F5176">
          <w:rPr>
            <w:rFonts w:ascii="Times New Roman" w:hAnsi="Times New Roman" w:hint="eastAsia"/>
            <w:lang w:eastAsia="ko-KR"/>
          </w:rPr>
          <w:delText>같이</w:delText>
        </w:r>
        <w:r w:rsidRPr="00ED4019" w:rsidDel="003F5176">
          <w:rPr>
            <w:rFonts w:ascii="Times New Roman" w:hAnsi="Times New Roman" w:hint="eastAsia"/>
            <w:lang w:eastAsia="ko-KR"/>
          </w:rPr>
          <w:delText xml:space="preserve"> </w:delText>
        </w:r>
      </w:del>
      <w:ins w:id="3769" w:author="제이펍 출판사" w:date="2021-03-14T18:05:00Z">
        <w:r w:rsidR="003F5176">
          <w:rPr>
            <w:rFonts w:ascii="Times New Roman" w:hAnsi="Times New Roman" w:hint="eastAsia"/>
            <w:lang w:eastAsia="ko-KR"/>
          </w:rPr>
          <w:t>이처럼</w:t>
        </w:r>
        <w:r w:rsidR="003F5176">
          <w:rPr>
            <w:rFonts w:ascii="Times New Roman" w:hAnsi="Times New Roman" w:hint="eastAsia"/>
            <w:lang w:eastAsia="ko-KR"/>
          </w:rPr>
          <w:t xml:space="preserve"> </w:t>
        </w:r>
      </w:ins>
      <w:r w:rsidRPr="00ED4019">
        <w:rPr>
          <w:rFonts w:ascii="Times New Roman" w:hAnsi="Times New Roman" w:hint="eastAsia"/>
          <w:lang w:eastAsia="ko-KR"/>
        </w:rPr>
        <w:t>시계열적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특성을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분리하는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것을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시계열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분해</w:t>
      </w:r>
      <w:r w:rsidRPr="00ED4019">
        <w:rPr>
          <w:rFonts w:ascii="Times New Roman" w:hAnsi="Times New Roman" w:hint="eastAsia"/>
          <w:lang w:eastAsia="ko-KR"/>
        </w:rPr>
        <w:t>(</w:t>
      </w:r>
      <w:r w:rsidRPr="00ED4019">
        <w:rPr>
          <w:rFonts w:ascii="Times New Roman" w:hAnsi="Times New Roman"/>
          <w:lang w:eastAsia="ko-KR"/>
        </w:rPr>
        <w:t>decomposition)</w:t>
      </w:r>
      <w:del w:id="3770" w:author="user" w:date="2021-03-22T14:11:00Z">
        <w:r w:rsidRPr="00ED4019" w:rsidDel="00D908E3">
          <w:rPr>
            <w:rFonts w:ascii="Times New Roman" w:hAnsi="Times New Roman" w:hint="eastAsia"/>
            <w:lang w:eastAsia="ko-KR"/>
          </w:rPr>
          <w:delText>이</w:delText>
        </w:r>
      </w:del>
      <w:r w:rsidRPr="00ED4019">
        <w:rPr>
          <w:rFonts w:ascii="Times New Roman" w:hAnsi="Times New Roman" w:hint="eastAsia"/>
          <w:lang w:eastAsia="ko-KR"/>
        </w:rPr>
        <w:t>라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한다</w:t>
      </w:r>
      <w:r w:rsidRPr="00ED4019">
        <w:rPr>
          <w:rFonts w:ascii="Times New Roman" w:hAnsi="Times New Roman" w:hint="eastAsia"/>
          <w:lang w:eastAsia="ko-KR"/>
        </w:rPr>
        <w:t>.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시계열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분해</w:t>
      </w:r>
      <w:del w:id="3771" w:author="user" w:date="2021-03-22T14:11:00Z">
        <w:r w:rsidRPr="00ED4019" w:rsidDel="00D908E3">
          <w:rPr>
            <w:rFonts w:ascii="Times New Roman" w:hAnsi="Times New Roman"/>
            <w:lang w:eastAsia="ko-KR"/>
          </w:rPr>
          <w:delText>(decomposition)</w:delText>
        </w:r>
      </w:del>
      <w:r w:rsidRPr="00ED4019">
        <w:rPr>
          <w:rFonts w:ascii="Times New Roman" w:hAnsi="Times New Roman"/>
          <w:lang w:eastAsia="ko-KR"/>
        </w:rPr>
        <w:t>하는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알고리즘</w:t>
      </w:r>
      <w:r w:rsidRPr="00ED4019">
        <w:rPr>
          <w:rFonts w:ascii="Times New Roman" w:hAnsi="Times New Roman" w:hint="eastAsia"/>
          <w:lang w:eastAsia="ko-KR"/>
        </w:rPr>
        <w:t>이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del w:id="3772" w:author="제이펍 출판사" w:date="2021-03-14T19:58:00Z">
        <w:r w:rsidRPr="00ED4019" w:rsidDel="00754210">
          <w:rPr>
            <w:rFonts w:ascii="Times New Roman" w:hAnsi="Times New Roman" w:hint="eastAsia"/>
            <w:lang w:eastAsia="ko-KR"/>
          </w:rPr>
          <w:delText>여러가지</w:delText>
        </w:r>
      </w:del>
      <w:ins w:id="3773" w:author="제이펍 출판사" w:date="2021-03-14T19:58:00Z">
        <w:r w:rsidR="00754210">
          <w:rPr>
            <w:rFonts w:ascii="Times New Roman" w:hAnsi="Times New Roman" w:hint="eastAsia"/>
            <w:lang w:eastAsia="ko-KR"/>
          </w:rPr>
          <w:t>여러</w:t>
        </w:r>
        <w:r w:rsidR="00754210">
          <w:rPr>
            <w:rFonts w:ascii="Times New Roman" w:hAnsi="Times New Roman" w:hint="eastAsia"/>
            <w:lang w:eastAsia="ko-KR"/>
          </w:rPr>
          <w:t xml:space="preserve"> </w:t>
        </w:r>
        <w:r w:rsidR="00754210">
          <w:rPr>
            <w:rFonts w:ascii="Times New Roman" w:hAnsi="Times New Roman" w:hint="eastAsia"/>
            <w:lang w:eastAsia="ko-KR"/>
          </w:rPr>
          <w:t>가지</w:t>
        </w:r>
      </w:ins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있기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때문에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이로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인한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차이로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인해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알고리즘</w:t>
      </w:r>
      <w:del w:id="3774" w:author="user" w:date="2021-03-22T14:11:00Z">
        <w:r w:rsidRPr="00ED4019" w:rsidDel="00D908E3">
          <w:rPr>
            <w:rFonts w:ascii="Times New Roman" w:hAnsi="Times New Roman" w:hint="eastAsia"/>
            <w:lang w:eastAsia="ko-KR"/>
          </w:rPr>
          <w:delText xml:space="preserve"> </w:delText>
        </w:r>
      </w:del>
      <w:r w:rsidRPr="00ED4019">
        <w:rPr>
          <w:rFonts w:ascii="Times New Roman" w:hAnsi="Times New Roman" w:hint="eastAsia"/>
          <w:lang w:eastAsia="ko-KR"/>
        </w:rPr>
        <w:t>마다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약간씩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결과가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다르게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나타난다</w:t>
      </w:r>
      <w:r w:rsidRPr="00ED4019">
        <w:rPr>
          <w:rFonts w:ascii="Times New Roman" w:hAnsi="Times New Roman"/>
          <w:lang w:eastAsia="ko-KR"/>
        </w:rPr>
        <w:t>.</w:t>
      </w:r>
    </w:p>
    <w:p w14:paraId="4D54DF6D" w14:textId="5B466215" w:rsidR="00FD7B2A" w:rsidRPr="00ED4019" w:rsidRDefault="00FD7B2A">
      <w:pPr>
        <w:pStyle w:val="a0"/>
        <w:jc w:val="both"/>
        <w:rPr>
          <w:rFonts w:ascii="Times New Roman" w:hAnsi="Times New Roman"/>
          <w:lang w:eastAsia="ko-KR"/>
        </w:rPr>
        <w:pPrChange w:id="3775" w:author="제이펍 출판사" w:date="2021-03-14T15:57:00Z">
          <w:pPr>
            <w:pStyle w:val="a0"/>
          </w:pPr>
        </w:pPrChange>
      </w:pPr>
      <w:r w:rsidRPr="00ED4019">
        <w:rPr>
          <w:rFonts w:ascii="Times New Roman" w:hAnsi="Times New Roman"/>
          <w:lang w:eastAsia="ko-KR"/>
        </w:rPr>
        <w:t>시계열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데이터를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분해하는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방법은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크게</w:t>
      </w:r>
      <w:r w:rsidRPr="00ED4019">
        <w:rPr>
          <w:rFonts w:ascii="Times New Roman" w:hAnsi="Times New Roman"/>
          <w:lang w:eastAsia="ko-KR"/>
        </w:rPr>
        <w:t xml:space="preserve"> </w:t>
      </w:r>
      <w:del w:id="3776" w:author="user" w:date="2021-03-22T18:45:00Z">
        <w:r w:rsidRPr="00ED4019" w:rsidDel="009060DE">
          <w:rPr>
            <w:rFonts w:ascii="Times New Roman" w:hAnsi="Times New Roman"/>
            <w:lang w:eastAsia="ko-KR"/>
          </w:rPr>
          <w:delText>덧셈방법</w:delText>
        </w:r>
      </w:del>
      <w:ins w:id="3777" w:author="user" w:date="2021-03-22T18:45:00Z">
        <w:r w:rsidR="009060DE">
          <w:rPr>
            <w:rFonts w:ascii="Times New Roman" w:hAnsi="Times New Roman"/>
            <w:lang w:eastAsia="ko-KR"/>
          </w:rPr>
          <w:t>덧셈</w:t>
        </w:r>
        <w:r w:rsidR="009060DE">
          <w:rPr>
            <w:rFonts w:ascii="Times New Roman" w:hAnsi="Times New Roman"/>
            <w:lang w:eastAsia="ko-KR"/>
          </w:rPr>
          <w:t xml:space="preserve"> </w:t>
        </w:r>
        <w:r w:rsidR="009060DE">
          <w:rPr>
            <w:rFonts w:ascii="Times New Roman" w:hAnsi="Times New Roman"/>
            <w:lang w:eastAsia="ko-KR"/>
          </w:rPr>
          <w:t>방법</w:t>
        </w:r>
      </w:ins>
      <w:r w:rsidRPr="00ED4019">
        <w:rPr>
          <w:rFonts w:ascii="Times New Roman" w:hAnsi="Times New Roman"/>
          <w:lang w:eastAsia="ko-KR"/>
        </w:rPr>
        <w:t>(additive)</w:t>
      </w:r>
      <w:r w:rsidRPr="00ED4019">
        <w:rPr>
          <w:rFonts w:ascii="Times New Roman" w:hAnsi="Times New Roman"/>
          <w:lang w:eastAsia="ko-KR"/>
        </w:rPr>
        <w:t>과</w:t>
      </w:r>
      <w:r w:rsidRPr="00ED4019">
        <w:rPr>
          <w:rFonts w:ascii="Times New Roman" w:hAnsi="Times New Roman"/>
          <w:lang w:eastAsia="ko-KR"/>
        </w:rPr>
        <w:t xml:space="preserve"> </w:t>
      </w:r>
      <w:del w:id="3778" w:author="user" w:date="2021-03-22T18:46:00Z">
        <w:r w:rsidRPr="00ED4019" w:rsidDel="009060DE">
          <w:rPr>
            <w:rFonts w:ascii="Times New Roman" w:hAnsi="Times New Roman"/>
            <w:lang w:eastAsia="ko-KR"/>
          </w:rPr>
          <w:delText>곱셈방법</w:delText>
        </w:r>
      </w:del>
      <w:ins w:id="3779" w:author="user" w:date="2021-03-22T18:46:00Z">
        <w:r w:rsidR="009060DE">
          <w:rPr>
            <w:rFonts w:ascii="Times New Roman" w:hAnsi="Times New Roman"/>
            <w:lang w:eastAsia="ko-KR"/>
          </w:rPr>
          <w:t>곱셈</w:t>
        </w:r>
        <w:r w:rsidR="009060DE">
          <w:rPr>
            <w:rFonts w:ascii="Times New Roman" w:hAnsi="Times New Roman"/>
            <w:lang w:eastAsia="ko-KR"/>
          </w:rPr>
          <w:t xml:space="preserve"> </w:t>
        </w:r>
        <w:r w:rsidR="009060DE">
          <w:rPr>
            <w:rFonts w:ascii="Times New Roman" w:hAnsi="Times New Roman"/>
            <w:lang w:eastAsia="ko-KR"/>
          </w:rPr>
          <w:t>방법</w:t>
        </w:r>
      </w:ins>
      <w:r w:rsidRPr="00ED4019">
        <w:rPr>
          <w:rFonts w:ascii="Times New Roman" w:hAnsi="Times New Roman"/>
          <w:lang w:eastAsia="ko-KR"/>
        </w:rPr>
        <w:t>(multiplicative)</w:t>
      </w:r>
      <w:r w:rsidRPr="00ED4019">
        <w:rPr>
          <w:rFonts w:ascii="Times New Roman" w:hAnsi="Times New Roman"/>
          <w:lang w:eastAsia="ko-KR"/>
        </w:rPr>
        <w:t>의</w:t>
      </w:r>
      <w:r w:rsidRPr="00ED4019">
        <w:rPr>
          <w:rFonts w:ascii="Times New Roman" w:hAnsi="Times New Roman"/>
          <w:lang w:eastAsia="ko-KR"/>
        </w:rPr>
        <w:t xml:space="preserve"> </w:t>
      </w:r>
      <w:del w:id="3780" w:author="제이펍 출판사" w:date="2021-03-14T18:26:00Z">
        <w:r w:rsidRPr="00ED4019" w:rsidDel="002A2B40">
          <w:rPr>
            <w:rFonts w:ascii="Times New Roman" w:hAnsi="Times New Roman"/>
            <w:lang w:eastAsia="ko-KR"/>
          </w:rPr>
          <w:delText>두가지</w:delText>
        </w:r>
      </w:del>
      <w:ins w:id="3781" w:author="제이펍 출판사" w:date="2021-03-14T18:26:00Z">
        <w:r w:rsidR="002A2B40">
          <w:rPr>
            <w:rFonts w:ascii="Times New Roman" w:hAnsi="Times New Roman"/>
            <w:lang w:eastAsia="ko-KR"/>
          </w:rPr>
          <w:t>두</w:t>
        </w:r>
        <w:r w:rsidR="002A2B40">
          <w:rPr>
            <w:rFonts w:ascii="Times New Roman" w:hAnsi="Times New Roman"/>
            <w:lang w:eastAsia="ko-KR"/>
          </w:rPr>
          <w:t xml:space="preserve"> </w:t>
        </w:r>
        <w:r w:rsidR="002A2B40">
          <w:rPr>
            <w:rFonts w:ascii="Times New Roman" w:hAnsi="Times New Roman"/>
            <w:lang w:eastAsia="ko-KR"/>
          </w:rPr>
          <w:t>가지</w:t>
        </w:r>
      </w:ins>
      <w:r w:rsidRPr="00ED4019">
        <w:rPr>
          <w:rFonts w:ascii="Times New Roman" w:hAnsi="Times New Roman"/>
          <w:lang w:eastAsia="ko-KR"/>
        </w:rPr>
        <w:t>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있다</w:t>
      </w:r>
      <w:r w:rsidRPr="00ED4019">
        <w:rPr>
          <w:rFonts w:ascii="Times New Roman" w:hAnsi="Times New Roman"/>
          <w:lang w:eastAsia="ko-KR"/>
        </w:rPr>
        <w:t>.</w:t>
      </w:r>
    </w:p>
    <w:p w14:paraId="4C0C3176" w14:textId="10B587A1" w:rsidR="00FD7B2A" w:rsidRPr="00ED4019" w:rsidRDefault="00FD7B2A">
      <w:pPr>
        <w:pStyle w:val="a0"/>
        <w:jc w:val="both"/>
        <w:rPr>
          <w:rFonts w:ascii="Times New Roman" w:hAnsi="Times New Roman"/>
          <w:lang w:eastAsia="ko-KR"/>
        </w:rPr>
        <w:pPrChange w:id="3782" w:author="제이펍 출판사" w:date="2021-03-14T15:57:00Z">
          <w:pPr>
            <w:pStyle w:val="a0"/>
          </w:pPr>
        </w:pPrChange>
      </w:pPr>
      <w:del w:id="3783" w:author="user" w:date="2021-03-22T18:45:00Z">
        <w:r w:rsidRPr="00ED4019" w:rsidDel="009060DE">
          <w:rPr>
            <w:rFonts w:ascii="Times New Roman" w:hAnsi="Times New Roman"/>
            <w:lang w:eastAsia="ko-KR"/>
          </w:rPr>
          <w:delText>덧셈방법</w:delText>
        </w:r>
      </w:del>
      <w:ins w:id="3784" w:author="user" w:date="2021-03-22T18:45:00Z">
        <w:r w:rsidR="009060DE">
          <w:rPr>
            <w:rFonts w:ascii="Times New Roman" w:hAnsi="Times New Roman"/>
            <w:lang w:eastAsia="ko-KR"/>
          </w:rPr>
          <w:t>덧셈</w:t>
        </w:r>
        <w:r w:rsidR="009060DE">
          <w:rPr>
            <w:rFonts w:ascii="Times New Roman" w:hAnsi="Times New Roman"/>
            <w:lang w:eastAsia="ko-KR"/>
          </w:rPr>
          <w:t xml:space="preserve"> </w:t>
        </w:r>
        <w:r w:rsidR="009060DE">
          <w:rPr>
            <w:rFonts w:ascii="Times New Roman" w:hAnsi="Times New Roman"/>
            <w:lang w:eastAsia="ko-KR"/>
          </w:rPr>
          <w:t>방법</w:t>
        </w:r>
      </w:ins>
      <w:r w:rsidRPr="00ED4019">
        <w:rPr>
          <w:rFonts w:ascii="Times New Roman" w:hAnsi="Times New Roman"/>
          <w:lang w:eastAsia="ko-KR"/>
        </w:rPr>
        <w:t>으로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분해되는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데이터는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추세에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따라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계절성의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변화량이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비교적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일정하게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유지되는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경우이며</w:t>
      </w:r>
      <w:ins w:id="3785" w:author="user" w:date="2021-03-22T14:11:00Z">
        <w:r w:rsidR="00D908E3">
          <w:rPr>
            <w:rFonts w:ascii="Times New Roman" w:hAnsi="Times New Roman" w:hint="eastAsia"/>
            <w:lang w:eastAsia="ko-KR"/>
          </w:rPr>
          <w:t>,</w:t>
        </w:r>
      </w:ins>
      <w:r w:rsidRPr="00ED4019">
        <w:rPr>
          <w:rFonts w:ascii="Times New Roman" w:hAnsi="Times New Roman"/>
          <w:lang w:eastAsia="ko-KR"/>
        </w:rPr>
        <w:t xml:space="preserve"> </w:t>
      </w:r>
      <w:del w:id="3786" w:author="user" w:date="2021-03-22T18:46:00Z">
        <w:r w:rsidRPr="00ED4019" w:rsidDel="009060DE">
          <w:rPr>
            <w:rFonts w:ascii="Times New Roman" w:hAnsi="Times New Roman"/>
            <w:lang w:eastAsia="ko-KR"/>
          </w:rPr>
          <w:delText>곱셈방법</w:delText>
        </w:r>
      </w:del>
      <w:ins w:id="3787" w:author="user" w:date="2021-03-22T18:46:00Z">
        <w:r w:rsidR="009060DE">
          <w:rPr>
            <w:rFonts w:ascii="Times New Roman" w:hAnsi="Times New Roman"/>
            <w:lang w:eastAsia="ko-KR"/>
          </w:rPr>
          <w:t>곱셈</w:t>
        </w:r>
        <w:r w:rsidR="009060DE">
          <w:rPr>
            <w:rFonts w:ascii="Times New Roman" w:hAnsi="Times New Roman"/>
            <w:lang w:eastAsia="ko-KR"/>
          </w:rPr>
          <w:t xml:space="preserve"> </w:t>
        </w:r>
        <w:r w:rsidR="009060DE">
          <w:rPr>
            <w:rFonts w:ascii="Times New Roman" w:hAnsi="Times New Roman"/>
            <w:lang w:eastAsia="ko-KR"/>
          </w:rPr>
          <w:t>방법</w:t>
        </w:r>
      </w:ins>
      <w:r w:rsidRPr="00ED4019">
        <w:rPr>
          <w:rFonts w:ascii="Times New Roman" w:hAnsi="Times New Roman"/>
          <w:lang w:eastAsia="ko-KR"/>
        </w:rPr>
        <w:t>으로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분해되는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데이터는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추세에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따른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계절성의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변화량이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증가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또는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감소하는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경우</w:t>
      </w:r>
      <w:del w:id="3788" w:author="user" w:date="2021-03-22T14:11:00Z">
        <w:r w:rsidRPr="00ED4019" w:rsidDel="00D908E3">
          <w:rPr>
            <w:rFonts w:ascii="Times New Roman" w:hAnsi="Times New Roman"/>
            <w:lang w:eastAsia="ko-KR"/>
          </w:rPr>
          <w:delText>이</w:delText>
        </w:r>
      </w:del>
      <w:r w:rsidRPr="00ED4019">
        <w:rPr>
          <w:rFonts w:ascii="Times New Roman" w:hAnsi="Times New Roman"/>
          <w:lang w:eastAsia="ko-KR"/>
        </w:rPr>
        <w:t>다</w:t>
      </w:r>
      <w:r w:rsidRPr="00ED4019">
        <w:rPr>
          <w:rFonts w:ascii="Times New Roman" w:hAnsi="Times New Roman"/>
          <w:lang w:eastAsia="ko-KR"/>
        </w:rPr>
        <w:t xml:space="preserve">. </w:t>
      </w:r>
      <w:r w:rsidRPr="00ED4019">
        <w:rPr>
          <w:rFonts w:ascii="Times New Roman" w:hAnsi="Times New Roman"/>
          <w:lang w:eastAsia="ko-KR"/>
        </w:rPr>
        <w:t>아래의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예를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보면</w:t>
      </w:r>
      <w:r w:rsidRPr="00ED4019">
        <w:rPr>
          <w:rFonts w:ascii="Times New Roman" w:hAnsi="Times New Roman"/>
          <w:lang w:eastAsia="ko-KR"/>
        </w:rPr>
        <w:t xml:space="preserve"> </w:t>
      </w:r>
      <w:del w:id="3789" w:author="user" w:date="2021-03-22T18:45:00Z">
        <w:r w:rsidRPr="00ED4019" w:rsidDel="009060DE">
          <w:rPr>
            <w:rFonts w:ascii="Times New Roman" w:hAnsi="Times New Roman"/>
            <w:lang w:eastAsia="ko-KR"/>
          </w:rPr>
          <w:delText>덧셈방법</w:delText>
        </w:r>
      </w:del>
      <w:ins w:id="3790" w:author="user" w:date="2021-03-22T18:45:00Z">
        <w:r w:rsidR="009060DE">
          <w:rPr>
            <w:rFonts w:ascii="Times New Roman" w:hAnsi="Times New Roman"/>
            <w:lang w:eastAsia="ko-KR"/>
          </w:rPr>
          <w:t>덧셈</w:t>
        </w:r>
        <w:r w:rsidR="009060DE">
          <w:rPr>
            <w:rFonts w:ascii="Times New Roman" w:hAnsi="Times New Roman"/>
            <w:lang w:eastAsia="ko-KR"/>
          </w:rPr>
          <w:t xml:space="preserve"> </w:t>
        </w:r>
        <w:r w:rsidR="009060DE">
          <w:rPr>
            <w:rFonts w:ascii="Times New Roman" w:hAnsi="Times New Roman"/>
            <w:lang w:eastAsia="ko-KR"/>
          </w:rPr>
          <w:t>방법</w:t>
        </w:r>
      </w:ins>
      <w:r w:rsidRPr="00ED4019">
        <w:rPr>
          <w:rFonts w:ascii="Times New Roman" w:hAnsi="Times New Roman"/>
          <w:lang w:eastAsia="ko-KR"/>
        </w:rPr>
        <w:t>의</w:t>
      </w:r>
      <w:r w:rsidRPr="00ED4019">
        <w:rPr>
          <w:rFonts w:ascii="Times New Roman" w:hAnsi="Times New Roman"/>
          <w:lang w:eastAsia="ko-KR"/>
        </w:rPr>
        <w:t xml:space="preserve"> plot</w:t>
      </w:r>
      <w:r w:rsidRPr="00ED4019">
        <w:rPr>
          <w:rFonts w:ascii="Times New Roman" w:hAnsi="Times New Roman"/>
          <w:lang w:eastAsia="ko-KR"/>
        </w:rPr>
        <w:t>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전반적으로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증가하는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추세가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보이지만</w:t>
      </w:r>
      <w:ins w:id="3791" w:author="user" w:date="2021-03-22T14:12:00Z">
        <w:r w:rsidR="00D908E3">
          <w:rPr>
            <w:rFonts w:ascii="Times New Roman" w:hAnsi="Times New Roman" w:hint="eastAsia"/>
            <w:lang w:eastAsia="ko-KR"/>
          </w:rPr>
          <w:t>,</w:t>
        </w:r>
      </w:ins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추세에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따라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변동되는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계절성의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진폭이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거의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일정하게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유지된다</w:t>
      </w:r>
      <w:r w:rsidRPr="00ED4019">
        <w:rPr>
          <w:rFonts w:ascii="Times New Roman" w:hAnsi="Times New Roman"/>
          <w:lang w:eastAsia="ko-KR"/>
        </w:rPr>
        <w:t xml:space="preserve">. </w:t>
      </w:r>
      <w:r w:rsidRPr="00ED4019">
        <w:rPr>
          <w:rFonts w:ascii="Times New Roman" w:hAnsi="Times New Roman"/>
          <w:lang w:eastAsia="ko-KR"/>
        </w:rPr>
        <w:t>반면</w:t>
      </w:r>
      <w:r w:rsidRPr="00ED4019">
        <w:rPr>
          <w:rFonts w:ascii="Times New Roman" w:hAnsi="Times New Roman"/>
          <w:lang w:eastAsia="ko-KR"/>
        </w:rPr>
        <w:t xml:space="preserve"> </w:t>
      </w:r>
      <w:del w:id="3792" w:author="user" w:date="2021-03-22T18:46:00Z">
        <w:r w:rsidRPr="00ED4019" w:rsidDel="009060DE">
          <w:rPr>
            <w:rFonts w:ascii="Times New Roman" w:hAnsi="Times New Roman"/>
            <w:lang w:eastAsia="ko-KR"/>
          </w:rPr>
          <w:delText>곱셈방법</w:delText>
        </w:r>
      </w:del>
      <w:ins w:id="3793" w:author="user" w:date="2021-03-22T18:46:00Z">
        <w:r w:rsidR="009060DE">
          <w:rPr>
            <w:rFonts w:ascii="Times New Roman" w:hAnsi="Times New Roman"/>
            <w:lang w:eastAsia="ko-KR"/>
          </w:rPr>
          <w:t>곱셈</w:t>
        </w:r>
        <w:r w:rsidR="009060DE">
          <w:rPr>
            <w:rFonts w:ascii="Times New Roman" w:hAnsi="Times New Roman"/>
            <w:lang w:eastAsia="ko-KR"/>
          </w:rPr>
          <w:t xml:space="preserve"> </w:t>
        </w:r>
        <w:r w:rsidR="009060DE">
          <w:rPr>
            <w:rFonts w:ascii="Times New Roman" w:hAnsi="Times New Roman"/>
            <w:lang w:eastAsia="ko-KR"/>
          </w:rPr>
          <w:t>방법</w:t>
        </w:r>
      </w:ins>
      <w:r w:rsidRPr="00ED4019">
        <w:rPr>
          <w:rFonts w:ascii="Times New Roman" w:hAnsi="Times New Roman"/>
          <w:lang w:eastAsia="ko-KR"/>
        </w:rPr>
        <w:t>의</w:t>
      </w:r>
      <w:r w:rsidRPr="00ED4019">
        <w:rPr>
          <w:rFonts w:ascii="Times New Roman" w:hAnsi="Times New Roman"/>
          <w:lang w:eastAsia="ko-KR"/>
        </w:rPr>
        <w:t xml:space="preserve"> plot</w:t>
      </w:r>
      <w:r w:rsidRPr="00ED4019">
        <w:rPr>
          <w:rFonts w:ascii="Times New Roman" w:hAnsi="Times New Roman"/>
          <w:lang w:eastAsia="ko-KR"/>
        </w:rPr>
        <w:t>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추세가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증가하면서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계절성의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진폭도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증가하는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것을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눈으로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확인할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있다</w:t>
      </w:r>
      <w:r w:rsidRPr="00ED4019">
        <w:rPr>
          <w:rFonts w:ascii="Times New Roman" w:hAnsi="Times New Roman"/>
          <w:lang w:eastAsia="ko-KR"/>
        </w:rPr>
        <w:t>.</w:t>
      </w:r>
    </w:p>
    <w:p w14:paraId="0AD2660B" w14:textId="77777777" w:rsidR="00FD7B2A" w:rsidRPr="00ED4019" w:rsidRDefault="00FD7B2A">
      <w:pPr>
        <w:pStyle w:val="Figure"/>
        <w:jc w:val="both"/>
        <w:rPr>
          <w:rFonts w:ascii="Times New Roman" w:hAnsi="Times New Roman"/>
        </w:rPr>
        <w:pPrChange w:id="3794" w:author="제이펍 출판사" w:date="2021-03-14T15:57:00Z">
          <w:pPr>
            <w:pStyle w:val="Figure"/>
          </w:pPr>
        </w:pPrChange>
      </w:pPr>
      <w:r w:rsidRPr="00ED4019">
        <w:rPr>
          <w:rFonts w:ascii="Times New Roman" w:hAnsi="Times New Roman"/>
          <w:noProof/>
          <w:lang w:eastAsia="ko-KR"/>
        </w:rPr>
        <w:drawing>
          <wp:inline distT="0" distB="0" distL="0" distR="0" wp14:anchorId="4E3CF7C9" wp14:editId="13FABDD4">
            <wp:extent cx="4572000" cy="3657600"/>
            <wp:effectExtent l="0" t="0" r="0" b="0"/>
            <wp:docPr id="86" name="그림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"/>
                    <pic:cNvPicPr>
                      <a:picLocks noChangeAspect="1" noChangeArrowheads="1"/>
                    </pic:cNvPicPr>
                  </pic:nvPicPr>
                  <pic:blipFill>
                    <a:blip r:embed="rId9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4A1763C" w14:textId="77777777" w:rsidR="00FD7B2A" w:rsidRPr="00ED4019" w:rsidRDefault="00FD7B2A">
      <w:pPr>
        <w:pStyle w:val="a6"/>
        <w:jc w:val="both"/>
        <w:rPr>
          <w:rFonts w:ascii="Times New Roman" w:hAnsi="Times New Roman"/>
          <w:lang w:eastAsia="ko-KR"/>
        </w:rPr>
        <w:pPrChange w:id="3795" w:author="제이펍 출판사" w:date="2021-03-14T15:57:00Z">
          <w:pPr>
            <w:pStyle w:val="a6"/>
            <w:jc w:val="center"/>
          </w:pPr>
        </w:pPrChange>
      </w:pPr>
      <w:commentRangeStart w:id="3796"/>
      <w:r w:rsidRPr="00ED4019">
        <w:rPr>
          <w:rFonts w:ascii="Times New Roman" w:hAnsi="Times New Roman" w:hint="eastAsia"/>
          <w:lang w:eastAsia="ko-KR"/>
        </w:rPr>
        <w:t>그림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5-18</w:t>
      </w:r>
      <w:commentRangeEnd w:id="3796"/>
      <w:r w:rsidR="000A052F">
        <w:rPr>
          <w:rStyle w:val="af3"/>
          <w:i w:val="0"/>
        </w:rPr>
        <w:commentReference w:id="3796"/>
      </w:r>
    </w:p>
    <w:p w14:paraId="0141A528" w14:textId="1F20D992" w:rsidR="00FD7B2A" w:rsidRPr="00ED4019" w:rsidRDefault="00FD7B2A">
      <w:pPr>
        <w:pStyle w:val="a0"/>
        <w:jc w:val="both"/>
        <w:rPr>
          <w:rFonts w:ascii="Times New Roman" w:hAnsi="Times New Roman"/>
          <w:lang w:eastAsia="ko-KR"/>
        </w:rPr>
        <w:pPrChange w:id="3797" w:author="제이펍 출판사" w:date="2021-03-14T15:57:00Z">
          <w:pPr>
            <w:pStyle w:val="a0"/>
          </w:pPr>
        </w:pPrChange>
      </w:pPr>
      <w:del w:id="3798" w:author="user" w:date="2021-03-22T18:45:00Z">
        <w:r w:rsidRPr="00ED4019" w:rsidDel="009060DE">
          <w:rPr>
            <w:rFonts w:ascii="Times New Roman" w:hAnsi="Times New Roman"/>
            <w:lang w:eastAsia="ko-KR"/>
          </w:rPr>
          <w:delText>덧셈방법</w:delText>
        </w:r>
      </w:del>
      <w:ins w:id="3799" w:author="user" w:date="2021-03-22T18:45:00Z">
        <w:r w:rsidR="009060DE">
          <w:rPr>
            <w:rFonts w:ascii="Times New Roman" w:hAnsi="Times New Roman"/>
            <w:lang w:eastAsia="ko-KR"/>
          </w:rPr>
          <w:t>덧셈</w:t>
        </w:r>
        <w:r w:rsidR="009060DE">
          <w:rPr>
            <w:rFonts w:ascii="Times New Roman" w:hAnsi="Times New Roman"/>
            <w:lang w:eastAsia="ko-KR"/>
          </w:rPr>
          <w:t xml:space="preserve"> </w:t>
        </w:r>
        <w:r w:rsidR="009060DE">
          <w:rPr>
            <w:rFonts w:ascii="Times New Roman" w:hAnsi="Times New Roman"/>
            <w:lang w:eastAsia="ko-KR"/>
          </w:rPr>
          <w:t>방법</w:t>
        </w:r>
      </w:ins>
      <w:r w:rsidRPr="00ED4019">
        <w:rPr>
          <w:rFonts w:ascii="Times New Roman" w:hAnsi="Times New Roman"/>
          <w:lang w:eastAsia="ko-KR"/>
        </w:rPr>
        <w:t>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추세값</w:t>
      </w:r>
      <w:r w:rsidRPr="00ED4019">
        <w:rPr>
          <w:rFonts w:ascii="Times New Roman" w:hAnsi="Times New Roman"/>
          <w:lang w:eastAsia="ko-KR"/>
        </w:rPr>
        <w:t xml:space="preserve">, </w:t>
      </w:r>
      <w:r w:rsidRPr="00ED4019">
        <w:rPr>
          <w:rFonts w:ascii="Times New Roman" w:hAnsi="Times New Roman"/>
          <w:lang w:eastAsia="ko-KR"/>
        </w:rPr>
        <w:t>계절성값</w:t>
      </w:r>
      <w:r w:rsidRPr="00ED4019">
        <w:rPr>
          <w:rFonts w:ascii="Times New Roman" w:hAnsi="Times New Roman"/>
          <w:lang w:eastAsia="ko-KR"/>
        </w:rPr>
        <w:t xml:space="preserve">, </w:t>
      </w:r>
      <w:r w:rsidRPr="00ED4019">
        <w:rPr>
          <w:rFonts w:ascii="Times New Roman" w:hAnsi="Times New Roman"/>
          <w:lang w:eastAsia="ko-KR"/>
        </w:rPr>
        <w:t>잔차값을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모두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더하</w:t>
      </w:r>
      <w:r w:rsidRPr="00ED4019">
        <w:rPr>
          <w:rFonts w:ascii="Times New Roman" w:hAnsi="Times New Roman" w:hint="eastAsia"/>
          <w:lang w:eastAsia="ko-KR"/>
        </w:rPr>
        <w:t>면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원본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데이터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값이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계산되고</w:t>
      </w:r>
      <w:ins w:id="3800" w:author="user" w:date="2021-03-22T14:13:00Z">
        <w:r w:rsidR="000A052F">
          <w:rPr>
            <w:rFonts w:ascii="Times New Roman" w:hAnsi="Times New Roman" w:hint="eastAsia"/>
            <w:lang w:eastAsia="ko-KR"/>
          </w:rPr>
          <w:t>,</w:t>
        </w:r>
      </w:ins>
      <w:r w:rsidRPr="00ED4019">
        <w:rPr>
          <w:rFonts w:ascii="Times New Roman" w:hAnsi="Times New Roman" w:hint="eastAsia"/>
          <w:lang w:eastAsia="ko-KR"/>
        </w:rPr>
        <w:t xml:space="preserve"> </w:t>
      </w:r>
      <w:del w:id="3801" w:author="user" w:date="2021-03-22T18:46:00Z">
        <w:r w:rsidRPr="00ED4019" w:rsidDel="009060DE">
          <w:rPr>
            <w:rFonts w:ascii="Times New Roman" w:hAnsi="Times New Roman"/>
            <w:lang w:eastAsia="ko-KR"/>
          </w:rPr>
          <w:delText>곱셈방법</w:delText>
        </w:r>
      </w:del>
      <w:ins w:id="3802" w:author="user" w:date="2021-03-22T18:46:00Z">
        <w:r w:rsidR="009060DE">
          <w:rPr>
            <w:rFonts w:ascii="Times New Roman" w:hAnsi="Times New Roman"/>
            <w:lang w:eastAsia="ko-KR"/>
          </w:rPr>
          <w:t>곱셈</w:t>
        </w:r>
        <w:r w:rsidR="009060DE">
          <w:rPr>
            <w:rFonts w:ascii="Times New Roman" w:hAnsi="Times New Roman"/>
            <w:lang w:eastAsia="ko-KR"/>
          </w:rPr>
          <w:t xml:space="preserve"> </w:t>
        </w:r>
        <w:r w:rsidR="009060DE">
          <w:rPr>
            <w:rFonts w:ascii="Times New Roman" w:hAnsi="Times New Roman"/>
            <w:lang w:eastAsia="ko-KR"/>
          </w:rPr>
          <w:t>방법</w:t>
        </w:r>
      </w:ins>
      <w:r w:rsidRPr="00ED4019">
        <w:rPr>
          <w:rFonts w:ascii="Times New Roman" w:hAnsi="Times New Roman"/>
          <w:lang w:eastAsia="ko-KR"/>
        </w:rPr>
        <w:t>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추세값</w:t>
      </w:r>
      <w:r w:rsidRPr="00ED4019">
        <w:rPr>
          <w:rFonts w:ascii="Times New Roman" w:hAnsi="Times New Roman"/>
          <w:lang w:eastAsia="ko-KR"/>
        </w:rPr>
        <w:t xml:space="preserve">, </w:t>
      </w:r>
      <w:r w:rsidRPr="00ED4019">
        <w:rPr>
          <w:rFonts w:ascii="Times New Roman" w:hAnsi="Times New Roman"/>
          <w:lang w:eastAsia="ko-KR"/>
        </w:rPr>
        <w:t>계절성값</w:t>
      </w:r>
      <w:r w:rsidRPr="00ED4019">
        <w:rPr>
          <w:rFonts w:ascii="Times New Roman" w:hAnsi="Times New Roman"/>
          <w:lang w:eastAsia="ko-KR"/>
        </w:rPr>
        <w:t xml:space="preserve">, </w:t>
      </w:r>
      <w:r w:rsidRPr="00ED4019">
        <w:rPr>
          <w:rFonts w:ascii="Times New Roman" w:hAnsi="Times New Roman"/>
          <w:lang w:eastAsia="ko-KR"/>
        </w:rPr>
        <w:t>잔차값을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모두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곱</w:t>
      </w:r>
      <w:r w:rsidRPr="00ED4019">
        <w:rPr>
          <w:rFonts w:ascii="Times New Roman" w:hAnsi="Times New Roman" w:hint="eastAsia"/>
          <w:lang w:eastAsia="ko-KR"/>
        </w:rPr>
        <w:t>하면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데이터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원본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값을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계산</w:t>
      </w:r>
      <w:r w:rsidRPr="00ED4019">
        <w:rPr>
          <w:rFonts w:ascii="Times New Roman" w:hAnsi="Times New Roman" w:hint="eastAsia"/>
          <w:lang w:eastAsia="ko-KR"/>
        </w:rPr>
        <w:t>할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수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있다</w:t>
      </w:r>
      <w:r w:rsidRPr="00ED4019">
        <w:rPr>
          <w:rFonts w:ascii="Times New Roman" w:hAnsi="Times New Roman"/>
          <w:lang w:eastAsia="ko-KR"/>
        </w:rPr>
        <w:t xml:space="preserve">. </w:t>
      </w:r>
      <w:r w:rsidRPr="00ED4019">
        <w:rPr>
          <w:rFonts w:ascii="Times New Roman" w:hAnsi="Times New Roman"/>
          <w:lang w:eastAsia="ko-KR"/>
        </w:rPr>
        <w:t>아래의</w:t>
      </w:r>
      <w:r w:rsidRPr="00ED4019">
        <w:rPr>
          <w:rFonts w:ascii="Times New Roman" w:hAnsi="Times New Roman"/>
          <w:lang w:eastAsia="ko-KR"/>
        </w:rPr>
        <w:t xml:space="preserve"> plot</w:t>
      </w:r>
      <w:r w:rsidRPr="00ED4019">
        <w:rPr>
          <w:rFonts w:ascii="Times New Roman" w:hAnsi="Times New Roman"/>
          <w:lang w:eastAsia="ko-KR"/>
        </w:rPr>
        <w:t>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월별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데이터인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전체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취업자수를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Style w:val="VerbatimChar"/>
          <w:rFonts w:ascii="Times New Roman" w:hAnsi="Times New Roman"/>
          <w:lang w:eastAsia="ko-KR"/>
        </w:rPr>
        <w:t>decompose()</w:t>
      </w:r>
      <w:r w:rsidRPr="00ED4019">
        <w:rPr>
          <w:rFonts w:ascii="Times New Roman" w:hAnsi="Times New Roman"/>
          <w:lang w:eastAsia="ko-KR"/>
        </w:rPr>
        <w:t>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사용하여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분해한</w:t>
      </w:r>
      <w:r w:rsidRPr="00ED4019">
        <w:rPr>
          <w:rFonts w:ascii="Times New Roman" w:hAnsi="Times New Roman"/>
          <w:lang w:eastAsia="ko-KR"/>
        </w:rPr>
        <w:t xml:space="preserve"> plot</w:t>
      </w:r>
      <w:r w:rsidRPr="00ED4019">
        <w:rPr>
          <w:rFonts w:ascii="Times New Roman" w:hAnsi="Times New Roman"/>
          <w:lang w:eastAsia="ko-KR"/>
        </w:rPr>
        <w:t>인데</w:t>
      </w:r>
      <w:ins w:id="3803" w:author="user" w:date="2021-03-22T14:13:00Z">
        <w:r w:rsidR="000A052F">
          <w:rPr>
            <w:rFonts w:ascii="Times New Roman" w:hAnsi="Times New Roman" w:hint="eastAsia"/>
            <w:lang w:eastAsia="ko-KR"/>
          </w:rPr>
          <w:t>,</w:t>
        </w:r>
      </w:ins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덧셈</w:t>
      </w:r>
      <w:del w:id="3804" w:author="user" w:date="2021-03-22T14:13:00Z">
        <w:r w:rsidRPr="00ED4019" w:rsidDel="000A052F">
          <w:rPr>
            <w:rFonts w:ascii="Times New Roman" w:hAnsi="Times New Roman"/>
            <w:lang w:eastAsia="ko-KR"/>
          </w:rPr>
          <w:delText xml:space="preserve">(additive) </w:delText>
        </w:r>
      </w:del>
      <w:r w:rsidRPr="00ED4019">
        <w:rPr>
          <w:rFonts w:ascii="Times New Roman" w:hAnsi="Times New Roman"/>
          <w:lang w:eastAsia="ko-KR"/>
        </w:rPr>
        <w:t>방법과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곱셈</w:t>
      </w:r>
      <w:del w:id="3805" w:author="user" w:date="2021-03-22T14:13:00Z">
        <w:r w:rsidRPr="00ED4019" w:rsidDel="000A052F">
          <w:rPr>
            <w:rFonts w:ascii="Times New Roman" w:hAnsi="Times New Roman"/>
            <w:lang w:eastAsia="ko-KR"/>
          </w:rPr>
          <w:delText xml:space="preserve">(multiplicative) </w:delText>
        </w:r>
      </w:del>
      <w:r w:rsidRPr="00ED4019">
        <w:rPr>
          <w:rFonts w:ascii="Times New Roman" w:hAnsi="Times New Roman"/>
          <w:lang w:eastAsia="ko-KR"/>
        </w:rPr>
        <w:t>방법을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각각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적용한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결과</w:t>
      </w:r>
      <w:del w:id="3806" w:author="user" w:date="2021-03-22T14:13:00Z">
        <w:r w:rsidRPr="00ED4019" w:rsidDel="000A052F">
          <w:rPr>
            <w:rFonts w:ascii="Times New Roman" w:hAnsi="Times New Roman"/>
            <w:lang w:eastAsia="ko-KR"/>
          </w:rPr>
          <w:delText>이</w:delText>
        </w:r>
      </w:del>
      <w:r w:rsidRPr="00ED4019">
        <w:rPr>
          <w:rFonts w:ascii="Times New Roman" w:hAnsi="Times New Roman"/>
          <w:lang w:eastAsia="ko-KR"/>
        </w:rPr>
        <w:t>다</w:t>
      </w:r>
      <w:r w:rsidRPr="00ED4019">
        <w:rPr>
          <w:rFonts w:ascii="Times New Roman" w:hAnsi="Times New Roman"/>
          <w:lang w:eastAsia="ko-KR"/>
        </w:rPr>
        <w:t>.</w:t>
      </w:r>
    </w:p>
    <w:p w14:paraId="4E699C56" w14:textId="77777777" w:rsidR="00FD7B2A" w:rsidRPr="00ED4019" w:rsidRDefault="00FD7B2A">
      <w:pPr>
        <w:pStyle w:val="a0"/>
        <w:keepNext/>
        <w:jc w:val="both"/>
        <w:rPr>
          <w:rFonts w:ascii="Times New Roman" w:hAnsi="Times New Roman"/>
        </w:rPr>
        <w:pPrChange w:id="3807" w:author="제이펍 출판사" w:date="2021-03-14T15:57:00Z">
          <w:pPr>
            <w:pStyle w:val="a0"/>
            <w:keepNext/>
          </w:pPr>
        </w:pPrChange>
      </w:pPr>
      <w:r w:rsidRPr="00ED4019">
        <w:rPr>
          <w:rFonts w:ascii="Times New Roman" w:hAnsi="Times New Roman"/>
          <w:noProof/>
          <w:lang w:eastAsia="ko-KR"/>
        </w:rPr>
        <w:lastRenderedPageBreak/>
        <w:drawing>
          <wp:inline distT="0" distB="0" distL="0" distR="0" wp14:anchorId="15511F65" wp14:editId="642E3411">
            <wp:extent cx="5969000" cy="3697663"/>
            <wp:effectExtent l="0" t="0" r="0" b="0"/>
            <wp:docPr id="8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" descr="decomadd.jpg"/>
                    <pic:cNvPicPr>
                      <a:picLocks noChangeAspect="1" noChangeArrowheads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369766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49F80E9" w14:textId="77777777" w:rsidR="00FD7B2A" w:rsidRPr="00ED4019" w:rsidRDefault="00FD7B2A">
      <w:pPr>
        <w:pStyle w:val="a6"/>
        <w:jc w:val="both"/>
        <w:rPr>
          <w:rFonts w:ascii="Times New Roman" w:hAnsi="Times New Roman"/>
        </w:rPr>
        <w:pPrChange w:id="3808" w:author="제이펍 출판사" w:date="2021-03-14T15:57:00Z">
          <w:pPr>
            <w:pStyle w:val="a6"/>
          </w:pPr>
        </w:pPrChange>
      </w:pPr>
      <w:commentRangeStart w:id="3809"/>
      <w:r w:rsidRPr="00ED4019">
        <w:rPr>
          <w:rFonts w:ascii="Times New Roman" w:hAnsi="Times New Roman" w:hint="eastAsia"/>
        </w:rPr>
        <w:t>그림</w:t>
      </w:r>
      <w:r w:rsidRPr="00ED4019">
        <w:rPr>
          <w:rFonts w:ascii="Times New Roman" w:hAnsi="Times New Roman" w:hint="eastAsia"/>
        </w:rPr>
        <w:t xml:space="preserve"> </w:t>
      </w:r>
      <w:r w:rsidRPr="00ED4019">
        <w:rPr>
          <w:rFonts w:ascii="Times New Roman" w:hAnsi="Times New Roman"/>
        </w:rPr>
        <w:t>5-19</w:t>
      </w:r>
      <w:commentRangeEnd w:id="3809"/>
      <w:r w:rsidR="000A052F">
        <w:rPr>
          <w:rStyle w:val="af3"/>
          <w:i w:val="0"/>
        </w:rPr>
        <w:commentReference w:id="3809"/>
      </w:r>
    </w:p>
    <w:p w14:paraId="36213EA4" w14:textId="77777777" w:rsidR="00FD7B2A" w:rsidRPr="00ED4019" w:rsidRDefault="00FD7B2A">
      <w:pPr>
        <w:pStyle w:val="a0"/>
        <w:keepNext/>
        <w:jc w:val="both"/>
        <w:rPr>
          <w:rFonts w:ascii="Times New Roman" w:hAnsi="Times New Roman"/>
        </w:rPr>
        <w:pPrChange w:id="3810" w:author="제이펍 출판사" w:date="2021-03-14T15:57:00Z">
          <w:pPr>
            <w:pStyle w:val="a0"/>
            <w:keepNext/>
          </w:pPr>
        </w:pPrChange>
      </w:pPr>
      <w:r w:rsidRPr="00ED4019">
        <w:rPr>
          <w:rFonts w:ascii="Times New Roman" w:hAnsi="Times New Roman"/>
          <w:noProof/>
          <w:lang w:eastAsia="ko-KR"/>
        </w:rPr>
        <w:drawing>
          <wp:inline distT="0" distB="0" distL="0" distR="0" wp14:anchorId="5B9049DD" wp14:editId="496E8D62">
            <wp:extent cx="5969000" cy="3723835"/>
            <wp:effectExtent l="0" t="0" r="0" b="0"/>
            <wp:docPr id="8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" descr="decommulti.jpg"/>
                    <pic:cNvPicPr>
                      <a:picLocks noChangeAspect="1" noChangeArrowheads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372383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46CE4CF" w14:textId="77777777" w:rsidR="00FD7B2A" w:rsidRPr="00ED4019" w:rsidRDefault="00FD7B2A">
      <w:pPr>
        <w:pStyle w:val="a6"/>
        <w:jc w:val="both"/>
        <w:rPr>
          <w:rFonts w:ascii="Times New Roman" w:hAnsi="Times New Roman"/>
          <w:lang w:eastAsia="ko-KR"/>
        </w:rPr>
        <w:pPrChange w:id="3811" w:author="제이펍 출판사" w:date="2021-03-14T15:57:00Z">
          <w:pPr>
            <w:pStyle w:val="a6"/>
          </w:pPr>
        </w:pPrChange>
      </w:pPr>
      <w:commentRangeStart w:id="3812"/>
      <w:r w:rsidRPr="00ED4019">
        <w:rPr>
          <w:rFonts w:ascii="Times New Roman" w:hAnsi="Times New Roman" w:hint="eastAsia"/>
          <w:lang w:eastAsia="ko-KR"/>
        </w:rPr>
        <w:t>그림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5-20</w:t>
      </w:r>
      <w:commentRangeEnd w:id="3812"/>
      <w:r w:rsidR="005C6E70">
        <w:rPr>
          <w:rStyle w:val="af3"/>
          <w:i w:val="0"/>
        </w:rPr>
        <w:commentReference w:id="3812"/>
      </w:r>
    </w:p>
    <w:p w14:paraId="50929AC3" w14:textId="5FFCA153" w:rsidR="00FD7B2A" w:rsidRPr="00ED4019" w:rsidRDefault="00FD7B2A">
      <w:pPr>
        <w:pStyle w:val="a0"/>
        <w:jc w:val="both"/>
        <w:rPr>
          <w:rFonts w:ascii="Times New Roman" w:hAnsi="Times New Roman"/>
          <w:lang w:eastAsia="ko-KR"/>
        </w:rPr>
        <w:pPrChange w:id="3813" w:author="제이펍 출판사" w:date="2021-03-14T15:57:00Z">
          <w:pPr>
            <w:pStyle w:val="a0"/>
          </w:pPr>
        </w:pPrChange>
      </w:pPr>
      <w:r w:rsidRPr="00ED4019">
        <w:rPr>
          <w:rFonts w:ascii="Times New Roman" w:hAnsi="Times New Roman"/>
          <w:lang w:eastAsia="ko-KR"/>
        </w:rPr>
        <w:lastRenderedPageBreak/>
        <w:t xml:space="preserve">ts </w:t>
      </w:r>
      <w:r w:rsidRPr="00ED4019">
        <w:rPr>
          <w:rFonts w:ascii="Times New Roman" w:hAnsi="Times New Roman"/>
          <w:lang w:eastAsia="ko-KR"/>
        </w:rPr>
        <w:t>객체로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저장된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시계열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데이터의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시계열성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분해에는</w:t>
      </w:r>
      <w:r w:rsidRPr="00ED4019">
        <w:rPr>
          <w:rFonts w:ascii="Times New Roman" w:hAnsi="Times New Roman"/>
          <w:lang w:eastAsia="ko-KR"/>
        </w:rPr>
        <w:t xml:space="preserve"> R</w:t>
      </w:r>
      <w:r w:rsidRPr="00ED4019">
        <w:rPr>
          <w:rFonts w:ascii="Times New Roman" w:hAnsi="Times New Roman"/>
          <w:lang w:eastAsia="ko-KR"/>
        </w:rPr>
        <w:t>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기본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패키지인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Style w:val="VerbatimChar"/>
          <w:rFonts w:ascii="Times New Roman" w:hAnsi="Times New Roman"/>
          <w:lang w:eastAsia="ko-KR"/>
        </w:rPr>
        <w:t>stats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패키지에서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Style w:val="VerbatimChar"/>
          <w:rFonts w:ascii="Times New Roman" w:hAnsi="Times New Roman"/>
          <w:lang w:eastAsia="ko-KR"/>
        </w:rPr>
        <w:t>decompose()</w:t>
      </w:r>
      <w:r w:rsidRPr="00ED4019">
        <w:rPr>
          <w:rFonts w:ascii="Times New Roman" w:hAnsi="Times New Roman"/>
          <w:lang w:eastAsia="ko-KR"/>
        </w:rPr>
        <w:t xml:space="preserve">, </w:t>
      </w:r>
      <w:r w:rsidRPr="00ED4019">
        <w:rPr>
          <w:rStyle w:val="VerbatimChar"/>
          <w:rFonts w:ascii="Times New Roman" w:hAnsi="Times New Roman"/>
          <w:lang w:eastAsia="ko-KR"/>
        </w:rPr>
        <w:t>stl()</w:t>
      </w:r>
      <w:del w:id="3814" w:author="제이펍 출판사" w:date="2021-03-14T18:28:00Z">
        <w:r w:rsidRPr="00ED4019" w:rsidDel="002A2B40">
          <w:rPr>
            <w:rFonts w:ascii="Times New Roman" w:hAnsi="Times New Roman"/>
            <w:lang w:eastAsia="ko-KR"/>
          </w:rPr>
          <w:delText xml:space="preserve"> </w:delText>
        </w:r>
        <w:r w:rsidRPr="00ED4019" w:rsidDel="002A2B40">
          <w:rPr>
            <w:rFonts w:ascii="Times New Roman" w:hAnsi="Times New Roman"/>
            <w:lang w:eastAsia="ko-KR"/>
          </w:rPr>
          <w:delText>을</w:delText>
        </w:r>
        <w:r w:rsidRPr="00ED4019" w:rsidDel="002A2B40">
          <w:rPr>
            <w:rFonts w:ascii="Times New Roman" w:hAnsi="Times New Roman"/>
            <w:lang w:eastAsia="ko-KR"/>
          </w:rPr>
          <w:delText xml:space="preserve"> </w:delText>
        </w:r>
      </w:del>
      <w:ins w:id="3815" w:author="제이펍 출판사" w:date="2021-03-14T18:28:00Z">
        <w:r w:rsidR="002A2B40">
          <w:rPr>
            <w:rFonts w:ascii="Times New Roman" w:hAnsi="Times New Roman"/>
            <w:lang w:eastAsia="ko-KR"/>
          </w:rPr>
          <w:t>을</w:t>
        </w:r>
        <w:r w:rsidR="002A2B40">
          <w:rPr>
            <w:rFonts w:ascii="Times New Roman" w:hAnsi="Times New Roman"/>
            <w:lang w:eastAsia="ko-KR"/>
          </w:rPr>
          <w:t xml:space="preserve"> </w:t>
        </w:r>
      </w:ins>
      <w:r w:rsidRPr="00ED4019">
        <w:rPr>
          <w:rFonts w:ascii="Times New Roman" w:hAnsi="Times New Roman"/>
          <w:lang w:eastAsia="ko-KR"/>
        </w:rPr>
        <w:t>사용할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있다</w:t>
      </w:r>
      <w:r w:rsidRPr="00ED4019">
        <w:rPr>
          <w:rFonts w:ascii="Times New Roman" w:hAnsi="Times New Roman"/>
          <w:lang w:eastAsia="ko-KR"/>
        </w:rPr>
        <w:t xml:space="preserve">. </w:t>
      </w:r>
      <w:r w:rsidRPr="00ED4019">
        <w:rPr>
          <w:rStyle w:val="VerbatimChar"/>
          <w:rFonts w:ascii="Times New Roman" w:hAnsi="Times New Roman"/>
          <w:lang w:eastAsia="ko-KR"/>
        </w:rPr>
        <w:t>decompose()</w:t>
      </w:r>
      <w:r w:rsidRPr="00ED4019">
        <w:rPr>
          <w:rFonts w:ascii="Times New Roman" w:hAnsi="Times New Roman"/>
          <w:lang w:eastAsia="ko-KR"/>
        </w:rPr>
        <w:t>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이동평균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방법을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통해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추세</w:t>
      </w:r>
      <w:r w:rsidRPr="00ED4019">
        <w:rPr>
          <w:rFonts w:ascii="Times New Roman" w:hAnsi="Times New Roman"/>
          <w:lang w:eastAsia="ko-KR"/>
        </w:rPr>
        <w:t xml:space="preserve">(trend), </w:t>
      </w:r>
      <w:r w:rsidRPr="00ED4019">
        <w:rPr>
          <w:rFonts w:ascii="Times New Roman" w:hAnsi="Times New Roman"/>
          <w:lang w:eastAsia="ko-KR"/>
        </w:rPr>
        <w:t>계절성</w:t>
      </w:r>
      <w:r w:rsidRPr="00ED4019">
        <w:rPr>
          <w:rFonts w:ascii="Times New Roman" w:hAnsi="Times New Roman"/>
          <w:lang w:eastAsia="ko-KR"/>
        </w:rPr>
        <w:t xml:space="preserve">(seasonality), </w:t>
      </w:r>
      <w:r w:rsidRPr="00ED4019">
        <w:rPr>
          <w:rFonts w:ascii="Times New Roman" w:hAnsi="Times New Roman"/>
          <w:lang w:eastAsia="ko-KR"/>
        </w:rPr>
        <w:t>잔차</w:t>
      </w:r>
      <w:r w:rsidRPr="00ED4019">
        <w:rPr>
          <w:rFonts w:ascii="Times New Roman" w:hAnsi="Times New Roman"/>
          <w:lang w:eastAsia="ko-KR"/>
        </w:rPr>
        <w:t>(remainder)</w:t>
      </w:r>
      <w:r w:rsidRPr="00ED4019">
        <w:rPr>
          <w:rFonts w:ascii="Times New Roman" w:hAnsi="Times New Roman"/>
          <w:lang w:eastAsia="ko-KR"/>
        </w:rPr>
        <w:t>로</w:t>
      </w:r>
      <w:r w:rsidRPr="00ED4019">
        <w:rPr>
          <w:rFonts w:ascii="Times New Roman" w:hAnsi="Times New Roman"/>
          <w:lang w:eastAsia="ko-KR"/>
        </w:rPr>
        <w:t xml:space="preserve"> </w:t>
      </w:r>
      <w:del w:id="3816" w:author="user" w:date="2021-03-22T14:28:00Z">
        <w:r w:rsidRPr="00ED4019" w:rsidDel="003334C5">
          <w:rPr>
            <w:rFonts w:ascii="Times New Roman" w:hAnsi="Times New Roman"/>
            <w:lang w:eastAsia="ko-KR"/>
          </w:rPr>
          <w:delText>분해하는데</w:delText>
        </w:r>
        <w:r w:rsidRPr="00ED4019" w:rsidDel="003334C5">
          <w:rPr>
            <w:rFonts w:ascii="Times New Roman" w:hAnsi="Times New Roman"/>
            <w:lang w:eastAsia="ko-KR"/>
          </w:rPr>
          <w:delText xml:space="preserve"> </w:delText>
        </w:r>
      </w:del>
      <w:r w:rsidRPr="00ED4019">
        <w:rPr>
          <w:rFonts w:ascii="Times New Roman" w:hAnsi="Times New Roman"/>
          <w:lang w:eastAsia="ko-KR"/>
        </w:rPr>
        <w:t>분해하는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방법</w:t>
      </w:r>
      <w:r w:rsidRPr="00ED4019">
        <w:rPr>
          <w:rFonts w:ascii="Times New Roman" w:hAnsi="Times New Roman" w:hint="eastAsia"/>
          <w:lang w:eastAsia="ko-KR"/>
        </w:rPr>
        <w:t>이다</w:t>
      </w:r>
      <w:r w:rsidRPr="00ED4019">
        <w:rPr>
          <w:rFonts w:ascii="Times New Roman" w:hAnsi="Times New Roman" w:hint="eastAsia"/>
          <w:lang w:eastAsia="ko-KR"/>
        </w:rPr>
        <w:t>.</w:t>
      </w:r>
    </w:p>
    <w:p w14:paraId="23480235" w14:textId="0E849788" w:rsidR="00FD7B2A" w:rsidRPr="00ED4019" w:rsidRDefault="00FD7B2A">
      <w:pPr>
        <w:pStyle w:val="a0"/>
        <w:jc w:val="both"/>
        <w:rPr>
          <w:rFonts w:ascii="Times New Roman" w:hAnsi="Times New Roman"/>
          <w:lang w:eastAsia="ko-KR"/>
        </w:rPr>
        <w:pPrChange w:id="3817" w:author="제이펍 출판사" w:date="2021-03-14T15:57:00Z">
          <w:pPr>
            <w:pStyle w:val="a0"/>
          </w:pPr>
        </w:pPrChange>
      </w:pPr>
      <w:r w:rsidRPr="00ED4019">
        <w:rPr>
          <w:rFonts w:ascii="Times New Roman" w:hAnsi="Times New Roman"/>
          <w:lang w:eastAsia="ko-KR"/>
        </w:rPr>
        <w:t>아래의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코드에서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보면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연도별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학생수계의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시계열성을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분해하는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코드에서는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오류가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발생한다</w:t>
      </w:r>
      <w:r w:rsidRPr="00ED4019">
        <w:rPr>
          <w:rFonts w:ascii="Times New Roman" w:hAnsi="Times New Roman"/>
          <w:lang w:eastAsia="ko-KR"/>
        </w:rPr>
        <w:t xml:space="preserve">. </w:t>
      </w:r>
      <w:r w:rsidRPr="00ED4019">
        <w:rPr>
          <w:rFonts w:ascii="Times New Roman" w:hAnsi="Times New Roman"/>
          <w:lang w:eastAsia="ko-KR"/>
        </w:rPr>
        <w:t>그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이유는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계절성은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연도별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데이터에서</w:t>
      </w:r>
      <w:del w:id="3818" w:author="user" w:date="2021-03-22T14:29:00Z">
        <w:r w:rsidRPr="00ED4019" w:rsidDel="00252BEB">
          <w:rPr>
            <w:rFonts w:ascii="Times New Roman" w:hAnsi="Times New Roman"/>
            <w:lang w:eastAsia="ko-KR"/>
          </w:rPr>
          <w:delText>는</w:delText>
        </w:r>
      </w:del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찾아낼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없기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때문이다</w:t>
      </w:r>
      <w:r w:rsidRPr="00ED4019">
        <w:rPr>
          <w:rFonts w:ascii="Times New Roman" w:hAnsi="Times New Roman"/>
          <w:lang w:eastAsia="ko-KR"/>
        </w:rPr>
        <w:t>.</w:t>
      </w:r>
    </w:p>
    <w:p w14:paraId="1C897D27" w14:textId="71663E93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3819" w:author="제이펍 출판사" w:date="2021-03-14T15:57:00Z">
          <w:pPr>
            <w:pStyle w:val="SourceCode"/>
          </w:pPr>
        </w:pPrChange>
      </w:pPr>
      <w:r w:rsidRPr="00ED4019">
        <w:rPr>
          <w:rStyle w:val="CommentTok"/>
          <w:rFonts w:ascii="Times New Roman" w:hAnsi="Times New Roman"/>
          <w:lang w:eastAsia="ko-KR"/>
        </w:rPr>
        <w:t xml:space="preserve"># </w:t>
      </w:r>
      <w:r w:rsidRPr="00ED4019">
        <w:rPr>
          <w:rStyle w:val="CommentTok"/>
          <w:rFonts w:ascii="Times New Roman" w:hAnsi="Times New Roman"/>
          <w:lang w:eastAsia="ko-KR"/>
        </w:rPr>
        <w:t>학생수계는</w:t>
      </w:r>
      <w:r w:rsidRPr="00ED4019">
        <w:rPr>
          <w:rStyle w:val="CommentTok"/>
          <w:rFonts w:ascii="Times New Roman" w:hAnsi="Times New Roman"/>
          <w:lang w:eastAsia="ko-KR"/>
        </w:rPr>
        <w:t xml:space="preserve"> </w:t>
      </w:r>
      <w:r w:rsidRPr="00ED4019">
        <w:rPr>
          <w:rStyle w:val="CommentTok"/>
          <w:rFonts w:ascii="Times New Roman" w:hAnsi="Times New Roman"/>
          <w:lang w:eastAsia="ko-KR"/>
        </w:rPr>
        <w:t>년별</w:t>
      </w:r>
      <w:r w:rsidRPr="00ED4019">
        <w:rPr>
          <w:rStyle w:val="CommentTok"/>
          <w:rFonts w:ascii="Times New Roman" w:hAnsi="Times New Roman"/>
          <w:lang w:eastAsia="ko-KR"/>
        </w:rPr>
        <w:t xml:space="preserve"> </w:t>
      </w:r>
      <w:r w:rsidRPr="00ED4019">
        <w:rPr>
          <w:rStyle w:val="CommentTok"/>
          <w:rFonts w:ascii="Times New Roman" w:hAnsi="Times New Roman"/>
          <w:lang w:eastAsia="ko-KR"/>
        </w:rPr>
        <w:t>데이터이기</w:t>
      </w:r>
      <w:r w:rsidRPr="00ED4019">
        <w:rPr>
          <w:rStyle w:val="CommentTok"/>
          <w:rFonts w:ascii="Times New Roman" w:hAnsi="Times New Roman"/>
          <w:lang w:eastAsia="ko-KR"/>
        </w:rPr>
        <w:t xml:space="preserve"> </w:t>
      </w:r>
      <w:r w:rsidRPr="00ED4019">
        <w:rPr>
          <w:rStyle w:val="CommentTok"/>
          <w:rFonts w:ascii="Times New Roman" w:hAnsi="Times New Roman"/>
          <w:lang w:eastAsia="ko-KR"/>
        </w:rPr>
        <w:t>때문에</w:t>
      </w:r>
      <w:r w:rsidRPr="00ED4019">
        <w:rPr>
          <w:rStyle w:val="CommentTok"/>
          <w:rFonts w:ascii="Times New Roman" w:hAnsi="Times New Roman"/>
          <w:lang w:eastAsia="ko-KR"/>
        </w:rPr>
        <w:t xml:space="preserve"> </w:t>
      </w:r>
      <w:r w:rsidRPr="00ED4019">
        <w:rPr>
          <w:rStyle w:val="CommentTok"/>
          <w:rFonts w:ascii="Times New Roman" w:hAnsi="Times New Roman"/>
          <w:lang w:eastAsia="ko-KR"/>
        </w:rPr>
        <w:t>계절성을</w:t>
      </w:r>
      <w:r w:rsidRPr="00ED4019">
        <w:rPr>
          <w:rStyle w:val="CommentTok"/>
          <w:rFonts w:ascii="Times New Roman" w:hAnsi="Times New Roman"/>
          <w:lang w:eastAsia="ko-KR"/>
        </w:rPr>
        <w:t xml:space="preserve"> </w:t>
      </w:r>
      <w:r w:rsidRPr="00ED4019">
        <w:rPr>
          <w:rStyle w:val="CommentTok"/>
          <w:rFonts w:ascii="Times New Roman" w:hAnsi="Times New Roman"/>
          <w:lang w:eastAsia="ko-KR"/>
        </w:rPr>
        <w:t>추출할</w:t>
      </w:r>
      <w:r w:rsidRPr="00ED4019">
        <w:rPr>
          <w:rStyle w:val="CommentTok"/>
          <w:rFonts w:ascii="Times New Roman" w:hAnsi="Times New Roman"/>
          <w:lang w:eastAsia="ko-KR"/>
        </w:rPr>
        <w:t xml:space="preserve"> </w:t>
      </w:r>
      <w:r w:rsidRPr="00ED4019">
        <w:rPr>
          <w:rStyle w:val="CommentTok"/>
          <w:rFonts w:ascii="Times New Roman" w:hAnsi="Times New Roman"/>
          <w:lang w:eastAsia="ko-KR"/>
        </w:rPr>
        <w:t>수</w:t>
      </w:r>
      <w:r w:rsidRPr="00ED4019">
        <w:rPr>
          <w:rStyle w:val="CommentTok"/>
          <w:rFonts w:ascii="Times New Roman" w:hAnsi="Times New Roman"/>
          <w:lang w:eastAsia="ko-KR"/>
        </w:rPr>
        <w:t xml:space="preserve"> </w:t>
      </w:r>
      <w:r w:rsidRPr="00ED4019">
        <w:rPr>
          <w:rStyle w:val="CommentTok"/>
          <w:rFonts w:ascii="Times New Roman" w:hAnsi="Times New Roman"/>
          <w:lang w:eastAsia="ko-KR"/>
        </w:rPr>
        <w:t>없음</w:t>
      </w:r>
      <w:del w:id="3820" w:author="제이펍 출판사" w:date="2021-03-14T20:18:00Z">
        <w:r w:rsidRPr="00ED4019" w:rsidDel="00766301">
          <w:rPr>
            <w:rStyle w:val="CommentTok"/>
            <w:rFonts w:ascii="Times New Roman" w:hAnsi="Times New Roman"/>
            <w:lang w:eastAsia="ko-KR"/>
          </w:rPr>
          <w:delText xml:space="preserve">.  </w:delText>
        </w:r>
      </w:del>
      <w:ins w:id="3821" w:author="제이펍 출판사" w:date="2021-03-14T20:18:00Z">
        <w:r w:rsidR="00766301">
          <w:rPr>
            <w:rStyle w:val="CommentTok"/>
            <w:rFonts w:ascii="Times New Roman" w:hAnsi="Times New Roman"/>
            <w:lang w:eastAsia="ko-KR"/>
          </w:rPr>
          <w:t xml:space="preserve">. </w:t>
        </w:r>
      </w:ins>
      <w:r w:rsidRPr="00ED4019">
        <w:rPr>
          <w:rFonts w:ascii="Times New Roman" w:hAnsi="Times New Roman"/>
        </w:rPr>
        <w:br/>
      </w:r>
      <w:proofErr w:type="gramStart"/>
      <w:r w:rsidRPr="00ED4019">
        <w:rPr>
          <w:rStyle w:val="NormalTok"/>
          <w:rFonts w:ascii="Times New Roman" w:hAnsi="Times New Roman"/>
        </w:rPr>
        <w:t>students.ts[</w:t>
      </w:r>
      <w:proofErr w:type="gramEnd"/>
      <w:r w:rsidRPr="00ED4019">
        <w:rPr>
          <w:rStyle w:val="NormalTok"/>
          <w:rFonts w:ascii="Times New Roman" w:hAnsi="Times New Roman"/>
        </w:rPr>
        <w:t xml:space="preserve">, </w:t>
      </w:r>
      <w:r w:rsidRPr="00ED4019">
        <w:rPr>
          <w:rStyle w:val="DecValTok"/>
          <w:rFonts w:ascii="Times New Roman" w:hAnsi="Times New Roman"/>
        </w:rPr>
        <w:t>2</w:t>
      </w:r>
      <w:r w:rsidRPr="00ED4019">
        <w:rPr>
          <w:rStyle w:val="NormalTok"/>
          <w:rFonts w:ascii="Times New Roman" w:hAnsi="Times New Roman"/>
        </w:rPr>
        <w:t xml:space="preserve">] </w:t>
      </w:r>
      <w:r w:rsidRPr="00ED4019">
        <w:rPr>
          <w:rStyle w:val="SpecialCharTok"/>
          <w:rFonts w:ascii="Times New Roman" w:hAnsi="Times New Roman"/>
        </w:rPr>
        <w:t>%&gt;%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</w:t>
      </w:r>
      <w:r w:rsidRPr="00ED4019">
        <w:rPr>
          <w:rStyle w:val="FunctionTok"/>
          <w:rFonts w:ascii="Times New Roman" w:hAnsi="Times New Roman"/>
        </w:rPr>
        <w:t>decompose</w:t>
      </w:r>
      <w:r w:rsidRPr="00ED4019">
        <w:rPr>
          <w:rStyle w:val="NormalTok"/>
          <w:rFonts w:ascii="Times New Roman" w:hAnsi="Times New Roman"/>
        </w:rPr>
        <w:t xml:space="preserve">() </w:t>
      </w:r>
      <w:r w:rsidRPr="00ED4019">
        <w:rPr>
          <w:rStyle w:val="SpecialCharTok"/>
          <w:rFonts w:ascii="Times New Roman" w:hAnsi="Times New Roman"/>
        </w:rPr>
        <w:t>%&gt;%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unctionTok"/>
          <w:rFonts w:ascii="Times New Roman" w:hAnsi="Times New Roman"/>
        </w:rPr>
        <w:t>autoplot</w:t>
      </w:r>
      <w:r w:rsidRPr="00ED4019">
        <w:rPr>
          <w:rStyle w:val="NormalTok"/>
          <w:rFonts w:ascii="Times New Roman" w:hAnsi="Times New Roman"/>
        </w:rPr>
        <w:t>()</w:t>
      </w:r>
    </w:p>
    <w:p w14:paraId="61930919" w14:textId="77777777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3822" w:author="제이펍 출판사" w:date="2021-03-14T15:57:00Z">
          <w:pPr>
            <w:pStyle w:val="SourceCode"/>
          </w:pPr>
        </w:pPrChange>
      </w:pPr>
      <w:r w:rsidRPr="00ED4019">
        <w:rPr>
          <w:rStyle w:val="VerbatimChar"/>
          <w:rFonts w:ascii="Times New Roman" w:hAnsi="Times New Roman"/>
        </w:rPr>
        <w:t xml:space="preserve">Error in </w:t>
      </w:r>
      <w:proofErr w:type="gramStart"/>
      <w:r w:rsidRPr="00ED4019">
        <w:rPr>
          <w:rStyle w:val="VerbatimChar"/>
          <w:rFonts w:ascii="Times New Roman" w:hAnsi="Times New Roman"/>
        </w:rPr>
        <w:t>decompose(</w:t>
      </w:r>
      <w:proofErr w:type="gramEnd"/>
      <w:r w:rsidRPr="00ED4019">
        <w:rPr>
          <w:rStyle w:val="VerbatimChar"/>
          <w:rFonts w:ascii="Times New Roman" w:hAnsi="Times New Roman"/>
        </w:rPr>
        <w:t>.): time series has no or less than 2 periods</w:t>
      </w:r>
    </w:p>
    <w:p w14:paraId="60D0EC4E" w14:textId="286F2FAC" w:rsidR="00FD7B2A" w:rsidRPr="00ED4019" w:rsidRDefault="00FD7B2A">
      <w:pPr>
        <w:jc w:val="both"/>
        <w:rPr>
          <w:rFonts w:ascii="Times New Roman" w:hAnsi="Times New Roman"/>
          <w:lang w:eastAsia="ko-KR"/>
        </w:rPr>
        <w:pPrChange w:id="3823" w:author="제이펍 출판사" w:date="2021-03-14T15:57:00Z">
          <w:pPr/>
        </w:pPrChange>
      </w:pPr>
      <w:r w:rsidRPr="00ED4019">
        <w:rPr>
          <w:rFonts w:ascii="Times New Roman" w:hAnsi="Times New Roman"/>
          <w:lang w:eastAsia="ko-KR"/>
        </w:rPr>
        <w:t>다음은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앞서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Style w:val="VerbatimChar"/>
          <w:rFonts w:ascii="Times New Roman" w:hAnsi="Times New Roman"/>
          <w:lang w:eastAsia="ko-KR"/>
        </w:rPr>
        <w:t>decompse()</w:t>
      </w:r>
      <w:r w:rsidRPr="00ED4019">
        <w:rPr>
          <w:rFonts w:ascii="Times New Roman" w:hAnsi="Times New Roman"/>
          <w:lang w:eastAsia="ko-KR"/>
        </w:rPr>
        <w:t>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분해했던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전체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취업자수를</w:t>
      </w:r>
      <w:r w:rsidRPr="00ED4019">
        <w:rPr>
          <w:rFonts w:ascii="Times New Roman" w:hAnsi="Times New Roman"/>
          <w:lang w:eastAsia="ko-KR"/>
        </w:rPr>
        <w:t xml:space="preserve"> stl()</w:t>
      </w:r>
      <w:r w:rsidRPr="00ED4019">
        <w:rPr>
          <w:rFonts w:ascii="Times New Roman" w:hAnsi="Times New Roman"/>
          <w:lang w:eastAsia="ko-KR"/>
        </w:rPr>
        <w:t>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사용하여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분해하는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방법이다</w:t>
      </w:r>
      <w:r w:rsidRPr="00ED4019">
        <w:rPr>
          <w:rFonts w:ascii="Times New Roman" w:hAnsi="Times New Roman"/>
          <w:lang w:eastAsia="ko-KR"/>
        </w:rPr>
        <w:t xml:space="preserve">. </w:t>
      </w:r>
      <w:r w:rsidRPr="00ED4019">
        <w:rPr>
          <w:rStyle w:val="VerbatimChar"/>
          <w:rFonts w:ascii="Times New Roman" w:hAnsi="Times New Roman"/>
          <w:lang w:eastAsia="ko-KR"/>
        </w:rPr>
        <w:t>stl()</w:t>
      </w:r>
      <w:r w:rsidRPr="00ED4019">
        <w:rPr>
          <w:rFonts w:ascii="Times New Roman" w:hAnsi="Times New Roman"/>
          <w:lang w:eastAsia="ko-KR"/>
        </w:rPr>
        <w:t>은</w:t>
      </w:r>
      <w:r w:rsidRPr="00ED4019">
        <w:rPr>
          <w:rFonts w:ascii="Times New Roman" w:hAnsi="Times New Roman"/>
          <w:lang w:eastAsia="ko-KR"/>
        </w:rPr>
        <w:t xml:space="preserve"> </w:t>
      </w:r>
      <w:ins w:id="3824" w:author="user" w:date="2021-03-22T14:29:00Z">
        <w:r w:rsidR="00252BEB">
          <w:rPr>
            <w:rFonts w:ascii="Times New Roman" w:hAnsi="Times New Roman"/>
            <w:lang w:eastAsia="ko-KR"/>
          </w:rPr>
          <w:t>‘</w:t>
        </w:r>
      </w:ins>
      <w:del w:id="3825" w:author="user" w:date="2021-03-22T14:29:00Z">
        <w:r w:rsidRPr="00ED4019" w:rsidDel="00252BEB">
          <w:rPr>
            <w:rFonts w:ascii="Times New Roman" w:hAnsi="Times New Roman"/>
            <w:lang w:eastAsia="ko-KR"/>
          </w:rPr>
          <w:delText>’</w:delText>
        </w:r>
      </w:del>
      <w:ins w:id="3826" w:author="user" w:date="2021-03-22T14:29:00Z">
        <w:r w:rsidR="00252BEB">
          <w:rPr>
            <w:rFonts w:ascii="Times New Roman" w:hAnsi="Times New Roman" w:hint="eastAsia"/>
            <w:lang w:eastAsia="ko-KR"/>
          </w:rPr>
          <w:t>s</w:t>
        </w:r>
      </w:ins>
      <w:del w:id="3827" w:author="user" w:date="2021-03-22T14:29:00Z">
        <w:r w:rsidRPr="00ED4019" w:rsidDel="00252BEB">
          <w:rPr>
            <w:rFonts w:ascii="Times New Roman" w:hAnsi="Times New Roman"/>
            <w:lang w:eastAsia="ko-KR"/>
          </w:rPr>
          <w:delText>S</w:delText>
        </w:r>
      </w:del>
      <w:r w:rsidRPr="00ED4019">
        <w:rPr>
          <w:rFonts w:ascii="Times New Roman" w:hAnsi="Times New Roman"/>
          <w:lang w:eastAsia="ko-KR"/>
        </w:rPr>
        <w:t xml:space="preserve">easonal and </w:t>
      </w:r>
      <w:ins w:id="3828" w:author="user" w:date="2021-03-22T14:29:00Z">
        <w:r w:rsidR="00252BEB">
          <w:rPr>
            <w:rFonts w:ascii="Times New Roman" w:hAnsi="Times New Roman" w:hint="eastAsia"/>
            <w:lang w:eastAsia="ko-KR"/>
          </w:rPr>
          <w:t>t</w:t>
        </w:r>
      </w:ins>
      <w:del w:id="3829" w:author="user" w:date="2021-03-22T14:29:00Z">
        <w:r w:rsidRPr="00ED4019" w:rsidDel="00252BEB">
          <w:rPr>
            <w:rFonts w:ascii="Times New Roman" w:hAnsi="Times New Roman"/>
            <w:lang w:eastAsia="ko-KR"/>
          </w:rPr>
          <w:delText>T</w:delText>
        </w:r>
      </w:del>
      <w:r w:rsidRPr="00ED4019">
        <w:rPr>
          <w:rFonts w:ascii="Times New Roman" w:hAnsi="Times New Roman"/>
          <w:lang w:eastAsia="ko-KR"/>
        </w:rPr>
        <w:t xml:space="preserve">rend decomposition using </w:t>
      </w:r>
      <w:ins w:id="3830" w:author="user" w:date="2021-03-22T14:29:00Z">
        <w:r w:rsidR="00252BEB">
          <w:rPr>
            <w:rFonts w:ascii="Times New Roman" w:hAnsi="Times New Roman" w:hint="eastAsia"/>
            <w:lang w:eastAsia="ko-KR"/>
          </w:rPr>
          <w:t>l</w:t>
        </w:r>
      </w:ins>
      <w:del w:id="3831" w:author="user" w:date="2021-03-22T14:29:00Z">
        <w:r w:rsidRPr="00ED4019" w:rsidDel="00252BEB">
          <w:rPr>
            <w:rFonts w:ascii="Times New Roman" w:hAnsi="Times New Roman"/>
            <w:lang w:eastAsia="ko-KR"/>
          </w:rPr>
          <w:delText>L</w:delText>
        </w:r>
      </w:del>
      <w:r w:rsidRPr="00ED4019">
        <w:rPr>
          <w:rFonts w:ascii="Times New Roman" w:hAnsi="Times New Roman"/>
          <w:lang w:eastAsia="ko-KR"/>
        </w:rPr>
        <w:t>oess’</w:t>
      </w:r>
      <w:r w:rsidRPr="00ED4019">
        <w:rPr>
          <w:rFonts w:ascii="Times New Roman" w:hAnsi="Times New Roman"/>
          <w:lang w:eastAsia="ko-KR"/>
        </w:rPr>
        <w:t>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준말이다</w:t>
      </w:r>
      <w:r w:rsidRPr="00ED4019">
        <w:rPr>
          <w:rFonts w:ascii="Times New Roman" w:hAnsi="Times New Roman"/>
          <w:lang w:eastAsia="ko-KR"/>
        </w:rPr>
        <w:t xml:space="preserve">. </w:t>
      </w:r>
      <w:ins w:id="3832" w:author="user" w:date="2021-03-22T14:29:00Z">
        <w:r w:rsidR="00252BEB">
          <w:rPr>
            <w:rFonts w:ascii="Times New Roman" w:hAnsi="Times New Roman" w:hint="eastAsia"/>
            <w:lang w:eastAsia="ko-KR"/>
          </w:rPr>
          <w:t>l</w:t>
        </w:r>
      </w:ins>
      <w:del w:id="3833" w:author="user" w:date="2021-03-22T14:29:00Z">
        <w:r w:rsidRPr="00ED4019" w:rsidDel="00252BEB">
          <w:rPr>
            <w:rFonts w:ascii="Times New Roman" w:hAnsi="Times New Roman"/>
            <w:lang w:eastAsia="ko-KR"/>
          </w:rPr>
          <w:delText>L</w:delText>
        </w:r>
      </w:del>
      <w:r w:rsidRPr="00ED4019">
        <w:rPr>
          <w:rFonts w:ascii="Times New Roman" w:hAnsi="Times New Roman"/>
          <w:lang w:eastAsia="ko-KR"/>
        </w:rPr>
        <w:t>oess</w:t>
      </w:r>
      <w:r w:rsidRPr="00ED4019">
        <w:rPr>
          <w:rFonts w:ascii="Times New Roman" w:hAnsi="Times New Roman"/>
          <w:lang w:eastAsia="ko-KR"/>
        </w:rPr>
        <w:t>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비선형에는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회귀에서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주로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사용하는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방법으로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Style w:val="VerbatimChar"/>
          <w:rFonts w:ascii="Times New Roman" w:hAnsi="Times New Roman"/>
          <w:lang w:eastAsia="ko-KR"/>
        </w:rPr>
        <w:t>stl()</w:t>
      </w:r>
      <w:r w:rsidRPr="00ED4019">
        <w:rPr>
          <w:rFonts w:ascii="Times New Roman" w:hAnsi="Times New Roman"/>
          <w:lang w:eastAsia="ko-KR"/>
        </w:rPr>
        <w:t>은</w:t>
      </w:r>
      <w:r w:rsidRPr="00ED4019">
        <w:rPr>
          <w:rFonts w:ascii="Times New Roman" w:hAnsi="Times New Roman"/>
          <w:lang w:eastAsia="ko-KR"/>
        </w:rPr>
        <w:t xml:space="preserve"> t.window</w:t>
      </w:r>
      <w:r w:rsidRPr="00ED4019">
        <w:rPr>
          <w:rFonts w:ascii="Times New Roman" w:hAnsi="Times New Roman"/>
          <w:lang w:eastAsia="ko-KR"/>
        </w:rPr>
        <w:t>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Style w:val="VerbatimChar"/>
          <w:rFonts w:ascii="Times New Roman" w:hAnsi="Times New Roman"/>
          <w:lang w:eastAsia="ko-KR"/>
        </w:rPr>
        <w:t>s.window</w:t>
      </w:r>
      <w:r w:rsidRPr="00ED4019">
        <w:rPr>
          <w:rFonts w:ascii="Times New Roman" w:hAnsi="Times New Roman"/>
          <w:lang w:eastAsia="ko-KR"/>
        </w:rPr>
        <w:t>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사용하여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추세의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주기와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계절성의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주기를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설정할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있다는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장점이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있다</w:t>
      </w:r>
      <w:r w:rsidRPr="00ED4019">
        <w:rPr>
          <w:rFonts w:ascii="Times New Roman" w:hAnsi="Times New Roman"/>
          <w:lang w:eastAsia="ko-KR"/>
        </w:rPr>
        <w:t xml:space="preserve">. </w:t>
      </w:r>
      <w:r w:rsidRPr="00ED4019">
        <w:rPr>
          <w:rStyle w:val="VerbatimChar"/>
          <w:rFonts w:ascii="Times New Roman" w:hAnsi="Times New Roman"/>
          <w:lang w:eastAsia="ko-KR"/>
        </w:rPr>
        <w:t>s.window</w:t>
      </w:r>
      <w:r w:rsidRPr="00ED4019">
        <w:rPr>
          <w:rFonts w:ascii="Times New Roman" w:hAnsi="Times New Roman"/>
          <w:lang w:eastAsia="ko-KR"/>
        </w:rPr>
        <w:t>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값은</w:t>
      </w:r>
      <w:r w:rsidRPr="00ED4019">
        <w:rPr>
          <w:rFonts w:ascii="Times New Roman" w:hAnsi="Times New Roman"/>
          <w:lang w:eastAsia="ko-KR"/>
        </w:rPr>
        <w:t xml:space="preserve"> </w:t>
      </w:r>
      <w:ins w:id="3834" w:author="user" w:date="2021-03-22T14:30:00Z">
        <w:r w:rsidR="00252BEB">
          <w:rPr>
            <w:rFonts w:ascii="Times New Roman" w:hAnsi="Times New Roman"/>
            <w:lang w:eastAsia="ko-KR"/>
          </w:rPr>
          <w:t>‘</w:t>
        </w:r>
      </w:ins>
      <w:del w:id="3835" w:author="user" w:date="2021-03-22T14:30:00Z">
        <w:r w:rsidRPr="00ED4019" w:rsidDel="00252BEB">
          <w:rPr>
            <w:rFonts w:ascii="Times New Roman" w:hAnsi="Times New Roman"/>
            <w:lang w:eastAsia="ko-KR"/>
          </w:rPr>
          <w:delText>’</w:delText>
        </w:r>
      </w:del>
      <w:r w:rsidRPr="00ED4019">
        <w:rPr>
          <w:rFonts w:ascii="Times New Roman" w:hAnsi="Times New Roman"/>
          <w:lang w:eastAsia="ko-KR"/>
        </w:rPr>
        <w:t>periodic’</w:t>
      </w:r>
      <w:r w:rsidRPr="00ED4019">
        <w:rPr>
          <w:rFonts w:ascii="Times New Roman" w:hAnsi="Times New Roman"/>
          <w:lang w:eastAsia="ko-KR"/>
        </w:rPr>
        <w:t>이나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계절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추출을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위한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홀수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숫자의</w:t>
      </w:r>
      <w:r w:rsidRPr="00ED4019">
        <w:rPr>
          <w:rFonts w:ascii="Times New Roman" w:hAnsi="Times New Roman"/>
          <w:lang w:eastAsia="ko-KR"/>
        </w:rPr>
        <w:t xml:space="preserve"> lag </w:t>
      </w:r>
      <w:del w:id="3836" w:author="user" w:date="2021-03-22T14:30:00Z">
        <w:r w:rsidRPr="00ED4019" w:rsidDel="00252BEB">
          <w:rPr>
            <w:rFonts w:ascii="Times New Roman" w:hAnsi="Times New Roman"/>
            <w:lang w:eastAsia="ko-KR"/>
          </w:rPr>
          <w:delText>갯수</w:delText>
        </w:r>
      </w:del>
      <w:ins w:id="3837" w:author="user" w:date="2021-03-22T14:30:00Z">
        <w:r w:rsidR="00252BEB">
          <w:rPr>
            <w:rFonts w:ascii="Times New Roman" w:hAnsi="Times New Roman"/>
            <w:lang w:eastAsia="ko-KR"/>
          </w:rPr>
          <w:t>개수</w:t>
        </w:r>
      </w:ins>
      <w:r w:rsidRPr="00ED4019">
        <w:rPr>
          <w:rFonts w:ascii="Times New Roman" w:hAnsi="Times New Roman"/>
          <w:lang w:eastAsia="ko-KR"/>
        </w:rPr>
        <w:t>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지정해야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하는데</w:t>
      </w:r>
      <w:r w:rsidRPr="00ED4019">
        <w:rPr>
          <w:rFonts w:ascii="Times New Roman" w:hAnsi="Times New Roman"/>
          <w:lang w:eastAsia="ko-KR"/>
        </w:rPr>
        <w:t xml:space="preserve"> 7</w:t>
      </w:r>
      <w:r w:rsidRPr="00ED4019">
        <w:rPr>
          <w:rFonts w:ascii="Times New Roman" w:hAnsi="Times New Roman"/>
          <w:lang w:eastAsia="ko-KR"/>
        </w:rPr>
        <w:t>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넘을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없다는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제한이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있다</w:t>
      </w:r>
      <w:r w:rsidRPr="00ED4019">
        <w:rPr>
          <w:rFonts w:ascii="Times New Roman" w:hAnsi="Times New Roman"/>
          <w:lang w:eastAsia="ko-KR"/>
        </w:rPr>
        <w:t>.</w:t>
      </w:r>
    </w:p>
    <w:p w14:paraId="4A065F93" w14:textId="77777777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3838" w:author="제이펍 출판사" w:date="2021-03-14T15:57:00Z">
          <w:pPr>
            <w:pStyle w:val="SourceCode"/>
          </w:pPr>
        </w:pPrChange>
      </w:pPr>
      <w:r w:rsidRPr="00ED4019">
        <w:rPr>
          <w:rStyle w:val="CommentTok"/>
          <w:rFonts w:ascii="Times New Roman" w:hAnsi="Times New Roman"/>
        </w:rPr>
        <w:t xml:space="preserve"># </w:t>
      </w:r>
      <w:r w:rsidRPr="00ED4019">
        <w:rPr>
          <w:rStyle w:val="CommentTok"/>
          <w:rFonts w:ascii="Times New Roman" w:hAnsi="Times New Roman"/>
        </w:rPr>
        <w:t>취업자수를</w:t>
      </w:r>
      <w:r w:rsidRPr="00ED4019">
        <w:rPr>
          <w:rStyle w:val="CommentTok"/>
          <w:rFonts w:ascii="Times New Roman" w:hAnsi="Times New Roman"/>
        </w:rPr>
        <w:t xml:space="preserve"> stl()</w:t>
      </w:r>
      <w:r w:rsidRPr="00ED4019">
        <w:rPr>
          <w:rStyle w:val="CommentTok"/>
          <w:rFonts w:ascii="Times New Roman" w:hAnsi="Times New Roman"/>
        </w:rPr>
        <w:t>을</w:t>
      </w:r>
      <w:r w:rsidRPr="00ED4019">
        <w:rPr>
          <w:rStyle w:val="CommentTok"/>
          <w:rFonts w:ascii="Times New Roman" w:hAnsi="Times New Roman"/>
        </w:rPr>
        <w:t xml:space="preserve"> </w:t>
      </w:r>
      <w:r w:rsidRPr="00ED4019">
        <w:rPr>
          <w:rStyle w:val="CommentTok"/>
          <w:rFonts w:ascii="Times New Roman" w:hAnsi="Times New Roman"/>
        </w:rPr>
        <w:t>사용하여</w:t>
      </w:r>
      <w:r w:rsidRPr="00ED4019">
        <w:rPr>
          <w:rStyle w:val="CommentTok"/>
          <w:rFonts w:ascii="Times New Roman" w:hAnsi="Times New Roman"/>
        </w:rPr>
        <w:t xml:space="preserve"> </w:t>
      </w:r>
      <w:r w:rsidRPr="00ED4019">
        <w:rPr>
          <w:rStyle w:val="CommentTok"/>
          <w:rFonts w:ascii="Times New Roman" w:hAnsi="Times New Roman"/>
        </w:rPr>
        <w:t>분해</w:t>
      </w:r>
      <w:r w:rsidRPr="00ED4019">
        <w:rPr>
          <w:rStyle w:val="CommentTok"/>
          <w:rFonts w:ascii="Times New Roman" w:hAnsi="Times New Roman"/>
        </w:rPr>
        <w:t xml:space="preserve">  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>employees.ts[,</w:t>
      </w:r>
      <w:r w:rsidRPr="00ED4019">
        <w:rPr>
          <w:rStyle w:val="DecValTok"/>
          <w:rFonts w:ascii="Times New Roman" w:hAnsi="Times New Roman"/>
        </w:rPr>
        <w:t>2</w:t>
      </w:r>
      <w:r w:rsidRPr="00ED4019">
        <w:rPr>
          <w:rStyle w:val="NormalTok"/>
          <w:rFonts w:ascii="Times New Roman" w:hAnsi="Times New Roman"/>
        </w:rPr>
        <w:t xml:space="preserve">] </w:t>
      </w:r>
      <w:r w:rsidRPr="00ED4019">
        <w:rPr>
          <w:rStyle w:val="SpecialCharTok"/>
          <w:rFonts w:ascii="Times New Roman" w:hAnsi="Times New Roman"/>
        </w:rPr>
        <w:t>%&gt;%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</w:t>
      </w:r>
      <w:r w:rsidRPr="00ED4019">
        <w:rPr>
          <w:rStyle w:val="FunctionTok"/>
          <w:rFonts w:ascii="Times New Roman" w:hAnsi="Times New Roman"/>
        </w:rPr>
        <w:t>stl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AttributeTok"/>
          <w:rFonts w:ascii="Times New Roman" w:hAnsi="Times New Roman"/>
        </w:rPr>
        <w:t>s.window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'periodic'</w:t>
      </w:r>
      <w:r w:rsidRPr="00ED4019">
        <w:rPr>
          <w:rStyle w:val="NormalTok"/>
          <w:rFonts w:ascii="Times New Roman" w:hAnsi="Times New Roman"/>
        </w:rPr>
        <w:t xml:space="preserve">) </w:t>
      </w:r>
      <w:r w:rsidRPr="00ED4019">
        <w:rPr>
          <w:rStyle w:val="SpecialCharTok"/>
          <w:rFonts w:ascii="Times New Roman" w:hAnsi="Times New Roman"/>
        </w:rPr>
        <w:t>%&gt;%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unctionTok"/>
          <w:rFonts w:ascii="Times New Roman" w:hAnsi="Times New Roman"/>
        </w:rPr>
        <w:t>autoplot</w:t>
      </w:r>
      <w:r w:rsidRPr="00ED4019">
        <w:rPr>
          <w:rStyle w:val="NormalTok"/>
          <w:rFonts w:ascii="Times New Roman" w:hAnsi="Times New Roman"/>
        </w:rPr>
        <w:t>()</w:t>
      </w:r>
    </w:p>
    <w:p w14:paraId="718D722D" w14:textId="77777777" w:rsidR="00FD7B2A" w:rsidRPr="00ED4019" w:rsidRDefault="00FD7B2A">
      <w:pPr>
        <w:pStyle w:val="Figure"/>
        <w:jc w:val="both"/>
        <w:rPr>
          <w:rFonts w:ascii="Times New Roman" w:hAnsi="Times New Roman"/>
        </w:rPr>
        <w:pPrChange w:id="3839" w:author="제이펍 출판사" w:date="2021-03-14T15:57:00Z">
          <w:pPr>
            <w:pStyle w:val="Figure"/>
          </w:pPr>
        </w:pPrChange>
      </w:pPr>
      <w:r w:rsidRPr="00ED4019">
        <w:rPr>
          <w:rFonts w:ascii="Times New Roman" w:hAnsi="Times New Roman"/>
          <w:noProof/>
          <w:lang w:eastAsia="ko-KR"/>
        </w:rPr>
        <w:drawing>
          <wp:inline distT="0" distB="0" distL="0" distR="0" wp14:anchorId="3132CA3C" wp14:editId="04852D47">
            <wp:extent cx="4572000" cy="3657600"/>
            <wp:effectExtent l="0" t="0" r="0" b="0"/>
            <wp:docPr id="89" name="그림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"/>
                    <pic:cNvPicPr>
                      <a:picLocks noChangeAspect="1" noChangeArrowheads="1"/>
                    </pic:cNvPicPr>
                  </pic:nvPicPr>
                  <pic:blipFill>
                    <a:blip r:embed="rId9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A621824" w14:textId="77777777" w:rsidR="00FD7B2A" w:rsidRPr="00ED4019" w:rsidRDefault="00FD7B2A">
      <w:pPr>
        <w:pStyle w:val="a6"/>
        <w:jc w:val="both"/>
        <w:rPr>
          <w:rFonts w:ascii="Times New Roman" w:hAnsi="Times New Roman"/>
          <w:lang w:eastAsia="ko-KR"/>
        </w:rPr>
        <w:pPrChange w:id="3840" w:author="제이펍 출판사" w:date="2021-03-14T15:57:00Z">
          <w:pPr>
            <w:pStyle w:val="a6"/>
            <w:jc w:val="center"/>
          </w:pPr>
        </w:pPrChange>
      </w:pPr>
      <w:commentRangeStart w:id="3841"/>
      <w:r w:rsidRPr="00ED4019">
        <w:rPr>
          <w:rFonts w:ascii="Times New Roman" w:hAnsi="Times New Roman" w:hint="eastAsia"/>
          <w:lang w:eastAsia="ko-KR"/>
        </w:rPr>
        <w:t>그림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5-21</w:t>
      </w:r>
      <w:commentRangeEnd w:id="3841"/>
      <w:r w:rsidR="00252BEB">
        <w:rPr>
          <w:rStyle w:val="af3"/>
          <w:i w:val="0"/>
        </w:rPr>
        <w:commentReference w:id="3841"/>
      </w:r>
    </w:p>
    <w:p w14:paraId="0044F739" w14:textId="4A4784B7" w:rsidR="00FD7B2A" w:rsidRPr="00ED4019" w:rsidRDefault="00FD7B2A">
      <w:pPr>
        <w:jc w:val="both"/>
        <w:rPr>
          <w:rFonts w:ascii="Times New Roman" w:hAnsi="Times New Roman"/>
          <w:lang w:eastAsia="ko-KR"/>
        </w:rPr>
        <w:pPrChange w:id="3842" w:author="제이펍 출판사" w:date="2021-03-14T15:57:00Z">
          <w:pPr/>
        </w:pPrChange>
      </w:pPr>
      <w:r w:rsidRPr="00ED4019">
        <w:rPr>
          <w:rFonts w:ascii="Times New Roman" w:hAnsi="Times New Roman"/>
          <w:lang w:eastAsia="ko-KR"/>
        </w:rPr>
        <w:t>하지만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단점으로</w:t>
      </w:r>
      <w:r w:rsidRPr="00ED4019">
        <w:rPr>
          <w:rFonts w:ascii="Times New Roman" w:hAnsi="Times New Roman"/>
          <w:lang w:eastAsia="ko-KR"/>
        </w:rPr>
        <w:t xml:space="preserve"> </w:t>
      </w:r>
      <w:del w:id="3843" w:author="user" w:date="2021-03-22T18:46:00Z">
        <w:r w:rsidRPr="00ED4019" w:rsidDel="009060DE">
          <w:rPr>
            <w:rFonts w:ascii="Times New Roman" w:hAnsi="Times New Roman"/>
            <w:lang w:eastAsia="ko-KR"/>
          </w:rPr>
          <w:delText>곱셈방법</w:delText>
        </w:r>
      </w:del>
      <w:ins w:id="3844" w:author="user" w:date="2021-03-22T18:46:00Z">
        <w:r w:rsidR="009060DE">
          <w:rPr>
            <w:rFonts w:ascii="Times New Roman" w:hAnsi="Times New Roman"/>
            <w:lang w:eastAsia="ko-KR"/>
          </w:rPr>
          <w:t>곱셈</w:t>
        </w:r>
        <w:r w:rsidR="009060DE">
          <w:rPr>
            <w:rFonts w:ascii="Times New Roman" w:hAnsi="Times New Roman"/>
            <w:lang w:eastAsia="ko-KR"/>
          </w:rPr>
          <w:t xml:space="preserve"> </w:t>
        </w:r>
        <w:r w:rsidR="009060DE">
          <w:rPr>
            <w:rFonts w:ascii="Times New Roman" w:hAnsi="Times New Roman"/>
            <w:lang w:eastAsia="ko-KR"/>
          </w:rPr>
          <w:t>방법</w:t>
        </w:r>
      </w:ins>
      <w:r w:rsidRPr="00ED4019">
        <w:rPr>
          <w:rFonts w:ascii="Times New Roman" w:hAnsi="Times New Roman"/>
          <w:lang w:eastAsia="ko-KR"/>
        </w:rPr>
        <w:t>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지원하지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못하는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단점이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있다</w:t>
      </w:r>
      <w:r w:rsidRPr="00ED4019">
        <w:rPr>
          <w:rFonts w:ascii="Times New Roman" w:hAnsi="Times New Roman"/>
          <w:lang w:eastAsia="ko-KR"/>
        </w:rPr>
        <w:t xml:space="preserve">. </w:t>
      </w:r>
      <w:r w:rsidRPr="00ED4019">
        <w:rPr>
          <w:rFonts w:ascii="Times New Roman" w:hAnsi="Times New Roman"/>
          <w:lang w:eastAsia="ko-KR"/>
        </w:rPr>
        <w:t>이를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해결하기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위해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원본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데이터에</w:t>
      </w:r>
      <w:r w:rsidRPr="00ED4019">
        <w:rPr>
          <w:rFonts w:ascii="Times New Roman" w:hAnsi="Times New Roman"/>
          <w:lang w:eastAsia="ko-KR"/>
        </w:rPr>
        <w:t xml:space="preserve"> log</w:t>
      </w:r>
      <w:r w:rsidRPr="00ED4019">
        <w:rPr>
          <w:rFonts w:ascii="Times New Roman" w:hAnsi="Times New Roman"/>
          <w:lang w:eastAsia="ko-KR"/>
        </w:rPr>
        <w:t>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취하면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진폭이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일정해져서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뎃셈방법으로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분해하고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다시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지수를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취해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원본</w:t>
      </w:r>
      <w:ins w:id="3845" w:author="user" w:date="2021-03-22T14:31:00Z">
        <w:r w:rsidR="00252BEB">
          <w:rPr>
            <w:rFonts w:ascii="Times New Roman" w:hAnsi="Times New Roman" w:hint="eastAsia"/>
            <w:lang w:eastAsia="ko-KR"/>
          </w:rPr>
          <w:t xml:space="preserve"> </w:t>
        </w:r>
      </w:ins>
      <w:r w:rsidRPr="00ED4019">
        <w:rPr>
          <w:rFonts w:ascii="Times New Roman" w:hAnsi="Times New Roman"/>
          <w:lang w:eastAsia="ko-KR"/>
        </w:rPr>
        <w:t>데이터로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복귀시키는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방법을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사용할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있다</w:t>
      </w:r>
      <w:r w:rsidRPr="00ED4019">
        <w:rPr>
          <w:rFonts w:ascii="Times New Roman" w:hAnsi="Times New Roman"/>
          <w:lang w:eastAsia="ko-KR"/>
        </w:rPr>
        <w:t>.</w:t>
      </w:r>
    </w:p>
    <w:p w14:paraId="70CCE686" w14:textId="77777777" w:rsidR="00FD7B2A" w:rsidRPr="00ED4019" w:rsidRDefault="00FD7B2A">
      <w:pPr>
        <w:pStyle w:val="Figure"/>
        <w:jc w:val="both"/>
        <w:rPr>
          <w:rFonts w:ascii="Times New Roman" w:hAnsi="Times New Roman"/>
        </w:rPr>
        <w:pPrChange w:id="3846" w:author="제이펍 출판사" w:date="2021-03-14T15:57:00Z">
          <w:pPr>
            <w:pStyle w:val="Figure"/>
          </w:pPr>
        </w:pPrChange>
      </w:pPr>
      <w:r w:rsidRPr="00ED4019">
        <w:rPr>
          <w:rFonts w:ascii="Times New Roman" w:hAnsi="Times New Roman"/>
          <w:noProof/>
          <w:lang w:eastAsia="ko-KR"/>
        </w:rPr>
        <w:lastRenderedPageBreak/>
        <w:drawing>
          <wp:inline distT="0" distB="0" distL="0" distR="0" wp14:anchorId="0426A93B" wp14:editId="5A36E4E5">
            <wp:extent cx="5972810" cy="3138170"/>
            <wp:effectExtent l="0" t="0" r="8890" b="5080"/>
            <wp:docPr id="90" name="그림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13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491F2" w14:textId="77777777" w:rsidR="00FD7B2A" w:rsidRPr="00ED4019" w:rsidRDefault="00FD7B2A">
      <w:pPr>
        <w:pStyle w:val="a6"/>
        <w:jc w:val="both"/>
        <w:rPr>
          <w:rFonts w:ascii="Times New Roman" w:hAnsi="Times New Roman"/>
          <w:lang w:eastAsia="ko-KR"/>
        </w:rPr>
        <w:pPrChange w:id="3847" w:author="제이펍 출판사" w:date="2021-03-14T15:57:00Z">
          <w:pPr>
            <w:pStyle w:val="a6"/>
            <w:jc w:val="center"/>
          </w:pPr>
        </w:pPrChange>
      </w:pPr>
      <w:commentRangeStart w:id="3848"/>
      <w:r w:rsidRPr="00ED4019">
        <w:rPr>
          <w:rFonts w:ascii="Times New Roman" w:hAnsi="Times New Roman" w:hint="eastAsia"/>
          <w:lang w:eastAsia="ko-KR"/>
        </w:rPr>
        <w:t>그림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5-22</w:t>
      </w:r>
      <w:commentRangeEnd w:id="3848"/>
      <w:r w:rsidR="0047308D">
        <w:rPr>
          <w:rStyle w:val="af3"/>
          <w:i w:val="0"/>
        </w:rPr>
        <w:commentReference w:id="3848"/>
      </w:r>
    </w:p>
    <w:p w14:paraId="4D4FF576" w14:textId="6BF4977F" w:rsidR="00FD7B2A" w:rsidRDefault="00283DAF">
      <w:pPr>
        <w:pStyle w:val="1"/>
        <w:numPr>
          <w:ilvl w:val="0"/>
          <w:numId w:val="0"/>
        </w:numPr>
        <w:jc w:val="both"/>
        <w:rPr>
          <w:lang w:eastAsia="ko-KR"/>
        </w:rPr>
        <w:pPrChange w:id="3849" w:author="user" w:date="2021-03-22T14:32:00Z">
          <w:pPr>
            <w:pStyle w:val="1"/>
          </w:pPr>
        </w:pPrChange>
      </w:pPr>
      <w:bookmarkStart w:id="3850" w:name="정상성-테스트"/>
      <w:bookmarkEnd w:id="3752"/>
      <w:ins w:id="3851" w:author="user" w:date="2021-03-22T14:32:00Z">
        <w:r>
          <w:rPr>
            <w:rFonts w:hint="eastAsia"/>
            <w:lang w:eastAsia="ko-KR"/>
          </w:rPr>
          <w:t xml:space="preserve">5.7 </w:t>
        </w:r>
      </w:ins>
      <w:r w:rsidR="00FD7B2A">
        <w:rPr>
          <w:lang w:eastAsia="ko-KR"/>
        </w:rPr>
        <w:t>정상성 테스트</w:t>
      </w:r>
    </w:p>
    <w:p w14:paraId="0F889626" w14:textId="77777777" w:rsidR="00FD7B2A" w:rsidRPr="00ED4019" w:rsidRDefault="00FD7B2A">
      <w:pPr>
        <w:pStyle w:val="a0"/>
        <w:jc w:val="both"/>
        <w:rPr>
          <w:rFonts w:ascii="Times New Roman" w:hAnsi="Times New Roman"/>
          <w:lang w:eastAsia="ko-KR"/>
        </w:rPr>
        <w:pPrChange w:id="3852" w:author="제이펍 출판사" w:date="2021-03-14T15:57:00Z">
          <w:pPr>
            <w:pStyle w:val="a0"/>
          </w:pPr>
        </w:pPrChange>
      </w:pPr>
    </w:p>
    <w:p w14:paraId="05F4E0F6" w14:textId="28E06C77" w:rsidR="00FD7B2A" w:rsidRPr="00ED4019" w:rsidRDefault="00FD7B2A">
      <w:pPr>
        <w:jc w:val="both"/>
        <w:rPr>
          <w:rFonts w:ascii="Times New Roman" w:hAnsi="Times New Roman"/>
          <w:lang w:eastAsia="ko-KR"/>
        </w:rPr>
        <w:pPrChange w:id="3853" w:author="제이펍 출판사" w:date="2021-03-14T15:57:00Z">
          <w:pPr/>
        </w:pPrChange>
      </w:pPr>
      <w:r w:rsidRPr="00ED4019">
        <w:rPr>
          <w:rFonts w:ascii="Times New Roman" w:hAnsi="Times New Roman"/>
          <w:lang w:eastAsia="ko-KR"/>
        </w:rPr>
        <w:t>백색잡음을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설명할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때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눈으로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확인하기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어려운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백색잡음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여부를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확인하기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위해</w:t>
      </w:r>
      <w:r w:rsidRPr="00ED4019">
        <w:rPr>
          <w:rFonts w:ascii="Times New Roman" w:hAnsi="Times New Roman"/>
          <w:lang w:eastAsia="ko-KR"/>
        </w:rPr>
        <w:t xml:space="preserve"> Ljung-Box test</w:t>
      </w:r>
      <w:r w:rsidRPr="00ED4019">
        <w:rPr>
          <w:rFonts w:ascii="Times New Roman" w:hAnsi="Times New Roman"/>
          <w:lang w:eastAsia="ko-KR"/>
        </w:rPr>
        <w:t>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시행한다고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하였다</w:t>
      </w:r>
      <w:r w:rsidRPr="00ED4019">
        <w:rPr>
          <w:rFonts w:ascii="Times New Roman" w:hAnsi="Times New Roman"/>
          <w:lang w:eastAsia="ko-KR"/>
        </w:rPr>
        <w:t xml:space="preserve">. </w:t>
      </w:r>
      <w:del w:id="3854" w:author="제이펍 출판사" w:date="2021-03-14T18:05:00Z">
        <w:r w:rsidRPr="00ED4019" w:rsidDel="003F5176">
          <w:rPr>
            <w:rFonts w:ascii="Times New Roman" w:hAnsi="Times New Roman"/>
            <w:lang w:eastAsia="ko-KR"/>
          </w:rPr>
          <w:delText>이와</w:delText>
        </w:r>
        <w:r w:rsidRPr="00ED4019" w:rsidDel="003F5176">
          <w:rPr>
            <w:rFonts w:ascii="Times New Roman" w:hAnsi="Times New Roman"/>
            <w:lang w:eastAsia="ko-KR"/>
          </w:rPr>
          <w:delText xml:space="preserve"> </w:delText>
        </w:r>
        <w:r w:rsidRPr="00ED4019" w:rsidDel="003F5176">
          <w:rPr>
            <w:rFonts w:ascii="Times New Roman" w:hAnsi="Times New Roman"/>
            <w:lang w:eastAsia="ko-KR"/>
          </w:rPr>
          <w:delText>같이</w:delText>
        </w:r>
        <w:r w:rsidRPr="00ED4019" w:rsidDel="003F5176">
          <w:rPr>
            <w:rFonts w:ascii="Times New Roman" w:hAnsi="Times New Roman"/>
            <w:lang w:eastAsia="ko-KR"/>
          </w:rPr>
          <w:delText xml:space="preserve"> </w:delText>
        </w:r>
      </w:del>
      <w:ins w:id="3855" w:author="제이펍 출판사" w:date="2021-03-14T18:05:00Z">
        <w:r w:rsidR="003F5176">
          <w:rPr>
            <w:rFonts w:ascii="Times New Roman" w:hAnsi="Times New Roman"/>
            <w:lang w:eastAsia="ko-KR"/>
          </w:rPr>
          <w:t>이처럼</w:t>
        </w:r>
        <w:r w:rsidR="003F5176">
          <w:rPr>
            <w:rFonts w:ascii="Times New Roman" w:hAnsi="Times New Roman"/>
            <w:lang w:eastAsia="ko-KR"/>
          </w:rPr>
          <w:t xml:space="preserve"> </w:t>
        </w:r>
      </w:ins>
      <w:r w:rsidRPr="00ED4019">
        <w:rPr>
          <w:rFonts w:ascii="Times New Roman" w:hAnsi="Times New Roman"/>
          <w:lang w:eastAsia="ko-KR"/>
        </w:rPr>
        <w:t>주어진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데이터가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정상성인지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비정상성인지를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검사하는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방법이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몇</w:t>
      </w:r>
      <w:ins w:id="3856" w:author="user" w:date="2021-03-22T14:43:00Z">
        <w:r w:rsidR="00951E1C">
          <w:rPr>
            <w:rFonts w:ascii="Times New Roman" w:hAnsi="Times New Roman" w:hint="eastAsia"/>
            <w:lang w:eastAsia="ko-KR"/>
          </w:rPr>
          <w:t xml:space="preserve"> </w:t>
        </w:r>
      </w:ins>
      <w:r w:rsidRPr="00ED4019">
        <w:rPr>
          <w:rFonts w:ascii="Times New Roman" w:hAnsi="Times New Roman"/>
          <w:lang w:eastAsia="ko-KR"/>
        </w:rPr>
        <w:t>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있는데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방법들을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단위근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검정</w:t>
      </w:r>
      <w:r w:rsidRPr="00ED4019">
        <w:rPr>
          <w:rFonts w:ascii="Times New Roman" w:hAnsi="Times New Roman"/>
          <w:lang w:eastAsia="ko-KR"/>
        </w:rPr>
        <w:t>(</w:t>
      </w:r>
      <w:del w:id="3857" w:author="user" w:date="2021-03-22T14:43:00Z">
        <w:r w:rsidRPr="00ED4019" w:rsidDel="00951E1C">
          <w:rPr>
            <w:rFonts w:ascii="Times New Roman" w:hAnsi="Times New Roman"/>
            <w:lang w:eastAsia="ko-KR"/>
          </w:rPr>
          <w:delText xml:space="preserve">Unit </w:delText>
        </w:r>
      </w:del>
      <w:ins w:id="3858" w:author="user" w:date="2021-03-22T14:43:00Z">
        <w:r w:rsidR="00951E1C">
          <w:rPr>
            <w:rFonts w:ascii="Times New Roman" w:hAnsi="Times New Roman" w:hint="eastAsia"/>
            <w:lang w:eastAsia="ko-KR"/>
          </w:rPr>
          <w:t>u</w:t>
        </w:r>
        <w:r w:rsidR="00951E1C" w:rsidRPr="00ED4019">
          <w:rPr>
            <w:rFonts w:ascii="Times New Roman" w:hAnsi="Times New Roman"/>
            <w:lang w:eastAsia="ko-KR"/>
          </w:rPr>
          <w:t xml:space="preserve">nit </w:t>
        </w:r>
      </w:ins>
      <w:del w:id="3859" w:author="user" w:date="2021-03-22T14:43:00Z">
        <w:r w:rsidRPr="00ED4019" w:rsidDel="00951E1C">
          <w:rPr>
            <w:rFonts w:ascii="Times New Roman" w:hAnsi="Times New Roman"/>
            <w:lang w:eastAsia="ko-KR"/>
          </w:rPr>
          <w:delText xml:space="preserve">Root </w:delText>
        </w:r>
      </w:del>
      <w:ins w:id="3860" w:author="user" w:date="2021-03-22T14:43:00Z">
        <w:r w:rsidR="00951E1C">
          <w:rPr>
            <w:rFonts w:ascii="Times New Roman" w:hAnsi="Times New Roman" w:hint="eastAsia"/>
            <w:lang w:eastAsia="ko-KR"/>
          </w:rPr>
          <w:t>r</w:t>
        </w:r>
        <w:r w:rsidR="00951E1C" w:rsidRPr="00ED4019">
          <w:rPr>
            <w:rFonts w:ascii="Times New Roman" w:hAnsi="Times New Roman"/>
            <w:lang w:eastAsia="ko-KR"/>
          </w:rPr>
          <w:t xml:space="preserve">oot </w:t>
        </w:r>
      </w:ins>
      <w:r w:rsidRPr="00ED4019">
        <w:rPr>
          <w:rFonts w:ascii="Times New Roman" w:hAnsi="Times New Roman"/>
          <w:lang w:eastAsia="ko-KR"/>
        </w:rPr>
        <w:t>test)</w:t>
      </w:r>
      <w:r w:rsidRPr="00ED4019">
        <w:rPr>
          <w:rFonts w:ascii="Times New Roman" w:hAnsi="Times New Roman"/>
          <w:lang w:eastAsia="ko-KR"/>
        </w:rPr>
        <w:t>이라고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한다</w:t>
      </w:r>
      <w:r w:rsidRPr="00ED4019">
        <w:rPr>
          <w:rFonts w:ascii="Times New Roman" w:hAnsi="Times New Roman"/>
          <w:lang w:eastAsia="ko-KR"/>
        </w:rPr>
        <w:t xml:space="preserve">. </w:t>
      </w:r>
      <w:r w:rsidRPr="00ED4019">
        <w:rPr>
          <w:rFonts w:ascii="Times New Roman" w:hAnsi="Times New Roman"/>
          <w:lang w:eastAsia="ko-KR"/>
        </w:rPr>
        <w:t>단위근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검정은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차분을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통해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정상성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시계열이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가능한지</w:t>
      </w:r>
      <w:del w:id="3861" w:author="user" w:date="2021-03-22T14:44:00Z">
        <w:r w:rsidRPr="00ED4019" w:rsidDel="0034020B">
          <w:rPr>
            <w:rFonts w:ascii="Times New Roman" w:hAnsi="Times New Roman"/>
            <w:lang w:eastAsia="ko-KR"/>
          </w:rPr>
          <w:delText xml:space="preserve"> </w:delText>
        </w:r>
        <w:r w:rsidRPr="00ED4019" w:rsidDel="0034020B">
          <w:rPr>
            <w:rFonts w:ascii="Times New Roman" w:hAnsi="Times New Roman"/>
            <w:lang w:eastAsia="ko-KR"/>
          </w:rPr>
          <w:delText>여부</w:delText>
        </w:r>
      </w:del>
      <w:r w:rsidRPr="00ED4019">
        <w:rPr>
          <w:rFonts w:ascii="Times New Roman" w:hAnsi="Times New Roman"/>
          <w:lang w:eastAsia="ko-KR"/>
        </w:rPr>
        <w:t>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검사하는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방법이다</w:t>
      </w:r>
      <w:r w:rsidRPr="00ED4019">
        <w:rPr>
          <w:rFonts w:ascii="Times New Roman" w:hAnsi="Times New Roman"/>
          <w:lang w:eastAsia="ko-KR"/>
        </w:rPr>
        <w:t xml:space="preserve">. </w:t>
      </w:r>
      <w:r w:rsidRPr="00ED4019">
        <w:rPr>
          <w:rFonts w:ascii="Times New Roman" w:hAnsi="Times New Roman"/>
          <w:lang w:eastAsia="ko-KR"/>
        </w:rPr>
        <w:t>단위근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검정의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방법으로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Style w:val="VerbatimChar"/>
          <w:rFonts w:ascii="Times New Roman" w:hAnsi="Times New Roman"/>
          <w:lang w:eastAsia="ko-KR"/>
        </w:rPr>
        <w:t>urca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패키지의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Style w:val="VerbatimChar"/>
          <w:rFonts w:ascii="Times New Roman" w:hAnsi="Times New Roman"/>
          <w:lang w:eastAsia="ko-KR"/>
        </w:rPr>
        <w:t>ur.kpss()</w:t>
      </w:r>
      <w:r w:rsidRPr="00ED4019">
        <w:rPr>
          <w:rFonts w:ascii="Times New Roman" w:hAnsi="Times New Roman"/>
          <w:lang w:eastAsia="ko-KR"/>
        </w:rPr>
        <w:t>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소개한다</w:t>
      </w:r>
      <w:r w:rsidRPr="00ED4019">
        <w:rPr>
          <w:rFonts w:ascii="Times New Roman" w:hAnsi="Times New Roman"/>
          <w:lang w:eastAsia="ko-KR"/>
        </w:rPr>
        <w:t>.</w:t>
      </w:r>
    </w:p>
    <w:p w14:paraId="1E66F6D7" w14:textId="755CC9F2" w:rsidR="00FD7B2A" w:rsidRPr="00ED4019" w:rsidRDefault="00FD7B2A">
      <w:pPr>
        <w:jc w:val="both"/>
        <w:rPr>
          <w:rFonts w:ascii="Times New Roman" w:hAnsi="Times New Roman"/>
          <w:lang w:eastAsia="ko-KR"/>
        </w:rPr>
        <w:pPrChange w:id="3862" w:author="제이펍 출판사" w:date="2021-03-14T15:57:00Z">
          <w:pPr/>
        </w:pPrChange>
      </w:pPr>
      <w:r w:rsidRPr="00ED4019">
        <w:rPr>
          <w:rStyle w:val="VerbatimChar"/>
          <w:rFonts w:ascii="Times New Roman" w:hAnsi="Times New Roman" w:hint="eastAsia"/>
          <w:lang w:eastAsia="ko-KR"/>
        </w:rPr>
        <w:t>ur.kpss()</w:t>
      </w:r>
      <w:del w:id="3863" w:author="제이펍 출판사" w:date="2021-03-14T18:28:00Z">
        <w:r w:rsidRPr="00ED4019" w:rsidDel="002A2B40">
          <w:rPr>
            <w:rFonts w:ascii="Times New Roman" w:hAnsi="Times New Roman" w:hint="eastAsia"/>
            <w:lang w:eastAsia="ko-KR"/>
          </w:rPr>
          <w:delText xml:space="preserve"> </w:delText>
        </w:r>
        <w:r w:rsidRPr="00ED4019" w:rsidDel="002A2B40">
          <w:rPr>
            <w:rFonts w:ascii="Times New Roman" w:hAnsi="Times New Roman" w:hint="eastAsia"/>
            <w:lang w:eastAsia="ko-KR"/>
          </w:rPr>
          <w:delText>는</w:delText>
        </w:r>
        <w:r w:rsidRPr="00ED4019" w:rsidDel="002A2B40">
          <w:rPr>
            <w:rFonts w:ascii="Times New Roman" w:hAnsi="Times New Roman" w:hint="eastAsia"/>
            <w:lang w:eastAsia="ko-KR"/>
          </w:rPr>
          <w:delText xml:space="preserve"> </w:delText>
        </w:r>
      </w:del>
      <w:ins w:id="3864" w:author="제이펍 출판사" w:date="2021-03-14T18:28:00Z">
        <w:r w:rsidR="002A2B40">
          <w:rPr>
            <w:rFonts w:ascii="Times New Roman" w:hAnsi="Times New Roman" w:hint="eastAsia"/>
            <w:lang w:eastAsia="ko-KR"/>
          </w:rPr>
          <w:t>는</w:t>
        </w:r>
        <w:r w:rsidR="002A2B40">
          <w:rPr>
            <w:rFonts w:ascii="Times New Roman" w:hAnsi="Times New Roman" w:hint="eastAsia"/>
            <w:lang w:eastAsia="ko-KR"/>
          </w:rPr>
          <w:t xml:space="preserve"> </w:t>
        </w:r>
      </w:ins>
      <w:r w:rsidRPr="00ED4019">
        <w:rPr>
          <w:rFonts w:ascii="Times New Roman" w:hAnsi="Times New Roman" w:hint="eastAsia"/>
          <w:lang w:eastAsia="ko-KR"/>
        </w:rPr>
        <w:t>귀무가설을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ins w:id="3865" w:author="user" w:date="2021-03-22T14:44:00Z">
        <w:r w:rsidR="0034020B">
          <w:rPr>
            <w:rFonts w:ascii="Times New Roman" w:hAnsi="Times New Roman"/>
            <w:lang w:eastAsia="ko-KR"/>
          </w:rPr>
          <w:t>‘</w:t>
        </w:r>
      </w:ins>
      <w:del w:id="3866" w:author="user" w:date="2021-03-22T14:44:00Z">
        <w:r w:rsidRPr="00ED4019" w:rsidDel="0034020B">
          <w:rPr>
            <w:rFonts w:ascii="Times New Roman" w:hAnsi="Times New Roman" w:hint="eastAsia"/>
            <w:lang w:eastAsia="ko-KR"/>
          </w:rPr>
          <w:delText>"</w:delText>
        </w:r>
      </w:del>
      <w:r w:rsidRPr="00ED4019">
        <w:rPr>
          <w:rFonts w:ascii="Times New Roman" w:hAnsi="Times New Roman" w:hint="eastAsia"/>
          <w:lang w:eastAsia="ko-KR"/>
        </w:rPr>
        <w:t>시계열이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정상성</w:t>
      </w:r>
      <w:r w:rsidRPr="00ED4019">
        <w:rPr>
          <w:rFonts w:ascii="Times New Roman" w:hAnsi="Times New Roman" w:hint="eastAsia"/>
          <w:lang w:eastAsia="ko-KR"/>
        </w:rPr>
        <w:t>(stationary)</w:t>
      </w:r>
      <w:r w:rsidRPr="00ED4019">
        <w:rPr>
          <w:rFonts w:ascii="Times New Roman" w:hAnsi="Times New Roman" w:hint="eastAsia"/>
          <w:lang w:eastAsia="ko-KR"/>
        </w:rPr>
        <w:t>이다</w:t>
      </w:r>
      <w:ins w:id="3867" w:author="user" w:date="2021-03-22T14:44:00Z">
        <w:r w:rsidR="0034020B">
          <w:rPr>
            <w:rFonts w:ascii="Times New Roman" w:hAnsi="Times New Roman"/>
            <w:lang w:eastAsia="ko-KR"/>
          </w:rPr>
          <w:t>’</w:t>
        </w:r>
      </w:ins>
      <w:del w:id="3868" w:author="user" w:date="2021-03-22T14:44:00Z">
        <w:r w:rsidRPr="00ED4019" w:rsidDel="0034020B">
          <w:rPr>
            <w:rFonts w:ascii="Times New Roman" w:hAnsi="Times New Roman" w:hint="eastAsia"/>
            <w:lang w:eastAsia="ko-KR"/>
          </w:rPr>
          <w:delText>"</w:delText>
        </w:r>
      </w:del>
      <w:r w:rsidRPr="00ED4019">
        <w:rPr>
          <w:rFonts w:ascii="Times New Roman" w:hAnsi="Times New Roman" w:hint="eastAsia"/>
          <w:lang w:eastAsia="ko-KR"/>
        </w:rPr>
        <w:t xml:space="preserve">, </w:t>
      </w:r>
      <w:r w:rsidRPr="00ED4019">
        <w:rPr>
          <w:rFonts w:ascii="Times New Roman" w:hAnsi="Times New Roman" w:hint="eastAsia"/>
          <w:lang w:eastAsia="ko-KR"/>
        </w:rPr>
        <w:t>대립가설을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ins w:id="3869" w:author="user" w:date="2021-03-22T14:44:00Z">
        <w:r w:rsidR="0034020B">
          <w:rPr>
            <w:rFonts w:ascii="Times New Roman" w:hAnsi="Times New Roman"/>
            <w:lang w:eastAsia="ko-KR"/>
          </w:rPr>
          <w:t>‘</w:t>
        </w:r>
      </w:ins>
      <w:del w:id="3870" w:author="user" w:date="2021-03-22T14:44:00Z">
        <w:r w:rsidRPr="00ED4019" w:rsidDel="0034020B">
          <w:rPr>
            <w:rFonts w:ascii="Times New Roman" w:hAnsi="Times New Roman" w:hint="eastAsia"/>
            <w:lang w:eastAsia="ko-KR"/>
          </w:rPr>
          <w:delText>"</w:delText>
        </w:r>
      </w:del>
      <w:r w:rsidRPr="00ED4019">
        <w:rPr>
          <w:rFonts w:ascii="Times New Roman" w:hAnsi="Times New Roman" w:hint="eastAsia"/>
          <w:lang w:eastAsia="ko-KR"/>
        </w:rPr>
        <w:t>시계열이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비정상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시계열</w:t>
      </w:r>
      <w:r w:rsidRPr="00ED4019">
        <w:rPr>
          <w:rFonts w:ascii="Times New Roman" w:hAnsi="Times New Roman" w:hint="eastAsia"/>
          <w:lang w:eastAsia="ko-KR"/>
        </w:rPr>
        <w:t>(non stationary)</w:t>
      </w:r>
      <w:r w:rsidRPr="00ED4019">
        <w:rPr>
          <w:rFonts w:ascii="Times New Roman" w:hAnsi="Times New Roman" w:hint="eastAsia"/>
          <w:lang w:eastAsia="ko-KR"/>
        </w:rPr>
        <w:t>이다</w:t>
      </w:r>
      <w:del w:id="3871" w:author="user" w:date="2021-03-22T14:44:00Z">
        <w:r w:rsidRPr="00ED4019" w:rsidDel="0034020B">
          <w:rPr>
            <w:rFonts w:ascii="Times New Roman" w:hAnsi="Times New Roman" w:hint="eastAsia"/>
            <w:lang w:eastAsia="ko-KR"/>
          </w:rPr>
          <w:delText>"</w:delText>
        </w:r>
      </w:del>
      <w:ins w:id="3872" w:author="user" w:date="2021-03-22T14:44:00Z">
        <w:r w:rsidR="0034020B">
          <w:rPr>
            <w:rFonts w:ascii="Times New Roman" w:hAnsi="Times New Roman"/>
            <w:lang w:eastAsia="ko-KR"/>
          </w:rPr>
          <w:t>’</w:t>
        </w:r>
      </w:ins>
      <w:r w:rsidRPr="00ED4019">
        <w:rPr>
          <w:rFonts w:ascii="Times New Roman" w:hAnsi="Times New Roman" w:hint="eastAsia"/>
          <w:lang w:eastAsia="ko-KR"/>
        </w:rPr>
        <w:t>로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설정하고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이를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검정하는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방법이다</w:t>
      </w:r>
      <w:del w:id="3873" w:author="제이펍 출판사" w:date="2021-03-14T20:17:00Z">
        <w:r w:rsidRPr="00ED4019" w:rsidDel="00766301">
          <w:rPr>
            <w:rFonts w:ascii="Times New Roman" w:hAnsi="Times New Roman" w:hint="eastAsia"/>
            <w:lang w:eastAsia="ko-KR"/>
          </w:rPr>
          <w:delText xml:space="preserve">. </w:delText>
        </w:r>
        <w:r w:rsidRPr="00ED4019" w:rsidDel="00766301">
          <w:rPr>
            <w:rFonts w:ascii="Times New Roman" w:hAnsi="Times New Roman" w:hint="eastAsia"/>
            <w:lang w:eastAsia="ko-KR"/>
          </w:rPr>
          <w:delText>즉</w:delText>
        </w:r>
        <w:r w:rsidRPr="00ED4019" w:rsidDel="00766301">
          <w:rPr>
            <w:rFonts w:ascii="Times New Roman" w:hAnsi="Times New Roman" w:hint="eastAsia"/>
            <w:lang w:eastAsia="ko-KR"/>
          </w:rPr>
          <w:delText xml:space="preserve"> </w:delText>
        </w:r>
      </w:del>
      <w:ins w:id="3874" w:author="제이펍 출판사" w:date="2021-03-14T20:17:00Z">
        <w:r w:rsidR="00766301">
          <w:rPr>
            <w:rFonts w:ascii="Times New Roman" w:hAnsi="Times New Roman" w:hint="eastAsia"/>
            <w:lang w:eastAsia="ko-KR"/>
          </w:rPr>
          <w:t xml:space="preserve">. </w:t>
        </w:r>
        <w:r w:rsidR="00766301">
          <w:rPr>
            <w:rFonts w:ascii="Times New Roman" w:hAnsi="Times New Roman" w:hint="eastAsia"/>
            <w:lang w:eastAsia="ko-KR"/>
          </w:rPr>
          <w:t>즉</w:t>
        </w:r>
        <w:r w:rsidR="00766301">
          <w:rPr>
            <w:rFonts w:ascii="Times New Roman" w:hAnsi="Times New Roman" w:hint="eastAsia"/>
            <w:lang w:eastAsia="ko-KR"/>
          </w:rPr>
          <w:t xml:space="preserve">, </w:t>
        </w:r>
      </w:ins>
      <w:r w:rsidRPr="00ED4019">
        <w:rPr>
          <w:rFonts w:ascii="Times New Roman" w:hAnsi="Times New Roman" w:hint="eastAsia"/>
          <w:lang w:eastAsia="ko-KR"/>
        </w:rPr>
        <w:t>검정통계량</w:t>
      </w:r>
      <w:r w:rsidRPr="00ED4019">
        <w:rPr>
          <w:rFonts w:ascii="Times New Roman" w:hAnsi="Times New Roman" w:hint="eastAsia"/>
          <w:lang w:eastAsia="ko-KR"/>
        </w:rPr>
        <w:t>(test-statistics)</w:t>
      </w:r>
      <w:r w:rsidRPr="00ED4019">
        <w:rPr>
          <w:rFonts w:ascii="Times New Roman" w:hAnsi="Times New Roman" w:hint="eastAsia"/>
          <w:lang w:eastAsia="ko-KR"/>
        </w:rPr>
        <w:t>이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유의수준</w:t>
      </w:r>
      <w:r w:rsidRPr="00ED4019">
        <w:rPr>
          <w:rFonts w:ascii="Times New Roman" w:hAnsi="Times New Roman" w:hint="eastAsia"/>
          <w:lang w:eastAsia="ko-KR"/>
        </w:rPr>
        <w:t xml:space="preserve"> 5%p(0.05)</w:t>
      </w:r>
      <w:r w:rsidRPr="00ED4019">
        <w:rPr>
          <w:rFonts w:ascii="Times New Roman" w:hAnsi="Times New Roman" w:hint="eastAsia"/>
          <w:lang w:eastAsia="ko-KR"/>
        </w:rPr>
        <w:t>의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임계치보다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작으면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귀무가설을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채택하여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정상성으로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판단하고</w:t>
      </w:r>
      <w:ins w:id="3875" w:author="user" w:date="2021-03-22T14:44:00Z">
        <w:r w:rsidR="0034020B">
          <w:rPr>
            <w:rFonts w:ascii="Times New Roman" w:hAnsi="Times New Roman" w:hint="eastAsia"/>
            <w:lang w:eastAsia="ko-KR"/>
          </w:rPr>
          <w:t>,</w:t>
        </w:r>
      </w:ins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유의수준</w:t>
      </w:r>
      <w:r w:rsidRPr="00ED4019">
        <w:rPr>
          <w:rFonts w:ascii="Times New Roman" w:hAnsi="Times New Roman" w:hint="eastAsia"/>
          <w:lang w:eastAsia="ko-KR"/>
        </w:rPr>
        <w:t xml:space="preserve"> 5%p(0.05)</w:t>
      </w:r>
      <w:del w:id="3876" w:author="user" w:date="2021-03-22T14:44:00Z">
        <w:r w:rsidRPr="00ED4019" w:rsidDel="0034020B">
          <w:rPr>
            <w:rFonts w:ascii="Times New Roman" w:hAnsi="Times New Roman" w:hint="eastAsia"/>
            <w:lang w:eastAsia="ko-KR"/>
          </w:rPr>
          <w:delText xml:space="preserve"> </w:delText>
        </w:r>
      </w:del>
      <w:r w:rsidRPr="00ED4019">
        <w:rPr>
          <w:rFonts w:ascii="Times New Roman" w:hAnsi="Times New Roman" w:hint="eastAsia"/>
          <w:lang w:eastAsia="ko-KR"/>
        </w:rPr>
        <w:t>보다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크면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귀무가설을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기각하고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대립가설인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비정상성으로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판단할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수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있는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것이다</w:t>
      </w:r>
      <w:r w:rsidRPr="00ED4019">
        <w:rPr>
          <w:rFonts w:ascii="Times New Roman" w:hAnsi="Times New Roman" w:hint="eastAsia"/>
          <w:lang w:eastAsia="ko-KR"/>
        </w:rPr>
        <w:t>.</w:t>
      </w:r>
    </w:p>
    <w:p w14:paraId="6F1855CB" w14:textId="77777777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3877" w:author="제이펍 출판사" w:date="2021-03-14T15:57:00Z">
          <w:pPr>
            <w:pStyle w:val="SourceCode"/>
          </w:pPr>
        </w:pPrChange>
      </w:pPr>
      <w:proofErr w:type="gramStart"/>
      <w:r w:rsidRPr="00ED4019">
        <w:rPr>
          <w:rStyle w:val="FunctionTok"/>
          <w:rFonts w:ascii="Times New Roman" w:hAnsi="Times New Roman"/>
          <w:lang w:eastAsia="ko-KR"/>
        </w:rPr>
        <w:t>library</w:t>
      </w:r>
      <w:r w:rsidRPr="00ED4019">
        <w:rPr>
          <w:rStyle w:val="NormalTok"/>
          <w:rFonts w:ascii="Times New Roman" w:hAnsi="Times New Roman"/>
          <w:lang w:eastAsia="ko-KR"/>
        </w:rPr>
        <w:t>(</w:t>
      </w:r>
      <w:proofErr w:type="gramEnd"/>
      <w:r w:rsidRPr="00ED4019">
        <w:rPr>
          <w:rStyle w:val="NormalTok"/>
          <w:rFonts w:ascii="Times New Roman" w:hAnsi="Times New Roman"/>
          <w:lang w:eastAsia="ko-KR"/>
        </w:rPr>
        <w:t>urca)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  <w:lang w:eastAsia="ko-KR"/>
        </w:rPr>
        <w:t>employees.ts[,</w:t>
      </w:r>
      <w:r w:rsidRPr="00ED4019">
        <w:rPr>
          <w:rStyle w:val="DecValTok"/>
          <w:rFonts w:ascii="Times New Roman" w:hAnsi="Times New Roman"/>
        </w:rPr>
        <w:t>2</w:t>
      </w:r>
      <w:r w:rsidRPr="00ED4019">
        <w:rPr>
          <w:rStyle w:val="NormalTok"/>
          <w:rFonts w:ascii="Times New Roman" w:hAnsi="Times New Roman"/>
          <w:lang w:eastAsia="ko-KR"/>
        </w:rPr>
        <w:t xml:space="preserve">] </w:t>
      </w:r>
      <w:r w:rsidRPr="00ED4019">
        <w:rPr>
          <w:rStyle w:val="SpecialCharTok"/>
          <w:rFonts w:ascii="Times New Roman" w:hAnsi="Times New Roman"/>
        </w:rPr>
        <w:t>%&gt;%</w:t>
      </w:r>
      <w:r w:rsidRPr="00ED4019">
        <w:rPr>
          <w:rStyle w:val="NormalTok"/>
          <w:rFonts w:ascii="Times New Roman" w:hAnsi="Times New Roman"/>
          <w:lang w:eastAsia="ko-KR"/>
        </w:rPr>
        <w:t xml:space="preserve"> </w:t>
      </w:r>
      <w:r w:rsidRPr="00ED4019">
        <w:rPr>
          <w:rStyle w:val="FunctionTok"/>
          <w:rFonts w:ascii="Times New Roman" w:hAnsi="Times New Roman"/>
          <w:lang w:eastAsia="ko-KR"/>
        </w:rPr>
        <w:t>ur.kpss</w:t>
      </w:r>
      <w:r w:rsidRPr="00ED4019">
        <w:rPr>
          <w:rStyle w:val="NormalTok"/>
          <w:rFonts w:ascii="Times New Roman" w:hAnsi="Times New Roman"/>
          <w:lang w:eastAsia="ko-KR"/>
        </w:rPr>
        <w:t xml:space="preserve">() </w:t>
      </w:r>
      <w:r w:rsidRPr="00ED4019">
        <w:rPr>
          <w:rStyle w:val="SpecialCharTok"/>
          <w:rFonts w:ascii="Times New Roman" w:hAnsi="Times New Roman"/>
        </w:rPr>
        <w:t>%&gt;%</w:t>
      </w:r>
      <w:r w:rsidRPr="00ED4019">
        <w:rPr>
          <w:rStyle w:val="NormalTok"/>
          <w:rFonts w:ascii="Times New Roman" w:hAnsi="Times New Roman"/>
          <w:lang w:eastAsia="ko-KR"/>
        </w:rPr>
        <w:t xml:space="preserve"> </w:t>
      </w:r>
      <w:r w:rsidRPr="00ED4019">
        <w:rPr>
          <w:rStyle w:val="FunctionTok"/>
          <w:rFonts w:ascii="Times New Roman" w:hAnsi="Times New Roman"/>
          <w:lang w:eastAsia="ko-KR"/>
        </w:rPr>
        <w:t>summary</w:t>
      </w:r>
      <w:r w:rsidRPr="00ED4019">
        <w:rPr>
          <w:rStyle w:val="NormalTok"/>
          <w:rFonts w:ascii="Times New Roman" w:hAnsi="Times New Roman"/>
          <w:lang w:eastAsia="ko-KR"/>
        </w:rPr>
        <w:t>()</w:t>
      </w:r>
    </w:p>
    <w:p w14:paraId="13A035B9" w14:textId="77777777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3878" w:author="제이펍 출판사" w:date="2021-03-14T15:57:00Z">
          <w:pPr>
            <w:pStyle w:val="SourceCode"/>
          </w:pPr>
        </w:pPrChange>
      </w:pP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####################### 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# KPSS Unit Root Test # 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####################### </w:t>
      </w:r>
      <w:r w:rsidRPr="00ED4019">
        <w:rPr>
          <w:rFonts w:ascii="Times New Roman" w:hAnsi="Times New Roman"/>
        </w:rPr>
        <w:br/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Test is of type: mu with 3 lags. </w:t>
      </w:r>
      <w:r w:rsidRPr="00ED4019">
        <w:rPr>
          <w:rFonts w:ascii="Times New Roman" w:hAnsi="Times New Roman"/>
        </w:rPr>
        <w:br/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Value of test-statistic is: 1.9226 </w:t>
      </w:r>
      <w:r w:rsidRPr="00ED4019">
        <w:rPr>
          <w:rFonts w:ascii="Times New Roman" w:hAnsi="Times New Roman"/>
        </w:rPr>
        <w:br/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Critical value for a significance level of: 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lastRenderedPageBreak/>
        <w:t xml:space="preserve">                </w:t>
      </w:r>
      <w:proofErr w:type="gramStart"/>
      <w:r w:rsidRPr="00ED4019">
        <w:rPr>
          <w:rStyle w:val="VerbatimChar"/>
          <w:rFonts w:ascii="Times New Roman" w:hAnsi="Times New Roman"/>
        </w:rPr>
        <w:t>10pct  5pct</w:t>
      </w:r>
      <w:proofErr w:type="gramEnd"/>
      <w:r w:rsidRPr="00ED4019">
        <w:rPr>
          <w:rStyle w:val="VerbatimChar"/>
          <w:rFonts w:ascii="Times New Roman" w:hAnsi="Times New Roman"/>
        </w:rPr>
        <w:t xml:space="preserve"> 2.5pct  1pct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critical values 0.347 0.463  0.574 0.739</w:t>
      </w:r>
    </w:p>
    <w:p w14:paraId="0439C01E" w14:textId="77777777" w:rsidR="00FD7B2A" w:rsidRDefault="00FD7B2A">
      <w:pPr>
        <w:pStyle w:val="result"/>
        <w:numPr>
          <w:ilvl w:val="0"/>
          <w:numId w:val="0"/>
        </w:numPr>
        <w:ind w:left="480"/>
        <w:jc w:val="both"/>
        <w:pPrChange w:id="3879" w:author="제이펍 출판사" w:date="2021-03-14T15:57:00Z">
          <w:pPr>
            <w:pStyle w:val="result"/>
            <w:numPr>
              <w:numId w:val="0"/>
            </w:numPr>
            <w:tabs>
              <w:tab w:val="clear" w:pos="0"/>
            </w:tabs>
            <w:ind w:left="0" w:firstLine="0"/>
          </w:pPr>
        </w:pPrChange>
      </w:pPr>
      <w:r>
        <w:t>결과 해석</w:t>
      </w:r>
    </w:p>
    <w:p w14:paraId="368C046F" w14:textId="5BECA17A" w:rsidR="00FD7B2A" w:rsidRDefault="00FD7B2A">
      <w:pPr>
        <w:pStyle w:val="result"/>
        <w:numPr>
          <w:ilvl w:val="0"/>
          <w:numId w:val="22"/>
        </w:numPr>
        <w:jc w:val="both"/>
        <w:pPrChange w:id="3880" w:author="제이펍 출판사" w:date="2021-03-14T15:57:00Z">
          <w:pPr>
            <w:pStyle w:val="result"/>
            <w:numPr>
              <w:numId w:val="22"/>
            </w:numPr>
            <w:tabs>
              <w:tab w:val="clear" w:pos="0"/>
            </w:tabs>
            <w:ind w:left="840" w:hanging="360"/>
          </w:pPr>
        </w:pPrChange>
      </w:pPr>
      <w:r>
        <w:t>KPSS Unit Root Test의 검정 통계치는 1.9226임</w:t>
      </w:r>
    </w:p>
    <w:p w14:paraId="3492DF61" w14:textId="77777777" w:rsidR="00FD7B2A" w:rsidRDefault="00FD7B2A">
      <w:pPr>
        <w:pStyle w:val="result"/>
        <w:numPr>
          <w:ilvl w:val="0"/>
          <w:numId w:val="22"/>
        </w:numPr>
        <w:jc w:val="both"/>
        <w:rPr>
          <w:lang w:eastAsia="ko-KR"/>
        </w:rPr>
        <w:pPrChange w:id="3881" w:author="제이펍 출판사" w:date="2021-03-14T15:57:00Z">
          <w:pPr>
            <w:pStyle w:val="result"/>
            <w:numPr>
              <w:numId w:val="22"/>
            </w:numPr>
            <w:tabs>
              <w:tab w:val="clear" w:pos="0"/>
            </w:tabs>
            <w:ind w:left="840" w:hanging="360"/>
          </w:pPr>
        </w:pPrChange>
      </w:pPr>
      <w:r>
        <w:rPr>
          <w:lang w:eastAsia="ko-KR"/>
        </w:rPr>
        <w:t>유의</w:t>
      </w:r>
      <w:del w:id="3882" w:author="user" w:date="2021-03-22T14:46:00Z">
        <w:r w:rsidDel="0034020B">
          <w:rPr>
            <w:lang w:eastAsia="ko-KR"/>
          </w:rPr>
          <w:delText xml:space="preserve"> </w:delText>
        </w:r>
      </w:del>
      <w:r>
        <w:rPr>
          <w:lang w:eastAsia="ko-KR"/>
        </w:rPr>
        <w:t>수준(significance level)의 임계치가 4가지 나오는데 이 중 많이 사용되는 유의수준인 5%p(p value 0.05)의 임계치가 0.463임</w:t>
      </w:r>
    </w:p>
    <w:p w14:paraId="019069E7" w14:textId="77777777" w:rsidR="00FD7B2A" w:rsidRDefault="00FD7B2A">
      <w:pPr>
        <w:pStyle w:val="result"/>
        <w:numPr>
          <w:ilvl w:val="0"/>
          <w:numId w:val="22"/>
        </w:numPr>
        <w:jc w:val="both"/>
        <w:rPr>
          <w:lang w:eastAsia="ko-KR"/>
        </w:rPr>
        <w:pPrChange w:id="3883" w:author="제이펍 출판사" w:date="2021-03-14T15:57:00Z">
          <w:pPr>
            <w:pStyle w:val="result"/>
            <w:numPr>
              <w:numId w:val="22"/>
            </w:numPr>
            <w:tabs>
              <w:tab w:val="clear" w:pos="0"/>
            </w:tabs>
            <w:ind w:left="840" w:hanging="360"/>
          </w:pPr>
        </w:pPrChange>
      </w:pPr>
      <w:r>
        <w:rPr>
          <w:lang w:eastAsia="ko-KR"/>
        </w:rPr>
        <w:t xml:space="preserve">검정통계치가 유의수준 5%p보다 크기 때문에(1.9226 &gt; 0.463) </w:t>
      </w:r>
      <w:proofErr w:type="gramStart"/>
      <w:r>
        <w:rPr>
          <w:lang w:eastAsia="ko-KR"/>
        </w:rPr>
        <w:t>귀무가설인 ’정상성’을</w:t>
      </w:r>
      <w:proofErr w:type="gramEnd"/>
      <w:r>
        <w:rPr>
          <w:lang w:eastAsia="ko-KR"/>
        </w:rPr>
        <w:t xml:space="preserve"> 기각하고 대립가설인 ’비정성성’을 채택하므로 비정상성 데이터임</w:t>
      </w:r>
    </w:p>
    <w:p w14:paraId="1C3B7858" w14:textId="50CE42E4" w:rsidR="00FD7B2A" w:rsidRPr="0034020B" w:rsidRDefault="00FD7B2A">
      <w:pPr>
        <w:jc w:val="both"/>
        <w:rPr>
          <w:rFonts w:ascii="Times New Roman" w:hAnsi="Times New Roman"/>
          <w:lang w:eastAsia="ko-KR"/>
        </w:rPr>
        <w:pPrChange w:id="3884" w:author="제이펍 출판사" w:date="2021-03-14T15:57:00Z">
          <w:pPr/>
        </w:pPrChange>
      </w:pPr>
      <w:commentRangeStart w:id="3885"/>
      <w:r w:rsidRPr="00ED4019">
        <w:rPr>
          <w:rFonts w:ascii="Times New Roman" w:hAnsi="Times New Roman"/>
          <w:lang w:eastAsia="ko-KR"/>
        </w:rPr>
        <w:t>KPSS</w:t>
      </w:r>
      <w:commentRangeEnd w:id="3885"/>
      <w:r w:rsidR="0034020B">
        <w:rPr>
          <w:rStyle w:val="af3"/>
        </w:rPr>
        <w:commentReference w:id="3885"/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검정법은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단위근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검정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방법이기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때문에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시</w:t>
      </w:r>
      <w:r w:rsidRPr="00ED4019">
        <w:rPr>
          <w:rFonts w:ascii="Times New Roman" w:hAnsi="Times New Roman"/>
          <w:lang w:eastAsia="ko-KR"/>
        </w:rPr>
        <w:t>계열</w:t>
      </w:r>
      <w:ins w:id="3886" w:author="user" w:date="2021-03-22T14:46:00Z">
        <w:r w:rsidR="0034020B">
          <w:rPr>
            <w:rFonts w:ascii="Times New Roman" w:hAnsi="Times New Roman" w:hint="eastAsia"/>
            <w:lang w:eastAsia="ko-KR"/>
          </w:rPr>
          <w:t xml:space="preserve"> </w:t>
        </w:r>
      </w:ins>
      <w:r w:rsidRPr="00ED4019">
        <w:rPr>
          <w:rFonts w:ascii="Times New Roman" w:hAnsi="Times New Roman" w:hint="eastAsia"/>
          <w:lang w:eastAsia="ko-KR"/>
        </w:rPr>
        <w:t>데이터가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단위근을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포함하는</w:t>
      </w:r>
      <w:r w:rsidRPr="00ED4019">
        <w:rPr>
          <w:rFonts w:ascii="Times New Roman" w:hAnsi="Times New Roman" w:hint="eastAsia"/>
          <w:lang w:eastAsia="ko-KR"/>
        </w:rPr>
        <w:t>가를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정상성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판단의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근거로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삼는다</w:t>
      </w:r>
      <w:r w:rsidRPr="00ED4019">
        <w:rPr>
          <w:rFonts w:ascii="Times New Roman" w:hAnsi="Times New Roman"/>
          <w:lang w:eastAsia="ko-KR"/>
        </w:rPr>
        <w:t xml:space="preserve">. </w:t>
      </w:r>
      <w:r w:rsidRPr="00ED4019">
        <w:rPr>
          <w:rFonts w:ascii="Times New Roman" w:hAnsi="Times New Roman"/>
          <w:lang w:eastAsia="ko-KR"/>
        </w:rPr>
        <w:t>따라서</w:t>
      </w:r>
      <w:r w:rsidRPr="00ED4019">
        <w:rPr>
          <w:rFonts w:ascii="Times New Roman" w:hAnsi="Times New Roman"/>
          <w:lang w:eastAsia="ko-KR"/>
        </w:rPr>
        <w:t xml:space="preserve"> KPSS</w:t>
      </w:r>
      <w:r w:rsidRPr="00ED4019">
        <w:rPr>
          <w:rFonts w:ascii="Times New Roman" w:hAnsi="Times New Roman"/>
          <w:lang w:eastAsia="ko-KR"/>
        </w:rPr>
        <w:t>에서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판단한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비정상성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시계열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데이터를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정상성으로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만들기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위해서는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차분이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필요하다</w:t>
      </w:r>
      <w:r w:rsidRPr="00ED4019">
        <w:rPr>
          <w:rFonts w:ascii="Times New Roman" w:hAnsi="Times New Roman"/>
          <w:lang w:eastAsia="ko-KR"/>
        </w:rPr>
        <w:t xml:space="preserve">. </w:t>
      </w:r>
      <w:r w:rsidRPr="00ED4019">
        <w:rPr>
          <w:rStyle w:val="VerbatimChar"/>
          <w:rFonts w:ascii="Times New Roman" w:hAnsi="Times New Roman"/>
          <w:lang w:eastAsia="ko-KR"/>
        </w:rPr>
        <w:t>forecast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패키지에서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제공하는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Style w:val="VerbatimChar"/>
          <w:rFonts w:ascii="Times New Roman" w:hAnsi="Times New Roman"/>
          <w:lang w:eastAsia="ko-KR"/>
        </w:rPr>
        <w:t>nsdiffs()</w:t>
      </w:r>
      <w:r w:rsidRPr="00ED4019">
        <w:rPr>
          <w:rFonts w:ascii="Times New Roman" w:hAnsi="Times New Roman"/>
          <w:lang w:eastAsia="ko-KR"/>
        </w:rPr>
        <w:t>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정상성을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가지기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위해서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몇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번의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차분이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필요한지를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알려</w:t>
      </w:r>
      <w:ins w:id="3887" w:author="user" w:date="2021-03-22T14:50:00Z">
        <w:r w:rsidR="0034020B">
          <w:rPr>
            <w:rFonts w:ascii="Times New Roman" w:hAnsi="Times New Roman" w:hint="eastAsia"/>
            <w:lang w:eastAsia="ko-KR"/>
          </w:rPr>
          <w:t xml:space="preserve"> </w:t>
        </w:r>
      </w:ins>
      <w:r w:rsidRPr="00ED4019">
        <w:rPr>
          <w:rFonts w:ascii="Times New Roman" w:hAnsi="Times New Roman"/>
          <w:lang w:eastAsia="ko-KR"/>
        </w:rPr>
        <w:t>준다</w:t>
      </w:r>
      <w:del w:id="3888" w:author="제이펍 출판사" w:date="2021-03-14T18:22:00Z">
        <w:r w:rsidRPr="00ED4019" w:rsidDel="004F772B">
          <w:rPr>
            <w:rFonts w:ascii="Times New Roman" w:hAnsi="Times New Roman"/>
            <w:lang w:eastAsia="ko-KR"/>
          </w:rPr>
          <w:delText xml:space="preserve">. </w:delText>
        </w:r>
        <w:r w:rsidRPr="00ED4019" w:rsidDel="004F772B">
          <w:rPr>
            <w:rFonts w:ascii="Times New Roman" w:hAnsi="Times New Roman"/>
            <w:lang w:eastAsia="ko-KR"/>
          </w:rPr>
          <w:delText>결국</w:delText>
        </w:r>
        <w:r w:rsidRPr="00ED4019" w:rsidDel="004F772B">
          <w:rPr>
            <w:rFonts w:ascii="Times New Roman" w:hAnsi="Times New Roman"/>
            <w:lang w:eastAsia="ko-KR"/>
          </w:rPr>
          <w:delText xml:space="preserve"> </w:delText>
        </w:r>
      </w:del>
      <w:ins w:id="3889" w:author="제이펍 출판사" w:date="2021-03-14T18:22:00Z">
        <w:r w:rsidR="004F772B">
          <w:rPr>
            <w:rFonts w:ascii="Times New Roman" w:hAnsi="Times New Roman"/>
            <w:lang w:eastAsia="ko-KR"/>
          </w:rPr>
          <w:t xml:space="preserve">. </w:t>
        </w:r>
        <w:r w:rsidR="004F772B">
          <w:rPr>
            <w:rFonts w:ascii="Times New Roman" w:hAnsi="Times New Roman"/>
            <w:lang w:eastAsia="ko-KR"/>
          </w:rPr>
          <w:t>결국</w:t>
        </w:r>
        <w:r w:rsidR="004F772B">
          <w:rPr>
            <w:rFonts w:ascii="Times New Roman" w:hAnsi="Times New Roman"/>
            <w:lang w:eastAsia="ko-KR"/>
          </w:rPr>
          <w:t xml:space="preserve">, </w:t>
        </w:r>
      </w:ins>
      <w:r w:rsidRPr="00ED4019">
        <w:rPr>
          <w:rFonts w:ascii="Times New Roman" w:hAnsi="Times New Roman"/>
          <w:lang w:eastAsia="ko-KR"/>
        </w:rPr>
        <w:t>KPSS</w:t>
      </w:r>
      <w:r w:rsidRPr="00ED4019">
        <w:rPr>
          <w:rFonts w:ascii="Times New Roman" w:hAnsi="Times New Roman"/>
          <w:lang w:eastAsia="ko-KR"/>
        </w:rPr>
        <w:t>에서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비정상성이라고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판단되면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Style w:val="VerbatimChar"/>
          <w:rFonts w:ascii="Times New Roman" w:hAnsi="Times New Roman"/>
          <w:lang w:eastAsia="ko-KR"/>
        </w:rPr>
        <w:t>nsdiffs()</w:t>
      </w:r>
      <w:r w:rsidRPr="00ED4019">
        <w:rPr>
          <w:rFonts w:ascii="Times New Roman" w:hAnsi="Times New Roman"/>
          <w:lang w:eastAsia="ko-KR"/>
        </w:rPr>
        <w:t>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사용하여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몇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번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차분이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필요한지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알아내고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차분을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해주면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비정상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시계열이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된다</w:t>
      </w:r>
      <w:r w:rsidRPr="00ED4019">
        <w:rPr>
          <w:rFonts w:ascii="Times New Roman" w:hAnsi="Times New Roman"/>
          <w:lang w:eastAsia="ko-KR"/>
        </w:rPr>
        <w:t>.</w:t>
      </w:r>
    </w:p>
    <w:p w14:paraId="30848F01" w14:textId="13E8FC92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3890" w:author="제이펍 출판사" w:date="2021-03-14T15:57:00Z">
          <w:pPr>
            <w:pStyle w:val="SourceCode"/>
          </w:pPr>
        </w:pPrChange>
      </w:pPr>
      <w:r w:rsidRPr="00ED4019">
        <w:rPr>
          <w:rStyle w:val="CommentTok"/>
          <w:rFonts w:ascii="Times New Roman" w:hAnsi="Times New Roman"/>
        </w:rPr>
        <w:t xml:space="preserve"># </w:t>
      </w:r>
      <w:proofErr w:type="gramStart"/>
      <w:r w:rsidRPr="00ED4019">
        <w:rPr>
          <w:rStyle w:val="CommentTok"/>
          <w:rFonts w:ascii="Times New Roman" w:hAnsi="Times New Roman"/>
        </w:rPr>
        <w:t>nsdiffs(</w:t>
      </w:r>
      <w:proofErr w:type="gramEnd"/>
      <w:r w:rsidRPr="00ED4019">
        <w:rPr>
          <w:rStyle w:val="CommentTok"/>
          <w:rFonts w:ascii="Times New Roman" w:hAnsi="Times New Roman"/>
        </w:rPr>
        <w:t>)</w:t>
      </w:r>
      <w:r w:rsidRPr="00ED4019">
        <w:rPr>
          <w:rStyle w:val="CommentTok"/>
          <w:rFonts w:ascii="Times New Roman" w:hAnsi="Times New Roman"/>
        </w:rPr>
        <w:t>로</w:t>
      </w:r>
      <w:r w:rsidRPr="00ED4019">
        <w:rPr>
          <w:rStyle w:val="CommentTok"/>
          <w:rFonts w:ascii="Times New Roman" w:hAnsi="Times New Roman"/>
        </w:rPr>
        <w:t xml:space="preserve"> </w:t>
      </w:r>
      <w:r w:rsidRPr="00ED4019">
        <w:rPr>
          <w:rStyle w:val="CommentTok"/>
          <w:rFonts w:ascii="Times New Roman" w:hAnsi="Times New Roman"/>
        </w:rPr>
        <w:t>몇</w:t>
      </w:r>
      <w:ins w:id="3891" w:author="user" w:date="2021-03-22T14:50:00Z">
        <w:r w:rsidR="0034020B">
          <w:rPr>
            <w:rStyle w:val="CommentTok"/>
            <w:rFonts w:ascii="Times New Roman" w:hAnsi="Times New Roman" w:hint="eastAsia"/>
            <w:lang w:eastAsia="ko-KR"/>
          </w:rPr>
          <w:t xml:space="preserve"> </w:t>
        </w:r>
      </w:ins>
      <w:r w:rsidRPr="00ED4019">
        <w:rPr>
          <w:rStyle w:val="CommentTok"/>
          <w:rFonts w:ascii="Times New Roman" w:hAnsi="Times New Roman"/>
        </w:rPr>
        <w:t>번의</w:t>
      </w:r>
      <w:r w:rsidRPr="00ED4019">
        <w:rPr>
          <w:rStyle w:val="CommentTok"/>
          <w:rFonts w:ascii="Times New Roman" w:hAnsi="Times New Roman"/>
        </w:rPr>
        <w:t xml:space="preserve"> </w:t>
      </w:r>
      <w:r w:rsidRPr="00ED4019">
        <w:rPr>
          <w:rStyle w:val="CommentTok"/>
          <w:rFonts w:ascii="Times New Roman" w:hAnsi="Times New Roman"/>
        </w:rPr>
        <w:t>차분이</w:t>
      </w:r>
      <w:r w:rsidRPr="00ED4019">
        <w:rPr>
          <w:rStyle w:val="CommentTok"/>
          <w:rFonts w:ascii="Times New Roman" w:hAnsi="Times New Roman"/>
        </w:rPr>
        <w:t xml:space="preserve"> </w:t>
      </w:r>
      <w:r w:rsidRPr="00ED4019">
        <w:rPr>
          <w:rStyle w:val="CommentTok"/>
          <w:rFonts w:ascii="Times New Roman" w:hAnsi="Times New Roman"/>
        </w:rPr>
        <w:t>필요한지</w:t>
      </w:r>
      <w:r w:rsidRPr="00ED4019">
        <w:rPr>
          <w:rStyle w:val="CommentTok"/>
          <w:rFonts w:ascii="Times New Roman" w:hAnsi="Times New Roman"/>
        </w:rPr>
        <w:t xml:space="preserve"> </w:t>
      </w:r>
      <w:r w:rsidRPr="00ED4019">
        <w:rPr>
          <w:rStyle w:val="CommentTok"/>
          <w:rFonts w:ascii="Times New Roman" w:hAnsi="Times New Roman"/>
        </w:rPr>
        <w:t>검사</w:t>
      </w:r>
      <w:r w:rsidRPr="00ED4019">
        <w:rPr>
          <w:rStyle w:val="CommentTok"/>
          <w:rFonts w:ascii="Times New Roman" w:hAnsi="Times New Roman"/>
        </w:rPr>
        <w:t xml:space="preserve"> - </w:t>
      </w:r>
      <w:commentRangeStart w:id="3892"/>
      <w:r w:rsidRPr="00ED4019">
        <w:rPr>
          <w:rStyle w:val="CommentTok"/>
          <w:rFonts w:ascii="Times New Roman" w:hAnsi="Times New Roman"/>
        </w:rPr>
        <w:t>1</w:t>
      </w:r>
      <w:r w:rsidRPr="00ED4019">
        <w:rPr>
          <w:rStyle w:val="CommentTok"/>
          <w:rFonts w:ascii="Times New Roman" w:hAnsi="Times New Roman"/>
        </w:rPr>
        <w:t>번</w:t>
      </w:r>
      <w:commentRangeEnd w:id="3892"/>
      <w:r w:rsidR="0034020B">
        <w:rPr>
          <w:rStyle w:val="af3"/>
          <w:kern w:val="0"/>
          <w:lang w:eastAsia="en-US"/>
        </w:rPr>
        <w:commentReference w:id="3892"/>
      </w:r>
      <w:r w:rsidRPr="00ED4019">
        <w:rPr>
          <w:rStyle w:val="CommentTok"/>
          <w:rFonts w:ascii="Times New Roman" w:hAnsi="Times New Roman"/>
        </w:rPr>
        <w:t>의</w:t>
      </w:r>
      <w:r w:rsidRPr="00ED4019">
        <w:rPr>
          <w:rStyle w:val="CommentTok"/>
          <w:rFonts w:ascii="Times New Roman" w:hAnsi="Times New Roman"/>
        </w:rPr>
        <w:t xml:space="preserve"> </w:t>
      </w:r>
      <w:r w:rsidRPr="00ED4019">
        <w:rPr>
          <w:rStyle w:val="CommentTok"/>
          <w:rFonts w:ascii="Times New Roman" w:hAnsi="Times New Roman"/>
        </w:rPr>
        <w:t>차분이</w:t>
      </w:r>
      <w:r w:rsidRPr="00ED4019">
        <w:rPr>
          <w:rStyle w:val="CommentTok"/>
          <w:rFonts w:ascii="Times New Roman" w:hAnsi="Times New Roman"/>
        </w:rPr>
        <w:t xml:space="preserve"> </w:t>
      </w:r>
      <w:r w:rsidRPr="00ED4019">
        <w:rPr>
          <w:rStyle w:val="CommentTok"/>
          <w:rFonts w:ascii="Times New Roman" w:hAnsi="Times New Roman"/>
        </w:rPr>
        <w:t>필요함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>forecast</w:t>
      </w:r>
      <w:r w:rsidRPr="00ED4019">
        <w:rPr>
          <w:rStyle w:val="SpecialCharTok"/>
          <w:rFonts w:ascii="Times New Roman" w:hAnsi="Times New Roman"/>
        </w:rPr>
        <w:t>::</w:t>
      </w:r>
      <w:r w:rsidRPr="00ED4019">
        <w:rPr>
          <w:rStyle w:val="FunctionTok"/>
          <w:rFonts w:ascii="Times New Roman" w:hAnsi="Times New Roman"/>
        </w:rPr>
        <w:t>nsdiffs</w:t>
      </w:r>
      <w:r w:rsidRPr="00ED4019">
        <w:rPr>
          <w:rStyle w:val="NormalTok"/>
          <w:rFonts w:ascii="Times New Roman" w:hAnsi="Times New Roman"/>
        </w:rPr>
        <w:t>(employees.ts[,</w:t>
      </w:r>
      <w:r w:rsidRPr="00ED4019">
        <w:rPr>
          <w:rStyle w:val="DecValTok"/>
          <w:rFonts w:ascii="Times New Roman" w:hAnsi="Times New Roman"/>
        </w:rPr>
        <w:t>2</w:t>
      </w:r>
      <w:r w:rsidRPr="00ED4019">
        <w:rPr>
          <w:rStyle w:val="NormalTok"/>
          <w:rFonts w:ascii="Times New Roman" w:hAnsi="Times New Roman"/>
        </w:rPr>
        <w:t xml:space="preserve">], </w:t>
      </w:r>
      <w:r w:rsidRPr="00ED4019">
        <w:rPr>
          <w:rStyle w:val="AttributeTok"/>
          <w:rFonts w:ascii="Times New Roman" w:hAnsi="Times New Roman"/>
        </w:rPr>
        <w:t>alpha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loatTok"/>
          <w:rFonts w:ascii="Times New Roman" w:hAnsi="Times New Roman"/>
        </w:rPr>
        <w:t>0.05</w:t>
      </w:r>
      <w:r w:rsidRPr="00ED4019">
        <w:rPr>
          <w:rStyle w:val="NormalTok"/>
          <w:rFonts w:ascii="Times New Roman" w:hAnsi="Times New Roman"/>
        </w:rPr>
        <w:t>)</w:t>
      </w:r>
    </w:p>
    <w:p w14:paraId="686EDFD5" w14:textId="77777777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3893" w:author="제이펍 출판사" w:date="2021-03-14T15:57:00Z">
          <w:pPr>
            <w:pStyle w:val="SourceCode"/>
          </w:pPr>
        </w:pPrChange>
      </w:pPr>
      <w:r w:rsidRPr="00ED4019">
        <w:rPr>
          <w:rStyle w:val="VerbatimChar"/>
          <w:rFonts w:ascii="Times New Roman" w:hAnsi="Times New Roman"/>
        </w:rPr>
        <w:t>[1] 1</w:t>
      </w:r>
    </w:p>
    <w:p w14:paraId="008DD4FF" w14:textId="2A6C289D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3894" w:author="제이펍 출판사" w:date="2021-03-14T15:57:00Z">
          <w:pPr>
            <w:pStyle w:val="SourceCode"/>
          </w:pPr>
        </w:pPrChange>
      </w:pPr>
      <w:r w:rsidRPr="00ED4019">
        <w:rPr>
          <w:rStyle w:val="CommentTok"/>
          <w:rFonts w:ascii="Times New Roman" w:hAnsi="Times New Roman"/>
        </w:rPr>
        <w:t xml:space="preserve"># </w:t>
      </w:r>
      <w:r w:rsidRPr="00ED4019">
        <w:rPr>
          <w:rStyle w:val="CommentTok"/>
          <w:rFonts w:ascii="Times New Roman" w:hAnsi="Times New Roman"/>
        </w:rPr>
        <w:t>한</w:t>
      </w:r>
      <w:ins w:id="3895" w:author="user" w:date="2021-03-22T14:51:00Z">
        <w:r w:rsidR="0034020B">
          <w:rPr>
            <w:rStyle w:val="CommentTok"/>
            <w:rFonts w:ascii="Times New Roman" w:hAnsi="Times New Roman" w:hint="eastAsia"/>
            <w:lang w:eastAsia="ko-KR"/>
          </w:rPr>
          <w:t xml:space="preserve"> </w:t>
        </w:r>
      </w:ins>
      <w:r w:rsidRPr="00ED4019">
        <w:rPr>
          <w:rStyle w:val="CommentTok"/>
          <w:rFonts w:ascii="Times New Roman" w:hAnsi="Times New Roman"/>
        </w:rPr>
        <w:t>번</w:t>
      </w:r>
      <w:r w:rsidRPr="00ED4019">
        <w:rPr>
          <w:rStyle w:val="CommentTok"/>
          <w:rFonts w:ascii="Times New Roman" w:hAnsi="Times New Roman"/>
        </w:rPr>
        <w:t xml:space="preserve"> </w:t>
      </w:r>
      <w:r w:rsidRPr="00ED4019">
        <w:rPr>
          <w:rStyle w:val="CommentTok"/>
          <w:rFonts w:ascii="Times New Roman" w:hAnsi="Times New Roman"/>
        </w:rPr>
        <w:t>차분한</w:t>
      </w:r>
      <w:r w:rsidRPr="00ED4019">
        <w:rPr>
          <w:rStyle w:val="CommentTok"/>
          <w:rFonts w:ascii="Times New Roman" w:hAnsi="Times New Roman"/>
        </w:rPr>
        <w:t xml:space="preserve"> </w:t>
      </w:r>
      <w:r w:rsidRPr="00ED4019">
        <w:rPr>
          <w:rStyle w:val="CommentTok"/>
          <w:rFonts w:ascii="Times New Roman" w:hAnsi="Times New Roman"/>
        </w:rPr>
        <w:t>결과에</w:t>
      </w:r>
      <w:r w:rsidRPr="00ED4019">
        <w:rPr>
          <w:rStyle w:val="CommentTok"/>
          <w:rFonts w:ascii="Times New Roman" w:hAnsi="Times New Roman"/>
        </w:rPr>
        <w:t xml:space="preserve"> </w:t>
      </w:r>
      <w:r w:rsidRPr="00ED4019">
        <w:rPr>
          <w:rStyle w:val="CommentTok"/>
          <w:rFonts w:ascii="Times New Roman" w:hAnsi="Times New Roman"/>
        </w:rPr>
        <w:t>대한</w:t>
      </w:r>
      <w:r w:rsidRPr="00ED4019">
        <w:rPr>
          <w:rStyle w:val="CommentTok"/>
          <w:rFonts w:ascii="Times New Roman" w:hAnsi="Times New Roman"/>
        </w:rPr>
        <w:t xml:space="preserve"> KPSS </w:t>
      </w:r>
      <w:r w:rsidRPr="00ED4019">
        <w:rPr>
          <w:rStyle w:val="CommentTok"/>
          <w:rFonts w:ascii="Times New Roman" w:hAnsi="Times New Roman"/>
        </w:rPr>
        <w:t>테스트</w:t>
      </w:r>
      <w:r w:rsidRPr="00ED4019">
        <w:rPr>
          <w:rStyle w:val="CommentTok"/>
          <w:rFonts w:ascii="Times New Roman" w:hAnsi="Times New Roman"/>
        </w:rPr>
        <w:t xml:space="preserve"> </w:t>
      </w:r>
      <w:r w:rsidRPr="00ED4019">
        <w:rPr>
          <w:rStyle w:val="CommentTok"/>
          <w:rFonts w:ascii="Times New Roman" w:hAnsi="Times New Roman"/>
        </w:rPr>
        <w:t>시행</w:t>
      </w:r>
      <w:r w:rsidRPr="00ED4019">
        <w:rPr>
          <w:rFonts w:ascii="Times New Roman" w:hAnsi="Times New Roman"/>
        </w:rPr>
        <w:br/>
      </w:r>
      <w:proofErr w:type="gramStart"/>
      <w:r w:rsidRPr="00ED4019">
        <w:rPr>
          <w:rStyle w:val="FunctionTok"/>
          <w:rFonts w:ascii="Times New Roman" w:hAnsi="Times New Roman"/>
        </w:rPr>
        <w:t>diff</w:t>
      </w:r>
      <w:r w:rsidRPr="00ED4019">
        <w:rPr>
          <w:rStyle w:val="NormalTok"/>
          <w:rFonts w:ascii="Times New Roman" w:hAnsi="Times New Roman"/>
        </w:rPr>
        <w:t>(</w:t>
      </w:r>
      <w:proofErr w:type="gramEnd"/>
      <w:r w:rsidRPr="00ED4019">
        <w:rPr>
          <w:rStyle w:val="NormalTok"/>
          <w:rFonts w:ascii="Times New Roman" w:hAnsi="Times New Roman"/>
        </w:rPr>
        <w:t>employees.ts[,</w:t>
      </w:r>
      <w:r w:rsidRPr="00ED4019">
        <w:rPr>
          <w:rStyle w:val="DecValTok"/>
          <w:rFonts w:ascii="Times New Roman" w:hAnsi="Times New Roman"/>
        </w:rPr>
        <w:t>2</w:t>
      </w:r>
      <w:r w:rsidRPr="00ED4019">
        <w:rPr>
          <w:rStyle w:val="NormalTok"/>
          <w:rFonts w:ascii="Times New Roman" w:hAnsi="Times New Roman"/>
        </w:rPr>
        <w:t xml:space="preserve">]) </w:t>
      </w:r>
      <w:r w:rsidRPr="00ED4019">
        <w:rPr>
          <w:rStyle w:val="SpecialCharTok"/>
          <w:rFonts w:ascii="Times New Roman" w:hAnsi="Times New Roman"/>
        </w:rPr>
        <w:t>%&gt;%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unctionTok"/>
          <w:rFonts w:ascii="Times New Roman" w:hAnsi="Times New Roman"/>
        </w:rPr>
        <w:t>ur.kpss</w:t>
      </w:r>
      <w:r w:rsidRPr="00ED4019">
        <w:rPr>
          <w:rStyle w:val="NormalTok"/>
          <w:rFonts w:ascii="Times New Roman" w:hAnsi="Times New Roman"/>
        </w:rPr>
        <w:t xml:space="preserve">() </w:t>
      </w:r>
      <w:r w:rsidRPr="00ED4019">
        <w:rPr>
          <w:rStyle w:val="SpecialCharTok"/>
          <w:rFonts w:ascii="Times New Roman" w:hAnsi="Times New Roman"/>
        </w:rPr>
        <w:t>%&gt;%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unctionTok"/>
          <w:rFonts w:ascii="Times New Roman" w:hAnsi="Times New Roman"/>
        </w:rPr>
        <w:t>summary</w:t>
      </w:r>
      <w:r w:rsidRPr="00ED4019">
        <w:rPr>
          <w:rStyle w:val="NormalTok"/>
          <w:rFonts w:ascii="Times New Roman" w:hAnsi="Times New Roman"/>
        </w:rPr>
        <w:t>()</w:t>
      </w:r>
    </w:p>
    <w:p w14:paraId="5C30F7ED" w14:textId="77777777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3896" w:author="제이펍 출판사" w:date="2021-03-14T15:57:00Z">
          <w:pPr>
            <w:pStyle w:val="SourceCode"/>
          </w:pPr>
        </w:pPrChange>
      </w:pP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####################### 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# KPSS Unit Root Test # 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####################### </w:t>
      </w:r>
      <w:r w:rsidRPr="00ED4019">
        <w:rPr>
          <w:rFonts w:ascii="Times New Roman" w:hAnsi="Times New Roman"/>
        </w:rPr>
        <w:br/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Test is of type: mu with 3 lags. </w:t>
      </w:r>
      <w:r w:rsidRPr="00ED4019">
        <w:rPr>
          <w:rFonts w:ascii="Times New Roman" w:hAnsi="Times New Roman"/>
        </w:rPr>
        <w:br/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Value of test-statistic is: 0.1348 </w:t>
      </w:r>
      <w:r w:rsidRPr="00ED4019">
        <w:rPr>
          <w:rFonts w:ascii="Times New Roman" w:hAnsi="Times New Roman"/>
        </w:rPr>
        <w:br/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Critical value for a significance level of: 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                </w:t>
      </w:r>
      <w:proofErr w:type="gramStart"/>
      <w:r w:rsidRPr="00ED4019">
        <w:rPr>
          <w:rStyle w:val="VerbatimChar"/>
          <w:rFonts w:ascii="Times New Roman" w:hAnsi="Times New Roman"/>
        </w:rPr>
        <w:t>10pct  5pct</w:t>
      </w:r>
      <w:proofErr w:type="gramEnd"/>
      <w:r w:rsidRPr="00ED4019">
        <w:rPr>
          <w:rStyle w:val="VerbatimChar"/>
          <w:rFonts w:ascii="Times New Roman" w:hAnsi="Times New Roman"/>
        </w:rPr>
        <w:t xml:space="preserve"> 2.5pct  1pct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critical values 0.347 0.463  0.574 0.739</w:t>
      </w:r>
    </w:p>
    <w:p w14:paraId="5DA42F44" w14:textId="77777777" w:rsidR="00FD7B2A" w:rsidRDefault="00FD7B2A">
      <w:pPr>
        <w:pStyle w:val="result"/>
        <w:numPr>
          <w:ilvl w:val="0"/>
          <w:numId w:val="0"/>
        </w:numPr>
        <w:ind w:left="480"/>
        <w:jc w:val="both"/>
        <w:pPrChange w:id="3897" w:author="제이펍 출판사" w:date="2021-03-14T15:57:00Z">
          <w:pPr>
            <w:pStyle w:val="result"/>
            <w:numPr>
              <w:numId w:val="0"/>
            </w:numPr>
            <w:tabs>
              <w:tab w:val="clear" w:pos="0"/>
            </w:tabs>
            <w:ind w:left="0" w:firstLine="0"/>
          </w:pPr>
        </w:pPrChange>
      </w:pPr>
      <w:r>
        <w:t>결과 해석</w:t>
      </w:r>
    </w:p>
    <w:p w14:paraId="7EB625C8" w14:textId="77777777" w:rsidR="00FD7B2A" w:rsidRDefault="00FD7B2A">
      <w:pPr>
        <w:pStyle w:val="result"/>
        <w:numPr>
          <w:ilvl w:val="0"/>
          <w:numId w:val="22"/>
        </w:numPr>
        <w:jc w:val="both"/>
        <w:rPr>
          <w:lang w:eastAsia="ko-KR"/>
        </w:rPr>
        <w:pPrChange w:id="3898" w:author="제이펍 출판사" w:date="2021-03-14T15:57:00Z">
          <w:pPr>
            <w:pStyle w:val="result"/>
            <w:numPr>
              <w:numId w:val="22"/>
            </w:numPr>
            <w:tabs>
              <w:tab w:val="clear" w:pos="0"/>
            </w:tabs>
            <w:ind w:left="840" w:hanging="360"/>
          </w:pPr>
        </w:pPrChange>
      </w:pPr>
      <w:r>
        <w:rPr>
          <w:lang w:eastAsia="ko-KR"/>
        </w:rPr>
        <w:t>1차 차분한 데이터의 KPSS Unit Root Test의 검정 통계치는 0.1348임</w:t>
      </w:r>
    </w:p>
    <w:p w14:paraId="2CD460F2" w14:textId="77777777" w:rsidR="00FD7B2A" w:rsidRDefault="00FD7B2A">
      <w:pPr>
        <w:pStyle w:val="result"/>
        <w:numPr>
          <w:ilvl w:val="0"/>
          <w:numId w:val="22"/>
        </w:numPr>
        <w:jc w:val="both"/>
        <w:pPrChange w:id="3899" w:author="제이펍 출판사" w:date="2021-03-14T15:57:00Z">
          <w:pPr>
            <w:pStyle w:val="result"/>
            <w:numPr>
              <w:numId w:val="22"/>
            </w:numPr>
            <w:tabs>
              <w:tab w:val="clear" w:pos="0"/>
            </w:tabs>
            <w:ind w:left="840" w:hanging="360"/>
          </w:pPr>
        </w:pPrChange>
      </w:pPr>
      <w:r>
        <w:t>유의</w:t>
      </w:r>
      <w:del w:id="3900" w:author="user" w:date="2021-03-22T14:51:00Z">
        <w:r w:rsidDel="0034020B">
          <w:delText xml:space="preserve"> </w:delText>
        </w:r>
      </w:del>
      <w:r>
        <w:t>수준(significance level)의 임계치 중 유의수준인 5%p(p value 0.05)의 임계치가 0.463임</w:t>
      </w:r>
    </w:p>
    <w:p w14:paraId="6A97DDFB" w14:textId="77777777" w:rsidR="00FD7B2A" w:rsidRDefault="00FD7B2A">
      <w:pPr>
        <w:pStyle w:val="result"/>
        <w:numPr>
          <w:ilvl w:val="0"/>
          <w:numId w:val="22"/>
        </w:numPr>
        <w:jc w:val="both"/>
        <w:rPr>
          <w:lang w:eastAsia="ko-KR"/>
        </w:rPr>
        <w:pPrChange w:id="3901" w:author="제이펍 출판사" w:date="2021-03-14T15:57:00Z">
          <w:pPr>
            <w:pStyle w:val="result"/>
            <w:numPr>
              <w:numId w:val="22"/>
            </w:numPr>
            <w:tabs>
              <w:tab w:val="clear" w:pos="0"/>
            </w:tabs>
            <w:ind w:left="840" w:hanging="360"/>
          </w:pPr>
        </w:pPrChange>
      </w:pPr>
      <w:r>
        <w:rPr>
          <w:lang w:eastAsia="ko-KR"/>
        </w:rPr>
        <w:t xml:space="preserve">검정통계치가 유의수준 5%p보다 작기 때문에(0.134&lt;0.463) </w:t>
      </w:r>
      <w:proofErr w:type="gramStart"/>
      <w:r>
        <w:rPr>
          <w:lang w:eastAsia="ko-KR"/>
        </w:rPr>
        <w:t>귀무가설인 ’정상성’을</w:t>
      </w:r>
      <w:proofErr w:type="gramEnd"/>
      <w:r>
        <w:rPr>
          <w:lang w:eastAsia="ko-KR"/>
        </w:rPr>
        <w:t xml:space="preserve"> 채택하므로 1차 차분한 데이터는 정상성 시계열 데이터임</w:t>
      </w:r>
    </w:p>
    <w:p w14:paraId="5F2BDD9E" w14:textId="59D16BC8" w:rsidR="00FD7B2A" w:rsidRDefault="0034020B">
      <w:pPr>
        <w:pStyle w:val="1"/>
        <w:numPr>
          <w:ilvl w:val="0"/>
          <w:numId w:val="0"/>
        </w:numPr>
        <w:jc w:val="both"/>
        <w:rPr>
          <w:lang w:eastAsia="ko-KR"/>
        </w:rPr>
        <w:pPrChange w:id="3902" w:author="user" w:date="2021-03-22T14:52:00Z">
          <w:pPr>
            <w:pStyle w:val="1"/>
          </w:pPr>
        </w:pPrChange>
      </w:pPr>
      <w:bookmarkStart w:id="3903" w:name="계절성-검정"/>
      <w:bookmarkEnd w:id="3850"/>
      <w:ins w:id="3904" w:author="user" w:date="2021-03-22T14:52:00Z">
        <w:r>
          <w:rPr>
            <w:rFonts w:hint="eastAsia"/>
            <w:lang w:eastAsia="ko-KR"/>
          </w:rPr>
          <w:lastRenderedPageBreak/>
          <w:t xml:space="preserve">5.8 </w:t>
        </w:r>
      </w:ins>
      <w:r w:rsidR="00FD7B2A">
        <w:rPr>
          <w:lang w:eastAsia="ko-KR"/>
        </w:rPr>
        <w:t>계절성 검정</w:t>
      </w:r>
    </w:p>
    <w:p w14:paraId="30E1E4C5" w14:textId="77777777" w:rsidR="00FD7B2A" w:rsidRPr="00ED4019" w:rsidRDefault="00FD7B2A">
      <w:pPr>
        <w:pStyle w:val="a0"/>
        <w:jc w:val="both"/>
        <w:rPr>
          <w:rFonts w:ascii="Times New Roman" w:hAnsi="Times New Roman"/>
          <w:lang w:eastAsia="ko-KR"/>
        </w:rPr>
        <w:pPrChange w:id="3905" w:author="제이펍 출판사" w:date="2021-03-14T15:57:00Z">
          <w:pPr>
            <w:pStyle w:val="a0"/>
          </w:pPr>
        </w:pPrChange>
      </w:pPr>
    </w:p>
    <w:p w14:paraId="65122265" w14:textId="77777777" w:rsidR="00FD7B2A" w:rsidRPr="00ED4019" w:rsidRDefault="00FD7B2A">
      <w:pPr>
        <w:jc w:val="both"/>
        <w:rPr>
          <w:rFonts w:ascii="Times New Roman" w:hAnsi="Times New Roman"/>
          <w:lang w:eastAsia="ko-KR"/>
        </w:rPr>
        <w:pPrChange w:id="3906" w:author="제이펍 출판사" w:date="2021-03-14T15:57:00Z">
          <w:pPr/>
        </w:pPrChange>
      </w:pPr>
      <w:r w:rsidRPr="00ED4019">
        <w:rPr>
          <w:rFonts w:ascii="Times New Roman" w:hAnsi="Times New Roman"/>
          <w:lang w:eastAsia="ko-KR"/>
        </w:rPr>
        <w:t>앞에서는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정상성을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테스트하기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위한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방법을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살펴보았다</w:t>
      </w:r>
      <w:r w:rsidRPr="00ED4019">
        <w:rPr>
          <w:rFonts w:ascii="Times New Roman" w:hAnsi="Times New Roman"/>
          <w:lang w:eastAsia="ko-KR"/>
        </w:rPr>
        <w:t xml:space="preserve">. </w:t>
      </w:r>
      <w:r w:rsidRPr="00ED4019">
        <w:rPr>
          <w:rFonts w:ascii="Times New Roman" w:hAnsi="Times New Roman"/>
          <w:lang w:eastAsia="ko-KR"/>
        </w:rPr>
        <w:t>그렇다면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계절성이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있는지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없는지는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어떻게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알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있을까</w:t>
      </w:r>
      <w:r w:rsidRPr="00ED4019">
        <w:rPr>
          <w:rFonts w:ascii="Times New Roman" w:hAnsi="Times New Roman"/>
          <w:lang w:eastAsia="ko-KR"/>
        </w:rPr>
        <w:t xml:space="preserve">? </w:t>
      </w:r>
      <w:r w:rsidRPr="00ED4019">
        <w:rPr>
          <w:rFonts w:ascii="Times New Roman" w:hAnsi="Times New Roman"/>
          <w:lang w:eastAsia="ko-KR"/>
        </w:rPr>
        <w:t>이에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대한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검정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방법도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존재한다</w:t>
      </w:r>
      <w:r w:rsidRPr="00ED4019">
        <w:rPr>
          <w:rFonts w:ascii="Times New Roman" w:hAnsi="Times New Roman"/>
          <w:lang w:eastAsia="ko-KR"/>
        </w:rPr>
        <w:t>.</w:t>
      </w:r>
    </w:p>
    <w:p w14:paraId="03BE6BD0" w14:textId="03F25081" w:rsidR="00FD7B2A" w:rsidRPr="00ED4019" w:rsidRDefault="00FD7B2A">
      <w:pPr>
        <w:pStyle w:val="a0"/>
        <w:jc w:val="both"/>
        <w:rPr>
          <w:rFonts w:ascii="Times New Roman" w:hAnsi="Times New Roman"/>
          <w:lang w:eastAsia="ko-KR"/>
        </w:rPr>
        <w:pPrChange w:id="3907" w:author="제이펍 출판사" w:date="2021-03-14T15:57:00Z">
          <w:pPr>
            <w:pStyle w:val="a0"/>
          </w:pPr>
        </w:pPrChange>
      </w:pPr>
      <w:r w:rsidRPr="00ED4019">
        <w:rPr>
          <w:rFonts w:ascii="Times New Roman" w:hAnsi="Times New Roman"/>
          <w:lang w:eastAsia="ko-KR"/>
        </w:rPr>
        <w:t>계절성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검정을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위해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많이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사용되는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방법이</w:t>
      </w:r>
      <w:r w:rsidRPr="00ED4019">
        <w:rPr>
          <w:rFonts w:ascii="Times New Roman" w:hAnsi="Times New Roman"/>
          <w:lang w:eastAsia="ko-KR"/>
        </w:rPr>
        <w:t xml:space="preserve"> WO(Webel-Ollech) </w:t>
      </w:r>
      <w:r w:rsidRPr="00ED4019">
        <w:rPr>
          <w:rFonts w:ascii="Times New Roman" w:hAnsi="Times New Roman"/>
          <w:lang w:eastAsia="ko-KR"/>
        </w:rPr>
        <w:t>테스트</w:t>
      </w:r>
      <w:del w:id="3908" w:author="user" w:date="2021-03-22T14:53:00Z">
        <w:r w:rsidRPr="00ED4019" w:rsidDel="006026CF">
          <w:rPr>
            <w:rFonts w:ascii="Times New Roman" w:hAnsi="Times New Roman"/>
            <w:lang w:eastAsia="ko-KR"/>
          </w:rPr>
          <w:delText>이</w:delText>
        </w:r>
      </w:del>
      <w:r w:rsidRPr="00ED4019">
        <w:rPr>
          <w:rFonts w:ascii="Times New Roman" w:hAnsi="Times New Roman"/>
          <w:lang w:eastAsia="ko-KR"/>
        </w:rPr>
        <w:t>다</w:t>
      </w:r>
      <w:r w:rsidRPr="00ED4019">
        <w:rPr>
          <w:rFonts w:ascii="Times New Roman" w:hAnsi="Times New Roman"/>
          <w:lang w:eastAsia="ko-KR"/>
        </w:rPr>
        <w:t xml:space="preserve">. </w:t>
      </w:r>
      <w:r w:rsidRPr="00ED4019">
        <w:rPr>
          <w:rStyle w:val="VerbatimChar"/>
          <w:rFonts w:ascii="Times New Roman" w:hAnsi="Times New Roman"/>
          <w:lang w:eastAsia="ko-KR"/>
        </w:rPr>
        <w:t>seastests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패키지에서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제공하는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함수로</w:t>
      </w:r>
      <w:r w:rsidRPr="00ED4019">
        <w:rPr>
          <w:rFonts w:ascii="Times New Roman" w:hAnsi="Times New Roman"/>
          <w:lang w:eastAsia="ko-KR"/>
        </w:rPr>
        <w:t xml:space="preserve"> QS-test</w:t>
      </w:r>
      <w:r w:rsidRPr="00ED4019">
        <w:rPr>
          <w:rFonts w:ascii="Times New Roman" w:hAnsi="Times New Roman"/>
          <w:lang w:eastAsia="ko-KR"/>
        </w:rPr>
        <w:t>와</w:t>
      </w:r>
      <w:r w:rsidRPr="00ED4019">
        <w:rPr>
          <w:rFonts w:ascii="Times New Roman" w:hAnsi="Times New Roman"/>
          <w:lang w:eastAsia="ko-KR"/>
        </w:rPr>
        <w:t xml:space="preserve"> kwman-test</w:t>
      </w:r>
      <w:r w:rsidRPr="00ED4019">
        <w:rPr>
          <w:rFonts w:ascii="Times New Roman" w:hAnsi="Times New Roman"/>
          <w:lang w:eastAsia="ko-KR"/>
        </w:rPr>
        <w:t>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혼합하여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계절성을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판단한다</w:t>
      </w:r>
      <w:r w:rsidRPr="00ED4019">
        <w:rPr>
          <w:rFonts w:ascii="Times New Roman" w:hAnsi="Times New Roman"/>
          <w:lang w:eastAsia="ko-KR"/>
        </w:rPr>
        <w:t xml:space="preserve">. </w:t>
      </w:r>
      <w:r w:rsidRPr="00ED4019">
        <w:rPr>
          <w:rStyle w:val="VerbatimChar"/>
          <w:rFonts w:ascii="Times New Roman" w:hAnsi="Times New Roman"/>
          <w:lang w:eastAsia="ko-KR"/>
        </w:rPr>
        <w:t>wo()</w:t>
      </w:r>
      <w:r w:rsidRPr="00ED4019">
        <w:rPr>
          <w:rFonts w:ascii="Times New Roman" w:hAnsi="Times New Roman"/>
          <w:lang w:eastAsia="ko-KR"/>
        </w:rPr>
        <w:t>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Style w:val="VerbatimChar"/>
          <w:rFonts w:ascii="Times New Roman" w:hAnsi="Times New Roman"/>
          <w:lang w:eastAsia="ko-KR"/>
        </w:rPr>
        <w:t>qs()</w:t>
      </w:r>
      <w:r w:rsidRPr="00ED4019">
        <w:rPr>
          <w:rFonts w:ascii="Times New Roman" w:hAnsi="Times New Roman"/>
          <w:lang w:eastAsia="ko-KR"/>
        </w:rPr>
        <w:t>의</w:t>
      </w:r>
      <w:r w:rsidRPr="00ED4019">
        <w:rPr>
          <w:rFonts w:ascii="Times New Roman" w:hAnsi="Times New Roman"/>
          <w:lang w:eastAsia="ko-KR"/>
        </w:rPr>
        <w:t xml:space="preserve"> p value</w:t>
      </w:r>
      <w:r w:rsidRPr="00ED4019">
        <w:rPr>
          <w:rFonts w:ascii="Times New Roman" w:hAnsi="Times New Roman"/>
          <w:lang w:eastAsia="ko-KR"/>
        </w:rPr>
        <w:t>가</w:t>
      </w:r>
      <w:r w:rsidRPr="00ED4019">
        <w:rPr>
          <w:rFonts w:ascii="Times New Roman" w:hAnsi="Times New Roman"/>
          <w:lang w:eastAsia="ko-KR"/>
        </w:rPr>
        <w:t xml:space="preserve"> 0.01</w:t>
      </w:r>
      <w:r w:rsidRPr="00ED4019">
        <w:rPr>
          <w:rFonts w:ascii="Times New Roman" w:hAnsi="Times New Roman"/>
          <w:lang w:eastAsia="ko-KR"/>
        </w:rPr>
        <w:t>보다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작거나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Style w:val="VerbatimChar"/>
          <w:rFonts w:ascii="Times New Roman" w:hAnsi="Times New Roman"/>
          <w:lang w:eastAsia="ko-KR"/>
        </w:rPr>
        <w:t>kw()</w:t>
      </w:r>
      <w:r w:rsidRPr="00ED4019">
        <w:rPr>
          <w:rFonts w:ascii="Times New Roman" w:hAnsi="Times New Roman"/>
          <w:lang w:eastAsia="ko-KR"/>
        </w:rPr>
        <w:t>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결과가</w:t>
      </w:r>
      <w:r w:rsidRPr="00ED4019">
        <w:rPr>
          <w:rFonts w:ascii="Times New Roman" w:hAnsi="Times New Roman"/>
          <w:lang w:eastAsia="ko-KR"/>
        </w:rPr>
        <w:t xml:space="preserve"> 0.002</w:t>
      </w:r>
      <w:r w:rsidRPr="00ED4019">
        <w:rPr>
          <w:rFonts w:ascii="Times New Roman" w:hAnsi="Times New Roman"/>
          <w:lang w:eastAsia="ko-KR"/>
        </w:rPr>
        <w:t>보다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작다면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계절성이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있다고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판단한다</w:t>
      </w:r>
      <w:r w:rsidRPr="00ED4019">
        <w:rPr>
          <w:rFonts w:ascii="Times New Roman" w:hAnsi="Times New Roman"/>
          <w:lang w:eastAsia="ko-KR"/>
        </w:rPr>
        <w:t>.</w:t>
      </w:r>
    </w:p>
    <w:p w14:paraId="3B3ACC5A" w14:textId="2BCB5B2F" w:rsidR="00FD7B2A" w:rsidRPr="00ED4019" w:rsidRDefault="00FD7B2A">
      <w:pPr>
        <w:pStyle w:val="a0"/>
        <w:jc w:val="both"/>
        <w:rPr>
          <w:rFonts w:ascii="Times New Roman" w:hAnsi="Times New Roman"/>
          <w:lang w:eastAsia="ko-KR"/>
        </w:rPr>
        <w:pPrChange w:id="3909" w:author="제이펍 출판사" w:date="2021-03-14T15:57:00Z">
          <w:pPr>
            <w:pStyle w:val="a0"/>
          </w:pPr>
        </w:pPrChange>
      </w:pPr>
      <w:r w:rsidRPr="00ED4019">
        <w:rPr>
          <w:rStyle w:val="VerbatimChar"/>
          <w:rFonts w:ascii="Times New Roman" w:hAnsi="Times New Roman"/>
          <w:lang w:eastAsia="ko-KR"/>
        </w:rPr>
        <w:t>wo()</w:t>
      </w:r>
      <w:r w:rsidRPr="00ED4019">
        <w:rPr>
          <w:rFonts w:ascii="Times New Roman" w:hAnsi="Times New Roman"/>
          <w:lang w:eastAsia="ko-KR"/>
        </w:rPr>
        <w:t>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앞선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Style w:val="VerbatimChar"/>
          <w:rFonts w:ascii="Times New Roman" w:hAnsi="Times New Roman"/>
          <w:lang w:eastAsia="ko-KR"/>
        </w:rPr>
        <w:t>ur.kpss()</w:t>
      </w:r>
      <w:r w:rsidRPr="00ED4019">
        <w:rPr>
          <w:rFonts w:ascii="Times New Roman" w:hAnsi="Times New Roman"/>
          <w:lang w:eastAsia="ko-KR"/>
        </w:rPr>
        <w:t>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Style w:val="VerbatimChar"/>
          <w:rFonts w:ascii="Times New Roman" w:hAnsi="Times New Roman"/>
          <w:lang w:eastAsia="ko-KR"/>
        </w:rPr>
        <w:t>box.test()</w:t>
      </w:r>
      <w:r w:rsidRPr="00ED4019">
        <w:rPr>
          <w:rFonts w:ascii="Times New Roman" w:hAnsi="Times New Roman"/>
          <w:lang w:eastAsia="ko-KR"/>
        </w:rPr>
        <w:t>와는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달리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명확하게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계절성이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있는지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없는지를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알려</w:t>
      </w:r>
      <w:ins w:id="3910" w:author="user" w:date="2021-03-22T14:53:00Z">
        <w:r w:rsidR="006026CF">
          <w:rPr>
            <w:rFonts w:ascii="Times New Roman" w:hAnsi="Times New Roman" w:hint="eastAsia"/>
            <w:lang w:eastAsia="ko-KR"/>
          </w:rPr>
          <w:t xml:space="preserve"> </w:t>
        </w:r>
      </w:ins>
      <w:r w:rsidRPr="00ED4019">
        <w:rPr>
          <w:rFonts w:ascii="Times New Roman" w:hAnsi="Times New Roman"/>
          <w:lang w:eastAsia="ko-KR"/>
        </w:rPr>
        <w:t>준다</w:t>
      </w:r>
      <w:del w:id="3911" w:author="user" w:date="2021-03-22T14:53:00Z">
        <w:r w:rsidRPr="00ED4019" w:rsidDel="006026CF">
          <w:rPr>
            <w:rFonts w:ascii="Times New Roman" w:hAnsi="Times New Roman"/>
            <w:lang w:eastAsia="ko-KR"/>
          </w:rPr>
          <w:delText>.</w:delText>
        </w:r>
      </w:del>
      <w:r w:rsidRPr="00ED4019">
        <w:rPr>
          <w:rFonts w:ascii="Times New Roman" w:hAnsi="Times New Roman"/>
          <w:lang w:eastAsia="ko-KR"/>
        </w:rPr>
        <w:t>(</w:t>
      </w:r>
      <w:r w:rsidRPr="00ED4019">
        <w:rPr>
          <w:rStyle w:val="VerbatimChar"/>
          <w:rFonts w:ascii="Times New Roman" w:hAnsi="Times New Roman"/>
          <w:lang w:eastAsia="ko-KR"/>
        </w:rPr>
        <w:t>ur.kpss()</w:t>
      </w:r>
      <w:r w:rsidRPr="00ED4019">
        <w:rPr>
          <w:rFonts w:ascii="Times New Roman" w:hAnsi="Times New Roman"/>
          <w:lang w:eastAsia="ko-KR"/>
        </w:rPr>
        <w:t>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Style w:val="VerbatimChar"/>
          <w:rFonts w:ascii="Times New Roman" w:hAnsi="Times New Roman"/>
          <w:lang w:eastAsia="ko-KR"/>
        </w:rPr>
        <w:t>box.test()</w:t>
      </w:r>
      <w:r w:rsidRPr="00ED4019">
        <w:rPr>
          <w:rFonts w:ascii="Times New Roman" w:hAnsi="Times New Roman"/>
          <w:lang w:eastAsia="ko-KR"/>
        </w:rPr>
        <w:t>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이렇게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해주면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얼마나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좋을까</w:t>
      </w:r>
      <w:r w:rsidRPr="00ED4019">
        <w:rPr>
          <w:rFonts w:ascii="Times New Roman" w:hAnsi="Times New Roman"/>
          <w:lang w:eastAsia="ko-KR"/>
        </w:rPr>
        <w:t>.</w:t>
      </w:r>
      <w:ins w:id="3912" w:author="user" w:date="2021-03-22T14:53:00Z">
        <w:r w:rsidR="006026CF">
          <w:rPr>
            <w:rFonts w:ascii="Times New Roman" w:hAnsi="Times New Roman" w:hint="eastAsia"/>
            <w:lang w:eastAsia="ko-KR"/>
          </w:rPr>
          <w:t xml:space="preserve"> </w:t>
        </w:r>
      </w:ins>
      <w:del w:id="3913" w:author="user" w:date="2021-03-22T14:53:00Z">
        <w:r w:rsidRPr="00ED4019" w:rsidDel="006026CF">
          <w:rPr>
            <w:rFonts w:ascii="Times New Roman" w:hAnsi="Times New Roman" w:hint="eastAsia"/>
            <w:lang w:eastAsia="ko-KR"/>
          </w:rPr>
          <w:delText>맨날</w:delText>
        </w:r>
        <w:r w:rsidRPr="00ED4019" w:rsidDel="006026CF">
          <w:rPr>
            <w:rFonts w:ascii="Times New Roman" w:hAnsi="Times New Roman" w:hint="eastAsia"/>
            <w:lang w:eastAsia="ko-KR"/>
          </w:rPr>
          <w:delText xml:space="preserve"> </w:delText>
        </w:r>
        <w:r w:rsidRPr="00ED4019" w:rsidDel="006026CF">
          <w:rPr>
            <w:rFonts w:ascii="Times New Roman" w:hAnsi="Times New Roman" w:hint="eastAsia"/>
            <w:lang w:eastAsia="ko-KR"/>
          </w:rPr>
          <w:delText>헤깔</w:delText>
        </w:r>
      </w:del>
      <w:ins w:id="3914" w:author="user" w:date="2021-03-22T14:53:00Z">
        <w:r w:rsidR="006026CF">
          <w:rPr>
            <w:rFonts w:ascii="Times New Roman" w:hAnsi="Times New Roman" w:hint="eastAsia"/>
            <w:lang w:eastAsia="ko-KR"/>
          </w:rPr>
          <w:t>항상</w:t>
        </w:r>
        <w:r w:rsidR="006026CF">
          <w:rPr>
            <w:rFonts w:ascii="Times New Roman" w:hAnsi="Times New Roman" w:hint="eastAsia"/>
            <w:lang w:eastAsia="ko-KR"/>
          </w:rPr>
          <w:t xml:space="preserve"> </w:t>
        </w:r>
        <w:r w:rsidR="006026CF">
          <w:rPr>
            <w:rFonts w:ascii="Times New Roman" w:hAnsi="Times New Roman" w:hint="eastAsia"/>
            <w:lang w:eastAsia="ko-KR"/>
          </w:rPr>
          <w:t>헷갈</w:t>
        </w:r>
      </w:ins>
      <w:r w:rsidRPr="00ED4019">
        <w:rPr>
          <w:rFonts w:ascii="Times New Roman" w:hAnsi="Times New Roman"/>
          <w:lang w:eastAsia="ko-KR"/>
        </w:rPr>
        <w:t>린다</w:t>
      </w:r>
      <w:del w:id="3915" w:author="user" w:date="2021-03-22T14:53:00Z">
        <w:r w:rsidRPr="00ED4019" w:rsidDel="006026CF">
          <w:rPr>
            <w:rFonts w:ascii="Times New Roman" w:hAnsi="Times New Roman"/>
            <w:lang w:eastAsia="ko-KR"/>
          </w:rPr>
          <w:delText>.</w:delText>
        </w:r>
      </w:del>
      <w:r w:rsidRPr="00ED4019">
        <w:rPr>
          <w:rFonts w:ascii="Times New Roman" w:hAnsi="Times New Roman"/>
          <w:lang w:eastAsia="ko-KR"/>
        </w:rPr>
        <w:t>)</w:t>
      </w:r>
      <w:ins w:id="3916" w:author="user" w:date="2021-03-22T14:53:00Z">
        <w:r w:rsidR="006026CF">
          <w:rPr>
            <w:rFonts w:ascii="Times New Roman" w:hAnsi="Times New Roman" w:hint="eastAsia"/>
            <w:lang w:eastAsia="ko-KR"/>
          </w:rPr>
          <w:t>.</w:t>
        </w:r>
      </w:ins>
    </w:p>
    <w:p w14:paraId="59BE5E9A" w14:textId="5CF7EC15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3917" w:author="제이펍 출판사" w:date="2021-03-14T15:57:00Z">
          <w:pPr>
            <w:pStyle w:val="SourceCode"/>
          </w:pPr>
        </w:pPrChange>
      </w:pPr>
      <w:r w:rsidRPr="00ED4019">
        <w:rPr>
          <w:rStyle w:val="FunctionTok"/>
          <w:rFonts w:ascii="Times New Roman" w:hAnsi="Times New Roman"/>
          <w:lang w:eastAsia="ko-KR"/>
        </w:rPr>
        <w:t>library</w:t>
      </w:r>
      <w:r w:rsidRPr="00ED4019">
        <w:rPr>
          <w:rStyle w:val="NormalTok"/>
          <w:rFonts w:ascii="Times New Roman" w:hAnsi="Times New Roman"/>
          <w:lang w:eastAsia="ko-KR"/>
        </w:rPr>
        <w:t>(seastests)</w:t>
      </w:r>
      <w:r w:rsidRPr="00ED4019">
        <w:rPr>
          <w:rFonts w:ascii="Times New Roman" w:hAnsi="Times New Roman"/>
        </w:rPr>
        <w:br/>
      </w:r>
      <w:r w:rsidRPr="00ED4019">
        <w:rPr>
          <w:rStyle w:val="CommentTok"/>
          <w:rFonts w:ascii="Times New Roman" w:hAnsi="Times New Roman"/>
          <w:lang w:eastAsia="ko-KR"/>
        </w:rPr>
        <w:t xml:space="preserve"># </w:t>
      </w:r>
      <w:r w:rsidRPr="00ED4019">
        <w:rPr>
          <w:rStyle w:val="CommentTok"/>
          <w:rFonts w:ascii="Times New Roman" w:hAnsi="Times New Roman"/>
          <w:lang w:eastAsia="ko-KR"/>
        </w:rPr>
        <w:t>총학생수계는</w:t>
      </w:r>
      <w:r w:rsidRPr="00ED4019">
        <w:rPr>
          <w:rStyle w:val="CommentTok"/>
          <w:rFonts w:ascii="Times New Roman" w:hAnsi="Times New Roman"/>
          <w:lang w:eastAsia="ko-KR"/>
        </w:rPr>
        <w:t xml:space="preserve"> </w:t>
      </w:r>
      <w:del w:id="3918" w:author="user" w:date="2021-03-22T14:54:00Z">
        <w:r w:rsidRPr="00ED4019" w:rsidDel="00D00B3D">
          <w:rPr>
            <w:rStyle w:val="CommentTok"/>
            <w:rFonts w:ascii="Times New Roman" w:hAnsi="Times New Roman" w:hint="eastAsia"/>
            <w:lang w:eastAsia="ko-KR"/>
          </w:rPr>
          <w:delText>년</w:delText>
        </w:r>
      </w:del>
      <w:ins w:id="3919" w:author="user" w:date="2021-03-22T14:54:00Z">
        <w:r w:rsidR="00D00B3D">
          <w:rPr>
            <w:rStyle w:val="CommentTok"/>
            <w:rFonts w:ascii="Times New Roman" w:hAnsi="Times New Roman" w:hint="eastAsia"/>
            <w:lang w:eastAsia="ko-KR"/>
          </w:rPr>
          <w:t>연</w:t>
        </w:r>
      </w:ins>
      <w:r w:rsidRPr="00ED4019">
        <w:rPr>
          <w:rStyle w:val="CommentTok"/>
          <w:rFonts w:ascii="Times New Roman" w:hAnsi="Times New Roman"/>
          <w:lang w:eastAsia="ko-KR"/>
        </w:rPr>
        <w:t>별</w:t>
      </w:r>
      <w:r w:rsidRPr="00ED4019">
        <w:rPr>
          <w:rStyle w:val="CommentTok"/>
          <w:rFonts w:ascii="Times New Roman" w:hAnsi="Times New Roman"/>
          <w:lang w:eastAsia="ko-KR"/>
        </w:rPr>
        <w:t xml:space="preserve"> </w:t>
      </w:r>
      <w:r w:rsidRPr="00ED4019">
        <w:rPr>
          <w:rStyle w:val="CommentTok"/>
          <w:rFonts w:ascii="Times New Roman" w:hAnsi="Times New Roman"/>
          <w:lang w:eastAsia="ko-KR"/>
        </w:rPr>
        <w:t>데이터이므로</w:t>
      </w:r>
      <w:r w:rsidRPr="00ED4019">
        <w:rPr>
          <w:rStyle w:val="CommentTok"/>
          <w:rFonts w:ascii="Times New Roman" w:hAnsi="Times New Roman"/>
          <w:lang w:eastAsia="ko-KR"/>
        </w:rPr>
        <w:t xml:space="preserve"> </w:t>
      </w:r>
      <w:r w:rsidRPr="00ED4019">
        <w:rPr>
          <w:rStyle w:val="CommentTok"/>
          <w:rFonts w:ascii="Times New Roman" w:hAnsi="Times New Roman"/>
          <w:lang w:eastAsia="ko-KR"/>
        </w:rPr>
        <w:t>계절성이</w:t>
      </w:r>
      <w:r w:rsidRPr="00ED4019">
        <w:rPr>
          <w:rStyle w:val="CommentTok"/>
          <w:rFonts w:ascii="Times New Roman" w:hAnsi="Times New Roman"/>
          <w:lang w:eastAsia="ko-KR"/>
        </w:rPr>
        <w:t xml:space="preserve"> </w:t>
      </w:r>
      <w:r w:rsidRPr="00ED4019">
        <w:rPr>
          <w:rStyle w:val="CommentTok"/>
          <w:rFonts w:ascii="Times New Roman" w:hAnsi="Times New Roman"/>
          <w:lang w:eastAsia="ko-KR"/>
        </w:rPr>
        <w:t>존재할</w:t>
      </w:r>
      <w:ins w:id="3920" w:author="user" w:date="2021-03-22T14:54:00Z">
        <w:r w:rsidR="00D00B3D">
          <w:rPr>
            <w:rStyle w:val="CommentTok"/>
            <w:rFonts w:ascii="Times New Roman" w:hAnsi="Times New Roman" w:hint="eastAsia"/>
            <w:lang w:eastAsia="ko-KR"/>
          </w:rPr>
          <w:t xml:space="preserve"> </w:t>
        </w:r>
      </w:ins>
      <w:r w:rsidRPr="00ED4019">
        <w:rPr>
          <w:rStyle w:val="CommentTok"/>
          <w:rFonts w:ascii="Times New Roman" w:hAnsi="Times New Roman"/>
          <w:lang w:eastAsia="ko-KR"/>
        </w:rPr>
        <w:t>수</w:t>
      </w:r>
      <w:r w:rsidRPr="00ED4019">
        <w:rPr>
          <w:rStyle w:val="CommentTok"/>
          <w:rFonts w:ascii="Times New Roman" w:hAnsi="Times New Roman"/>
          <w:lang w:eastAsia="ko-KR"/>
        </w:rPr>
        <w:t xml:space="preserve"> </w:t>
      </w:r>
      <w:r w:rsidRPr="00ED4019">
        <w:rPr>
          <w:rStyle w:val="CommentTok"/>
          <w:rFonts w:ascii="Times New Roman" w:hAnsi="Times New Roman"/>
          <w:lang w:eastAsia="ko-KR"/>
        </w:rPr>
        <w:t>없다</w:t>
      </w:r>
      <w:r w:rsidRPr="00ED4019">
        <w:rPr>
          <w:rStyle w:val="CommentTok"/>
          <w:rFonts w:ascii="Times New Roman" w:hAnsi="Times New Roman"/>
          <w:lang w:eastAsia="ko-KR"/>
        </w:rPr>
        <w:t>.</w:t>
      </w:r>
      <w:r w:rsidRPr="00ED4019">
        <w:rPr>
          <w:rFonts w:ascii="Times New Roman" w:hAnsi="Times New Roman"/>
        </w:rPr>
        <w:br/>
      </w:r>
      <w:proofErr w:type="gramStart"/>
      <w:r w:rsidRPr="00ED4019">
        <w:rPr>
          <w:rStyle w:val="FunctionTok"/>
          <w:rFonts w:ascii="Times New Roman" w:hAnsi="Times New Roman"/>
          <w:lang w:eastAsia="ko-KR"/>
        </w:rPr>
        <w:t>summary</w:t>
      </w:r>
      <w:r w:rsidRPr="00ED4019">
        <w:rPr>
          <w:rStyle w:val="NormalTok"/>
          <w:rFonts w:ascii="Times New Roman" w:hAnsi="Times New Roman"/>
          <w:lang w:eastAsia="ko-KR"/>
        </w:rPr>
        <w:t>(</w:t>
      </w:r>
      <w:proofErr w:type="gramEnd"/>
      <w:r w:rsidRPr="00ED4019">
        <w:rPr>
          <w:rStyle w:val="FunctionTok"/>
          <w:rFonts w:ascii="Times New Roman" w:hAnsi="Times New Roman"/>
          <w:lang w:eastAsia="ko-KR"/>
        </w:rPr>
        <w:t>wo</w:t>
      </w:r>
      <w:r w:rsidRPr="00ED4019">
        <w:rPr>
          <w:rStyle w:val="NormalTok"/>
          <w:rFonts w:ascii="Times New Roman" w:hAnsi="Times New Roman"/>
          <w:lang w:eastAsia="ko-KR"/>
        </w:rPr>
        <w:t>(students.ts[,</w:t>
      </w:r>
      <w:r w:rsidRPr="00ED4019">
        <w:rPr>
          <w:rStyle w:val="DecValTok"/>
          <w:rFonts w:ascii="Times New Roman" w:hAnsi="Times New Roman"/>
          <w:lang w:eastAsia="ko-KR"/>
        </w:rPr>
        <w:t>2</w:t>
      </w:r>
      <w:r w:rsidRPr="00ED4019">
        <w:rPr>
          <w:rStyle w:val="NormalTok"/>
          <w:rFonts w:ascii="Times New Roman" w:hAnsi="Times New Roman"/>
          <w:lang w:eastAsia="ko-KR"/>
        </w:rPr>
        <w:t>]))</w:t>
      </w:r>
    </w:p>
    <w:p w14:paraId="774025D7" w14:textId="77777777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3921" w:author="제이펍 출판사" w:date="2021-03-14T15:57:00Z">
          <w:pPr>
            <w:pStyle w:val="SourceCode"/>
          </w:pPr>
        </w:pPrChange>
      </w:pPr>
      <w:r w:rsidRPr="00ED4019">
        <w:rPr>
          <w:rStyle w:val="VerbatimChar"/>
          <w:rFonts w:ascii="Times New Roman" w:hAnsi="Times New Roman"/>
          <w:lang w:eastAsia="ko-KR"/>
        </w:rPr>
        <w:t xml:space="preserve">Test used:  WO 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  <w:lang w:eastAsia="ko-KR"/>
        </w:rPr>
        <w:t xml:space="preserve">Test statistic:  0 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  <w:lang w:eastAsia="ko-KR"/>
        </w:rPr>
        <w:t xml:space="preserve">P-value:  1.229555e-07 1 1 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  <w:lang w:eastAsia="ko-KR"/>
        </w:rPr>
        <w:t xml:space="preserve">The WO - test does not </w:t>
      </w:r>
      <w:proofErr w:type="gramStart"/>
      <w:r w:rsidRPr="00ED4019">
        <w:rPr>
          <w:rStyle w:val="VerbatimChar"/>
          <w:rFonts w:ascii="Times New Roman" w:hAnsi="Times New Roman"/>
          <w:lang w:eastAsia="ko-KR"/>
        </w:rPr>
        <w:t>identify  seasonality</w:t>
      </w:r>
      <w:proofErr w:type="gramEnd"/>
    </w:p>
    <w:p w14:paraId="72F89885" w14:textId="77777777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3922" w:author="제이펍 출판사" w:date="2021-03-14T15:57:00Z">
          <w:pPr>
            <w:pStyle w:val="SourceCode"/>
          </w:pPr>
        </w:pPrChange>
      </w:pPr>
      <w:r w:rsidRPr="00ED4019">
        <w:rPr>
          <w:rStyle w:val="CommentTok"/>
          <w:rFonts w:ascii="Times New Roman" w:hAnsi="Times New Roman"/>
          <w:lang w:eastAsia="ko-KR"/>
        </w:rPr>
        <w:t xml:space="preserve"># </w:t>
      </w:r>
      <w:r w:rsidRPr="00ED4019">
        <w:rPr>
          <w:rStyle w:val="CommentTok"/>
          <w:rFonts w:ascii="Times New Roman" w:hAnsi="Times New Roman"/>
          <w:lang w:eastAsia="ko-KR"/>
        </w:rPr>
        <w:t>총</w:t>
      </w:r>
      <w:del w:id="3923" w:author="user" w:date="2021-03-22T14:58:00Z">
        <w:r w:rsidRPr="00ED4019" w:rsidDel="00D00B3D">
          <w:rPr>
            <w:rStyle w:val="CommentTok"/>
            <w:rFonts w:ascii="Times New Roman" w:hAnsi="Times New Roman"/>
            <w:lang w:eastAsia="ko-KR"/>
          </w:rPr>
          <w:delText xml:space="preserve"> </w:delText>
        </w:r>
      </w:del>
      <w:r w:rsidRPr="00ED4019">
        <w:rPr>
          <w:rStyle w:val="CommentTok"/>
          <w:rFonts w:ascii="Times New Roman" w:hAnsi="Times New Roman"/>
          <w:lang w:eastAsia="ko-KR"/>
        </w:rPr>
        <w:t>취업자수는</w:t>
      </w:r>
      <w:r w:rsidRPr="00ED4019">
        <w:rPr>
          <w:rStyle w:val="CommentTok"/>
          <w:rFonts w:ascii="Times New Roman" w:hAnsi="Times New Roman"/>
          <w:lang w:eastAsia="ko-KR"/>
        </w:rPr>
        <w:t xml:space="preserve"> </w:t>
      </w:r>
      <w:r w:rsidRPr="00ED4019">
        <w:rPr>
          <w:rStyle w:val="CommentTok"/>
          <w:rFonts w:ascii="Times New Roman" w:hAnsi="Times New Roman"/>
          <w:lang w:eastAsia="ko-KR"/>
        </w:rPr>
        <w:t>계절성이</w:t>
      </w:r>
      <w:r w:rsidRPr="00ED4019">
        <w:rPr>
          <w:rStyle w:val="CommentTok"/>
          <w:rFonts w:ascii="Times New Roman" w:hAnsi="Times New Roman"/>
          <w:lang w:eastAsia="ko-KR"/>
        </w:rPr>
        <w:t xml:space="preserve"> </w:t>
      </w:r>
      <w:r w:rsidRPr="00ED4019">
        <w:rPr>
          <w:rStyle w:val="CommentTok"/>
          <w:rFonts w:ascii="Times New Roman" w:hAnsi="Times New Roman"/>
          <w:lang w:eastAsia="ko-KR"/>
        </w:rPr>
        <w:t>존재하는지</w:t>
      </w:r>
      <w:r w:rsidRPr="00ED4019">
        <w:rPr>
          <w:rStyle w:val="CommentTok"/>
          <w:rFonts w:ascii="Times New Roman" w:hAnsi="Times New Roman"/>
          <w:lang w:eastAsia="ko-KR"/>
        </w:rPr>
        <w:t xml:space="preserve"> </w:t>
      </w:r>
      <w:r w:rsidRPr="00ED4019">
        <w:rPr>
          <w:rStyle w:val="CommentTok"/>
          <w:rFonts w:ascii="Times New Roman" w:hAnsi="Times New Roman"/>
          <w:lang w:eastAsia="ko-KR"/>
        </w:rPr>
        <w:t>검사</w:t>
      </w:r>
      <w:r w:rsidRPr="00ED4019">
        <w:rPr>
          <w:rFonts w:ascii="Times New Roman" w:hAnsi="Times New Roman"/>
        </w:rPr>
        <w:br/>
      </w:r>
      <w:r w:rsidRPr="00ED4019">
        <w:rPr>
          <w:rStyle w:val="FunctionTok"/>
          <w:rFonts w:ascii="Times New Roman" w:hAnsi="Times New Roman"/>
          <w:lang w:eastAsia="ko-KR"/>
        </w:rPr>
        <w:t>summary</w:t>
      </w:r>
      <w:r w:rsidRPr="00ED4019">
        <w:rPr>
          <w:rStyle w:val="NormalTok"/>
          <w:rFonts w:ascii="Times New Roman" w:hAnsi="Times New Roman"/>
          <w:lang w:eastAsia="ko-KR"/>
        </w:rPr>
        <w:t>(</w:t>
      </w:r>
      <w:r w:rsidRPr="00ED4019">
        <w:rPr>
          <w:rStyle w:val="FunctionTok"/>
          <w:rFonts w:ascii="Times New Roman" w:hAnsi="Times New Roman"/>
          <w:lang w:eastAsia="ko-KR"/>
        </w:rPr>
        <w:t>wo</w:t>
      </w:r>
      <w:r w:rsidRPr="00ED4019">
        <w:rPr>
          <w:rStyle w:val="NormalTok"/>
          <w:rFonts w:ascii="Times New Roman" w:hAnsi="Times New Roman"/>
          <w:lang w:eastAsia="ko-KR"/>
        </w:rPr>
        <w:t>(employees.ts[</w:t>
      </w:r>
      <w:proofErr w:type="gramStart"/>
      <w:r w:rsidRPr="00ED4019">
        <w:rPr>
          <w:rStyle w:val="NormalTok"/>
          <w:rFonts w:ascii="Times New Roman" w:hAnsi="Times New Roman"/>
          <w:lang w:eastAsia="ko-KR"/>
        </w:rPr>
        <w:t>,</w:t>
      </w:r>
      <w:r w:rsidRPr="00ED4019">
        <w:rPr>
          <w:rStyle w:val="DecValTok"/>
          <w:rFonts w:ascii="Times New Roman" w:hAnsi="Times New Roman"/>
          <w:lang w:eastAsia="ko-KR"/>
        </w:rPr>
        <w:t>2</w:t>
      </w:r>
      <w:proofErr w:type="gramEnd"/>
      <w:r w:rsidRPr="00ED4019">
        <w:rPr>
          <w:rStyle w:val="NormalTok"/>
          <w:rFonts w:ascii="Times New Roman" w:hAnsi="Times New Roman"/>
          <w:lang w:eastAsia="ko-KR"/>
        </w:rPr>
        <w:t>]))</w:t>
      </w:r>
    </w:p>
    <w:p w14:paraId="46002A6A" w14:textId="77777777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3924" w:author="제이펍 출판사" w:date="2021-03-14T15:57:00Z">
          <w:pPr>
            <w:pStyle w:val="SourceCode"/>
          </w:pPr>
        </w:pPrChange>
      </w:pPr>
      <w:r w:rsidRPr="00ED4019">
        <w:rPr>
          <w:rStyle w:val="VerbatimChar"/>
          <w:rFonts w:ascii="Times New Roman" w:hAnsi="Times New Roman"/>
        </w:rPr>
        <w:t xml:space="preserve">Test used:  WO 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 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Test statistic:  1 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P-value:  0 1.199041e-14 2.346908e-06 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 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The WO - test identifies seasonality</w:t>
      </w:r>
    </w:p>
    <w:p w14:paraId="0F680757" w14:textId="77777777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3925" w:author="제이펍 출판사" w:date="2021-03-14T15:57:00Z">
          <w:pPr>
            <w:pStyle w:val="SourceCode"/>
          </w:pPr>
        </w:pPrChange>
      </w:pPr>
      <w:r w:rsidRPr="00ED4019">
        <w:rPr>
          <w:rStyle w:val="NormalTok"/>
          <w:rFonts w:ascii="Times New Roman" w:hAnsi="Times New Roman"/>
        </w:rPr>
        <w:t>forecast</w:t>
      </w:r>
      <w:r w:rsidRPr="00ED4019">
        <w:rPr>
          <w:rStyle w:val="SpecialCharTok"/>
          <w:rFonts w:ascii="Times New Roman" w:hAnsi="Times New Roman"/>
        </w:rPr>
        <w:t>::</w:t>
      </w:r>
      <w:proofErr w:type="gramStart"/>
      <w:r w:rsidRPr="00ED4019">
        <w:rPr>
          <w:rStyle w:val="FunctionTok"/>
          <w:rFonts w:ascii="Times New Roman" w:hAnsi="Times New Roman"/>
        </w:rPr>
        <w:t>nsdiffs</w:t>
      </w:r>
      <w:r w:rsidRPr="00ED4019">
        <w:rPr>
          <w:rStyle w:val="NormalTok"/>
          <w:rFonts w:ascii="Times New Roman" w:hAnsi="Times New Roman"/>
        </w:rPr>
        <w:t>(</w:t>
      </w:r>
      <w:proofErr w:type="gramEnd"/>
      <w:r w:rsidRPr="00ED4019">
        <w:rPr>
          <w:rStyle w:val="NormalTok"/>
          <w:rFonts w:ascii="Times New Roman" w:hAnsi="Times New Roman"/>
        </w:rPr>
        <w:t>employees.ts[,</w:t>
      </w:r>
      <w:r w:rsidRPr="00ED4019">
        <w:rPr>
          <w:rStyle w:val="DecValTok"/>
          <w:rFonts w:ascii="Times New Roman" w:hAnsi="Times New Roman"/>
        </w:rPr>
        <w:t>2</w:t>
      </w:r>
      <w:r w:rsidRPr="00ED4019">
        <w:rPr>
          <w:rStyle w:val="NormalTok"/>
          <w:rFonts w:ascii="Times New Roman" w:hAnsi="Times New Roman"/>
        </w:rPr>
        <w:t xml:space="preserve">])   </w:t>
      </w:r>
      <w:r w:rsidRPr="00ED4019">
        <w:rPr>
          <w:rStyle w:val="DocumentationTok"/>
          <w:rFonts w:ascii="Times New Roman" w:hAnsi="Times New Roman"/>
        </w:rPr>
        <w:t>### seasonality</w:t>
      </w:r>
      <w:r w:rsidRPr="00ED4019">
        <w:rPr>
          <w:rStyle w:val="DocumentationTok"/>
          <w:rFonts w:ascii="Times New Roman" w:hAnsi="Times New Roman"/>
        </w:rPr>
        <w:t>를</w:t>
      </w:r>
      <w:r w:rsidRPr="00ED4019">
        <w:rPr>
          <w:rStyle w:val="DocumentationTok"/>
          <w:rFonts w:ascii="Times New Roman" w:hAnsi="Times New Roman"/>
        </w:rPr>
        <w:t xml:space="preserve"> </w:t>
      </w:r>
      <w:r w:rsidRPr="00ED4019">
        <w:rPr>
          <w:rStyle w:val="DocumentationTok"/>
          <w:rFonts w:ascii="Times New Roman" w:hAnsi="Times New Roman"/>
        </w:rPr>
        <w:t>제거하기</w:t>
      </w:r>
      <w:r w:rsidRPr="00ED4019">
        <w:rPr>
          <w:rStyle w:val="DocumentationTok"/>
          <w:rFonts w:ascii="Times New Roman" w:hAnsi="Times New Roman"/>
        </w:rPr>
        <w:t xml:space="preserve"> </w:t>
      </w:r>
      <w:r w:rsidRPr="00ED4019">
        <w:rPr>
          <w:rStyle w:val="DocumentationTok"/>
          <w:rFonts w:ascii="Times New Roman" w:hAnsi="Times New Roman"/>
        </w:rPr>
        <w:t>위해</w:t>
      </w:r>
      <w:r w:rsidRPr="00ED4019">
        <w:rPr>
          <w:rStyle w:val="DocumentationTok"/>
          <w:rFonts w:ascii="Times New Roman" w:hAnsi="Times New Roman"/>
        </w:rPr>
        <w:t xml:space="preserve"> </w:t>
      </w:r>
      <w:r w:rsidRPr="00ED4019">
        <w:rPr>
          <w:rStyle w:val="DocumentationTok"/>
          <w:rFonts w:ascii="Times New Roman" w:hAnsi="Times New Roman"/>
        </w:rPr>
        <w:t>필요한</w:t>
      </w:r>
      <w:r w:rsidRPr="00ED4019">
        <w:rPr>
          <w:rStyle w:val="DocumentationTok"/>
          <w:rFonts w:ascii="Times New Roman" w:hAnsi="Times New Roman"/>
        </w:rPr>
        <w:t xml:space="preserve"> </w:t>
      </w:r>
      <w:r w:rsidRPr="00ED4019">
        <w:rPr>
          <w:rStyle w:val="DocumentationTok"/>
          <w:rFonts w:ascii="Times New Roman" w:hAnsi="Times New Roman"/>
        </w:rPr>
        <w:t>차분수</w:t>
      </w:r>
    </w:p>
    <w:p w14:paraId="24EE5E7D" w14:textId="77777777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3926" w:author="제이펍 출판사" w:date="2021-03-14T15:57:00Z">
          <w:pPr>
            <w:pStyle w:val="SourceCode"/>
          </w:pPr>
        </w:pPrChange>
      </w:pPr>
      <w:r w:rsidRPr="00ED4019">
        <w:rPr>
          <w:rStyle w:val="VerbatimChar"/>
          <w:rFonts w:ascii="Times New Roman" w:hAnsi="Times New Roman"/>
        </w:rPr>
        <w:t>[1] 1</w:t>
      </w:r>
    </w:p>
    <w:p w14:paraId="67AB98A1" w14:textId="77777777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3927" w:author="제이펍 출판사" w:date="2021-03-14T15:57:00Z">
          <w:pPr>
            <w:pStyle w:val="SourceCode"/>
          </w:pPr>
        </w:pPrChange>
      </w:pPr>
      <w:r w:rsidRPr="00ED4019">
        <w:rPr>
          <w:rStyle w:val="CommentTok"/>
          <w:rFonts w:ascii="Times New Roman" w:hAnsi="Times New Roman"/>
        </w:rPr>
        <w:t xml:space="preserve"># </w:t>
      </w:r>
      <w:r w:rsidRPr="00ED4019">
        <w:rPr>
          <w:rStyle w:val="CommentTok"/>
          <w:rFonts w:ascii="Times New Roman" w:hAnsi="Times New Roman"/>
        </w:rPr>
        <w:t>교육서비스업</w:t>
      </w:r>
      <w:r w:rsidRPr="00ED4019">
        <w:rPr>
          <w:rStyle w:val="CommentTok"/>
          <w:rFonts w:ascii="Times New Roman" w:hAnsi="Times New Roman"/>
        </w:rPr>
        <w:t xml:space="preserve"> </w:t>
      </w:r>
      <w:r w:rsidRPr="00ED4019">
        <w:rPr>
          <w:rStyle w:val="CommentTok"/>
          <w:rFonts w:ascii="Times New Roman" w:hAnsi="Times New Roman"/>
        </w:rPr>
        <w:t>취업자</w:t>
      </w:r>
      <w:del w:id="3928" w:author="user" w:date="2021-03-22T14:58:00Z">
        <w:r w:rsidRPr="00ED4019" w:rsidDel="00D00B3D">
          <w:rPr>
            <w:rStyle w:val="CommentTok"/>
            <w:rFonts w:ascii="Times New Roman" w:hAnsi="Times New Roman"/>
          </w:rPr>
          <w:delText xml:space="preserve"> </w:delText>
        </w:r>
      </w:del>
      <w:r w:rsidRPr="00ED4019">
        <w:rPr>
          <w:rStyle w:val="CommentTok"/>
          <w:rFonts w:ascii="Times New Roman" w:hAnsi="Times New Roman"/>
        </w:rPr>
        <w:t>수의</w:t>
      </w:r>
      <w:r w:rsidRPr="00ED4019">
        <w:rPr>
          <w:rStyle w:val="CommentTok"/>
          <w:rFonts w:ascii="Times New Roman" w:hAnsi="Times New Roman"/>
        </w:rPr>
        <w:t xml:space="preserve"> </w:t>
      </w:r>
      <w:r w:rsidRPr="00ED4019">
        <w:rPr>
          <w:rStyle w:val="CommentTok"/>
          <w:rFonts w:ascii="Times New Roman" w:hAnsi="Times New Roman"/>
        </w:rPr>
        <w:t>계절성</w:t>
      </w:r>
      <w:r w:rsidRPr="00ED4019">
        <w:rPr>
          <w:rStyle w:val="CommentTok"/>
          <w:rFonts w:ascii="Times New Roman" w:hAnsi="Times New Roman"/>
        </w:rPr>
        <w:t xml:space="preserve"> </w:t>
      </w:r>
      <w:r w:rsidRPr="00ED4019">
        <w:rPr>
          <w:rStyle w:val="CommentTok"/>
          <w:rFonts w:ascii="Times New Roman" w:hAnsi="Times New Roman"/>
        </w:rPr>
        <w:t>검사</w:t>
      </w:r>
      <w:r w:rsidRPr="00ED4019">
        <w:rPr>
          <w:rFonts w:ascii="Times New Roman" w:hAnsi="Times New Roman"/>
        </w:rPr>
        <w:br/>
      </w:r>
      <w:proofErr w:type="gramStart"/>
      <w:r w:rsidRPr="00ED4019">
        <w:rPr>
          <w:rStyle w:val="FunctionTok"/>
          <w:rFonts w:ascii="Times New Roman" w:hAnsi="Times New Roman"/>
        </w:rPr>
        <w:t>summary</w:t>
      </w:r>
      <w:r w:rsidRPr="00ED4019">
        <w:rPr>
          <w:rStyle w:val="NormalTok"/>
          <w:rFonts w:ascii="Times New Roman" w:hAnsi="Times New Roman"/>
        </w:rPr>
        <w:t>(</w:t>
      </w:r>
      <w:proofErr w:type="gramEnd"/>
      <w:r w:rsidRPr="00ED4019">
        <w:rPr>
          <w:rStyle w:val="FunctionTok"/>
          <w:rFonts w:ascii="Times New Roman" w:hAnsi="Times New Roman"/>
        </w:rPr>
        <w:t>wo</w:t>
      </w:r>
      <w:r w:rsidRPr="00ED4019">
        <w:rPr>
          <w:rStyle w:val="NormalTok"/>
          <w:rFonts w:ascii="Times New Roman" w:hAnsi="Times New Roman"/>
        </w:rPr>
        <w:t>(employees.ts[,</w:t>
      </w:r>
      <w:r w:rsidRPr="00ED4019">
        <w:rPr>
          <w:rStyle w:val="DecValTok"/>
          <w:rFonts w:ascii="Times New Roman" w:hAnsi="Times New Roman"/>
        </w:rPr>
        <w:t>3</w:t>
      </w:r>
      <w:r w:rsidRPr="00ED4019">
        <w:rPr>
          <w:rStyle w:val="NormalTok"/>
          <w:rFonts w:ascii="Times New Roman" w:hAnsi="Times New Roman"/>
        </w:rPr>
        <w:t>]))</w:t>
      </w:r>
    </w:p>
    <w:p w14:paraId="3D0B53AC" w14:textId="77777777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3929" w:author="제이펍 출판사" w:date="2021-03-14T15:57:00Z">
          <w:pPr>
            <w:pStyle w:val="SourceCode"/>
          </w:pPr>
        </w:pPrChange>
      </w:pPr>
      <w:r w:rsidRPr="00ED4019">
        <w:rPr>
          <w:rStyle w:val="VerbatimChar"/>
          <w:rFonts w:ascii="Times New Roman" w:hAnsi="Times New Roman"/>
        </w:rPr>
        <w:t xml:space="preserve">Test used:  WO 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 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Test statistic:  0 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P-value:  0.1976637 0.1976739 0.006082959 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 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The WO - test does not </w:t>
      </w:r>
      <w:proofErr w:type="gramStart"/>
      <w:r w:rsidRPr="00ED4019">
        <w:rPr>
          <w:rStyle w:val="VerbatimChar"/>
          <w:rFonts w:ascii="Times New Roman" w:hAnsi="Times New Roman"/>
        </w:rPr>
        <w:t>identify  seasonality</w:t>
      </w:r>
      <w:proofErr w:type="gramEnd"/>
    </w:p>
    <w:p w14:paraId="7695B8A2" w14:textId="6FAC0E39" w:rsidR="00FD7B2A" w:rsidRPr="00ED4019" w:rsidDel="00D00B3D" w:rsidRDefault="00FD7B2A">
      <w:pPr>
        <w:jc w:val="both"/>
        <w:rPr>
          <w:del w:id="3930" w:author="user" w:date="2021-03-22T14:55:00Z"/>
          <w:rFonts w:ascii="Times New Roman" w:hAnsi="Times New Roman"/>
          <w:lang w:eastAsia="ko-KR"/>
        </w:rPr>
        <w:pPrChange w:id="3931" w:author="제이펍 출판사" w:date="2021-03-14T15:57:00Z">
          <w:pPr/>
        </w:pPrChange>
      </w:pPr>
      <w:r w:rsidRPr="00ED4019">
        <w:rPr>
          <w:rFonts w:ascii="Times New Roman" w:hAnsi="Times New Roman"/>
          <w:lang w:eastAsia="ko-KR"/>
        </w:rPr>
        <w:t>위에서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살펴본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계절성은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데이터의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해석에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방해되는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경우들이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있다</w:t>
      </w:r>
      <w:r w:rsidRPr="00ED4019">
        <w:rPr>
          <w:rFonts w:ascii="Times New Roman" w:hAnsi="Times New Roman"/>
          <w:lang w:eastAsia="ko-KR"/>
        </w:rPr>
        <w:t>.</w:t>
      </w:r>
      <w:ins w:id="3932" w:author="user" w:date="2021-03-22T14:55:00Z">
        <w:r w:rsidR="00D00B3D">
          <w:rPr>
            <w:rFonts w:ascii="Times New Roman" w:hAnsi="Times New Roman" w:hint="eastAsia"/>
            <w:lang w:eastAsia="ko-KR"/>
          </w:rPr>
          <w:t xml:space="preserve"> </w:t>
        </w:r>
      </w:ins>
    </w:p>
    <w:p w14:paraId="68D9262B" w14:textId="55B102E6" w:rsidR="00FD7B2A" w:rsidRPr="00ED4019" w:rsidRDefault="00FD7B2A">
      <w:pPr>
        <w:jc w:val="both"/>
        <w:rPr>
          <w:rFonts w:ascii="Times New Roman" w:hAnsi="Times New Roman"/>
          <w:lang w:eastAsia="ko-KR"/>
        </w:rPr>
        <w:pPrChange w:id="3933" w:author="user" w:date="2021-03-22T14:55:00Z">
          <w:pPr>
            <w:pStyle w:val="a0"/>
          </w:pPr>
        </w:pPrChange>
      </w:pPr>
      <w:r w:rsidRPr="00ED4019">
        <w:rPr>
          <w:rFonts w:ascii="Times New Roman" w:hAnsi="Times New Roman"/>
          <w:lang w:eastAsia="ko-KR"/>
        </w:rPr>
        <w:t>예를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들</w:t>
      </w:r>
      <w:del w:id="3934" w:author="user" w:date="2021-03-22T14:55:00Z">
        <w:r w:rsidRPr="00ED4019" w:rsidDel="00D00B3D">
          <w:rPr>
            <w:rFonts w:ascii="Times New Roman" w:hAnsi="Times New Roman"/>
            <w:lang w:eastAsia="ko-KR"/>
          </w:rPr>
          <w:delText>자</w:delText>
        </w:r>
      </w:del>
      <w:r w:rsidRPr="00ED4019">
        <w:rPr>
          <w:rFonts w:ascii="Times New Roman" w:hAnsi="Times New Roman"/>
          <w:lang w:eastAsia="ko-KR"/>
        </w:rPr>
        <w:t>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우리는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지금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지구</w:t>
      </w:r>
      <w:ins w:id="3935" w:author="user" w:date="2021-03-22T14:55:00Z">
        <w:r w:rsidR="00D00B3D">
          <w:rPr>
            <w:rFonts w:ascii="Times New Roman" w:hAnsi="Times New Roman" w:hint="eastAsia"/>
            <w:lang w:eastAsia="ko-KR"/>
          </w:rPr>
          <w:t xml:space="preserve"> </w:t>
        </w:r>
      </w:ins>
      <w:r w:rsidRPr="00ED4019">
        <w:rPr>
          <w:rFonts w:ascii="Times New Roman" w:hAnsi="Times New Roman"/>
          <w:lang w:eastAsia="ko-KR"/>
        </w:rPr>
        <w:t>온난화의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시대에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살고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있다고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한다</w:t>
      </w:r>
      <w:r w:rsidRPr="00ED4019">
        <w:rPr>
          <w:rFonts w:ascii="Times New Roman" w:hAnsi="Times New Roman"/>
          <w:lang w:eastAsia="ko-KR"/>
        </w:rPr>
        <w:t xml:space="preserve">. </w:t>
      </w:r>
      <w:r w:rsidRPr="00ED4019">
        <w:rPr>
          <w:rFonts w:ascii="Times New Roman" w:hAnsi="Times New Roman"/>
          <w:lang w:eastAsia="ko-KR"/>
        </w:rPr>
        <w:t>지구의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평균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온도가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계속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올라가고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있다고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한다</w:t>
      </w:r>
      <w:r w:rsidRPr="00ED4019">
        <w:rPr>
          <w:rFonts w:ascii="Times New Roman" w:hAnsi="Times New Roman"/>
          <w:lang w:eastAsia="ko-KR"/>
        </w:rPr>
        <w:t xml:space="preserve">. </w:t>
      </w:r>
      <w:r w:rsidRPr="00ED4019">
        <w:rPr>
          <w:rFonts w:ascii="Times New Roman" w:hAnsi="Times New Roman"/>
          <w:lang w:eastAsia="ko-KR"/>
        </w:rPr>
        <w:t>그런데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우리의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데이터는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여름엔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기온이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올라가고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겨울엔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기온이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떨어지기를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반복한다</w:t>
      </w:r>
      <w:r w:rsidRPr="00ED4019">
        <w:rPr>
          <w:rFonts w:ascii="Times New Roman" w:hAnsi="Times New Roman"/>
          <w:lang w:eastAsia="ko-KR"/>
        </w:rPr>
        <w:t xml:space="preserve">. </w:t>
      </w:r>
      <w:r w:rsidRPr="00ED4019">
        <w:rPr>
          <w:rFonts w:ascii="Times New Roman" w:hAnsi="Times New Roman"/>
          <w:lang w:eastAsia="ko-KR"/>
        </w:rPr>
        <w:t>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패턴을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자세히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보면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lastRenderedPageBreak/>
        <w:t>추세를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볼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있을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테니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전반적으로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올라가거나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떨어지는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것을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확인할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있을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것이다</w:t>
      </w:r>
      <w:r w:rsidRPr="00ED4019">
        <w:rPr>
          <w:rFonts w:ascii="Times New Roman" w:hAnsi="Times New Roman"/>
          <w:lang w:eastAsia="ko-KR"/>
        </w:rPr>
        <w:t xml:space="preserve">. </w:t>
      </w:r>
      <w:r w:rsidRPr="00ED4019">
        <w:rPr>
          <w:rFonts w:ascii="Times New Roman" w:hAnsi="Times New Roman"/>
          <w:lang w:eastAsia="ko-KR"/>
        </w:rPr>
        <w:t>하지만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지난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여름보다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올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여름은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얼마나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올라갔으며</w:t>
      </w:r>
      <w:ins w:id="3936" w:author="user" w:date="2021-03-22T14:55:00Z">
        <w:r w:rsidR="00D00B3D">
          <w:rPr>
            <w:rFonts w:ascii="Times New Roman" w:hAnsi="Times New Roman" w:hint="eastAsia"/>
            <w:lang w:eastAsia="ko-KR"/>
          </w:rPr>
          <w:t>,</w:t>
        </w:r>
      </w:ins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지난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겨울보다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올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겨울은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얼마나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떨어진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것일까</w:t>
      </w:r>
      <w:r w:rsidRPr="00ED4019">
        <w:rPr>
          <w:rFonts w:ascii="Times New Roman" w:hAnsi="Times New Roman"/>
          <w:lang w:eastAsia="ko-KR"/>
        </w:rPr>
        <w:t xml:space="preserve">? </w:t>
      </w:r>
      <w:r w:rsidRPr="00ED4019">
        <w:rPr>
          <w:rFonts w:ascii="Times New Roman" w:hAnsi="Times New Roman"/>
          <w:lang w:eastAsia="ko-KR"/>
        </w:rPr>
        <w:t>이러한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분석을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하기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위해서는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여름의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기온</w:t>
      </w:r>
      <w:r w:rsidRPr="00ED4019">
        <w:rPr>
          <w:rFonts w:ascii="Times New Roman" w:hAnsi="Times New Roman" w:hint="eastAsia"/>
          <w:lang w:eastAsia="ko-KR"/>
        </w:rPr>
        <w:t>만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따로</w:t>
      </w:r>
      <w:r w:rsidRPr="00ED4019">
        <w:rPr>
          <w:rFonts w:ascii="Times New Roman" w:hAnsi="Times New Roman" w:hint="eastAsia"/>
          <w:lang w:eastAsia="ko-KR"/>
        </w:rPr>
        <w:t>,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겨울의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기온</w:t>
      </w:r>
      <w:r w:rsidRPr="00ED4019">
        <w:rPr>
          <w:rFonts w:ascii="Times New Roman" w:hAnsi="Times New Roman" w:hint="eastAsia"/>
          <w:lang w:eastAsia="ko-KR"/>
        </w:rPr>
        <w:t>만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따로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봐야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좀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더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확실히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알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수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있을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것이다</w:t>
      </w:r>
      <w:r w:rsidRPr="00ED4019">
        <w:rPr>
          <w:rFonts w:ascii="Times New Roman" w:hAnsi="Times New Roman" w:hint="eastAsia"/>
          <w:lang w:eastAsia="ko-KR"/>
        </w:rPr>
        <w:t>.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하지만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여름에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기온이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올라가고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겨울에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떨어지는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전체적인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계절성을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보는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건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큰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의미가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없을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것이다</w:t>
      </w:r>
      <w:r w:rsidRPr="00ED4019">
        <w:rPr>
          <w:rFonts w:ascii="Times New Roman" w:hAnsi="Times New Roman" w:hint="eastAsia"/>
          <w:lang w:eastAsia="ko-KR"/>
        </w:rPr>
        <w:t>.</w:t>
      </w:r>
    </w:p>
    <w:p w14:paraId="6D9A419F" w14:textId="118EE640" w:rsidR="00FD7B2A" w:rsidRPr="00ED4019" w:rsidDel="00D00B3D" w:rsidRDefault="00FD7B2A">
      <w:pPr>
        <w:pStyle w:val="a0"/>
        <w:jc w:val="both"/>
        <w:rPr>
          <w:del w:id="3937" w:author="user" w:date="2021-03-22T14:56:00Z"/>
          <w:rFonts w:ascii="Times New Roman" w:hAnsi="Times New Roman"/>
          <w:lang w:eastAsia="ko-KR"/>
        </w:rPr>
        <w:pPrChange w:id="3938" w:author="제이펍 출판사" w:date="2021-03-14T15:57:00Z">
          <w:pPr>
            <w:pStyle w:val="a0"/>
          </w:pPr>
        </w:pPrChange>
      </w:pPr>
      <w:r w:rsidRPr="00ED4019">
        <w:rPr>
          <w:rFonts w:ascii="Times New Roman" w:hAnsi="Times New Roman"/>
          <w:lang w:eastAsia="ko-KR"/>
        </w:rPr>
        <w:t>또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하나의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예로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지금까지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우리가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계속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그려온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전체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취업자를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생각</w:t>
      </w:r>
      <w:del w:id="3939" w:author="제이펍 출판사" w:date="2021-03-14T20:28:00Z">
        <w:r w:rsidRPr="00ED4019" w:rsidDel="00F13479">
          <w:rPr>
            <w:rFonts w:ascii="Times New Roman" w:hAnsi="Times New Roman"/>
            <w:lang w:eastAsia="ko-KR"/>
          </w:rPr>
          <w:delText>해보</w:delText>
        </w:r>
      </w:del>
      <w:ins w:id="3940" w:author="제이펍 출판사" w:date="2021-03-14T20:28:00Z">
        <w:r w:rsidR="00F13479">
          <w:rPr>
            <w:rFonts w:ascii="Times New Roman" w:hAnsi="Times New Roman"/>
            <w:lang w:eastAsia="ko-KR"/>
          </w:rPr>
          <w:t>해</w:t>
        </w:r>
        <w:r w:rsidR="00F13479">
          <w:rPr>
            <w:rFonts w:ascii="Times New Roman" w:hAnsi="Times New Roman"/>
            <w:lang w:eastAsia="ko-KR"/>
          </w:rPr>
          <w:t xml:space="preserve"> </w:t>
        </w:r>
        <w:r w:rsidR="00F13479">
          <w:rPr>
            <w:rFonts w:ascii="Times New Roman" w:hAnsi="Times New Roman"/>
            <w:lang w:eastAsia="ko-KR"/>
          </w:rPr>
          <w:t>보</w:t>
        </w:r>
      </w:ins>
      <w:r w:rsidRPr="00ED4019">
        <w:rPr>
          <w:rFonts w:ascii="Times New Roman" w:hAnsi="Times New Roman"/>
          <w:lang w:eastAsia="ko-KR"/>
        </w:rPr>
        <w:t>자</w:t>
      </w:r>
      <w:r w:rsidRPr="00ED4019">
        <w:rPr>
          <w:rFonts w:ascii="Times New Roman" w:hAnsi="Times New Roman"/>
          <w:lang w:eastAsia="ko-KR"/>
        </w:rPr>
        <w:t xml:space="preserve">. </w:t>
      </w:r>
      <w:r w:rsidRPr="00ED4019">
        <w:rPr>
          <w:rFonts w:ascii="Times New Roman" w:hAnsi="Times New Roman"/>
          <w:lang w:eastAsia="ko-KR"/>
        </w:rPr>
        <w:t>취업자</w:t>
      </w:r>
      <w:r w:rsidRPr="00ED4019">
        <w:rPr>
          <w:rFonts w:ascii="Times New Roman" w:hAnsi="Times New Roman"/>
          <w:lang w:eastAsia="ko-KR"/>
        </w:rPr>
        <w:t xml:space="preserve"> plot</w:t>
      </w:r>
      <w:r w:rsidRPr="00ED4019">
        <w:rPr>
          <w:rFonts w:ascii="Times New Roman" w:hAnsi="Times New Roman"/>
          <w:lang w:eastAsia="ko-KR"/>
        </w:rPr>
        <w:t>에서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봐서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알겠지만</w:t>
      </w:r>
      <w:ins w:id="3941" w:author="user" w:date="2021-03-22T14:56:00Z">
        <w:r w:rsidR="00D00B3D">
          <w:rPr>
            <w:rFonts w:ascii="Times New Roman" w:hAnsi="Times New Roman" w:hint="eastAsia"/>
            <w:lang w:eastAsia="ko-KR"/>
          </w:rPr>
          <w:t>,</w:t>
        </w:r>
      </w:ins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겨울에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떨어졌던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취업자는</w:t>
      </w:r>
      <w:r w:rsidRPr="00ED4019">
        <w:rPr>
          <w:rFonts w:ascii="Times New Roman" w:hAnsi="Times New Roman"/>
          <w:lang w:eastAsia="ko-KR"/>
        </w:rPr>
        <w:t xml:space="preserve"> 3</w:t>
      </w:r>
      <w:r w:rsidRPr="00ED4019">
        <w:rPr>
          <w:rFonts w:ascii="Times New Roman" w:hAnsi="Times New Roman"/>
          <w:lang w:eastAsia="ko-KR"/>
        </w:rPr>
        <w:t>월부터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회복을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시작하여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여름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휴가철에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잠깐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떨어졌다</w:t>
      </w:r>
      <w:r w:rsidRPr="00ED4019">
        <w:rPr>
          <w:rFonts w:ascii="Times New Roman" w:hAnsi="Times New Roman"/>
          <w:lang w:eastAsia="ko-KR"/>
        </w:rPr>
        <w:t xml:space="preserve">. </w:t>
      </w:r>
      <w:r w:rsidRPr="00ED4019">
        <w:rPr>
          <w:rFonts w:ascii="Times New Roman" w:hAnsi="Times New Roman"/>
          <w:lang w:eastAsia="ko-KR"/>
        </w:rPr>
        <w:t>겨울이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되면</w:t>
      </w:r>
      <w:r w:rsidRPr="00ED4019">
        <w:rPr>
          <w:rFonts w:ascii="Times New Roman" w:hAnsi="Times New Roman"/>
          <w:lang w:eastAsia="ko-KR"/>
        </w:rPr>
        <w:t>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다시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떨어졌다</w:t>
      </w:r>
      <w:r w:rsidRPr="00ED4019">
        <w:rPr>
          <w:rFonts w:ascii="Times New Roman" w:hAnsi="Times New Roman"/>
          <w:lang w:eastAsia="ko-KR"/>
        </w:rPr>
        <w:t xml:space="preserve">. </w:t>
      </w:r>
      <w:r w:rsidRPr="00ED4019">
        <w:rPr>
          <w:rFonts w:ascii="Times New Roman" w:hAnsi="Times New Roman"/>
          <w:lang w:eastAsia="ko-KR"/>
        </w:rPr>
        <w:t>하지만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전반적인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추세는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올라가고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있는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것을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있다</w:t>
      </w:r>
      <w:r w:rsidRPr="00ED4019">
        <w:rPr>
          <w:rFonts w:ascii="Times New Roman" w:hAnsi="Times New Roman"/>
          <w:lang w:eastAsia="ko-KR"/>
        </w:rPr>
        <w:t xml:space="preserve">. </w:t>
      </w:r>
      <w:r w:rsidRPr="00ED4019">
        <w:rPr>
          <w:rFonts w:ascii="Times New Roman" w:hAnsi="Times New Roman"/>
          <w:lang w:eastAsia="ko-KR"/>
        </w:rPr>
        <w:t>그렇다면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월별로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얼마나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올라고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있는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것일까</w:t>
      </w:r>
      <w:r w:rsidRPr="00ED4019">
        <w:rPr>
          <w:rFonts w:ascii="Times New Roman" w:hAnsi="Times New Roman"/>
          <w:lang w:eastAsia="ko-KR"/>
        </w:rPr>
        <w:t xml:space="preserve">? </w:t>
      </w:r>
      <w:r w:rsidRPr="00ED4019">
        <w:rPr>
          <w:rFonts w:ascii="Times New Roman" w:hAnsi="Times New Roman"/>
          <w:lang w:eastAsia="ko-KR"/>
        </w:rPr>
        <w:t>겨울에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떨어졌다가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여름에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올라가는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것을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감안한다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하더라도</w:t>
      </w:r>
      <w:r w:rsidRPr="00ED4019">
        <w:rPr>
          <w:rFonts w:ascii="Times New Roman" w:hAnsi="Times New Roman"/>
          <w:lang w:eastAsia="ko-KR"/>
        </w:rPr>
        <w:t xml:space="preserve"> </w:t>
      </w:r>
      <w:del w:id="3942" w:author="제이펍 출판사" w:date="2021-03-14T18:07:00Z">
        <w:r w:rsidRPr="00ED4019" w:rsidDel="003F5176">
          <w:rPr>
            <w:rFonts w:ascii="Times New Roman" w:hAnsi="Times New Roman"/>
            <w:lang w:eastAsia="ko-KR"/>
          </w:rPr>
          <w:delText>지속적으로</w:delText>
        </w:r>
      </w:del>
      <w:ins w:id="3943" w:author="제이펍 출판사" w:date="2021-03-14T18:07:00Z">
        <w:r w:rsidR="003F5176">
          <w:rPr>
            <w:rFonts w:ascii="Times New Roman" w:hAnsi="Times New Roman"/>
            <w:lang w:eastAsia="ko-KR"/>
          </w:rPr>
          <w:t>지속해서</w:t>
        </w:r>
      </w:ins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올라가는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것일까</w:t>
      </w:r>
      <w:r w:rsidRPr="00ED4019">
        <w:rPr>
          <w:rFonts w:ascii="Times New Roman" w:hAnsi="Times New Roman"/>
          <w:lang w:eastAsia="ko-KR"/>
        </w:rPr>
        <w:t xml:space="preserve">? </w:t>
      </w:r>
      <w:r w:rsidRPr="00ED4019">
        <w:rPr>
          <w:rFonts w:ascii="Times New Roman" w:hAnsi="Times New Roman"/>
          <w:lang w:eastAsia="ko-KR"/>
        </w:rPr>
        <w:t>혹시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예외는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없을까</w:t>
      </w:r>
      <w:r w:rsidRPr="00ED4019">
        <w:rPr>
          <w:rFonts w:ascii="Times New Roman" w:hAnsi="Times New Roman"/>
          <w:lang w:eastAsia="ko-KR"/>
        </w:rPr>
        <w:t xml:space="preserve">? </w:t>
      </w:r>
      <w:r w:rsidRPr="00ED4019">
        <w:rPr>
          <w:rFonts w:ascii="Times New Roman" w:hAnsi="Times New Roman"/>
          <w:lang w:eastAsia="ko-KR"/>
        </w:rPr>
        <w:t>이런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질문에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지금까지의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취업자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시계열</w:t>
      </w:r>
      <w:r w:rsidRPr="00ED4019">
        <w:rPr>
          <w:rFonts w:ascii="Times New Roman" w:hAnsi="Times New Roman"/>
          <w:lang w:eastAsia="ko-KR"/>
        </w:rPr>
        <w:t xml:space="preserve"> plot</w:t>
      </w:r>
      <w:r w:rsidRPr="00ED4019">
        <w:rPr>
          <w:rFonts w:ascii="Times New Roman" w:hAnsi="Times New Roman"/>
          <w:lang w:eastAsia="ko-KR"/>
        </w:rPr>
        <w:t>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대답할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있을까</w:t>
      </w:r>
      <w:r w:rsidRPr="00ED4019">
        <w:rPr>
          <w:rFonts w:ascii="Times New Roman" w:hAnsi="Times New Roman"/>
          <w:lang w:eastAsia="ko-KR"/>
        </w:rPr>
        <w:t>?</w:t>
      </w:r>
      <w:ins w:id="3944" w:author="user" w:date="2021-03-22T14:56:00Z">
        <w:r w:rsidR="00D00B3D">
          <w:rPr>
            <w:rFonts w:ascii="Times New Roman" w:hAnsi="Times New Roman" w:hint="eastAsia"/>
            <w:lang w:eastAsia="ko-KR"/>
          </w:rPr>
          <w:t xml:space="preserve"> </w:t>
        </w:r>
      </w:ins>
    </w:p>
    <w:p w14:paraId="51D45038" w14:textId="77777777" w:rsidR="00FD7B2A" w:rsidRPr="00ED4019" w:rsidRDefault="00FD7B2A">
      <w:pPr>
        <w:pStyle w:val="a0"/>
        <w:jc w:val="both"/>
        <w:rPr>
          <w:rFonts w:ascii="Times New Roman" w:hAnsi="Times New Roman"/>
          <w:lang w:eastAsia="ko-KR"/>
        </w:rPr>
        <w:pPrChange w:id="3945" w:author="제이펍 출판사" w:date="2021-03-14T15:57:00Z">
          <w:pPr>
            <w:pStyle w:val="a0"/>
          </w:pPr>
        </w:pPrChange>
      </w:pPr>
      <w:r w:rsidRPr="00ED4019">
        <w:rPr>
          <w:rFonts w:ascii="Times New Roman" w:hAnsi="Times New Roman"/>
          <w:lang w:eastAsia="ko-KR"/>
        </w:rPr>
        <w:t>답할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없다면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계절성을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빼고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데이터를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살펴보자</w:t>
      </w:r>
      <w:r w:rsidRPr="00ED4019">
        <w:rPr>
          <w:rFonts w:ascii="Times New Roman" w:hAnsi="Times New Roman"/>
          <w:lang w:eastAsia="ko-KR"/>
        </w:rPr>
        <w:t xml:space="preserve">. </w:t>
      </w:r>
      <w:r w:rsidRPr="00ED4019">
        <w:rPr>
          <w:rFonts w:ascii="Times New Roman" w:hAnsi="Times New Roman"/>
          <w:lang w:eastAsia="ko-KR"/>
        </w:rPr>
        <w:t>그러면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질문의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답이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될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것이다</w:t>
      </w:r>
      <w:r w:rsidRPr="00ED4019">
        <w:rPr>
          <w:rFonts w:ascii="Times New Roman" w:hAnsi="Times New Roman"/>
          <w:lang w:eastAsia="ko-KR"/>
        </w:rPr>
        <w:t>.</w:t>
      </w:r>
    </w:p>
    <w:p w14:paraId="59165E11" w14:textId="3223D4D5" w:rsidR="00FD7B2A" w:rsidRPr="00ED4019" w:rsidRDefault="00FD7B2A">
      <w:pPr>
        <w:pStyle w:val="a0"/>
        <w:jc w:val="both"/>
        <w:rPr>
          <w:rFonts w:ascii="Times New Roman" w:hAnsi="Times New Roman"/>
          <w:lang w:eastAsia="ko-KR"/>
        </w:rPr>
        <w:pPrChange w:id="3946" w:author="제이펍 출판사" w:date="2021-03-14T15:57:00Z">
          <w:pPr>
            <w:pStyle w:val="a0"/>
          </w:pPr>
        </w:pPrChange>
      </w:pPr>
      <w:r w:rsidRPr="00ED4019">
        <w:rPr>
          <w:rStyle w:val="VerbatimChar"/>
          <w:rFonts w:ascii="Times New Roman" w:hAnsi="Times New Roman"/>
          <w:lang w:eastAsia="ko-KR"/>
        </w:rPr>
        <w:t>forecast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패키지에서는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이렇게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계절성을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제거하는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Style w:val="VerbatimChar"/>
          <w:rFonts w:ascii="Times New Roman" w:hAnsi="Times New Roman"/>
          <w:lang w:eastAsia="ko-KR"/>
        </w:rPr>
        <w:t>seasadj()</w:t>
      </w:r>
      <w:r w:rsidRPr="00ED4019">
        <w:rPr>
          <w:rFonts w:ascii="Times New Roman" w:hAnsi="Times New Roman"/>
          <w:lang w:eastAsia="ko-KR"/>
        </w:rPr>
        <w:t>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제공한다</w:t>
      </w:r>
      <w:r w:rsidRPr="00ED4019">
        <w:rPr>
          <w:rFonts w:ascii="Times New Roman" w:hAnsi="Times New Roman"/>
          <w:lang w:eastAsia="ko-KR"/>
        </w:rPr>
        <w:t xml:space="preserve">. </w:t>
      </w:r>
      <w:r w:rsidRPr="00ED4019">
        <w:rPr>
          <w:rStyle w:val="VerbatimChar"/>
          <w:rFonts w:ascii="Times New Roman" w:hAnsi="Times New Roman"/>
          <w:lang w:eastAsia="ko-KR"/>
        </w:rPr>
        <w:t>seasadj()</w:t>
      </w:r>
      <w:r w:rsidRPr="00ED4019">
        <w:rPr>
          <w:rFonts w:ascii="Times New Roman" w:hAnsi="Times New Roman"/>
          <w:lang w:eastAsia="ko-KR"/>
        </w:rPr>
        <w:t>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사용하면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계절성이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제거된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데이터를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산출</w:t>
      </w:r>
      <w:del w:id="3947" w:author="제이펍 출판사" w:date="2021-03-14T20:27:00Z">
        <w:r w:rsidRPr="00ED4019" w:rsidDel="00F13479">
          <w:rPr>
            <w:rFonts w:ascii="Times New Roman" w:hAnsi="Times New Roman"/>
            <w:lang w:eastAsia="ko-KR"/>
          </w:rPr>
          <w:delText>해주</w:delText>
        </w:r>
      </w:del>
      <w:ins w:id="3948" w:author="제이펍 출판사" w:date="2021-03-14T20:27:00Z">
        <w:r w:rsidR="00F13479">
          <w:rPr>
            <w:rFonts w:ascii="Times New Roman" w:hAnsi="Times New Roman"/>
            <w:lang w:eastAsia="ko-KR"/>
          </w:rPr>
          <w:t>해</w:t>
        </w:r>
        <w:r w:rsidR="00F13479">
          <w:rPr>
            <w:rFonts w:ascii="Times New Roman" w:hAnsi="Times New Roman"/>
            <w:lang w:eastAsia="ko-KR"/>
          </w:rPr>
          <w:t xml:space="preserve"> </w:t>
        </w:r>
        <w:r w:rsidR="00F13479">
          <w:rPr>
            <w:rFonts w:ascii="Times New Roman" w:hAnsi="Times New Roman"/>
            <w:lang w:eastAsia="ko-KR"/>
          </w:rPr>
          <w:t>주</w:t>
        </w:r>
      </w:ins>
      <w:r w:rsidRPr="00ED4019">
        <w:rPr>
          <w:rFonts w:ascii="Times New Roman" w:hAnsi="Times New Roman"/>
          <w:lang w:eastAsia="ko-KR"/>
        </w:rPr>
        <w:t>고</w:t>
      </w:r>
      <w:ins w:id="3949" w:author="user" w:date="2021-03-22T14:56:00Z">
        <w:r w:rsidR="00D00B3D">
          <w:rPr>
            <w:rFonts w:ascii="Times New Roman" w:hAnsi="Times New Roman" w:hint="eastAsia"/>
            <w:lang w:eastAsia="ko-KR"/>
          </w:rPr>
          <w:t>,</w:t>
        </w:r>
      </w:ins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이에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대한</w:t>
      </w:r>
      <w:r w:rsidRPr="00ED4019">
        <w:rPr>
          <w:rFonts w:ascii="Times New Roman" w:hAnsi="Times New Roman"/>
          <w:lang w:eastAsia="ko-KR"/>
        </w:rPr>
        <w:t xml:space="preserve"> plot</w:t>
      </w:r>
      <w:r w:rsidRPr="00ED4019">
        <w:rPr>
          <w:rFonts w:ascii="Times New Roman" w:hAnsi="Times New Roman"/>
          <w:lang w:eastAsia="ko-KR"/>
        </w:rPr>
        <w:t>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그리면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계절성이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제거된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데이터를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확인하기가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편리하다</w:t>
      </w:r>
      <w:r w:rsidRPr="00ED4019">
        <w:rPr>
          <w:rFonts w:ascii="Times New Roman" w:hAnsi="Times New Roman"/>
          <w:lang w:eastAsia="ko-KR"/>
        </w:rPr>
        <w:t>.</w:t>
      </w:r>
    </w:p>
    <w:p w14:paraId="4A239754" w14:textId="7FFF7CAF" w:rsidR="00FD7B2A" w:rsidRPr="00ED4019" w:rsidRDefault="00FD7B2A">
      <w:pPr>
        <w:pStyle w:val="a0"/>
        <w:jc w:val="both"/>
        <w:rPr>
          <w:rFonts w:ascii="Times New Roman" w:hAnsi="Times New Roman"/>
          <w:lang w:eastAsia="ko-KR"/>
        </w:rPr>
        <w:pPrChange w:id="3950" w:author="제이펍 출판사" w:date="2021-03-14T15:57:00Z">
          <w:pPr>
            <w:pStyle w:val="a0"/>
          </w:pPr>
        </w:pPrChange>
      </w:pPr>
      <w:r w:rsidRPr="00ED4019">
        <w:rPr>
          <w:rFonts w:ascii="Times New Roman" w:hAnsi="Times New Roman"/>
          <w:lang w:eastAsia="ko-KR"/>
        </w:rPr>
        <w:t>아래의</w:t>
      </w:r>
      <w:r w:rsidRPr="00ED4019">
        <w:rPr>
          <w:rFonts w:ascii="Times New Roman" w:hAnsi="Times New Roman"/>
          <w:lang w:eastAsia="ko-KR"/>
        </w:rPr>
        <w:t xml:space="preserve"> plot</w:t>
      </w:r>
      <w:r w:rsidRPr="00ED4019">
        <w:rPr>
          <w:rFonts w:ascii="Times New Roman" w:hAnsi="Times New Roman"/>
          <w:lang w:eastAsia="ko-KR"/>
        </w:rPr>
        <w:t>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총취업자수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데이터에서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계절성을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제거한</w:t>
      </w:r>
      <w:r w:rsidRPr="00ED4019">
        <w:rPr>
          <w:rFonts w:ascii="Times New Roman" w:hAnsi="Times New Roman"/>
          <w:lang w:eastAsia="ko-KR"/>
        </w:rPr>
        <w:t xml:space="preserve"> plot</w:t>
      </w:r>
      <w:r w:rsidRPr="00ED4019">
        <w:rPr>
          <w:rFonts w:ascii="Times New Roman" w:hAnsi="Times New Roman"/>
          <w:lang w:eastAsia="ko-KR"/>
        </w:rPr>
        <w:t>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보여</w:t>
      </w:r>
      <w:ins w:id="3951" w:author="user" w:date="2021-03-22T14:59:00Z">
        <w:r w:rsidR="00D00B3D">
          <w:rPr>
            <w:rFonts w:ascii="Times New Roman" w:hAnsi="Times New Roman" w:hint="eastAsia"/>
            <w:lang w:eastAsia="ko-KR"/>
          </w:rPr>
          <w:t xml:space="preserve"> </w:t>
        </w:r>
      </w:ins>
      <w:r w:rsidRPr="00ED4019">
        <w:rPr>
          <w:rFonts w:ascii="Times New Roman" w:hAnsi="Times New Roman"/>
          <w:lang w:eastAsia="ko-KR"/>
        </w:rPr>
        <w:t>준다</w:t>
      </w:r>
      <w:r w:rsidRPr="00ED4019">
        <w:rPr>
          <w:rFonts w:ascii="Times New Roman" w:hAnsi="Times New Roman"/>
          <w:lang w:eastAsia="ko-KR"/>
        </w:rPr>
        <w:t>. 2013</w:t>
      </w:r>
      <w:r w:rsidRPr="00ED4019">
        <w:rPr>
          <w:rFonts w:ascii="Times New Roman" w:hAnsi="Times New Roman"/>
          <w:lang w:eastAsia="ko-KR"/>
        </w:rPr>
        <w:t>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이후로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우리나라의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취업자수는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전반적으로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증가하고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있는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것이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확실히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보인다</w:t>
      </w:r>
      <w:r w:rsidRPr="00ED4019">
        <w:rPr>
          <w:rFonts w:ascii="Times New Roman" w:hAnsi="Times New Roman"/>
          <w:lang w:eastAsia="ko-KR"/>
        </w:rPr>
        <w:t xml:space="preserve">. </w:t>
      </w:r>
      <w:r w:rsidRPr="00ED4019">
        <w:rPr>
          <w:rFonts w:ascii="Times New Roman" w:hAnsi="Times New Roman"/>
          <w:lang w:eastAsia="ko-KR"/>
        </w:rPr>
        <w:t>겨울에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줄어들었다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봄부터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늘어나는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계절성을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뺀다</w:t>
      </w:r>
      <w:ins w:id="3952" w:author="user" w:date="2021-03-22T14:59:00Z">
        <w:r w:rsidR="00D00B3D">
          <w:rPr>
            <w:rFonts w:ascii="Times New Roman" w:hAnsi="Times New Roman" w:hint="eastAsia"/>
            <w:lang w:eastAsia="ko-KR"/>
          </w:rPr>
          <w:t xml:space="preserve"> </w:t>
        </w:r>
      </w:ins>
      <w:r w:rsidRPr="00ED4019">
        <w:rPr>
          <w:rFonts w:ascii="Times New Roman" w:hAnsi="Times New Roman"/>
          <w:lang w:eastAsia="ko-KR"/>
        </w:rPr>
        <w:t>해도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계속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증가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추세</w:t>
      </w:r>
      <w:del w:id="3953" w:author="user" w:date="2021-03-22T14:59:00Z">
        <w:r w:rsidRPr="00ED4019" w:rsidDel="00D00B3D">
          <w:rPr>
            <w:rFonts w:ascii="Times New Roman" w:hAnsi="Times New Roman"/>
            <w:lang w:eastAsia="ko-KR"/>
          </w:rPr>
          <w:delText>이</w:delText>
        </w:r>
      </w:del>
      <w:r w:rsidRPr="00ED4019">
        <w:rPr>
          <w:rFonts w:ascii="Times New Roman" w:hAnsi="Times New Roman"/>
          <w:lang w:eastAsia="ko-KR"/>
        </w:rPr>
        <w:t>다</w:t>
      </w:r>
      <w:r w:rsidRPr="00ED4019">
        <w:rPr>
          <w:rFonts w:ascii="Times New Roman" w:hAnsi="Times New Roman"/>
          <w:lang w:eastAsia="ko-KR"/>
        </w:rPr>
        <w:t xml:space="preserve">. </w:t>
      </w:r>
      <w:r w:rsidRPr="00ED4019">
        <w:rPr>
          <w:rFonts w:ascii="Times New Roman" w:hAnsi="Times New Roman"/>
          <w:lang w:eastAsia="ko-KR"/>
        </w:rPr>
        <w:t>다만</w:t>
      </w:r>
      <w:r w:rsidRPr="00ED4019">
        <w:rPr>
          <w:rFonts w:ascii="Times New Roman" w:hAnsi="Times New Roman"/>
          <w:lang w:eastAsia="ko-KR"/>
        </w:rPr>
        <w:t xml:space="preserve"> plot </w:t>
      </w:r>
      <w:r w:rsidRPr="00ED4019">
        <w:rPr>
          <w:rFonts w:ascii="Times New Roman" w:hAnsi="Times New Roman"/>
          <w:lang w:eastAsia="ko-KR"/>
        </w:rPr>
        <w:t>뒤쪽에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보이는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급격한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하락의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시작점은</w:t>
      </w:r>
      <w:r w:rsidRPr="00ED4019">
        <w:rPr>
          <w:rFonts w:ascii="Times New Roman" w:hAnsi="Times New Roman"/>
          <w:lang w:eastAsia="ko-KR"/>
        </w:rPr>
        <w:t xml:space="preserve"> 2020</w:t>
      </w:r>
      <w:r w:rsidRPr="00ED4019">
        <w:rPr>
          <w:rFonts w:ascii="Times New Roman" w:hAnsi="Times New Roman"/>
          <w:lang w:eastAsia="ko-KR"/>
        </w:rPr>
        <w:t>년</w:t>
      </w:r>
      <w:r w:rsidRPr="00ED4019">
        <w:rPr>
          <w:rFonts w:ascii="Times New Roman" w:hAnsi="Times New Roman"/>
          <w:lang w:eastAsia="ko-KR"/>
        </w:rPr>
        <w:t xml:space="preserve"> 2</w:t>
      </w:r>
      <w:r w:rsidRPr="00ED4019">
        <w:rPr>
          <w:rFonts w:ascii="Times New Roman" w:hAnsi="Times New Roman"/>
          <w:lang w:eastAsia="ko-KR"/>
        </w:rPr>
        <w:t>월이다</w:t>
      </w:r>
      <w:r w:rsidRPr="00ED4019">
        <w:rPr>
          <w:rFonts w:ascii="Times New Roman" w:hAnsi="Times New Roman"/>
          <w:lang w:eastAsia="ko-KR"/>
        </w:rPr>
        <w:t xml:space="preserve">. </w:t>
      </w:r>
      <w:r w:rsidRPr="00ED4019">
        <w:rPr>
          <w:rFonts w:ascii="Times New Roman" w:hAnsi="Times New Roman"/>
          <w:lang w:eastAsia="ko-KR"/>
        </w:rPr>
        <w:t>이때가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코로나</w:t>
      </w:r>
      <w:r w:rsidRPr="00ED4019">
        <w:rPr>
          <w:rFonts w:ascii="Times New Roman" w:hAnsi="Times New Roman"/>
          <w:lang w:eastAsia="ko-KR"/>
        </w:rPr>
        <w:t>19</w:t>
      </w:r>
      <w:r w:rsidRPr="00ED4019">
        <w:rPr>
          <w:rFonts w:ascii="Times New Roman" w:hAnsi="Times New Roman"/>
          <w:lang w:eastAsia="ko-KR"/>
        </w:rPr>
        <w:t>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시작이었다</w:t>
      </w:r>
      <w:r w:rsidRPr="00ED4019">
        <w:rPr>
          <w:rFonts w:ascii="Times New Roman" w:hAnsi="Times New Roman"/>
          <w:lang w:eastAsia="ko-KR"/>
        </w:rPr>
        <w:t>.</w:t>
      </w:r>
    </w:p>
    <w:p w14:paraId="52715399" w14:textId="77777777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3954" w:author="제이펍 출판사" w:date="2021-03-14T15:57:00Z">
          <w:pPr>
            <w:pStyle w:val="SourceCode"/>
          </w:pPr>
        </w:pPrChange>
      </w:pPr>
      <w:r w:rsidRPr="00ED4019">
        <w:rPr>
          <w:rStyle w:val="FunctionTok"/>
          <w:rFonts w:ascii="Times New Roman" w:hAnsi="Times New Roman"/>
        </w:rPr>
        <w:t>library</w:t>
      </w:r>
      <w:r w:rsidRPr="00ED4019">
        <w:rPr>
          <w:rStyle w:val="NormalTok"/>
          <w:rFonts w:ascii="Times New Roman" w:hAnsi="Times New Roman"/>
        </w:rPr>
        <w:t>(forecast)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>employees.ts[,</w:t>
      </w:r>
      <w:r w:rsidRPr="00ED4019">
        <w:rPr>
          <w:rStyle w:val="DecValTok"/>
          <w:rFonts w:ascii="Times New Roman" w:hAnsi="Times New Roman"/>
        </w:rPr>
        <w:t>2</w:t>
      </w:r>
      <w:r w:rsidRPr="00ED4019">
        <w:rPr>
          <w:rStyle w:val="NormalTok"/>
          <w:rFonts w:ascii="Times New Roman" w:hAnsi="Times New Roman"/>
        </w:rPr>
        <w:t xml:space="preserve">] </w:t>
      </w:r>
      <w:r w:rsidRPr="00ED4019">
        <w:rPr>
          <w:rStyle w:val="SpecialCharTok"/>
          <w:rFonts w:ascii="Times New Roman" w:hAnsi="Times New Roman"/>
        </w:rPr>
        <w:t>%&gt;%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unctionTok"/>
          <w:rFonts w:ascii="Times New Roman" w:hAnsi="Times New Roman"/>
        </w:rPr>
        <w:t>decompose</w:t>
      </w:r>
      <w:r w:rsidRPr="00ED4019">
        <w:rPr>
          <w:rStyle w:val="NormalTok"/>
          <w:rFonts w:ascii="Times New Roman" w:hAnsi="Times New Roman"/>
        </w:rPr>
        <w:t xml:space="preserve">() </w:t>
      </w:r>
      <w:r w:rsidRPr="00ED4019">
        <w:rPr>
          <w:rStyle w:val="SpecialCharTok"/>
          <w:rFonts w:ascii="Times New Roman" w:hAnsi="Times New Roman"/>
        </w:rPr>
        <w:t>%&gt;%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unctionTok"/>
          <w:rFonts w:ascii="Times New Roman" w:hAnsi="Times New Roman"/>
        </w:rPr>
        <w:t>seasadj</w:t>
      </w:r>
      <w:r w:rsidRPr="00ED4019">
        <w:rPr>
          <w:rStyle w:val="NormalTok"/>
          <w:rFonts w:ascii="Times New Roman" w:hAnsi="Times New Roman"/>
        </w:rPr>
        <w:t xml:space="preserve">() </w:t>
      </w:r>
      <w:r w:rsidRPr="00ED4019">
        <w:rPr>
          <w:rStyle w:val="SpecialCharTok"/>
          <w:rFonts w:ascii="Times New Roman" w:hAnsi="Times New Roman"/>
        </w:rPr>
        <w:t>%&gt;%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unctionTok"/>
          <w:rFonts w:ascii="Times New Roman" w:hAnsi="Times New Roman"/>
        </w:rPr>
        <w:t>autoplot</w:t>
      </w:r>
      <w:r w:rsidRPr="00ED4019">
        <w:rPr>
          <w:rStyle w:val="NormalTok"/>
          <w:rFonts w:ascii="Times New Roman" w:hAnsi="Times New Roman"/>
        </w:rPr>
        <w:t>()</w:t>
      </w:r>
    </w:p>
    <w:p w14:paraId="60A0E581" w14:textId="77777777" w:rsidR="00FD7B2A" w:rsidRPr="00ED4019" w:rsidRDefault="00FD7B2A">
      <w:pPr>
        <w:pStyle w:val="Figure"/>
        <w:jc w:val="both"/>
        <w:rPr>
          <w:rFonts w:ascii="Times New Roman" w:hAnsi="Times New Roman"/>
        </w:rPr>
        <w:pPrChange w:id="3955" w:author="제이펍 출판사" w:date="2021-03-14T15:57:00Z">
          <w:pPr>
            <w:pStyle w:val="Figure"/>
          </w:pPr>
        </w:pPrChange>
      </w:pPr>
      <w:r w:rsidRPr="00ED4019">
        <w:rPr>
          <w:rFonts w:ascii="Times New Roman" w:hAnsi="Times New Roman"/>
          <w:noProof/>
          <w:lang w:eastAsia="ko-KR"/>
        </w:rPr>
        <w:lastRenderedPageBreak/>
        <w:drawing>
          <wp:inline distT="0" distB="0" distL="0" distR="0" wp14:anchorId="06F80255" wp14:editId="737E21E3">
            <wp:extent cx="4572000" cy="3657600"/>
            <wp:effectExtent l="0" t="0" r="0" b="0"/>
            <wp:docPr id="91" name="그림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"/>
                    <pic:cNvPicPr>
                      <a:picLocks noChangeAspect="1" noChangeArrowheads="1"/>
                    </pic:cNvPicPr>
                  </pic:nvPicPr>
                  <pic:blipFill>
                    <a:blip r:embed="rId9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791664C" w14:textId="77777777" w:rsidR="00FD7B2A" w:rsidRPr="00ED4019" w:rsidRDefault="00FD7B2A">
      <w:pPr>
        <w:pStyle w:val="a6"/>
        <w:jc w:val="both"/>
        <w:rPr>
          <w:rFonts w:ascii="Times New Roman" w:hAnsi="Times New Roman"/>
          <w:lang w:eastAsia="ko-KR"/>
        </w:rPr>
        <w:pPrChange w:id="3956" w:author="제이펍 출판사" w:date="2021-03-14T15:57:00Z">
          <w:pPr>
            <w:pStyle w:val="a6"/>
            <w:jc w:val="center"/>
          </w:pPr>
        </w:pPrChange>
      </w:pPr>
      <w:commentRangeStart w:id="3957"/>
      <w:r w:rsidRPr="00ED4019">
        <w:rPr>
          <w:rFonts w:ascii="Times New Roman" w:hAnsi="Times New Roman" w:hint="eastAsia"/>
          <w:lang w:eastAsia="ko-KR"/>
        </w:rPr>
        <w:t>그림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5-23</w:t>
      </w:r>
      <w:commentRangeEnd w:id="3957"/>
      <w:r w:rsidR="00D00B3D">
        <w:rPr>
          <w:rStyle w:val="af3"/>
          <w:i w:val="0"/>
        </w:rPr>
        <w:commentReference w:id="3957"/>
      </w:r>
    </w:p>
    <w:p w14:paraId="400E42AF" w14:textId="04CD9CF9" w:rsidR="00FD7B2A" w:rsidRPr="00ED4019" w:rsidRDefault="00FD7B2A">
      <w:pPr>
        <w:jc w:val="both"/>
        <w:rPr>
          <w:rFonts w:ascii="Times New Roman" w:hAnsi="Times New Roman"/>
          <w:lang w:eastAsia="ko-KR"/>
        </w:rPr>
        <w:pPrChange w:id="3958" w:author="제이펍 출판사" w:date="2021-03-14T15:57:00Z">
          <w:pPr/>
        </w:pPrChange>
      </w:pPr>
      <w:r w:rsidRPr="00ED4019">
        <w:rPr>
          <w:rFonts w:ascii="Times New Roman" w:hAnsi="Times New Roman"/>
          <w:lang w:eastAsia="ko-KR"/>
        </w:rPr>
        <w:t>그렇다면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반대로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계절성을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확실하게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보고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싶을</w:t>
      </w:r>
      <w:ins w:id="3959" w:author="user" w:date="2021-03-22T14:59:00Z">
        <w:r w:rsidR="00D00B3D">
          <w:rPr>
            <w:rFonts w:ascii="Times New Roman" w:hAnsi="Times New Roman" w:hint="eastAsia"/>
            <w:lang w:eastAsia="ko-KR"/>
          </w:rPr>
          <w:t xml:space="preserve"> </w:t>
        </w:r>
      </w:ins>
      <w:r w:rsidRPr="00ED4019">
        <w:rPr>
          <w:rFonts w:ascii="Times New Roman" w:hAnsi="Times New Roman"/>
          <w:lang w:eastAsia="ko-KR"/>
        </w:rPr>
        <w:t>땐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어떻게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할까</w:t>
      </w:r>
      <w:r w:rsidRPr="00ED4019">
        <w:rPr>
          <w:rFonts w:ascii="Times New Roman" w:hAnsi="Times New Roman"/>
          <w:lang w:eastAsia="ko-KR"/>
        </w:rPr>
        <w:t xml:space="preserve">? </w:t>
      </w:r>
      <w:r w:rsidRPr="00ED4019">
        <w:rPr>
          <w:rFonts w:ascii="Times New Roman" w:hAnsi="Times New Roman"/>
          <w:lang w:eastAsia="ko-KR"/>
        </w:rPr>
        <w:t>예를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들어</w:t>
      </w:r>
      <w:ins w:id="3960" w:author="user" w:date="2021-03-22T14:59:00Z">
        <w:r w:rsidR="00D00B3D">
          <w:rPr>
            <w:rFonts w:ascii="Times New Roman" w:hAnsi="Times New Roman" w:hint="eastAsia"/>
            <w:lang w:eastAsia="ko-KR"/>
          </w:rPr>
          <w:t>,</w:t>
        </w:r>
      </w:ins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앞의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취업자수의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계절성이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정말로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매년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반복되는지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그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차이는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얼마나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되는지를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정확히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살펴보고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싶으면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어떤</w:t>
      </w:r>
      <w:r w:rsidRPr="00ED4019">
        <w:rPr>
          <w:rFonts w:ascii="Times New Roman" w:hAnsi="Times New Roman"/>
          <w:lang w:eastAsia="ko-KR"/>
        </w:rPr>
        <w:t xml:space="preserve"> plot</w:t>
      </w:r>
      <w:r w:rsidRPr="00ED4019">
        <w:rPr>
          <w:rFonts w:ascii="Times New Roman" w:hAnsi="Times New Roman"/>
          <w:lang w:eastAsia="ko-KR"/>
        </w:rPr>
        <w:t>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그려야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할까</w:t>
      </w:r>
      <w:r w:rsidRPr="00ED4019">
        <w:rPr>
          <w:rFonts w:ascii="Times New Roman" w:hAnsi="Times New Roman"/>
          <w:lang w:eastAsia="ko-KR"/>
        </w:rPr>
        <w:t>?</w:t>
      </w:r>
    </w:p>
    <w:p w14:paraId="7E20FB94" w14:textId="6015823A" w:rsidR="00FD7B2A" w:rsidRPr="00ED4019" w:rsidDel="00D00B3D" w:rsidRDefault="00FD7B2A">
      <w:pPr>
        <w:pStyle w:val="a0"/>
        <w:jc w:val="both"/>
        <w:rPr>
          <w:del w:id="3961" w:author="user" w:date="2021-03-22T14:59:00Z"/>
          <w:rFonts w:ascii="Times New Roman" w:hAnsi="Times New Roman"/>
          <w:lang w:eastAsia="ko-KR"/>
        </w:rPr>
        <w:pPrChange w:id="3962" w:author="제이펍 출판사" w:date="2021-03-14T15:57:00Z">
          <w:pPr>
            <w:pStyle w:val="a0"/>
          </w:pPr>
        </w:pPrChange>
      </w:pPr>
      <w:r w:rsidRPr="00ED4019">
        <w:rPr>
          <w:rFonts w:ascii="Times New Roman" w:hAnsi="Times New Roman"/>
          <w:lang w:eastAsia="ko-KR"/>
        </w:rPr>
        <w:t>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경우에도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Style w:val="VerbatimChar"/>
          <w:rFonts w:ascii="Times New Roman" w:hAnsi="Times New Roman"/>
          <w:lang w:eastAsia="ko-KR"/>
        </w:rPr>
        <w:t>forecast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패키지에서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제공하는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함수를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사용하면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간단히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해결된다</w:t>
      </w:r>
      <w:r w:rsidRPr="00ED4019">
        <w:rPr>
          <w:rFonts w:ascii="Times New Roman" w:hAnsi="Times New Roman"/>
          <w:lang w:eastAsia="ko-KR"/>
        </w:rPr>
        <w:t>.</w:t>
      </w:r>
      <w:ins w:id="3963" w:author="user" w:date="2021-03-22T14:59:00Z">
        <w:r w:rsidR="00D00B3D">
          <w:rPr>
            <w:rFonts w:ascii="Times New Roman" w:hAnsi="Times New Roman" w:hint="eastAsia"/>
            <w:lang w:eastAsia="ko-KR"/>
          </w:rPr>
          <w:t xml:space="preserve"> </w:t>
        </w:r>
      </w:ins>
    </w:p>
    <w:p w14:paraId="52604BF5" w14:textId="25A573CD" w:rsidR="00FD7B2A" w:rsidRPr="00ED4019" w:rsidRDefault="00FD7B2A">
      <w:pPr>
        <w:pStyle w:val="a0"/>
        <w:jc w:val="both"/>
        <w:rPr>
          <w:rFonts w:ascii="Times New Roman" w:hAnsi="Times New Roman"/>
          <w:lang w:eastAsia="ko-KR"/>
        </w:rPr>
        <w:pPrChange w:id="3964" w:author="제이펍 출판사" w:date="2021-03-14T15:57:00Z">
          <w:pPr>
            <w:pStyle w:val="a0"/>
          </w:pPr>
        </w:pPrChange>
      </w:pPr>
      <w:r w:rsidRPr="00ED4019">
        <w:rPr>
          <w:rStyle w:val="VerbatimChar"/>
          <w:rFonts w:ascii="Times New Roman" w:hAnsi="Times New Roman"/>
          <w:lang w:eastAsia="ko-KR"/>
        </w:rPr>
        <w:t>ggseasonplot()</w:t>
      </w:r>
      <w:r w:rsidRPr="00ED4019">
        <w:rPr>
          <w:rFonts w:ascii="Times New Roman" w:hAnsi="Times New Roman"/>
          <w:lang w:eastAsia="ko-KR"/>
        </w:rPr>
        <w:t>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Style w:val="VerbatimChar"/>
          <w:rFonts w:ascii="Times New Roman" w:hAnsi="Times New Roman"/>
          <w:lang w:eastAsia="ko-KR"/>
        </w:rPr>
        <w:t>ggsubseriesplot()</w:t>
      </w:r>
      <w:r w:rsidRPr="00ED4019">
        <w:rPr>
          <w:rFonts w:ascii="Times New Roman" w:hAnsi="Times New Roman"/>
          <w:lang w:eastAsia="ko-KR"/>
        </w:rPr>
        <w:t>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사용할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있는데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Style w:val="VerbatimChar"/>
          <w:rFonts w:ascii="Times New Roman" w:hAnsi="Times New Roman"/>
          <w:lang w:eastAsia="ko-KR"/>
        </w:rPr>
        <w:t>ggseasonplot()</w:t>
      </w:r>
      <w:r w:rsidRPr="00ED4019">
        <w:rPr>
          <w:rFonts w:ascii="Times New Roman" w:hAnsi="Times New Roman"/>
          <w:lang w:eastAsia="ko-KR"/>
        </w:rPr>
        <w:t>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시계열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데이터를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연도별로</w:t>
      </w:r>
      <w:r w:rsidRPr="00ED4019">
        <w:rPr>
          <w:rFonts w:ascii="Times New Roman" w:hAnsi="Times New Roman"/>
          <w:lang w:eastAsia="ko-KR"/>
        </w:rPr>
        <w:t xml:space="preserve"> </w:t>
      </w:r>
      <w:del w:id="3965" w:author="제이펍 출판사" w:date="2021-03-14T17:49:00Z">
        <w:r w:rsidRPr="00ED4019" w:rsidDel="001B0D03">
          <w:rPr>
            <w:rFonts w:ascii="Times New Roman" w:hAnsi="Times New Roman"/>
            <w:lang w:eastAsia="ko-KR"/>
          </w:rPr>
          <w:delText>그룹핑</w:delText>
        </w:r>
      </w:del>
      <w:ins w:id="3966" w:author="제이펍 출판사" w:date="2021-03-14T17:49:00Z">
        <w:r w:rsidR="001B0D03">
          <w:rPr>
            <w:rFonts w:ascii="Times New Roman" w:hAnsi="Times New Roman"/>
            <w:lang w:eastAsia="ko-KR"/>
          </w:rPr>
          <w:t>그루핑</w:t>
        </w:r>
      </w:ins>
      <w:r w:rsidRPr="00ED4019">
        <w:rPr>
          <w:rFonts w:ascii="Times New Roman" w:hAnsi="Times New Roman"/>
          <w:lang w:eastAsia="ko-KR"/>
        </w:rPr>
        <w:t>하여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월별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라인</w:t>
      </w:r>
      <w:r w:rsidRPr="00ED4019">
        <w:rPr>
          <w:rFonts w:ascii="Times New Roman" w:hAnsi="Times New Roman"/>
          <w:lang w:eastAsia="ko-KR"/>
        </w:rPr>
        <w:t xml:space="preserve"> plot</w:t>
      </w:r>
      <w:r w:rsidRPr="00ED4019">
        <w:rPr>
          <w:rFonts w:ascii="Times New Roman" w:hAnsi="Times New Roman"/>
          <w:lang w:eastAsia="ko-KR"/>
        </w:rPr>
        <w:t>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그려</w:t>
      </w:r>
      <w:ins w:id="3967" w:author="user" w:date="2021-03-22T15:00:00Z">
        <w:r w:rsidR="00D00B3D">
          <w:rPr>
            <w:rFonts w:ascii="Times New Roman" w:hAnsi="Times New Roman" w:hint="eastAsia"/>
            <w:lang w:eastAsia="ko-KR"/>
          </w:rPr>
          <w:t xml:space="preserve"> </w:t>
        </w:r>
      </w:ins>
      <w:r w:rsidRPr="00ED4019">
        <w:rPr>
          <w:rFonts w:ascii="Times New Roman" w:hAnsi="Times New Roman"/>
          <w:lang w:eastAsia="ko-KR"/>
        </w:rPr>
        <w:t>주고</w:t>
      </w:r>
      <w:ins w:id="3968" w:author="user" w:date="2021-03-22T15:00:00Z">
        <w:r w:rsidR="00D00B3D">
          <w:rPr>
            <w:rFonts w:ascii="Times New Roman" w:hAnsi="Times New Roman" w:hint="eastAsia"/>
            <w:lang w:eastAsia="ko-KR"/>
          </w:rPr>
          <w:t>,</w:t>
        </w:r>
      </w:ins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Style w:val="VerbatimChar"/>
          <w:rFonts w:ascii="Times New Roman" w:hAnsi="Times New Roman"/>
          <w:lang w:eastAsia="ko-KR"/>
        </w:rPr>
        <w:t>ggsubseriesplot()</w:t>
      </w:r>
      <w:r w:rsidRPr="00ED4019">
        <w:rPr>
          <w:rFonts w:ascii="Times New Roman" w:hAnsi="Times New Roman"/>
          <w:lang w:eastAsia="ko-KR"/>
        </w:rPr>
        <w:t>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월별로</w:t>
      </w:r>
      <w:r w:rsidRPr="00ED4019">
        <w:rPr>
          <w:rFonts w:ascii="Times New Roman" w:hAnsi="Times New Roman"/>
          <w:lang w:eastAsia="ko-KR"/>
        </w:rPr>
        <w:t xml:space="preserve"> </w:t>
      </w:r>
      <w:del w:id="3969" w:author="제이펍 출판사" w:date="2021-03-14T17:49:00Z">
        <w:r w:rsidRPr="00ED4019" w:rsidDel="001B0D03">
          <w:rPr>
            <w:rFonts w:ascii="Times New Roman" w:hAnsi="Times New Roman"/>
            <w:lang w:eastAsia="ko-KR"/>
          </w:rPr>
          <w:delText>그룹핑</w:delText>
        </w:r>
      </w:del>
      <w:ins w:id="3970" w:author="제이펍 출판사" w:date="2021-03-14T17:49:00Z">
        <w:r w:rsidR="001B0D03">
          <w:rPr>
            <w:rFonts w:ascii="Times New Roman" w:hAnsi="Times New Roman"/>
            <w:lang w:eastAsia="ko-KR"/>
          </w:rPr>
          <w:t>그루핑</w:t>
        </w:r>
      </w:ins>
      <w:r w:rsidRPr="00ED4019">
        <w:rPr>
          <w:rFonts w:ascii="Times New Roman" w:hAnsi="Times New Roman"/>
          <w:lang w:eastAsia="ko-KR"/>
        </w:rPr>
        <w:t>하여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연도별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라인</w:t>
      </w:r>
      <w:r w:rsidRPr="00ED4019">
        <w:rPr>
          <w:rFonts w:ascii="Times New Roman" w:hAnsi="Times New Roman"/>
          <w:lang w:eastAsia="ko-KR"/>
        </w:rPr>
        <w:t xml:space="preserve"> plot</w:t>
      </w:r>
      <w:r w:rsidRPr="00ED4019">
        <w:rPr>
          <w:rFonts w:ascii="Times New Roman" w:hAnsi="Times New Roman"/>
          <w:lang w:eastAsia="ko-KR"/>
        </w:rPr>
        <w:t>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그려</w:t>
      </w:r>
      <w:ins w:id="3971" w:author="user" w:date="2021-03-22T15:00:00Z">
        <w:r w:rsidR="00D00B3D">
          <w:rPr>
            <w:rFonts w:ascii="Times New Roman" w:hAnsi="Times New Roman" w:hint="eastAsia"/>
            <w:lang w:eastAsia="ko-KR"/>
          </w:rPr>
          <w:t xml:space="preserve"> </w:t>
        </w:r>
      </w:ins>
      <w:r w:rsidRPr="00ED4019">
        <w:rPr>
          <w:rFonts w:ascii="Times New Roman" w:hAnsi="Times New Roman"/>
          <w:lang w:eastAsia="ko-KR"/>
        </w:rPr>
        <w:t>준다</w:t>
      </w:r>
      <w:r w:rsidRPr="00ED4019">
        <w:rPr>
          <w:rFonts w:ascii="Times New Roman" w:hAnsi="Times New Roman"/>
          <w:lang w:eastAsia="ko-KR"/>
        </w:rPr>
        <w:t>.</w:t>
      </w:r>
    </w:p>
    <w:p w14:paraId="534EE51F" w14:textId="77777777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3972" w:author="제이펍 출판사" w:date="2021-03-14T15:57:00Z">
          <w:pPr>
            <w:pStyle w:val="SourceCode"/>
          </w:pPr>
        </w:pPrChange>
      </w:pPr>
      <w:proofErr w:type="gramStart"/>
      <w:r w:rsidRPr="00ED4019">
        <w:rPr>
          <w:rStyle w:val="FunctionTok"/>
          <w:rFonts w:ascii="Times New Roman" w:hAnsi="Times New Roman"/>
        </w:rPr>
        <w:t>ggseasonplot</w:t>
      </w:r>
      <w:r w:rsidRPr="00ED4019">
        <w:rPr>
          <w:rStyle w:val="NormalTok"/>
          <w:rFonts w:ascii="Times New Roman" w:hAnsi="Times New Roman"/>
        </w:rPr>
        <w:t>(</w:t>
      </w:r>
      <w:proofErr w:type="gramEnd"/>
      <w:r w:rsidRPr="00ED4019">
        <w:rPr>
          <w:rStyle w:val="NormalTok"/>
          <w:rFonts w:ascii="Times New Roman" w:hAnsi="Times New Roman"/>
        </w:rPr>
        <w:t>employees.ts[,</w:t>
      </w:r>
      <w:r w:rsidRPr="00ED4019">
        <w:rPr>
          <w:rStyle w:val="DecValTok"/>
          <w:rFonts w:ascii="Times New Roman" w:hAnsi="Times New Roman"/>
        </w:rPr>
        <w:t>2</w:t>
      </w:r>
      <w:r w:rsidRPr="00ED4019">
        <w:rPr>
          <w:rStyle w:val="NormalTok"/>
          <w:rFonts w:ascii="Times New Roman" w:hAnsi="Times New Roman"/>
        </w:rPr>
        <w:t xml:space="preserve">], </w:t>
      </w:r>
      <w:r w:rsidRPr="00ED4019">
        <w:rPr>
          <w:rStyle w:val="AttributeTok"/>
          <w:rFonts w:ascii="Times New Roman" w:hAnsi="Times New Roman"/>
        </w:rPr>
        <w:t>main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StringTok"/>
          <w:rFonts w:ascii="Times New Roman" w:hAnsi="Times New Roman"/>
        </w:rPr>
        <w:t>연도별</w:t>
      </w:r>
      <w:r w:rsidRPr="00ED4019">
        <w:rPr>
          <w:rStyle w:val="String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월간</w:t>
      </w:r>
      <w:r w:rsidRPr="00ED4019">
        <w:rPr>
          <w:rStyle w:val="StringTok"/>
          <w:rFonts w:ascii="Times New Roman" w:hAnsi="Times New Roman"/>
        </w:rPr>
        <w:t xml:space="preserve"> plot'</w:t>
      </w:r>
      <w:r w:rsidRPr="00ED4019">
        <w:rPr>
          <w:rStyle w:val="NormalTok"/>
          <w:rFonts w:ascii="Times New Roman" w:hAnsi="Times New Roman"/>
        </w:rPr>
        <w:t xml:space="preserve">, </w:t>
      </w:r>
      <w:r w:rsidRPr="00ED4019">
        <w:rPr>
          <w:rStyle w:val="AttributeTok"/>
          <w:rFonts w:ascii="Times New Roman" w:hAnsi="Times New Roman"/>
        </w:rPr>
        <w:t>ylab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StringTok"/>
          <w:rFonts w:ascii="Times New Roman" w:hAnsi="Times New Roman"/>
        </w:rPr>
        <w:t>취업자수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NormalTok"/>
          <w:rFonts w:ascii="Times New Roman" w:hAnsi="Times New Roman"/>
        </w:rPr>
        <w:t xml:space="preserve">, </w:t>
      </w:r>
      <w:r w:rsidRPr="00ED4019">
        <w:rPr>
          <w:rStyle w:val="AttributeTok"/>
          <w:rFonts w:ascii="Times New Roman" w:hAnsi="Times New Roman"/>
        </w:rPr>
        <w:t>xlab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StringTok"/>
          <w:rFonts w:ascii="Times New Roman" w:hAnsi="Times New Roman"/>
        </w:rPr>
        <w:t>월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NormalTok"/>
          <w:rFonts w:ascii="Times New Roman" w:hAnsi="Times New Roman"/>
        </w:rPr>
        <w:t xml:space="preserve">, </w:t>
      </w:r>
      <w:r w:rsidRPr="00ED4019">
        <w:rPr>
          <w:rStyle w:val="AttributeTok"/>
          <w:rFonts w:ascii="Times New Roman" w:hAnsi="Times New Roman"/>
        </w:rPr>
        <w:t>year.labels =</w:t>
      </w:r>
      <w:r w:rsidRPr="00ED4019">
        <w:rPr>
          <w:rStyle w:val="NormalTok"/>
          <w:rFonts w:ascii="Times New Roman" w:hAnsi="Times New Roman"/>
        </w:rPr>
        <w:t xml:space="preserve"> T)</w:t>
      </w:r>
    </w:p>
    <w:p w14:paraId="14B8BE6A" w14:textId="77777777" w:rsidR="00FD7B2A" w:rsidRPr="00ED4019" w:rsidRDefault="00FD7B2A">
      <w:pPr>
        <w:pStyle w:val="Figure"/>
        <w:jc w:val="both"/>
        <w:rPr>
          <w:rFonts w:ascii="Times New Roman" w:hAnsi="Times New Roman"/>
        </w:rPr>
        <w:pPrChange w:id="3973" w:author="제이펍 출판사" w:date="2021-03-14T15:57:00Z">
          <w:pPr>
            <w:pStyle w:val="Figure"/>
          </w:pPr>
        </w:pPrChange>
      </w:pPr>
      <w:r w:rsidRPr="00ED4019">
        <w:rPr>
          <w:rFonts w:ascii="Times New Roman" w:hAnsi="Times New Roman"/>
          <w:noProof/>
          <w:lang w:eastAsia="ko-KR"/>
        </w:rPr>
        <w:lastRenderedPageBreak/>
        <w:drawing>
          <wp:inline distT="0" distB="0" distL="0" distR="0" wp14:anchorId="48E6E558" wp14:editId="5CF93FC0">
            <wp:extent cx="4572000" cy="3657600"/>
            <wp:effectExtent l="0" t="0" r="0" b="0"/>
            <wp:docPr id="92" name="그림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"/>
                    <pic:cNvPicPr>
                      <a:picLocks noChangeAspect="1" noChangeArrowheads="1"/>
                    </pic:cNvPicPr>
                  </pic:nvPicPr>
                  <pic:blipFill>
                    <a:blip r:embed="rId10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E6DAE6B" w14:textId="77777777" w:rsidR="00FD7B2A" w:rsidRPr="00ED4019" w:rsidRDefault="00FD7B2A">
      <w:pPr>
        <w:pStyle w:val="a6"/>
        <w:jc w:val="both"/>
        <w:rPr>
          <w:rFonts w:ascii="Times New Roman" w:hAnsi="Times New Roman"/>
        </w:rPr>
        <w:pPrChange w:id="3974" w:author="제이펍 출판사" w:date="2021-03-14T15:57:00Z">
          <w:pPr>
            <w:pStyle w:val="a6"/>
            <w:jc w:val="center"/>
          </w:pPr>
        </w:pPrChange>
      </w:pPr>
      <w:commentRangeStart w:id="3975"/>
      <w:r w:rsidRPr="00ED4019">
        <w:rPr>
          <w:rFonts w:ascii="Times New Roman" w:hAnsi="Times New Roman" w:hint="eastAsia"/>
        </w:rPr>
        <w:t>그림</w:t>
      </w:r>
      <w:r w:rsidRPr="00ED4019">
        <w:rPr>
          <w:rFonts w:ascii="Times New Roman" w:hAnsi="Times New Roman" w:hint="eastAsia"/>
        </w:rPr>
        <w:t xml:space="preserve"> </w:t>
      </w:r>
      <w:r w:rsidRPr="00ED4019">
        <w:rPr>
          <w:rFonts w:ascii="Times New Roman" w:hAnsi="Times New Roman"/>
        </w:rPr>
        <w:t>5-24</w:t>
      </w:r>
      <w:commentRangeEnd w:id="3975"/>
      <w:r w:rsidR="00D00B3D">
        <w:rPr>
          <w:rStyle w:val="af3"/>
          <w:i w:val="0"/>
        </w:rPr>
        <w:commentReference w:id="3975"/>
      </w:r>
    </w:p>
    <w:p w14:paraId="20C90468" w14:textId="77777777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3976" w:author="제이펍 출판사" w:date="2021-03-14T15:57:00Z">
          <w:pPr>
            <w:pStyle w:val="SourceCode"/>
          </w:pPr>
        </w:pPrChange>
      </w:pPr>
      <w:proofErr w:type="gramStart"/>
      <w:r w:rsidRPr="00ED4019">
        <w:rPr>
          <w:rStyle w:val="FunctionTok"/>
          <w:rFonts w:ascii="Times New Roman" w:hAnsi="Times New Roman"/>
        </w:rPr>
        <w:t>ggsubseriesplot</w:t>
      </w:r>
      <w:r w:rsidRPr="00ED4019">
        <w:rPr>
          <w:rStyle w:val="NormalTok"/>
          <w:rFonts w:ascii="Times New Roman" w:hAnsi="Times New Roman"/>
        </w:rPr>
        <w:t>(</w:t>
      </w:r>
      <w:proofErr w:type="gramEnd"/>
      <w:r w:rsidRPr="00ED4019">
        <w:rPr>
          <w:rStyle w:val="NormalTok"/>
          <w:rFonts w:ascii="Times New Roman" w:hAnsi="Times New Roman"/>
        </w:rPr>
        <w:t>employees.ts[,</w:t>
      </w:r>
      <w:r w:rsidRPr="00ED4019">
        <w:rPr>
          <w:rStyle w:val="DecValTok"/>
          <w:rFonts w:ascii="Times New Roman" w:hAnsi="Times New Roman"/>
        </w:rPr>
        <w:t>2</w:t>
      </w:r>
      <w:r w:rsidRPr="00ED4019">
        <w:rPr>
          <w:rStyle w:val="NormalTok"/>
          <w:rFonts w:ascii="Times New Roman" w:hAnsi="Times New Roman"/>
        </w:rPr>
        <w:t xml:space="preserve">], </w:t>
      </w:r>
      <w:r w:rsidRPr="00ED4019">
        <w:rPr>
          <w:rStyle w:val="AttributeTok"/>
          <w:rFonts w:ascii="Times New Roman" w:hAnsi="Times New Roman"/>
        </w:rPr>
        <w:t>main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StringTok"/>
          <w:rFonts w:ascii="Times New Roman" w:hAnsi="Times New Roman"/>
        </w:rPr>
        <w:t>월별</w:t>
      </w:r>
      <w:r w:rsidRPr="00ED4019">
        <w:rPr>
          <w:rStyle w:val="String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연간</w:t>
      </w:r>
      <w:r w:rsidRPr="00ED4019">
        <w:rPr>
          <w:rStyle w:val="StringTok"/>
          <w:rFonts w:ascii="Times New Roman" w:hAnsi="Times New Roman"/>
        </w:rPr>
        <w:t xml:space="preserve"> plot'</w:t>
      </w:r>
      <w:r w:rsidRPr="00ED4019">
        <w:rPr>
          <w:rStyle w:val="NormalTok"/>
          <w:rFonts w:ascii="Times New Roman" w:hAnsi="Times New Roman"/>
        </w:rPr>
        <w:t xml:space="preserve">, </w:t>
      </w:r>
      <w:r w:rsidRPr="00ED4019">
        <w:rPr>
          <w:rStyle w:val="AttributeTok"/>
          <w:rFonts w:ascii="Times New Roman" w:hAnsi="Times New Roman"/>
        </w:rPr>
        <w:t>ylab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StringTok"/>
          <w:rFonts w:ascii="Times New Roman" w:hAnsi="Times New Roman"/>
        </w:rPr>
        <w:t>취업자수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NormalTok"/>
          <w:rFonts w:ascii="Times New Roman" w:hAnsi="Times New Roman"/>
        </w:rPr>
        <w:t xml:space="preserve">, </w:t>
      </w:r>
      <w:r w:rsidRPr="00ED4019">
        <w:rPr>
          <w:rStyle w:val="AttributeTok"/>
          <w:rFonts w:ascii="Times New Roman" w:hAnsi="Times New Roman"/>
        </w:rPr>
        <w:t>xlab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StringTok"/>
          <w:rFonts w:ascii="Times New Roman" w:hAnsi="Times New Roman"/>
        </w:rPr>
        <w:t>월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NormalTok"/>
          <w:rFonts w:ascii="Times New Roman" w:hAnsi="Times New Roman"/>
        </w:rPr>
        <w:t>)</w:t>
      </w:r>
    </w:p>
    <w:p w14:paraId="5ABAD2D6" w14:textId="77777777" w:rsidR="00FD7B2A" w:rsidRPr="00ED4019" w:rsidRDefault="00FD7B2A">
      <w:pPr>
        <w:pStyle w:val="Figure"/>
        <w:jc w:val="both"/>
        <w:rPr>
          <w:rFonts w:ascii="Times New Roman" w:hAnsi="Times New Roman"/>
        </w:rPr>
        <w:pPrChange w:id="3977" w:author="제이펍 출판사" w:date="2021-03-14T15:57:00Z">
          <w:pPr>
            <w:pStyle w:val="Figure"/>
          </w:pPr>
        </w:pPrChange>
      </w:pPr>
      <w:r w:rsidRPr="00ED4019">
        <w:rPr>
          <w:rFonts w:ascii="Times New Roman" w:hAnsi="Times New Roman"/>
          <w:noProof/>
          <w:lang w:eastAsia="ko-KR"/>
        </w:rPr>
        <w:drawing>
          <wp:inline distT="0" distB="0" distL="0" distR="0" wp14:anchorId="610FA055" wp14:editId="2F86D930">
            <wp:extent cx="4572000" cy="3657600"/>
            <wp:effectExtent l="0" t="0" r="0" b="0"/>
            <wp:docPr id="93" name="그림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"/>
                    <pic:cNvPicPr>
                      <a:picLocks noChangeAspect="1" noChangeArrowheads="1"/>
                    </pic:cNvPicPr>
                  </pic:nvPicPr>
                  <pic:blipFill>
                    <a:blip r:embed="rId10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bookmarkEnd w:id="3280"/>
      <w:bookmarkEnd w:id="3903"/>
    </w:p>
    <w:p w14:paraId="4C373967" w14:textId="77777777" w:rsidR="00FD7B2A" w:rsidRPr="00ED4019" w:rsidRDefault="00FD7B2A">
      <w:pPr>
        <w:pStyle w:val="a6"/>
        <w:jc w:val="both"/>
        <w:rPr>
          <w:rFonts w:ascii="Times New Roman" w:hAnsi="Times New Roman"/>
          <w:lang w:eastAsia="ko-KR"/>
        </w:rPr>
        <w:pPrChange w:id="3978" w:author="제이펍 출판사" w:date="2021-03-14T15:57:00Z">
          <w:pPr>
            <w:pStyle w:val="a6"/>
            <w:jc w:val="center"/>
          </w:pPr>
        </w:pPrChange>
      </w:pPr>
      <w:commentRangeStart w:id="3979"/>
      <w:r w:rsidRPr="00ED4019">
        <w:rPr>
          <w:rFonts w:ascii="Times New Roman" w:hAnsi="Times New Roman" w:hint="eastAsia"/>
          <w:lang w:eastAsia="ko-KR"/>
        </w:rPr>
        <w:t>그림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5-25</w:t>
      </w:r>
      <w:commentRangeEnd w:id="3979"/>
      <w:r w:rsidR="00D00B3D">
        <w:rPr>
          <w:rStyle w:val="af3"/>
          <w:i w:val="0"/>
        </w:rPr>
        <w:commentReference w:id="3979"/>
      </w:r>
    </w:p>
    <w:p w14:paraId="2D47992B" w14:textId="45904BBD" w:rsidR="00FD7B2A" w:rsidRPr="00ED4019" w:rsidRDefault="00FD7B2A">
      <w:pPr>
        <w:spacing w:after="160" w:line="259" w:lineRule="auto"/>
        <w:jc w:val="both"/>
        <w:rPr>
          <w:rFonts w:ascii="Times New Roman" w:hAnsi="Times New Roman"/>
          <w:lang w:eastAsia="ko-KR"/>
        </w:rPr>
      </w:pPr>
      <w:r w:rsidRPr="00ED4019">
        <w:rPr>
          <w:rFonts w:ascii="Times New Roman" w:hAnsi="Times New Roman"/>
          <w:lang w:eastAsia="ko-KR"/>
        </w:rPr>
        <w:br w:type="page"/>
      </w:r>
    </w:p>
    <w:p w14:paraId="327A45D3" w14:textId="219041E5" w:rsidR="00FD7B2A" w:rsidRDefault="00971B3E">
      <w:pPr>
        <w:pStyle w:val="a4"/>
        <w:ind w:left="400"/>
        <w:jc w:val="both"/>
        <w:rPr>
          <w:lang w:eastAsia="ko-KR"/>
        </w:rPr>
        <w:pPrChange w:id="3980" w:author="user" w:date="2021-03-22T15:01:00Z">
          <w:pPr>
            <w:pStyle w:val="a4"/>
            <w:numPr>
              <w:numId w:val="26"/>
            </w:numPr>
            <w:ind w:left="800" w:hanging="400"/>
          </w:pPr>
        </w:pPrChange>
      </w:pPr>
      <w:bookmarkStart w:id="3981" w:name="시계열-forecasting-part-ii---시계열-예측-모델"/>
      <w:ins w:id="3982" w:author="user" w:date="2021-03-22T15:01:00Z">
        <w:r>
          <w:rPr>
            <w:rFonts w:hint="eastAsia"/>
            <w:lang w:eastAsia="ko-KR"/>
          </w:rPr>
          <w:lastRenderedPageBreak/>
          <w:t xml:space="preserve">6장 </w:t>
        </w:r>
      </w:ins>
      <w:r w:rsidR="00FD7B2A">
        <w:rPr>
          <w:lang w:eastAsia="ko-KR"/>
        </w:rPr>
        <w:t>시계열 forecasting Part II - 시계열 예측 모델</w:t>
      </w:r>
    </w:p>
    <w:p w14:paraId="17D586F2" w14:textId="77777777" w:rsidR="00FD7B2A" w:rsidRPr="00ED4019" w:rsidRDefault="00FD7B2A">
      <w:pPr>
        <w:jc w:val="both"/>
        <w:rPr>
          <w:rFonts w:ascii="Times New Roman" w:hAnsi="Times New Roman"/>
          <w:lang w:eastAsia="ko-KR"/>
        </w:rPr>
        <w:pPrChange w:id="3983" w:author="제이펍 출판사" w:date="2021-03-14T15:57:00Z">
          <w:pPr/>
        </w:pPrChange>
      </w:pPr>
      <w:commentRangeStart w:id="3984"/>
      <w:r w:rsidRPr="00ED4019">
        <w:rPr>
          <w:rFonts w:ascii="Times New Roman" w:hAnsi="Times New Roman"/>
          <w:b/>
          <w:lang w:eastAsia="ko-KR"/>
        </w:rPr>
        <w:t>A future like the past</w:t>
      </w:r>
      <w:commentRangeEnd w:id="3984"/>
      <w:r w:rsidR="00971B3E">
        <w:rPr>
          <w:rStyle w:val="af3"/>
        </w:rPr>
        <w:commentReference w:id="3984"/>
      </w:r>
    </w:p>
    <w:p w14:paraId="75A6BCD7" w14:textId="56857FF2" w:rsidR="00FD7B2A" w:rsidRPr="00ED4019" w:rsidRDefault="00FD7B2A">
      <w:pPr>
        <w:pStyle w:val="a0"/>
        <w:jc w:val="both"/>
        <w:rPr>
          <w:rFonts w:ascii="Times New Roman" w:hAnsi="Times New Roman"/>
          <w:lang w:eastAsia="ko-KR"/>
        </w:rPr>
        <w:pPrChange w:id="3985" w:author="제이펍 출판사" w:date="2021-03-14T15:57:00Z">
          <w:pPr>
            <w:pStyle w:val="a0"/>
          </w:pPr>
        </w:pPrChange>
      </w:pPr>
      <w:r w:rsidRPr="00ED4019">
        <w:rPr>
          <w:rFonts w:ascii="Times New Roman" w:hAnsi="Times New Roman"/>
          <w:lang w:eastAsia="ko-KR"/>
        </w:rPr>
        <w:t>시계열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예측의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가장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기본적인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가정은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과거의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패턴은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미래에도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계속된다는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가정이다</w:t>
      </w:r>
      <w:r w:rsidRPr="00ED4019">
        <w:rPr>
          <w:rFonts w:ascii="Times New Roman" w:hAnsi="Times New Roman"/>
          <w:lang w:eastAsia="ko-KR"/>
        </w:rPr>
        <w:t xml:space="preserve">. </w:t>
      </w:r>
      <w:r w:rsidRPr="00ED4019">
        <w:rPr>
          <w:rFonts w:ascii="Times New Roman" w:hAnsi="Times New Roman"/>
          <w:lang w:eastAsia="ko-KR"/>
        </w:rPr>
        <w:t>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가정에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의</w:t>
      </w:r>
      <w:r w:rsidRPr="00ED4019">
        <w:rPr>
          <w:rFonts w:ascii="Times New Roman" w:hAnsi="Times New Roman" w:hint="eastAsia"/>
          <w:lang w:eastAsia="ko-KR"/>
        </w:rPr>
        <w:t>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단기</w:t>
      </w:r>
      <w:r w:rsidRPr="00ED4019">
        <w:rPr>
          <w:rFonts w:ascii="Times New Roman" w:hAnsi="Times New Roman"/>
          <w:lang w:eastAsia="ko-KR"/>
        </w:rPr>
        <w:t xml:space="preserve"> </w:t>
      </w:r>
      <w:del w:id="3986" w:author="user" w:date="2021-03-22T15:02:00Z">
        <w:r w:rsidRPr="00ED4019" w:rsidDel="00971B3E">
          <w:rPr>
            <w:rFonts w:ascii="Times New Roman" w:hAnsi="Times New Roman"/>
            <w:lang w:eastAsia="ko-KR"/>
          </w:rPr>
          <w:delText>미래예측</w:delText>
        </w:r>
      </w:del>
      <w:ins w:id="3987" w:author="user" w:date="2021-03-22T15:02:00Z">
        <w:r w:rsidR="00971B3E">
          <w:rPr>
            <w:rFonts w:ascii="Times New Roman" w:hAnsi="Times New Roman"/>
            <w:lang w:eastAsia="ko-KR"/>
          </w:rPr>
          <w:t>미래</w:t>
        </w:r>
        <w:r w:rsidR="00971B3E">
          <w:rPr>
            <w:rFonts w:ascii="Times New Roman" w:hAnsi="Times New Roman"/>
            <w:lang w:eastAsia="ko-KR"/>
          </w:rPr>
          <w:t xml:space="preserve"> </w:t>
        </w:r>
        <w:r w:rsidR="00971B3E">
          <w:rPr>
            <w:rFonts w:ascii="Times New Roman" w:hAnsi="Times New Roman"/>
            <w:lang w:eastAsia="ko-KR"/>
          </w:rPr>
          <w:t>예측</w:t>
        </w:r>
      </w:ins>
      <w:r w:rsidRPr="00ED4019">
        <w:rPr>
          <w:rFonts w:ascii="Times New Roman" w:hAnsi="Times New Roman"/>
          <w:lang w:eastAsia="ko-KR"/>
        </w:rPr>
        <w:t>에서는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데이터가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발생되는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환경이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현재와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유사하기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때문에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불확실성이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작아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예측이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맞</w:t>
      </w:r>
      <w:r w:rsidRPr="00ED4019">
        <w:rPr>
          <w:rFonts w:ascii="Times New Roman" w:hAnsi="Times New Roman" w:hint="eastAsia"/>
          <w:lang w:eastAsia="ko-KR"/>
        </w:rPr>
        <w:t>을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수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있다</w:t>
      </w:r>
      <w:r w:rsidRPr="00ED4019">
        <w:rPr>
          <w:rFonts w:ascii="Times New Roman" w:hAnsi="Times New Roman" w:hint="eastAsia"/>
          <w:lang w:eastAsia="ko-KR"/>
        </w:rPr>
        <w:t>.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하지만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장기</w:t>
      </w:r>
      <w:r w:rsidRPr="00ED4019">
        <w:rPr>
          <w:rFonts w:ascii="Times New Roman" w:hAnsi="Times New Roman"/>
          <w:lang w:eastAsia="ko-KR"/>
        </w:rPr>
        <w:t xml:space="preserve"> </w:t>
      </w:r>
      <w:del w:id="3988" w:author="user" w:date="2021-03-22T15:02:00Z">
        <w:r w:rsidRPr="00ED4019" w:rsidDel="00971B3E">
          <w:rPr>
            <w:rFonts w:ascii="Times New Roman" w:hAnsi="Times New Roman"/>
            <w:lang w:eastAsia="ko-KR"/>
          </w:rPr>
          <w:delText>미래예측</w:delText>
        </w:r>
      </w:del>
      <w:ins w:id="3989" w:author="user" w:date="2021-03-22T15:02:00Z">
        <w:r w:rsidR="00971B3E">
          <w:rPr>
            <w:rFonts w:ascii="Times New Roman" w:hAnsi="Times New Roman"/>
            <w:lang w:eastAsia="ko-KR"/>
          </w:rPr>
          <w:t>미래</w:t>
        </w:r>
        <w:r w:rsidR="00971B3E">
          <w:rPr>
            <w:rFonts w:ascii="Times New Roman" w:hAnsi="Times New Roman"/>
            <w:lang w:eastAsia="ko-KR"/>
          </w:rPr>
          <w:t xml:space="preserve"> </w:t>
        </w:r>
        <w:r w:rsidR="00971B3E">
          <w:rPr>
            <w:rFonts w:ascii="Times New Roman" w:hAnsi="Times New Roman"/>
            <w:lang w:eastAsia="ko-KR"/>
          </w:rPr>
          <w:t>예측</w:t>
        </w:r>
      </w:ins>
      <w:r w:rsidRPr="00ED4019">
        <w:rPr>
          <w:rFonts w:ascii="Times New Roman" w:hAnsi="Times New Roman"/>
          <w:lang w:eastAsia="ko-KR"/>
        </w:rPr>
        <w:t>으로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갈수록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데이터가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발생되는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환경이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달라질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가능성이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높아지고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예측하지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못했던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상황들이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발생하며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오류들이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계속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쌓이면서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예측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데이터에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대한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불확실성이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높아질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수</w:t>
      </w:r>
      <w:del w:id="3990" w:author="user" w:date="2021-03-22T15:02:00Z">
        <w:r w:rsidRPr="00ED4019" w:rsidDel="005813D7">
          <w:rPr>
            <w:rFonts w:ascii="Times New Roman" w:hAnsi="Times New Roman"/>
            <w:lang w:eastAsia="ko-KR"/>
          </w:rPr>
          <w:delText xml:space="preserve"> </w:delText>
        </w:r>
      </w:del>
      <w:r w:rsidRPr="00ED4019">
        <w:rPr>
          <w:rFonts w:ascii="Times New Roman" w:hAnsi="Times New Roman"/>
          <w:lang w:eastAsia="ko-KR"/>
        </w:rPr>
        <w:t>밖에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없다</w:t>
      </w:r>
      <w:r w:rsidRPr="00ED4019">
        <w:rPr>
          <w:rFonts w:ascii="Times New Roman" w:hAnsi="Times New Roman"/>
          <w:lang w:eastAsia="ko-KR"/>
        </w:rPr>
        <w:t>.</w:t>
      </w:r>
    </w:p>
    <w:p w14:paraId="18A77686" w14:textId="1B530755" w:rsidR="00FD7B2A" w:rsidRPr="00ED4019" w:rsidRDefault="00FD7B2A">
      <w:pPr>
        <w:pStyle w:val="a0"/>
        <w:jc w:val="both"/>
        <w:rPr>
          <w:rFonts w:ascii="Times New Roman" w:hAnsi="Times New Roman"/>
          <w:lang w:eastAsia="ko-KR"/>
        </w:rPr>
        <w:pPrChange w:id="3991" w:author="제이펍 출판사" w:date="2021-03-14T15:57:00Z">
          <w:pPr>
            <w:pStyle w:val="a0"/>
          </w:pPr>
        </w:pPrChange>
      </w:pPr>
      <w:r w:rsidRPr="00ED4019">
        <w:rPr>
          <w:rFonts w:ascii="Times New Roman" w:hAnsi="Times New Roman"/>
          <w:lang w:eastAsia="ko-KR"/>
        </w:rPr>
        <w:t>이러한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이유</w:t>
      </w:r>
      <w:ins w:id="3992" w:author="user" w:date="2021-03-22T15:02:00Z">
        <w:r w:rsidR="005813D7">
          <w:rPr>
            <w:rFonts w:ascii="Times New Roman" w:hAnsi="Times New Roman" w:hint="eastAsia"/>
            <w:lang w:eastAsia="ko-KR"/>
          </w:rPr>
          <w:t xml:space="preserve"> </w:t>
        </w:r>
      </w:ins>
      <w:r w:rsidRPr="00ED4019">
        <w:rPr>
          <w:rFonts w:ascii="Times New Roman" w:hAnsi="Times New Roman"/>
          <w:lang w:eastAsia="ko-KR"/>
        </w:rPr>
        <w:t>때문에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시계열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예측은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외부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충격이나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원인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모를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이유에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의한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갑작스런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데이터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흐름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변화를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예측해</w:t>
      </w:r>
      <w:ins w:id="3993" w:author="user" w:date="2021-03-22T15:02:00Z">
        <w:r w:rsidR="005813D7">
          <w:rPr>
            <w:rFonts w:ascii="Times New Roman" w:hAnsi="Times New Roman" w:hint="eastAsia"/>
            <w:lang w:eastAsia="ko-KR"/>
          </w:rPr>
          <w:t xml:space="preserve"> </w:t>
        </w:r>
      </w:ins>
      <w:r w:rsidRPr="00ED4019">
        <w:rPr>
          <w:rFonts w:ascii="Times New Roman" w:hAnsi="Times New Roman"/>
          <w:lang w:eastAsia="ko-KR"/>
        </w:rPr>
        <w:t>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없다는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한계를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지닌다</w:t>
      </w:r>
      <w:r w:rsidRPr="00ED4019">
        <w:rPr>
          <w:rFonts w:ascii="Times New Roman" w:hAnsi="Times New Roman"/>
          <w:lang w:eastAsia="ko-KR"/>
        </w:rPr>
        <w:t xml:space="preserve">. </w:t>
      </w:r>
      <w:r w:rsidRPr="00ED4019">
        <w:rPr>
          <w:rFonts w:ascii="Times New Roman" w:hAnsi="Times New Roman"/>
          <w:lang w:eastAsia="ko-KR"/>
        </w:rPr>
        <w:t>그런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지점을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전환점</w:t>
      </w:r>
      <w:r w:rsidRPr="00ED4019">
        <w:rPr>
          <w:rFonts w:ascii="Times New Roman" w:hAnsi="Times New Roman"/>
          <w:lang w:eastAsia="ko-KR"/>
        </w:rPr>
        <w:t>(</w:t>
      </w:r>
      <w:del w:id="3994" w:author="user" w:date="2021-03-22T15:02:00Z">
        <w:r w:rsidRPr="00ED4019" w:rsidDel="005813D7">
          <w:rPr>
            <w:rFonts w:ascii="Times New Roman" w:hAnsi="Times New Roman"/>
            <w:lang w:eastAsia="ko-KR"/>
          </w:rPr>
          <w:delText xml:space="preserve">Turning </w:delText>
        </w:r>
      </w:del>
      <w:ins w:id="3995" w:author="user" w:date="2021-03-22T15:02:00Z">
        <w:r w:rsidR="005813D7">
          <w:rPr>
            <w:rFonts w:ascii="Times New Roman" w:hAnsi="Times New Roman" w:hint="eastAsia"/>
            <w:lang w:eastAsia="ko-KR"/>
          </w:rPr>
          <w:t>t</w:t>
        </w:r>
        <w:r w:rsidR="005813D7" w:rsidRPr="00ED4019">
          <w:rPr>
            <w:rFonts w:ascii="Times New Roman" w:hAnsi="Times New Roman"/>
            <w:lang w:eastAsia="ko-KR"/>
          </w:rPr>
          <w:t xml:space="preserve">urning </w:t>
        </w:r>
      </w:ins>
      <w:del w:id="3996" w:author="user" w:date="2021-03-22T15:02:00Z">
        <w:r w:rsidRPr="00ED4019" w:rsidDel="005813D7">
          <w:rPr>
            <w:rFonts w:ascii="Times New Roman" w:hAnsi="Times New Roman"/>
            <w:lang w:eastAsia="ko-KR"/>
          </w:rPr>
          <w:delText>Point</w:delText>
        </w:r>
      </w:del>
      <w:ins w:id="3997" w:author="user" w:date="2021-03-22T15:02:00Z">
        <w:r w:rsidR="005813D7">
          <w:rPr>
            <w:rFonts w:ascii="Times New Roman" w:hAnsi="Times New Roman" w:hint="eastAsia"/>
            <w:lang w:eastAsia="ko-KR"/>
          </w:rPr>
          <w:t>p</w:t>
        </w:r>
        <w:r w:rsidR="005813D7" w:rsidRPr="00ED4019">
          <w:rPr>
            <w:rFonts w:ascii="Times New Roman" w:hAnsi="Times New Roman"/>
            <w:lang w:eastAsia="ko-KR"/>
          </w:rPr>
          <w:t>oint</w:t>
        </w:r>
      </w:ins>
      <w:r w:rsidRPr="00ED4019">
        <w:rPr>
          <w:rFonts w:ascii="Times New Roman" w:hAnsi="Times New Roman"/>
          <w:lang w:eastAsia="ko-KR"/>
        </w:rPr>
        <w:t>)</w:t>
      </w:r>
      <w:r w:rsidRPr="00ED4019">
        <w:rPr>
          <w:rFonts w:ascii="Times New Roman" w:hAnsi="Times New Roman"/>
          <w:lang w:eastAsia="ko-KR"/>
        </w:rPr>
        <w:t>라고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한다</w:t>
      </w:r>
      <w:r w:rsidRPr="00ED4019">
        <w:rPr>
          <w:rFonts w:ascii="Times New Roman" w:hAnsi="Times New Roman"/>
          <w:lang w:eastAsia="ko-KR"/>
        </w:rPr>
        <w:t xml:space="preserve">. </w:t>
      </w:r>
      <w:r w:rsidRPr="00ED4019">
        <w:rPr>
          <w:rFonts w:ascii="Times New Roman" w:hAnsi="Times New Roman"/>
          <w:lang w:eastAsia="ko-KR"/>
        </w:rPr>
        <w:t>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전환점은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시계열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분석에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있어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중요한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부분이지만</w:t>
      </w:r>
      <w:ins w:id="3998" w:author="user" w:date="2021-03-22T15:02:00Z">
        <w:r w:rsidR="005813D7">
          <w:rPr>
            <w:rFonts w:ascii="Times New Roman" w:hAnsi="Times New Roman" w:hint="eastAsia"/>
            <w:lang w:eastAsia="ko-KR"/>
          </w:rPr>
          <w:t>,</w:t>
        </w:r>
      </w:ins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전환점을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예측하기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위해서는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전통적인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시계열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분석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기법보다는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다른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기법을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활용해야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할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있다</w:t>
      </w:r>
      <w:r w:rsidRPr="00ED4019">
        <w:rPr>
          <w:rFonts w:ascii="Times New Roman" w:hAnsi="Times New Roman"/>
          <w:lang w:eastAsia="ko-KR"/>
        </w:rPr>
        <w:t>.</w:t>
      </w:r>
      <w:r w:rsidRPr="00ED4019">
        <w:rPr>
          <w:rStyle w:val="a7"/>
          <w:rFonts w:ascii="Times New Roman" w:hAnsi="Times New Roman"/>
        </w:rPr>
        <w:footnoteReference w:id="27"/>
      </w:r>
    </w:p>
    <w:p w14:paraId="6B7AB43D" w14:textId="561755DE" w:rsidR="00FD7B2A" w:rsidRPr="00ED4019" w:rsidRDefault="00FD7B2A">
      <w:pPr>
        <w:pStyle w:val="a0"/>
        <w:jc w:val="both"/>
        <w:rPr>
          <w:rFonts w:ascii="Times New Roman" w:hAnsi="Times New Roman"/>
          <w:lang w:eastAsia="ko-KR"/>
        </w:rPr>
        <w:pPrChange w:id="4001" w:author="제이펍 출판사" w:date="2021-03-14T15:57:00Z">
          <w:pPr>
            <w:pStyle w:val="a0"/>
          </w:pPr>
        </w:pPrChange>
      </w:pPr>
      <w:r w:rsidRPr="00ED4019">
        <w:rPr>
          <w:rFonts w:ascii="Times New Roman" w:hAnsi="Times New Roman"/>
          <w:lang w:eastAsia="ko-KR"/>
        </w:rPr>
        <w:t>본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장에서는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시계열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예측에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많이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사용되는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모델들을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설명한다</w:t>
      </w:r>
      <w:r w:rsidRPr="00ED4019">
        <w:rPr>
          <w:rFonts w:ascii="Times New Roman" w:hAnsi="Times New Roman"/>
          <w:lang w:eastAsia="ko-KR"/>
        </w:rPr>
        <w:t xml:space="preserve">. </w:t>
      </w:r>
      <w:r w:rsidRPr="00ED4019">
        <w:rPr>
          <w:rFonts w:ascii="Times New Roman" w:hAnsi="Times New Roman"/>
          <w:lang w:eastAsia="ko-KR"/>
        </w:rPr>
        <w:t>과거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오랫동안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사용되었던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전통적</w:t>
      </w:r>
      <w:r w:rsidRPr="00ED4019">
        <w:rPr>
          <w:rFonts w:ascii="Times New Roman" w:hAnsi="Times New Roman"/>
          <w:lang w:eastAsia="ko-KR"/>
        </w:rPr>
        <w:t>(</w:t>
      </w:r>
      <w:del w:id="4002" w:author="user" w:date="2021-03-22T15:04:00Z">
        <w:r w:rsidRPr="00ED4019" w:rsidDel="00B81501">
          <w:rPr>
            <w:rFonts w:ascii="Times New Roman" w:hAnsi="Times New Roman"/>
            <w:lang w:eastAsia="ko-KR"/>
          </w:rPr>
          <w:delText>C</w:delText>
        </w:r>
      </w:del>
      <w:ins w:id="4003" w:author="user" w:date="2021-03-22T15:04:00Z">
        <w:r w:rsidR="00B81501">
          <w:rPr>
            <w:rFonts w:ascii="Times New Roman" w:hAnsi="Times New Roman" w:hint="eastAsia"/>
            <w:lang w:eastAsia="ko-KR"/>
          </w:rPr>
          <w:t>c</w:t>
        </w:r>
      </w:ins>
      <w:r w:rsidRPr="00ED4019">
        <w:rPr>
          <w:rFonts w:ascii="Times New Roman" w:hAnsi="Times New Roman"/>
          <w:lang w:eastAsia="ko-KR"/>
        </w:rPr>
        <w:t xml:space="preserve">lassical) </w:t>
      </w:r>
      <w:r w:rsidRPr="00ED4019">
        <w:rPr>
          <w:rFonts w:ascii="Times New Roman" w:hAnsi="Times New Roman"/>
          <w:lang w:eastAsia="ko-KR"/>
        </w:rPr>
        <w:t>방법부터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최근에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개발되어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사용되는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최신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모델까지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각</w:t>
      </w:r>
      <w:del w:id="4004" w:author="user" w:date="2021-03-22T15:04:00Z">
        <w:r w:rsidRPr="00ED4019" w:rsidDel="00B81501">
          <w:rPr>
            <w:rFonts w:ascii="Times New Roman" w:hAnsi="Times New Roman"/>
            <w:lang w:eastAsia="ko-KR"/>
          </w:rPr>
          <w:delText>각의</w:delText>
        </w:r>
      </w:del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모델의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특성과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구축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방법을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설명한다</w:t>
      </w:r>
      <w:r w:rsidRPr="00ED4019">
        <w:rPr>
          <w:rFonts w:ascii="Times New Roman" w:hAnsi="Times New Roman"/>
          <w:lang w:eastAsia="ko-KR"/>
        </w:rPr>
        <w:t xml:space="preserve">. </w:t>
      </w:r>
      <w:r w:rsidRPr="00ED4019">
        <w:rPr>
          <w:rFonts w:ascii="Times New Roman" w:hAnsi="Times New Roman"/>
          <w:lang w:eastAsia="ko-KR"/>
        </w:rPr>
        <w:t>시계열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모델</w:t>
      </w:r>
      <w:r w:rsidRPr="00ED4019">
        <w:rPr>
          <w:rFonts w:ascii="Times New Roman" w:hAnsi="Times New Roman" w:hint="eastAsia"/>
          <w:lang w:eastAsia="ko-KR"/>
        </w:rPr>
        <w:t>에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많이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사용되는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Style w:val="VerbatimChar"/>
          <w:rFonts w:ascii="Times New Roman" w:hAnsi="Times New Roman"/>
          <w:lang w:eastAsia="ko-KR"/>
        </w:rPr>
        <w:t>forecast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패키지</w:t>
      </w:r>
      <w:r w:rsidRPr="00ED4019">
        <w:rPr>
          <w:rFonts w:ascii="Times New Roman" w:hAnsi="Times New Roman" w:hint="eastAsia"/>
          <w:lang w:eastAsia="ko-KR"/>
        </w:rPr>
        <w:t>를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위주로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설명</w:t>
      </w:r>
      <w:r w:rsidRPr="00ED4019">
        <w:rPr>
          <w:rFonts w:ascii="Times New Roman" w:hAnsi="Times New Roman" w:hint="eastAsia"/>
          <w:lang w:eastAsia="ko-KR"/>
        </w:rPr>
        <w:t>할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것인데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Style w:val="VerbatimChar"/>
          <w:rFonts w:ascii="Times New Roman" w:hAnsi="Times New Roman"/>
          <w:lang w:eastAsia="ko-KR"/>
        </w:rPr>
        <w:t>forecast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패키지</w:t>
      </w:r>
      <w:r w:rsidRPr="00ED4019">
        <w:rPr>
          <w:rFonts w:ascii="Times New Roman" w:hAnsi="Times New Roman" w:hint="eastAsia"/>
          <w:lang w:eastAsia="ko-KR"/>
        </w:rPr>
        <w:t>의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기본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데이터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클래스인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Style w:val="VerbatimChar"/>
          <w:rFonts w:ascii="Times New Roman" w:hAnsi="Times New Roman"/>
          <w:lang w:eastAsia="ko-KR"/>
        </w:rPr>
        <w:t>ts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객체를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위주로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설명하지만</w:t>
      </w:r>
      <w:ins w:id="4005" w:author="user" w:date="2021-03-22T15:04:00Z">
        <w:r w:rsidR="00B81501">
          <w:rPr>
            <w:rFonts w:ascii="Times New Roman" w:hAnsi="Times New Roman" w:hint="eastAsia"/>
            <w:lang w:eastAsia="ko-KR"/>
          </w:rPr>
          <w:t>,</w:t>
        </w:r>
      </w:ins>
      <w:r w:rsidRPr="00ED4019">
        <w:rPr>
          <w:rFonts w:ascii="Times New Roman" w:hAnsi="Times New Roman" w:hint="eastAsia"/>
          <w:lang w:eastAsia="ko-KR"/>
        </w:rPr>
        <w:t xml:space="preserve"> timetk</w:t>
      </w:r>
      <w:r w:rsidRPr="00ED4019">
        <w:rPr>
          <w:rFonts w:ascii="Times New Roman" w:hAnsi="Times New Roman" w:hint="eastAsia"/>
          <w:lang w:eastAsia="ko-KR"/>
        </w:rPr>
        <w:t>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같은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최신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패키지에서는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del w:id="4006" w:author="제이펍 출판사" w:date="2021-03-14T20:35:00Z">
        <w:r w:rsidRPr="00ED4019" w:rsidDel="00EE4FE2">
          <w:rPr>
            <w:rFonts w:ascii="Times New Roman" w:hAnsi="Times New Roman" w:hint="eastAsia"/>
            <w:lang w:eastAsia="ko-KR"/>
          </w:rPr>
          <w:delText>데이터프레</w:delText>
        </w:r>
      </w:del>
      <w:ins w:id="4007" w:author="제이펍 출판사" w:date="2021-03-14T20:35:00Z">
        <w:r w:rsidR="00EE4FE2">
          <w:rPr>
            <w:rFonts w:ascii="Times New Roman" w:hAnsi="Times New Roman" w:hint="eastAsia"/>
            <w:lang w:eastAsia="ko-KR"/>
          </w:rPr>
          <w:t>데이터</w:t>
        </w:r>
        <w:r w:rsidR="00EE4FE2">
          <w:rPr>
            <w:rFonts w:ascii="Times New Roman" w:hAnsi="Times New Roman" w:hint="eastAsia"/>
            <w:lang w:eastAsia="ko-KR"/>
          </w:rPr>
          <w:t xml:space="preserve"> </w:t>
        </w:r>
        <w:r w:rsidR="00EE4FE2">
          <w:rPr>
            <w:rFonts w:ascii="Times New Roman" w:hAnsi="Times New Roman" w:hint="eastAsia"/>
            <w:lang w:eastAsia="ko-KR"/>
          </w:rPr>
          <w:t>프레</w:t>
        </w:r>
      </w:ins>
      <w:r w:rsidRPr="00ED4019">
        <w:rPr>
          <w:rFonts w:ascii="Times New Roman" w:hAnsi="Times New Roman" w:hint="eastAsia"/>
          <w:lang w:eastAsia="ko-KR"/>
        </w:rPr>
        <w:t>임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객체를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사용하기도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하기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때문에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경우에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따라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del w:id="4008" w:author="제이펍 출판사" w:date="2021-03-14T20:35:00Z">
        <w:r w:rsidRPr="00ED4019" w:rsidDel="00EE4FE2">
          <w:rPr>
            <w:rFonts w:ascii="Times New Roman" w:hAnsi="Times New Roman" w:hint="eastAsia"/>
            <w:lang w:eastAsia="ko-KR"/>
          </w:rPr>
          <w:delText>데이터프레</w:delText>
        </w:r>
      </w:del>
      <w:ins w:id="4009" w:author="제이펍 출판사" w:date="2021-03-14T20:35:00Z">
        <w:r w:rsidR="00EE4FE2">
          <w:rPr>
            <w:rFonts w:ascii="Times New Roman" w:hAnsi="Times New Roman" w:hint="eastAsia"/>
            <w:lang w:eastAsia="ko-KR"/>
          </w:rPr>
          <w:t>데이터</w:t>
        </w:r>
        <w:r w:rsidR="00EE4FE2">
          <w:rPr>
            <w:rFonts w:ascii="Times New Roman" w:hAnsi="Times New Roman" w:hint="eastAsia"/>
            <w:lang w:eastAsia="ko-KR"/>
          </w:rPr>
          <w:t xml:space="preserve"> </w:t>
        </w:r>
        <w:r w:rsidR="00EE4FE2">
          <w:rPr>
            <w:rFonts w:ascii="Times New Roman" w:hAnsi="Times New Roman" w:hint="eastAsia"/>
            <w:lang w:eastAsia="ko-KR"/>
          </w:rPr>
          <w:t>프레</w:t>
        </w:r>
      </w:ins>
      <w:r w:rsidRPr="00ED4019">
        <w:rPr>
          <w:rFonts w:ascii="Times New Roman" w:hAnsi="Times New Roman" w:hint="eastAsia"/>
          <w:lang w:eastAsia="ko-KR"/>
        </w:rPr>
        <w:t>임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객체를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대상으로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하는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방법도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설명하겠다</w:t>
      </w:r>
      <w:r w:rsidRPr="00ED4019">
        <w:rPr>
          <w:rFonts w:ascii="Times New Roman" w:hAnsi="Times New Roman" w:hint="eastAsia"/>
          <w:lang w:eastAsia="ko-KR"/>
        </w:rPr>
        <w:t>.</w:t>
      </w:r>
      <w:r w:rsidRPr="00ED4019">
        <w:rPr>
          <w:rFonts w:ascii="Times New Roman" w:hAnsi="Times New Roman"/>
          <w:lang w:eastAsia="ko-KR"/>
        </w:rPr>
        <w:t xml:space="preserve"> </w:t>
      </w:r>
    </w:p>
    <w:p w14:paraId="5D6185E3" w14:textId="6429775A" w:rsidR="00FD7B2A" w:rsidRPr="00ED4019" w:rsidRDefault="00FD7B2A">
      <w:pPr>
        <w:pStyle w:val="a0"/>
        <w:jc w:val="both"/>
        <w:rPr>
          <w:rFonts w:ascii="Times New Roman" w:hAnsi="Times New Roman"/>
          <w:lang w:eastAsia="ko-KR"/>
        </w:rPr>
        <w:pPrChange w:id="4010" w:author="제이펍 출판사" w:date="2021-03-14T15:57:00Z">
          <w:pPr>
            <w:pStyle w:val="a0"/>
          </w:pPr>
        </w:pPrChange>
      </w:pPr>
      <w:r w:rsidRPr="00ED4019">
        <w:rPr>
          <w:rFonts w:ascii="Times New Roman" w:hAnsi="Times New Roman"/>
          <w:lang w:eastAsia="ko-KR"/>
        </w:rPr>
        <w:t>이번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장의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앞에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소개하는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몇몇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알고리즘을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보면</w:t>
      </w:r>
      <w:r w:rsidRPr="00ED4019">
        <w:rPr>
          <w:rFonts w:ascii="Times New Roman" w:hAnsi="Times New Roman"/>
          <w:lang w:eastAsia="ko-KR"/>
        </w:rPr>
        <w:t xml:space="preserve"> ‘</w:t>
      </w:r>
      <w:r w:rsidRPr="00ED4019">
        <w:rPr>
          <w:rFonts w:ascii="Times New Roman" w:hAnsi="Times New Roman"/>
          <w:lang w:eastAsia="ko-KR"/>
        </w:rPr>
        <w:t>이게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무슨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예측이야</w:t>
      </w:r>
      <w:r w:rsidRPr="00ED4019">
        <w:rPr>
          <w:rFonts w:ascii="Times New Roman" w:hAnsi="Times New Roman"/>
          <w:lang w:eastAsia="ko-KR"/>
        </w:rPr>
        <w:t>?’</w:t>
      </w:r>
      <w:r w:rsidRPr="00ED4019">
        <w:rPr>
          <w:rFonts w:ascii="Times New Roman" w:hAnsi="Times New Roman"/>
          <w:lang w:eastAsia="ko-KR"/>
        </w:rPr>
        <w:t>라고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생각할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수도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있다</w:t>
      </w:r>
      <w:r w:rsidRPr="00ED4019">
        <w:rPr>
          <w:rFonts w:ascii="Times New Roman" w:hAnsi="Times New Roman"/>
          <w:lang w:eastAsia="ko-KR"/>
        </w:rPr>
        <w:t xml:space="preserve">. </w:t>
      </w:r>
      <w:r w:rsidRPr="00ED4019">
        <w:rPr>
          <w:rFonts w:ascii="Times New Roman" w:hAnsi="Times New Roman"/>
          <w:lang w:eastAsia="ko-KR"/>
        </w:rPr>
        <w:t>하지만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우리는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실무에서도</w:t>
      </w:r>
      <w:r w:rsidRPr="00ED4019">
        <w:rPr>
          <w:rFonts w:ascii="Times New Roman" w:hAnsi="Times New Roman"/>
          <w:lang w:eastAsia="ko-KR"/>
        </w:rPr>
        <w:t xml:space="preserve"> 3</w:t>
      </w:r>
      <w:r w:rsidRPr="00ED4019">
        <w:rPr>
          <w:rFonts w:ascii="Times New Roman" w:hAnsi="Times New Roman"/>
          <w:lang w:eastAsia="ko-KR"/>
        </w:rPr>
        <w:t>년치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평균</w:t>
      </w:r>
      <w:r w:rsidRPr="00ED4019">
        <w:rPr>
          <w:rFonts w:ascii="Times New Roman" w:hAnsi="Times New Roman"/>
          <w:lang w:eastAsia="ko-KR"/>
        </w:rPr>
        <w:t>, 6</w:t>
      </w:r>
      <w:r w:rsidRPr="00ED4019">
        <w:rPr>
          <w:rFonts w:ascii="Times New Roman" w:hAnsi="Times New Roman"/>
          <w:lang w:eastAsia="ko-KR"/>
        </w:rPr>
        <w:t>개월치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평균과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같이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단순한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모델을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사용해</w:t>
      </w:r>
      <w:r w:rsidRPr="00ED4019">
        <w:rPr>
          <w:rFonts w:ascii="Times New Roman" w:hAnsi="Times New Roman"/>
          <w:lang w:eastAsia="ko-KR"/>
        </w:rPr>
        <w:t xml:space="preserve"> </w:t>
      </w:r>
      <w:del w:id="4011" w:author="제이펍 출판사" w:date="2021-03-14T16:10:00Z">
        <w:r w:rsidRPr="00ED4019" w:rsidDel="00ED4019">
          <w:rPr>
            <w:rFonts w:ascii="Times New Roman" w:hAnsi="Times New Roman"/>
            <w:lang w:eastAsia="ko-KR"/>
          </w:rPr>
          <w:delText>비지니스</w:delText>
        </w:r>
      </w:del>
      <w:ins w:id="4012" w:author="제이펍 출판사" w:date="2021-03-14T16:10:00Z">
        <w:r w:rsidR="00ED4019">
          <w:rPr>
            <w:rFonts w:ascii="Times New Roman" w:hAnsi="Times New Roman"/>
            <w:lang w:eastAsia="ko-KR"/>
          </w:rPr>
          <w:t>비즈니스</w:t>
        </w:r>
      </w:ins>
      <w:r w:rsidRPr="00ED4019">
        <w:rPr>
          <w:rFonts w:ascii="Times New Roman" w:hAnsi="Times New Roman"/>
          <w:lang w:eastAsia="ko-KR"/>
        </w:rPr>
        <w:t>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의사결정을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하는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경우들이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있는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걸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보면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복잡한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모델이라고</w:t>
      </w:r>
      <w:r w:rsidRPr="00ED4019">
        <w:rPr>
          <w:rFonts w:ascii="Times New Roman" w:hAnsi="Times New Roman"/>
          <w:lang w:eastAsia="ko-KR"/>
        </w:rPr>
        <w:t xml:space="preserve"> </w:t>
      </w:r>
      <w:del w:id="4013" w:author="user" w:date="2021-03-22T15:05:00Z">
        <w:r w:rsidRPr="00ED4019" w:rsidDel="00B81501">
          <w:rPr>
            <w:rFonts w:ascii="Times New Roman" w:hAnsi="Times New Roman"/>
            <w:lang w:eastAsia="ko-KR"/>
          </w:rPr>
          <w:delText>꼭</w:delText>
        </w:r>
        <w:r w:rsidRPr="00ED4019" w:rsidDel="00B81501">
          <w:rPr>
            <w:rFonts w:ascii="Times New Roman" w:hAnsi="Times New Roman"/>
            <w:lang w:eastAsia="ko-KR"/>
          </w:rPr>
          <w:delText xml:space="preserve"> </w:delText>
        </w:r>
      </w:del>
      <w:ins w:id="4014" w:author="user" w:date="2021-03-22T15:05:00Z">
        <w:r w:rsidR="00B81501">
          <w:rPr>
            <w:rFonts w:ascii="Times New Roman" w:hAnsi="Times New Roman" w:hint="eastAsia"/>
            <w:lang w:eastAsia="ko-KR"/>
          </w:rPr>
          <w:t>반드시</w:t>
        </w:r>
        <w:r w:rsidR="00B81501" w:rsidRPr="00ED4019">
          <w:rPr>
            <w:rFonts w:ascii="Times New Roman" w:hAnsi="Times New Roman"/>
            <w:lang w:eastAsia="ko-KR"/>
          </w:rPr>
          <w:t xml:space="preserve"> </w:t>
        </w:r>
      </w:ins>
      <w:r w:rsidRPr="00ED4019">
        <w:rPr>
          <w:rFonts w:ascii="Times New Roman" w:hAnsi="Times New Roman"/>
          <w:lang w:eastAsia="ko-KR"/>
        </w:rPr>
        <w:t>좋은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것은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아닐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있다는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점을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간과하면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안</w:t>
      </w:r>
      <w:ins w:id="4015" w:author="user" w:date="2021-03-22T15:05:00Z">
        <w:r w:rsidR="00B81501">
          <w:rPr>
            <w:rFonts w:ascii="Times New Roman" w:hAnsi="Times New Roman" w:hint="eastAsia"/>
            <w:lang w:eastAsia="ko-KR"/>
          </w:rPr>
          <w:t xml:space="preserve"> </w:t>
        </w:r>
      </w:ins>
      <w:r w:rsidRPr="00ED4019">
        <w:rPr>
          <w:rFonts w:ascii="Times New Roman" w:hAnsi="Times New Roman"/>
          <w:lang w:eastAsia="ko-KR"/>
        </w:rPr>
        <w:t>된다</w:t>
      </w:r>
      <w:r w:rsidRPr="00ED4019">
        <w:rPr>
          <w:rFonts w:ascii="Times New Roman" w:hAnsi="Times New Roman"/>
          <w:lang w:eastAsia="ko-KR"/>
        </w:rPr>
        <w:t>.</w:t>
      </w:r>
    </w:p>
    <w:p w14:paraId="015A4DE1" w14:textId="51AE3F0D" w:rsidR="00FD7B2A" w:rsidRPr="00ED4019" w:rsidRDefault="00FD7B2A">
      <w:pPr>
        <w:pStyle w:val="a0"/>
        <w:jc w:val="both"/>
        <w:rPr>
          <w:rFonts w:ascii="Times New Roman" w:hAnsi="Times New Roman"/>
          <w:lang w:eastAsia="ko-KR"/>
        </w:rPr>
        <w:pPrChange w:id="4016" w:author="제이펍 출판사" w:date="2021-03-14T15:57:00Z">
          <w:pPr>
            <w:pStyle w:val="a0"/>
          </w:pPr>
        </w:pPrChange>
      </w:pPr>
      <w:r w:rsidRPr="00ED4019">
        <w:rPr>
          <w:rFonts w:ascii="Times New Roman" w:hAnsi="Times New Roman"/>
          <w:lang w:eastAsia="ko-KR"/>
        </w:rPr>
        <w:t>이번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장에서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설명하는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것은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일단</w:t>
      </w:r>
      <w:r w:rsidRPr="00ED4019">
        <w:rPr>
          <w:rFonts w:ascii="Times New Roman" w:hAnsi="Times New Roman"/>
          <w:lang w:eastAsia="ko-KR"/>
        </w:rPr>
        <w:t xml:space="preserve"> ‘</w:t>
      </w:r>
      <w:r w:rsidRPr="00ED4019">
        <w:rPr>
          <w:rFonts w:ascii="Times New Roman" w:hAnsi="Times New Roman"/>
          <w:lang w:eastAsia="ko-KR"/>
        </w:rPr>
        <w:t>이런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모델들이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있구나</w:t>
      </w:r>
      <w:r w:rsidRPr="00ED4019">
        <w:rPr>
          <w:rFonts w:ascii="Times New Roman" w:hAnsi="Times New Roman"/>
          <w:lang w:eastAsia="ko-KR"/>
        </w:rPr>
        <w:t xml:space="preserve">’ </w:t>
      </w:r>
      <w:r w:rsidRPr="00ED4019">
        <w:rPr>
          <w:rFonts w:ascii="Times New Roman" w:hAnsi="Times New Roman"/>
          <w:lang w:eastAsia="ko-KR"/>
        </w:rPr>
        <w:t>하는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모델의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이해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정도만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하고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넘어가도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좋다</w:t>
      </w:r>
      <w:r w:rsidRPr="00ED4019">
        <w:rPr>
          <w:rFonts w:ascii="Times New Roman" w:hAnsi="Times New Roman"/>
          <w:lang w:eastAsia="ko-KR"/>
        </w:rPr>
        <w:t xml:space="preserve">. </w:t>
      </w:r>
      <w:r w:rsidRPr="00ED4019">
        <w:rPr>
          <w:rFonts w:ascii="Times New Roman" w:hAnsi="Times New Roman"/>
          <w:lang w:eastAsia="ko-KR"/>
        </w:rPr>
        <w:t>과거에는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Style w:val="VerbatimChar"/>
          <w:rFonts w:ascii="Times New Roman" w:hAnsi="Times New Roman"/>
          <w:lang w:eastAsia="ko-KR"/>
        </w:rPr>
        <w:t>forecast</w:t>
      </w:r>
      <w:r w:rsidRPr="00ED4019">
        <w:rPr>
          <w:rFonts w:ascii="Times New Roman" w:hAnsi="Times New Roman"/>
          <w:lang w:eastAsia="ko-KR"/>
        </w:rPr>
        <w:t>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같은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패키지에서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제공하는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다양한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함수를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사용하여</w:t>
      </w:r>
      <w:r w:rsidRPr="00ED4019">
        <w:rPr>
          <w:rFonts w:ascii="Times New Roman" w:hAnsi="Times New Roman"/>
          <w:lang w:eastAsia="ko-KR"/>
        </w:rPr>
        <w:t xml:space="preserve"> </w:t>
      </w:r>
      <w:del w:id="4017" w:author="제이펍 출판사" w:date="2021-03-14T19:58:00Z">
        <w:r w:rsidRPr="00ED4019" w:rsidDel="00754210">
          <w:rPr>
            <w:rFonts w:ascii="Times New Roman" w:hAnsi="Times New Roman"/>
            <w:lang w:eastAsia="ko-KR"/>
          </w:rPr>
          <w:delText>여러가지</w:delText>
        </w:r>
      </w:del>
      <w:ins w:id="4018" w:author="제이펍 출판사" w:date="2021-03-14T19:58:00Z">
        <w:r w:rsidR="00754210">
          <w:rPr>
            <w:rFonts w:ascii="Times New Roman" w:hAnsi="Times New Roman"/>
            <w:lang w:eastAsia="ko-KR"/>
          </w:rPr>
          <w:t>여러</w:t>
        </w:r>
        <w:r w:rsidR="00754210">
          <w:rPr>
            <w:rFonts w:ascii="Times New Roman" w:hAnsi="Times New Roman"/>
            <w:lang w:eastAsia="ko-KR"/>
          </w:rPr>
          <w:t xml:space="preserve"> </w:t>
        </w:r>
        <w:r w:rsidR="00754210">
          <w:rPr>
            <w:rFonts w:ascii="Times New Roman" w:hAnsi="Times New Roman"/>
            <w:lang w:eastAsia="ko-KR"/>
          </w:rPr>
          <w:t>가지</w:t>
        </w:r>
      </w:ins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모델을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각각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생성하고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성능</w:t>
      </w:r>
      <w:ins w:id="4019" w:author="user" w:date="2021-03-22T15:05:00Z">
        <w:r w:rsidR="00B81501">
          <w:rPr>
            <w:rFonts w:ascii="Times New Roman" w:hAnsi="Times New Roman" w:hint="eastAsia"/>
            <w:lang w:eastAsia="ko-KR"/>
          </w:rPr>
          <w:t xml:space="preserve"> </w:t>
        </w:r>
      </w:ins>
      <w:r w:rsidRPr="00ED4019">
        <w:rPr>
          <w:rFonts w:ascii="Times New Roman" w:hAnsi="Times New Roman"/>
          <w:lang w:eastAsia="ko-KR"/>
        </w:rPr>
        <w:t>평가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지수를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사용해서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성능이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좋은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모델을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선택했다</w:t>
      </w:r>
      <w:r w:rsidRPr="00ED4019">
        <w:rPr>
          <w:rFonts w:ascii="Times New Roman" w:hAnsi="Times New Roman"/>
          <w:lang w:eastAsia="ko-KR"/>
        </w:rPr>
        <w:t xml:space="preserve">. </w:t>
      </w:r>
      <w:r w:rsidRPr="00ED4019">
        <w:rPr>
          <w:rFonts w:ascii="Times New Roman" w:hAnsi="Times New Roman"/>
          <w:lang w:eastAsia="ko-KR"/>
        </w:rPr>
        <w:t>그러나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최근에는</w:t>
      </w:r>
      <w:r w:rsidRPr="00ED4019">
        <w:rPr>
          <w:rFonts w:ascii="Times New Roman" w:hAnsi="Times New Roman"/>
          <w:lang w:eastAsia="ko-KR"/>
        </w:rPr>
        <w:t xml:space="preserve"> </w:t>
      </w:r>
      <w:del w:id="4020" w:author="제이펍 출판사" w:date="2021-03-14T19:58:00Z">
        <w:r w:rsidRPr="00ED4019" w:rsidDel="00754210">
          <w:rPr>
            <w:rFonts w:ascii="Times New Roman" w:hAnsi="Times New Roman"/>
            <w:lang w:eastAsia="ko-KR"/>
          </w:rPr>
          <w:delText>여러가지</w:delText>
        </w:r>
      </w:del>
      <w:ins w:id="4021" w:author="제이펍 출판사" w:date="2021-03-14T19:58:00Z">
        <w:r w:rsidR="00754210">
          <w:rPr>
            <w:rFonts w:ascii="Times New Roman" w:hAnsi="Times New Roman"/>
            <w:lang w:eastAsia="ko-KR"/>
          </w:rPr>
          <w:t>여러</w:t>
        </w:r>
        <w:r w:rsidR="00754210">
          <w:rPr>
            <w:rFonts w:ascii="Times New Roman" w:hAnsi="Times New Roman"/>
            <w:lang w:eastAsia="ko-KR"/>
          </w:rPr>
          <w:t xml:space="preserve"> </w:t>
        </w:r>
        <w:r w:rsidR="00754210">
          <w:rPr>
            <w:rFonts w:ascii="Times New Roman" w:hAnsi="Times New Roman"/>
            <w:lang w:eastAsia="ko-KR"/>
          </w:rPr>
          <w:t>가지</w:t>
        </w:r>
      </w:ins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모델을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지원하는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하나의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프레임워크</w:t>
      </w:r>
      <w:ins w:id="4022" w:author="user" w:date="2021-03-23T11:37:00Z">
        <w:r w:rsidR="00AE5A7E">
          <w:rPr>
            <w:rFonts w:ascii="Times New Roman" w:hAnsi="Times New Roman" w:hint="eastAsia"/>
            <w:lang w:eastAsia="ko-KR"/>
          </w:rPr>
          <w:t>(framework)</w:t>
        </w:r>
      </w:ins>
      <w:r w:rsidRPr="00ED4019">
        <w:rPr>
          <w:rFonts w:ascii="Times New Roman" w:hAnsi="Times New Roman"/>
          <w:lang w:eastAsia="ko-KR"/>
        </w:rPr>
        <w:t>에서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동시에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생성하여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가장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좋은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모델을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선정하는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방법이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사용된다</w:t>
      </w:r>
      <w:r w:rsidRPr="00ED4019">
        <w:rPr>
          <w:rFonts w:ascii="Times New Roman" w:hAnsi="Times New Roman"/>
          <w:lang w:eastAsia="ko-KR"/>
        </w:rPr>
        <w:t xml:space="preserve">. </w:t>
      </w:r>
      <w:r w:rsidRPr="00ED4019">
        <w:rPr>
          <w:rFonts w:ascii="Times New Roman" w:hAnsi="Times New Roman"/>
          <w:lang w:eastAsia="ko-KR"/>
        </w:rPr>
        <w:t>따라서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장에서는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모델을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전반적으로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이해하고</w:t>
      </w:r>
      <w:ins w:id="4023" w:author="user" w:date="2021-03-22T15:05:00Z">
        <w:r w:rsidR="0016387C">
          <w:rPr>
            <w:rFonts w:ascii="Times New Roman" w:hAnsi="Times New Roman" w:hint="eastAsia"/>
            <w:lang w:eastAsia="ko-KR"/>
          </w:rPr>
          <w:t>,</w:t>
        </w:r>
      </w:ins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다음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장에서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시계열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평가</w:t>
      </w:r>
      <w:r w:rsidRPr="00ED4019">
        <w:rPr>
          <w:rFonts w:ascii="Times New Roman" w:hAnsi="Times New Roman"/>
          <w:lang w:eastAsia="ko-KR"/>
        </w:rPr>
        <w:t xml:space="preserve">, </w:t>
      </w:r>
      <w:r w:rsidRPr="00ED4019">
        <w:rPr>
          <w:rFonts w:ascii="Times New Roman" w:hAnsi="Times New Roman" w:hint="eastAsia"/>
          <w:lang w:eastAsia="ko-KR"/>
        </w:rPr>
        <w:t>예측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데이터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시각화를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위한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프레임워크를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소개하고자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한다</w:t>
      </w:r>
      <w:r w:rsidRPr="00ED4019">
        <w:rPr>
          <w:rFonts w:ascii="Times New Roman" w:hAnsi="Times New Roman"/>
          <w:lang w:eastAsia="ko-KR"/>
        </w:rPr>
        <w:t>.</w:t>
      </w:r>
    </w:p>
    <w:p w14:paraId="006A603F" w14:textId="0DD096E6" w:rsidR="00FD7B2A" w:rsidRPr="000D5A0A" w:rsidRDefault="0016387C">
      <w:pPr>
        <w:pStyle w:val="1"/>
        <w:numPr>
          <w:ilvl w:val="0"/>
          <w:numId w:val="0"/>
        </w:numPr>
        <w:jc w:val="both"/>
        <w:rPr>
          <w:lang w:eastAsia="ko-KR"/>
        </w:rPr>
        <w:pPrChange w:id="4024" w:author="user" w:date="2021-03-22T15:06:00Z">
          <w:pPr>
            <w:pStyle w:val="1"/>
          </w:pPr>
        </w:pPrChange>
      </w:pPr>
      <w:bookmarkStart w:id="4025" w:name="평균-모델"/>
      <w:ins w:id="4026" w:author="user" w:date="2021-03-22T15:06:00Z">
        <w:r>
          <w:rPr>
            <w:rFonts w:hint="eastAsia"/>
            <w:lang w:eastAsia="ko-KR"/>
          </w:rPr>
          <w:t xml:space="preserve">6.1 </w:t>
        </w:r>
      </w:ins>
      <w:r w:rsidR="00FD7B2A">
        <w:rPr>
          <w:lang w:eastAsia="ko-KR"/>
        </w:rPr>
        <w:t>평균 모델</w:t>
      </w:r>
    </w:p>
    <w:p w14:paraId="0BFB0A83" w14:textId="77777777" w:rsidR="00FD7B2A" w:rsidRPr="00ED4019" w:rsidRDefault="00FD7B2A">
      <w:pPr>
        <w:jc w:val="both"/>
        <w:rPr>
          <w:rFonts w:ascii="Times New Roman" w:hAnsi="Times New Roman"/>
          <w:lang w:eastAsia="ko-KR"/>
        </w:rPr>
        <w:pPrChange w:id="4027" w:author="제이펍 출판사" w:date="2021-03-14T15:57:00Z">
          <w:pPr/>
        </w:pPrChange>
      </w:pPr>
      <w:r w:rsidRPr="00ED4019">
        <w:rPr>
          <w:rFonts w:ascii="Times New Roman" w:hAnsi="Times New Roman"/>
          <w:lang w:eastAsia="ko-KR"/>
        </w:rPr>
        <w:t>평균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모델은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우리가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흔히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알고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있는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평균</w:t>
      </w:r>
      <w:r w:rsidRPr="00ED4019">
        <w:rPr>
          <w:rFonts w:ascii="Times New Roman" w:hAnsi="Times New Roman" w:hint="eastAsia"/>
          <w:lang w:eastAsia="ko-KR"/>
        </w:rPr>
        <w:t>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미래에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적용하는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방법이다</w:t>
      </w:r>
      <w:r w:rsidRPr="00ED4019">
        <w:rPr>
          <w:rFonts w:ascii="Times New Roman" w:hAnsi="Times New Roman"/>
          <w:lang w:eastAsia="ko-KR"/>
        </w:rPr>
        <w:t xml:space="preserve">. </w:t>
      </w:r>
      <w:r w:rsidRPr="00ED4019">
        <w:rPr>
          <w:rStyle w:val="VerbatimChar"/>
          <w:rFonts w:ascii="Times New Roman" w:hAnsi="Times New Roman"/>
          <w:lang w:eastAsia="ko-KR"/>
        </w:rPr>
        <w:t>forecast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패키지에서는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Style w:val="VerbatimChar"/>
          <w:rFonts w:ascii="Times New Roman" w:hAnsi="Times New Roman"/>
          <w:lang w:eastAsia="ko-KR"/>
        </w:rPr>
        <w:t>meanf()</w:t>
      </w:r>
      <w:r w:rsidRPr="00ED4019">
        <w:rPr>
          <w:rFonts w:ascii="Times New Roman" w:hAnsi="Times New Roman"/>
          <w:lang w:eastAsia="ko-KR"/>
        </w:rPr>
        <w:t>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통해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시계열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데이터의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평균을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활용</w:t>
      </w:r>
      <w:r w:rsidRPr="00ED4019">
        <w:rPr>
          <w:rFonts w:ascii="Times New Roman" w:hAnsi="Times New Roman" w:hint="eastAsia"/>
          <w:lang w:eastAsia="ko-KR"/>
        </w:rPr>
        <w:t>해서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미래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예측값을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반환하는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함수를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제공한다</w:t>
      </w:r>
      <w:r w:rsidRPr="00ED4019">
        <w:rPr>
          <w:rFonts w:ascii="Times New Roman" w:hAnsi="Times New Roman"/>
          <w:lang w:eastAsia="ko-KR"/>
        </w:rPr>
        <w:t xml:space="preserve">. </w:t>
      </w:r>
    </w:p>
    <w:p w14:paraId="38CEF65A" w14:textId="3554CF6B" w:rsidR="00FD7B2A" w:rsidRPr="00ED4019" w:rsidRDefault="00FD7B2A">
      <w:pPr>
        <w:jc w:val="both"/>
        <w:rPr>
          <w:rFonts w:ascii="Times New Roman" w:hAnsi="Times New Roman"/>
          <w:lang w:eastAsia="ko-KR"/>
        </w:rPr>
        <w:pPrChange w:id="4028" w:author="제이펍 출판사" w:date="2021-03-14T15:57:00Z">
          <w:pPr/>
        </w:pPrChange>
      </w:pPr>
      <w:r w:rsidRPr="00ED4019">
        <w:rPr>
          <w:rStyle w:val="VerbatimChar"/>
          <w:rFonts w:ascii="Times New Roman" w:hAnsi="Times New Roman"/>
          <w:lang w:eastAsia="ko-KR"/>
        </w:rPr>
        <w:lastRenderedPageBreak/>
        <w:t>meanf()</w:t>
      </w:r>
      <w:r w:rsidRPr="00ED4019">
        <w:rPr>
          <w:rFonts w:ascii="Times New Roman" w:hAnsi="Times New Roman"/>
          <w:lang w:eastAsia="ko-KR"/>
        </w:rPr>
        <w:t>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시계열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데이터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전체에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대한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평균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모델</w:t>
      </w:r>
      <w:r w:rsidRPr="00ED4019">
        <w:rPr>
          <w:rFonts w:ascii="Times New Roman" w:hAnsi="Times New Roman" w:hint="eastAsia"/>
          <w:lang w:eastAsia="ko-KR"/>
        </w:rPr>
        <w:t>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정확한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평균값을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사용한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점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예측값</w:t>
      </w:r>
      <w:r w:rsidRPr="00ED4019">
        <w:rPr>
          <w:rFonts w:ascii="Times New Roman" w:hAnsi="Times New Roman"/>
          <w:lang w:eastAsia="ko-KR"/>
        </w:rPr>
        <w:t>(</w:t>
      </w:r>
      <w:del w:id="4029" w:author="user" w:date="2021-03-22T15:07:00Z">
        <w:r w:rsidRPr="00ED4019" w:rsidDel="00C60C84">
          <w:rPr>
            <w:rFonts w:ascii="Times New Roman" w:hAnsi="Times New Roman"/>
            <w:lang w:eastAsia="ko-KR"/>
          </w:rPr>
          <w:delText xml:space="preserve">Point </w:delText>
        </w:r>
      </w:del>
      <w:ins w:id="4030" w:author="user" w:date="2021-03-22T15:07:00Z">
        <w:r w:rsidR="00C60C84">
          <w:rPr>
            <w:rFonts w:ascii="Times New Roman" w:hAnsi="Times New Roman" w:hint="eastAsia"/>
            <w:lang w:eastAsia="ko-KR"/>
          </w:rPr>
          <w:t>p</w:t>
        </w:r>
        <w:r w:rsidR="00C60C84" w:rsidRPr="00ED4019">
          <w:rPr>
            <w:rFonts w:ascii="Times New Roman" w:hAnsi="Times New Roman"/>
            <w:lang w:eastAsia="ko-KR"/>
          </w:rPr>
          <w:t xml:space="preserve">oint </w:t>
        </w:r>
      </w:ins>
      <w:del w:id="4031" w:author="user" w:date="2021-03-22T15:07:00Z">
        <w:r w:rsidRPr="00ED4019" w:rsidDel="00C60C84">
          <w:rPr>
            <w:rFonts w:ascii="Times New Roman" w:hAnsi="Times New Roman"/>
            <w:lang w:eastAsia="ko-KR"/>
          </w:rPr>
          <w:delText>Forecast</w:delText>
        </w:r>
      </w:del>
      <w:ins w:id="4032" w:author="user" w:date="2021-03-22T15:07:00Z">
        <w:r w:rsidR="00C60C84">
          <w:rPr>
            <w:rFonts w:ascii="Times New Roman" w:hAnsi="Times New Roman" w:hint="eastAsia"/>
            <w:lang w:eastAsia="ko-KR"/>
          </w:rPr>
          <w:t>f</w:t>
        </w:r>
        <w:r w:rsidR="00C60C84" w:rsidRPr="00ED4019">
          <w:rPr>
            <w:rFonts w:ascii="Times New Roman" w:hAnsi="Times New Roman"/>
            <w:lang w:eastAsia="ko-KR"/>
          </w:rPr>
          <w:t>orecast</w:t>
        </w:r>
      </w:ins>
      <w:r w:rsidRPr="00ED4019">
        <w:rPr>
          <w:rFonts w:ascii="Times New Roman" w:hAnsi="Times New Roman"/>
          <w:lang w:eastAsia="ko-KR"/>
        </w:rPr>
        <w:t>)</w:t>
      </w:r>
      <w:r w:rsidRPr="00ED4019">
        <w:rPr>
          <w:rFonts w:ascii="Times New Roman" w:hAnsi="Times New Roman"/>
          <w:lang w:eastAsia="ko-KR"/>
        </w:rPr>
        <w:t>뿐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아니라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예측구간</w:t>
      </w:r>
      <w:r w:rsidRPr="00ED4019">
        <w:rPr>
          <w:rFonts w:ascii="Times New Roman" w:hAnsi="Times New Roman"/>
          <w:lang w:eastAsia="ko-KR"/>
        </w:rPr>
        <w:t xml:space="preserve"> 80%</w:t>
      </w:r>
      <w:r w:rsidRPr="00ED4019">
        <w:rPr>
          <w:rFonts w:ascii="Times New Roman" w:hAnsi="Times New Roman"/>
          <w:lang w:eastAsia="ko-KR"/>
        </w:rPr>
        <w:t>와</w:t>
      </w:r>
      <w:r w:rsidRPr="00ED4019">
        <w:rPr>
          <w:rFonts w:ascii="Times New Roman" w:hAnsi="Times New Roman"/>
          <w:lang w:eastAsia="ko-KR"/>
        </w:rPr>
        <w:t xml:space="preserve"> 95% </w:t>
      </w:r>
      <w:r w:rsidRPr="00ED4019">
        <w:rPr>
          <w:rFonts w:ascii="Times New Roman" w:hAnsi="Times New Roman" w:hint="eastAsia"/>
          <w:lang w:eastAsia="ko-KR"/>
        </w:rPr>
        <w:t>구간값도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산출해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준다</w:t>
      </w:r>
      <w:r w:rsidRPr="00ED4019">
        <w:rPr>
          <w:rFonts w:ascii="Times New Roman" w:hAnsi="Times New Roman"/>
          <w:lang w:eastAsia="ko-KR"/>
        </w:rPr>
        <w:t xml:space="preserve">. </w:t>
      </w:r>
      <w:r w:rsidRPr="00ED4019">
        <w:rPr>
          <w:rFonts w:ascii="Times New Roman" w:hAnsi="Times New Roman" w:hint="eastAsia"/>
          <w:lang w:eastAsia="ko-KR"/>
        </w:rPr>
        <w:t>예측구간을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산출할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때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매개변수를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설정</w:t>
      </w:r>
      <w:r w:rsidRPr="00ED4019">
        <w:rPr>
          <w:rFonts w:ascii="Times New Roman" w:hAnsi="Times New Roman" w:hint="eastAsia"/>
          <w:lang w:eastAsia="ko-KR"/>
        </w:rPr>
        <w:t>해서</w:t>
      </w:r>
      <w:r w:rsidRPr="00ED4019">
        <w:rPr>
          <w:rFonts w:ascii="Times New Roman" w:hAnsi="Times New Roman"/>
          <w:lang w:eastAsia="ko-KR"/>
        </w:rPr>
        <w:t xml:space="preserve"> </w:t>
      </w:r>
      <w:del w:id="4033" w:author="user" w:date="2021-03-22T15:07:00Z">
        <w:r w:rsidRPr="00ED4019" w:rsidDel="00C60C84">
          <w:rPr>
            <w:rFonts w:ascii="Times New Roman" w:hAnsi="Times New Roman"/>
            <w:lang w:eastAsia="ko-KR"/>
          </w:rPr>
          <w:delText xml:space="preserve">Bootstrap </w:delText>
        </w:r>
      </w:del>
      <w:commentRangeStart w:id="4034"/>
      <w:ins w:id="4035" w:author="user" w:date="2021-03-22T15:07:00Z">
        <w:r w:rsidR="00C60C84">
          <w:rPr>
            <w:rFonts w:ascii="Times New Roman" w:hAnsi="Times New Roman" w:hint="eastAsia"/>
            <w:lang w:eastAsia="ko-KR"/>
          </w:rPr>
          <w:t>b</w:t>
        </w:r>
        <w:r w:rsidR="00C60C84" w:rsidRPr="00ED4019">
          <w:rPr>
            <w:rFonts w:ascii="Times New Roman" w:hAnsi="Times New Roman"/>
            <w:lang w:eastAsia="ko-KR"/>
          </w:rPr>
          <w:t>ootstrap</w:t>
        </w:r>
        <w:commentRangeEnd w:id="4034"/>
        <w:r w:rsidR="00C60C84">
          <w:rPr>
            <w:rStyle w:val="af3"/>
          </w:rPr>
          <w:commentReference w:id="4034"/>
        </w:r>
        <w:r w:rsidR="00C60C84" w:rsidRPr="00ED4019">
          <w:rPr>
            <w:rFonts w:ascii="Times New Roman" w:hAnsi="Times New Roman"/>
            <w:lang w:eastAsia="ko-KR"/>
          </w:rPr>
          <w:t xml:space="preserve"> </w:t>
        </w:r>
      </w:ins>
      <w:r w:rsidRPr="00ED4019">
        <w:rPr>
          <w:rFonts w:ascii="Times New Roman" w:hAnsi="Times New Roman"/>
          <w:lang w:eastAsia="ko-KR"/>
        </w:rPr>
        <w:t>방법을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통해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산출할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수도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있다</w:t>
      </w:r>
      <w:r w:rsidRPr="00ED4019">
        <w:rPr>
          <w:rFonts w:ascii="Times New Roman" w:hAnsi="Times New Roman"/>
          <w:lang w:eastAsia="ko-KR"/>
        </w:rPr>
        <w:t xml:space="preserve">. </w:t>
      </w:r>
    </w:p>
    <w:p w14:paraId="76CDB314" w14:textId="77777777" w:rsidR="00FD7B2A" w:rsidRPr="00ED4019" w:rsidRDefault="00FD7B2A">
      <w:pPr>
        <w:jc w:val="both"/>
        <w:rPr>
          <w:rFonts w:ascii="Times New Roman" w:hAnsi="Times New Roman"/>
          <w:lang w:eastAsia="ko-KR"/>
        </w:rPr>
        <w:pPrChange w:id="4036" w:author="제이펍 출판사" w:date="2021-03-14T15:57:00Z">
          <w:pPr/>
        </w:pPrChange>
      </w:pPr>
      <w:r w:rsidRPr="00ED4019">
        <w:rPr>
          <w:rStyle w:val="VerbatimChar"/>
          <w:rFonts w:ascii="Times New Roman" w:hAnsi="Times New Roman"/>
          <w:lang w:eastAsia="ko-KR"/>
        </w:rPr>
        <w:t>meanf()</w:t>
      </w:r>
      <w:r w:rsidRPr="00ED4019">
        <w:rPr>
          <w:rFonts w:ascii="Times New Roman" w:hAnsi="Times New Roman"/>
          <w:lang w:eastAsia="ko-KR"/>
        </w:rPr>
        <w:t>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숫자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벡터나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Style w:val="VerbatimChar"/>
          <w:rFonts w:ascii="Times New Roman" w:hAnsi="Times New Roman"/>
          <w:lang w:eastAsia="ko-KR"/>
        </w:rPr>
        <w:t>ts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클래스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객체를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사용한다</w:t>
      </w:r>
      <w:r w:rsidRPr="00ED4019">
        <w:rPr>
          <w:rFonts w:ascii="Times New Roman" w:hAnsi="Times New Roman"/>
          <w:lang w:eastAsia="ko-KR"/>
        </w:rPr>
        <w:t xml:space="preserve">. </w:t>
      </w:r>
      <w:r w:rsidRPr="00ED4019">
        <w:rPr>
          <w:rStyle w:val="VerbatimChar"/>
          <w:rFonts w:ascii="Times New Roman" w:hAnsi="Times New Roman"/>
          <w:lang w:eastAsia="ko-KR"/>
        </w:rPr>
        <w:t>meanf()</w:t>
      </w:r>
      <w:r w:rsidRPr="00ED4019">
        <w:rPr>
          <w:rFonts w:ascii="Times New Roman" w:hAnsi="Times New Roman"/>
          <w:lang w:eastAsia="ko-KR"/>
        </w:rPr>
        <w:t>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결과를</w:t>
      </w:r>
      <w:r w:rsidRPr="00ED4019">
        <w:rPr>
          <w:rFonts w:ascii="Times New Roman" w:hAnsi="Times New Roman"/>
          <w:lang w:eastAsia="ko-KR"/>
        </w:rPr>
        <w:t xml:space="preserve"> plot</w:t>
      </w:r>
      <w:r w:rsidRPr="00ED4019">
        <w:rPr>
          <w:rFonts w:ascii="Times New Roman" w:hAnsi="Times New Roman"/>
          <w:lang w:eastAsia="ko-KR"/>
        </w:rPr>
        <w:t>하기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위해서는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Style w:val="VerbatimChar"/>
          <w:rFonts w:ascii="Times New Roman" w:hAnsi="Times New Roman"/>
          <w:lang w:eastAsia="ko-KR"/>
        </w:rPr>
        <w:t>autoplot()</w:t>
      </w:r>
      <w:r w:rsidRPr="00ED4019">
        <w:rPr>
          <w:rFonts w:ascii="Times New Roman" w:hAnsi="Times New Roman"/>
          <w:lang w:eastAsia="ko-KR"/>
        </w:rPr>
        <w:t>에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Style w:val="VerbatimChar"/>
          <w:rFonts w:ascii="Times New Roman" w:hAnsi="Times New Roman"/>
          <w:lang w:eastAsia="ko-KR"/>
        </w:rPr>
        <w:t>meanf()</w:t>
      </w:r>
      <w:r w:rsidRPr="00ED4019">
        <w:rPr>
          <w:rFonts w:ascii="Times New Roman" w:hAnsi="Times New Roman" w:hint="eastAsia"/>
          <w:lang w:eastAsia="ko-KR"/>
        </w:rPr>
        <w:t>로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생성한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모델을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전달하여</w:t>
      </w:r>
      <w:r w:rsidRPr="00ED4019">
        <w:rPr>
          <w:rFonts w:ascii="Times New Roman" w:hAnsi="Times New Roman"/>
          <w:lang w:eastAsia="ko-KR"/>
        </w:rPr>
        <w:t xml:space="preserve"> plotting</w:t>
      </w:r>
      <w:del w:id="4037" w:author="user" w:date="2021-03-22T15:08:00Z">
        <w:r w:rsidRPr="00ED4019" w:rsidDel="00E276BF">
          <w:rPr>
            <w:rFonts w:ascii="Times New Roman" w:hAnsi="Times New Roman"/>
            <w:lang w:eastAsia="ko-KR"/>
          </w:rPr>
          <w:delText xml:space="preserve"> </w:delText>
        </w:r>
      </w:del>
      <w:r w:rsidRPr="00ED4019">
        <w:rPr>
          <w:rFonts w:ascii="Times New Roman" w:hAnsi="Times New Roman"/>
          <w:lang w:eastAsia="ko-KR"/>
        </w:rPr>
        <w:t>할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있다</w:t>
      </w:r>
      <w:r w:rsidRPr="00ED4019">
        <w:rPr>
          <w:rFonts w:ascii="Times New Roman" w:hAnsi="Times New Roman"/>
          <w:lang w:eastAsia="ko-KR"/>
        </w:rPr>
        <w:t>.</w:t>
      </w:r>
    </w:p>
    <w:p w14:paraId="4C5C0BF0" w14:textId="2E47C53F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4038" w:author="제이펍 출판사" w:date="2021-03-14T15:57:00Z">
          <w:pPr>
            <w:pStyle w:val="SourceCode"/>
          </w:pPr>
        </w:pPrChange>
      </w:pPr>
      <w:r w:rsidRPr="00ED4019">
        <w:rPr>
          <w:rStyle w:val="FunctionTok"/>
          <w:rFonts w:ascii="Times New Roman" w:hAnsi="Times New Roman"/>
        </w:rPr>
        <w:t>library</w:t>
      </w:r>
      <w:r w:rsidRPr="00ED4019">
        <w:rPr>
          <w:rStyle w:val="NormalTok"/>
          <w:rFonts w:ascii="Times New Roman" w:hAnsi="Times New Roman"/>
        </w:rPr>
        <w:t>(forecast)</w:t>
      </w:r>
      <w:r w:rsidRPr="00ED4019">
        <w:rPr>
          <w:rFonts w:ascii="Times New Roman" w:hAnsi="Times New Roman"/>
        </w:rPr>
        <w:br/>
      </w:r>
      <w:r w:rsidRPr="00ED4019">
        <w:rPr>
          <w:rStyle w:val="CommentTok"/>
          <w:rFonts w:ascii="Times New Roman" w:hAnsi="Times New Roman"/>
        </w:rPr>
        <w:t># meanf()</w:t>
      </w:r>
      <w:r w:rsidRPr="00ED4019">
        <w:rPr>
          <w:rStyle w:val="CommentTok"/>
          <w:rFonts w:ascii="Times New Roman" w:hAnsi="Times New Roman"/>
        </w:rPr>
        <w:t>를</w:t>
      </w:r>
      <w:r w:rsidRPr="00ED4019">
        <w:rPr>
          <w:rStyle w:val="CommentTok"/>
          <w:rFonts w:ascii="Times New Roman" w:hAnsi="Times New Roman"/>
        </w:rPr>
        <w:t xml:space="preserve"> </w:t>
      </w:r>
      <w:r w:rsidRPr="00ED4019">
        <w:rPr>
          <w:rStyle w:val="CommentTok"/>
          <w:rFonts w:ascii="Times New Roman" w:hAnsi="Times New Roman"/>
        </w:rPr>
        <w:t>사용하여</w:t>
      </w:r>
      <w:r w:rsidRPr="00ED4019">
        <w:rPr>
          <w:rStyle w:val="CommentTok"/>
          <w:rFonts w:ascii="Times New Roman" w:hAnsi="Times New Roman"/>
        </w:rPr>
        <w:t xml:space="preserve"> ts </w:t>
      </w:r>
      <w:r w:rsidRPr="00ED4019">
        <w:rPr>
          <w:rStyle w:val="CommentTok"/>
          <w:rFonts w:ascii="Times New Roman" w:hAnsi="Times New Roman"/>
        </w:rPr>
        <w:t>객체의</w:t>
      </w:r>
      <w:r w:rsidRPr="00ED4019">
        <w:rPr>
          <w:rStyle w:val="CommentTok"/>
          <w:rFonts w:ascii="Times New Roman" w:hAnsi="Times New Roman"/>
        </w:rPr>
        <w:t xml:space="preserve"> </w:t>
      </w:r>
      <w:r w:rsidRPr="00ED4019">
        <w:rPr>
          <w:rStyle w:val="CommentTok"/>
          <w:rFonts w:ascii="Times New Roman" w:hAnsi="Times New Roman"/>
        </w:rPr>
        <w:t>학생수계</w:t>
      </w:r>
      <w:r w:rsidRPr="00ED4019">
        <w:rPr>
          <w:rStyle w:val="CommentTok"/>
          <w:rFonts w:ascii="Times New Roman" w:hAnsi="Times New Roman"/>
        </w:rPr>
        <w:t xml:space="preserve"> </w:t>
      </w:r>
      <w:r w:rsidRPr="00ED4019">
        <w:rPr>
          <w:rStyle w:val="CommentTok"/>
          <w:rFonts w:ascii="Times New Roman" w:hAnsi="Times New Roman"/>
        </w:rPr>
        <w:t>열에</w:t>
      </w:r>
      <w:r w:rsidRPr="00ED4019">
        <w:rPr>
          <w:rStyle w:val="CommentTok"/>
          <w:rFonts w:ascii="Times New Roman" w:hAnsi="Times New Roman"/>
        </w:rPr>
        <w:t xml:space="preserve"> </w:t>
      </w:r>
      <w:r w:rsidRPr="00ED4019">
        <w:rPr>
          <w:rStyle w:val="CommentTok"/>
          <w:rFonts w:ascii="Times New Roman" w:hAnsi="Times New Roman"/>
        </w:rPr>
        <w:t>대한</w:t>
      </w:r>
      <w:r w:rsidRPr="00ED4019">
        <w:rPr>
          <w:rStyle w:val="CommentTok"/>
          <w:rFonts w:ascii="Times New Roman" w:hAnsi="Times New Roman"/>
        </w:rPr>
        <w:t xml:space="preserve"> </w:t>
      </w:r>
      <w:del w:id="4039" w:author="user" w:date="2021-03-22T15:13:00Z">
        <w:r w:rsidRPr="00ED4019" w:rsidDel="00E276BF">
          <w:rPr>
            <w:rStyle w:val="CommentTok"/>
            <w:rFonts w:ascii="Times New Roman" w:hAnsi="Times New Roman"/>
          </w:rPr>
          <w:delText>평균모델</w:delText>
        </w:r>
      </w:del>
      <w:ins w:id="4040" w:author="user" w:date="2021-03-22T15:13:00Z">
        <w:r w:rsidR="00E276BF">
          <w:rPr>
            <w:rStyle w:val="CommentTok"/>
            <w:rFonts w:ascii="Times New Roman" w:hAnsi="Times New Roman"/>
          </w:rPr>
          <w:t>평균</w:t>
        </w:r>
        <w:r w:rsidR="00E276BF">
          <w:rPr>
            <w:rStyle w:val="CommentTok"/>
            <w:rFonts w:ascii="Times New Roman" w:hAnsi="Times New Roman"/>
          </w:rPr>
          <w:t xml:space="preserve"> </w:t>
        </w:r>
        <w:r w:rsidR="00E276BF">
          <w:rPr>
            <w:rStyle w:val="CommentTok"/>
            <w:rFonts w:ascii="Times New Roman" w:hAnsi="Times New Roman"/>
          </w:rPr>
          <w:t>모델</w:t>
        </w:r>
      </w:ins>
      <w:r w:rsidRPr="00ED4019">
        <w:rPr>
          <w:rStyle w:val="CommentTok"/>
          <w:rFonts w:ascii="Times New Roman" w:hAnsi="Times New Roman"/>
        </w:rPr>
        <w:t>을</w:t>
      </w:r>
      <w:r w:rsidRPr="00ED4019">
        <w:rPr>
          <w:rStyle w:val="CommentTok"/>
          <w:rFonts w:ascii="Times New Roman" w:hAnsi="Times New Roman"/>
        </w:rPr>
        <w:t xml:space="preserve"> </w:t>
      </w:r>
      <w:r w:rsidRPr="00ED4019">
        <w:rPr>
          <w:rStyle w:val="CommentTok"/>
          <w:rFonts w:ascii="Times New Roman" w:hAnsi="Times New Roman"/>
        </w:rPr>
        <w:t>생성하고</w:t>
      </w:r>
      <w:r w:rsidRPr="00ED4019">
        <w:rPr>
          <w:rStyle w:val="CommentTok"/>
          <w:rFonts w:ascii="Times New Roman" w:hAnsi="Times New Roman"/>
        </w:rPr>
        <w:t xml:space="preserve"> summary()</w:t>
      </w:r>
      <w:r w:rsidRPr="00ED4019">
        <w:rPr>
          <w:rStyle w:val="CommentTok"/>
          <w:rFonts w:ascii="Times New Roman" w:hAnsi="Times New Roman"/>
        </w:rPr>
        <w:t>로</w:t>
      </w:r>
      <w:r w:rsidRPr="00ED4019">
        <w:rPr>
          <w:rStyle w:val="CommentTok"/>
          <w:rFonts w:ascii="Times New Roman" w:hAnsi="Times New Roman"/>
        </w:rPr>
        <w:t xml:space="preserve"> </w:t>
      </w:r>
      <w:del w:id="4041" w:author="user" w:date="2021-03-22T15:13:00Z">
        <w:r w:rsidRPr="00ED4019" w:rsidDel="00E276BF">
          <w:rPr>
            <w:rStyle w:val="CommentTok"/>
            <w:rFonts w:ascii="Times New Roman" w:hAnsi="Times New Roman"/>
          </w:rPr>
          <w:delText>상세내용</w:delText>
        </w:r>
      </w:del>
      <w:ins w:id="4042" w:author="user" w:date="2021-03-22T15:13:00Z">
        <w:r w:rsidR="00E276BF">
          <w:rPr>
            <w:rStyle w:val="CommentTok"/>
            <w:rFonts w:ascii="Times New Roman" w:hAnsi="Times New Roman"/>
          </w:rPr>
          <w:t>상세</w:t>
        </w:r>
        <w:r w:rsidR="00E276BF">
          <w:rPr>
            <w:rStyle w:val="CommentTok"/>
            <w:rFonts w:ascii="Times New Roman" w:hAnsi="Times New Roman"/>
          </w:rPr>
          <w:t xml:space="preserve"> </w:t>
        </w:r>
        <w:r w:rsidR="00E276BF">
          <w:rPr>
            <w:rStyle w:val="CommentTok"/>
            <w:rFonts w:ascii="Times New Roman" w:hAnsi="Times New Roman"/>
          </w:rPr>
          <w:t>내용</w:t>
        </w:r>
      </w:ins>
      <w:r w:rsidRPr="00ED4019">
        <w:rPr>
          <w:rStyle w:val="CommentTok"/>
          <w:rFonts w:ascii="Times New Roman" w:hAnsi="Times New Roman"/>
        </w:rPr>
        <w:t>을</w:t>
      </w:r>
      <w:r w:rsidRPr="00ED4019">
        <w:rPr>
          <w:rStyle w:val="CommentTok"/>
          <w:rFonts w:ascii="Times New Roman" w:hAnsi="Times New Roman"/>
        </w:rPr>
        <w:t xml:space="preserve"> </w:t>
      </w:r>
      <w:r w:rsidRPr="00ED4019">
        <w:rPr>
          <w:rStyle w:val="CommentTok"/>
          <w:rFonts w:ascii="Times New Roman" w:hAnsi="Times New Roman"/>
        </w:rPr>
        <w:t>출력</w:t>
      </w:r>
      <w:r w:rsidRPr="00ED4019">
        <w:rPr>
          <w:rFonts w:ascii="Times New Roman" w:hAnsi="Times New Roman"/>
        </w:rPr>
        <w:br/>
      </w:r>
      <w:r w:rsidRPr="00ED4019">
        <w:rPr>
          <w:rStyle w:val="FunctionTok"/>
          <w:rFonts w:ascii="Times New Roman" w:hAnsi="Times New Roman"/>
        </w:rPr>
        <w:t>summary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FunctionTok"/>
          <w:rFonts w:ascii="Times New Roman" w:hAnsi="Times New Roman"/>
        </w:rPr>
        <w:t>meanf</w:t>
      </w:r>
      <w:r w:rsidRPr="00ED4019">
        <w:rPr>
          <w:rStyle w:val="NormalTok"/>
          <w:rFonts w:ascii="Times New Roman" w:hAnsi="Times New Roman"/>
        </w:rPr>
        <w:t>(students.ts[,</w:t>
      </w:r>
      <w:r w:rsidRPr="00ED4019">
        <w:rPr>
          <w:rStyle w:val="DecValTok"/>
          <w:rFonts w:ascii="Times New Roman" w:hAnsi="Times New Roman"/>
        </w:rPr>
        <w:t>2</w:t>
      </w:r>
      <w:r w:rsidRPr="00ED4019">
        <w:rPr>
          <w:rStyle w:val="NormalTok"/>
          <w:rFonts w:ascii="Times New Roman" w:hAnsi="Times New Roman"/>
        </w:rPr>
        <w:t>]))</w:t>
      </w:r>
    </w:p>
    <w:p w14:paraId="0242D1D4" w14:textId="77777777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4043" w:author="제이펍 출판사" w:date="2021-03-14T15:57:00Z">
          <w:pPr>
            <w:pStyle w:val="SourceCode"/>
          </w:pPr>
        </w:pPrChange>
      </w:pP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Forecast method: Mean</w:t>
      </w:r>
      <w:r w:rsidRPr="00ED4019">
        <w:rPr>
          <w:rFonts w:ascii="Times New Roman" w:hAnsi="Times New Roman"/>
        </w:rPr>
        <w:br/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Model Information: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$mu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[1] 7598603</w:t>
      </w:r>
      <w:r w:rsidRPr="00ED4019">
        <w:rPr>
          <w:rFonts w:ascii="Times New Roman" w:hAnsi="Times New Roman"/>
        </w:rPr>
        <w:br/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$mu.se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[1] 189914</w:t>
      </w:r>
      <w:r w:rsidRPr="00ED4019">
        <w:rPr>
          <w:rFonts w:ascii="Times New Roman" w:hAnsi="Times New Roman"/>
        </w:rPr>
        <w:br/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$sd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[1] 890775.4</w:t>
      </w:r>
      <w:r w:rsidRPr="00ED4019">
        <w:rPr>
          <w:rFonts w:ascii="Times New Roman" w:hAnsi="Times New Roman"/>
        </w:rPr>
        <w:br/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$bootstrap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[1] FALSE</w:t>
      </w:r>
      <w:r w:rsidRPr="00ED4019">
        <w:rPr>
          <w:rFonts w:ascii="Times New Roman" w:hAnsi="Times New Roman"/>
        </w:rPr>
        <w:br/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$call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meanf(y = students.ts[, 2])</w:t>
      </w:r>
      <w:r w:rsidRPr="00ED4019">
        <w:rPr>
          <w:rFonts w:ascii="Times New Roman" w:hAnsi="Times New Roman"/>
        </w:rPr>
        <w:br/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attr(,"class")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[1] "meanf"</w:t>
      </w:r>
      <w:r w:rsidRPr="00ED4019">
        <w:rPr>
          <w:rFonts w:ascii="Times New Roman" w:hAnsi="Times New Roman"/>
        </w:rPr>
        <w:br/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Error measures: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                        ME     RMSE    MAE       MPE    MAPE     MASE      ACF1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Training set -1.694451e-10 870295.1 780669 -1.422719 10.7441 6.074563 0.8753895</w:t>
      </w:r>
      <w:r w:rsidRPr="00ED4019">
        <w:rPr>
          <w:rFonts w:ascii="Times New Roman" w:hAnsi="Times New Roman"/>
        </w:rPr>
        <w:br/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Forecasts: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     Point Forecast   Lo 80   Hi 80   Lo 95   Hi 95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2021        7598603 6393450 8803757 5704501 9492706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2022        7598603 6393450 8803757 5704501 9492706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2023        7598603 6393450 8803757 5704501 9492706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2024        7598603 6393450 8803757 5704501 9492706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2025        7598603 6393450 8803757 5704501 9492706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2026        7598603 6393450 8803757 5704501 9492706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2027        7598603 6393450 8803757 5704501 9492706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2028        7598603 6393450 8803757 5704501 9492706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2029        7598603 6393450 8803757 5704501 9492706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2030        7598603 6393450 8803757 5704501 9492706</w:t>
      </w:r>
    </w:p>
    <w:p w14:paraId="58786B1C" w14:textId="77123B83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4044" w:author="제이펍 출판사" w:date="2021-03-14T15:57:00Z">
          <w:pPr>
            <w:pStyle w:val="SourceCode"/>
          </w:pPr>
        </w:pPrChange>
      </w:pPr>
      <w:r w:rsidRPr="00ED4019">
        <w:rPr>
          <w:rStyle w:val="CommentTok"/>
          <w:rFonts w:ascii="Times New Roman" w:hAnsi="Times New Roman"/>
        </w:rPr>
        <w:t xml:space="preserve"># </w:t>
      </w:r>
      <w:proofErr w:type="gramStart"/>
      <w:r w:rsidRPr="00ED4019">
        <w:rPr>
          <w:rStyle w:val="CommentTok"/>
          <w:rFonts w:ascii="Times New Roman" w:hAnsi="Times New Roman"/>
        </w:rPr>
        <w:t>autoplot(</w:t>
      </w:r>
      <w:proofErr w:type="gramEnd"/>
      <w:r w:rsidRPr="00ED4019">
        <w:rPr>
          <w:rStyle w:val="CommentTok"/>
          <w:rFonts w:ascii="Times New Roman" w:hAnsi="Times New Roman"/>
        </w:rPr>
        <w:t>)</w:t>
      </w:r>
      <w:r w:rsidRPr="00ED4019">
        <w:rPr>
          <w:rStyle w:val="CommentTok"/>
          <w:rFonts w:ascii="Times New Roman" w:hAnsi="Times New Roman"/>
        </w:rPr>
        <w:t>을</w:t>
      </w:r>
      <w:r w:rsidRPr="00ED4019">
        <w:rPr>
          <w:rStyle w:val="CommentTok"/>
          <w:rFonts w:ascii="Times New Roman" w:hAnsi="Times New Roman"/>
        </w:rPr>
        <w:t xml:space="preserve"> </w:t>
      </w:r>
      <w:r w:rsidRPr="00ED4019">
        <w:rPr>
          <w:rStyle w:val="CommentTok"/>
          <w:rFonts w:ascii="Times New Roman" w:hAnsi="Times New Roman"/>
        </w:rPr>
        <w:t>사용하여</w:t>
      </w:r>
      <w:r w:rsidRPr="00ED4019">
        <w:rPr>
          <w:rStyle w:val="CommentTok"/>
          <w:rFonts w:ascii="Times New Roman" w:hAnsi="Times New Roman"/>
        </w:rPr>
        <w:t xml:space="preserve"> ts </w:t>
      </w:r>
      <w:r w:rsidRPr="00ED4019">
        <w:rPr>
          <w:rStyle w:val="CommentTok"/>
          <w:rFonts w:ascii="Times New Roman" w:hAnsi="Times New Roman"/>
        </w:rPr>
        <w:t>객체의</w:t>
      </w:r>
      <w:r w:rsidRPr="00ED4019">
        <w:rPr>
          <w:rStyle w:val="CommentTok"/>
          <w:rFonts w:ascii="Times New Roman" w:hAnsi="Times New Roman"/>
        </w:rPr>
        <w:t xml:space="preserve"> </w:t>
      </w:r>
      <w:r w:rsidRPr="00ED4019">
        <w:rPr>
          <w:rStyle w:val="CommentTok"/>
          <w:rFonts w:ascii="Times New Roman" w:hAnsi="Times New Roman"/>
        </w:rPr>
        <w:t>학생수계</w:t>
      </w:r>
      <w:r w:rsidRPr="00ED4019">
        <w:rPr>
          <w:rStyle w:val="CommentTok"/>
          <w:rFonts w:ascii="Times New Roman" w:hAnsi="Times New Roman"/>
        </w:rPr>
        <w:t xml:space="preserve"> </w:t>
      </w:r>
      <w:r w:rsidRPr="00ED4019">
        <w:rPr>
          <w:rStyle w:val="CommentTok"/>
          <w:rFonts w:ascii="Times New Roman" w:hAnsi="Times New Roman"/>
        </w:rPr>
        <w:t>열에</w:t>
      </w:r>
      <w:r w:rsidRPr="00ED4019">
        <w:rPr>
          <w:rStyle w:val="CommentTok"/>
          <w:rFonts w:ascii="Times New Roman" w:hAnsi="Times New Roman"/>
        </w:rPr>
        <w:t xml:space="preserve"> </w:t>
      </w:r>
      <w:r w:rsidRPr="00ED4019">
        <w:rPr>
          <w:rStyle w:val="CommentTok"/>
          <w:rFonts w:ascii="Times New Roman" w:hAnsi="Times New Roman"/>
        </w:rPr>
        <w:t>대한</w:t>
      </w:r>
      <w:r w:rsidRPr="00ED4019">
        <w:rPr>
          <w:rStyle w:val="CommentTok"/>
          <w:rFonts w:ascii="Times New Roman" w:hAnsi="Times New Roman"/>
        </w:rPr>
        <w:t xml:space="preserve"> </w:t>
      </w:r>
      <w:del w:id="4045" w:author="user" w:date="2021-03-22T15:13:00Z">
        <w:r w:rsidRPr="00ED4019" w:rsidDel="00E276BF">
          <w:rPr>
            <w:rStyle w:val="CommentTok"/>
            <w:rFonts w:ascii="Times New Roman" w:hAnsi="Times New Roman"/>
          </w:rPr>
          <w:delText>평균모델</w:delText>
        </w:r>
      </w:del>
      <w:ins w:id="4046" w:author="user" w:date="2021-03-22T15:13:00Z">
        <w:r w:rsidR="00E276BF">
          <w:rPr>
            <w:rStyle w:val="CommentTok"/>
            <w:rFonts w:ascii="Times New Roman" w:hAnsi="Times New Roman"/>
          </w:rPr>
          <w:t>평균</w:t>
        </w:r>
        <w:r w:rsidR="00E276BF">
          <w:rPr>
            <w:rStyle w:val="CommentTok"/>
            <w:rFonts w:ascii="Times New Roman" w:hAnsi="Times New Roman"/>
          </w:rPr>
          <w:t xml:space="preserve"> </w:t>
        </w:r>
        <w:r w:rsidR="00E276BF">
          <w:rPr>
            <w:rStyle w:val="CommentTok"/>
            <w:rFonts w:ascii="Times New Roman" w:hAnsi="Times New Roman"/>
          </w:rPr>
          <w:t>모델</w:t>
        </w:r>
      </w:ins>
      <w:r w:rsidRPr="00ED4019">
        <w:rPr>
          <w:rStyle w:val="CommentTok"/>
          <w:rFonts w:ascii="Times New Roman" w:hAnsi="Times New Roman"/>
        </w:rPr>
        <w:t>을</w:t>
      </w:r>
      <w:r w:rsidRPr="00ED4019">
        <w:rPr>
          <w:rStyle w:val="CommentTok"/>
          <w:rFonts w:ascii="Times New Roman" w:hAnsi="Times New Roman"/>
        </w:rPr>
        <w:t xml:space="preserve"> plotting</w:t>
      </w:r>
      <w:r w:rsidRPr="00ED4019">
        <w:rPr>
          <w:rFonts w:ascii="Times New Roman" w:hAnsi="Times New Roman"/>
        </w:rPr>
        <w:br/>
      </w:r>
      <w:r w:rsidRPr="00ED4019">
        <w:rPr>
          <w:rStyle w:val="FunctionTok"/>
          <w:rFonts w:ascii="Times New Roman" w:hAnsi="Times New Roman"/>
        </w:rPr>
        <w:t>autoplot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FunctionTok"/>
          <w:rFonts w:ascii="Times New Roman" w:hAnsi="Times New Roman"/>
        </w:rPr>
        <w:t>meanf</w:t>
      </w:r>
      <w:r w:rsidRPr="00ED4019">
        <w:rPr>
          <w:rStyle w:val="NormalTok"/>
          <w:rFonts w:ascii="Times New Roman" w:hAnsi="Times New Roman"/>
        </w:rPr>
        <w:t>(students.ts[,</w:t>
      </w:r>
      <w:r w:rsidRPr="00ED4019">
        <w:rPr>
          <w:rStyle w:val="DecValTok"/>
          <w:rFonts w:ascii="Times New Roman" w:hAnsi="Times New Roman"/>
        </w:rPr>
        <w:t>2</w:t>
      </w:r>
      <w:r w:rsidRPr="00ED4019">
        <w:rPr>
          <w:rStyle w:val="NormalTok"/>
          <w:rFonts w:ascii="Times New Roman" w:hAnsi="Times New Roman"/>
        </w:rPr>
        <w:t xml:space="preserve">]), </w:t>
      </w:r>
      <w:r w:rsidRPr="00ED4019">
        <w:rPr>
          <w:rStyle w:val="AttributeTok"/>
          <w:rFonts w:ascii="Times New Roman" w:hAnsi="Times New Roman"/>
        </w:rPr>
        <w:t>main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StringTok"/>
          <w:rFonts w:ascii="Times New Roman" w:hAnsi="Times New Roman"/>
        </w:rPr>
        <w:t>학생수</w:t>
      </w:r>
      <w:r w:rsidRPr="00ED4019">
        <w:rPr>
          <w:rStyle w:val="StringTok"/>
          <w:rFonts w:ascii="Times New Roman" w:hAnsi="Times New Roman"/>
        </w:rPr>
        <w:t xml:space="preserve"> </w:t>
      </w:r>
      <w:del w:id="4047" w:author="user" w:date="2021-03-22T15:13:00Z">
        <w:r w:rsidRPr="00ED4019" w:rsidDel="00E276BF">
          <w:rPr>
            <w:rStyle w:val="StringTok"/>
            <w:rFonts w:ascii="Times New Roman" w:hAnsi="Times New Roman"/>
          </w:rPr>
          <w:delText>평균모델</w:delText>
        </w:r>
      </w:del>
      <w:ins w:id="4048" w:author="user" w:date="2021-03-22T15:13:00Z">
        <w:r w:rsidR="00E276BF">
          <w:rPr>
            <w:rStyle w:val="StringTok"/>
            <w:rFonts w:ascii="Times New Roman" w:hAnsi="Times New Roman"/>
          </w:rPr>
          <w:t>평균</w:t>
        </w:r>
        <w:r w:rsidR="00E276BF">
          <w:rPr>
            <w:rStyle w:val="StringTok"/>
            <w:rFonts w:ascii="Times New Roman" w:hAnsi="Times New Roman"/>
          </w:rPr>
          <w:t xml:space="preserve"> </w:t>
        </w:r>
        <w:r w:rsidR="00E276BF">
          <w:rPr>
            <w:rStyle w:val="StringTok"/>
            <w:rFonts w:ascii="Times New Roman" w:hAnsi="Times New Roman"/>
          </w:rPr>
          <w:t>모델</w:t>
        </w:r>
      </w:ins>
      <w:r w:rsidRPr="00ED4019">
        <w:rPr>
          <w:rStyle w:val="StringTok"/>
          <w:rFonts w:ascii="Times New Roman" w:hAnsi="Times New Roman"/>
        </w:rPr>
        <w:t xml:space="preserve"> Plot'</w:t>
      </w:r>
      <w:r w:rsidRPr="00ED4019">
        <w:rPr>
          <w:rStyle w:val="NormalTok"/>
          <w:rFonts w:ascii="Times New Roman" w:hAnsi="Times New Roman"/>
        </w:rPr>
        <w:t xml:space="preserve">, </w:t>
      </w:r>
      <w:r w:rsidRPr="00ED4019">
        <w:rPr>
          <w:rStyle w:val="AttributeTok"/>
          <w:rFonts w:ascii="Times New Roman" w:hAnsi="Times New Roman"/>
        </w:rPr>
        <w:t>xlab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StringTok"/>
          <w:rFonts w:ascii="Times New Roman" w:hAnsi="Times New Roman"/>
        </w:rPr>
        <w:t>연도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NormalTok"/>
          <w:rFonts w:ascii="Times New Roman" w:hAnsi="Times New Roman"/>
        </w:rPr>
        <w:t xml:space="preserve">, </w:t>
      </w:r>
      <w:r w:rsidRPr="00ED4019">
        <w:rPr>
          <w:rStyle w:val="AttributeTok"/>
          <w:rFonts w:ascii="Times New Roman" w:hAnsi="Times New Roman"/>
        </w:rPr>
        <w:t>ylab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StringTok"/>
          <w:rFonts w:ascii="Times New Roman" w:hAnsi="Times New Roman"/>
        </w:rPr>
        <w:t>학생수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NormalTok"/>
          <w:rFonts w:ascii="Times New Roman" w:hAnsi="Times New Roman"/>
        </w:rPr>
        <w:t>)</w:t>
      </w:r>
    </w:p>
    <w:p w14:paraId="1EB1FAC0" w14:textId="77777777" w:rsidR="00FD7B2A" w:rsidRPr="00ED4019" w:rsidRDefault="00FD7B2A">
      <w:pPr>
        <w:pStyle w:val="Figure"/>
        <w:jc w:val="both"/>
        <w:rPr>
          <w:rFonts w:ascii="Times New Roman" w:hAnsi="Times New Roman"/>
        </w:rPr>
        <w:pPrChange w:id="4049" w:author="제이펍 출판사" w:date="2021-03-14T15:57:00Z">
          <w:pPr>
            <w:pStyle w:val="Figure"/>
          </w:pPr>
        </w:pPrChange>
      </w:pPr>
      <w:r w:rsidRPr="00ED4019">
        <w:rPr>
          <w:rFonts w:ascii="Times New Roman" w:hAnsi="Times New Roman"/>
          <w:noProof/>
          <w:lang w:eastAsia="ko-KR"/>
        </w:rPr>
        <w:lastRenderedPageBreak/>
        <w:drawing>
          <wp:inline distT="0" distB="0" distL="0" distR="0" wp14:anchorId="611A6E7D" wp14:editId="4E0D90CB">
            <wp:extent cx="4572000" cy="3657600"/>
            <wp:effectExtent l="0" t="0" r="0" b="0"/>
            <wp:docPr id="94" name="그림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"/>
                    <pic:cNvPicPr>
                      <a:picLocks noChangeAspect="1" noChangeArrowheads="1"/>
                    </pic:cNvPicPr>
                  </pic:nvPicPr>
                  <pic:blipFill>
                    <a:blip r:embed="rId10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CED5F9C" w14:textId="77777777" w:rsidR="00FD7B2A" w:rsidRPr="00ED4019" w:rsidRDefault="00FD7B2A">
      <w:pPr>
        <w:pStyle w:val="a6"/>
        <w:jc w:val="both"/>
        <w:rPr>
          <w:rFonts w:ascii="Times New Roman" w:hAnsi="Times New Roman"/>
        </w:rPr>
        <w:pPrChange w:id="4050" w:author="제이펍 출판사" w:date="2021-03-14T15:57:00Z">
          <w:pPr>
            <w:pStyle w:val="a6"/>
            <w:jc w:val="center"/>
          </w:pPr>
        </w:pPrChange>
      </w:pPr>
      <w:commentRangeStart w:id="4051"/>
      <w:r w:rsidRPr="00ED4019">
        <w:rPr>
          <w:rFonts w:ascii="Times New Roman" w:hAnsi="Times New Roman" w:hint="eastAsia"/>
        </w:rPr>
        <w:t>그림</w:t>
      </w:r>
      <w:r w:rsidRPr="00ED4019">
        <w:rPr>
          <w:rFonts w:ascii="Times New Roman" w:hAnsi="Times New Roman" w:hint="eastAsia"/>
        </w:rPr>
        <w:t xml:space="preserve"> </w:t>
      </w:r>
      <w:r w:rsidRPr="00ED4019">
        <w:rPr>
          <w:rFonts w:ascii="Times New Roman" w:hAnsi="Times New Roman"/>
        </w:rPr>
        <w:t>6-1</w:t>
      </w:r>
      <w:commentRangeEnd w:id="4051"/>
      <w:r w:rsidR="00E276BF">
        <w:rPr>
          <w:rStyle w:val="af3"/>
          <w:i w:val="0"/>
        </w:rPr>
        <w:commentReference w:id="4051"/>
      </w:r>
    </w:p>
    <w:p w14:paraId="29799E91" w14:textId="46944471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4052" w:author="제이펍 출판사" w:date="2021-03-14T15:57:00Z">
          <w:pPr>
            <w:pStyle w:val="SourceCode"/>
          </w:pPr>
        </w:pPrChange>
      </w:pPr>
      <w:r w:rsidRPr="00ED4019">
        <w:rPr>
          <w:rStyle w:val="CommentTok"/>
          <w:rFonts w:ascii="Times New Roman" w:hAnsi="Times New Roman"/>
        </w:rPr>
        <w:t># autoplot()</w:t>
      </w:r>
      <w:r w:rsidRPr="00ED4019">
        <w:rPr>
          <w:rStyle w:val="CommentTok"/>
          <w:rFonts w:ascii="Times New Roman" w:hAnsi="Times New Roman"/>
        </w:rPr>
        <w:t>을</w:t>
      </w:r>
      <w:r w:rsidRPr="00ED4019">
        <w:rPr>
          <w:rStyle w:val="CommentTok"/>
          <w:rFonts w:ascii="Times New Roman" w:hAnsi="Times New Roman"/>
        </w:rPr>
        <w:t xml:space="preserve"> </w:t>
      </w:r>
      <w:r w:rsidRPr="00ED4019">
        <w:rPr>
          <w:rStyle w:val="CommentTok"/>
          <w:rFonts w:ascii="Times New Roman" w:hAnsi="Times New Roman"/>
        </w:rPr>
        <w:t>사용하여</w:t>
      </w:r>
      <w:r w:rsidRPr="00ED4019">
        <w:rPr>
          <w:rStyle w:val="CommentTok"/>
          <w:rFonts w:ascii="Times New Roman" w:hAnsi="Times New Roman"/>
        </w:rPr>
        <w:t xml:space="preserve"> ts </w:t>
      </w:r>
      <w:r w:rsidRPr="00ED4019">
        <w:rPr>
          <w:rStyle w:val="CommentTok"/>
          <w:rFonts w:ascii="Times New Roman" w:hAnsi="Times New Roman"/>
        </w:rPr>
        <w:t>객체의</w:t>
      </w:r>
      <w:r w:rsidRPr="00ED4019">
        <w:rPr>
          <w:rStyle w:val="CommentTok"/>
          <w:rFonts w:ascii="Times New Roman" w:hAnsi="Times New Roman"/>
        </w:rPr>
        <w:t xml:space="preserve"> </w:t>
      </w:r>
      <w:r w:rsidRPr="00ED4019">
        <w:rPr>
          <w:rStyle w:val="CommentTok"/>
          <w:rFonts w:ascii="Times New Roman" w:hAnsi="Times New Roman"/>
        </w:rPr>
        <w:t>학생수계</w:t>
      </w:r>
      <w:r w:rsidRPr="00ED4019">
        <w:rPr>
          <w:rStyle w:val="CommentTok"/>
          <w:rFonts w:ascii="Times New Roman" w:hAnsi="Times New Roman"/>
        </w:rPr>
        <w:t xml:space="preserve"> </w:t>
      </w:r>
      <w:r w:rsidRPr="00ED4019">
        <w:rPr>
          <w:rStyle w:val="CommentTok"/>
          <w:rFonts w:ascii="Times New Roman" w:hAnsi="Times New Roman"/>
        </w:rPr>
        <w:t>열에</w:t>
      </w:r>
      <w:r w:rsidRPr="00ED4019">
        <w:rPr>
          <w:rStyle w:val="CommentTok"/>
          <w:rFonts w:ascii="Times New Roman" w:hAnsi="Times New Roman"/>
        </w:rPr>
        <w:t xml:space="preserve"> </w:t>
      </w:r>
      <w:r w:rsidRPr="00ED4019">
        <w:rPr>
          <w:rStyle w:val="CommentTok"/>
          <w:rFonts w:ascii="Times New Roman" w:hAnsi="Times New Roman"/>
        </w:rPr>
        <w:t>대한</w:t>
      </w:r>
      <w:r w:rsidRPr="00ED4019">
        <w:rPr>
          <w:rStyle w:val="CommentTok"/>
          <w:rFonts w:ascii="Times New Roman" w:hAnsi="Times New Roman"/>
        </w:rPr>
        <w:t xml:space="preserve"> </w:t>
      </w:r>
      <w:del w:id="4053" w:author="user" w:date="2021-03-22T15:13:00Z">
        <w:r w:rsidRPr="00ED4019" w:rsidDel="00E276BF">
          <w:rPr>
            <w:rStyle w:val="CommentTok"/>
            <w:rFonts w:ascii="Times New Roman" w:hAnsi="Times New Roman"/>
          </w:rPr>
          <w:delText>평균모델</w:delText>
        </w:r>
      </w:del>
      <w:ins w:id="4054" w:author="user" w:date="2021-03-22T15:13:00Z">
        <w:r w:rsidR="00E276BF">
          <w:rPr>
            <w:rStyle w:val="CommentTok"/>
            <w:rFonts w:ascii="Times New Roman" w:hAnsi="Times New Roman"/>
          </w:rPr>
          <w:t>평균</w:t>
        </w:r>
        <w:r w:rsidR="00E276BF">
          <w:rPr>
            <w:rStyle w:val="CommentTok"/>
            <w:rFonts w:ascii="Times New Roman" w:hAnsi="Times New Roman"/>
          </w:rPr>
          <w:t xml:space="preserve"> </w:t>
        </w:r>
        <w:r w:rsidR="00E276BF">
          <w:rPr>
            <w:rStyle w:val="CommentTok"/>
            <w:rFonts w:ascii="Times New Roman" w:hAnsi="Times New Roman"/>
          </w:rPr>
          <w:t>모델</w:t>
        </w:r>
      </w:ins>
      <w:r w:rsidRPr="00ED4019">
        <w:rPr>
          <w:rStyle w:val="CommentTok"/>
          <w:rFonts w:ascii="Times New Roman" w:hAnsi="Times New Roman"/>
        </w:rPr>
        <w:t>(</w:t>
      </w:r>
      <w:r w:rsidRPr="00ED4019">
        <w:rPr>
          <w:rStyle w:val="CommentTok"/>
          <w:rFonts w:ascii="Times New Roman" w:hAnsi="Times New Roman"/>
        </w:rPr>
        <w:t>예측구간</w:t>
      </w:r>
      <w:r w:rsidRPr="00ED4019">
        <w:rPr>
          <w:rStyle w:val="CommentTok"/>
          <w:rFonts w:ascii="Times New Roman" w:hAnsi="Times New Roman"/>
        </w:rPr>
        <w:t xml:space="preserve"> </w:t>
      </w:r>
      <w:r w:rsidRPr="00ED4019">
        <w:rPr>
          <w:rStyle w:val="CommentTok"/>
          <w:rFonts w:ascii="Times New Roman" w:hAnsi="Times New Roman"/>
        </w:rPr>
        <w:t>산출에</w:t>
      </w:r>
      <w:r w:rsidRPr="00ED4019">
        <w:rPr>
          <w:rStyle w:val="CommentTok"/>
          <w:rFonts w:ascii="Times New Roman" w:hAnsi="Times New Roman"/>
        </w:rPr>
        <w:t xml:space="preserve"> boosted </w:t>
      </w:r>
      <w:r w:rsidRPr="00ED4019">
        <w:rPr>
          <w:rStyle w:val="CommentTok"/>
          <w:rFonts w:ascii="Times New Roman" w:hAnsi="Times New Roman"/>
        </w:rPr>
        <w:t>방법을</w:t>
      </w:r>
      <w:r w:rsidRPr="00ED4019">
        <w:rPr>
          <w:rStyle w:val="CommentTok"/>
          <w:rFonts w:ascii="Times New Roman" w:hAnsi="Times New Roman"/>
        </w:rPr>
        <w:t xml:space="preserve"> </w:t>
      </w:r>
      <w:r w:rsidRPr="00ED4019">
        <w:rPr>
          <w:rStyle w:val="CommentTok"/>
          <w:rFonts w:ascii="Times New Roman" w:hAnsi="Times New Roman"/>
        </w:rPr>
        <w:t>사용</w:t>
      </w:r>
      <w:r w:rsidRPr="00ED4019">
        <w:rPr>
          <w:rStyle w:val="CommentTok"/>
          <w:rFonts w:ascii="Times New Roman" w:hAnsi="Times New Roman"/>
        </w:rPr>
        <w:t>)</w:t>
      </w:r>
      <w:r w:rsidRPr="00ED4019">
        <w:rPr>
          <w:rStyle w:val="CommentTok"/>
          <w:rFonts w:ascii="Times New Roman" w:hAnsi="Times New Roman"/>
        </w:rPr>
        <w:t>을</w:t>
      </w:r>
      <w:r w:rsidRPr="00ED4019">
        <w:rPr>
          <w:rStyle w:val="CommentTok"/>
          <w:rFonts w:ascii="Times New Roman" w:hAnsi="Times New Roman"/>
        </w:rPr>
        <w:t xml:space="preserve"> plotting</w:t>
      </w:r>
      <w:r w:rsidRPr="00ED4019">
        <w:rPr>
          <w:rFonts w:ascii="Times New Roman" w:hAnsi="Times New Roman"/>
        </w:rPr>
        <w:br/>
      </w:r>
      <w:r w:rsidRPr="00ED4019">
        <w:rPr>
          <w:rStyle w:val="FunctionTok"/>
          <w:rFonts w:ascii="Times New Roman" w:hAnsi="Times New Roman"/>
        </w:rPr>
        <w:t>autoplot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FunctionTok"/>
          <w:rFonts w:ascii="Times New Roman" w:hAnsi="Times New Roman"/>
        </w:rPr>
        <w:t>meanf</w:t>
      </w:r>
      <w:r w:rsidRPr="00ED4019">
        <w:rPr>
          <w:rStyle w:val="NormalTok"/>
          <w:rFonts w:ascii="Times New Roman" w:hAnsi="Times New Roman"/>
        </w:rPr>
        <w:t>(students.ts[,</w:t>
      </w:r>
      <w:r w:rsidRPr="00ED4019">
        <w:rPr>
          <w:rStyle w:val="DecValTok"/>
          <w:rFonts w:ascii="Times New Roman" w:hAnsi="Times New Roman"/>
        </w:rPr>
        <w:t>2</w:t>
      </w:r>
      <w:r w:rsidRPr="00ED4019">
        <w:rPr>
          <w:rStyle w:val="NormalTok"/>
          <w:rFonts w:ascii="Times New Roman" w:hAnsi="Times New Roman"/>
        </w:rPr>
        <w:t xml:space="preserve">], </w:t>
      </w:r>
      <w:r w:rsidRPr="00ED4019">
        <w:rPr>
          <w:rStyle w:val="AttributeTok"/>
          <w:rFonts w:ascii="Times New Roman" w:hAnsi="Times New Roman"/>
        </w:rPr>
        <w:t>bootstrap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ConstantTok"/>
          <w:rFonts w:ascii="Times New Roman" w:hAnsi="Times New Roman"/>
        </w:rPr>
        <w:t>TRUE</w:t>
      </w:r>
      <w:r w:rsidRPr="00ED4019">
        <w:rPr>
          <w:rStyle w:val="NormalTok"/>
          <w:rFonts w:ascii="Times New Roman" w:hAnsi="Times New Roman"/>
        </w:rPr>
        <w:t xml:space="preserve">), </w:t>
      </w:r>
      <w:r w:rsidRPr="00ED4019">
        <w:rPr>
          <w:rStyle w:val="AttributeTok"/>
          <w:rFonts w:ascii="Times New Roman" w:hAnsi="Times New Roman"/>
        </w:rPr>
        <w:t>main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StringTok"/>
          <w:rFonts w:ascii="Times New Roman" w:hAnsi="Times New Roman"/>
        </w:rPr>
        <w:t>학생수의</w:t>
      </w:r>
      <w:r w:rsidRPr="00ED4019">
        <w:rPr>
          <w:rStyle w:val="StringTok"/>
          <w:rFonts w:ascii="Times New Roman" w:hAnsi="Times New Roman"/>
        </w:rPr>
        <w:t xml:space="preserve"> </w:t>
      </w:r>
      <w:del w:id="4055" w:author="user" w:date="2021-03-22T15:13:00Z">
        <w:r w:rsidRPr="00ED4019" w:rsidDel="00E276BF">
          <w:rPr>
            <w:rStyle w:val="StringTok"/>
            <w:rFonts w:ascii="Times New Roman" w:hAnsi="Times New Roman"/>
          </w:rPr>
          <w:delText>평균모델</w:delText>
        </w:r>
      </w:del>
      <w:ins w:id="4056" w:author="user" w:date="2021-03-22T15:13:00Z">
        <w:r w:rsidR="00E276BF">
          <w:rPr>
            <w:rStyle w:val="StringTok"/>
            <w:rFonts w:ascii="Times New Roman" w:hAnsi="Times New Roman"/>
          </w:rPr>
          <w:t>평균</w:t>
        </w:r>
        <w:r w:rsidR="00E276BF">
          <w:rPr>
            <w:rStyle w:val="StringTok"/>
            <w:rFonts w:ascii="Times New Roman" w:hAnsi="Times New Roman"/>
          </w:rPr>
          <w:t xml:space="preserve"> </w:t>
        </w:r>
        <w:r w:rsidR="00E276BF">
          <w:rPr>
            <w:rStyle w:val="StringTok"/>
            <w:rFonts w:ascii="Times New Roman" w:hAnsi="Times New Roman"/>
          </w:rPr>
          <w:t>모델</w:t>
        </w:r>
      </w:ins>
      <w:r w:rsidRPr="00ED4019">
        <w:rPr>
          <w:rStyle w:val="StringTok"/>
          <w:rFonts w:ascii="Times New Roman" w:hAnsi="Times New Roman"/>
        </w:rPr>
        <w:t xml:space="preserve"> Plot(bootstrap)'</w:t>
      </w:r>
      <w:r w:rsidRPr="00ED4019">
        <w:rPr>
          <w:rStyle w:val="NormalTok"/>
          <w:rFonts w:ascii="Times New Roman" w:hAnsi="Times New Roman"/>
        </w:rPr>
        <w:t xml:space="preserve">, </w:t>
      </w:r>
      <w:r w:rsidRPr="00ED4019">
        <w:rPr>
          <w:rStyle w:val="AttributeTok"/>
          <w:rFonts w:ascii="Times New Roman" w:hAnsi="Times New Roman"/>
        </w:rPr>
        <w:t>xlab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StringTok"/>
          <w:rFonts w:ascii="Times New Roman" w:hAnsi="Times New Roman"/>
        </w:rPr>
        <w:t>연도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NormalTok"/>
          <w:rFonts w:ascii="Times New Roman" w:hAnsi="Times New Roman"/>
        </w:rPr>
        <w:t xml:space="preserve">, </w:t>
      </w:r>
      <w:r w:rsidRPr="00ED4019">
        <w:rPr>
          <w:rStyle w:val="AttributeTok"/>
          <w:rFonts w:ascii="Times New Roman" w:hAnsi="Times New Roman"/>
        </w:rPr>
        <w:t>ylab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StringTok"/>
          <w:rFonts w:ascii="Times New Roman" w:hAnsi="Times New Roman"/>
        </w:rPr>
        <w:t>학생수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NormalTok"/>
          <w:rFonts w:ascii="Times New Roman" w:hAnsi="Times New Roman"/>
        </w:rPr>
        <w:t>)</w:t>
      </w:r>
    </w:p>
    <w:p w14:paraId="39C4F1AD" w14:textId="77777777" w:rsidR="00FD7B2A" w:rsidRPr="00ED4019" w:rsidRDefault="00FD7B2A">
      <w:pPr>
        <w:pStyle w:val="Figure"/>
        <w:jc w:val="both"/>
        <w:rPr>
          <w:rFonts w:ascii="Times New Roman" w:hAnsi="Times New Roman"/>
        </w:rPr>
        <w:pPrChange w:id="4057" w:author="제이펍 출판사" w:date="2021-03-14T15:57:00Z">
          <w:pPr>
            <w:pStyle w:val="Figure"/>
          </w:pPr>
        </w:pPrChange>
      </w:pPr>
      <w:commentRangeStart w:id="4058"/>
      <w:r w:rsidRPr="00ED4019">
        <w:rPr>
          <w:rFonts w:ascii="Times New Roman" w:hAnsi="Times New Roman"/>
          <w:noProof/>
          <w:lang w:eastAsia="ko-KR"/>
        </w:rPr>
        <w:lastRenderedPageBreak/>
        <w:drawing>
          <wp:inline distT="0" distB="0" distL="0" distR="0" wp14:anchorId="79789E59" wp14:editId="235FBE09">
            <wp:extent cx="4572000" cy="3657600"/>
            <wp:effectExtent l="0" t="0" r="0" b="0"/>
            <wp:docPr id="96" name="그림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"/>
                    <pic:cNvPicPr>
                      <a:picLocks noChangeAspect="1" noChangeArrowheads="1"/>
                    </pic:cNvPicPr>
                  </pic:nvPicPr>
                  <pic:blipFill>
                    <a:blip r:embed="rId10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commentRangeEnd w:id="4058"/>
      <w:r w:rsidR="005D713B">
        <w:rPr>
          <w:rStyle w:val="af3"/>
        </w:rPr>
        <w:commentReference w:id="4058"/>
      </w:r>
    </w:p>
    <w:p w14:paraId="53783AE2" w14:textId="77777777" w:rsidR="00FD7B2A" w:rsidRPr="00ED4019" w:rsidRDefault="00FD7B2A">
      <w:pPr>
        <w:pStyle w:val="a6"/>
        <w:jc w:val="both"/>
        <w:rPr>
          <w:rFonts w:ascii="Times New Roman" w:hAnsi="Times New Roman"/>
        </w:rPr>
        <w:pPrChange w:id="4059" w:author="제이펍 출판사" w:date="2021-03-14T15:57:00Z">
          <w:pPr>
            <w:pStyle w:val="a6"/>
            <w:jc w:val="center"/>
          </w:pPr>
        </w:pPrChange>
      </w:pPr>
      <w:commentRangeStart w:id="4060"/>
      <w:r w:rsidRPr="00ED4019">
        <w:rPr>
          <w:rFonts w:ascii="Times New Roman" w:hAnsi="Times New Roman" w:hint="eastAsia"/>
        </w:rPr>
        <w:t>그림</w:t>
      </w:r>
      <w:r w:rsidRPr="00ED4019">
        <w:rPr>
          <w:rFonts w:ascii="Times New Roman" w:hAnsi="Times New Roman" w:hint="eastAsia"/>
        </w:rPr>
        <w:t xml:space="preserve"> </w:t>
      </w:r>
      <w:r w:rsidRPr="00ED4019">
        <w:rPr>
          <w:rFonts w:ascii="Times New Roman" w:hAnsi="Times New Roman"/>
        </w:rPr>
        <w:t>6-2</w:t>
      </w:r>
      <w:commentRangeEnd w:id="4060"/>
      <w:r w:rsidR="00E276BF">
        <w:rPr>
          <w:rStyle w:val="af3"/>
          <w:i w:val="0"/>
        </w:rPr>
        <w:commentReference w:id="4060"/>
      </w:r>
    </w:p>
    <w:p w14:paraId="4677E36B" w14:textId="7B4B7FA5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4061" w:author="제이펍 출판사" w:date="2021-03-14T15:57:00Z">
          <w:pPr>
            <w:pStyle w:val="SourceCode"/>
          </w:pPr>
        </w:pPrChange>
      </w:pPr>
      <w:r w:rsidRPr="00ED4019">
        <w:rPr>
          <w:rStyle w:val="CommentTok"/>
          <w:rFonts w:ascii="Times New Roman" w:hAnsi="Times New Roman"/>
        </w:rPr>
        <w:t xml:space="preserve"># </w:t>
      </w:r>
      <w:r w:rsidRPr="00ED4019">
        <w:rPr>
          <w:rStyle w:val="CommentTok"/>
          <w:rFonts w:ascii="Times New Roman" w:hAnsi="Times New Roman"/>
        </w:rPr>
        <w:t>전체</w:t>
      </w:r>
      <w:r w:rsidRPr="00ED4019">
        <w:rPr>
          <w:rStyle w:val="CommentTok"/>
          <w:rFonts w:ascii="Times New Roman" w:hAnsi="Times New Roman"/>
        </w:rPr>
        <w:t xml:space="preserve"> </w:t>
      </w:r>
      <w:r w:rsidRPr="00ED4019">
        <w:rPr>
          <w:rStyle w:val="CommentTok"/>
          <w:rFonts w:ascii="Times New Roman" w:hAnsi="Times New Roman"/>
        </w:rPr>
        <w:t>취업자수에</w:t>
      </w:r>
      <w:r w:rsidRPr="00ED4019">
        <w:rPr>
          <w:rStyle w:val="CommentTok"/>
          <w:rFonts w:ascii="Times New Roman" w:hAnsi="Times New Roman"/>
        </w:rPr>
        <w:t xml:space="preserve"> </w:t>
      </w:r>
      <w:r w:rsidRPr="00ED4019">
        <w:rPr>
          <w:rStyle w:val="CommentTok"/>
          <w:rFonts w:ascii="Times New Roman" w:hAnsi="Times New Roman"/>
        </w:rPr>
        <w:t>대한</w:t>
      </w:r>
      <w:r w:rsidRPr="00ED4019">
        <w:rPr>
          <w:rStyle w:val="CommentTok"/>
          <w:rFonts w:ascii="Times New Roman" w:hAnsi="Times New Roman"/>
        </w:rPr>
        <w:t xml:space="preserve"> </w:t>
      </w:r>
      <w:del w:id="4062" w:author="user" w:date="2021-03-22T15:13:00Z">
        <w:r w:rsidRPr="00ED4019" w:rsidDel="00E276BF">
          <w:rPr>
            <w:rStyle w:val="CommentTok"/>
            <w:rFonts w:ascii="Times New Roman" w:hAnsi="Times New Roman"/>
          </w:rPr>
          <w:delText>평균모델</w:delText>
        </w:r>
      </w:del>
      <w:ins w:id="4063" w:author="user" w:date="2021-03-22T15:13:00Z">
        <w:r w:rsidR="00E276BF">
          <w:rPr>
            <w:rStyle w:val="CommentTok"/>
            <w:rFonts w:ascii="Times New Roman" w:hAnsi="Times New Roman"/>
          </w:rPr>
          <w:t>평균</w:t>
        </w:r>
        <w:r w:rsidR="00E276BF">
          <w:rPr>
            <w:rStyle w:val="CommentTok"/>
            <w:rFonts w:ascii="Times New Roman" w:hAnsi="Times New Roman"/>
          </w:rPr>
          <w:t xml:space="preserve"> </w:t>
        </w:r>
        <w:r w:rsidR="00E276BF">
          <w:rPr>
            <w:rStyle w:val="CommentTok"/>
            <w:rFonts w:ascii="Times New Roman" w:hAnsi="Times New Roman"/>
          </w:rPr>
          <w:t>모델</w:t>
        </w:r>
      </w:ins>
      <w:r w:rsidRPr="00ED4019">
        <w:rPr>
          <w:rStyle w:val="CommentTok"/>
          <w:rFonts w:ascii="Times New Roman" w:hAnsi="Times New Roman"/>
        </w:rPr>
        <w:t xml:space="preserve"> plotting</w:t>
      </w:r>
      <w:r w:rsidRPr="00ED4019">
        <w:rPr>
          <w:rFonts w:ascii="Times New Roman" w:hAnsi="Times New Roman"/>
        </w:rPr>
        <w:br/>
      </w:r>
      <w:proofErr w:type="gramStart"/>
      <w:r w:rsidRPr="00ED4019">
        <w:rPr>
          <w:rStyle w:val="FunctionTok"/>
          <w:rFonts w:ascii="Times New Roman" w:hAnsi="Times New Roman"/>
        </w:rPr>
        <w:t>autoplot</w:t>
      </w:r>
      <w:r w:rsidRPr="00ED4019">
        <w:rPr>
          <w:rStyle w:val="NormalTok"/>
          <w:rFonts w:ascii="Times New Roman" w:hAnsi="Times New Roman"/>
        </w:rPr>
        <w:t>(</w:t>
      </w:r>
      <w:proofErr w:type="gramEnd"/>
      <w:r w:rsidRPr="00ED4019">
        <w:rPr>
          <w:rStyle w:val="FunctionTok"/>
          <w:rFonts w:ascii="Times New Roman" w:hAnsi="Times New Roman"/>
        </w:rPr>
        <w:t>meanf</w:t>
      </w:r>
      <w:r w:rsidRPr="00ED4019">
        <w:rPr>
          <w:rStyle w:val="NormalTok"/>
          <w:rFonts w:ascii="Times New Roman" w:hAnsi="Times New Roman"/>
        </w:rPr>
        <w:t>(employees.ts[,</w:t>
      </w:r>
      <w:r w:rsidRPr="00ED4019">
        <w:rPr>
          <w:rStyle w:val="DecValTok"/>
          <w:rFonts w:ascii="Times New Roman" w:hAnsi="Times New Roman"/>
        </w:rPr>
        <w:t>2</w:t>
      </w:r>
      <w:r w:rsidRPr="00ED4019">
        <w:rPr>
          <w:rStyle w:val="NormalTok"/>
          <w:rFonts w:ascii="Times New Roman" w:hAnsi="Times New Roman"/>
        </w:rPr>
        <w:t xml:space="preserve">]), </w:t>
      </w:r>
      <w:r w:rsidRPr="00ED4019">
        <w:rPr>
          <w:rStyle w:val="AttributeTok"/>
          <w:rFonts w:ascii="Times New Roman" w:hAnsi="Times New Roman"/>
        </w:rPr>
        <w:t>main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StringTok"/>
          <w:rFonts w:ascii="Times New Roman" w:hAnsi="Times New Roman"/>
        </w:rPr>
        <w:t>취업자수의</w:t>
      </w:r>
      <w:r w:rsidRPr="00ED4019">
        <w:rPr>
          <w:rStyle w:val="StringTok"/>
          <w:rFonts w:ascii="Times New Roman" w:hAnsi="Times New Roman"/>
        </w:rPr>
        <w:t xml:space="preserve"> </w:t>
      </w:r>
      <w:del w:id="4064" w:author="user" w:date="2021-03-22T15:13:00Z">
        <w:r w:rsidRPr="00ED4019" w:rsidDel="00E276BF">
          <w:rPr>
            <w:rStyle w:val="StringTok"/>
            <w:rFonts w:ascii="Times New Roman" w:hAnsi="Times New Roman"/>
          </w:rPr>
          <w:delText>평균모델</w:delText>
        </w:r>
      </w:del>
      <w:ins w:id="4065" w:author="user" w:date="2021-03-22T15:13:00Z">
        <w:r w:rsidR="00E276BF">
          <w:rPr>
            <w:rStyle w:val="StringTok"/>
            <w:rFonts w:ascii="Times New Roman" w:hAnsi="Times New Roman"/>
          </w:rPr>
          <w:t>평균</w:t>
        </w:r>
        <w:r w:rsidR="00E276BF">
          <w:rPr>
            <w:rStyle w:val="StringTok"/>
            <w:rFonts w:ascii="Times New Roman" w:hAnsi="Times New Roman"/>
          </w:rPr>
          <w:t xml:space="preserve"> </w:t>
        </w:r>
        <w:r w:rsidR="00E276BF">
          <w:rPr>
            <w:rStyle w:val="StringTok"/>
            <w:rFonts w:ascii="Times New Roman" w:hAnsi="Times New Roman"/>
          </w:rPr>
          <w:t>모델</w:t>
        </w:r>
      </w:ins>
      <w:r w:rsidRPr="00ED4019">
        <w:rPr>
          <w:rStyle w:val="StringTok"/>
          <w:rFonts w:ascii="Times New Roman" w:hAnsi="Times New Roman"/>
        </w:rPr>
        <w:t xml:space="preserve"> Plot'</w:t>
      </w:r>
      <w:r w:rsidRPr="00ED4019">
        <w:rPr>
          <w:rStyle w:val="NormalTok"/>
          <w:rFonts w:ascii="Times New Roman" w:hAnsi="Times New Roman"/>
        </w:rPr>
        <w:t xml:space="preserve">, </w:t>
      </w:r>
      <w:r w:rsidRPr="00ED4019">
        <w:rPr>
          <w:rStyle w:val="AttributeTok"/>
          <w:rFonts w:ascii="Times New Roman" w:hAnsi="Times New Roman"/>
        </w:rPr>
        <w:t>xlab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StringTok"/>
          <w:rFonts w:ascii="Times New Roman" w:hAnsi="Times New Roman"/>
        </w:rPr>
        <w:t>연도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NormalTok"/>
          <w:rFonts w:ascii="Times New Roman" w:hAnsi="Times New Roman"/>
        </w:rPr>
        <w:t xml:space="preserve">, </w:t>
      </w:r>
      <w:r w:rsidRPr="00ED4019">
        <w:rPr>
          <w:rStyle w:val="AttributeTok"/>
          <w:rFonts w:ascii="Times New Roman" w:hAnsi="Times New Roman"/>
        </w:rPr>
        <w:t>ylab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StringTok"/>
          <w:rFonts w:ascii="Times New Roman" w:hAnsi="Times New Roman"/>
        </w:rPr>
        <w:t>취업자수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NormalTok"/>
          <w:rFonts w:ascii="Times New Roman" w:hAnsi="Times New Roman"/>
        </w:rPr>
        <w:t>)</w:t>
      </w:r>
    </w:p>
    <w:p w14:paraId="005C4842" w14:textId="77777777" w:rsidR="00FD7B2A" w:rsidRPr="00ED4019" w:rsidRDefault="00FD7B2A">
      <w:pPr>
        <w:pStyle w:val="Figure"/>
        <w:jc w:val="both"/>
        <w:rPr>
          <w:rFonts w:ascii="Times New Roman" w:hAnsi="Times New Roman"/>
        </w:rPr>
        <w:pPrChange w:id="4066" w:author="제이펍 출판사" w:date="2021-03-14T15:57:00Z">
          <w:pPr>
            <w:pStyle w:val="Figure"/>
          </w:pPr>
        </w:pPrChange>
      </w:pPr>
      <w:r w:rsidRPr="00ED4019">
        <w:rPr>
          <w:rFonts w:ascii="Times New Roman" w:hAnsi="Times New Roman"/>
          <w:noProof/>
          <w:lang w:eastAsia="ko-KR"/>
        </w:rPr>
        <w:drawing>
          <wp:inline distT="0" distB="0" distL="0" distR="0" wp14:anchorId="2B0A22EE" wp14:editId="3EEADF20">
            <wp:extent cx="4572000" cy="3657600"/>
            <wp:effectExtent l="0" t="0" r="0" b="0"/>
            <wp:docPr id="98" name="그림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"/>
                    <pic:cNvPicPr>
                      <a:picLocks noChangeAspect="1" noChangeArrowheads="1"/>
                    </pic:cNvPicPr>
                  </pic:nvPicPr>
                  <pic:blipFill>
                    <a:blip r:embed="rId10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F4CAAEB" w14:textId="77777777" w:rsidR="00FD7B2A" w:rsidRPr="00ED4019" w:rsidRDefault="00FD7B2A">
      <w:pPr>
        <w:pStyle w:val="a6"/>
        <w:jc w:val="both"/>
        <w:rPr>
          <w:rFonts w:ascii="Times New Roman" w:hAnsi="Times New Roman"/>
        </w:rPr>
        <w:pPrChange w:id="4067" w:author="제이펍 출판사" w:date="2021-03-14T15:57:00Z">
          <w:pPr>
            <w:pStyle w:val="a6"/>
            <w:jc w:val="center"/>
          </w:pPr>
        </w:pPrChange>
      </w:pPr>
      <w:commentRangeStart w:id="4068"/>
      <w:r w:rsidRPr="00ED4019">
        <w:rPr>
          <w:rFonts w:ascii="Times New Roman" w:hAnsi="Times New Roman" w:hint="eastAsia"/>
        </w:rPr>
        <w:t>그림</w:t>
      </w:r>
      <w:r w:rsidRPr="00ED4019">
        <w:rPr>
          <w:rFonts w:ascii="Times New Roman" w:hAnsi="Times New Roman" w:hint="eastAsia"/>
        </w:rPr>
        <w:t xml:space="preserve"> </w:t>
      </w:r>
      <w:r w:rsidRPr="00ED4019">
        <w:rPr>
          <w:rFonts w:ascii="Times New Roman" w:hAnsi="Times New Roman"/>
        </w:rPr>
        <w:t>6-3</w:t>
      </w:r>
      <w:commentRangeEnd w:id="4068"/>
      <w:r w:rsidR="000E0C19">
        <w:rPr>
          <w:rStyle w:val="af3"/>
          <w:i w:val="0"/>
        </w:rPr>
        <w:commentReference w:id="4068"/>
      </w:r>
    </w:p>
    <w:p w14:paraId="6B45FA3F" w14:textId="5EABB7E8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4069" w:author="제이펍 출판사" w:date="2021-03-14T15:57:00Z">
          <w:pPr>
            <w:pStyle w:val="SourceCode"/>
          </w:pPr>
        </w:pPrChange>
      </w:pPr>
      <w:r w:rsidRPr="00ED4019">
        <w:rPr>
          <w:rStyle w:val="CommentTok"/>
          <w:rFonts w:ascii="Times New Roman" w:hAnsi="Times New Roman"/>
        </w:rPr>
        <w:lastRenderedPageBreak/>
        <w:t xml:space="preserve"># </w:t>
      </w:r>
      <w:r w:rsidRPr="00ED4019">
        <w:rPr>
          <w:rStyle w:val="CommentTok"/>
          <w:rFonts w:ascii="Times New Roman" w:hAnsi="Times New Roman"/>
        </w:rPr>
        <w:t>코로나</w:t>
      </w:r>
      <w:r w:rsidRPr="00ED4019">
        <w:rPr>
          <w:rStyle w:val="CommentTok"/>
          <w:rFonts w:ascii="Times New Roman" w:hAnsi="Times New Roman"/>
        </w:rPr>
        <w:t xml:space="preserve"> 19 </w:t>
      </w:r>
      <w:r w:rsidRPr="00ED4019">
        <w:rPr>
          <w:rStyle w:val="CommentTok"/>
          <w:rFonts w:ascii="Times New Roman" w:hAnsi="Times New Roman"/>
        </w:rPr>
        <w:t>확진자에</w:t>
      </w:r>
      <w:r w:rsidRPr="00ED4019">
        <w:rPr>
          <w:rStyle w:val="CommentTok"/>
          <w:rFonts w:ascii="Times New Roman" w:hAnsi="Times New Roman"/>
        </w:rPr>
        <w:t xml:space="preserve"> </w:t>
      </w:r>
      <w:r w:rsidRPr="00ED4019">
        <w:rPr>
          <w:rStyle w:val="CommentTok"/>
          <w:rFonts w:ascii="Times New Roman" w:hAnsi="Times New Roman"/>
        </w:rPr>
        <w:t>대한</w:t>
      </w:r>
      <w:r w:rsidRPr="00ED4019">
        <w:rPr>
          <w:rStyle w:val="CommentTok"/>
          <w:rFonts w:ascii="Times New Roman" w:hAnsi="Times New Roman"/>
        </w:rPr>
        <w:t xml:space="preserve"> </w:t>
      </w:r>
      <w:del w:id="4070" w:author="user" w:date="2021-03-22T15:13:00Z">
        <w:r w:rsidRPr="00ED4019" w:rsidDel="00E276BF">
          <w:rPr>
            <w:rStyle w:val="CommentTok"/>
            <w:rFonts w:ascii="Times New Roman" w:hAnsi="Times New Roman"/>
          </w:rPr>
          <w:delText>평균모델</w:delText>
        </w:r>
      </w:del>
      <w:ins w:id="4071" w:author="user" w:date="2021-03-22T15:13:00Z">
        <w:r w:rsidR="00E276BF">
          <w:rPr>
            <w:rStyle w:val="CommentTok"/>
            <w:rFonts w:ascii="Times New Roman" w:hAnsi="Times New Roman"/>
          </w:rPr>
          <w:t>평균</w:t>
        </w:r>
        <w:r w:rsidR="00E276BF">
          <w:rPr>
            <w:rStyle w:val="CommentTok"/>
            <w:rFonts w:ascii="Times New Roman" w:hAnsi="Times New Roman"/>
          </w:rPr>
          <w:t xml:space="preserve"> </w:t>
        </w:r>
        <w:proofErr w:type="gramStart"/>
        <w:r w:rsidR="00E276BF">
          <w:rPr>
            <w:rStyle w:val="CommentTok"/>
            <w:rFonts w:ascii="Times New Roman" w:hAnsi="Times New Roman"/>
          </w:rPr>
          <w:t>모델</w:t>
        </w:r>
      </w:ins>
      <w:r w:rsidRPr="00ED4019">
        <w:rPr>
          <w:rStyle w:val="CommentTok"/>
          <w:rFonts w:ascii="Times New Roman" w:hAnsi="Times New Roman"/>
        </w:rPr>
        <w:t>(</w:t>
      </w:r>
      <w:proofErr w:type="gramEnd"/>
      <w:r w:rsidRPr="00ED4019">
        <w:rPr>
          <w:rStyle w:val="CommentTok"/>
          <w:rFonts w:ascii="Times New Roman" w:hAnsi="Times New Roman"/>
        </w:rPr>
        <w:t>예측구간</w:t>
      </w:r>
      <w:r w:rsidRPr="00ED4019">
        <w:rPr>
          <w:rStyle w:val="CommentTok"/>
          <w:rFonts w:ascii="Times New Roman" w:hAnsi="Times New Roman"/>
        </w:rPr>
        <w:t xml:space="preserve"> </w:t>
      </w:r>
      <w:r w:rsidRPr="00ED4019">
        <w:rPr>
          <w:rStyle w:val="CommentTok"/>
          <w:rFonts w:ascii="Times New Roman" w:hAnsi="Times New Roman"/>
        </w:rPr>
        <w:t>산출에</w:t>
      </w:r>
      <w:r w:rsidRPr="00ED4019">
        <w:rPr>
          <w:rStyle w:val="CommentTok"/>
          <w:rFonts w:ascii="Times New Roman" w:hAnsi="Times New Roman"/>
        </w:rPr>
        <w:t xml:space="preserve"> boosted </w:t>
      </w:r>
      <w:r w:rsidRPr="00ED4019">
        <w:rPr>
          <w:rStyle w:val="CommentTok"/>
          <w:rFonts w:ascii="Times New Roman" w:hAnsi="Times New Roman"/>
        </w:rPr>
        <w:t>방법을</w:t>
      </w:r>
      <w:r w:rsidRPr="00ED4019">
        <w:rPr>
          <w:rStyle w:val="CommentTok"/>
          <w:rFonts w:ascii="Times New Roman" w:hAnsi="Times New Roman"/>
        </w:rPr>
        <w:t xml:space="preserve"> </w:t>
      </w:r>
      <w:r w:rsidRPr="00ED4019">
        <w:rPr>
          <w:rStyle w:val="CommentTok"/>
          <w:rFonts w:ascii="Times New Roman" w:hAnsi="Times New Roman"/>
        </w:rPr>
        <w:t>사용</w:t>
      </w:r>
      <w:r w:rsidRPr="00ED4019">
        <w:rPr>
          <w:rStyle w:val="CommentTok"/>
          <w:rFonts w:ascii="Times New Roman" w:hAnsi="Times New Roman"/>
        </w:rPr>
        <w:t>) plotting</w:t>
      </w:r>
      <w:r w:rsidRPr="00ED4019">
        <w:rPr>
          <w:rFonts w:ascii="Times New Roman" w:hAnsi="Times New Roman"/>
        </w:rPr>
        <w:br/>
      </w:r>
      <w:r w:rsidRPr="00ED4019">
        <w:rPr>
          <w:rStyle w:val="FunctionTok"/>
          <w:rFonts w:ascii="Times New Roman" w:hAnsi="Times New Roman"/>
        </w:rPr>
        <w:t>autoplot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FunctionTok"/>
          <w:rFonts w:ascii="Times New Roman" w:hAnsi="Times New Roman"/>
        </w:rPr>
        <w:t>meanf</w:t>
      </w:r>
      <w:r w:rsidRPr="00ED4019">
        <w:rPr>
          <w:rStyle w:val="NormalTok"/>
          <w:rFonts w:ascii="Times New Roman" w:hAnsi="Times New Roman"/>
        </w:rPr>
        <w:t>(covid19.ts[,</w:t>
      </w:r>
      <w:r w:rsidRPr="00ED4019">
        <w:rPr>
          <w:rStyle w:val="DecValTok"/>
          <w:rFonts w:ascii="Times New Roman" w:hAnsi="Times New Roman"/>
        </w:rPr>
        <w:t>2</w:t>
      </w:r>
      <w:r w:rsidRPr="00ED4019">
        <w:rPr>
          <w:rStyle w:val="NormalTok"/>
          <w:rFonts w:ascii="Times New Roman" w:hAnsi="Times New Roman"/>
        </w:rPr>
        <w:t xml:space="preserve">], </w:t>
      </w:r>
      <w:r w:rsidRPr="00ED4019">
        <w:rPr>
          <w:rStyle w:val="AttributeTok"/>
          <w:rFonts w:ascii="Times New Roman" w:hAnsi="Times New Roman"/>
        </w:rPr>
        <w:t>bootstrap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ConstantTok"/>
          <w:rFonts w:ascii="Times New Roman" w:hAnsi="Times New Roman"/>
        </w:rPr>
        <w:t>TRUE</w:t>
      </w:r>
      <w:r w:rsidRPr="00ED4019">
        <w:rPr>
          <w:rStyle w:val="NormalTok"/>
          <w:rFonts w:ascii="Times New Roman" w:hAnsi="Times New Roman"/>
        </w:rPr>
        <w:t xml:space="preserve">), </w:t>
      </w:r>
      <w:r w:rsidRPr="00ED4019">
        <w:rPr>
          <w:rStyle w:val="AttributeTok"/>
          <w:rFonts w:ascii="Times New Roman" w:hAnsi="Times New Roman"/>
        </w:rPr>
        <w:t>main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'0-9</w:t>
      </w:r>
      <w:r w:rsidRPr="00ED4019">
        <w:rPr>
          <w:rStyle w:val="StringTok"/>
          <w:rFonts w:ascii="Times New Roman" w:hAnsi="Times New Roman"/>
        </w:rPr>
        <w:t>세</w:t>
      </w:r>
      <w:r w:rsidRPr="00ED4019">
        <w:rPr>
          <w:rStyle w:val="String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코로나</w:t>
      </w:r>
      <w:r w:rsidRPr="00ED4019">
        <w:rPr>
          <w:rStyle w:val="StringTok"/>
          <w:rFonts w:ascii="Times New Roman" w:hAnsi="Times New Roman"/>
        </w:rPr>
        <w:t xml:space="preserve">19 </w:t>
      </w:r>
      <w:r w:rsidRPr="00ED4019">
        <w:rPr>
          <w:rStyle w:val="StringTok"/>
          <w:rFonts w:ascii="Times New Roman" w:hAnsi="Times New Roman"/>
        </w:rPr>
        <w:t>확진자의</w:t>
      </w:r>
      <w:r w:rsidRPr="00ED4019">
        <w:rPr>
          <w:rStyle w:val="StringTok"/>
          <w:rFonts w:ascii="Times New Roman" w:hAnsi="Times New Roman"/>
        </w:rPr>
        <w:t xml:space="preserve"> </w:t>
      </w:r>
      <w:del w:id="4072" w:author="user" w:date="2021-03-22T15:13:00Z">
        <w:r w:rsidRPr="00ED4019" w:rsidDel="00E276BF">
          <w:rPr>
            <w:rStyle w:val="StringTok"/>
            <w:rFonts w:ascii="Times New Roman" w:hAnsi="Times New Roman"/>
          </w:rPr>
          <w:delText>평균모델</w:delText>
        </w:r>
      </w:del>
      <w:ins w:id="4073" w:author="user" w:date="2021-03-22T15:13:00Z">
        <w:r w:rsidR="00E276BF">
          <w:rPr>
            <w:rStyle w:val="StringTok"/>
            <w:rFonts w:ascii="Times New Roman" w:hAnsi="Times New Roman"/>
          </w:rPr>
          <w:t>평균</w:t>
        </w:r>
        <w:r w:rsidR="00E276BF">
          <w:rPr>
            <w:rStyle w:val="StringTok"/>
            <w:rFonts w:ascii="Times New Roman" w:hAnsi="Times New Roman"/>
          </w:rPr>
          <w:t xml:space="preserve"> </w:t>
        </w:r>
        <w:r w:rsidR="00E276BF">
          <w:rPr>
            <w:rStyle w:val="StringTok"/>
            <w:rFonts w:ascii="Times New Roman" w:hAnsi="Times New Roman"/>
          </w:rPr>
          <w:t>모델</w:t>
        </w:r>
      </w:ins>
      <w:r w:rsidRPr="00ED4019">
        <w:rPr>
          <w:rStyle w:val="StringTok"/>
          <w:rFonts w:ascii="Times New Roman" w:hAnsi="Times New Roman"/>
        </w:rPr>
        <w:t xml:space="preserve"> Plot'</w:t>
      </w:r>
      <w:r w:rsidRPr="00ED4019">
        <w:rPr>
          <w:rStyle w:val="NormalTok"/>
          <w:rFonts w:ascii="Times New Roman" w:hAnsi="Times New Roman"/>
        </w:rPr>
        <w:t xml:space="preserve">, </w:t>
      </w:r>
      <w:r w:rsidRPr="00ED4019">
        <w:rPr>
          <w:rStyle w:val="AttributeTok"/>
          <w:rFonts w:ascii="Times New Roman" w:hAnsi="Times New Roman"/>
        </w:rPr>
        <w:t>xlab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StringTok"/>
          <w:rFonts w:ascii="Times New Roman" w:hAnsi="Times New Roman"/>
        </w:rPr>
        <w:t>기간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NormalTok"/>
          <w:rFonts w:ascii="Times New Roman" w:hAnsi="Times New Roman"/>
        </w:rPr>
        <w:t xml:space="preserve">, </w:t>
      </w:r>
      <w:r w:rsidRPr="00ED4019">
        <w:rPr>
          <w:rStyle w:val="AttributeTok"/>
          <w:rFonts w:ascii="Times New Roman" w:hAnsi="Times New Roman"/>
        </w:rPr>
        <w:t>ylab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StringTok"/>
          <w:rFonts w:ascii="Times New Roman" w:hAnsi="Times New Roman"/>
        </w:rPr>
        <w:t>확진자수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NormalTok"/>
          <w:rFonts w:ascii="Times New Roman" w:hAnsi="Times New Roman"/>
        </w:rPr>
        <w:t>)</w:t>
      </w:r>
    </w:p>
    <w:p w14:paraId="769E3B4B" w14:textId="77777777" w:rsidR="00FD7B2A" w:rsidRPr="00ED4019" w:rsidRDefault="00FD7B2A">
      <w:pPr>
        <w:pStyle w:val="Figure"/>
        <w:jc w:val="both"/>
        <w:rPr>
          <w:rFonts w:ascii="Times New Roman" w:hAnsi="Times New Roman"/>
        </w:rPr>
        <w:pPrChange w:id="4074" w:author="제이펍 출판사" w:date="2021-03-14T15:57:00Z">
          <w:pPr>
            <w:pStyle w:val="Figure"/>
          </w:pPr>
        </w:pPrChange>
      </w:pPr>
      <w:r w:rsidRPr="00ED4019">
        <w:rPr>
          <w:rFonts w:ascii="Times New Roman" w:hAnsi="Times New Roman"/>
          <w:noProof/>
          <w:lang w:eastAsia="ko-KR"/>
        </w:rPr>
        <w:drawing>
          <wp:inline distT="0" distB="0" distL="0" distR="0" wp14:anchorId="537EA039" wp14:editId="3BD57D21">
            <wp:extent cx="4572000" cy="3657600"/>
            <wp:effectExtent l="0" t="0" r="0" b="0"/>
            <wp:docPr id="100" name="그림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"/>
                    <pic:cNvPicPr>
                      <a:picLocks noChangeAspect="1" noChangeArrowheads="1"/>
                    </pic:cNvPicPr>
                  </pic:nvPicPr>
                  <pic:blipFill>
                    <a:blip r:embed="rId10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F55A88E" w14:textId="77777777" w:rsidR="00FD7B2A" w:rsidRPr="00ED4019" w:rsidRDefault="00FD7B2A">
      <w:pPr>
        <w:pStyle w:val="a6"/>
        <w:jc w:val="both"/>
        <w:rPr>
          <w:rFonts w:ascii="Times New Roman" w:hAnsi="Times New Roman"/>
          <w:lang w:eastAsia="ko-KR"/>
        </w:rPr>
        <w:pPrChange w:id="4075" w:author="제이펍 출판사" w:date="2021-03-14T15:57:00Z">
          <w:pPr>
            <w:pStyle w:val="a6"/>
            <w:jc w:val="center"/>
          </w:pPr>
        </w:pPrChange>
      </w:pPr>
      <w:commentRangeStart w:id="4076"/>
      <w:r w:rsidRPr="00ED4019">
        <w:rPr>
          <w:rFonts w:ascii="Times New Roman" w:hAnsi="Times New Roman" w:hint="eastAsia"/>
          <w:lang w:eastAsia="ko-KR"/>
        </w:rPr>
        <w:t>그림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6-4</w:t>
      </w:r>
      <w:commentRangeEnd w:id="4076"/>
      <w:r w:rsidR="003A1E2F">
        <w:rPr>
          <w:rStyle w:val="af3"/>
          <w:i w:val="0"/>
        </w:rPr>
        <w:commentReference w:id="4076"/>
      </w:r>
    </w:p>
    <w:p w14:paraId="04301041" w14:textId="201A9C07" w:rsidR="00FD7B2A" w:rsidRPr="000D5A0A" w:rsidRDefault="003A1E2F">
      <w:pPr>
        <w:pStyle w:val="1"/>
        <w:numPr>
          <w:ilvl w:val="0"/>
          <w:numId w:val="0"/>
        </w:numPr>
        <w:jc w:val="both"/>
        <w:rPr>
          <w:lang w:eastAsia="ko-KR"/>
        </w:rPr>
        <w:pPrChange w:id="4077" w:author="user" w:date="2021-03-22T15:31:00Z">
          <w:pPr>
            <w:pStyle w:val="1"/>
          </w:pPr>
        </w:pPrChange>
      </w:pPr>
      <w:bookmarkStart w:id="4078" w:name="단순naive-모델"/>
      <w:bookmarkEnd w:id="4025"/>
      <w:ins w:id="4079" w:author="user" w:date="2021-03-22T15:31:00Z">
        <w:r>
          <w:rPr>
            <w:rFonts w:hint="eastAsia"/>
            <w:lang w:eastAsia="ko-KR"/>
          </w:rPr>
          <w:t>6.</w:t>
        </w:r>
      </w:ins>
      <w:ins w:id="4080" w:author="user" w:date="2021-03-22T15:39:00Z">
        <w:r w:rsidR="00F94B86">
          <w:rPr>
            <w:rFonts w:hint="eastAsia"/>
            <w:lang w:eastAsia="ko-KR"/>
          </w:rPr>
          <w:t>2</w:t>
        </w:r>
      </w:ins>
      <w:ins w:id="4081" w:author="user" w:date="2021-03-22T15:31:00Z">
        <w:r>
          <w:rPr>
            <w:rFonts w:hint="eastAsia"/>
            <w:lang w:eastAsia="ko-KR"/>
          </w:rPr>
          <w:t xml:space="preserve"> </w:t>
        </w:r>
      </w:ins>
      <w:r w:rsidR="00FD7B2A">
        <w:rPr>
          <w:lang w:eastAsia="ko-KR"/>
        </w:rPr>
        <w:t>단순</w:t>
      </w:r>
      <w:del w:id="4082" w:author="user" w:date="2021-03-22T15:32:00Z">
        <w:r w:rsidR="00FD7B2A" w:rsidDel="003A1E2F">
          <w:rPr>
            <w:lang w:eastAsia="ko-KR"/>
          </w:rPr>
          <w:delText>(Naïve)</w:delText>
        </w:r>
      </w:del>
      <w:r w:rsidR="00FD7B2A">
        <w:rPr>
          <w:lang w:eastAsia="ko-KR"/>
        </w:rPr>
        <w:t xml:space="preserve"> 모델</w:t>
      </w:r>
    </w:p>
    <w:p w14:paraId="42EC37B9" w14:textId="3274FA59" w:rsidR="00FD7B2A" w:rsidRPr="00ED4019" w:rsidRDefault="00FD7B2A">
      <w:pPr>
        <w:jc w:val="both"/>
        <w:rPr>
          <w:rFonts w:ascii="Times New Roman" w:hAnsi="Times New Roman"/>
          <w:lang w:eastAsia="ko-KR"/>
        </w:rPr>
        <w:pPrChange w:id="4083" w:author="제이펍 출판사" w:date="2021-03-14T15:57:00Z">
          <w:pPr/>
        </w:pPrChange>
      </w:pPr>
      <w:r w:rsidRPr="00ED4019">
        <w:rPr>
          <w:rFonts w:ascii="Times New Roman" w:hAnsi="Times New Roman"/>
          <w:lang w:eastAsia="ko-KR"/>
        </w:rPr>
        <w:t>단순</w:t>
      </w:r>
      <w:r w:rsidRPr="00ED4019">
        <w:rPr>
          <w:rFonts w:ascii="Times New Roman" w:hAnsi="Times New Roman"/>
          <w:lang w:eastAsia="ko-KR"/>
        </w:rPr>
        <w:t>(</w:t>
      </w:r>
      <w:del w:id="4084" w:author="user" w:date="2021-03-22T15:32:00Z">
        <w:r w:rsidRPr="00ED4019" w:rsidDel="003A1E2F">
          <w:rPr>
            <w:rFonts w:ascii="Times New Roman" w:hAnsi="Times New Roman"/>
            <w:lang w:eastAsia="ko-KR"/>
          </w:rPr>
          <w:delText>Naïve</w:delText>
        </w:r>
      </w:del>
      <w:ins w:id="4085" w:author="user" w:date="2021-03-22T15:32:00Z">
        <w:r w:rsidR="003A1E2F">
          <w:rPr>
            <w:rFonts w:ascii="Times New Roman" w:hAnsi="Times New Roman" w:hint="eastAsia"/>
            <w:lang w:eastAsia="ko-KR"/>
          </w:rPr>
          <w:t>n</w:t>
        </w:r>
        <w:r w:rsidR="003A1E2F" w:rsidRPr="00ED4019">
          <w:rPr>
            <w:rFonts w:ascii="Times New Roman" w:hAnsi="Times New Roman"/>
            <w:lang w:eastAsia="ko-KR"/>
          </w:rPr>
          <w:t>aïve</w:t>
        </w:r>
      </w:ins>
      <w:r w:rsidRPr="00ED4019">
        <w:rPr>
          <w:rFonts w:ascii="Times New Roman" w:hAnsi="Times New Roman"/>
          <w:lang w:eastAsia="ko-KR"/>
        </w:rPr>
        <w:t xml:space="preserve">) </w:t>
      </w:r>
      <w:r w:rsidRPr="00ED4019">
        <w:rPr>
          <w:rFonts w:ascii="Times New Roman" w:hAnsi="Times New Roman"/>
          <w:lang w:eastAsia="ko-KR"/>
        </w:rPr>
        <w:t>모델은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시계열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데이터</w:t>
      </w:r>
      <w:r w:rsidRPr="00ED4019">
        <w:rPr>
          <w:rFonts w:ascii="Times New Roman" w:hAnsi="Times New Roman"/>
          <w:lang w:eastAsia="ko-KR"/>
        </w:rPr>
        <w:t>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마지막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값이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미래에도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지속될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것이라는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가정하에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미래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데이터</w:t>
      </w:r>
      <w:r w:rsidRPr="00ED4019">
        <w:rPr>
          <w:rFonts w:ascii="Times New Roman" w:hAnsi="Times New Roman" w:hint="eastAsia"/>
          <w:lang w:eastAsia="ko-KR"/>
        </w:rPr>
        <w:t>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예측하는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모델이다</w:t>
      </w:r>
      <w:r w:rsidRPr="00ED4019">
        <w:rPr>
          <w:rFonts w:ascii="Times New Roman" w:hAnsi="Times New Roman"/>
          <w:lang w:eastAsia="ko-KR"/>
        </w:rPr>
        <w:t xml:space="preserve">. </w:t>
      </w:r>
      <w:r w:rsidRPr="00ED4019">
        <w:rPr>
          <w:rFonts w:ascii="Times New Roman" w:hAnsi="Times New Roman"/>
          <w:lang w:eastAsia="ko-KR"/>
        </w:rPr>
        <w:t>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모델은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경제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금융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시계열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모델에서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많이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사용된다</w:t>
      </w:r>
      <w:r w:rsidRPr="00ED4019">
        <w:rPr>
          <w:rFonts w:ascii="Times New Roman" w:hAnsi="Times New Roman"/>
          <w:lang w:eastAsia="ko-KR"/>
        </w:rPr>
        <w:t>.</w:t>
      </w:r>
      <w:r w:rsidRPr="00ED4019">
        <w:rPr>
          <w:rStyle w:val="a7"/>
          <w:rFonts w:ascii="Times New Roman" w:hAnsi="Times New Roman"/>
        </w:rPr>
        <w:footnoteReference w:id="28"/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앞선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평균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모델의</w:t>
      </w:r>
      <w:r w:rsidRPr="00ED4019">
        <w:rPr>
          <w:rFonts w:ascii="Times New Roman" w:hAnsi="Times New Roman"/>
          <w:lang w:eastAsia="ko-KR"/>
        </w:rPr>
        <w:t xml:space="preserve"> </w:t>
      </w:r>
      <w:del w:id="4088" w:author="user" w:date="2021-03-22T15:36:00Z">
        <w:r w:rsidRPr="00ED4019" w:rsidDel="00F94B86">
          <w:rPr>
            <w:rFonts w:ascii="Times New Roman" w:hAnsi="Times New Roman"/>
            <w:lang w:eastAsia="ko-KR"/>
          </w:rPr>
          <w:delText>예측구간</w:delText>
        </w:r>
      </w:del>
      <w:ins w:id="4089" w:author="user" w:date="2021-03-22T15:36:00Z">
        <w:r w:rsidR="00F94B86">
          <w:rPr>
            <w:rFonts w:ascii="Times New Roman" w:hAnsi="Times New Roman"/>
            <w:lang w:eastAsia="ko-KR"/>
          </w:rPr>
          <w:t>예측</w:t>
        </w:r>
        <w:r w:rsidR="00F94B86">
          <w:rPr>
            <w:rFonts w:ascii="Times New Roman" w:hAnsi="Times New Roman"/>
            <w:lang w:eastAsia="ko-KR"/>
          </w:rPr>
          <w:t xml:space="preserve"> </w:t>
        </w:r>
        <w:r w:rsidR="00F94B86">
          <w:rPr>
            <w:rFonts w:ascii="Times New Roman" w:hAnsi="Times New Roman"/>
            <w:lang w:eastAsia="ko-KR"/>
          </w:rPr>
          <w:t>구간</w:t>
        </w:r>
      </w:ins>
      <w:r w:rsidRPr="00ED4019">
        <w:rPr>
          <w:rFonts w:ascii="Times New Roman" w:hAnsi="Times New Roman"/>
          <w:lang w:eastAsia="ko-KR"/>
        </w:rPr>
        <w:t>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시간에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따라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일정한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반면</w:t>
      </w:r>
      <w:ins w:id="4090" w:author="user" w:date="2021-03-22T15:36:00Z">
        <w:r w:rsidR="00F94B86">
          <w:rPr>
            <w:rFonts w:ascii="Times New Roman" w:hAnsi="Times New Roman" w:hint="eastAsia"/>
            <w:lang w:eastAsia="ko-KR"/>
          </w:rPr>
          <w:t>,</w:t>
        </w:r>
      </w:ins>
      <w:del w:id="4091" w:author="user" w:date="2021-03-22T15:36:00Z">
        <w:r w:rsidRPr="00ED4019" w:rsidDel="00F94B86">
          <w:rPr>
            <w:rFonts w:ascii="Times New Roman" w:hAnsi="Times New Roman"/>
            <w:lang w:eastAsia="ko-KR"/>
          </w:rPr>
          <w:delText xml:space="preserve"> </w:delText>
        </w:r>
        <w:r w:rsidRPr="00ED4019" w:rsidDel="00F94B86">
          <w:rPr>
            <w:rFonts w:ascii="Times New Roman" w:hAnsi="Times New Roman"/>
            <w:lang w:eastAsia="ko-KR"/>
          </w:rPr>
          <w:delText>과</w:delText>
        </w:r>
        <w:r w:rsidRPr="00ED4019" w:rsidDel="00F94B86">
          <w:rPr>
            <w:rFonts w:ascii="Times New Roman" w:hAnsi="Times New Roman"/>
            <w:lang w:eastAsia="ko-KR"/>
          </w:rPr>
          <w:delText xml:space="preserve"> </w:delText>
        </w:r>
      </w:del>
      <w:ins w:id="4092" w:author="제이펍 출판사" w:date="2021-03-14T18:51:00Z">
        <w:del w:id="4093" w:author="user" w:date="2021-03-22T15:36:00Z">
          <w:r w:rsidR="00650713" w:rsidDel="00F94B86">
            <w:rPr>
              <w:rFonts w:ascii="Times New Roman" w:hAnsi="Times New Roman"/>
              <w:lang w:eastAsia="ko-KR"/>
            </w:rPr>
            <w:delText>과</w:delText>
          </w:r>
          <w:r w:rsidR="00650713" w:rsidDel="00F94B86">
            <w:rPr>
              <w:rFonts w:ascii="Times New Roman" w:hAnsi="Times New Roman"/>
              <w:lang w:eastAsia="ko-KR"/>
            </w:rPr>
            <w:delText xml:space="preserve"> </w:delText>
          </w:r>
        </w:del>
      </w:ins>
      <w:del w:id="4094" w:author="user" w:date="2021-03-22T15:36:00Z">
        <w:r w:rsidRPr="00ED4019" w:rsidDel="00F94B86">
          <w:rPr>
            <w:rFonts w:ascii="Times New Roman" w:hAnsi="Times New Roman"/>
            <w:lang w:eastAsia="ko-KR"/>
          </w:rPr>
          <w:delText>달리</w:delText>
        </w:r>
      </w:del>
      <w:r w:rsidRPr="00ED4019">
        <w:rPr>
          <w:rFonts w:ascii="Times New Roman" w:hAnsi="Times New Roman"/>
          <w:lang w:eastAsia="ko-KR"/>
        </w:rPr>
        <w:t xml:space="preserve"> </w:t>
      </w:r>
      <w:del w:id="4095" w:author="user" w:date="2021-03-22T15:36:00Z">
        <w:r w:rsidRPr="00ED4019" w:rsidDel="00F94B86">
          <w:rPr>
            <w:rFonts w:ascii="Times New Roman" w:hAnsi="Times New Roman"/>
            <w:lang w:eastAsia="ko-KR"/>
          </w:rPr>
          <w:delText xml:space="preserve">Naïve </w:delText>
        </w:r>
      </w:del>
      <w:ins w:id="4096" w:author="user" w:date="2021-03-22T15:36:00Z">
        <w:r w:rsidR="00F94B86">
          <w:rPr>
            <w:rFonts w:ascii="Times New Roman" w:hAnsi="Times New Roman" w:hint="eastAsia"/>
            <w:lang w:eastAsia="ko-KR"/>
          </w:rPr>
          <w:t>단순</w:t>
        </w:r>
        <w:r w:rsidR="00F94B86" w:rsidRPr="00ED4019">
          <w:rPr>
            <w:rFonts w:ascii="Times New Roman" w:hAnsi="Times New Roman"/>
            <w:lang w:eastAsia="ko-KR"/>
          </w:rPr>
          <w:t xml:space="preserve"> </w:t>
        </w:r>
      </w:ins>
      <w:r w:rsidRPr="00ED4019">
        <w:rPr>
          <w:rFonts w:ascii="Times New Roman" w:hAnsi="Times New Roman"/>
          <w:lang w:eastAsia="ko-KR"/>
        </w:rPr>
        <w:t>모델의</w:t>
      </w:r>
      <w:r w:rsidRPr="00ED4019">
        <w:rPr>
          <w:rFonts w:ascii="Times New Roman" w:hAnsi="Times New Roman"/>
          <w:lang w:eastAsia="ko-KR"/>
        </w:rPr>
        <w:t xml:space="preserve"> </w:t>
      </w:r>
      <w:del w:id="4097" w:author="user" w:date="2021-03-22T15:36:00Z">
        <w:r w:rsidRPr="00ED4019" w:rsidDel="00F94B86">
          <w:rPr>
            <w:rFonts w:ascii="Times New Roman" w:hAnsi="Times New Roman"/>
            <w:lang w:eastAsia="ko-KR"/>
          </w:rPr>
          <w:delText>예측구간</w:delText>
        </w:r>
      </w:del>
      <w:ins w:id="4098" w:author="user" w:date="2021-03-22T15:36:00Z">
        <w:r w:rsidR="00F94B86">
          <w:rPr>
            <w:rFonts w:ascii="Times New Roman" w:hAnsi="Times New Roman"/>
            <w:lang w:eastAsia="ko-KR"/>
          </w:rPr>
          <w:t>예측</w:t>
        </w:r>
        <w:r w:rsidR="00F94B86">
          <w:rPr>
            <w:rFonts w:ascii="Times New Roman" w:hAnsi="Times New Roman"/>
            <w:lang w:eastAsia="ko-KR"/>
          </w:rPr>
          <w:t xml:space="preserve"> </w:t>
        </w:r>
        <w:r w:rsidR="00F94B86">
          <w:rPr>
            <w:rFonts w:ascii="Times New Roman" w:hAnsi="Times New Roman"/>
            <w:lang w:eastAsia="ko-KR"/>
          </w:rPr>
          <w:t>구간</w:t>
        </w:r>
      </w:ins>
      <w:r w:rsidRPr="00ED4019">
        <w:rPr>
          <w:rFonts w:ascii="Times New Roman" w:hAnsi="Times New Roman"/>
          <w:lang w:eastAsia="ko-KR"/>
        </w:rPr>
        <w:t>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예측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시간이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늘어날수록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범위가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늘어난다</w:t>
      </w:r>
      <w:r w:rsidRPr="00ED4019">
        <w:rPr>
          <w:rFonts w:ascii="Times New Roman" w:hAnsi="Times New Roman"/>
          <w:lang w:eastAsia="ko-KR"/>
        </w:rPr>
        <w:t xml:space="preserve">. </w:t>
      </w:r>
      <w:r w:rsidRPr="00ED4019">
        <w:rPr>
          <w:rFonts w:ascii="Times New Roman" w:hAnsi="Times New Roman"/>
          <w:lang w:eastAsia="ko-KR"/>
        </w:rPr>
        <w:t>아주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가까운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미래의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데이터는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지금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데이터에서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크게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벗어나지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않을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것이라는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가정이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깔려</w:t>
      </w:r>
      <w:ins w:id="4099" w:author="user" w:date="2021-03-22T15:37:00Z">
        <w:r w:rsidR="00F94B86">
          <w:rPr>
            <w:rFonts w:ascii="Times New Roman" w:hAnsi="Times New Roman" w:hint="eastAsia"/>
            <w:lang w:eastAsia="ko-KR"/>
          </w:rPr>
          <w:t xml:space="preserve"> </w:t>
        </w:r>
      </w:ins>
      <w:r w:rsidRPr="00ED4019">
        <w:rPr>
          <w:rFonts w:ascii="Times New Roman" w:hAnsi="Times New Roman"/>
          <w:lang w:eastAsia="ko-KR"/>
        </w:rPr>
        <w:t>있지만</w:t>
      </w:r>
      <w:ins w:id="4100" w:author="user" w:date="2021-03-22T15:37:00Z">
        <w:r w:rsidR="00F94B86">
          <w:rPr>
            <w:rFonts w:ascii="Times New Roman" w:hAnsi="Times New Roman" w:hint="eastAsia"/>
            <w:lang w:eastAsia="ko-KR"/>
          </w:rPr>
          <w:t>,</w:t>
        </w:r>
      </w:ins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가정은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시간이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지날수록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확실치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않다는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모델이다</w:t>
      </w:r>
      <w:r w:rsidRPr="00ED4019">
        <w:rPr>
          <w:rFonts w:ascii="Times New Roman" w:hAnsi="Times New Roman"/>
          <w:lang w:eastAsia="ko-KR"/>
        </w:rPr>
        <w:t xml:space="preserve">. </w:t>
      </w:r>
      <w:r w:rsidRPr="00ED4019">
        <w:rPr>
          <w:rFonts w:ascii="Times New Roman" w:hAnsi="Times New Roman"/>
          <w:lang w:eastAsia="ko-KR"/>
        </w:rPr>
        <w:t>일반적으로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다른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시계열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모델들의</w:t>
      </w:r>
      <w:r w:rsidRPr="00ED4019">
        <w:rPr>
          <w:rFonts w:ascii="Times New Roman" w:hAnsi="Times New Roman"/>
          <w:lang w:eastAsia="ko-KR"/>
        </w:rPr>
        <w:t xml:space="preserve"> </w:t>
      </w:r>
      <w:del w:id="4101" w:author="user" w:date="2021-03-22T15:36:00Z">
        <w:r w:rsidRPr="00ED4019" w:rsidDel="00F94B86">
          <w:rPr>
            <w:rFonts w:ascii="Times New Roman" w:hAnsi="Times New Roman"/>
            <w:lang w:eastAsia="ko-KR"/>
          </w:rPr>
          <w:delText>예측구간</w:delText>
        </w:r>
      </w:del>
      <w:ins w:id="4102" w:author="user" w:date="2021-03-22T15:36:00Z">
        <w:r w:rsidR="00F94B86">
          <w:rPr>
            <w:rFonts w:ascii="Times New Roman" w:hAnsi="Times New Roman"/>
            <w:lang w:eastAsia="ko-KR"/>
          </w:rPr>
          <w:t>예측</w:t>
        </w:r>
        <w:r w:rsidR="00F94B86">
          <w:rPr>
            <w:rFonts w:ascii="Times New Roman" w:hAnsi="Times New Roman"/>
            <w:lang w:eastAsia="ko-KR"/>
          </w:rPr>
          <w:t xml:space="preserve"> </w:t>
        </w:r>
        <w:r w:rsidR="00F94B86">
          <w:rPr>
            <w:rFonts w:ascii="Times New Roman" w:hAnsi="Times New Roman"/>
            <w:lang w:eastAsia="ko-KR"/>
          </w:rPr>
          <w:t>구간</w:t>
        </w:r>
      </w:ins>
      <w:r w:rsidRPr="00ED4019">
        <w:rPr>
          <w:rFonts w:ascii="Times New Roman" w:hAnsi="Times New Roman"/>
          <w:lang w:eastAsia="ko-KR"/>
        </w:rPr>
        <w:t>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단순</w:t>
      </w:r>
      <w:del w:id="4103" w:author="user" w:date="2021-03-22T15:37:00Z">
        <w:r w:rsidRPr="00ED4019" w:rsidDel="00F94B86">
          <w:rPr>
            <w:rFonts w:ascii="Times New Roman" w:hAnsi="Times New Roman" w:hint="eastAsia"/>
            <w:lang w:eastAsia="ko-KR"/>
          </w:rPr>
          <w:delText>(</w:delText>
        </w:r>
        <w:r w:rsidRPr="00ED4019" w:rsidDel="00F94B86">
          <w:rPr>
            <w:rFonts w:ascii="Times New Roman" w:hAnsi="Times New Roman"/>
            <w:lang w:eastAsia="ko-KR"/>
          </w:rPr>
          <w:delText>Naïve)</w:delText>
        </w:r>
      </w:del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모델</w:t>
      </w:r>
      <w:ins w:id="4104" w:author="user" w:date="2021-03-22T15:37:00Z">
        <w:r w:rsidR="00F94B86">
          <w:rPr>
            <w:rFonts w:ascii="Times New Roman" w:hAnsi="Times New Roman" w:hint="eastAsia"/>
            <w:lang w:eastAsia="ko-KR"/>
          </w:rPr>
          <w:t>처럼</w:t>
        </w:r>
      </w:ins>
      <w:del w:id="4105" w:author="user" w:date="2021-03-22T15:37:00Z">
        <w:r w:rsidRPr="00ED4019" w:rsidDel="00F94B86">
          <w:rPr>
            <w:rFonts w:ascii="Times New Roman" w:hAnsi="Times New Roman"/>
            <w:lang w:eastAsia="ko-KR"/>
          </w:rPr>
          <w:delText xml:space="preserve"> </w:delText>
        </w:r>
        <w:r w:rsidRPr="00ED4019" w:rsidDel="00F94B86">
          <w:rPr>
            <w:rFonts w:ascii="Times New Roman" w:hAnsi="Times New Roman"/>
            <w:lang w:eastAsia="ko-KR"/>
          </w:rPr>
          <w:delText>과</w:delText>
        </w:r>
        <w:r w:rsidRPr="00ED4019" w:rsidDel="00F94B86">
          <w:rPr>
            <w:rFonts w:ascii="Times New Roman" w:hAnsi="Times New Roman"/>
            <w:lang w:eastAsia="ko-KR"/>
          </w:rPr>
          <w:delText xml:space="preserve"> </w:delText>
        </w:r>
      </w:del>
      <w:ins w:id="4106" w:author="제이펍 출판사" w:date="2021-03-14T18:51:00Z">
        <w:del w:id="4107" w:author="user" w:date="2021-03-22T15:37:00Z">
          <w:r w:rsidR="00650713" w:rsidDel="00F94B86">
            <w:rPr>
              <w:rFonts w:ascii="Times New Roman" w:hAnsi="Times New Roman"/>
              <w:lang w:eastAsia="ko-KR"/>
            </w:rPr>
            <w:delText>과</w:delText>
          </w:r>
          <w:r w:rsidR="00650713" w:rsidDel="00F94B86">
            <w:rPr>
              <w:rFonts w:ascii="Times New Roman" w:hAnsi="Times New Roman"/>
              <w:lang w:eastAsia="ko-KR"/>
            </w:rPr>
            <w:delText xml:space="preserve"> </w:delText>
          </w:r>
        </w:del>
      </w:ins>
      <w:del w:id="4108" w:author="user" w:date="2021-03-22T15:37:00Z">
        <w:r w:rsidRPr="00ED4019" w:rsidDel="00F94B86">
          <w:rPr>
            <w:rFonts w:ascii="Times New Roman" w:hAnsi="Times New Roman"/>
            <w:lang w:eastAsia="ko-KR"/>
          </w:rPr>
          <w:delText>같이</w:delText>
        </w:r>
      </w:del>
      <w:r w:rsidRPr="00ED4019">
        <w:rPr>
          <w:rFonts w:ascii="Times New Roman" w:hAnsi="Times New Roman"/>
          <w:lang w:eastAsia="ko-KR"/>
        </w:rPr>
        <w:t xml:space="preserve"> </w:t>
      </w:r>
      <w:del w:id="4109" w:author="user" w:date="2021-03-22T15:37:00Z">
        <w:r w:rsidRPr="00ED4019" w:rsidDel="00F94B86">
          <w:rPr>
            <w:rFonts w:ascii="Times New Roman" w:hAnsi="Times New Roman"/>
            <w:lang w:eastAsia="ko-KR"/>
          </w:rPr>
          <w:delText>예측기간</w:delText>
        </w:r>
      </w:del>
      <w:ins w:id="4110" w:author="user" w:date="2021-03-22T15:37:00Z">
        <w:r w:rsidR="00F94B86">
          <w:rPr>
            <w:rFonts w:ascii="Times New Roman" w:hAnsi="Times New Roman"/>
            <w:lang w:eastAsia="ko-KR"/>
          </w:rPr>
          <w:t>예측</w:t>
        </w:r>
        <w:r w:rsidR="00F94B86">
          <w:rPr>
            <w:rFonts w:ascii="Times New Roman" w:hAnsi="Times New Roman"/>
            <w:lang w:eastAsia="ko-KR"/>
          </w:rPr>
          <w:t xml:space="preserve"> </w:t>
        </w:r>
        <w:r w:rsidR="00F94B86">
          <w:rPr>
            <w:rFonts w:ascii="Times New Roman" w:hAnsi="Times New Roman"/>
            <w:lang w:eastAsia="ko-KR"/>
          </w:rPr>
          <w:t>기간</w:t>
        </w:r>
      </w:ins>
      <w:r w:rsidRPr="00ED4019">
        <w:rPr>
          <w:rFonts w:ascii="Times New Roman" w:hAnsi="Times New Roman"/>
          <w:lang w:eastAsia="ko-KR"/>
        </w:rPr>
        <w:t>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늘어날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수록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범위가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넓어지는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경향을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지닌다</w:t>
      </w:r>
      <w:r w:rsidRPr="00ED4019">
        <w:rPr>
          <w:rFonts w:ascii="Times New Roman" w:hAnsi="Times New Roman"/>
          <w:lang w:eastAsia="ko-KR"/>
        </w:rPr>
        <w:t>.</w:t>
      </w:r>
    </w:p>
    <w:p w14:paraId="7B229131" w14:textId="7FE4DB2B" w:rsidR="00FD7B2A" w:rsidRPr="00ED4019" w:rsidRDefault="00FD7B2A">
      <w:pPr>
        <w:pStyle w:val="a0"/>
        <w:jc w:val="both"/>
        <w:rPr>
          <w:rFonts w:ascii="Times New Roman" w:hAnsi="Times New Roman"/>
          <w:lang w:eastAsia="ko-KR"/>
        </w:rPr>
        <w:pPrChange w:id="4111" w:author="제이펍 출판사" w:date="2021-03-14T15:57:00Z">
          <w:pPr>
            <w:pStyle w:val="a0"/>
          </w:pPr>
        </w:pPrChange>
      </w:pPr>
      <w:r w:rsidRPr="00ED4019">
        <w:rPr>
          <w:rStyle w:val="VerbatimChar"/>
          <w:rFonts w:ascii="Times New Roman" w:hAnsi="Times New Roman"/>
          <w:lang w:eastAsia="ko-KR"/>
        </w:rPr>
        <w:t>forecast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패키지에서는</w:t>
      </w:r>
      <w:r w:rsidRPr="00ED4019">
        <w:rPr>
          <w:rFonts w:ascii="Times New Roman" w:hAnsi="Times New Roman"/>
          <w:lang w:eastAsia="ko-KR"/>
        </w:rPr>
        <w:t xml:space="preserve"> </w:t>
      </w:r>
      <w:del w:id="4112" w:author="user" w:date="2021-03-22T15:37:00Z">
        <w:r w:rsidRPr="00ED4019" w:rsidDel="00F94B86">
          <w:rPr>
            <w:rFonts w:ascii="Times New Roman" w:hAnsi="Times New Roman" w:hint="eastAsia"/>
            <w:lang w:eastAsia="ko-KR"/>
          </w:rPr>
          <w:delText>Naïve</w:delText>
        </w:r>
      </w:del>
      <w:ins w:id="4113" w:author="user" w:date="2021-03-22T15:37:00Z">
        <w:r w:rsidR="00F94B86">
          <w:rPr>
            <w:rFonts w:ascii="Times New Roman" w:hAnsi="Times New Roman" w:hint="eastAsia"/>
            <w:lang w:eastAsia="ko-KR"/>
          </w:rPr>
          <w:t>단순</w:t>
        </w:r>
      </w:ins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모델을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생성하는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함수로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Style w:val="VerbatimChar"/>
          <w:rFonts w:ascii="Times New Roman" w:hAnsi="Times New Roman"/>
          <w:lang w:eastAsia="ko-KR"/>
        </w:rPr>
        <w:t>naive()</w:t>
      </w:r>
      <w:r w:rsidRPr="00ED4019">
        <w:rPr>
          <w:rFonts w:ascii="Times New Roman" w:hAnsi="Times New Roman"/>
          <w:lang w:eastAsia="ko-KR"/>
        </w:rPr>
        <w:t>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제공한다</w:t>
      </w:r>
      <w:r w:rsidRPr="00ED4019">
        <w:rPr>
          <w:rFonts w:ascii="Times New Roman" w:hAnsi="Times New Roman"/>
          <w:lang w:eastAsia="ko-KR"/>
        </w:rPr>
        <w:t xml:space="preserve">. </w:t>
      </w:r>
      <w:r w:rsidRPr="00ED4019">
        <w:rPr>
          <w:rStyle w:val="VerbatimChar"/>
          <w:rFonts w:ascii="Times New Roman" w:hAnsi="Times New Roman"/>
          <w:lang w:eastAsia="ko-KR"/>
        </w:rPr>
        <w:t>naive()</w:t>
      </w:r>
      <w:r w:rsidRPr="00ED4019">
        <w:rPr>
          <w:rFonts w:ascii="Times New Roman" w:hAnsi="Times New Roman"/>
          <w:lang w:eastAsia="ko-KR"/>
        </w:rPr>
        <w:t>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실행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결과는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Style w:val="VerbatimChar"/>
          <w:rFonts w:ascii="Times New Roman" w:hAnsi="Times New Roman"/>
          <w:lang w:eastAsia="ko-KR"/>
        </w:rPr>
        <w:t>ts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객체로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전달된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데이터에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대한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시차</w:t>
      </w:r>
      <w:r w:rsidRPr="00ED4019">
        <w:rPr>
          <w:rFonts w:ascii="Times New Roman" w:hAnsi="Times New Roman"/>
          <w:lang w:eastAsia="ko-KR"/>
        </w:rPr>
        <w:t xml:space="preserve"> 10</w:t>
      </w:r>
      <w:r w:rsidRPr="00ED4019">
        <w:rPr>
          <w:rFonts w:ascii="Times New Roman" w:hAnsi="Times New Roman"/>
          <w:lang w:eastAsia="ko-KR"/>
        </w:rPr>
        <w:t>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미래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데이터</w:t>
      </w:r>
      <w:r w:rsidRPr="00ED4019">
        <w:rPr>
          <w:rFonts w:ascii="Times New Roman" w:hAnsi="Times New Roman" w:hint="eastAsia"/>
          <w:lang w:eastAsia="ko-KR"/>
        </w:rPr>
        <w:t>의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점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예측치와</w:t>
      </w:r>
      <w:r w:rsidRPr="00ED4019">
        <w:rPr>
          <w:rFonts w:ascii="Times New Roman" w:hAnsi="Times New Roman"/>
          <w:lang w:eastAsia="ko-KR"/>
        </w:rPr>
        <w:t xml:space="preserve"> 80%, 95% </w:t>
      </w:r>
      <w:del w:id="4114" w:author="user" w:date="2021-03-22T15:36:00Z">
        <w:r w:rsidRPr="00ED4019" w:rsidDel="00F94B86">
          <w:rPr>
            <w:rFonts w:ascii="Times New Roman" w:hAnsi="Times New Roman"/>
            <w:lang w:eastAsia="ko-KR"/>
          </w:rPr>
          <w:delText>예측구간</w:delText>
        </w:r>
      </w:del>
      <w:ins w:id="4115" w:author="user" w:date="2021-03-22T15:36:00Z">
        <w:r w:rsidR="00F94B86">
          <w:rPr>
            <w:rFonts w:ascii="Times New Roman" w:hAnsi="Times New Roman"/>
            <w:lang w:eastAsia="ko-KR"/>
          </w:rPr>
          <w:t>예측</w:t>
        </w:r>
        <w:r w:rsidR="00F94B86">
          <w:rPr>
            <w:rFonts w:ascii="Times New Roman" w:hAnsi="Times New Roman"/>
            <w:lang w:eastAsia="ko-KR"/>
          </w:rPr>
          <w:t xml:space="preserve"> </w:t>
        </w:r>
        <w:r w:rsidR="00F94B86">
          <w:rPr>
            <w:rFonts w:ascii="Times New Roman" w:hAnsi="Times New Roman"/>
            <w:lang w:eastAsia="ko-KR"/>
          </w:rPr>
          <w:t>구간</w:t>
        </w:r>
      </w:ins>
      <w:r w:rsidRPr="00ED4019">
        <w:rPr>
          <w:rFonts w:ascii="Times New Roman" w:hAnsi="Times New Roman"/>
          <w:lang w:eastAsia="ko-KR"/>
        </w:rPr>
        <w:t>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데이터를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산출</w:t>
      </w:r>
      <w:del w:id="4116" w:author="제이펍 출판사" w:date="2021-03-14T20:27:00Z">
        <w:r w:rsidRPr="00ED4019" w:rsidDel="00F13479">
          <w:rPr>
            <w:rFonts w:ascii="Times New Roman" w:hAnsi="Times New Roman"/>
            <w:lang w:eastAsia="ko-KR"/>
          </w:rPr>
          <w:delText>해준</w:delText>
        </w:r>
      </w:del>
      <w:ins w:id="4117" w:author="제이펍 출판사" w:date="2021-03-14T20:27:00Z">
        <w:r w:rsidR="00F13479">
          <w:rPr>
            <w:rFonts w:ascii="Times New Roman" w:hAnsi="Times New Roman"/>
            <w:lang w:eastAsia="ko-KR"/>
          </w:rPr>
          <w:t>해</w:t>
        </w:r>
        <w:r w:rsidR="00F13479">
          <w:rPr>
            <w:rFonts w:ascii="Times New Roman" w:hAnsi="Times New Roman"/>
            <w:lang w:eastAsia="ko-KR"/>
          </w:rPr>
          <w:t xml:space="preserve"> </w:t>
        </w:r>
        <w:r w:rsidR="00F13479">
          <w:rPr>
            <w:rFonts w:ascii="Times New Roman" w:hAnsi="Times New Roman"/>
            <w:lang w:eastAsia="ko-KR"/>
          </w:rPr>
          <w:t>준</w:t>
        </w:r>
      </w:ins>
      <w:r w:rsidRPr="00ED4019">
        <w:rPr>
          <w:rFonts w:ascii="Times New Roman" w:hAnsi="Times New Roman"/>
          <w:lang w:eastAsia="ko-KR"/>
        </w:rPr>
        <w:t>다</w:t>
      </w:r>
      <w:r w:rsidRPr="00ED4019">
        <w:rPr>
          <w:rFonts w:ascii="Times New Roman" w:hAnsi="Times New Roman"/>
          <w:lang w:eastAsia="ko-KR"/>
        </w:rPr>
        <w:t xml:space="preserve">. </w:t>
      </w:r>
      <w:r w:rsidRPr="00ED4019">
        <w:rPr>
          <w:rFonts w:ascii="Times New Roman" w:hAnsi="Times New Roman"/>
          <w:lang w:eastAsia="ko-KR"/>
        </w:rPr>
        <w:t>앞선</w:t>
      </w:r>
      <w:r w:rsidRPr="00ED4019">
        <w:rPr>
          <w:rFonts w:ascii="Times New Roman" w:hAnsi="Times New Roman"/>
          <w:lang w:eastAsia="ko-KR"/>
        </w:rPr>
        <w:t xml:space="preserve"> </w:t>
      </w:r>
      <w:del w:id="4118" w:author="user" w:date="2021-03-22T15:13:00Z">
        <w:r w:rsidRPr="00ED4019" w:rsidDel="00E276BF">
          <w:rPr>
            <w:rFonts w:ascii="Times New Roman" w:hAnsi="Times New Roman"/>
            <w:lang w:eastAsia="ko-KR"/>
          </w:rPr>
          <w:delText>평균모델</w:delText>
        </w:r>
      </w:del>
      <w:ins w:id="4119" w:author="user" w:date="2021-03-22T15:13:00Z">
        <w:r w:rsidR="00E276BF">
          <w:rPr>
            <w:rFonts w:ascii="Times New Roman" w:hAnsi="Times New Roman"/>
            <w:lang w:eastAsia="ko-KR"/>
          </w:rPr>
          <w:t>평균</w:t>
        </w:r>
        <w:r w:rsidR="00E276BF">
          <w:rPr>
            <w:rFonts w:ascii="Times New Roman" w:hAnsi="Times New Roman"/>
            <w:lang w:eastAsia="ko-KR"/>
          </w:rPr>
          <w:t xml:space="preserve"> </w:t>
        </w:r>
        <w:r w:rsidR="00E276BF">
          <w:rPr>
            <w:rFonts w:ascii="Times New Roman" w:hAnsi="Times New Roman"/>
            <w:lang w:eastAsia="ko-KR"/>
          </w:rPr>
          <w:t>모델</w:t>
        </w:r>
      </w:ins>
      <w:r w:rsidRPr="00ED4019">
        <w:rPr>
          <w:rFonts w:ascii="Times New Roman" w:hAnsi="Times New Roman"/>
          <w:lang w:eastAsia="ko-KR"/>
        </w:rPr>
        <w:t>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Style w:val="VerbatimChar"/>
          <w:rFonts w:ascii="Times New Roman" w:hAnsi="Times New Roman"/>
          <w:lang w:eastAsia="ko-KR"/>
        </w:rPr>
        <w:t>meanf()</w:t>
      </w:r>
      <w:r w:rsidRPr="00ED4019">
        <w:rPr>
          <w:rFonts w:ascii="Times New Roman" w:hAnsi="Times New Roman"/>
          <w:lang w:eastAsia="ko-KR"/>
        </w:rPr>
        <w:t>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같이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Style w:val="VerbatimChar"/>
          <w:rFonts w:ascii="Times New Roman" w:hAnsi="Times New Roman"/>
          <w:lang w:eastAsia="ko-KR"/>
        </w:rPr>
        <w:t>autoplot()</w:t>
      </w:r>
      <w:r w:rsidRPr="00ED4019">
        <w:rPr>
          <w:rFonts w:ascii="Times New Roman" w:hAnsi="Times New Roman"/>
          <w:lang w:eastAsia="ko-KR"/>
        </w:rPr>
        <w:t>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사용하여</w:t>
      </w:r>
      <w:r w:rsidRPr="00ED4019">
        <w:rPr>
          <w:rFonts w:ascii="Times New Roman" w:hAnsi="Times New Roman"/>
          <w:lang w:eastAsia="ko-KR"/>
        </w:rPr>
        <w:t xml:space="preserve"> plot</w:t>
      </w:r>
      <w:r w:rsidRPr="00ED4019">
        <w:rPr>
          <w:rFonts w:ascii="Times New Roman" w:hAnsi="Times New Roman"/>
          <w:lang w:eastAsia="ko-KR"/>
        </w:rPr>
        <w:t>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만들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있다</w:t>
      </w:r>
      <w:r w:rsidRPr="00ED4019">
        <w:rPr>
          <w:rFonts w:ascii="Times New Roman" w:hAnsi="Times New Roman"/>
          <w:lang w:eastAsia="ko-KR"/>
        </w:rPr>
        <w:t>.</w:t>
      </w:r>
    </w:p>
    <w:p w14:paraId="7828EE99" w14:textId="77777777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4120" w:author="제이펍 출판사" w:date="2021-03-14T15:57:00Z">
          <w:pPr>
            <w:pStyle w:val="SourceCode"/>
          </w:pPr>
        </w:pPrChange>
      </w:pPr>
      <w:r w:rsidRPr="00ED4019">
        <w:rPr>
          <w:rStyle w:val="CommentTok"/>
          <w:rFonts w:ascii="Times New Roman" w:hAnsi="Times New Roman"/>
        </w:rPr>
        <w:lastRenderedPageBreak/>
        <w:t xml:space="preserve"># </w:t>
      </w:r>
      <w:r w:rsidRPr="00ED4019">
        <w:rPr>
          <w:rStyle w:val="CommentTok"/>
          <w:rFonts w:ascii="Times New Roman" w:hAnsi="Times New Roman"/>
        </w:rPr>
        <w:t>학생수계</w:t>
      </w:r>
      <w:r w:rsidRPr="00ED4019">
        <w:rPr>
          <w:rStyle w:val="CommentTok"/>
          <w:rFonts w:ascii="Times New Roman" w:hAnsi="Times New Roman"/>
        </w:rPr>
        <w:t xml:space="preserve"> </w:t>
      </w:r>
      <w:r w:rsidRPr="00ED4019">
        <w:rPr>
          <w:rStyle w:val="CommentTok"/>
          <w:rFonts w:ascii="Times New Roman" w:hAnsi="Times New Roman"/>
        </w:rPr>
        <w:t>열에</w:t>
      </w:r>
      <w:r w:rsidRPr="00ED4019">
        <w:rPr>
          <w:rStyle w:val="CommentTok"/>
          <w:rFonts w:ascii="Times New Roman" w:hAnsi="Times New Roman"/>
        </w:rPr>
        <w:t xml:space="preserve"> </w:t>
      </w:r>
      <w:r w:rsidRPr="00ED4019">
        <w:rPr>
          <w:rStyle w:val="CommentTok"/>
          <w:rFonts w:ascii="Times New Roman" w:hAnsi="Times New Roman"/>
        </w:rPr>
        <w:t>대한</w:t>
      </w:r>
      <w:r w:rsidRPr="00ED4019">
        <w:rPr>
          <w:rStyle w:val="CommentTok"/>
          <w:rFonts w:ascii="Times New Roman" w:hAnsi="Times New Roman"/>
        </w:rPr>
        <w:t xml:space="preserve"> </w:t>
      </w:r>
      <w:commentRangeStart w:id="4121"/>
      <w:r w:rsidRPr="00ED4019">
        <w:rPr>
          <w:rStyle w:val="CommentTok"/>
          <w:rFonts w:ascii="Times New Roman" w:hAnsi="Times New Roman"/>
        </w:rPr>
        <w:t>Naive</w:t>
      </w:r>
      <w:commentRangeEnd w:id="4121"/>
      <w:r w:rsidR="00F94B86">
        <w:rPr>
          <w:rStyle w:val="af3"/>
          <w:kern w:val="0"/>
          <w:lang w:eastAsia="en-US"/>
        </w:rPr>
        <w:commentReference w:id="4121"/>
      </w:r>
      <w:r w:rsidRPr="00ED4019">
        <w:rPr>
          <w:rStyle w:val="CommentTok"/>
          <w:rFonts w:ascii="Times New Roman" w:hAnsi="Times New Roman"/>
        </w:rPr>
        <w:t xml:space="preserve"> </w:t>
      </w:r>
      <w:r w:rsidRPr="00ED4019">
        <w:rPr>
          <w:rStyle w:val="CommentTok"/>
          <w:rFonts w:ascii="Times New Roman" w:hAnsi="Times New Roman"/>
        </w:rPr>
        <w:t>모델의</w:t>
      </w:r>
      <w:r w:rsidRPr="00ED4019">
        <w:rPr>
          <w:rStyle w:val="CommentTok"/>
          <w:rFonts w:ascii="Times New Roman" w:hAnsi="Times New Roman"/>
        </w:rPr>
        <w:t xml:space="preserve"> </w:t>
      </w:r>
      <w:r w:rsidRPr="00ED4019">
        <w:rPr>
          <w:rStyle w:val="CommentTok"/>
          <w:rFonts w:ascii="Times New Roman" w:hAnsi="Times New Roman"/>
        </w:rPr>
        <w:t>상세</w:t>
      </w:r>
      <w:r w:rsidRPr="00ED4019">
        <w:rPr>
          <w:rStyle w:val="CommentTok"/>
          <w:rFonts w:ascii="Times New Roman" w:hAnsi="Times New Roman"/>
        </w:rPr>
        <w:t xml:space="preserve"> </w:t>
      </w:r>
      <w:r w:rsidRPr="00ED4019">
        <w:rPr>
          <w:rStyle w:val="CommentTok"/>
          <w:rFonts w:ascii="Times New Roman" w:hAnsi="Times New Roman"/>
        </w:rPr>
        <w:t>정보와</w:t>
      </w:r>
      <w:r w:rsidRPr="00ED4019">
        <w:rPr>
          <w:rStyle w:val="CommentTok"/>
          <w:rFonts w:ascii="Times New Roman" w:hAnsi="Times New Roman"/>
        </w:rPr>
        <w:t xml:space="preserve"> plot</w:t>
      </w:r>
      <w:r w:rsidRPr="00ED4019">
        <w:rPr>
          <w:rFonts w:ascii="Times New Roman" w:hAnsi="Times New Roman"/>
        </w:rPr>
        <w:br/>
      </w:r>
      <w:proofErr w:type="gramStart"/>
      <w:r w:rsidRPr="00ED4019">
        <w:rPr>
          <w:rStyle w:val="NormalTok"/>
          <w:rFonts w:ascii="Times New Roman" w:hAnsi="Times New Roman"/>
        </w:rPr>
        <w:t>students.ts[</w:t>
      </w:r>
      <w:proofErr w:type="gramEnd"/>
      <w:r w:rsidRPr="00ED4019">
        <w:rPr>
          <w:rStyle w:val="NormalTok"/>
          <w:rFonts w:ascii="Times New Roman" w:hAnsi="Times New Roman"/>
        </w:rPr>
        <w:t xml:space="preserve">, </w:t>
      </w:r>
      <w:r w:rsidRPr="00ED4019">
        <w:rPr>
          <w:rStyle w:val="DecValTok"/>
          <w:rFonts w:ascii="Times New Roman" w:hAnsi="Times New Roman"/>
        </w:rPr>
        <w:t>2</w:t>
      </w:r>
      <w:r w:rsidRPr="00ED4019">
        <w:rPr>
          <w:rStyle w:val="NormalTok"/>
          <w:rFonts w:ascii="Times New Roman" w:hAnsi="Times New Roman"/>
        </w:rPr>
        <w:t xml:space="preserve">] </w:t>
      </w:r>
      <w:r w:rsidRPr="00ED4019">
        <w:rPr>
          <w:rStyle w:val="SpecialCharTok"/>
          <w:rFonts w:ascii="Times New Roman" w:hAnsi="Times New Roman"/>
        </w:rPr>
        <w:t>%&gt;%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unctionTok"/>
          <w:rFonts w:ascii="Times New Roman" w:hAnsi="Times New Roman"/>
        </w:rPr>
        <w:t>naive</w:t>
      </w:r>
      <w:r w:rsidRPr="00ED4019">
        <w:rPr>
          <w:rStyle w:val="NormalTok"/>
          <w:rFonts w:ascii="Times New Roman" w:hAnsi="Times New Roman"/>
        </w:rPr>
        <w:t xml:space="preserve">() </w:t>
      </w:r>
      <w:r w:rsidRPr="00ED4019">
        <w:rPr>
          <w:rStyle w:val="SpecialCharTok"/>
          <w:rFonts w:ascii="Times New Roman" w:hAnsi="Times New Roman"/>
        </w:rPr>
        <w:t>%&gt;%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unctionTok"/>
          <w:rFonts w:ascii="Times New Roman" w:hAnsi="Times New Roman"/>
        </w:rPr>
        <w:t>summary</w:t>
      </w:r>
      <w:r w:rsidRPr="00ED4019">
        <w:rPr>
          <w:rStyle w:val="NormalTok"/>
          <w:rFonts w:ascii="Times New Roman" w:hAnsi="Times New Roman"/>
        </w:rPr>
        <w:t>()</w:t>
      </w:r>
    </w:p>
    <w:p w14:paraId="55564FB4" w14:textId="77777777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4122" w:author="제이펍 출판사" w:date="2021-03-14T15:57:00Z">
          <w:pPr>
            <w:pStyle w:val="SourceCode"/>
          </w:pPr>
        </w:pPrChange>
      </w:pP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Forecast method: Naive method</w:t>
      </w:r>
      <w:r w:rsidRPr="00ED4019">
        <w:rPr>
          <w:rFonts w:ascii="Times New Roman" w:hAnsi="Times New Roman"/>
        </w:rPr>
        <w:br/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Model Information</w:t>
      </w:r>
      <w:proofErr w:type="gramStart"/>
      <w:r w:rsidRPr="00ED4019">
        <w:rPr>
          <w:rStyle w:val="VerbatimChar"/>
          <w:rFonts w:ascii="Times New Roman" w:hAnsi="Times New Roman"/>
        </w:rPr>
        <w:t>:</w:t>
      </w:r>
      <w:proofErr w:type="gramEnd"/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Call: naive(y = .) </w:t>
      </w:r>
      <w:r w:rsidRPr="00ED4019">
        <w:rPr>
          <w:rFonts w:ascii="Times New Roman" w:hAnsi="Times New Roman"/>
        </w:rPr>
        <w:br/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Residual sd: 77849.7308 </w:t>
      </w:r>
      <w:r w:rsidRPr="00ED4019">
        <w:rPr>
          <w:rFonts w:ascii="Times New Roman" w:hAnsi="Times New Roman"/>
        </w:rPr>
        <w:br/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Error measures: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                    ME     RMSE      MAE       MPE     MAPE MASE      ACF1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Training set -126815.2 147831.2 128514.4 -1.771615 1.791893    1 0.8922526</w:t>
      </w:r>
      <w:r w:rsidRPr="00ED4019">
        <w:rPr>
          <w:rFonts w:ascii="Times New Roman" w:hAnsi="Times New Roman"/>
        </w:rPr>
        <w:br/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Forecasts: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     Point Forecast   Lo 80   Hi 80   Lo 95   Hi 95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2021        5995239 5805786 6184692 5705495 6284983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2022        5995239 5727312 6263166 5585479 6404999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2023        5995239 5667096 6323382 5493388 6497090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2024        5995239 5616332 6374146 5415751 6574727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2025        5995239 5571608 6418870 5347352 6643126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2026        5995239 5531175 6459303 5285514 6704964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2027        5995239 5493993 6496485 5228649 6761829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2028        5995239 5459384 6531094 5175720 6814758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2029        5995239 5426879 6563599 5126007 6864471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2030        5995239 5396135 6594343 5078988 6911490</w:t>
      </w:r>
    </w:p>
    <w:p w14:paraId="6B3C8A6C" w14:textId="77777777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4123" w:author="제이펍 출판사" w:date="2021-03-14T15:57:00Z">
          <w:pPr>
            <w:pStyle w:val="SourceCode"/>
          </w:pPr>
        </w:pPrChange>
      </w:pPr>
      <w:proofErr w:type="gramStart"/>
      <w:r w:rsidRPr="00ED4019">
        <w:rPr>
          <w:rStyle w:val="NormalTok"/>
          <w:rFonts w:ascii="Times New Roman" w:hAnsi="Times New Roman"/>
        </w:rPr>
        <w:t>students.ts[</w:t>
      </w:r>
      <w:proofErr w:type="gramEnd"/>
      <w:r w:rsidRPr="00ED4019">
        <w:rPr>
          <w:rStyle w:val="NormalTok"/>
          <w:rFonts w:ascii="Times New Roman" w:hAnsi="Times New Roman"/>
        </w:rPr>
        <w:t xml:space="preserve">, </w:t>
      </w:r>
      <w:r w:rsidRPr="00ED4019">
        <w:rPr>
          <w:rStyle w:val="DecValTok"/>
          <w:rFonts w:ascii="Times New Roman" w:hAnsi="Times New Roman"/>
        </w:rPr>
        <w:t>2</w:t>
      </w:r>
      <w:r w:rsidRPr="00ED4019">
        <w:rPr>
          <w:rStyle w:val="NormalTok"/>
          <w:rFonts w:ascii="Times New Roman" w:hAnsi="Times New Roman"/>
        </w:rPr>
        <w:t xml:space="preserve">] </w:t>
      </w:r>
      <w:r w:rsidRPr="00ED4019">
        <w:rPr>
          <w:rStyle w:val="SpecialCharTok"/>
          <w:rFonts w:ascii="Times New Roman" w:hAnsi="Times New Roman"/>
        </w:rPr>
        <w:t>%&gt;%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unctionTok"/>
          <w:rFonts w:ascii="Times New Roman" w:hAnsi="Times New Roman"/>
        </w:rPr>
        <w:t>naive</w:t>
      </w:r>
      <w:r w:rsidRPr="00ED4019">
        <w:rPr>
          <w:rStyle w:val="NormalTok"/>
          <w:rFonts w:ascii="Times New Roman" w:hAnsi="Times New Roman"/>
        </w:rPr>
        <w:t xml:space="preserve">() </w:t>
      </w:r>
      <w:r w:rsidRPr="00ED4019">
        <w:rPr>
          <w:rStyle w:val="SpecialCharTok"/>
          <w:rFonts w:ascii="Times New Roman" w:hAnsi="Times New Roman"/>
        </w:rPr>
        <w:t>%&gt;%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unctionTok"/>
          <w:rFonts w:ascii="Times New Roman" w:hAnsi="Times New Roman"/>
        </w:rPr>
        <w:t>autoplot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AttributeTok"/>
          <w:rFonts w:ascii="Times New Roman" w:hAnsi="Times New Roman"/>
        </w:rPr>
        <w:t>main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StringTok"/>
          <w:rFonts w:ascii="Times New Roman" w:hAnsi="Times New Roman"/>
        </w:rPr>
        <w:t>학생수</w:t>
      </w:r>
      <w:r w:rsidRPr="00ED4019">
        <w:rPr>
          <w:rStyle w:val="StringTok"/>
          <w:rFonts w:ascii="Times New Roman" w:hAnsi="Times New Roman"/>
        </w:rPr>
        <w:t xml:space="preserve"> </w:t>
      </w:r>
      <w:commentRangeStart w:id="4124"/>
      <w:r w:rsidRPr="00ED4019">
        <w:rPr>
          <w:rStyle w:val="StringTok"/>
          <w:rFonts w:ascii="Times New Roman" w:hAnsi="Times New Roman"/>
        </w:rPr>
        <w:t>Naive</w:t>
      </w:r>
      <w:commentRangeEnd w:id="4124"/>
      <w:r w:rsidR="00615F1A">
        <w:rPr>
          <w:rStyle w:val="af3"/>
          <w:kern w:val="0"/>
          <w:lang w:eastAsia="en-US"/>
        </w:rPr>
        <w:commentReference w:id="4124"/>
      </w:r>
      <w:r w:rsidRPr="00ED4019">
        <w:rPr>
          <w:rStyle w:val="String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모델</w:t>
      </w:r>
      <w:r w:rsidRPr="00ED4019">
        <w:rPr>
          <w:rStyle w:val="StringTok"/>
          <w:rFonts w:ascii="Times New Roman" w:hAnsi="Times New Roman"/>
        </w:rPr>
        <w:t xml:space="preserve"> plot'</w:t>
      </w:r>
      <w:r w:rsidRPr="00ED4019">
        <w:rPr>
          <w:rStyle w:val="NormalTok"/>
          <w:rFonts w:ascii="Times New Roman" w:hAnsi="Times New Roman"/>
        </w:rPr>
        <w:t xml:space="preserve">, </w:t>
      </w:r>
      <w:r w:rsidRPr="00ED4019">
        <w:rPr>
          <w:rStyle w:val="AttributeTok"/>
          <w:rFonts w:ascii="Times New Roman" w:hAnsi="Times New Roman"/>
        </w:rPr>
        <w:t>xlab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StringTok"/>
          <w:rFonts w:ascii="Times New Roman" w:hAnsi="Times New Roman"/>
        </w:rPr>
        <w:t>연도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NormalTok"/>
          <w:rFonts w:ascii="Times New Roman" w:hAnsi="Times New Roman"/>
        </w:rPr>
        <w:t xml:space="preserve">, </w:t>
      </w:r>
      <w:r w:rsidRPr="00ED4019">
        <w:rPr>
          <w:rStyle w:val="AttributeTok"/>
          <w:rFonts w:ascii="Times New Roman" w:hAnsi="Times New Roman"/>
        </w:rPr>
        <w:t>ylab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StringTok"/>
          <w:rFonts w:ascii="Times New Roman" w:hAnsi="Times New Roman"/>
        </w:rPr>
        <w:t>학생수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NormalTok"/>
          <w:rFonts w:ascii="Times New Roman" w:hAnsi="Times New Roman"/>
        </w:rPr>
        <w:t>)</w:t>
      </w:r>
    </w:p>
    <w:p w14:paraId="0C974FDE" w14:textId="77777777" w:rsidR="00FD7B2A" w:rsidRPr="00ED4019" w:rsidRDefault="00FD7B2A">
      <w:pPr>
        <w:pStyle w:val="Figure"/>
        <w:jc w:val="both"/>
        <w:rPr>
          <w:rFonts w:ascii="Times New Roman" w:hAnsi="Times New Roman"/>
        </w:rPr>
        <w:pPrChange w:id="4125" w:author="제이펍 출판사" w:date="2021-03-14T15:57:00Z">
          <w:pPr>
            <w:pStyle w:val="Figure"/>
          </w:pPr>
        </w:pPrChange>
      </w:pPr>
      <w:r w:rsidRPr="00ED4019">
        <w:rPr>
          <w:rFonts w:ascii="Times New Roman" w:hAnsi="Times New Roman"/>
          <w:noProof/>
          <w:lang w:eastAsia="ko-KR"/>
        </w:rPr>
        <w:lastRenderedPageBreak/>
        <w:drawing>
          <wp:inline distT="0" distB="0" distL="0" distR="0" wp14:anchorId="082E2D57" wp14:editId="6E8E079E">
            <wp:extent cx="4572000" cy="3657600"/>
            <wp:effectExtent l="0" t="0" r="0" b="0"/>
            <wp:docPr id="102" name="그림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"/>
                    <pic:cNvPicPr>
                      <a:picLocks noChangeAspect="1" noChangeArrowheads="1"/>
                    </pic:cNvPicPr>
                  </pic:nvPicPr>
                  <pic:blipFill>
                    <a:blip r:embed="rId10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3DFAA3A" w14:textId="77777777" w:rsidR="00FD7B2A" w:rsidRPr="00ED4019" w:rsidRDefault="00FD7B2A">
      <w:pPr>
        <w:pStyle w:val="a6"/>
        <w:jc w:val="both"/>
        <w:rPr>
          <w:rFonts w:ascii="Times New Roman" w:hAnsi="Times New Roman"/>
        </w:rPr>
        <w:pPrChange w:id="4126" w:author="제이펍 출판사" w:date="2021-03-14T15:57:00Z">
          <w:pPr>
            <w:pStyle w:val="a6"/>
            <w:jc w:val="center"/>
          </w:pPr>
        </w:pPrChange>
      </w:pPr>
      <w:commentRangeStart w:id="4127"/>
      <w:r w:rsidRPr="00ED4019">
        <w:rPr>
          <w:rFonts w:ascii="Times New Roman" w:hAnsi="Times New Roman" w:hint="eastAsia"/>
        </w:rPr>
        <w:t>그림</w:t>
      </w:r>
      <w:r w:rsidRPr="00ED4019">
        <w:rPr>
          <w:rFonts w:ascii="Times New Roman" w:hAnsi="Times New Roman" w:hint="eastAsia"/>
        </w:rPr>
        <w:t xml:space="preserve"> </w:t>
      </w:r>
      <w:r w:rsidRPr="00ED4019">
        <w:rPr>
          <w:rFonts w:ascii="Times New Roman" w:hAnsi="Times New Roman"/>
        </w:rPr>
        <w:t>6-5</w:t>
      </w:r>
      <w:commentRangeEnd w:id="4127"/>
      <w:r w:rsidR="00F94B86">
        <w:rPr>
          <w:rStyle w:val="af3"/>
          <w:i w:val="0"/>
        </w:rPr>
        <w:commentReference w:id="4127"/>
      </w:r>
    </w:p>
    <w:p w14:paraId="56923DD9" w14:textId="77777777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4128" w:author="제이펍 출판사" w:date="2021-03-14T15:57:00Z">
          <w:pPr>
            <w:pStyle w:val="SourceCode"/>
          </w:pPr>
        </w:pPrChange>
      </w:pPr>
      <w:r w:rsidRPr="00ED4019">
        <w:rPr>
          <w:rStyle w:val="CommentTok"/>
          <w:rFonts w:ascii="Times New Roman" w:hAnsi="Times New Roman"/>
        </w:rPr>
        <w:t xml:space="preserve"># </w:t>
      </w:r>
      <w:r w:rsidRPr="00ED4019">
        <w:rPr>
          <w:rStyle w:val="CommentTok"/>
          <w:rFonts w:ascii="Times New Roman" w:hAnsi="Times New Roman"/>
        </w:rPr>
        <w:t>취업자수</w:t>
      </w:r>
      <w:r w:rsidRPr="00ED4019">
        <w:rPr>
          <w:rStyle w:val="CommentTok"/>
          <w:rFonts w:ascii="Times New Roman" w:hAnsi="Times New Roman"/>
        </w:rPr>
        <w:t xml:space="preserve"> </w:t>
      </w:r>
      <w:r w:rsidRPr="00ED4019">
        <w:rPr>
          <w:rStyle w:val="CommentTok"/>
          <w:rFonts w:ascii="Times New Roman" w:hAnsi="Times New Roman"/>
        </w:rPr>
        <w:t>열에</w:t>
      </w:r>
      <w:r w:rsidRPr="00ED4019">
        <w:rPr>
          <w:rStyle w:val="CommentTok"/>
          <w:rFonts w:ascii="Times New Roman" w:hAnsi="Times New Roman"/>
        </w:rPr>
        <w:t xml:space="preserve"> </w:t>
      </w:r>
      <w:r w:rsidRPr="00ED4019">
        <w:rPr>
          <w:rStyle w:val="CommentTok"/>
          <w:rFonts w:ascii="Times New Roman" w:hAnsi="Times New Roman"/>
        </w:rPr>
        <w:t>대한</w:t>
      </w:r>
      <w:r w:rsidRPr="00ED4019">
        <w:rPr>
          <w:rStyle w:val="CommentTok"/>
          <w:rFonts w:ascii="Times New Roman" w:hAnsi="Times New Roman"/>
        </w:rPr>
        <w:t xml:space="preserve"> </w:t>
      </w:r>
      <w:commentRangeStart w:id="4129"/>
      <w:r w:rsidRPr="00ED4019">
        <w:rPr>
          <w:rStyle w:val="CommentTok"/>
          <w:rFonts w:ascii="Times New Roman" w:hAnsi="Times New Roman"/>
        </w:rPr>
        <w:t>Naive</w:t>
      </w:r>
      <w:commentRangeEnd w:id="4129"/>
      <w:r w:rsidR="00615F1A">
        <w:rPr>
          <w:rStyle w:val="af3"/>
          <w:kern w:val="0"/>
          <w:lang w:eastAsia="en-US"/>
        </w:rPr>
        <w:commentReference w:id="4129"/>
      </w:r>
      <w:r w:rsidRPr="00ED4019">
        <w:rPr>
          <w:rStyle w:val="CommentTok"/>
          <w:rFonts w:ascii="Times New Roman" w:hAnsi="Times New Roman"/>
        </w:rPr>
        <w:t xml:space="preserve"> </w:t>
      </w:r>
      <w:r w:rsidRPr="00ED4019">
        <w:rPr>
          <w:rStyle w:val="CommentTok"/>
          <w:rFonts w:ascii="Times New Roman" w:hAnsi="Times New Roman"/>
        </w:rPr>
        <w:t>모델의</w:t>
      </w:r>
      <w:r w:rsidRPr="00ED4019">
        <w:rPr>
          <w:rStyle w:val="CommentTok"/>
          <w:rFonts w:ascii="Times New Roman" w:hAnsi="Times New Roman"/>
        </w:rPr>
        <w:t xml:space="preserve"> </w:t>
      </w:r>
      <w:r w:rsidRPr="00ED4019">
        <w:rPr>
          <w:rStyle w:val="CommentTok"/>
          <w:rFonts w:ascii="Times New Roman" w:hAnsi="Times New Roman"/>
        </w:rPr>
        <w:t>상세</w:t>
      </w:r>
      <w:r w:rsidRPr="00ED4019">
        <w:rPr>
          <w:rStyle w:val="CommentTok"/>
          <w:rFonts w:ascii="Times New Roman" w:hAnsi="Times New Roman"/>
        </w:rPr>
        <w:t xml:space="preserve"> </w:t>
      </w:r>
      <w:r w:rsidRPr="00ED4019">
        <w:rPr>
          <w:rStyle w:val="CommentTok"/>
          <w:rFonts w:ascii="Times New Roman" w:hAnsi="Times New Roman"/>
        </w:rPr>
        <w:t>정보와</w:t>
      </w:r>
      <w:r w:rsidRPr="00ED4019">
        <w:rPr>
          <w:rStyle w:val="CommentTok"/>
          <w:rFonts w:ascii="Times New Roman" w:hAnsi="Times New Roman"/>
        </w:rPr>
        <w:t xml:space="preserve"> plot</w:t>
      </w:r>
      <w:r w:rsidRPr="00ED4019">
        <w:rPr>
          <w:rFonts w:ascii="Times New Roman" w:hAnsi="Times New Roman"/>
        </w:rPr>
        <w:br/>
      </w:r>
      <w:proofErr w:type="gramStart"/>
      <w:r w:rsidRPr="00ED4019">
        <w:rPr>
          <w:rStyle w:val="NormalTok"/>
          <w:rFonts w:ascii="Times New Roman" w:hAnsi="Times New Roman"/>
        </w:rPr>
        <w:t>employees.ts[</w:t>
      </w:r>
      <w:proofErr w:type="gramEnd"/>
      <w:r w:rsidRPr="00ED4019">
        <w:rPr>
          <w:rStyle w:val="NormalTok"/>
          <w:rFonts w:ascii="Times New Roman" w:hAnsi="Times New Roman"/>
        </w:rPr>
        <w:t>,</w:t>
      </w:r>
      <w:r w:rsidRPr="00ED4019">
        <w:rPr>
          <w:rStyle w:val="DecValTok"/>
          <w:rFonts w:ascii="Times New Roman" w:hAnsi="Times New Roman"/>
        </w:rPr>
        <w:t>2</w:t>
      </w:r>
      <w:r w:rsidRPr="00ED4019">
        <w:rPr>
          <w:rStyle w:val="NormalTok"/>
          <w:rFonts w:ascii="Times New Roman" w:hAnsi="Times New Roman"/>
        </w:rPr>
        <w:t xml:space="preserve">] </w:t>
      </w:r>
      <w:r w:rsidRPr="00ED4019">
        <w:rPr>
          <w:rStyle w:val="SpecialCharTok"/>
          <w:rFonts w:ascii="Times New Roman" w:hAnsi="Times New Roman"/>
        </w:rPr>
        <w:t>%&gt;%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unctionTok"/>
          <w:rFonts w:ascii="Times New Roman" w:hAnsi="Times New Roman"/>
        </w:rPr>
        <w:t>naive</w:t>
      </w:r>
      <w:r w:rsidRPr="00ED4019">
        <w:rPr>
          <w:rStyle w:val="NormalTok"/>
          <w:rFonts w:ascii="Times New Roman" w:hAnsi="Times New Roman"/>
        </w:rPr>
        <w:t xml:space="preserve">() </w:t>
      </w:r>
      <w:r w:rsidRPr="00ED4019">
        <w:rPr>
          <w:rStyle w:val="SpecialCharTok"/>
          <w:rFonts w:ascii="Times New Roman" w:hAnsi="Times New Roman"/>
        </w:rPr>
        <w:t>%&gt;%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unctionTok"/>
          <w:rFonts w:ascii="Times New Roman" w:hAnsi="Times New Roman"/>
        </w:rPr>
        <w:t>summary</w:t>
      </w:r>
      <w:r w:rsidRPr="00ED4019">
        <w:rPr>
          <w:rStyle w:val="NormalTok"/>
          <w:rFonts w:ascii="Times New Roman" w:hAnsi="Times New Roman"/>
        </w:rPr>
        <w:t>()</w:t>
      </w:r>
    </w:p>
    <w:p w14:paraId="435B9250" w14:textId="77777777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4130" w:author="제이펍 출판사" w:date="2021-03-14T15:57:00Z">
          <w:pPr>
            <w:pStyle w:val="SourceCode"/>
          </w:pPr>
        </w:pPrChange>
      </w:pP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Forecast method: Naive method</w:t>
      </w:r>
      <w:r w:rsidRPr="00ED4019">
        <w:rPr>
          <w:rFonts w:ascii="Times New Roman" w:hAnsi="Times New Roman"/>
        </w:rPr>
        <w:br/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Model Information</w:t>
      </w:r>
      <w:proofErr w:type="gramStart"/>
      <w:r w:rsidRPr="00ED4019">
        <w:rPr>
          <w:rStyle w:val="VerbatimChar"/>
          <w:rFonts w:ascii="Times New Roman" w:hAnsi="Times New Roman"/>
        </w:rPr>
        <w:t>:</w:t>
      </w:r>
      <w:proofErr w:type="gramEnd"/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Call: naive(y = .) </w:t>
      </w:r>
      <w:r w:rsidRPr="00ED4019">
        <w:rPr>
          <w:rFonts w:ascii="Times New Roman" w:hAnsi="Times New Roman"/>
        </w:rPr>
        <w:br/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Residual sd: 261.7975 </w:t>
      </w:r>
      <w:r w:rsidRPr="00ED4019">
        <w:rPr>
          <w:rFonts w:ascii="Times New Roman" w:hAnsi="Times New Roman"/>
        </w:rPr>
        <w:br/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Error measures: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                   ME     RMSE      MAE        MPE      MAPE      MASE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Training set 23.56842 261.4803 194.5579 0.08782727 0.7411892 0.6138395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                  ACF1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Training set 0.4208691</w:t>
      </w:r>
      <w:r w:rsidRPr="00ED4019">
        <w:rPr>
          <w:rFonts w:ascii="Times New Roman" w:hAnsi="Times New Roman"/>
        </w:rPr>
        <w:br/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Forecasts: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         Point Forecast    Lo 80    Hi 80    Lo 95    Hi 95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Jan 2021          26526 26190.90 26861.10 26013.51 27038.49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Feb 2021          26526 26052.10 26999.90 25801.23 27250.77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Mar 2021          26526 25945.59 27106.41 25638.34 27413.66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Apr 2021          26526 25855.80 27196.20 25501.02 27550.98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May 2021          26526 25776.69 27275.31 25380.03 27671.97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Jun 2021          26526 25705.17 27346.83 25270.66 27781.34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Jul 2021          26526 25639.41 27412.59 25170.07 27881.93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Aug 2021          26526 25578.19 27473.81 25076.45 27975.55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Sep 2021          26526 25520.70 27531.30 24988.52 28063.48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Oct 2021          26526 25466.32 27585.68 24905.36 28146.64</w:t>
      </w:r>
    </w:p>
    <w:p w14:paraId="2B08D0CB" w14:textId="77777777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4131" w:author="제이펍 출판사" w:date="2021-03-14T15:57:00Z">
          <w:pPr>
            <w:pStyle w:val="SourceCode"/>
          </w:pPr>
        </w:pPrChange>
      </w:pPr>
      <w:proofErr w:type="gramStart"/>
      <w:r w:rsidRPr="00ED4019">
        <w:rPr>
          <w:rStyle w:val="NormalTok"/>
          <w:rFonts w:ascii="Times New Roman" w:hAnsi="Times New Roman"/>
        </w:rPr>
        <w:lastRenderedPageBreak/>
        <w:t>employees.ts[</w:t>
      </w:r>
      <w:proofErr w:type="gramEnd"/>
      <w:r w:rsidRPr="00ED4019">
        <w:rPr>
          <w:rStyle w:val="NormalTok"/>
          <w:rFonts w:ascii="Times New Roman" w:hAnsi="Times New Roman"/>
        </w:rPr>
        <w:t>,</w:t>
      </w:r>
      <w:r w:rsidRPr="00ED4019">
        <w:rPr>
          <w:rStyle w:val="DecValTok"/>
          <w:rFonts w:ascii="Times New Roman" w:hAnsi="Times New Roman"/>
        </w:rPr>
        <w:t>2</w:t>
      </w:r>
      <w:r w:rsidRPr="00ED4019">
        <w:rPr>
          <w:rStyle w:val="NormalTok"/>
          <w:rFonts w:ascii="Times New Roman" w:hAnsi="Times New Roman"/>
        </w:rPr>
        <w:t xml:space="preserve">] </w:t>
      </w:r>
      <w:r w:rsidRPr="00ED4019">
        <w:rPr>
          <w:rStyle w:val="SpecialCharTok"/>
          <w:rFonts w:ascii="Times New Roman" w:hAnsi="Times New Roman"/>
        </w:rPr>
        <w:t>%&gt;%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unctionTok"/>
          <w:rFonts w:ascii="Times New Roman" w:hAnsi="Times New Roman"/>
        </w:rPr>
        <w:t>naive</w:t>
      </w:r>
      <w:r w:rsidRPr="00ED4019">
        <w:rPr>
          <w:rStyle w:val="NormalTok"/>
          <w:rFonts w:ascii="Times New Roman" w:hAnsi="Times New Roman"/>
        </w:rPr>
        <w:t xml:space="preserve">() </w:t>
      </w:r>
      <w:r w:rsidRPr="00ED4019">
        <w:rPr>
          <w:rStyle w:val="SpecialCharTok"/>
          <w:rFonts w:ascii="Times New Roman" w:hAnsi="Times New Roman"/>
        </w:rPr>
        <w:t>%&gt;%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unctionTok"/>
          <w:rFonts w:ascii="Times New Roman" w:hAnsi="Times New Roman"/>
        </w:rPr>
        <w:t>autoplot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AttributeTok"/>
          <w:rFonts w:ascii="Times New Roman" w:hAnsi="Times New Roman"/>
        </w:rPr>
        <w:t>main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StringTok"/>
          <w:rFonts w:ascii="Times New Roman" w:hAnsi="Times New Roman"/>
        </w:rPr>
        <w:t>취업자수</w:t>
      </w:r>
      <w:r w:rsidRPr="00ED4019">
        <w:rPr>
          <w:rStyle w:val="StringTok"/>
          <w:rFonts w:ascii="Times New Roman" w:hAnsi="Times New Roman"/>
        </w:rPr>
        <w:t xml:space="preserve"> Naive</w:t>
      </w:r>
      <w:r w:rsidRPr="00ED4019">
        <w:rPr>
          <w:rStyle w:val="StringTok"/>
          <w:rFonts w:ascii="Times New Roman" w:hAnsi="Times New Roman"/>
        </w:rPr>
        <w:t>모델</w:t>
      </w:r>
      <w:r w:rsidRPr="00ED4019">
        <w:rPr>
          <w:rStyle w:val="StringTok"/>
          <w:rFonts w:ascii="Times New Roman" w:hAnsi="Times New Roman"/>
        </w:rPr>
        <w:t xml:space="preserve"> Plot'</w:t>
      </w:r>
      <w:r w:rsidRPr="00ED4019">
        <w:rPr>
          <w:rStyle w:val="NormalTok"/>
          <w:rFonts w:ascii="Times New Roman" w:hAnsi="Times New Roman"/>
        </w:rPr>
        <w:t xml:space="preserve">, </w:t>
      </w:r>
      <w:r w:rsidRPr="00ED4019">
        <w:rPr>
          <w:rStyle w:val="AttributeTok"/>
          <w:rFonts w:ascii="Times New Roman" w:hAnsi="Times New Roman"/>
        </w:rPr>
        <w:t>xlab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StringTok"/>
          <w:rFonts w:ascii="Times New Roman" w:hAnsi="Times New Roman"/>
        </w:rPr>
        <w:t>연도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NormalTok"/>
          <w:rFonts w:ascii="Times New Roman" w:hAnsi="Times New Roman"/>
        </w:rPr>
        <w:t xml:space="preserve">, </w:t>
      </w:r>
      <w:r w:rsidRPr="00ED4019">
        <w:rPr>
          <w:rStyle w:val="AttributeTok"/>
          <w:rFonts w:ascii="Times New Roman" w:hAnsi="Times New Roman"/>
        </w:rPr>
        <w:t>ylab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StringTok"/>
          <w:rFonts w:ascii="Times New Roman" w:hAnsi="Times New Roman"/>
        </w:rPr>
        <w:t>취업자수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NormalTok"/>
          <w:rFonts w:ascii="Times New Roman" w:hAnsi="Times New Roman"/>
        </w:rPr>
        <w:t>)</w:t>
      </w:r>
    </w:p>
    <w:p w14:paraId="0C3ECB66" w14:textId="77777777" w:rsidR="00FD7B2A" w:rsidRPr="00ED4019" w:rsidRDefault="00FD7B2A">
      <w:pPr>
        <w:pStyle w:val="Figure"/>
        <w:jc w:val="both"/>
        <w:rPr>
          <w:rFonts w:ascii="Times New Roman" w:hAnsi="Times New Roman"/>
        </w:rPr>
        <w:pPrChange w:id="4132" w:author="제이펍 출판사" w:date="2021-03-14T15:57:00Z">
          <w:pPr>
            <w:pStyle w:val="Figure"/>
          </w:pPr>
        </w:pPrChange>
      </w:pPr>
      <w:r w:rsidRPr="00ED4019">
        <w:rPr>
          <w:rFonts w:ascii="Times New Roman" w:hAnsi="Times New Roman"/>
          <w:noProof/>
          <w:lang w:eastAsia="ko-KR"/>
        </w:rPr>
        <w:drawing>
          <wp:inline distT="0" distB="0" distL="0" distR="0" wp14:anchorId="59C72E42" wp14:editId="49468F8A">
            <wp:extent cx="4572000" cy="3657600"/>
            <wp:effectExtent l="0" t="0" r="0" b="0"/>
            <wp:docPr id="104" name="그림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"/>
                    <pic:cNvPicPr>
                      <a:picLocks noChangeAspect="1" noChangeArrowheads="1"/>
                    </pic:cNvPicPr>
                  </pic:nvPicPr>
                  <pic:blipFill>
                    <a:blip r:embed="rId10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00DBEC0" w14:textId="77777777" w:rsidR="00FD7B2A" w:rsidRPr="00ED4019" w:rsidRDefault="00FD7B2A">
      <w:pPr>
        <w:pStyle w:val="a6"/>
        <w:jc w:val="both"/>
        <w:rPr>
          <w:rFonts w:ascii="Times New Roman" w:hAnsi="Times New Roman"/>
        </w:rPr>
        <w:pPrChange w:id="4133" w:author="제이펍 출판사" w:date="2021-03-14T15:57:00Z">
          <w:pPr>
            <w:pStyle w:val="a6"/>
            <w:jc w:val="center"/>
          </w:pPr>
        </w:pPrChange>
      </w:pPr>
      <w:commentRangeStart w:id="4134"/>
      <w:r w:rsidRPr="00ED4019">
        <w:rPr>
          <w:rFonts w:ascii="Times New Roman" w:hAnsi="Times New Roman" w:hint="eastAsia"/>
        </w:rPr>
        <w:t>그림</w:t>
      </w:r>
      <w:r w:rsidRPr="00ED4019">
        <w:rPr>
          <w:rFonts w:ascii="Times New Roman" w:hAnsi="Times New Roman" w:hint="eastAsia"/>
        </w:rPr>
        <w:t xml:space="preserve"> </w:t>
      </w:r>
      <w:r w:rsidRPr="00ED4019">
        <w:rPr>
          <w:rFonts w:ascii="Times New Roman" w:hAnsi="Times New Roman"/>
        </w:rPr>
        <w:t>6-6</w:t>
      </w:r>
      <w:commentRangeEnd w:id="4134"/>
      <w:r w:rsidR="00615F1A">
        <w:rPr>
          <w:rStyle w:val="af3"/>
          <w:i w:val="0"/>
        </w:rPr>
        <w:commentReference w:id="4134"/>
      </w:r>
    </w:p>
    <w:p w14:paraId="0A5BBC85" w14:textId="77777777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4135" w:author="제이펍 출판사" w:date="2021-03-14T15:57:00Z">
          <w:pPr>
            <w:pStyle w:val="SourceCode"/>
          </w:pPr>
        </w:pPrChange>
      </w:pPr>
      <w:r w:rsidRPr="00ED4019">
        <w:rPr>
          <w:rStyle w:val="CommentTok"/>
          <w:rFonts w:ascii="Times New Roman" w:hAnsi="Times New Roman"/>
        </w:rPr>
        <w:t># 0-9</w:t>
      </w:r>
      <w:r w:rsidRPr="00ED4019">
        <w:rPr>
          <w:rStyle w:val="CommentTok"/>
          <w:rFonts w:ascii="Times New Roman" w:hAnsi="Times New Roman"/>
        </w:rPr>
        <w:t>세</w:t>
      </w:r>
      <w:r w:rsidRPr="00ED4019">
        <w:rPr>
          <w:rStyle w:val="CommentTok"/>
          <w:rFonts w:ascii="Times New Roman" w:hAnsi="Times New Roman"/>
        </w:rPr>
        <w:t xml:space="preserve"> </w:t>
      </w:r>
      <w:r w:rsidRPr="00ED4019">
        <w:rPr>
          <w:rStyle w:val="CommentTok"/>
          <w:rFonts w:ascii="Times New Roman" w:hAnsi="Times New Roman"/>
        </w:rPr>
        <w:t>코로나</w:t>
      </w:r>
      <w:r w:rsidRPr="00ED4019">
        <w:rPr>
          <w:rStyle w:val="CommentTok"/>
          <w:rFonts w:ascii="Times New Roman" w:hAnsi="Times New Roman"/>
        </w:rPr>
        <w:t xml:space="preserve"> </w:t>
      </w:r>
      <w:r w:rsidRPr="00ED4019">
        <w:rPr>
          <w:rStyle w:val="CommentTok"/>
          <w:rFonts w:ascii="Times New Roman" w:hAnsi="Times New Roman"/>
        </w:rPr>
        <w:t>확진자수에</w:t>
      </w:r>
      <w:r w:rsidRPr="00ED4019">
        <w:rPr>
          <w:rStyle w:val="CommentTok"/>
          <w:rFonts w:ascii="Times New Roman" w:hAnsi="Times New Roman"/>
        </w:rPr>
        <w:t xml:space="preserve"> </w:t>
      </w:r>
      <w:r w:rsidRPr="00ED4019">
        <w:rPr>
          <w:rStyle w:val="CommentTok"/>
          <w:rFonts w:ascii="Times New Roman" w:hAnsi="Times New Roman"/>
        </w:rPr>
        <w:t>대한</w:t>
      </w:r>
      <w:r w:rsidRPr="00ED4019">
        <w:rPr>
          <w:rStyle w:val="CommentTok"/>
          <w:rFonts w:ascii="Times New Roman" w:hAnsi="Times New Roman"/>
        </w:rPr>
        <w:t xml:space="preserve"> Naive </w:t>
      </w:r>
      <w:r w:rsidRPr="00ED4019">
        <w:rPr>
          <w:rStyle w:val="CommentTok"/>
          <w:rFonts w:ascii="Times New Roman" w:hAnsi="Times New Roman"/>
        </w:rPr>
        <w:t>모델의</w:t>
      </w:r>
      <w:r w:rsidRPr="00ED4019">
        <w:rPr>
          <w:rStyle w:val="CommentTok"/>
          <w:rFonts w:ascii="Times New Roman" w:hAnsi="Times New Roman"/>
        </w:rPr>
        <w:t xml:space="preserve"> </w:t>
      </w:r>
      <w:r w:rsidRPr="00ED4019">
        <w:rPr>
          <w:rStyle w:val="CommentTok"/>
          <w:rFonts w:ascii="Times New Roman" w:hAnsi="Times New Roman"/>
        </w:rPr>
        <w:t>상세</w:t>
      </w:r>
      <w:r w:rsidRPr="00ED4019">
        <w:rPr>
          <w:rStyle w:val="CommentTok"/>
          <w:rFonts w:ascii="Times New Roman" w:hAnsi="Times New Roman"/>
        </w:rPr>
        <w:t xml:space="preserve"> </w:t>
      </w:r>
      <w:r w:rsidRPr="00ED4019">
        <w:rPr>
          <w:rStyle w:val="CommentTok"/>
          <w:rFonts w:ascii="Times New Roman" w:hAnsi="Times New Roman"/>
        </w:rPr>
        <w:t>정보와</w:t>
      </w:r>
      <w:r w:rsidRPr="00ED4019">
        <w:rPr>
          <w:rStyle w:val="CommentTok"/>
          <w:rFonts w:ascii="Times New Roman" w:hAnsi="Times New Roman"/>
        </w:rPr>
        <w:t xml:space="preserve"> plot</w:t>
      </w:r>
      <w:r w:rsidRPr="00ED4019">
        <w:rPr>
          <w:rFonts w:ascii="Times New Roman" w:hAnsi="Times New Roman"/>
        </w:rPr>
        <w:br/>
      </w:r>
      <w:proofErr w:type="gramStart"/>
      <w:r w:rsidRPr="00ED4019">
        <w:rPr>
          <w:rStyle w:val="NormalTok"/>
          <w:rFonts w:ascii="Times New Roman" w:hAnsi="Times New Roman"/>
        </w:rPr>
        <w:t>covid19.ts[</w:t>
      </w:r>
      <w:proofErr w:type="gramEnd"/>
      <w:r w:rsidRPr="00ED4019">
        <w:rPr>
          <w:rStyle w:val="NormalTok"/>
          <w:rFonts w:ascii="Times New Roman" w:hAnsi="Times New Roman"/>
        </w:rPr>
        <w:t>,</w:t>
      </w:r>
      <w:r w:rsidRPr="00ED4019">
        <w:rPr>
          <w:rStyle w:val="DecValTok"/>
          <w:rFonts w:ascii="Times New Roman" w:hAnsi="Times New Roman"/>
        </w:rPr>
        <w:t>2</w:t>
      </w:r>
      <w:r w:rsidRPr="00ED4019">
        <w:rPr>
          <w:rStyle w:val="NormalTok"/>
          <w:rFonts w:ascii="Times New Roman" w:hAnsi="Times New Roman"/>
        </w:rPr>
        <w:t xml:space="preserve">] </w:t>
      </w:r>
      <w:r w:rsidRPr="00ED4019">
        <w:rPr>
          <w:rStyle w:val="SpecialCharTok"/>
          <w:rFonts w:ascii="Times New Roman" w:hAnsi="Times New Roman"/>
        </w:rPr>
        <w:t>%&gt;%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unctionTok"/>
          <w:rFonts w:ascii="Times New Roman" w:hAnsi="Times New Roman"/>
        </w:rPr>
        <w:t>naive</w:t>
      </w:r>
      <w:r w:rsidRPr="00ED4019">
        <w:rPr>
          <w:rStyle w:val="NormalTok"/>
          <w:rFonts w:ascii="Times New Roman" w:hAnsi="Times New Roman"/>
        </w:rPr>
        <w:t xml:space="preserve">() </w:t>
      </w:r>
      <w:r w:rsidRPr="00ED4019">
        <w:rPr>
          <w:rStyle w:val="SpecialCharTok"/>
          <w:rFonts w:ascii="Times New Roman" w:hAnsi="Times New Roman"/>
        </w:rPr>
        <w:t>%&gt;%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unctionTok"/>
          <w:rFonts w:ascii="Times New Roman" w:hAnsi="Times New Roman"/>
        </w:rPr>
        <w:t>summary</w:t>
      </w:r>
      <w:r w:rsidRPr="00ED4019">
        <w:rPr>
          <w:rStyle w:val="NormalTok"/>
          <w:rFonts w:ascii="Times New Roman" w:hAnsi="Times New Roman"/>
        </w:rPr>
        <w:t>()</w:t>
      </w:r>
    </w:p>
    <w:p w14:paraId="7C5BFBF3" w14:textId="77777777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4136" w:author="제이펍 출판사" w:date="2021-03-14T15:57:00Z">
          <w:pPr>
            <w:pStyle w:val="SourceCode"/>
          </w:pPr>
        </w:pPrChange>
      </w:pP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Forecast method: Naive method</w:t>
      </w:r>
      <w:r w:rsidRPr="00ED4019">
        <w:rPr>
          <w:rFonts w:ascii="Times New Roman" w:hAnsi="Times New Roman"/>
        </w:rPr>
        <w:br/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Model Information</w:t>
      </w:r>
      <w:proofErr w:type="gramStart"/>
      <w:r w:rsidRPr="00ED4019">
        <w:rPr>
          <w:rStyle w:val="VerbatimChar"/>
          <w:rFonts w:ascii="Times New Roman" w:hAnsi="Times New Roman"/>
        </w:rPr>
        <w:t>:</w:t>
      </w:r>
      <w:proofErr w:type="gramEnd"/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Call: naive(y = .) </w:t>
      </w:r>
      <w:r w:rsidRPr="00ED4019">
        <w:rPr>
          <w:rFonts w:ascii="Times New Roman" w:hAnsi="Times New Roman"/>
        </w:rPr>
        <w:br/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Residual sd: 6.0029 </w:t>
      </w:r>
      <w:r w:rsidRPr="00ED4019">
        <w:rPr>
          <w:rFonts w:ascii="Times New Roman" w:hAnsi="Times New Roman"/>
        </w:rPr>
        <w:br/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Error measures: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                     ME     RMSE      MAE MPE MAPE MASE       ACF1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Training set 0.04318937 5.993075 3.465116 NaN  Inf  NaN -0.3127329</w:t>
      </w:r>
      <w:r w:rsidRPr="00ED4019">
        <w:rPr>
          <w:rFonts w:ascii="Times New Roman" w:hAnsi="Times New Roman"/>
        </w:rPr>
        <w:br/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Forecasts: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         Point Forecast      Lo 80    Hi 80      Lo 95    Hi 95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1.827397             15  7.3195658 22.68043   3.253790 26.74621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1.830137             15  4.1382258 25.86177  -1.611650 31.61165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1.832877             15  1.6970978 28.30290  -5.345033 35.34503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1.835616             15 -0.3608683 30.36087  -8.492421 38.49242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1.838356             15 -2.1739729 32.17397 -11.265325 41.26533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1.841096             15 -3.8131447 33.81314 -13.772222 43.77222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1.843836             15 -5.3205188 35.32052 -16.077552 46.07755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1.846575             15 -6.7235483 36.72355 -18.223300 48.22330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lastRenderedPageBreak/>
        <w:t>1.849315             15 -8.0413025 38.04130 -20.238631 50.23863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1.852055             15 -9.2876654 39.28767 -22.144779 52.14478</w:t>
      </w:r>
    </w:p>
    <w:p w14:paraId="6FDD9DF9" w14:textId="77777777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4137" w:author="제이펍 출판사" w:date="2021-03-14T15:57:00Z">
          <w:pPr>
            <w:pStyle w:val="SourceCode"/>
          </w:pPr>
        </w:pPrChange>
      </w:pPr>
      <w:proofErr w:type="gramStart"/>
      <w:r w:rsidRPr="00ED4019">
        <w:rPr>
          <w:rStyle w:val="NormalTok"/>
          <w:rFonts w:ascii="Times New Roman" w:hAnsi="Times New Roman"/>
        </w:rPr>
        <w:t>covid19.ts[</w:t>
      </w:r>
      <w:proofErr w:type="gramEnd"/>
      <w:r w:rsidRPr="00ED4019">
        <w:rPr>
          <w:rStyle w:val="NormalTok"/>
          <w:rFonts w:ascii="Times New Roman" w:hAnsi="Times New Roman"/>
        </w:rPr>
        <w:t>,</w:t>
      </w:r>
      <w:r w:rsidRPr="00ED4019">
        <w:rPr>
          <w:rStyle w:val="DecValTok"/>
          <w:rFonts w:ascii="Times New Roman" w:hAnsi="Times New Roman"/>
        </w:rPr>
        <w:t>2</w:t>
      </w:r>
      <w:r w:rsidRPr="00ED4019">
        <w:rPr>
          <w:rStyle w:val="NormalTok"/>
          <w:rFonts w:ascii="Times New Roman" w:hAnsi="Times New Roman"/>
        </w:rPr>
        <w:t xml:space="preserve">] </w:t>
      </w:r>
      <w:r w:rsidRPr="00ED4019">
        <w:rPr>
          <w:rStyle w:val="SpecialCharTok"/>
          <w:rFonts w:ascii="Times New Roman" w:hAnsi="Times New Roman"/>
        </w:rPr>
        <w:t>%&gt;%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unctionTok"/>
          <w:rFonts w:ascii="Times New Roman" w:hAnsi="Times New Roman"/>
        </w:rPr>
        <w:t>naive</w:t>
      </w:r>
      <w:r w:rsidRPr="00ED4019">
        <w:rPr>
          <w:rStyle w:val="NormalTok"/>
          <w:rFonts w:ascii="Times New Roman" w:hAnsi="Times New Roman"/>
        </w:rPr>
        <w:t xml:space="preserve">() </w:t>
      </w:r>
      <w:r w:rsidRPr="00ED4019">
        <w:rPr>
          <w:rStyle w:val="SpecialCharTok"/>
          <w:rFonts w:ascii="Times New Roman" w:hAnsi="Times New Roman"/>
        </w:rPr>
        <w:t>%&gt;%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unctionTok"/>
          <w:rFonts w:ascii="Times New Roman" w:hAnsi="Times New Roman"/>
        </w:rPr>
        <w:t>autoplot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AttributeTok"/>
          <w:rFonts w:ascii="Times New Roman" w:hAnsi="Times New Roman"/>
        </w:rPr>
        <w:t>main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'0-9</w:t>
      </w:r>
      <w:r w:rsidRPr="00ED4019">
        <w:rPr>
          <w:rStyle w:val="StringTok"/>
          <w:rFonts w:ascii="Times New Roman" w:hAnsi="Times New Roman"/>
        </w:rPr>
        <w:t>세</w:t>
      </w:r>
      <w:r w:rsidRPr="00ED4019">
        <w:rPr>
          <w:rStyle w:val="String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코로나</w:t>
      </w:r>
      <w:r w:rsidRPr="00ED4019">
        <w:rPr>
          <w:rStyle w:val="StringTok"/>
          <w:rFonts w:ascii="Times New Roman" w:hAnsi="Times New Roman"/>
        </w:rPr>
        <w:t xml:space="preserve">19 </w:t>
      </w:r>
      <w:r w:rsidRPr="00ED4019">
        <w:rPr>
          <w:rStyle w:val="StringTok"/>
          <w:rFonts w:ascii="Times New Roman" w:hAnsi="Times New Roman"/>
        </w:rPr>
        <w:t>확진자의</w:t>
      </w:r>
      <w:r w:rsidRPr="00ED4019">
        <w:rPr>
          <w:rStyle w:val="StringTok"/>
          <w:rFonts w:ascii="Times New Roman" w:hAnsi="Times New Roman"/>
        </w:rPr>
        <w:t xml:space="preserve"> Naive </w:t>
      </w:r>
      <w:r w:rsidRPr="00ED4019">
        <w:rPr>
          <w:rStyle w:val="StringTok"/>
          <w:rFonts w:ascii="Times New Roman" w:hAnsi="Times New Roman"/>
        </w:rPr>
        <w:t>모델</w:t>
      </w:r>
      <w:r w:rsidRPr="00ED4019">
        <w:rPr>
          <w:rStyle w:val="StringTok"/>
          <w:rFonts w:ascii="Times New Roman" w:hAnsi="Times New Roman"/>
        </w:rPr>
        <w:t xml:space="preserve"> Plot'</w:t>
      </w:r>
      <w:r w:rsidRPr="00ED4019">
        <w:rPr>
          <w:rStyle w:val="NormalTok"/>
          <w:rFonts w:ascii="Times New Roman" w:hAnsi="Times New Roman"/>
        </w:rPr>
        <w:t xml:space="preserve">, </w:t>
      </w:r>
      <w:r w:rsidRPr="00ED4019">
        <w:rPr>
          <w:rStyle w:val="AttributeTok"/>
          <w:rFonts w:ascii="Times New Roman" w:hAnsi="Times New Roman"/>
        </w:rPr>
        <w:t>xlab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StringTok"/>
          <w:rFonts w:ascii="Times New Roman" w:hAnsi="Times New Roman"/>
        </w:rPr>
        <w:t>기간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NormalTok"/>
          <w:rFonts w:ascii="Times New Roman" w:hAnsi="Times New Roman"/>
        </w:rPr>
        <w:t xml:space="preserve">, </w:t>
      </w:r>
      <w:r w:rsidRPr="00ED4019">
        <w:rPr>
          <w:rStyle w:val="AttributeTok"/>
          <w:rFonts w:ascii="Times New Roman" w:hAnsi="Times New Roman"/>
        </w:rPr>
        <w:t>ylab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StringTok"/>
          <w:rFonts w:ascii="Times New Roman" w:hAnsi="Times New Roman"/>
        </w:rPr>
        <w:t>확진자수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NormalTok"/>
          <w:rFonts w:ascii="Times New Roman" w:hAnsi="Times New Roman"/>
        </w:rPr>
        <w:t>)</w:t>
      </w:r>
    </w:p>
    <w:p w14:paraId="24024DAC" w14:textId="77777777" w:rsidR="00FD7B2A" w:rsidRPr="00ED4019" w:rsidRDefault="00FD7B2A">
      <w:pPr>
        <w:pStyle w:val="Figure"/>
        <w:jc w:val="both"/>
        <w:rPr>
          <w:rFonts w:ascii="Times New Roman" w:hAnsi="Times New Roman"/>
        </w:rPr>
        <w:pPrChange w:id="4138" w:author="제이펍 출판사" w:date="2021-03-14T15:57:00Z">
          <w:pPr>
            <w:pStyle w:val="Figure"/>
          </w:pPr>
        </w:pPrChange>
      </w:pPr>
      <w:r w:rsidRPr="00ED4019">
        <w:rPr>
          <w:rFonts w:ascii="Times New Roman" w:hAnsi="Times New Roman"/>
          <w:noProof/>
          <w:lang w:eastAsia="ko-KR"/>
        </w:rPr>
        <w:drawing>
          <wp:inline distT="0" distB="0" distL="0" distR="0" wp14:anchorId="32FD7AC0" wp14:editId="415AD484">
            <wp:extent cx="4572000" cy="3657600"/>
            <wp:effectExtent l="0" t="0" r="0" b="0"/>
            <wp:docPr id="106" name="그림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"/>
                    <pic:cNvPicPr>
                      <a:picLocks noChangeAspect="1" noChangeArrowheads="1"/>
                    </pic:cNvPicPr>
                  </pic:nvPicPr>
                  <pic:blipFill>
                    <a:blip r:embed="rId10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76A8ED6" w14:textId="77777777" w:rsidR="00FD7B2A" w:rsidRPr="00ED4019" w:rsidRDefault="00FD7B2A">
      <w:pPr>
        <w:pStyle w:val="a6"/>
        <w:jc w:val="both"/>
        <w:rPr>
          <w:rFonts w:ascii="Times New Roman" w:hAnsi="Times New Roman"/>
          <w:lang w:eastAsia="ko-KR"/>
        </w:rPr>
        <w:pPrChange w:id="4139" w:author="제이펍 출판사" w:date="2021-03-14T15:57:00Z">
          <w:pPr>
            <w:pStyle w:val="a6"/>
            <w:jc w:val="center"/>
          </w:pPr>
        </w:pPrChange>
      </w:pPr>
      <w:commentRangeStart w:id="4140"/>
      <w:r w:rsidRPr="00ED4019">
        <w:rPr>
          <w:rFonts w:ascii="Times New Roman" w:hAnsi="Times New Roman" w:hint="eastAsia"/>
          <w:lang w:eastAsia="ko-KR"/>
        </w:rPr>
        <w:t>그림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6-7</w:t>
      </w:r>
      <w:commentRangeEnd w:id="4140"/>
      <w:r w:rsidR="00FC2F91">
        <w:rPr>
          <w:rStyle w:val="af3"/>
          <w:i w:val="0"/>
        </w:rPr>
        <w:commentReference w:id="4140"/>
      </w:r>
    </w:p>
    <w:p w14:paraId="1DF668EF" w14:textId="3F929FEC" w:rsidR="00FD7B2A" w:rsidRPr="000D5A0A" w:rsidRDefault="000850A5">
      <w:pPr>
        <w:pStyle w:val="1"/>
        <w:numPr>
          <w:ilvl w:val="0"/>
          <w:numId w:val="0"/>
        </w:numPr>
        <w:jc w:val="both"/>
        <w:rPr>
          <w:lang w:eastAsia="ko-KR"/>
        </w:rPr>
        <w:pPrChange w:id="4141" w:author="user" w:date="2021-03-22T15:42:00Z">
          <w:pPr>
            <w:pStyle w:val="1"/>
          </w:pPr>
        </w:pPrChange>
      </w:pPr>
      <w:bookmarkStart w:id="4142" w:name="계절성-단순seasonal-naive-모델"/>
      <w:bookmarkEnd w:id="4078"/>
      <w:ins w:id="4143" w:author="user" w:date="2021-03-22T15:42:00Z">
        <w:r>
          <w:rPr>
            <w:rFonts w:hint="eastAsia"/>
            <w:lang w:eastAsia="ko-KR"/>
          </w:rPr>
          <w:t xml:space="preserve">6.3 </w:t>
        </w:r>
      </w:ins>
      <w:r w:rsidR="00FD7B2A">
        <w:rPr>
          <w:lang w:eastAsia="ko-KR"/>
        </w:rPr>
        <w:t>계절성 단순</w:t>
      </w:r>
      <w:del w:id="4144" w:author="user" w:date="2021-03-22T15:42:00Z">
        <w:r w:rsidR="00FD7B2A" w:rsidDel="000850A5">
          <w:rPr>
            <w:lang w:eastAsia="ko-KR"/>
          </w:rPr>
          <w:delText>(Seasonal Naïve)</w:delText>
        </w:r>
      </w:del>
      <w:r w:rsidR="00FD7B2A">
        <w:rPr>
          <w:lang w:eastAsia="ko-KR"/>
        </w:rPr>
        <w:t xml:space="preserve"> 모델</w:t>
      </w:r>
    </w:p>
    <w:p w14:paraId="11244D5A" w14:textId="3066303E" w:rsidR="00FD7B2A" w:rsidRPr="00ED4019" w:rsidRDefault="00FD7B2A">
      <w:pPr>
        <w:jc w:val="both"/>
        <w:rPr>
          <w:rFonts w:ascii="Times New Roman" w:hAnsi="Times New Roman"/>
          <w:lang w:eastAsia="ko-KR"/>
        </w:rPr>
        <w:pPrChange w:id="4145" w:author="제이펍 출판사" w:date="2021-03-14T15:57:00Z">
          <w:pPr/>
        </w:pPrChange>
      </w:pPr>
      <w:r w:rsidRPr="00ED4019">
        <w:rPr>
          <w:rFonts w:ascii="Times New Roman" w:hAnsi="Times New Roman"/>
          <w:lang w:eastAsia="ko-KR"/>
        </w:rPr>
        <w:t>계절성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단순</w:t>
      </w:r>
      <w:r w:rsidRPr="00ED4019">
        <w:rPr>
          <w:rFonts w:ascii="Times New Roman" w:hAnsi="Times New Roman"/>
          <w:lang w:eastAsia="ko-KR"/>
        </w:rPr>
        <w:t>(</w:t>
      </w:r>
      <w:del w:id="4146" w:author="user" w:date="2021-03-22T15:42:00Z">
        <w:r w:rsidRPr="00ED4019" w:rsidDel="000850A5">
          <w:rPr>
            <w:rFonts w:ascii="Times New Roman" w:hAnsi="Times New Roman"/>
            <w:lang w:eastAsia="ko-KR"/>
          </w:rPr>
          <w:delText xml:space="preserve">Seasonal </w:delText>
        </w:r>
      </w:del>
      <w:ins w:id="4147" w:author="user" w:date="2021-03-22T15:42:00Z">
        <w:r w:rsidR="000850A5">
          <w:rPr>
            <w:rFonts w:ascii="Times New Roman" w:hAnsi="Times New Roman" w:hint="eastAsia"/>
            <w:lang w:eastAsia="ko-KR"/>
          </w:rPr>
          <w:t>s</w:t>
        </w:r>
        <w:r w:rsidR="000850A5" w:rsidRPr="00ED4019">
          <w:rPr>
            <w:rFonts w:ascii="Times New Roman" w:hAnsi="Times New Roman"/>
            <w:lang w:eastAsia="ko-KR"/>
          </w:rPr>
          <w:t xml:space="preserve">easonal </w:t>
        </w:r>
      </w:ins>
      <w:del w:id="4148" w:author="user" w:date="2021-03-22T15:42:00Z">
        <w:r w:rsidRPr="00ED4019" w:rsidDel="000850A5">
          <w:rPr>
            <w:rFonts w:ascii="Times New Roman" w:hAnsi="Times New Roman"/>
            <w:lang w:eastAsia="ko-KR"/>
          </w:rPr>
          <w:delText>Naïve</w:delText>
        </w:r>
      </w:del>
      <w:ins w:id="4149" w:author="user" w:date="2021-03-22T15:42:00Z">
        <w:r w:rsidR="000850A5">
          <w:rPr>
            <w:rFonts w:ascii="Times New Roman" w:hAnsi="Times New Roman" w:hint="eastAsia"/>
            <w:lang w:eastAsia="ko-KR"/>
          </w:rPr>
          <w:t>n</w:t>
        </w:r>
        <w:r w:rsidR="000850A5" w:rsidRPr="00ED4019">
          <w:rPr>
            <w:rFonts w:ascii="Times New Roman" w:hAnsi="Times New Roman"/>
            <w:lang w:eastAsia="ko-KR"/>
          </w:rPr>
          <w:t>aïve</w:t>
        </w:r>
      </w:ins>
      <w:r w:rsidRPr="00ED4019">
        <w:rPr>
          <w:rFonts w:ascii="Times New Roman" w:hAnsi="Times New Roman"/>
          <w:lang w:eastAsia="ko-KR"/>
        </w:rPr>
        <w:t xml:space="preserve">) </w:t>
      </w:r>
      <w:r w:rsidRPr="00ED4019">
        <w:rPr>
          <w:rFonts w:ascii="Times New Roman" w:hAnsi="Times New Roman"/>
          <w:lang w:eastAsia="ko-KR"/>
        </w:rPr>
        <w:t>모델은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단순</w:t>
      </w:r>
      <w:r w:rsidRPr="00ED4019">
        <w:rPr>
          <w:rFonts w:ascii="Times New Roman" w:hAnsi="Times New Roman"/>
          <w:lang w:eastAsia="ko-KR"/>
        </w:rPr>
        <w:t>(</w:t>
      </w:r>
      <w:del w:id="4150" w:author="user" w:date="2021-03-22T15:42:00Z">
        <w:r w:rsidRPr="00ED4019" w:rsidDel="000850A5">
          <w:rPr>
            <w:rFonts w:ascii="Times New Roman" w:hAnsi="Times New Roman"/>
            <w:lang w:eastAsia="ko-KR"/>
          </w:rPr>
          <w:delText>Naïve</w:delText>
        </w:r>
      </w:del>
      <w:ins w:id="4151" w:author="user" w:date="2021-03-22T15:42:00Z">
        <w:r w:rsidR="000850A5">
          <w:rPr>
            <w:rFonts w:ascii="Times New Roman" w:hAnsi="Times New Roman" w:hint="eastAsia"/>
            <w:lang w:eastAsia="ko-KR"/>
          </w:rPr>
          <w:t>n</w:t>
        </w:r>
        <w:r w:rsidR="000850A5" w:rsidRPr="00ED4019">
          <w:rPr>
            <w:rFonts w:ascii="Times New Roman" w:hAnsi="Times New Roman"/>
            <w:lang w:eastAsia="ko-KR"/>
          </w:rPr>
          <w:t>aïve</w:t>
        </w:r>
      </w:ins>
      <w:r w:rsidRPr="00ED4019">
        <w:rPr>
          <w:rFonts w:ascii="Times New Roman" w:hAnsi="Times New Roman"/>
          <w:lang w:eastAsia="ko-KR"/>
        </w:rPr>
        <w:t xml:space="preserve">) </w:t>
      </w:r>
      <w:r w:rsidRPr="00ED4019">
        <w:rPr>
          <w:rFonts w:ascii="Times New Roman" w:hAnsi="Times New Roman"/>
          <w:lang w:eastAsia="ko-KR"/>
        </w:rPr>
        <w:t>모델에서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계절성을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추가한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모델이다</w:t>
      </w:r>
      <w:r w:rsidRPr="00ED4019">
        <w:rPr>
          <w:rFonts w:ascii="Times New Roman" w:hAnsi="Times New Roman"/>
          <w:lang w:eastAsia="ko-KR"/>
        </w:rPr>
        <w:t>. 1</w:t>
      </w:r>
      <w:r w:rsidRPr="00ED4019">
        <w:rPr>
          <w:rFonts w:ascii="Times New Roman" w:hAnsi="Times New Roman"/>
          <w:lang w:eastAsia="ko-KR"/>
        </w:rPr>
        <w:t>장에서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설명했듯이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계절성</w:t>
      </w:r>
      <w:r w:rsidRPr="00ED4019">
        <w:rPr>
          <w:rFonts w:ascii="Times New Roman" w:hAnsi="Times New Roman"/>
          <w:lang w:eastAsia="ko-KR"/>
        </w:rPr>
        <w:t>(</w:t>
      </w:r>
      <w:del w:id="4152" w:author="user" w:date="2021-03-22T15:42:00Z">
        <w:r w:rsidRPr="00ED4019" w:rsidDel="000850A5">
          <w:rPr>
            <w:rFonts w:ascii="Times New Roman" w:hAnsi="Times New Roman"/>
            <w:lang w:eastAsia="ko-KR"/>
          </w:rPr>
          <w:delText xml:space="preserve">Seasonal </w:delText>
        </w:r>
      </w:del>
      <w:ins w:id="4153" w:author="user" w:date="2021-03-22T15:42:00Z">
        <w:r w:rsidR="000850A5">
          <w:rPr>
            <w:rFonts w:ascii="Times New Roman" w:hAnsi="Times New Roman" w:hint="eastAsia"/>
            <w:lang w:eastAsia="ko-KR"/>
          </w:rPr>
          <w:t>s</w:t>
        </w:r>
        <w:r w:rsidR="000850A5" w:rsidRPr="00ED4019">
          <w:rPr>
            <w:rFonts w:ascii="Times New Roman" w:hAnsi="Times New Roman"/>
            <w:lang w:eastAsia="ko-KR"/>
          </w:rPr>
          <w:t xml:space="preserve">easonal </w:t>
        </w:r>
      </w:ins>
      <w:del w:id="4154" w:author="user" w:date="2021-03-22T15:43:00Z">
        <w:r w:rsidRPr="00ED4019" w:rsidDel="000850A5">
          <w:rPr>
            <w:rFonts w:ascii="Times New Roman" w:hAnsi="Times New Roman"/>
            <w:lang w:eastAsia="ko-KR"/>
          </w:rPr>
          <w:delText>Pattern</w:delText>
        </w:r>
      </w:del>
      <w:ins w:id="4155" w:author="user" w:date="2021-03-22T15:43:00Z">
        <w:r w:rsidR="000850A5">
          <w:rPr>
            <w:rFonts w:ascii="Times New Roman" w:hAnsi="Times New Roman" w:hint="eastAsia"/>
            <w:lang w:eastAsia="ko-KR"/>
          </w:rPr>
          <w:t>p</w:t>
        </w:r>
        <w:r w:rsidR="000850A5" w:rsidRPr="00ED4019">
          <w:rPr>
            <w:rFonts w:ascii="Times New Roman" w:hAnsi="Times New Roman"/>
            <w:lang w:eastAsia="ko-KR"/>
          </w:rPr>
          <w:t>attern</w:t>
        </w:r>
      </w:ins>
      <w:r w:rsidRPr="00ED4019">
        <w:rPr>
          <w:rFonts w:ascii="Times New Roman" w:hAnsi="Times New Roman"/>
          <w:lang w:eastAsia="ko-KR"/>
        </w:rPr>
        <w:t>)</w:t>
      </w:r>
      <w:r w:rsidRPr="00ED4019">
        <w:rPr>
          <w:rFonts w:ascii="Times New Roman" w:hAnsi="Times New Roman" w:hint="eastAsia"/>
          <w:lang w:eastAsia="ko-KR"/>
        </w:rPr>
        <w:t>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주기성</w:t>
      </w:r>
      <w:r w:rsidRPr="00ED4019">
        <w:rPr>
          <w:rFonts w:ascii="Times New Roman" w:hAnsi="Times New Roman"/>
          <w:lang w:eastAsia="ko-KR"/>
        </w:rPr>
        <w:t>(</w:t>
      </w:r>
      <w:del w:id="4156" w:author="user" w:date="2021-03-22T15:43:00Z">
        <w:r w:rsidRPr="00ED4019" w:rsidDel="000850A5">
          <w:rPr>
            <w:rFonts w:ascii="Times New Roman" w:hAnsi="Times New Roman"/>
            <w:lang w:eastAsia="ko-KR"/>
          </w:rPr>
          <w:delText xml:space="preserve">Cyclic </w:delText>
        </w:r>
      </w:del>
      <w:ins w:id="4157" w:author="user" w:date="2021-03-22T15:43:00Z">
        <w:r w:rsidR="000850A5">
          <w:rPr>
            <w:rFonts w:ascii="Times New Roman" w:hAnsi="Times New Roman" w:hint="eastAsia"/>
            <w:lang w:eastAsia="ko-KR"/>
          </w:rPr>
          <w:t>c</w:t>
        </w:r>
        <w:r w:rsidR="000850A5" w:rsidRPr="00ED4019">
          <w:rPr>
            <w:rFonts w:ascii="Times New Roman" w:hAnsi="Times New Roman"/>
            <w:lang w:eastAsia="ko-KR"/>
          </w:rPr>
          <w:t xml:space="preserve">yclic </w:t>
        </w:r>
      </w:ins>
      <w:del w:id="4158" w:author="user" w:date="2021-03-22T15:43:00Z">
        <w:r w:rsidRPr="00ED4019" w:rsidDel="000850A5">
          <w:rPr>
            <w:rFonts w:ascii="Times New Roman" w:hAnsi="Times New Roman"/>
            <w:lang w:eastAsia="ko-KR"/>
          </w:rPr>
          <w:delText>Pattern</w:delText>
        </w:r>
      </w:del>
      <w:ins w:id="4159" w:author="user" w:date="2021-03-22T15:43:00Z">
        <w:r w:rsidR="000850A5">
          <w:rPr>
            <w:rFonts w:ascii="Times New Roman" w:hAnsi="Times New Roman" w:hint="eastAsia"/>
            <w:lang w:eastAsia="ko-KR"/>
          </w:rPr>
          <w:t>p</w:t>
        </w:r>
        <w:r w:rsidR="000850A5" w:rsidRPr="00ED4019">
          <w:rPr>
            <w:rFonts w:ascii="Times New Roman" w:hAnsi="Times New Roman"/>
            <w:lang w:eastAsia="ko-KR"/>
          </w:rPr>
          <w:t>attern</w:t>
        </w:r>
      </w:ins>
      <w:r w:rsidRPr="00ED4019">
        <w:rPr>
          <w:rFonts w:ascii="Times New Roman" w:hAnsi="Times New Roman"/>
          <w:lang w:eastAsia="ko-KR"/>
        </w:rPr>
        <w:t>)</w:t>
      </w:r>
      <w:r w:rsidRPr="00ED4019">
        <w:rPr>
          <w:rFonts w:ascii="Times New Roman" w:hAnsi="Times New Roman"/>
          <w:lang w:eastAsia="ko-KR"/>
        </w:rPr>
        <w:t>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일정한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주기를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갖는가에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따라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달라지는데</w:t>
      </w:r>
      <w:ins w:id="4160" w:author="user" w:date="2021-03-22T15:43:00Z">
        <w:r w:rsidR="000850A5">
          <w:rPr>
            <w:rFonts w:ascii="Times New Roman" w:hAnsi="Times New Roman" w:hint="eastAsia"/>
            <w:lang w:eastAsia="ko-KR"/>
          </w:rPr>
          <w:t>,</w:t>
        </w:r>
      </w:ins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계절성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단순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모델에서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적용하는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것은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일정한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주기를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가지는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계절성에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한정된다</w:t>
      </w:r>
      <w:r w:rsidRPr="00ED4019">
        <w:rPr>
          <w:rFonts w:ascii="Times New Roman" w:hAnsi="Times New Roman"/>
          <w:lang w:eastAsia="ko-KR"/>
        </w:rPr>
        <w:t xml:space="preserve">. </w:t>
      </w:r>
      <w:r w:rsidRPr="00ED4019">
        <w:rPr>
          <w:rFonts w:ascii="Times New Roman" w:hAnsi="Times New Roman"/>
          <w:lang w:eastAsia="ko-KR"/>
        </w:rPr>
        <w:t>아래의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예에서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보면</w:t>
      </w:r>
      <w:r w:rsidRPr="00ED4019">
        <w:rPr>
          <w:rFonts w:ascii="Times New Roman" w:hAnsi="Times New Roman"/>
          <w:lang w:eastAsia="ko-KR"/>
        </w:rPr>
        <w:t xml:space="preserve"> </w:t>
      </w:r>
      <w:del w:id="4161" w:author="user" w:date="2021-03-22T15:43:00Z">
        <w:r w:rsidRPr="00ED4019" w:rsidDel="000850A5">
          <w:rPr>
            <w:rFonts w:ascii="Times New Roman" w:hAnsi="Times New Roman"/>
            <w:lang w:eastAsia="ko-KR"/>
          </w:rPr>
          <w:delText>년별</w:delText>
        </w:r>
        <w:r w:rsidRPr="00ED4019" w:rsidDel="000850A5">
          <w:rPr>
            <w:rFonts w:ascii="Times New Roman" w:hAnsi="Times New Roman"/>
            <w:lang w:eastAsia="ko-KR"/>
          </w:rPr>
          <w:delText xml:space="preserve"> </w:delText>
        </w:r>
      </w:del>
      <w:ins w:id="4162" w:author="user" w:date="2021-03-22T15:43:00Z">
        <w:r w:rsidR="000850A5">
          <w:rPr>
            <w:rFonts w:ascii="Times New Roman" w:hAnsi="Times New Roman" w:hint="eastAsia"/>
            <w:lang w:eastAsia="ko-KR"/>
          </w:rPr>
          <w:t>연</w:t>
        </w:r>
        <w:r w:rsidR="000850A5" w:rsidRPr="00ED4019">
          <w:rPr>
            <w:rFonts w:ascii="Times New Roman" w:hAnsi="Times New Roman"/>
            <w:lang w:eastAsia="ko-KR"/>
          </w:rPr>
          <w:t>별</w:t>
        </w:r>
        <w:r w:rsidR="000850A5" w:rsidRPr="00ED4019">
          <w:rPr>
            <w:rFonts w:ascii="Times New Roman" w:hAnsi="Times New Roman"/>
            <w:lang w:eastAsia="ko-KR"/>
          </w:rPr>
          <w:t xml:space="preserve"> </w:t>
        </w:r>
      </w:ins>
      <w:r w:rsidRPr="00ED4019">
        <w:rPr>
          <w:rFonts w:ascii="Times New Roman" w:hAnsi="Times New Roman"/>
          <w:lang w:eastAsia="ko-KR"/>
        </w:rPr>
        <w:t>데이터인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전체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학생수계는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계절성을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가지지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않기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때문에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앞선</w:t>
      </w:r>
      <w:r w:rsidRPr="00ED4019">
        <w:rPr>
          <w:rFonts w:ascii="Times New Roman" w:hAnsi="Times New Roman"/>
          <w:lang w:eastAsia="ko-KR"/>
        </w:rPr>
        <w:t xml:space="preserve"> </w:t>
      </w:r>
      <w:commentRangeStart w:id="4163"/>
      <w:r w:rsidRPr="00ED4019">
        <w:rPr>
          <w:rFonts w:ascii="Times New Roman" w:hAnsi="Times New Roman"/>
          <w:lang w:eastAsia="ko-KR"/>
        </w:rPr>
        <w:t>Naïve</w:t>
      </w:r>
      <w:commentRangeEnd w:id="4163"/>
      <w:r w:rsidR="000850A5">
        <w:rPr>
          <w:rStyle w:val="af3"/>
        </w:rPr>
        <w:commentReference w:id="4163"/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모델과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다르지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않다</w:t>
      </w:r>
      <w:r w:rsidRPr="00ED4019">
        <w:rPr>
          <w:rFonts w:ascii="Times New Roman" w:hAnsi="Times New Roman"/>
          <w:lang w:eastAsia="ko-KR"/>
        </w:rPr>
        <w:t xml:space="preserve">. </w:t>
      </w:r>
      <w:r w:rsidRPr="00ED4019">
        <w:rPr>
          <w:rFonts w:ascii="Times New Roman" w:hAnsi="Times New Roman"/>
          <w:lang w:eastAsia="ko-KR"/>
        </w:rPr>
        <w:t>하지만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전체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취업자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수는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명확한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계절성을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지니기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때문에</w:t>
      </w:r>
      <w:r w:rsidRPr="00ED4019">
        <w:rPr>
          <w:rFonts w:ascii="Times New Roman" w:hAnsi="Times New Roman"/>
          <w:lang w:eastAsia="ko-KR"/>
        </w:rPr>
        <w:t xml:space="preserve"> Naïve </w:t>
      </w:r>
      <w:r w:rsidRPr="00ED4019">
        <w:rPr>
          <w:rFonts w:ascii="Times New Roman" w:hAnsi="Times New Roman"/>
          <w:lang w:eastAsia="ko-KR"/>
        </w:rPr>
        <w:t>모델과는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달리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곡선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형태의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예측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결과를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나타내게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된다</w:t>
      </w:r>
      <w:r w:rsidRPr="00ED4019">
        <w:rPr>
          <w:rFonts w:ascii="Times New Roman" w:hAnsi="Times New Roman"/>
          <w:lang w:eastAsia="ko-KR"/>
        </w:rPr>
        <w:t>.</w:t>
      </w:r>
    </w:p>
    <w:p w14:paraId="38B835D6" w14:textId="7A1BEB2F" w:rsidR="00FD7B2A" w:rsidRPr="00ED4019" w:rsidRDefault="00FD7B2A">
      <w:pPr>
        <w:pStyle w:val="a0"/>
        <w:jc w:val="both"/>
        <w:rPr>
          <w:rFonts w:ascii="Times New Roman" w:hAnsi="Times New Roman"/>
          <w:lang w:eastAsia="ko-KR"/>
        </w:rPr>
        <w:pPrChange w:id="4164" w:author="제이펍 출판사" w:date="2021-03-14T15:57:00Z">
          <w:pPr>
            <w:pStyle w:val="a0"/>
          </w:pPr>
        </w:pPrChange>
      </w:pPr>
      <w:r w:rsidRPr="00ED4019">
        <w:rPr>
          <w:rFonts w:ascii="Times New Roman" w:hAnsi="Times New Roman"/>
          <w:lang w:eastAsia="ko-KR"/>
        </w:rPr>
        <w:t>계절성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단순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모델을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생성하는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함수는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Style w:val="VerbatimChar"/>
          <w:rFonts w:ascii="Times New Roman" w:hAnsi="Times New Roman"/>
          <w:lang w:eastAsia="ko-KR"/>
        </w:rPr>
        <w:t>forecast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패키지의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Style w:val="VerbatimChar"/>
          <w:rFonts w:ascii="Times New Roman" w:hAnsi="Times New Roman"/>
          <w:lang w:eastAsia="ko-KR"/>
        </w:rPr>
        <w:t>snaive()</w:t>
      </w:r>
      <w:r w:rsidRPr="00ED4019">
        <w:rPr>
          <w:rFonts w:ascii="Times New Roman" w:hAnsi="Times New Roman"/>
          <w:lang w:eastAsia="ko-KR"/>
        </w:rPr>
        <w:t>를</w:t>
      </w:r>
      <w:r w:rsidRPr="00ED4019">
        <w:rPr>
          <w:rFonts w:ascii="Times New Roman" w:hAnsi="Times New Roman"/>
          <w:lang w:eastAsia="ko-KR"/>
        </w:rPr>
        <w:t xml:space="preserve"> </w:t>
      </w:r>
      <w:del w:id="4165" w:author="제이펍 출판사" w:date="2021-03-14T18:48:00Z">
        <w:r w:rsidRPr="00ED4019" w:rsidDel="00650713">
          <w:rPr>
            <w:rFonts w:ascii="Times New Roman" w:hAnsi="Times New Roman"/>
            <w:lang w:eastAsia="ko-KR"/>
          </w:rPr>
          <w:delText>아래와</w:delText>
        </w:r>
        <w:r w:rsidRPr="00ED4019" w:rsidDel="00650713">
          <w:rPr>
            <w:rFonts w:ascii="Times New Roman" w:hAnsi="Times New Roman"/>
            <w:lang w:eastAsia="ko-KR"/>
          </w:rPr>
          <w:delText xml:space="preserve"> </w:delText>
        </w:r>
        <w:r w:rsidRPr="00ED4019" w:rsidDel="00650713">
          <w:rPr>
            <w:rFonts w:ascii="Times New Roman" w:hAnsi="Times New Roman"/>
            <w:lang w:eastAsia="ko-KR"/>
          </w:rPr>
          <w:delText>같</w:delText>
        </w:r>
      </w:del>
      <w:ins w:id="4166" w:author="제이펍 출판사" w:date="2021-03-14T18:48:00Z">
        <w:r w:rsidR="00650713">
          <w:rPr>
            <w:rFonts w:ascii="Times New Roman" w:hAnsi="Times New Roman"/>
            <w:lang w:eastAsia="ko-KR"/>
          </w:rPr>
          <w:t>다음과</w:t>
        </w:r>
        <w:r w:rsidR="00650713">
          <w:rPr>
            <w:rFonts w:ascii="Times New Roman" w:hAnsi="Times New Roman"/>
            <w:lang w:eastAsia="ko-KR"/>
          </w:rPr>
          <w:t xml:space="preserve"> </w:t>
        </w:r>
        <w:r w:rsidR="00650713">
          <w:rPr>
            <w:rFonts w:ascii="Times New Roman" w:hAnsi="Times New Roman"/>
            <w:lang w:eastAsia="ko-KR"/>
          </w:rPr>
          <w:t>같</w:t>
        </w:r>
      </w:ins>
      <w:r w:rsidRPr="00ED4019">
        <w:rPr>
          <w:rFonts w:ascii="Times New Roman" w:hAnsi="Times New Roman"/>
          <w:lang w:eastAsia="ko-KR"/>
        </w:rPr>
        <w:t>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사용할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있다</w:t>
      </w:r>
      <w:r w:rsidRPr="00ED4019">
        <w:rPr>
          <w:rFonts w:ascii="Times New Roman" w:hAnsi="Times New Roman"/>
          <w:lang w:eastAsia="ko-KR"/>
        </w:rPr>
        <w:t xml:space="preserve">. </w:t>
      </w:r>
      <w:r w:rsidRPr="00ED4019">
        <w:rPr>
          <w:rStyle w:val="VerbatimChar"/>
          <w:rFonts w:ascii="Times New Roman" w:hAnsi="Times New Roman"/>
          <w:lang w:eastAsia="ko-KR"/>
        </w:rPr>
        <w:t>meanf(),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Style w:val="VerbatimChar"/>
          <w:rFonts w:ascii="Times New Roman" w:hAnsi="Times New Roman"/>
          <w:lang w:eastAsia="ko-KR"/>
        </w:rPr>
        <w:t>naive()</w:t>
      </w:r>
      <w:r w:rsidRPr="00ED4019">
        <w:rPr>
          <w:rFonts w:ascii="Times New Roman" w:hAnsi="Times New Roman"/>
          <w:lang w:eastAsia="ko-KR"/>
        </w:rPr>
        <w:t>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Style w:val="VerbatimChar"/>
          <w:rFonts w:ascii="Times New Roman" w:hAnsi="Times New Roman"/>
          <w:lang w:eastAsia="ko-KR"/>
        </w:rPr>
        <w:t>snaive()</w:t>
      </w:r>
      <w:r w:rsidRPr="00ED4019">
        <w:rPr>
          <w:rFonts w:ascii="Times New Roman" w:hAnsi="Times New Roman" w:hint="eastAsia"/>
          <w:lang w:eastAsia="ko-KR"/>
        </w:rPr>
        <w:t>가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다른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점은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Style w:val="VerbatimChar"/>
          <w:rFonts w:ascii="Times New Roman" w:hAnsi="Times New Roman"/>
          <w:lang w:eastAsia="ko-KR"/>
        </w:rPr>
        <w:t>meanf()</w:t>
      </w:r>
      <w:r w:rsidRPr="00ED4019">
        <w:rPr>
          <w:rFonts w:ascii="Times New Roman" w:hAnsi="Times New Roman"/>
          <w:lang w:eastAsia="ko-KR"/>
        </w:rPr>
        <w:t xml:space="preserve">, </w:t>
      </w:r>
      <w:r w:rsidRPr="00ED4019">
        <w:rPr>
          <w:rStyle w:val="VerbatimChar"/>
          <w:rFonts w:ascii="Times New Roman" w:hAnsi="Times New Roman"/>
          <w:lang w:eastAsia="ko-KR"/>
        </w:rPr>
        <w:t>naive()</w:t>
      </w:r>
      <w:r w:rsidRPr="00ED4019">
        <w:rPr>
          <w:rFonts w:ascii="Times New Roman" w:hAnsi="Times New Roman"/>
          <w:lang w:eastAsia="ko-KR"/>
        </w:rPr>
        <w:t>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기본적으로</w:t>
      </w:r>
      <w:r w:rsidRPr="00ED4019">
        <w:rPr>
          <w:rFonts w:ascii="Times New Roman" w:hAnsi="Times New Roman"/>
          <w:lang w:eastAsia="ko-KR"/>
        </w:rPr>
        <w:t xml:space="preserve"> 10 lag </w:t>
      </w:r>
      <w:r w:rsidRPr="00ED4019">
        <w:rPr>
          <w:rFonts w:ascii="Times New Roman" w:hAnsi="Times New Roman"/>
          <w:lang w:eastAsia="ko-KR"/>
        </w:rPr>
        <w:t>미래의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데이터를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산출</w:t>
      </w:r>
      <w:del w:id="4167" w:author="제이펍 출판사" w:date="2021-03-14T20:27:00Z">
        <w:r w:rsidRPr="00ED4019" w:rsidDel="00F13479">
          <w:rPr>
            <w:rFonts w:ascii="Times New Roman" w:hAnsi="Times New Roman"/>
            <w:lang w:eastAsia="ko-KR"/>
          </w:rPr>
          <w:delText>해주</w:delText>
        </w:r>
      </w:del>
      <w:ins w:id="4168" w:author="제이펍 출판사" w:date="2021-03-14T20:27:00Z">
        <w:r w:rsidR="00F13479">
          <w:rPr>
            <w:rFonts w:ascii="Times New Roman" w:hAnsi="Times New Roman"/>
            <w:lang w:eastAsia="ko-KR"/>
          </w:rPr>
          <w:t>해</w:t>
        </w:r>
        <w:r w:rsidR="00F13479">
          <w:rPr>
            <w:rFonts w:ascii="Times New Roman" w:hAnsi="Times New Roman"/>
            <w:lang w:eastAsia="ko-KR"/>
          </w:rPr>
          <w:t xml:space="preserve"> </w:t>
        </w:r>
        <w:r w:rsidR="00F13479">
          <w:rPr>
            <w:rFonts w:ascii="Times New Roman" w:hAnsi="Times New Roman"/>
            <w:lang w:eastAsia="ko-KR"/>
          </w:rPr>
          <w:t>주</w:t>
        </w:r>
      </w:ins>
      <w:r w:rsidRPr="00ED4019">
        <w:rPr>
          <w:rFonts w:ascii="Times New Roman" w:hAnsi="Times New Roman"/>
          <w:lang w:eastAsia="ko-KR"/>
        </w:rPr>
        <w:t>지만</w:t>
      </w:r>
      <w:ins w:id="4169" w:author="user" w:date="2021-03-22T15:43:00Z">
        <w:r w:rsidR="000850A5">
          <w:rPr>
            <w:rFonts w:ascii="Times New Roman" w:hAnsi="Times New Roman" w:hint="eastAsia"/>
            <w:lang w:eastAsia="ko-KR"/>
          </w:rPr>
          <w:t>,</w:t>
        </w:r>
      </w:ins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Style w:val="VerbatimChar"/>
          <w:rFonts w:ascii="Times New Roman" w:hAnsi="Times New Roman"/>
          <w:lang w:eastAsia="ko-KR"/>
        </w:rPr>
        <w:t>snaive()</w:t>
      </w:r>
      <w:r w:rsidRPr="00ED4019">
        <w:rPr>
          <w:rFonts w:ascii="Times New Roman" w:hAnsi="Times New Roman"/>
          <w:lang w:eastAsia="ko-KR"/>
        </w:rPr>
        <w:t>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기본적으로</w:t>
      </w:r>
      <w:r w:rsidRPr="00ED4019">
        <w:rPr>
          <w:rFonts w:ascii="Times New Roman" w:hAnsi="Times New Roman"/>
          <w:lang w:eastAsia="ko-KR"/>
        </w:rPr>
        <w:t xml:space="preserve"> 2 lag </w:t>
      </w:r>
      <w:r w:rsidRPr="00ED4019">
        <w:rPr>
          <w:rFonts w:ascii="Times New Roman" w:hAnsi="Times New Roman"/>
          <w:lang w:eastAsia="ko-KR"/>
        </w:rPr>
        <w:t>미래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데이터를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산출해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주기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때문에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예측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산출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주기를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다시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설정</w:t>
      </w:r>
      <w:r w:rsidRPr="00ED4019">
        <w:rPr>
          <w:rFonts w:ascii="Times New Roman" w:hAnsi="Times New Roman" w:hint="eastAsia"/>
          <w:lang w:eastAsia="ko-KR"/>
        </w:rPr>
        <w:t>해야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한다</w:t>
      </w:r>
      <w:r w:rsidRPr="00ED4019">
        <w:rPr>
          <w:rFonts w:ascii="Times New Roman" w:hAnsi="Times New Roman"/>
          <w:lang w:eastAsia="ko-KR"/>
        </w:rPr>
        <w:t>.</w:t>
      </w:r>
    </w:p>
    <w:p w14:paraId="0DF618CE" w14:textId="77777777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4170" w:author="제이펍 출판사" w:date="2021-03-14T15:57:00Z">
          <w:pPr>
            <w:pStyle w:val="SourceCode"/>
          </w:pPr>
        </w:pPrChange>
      </w:pPr>
      <w:r w:rsidRPr="00ED4019">
        <w:rPr>
          <w:rStyle w:val="CommentTok"/>
          <w:rFonts w:ascii="Times New Roman" w:hAnsi="Times New Roman"/>
        </w:rPr>
        <w:t xml:space="preserve"># </w:t>
      </w:r>
      <w:r w:rsidRPr="00ED4019">
        <w:rPr>
          <w:rStyle w:val="CommentTok"/>
          <w:rFonts w:ascii="Times New Roman" w:hAnsi="Times New Roman"/>
        </w:rPr>
        <w:t>학생수계</w:t>
      </w:r>
      <w:r w:rsidRPr="00ED4019">
        <w:rPr>
          <w:rStyle w:val="CommentTok"/>
          <w:rFonts w:ascii="Times New Roman" w:hAnsi="Times New Roman"/>
        </w:rPr>
        <w:t xml:space="preserve"> </w:t>
      </w:r>
      <w:r w:rsidRPr="00ED4019">
        <w:rPr>
          <w:rStyle w:val="CommentTok"/>
          <w:rFonts w:ascii="Times New Roman" w:hAnsi="Times New Roman"/>
        </w:rPr>
        <w:t>열에</w:t>
      </w:r>
      <w:r w:rsidRPr="00ED4019">
        <w:rPr>
          <w:rStyle w:val="CommentTok"/>
          <w:rFonts w:ascii="Times New Roman" w:hAnsi="Times New Roman"/>
        </w:rPr>
        <w:t xml:space="preserve"> </w:t>
      </w:r>
      <w:r w:rsidRPr="00ED4019">
        <w:rPr>
          <w:rStyle w:val="CommentTok"/>
          <w:rFonts w:ascii="Times New Roman" w:hAnsi="Times New Roman"/>
        </w:rPr>
        <w:t>대한</w:t>
      </w:r>
      <w:r w:rsidRPr="00ED4019">
        <w:rPr>
          <w:rStyle w:val="CommentTok"/>
          <w:rFonts w:ascii="Times New Roman" w:hAnsi="Times New Roman"/>
        </w:rPr>
        <w:t xml:space="preserve"> </w:t>
      </w:r>
      <w:r w:rsidRPr="00ED4019">
        <w:rPr>
          <w:rStyle w:val="CommentTok"/>
          <w:rFonts w:ascii="Times New Roman" w:hAnsi="Times New Roman"/>
        </w:rPr>
        <w:t>계절성</w:t>
      </w:r>
      <w:r w:rsidRPr="00ED4019">
        <w:rPr>
          <w:rStyle w:val="CommentTok"/>
          <w:rFonts w:ascii="Times New Roman" w:hAnsi="Times New Roman"/>
        </w:rPr>
        <w:t xml:space="preserve"> Naive </w:t>
      </w:r>
      <w:r w:rsidRPr="00ED4019">
        <w:rPr>
          <w:rStyle w:val="CommentTok"/>
          <w:rFonts w:ascii="Times New Roman" w:hAnsi="Times New Roman"/>
        </w:rPr>
        <w:t>모델의</w:t>
      </w:r>
      <w:r w:rsidRPr="00ED4019">
        <w:rPr>
          <w:rStyle w:val="CommentTok"/>
          <w:rFonts w:ascii="Times New Roman" w:hAnsi="Times New Roman"/>
        </w:rPr>
        <w:t xml:space="preserve"> </w:t>
      </w:r>
      <w:r w:rsidRPr="00ED4019">
        <w:rPr>
          <w:rStyle w:val="CommentTok"/>
          <w:rFonts w:ascii="Times New Roman" w:hAnsi="Times New Roman"/>
        </w:rPr>
        <w:t>상세</w:t>
      </w:r>
      <w:r w:rsidRPr="00ED4019">
        <w:rPr>
          <w:rStyle w:val="CommentTok"/>
          <w:rFonts w:ascii="Times New Roman" w:hAnsi="Times New Roman"/>
        </w:rPr>
        <w:t xml:space="preserve"> </w:t>
      </w:r>
      <w:r w:rsidRPr="00ED4019">
        <w:rPr>
          <w:rStyle w:val="CommentTok"/>
          <w:rFonts w:ascii="Times New Roman" w:hAnsi="Times New Roman"/>
        </w:rPr>
        <w:t>정보와</w:t>
      </w:r>
      <w:r w:rsidRPr="00ED4019">
        <w:rPr>
          <w:rStyle w:val="CommentTok"/>
          <w:rFonts w:ascii="Times New Roman" w:hAnsi="Times New Roman"/>
        </w:rPr>
        <w:t xml:space="preserve"> plot</w:t>
      </w:r>
      <w:r w:rsidRPr="00ED4019">
        <w:rPr>
          <w:rFonts w:ascii="Times New Roman" w:hAnsi="Times New Roman"/>
        </w:rPr>
        <w:br/>
      </w:r>
      <w:proofErr w:type="gramStart"/>
      <w:r w:rsidRPr="00ED4019">
        <w:rPr>
          <w:rStyle w:val="NormalTok"/>
          <w:rFonts w:ascii="Times New Roman" w:hAnsi="Times New Roman"/>
        </w:rPr>
        <w:t>students.ts[</w:t>
      </w:r>
      <w:proofErr w:type="gramEnd"/>
      <w:r w:rsidRPr="00ED4019">
        <w:rPr>
          <w:rStyle w:val="NormalTok"/>
          <w:rFonts w:ascii="Times New Roman" w:hAnsi="Times New Roman"/>
        </w:rPr>
        <w:t>,</w:t>
      </w:r>
      <w:r w:rsidRPr="00ED4019">
        <w:rPr>
          <w:rStyle w:val="DecValTok"/>
          <w:rFonts w:ascii="Times New Roman" w:hAnsi="Times New Roman"/>
        </w:rPr>
        <w:t>2</w:t>
      </w:r>
      <w:r w:rsidRPr="00ED4019">
        <w:rPr>
          <w:rStyle w:val="NormalTok"/>
          <w:rFonts w:ascii="Times New Roman" w:hAnsi="Times New Roman"/>
        </w:rPr>
        <w:t xml:space="preserve">] </w:t>
      </w:r>
      <w:r w:rsidRPr="00ED4019">
        <w:rPr>
          <w:rStyle w:val="SpecialCharTok"/>
          <w:rFonts w:ascii="Times New Roman" w:hAnsi="Times New Roman"/>
        </w:rPr>
        <w:t>%&gt;%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unctionTok"/>
          <w:rFonts w:ascii="Times New Roman" w:hAnsi="Times New Roman"/>
        </w:rPr>
        <w:t>snaive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DecValTok"/>
          <w:rFonts w:ascii="Times New Roman" w:hAnsi="Times New Roman"/>
        </w:rPr>
        <w:t>10</w:t>
      </w:r>
      <w:r w:rsidRPr="00ED4019">
        <w:rPr>
          <w:rStyle w:val="NormalTok"/>
          <w:rFonts w:ascii="Times New Roman" w:hAnsi="Times New Roman"/>
        </w:rPr>
        <w:t xml:space="preserve">) </w:t>
      </w:r>
      <w:r w:rsidRPr="00ED4019">
        <w:rPr>
          <w:rStyle w:val="SpecialCharTok"/>
          <w:rFonts w:ascii="Times New Roman" w:hAnsi="Times New Roman"/>
        </w:rPr>
        <w:t>%&gt;%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unctionTok"/>
          <w:rFonts w:ascii="Times New Roman" w:hAnsi="Times New Roman"/>
        </w:rPr>
        <w:t>summary</w:t>
      </w:r>
      <w:r w:rsidRPr="00ED4019">
        <w:rPr>
          <w:rStyle w:val="NormalTok"/>
          <w:rFonts w:ascii="Times New Roman" w:hAnsi="Times New Roman"/>
        </w:rPr>
        <w:t>()</w:t>
      </w:r>
    </w:p>
    <w:p w14:paraId="352243F2" w14:textId="77777777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4171" w:author="제이펍 출판사" w:date="2021-03-14T15:57:00Z">
          <w:pPr>
            <w:pStyle w:val="SourceCode"/>
          </w:pPr>
        </w:pPrChange>
      </w:pPr>
      <w:r w:rsidRPr="00ED4019">
        <w:rPr>
          <w:rFonts w:ascii="Times New Roman" w:hAnsi="Times New Roman"/>
        </w:rPr>
        <w:lastRenderedPageBreak/>
        <w:br/>
      </w:r>
      <w:r w:rsidRPr="00ED4019">
        <w:rPr>
          <w:rStyle w:val="VerbatimChar"/>
          <w:rFonts w:ascii="Times New Roman" w:hAnsi="Times New Roman"/>
        </w:rPr>
        <w:t>Forecast method: Seasonal naive method</w:t>
      </w:r>
      <w:r w:rsidRPr="00ED4019">
        <w:rPr>
          <w:rFonts w:ascii="Times New Roman" w:hAnsi="Times New Roman"/>
        </w:rPr>
        <w:br/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Model Information: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Call: snaive(y = ., h = 10) </w:t>
      </w:r>
      <w:r w:rsidRPr="00ED4019">
        <w:rPr>
          <w:rFonts w:ascii="Times New Roman" w:hAnsi="Times New Roman"/>
        </w:rPr>
        <w:br/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Residual sd: 77849.7308 </w:t>
      </w:r>
      <w:r w:rsidRPr="00ED4019">
        <w:rPr>
          <w:rFonts w:ascii="Times New Roman" w:hAnsi="Times New Roman"/>
        </w:rPr>
        <w:br/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Error measures: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                    ME     RMSE      MAE       MPE     MAPE MASE      ACF1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Training set -126815.2 147831.2 128514.4 -1.771615 1.791893    1 0.8922526</w:t>
      </w:r>
      <w:r w:rsidRPr="00ED4019">
        <w:rPr>
          <w:rFonts w:ascii="Times New Roman" w:hAnsi="Times New Roman"/>
        </w:rPr>
        <w:br/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Forecasts: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     Point Forecast   Lo 80   Hi 80   Lo 95   Hi 95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2021        5995239 5805786 6184692 5705495 6284983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2022        5995239 5727312 6263166 5585479 6404999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2023        5995239 5667096 6323382 5493388 6497090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2024        5995239 5616332 6374146 5415751 6574727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2025        5995239 5571608 6418870 5347352 6643126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2026        5995239 5531175 6459303 5285514 6704964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2027        5995239 5493993 6496485 5228649 6761829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2028        5995239 5459384 6531094 5175720 6814758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2029        5995239 5426879 6563599 5126007 6864471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2030        5995239 5396135 6594343 5078988 6911490</w:t>
      </w:r>
    </w:p>
    <w:p w14:paraId="7E955BB9" w14:textId="77777777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4172" w:author="제이펍 출판사" w:date="2021-03-14T15:57:00Z">
          <w:pPr>
            <w:pStyle w:val="SourceCode"/>
          </w:pPr>
        </w:pPrChange>
      </w:pPr>
      <w:proofErr w:type="gramStart"/>
      <w:r w:rsidRPr="00ED4019">
        <w:rPr>
          <w:rStyle w:val="NormalTok"/>
          <w:rFonts w:ascii="Times New Roman" w:hAnsi="Times New Roman"/>
        </w:rPr>
        <w:t>students.ts[</w:t>
      </w:r>
      <w:proofErr w:type="gramEnd"/>
      <w:r w:rsidRPr="00ED4019">
        <w:rPr>
          <w:rStyle w:val="NormalTok"/>
          <w:rFonts w:ascii="Times New Roman" w:hAnsi="Times New Roman"/>
        </w:rPr>
        <w:t>,</w:t>
      </w:r>
      <w:r w:rsidRPr="00ED4019">
        <w:rPr>
          <w:rStyle w:val="DecValTok"/>
          <w:rFonts w:ascii="Times New Roman" w:hAnsi="Times New Roman"/>
        </w:rPr>
        <w:t>2</w:t>
      </w:r>
      <w:r w:rsidRPr="00ED4019">
        <w:rPr>
          <w:rStyle w:val="NormalTok"/>
          <w:rFonts w:ascii="Times New Roman" w:hAnsi="Times New Roman"/>
        </w:rPr>
        <w:t xml:space="preserve">] </w:t>
      </w:r>
      <w:r w:rsidRPr="00ED4019">
        <w:rPr>
          <w:rStyle w:val="SpecialCharTok"/>
          <w:rFonts w:ascii="Times New Roman" w:hAnsi="Times New Roman"/>
        </w:rPr>
        <w:t>%&gt;%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unctionTok"/>
          <w:rFonts w:ascii="Times New Roman" w:hAnsi="Times New Roman"/>
        </w:rPr>
        <w:t>snaive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DecValTok"/>
          <w:rFonts w:ascii="Times New Roman" w:hAnsi="Times New Roman"/>
        </w:rPr>
        <w:t>10</w:t>
      </w:r>
      <w:r w:rsidRPr="00ED4019">
        <w:rPr>
          <w:rStyle w:val="NormalTok"/>
          <w:rFonts w:ascii="Times New Roman" w:hAnsi="Times New Roman"/>
        </w:rPr>
        <w:t xml:space="preserve">) </w:t>
      </w:r>
      <w:r w:rsidRPr="00ED4019">
        <w:rPr>
          <w:rStyle w:val="SpecialCharTok"/>
          <w:rFonts w:ascii="Times New Roman" w:hAnsi="Times New Roman"/>
        </w:rPr>
        <w:t>%&gt;%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unctionTok"/>
          <w:rFonts w:ascii="Times New Roman" w:hAnsi="Times New Roman"/>
        </w:rPr>
        <w:t>autoplot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AttributeTok"/>
          <w:rFonts w:ascii="Times New Roman" w:hAnsi="Times New Roman"/>
        </w:rPr>
        <w:t>main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StringTok"/>
          <w:rFonts w:ascii="Times New Roman" w:hAnsi="Times New Roman"/>
        </w:rPr>
        <w:t>학생수</w:t>
      </w:r>
      <w:r w:rsidRPr="00ED4019">
        <w:rPr>
          <w:rStyle w:val="String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계절성</w:t>
      </w:r>
      <w:r w:rsidRPr="00ED4019">
        <w:rPr>
          <w:rStyle w:val="StringTok"/>
          <w:rFonts w:ascii="Times New Roman" w:hAnsi="Times New Roman"/>
        </w:rPr>
        <w:t xml:space="preserve"> Naive </w:t>
      </w:r>
      <w:r w:rsidRPr="00ED4019">
        <w:rPr>
          <w:rStyle w:val="StringTok"/>
          <w:rFonts w:ascii="Times New Roman" w:hAnsi="Times New Roman"/>
        </w:rPr>
        <w:t>모델</w:t>
      </w:r>
      <w:r w:rsidRPr="00ED4019">
        <w:rPr>
          <w:rStyle w:val="StringTok"/>
          <w:rFonts w:ascii="Times New Roman" w:hAnsi="Times New Roman"/>
        </w:rPr>
        <w:t xml:space="preserve"> plot'</w:t>
      </w:r>
      <w:r w:rsidRPr="00ED4019">
        <w:rPr>
          <w:rStyle w:val="NormalTok"/>
          <w:rFonts w:ascii="Times New Roman" w:hAnsi="Times New Roman"/>
        </w:rPr>
        <w:t xml:space="preserve">, </w:t>
      </w:r>
      <w:r w:rsidRPr="00ED4019">
        <w:rPr>
          <w:rStyle w:val="AttributeTok"/>
          <w:rFonts w:ascii="Times New Roman" w:hAnsi="Times New Roman"/>
        </w:rPr>
        <w:t>xlab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StringTok"/>
          <w:rFonts w:ascii="Times New Roman" w:hAnsi="Times New Roman"/>
        </w:rPr>
        <w:t>연도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NormalTok"/>
          <w:rFonts w:ascii="Times New Roman" w:hAnsi="Times New Roman"/>
        </w:rPr>
        <w:t xml:space="preserve">, </w:t>
      </w:r>
      <w:r w:rsidRPr="00ED4019">
        <w:rPr>
          <w:rStyle w:val="AttributeTok"/>
          <w:rFonts w:ascii="Times New Roman" w:hAnsi="Times New Roman"/>
        </w:rPr>
        <w:t>ylab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StringTok"/>
          <w:rFonts w:ascii="Times New Roman" w:hAnsi="Times New Roman"/>
        </w:rPr>
        <w:t>학생수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NormalTok"/>
          <w:rFonts w:ascii="Times New Roman" w:hAnsi="Times New Roman"/>
        </w:rPr>
        <w:t>)</w:t>
      </w:r>
    </w:p>
    <w:p w14:paraId="42ECCCFB" w14:textId="77777777" w:rsidR="00FD7B2A" w:rsidRPr="00ED4019" w:rsidRDefault="00FD7B2A">
      <w:pPr>
        <w:pStyle w:val="Figure"/>
        <w:jc w:val="both"/>
        <w:rPr>
          <w:rFonts w:ascii="Times New Roman" w:hAnsi="Times New Roman"/>
        </w:rPr>
        <w:pPrChange w:id="4173" w:author="제이펍 출판사" w:date="2021-03-14T15:57:00Z">
          <w:pPr>
            <w:pStyle w:val="Figure"/>
          </w:pPr>
        </w:pPrChange>
      </w:pPr>
      <w:r w:rsidRPr="00ED4019">
        <w:rPr>
          <w:rFonts w:ascii="Times New Roman" w:hAnsi="Times New Roman"/>
          <w:noProof/>
          <w:lang w:eastAsia="ko-KR"/>
        </w:rPr>
        <w:drawing>
          <wp:inline distT="0" distB="0" distL="0" distR="0" wp14:anchorId="5497B1B4" wp14:editId="5A8939DB">
            <wp:extent cx="4572000" cy="3657600"/>
            <wp:effectExtent l="0" t="0" r="0" b="0"/>
            <wp:docPr id="108" name="그림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"/>
                    <pic:cNvPicPr>
                      <a:picLocks noChangeAspect="1" noChangeArrowheads="1"/>
                    </pic:cNvPicPr>
                  </pic:nvPicPr>
                  <pic:blipFill>
                    <a:blip r:embed="rId10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1808DEE" w14:textId="77777777" w:rsidR="00FD7B2A" w:rsidRPr="00ED4019" w:rsidRDefault="00FD7B2A">
      <w:pPr>
        <w:pStyle w:val="a6"/>
        <w:jc w:val="both"/>
        <w:rPr>
          <w:rFonts w:ascii="Times New Roman" w:hAnsi="Times New Roman"/>
        </w:rPr>
        <w:pPrChange w:id="4174" w:author="제이펍 출판사" w:date="2021-03-14T15:57:00Z">
          <w:pPr>
            <w:pStyle w:val="a6"/>
            <w:jc w:val="center"/>
          </w:pPr>
        </w:pPrChange>
      </w:pPr>
      <w:commentRangeStart w:id="4175"/>
      <w:r w:rsidRPr="00ED4019">
        <w:rPr>
          <w:rFonts w:ascii="Times New Roman" w:hAnsi="Times New Roman" w:hint="eastAsia"/>
        </w:rPr>
        <w:t>그림</w:t>
      </w:r>
      <w:r w:rsidRPr="00ED4019">
        <w:rPr>
          <w:rFonts w:ascii="Times New Roman" w:hAnsi="Times New Roman" w:hint="eastAsia"/>
        </w:rPr>
        <w:t xml:space="preserve"> </w:t>
      </w:r>
      <w:r w:rsidRPr="00ED4019">
        <w:rPr>
          <w:rFonts w:ascii="Times New Roman" w:hAnsi="Times New Roman"/>
        </w:rPr>
        <w:t>6-8</w:t>
      </w:r>
      <w:commentRangeEnd w:id="4175"/>
      <w:r w:rsidR="008B0CF2">
        <w:rPr>
          <w:rStyle w:val="af3"/>
          <w:i w:val="0"/>
        </w:rPr>
        <w:commentReference w:id="4175"/>
      </w:r>
    </w:p>
    <w:p w14:paraId="0BD1A7A6" w14:textId="77777777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4176" w:author="제이펍 출판사" w:date="2021-03-14T15:57:00Z">
          <w:pPr>
            <w:pStyle w:val="SourceCode"/>
          </w:pPr>
        </w:pPrChange>
      </w:pPr>
      <w:r w:rsidRPr="00ED4019">
        <w:rPr>
          <w:rStyle w:val="CommentTok"/>
          <w:rFonts w:ascii="Times New Roman" w:hAnsi="Times New Roman"/>
        </w:rPr>
        <w:lastRenderedPageBreak/>
        <w:t xml:space="preserve"># </w:t>
      </w:r>
      <w:r w:rsidRPr="00ED4019">
        <w:rPr>
          <w:rStyle w:val="CommentTok"/>
          <w:rFonts w:ascii="Times New Roman" w:hAnsi="Times New Roman"/>
        </w:rPr>
        <w:t>취업자수</w:t>
      </w:r>
      <w:r w:rsidRPr="00ED4019">
        <w:rPr>
          <w:rStyle w:val="CommentTok"/>
          <w:rFonts w:ascii="Times New Roman" w:hAnsi="Times New Roman"/>
        </w:rPr>
        <w:t xml:space="preserve"> </w:t>
      </w:r>
      <w:r w:rsidRPr="00ED4019">
        <w:rPr>
          <w:rStyle w:val="CommentTok"/>
          <w:rFonts w:ascii="Times New Roman" w:hAnsi="Times New Roman"/>
        </w:rPr>
        <w:t>열에</w:t>
      </w:r>
      <w:r w:rsidRPr="00ED4019">
        <w:rPr>
          <w:rStyle w:val="CommentTok"/>
          <w:rFonts w:ascii="Times New Roman" w:hAnsi="Times New Roman"/>
        </w:rPr>
        <w:t xml:space="preserve"> </w:t>
      </w:r>
      <w:r w:rsidRPr="00ED4019">
        <w:rPr>
          <w:rStyle w:val="CommentTok"/>
          <w:rFonts w:ascii="Times New Roman" w:hAnsi="Times New Roman"/>
        </w:rPr>
        <w:t>대한</w:t>
      </w:r>
      <w:r w:rsidRPr="00ED4019">
        <w:rPr>
          <w:rStyle w:val="CommentTok"/>
          <w:rFonts w:ascii="Times New Roman" w:hAnsi="Times New Roman"/>
        </w:rPr>
        <w:t xml:space="preserve"> </w:t>
      </w:r>
      <w:r w:rsidRPr="00ED4019">
        <w:rPr>
          <w:rStyle w:val="CommentTok"/>
          <w:rFonts w:ascii="Times New Roman" w:hAnsi="Times New Roman"/>
        </w:rPr>
        <w:t>계절성</w:t>
      </w:r>
      <w:r w:rsidRPr="00ED4019">
        <w:rPr>
          <w:rStyle w:val="CommentTok"/>
          <w:rFonts w:ascii="Times New Roman" w:hAnsi="Times New Roman"/>
        </w:rPr>
        <w:t xml:space="preserve"> Naive </w:t>
      </w:r>
      <w:r w:rsidRPr="00ED4019">
        <w:rPr>
          <w:rStyle w:val="CommentTok"/>
          <w:rFonts w:ascii="Times New Roman" w:hAnsi="Times New Roman"/>
        </w:rPr>
        <w:t>모델의</w:t>
      </w:r>
      <w:r w:rsidRPr="00ED4019">
        <w:rPr>
          <w:rStyle w:val="CommentTok"/>
          <w:rFonts w:ascii="Times New Roman" w:hAnsi="Times New Roman"/>
        </w:rPr>
        <w:t xml:space="preserve"> </w:t>
      </w:r>
      <w:r w:rsidRPr="00ED4019">
        <w:rPr>
          <w:rStyle w:val="CommentTok"/>
          <w:rFonts w:ascii="Times New Roman" w:hAnsi="Times New Roman"/>
        </w:rPr>
        <w:t>상세</w:t>
      </w:r>
      <w:r w:rsidRPr="00ED4019">
        <w:rPr>
          <w:rStyle w:val="CommentTok"/>
          <w:rFonts w:ascii="Times New Roman" w:hAnsi="Times New Roman"/>
        </w:rPr>
        <w:t xml:space="preserve"> </w:t>
      </w:r>
      <w:r w:rsidRPr="00ED4019">
        <w:rPr>
          <w:rStyle w:val="CommentTok"/>
          <w:rFonts w:ascii="Times New Roman" w:hAnsi="Times New Roman"/>
        </w:rPr>
        <w:t>정보와</w:t>
      </w:r>
      <w:r w:rsidRPr="00ED4019">
        <w:rPr>
          <w:rStyle w:val="CommentTok"/>
          <w:rFonts w:ascii="Times New Roman" w:hAnsi="Times New Roman"/>
        </w:rPr>
        <w:t xml:space="preserve"> plot</w:t>
      </w:r>
      <w:r w:rsidRPr="00ED4019">
        <w:rPr>
          <w:rFonts w:ascii="Times New Roman" w:hAnsi="Times New Roman"/>
        </w:rPr>
        <w:br/>
      </w:r>
      <w:proofErr w:type="gramStart"/>
      <w:r w:rsidRPr="00ED4019">
        <w:rPr>
          <w:rStyle w:val="NormalTok"/>
          <w:rFonts w:ascii="Times New Roman" w:hAnsi="Times New Roman"/>
        </w:rPr>
        <w:t>employees.ts[</w:t>
      </w:r>
      <w:proofErr w:type="gramEnd"/>
      <w:r w:rsidRPr="00ED4019">
        <w:rPr>
          <w:rStyle w:val="NormalTok"/>
          <w:rFonts w:ascii="Times New Roman" w:hAnsi="Times New Roman"/>
        </w:rPr>
        <w:t>,</w:t>
      </w:r>
      <w:r w:rsidRPr="00ED4019">
        <w:rPr>
          <w:rStyle w:val="DecValTok"/>
          <w:rFonts w:ascii="Times New Roman" w:hAnsi="Times New Roman"/>
        </w:rPr>
        <w:t>2</w:t>
      </w:r>
      <w:r w:rsidRPr="00ED4019">
        <w:rPr>
          <w:rStyle w:val="NormalTok"/>
          <w:rFonts w:ascii="Times New Roman" w:hAnsi="Times New Roman"/>
        </w:rPr>
        <w:t xml:space="preserve">] </w:t>
      </w:r>
      <w:r w:rsidRPr="00ED4019">
        <w:rPr>
          <w:rStyle w:val="SpecialCharTok"/>
          <w:rFonts w:ascii="Times New Roman" w:hAnsi="Times New Roman"/>
        </w:rPr>
        <w:t>%&gt;%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unctionTok"/>
          <w:rFonts w:ascii="Times New Roman" w:hAnsi="Times New Roman"/>
        </w:rPr>
        <w:t>snaive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DecValTok"/>
          <w:rFonts w:ascii="Times New Roman" w:hAnsi="Times New Roman"/>
        </w:rPr>
        <w:t>10</w:t>
      </w:r>
      <w:r w:rsidRPr="00ED4019">
        <w:rPr>
          <w:rStyle w:val="NormalTok"/>
          <w:rFonts w:ascii="Times New Roman" w:hAnsi="Times New Roman"/>
        </w:rPr>
        <w:t xml:space="preserve">) </w:t>
      </w:r>
      <w:r w:rsidRPr="00ED4019">
        <w:rPr>
          <w:rStyle w:val="SpecialCharTok"/>
          <w:rFonts w:ascii="Times New Roman" w:hAnsi="Times New Roman"/>
        </w:rPr>
        <w:t>%&gt;%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unctionTok"/>
          <w:rFonts w:ascii="Times New Roman" w:hAnsi="Times New Roman"/>
        </w:rPr>
        <w:t>summary</w:t>
      </w:r>
      <w:r w:rsidRPr="00ED4019">
        <w:rPr>
          <w:rStyle w:val="NormalTok"/>
          <w:rFonts w:ascii="Times New Roman" w:hAnsi="Times New Roman"/>
        </w:rPr>
        <w:t>()</w:t>
      </w:r>
    </w:p>
    <w:p w14:paraId="05194A06" w14:textId="77777777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4177" w:author="제이펍 출판사" w:date="2021-03-14T15:57:00Z">
          <w:pPr>
            <w:pStyle w:val="SourceCode"/>
          </w:pPr>
        </w:pPrChange>
      </w:pP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Forecast method: Seasonal naive method</w:t>
      </w:r>
      <w:r w:rsidRPr="00ED4019">
        <w:rPr>
          <w:rFonts w:ascii="Times New Roman" w:hAnsi="Times New Roman"/>
        </w:rPr>
        <w:br/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Model Information: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Call: snaive(y = ., h = 10) </w:t>
      </w:r>
      <w:r w:rsidRPr="00ED4019">
        <w:rPr>
          <w:rFonts w:ascii="Times New Roman" w:hAnsi="Times New Roman"/>
        </w:rPr>
        <w:br/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Residual sd: 281.6863 </w:t>
      </w:r>
      <w:r w:rsidRPr="00ED4019">
        <w:rPr>
          <w:rFonts w:ascii="Times New Roman" w:hAnsi="Times New Roman"/>
        </w:rPr>
        <w:br/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Error measures: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                   ME    RMSE      MAE       MPE    MAPE MASE      ACF1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Training set 229.2857 361.904 316.9524 0.8720369 1.19817    1 0.8173272</w:t>
      </w:r>
      <w:r w:rsidRPr="00ED4019">
        <w:rPr>
          <w:rFonts w:ascii="Times New Roman" w:hAnsi="Times New Roman"/>
        </w:rPr>
        <w:br/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Forecasts: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         Point Forecast   Lo 80   Hi 80    Lo 95    Hi 95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Jan 2021          26800 26336.2 27263.8 26090.68 27509.32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Feb 2021          26838 26374.2 27301.8 26128.68 27547.32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Mar 2021          26609 26145.2 27072.8 25899.68 27318.32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Apr 2021          26562 26098.2 27025.8 25852.68 27271.32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May 2021          26930 26466.2 27393.8 26220.68 27639.32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Jun 2021          27055 26591.2 27518.8 26345.68 27764.32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Jul 2021          27106 26642.2 27569.8 26396.68 27815.32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Aug 2021          27085 26621.2 27548.8 26375.68 27794.32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Sep 2021          27012 26548.2 27475.8 26302.68 27721.32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Oct 2021          27088 26624.2 27551.8 26378.68 27797.32</w:t>
      </w:r>
    </w:p>
    <w:p w14:paraId="36397CEE" w14:textId="77777777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4178" w:author="제이펍 출판사" w:date="2021-03-14T15:57:00Z">
          <w:pPr>
            <w:pStyle w:val="SourceCode"/>
          </w:pPr>
        </w:pPrChange>
      </w:pPr>
      <w:proofErr w:type="gramStart"/>
      <w:r w:rsidRPr="00ED4019">
        <w:rPr>
          <w:rStyle w:val="NormalTok"/>
          <w:rFonts w:ascii="Times New Roman" w:hAnsi="Times New Roman"/>
        </w:rPr>
        <w:t>employees.ts[</w:t>
      </w:r>
      <w:proofErr w:type="gramEnd"/>
      <w:r w:rsidRPr="00ED4019">
        <w:rPr>
          <w:rStyle w:val="NormalTok"/>
          <w:rFonts w:ascii="Times New Roman" w:hAnsi="Times New Roman"/>
        </w:rPr>
        <w:t>,</w:t>
      </w:r>
      <w:r w:rsidRPr="00ED4019">
        <w:rPr>
          <w:rStyle w:val="DecValTok"/>
          <w:rFonts w:ascii="Times New Roman" w:hAnsi="Times New Roman"/>
        </w:rPr>
        <w:t>2</w:t>
      </w:r>
      <w:r w:rsidRPr="00ED4019">
        <w:rPr>
          <w:rStyle w:val="NormalTok"/>
          <w:rFonts w:ascii="Times New Roman" w:hAnsi="Times New Roman"/>
        </w:rPr>
        <w:t xml:space="preserve">] </w:t>
      </w:r>
      <w:r w:rsidRPr="00ED4019">
        <w:rPr>
          <w:rStyle w:val="SpecialCharTok"/>
          <w:rFonts w:ascii="Times New Roman" w:hAnsi="Times New Roman"/>
        </w:rPr>
        <w:t>%&gt;%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unctionTok"/>
          <w:rFonts w:ascii="Times New Roman" w:hAnsi="Times New Roman"/>
        </w:rPr>
        <w:t>snaive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DecValTok"/>
          <w:rFonts w:ascii="Times New Roman" w:hAnsi="Times New Roman"/>
        </w:rPr>
        <w:t>10</w:t>
      </w:r>
      <w:r w:rsidRPr="00ED4019">
        <w:rPr>
          <w:rStyle w:val="NormalTok"/>
          <w:rFonts w:ascii="Times New Roman" w:hAnsi="Times New Roman"/>
        </w:rPr>
        <w:t xml:space="preserve">) </w:t>
      </w:r>
      <w:r w:rsidRPr="00ED4019">
        <w:rPr>
          <w:rStyle w:val="SpecialCharTok"/>
          <w:rFonts w:ascii="Times New Roman" w:hAnsi="Times New Roman"/>
        </w:rPr>
        <w:t>%&gt;%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unctionTok"/>
          <w:rFonts w:ascii="Times New Roman" w:hAnsi="Times New Roman"/>
        </w:rPr>
        <w:t>autoplot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AttributeTok"/>
          <w:rFonts w:ascii="Times New Roman" w:hAnsi="Times New Roman"/>
        </w:rPr>
        <w:t>main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StringTok"/>
          <w:rFonts w:ascii="Times New Roman" w:hAnsi="Times New Roman"/>
        </w:rPr>
        <w:t>취업자수</w:t>
      </w:r>
      <w:r w:rsidRPr="00ED4019">
        <w:rPr>
          <w:rStyle w:val="String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계절성</w:t>
      </w:r>
      <w:r w:rsidRPr="00ED4019">
        <w:rPr>
          <w:rStyle w:val="StringTok"/>
          <w:rFonts w:ascii="Times New Roman" w:hAnsi="Times New Roman"/>
        </w:rPr>
        <w:t xml:space="preserve"> Naive</w:t>
      </w:r>
      <w:r w:rsidRPr="00ED4019">
        <w:rPr>
          <w:rStyle w:val="StringTok"/>
          <w:rFonts w:ascii="Times New Roman" w:hAnsi="Times New Roman"/>
        </w:rPr>
        <w:t>모델</w:t>
      </w:r>
      <w:r w:rsidRPr="00ED4019">
        <w:rPr>
          <w:rStyle w:val="StringTok"/>
          <w:rFonts w:ascii="Times New Roman" w:hAnsi="Times New Roman"/>
        </w:rPr>
        <w:t xml:space="preserve"> Plot'</w:t>
      </w:r>
      <w:r w:rsidRPr="00ED4019">
        <w:rPr>
          <w:rStyle w:val="NormalTok"/>
          <w:rFonts w:ascii="Times New Roman" w:hAnsi="Times New Roman"/>
        </w:rPr>
        <w:t xml:space="preserve">, </w:t>
      </w:r>
      <w:r w:rsidRPr="00ED4019">
        <w:rPr>
          <w:rStyle w:val="AttributeTok"/>
          <w:rFonts w:ascii="Times New Roman" w:hAnsi="Times New Roman"/>
        </w:rPr>
        <w:t>xlab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StringTok"/>
          <w:rFonts w:ascii="Times New Roman" w:hAnsi="Times New Roman"/>
        </w:rPr>
        <w:t>연도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NormalTok"/>
          <w:rFonts w:ascii="Times New Roman" w:hAnsi="Times New Roman"/>
        </w:rPr>
        <w:t xml:space="preserve">, </w:t>
      </w:r>
      <w:r w:rsidRPr="00ED4019">
        <w:rPr>
          <w:rStyle w:val="AttributeTok"/>
          <w:rFonts w:ascii="Times New Roman" w:hAnsi="Times New Roman"/>
        </w:rPr>
        <w:t>ylab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StringTok"/>
          <w:rFonts w:ascii="Times New Roman" w:hAnsi="Times New Roman"/>
        </w:rPr>
        <w:t>취업자수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NormalTok"/>
          <w:rFonts w:ascii="Times New Roman" w:hAnsi="Times New Roman"/>
        </w:rPr>
        <w:t>)</w:t>
      </w:r>
    </w:p>
    <w:p w14:paraId="567A8B81" w14:textId="77777777" w:rsidR="00FD7B2A" w:rsidRPr="00ED4019" w:rsidRDefault="00FD7B2A">
      <w:pPr>
        <w:pStyle w:val="Figure"/>
        <w:jc w:val="both"/>
        <w:rPr>
          <w:rFonts w:ascii="Times New Roman" w:hAnsi="Times New Roman"/>
        </w:rPr>
        <w:pPrChange w:id="4179" w:author="제이펍 출판사" w:date="2021-03-14T15:57:00Z">
          <w:pPr>
            <w:pStyle w:val="Figure"/>
          </w:pPr>
        </w:pPrChange>
      </w:pPr>
      <w:r w:rsidRPr="00ED4019">
        <w:rPr>
          <w:rFonts w:ascii="Times New Roman" w:hAnsi="Times New Roman"/>
          <w:noProof/>
          <w:lang w:eastAsia="ko-KR"/>
        </w:rPr>
        <w:lastRenderedPageBreak/>
        <w:drawing>
          <wp:inline distT="0" distB="0" distL="0" distR="0" wp14:anchorId="5D7D5CE0" wp14:editId="2D60E0CE">
            <wp:extent cx="4572000" cy="3657600"/>
            <wp:effectExtent l="0" t="0" r="0" b="0"/>
            <wp:docPr id="110" name="그림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"/>
                    <pic:cNvPicPr>
                      <a:picLocks noChangeAspect="1" noChangeArrowheads="1"/>
                    </pic:cNvPicPr>
                  </pic:nvPicPr>
                  <pic:blipFill>
                    <a:blip r:embed="rId1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646B3EC" w14:textId="77777777" w:rsidR="00FD7B2A" w:rsidRPr="00ED4019" w:rsidRDefault="00FD7B2A">
      <w:pPr>
        <w:pStyle w:val="a6"/>
        <w:jc w:val="both"/>
        <w:rPr>
          <w:rFonts w:ascii="Times New Roman" w:hAnsi="Times New Roman"/>
          <w:lang w:eastAsia="ko-KR"/>
        </w:rPr>
        <w:pPrChange w:id="4180" w:author="제이펍 출판사" w:date="2021-03-14T15:57:00Z">
          <w:pPr>
            <w:pStyle w:val="a6"/>
            <w:jc w:val="center"/>
          </w:pPr>
        </w:pPrChange>
      </w:pPr>
      <w:commentRangeStart w:id="4181"/>
      <w:r w:rsidRPr="00ED4019">
        <w:rPr>
          <w:rFonts w:ascii="Times New Roman" w:hAnsi="Times New Roman" w:hint="eastAsia"/>
          <w:lang w:eastAsia="ko-KR"/>
        </w:rPr>
        <w:t>그림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6-9</w:t>
      </w:r>
      <w:commentRangeEnd w:id="4181"/>
      <w:r w:rsidR="00244465">
        <w:rPr>
          <w:rStyle w:val="af3"/>
          <w:i w:val="0"/>
        </w:rPr>
        <w:commentReference w:id="4181"/>
      </w:r>
    </w:p>
    <w:p w14:paraId="51713954" w14:textId="35B698D6" w:rsidR="00FD7B2A" w:rsidRPr="000D5A0A" w:rsidRDefault="00FD684C">
      <w:pPr>
        <w:pStyle w:val="1"/>
        <w:numPr>
          <w:ilvl w:val="0"/>
          <w:numId w:val="0"/>
        </w:numPr>
        <w:jc w:val="both"/>
        <w:rPr>
          <w:lang w:eastAsia="ko-KR"/>
        </w:rPr>
        <w:pPrChange w:id="4182" w:author="user" w:date="2021-03-22T15:59:00Z">
          <w:pPr>
            <w:pStyle w:val="1"/>
          </w:pPr>
        </w:pPrChange>
      </w:pPr>
      <w:bookmarkStart w:id="4183" w:name="random-walk-모델"/>
      <w:bookmarkEnd w:id="4142"/>
      <w:ins w:id="4184" w:author="user" w:date="2021-03-22T15:59:00Z">
        <w:r>
          <w:rPr>
            <w:rFonts w:hint="eastAsia"/>
            <w:lang w:eastAsia="ko-KR"/>
          </w:rPr>
          <w:t xml:space="preserve">6.4 </w:t>
        </w:r>
      </w:ins>
      <w:del w:id="4185" w:author="user" w:date="2021-03-22T15:59:00Z">
        <w:r w:rsidR="00FD7B2A" w:rsidDel="00FD684C">
          <w:rPr>
            <w:rFonts w:hint="eastAsia"/>
            <w:lang w:eastAsia="ko-KR"/>
          </w:rPr>
          <w:delText>Random Walk</w:delText>
        </w:r>
      </w:del>
      <w:ins w:id="4186" w:author="user" w:date="2021-03-22T15:59:00Z">
        <w:r>
          <w:rPr>
            <w:rFonts w:hint="eastAsia"/>
            <w:lang w:eastAsia="ko-KR"/>
          </w:rPr>
          <w:t>랜덤 워크</w:t>
        </w:r>
      </w:ins>
      <w:r w:rsidR="00FD7B2A">
        <w:rPr>
          <w:lang w:eastAsia="ko-KR"/>
        </w:rPr>
        <w:t xml:space="preserve"> 모델</w:t>
      </w:r>
    </w:p>
    <w:p w14:paraId="7FB12820" w14:textId="21014515" w:rsidR="00FD7B2A" w:rsidRPr="00ED4019" w:rsidRDefault="00FD7B2A">
      <w:pPr>
        <w:jc w:val="both"/>
        <w:rPr>
          <w:rFonts w:ascii="Times New Roman" w:hAnsi="Times New Roman"/>
          <w:lang w:eastAsia="ko-KR"/>
        </w:rPr>
        <w:pPrChange w:id="4187" w:author="제이펍 출판사" w:date="2021-03-14T15:57:00Z">
          <w:pPr/>
        </w:pPrChange>
      </w:pPr>
      <w:r w:rsidRPr="00ED4019">
        <w:rPr>
          <w:rFonts w:ascii="Times New Roman" w:hAnsi="Times New Roman"/>
          <w:lang w:eastAsia="ko-KR"/>
        </w:rPr>
        <w:t>랜덤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워크</w:t>
      </w:r>
      <w:ins w:id="4188" w:author="user" w:date="2021-03-22T15:59:00Z">
        <w:r w:rsidR="00FD684C">
          <w:rPr>
            <w:rFonts w:ascii="Times New Roman" w:hAnsi="Times New Roman" w:hint="eastAsia"/>
            <w:lang w:eastAsia="ko-KR"/>
          </w:rPr>
          <w:t>(random walk)</w:t>
        </w:r>
      </w:ins>
      <w:r w:rsidRPr="00ED4019">
        <w:rPr>
          <w:rFonts w:ascii="Times New Roman" w:hAnsi="Times New Roman"/>
          <w:lang w:eastAsia="ko-KR"/>
        </w:rPr>
        <w:t>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미래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값</w:t>
      </w:r>
      <w:r w:rsidRPr="00ED4019">
        <w:rPr>
          <w:rFonts w:ascii="Times New Roman" w:hAnsi="Times New Roman" w:hint="eastAsia"/>
          <w:lang w:eastAsia="ko-KR"/>
        </w:rPr>
        <w:t>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현재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값</w:t>
      </w:r>
      <w:r w:rsidRPr="00ED4019">
        <w:rPr>
          <w:rFonts w:ascii="Times New Roman" w:hAnsi="Times New Roman" w:hint="eastAsia"/>
          <w:lang w:eastAsia="ko-KR"/>
        </w:rPr>
        <w:t>에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랜덤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값</w:t>
      </w:r>
      <w:r w:rsidRPr="00ED4019">
        <w:rPr>
          <w:rFonts w:ascii="Times New Roman" w:hAnsi="Times New Roman"/>
          <w:lang w:eastAsia="ko-KR"/>
        </w:rPr>
        <w:t>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영향을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받는다는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모델이다</w:t>
      </w:r>
      <w:r w:rsidRPr="00ED4019">
        <w:rPr>
          <w:rFonts w:ascii="Times New Roman" w:hAnsi="Times New Roman"/>
          <w:lang w:eastAsia="ko-KR"/>
        </w:rPr>
        <w:t xml:space="preserve">. </w:t>
      </w:r>
      <w:r w:rsidRPr="00ED4019">
        <w:rPr>
          <w:rFonts w:ascii="Times New Roman" w:hAnsi="Times New Roman" w:hint="eastAsia"/>
          <w:lang w:eastAsia="ko-KR"/>
        </w:rPr>
        <w:t>랜덤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워크라는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del w:id="4189" w:author="user" w:date="2021-03-22T16:22:00Z">
        <w:r w:rsidRPr="00ED4019" w:rsidDel="008F7190">
          <w:rPr>
            <w:rFonts w:ascii="Times New Roman" w:hAnsi="Times New Roman" w:hint="eastAsia"/>
            <w:lang w:eastAsia="ko-KR"/>
          </w:rPr>
          <w:delText>용어는</w:delText>
        </w:r>
        <w:r w:rsidRPr="00ED4019" w:rsidDel="008F7190">
          <w:rPr>
            <w:rFonts w:ascii="Times New Roman" w:hAnsi="Times New Roman" w:hint="eastAsia"/>
            <w:lang w:eastAsia="ko-KR"/>
          </w:rPr>
          <w:delText xml:space="preserve"> </w:delText>
        </w:r>
      </w:del>
      <w:ins w:id="4190" w:author="user" w:date="2021-03-22T16:23:00Z">
        <w:r w:rsidR="008F7190">
          <w:rPr>
            <w:rFonts w:ascii="Times New Roman" w:hAnsi="Times New Roman" w:hint="eastAsia"/>
            <w:lang w:eastAsia="ko-KR"/>
          </w:rPr>
          <w:t>이름은</w:t>
        </w:r>
      </w:ins>
      <w:ins w:id="4191" w:author="user" w:date="2021-03-22T16:22:00Z">
        <w:r w:rsidR="008F7190" w:rsidRPr="00ED4019">
          <w:rPr>
            <w:rFonts w:ascii="Times New Roman" w:hAnsi="Times New Roman" w:hint="eastAsia"/>
            <w:lang w:eastAsia="ko-KR"/>
          </w:rPr>
          <w:t xml:space="preserve"> </w:t>
        </w:r>
      </w:ins>
      <w:r w:rsidRPr="00ED4019">
        <w:rPr>
          <w:rFonts w:ascii="Times New Roman" w:hAnsi="Times New Roman" w:hint="eastAsia"/>
          <w:lang w:eastAsia="ko-KR"/>
        </w:rPr>
        <w:t>마치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술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취한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사람이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걷고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있는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모습과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비슷하다</w:t>
      </w:r>
      <w:ins w:id="4192" w:author="user" w:date="2021-03-22T16:23:00Z">
        <w:r w:rsidR="008F7190">
          <w:rPr>
            <w:rFonts w:ascii="Times New Roman" w:hAnsi="Times New Roman" w:hint="eastAsia"/>
            <w:lang w:eastAsia="ko-KR"/>
          </w:rPr>
          <w:t>고</w:t>
        </w:r>
        <w:r w:rsidR="008F7190">
          <w:rPr>
            <w:rFonts w:ascii="Times New Roman" w:hAnsi="Times New Roman" w:hint="eastAsia"/>
            <w:lang w:eastAsia="ko-KR"/>
          </w:rPr>
          <w:t xml:space="preserve"> </w:t>
        </w:r>
        <w:r w:rsidR="008F7190">
          <w:rPr>
            <w:rFonts w:ascii="Times New Roman" w:hAnsi="Times New Roman" w:hint="eastAsia"/>
            <w:lang w:eastAsia="ko-KR"/>
          </w:rPr>
          <w:t>해서</w:t>
        </w:r>
      </w:ins>
      <w:del w:id="4193" w:author="user" w:date="2021-03-22T16:23:00Z">
        <w:r w:rsidRPr="00ED4019" w:rsidDel="008F7190">
          <w:rPr>
            <w:rFonts w:ascii="Times New Roman" w:hAnsi="Times New Roman" w:hint="eastAsia"/>
            <w:lang w:eastAsia="ko-KR"/>
          </w:rPr>
          <w:delText>는</w:delText>
        </w:r>
        <w:r w:rsidRPr="00ED4019" w:rsidDel="008F7190">
          <w:rPr>
            <w:rFonts w:ascii="Times New Roman" w:hAnsi="Times New Roman" w:hint="eastAsia"/>
            <w:lang w:eastAsia="ko-KR"/>
          </w:rPr>
          <w:delText xml:space="preserve"> </w:delText>
        </w:r>
        <w:r w:rsidRPr="00ED4019" w:rsidDel="008F7190">
          <w:rPr>
            <w:rFonts w:ascii="Times New Roman" w:hAnsi="Times New Roman" w:hint="eastAsia"/>
            <w:lang w:eastAsia="ko-KR"/>
          </w:rPr>
          <w:delText>점에서</w:delText>
        </w:r>
      </w:del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붙</w:t>
      </w:r>
      <w:del w:id="4194" w:author="user" w:date="2021-03-22T16:23:00Z">
        <w:r w:rsidRPr="00ED4019" w:rsidDel="008F7190">
          <w:rPr>
            <w:rFonts w:ascii="Times New Roman" w:hAnsi="Times New Roman" w:hint="eastAsia"/>
            <w:lang w:eastAsia="ko-KR"/>
          </w:rPr>
          <w:delText>여진</w:delText>
        </w:r>
      </w:del>
      <w:ins w:id="4195" w:author="user" w:date="2021-03-22T16:23:00Z">
        <w:r w:rsidR="008F7190">
          <w:rPr>
            <w:rFonts w:ascii="Times New Roman" w:hAnsi="Times New Roman" w:hint="eastAsia"/>
            <w:lang w:eastAsia="ko-KR"/>
          </w:rPr>
          <w:t>은</w:t>
        </w:r>
      </w:ins>
      <w:r w:rsidRPr="00ED4019">
        <w:rPr>
          <w:rFonts w:ascii="Times New Roman" w:hAnsi="Times New Roman" w:hint="eastAsia"/>
          <w:lang w:eastAsia="ko-KR"/>
        </w:rPr>
        <w:t xml:space="preserve"> </w:t>
      </w:r>
      <w:del w:id="4196" w:author="user" w:date="2021-03-22T16:23:00Z">
        <w:r w:rsidRPr="00ED4019" w:rsidDel="008F7190">
          <w:rPr>
            <w:rFonts w:ascii="Times New Roman" w:hAnsi="Times New Roman" w:hint="eastAsia"/>
            <w:lang w:eastAsia="ko-KR"/>
          </w:rPr>
          <w:delText>용어</w:delText>
        </w:r>
      </w:del>
      <w:ins w:id="4197" w:author="user" w:date="2021-03-22T16:23:00Z">
        <w:r w:rsidR="008F7190">
          <w:rPr>
            <w:rFonts w:ascii="Times New Roman" w:hAnsi="Times New Roman" w:hint="eastAsia"/>
            <w:lang w:eastAsia="ko-KR"/>
          </w:rPr>
          <w:t>것</w:t>
        </w:r>
      </w:ins>
      <w:r w:rsidRPr="00ED4019">
        <w:rPr>
          <w:rFonts w:ascii="Times New Roman" w:hAnsi="Times New Roman" w:hint="eastAsia"/>
          <w:lang w:eastAsia="ko-KR"/>
        </w:rPr>
        <w:t>이다</w:t>
      </w:r>
      <w:r w:rsidRPr="00ED4019">
        <w:rPr>
          <w:rFonts w:ascii="Times New Roman" w:hAnsi="Times New Roman" w:hint="eastAsia"/>
          <w:lang w:eastAsia="ko-KR"/>
        </w:rPr>
        <w:t>.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앞선</w:t>
      </w:r>
      <w:r w:rsidRPr="00ED4019">
        <w:rPr>
          <w:rFonts w:ascii="Times New Roman" w:hAnsi="Times New Roman"/>
          <w:lang w:eastAsia="ko-KR"/>
        </w:rPr>
        <w:t xml:space="preserve"> Naïve </w:t>
      </w:r>
      <w:r w:rsidRPr="00ED4019">
        <w:rPr>
          <w:rFonts w:ascii="Times New Roman" w:hAnsi="Times New Roman"/>
          <w:lang w:eastAsia="ko-KR"/>
        </w:rPr>
        <w:t>모델과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유사</w:t>
      </w:r>
      <w:ins w:id="4198" w:author="user" w:date="2021-03-22T16:24:00Z">
        <w:r w:rsidR="008F7190">
          <w:rPr>
            <w:rFonts w:ascii="Times New Roman" w:hAnsi="Times New Roman" w:hint="eastAsia"/>
            <w:lang w:eastAsia="ko-KR"/>
          </w:rPr>
          <w:t>하</w:t>
        </w:r>
      </w:ins>
      <w:del w:id="4199" w:author="user" w:date="2021-03-22T16:24:00Z">
        <w:r w:rsidRPr="00ED4019" w:rsidDel="008F7190">
          <w:rPr>
            <w:rFonts w:ascii="Times New Roman" w:hAnsi="Times New Roman"/>
            <w:lang w:eastAsia="ko-KR"/>
          </w:rPr>
          <w:delText>한</w:delText>
        </w:r>
        <w:r w:rsidRPr="00ED4019" w:rsidDel="008F7190">
          <w:rPr>
            <w:rFonts w:ascii="Times New Roman" w:hAnsi="Times New Roman"/>
            <w:lang w:eastAsia="ko-KR"/>
          </w:rPr>
          <w:delText xml:space="preserve"> </w:delText>
        </w:r>
        <w:r w:rsidRPr="00ED4019" w:rsidDel="008F7190">
          <w:rPr>
            <w:rFonts w:ascii="Times New Roman" w:hAnsi="Times New Roman" w:hint="eastAsia"/>
            <w:lang w:eastAsia="ko-KR"/>
          </w:rPr>
          <w:delText>모델</w:delText>
        </w:r>
        <w:r w:rsidRPr="00ED4019" w:rsidDel="008F7190">
          <w:rPr>
            <w:rFonts w:ascii="Times New Roman" w:hAnsi="Times New Roman"/>
            <w:lang w:eastAsia="ko-KR"/>
          </w:rPr>
          <w:delText>이</w:delText>
        </w:r>
      </w:del>
      <w:r w:rsidRPr="00ED4019">
        <w:rPr>
          <w:rFonts w:ascii="Times New Roman" w:hAnsi="Times New Roman"/>
          <w:lang w:eastAsia="ko-KR"/>
        </w:rPr>
        <w:t>지만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마지막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데이터에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예측이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어려운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랜덤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값의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변동이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추가된다는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점에서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차이가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있다</w:t>
      </w:r>
      <w:r w:rsidRPr="00ED4019">
        <w:rPr>
          <w:rFonts w:ascii="Times New Roman" w:hAnsi="Times New Roman"/>
          <w:lang w:eastAsia="ko-KR"/>
        </w:rPr>
        <w:t xml:space="preserve">. </w:t>
      </w:r>
      <w:r w:rsidRPr="00ED4019">
        <w:rPr>
          <w:rFonts w:ascii="Times New Roman" w:hAnsi="Times New Roman"/>
          <w:lang w:eastAsia="ko-KR"/>
        </w:rPr>
        <w:t>주식의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예에서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보면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내일의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종가는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오늘의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종가에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오늘의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주가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변동이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반영된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값이다</w:t>
      </w:r>
      <w:r w:rsidRPr="00ED4019">
        <w:rPr>
          <w:rFonts w:ascii="Times New Roman" w:hAnsi="Times New Roman"/>
          <w:lang w:eastAsia="ko-KR"/>
        </w:rPr>
        <w:t xml:space="preserve">. </w:t>
      </w:r>
      <w:r w:rsidRPr="00ED4019">
        <w:rPr>
          <w:rFonts w:ascii="Times New Roman" w:hAnsi="Times New Roman"/>
          <w:lang w:eastAsia="ko-KR"/>
        </w:rPr>
        <w:t>오늘의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주가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변동은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사전에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알기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어렵고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예측도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어렵기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때문에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랜덤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값으로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간주한다면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경우가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랜덤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워크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모델이다</w:t>
      </w:r>
      <w:r w:rsidRPr="00ED4019">
        <w:rPr>
          <w:rFonts w:ascii="Times New Roman" w:hAnsi="Times New Roman"/>
          <w:lang w:eastAsia="ko-KR"/>
        </w:rPr>
        <w:t xml:space="preserve">. </w:t>
      </w:r>
      <w:r w:rsidRPr="00ED4019">
        <w:rPr>
          <w:rFonts w:ascii="Times New Roman" w:hAnsi="Times New Roman"/>
          <w:lang w:eastAsia="ko-KR"/>
        </w:rPr>
        <w:t>랜덤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워크에는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어제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값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이외에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의미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있는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정보가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없기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때문에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예측이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복잡하지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않다</w:t>
      </w:r>
      <w:ins w:id="4200" w:author="user" w:date="2021-03-22T16:24:00Z">
        <w:r w:rsidR="008F7190">
          <w:rPr>
            <w:rFonts w:ascii="Times New Roman" w:hAnsi="Times New Roman" w:hint="eastAsia"/>
            <w:lang w:eastAsia="ko-KR"/>
          </w:rPr>
          <w:t>.</w:t>
        </w:r>
      </w:ins>
      <w:r w:rsidRPr="00ED4019">
        <w:rPr>
          <w:rStyle w:val="a7"/>
          <w:rFonts w:ascii="Times New Roman" w:hAnsi="Times New Roman"/>
        </w:rPr>
        <w:footnoteReference w:id="29"/>
      </w:r>
      <w:del w:id="4203" w:author="user" w:date="2021-03-22T16:24:00Z">
        <w:r w:rsidRPr="00ED4019" w:rsidDel="008F7190">
          <w:rPr>
            <w:rFonts w:ascii="Times New Roman" w:hAnsi="Times New Roman"/>
            <w:lang w:eastAsia="ko-KR"/>
          </w:rPr>
          <w:delText>.</w:delText>
        </w:r>
      </w:del>
    </w:p>
    <w:p w14:paraId="4A5D40F2" w14:textId="2EF2330D" w:rsidR="00FD7B2A" w:rsidRPr="00ED4019" w:rsidRDefault="00FD7B2A">
      <w:pPr>
        <w:jc w:val="both"/>
        <w:rPr>
          <w:rFonts w:ascii="Times New Roman" w:hAnsi="Times New Roman"/>
          <w:lang w:eastAsia="ko-KR"/>
        </w:rPr>
        <w:pPrChange w:id="4204" w:author="제이펍 출판사" w:date="2021-03-14T15:57:00Z">
          <w:pPr/>
        </w:pPrChange>
      </w:pPr>
      <w:r w:rsidRPr="00ED4019">
        <w:rPr>
          <w:rFonts w:ascii="Times New Roman" w:hAnsi="Times New Roman" w:hint="eastAsia"/>
          <w:lang w:eastAsia="ko-KR"/>
        </w:rPr>
        <w:t>랜덤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워크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모델은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매우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간단한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모델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같지만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이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모델은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주식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예측이나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금융권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미래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예측에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많이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활용되고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있고</w:t>
      </w:r>
      <w:ins w:id="4205" w:author="user" w:date="2021-03-22T16:27:00Z">
        <w:r w:rsidR="0045358E">
          <w:rPr>
            <w:rFonts w:ascii="Times New Roman" w:hAnsi="Times New Roman" w:hint="eastAsia"/>
            <w:lang w:eastAsia="ko-KR"/>
          </w:rPr>
          <w:t>,</w:t>
        </w:r>
      </w:ins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과학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분야에서도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기체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분자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움직임의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모델링에도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사용하는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활용도가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높은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모델이다</w:t>
      </w:r>
      <w:r w:rsidRPr="00ED4019">
        <w:rPr>
          <w:rFonts w:ascii="Times New Roman" w:hAnsi="Times New Roman" w:hint="eastAsia"/>
          <w:lang w:eastAsia="ko-KR"/>
        </w:rPr>
        <w:t>.</w:t>
      </w:r>
      <w:r w:rsidRPr="00ED4019">
        <w:rPr>
          <w:rFonts w:ascii="Times New Roman" w:hAnsi="Times New Roman"/>
          <w:lang w:eastAsia="ko-KR"/>
        </w:rPr>
        <w:t xml:space="preserve"> </w:t>
      </w:r>
    </w:p>
    <w:p w14:paraId="76915E59" w14:textId="31CE83B9" w:rsidR="00FD7B2A" w:rsidRPr="00ED4019" w:rsidRDefault="00FD7B2A">
      <w:pPr>
        <w:pStyle w:val="a0"/>
        <w:jc w:val="both"/>
        <w:rPr>
          <w:rFonts w:ascii="Times New Roman" w:hAnsi="Times New Roman"/>
          <w:lang w:eastAsia="ko-KR"/>
        </w:rPr>
        <w:pPrChange w:id="4206" w:author="제이펍 출판사" w:date="2021-03-14T15:57:00Z">
          <w:pPr>
            <w:pStyle w:val="a0"/>
          </w:pPr>
        </w:pPrChange>
      </w:pPr>
      <w:r w:rsidRPr="00ED4019">
        <w:rPr>
          <w:rFonts w:ascii="Times New Roman" w:hAnsi="Times New Roman"/>
          <w:lang w:eastAsia="ko-KR"/>
        </w:rPr>
        <w:t>랜덤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워크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모델은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드리프트</w:t>
      </w:r>
      <w:ins w:id="4207" w:author="user" w:date="2021-03-22T16:27:00Z">
        <w:r w:rsidR="0045358E">
          <w:rPr>
            <w:rFonts w:ascii="Times New Roman" w:hAnsi="Times New Roman" w:hint="eastAsia"/>
            <w:lang w:eastAsia="ko-KR"/>
          </w:rPr>
          <w:t>(drift)</w:t>
        </w:r>
      </w:ins>
      <w:r w:rsidRPr="00ED4019">
        <w:rPr>
          <w:rFonts w:ascii="Times New Roman" w:hAnsi="Times New Roman"/>
          <w:lang w:eastAsia="ko-KR"/>
        </w:rPr>
        <w:t>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없는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모델과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드리프트가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존재하는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모델의</w:t>
      </w:r>
      <w:r w:rsidRPr="00ED4019">
        <w:rPr>
          <w:rFonts w:ascii="Times New Roman" w:hAnsi="Times New Roman"/>
          <w:lang w:eastAsia="ko-KR"/>
        </w:rPr>
        <w:t xml:space="preserve"> </w:t>
      </w:r>
      <w:del w:id="4208" w:author="제이펍 출판사" w:date="2021-03-14T18:26:00Z">
        <w:r w:rsidRPr="00ED4019" w:rsidDel="002A2B40">
          <w:rPr>
            <w:rFonts w:ascii="Times New Roman" w:hAnsi="Times New Roman"/>
            <w:lang w:eastAsia="ko-KR"/>
          </w:rPr>
          <w:delText>두가지</w:delText>
        </w:r>
      </w:del>
      <w:ins w:id="4209" w:author="제이펍 출판사" w:date="2021-03-14T18:26:00Z">
        <w:r w:rsidR="002A2B40">
          <w:rPr>
            <w:rFonts w:ascii="Times New Roman" w:hAnsi="Times New Roman"/>
            <w:lang w:eastAsia="ko-KR"/>
          </w:rPr>
          <w:t>두</w:t>
        </w:r>
        <w:r w:rsidR="002A2B40">
          <w:rPr>
            <w:rFonts w:ascii="Times New Roman" w:hAnsi="Times New Roman"/>
            <w:lang w:eastAsia="ko-KR"/>
          </w:rPr>
          <w:t xml:space="preserve"> </w:t>
        </w:r>
        <w:r w:rsidR="002A2B40">
          <w:rPr>
            <w:rFonts w:ascii="Times New Roman" w:hAnsi="Times New Roman"/>
            <w:lang w:eastAsia="ko-KR"/>
          </w:rPr>
          <w:t>가지</w:t>
        </w:r>
      </w:ins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종류가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있다</w:t>
      </w:r>
      <w:r w:rsidRPr="00ED4019">
        <w:rPr>
          <w:rFonts w:ascii="Times New Roman" w:hAnsi="Times New Roman"/>
          <w:lang w:eastAsia="ko-KR"/>
        </w:rPr>
        <w:t xml:space="preserve">. </w:t>
      </w:r>
      <w:r w:rsidRPr="00ED4019">
        <w:rPr>
          <w:rFonts w:ascii="Times New Roman" w:hAnsi="Times New Roman"/>
          <w:lang w:eastAsia="ko-KR"/>
        </w:rPr>
        <w:t>드리프트가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존재하는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모델은</w:t>
      </w:r>
      <w:r w:rsidRPr="00ED4019">
        <w:rPr>
          <w:rFonts w:ascii="Times New Roman" w:hAnsi="Times New Roman"/>
          <w:lang w:eastAsia="ko-KR"/>
        </w:rPr>
        <w:t xml:space="preserve"> </w:t>
      </w:r>
      <w:del w:id="4210" w:author="user" w:date="2021-03-22T16:27:00Z">
        <w:r w:rsidRPr="00ED4019" w:rsidDel="0045358E">
          <w:rPr>
            <w:rFonts w:ascii="Times New Roman" w:hAnsi="Times New Roman"/>
            <w:lang w:eastAsia="ko-KR"/>
          </w:rPr>
          <w:delText>랜덤워크</w:delText>
        </w:r>
      </w:del>
      <w:ins w:id="4211" w:author="user" w:date="2021-03-22T16:27:00Z">
        <w:r w:rsidR="0045358E">
          <w:rPr>
            <w:rFonts w:ascii="Times New Roman" w:hAnsi="Times New Roman"/>
            <w:lang w:eastAsia="ko-KR"/>
          </w:rPr>
          <w:t>랜덤</w:t>
        </w:r>
        <w:r w:rsidR="0045358E">
          <w:rPr>
            <w:rFonts w:ascii="Times New Roman" w:hAnsi="Times New Roman"/>
            <w:lang w:eastAsia="ko-KR"/>
          </w:rPr>
          <w:t xml:space="preserve"> </w:t>
        </w:r>
        <w:r w:rsidR="0045358E">
          <w:rPr>
            <w:rFonts w:ascii="Times New Roman" w:hAnsi="Times New Roman"/>
            <w:lang w:eastAsia="ko-KR"/>
          </w:rPr>
          <w:t>워크</w:t>
        </w:r>
      </w:ins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모델을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기반으로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하지만</w:t>
      </w:r>
      <w:ins w:id="4212" w:author="user" w:date="2021-03-22T16:28:00Z">
        <w:r w:rsidR="0045358E">
          <w:rPr>
            <w:rFonts w:ascii="Times New Roman" w:hAnsi="Times New Roman" w:hint="eastAsia"/>
            <w:lang w:eastAsia="ko-KR"/>
          </w:rPr>
          <w:t>,</w:t>
        </w:r>
      </w:ins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예측값이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시간의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흐름에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따라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상수적으로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증가하거나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감소하는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모델이다</w:t>
      </w:r>
      <w:r w:rsidRPr="00ED4019">
        <w:rPr>
          <w:rFonts w:ascii="Times New Roman" w:hAnsi="Times New Roman"/>
          <w:lang w:eastAsia="ko-KR"/>
        </w:rPr>
        <w:t>.</w:t>
      </w:r>
    </w:p>
    <w:p w14:paraId="41DD85C0" w14:textId="77777777" w:rsidR="00FD7B2A" w:rsidRPr="00ED4019" w:rsidRDefault="00FD7B2A">
      <w:pPr>
        <w:pStyle w:val="a0"/>
        <w:jc w:val="both"/>
        <w:rPr>
          <w:rFonts w:ascii="Times New Roman" w:hAnsi="Times New Roman"/>
          <w:lang w:eastAsia="ko-KR"/>
        </w:rPr>
        <w:pPrChange w:id="4213" w:author="제이펍 출판사" w:date="2021-03-14T15:57:00Z">
          <w:pPr>
            <w:pStyle w:val="a0"/>
          </w:pPr>
        </w:pPrChange>
      </w:pPr>
      <w:r w:rsidRPr="00ED4019">
        <w:rPr>
          <w:rFonts w:ascii="Times New Roman" w:hAnsi="Times New Roman"/>
          <w:lang w:eastAsia="ko-KR"/>
        </w:rPr>
        <w:t>랜덤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워크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모델은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Style w:val="VerbatimChar"/>
          <w:rFonts w:ascii="Times New Roman" w:hAnsi="Times New Roman"/>
          <w:lang w:eastAsia="ko-KR"/>
        </w:rPr>
        <w:t>forecast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패키지의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Style w:val="VerbatimChar"/>
          <w:rFonts w:ascii="Times New Roman" w:hAnsi="Times New Roman"/>
          <w:lang w:eastAsia="ko-KR"/>
        </w:rPr>
        <w:t>rwf()</w:t>
      </w:r>
      <w:r w:rsidRPr="00ED4019">
        <w:rPr>
          <w:rFonts w:ascii="Times New Roman" w:hAnsi="Times New Roman"/>
          <w:lang w:eastAsia="ko-KR"/>
        </w:rPr>
        <w:t>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이용하여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생성할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있다</w:t>
      </w:r>
      <w:r w:rsidRPr="00ED4019">
        <w:rPr>
          <w:rFonts w:ascii="Times New Roman" w:hAnsi="Times New Roman"/>
          <w:lang w:eastAsia="ko-KR"/>
        </w:rPr>
        <w:t xml:space="preserve">. </w:t>
      </w:r>
      <w:r w:rsidRPr="00ED4019">
        <w:rPr>
          <w:rFonts w:ascii="Times New Roman" w:hAnsi="Times New Roman"/>
          <w:lang w:eastAsia="ko-KR"/>
        </w:rPr>
        <w:t>앞서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설명한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드리프트의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유무는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Style w:val="VerbatimChar"/>
          <w:rFonts w:ascii="Times New Roman" w:hAnsi="Times New Roman"/>
          <w:lang w:eastAsia="ko-KR"/>
        </w:rPr>
        <w:t>drift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매개변수를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통해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설정할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있다</w:t>
      </w:r>
      <w:r w:rsidRPr="00ED4019">
        <w:rPr>
          <w:rFonts w:ascii="Times New Roman" w:hAnsi="Times New Roman"/>
          <w:lang w:eastAsia="ko-KR"/>
        </w:rPr>
        <w:t>.</w:t>
      </w:r>
    </w:p>
    <w:p w14:paraId="6A60F5AF" w14:textId="77777777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4214" w:author="제이펍 출판사" w:date="2021-03-14T15:57:00Z">
          <w:pPr>
            <w:pStyle w:val="SourceCode"/>
          </w:pPr>
        </w:pPrChange>
      </w:pPr>
      <w:r w:rsidRPr="00ED4019">
        <w:rPr>
          <w:rStyle w:val="CommentTok"/>
          <w:rFonts w:ascii="Times New Roman" w:hAnsi="Times New Roman"/>
        </w:rPr>
        <w:lastRenderedPageBreak/>
        <w:t xml:space="preserve"># </w:t>
      </w:r>
      <w:r w:rsidRPr="00ED4019">
        <w:rPr>
          <w:rStyle w:val="CommentTok"/>
          <w:rFonts w:ascii="Times New Roman" w:hAnsi="Times New Roman"/>
        </w:rPr>
        <w:t>학생수계</w:t>
      </w:r>
      <w:r w:rsidRPr="00ED4019">
        <w:rPr>
          <w:rStyle w:val="CommentTok"/>
          <w:rFonts w:ascii="Times New Roman" w:hAnsi="Times New Roman"/>
        </w:rPr>
        <w:t xml:space="preserve"> </w:t>
      </w:r>
      <w:r w:rsidRPr="00ED4019">
        <w:rPr>
          <w:rStyle w:val="CommentTok"/>
          <w:rFonts w:ascii="Times New Roman" w:hAnsi="Times New Roman"/>
        </w:rPr>
        <w:t>열에</w:t>
      </w:r>
      <w:r w:rsidRPr="00ED4019">
        <w:rPr>
          <w:rStyle w:val="CommentTok"/>
          <w:rFonts w:ascii="Times New Roman" w:hAnsi="Times New Roman"/>
        </w:rPr>
        <w:t xml:space="preserve"> </w:t>
      </w:r>
      <w:r w:rsidRPr="00ED4019">
        <w:rPr>
          <w:rStyle w:val="CommentTok"/>
          <w:rFonts w:ascii="Times New Roman" w:hAnsi="Times New Roman"/>
        </w:rPr>
        <w:t>대한</w:t>
      </w:r>
      <w:r w:rsidRPr="00ED4019">
        <w:rPr>
          <w:rStyle w:val="CommentTok"/>
          <w:rFonts w:ascii="Times New Roman" w:hAnsi="Times New Roman"/>
        </w:rPr>
        <w:t xml:space="preserve"> random walk </w:t>
      </w:r>
      <w:r w:rsidRPr="00ED4019">
        <w:rPr>
          <w:rStyle w:val="CommentTok"/>
          <w:rFonts w:ascii="Times New Roman" w:hAnsi="Times New Roman"/>
        </w:rPr>
        <w:t>모델의</w:t>
      </w:r>
      <w:r w:rsidRPr="00ED4019">
        <w:rPr>
          <w:rStyle w:val="CommentTok"/>
          <w:rFonts w:ascii="Times New Roman" w:hAnsi="Times New Roman"/>
        </w:rPr>
        <w:t xml:space="preserve"> </w:t>
      </w:r>
      <w:r w:rsidRPr="00ED4019">
        <w:rPr>
          <w:rStyle w:val="CommentTok"/>
          <w:rFonts w:ascii="Times New Roman" w:hAnsi="Times New Roman"/>
        </w:rPr>
        <w:t>상세</w:t>
      </w:r>
      <w:r w:rsidRPr="00ED4019">
        <w:rPr>
          <w:rStyle w:val="CommentTok"/>
          <w:rFonts w:ascii="Times New Roman" w:hAnsi="Times New Roman"/>
        </w:rPr>
        <w:t xml:space="preserve"> </w:t>
      </w:r>
      <w:r w:rsidRPr="00ED4019">
        <w:rPr>
          <w:rStyle w:val="CommentTok"/>
          <w:rFonts w:ascii="Times New Roman" w:hAnsi="Times New Roman"/>
        </w:rPr>
        <w:t>정보와</w:t>
      </w:r>
      <w:r w:rsidRPr="00ED4019">
        <w:rPr>
          <w:rStyle w:val="CommentTok"/>
          <w:rFonts w:ascii="Times New Roman" w:hAnsi="Times New Roman"/>
        </w:rPr>
        <w:t xml:space="preserve"> plot</w:t>
      </w:r>
      <w:r w:rsidRPr="00ED4019">
        <w:rPr>
          <w:rFonts w:ascii="Times New Roman" w:hAnsi="Times New Roman"/>
        </w:rPr>
        <w:br/>
      </w:r>
      <w:proofErr w:type="gramStart"/>
      <w:r w:rsidRPr="00ED4019">
        <w:rPr>
          <w:rStyle w:val="NormalTok"/>
          <w:rFonts w:ascii="Times New Roman" w:hAnsi="Times New Roman"/>
        </w:rPr>
        <w:t>students.ts[</w:t>
      </w:r>
      <w:proofErr w:type="gramEnd"/>
      <w:r w:rsidRPr="00ED4019">
        <w:rPr>
          <w:rStyle w:val="NormalTok"/>
          <w:rFonts w:ascii="Times New Roman" w:hAnsi="Times New Roman"/>
        </w:rPr>
        <w:t>,</w:t>
      </w:r>
      <w:r w:rsidRPr="00ED4019">
        <w:rPr>
          <w:rStyle w:val="DecValTok"/>
          <w:rFonts w:ascii="Times New Roman" w:hAnsi="Times New Roman"/>
        </w:rPr>
        <w:t>2</w:t>
      </w:r>
      <w:r w:rsidRPr="00ED4019">
        <w:rPr>
          <w:rStyle w:val="NormalTok"/>
          <w:rFonts w:ascii="Times New Roman" w:hAnsi="Times New Roman"/>
        </w:rPr>
        <w:t xml:space="preserve">] </w:t>
      </w:r>
      <w:r w:rsidRPr="00ED4019">
        <w:rPr>
          <w:rStyle w:val="SpecialCharTok"/>
          <w:rFonts w:ascii="Times New Roman" w:hAnsi="Times New Roman"/>
        </w:rPr>
        <w:t>%&gt;%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unctionTok"/>
          <w:rFonts w:ascii="Times New Roman" w:hAnsi="Times New Roman"/>
        </w:rPr>
        <w:t>rwf</w:t>
      </w:r>
      <w:r w:rsidRPr="00ED4019">
        <w:rPr>
          <w:rStyle w:val="NormalTok"/>
          <w:rFonts w:ascii="Times New Roman" w:hAnsi="Times New Roman"/>
        </w:rPr>
        <w:t xml:space="preserve">() </w:t>
      </w:r>
      <w:r w:rsidRPr="00ED4019">
        <w:rPr>
          <w:rStyle w:val="SpecialCharTok"/>
          <w:rFonts w:ascii="Times New Roman" w:hAnsi="Times New Roman"/>
        </w:rPr>
        <w:t>%&gt;%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unctionTok"/>
          <w:rFonts w:ascii="Times New Roman" w:hAnsi="Times New Roman"/>
        </w:rPr>
        <w:t>summary</w:t>
      </w:r>
      <w:r w:rsidRPr="00ED4019">
        <w:rPr>
          <w:rStyle w:val="NormalTok"/>
          <w:rFonts w:ascii="Times New Roman" w:hAnsi="Times New Roman"/>
        </w:rPr>
        <w:t>()</w:t>
      </w:r>
    </w:p>
    <w:p w14:paraId="24BE19BC" w14:textId="77777777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4215" w:author="제이펍 출판사" w:date="2021-03-14T15:57:00Z">
          <w:pPr>
            <w:pStyle w:val="SourceCode"/>
          </w:pPr>
        </w:pPrChange>
      </w:pP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Forecast method: Random walk</w:t>
      </w:r>
      <w:r w:rsidRPr="00ED4019">
        <w:rPr>
          <w:rFonts w:ascii="Times New Roman" w:hAnsi="Times New Roman"/>
        </w:rPr>
        <w:br/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Model Information</w:t>
      </w:r>
      <w:proofErr w:type="gramStart"/>
      <w:r w:rsidRPr="00ED4019">
        <w:rPr>
          <w:rStyle w:val="VerbatimChar"/>
          <w:rFonts w:ascii="Times New Roman" w:hAnsi="Times New Roman"/>
        </w:rPr>
        <w:t>:</w:t>
      </w:r>
      <w:proofErr w:type="gramEnd"/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Call: rwf(y = .) </w:t>
      </w:r>
      <w:r w:rsidRPr="00ED4019">
        <w:rPr>
          <w:rFonts w:ascii="Times New Roman" w:hAnsi="Times New Roman"/>
        </w:rPr>
        <w:br/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Residual sd: 77849.7308 </w:t>
      </w:r>
      <w:r w:rsidRPr="00ED4019">
        <w:rPr>
          <w:rFonts w:ascii="Times New Roman" w:hAnsi="Times New Roman"/>
        </w:rPr>
        <w:br/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Error measures: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                    ME     RMSE      MAE       MPE     MAPE MASE      ACF1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Training set -126815.2 147831.2 128514.4 -1.771615 1.791893    1 0.8922526</w:t>
      </w:r>
      <w:r w:rsidRPr="00ED4019">
        <w:rPr>
          <w:rFonts w:ascii="Times New Roman" w:hAnsi="Times New Roman"/>
        </w:rPr>
        <w:br/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Forecasts: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     Point Forecast   Lo 80   Hi 80   Lo 95   Hi 95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2021        5995239 5805786 6184692 5705495 6284983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2022        5995239 5727312 6263166 5585479 6404999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2023        5995239 5667096 6323382 5493388 6497090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2024        5995239 5616332 6374146 5415751 6574727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2025        5995239 5571608 6418870 5347352 6643126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2026        5995239 5531175 6459303 5285514 6704964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2027        5995239 5493993 6496485 5228649 6761829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2028        5995239 5459384 6531094 5175720 6814758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2029        5995239 5426879 6563599 5126007 6864471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2030        5995239 5396135 6594343 5078988 6911490</w:t>
      </w:r>
    </w:p>
    <w:p w14:paraId="2BEE0F00" w14:textId="77777777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4216" w:author="제이펍 출판사" w:date="2021-03-14T15:57:00Z">
          <w:pPr>
            <w:pStyle w:val="SourceCode"/>
          </w:pPr>
        </w:pPrChange>
      </w:pPr>
      <w:proofErr w:type="gramStart"/>
      <w:r w:rsidRPr="00ED4019">
        <w:rPr>
          <w:rStyle w:val="NormalTok"/>
          <w:rFonts w:ascii="Times New Roman" w:hAnsi="Times New Roman"/>
        </w:rPr>
        <w:t>students.ts[</w:t>
      </w:r>
      <w:proofErr w:type="gramEnd"/>
      <w:r w:rsidRPr="00ED4019">
        <w:rPr>
          <w:rStyle w:val="NormalTok"/>
          <w:rFonts w:ascii="Times New Roman" w:hAnsi="Times New Roman"/>
        </w:rPr>
        <w:t>,</w:t>
      </w:r>
      <w:r w:rsidRPr="00ED4019">
        <w:rPr>
          <w:rStyle w:val="DecValTok"/>
          <w:rFonts w:ascii="Times New Roman" w:hAnsi="Times New Roman"/>
        </w:rPr>
        <w:t>2</w:t>
      </w:r>
      <w:r w:rsidRPr="00ED4019">
        <w:rPr>
          <w:rStyle w:val="NormalTok"/>
          <w:rFonts w:ascii="Times New Roman" w:hAnsi="Times New Roman"/>
        </w:rPr>
        <w:t xml:space="preserve">] </w:t>
      </w:r>
      <w:r w:rsidRPr="00ED4019">
        <w:rPr>
          <w:rStyle w:val="SpecialCharTok"/>
          <w:rFonts w:ascii="Times New Roman" w:hAnsi="Times New Roman"/>
        </w:rPr>
        <w:t>%&gt;%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unctionTok"/>
          <w:rFonts w:ascii="Times New Roman" w:hAnsi="Times New Roman"/>
        </w:rPr>
        <w:t>rwf</w:t>
      </w:r>
      <w:r w:rsidRPr="00ED4019">
        <w:rPr>
          <w:rStyle w:val="NormalTok"/>
          <w:rFonts w:ascii="Times New Roman" w:hAnsi="Times New Roman"/>
        </w:rPr>
        <w:t xml:space="preserve">() </w:t>
      </w:r>
      <w:r w:rsidRPr="00ED4019">
        <w:rPr>
          <w:rStyle w:val="SpecialCharTok"/>
          <w:rFonts w:ascii="Times New Roman" w:hAnsi="Times New Roman"/>
        </w:rPr>
        <w:t>%&gt;%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unctionTok"/>
          <w:rFonts w:ascii="Times New Roman" w:hAnsi="Times New Roman"/>
        </w:rPr>
        <w:t>autoplot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AttributeTok"/>
          <w:rFonts w:ascii="Times New Roman" w:hAnsi="Times New Roman"/>
        </w:rPr>
        <w:t>main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StringTok"/>
          <w:rFonts w:ascii="Times New Roman" w:hAnsi="Times New Roman"/>
        </w:rPr>
        <w:t>학생수</w:t>
      </w:r>
      <w:r w:rsidRPr="00ED4019">
        <w:rPr>
          <w:rStyle w:val="StringTok"/>
          <w:rFonts w:ascii="Times New Roman" w:hAnsi="Times New Roman"/>
        </w:rPr>
        <w:t xml:space="preserve"> </w:t>
      </w:r>
      <w:commentRangeStart w:id="4217"/>
      <w:r w:rsidRPr="00ED4019">
        <w:rPr>
          <w:rStyle w:val="StringTok"/>
          <w:rFonts w:ascii="Times New Roman" w:hAnsi="Times New Roman"/>
        </w:rPr>
        <w:t>random walk</w:t>
      </w:r>
      <w:commentRangeEnd w:id="4217"/>
      <w:r w:rsidR="0045358E">
        <w:rPr>
          <w:rStyle w:val="af3"/>
          <w:kern w:val="0"/>
          <w:lang w:eastAsia="en-US"/>
        </w:rPr>
        <w:commentReference w:id="4217"/>
      </w:r>
      <w:r w:rsidRPr="00ED4019">
        <w:rPr>
          <w:rStyle w:val="String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모델</w:t>
      </w:r>
      <w:r w:rsidRPr="00ED4019">
        <w:rPr>
          <w:rStyle w:val="StringTok"/>
          <w:rFonts w:ascii="Times New Roman" w:hAnsi="Times New Roman"/>
        </w:rPr>
        <w:t xml:space="preserve"> plot'</w:t>
      </w:r>
      <w:r w:rsidRPr="00ED4019">
        <w:rPr>
          <w:rStyle w:val="NormalTok"/>
          <w:rFonts w:ascii="Times New Roman" w:hAnsi="Times New Roman"/>
        </w:rPr>
        <w:t xml:space="preserve">, </w:t>
      </w:r>
      <w:r w:rsidRPr="00ED4019">
        <w:rPr>
          <w:rStyle w:val="AttributeTok"/>
          <w:rFonts w:ascii="Times New Roman" w:hAnsi="Times New Roman"/>
        </w:rPr>
        <w:t>xlab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StringTok"/>
          <w:rFonts w:ascii="Times New Roman" w:hAnsi="Times New Roman"/>
        </w:rPr>
        <w:t>연도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NormalTok"/>
          <w:rFonts w:ascii="Times New Roman" w:hAnsi="Times New Roman"/>
        </w:rPr>
        <w:t xml:space="preserve">, </w:t>
      </w:r>
      <w:r w:rsidRPr="00ED4019">
        <w:rPr>
          <w:rStyle w:val="AttributeTok"/>
          <w:rFonts w:ascii="Times New Roman" w:hAnsi="Times New Roman"/>
        </w:rPr>
        <w:t>ylab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StringTok"/>
          <w:rFonts w:ascii="Times New Roman" w:hAnsi="Times New Roman"/>
        </w:rPr>
        <w:t>학생수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NormalTok"/>
          <w:rFonts w:ascii="Times New Roman" w:hAnsi="Times New Roman"/>
        </w:rPr>
        <w:t>)</w:t>
      </w:r>
    </w:p>
    <w:p w14:paraId="66C23456" w14:textId="77777777" w:rsidR="00FD7B2A" w:rsidRPr="00ED4019" w:rsidRDefault="00FD7B2A">
      <w:pPr>
        <w:pStyle w:val="Figure"/>
        <w:jc w:val="both"/>
        <w:rPr>
          <w:rFonts w:ascii="Times New Roman" w:hAnsi="Times New Roman"/>
        </w:rPr>
        <w:pPrChange w:id="4218" w:author="제이펍 출판사" w:date="2021-03-14T15:57:00Z">
          <w:pPr>
            <w:pStyle w:val="Figure"/>
          </w:pPr>
        </w:pPrChange>
      </w:pPr>
      <w:r w:rsidRPr="00ED4019">
        <w:rPr>
          <w:rFonts w:ascii="Times New Roman" w:hAnsi="Times New Roman"/>
          <w:noProof/>
          <w:lang w:eastAsia="ko-KR"/>
        </w:rPr>
        <w:lastRenderedPageBreak/>
        <w:drawing>
          <wp:inline distT="0" distB="0" distL="0" distR="0" wp14:anchorId="789D1A18" wp14:editId="3DFF1410">
            <wp:extent cx="4572000" cy="3657600"/>
            <wp:effectExtent l="0" t="0" r="0" b="0"/>
            <wp:docPr id="112" name="그림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"/>
                    <pic:cNvPicPr>
                      <a:picLocks noChangeAspect="1" noChangeArrowheads="1"/>
                    </pic:cNvPicPr>
                  </pic:nvPicPr>
                  <pic:blipFill>
                    <a:blip r:embed="rId1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35EB011" w14:textId="77777777" w:rsidR="00FD7B2A" w:rsidRPr="00ED4019" w:rsidRDefault="00FD7B2A">
      <w:pPr>
        <w:pStyle w:val="a6"/>
        <w:jc w:val="both"/>
        <w:rPr>
          <w:rFonts w:ascii="Times New Roman" w:hAnsi="Times New Roman"/>
        </w:rPr>
        <w:pPrChange w:id="4219" w:author="제이펍 출판사" w:date="2021-03-14T15:57:00Z">
          <w:pPr>
            <w:pStyle w:val="a6"/>
            <w:jc w:val="center"/>
          </w:pPr>
        </w:pPrChange>
      </w:pPr>
      <w:commentRangeStart w:id="4220"/>
      <w:r w:rsidRPr="00ED4019">
        <w:rPr>
          <w:rFonts w:ascii="Times New Roman" w:hAnsi="Times New Roman" w:hint="eastAsia"/>
        </w:rPr>
        <w:t>그림</w:t>
      </w:r>
      <w:r w:rsidRPr="00ED4019">
        <w:rPr>
          <w:rFonts w:ascii="Times New Roman" w:hAnsi="Times New Roman" w:hint="eastAsia"/>
        </w:rPr>
        <w:t xml:space="preserve"> </w:t>
      </w:r>
      <w:r w:rsidRPr="00ED4019">
        <w:rPr>
          <w:rFonts w:ascii="Times New Roman" w:hAnsi="Times New Roman"/>
        </w:rPr>
        <w:t>6-10</w:t>
      </w:r>
      <w:commentRangeEnd w:id="4220"/>
      <w:r w:rsidR="00BF1878">
        <w:rPr>
          <w:rStyle w:val="af3"/>
          <w:i w:val="0"/>
        </w:rPr>
        <w:commentReference w:id="4220"/>
      </w:r>
    </w:p>
    <w:p w14:paraId="22955A70" w14:textId="77777777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4221" w:author="제이펍 출판사" w:date="2021-03-14T15:57:00Z">
          <w:pPr>
            <w:pStyle w:val="SourceCode"/>
          </w:pPr>
        </w:pPrChange>
      </w:pPr>
      <w:r w:rsidRPr="00ED4019">
        <w:rPr>
          <w:rStyle w:val="CommentTok"/>
          <w:rFonts w:ascii="Times New Roman" w:hAnsi="Times New Roman"/>
        </w:rPr>
        <w:t xml:space="preserve"># </w:t>
      </w:r>
      <w:r w:rsidRPr="00ED4019">
        <w:rPr>
          <w:rStyle w:val="CommentTok"/>
          <w:rFonts w:ascii="Times New Roman" w:hAnsi="Times New Roman"/>
        </w:rPr>
        <w:t>학생수계</w:t>
      </w:r>
      <w:r w:rsidRPr="00ED4019">
        <w:rPr>
          <w:rStyle w:val="CommentTok"/>
          <w:rFonts w:ascii="Times New Roman" w:hAnsi="Times New Roman"/>
        </w:rPr>
        <w:t xml:space="preserve"> </w:t>
      </w:r>
      <w:r w:rsidRPr="00ED4019">
        <w:rPr>
          <w:rStyle w:val="CommentTok"/>
          <w:rFonts w:ascii="Times New Roman" w:hAnsi="Times New Roman"/>
        </w:rPr>
        <w:t>열에</w:t>
      </w:r>
      <w:r w:rsidRPr="00ED4019">
        <w:rPr>
          <w:rStyle w:val="CommentTok"/>
          <w:rFonts w:ascii="Times New Roman" w:hAnsi="Times New Roman"/>
        </w:rPr>
        <w:t xml:space="preserve"> </w:t>
      </w:r>
      <w:r w:rsidRPr="00ED4019">
        <w:rPr>
          <w:rStyle w:val="CommentTok"/>
          <w:rFonts w:ascii="Times New Roman" w:hAnsi="Times New Roman"/>
        </w:rPr>
        <w:t>대한</w:t>
      </w:r>
      <w:r w:rsidRPr="00ED4019">
        <w:rPr>
          <w:rStyle w:val="CommentTok"/>
          <w:rFonts w:ascii="Times New Roman" w:hAnsi="Times New Roman"/>
        </w:rPr>
        <w:t xml:space="preserve"> </w:t>
      </w:r>
      <w:commentRangeStart w:id="4222"/>
      <w:r w:rsidRPr="00ED4019">
        <w:rPr>
          <w:rStyle w:val="CommentTok"/>
          <w:rFonts w:ascii="Times New Roman" w:hAnsi="Times New Roman"/>
        </w:rPr>
        <w:t>드리프르</w:t>
      </w:r>
      <w:commentRangeEnd w:id="4222"/>
      <w:r w:rsidR="00244B05">
        <w:rPr>
          <w:rStyle w:val="af3"/>
          <w:kern w:val="0"/>
          <w:lang w:eastAsia="en-US"/>
        </w:rPr>
        <w:commentReference w:id="4222"/>
      </w:r>
      <w:r w:rsidRPr="00ED4019">
        <w:rPr>
          <w:rStyle w:val="CommentTok"/>
          <w:rFonts w:ascii="Times New Roman" w:hAnsi="Times New Roman"/>
        </w:rPr>
        <w:t>가</w:t>
      </w:r>
      <w:r w:rsidRPr="00ED4019">
        <w:rPr>
          <w:rStyle w:val="CommentTok"/>
          <w:rFonts w:ascii="Times New Roman" w:hAnsi="Times New Roman"/>
        </w:rPr>
        <w:t xml:space="preserve"> </w:t>
      </w:r>
      <w:r w:rsidRPr="00ED4019">
        <w:rPr>
          <w:rStyle w:val="CommentTok"/>
          <w:rFonts w:ascii="Times New Roman" w:hAnsi="Times New Roman"/>
        </w:rPr>
        <w:t>있는</w:t>
      </w:r>
      <w:r w:rsidRPr="00ED4019">
        <w:rPr>
          <w:rStyle w:val="CommentTok"/>
          <w:rFonts w:ascii="Times New Roman" w:hAnsi="Times New Roman"/>
        </w:rPr>
        <w:t xml:space="preserve"> random walk </w:t>
      </w:r>
      <w:r w:rsidRPr="00ED4019">
        <w:rPr>
          <w:rStyle w:val="CommentTok"/>
          <w:rFonts w:ascii="Times New Roman" w:hAnsi="Times New Roman"/>
        </w:rPr>
        <w:t>모델의</w:t>
      </w:r>
      <w:r w:rsidRPr="00ED4019">
        <w:rPr>
          <w:rStyle w:val="CommentTok"/>
          <w:rFonts w:ascii="Times New Roman" w:hAnsi="Times New Roman"/>
        </w:rPr>
        <w:t xml:space="preserve"> </w:t>
      </w:r>
      <w:r w:rsidRPr="00ED4019">
        <w:rPr>
          <w:rStyle w:val="CommentTok"/>
          <w:rFonts w:ascii="Times New Roman" w:hAnsi="Times New Roman"/>
        </w:rPr>
        <w:t>상세</w:t>
      </w:r>
      <w:r w:rsidRPr="00ED4019">
        <w:rPr>
          <w:rStyle w:val="CommentTok"/>
          <w:rFonts w:ascii="Times New Roman" w:hAnsi="Times New Roman"/>
        </w:rPr>
        <w:t xml:space="preserve"> </w:t>
      </w:r>
      <w:r w:rsidRPr="00ED4019">
        <w:rPr>
          <w:rStyle w:val="CommentTok"/>
          <w:rFonts w:ascii="Times New Roman" w:hAnsi="Times New Roman"/>
        </w:rPr>
        <w:t>정보와</w:t>
      </w:r>
      <w:r w:rsidRPr="00ED4019">
        <w:rPr>
          <w:rStyle w:val="CommentTok"/>
          <w:rFonts w:ascii="Times New Roman" w:hAnsi="Times New Roman"/>
        </w:rPr>
        <w:t xml:space="preserve"> plot</w:t>
      </w:r>
      <w:r w:rsidRPr="00ED4019">
        <w:rPr>
          <w:rFonts w:ascii="Times New Roman" w:hAnsi="Times New Roman"/>
        </w:rPr>
        <w:br/>
      </w:r>
      <w:proofErr w:type="gramStart"/>
      <w:r w:rsidRPr="00ED4019">
        <w:rPr>
          <w:rStyle w:val="NormalTok"/>
          <w:rFonts w:ascii="Times New Roman" w:hAnsi="Times New Roman"/>
        </w:rPr>
        <w:t>students.ts[</w:t>
      </w:r>
      <w:proofErr w:type="gramEnd"/>
      <w:r w:rsidRPr="00ED4019">
        <w:rPr>
          <w:rStyle w:val="NormalTok"/>
          <w:rFonts w:ascii="Times New Roman" w:hAnsi="Times New Roman"/>
        </w:rPr>
        <w:t>,</w:t>
      </w:r>
      <w:r w:rsidRPr="00ED4019">
        <w:rPr>
          <w:rStyle w:val="DecValTok"/>
          <w:rFonts w:ascii="Times New Roman" w:hAnsi="Times New Roman"/>
        </w:rPr>
        <w:t>2</w:t>
      </w:r>
      <w:r w:rsidRPr="00ED4019">
        <w:rPr>
          <w:rStyle w:val="NormalTok"/>
          <w:rFonts w:ascii="Times New Roman" w:hAnsi="Times New Roman"/>
        </w:rPr>
        <w:t xml:space="preserve">] </w:t>
      </w:r>
      <w:r w:rsidRPr="00ED4019">
        <w:rPr>
          <w:rStyle w:val="SpecialCharTok"/>
          <w:rFonts w:ascii="Times New Roman" w:hAnsi="Times New Roman"/>
        </w:rPr>
        <w:t>%&gt;%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unctionTok"/>
          <w:rFonts w:ascii="Times New Roman" w:hAnsi="Times New Roman"/>
        </w:rPr>
        <w:t>rwf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AttributeTok"/>
          <w:rFonts w:ascii="Times New Roman" w:hAnsi="Times New Roman"/>
        </w:rPr>
        <w:t>drift =</w:t>
      </w:r>
      <w:r w:rsidRPr="00ED4019">
        <w:rPr>
          <w:rStyle w:val="NormalTok"/>
          <w:rFonts w:ascii="Times New Roman" w:hAnsi="Times New Roman"/>
        </w:rPr>
        <w:t xml:space="preserve"> T) </w:t>
      </w:r>
      <w:r w:rsidRPr="00ED4019">
        <w:rPr>
          <w:rStyle w:val="SpecialCharTok"/>
          <w:rFonts w:ascii="Times New Roman" w:hAnsi="Times New Roman"/>
        </w:rPr>
        <w:t>%&gt;%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unctionTok"/>
          <w:rFonts w:ascii="Times New Roman" w:hAnsi="Times New Roman"/>
        </w:rPr>
        <w:t>summary</w:t>
      </w:r>
      <w:r w:rsidRPr="00ED4019">
        <w:rPr>
          <w:rStyle w:val="NormalTok"/>
          <w:rFonts w:ascii="Times New Roman" w:hAnsi="Times New Roman"/>
        </w:rPr>
        <w:t>()</w:t>
      </w:r>
    </w:p>
    <w:p w14:paraId="56BB417E" w14:textId="77777777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4223" w:author="제이펍 출판사" w:date="2021-03-14T15:57:00Z">
          <w:pPr>
            <w:pStyle w:val="SourceCode"/>
          </w:pPr>
        </w:pPrChange>
      </w:pP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Forecast method: Random walk with drift</w:t>
      </w:r>
      <w:r w:rsidRPr="00ED4019">
        <w:rPr>
          <w:rFonts w:ascii="Times New Roman" w:hAnsi="Times New Roman"/>
        </w:rPr>
        <w:br/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Model Information: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Call: rwf(y = ., drift = T) </w:t>
      </w:r>
      <w:r w:rsidRPr="00ED4019">
        <w:rPr>
          <w:rFonts w:ascii="Times New Roman" w:hAnsi="Times New Roman"/>
        </w:rPr>
        <w:br/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Drift: -126815.1905  (se 16988.204)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Residual sd: 77849.7308 </w:t>
      </w:r>
      <w:r w:rsidRPr="00ED4019">
        <w:rPr>
          <w:rFonts w:ascii="Times New Roman" w:hAnsi="Times New Roman"/>
        </w:rPr>
        <w:br/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Error measures: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                        ME     RMSE      MAE         MPE      MAPE      MASE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Training set -1.773887e-10 75973.56 63881.97 -0.06808499 0.8320398 0.4970802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                  ACF1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Training set 0.8922526</w:t>
      </w:r>
      <w:r w:rsidRPr="00ED4019">
        <w:rPr>
          <w:rFonts w:ascii="Times New Roman" w:hAnsi="Times New Roman"/>
        </w:rPr>
        <w:br/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Forecasts: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     Point Forecast   Lo 80   Hi 80   Lo 95   Hi 95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2021        5868424 5768655 5968192 5715841 6021006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2022        5741609 5597194 5886023 5520746 5962471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2023        5614793 5433948 5795639 5338214 5891373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2024        5487978 5274664 5701292 5161743 5814214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2025        5361163 5117753 5604573 4988899 5733427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2026        5234348 4962425 5506271 4818478 5650218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2027        5107533 4808227 5406838 4649785 5565281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2028        4980717 4654875 5306560 4482385 5479050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lastRenderedPageBreak/>
        <w:t>2029        4853902 4502177 5205628 4315985 5391820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2030        4727087 4349998 5104176 4150379 5303795</w:t>
      </w:r>
    </w:p>
    <w:p w14:paraId="68CC7190" w14:textId="77777777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4224" w:author="제이펍 출판사" w:date="2021-03-14T15:57:00Z">
          <w:pPr>
            <w:pStyle w:val="SourceCode"/>
          </w:pPr>
        </w:pPrChange>
      </w:pPr>
      <w:proofErr w:type="gramStart"/>
      <w:r w:rsidRPr="00ED4019">
        <w:rPr>
          <w:rStyle w:val="NormalTok"/>
          <w:rFonts w:ascii="Times New Roman" w:hAnsi="Times New Roman"/>
        </w:rPr>
        <w:t>students.ts[</w:t>
      </w:r>
      <w:proofErr w:type="gramEnd"/>
      <w:r w:rsidRPr="00ED4019">
        <w:rPr>
          <w:rStyle w:val="NormalTok"/>
          <w:rFonts w:ascii="Times New Roman" w:hAnsi="Times New Roman"/>
        </w:rPr>
        <w:t>,</w:t>
      </w:r>
      <w:r w:rsidRPr="00ED4019">
        <w:rPr>
          <w:rStyle w:val="DecValTok"/>
          <w:rFonts w:ascii="Times New Roman" w:hAnsi="Times New Roman"/>
        </w:rPr>
        <w:t>2</w:t>
      </w:r>
      <w:r w:rsidRPr="00ED4019">
        <w:rPr>
          <w:rStyle w:val="NormalTok"/>
          <w:rFonts w:ascii="Times New Roman" w:hAnsi="Times New Roman"/>
        </w:rPr>
        <w:t xml:space="preserve">] </w:t>
      </w:r>
      <w:r w:rsidRPr="00ED4019">
        <w:rPr>
          <w:rStyle w:val="SpecialCharTok"/>
          <w:rFonts w:ascii="Times New Roman" w:hAnsi="Times New Roman"/>
        </w:rPr>
        <w:t>%&gt;%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unctionTok"/>
          <w:rFonts w:ascii="Times New Roman" w:hAnsi="Times New Roman"/>
        </w:rPr>
        <w:t>rwf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AttributeTok"/>
          <w:rFonts w:ascii="Times New Roman" w:hAnsi="Times New Roman"/>
        </w:rPr>
        <w:t>drift =</w:t>
      </w:r>
      <w:r w:rsidRPr="00ED4019">
        <w:rPr>
          <w:rStyle w:val="NormalTok"/>
          <w:rFonts w:ascii="Times New Roman" w:hAnsi="Times New Roman"/>
        </w:rPr>
        <w:t xml:space="preserve"> T) </w:t>
      </w:r>
      <w:r w:rsidRPr="00ED4019">
        <w:rPr>
          <w:rStyle w:val="SpecialCharTok"/>
          <w:rFonts w:ascii="Times New Roman" w:hAnsi="Times New Roman"/>
        </w:rPr>
        <w:t>%&gt;%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unctionTok"/>
          <w:rFonts w:ascii="Times New Roman" w:hAnsi="Times New Roman"/>
        </w:rPr>
        <w:t>autoplot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AttributeTok"/>
          <w:rFonts w:ascii="Times New Roman" w:hAnsi="Times New Roman"/>
        </w:rPr>
        <w:t>main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StringTok"/>
          <w:rFonts w:ascii="Times New Roman" w:hAnsi="Times New Roman"/>
        </w:rPr>
        <w:t>학생수</w:t>
      </w:r>
      <w:r w:rsidRPr="00ED4019">
        <w:rPr>
          <w:rStyle w:val="StringTok"/>
          <w:rFonts w:ascii="Times New Roman" w:hAnsi="Times New Roman"/>
        </w:rPr>
        <w:t xml:space="preserve"> random walk </w:t>
      </w:r>
      <w:r w:rsidRPr="00ED4019">
        <w:rPr>
          <w:rStyle w:val="StringTok"/>
          <w:rFonts w:ascii="Times New Roman" w:hAnsi="Times New Roman"/>
        </w:rPr>
        <w:t>모델</w:t>
      </w:r>
      <w:r w:rsidRPr="00ED4019">
        <w:rPr>
          <w:rStyle w:val="StringTok"/>
          <w:rFonts w:ascii="Times New Roman" w:hAnsi="Times New Roman"/>
        </w:rPr>
        <w:t xml:space="preserve"> plot'</w:t>
      </w:r>
      <w:r w:rsidRPr="00ED4019">
        <w:rPr>
          <w:rStyle w:val="NormalTok"/>
          <w:rFonts w:ascii="Times New Roman" w:hAnsi="Times New Roman"/>
        </w:rPr>
        <w:t xml:space="preserve">, </w:t>
      </w:r>
      <w:r w:rsidRPr="00ED4019">
        <w:rPr>
          <w:rStyle w:val="AttributeTok"/>
          <w:rFonts w:ascii="Times New Roman" w:hAnsi="Times New Roman"/>
        </w:rPr>
        <w:t>xlab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StringTok"/>
          <w:rFonts w:ascii="Times New Roman" w:hAnsi="Times New Roman"/>
        </w:rPr>
        <w:t>연도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NormalTok"/>
          <w:rFonts w:ascii="Times New Roman" w:hAnsi="Times New Roman"/>
        </w:rPr>
        <w:t xml:space="preserve">, </w:t>
      </w:r>
      <w:r w:rsidRPr="00ED4019">
        <w:rPr>
          <w:rStyle w:val="AttributeTok"/>
          <w:rFonts w:ascii="Times New Roman" w:hAnsi="Times New Roman"/>
        </w:rPr>
        <w:t>ylab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StringTok"/>
          <w:rFonts w:ascii="Times New Roman" w:hAnsi="Times New Roman"/>
        </w:rPr>
        <w:t>학생수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NormalTok"/>
          <w:rFonts w:ascii="Times New Roman" w:hAnsi="Times New Roman"/>
        </w:rPr>
        <w:t>)</w:t>
      </w:r>
    </w:p>
    <w:p w14:paraId="062D85A5" w14:textId="77777777" w:rsidR="00FD7B2A" w:rsidRPr="00ED4019" w:rsidRDefault="00FD7B2A">
      <w:pPr>
        <w:pStyle w:val="Figure"/>
        <w:jc w:val="both"/>
        <w:rPr>
          <w:rFonts w:ascii="Times New Roman" w:hAnsi="Times New Roman"/>
        </w:rPr>
        <w:pPrChange w:id="4225" w:author="제이펍 출판사" w:date="2021-03-14T15:57:00Z">
          <w:pPr>
            <w:pStyle w:val="Figure"/>
          </w:pPr>
        </w:pPrChange>
      </w:pPr>
      <w:r w:rsidRPr="00ED4019">
        <w:rPr>
          <w:rFonts w:ascii="Times New Roman" w:hAnsi="Times New Roman"/>
          <w:noProof/>
          <w:lang w:eastAsia="ko-KR"/>
        </w:rPr>
        <w:drawing>
          <wp:inline distT="0" distB="0" distL="0" distR="0" wp14:anchorId="7DB181B3" wp14:editId="1DC9B2B4">
            <wp:extent cx="4572000" cy="3657600"/>
            <wp:effectExtent l="0" t="0" r="0" b="0"/>
            <wp:docPr id="114" name="그림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"/>
                    <pic:cNvPicPr>
                      <a:picLocks noChangeAspect="1" noChangeArrowheads="1"/>
                    </pic:cNvPicPr>
                  </pic:nvPicPr>
                  <pic:blipFill>
                    <a:blip r:embed="rId1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B6CC6BD" w14:textId="77777777" w:rsidR="00FD7B2A" w:rsidRPr="00ED4019" w:rsidRDefault="00FD7B2A">
      <w:pPr>
        <w:pStyle w:val="a6"/>
        <w:jc w:val="both"/>
        <w:rPr>
          <w:rFonts w:ascii="Times New Roman" w:hAnsi="Times New Roman"/>
        </w:rPr>
        <w:pPrChange w:id="4226" w:author="제이펍 출판사" w:date="2021-03-14T15:57:00Z">
          <w:pPr>
            <w:pStyle w:val="a6"/>
            <w:jc w:val="center"/>
          </w:pPr>
        </w:pPrChange>
      </w:pPr>
      <w:commentRangeStart w:id="4227"/>
      <w:r w:rsidRPr="00ED4019">
        <w:rPr>
          <w:rFonts w:ascii="Times New Roman" w:hAnsi="Times New Roman" w:hint="eastAsia"/>
        </w:rPr>
        <w:t>그림</w:t>
      </w:r>
      <w:r w:rsidRPr="00ED4019">
        <w:rPr>
          <w:rFonts w:ascii="Times New Roman" w:hAnsi="Times New Roman" w:hint="eastAsia"/>
        </w:rPr>
        <w:t xml:space="preserve"> </w:t>
      </w:r>
      <w:r w:rsidRPr="00ED4019">
        <w:rPr>
          <w:rFonts w:ascii="Times New Roman" w:hAnsi="Times New Roman"/>
        </w:rPr>
        <w:t>6-11</w:t>
      </w:r>
      <w:commentRangeEnd w:id="4227"/>
      <w:r w:rsidR="006C741E">
        <w:rPr>
          <w:rStyle w:val="af3"/>
          <w:i w:val="0"/>
        </w:rPr>
        <w:commentReference w:id="4227"/>
      </w:r>
    </w:p>
    <w:p w14:paraId="3710F230" w14:textId="77777777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4228" w:author="제이펍 출판사" w:date="2021-03-14T15:57:00Z">
          <w:pPr>
            <w:pStyle w:val="SourceCode"/>
          </w:pPr>
        </w:pPrChange>
      </w:pPr>
      <w:r w:rsidRPr="00ED4019">
        <w:rPr>
          <w:rStyle w:val="CommentTok"/>
          <w:rFonts w:ascii="Times New Roman" w:hAnsi="Times New Roman"/>
        </w:rPr>
        <w:t xml:space="preserve"># </w:t>
      </w:r>
      <w:r w:rsidRPr="00ED4019">
        <w:rPr>
          <w:rStyle w:val="CommentTok"/>
          <w:rFonts w:ascii="Times New Roman" w:hAnsi="Times New Roman"/>
        </w:rPr>
        <w:t>취업자수</w:t>
      </w:r>
      <w:r w:rsidRPr="00ED4019">
        <w:rPr>
          <w:rStyle w:val="CommentTok"/>
          <w:rFonts w:ascii="Times New Roman" w:hAnsi="Times New Roman"/>
        </w:rPr>
        <w:t xml:space="preserve"> </w:t>
      </w:r>
      <w:r w:rsidRPr="00ED4019">
        <w:rPr>
          <w:rStyle w:val="CommentTok"/>
          <w:rFonts w:ascii="Times New Roman" w:hAnsi="Times New Roman"/>
        </w:rPr>
        <w:t>열에</w:t>
      </w:r>
      <w:r w:rsidRPr="00ED4019">
        <w:rPr>
          <w:rStyle w:val="CommentTok"/>
          <w:rFonts w:ascii="Times New Roman" w:hAnsi="Times New Roman"/>
        </w:rPr>
        <w:t xml:space="preserve"> </w:t>
      </w:r>
      <w:r w:rsidRPr="00ED4019">
        <w:rPr>
          <w:rStyle w:val="CommentTok"/>
          <w:rFonts w:ascii="Times New Roman" w:hAnsi="Times New Roman"/>
        </w:rPr>
        <w:t>대한</w:t>
      </w:r>
      <w:r w:rsidRPr="00ED4019">
        <w:rPr>
          <w:rStyle w:val="CommentTok"/>
          <w:rFonts w:ascii="Times New Roman" w:hAnsi="Times New Roman"/>
        </w:rPr>
        <w:t xml:space="preserve"> random walk </w:t>
      </w:r>
      <w:r w:rsidRPr="00ED4019">
        <w:rPr>
          <w:rStyle w:val="CommentTok"/>
          <w:rFonts w:ascii="Times New Roman" w:hAnsi="Times New Roman"/>
        </w:rPr>
        <w:t>모델의</w:t>
      </w:r>
      <w:r w:rsidRPr="00ED4019">
        <w:rPr>
          <w:rStyle w:val="CommentTok"/>
          <w:rFonts w:ascii="Times New Roman" w:hAnsi="Times New Roman"/>
        </w:rPr>
        <w:t xml:space="preserve"> </w:t>
      </w:r>
      <w:r w:rsidRPr="00ED4019">
        <w:rPr>
          <w:rStyle w:val="CommentTok"/>
          <w:rFonts w:ascii="Times New Roman" w:hAnsi="Times New Roman"/>
        </w:rPr>
        <w:t>상세</w:t>
      </w:r>
      <w:r w:rsidRPr="00ED4019">
        <w:rPr>
          <w:rStyle w:val="CommentTok"/>
          <w:rFonts w:ascii="Times New Roman" w:hAnsi="Times New Roman"/>
        </w:rPr>
        <w:t xml:space="preserve"> </w:t>
      </w:r>
      <w:r w:rsidRPr="00ED4019">
        <w:rPr>
          <w:rStyle w:val="CommentTok"/>
          <w:rFonts w:ascii="Times New Roman" w:hAnsi="Times New Roman"/>
        </w:rPr>
        <w:t>정보와</w:t>
      </w:r>
      <w:r w:rsidRPr="00ED4019">
        <w:rPr>
          <w:rStyle w:val="CommentTok"/>
          <w:rFonts w:ascii="Times New Roman" w:hAnsi="Times New Roman"/>
        </w:rPr>
        <w:t xml:space="preserve"> plot</w:t>
      </w:r>
      <w:r w:rsidRPr="00ED4019">
        <w:rPr>
          <w:rFonts w:ascii="Times New Roman" w:hAnsi="Times New Roman"/>
        </w:rPr>
        <w:br/>
      </w:r>
      <w:proofErr w:type="gramStart"/>
      <w:r w:rsidRPr="00ED4019">
        <w:rPr>
          <w:rStyle w:val="NormalTok"/>
          <w:rFonts w:ascii="Times New Roman" w:hAnsi="Times New Roman"/>
        </w:rPr>
        <w:t>employees.ts[</w:t>
      </w:r>
      <w:proofErr w:type="gramEnd"/>
      <w:r w:rsidRPr="00ED4019">
        <w:rPr>
          <w:rStyle w:val="NormalTok"/>
          <w:rFonts w:ascii="Times New Roman" w:hAnsi="Times New Roman"/>
        </w:rPr>
        <w:t>,</w:t>
      </w:r>
      <w:r w:rsidRPr="00ED4019">
        <w:rPr>
          <w:rStyle w:val="DecValTok"/>
          <w:rFonts w:ascii="Times New Roman" w:hAnsi="Times New Roman"/>
        </w:rPr>
        <w:t>2</w:t>
      </w:r>
      <w:r w:rsidRPr="00ED4019">
        <w:rPr>
          <w:rStyle w:val="NormalTok"/>
          <w:rFonts w:ascii="Times New Roman" w:hAnsi="Times New Roman"/>
        </w:rPr>
        <w:t xml:space="preserve">] </w:t>
      </w:r>
      <w:r w:rsidRPr="00ED4019">
        <w:rPr>
          <w:rStyle w:val="SpecialCharTok"/>
          <w:rFonts w:ascii="Times New Roman" w:hAnsi="Times New Roman"/>
        </w:rPr>
        <w:t>%&gt;%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unctionTok"/>
          <w:rFonts w:ascii="Times New Roman" w:hAnsi="Times New Roman"/>
        </w:rPr>
        <w:t>rwf</w:t>
      </w:r>
      <w:r w:rsidRPr="00ED4019">
        <w:rPr>
          <w:rStyle w:val="NormalTok"/>
          <w:rFonts w:ascii="Times New Roman" w:hAnsi="Times New Roman"/>
        </w:rPr>
        <w:t xml:space="preserve">() </w:t>
      </w:r>
      <w:r w:rsidRPr="00ED4019">
        <w:rPr>
          <w:rStyle w:val="SpecialCharTok"/>
          <w:rFonts w:ascii="Times New Roman" w:hAnsi="Times New Roman"/>
        </w:rPr>
        <w:t>%&gt;%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unctionTok"/>
          <w:rFonts w:ascii="Times New Roman" w:hAnsi="Times New Roman"/>
        </w:rPr>
        <w:t>summary</w:t>
      </w:r>
      <w:r w:rsidRPr="00ED4019">
        <w:rPr>
          <w:rStyle w:val="NormalTok"/>
          <w:rFonts w:ascii="Times New Roman" w:hAnsi="Times New Roman"/>
        </w:rPr>
        <w:t>()</w:t>
      </w:r>
    </w:p>
    <w:p w14:paraId="2027F7C0" w14:textId="77777777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4229" w:author="제이펍 출판사" w:date="2021-03-14T15:57:00Z">
          <w:pPr>
            <w:pStyle w:val="SourceCode"/>
          </w:pPr>
        </w:pPrChange>
      </w:pP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Forecast method: Random walk</w:t>
      </w:r>
      <w:r w:rsidRPr="00ED4019">
        <w:rPr>
          <w:rFonts w:ascii="Times New Roman" w:hAnsi="Times New Roman"/>
        </w:rPr>
        <w:br/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Model Information</w:t>
      </w:r>
      <w:proofErr w:type="gramStart"/>
      <w:r w:rsidRPr="00ED4019">
        <w:rPr>
          <w:rStyle w:val="VerbatimChar"/>
          <w:rFonts w:ascii="Times New Roman" w:hAnsi="Times New Roman"/>
        </w:rPr>
        <w:t>:</w:t>
      </w:r>
      <w:proofErr w:type="gramEnd"/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Call: rwf(y = .) </w:t>
      </w:r>
      <w:r w:rsidRPr="00ED4019">
        <w:rPr>
          <w:rFonts w:ascii="Times New Roman" w:hAnsi="Times New Roman"/>
        </w:rPr>
        <w:br/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Residual sd: 261.7975 </w:t>
      </w:r>
      <w:r w:rsidRPr="00ED4019">
        <w:rPr>
          <w:rFonts w:ascii="Times New Roman" w:hAnsi="Times New Roman"/>
        </w:rPr>
        <w:br/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Error measures: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                   ME     RMSE      MAE        MPE      MAPE      MASE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Training set 23.56842 261.4803 194.5579 0.08782727 0.7411892 0.6138395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                  ACF1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Training set 0.4208691</w:t>
      </w:r>
      <w:r w:rsidRPr="00ED4019">
        <w:rPr>
          <w:rFonts w:ascii="Times New Roman" w:hAnsi="Times New Roman"/>
        </w:rPr>
        <w:br/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Forecasts: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         Point Forecast    Lo 80    Hi 80    Lo 95    Hi 95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Jan 2021          26526 26190.90 26861.10 26013.51 27038.49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Feb 2021          26526 26052.10 26999.90 25801.23 27250.77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Mar 2021          26526 25945.59 27106.41 25638.34 27413.66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Apr 2021          26526 25855.80 27196.20 25501.02 27550.98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lastRenderedPageBreak/>
        <w:t>May 2021          26526 25776.69 27275.31 25380.03 27671.97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Jun 2021          26526 25705.17 27346.83 25270.66 27781.34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Jul 2021          26526 25639.41 27412.59 25170.07 27881.93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Aug 2021          26526 25578.19 27473.81 25076.45 27975.55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Sep 2021          26526 25520.70 27531.30 24988.52 28063.48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Oct 2021          26526 25466.32 27585.68 24905.36 28146.64</w:t>
      </w:r>
    </w:p>
    <w:p w14:paraId="38585233" w14:textId="77777777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4230" w:author="제이펍 출판사" w:date="2021-03-14T15:57:00Z">
          <w:pPr>
            <w:pStyle w:val="SourceCode"/>
          </w:pPr>
        </w:pPrChange>
      </w:pPr>
      <w:proofErr w:type="gramStart"/>
      <w:r w:rsidRPr="00ED4019">
        <w:rPr>
          <w:rStyle w:val="NormalTok"/>
          <w:rFonts w:ascii="Times New Roman" w:hAnsi="Times New Roman"/>
        </w:rPr>
        <w:t>employees.ts[</w:t>
      </w:r>
      <w:proofErr w:type="gramEnd"/>
      <w:r w:rsidRPr="00ED4019">
        <w:rPr>
          <w:rStyle w:val="NormalTok"/>
          <w:rFonts w:ascii="Times New Roman" w:hAnsi="Times New Roman"/>
        </w:rPr>
        <w:t>,</w:t>
      </w:r>
      <w:r w:rsidRPr="00ED4019">
        <w:rPr>
          <w:rStyle w:val="DecValTok"/>
          <w:rFonts w:ascii="Times New Roman" w:hAnsi="Times New Roman"/>
        </w:rPr>
        <w:t>2</w:t>
      </w:r>
      <w:r w:rsidRPr="00ED4019">
        <w:rPr>
          <w:rStyle w:val="NormalTok"/>
          <w:rFonts w:ascii="Times New Roman" w:hAnsi="Times New Roman"/>
        </w:rPr>
        <w:t xml:space="preserve">] </w:t>
      </w:r>
      <w:r w:rsidRPr="00ED4019">
        <w:rPr>
          <w:rStyle w:val="SpecialCharTok"/>
          <w:rFonts w:ascii="Times New Roman" w:hAnsi="Times New Roman"/>
        </w:rPr>
        <w:t>%&gt;%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unctionTok"/>
          <w:rFonts w:ascii="Times New Roman" w:hAnsi="Times New Roman"/>
        </w:rPr>
        <w:t>rwf</w:t>
      </w:r>
      <w:r w:rsidRPr="00ED4019">
        <w:rPr>
          <w:rStyle w:val="NormalTok"/>
          <w:rFonts w:ascii="Times New Roman" w:hAnsi="Times New Roman"/>
        </w:rPr>
        <w:t xml:space="preserve">() </w:t>
      </w:r>
      <w:r w:rsidRPr="00ED4019">
        <w:rPr>
          <w:rStyle w:val="SpecialCharTok"/>
          <w:rFonts w:ascii="Times New Roman" w:hAnsi="Times New Roman"/>
        </w:rPr>
        <w:t>%&gt;%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unctionTok"/>
          <w:rFonts w:ascii="Times New Roman" w:hAnsi="Times New Roman"/>
        </w:rPr>
        <w:t>autoplot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AttributeTok"/>
          <w:rFonts w:ascii="Times New Roman" w:hAnsi="Times New Roman"/>
        </w:rPr>
        <w:t>main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StringTok"/>
          <w:rFonts w:ascii="Times New Roman" w:hAnsi="Times New Roman"/>
        </w:rPr>
        <w:t>취업자수</w:t>
      </w:r>
      <w:r w:rsidRPr="00ED4019">
        <w:rPr>
          <w:rStyle w:val="StringTok"/>
          <w:rFonts w:ascii="Times New Roman" w:hAnsi="Times New Roman"/>
        </w:rPr>
        <w:t xml:space="preserve"> random walk </w:t>
      </w:r>
      <w:r w:rsidRPr="00ED4019">
        <w:rPr>
          <w:rStyle w:val="StringTok"/>
          <w:rFonts w:ascii="Times New Roman" w:hAnsi="Times New Roman"/>
        </w:rPr>
        <w:t>모델</w:t>
      </w:r>
      <w:r w:rsidRPr="00ED4019">
        <w:rPr>
          <w:rStyle w:val="StringTok"/>
          <w:rFonts w:ascii="Times New Roman" w:hAnsi="Times New Roman"/>
        </w:rPr>
        <w:t xml:space="preserve"> Plot'</w:t>
      </w:r>
      <w:r w:rsidRPr="00ED4019">
        <w:rPr>
          <w:rStyle w:val="NormalTok"/>
          <w:rFonts w:ascii="Times New Roman" w:hAnsi="Times New Roman"/>
        </w:rPr>
        <w:t xml:space="preserve">, </w:t>
      </w:r>
      <w:r w:rsidRPr="00ED4019">
        <w:rPr>
          <w:rStyle w:val="AttributeTok"/>
          <w:rFonts w:ascii="Times New Roman" w:hAnsi="Times New Roman"/>
        </w:rPr>
        <w:t>xlab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StringTok"/>
          <w:rFonts w:ascii="Times New Roman" w:hAnsi="Times New Roman"/>
        </w:rPr>
        <w:t>연도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NormalTok"/>
          <w:rFonts w:ascii="Times New Roman" w:hAnsi="Times New Roman"/>
        </w:rPr>
        <w:t xml:space="preserve">, </w:t>
      </w:r>
      <w:r w:rsidRPr="00ED4019">
        <w:rPr>
          <w:rStyle w:val="AttributeTok"/>
          <w:rFonts w:ascii="Times New Roman" w:hAnsi="Times New Roman"/>
        </w:rPr>
        <w:t>ylab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StringTok"/>
          <w:rFonts w:ascii="Times New Roman" w:hAnsi="Times New Roman"/>
        </w:rPr>
        <w:t>취업자수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NormalTok"/>
          <w:rFonts w:ascii="Times New Roman" w:hAnsi="Times New Roman"/>
        </w:rPr>
        <w:t>)</w:t>
      </w:r>
    </w:p>
    <w:p w14:paraId="2F563303" w14:textId="77777777" w:rsidR="00FD7B2A" w:rsidRPr="00ED4019" w:rsidRDefault="00FD7B2A">
      <w:pPr>
        <w:pStyle w:val="Figure"/>
        <w:jc w:val="both"/>
        <w:rPr>
          <w:rFonts w:ascii="Times New Roman" w:hAnsi="Times New Roman"/>
        </w:rPr>
        <w:pPrChange w:id="4231" w:author="제이펍 출판사" w:date="2021-03-14T15:57:00Z">
          <w:pPr>
            <w:pStyle w:val="Figure"/>
          </w:pPr>
        </w:pPrChange>
      </w:pPr>
      <w:r w:rsidRPr="00ED4019">
        <w:rPr>
          <w:rFonts w:ascii="Times New Roman" w:hAnsi="Times New Roman"/>
          <w:noProof/>
          <w:lang w:eastAsia="ko-KR"/>
        </w:rPr>
        <w:drawing>
          <wp:inline distT="0" distB="0" distL="0" distR="0" wp14:anchorId="5DD974D6" wp14:editId="7A642096">
            <wp:extent cx="4572000" cy="3657600"/>
            <wp:effectExtent l="0" t="0" r="0" b="0"/>
            <wp:docPr id="116" name="그림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"/>
                    <pic:cNvPicPr>
                      <a:picLocks noChangeAspect="1" noChangeArrowheads="1"/>
                    </pic:cNvPicPr>
                  </pic:nvPicPr>
                  <pic:blipFill>
                    <a:blip r:embed="rId1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8EFD4AE" w14:textId="77777777" w:rsidR="00FD7B2A" w:rsidRPr="00ED4019" w:rsidRDefault="00FD7B2A">
      <w:pPr>
        <w:pStyle w:val="a6"/>
        <w:jc w:val="both"/>
        <w:rPr>
          <w:rFonts w:ascii="Times New Roman" w:hAnsi="Times New Roman"/>
        </w:rPr>
        <w:pPrChange w:id="4232" w:author="제이펍 출판사" w:date="2021-03-14T15:57:00Z">
          <w:pPr>
            <w:pStyle w:val="a6"/>
            <w:jc w:val="center"/>
          </w:pPr>
        </w:pPrChange>
      </w:pPr>
      <w:commentRangeStart w:id="4233"/>
      <w:r w:rsidRPr="00ED4019">
        <w:rPr>
          <w:rFonts w:ascii="Times New Roman" w:hAnsi="Times New Roman" w:hint="eastAsia"/>
        </w:rPr>
        <w:t>그림</w:t>
      </w:r>
      <w:r w:rsidRPr="00ED4019">
        <w:rPr>
          <w:rFonts w:ascii="Times New Roman" w:hAnsi="Times New Roman" w:hint="eastAsia"/>
        </w:rPr>
        <w:t xml:space="preserve"> </w:t>
      </w:r>
      <w:r w:rsidRPr="00ED4019">
        <w:rPr>
          <w:rFonts w:ascii="Times New Roman" w:hAnsi="Times New Roman"/>
        </w:rPr>
        <w:t>6-12</w:t>
      </w:r>
      <w:commentRangeEnd w:id="4233"/>
      <w:r w:rsidR="006C741E">
        <w:rPr>
          <w:rStyle w:val="af3"/>
          <w:i w:val="0"/>
        </w:rPr>
        <w:commentReference w:id="4233"/>
      </w:r>
    </w:p>
    <w:p w14:paraId="43BEE1D7" w14:textId="77777777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4234" w:author="제이펍 출판사" w:date="2021-03-14T15:57:00Z">
          <w:pPr>
            <w:pStyle w:val="SourceCode"/>
          </w:pPr>
        </w:pPrChange>
      </w:pPr>
      <w:r w:rsidRPr="00ED4019">
        <w:rPr>
          <w:rStyle w:val="CommentTok"/>
          <w:rFonts w:ascii="Times New Roman" w:hAnsi="Times New Roman"/>
        </w:rPr>
        <w:t xml:space="preserve"># </w:t>
      </w:r>
      <w:r w:rsidRPr="00ED4019">
        <w:rPr>
          <w:rStyle w:val="CommentTok"/>
          <w:rFonts w:ascii="Times New Roman" w:hAnsi="Times New Roman"/>
        </w:rPr>
        <w:t>취업자수</w:t>
      </w:r>
      <w:r w:rsidRPr="00ED4019">
        <w:rPr>
          <w:rStyle w:val="CommentTok"/>
          <w:rFonts w:ascii="Times New Roman" w:hAnsi="Times New Roman"/>
        </w:rPr>
        <w:t xml:space="preserve"> </w:t>
      </w:r>
      <w:r w:rsidRPr="00ED4019">
        <w:rPr>
          <w:rStyle w:val="CommentTok"/>
          <w:rFonts w:ascii="Times New Roman" w:hAnsi="Times New Roman"/>
        </w:rPr>
        <w:t>열에</w:t>
      </w:r>
      <w:r w:rsidRPr="00ED4019">
        <w:rPr>
          <w:rStyle w:val="CommentTok"/>
          <w:rFonts w:ascii="Times New Roman" w:hAnsi="Times New Roman"/>
        </w:rPr>
        <w:t xml:space="preserve"> </w:t>
      </w:r>
      <w:r w:rsidRPr="00ED4019">
        <w:rPr>
          <w:rStyle w:val="CommentTok"/>
          <w:rFonts w:ascii="Times New Roman" w:hAnsi="Times New Roman"/>
        </w:rPr>
        <w:t>대한</w:t>
      </w:r>
      <w:r w:rsidRPr="00ED4019">
        <w:rPr>
          <w:rStyle w:val="CommentTok"/>
          <w:rFonts w:ascii="Times New Roman" w:hAnsi="Times New Roman"/>
        </w:rPr>
        <w:t xml:space="preserve"> </w:t>
      </w:r>
      <w:r w:rsidRPr="00ED4019">
        <w:rPr>
          <w:rStyle w:val="CommentTok"/>
          <w:rFonts w:ascii="Times New Roman" w:hAnsi="Times New Roman"/>
        </w:rPr>
        <w:t>드리프르가</w:t>
      </w:r>
      <w:r w:rsidRPr="00ED4019">
        <w:rPr>
          <w:rStyle w:val="CommentTok"/>
          <w:rFonts w:ascii="Times New Roman" w:hAnsi="Times New Roman"/>
        </w:rPr>
        <w:t xml:space="preserve"> </w:t>
      </w:r>
      <w:r w:rsidRPr="00ED4019">
        <w:rPr>
          <w:rStyle w:val="CommentTok"/>
          <w:rFonts w:ascii="Times New Roman" w:hAnsi="Times New Roman"/>
        </w:rPr>
        <w:t>있는</w:t>
      </w:r>
      <w:r w:rsidRPr="00ED4019">
        <w:rPr>
          <w:rStyle w:val="CommentTok"/>
          <w:rFonts w:ascii="Times New Roman" w:hAnsi="Times New Roman"/>
        </w:rPr>
        <w:t xml:space="preserve"> random walk </w:t>
      </w:r>
      <w:r w:rsidRPr="00ED4019">
        <w:rPr>
          <w:rStyle w:val="CommentTok"/>
          <w:rFonts w:ascii="Times New Roman" w:hAnsi="Times New Roman"/>
        </w:rPr>
        <w:t>모델의</w:t>
      </w:r>
      <w:r w:rsidRPr="00ED4019">
        <w:rPr>
          <w:rStyle w:val="CommentTok"/>
          <w:rFonts w:ascii="Times New Roman" w:hAnsi="Times New Roman"/>
        </w:rPr>
        <w:t xml:space="preserve"> </w:t>
      </w:r>
      <w:r w:rsidRPr="00ED4019">
        <w:rPr>
          <w:rStyle w:val="CommentTok"/>
          <w:rFonts w:ascii="Times New Roman" w:hAnsi="Times New Roman"/>
        </w:rPr>
        <w:t>상세</w:t>
      </w:r>
      <w:r w:rsidRPr="00ED4019">
        <w:rPr>
          <w:rStyle w:val="CommentTok"/>
          <w:rFonts w:ascii="Times New Roman" w:hAnsi="Times New Roman"/>
        </w:rPr>
        <w:t xml:space="preserve"> </w:t>
      </w:r>
      <w:r w:rsidRPr="00ED4019">
        <w:rPr>
          <w:rStyle w:val="CommentTok"/>
          <w:rFonts w:ascii="Times New Roman" w:hAnsi="Times New Roman"/>
        </w:rPr>
        <w:t>정보와</w:t>
      </w:r>
      <w:r w:rsidRPr="00ED4019">
        <w:rPr>
          <w:rStyle w:val="CommentTok"/>
          <w:rFonts w:ascii="Times New Roman" w:hAnsi="Times New Roman"/>
        </w:rPr>
        <w:t xml:space="preserve"> plot</w:t>
      </w:r>
      <w:r w:rsidRPr="00ED4019">
        <w:rPr>
          <w:rFonts w:ascii="Times New Roman" w:hAnsi="Times New Roman"/>
        </w:rPr>
        <w:br/>
      </w:r>
      <w:proofErr w:type="gramStart"/>
      <w:r w:rsidRPr="00ED4019">
        <w:rPr>
          <w:rStyle w:val="NormalTok"/>
          <w:rFonts w:ascii="Times New Roman" w:hAnsi="Times New Roman"/>
        </w:rPr>
        <w:t>employees.ts[</w:t>
      </w:r>
      <w:proofErr w:type="gramEnd"/>
      <w:r w:rsidRPr="00ED4019">
        <w:rPr>
          <w:rStyle w:val="NormalTok"/>
          <w:rFonts w:ascii="Times New Roman" w:hAnsi="Times New Roman"/>
        </w:rPr>
        <w:t>,</w:t>
      </w:r>
      <w:r w:rsidRPr="00ED4019">
        <w:rPr>
          <w:rStyle w:val="DecValTok"/>
          <w:rFonts w:ascii="Times New Roman" w:hAnsi="Times New Roman"/>
        </w:rPr>
        <w:t>2</w:t>
      </w:r>
      <w:r w:rsidRPr="00ED4019">
        <w:rPr>
          <w:rStyle w:val="NormalTok"/>
          <w:rFonts w:ascii="Times New Roman" w:hAnsi="Times New Roman"/>
        </w:rPr>
        <w:t xml:space="preserve">] </w:t>
      </w:r>
      <w:r w:rsidRPr="00ED4019">
        <w:rPr>
          <w:rStyle w:val="SpecialCharTok"/>
          <w:rFonts w:ascii="Times New Roman" w:hAnsi="Times New Roman"/>
        </w:rPr>
        <w:t>%&gt;%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unctionTok"/>
          <w:rFonts w:ascii="Times New Roman" w:hAnsi="Times New Roman"/>
        </w:rPr>
        <w:t>rwf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AttributeTok"/>
          <w:rFonts w:ascii="Times New Roman" w:hAnsi="Times New Roman"/>
        </w:rPr>
        <w:t>drift =</w:t>
      </w:r>
      <w:r w:rsidRPr="00ED4019">
        <w:rPr>
          <w:rStyle w:val="NormalTok"/>
          <w:rFonts w:ascii="Times New Roman" w:hAnsi="Times New Roman"/>
        </w:rPr>
        <w:t xml:space="preserve"> T) </w:t>
      </w:r>
      <w:r w:rsidRPr="00ED4019">
        <w:rPr>
          <w:rStyle w:val="SpecialCharTok"/>
          <w:rFonts w:ascii="Times New Roman" w:hAnsi="Times New Roman"/>
        </w:rPr>
        <w:t>%&gt;%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unctionTok"/>
          <w:rFonts w:ascii="Times New Roman" w:hAnsi="Times New Roman"/>
        </w:rPr>
        <w:t>summary</w:t>
      </w:r>
      <w:r w:rsidRPr="00ED4019">
        <w:rPr>
          <w:rStyle w:val="NormalTok"/>
          <w:rFonts w:ascii="Times New Roman" w:hAnsi="Times New Roman"/>
        </w:rPr>
        <w:t>()</w:t>
      </w:r>
    </w:p>
    <w:p w14:paraId="0CEACBA7" w14:textId="77777777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4235" w:author="제이펍 출판사" w:date="2021-03-14T15:57:00Z">
          <w:pPr>
            <w:pStyle w:val="SourceCode"/>
          </w:pPr>
        </w:pPrChange>
      </w:pP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Forecast method: Random walk with drift</w:t>
      </w:r>
      <w:r w:rsidRPr="00ED4019">
        <w:rPr>
          <w:rFonts w:ascii="Times New Roman" w:hAnsi="Times New Roman"/>
        </w:rPr>
        <w:br/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Model Information: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Call: rwf(y = ., drift = T) </w:t>
      </w:r>
      <w:r w:rsidRPr="00ED4019">
        <w:rPr>
          <w:rFonts w:ascii="Times New Roman" w:hAnsi="Times New Roman"/>
        </w:rPr>
        <w:br/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Drift: 23.5684  (se 26.8599)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Residual sd: 261.7975 </w:t>
      </w:r>
      <w:r w:rsidRPr="00ED4019">
        <w:rPr>
          <w:rFonts w:ascii="Times New Roman" w:hAnsi="Times New Roman"/>
        </w:rPr>
        <w:br/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Error measures: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                       ME    RMSE      MAE        MPE      MAPE      MASE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Training set 9.956667e-13 260.416 190.0696 -0.0013627 0.7245059 0.5996787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                  ACF1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Training set 0.4208691</w:t>
      </w:r>
      <w:r w:rsidRPr="00ED4019">
        <w:rPr>
          <w:rFonts w:ascii="Times New Roman" w:hAnsi="Times New Roman"/>
        </w:rPr>
        <w:br/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Forecasts: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lastRenderedPageBreak/>
        <w:t xml:space="preserve">         Point Forecast    Lo 80    Hi 80    Lo 95    Hi 95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Jan 2021       26549.57 26214.06 26885.08 26036.45 27062.68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Feb 2021       26573.14 26096.17 27050.11 25843.68 27302.60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Mar 2021       26596.71 26009.50 27183.91 25698.66 27494.75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Apr 2021       26620.27 25938.75 27301.80 25577.97 27662.58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May 2021       26643.84 25877.99 27409.69 25472.58 27815.10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Jun 2021       26667.41 25824.24 27510.58 25377.89 27956.93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Jul 2021       26690.98 25775.71 27606.25 25291.19 28090.76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Aug 2021       26714.55 25731.25 27697.84 25210.72 28218.37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Sep 2021       26738.12 25690.07 27786.16 25135.27 28340.96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Oct 2021       26761.68 25651.60 27871.77 25063.95 28459.41</w:t>
      </w:r>
    </w:p>
    <w:p w14:paraId="26937147" w14:textId="77777777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4236" w:author="제이펍 출판사" w:date="2021-03-14T15:57:00Z">
          <w:pPr>
            <w:pStyle w:val="SourceCode"/>
          </w:pPr>
        </w:pPrChange>
      </w:pPr>
      <w:proofErr w:type="gramStart"/>
      <w:r w:rsidRPr="00ED4019">
        <w:rPr>
          <w:rStyle w:val="NormalTok"/>
          <w:rFonts w:ascii="Times New Roman" w:hAnsi="Times New Roman"/>
        </w:rPr>
        <w:t>employees.ts[</w:t>
      </w:r>
      <w:proofErr w:type="gramEnd"/>
      <w:r w:rsidRPr="00ED4019">
        <w:rPr>
          <w:rStyle w:val="NormalTok"/>
          <w:rFonts w:ascii="Times New Roman" w:hAnsi="Times New Roman"/>
        </w:rPr>
        <w:t>,</w:t>
      </w:r>
      <w:r w:rsidRPr="00ED4019">
        <w:rPr>
          <w:rStyle w:val="DecValTok"/>
          <w:rFonts w:ascii="Times New Roman" w:hAnsi="Times New Roman"/>
        </w:rPr>
        <w:t>2</w:t>
      </w:r>
      <w:r w:rsidRPr="00ED4019">
        <w:rPr>
          <w:rStyle w:val="NormalTok"/>
          <w:rFonts w:ascii="Times New Roman" w:hAnsi="Times New Roman"/>
        </w:rPr>
        <w:t xml:space="preserve">] </w:t>
      </w:r>
      <w:r w:rsidRPr="00ED4019">
        <w:rPr>
          <w:rStyle w:val="SpecialCharTok"/>
          <w:rFonts w:ascii="Times New Roman" w:hAnsi="Times New Roman"/>
        </w:rPr>
        <w:t>%&gt;%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unctionTok"/>
          <w:rFonts w:ascii="Times New Roman" w:hAnsi="Times New Roman"/>
        </w:rPr>
        <w:t>rwf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AttributeTok"/>
          <w:rFonts w:ascii="Times New Roman" w:hAnsi="Times New Roman"/>
        </w:rPr>
        <w:t>drift =</w:t>
      </w:r>
      <w:r w:rsidRPr="00ED4019">
        <w:rPr>
          <w:rStyle w:val="NormalTok"/>
          <w:rFonts w:ascii="Times New Roman" w:hAnsi="Times New Roman"/>
        </w:rPr>
        <w:t xml:space="preserve"> T) </w:t>
      </w:r>
      <w:r w:rsidRPr="00ED4019">
        <w:rPr>
          <w:rStyle w:val="SpecialCharTok"/>
          <w:rFonts w:ascii="Times New Roman" w:hAnsi="Times New Roman"/>
        </w:rPr>
        <w:t>%&gt;%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unctionTok"/>
          <w:rFonts w:ascii="Times New Roman" w:hAnsi="Times New Roman"/>
        </w:rPr>
        <w:t>autoplot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AttributeTok"/>
          <w:rFonts w:ascii="Times New Roman" w:hAnsi="Times New Roman"/>
        </w:rPr>
        <w:t>main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StringTok"/>
          <w:rFonts w:ascii="Times New Roman" w:hAnsi="Times New Roman"/>
        </w:rPr>
        <w:t>취업자수</w:t>
      </w:r>
      <w:r w:rsidRPr="00ED4019">
        <w:rPr>
          <w:rStyle w:val="StringTok"/>
          <w:rFonts w:ascii="Times New Roman" w:hAnsi="Times New Roman"/>
        </w:rPr>
        <w:t xml:space="preserve"> random walk </w:t>
      </w:r>
      <w:r w:rsidRPr="00ED4019">
        <w:rPr>
          <w:rStyle w:val="StringTok"/>
          <w:rFonts w:ascii="Times New Roman" w:hAnsi="Times New Roman"/>
        </w:rPr>
        <w:t>모델</w:t>
      </w:r>
      <w:r w:rsidRPr="00ED4019">
        <w:rPr>
          <w:rStyle w:val="StringTok"/>
          <w:rFonts w:ascii="Times New Roman" w:hAnsi="Times New Roman"/>
        </w:rPr>
        <w:t xml:space="preserve"> Plot'</w:t>
      </w:r>
      <w:r w:rsidRPr="00ED4019">
        <w:rPr>
          <w:rStyle w:val="NormalTok"/>
          <w:rFonts w:ascii="Times New Roman" w:hAnsi="Times New Roman"/>
        </w:rPr>
        <w:t xml:space="preserve">, </w:t>
      </w:r>
      <w:r w:rsidRPr="00ED4019">
        <w:rPr>
          <w:rStyle w:val="AttributeTok"/>
          <w:rFonts w:ascii="Times New Roman" w:hAnsi="Times New Roman"/>
        </w:rPr>
        <w:t>xlab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StringTok"/>
          <w:rFonts w:ascii="Times New Roman" w:hAnsi="Times New Roman"/>
        </w:rPr>
        <w:t>연도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NormalTok"/>
          <w:rFonts w:ascii="Times New Roman" w:hAnsi="Times New Roman"/>
        </w:rPr>
        <w:t xml:space="preserve">, </w:t>
      </w:r>
      <w:r w:rsidRPr="00ED4019">
        <w:rPr>
          <w:rStyle w:val="AttributeTok"/>
          <w:rFonts w:ascii="Times New Roman" w:hAnsi="Times New Roman"/>
        </w:rPr>
        <w:t>ylab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StringTok"/>
          <w:rFonts w:ascii="Times New Roman" w:hAnsi="Times New Roman"/>
        </w:rPr>
        <w:t>취업자수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NormalTok"/>
          <w:rFonts w:ascii="Times New Roman" w:hAnsi="Times New Roman"/>
        </w:rPr>
        <w:t>)</w:t>
      </w:r>
    </w:p>
    <w:p w14:paraId="016D7FB2" w14:textId="77777777" w:rsidR="00FD7B2A" w:rsidRPr="00ED4019" w:rsidRDefault="00FD7B2A">
      <w:pPr>
        <w:pStyle w:val="Figure"/>
        <w:jc w:val="both"/>
        <w:rPr>
          <w:rFonts w:ascii="Times New Roman" w:hAnsi="Times New Roman"/>
        </w:rPr>
        <w:pPrChange w:id="4237" w:author="제이펍 출판사" w:date="2021-03-14T15:57:00Z">
          <w:pPr>
            <w:pStyle w:val="Figure"/>
          </w:pPr>
        </w:pPrChange>
      </w:pPr>
      <w:r w:rsidRPr="00ED4019">
        <w:rPr>
          <w:rFonts w:ascii="Times New Roman" w:hAnsi="Times New Roman"/>
          <w:noProof/>
          <w:lang w:eastAsia="ko-KR"/>
        </w:rPr>
        <w:drawing>
          <wp:inline distT="0" distB="0" distL="0" distR="0" wp14:anchorId="6E431B71" wp14:editId="1F80AF1F">
            <wp:extent cx="4572000" cy="3657600"/>
            <wp:effectExtent l="0" t="0" r="0" b="0"/>
            <wp:docPr id="118" name="그림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"/>
                    <pic:cNvPicPr>
                      <a:picLocks noChangeAspect="1" noChangeArrowheads="1"/>
                    </pic:cNvPicPr>
                  </pic:nvPicPr>
                  <pic:blipFill>
                    <a:blip r:embed="rId1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0C88D67" w14:textId="77777777" w:rsidR="00FD7B2A" w:rsidRPr="00ED4019" w:rsidRDefault="00FD7B2A">
      <w:pPr>
        <w:pStyle w:val="a6"/>
        <w:jc w:val="both"/>
        <w:rPr>
          <w:rFonts w:ascii="Times New Roman" w:hAnsi="Times New Roman"/>
          <w:lang w:eastAsia="ko-KR"/>
        </w:rPr>
        <w:pPrChange w:id="4238" w:author="제이펍 출판사" w:date="2021-03-14T15:57:00Z">
          <w:pPr>
            <w:pStyle w:val="a6"/>
            <w:jc w:val="center"/>
          </w:pPr>
        </w:pPrChange>
      </w:pPr>
      <w:commentRangeStart w:id="4239"/>
      <w:r w:rsidRPr="00ED4019">
        <w:rPr>
          <w:rFonts w:ascii="Times New Roman" w:hAnsi="Times New Roman" w:hint="eastAsia"/>
          <w:lang w:eastAsia="ko-KR"/>
        </w:rPr>
        <w:t>그림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6-13</w:t>
      </w:r>
      <w:commentRangeEnd w:id="4239"/>
      <w:r w:rsidR="006C741E">
        <w:rPr>
          <w:rStyle w:val="af3"/>
          <w:i w:val="0"/>
        </w:rPr>
        <w:commentReference w:id="4239"/>
      </w:r>
    </w:p>
    <w:p w14:paraId="08E59C0A" w14:textId="77777777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4240" w:author="제이펍 출판사" w:date="2021-03-14T15:57:00Z">
          <w:pPr>
            <w:pStyle w:val="SourceCode"/>
          </w:pPr>
        </w:pPrChange>
      </w:pPr>
      <w:r w:rsidRPr="00ED4019">
        <w:rPr>
          <w:rStyle w:val="CommentTok"/>
          <w:rFonts w:ascii="Times New Roman" w:hAnsi="Times New Roman"/>
          <w:lang w:eastAsia="ko-KR"/>
        </w:rPr>
        <w:t># 0-9</w:t>
      </w:r>
      <w:r w:rsidRPr="00ED4019">
        <w:rPr>
          <w:rStyle w:val="CommentTok"/>
          <w:rFonts w:ascii="Times New Roman" w:hAnsi="Times New Roman"/>
          <w:lang w:eastAsia="ko-KR"/>
        </w:rPr>
        <w:t>세</w:t>
      </w:r>
      <w:r w:rsidRPr="00ED4019">
        <w:rPr>
          <w:rStyle w:val="CommentTok"/>
          <w:rFonts w:ascii="Times New Roman" w:hAnsi="Times New Roman"/>
          <w:lang w:eastAsia="ko-KR"/>
        </w:rPr>
        <w:t xml:space="preserve"> </w:t>
      </w:r>
      <w:r w:rsidRPr="00ED4019">
        <w:rPr>
          <w:rStyle w:val="CommentTok"/>
          <w:rFonts w:ascii="Times New Roman" w:hAnsi="Times New Roman"/>
          <w:lang w:eastAsia="ko-KR"/>
        </w:rPr>
        <w:t>코로나</w:t>
      </w:r>
      <w:r w:rsidRPr="00ED4019">
        <w:rPr>
          <w:rStyle w:val="CommentTok"/>
          <w:rFonts w:ascii="Times New Roman" w:hAnsi="Times New Roman"/>
          <w:lang w:eastAsia="ko-KR"/>
        </w:rPr>
        <w:t xml:space="preserve"> </w:t>
      </w:r>
      <w:r w:rsidRPr="00ED4019">
        <w:rPr>
          <w:rStyle w:val="CommentTok"/>
          <w:rFonts w:ascii="Times New Roman" w:hAnsi="Times New Roman"/>
          <w:lang w:eastAsia="ko-KR"/>
        </w:rPr>
        <w:t>확진자수에</w:t>
      </w:r>
      <w:r w:rsidRPr="00ED4019">
        <w:rPr>
          <w:rStyle w:val="CommentTok"/>
          <w:rFonts w:ascii="Times New Roman" w:hAnsi="Times New Roman"/>
          <w:lang w:eastAsia="ko-KR"/>
        </w:rPr>
        <w:t xml:space="preserve"> </w:t>
      </w:r>
      <w:r w:rsidRPr="00ED4019">
        <w:rPr>
          <w:rStyle w:val="CommentTok"/>
          <w:rFonts w:ascii="Times New Roman" w:hAnsi="Times New Roman"/>
          <w:lang w:eastAsia="ko-KR"/>
        </w:rPr>
        <w:t>대한</w:t>
      </w:r>
      <w:r w:rsidRPr="00ED4019">
        <w:rPr>
          <w:rStyle w:val="CommentTok"/>
          <w:rFonts w:ascii="Times New Roman" w:hAnsi="Times New Roman"/>
          <w:lang w:eastAsia="ko-KR"/>
        </w:rPr>
        <w:t xml:space="preserve"> </w:t>
      </w:r>
      <w:r w:rsidRPr="00ED4019">
        <w:rPr>
          <w:rStyle w:val="CommentTok"/>
          <w:rFonts w:ascii="Times New Roman" w:hAnsi="Times New Roman"/>
          <w:lang w:eastAsia="ko-KR"/>
        </w:rPr>
        <w:t>계절성</w:t>
      </w:r>
      <w:r w:rsidRPr="00ED4019">
        <w:rPr>
          <w:rStyle w:val="CommentTok"/>
          <w:rFonts w:ascii="Times New Roman" w:hAnsi="Times New Roman"/>
          <w:lang w:eastAsia="ko-KR"/>
        </w:rPr>
        <w:t xml:space="preserve"> Naive </w:t>
      </w:r>
      <w:r w:rsidRPr="00ED4019">
        <w:rPr>
          <w:rStyle w:val="CommentTok"/>
          <w:rFonts w:ascii="Times New Roman" w:hAnsi="Times New Roman"/>
          <w:lang w:eastAsia="ko-KR"/>
        </w:rPr>
        <w:t>모델의</w:t>
      </w:r>
      <w:r w:rsidRPr="00ED4019">
        <w:rPr>
          <w:rStyle w:val="CommentTok"/>
          <w:rFonts w:ascii="Times New Roman" w:hAnsi="Times New Roman"/>
          <w:lang w:eastAsia="ko-KR"/>
        </w:rPr>
        <w:t xml:space="preserve"> </w:t>
      </w:r>
      <w:r w:rsidRPr="00ED4019">
        <w:rPr>
          <w:rStyle w:val="CommentTok"/>
          <w:rFonts w:ascii="Times New Roman" w:hAnsi="Times New Roman"/>
          <w:lang w:eastAsia="ko-KR"/>
        </w:rPr>
        <w:t>상세</w:t>
      </w:r>
      <w:r w:rsidRPr="00ED4019">
        <w:rPr>
          <w:rStyle w:val="CommentTok"/>
          <w:rFonts w:ascii="Times New Roman" w:hAnsi="Times New Roman"/>
          <w:lang w:eastAsia="ko-KR"/>
        </w:rPr>
        <w:t xml:space="preserve"> </w:t>
      </w:r>
      <w:r w:rsidRPr="00ED4019">
        <w:rPr>
          <w:rStyle w:val="CommentTok"/>
          <w:rFonts w:ascii="Times New Roman" w:hAnsi="Times New Roman"/>
          <w:lang w:eastAsia="ko-KR"/>
        </w:rPr>
        <w:t>정보와</w:t>
      </w:r>
      <w:r w:rsidRPr="00ED4019">
        <w:rPr>
          <w:rStyle w:val="CommentTok"/>
          <w:rFonts w:ascii="Times New Roman" w:hAnsi="Times New Roman"/>
          <w:lang w:eastAsia="ko-KR"/>
        </w:rPr>
        <w:t xml:space="preserve"> plot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  <w:lang w:eastAsia="ko-KR"/>
        </w:rPr>
        <w:t>covid19.ts[</w:t>
      </w:r>
      <w:proofErr w:type="gramStart"/>
      <w:r w:rsidRPr="00ED4019">
        <w:rPr>
          <w:rStyle w:val="NormalTok"/>
          <w:rFonts w:ascii="Times New Roman" w:hAnsi="Times New Roman"/>
          <w:lang w:eastAsia="ko-KR"/>
        </w:rPr>
        <w:t>,</w:t>
      </w:r>
      <w:r w:rsidRPr="00ED4019">
        <w:rPr>
          <w:rStyle w:val="DecValTok"/>
          <w:rFonts w:ascii="Times New Roman" w:hAnsi="Times New Roman"/>
          <w:lang w:eastAsia="ko-KR"/>
        </w:rPr>
        <w:t>2</w:t>
      </w:r>
      <w:proofErr w:type="gramEnd"/>
      <w:r w:rsidRPr="00ED4019">
        <w:rPr>
          <w:rStyle w:val="NormalTok"/>
          <w:rFonts w:ascii="Times New Roman" w:hAnsi="Times New Roman"/>
          <w:lang w:eastAsia="ko-KR"/>
        </w:rPr>
        <w:t xml:space="preserve">] </w:t>
      </w:r>
      <w:r w:rsidRPr="00ED4019">
        <w:rPr>
          <w:rStyle w:val="SpecialCharTok"/>
          <w:rFonts w:ascii="Times New Roman" w:hAnsi="Times New Roman"/>
          <w:lang w:eastAsia="ko-KR"/>
        </w:rPr>
        <w:t>%&gt;%</w:t>
      </w:r>
      <w:r w:rsidRPr="00ED4019">
        <w:rPr>
          <w:rStyle w:val="NormalTok"/>
          <w:rFonts w:ascii="Times New Roman" w:hAnsi="Times New Roman"/>
          <w:lang w:eastAsia="ko-KR"/>
        </w:rPr>
        <w:t xml:space="preserve"> </w:t>
      </w:r>
      <w:r w:rsidRPr="00ED4019">
        <w:rPr>
          <w:rStyle w:val="FunctionTok"/>
          <w:rFonts w:ascii="Times New Roman" w:hAnsi="Times New Roman"/>
          <w:lang w:eastAsia="ko-KR"/>
        </w:rPr>
        <w:t>rwf</w:t>
      </w:r>
      <w:r w:rsidRPr="00ED4019">
        <w:rPr>
          <w:rStyle w:val="NormalTok"/>
          <w:rFonts w:ascii="Times New Roman" w:hAnsi="Times New Roman"/>
          <w:lang w:eastAsia="ko-KR"/>
        </w:rPr>
        <w:t>(</w:t>
      </w:r>
      <w:r w:rsidRPr="00ED4019">
        <w:rPr>
          <w:rStyle w:val="DecValTok"/>
          <w:rFonts w:ascii="Times New Roman" w:hAnsi="Times New Roman"/>
          <w:lang w:eastAsia="ko-KR"/>
        </w:rPr>
        <w:t>30</w:t>
      </w:r>
      <w:r w:rsidRPr="00ED4019">
        <w:rPr>
          <w:rStyle w:val="NormalTok"/>
          <w:rFonts w:ascii="Times New Roman" w:hAnsi="Times New Roman"/>
          <w:lang w:eastAsia="ko-KR"/>
        </w:rPr>
        <w:t xml:space="preserve">) </w:t>
      </w:r>
      <w:r w:rsidRPr="00ED4019">
        <w:rPr>
          <w:rStyle w:val="SpecialCharTok"/>
          <w:rFonts w:ascii="Times New Roman" w:hAnsi="Times New Roman"/>
          <w:lang w:eastAsia="ko-KR"/>
        </w:rPr>
        <w:t>%&gt;%</w:t>
      </w:r>
      <w:r w:rsidRPr="00ED4019">
        <w:rPr>
          <w:rStyle w:val="NormalTok"/>
          <w:rFonts w:ascii="Times New Roman" w:hAnsi="Times New Roman"/>
          <w:lang w:eastAsia="ko-KR"/>
        </w:rPr>
        <w:t xml:space="preserve"> </w:t>
      </w:r>
      <w:r w:rsidRPr="00ED4019">
        <w:rPr>
          <w:rStyle w:val="FunctionTok"/>
          <w:rFonts w:ascii="Times New Roman" w:hAnsi="Times New Roman"/>
          <w:lang w:eastAsia="ko-KR"/>
        </w:rPr>
        <w:t>summary</w:t>
      </w:r>
      <w:r w:rsidRPr="00ED4019">
        <w:rPr>
          <w:rStyle w:val="NormalTok"/>
          <w:rFonts w:ascii="Times New Roman" w:hAnsi="Times New Roman"/>
          <w:lang w:eastAsia="ko-KR"/>
        </w:rPr>
        <w:t>()</w:t>
      </w:r>
    </w:p>
    <w:p w14:paraId="6B9FCE9F" w14:textId="77777777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4241" w:author="제이펍 출판사" w:date="2021-03-14T15:57:00Z">
          <w:pPr>
            <w:pStyle w:val="SourceCode"/>
          </w:pPr>
        </w:pPrChange>
      </w:pP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Forecast method: Random walk</w:t>
      </w:r>
      <w:r w:rsidRPr="00ED4019">
        <w:rPr>
          <w:rFonts w:ascii="Times New Roman" w:hAnsi="Times New Roman"/>
        </w:rPr>
        <w:br/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Model Information: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Call: rwf(y = ., h = 30) </w:t>
      </w:r>
      <w:r w:rsidRPr="00ED4019">
        <w:rPr>
          <w:rFonts w:ascii="Times New Roman" w:hAnsi="Times New Roman"/>
        </w:rPr>
        <w:br/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Residual sd: 6.0029 </w:t>
      </w:r>
      <w:r w:rsidRPr="00ED4019">
        <w:rPr>
          <w:rFonts w:ascii="Times New Roman" w:hAnsi="Times New Roman"/>
        </w:rPr>
        <w:br/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Error measures: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                     ME     RMSE      MAE MPE MAPE MASE       ACF1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Training set 0.04318937 5.993075 3.465116 NaN  Inf  NaN -0.3127329</w:t>
      </w:r>
      <w:r w:rsidRPr="00ED4019">
        <w:rPr>
          <w:rFonts w:ascii="Times New Roman" w:hAnsi="Times New Roman"/>
        </w:rPr>
        <w:br/>
      </w:r>
      <w:r w:rsidRPr="00ED4019">
        <w:rPr>
          <w:rFonts w:ascii="Times New Roman" w:hAnsi="Times New Roman"/>
        </w:rPr>
        <w:lastRenderedPageBreak/>
        <w:br/>
      </w:r>
      <w:r w:rsidRPr="00ED4019">
        <w:rPr>
          <w:rStyle w:val="VerbatimChar"/>
          <w:rFonts w:ascii="Times New Roman" w:hAnsi="Times New Roman"/>
        </w:rPr>
        <w:t>Forecasts: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         Point Forecast       Lo 80    Hi 80      Lo 95    Hi 95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1.827397             15   7.3195658 22.68043   3.253790 26.74621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1.830137             15   4.1382258 25.86177  -1.611650 31.61165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1.832877             15   1.6970978 28.30290  -5.345033 35.34503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1.835616             15  -0.3608683 30.36087  -8.492421 38.49242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1.838356             15  -2.1739729 32.17397 -11.265325 41.26533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1.841096             15  -3.8131447 33.81314 -13.772222 43.77222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1.843836             15  -5.3205188 35.32052 -16.077552 46.07755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1.846575             15  -6.7235483 36.72355 -18.223300 48.22330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1.849315             15  -8.0413025 38.04130 -20.238631 50.23863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1.852055             15  -9.2876654 39.28767 -22.144779 52.14478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1.854795             15 -10.4731184 40.47312 -23.957773 53.95777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1.857534             15 -11.6058044 41.60580 -25.690067 55.69007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1.860274             15 -12.6921992 42.69220 -27.351564 57.35156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1.863014             15 -13.7375533 43.73755 -28.950295 58.95030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1.865753             15 -14.7461936 44.74619 -30.492877 60.49288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1.868493             15 -15.7217367 45.72174 -31.984842 61.98484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1.871233             15 -16.6672414 46.66724 -33.430866 63.43087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1.873973             15 -17.5853225 47.58532 -34.834950 64.83495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1.876712             15 -18.4782364 48.47824 -36.200544 66.20054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1.879452             15 -19.3479458 49.34795 -37.530650 67.53065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1.882192             15 -20.1961710 50.19617 -38.827898 68.82790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1.884932             15 -21.0244295 51.02443 -40.094611 70.09461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1.887671             15 -21.8340683 51.83407 -41.332846 71.33285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1.890411             15 -22.6262895 52.62629 -42.544444 72.54444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1.893151             15 -23.4021709 53.40217 -43.731052 73.73105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1.895890             15 -24.1626837 54.16268 -44.894156 74.89416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1.898630             15 -24.9087066 54.90871 -46.035100 76.03510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1.901370             15 -25.6410376 55.64104 -47.155103 77.15510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1.904110             15 -26.3604038 56.36040 -48.255279 78.25528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1.906849             15 -27.0674705 57.06747 -49.336644 79.33664</w:t>
      </w:r>
    </w:p>
    <w:p w14:paraId="6CC6A34B" w14:textId="77777777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4242" w:author="제이펍 출판사" w:date="2021-03-14T15:57:00Z">
          <w:pPr>
            <w:pStyle w:val="SourceCode"/>
          </w:pPr>
        </w:pPrChange>
      </w:pPr>
      <w:proofErr w:type="gramStart"/>
      <w:r w:rsidRPr="00ED4019">
        <w:rPr>
          <w:rStyle w:val="NormalTok"/>
          <w:rFonts w:ascii="Times New Roman" w:hAnsi="Times New Roman"/>
        </w:rPr>
        <w:t>covid19.ts[</w:t>
      </w:r>
      <w:proofErr w:type="gramEnd"/>
      <w:r w:rsidRPr="00ED4019">
        <w:rPr>
          <w:rStyle w:val="NormalTok"/>
          <w:rFonts w:ascii="Times New Roman" w:hAnsi="Times New Roman"/>
        </w:rPr>
        <w:t>,</w:t>
      </w:r>
      <w:r w:rsidRPr="00ED4019">
        <w:rPr>
          <w:rStyle w:val="DecValTok"/>
          <w:rFonts w:ascii="Times New Roman" w:hAnsi="Times New Roman"/>
        </w:rPr>
        <w:t>2</w:t>
      </w:r>
      <w:r w:rsidRPr="00ED4019">
        <w:rPr>
          <w:rStyle w:val="NormalTok"/>
          <w:rFonts w:ascii="Times New Roman" w:hAnsi="Times New Roman"/>
        </w:rPr>
        <w:t xml:space="preserve">] </w:t>
      </w:r>
      <w:r w:rsidRPr="00ED4019">
        <w:rPr>
          <w:rStyle w:val="SpecialCharTok"/>
          <w:rFonts w:ascii="Times New Roman" w:hAnsi="Times New Roman"/>
        </w:rPr>
        <w:t>%&gt;%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unctionTok"/>
          <w:rFonts w:ascii="Times New Roman" w:hAnsi="Times New Roman"/>
        </w:rPr>
        <w:t>rwf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DecValTok"/>
          <w:rFonts w:ascii="Times New Roman" w:hAnsi="Times New Roman"/>
        </w:rPr>
        <w:t>30</w:t>
      </w:r>
      <w:r w:rsidRPr="00ED4019">
        <w:rPr>
          <w:rStyle w:val="NormalTok"/>
          <w:rFonts w:ascii="Times New Roman" w:hAnsi="Times New Roman"/>
        </w:rPr>
        <w:t xml:space="preserve">) </w:t>
      </w:r>
      <w:r w:rsidRPr="00ED4019">
        <w:rPr>
          <w:rStyle w:val="SpecialCharTok"/>
          <w:rFonts w:ascii="Times New Roman" w:hAnsi="Times New Roman"/>
        </w:rPr>
        <w:t>%&gt;%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unctionTok"/>
          <w:rFonts w:ascii="Times New Roman" w:hAnsi="Times New Roman"/>
        </w:rPr>
        <w:t>autoplot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AttributeTok"/>
          <w:rFonts w:ascii="Times New Roman" w:hAnsi="Times New Roman"/>
        </w:rPr>
        <w:t>main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'0-9</w:t>
      </w:r>
      <w:r w:rsidRPr="00ED4019">
        <w:rPr>
          <w:rStyle w:val="StringTok"/>
          <w:rFonts w:ascii="Times New Roman" w:hAnsi="Times New Roman"/>
        </w:rPr>
        <w:t>세</w:t>
      </w:r>
      <w:r w:rsidRPr="00ED4019">
        <w:rPr>
          <w:rStyle w:val="String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코로나</w:t>
      </w:r>
      <w:r w:rsidRPr="00ED4019">
        <w:rPr>
          <w:rStyle w:val="StringTok"/>
          <w:rFonts w:ascii="Times New Roman" w:hAnsi="Times New Roman"/>
        </w:rPr>
        <w:t xml:space="preserve">19 </w:t>
      </w:r>
      <w:r w:rsidRPr="00ED4019">
        <w:rPr>
          <w:rStyle w:val="StringTok"/>
          <w:rFonts w:ascii="Times New Roman" w:hAnsi="Times New Roman"/>
        </w:rPr>
        <w:t>확진자의</w:t>
      </w:r>
      <w:r w:rsidRPr="00ED4019">
        <w:rPr>
          <w:rStyle w:val="StringTok"/>
          <w:rFonts w:ascii="Times New Roman" w:hAnsi="Times New Roman"/>
        </w:rPr>
        <w:t xml:space="preserve"> random walk </w:t>
      </w:r>
      <w:r w:rsidRPr="00ED4019">
        <w:rPr>
          <w:rStyle w:val="StringTok"/>
          <w:rFonts w:ascii="Times New Roman" w:hAnsi="Times New Roman"/>
        </w:rPr>
        <w:t>모델</w:t>
      </w:r>
      <w:r w:rsidRPr="00ED4019">
        <w:rPr>
          <w:rStyle w:val="StringTok"/>
          <w:rFonts w:ascii="Times New Roman" w:hAnsi="Times New Roman"/>
        </w:rPr>
        <w:t xml:space="preserve"> Plot'</w:t>
      </w:r>
      <w:r w:rsidRPr="00ED4019">
        <w:rPr>
          <w:rStyle w:val="NormalTok"/>
          <w:rFonts w:ascii="Times New Roman" w:hAnsi="Times New Roman"/>
        </w:rPr>
        <w:t xml:space="preserve">, </w:t>
      </w:r>
      <w:r w:rsidRPr="00ED4019">
        <w:rPr>
          <w:rStyle w:val="AttributeTok"/>
          <w:rFonts w:ascii="Times New Roman" w:hAnsi="Times New Roman"/>
        </w:rPr>
        <w:t>xlab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StringTok"/>
          <w:rFonts w:ascii="Times New Roman" w:hAnsi="Times New Roman"/>
        </w:rPr>
        <w:t>기간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NormalTok"/>
          <w:rFonts w:ascii="Times New Roman" w:hAnsi="Times New Roman"/>
        </w:rPr>
        <w:t xml:space="preserve">, </w:t>
      </w:r>
      <w:r w:rsidRPr="00ED4019">
        <w:rPr>
          <w:rStyle w:val="AttributeTok"/>
          <w:rFonts w:ascii="Times New Roman" w:hAnsi="Times New Roman"/>
        </w:rPr>
        <w:t>ylab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StringTok"/>
          <w:rFonts w:ascii="Times New Roman" w:hAnsi="Times New Roman"/>
        </w:rPr>
        <w:t>확진자수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NormalTok"/>
          <w:rFonts w:ascii="Times New Roman" w:hAnsi="Times New Roman"/>
        </w:rPr>
        <w:t>)</w:t>
      </w:r>
    </w:p>
    <w:p w14:paraId="1B736611" w14:textId="77777777" w:rsidR="00FD7B2A" w:rsidRPr="00ED4019" w:rsidRDefault="00FD7B2A">
      <w:pPr>
        <w:pStyle w:val="Figure"/>
        <w:jc w:val="both"/>
        <w:rPr>
          <w:rFonts w:ascii="Times New Roman" w:hAnsi="Times New Roman"/>
        </w:rPr>
        <w:pPrChange w:id="4243" w:author="제이펍 출판사" w:date="2021-03-14T15:57:00Z">
          <w:pPr>
            <w:pStyle w:val="Figure"/>
          </w:pPr>
        </w:pPrChange>
      </w:pPr>
      <w:r w:rsidRPr="00ED4019">
        <w:rPr>
          <w:rFonts w:ascii="Times New Roman" w:hAnsi="Times New Roman"/>
          <w:noProof/>
          <w:lang w:eastAsia="ko-KR"/>
        </w:rPr>
        <w:lastRenderedPageBreak/>
        <w:drawing>
          <wp:inline distT="0" distB="0" distL="0" distR="0" wp14:anchorId="26CAEF7C" wp14:editId="52523CDD">
            <wp:extent cx="4572000" cy="3657600"/>
            <wp:effectExtent l="0" t="0" r="0" b="0"/>
            <wp:docPr id="120" name="그림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"/>
                    <pic:cNvPicPr>
                      <a:picLocks noChangeAspect="1" noChangeArrowheads="1"/>
                    </pic:cNvPicPr>
                  </pic:nvPicPr>
                  <pic:blipFill>
                    <a:blip r:embed="rId1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51F4A5B" w14:textId="77777777" w:rsidR="00FD7B2A" w:rsidRPr="00ED4019" w:rsidRDefault="00FD7B2A">
      <w:pPr>
        <w:pStyle w:val="a6"/>
        <w:jc w:val="both"/>
        <w:rPr>
          <w:rFonts w:ascii="Times New Roman" w:hAnsi="Times New Roman"/>
        </w:rPr>
        <w:pPrChange w:id="4244" w:author="제이펍 출판사" w:date="2021-03-14T15:57:00Z">
          <w:pPr>
            <w:pStyle w:val="a6"/>
            <w:jc w:val="center"/>
          </w:pPr>
        </w:pPrChange>
      </w:pPr>
      <w:commentRangeStart w:id="4245"/>
      <w:r w:rsidRPr="00ED4019">
        <w:rPr>
          <w:rFonts w:ascii="Times New Roman" w:hAnsi="Times New Roman" w:hint="eastAsia"/>
        </w:rPr>
        <w:t>그림</w:t>
      </w:r>
      <w:r w:rsidRPr="00ED4019">
        <w:rPr>
          <w:rFonts w:ascii="Times New Roman" w:hAnsi="Times New Roman" w:hint="eastAsia"/>
        </w:rPr>
        <w:t xml:space="preserve"> </w:t>
      </w:r>
      <w:r w:rsidRPr="00ED4019">
        <w:rPr>
          <w:rFonts w:ascii="Times New Roman" w:hAnsi="Times New Roman"/>
        </w:rPr>
        <w:t>6-14</w:t>
      </w:r>
      <w:commentRangeEnd w:id="4245"/>
      <w:r w:rsidR="006C741E">
        <w:rPr>
          <w:rStyle w:val="af3"/>
          <w:i w:val="0"/>
        </w:rPr>
        <w:commentReference w:id="4245"/>
      </w:r>
    </w:p>
    <w:p w14:paraId="0C745709" w14:textId="77777777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4246" w:author="제이펍 출판사" w:date="2021-03-14T15:57:00Z">
          <w:pPr>
            <w:pStyle w:val="SourceCode"/>
          </w:pPr>
        </w:pPrChange>
      </w:pPr>
      <w:r w:rsidRPr="00ED4019">
        <w:rPr>
          <w:rStyle w:val="CommentTok"/>
          <w:rFonts w:ascii="Times New Roman" w:hAnsi="Times New Roman"/>
        </w:rPr>
        <w:t xml:space="preserve"># </w:t>
      </w:r>
      <w:r w:rsidRPr="00ED4019">
        <w:rPr>
          <w:rStyle w:val="CommentTok"/>
          <w:rFonts w:ascii="Times New Roman" w:hAnsi="Times New Roman"/>
        </w:rPr>
        <w:t>취업자수</w:t>
      </w:r>
      <w:r w:rsidRPr="00ED4019">
        <w:rPr>
          <w:rStyle w:val="CommentTok"/>
          <w:rFonts w:ascii="Times New Roman" w:hAnsi="Times New Roman"/>
        </w:rPr>
        <w:t xml:space="preserve"> </w:t>
      </w:r>
      <w:r w:rsidRPr="00ED4019">
        <w:rPr>
          <w:rStyle w:val="CommentTok"/>
          <w:rFonts w:ascii="Times New Roman" w:hAnsi="Times New Roman"/>
        </w:rPr>
        <w:t>열에</w:t>
      </w:r>
      <w:r w:rsidRPr="00ED4019">
        <w:rPr>
          <w:rStyle w:val="CommentTok"/>
          <w:rFonts w:ascii="Times New Roman" w:hAnsi="Times New Roman"/>
        </w:rPr>
        <w:t xml:space="preserve"> </w:t>
      </w:r>
      <w:r w:rsidRPr="00ED4019">
        <w:rPr>
          <w:rStyle w:val="CommentTok"/>
          <w:rFonts w:ascii="Times New Roman" w:hAnsi="Times New Roman"/>
        </w:rPr>
        <w:t>대한</w:t>
      </w:r>
      <w:r w:rsidRPr="00ED4019">
        <w:rPr>
          <w:rStyle w:val="CommentTok"/>
          <w:rFonts w:ascii="Times New Roman" w:hAnsi="Times New Roman"/>
        </w:rPr>
        <w:t xml:space="preserve"> </w:t>
      </w:r>
      <w:r w:rsidRPr="00ED4019">
        <w:rPr>
          <w:rStyle w:val="CommentTok"/>
          <w:rFonts w:ascii="Times New Roman" w:hAnsi="Times New Roman"/>
        </w:rPr>
        <w:t>드리프르가</w:t>
      </w:r>
      <w:r w:rsidRPr="00ED4019">
        <w:rPr>
          <w:rStyle w:val="CommentTok"/>
          <w:rFonts w:ascii="Times New Roman" w:hAnsi="Times New Roman"/>
        </w:rPr>
        <w:t xml:space="preserve"> </w:t>
      </w:r>
      <w:r w:rsidRPr="00ED4019">
        <w:rPr>
          <w:rStyle w:val="CommentTok"/>
          <w:rFonts w:ascii="Times New Roman" w:hAnsi="Times New Roman"/>
        </w:rPr>
        <w:t>있는</w:t>
      </w:r>
      <w:r w:rsidRPr="00ED4019">
        <w:rPr>
          <w:rStyle w:val="CommentTok"/>
          <w:rFonts w:ascii="Times New Roman" w:hAnsi="Times New Roman"/>
        </w:rPr>
        <w:t xml:space="preserve"> random walk </w:t>
      </w:r>
      <w:r w:rsidRPr="00ED4019">
        <w:rPr>
          <w:rStyle w:val="CommentTok"/>
          <w:rFonts w:ascii="Times New Roman" w:hAnsi="Times New Roman"/>
        </w:rPr>
        <w:t>모델의</w:t>
      </w:r>
      <w:r w:rsidRPr="00ED4019">
        <w:rPr>
          <w:rStyle w:val="CommentTok"/>
          <w:rFonts w:ascii="Times New Roman" w:hAnsi="Times New Roman"/>
        </w:rPr>
        <w:t xml:space="preserve"> </w:t>
      </w:r>
      <w:r w:rsidRPr="00ED4019">
        <w:rPr>
          <w:rStyle w:val="CommentTok"/>
          <w:rFonts w:ascii="Times New Roman" w:hAnsi="Times New Roman"/>
        </w:rPr>
        <w:t>상세</w:t>
      </w:r>
      <w:r w:rsidRPr="00ED4019">
        <w:rPr>
          <w:rStyle w:val="CommentTok"/>
          <w:rFonts w:ascii="Times New Roman" w:hAnsi="Times New Roman"/>
        </w:rPr>
        <w:t xml:space="preserve"> </w:t>
      </w:r>
      <w:r w:rsidRPr="00ED4019">
        <w:rPr>
          <w:rStyle w:val="CommentTok"/>
          <w:rFonts w:ascii="Times New Roman" w:hAnsi="Times New Roman"/>
        </w:rPr>
        <w:t>정보와</w:t>
      </w:r>
      <w:r w:rsidRPr="00ED4019">
        <w:rPr>
          <w:rStyle w:val="CommentTok"/>
          <w:rFonts w:ascii="Times New Roman" w:hAnsi="Times New Roman"/>
        </w:rPr>
        <w:t xml:space="preserve"> plot</w:t>
      </w:r>
      <w:r w:rsidRPr="00ED4019">
        <w:rPr>
          <w:rFonts w:ascii="Times New Roman" w:hAnsi="Times New Roman"/>
        </w:rPr>
        <w:br/>
      </w:r>
      <w:proofErr w:type="gramStart"/>
      <w:r w:rsidRPr="00ED4019">
        <w:rPr>
          <w:rStyle w:val="NormalTok"/>
          <w:rFonts w:ascii="Times New Roman" w:hAnsi="Times New Roman"/>
        </w:rPr>
        <w:t>covid19.ts[</w:t>
      </w:r>
      <w:proofErr w:type="gramEnd"/>
      <w:r w:rsidRPr="00ED4019">
        <w:rPr>
          <w:rStyle w:val="NormalTok"/>
          <w:rFonts w:ascii="Times New Roman" w:hAnsi="Times New Roman"/>
        </w:rPr>
        <w:t>,</w:t>
      </w:r>
      <w:r w:rsidRPr="00ED4019">
        <w:rPr>
          <w:rStyle w:val="DecValTok"/>
          <w:rFonts w:ascii="Times New Roman" w:hAnsi="Times New Roman"/>
        </w:rPr>
        <w:t>2</w:t>
      </w:r>
      <w:r w:rsidRPr="00ED4019">
        <w:rPr>
          <w:rStyle w:val="NormalTok"/>
          <w:rFonts w:ascii="Times New Roman" w:hAnsi="Times New Roman"/>
        </w:rPr>
        <w:t xml:space="preserve">] </w:t>
      </w:r>
      <w:r w:rsidRPr="00ED4019">
        <w:rPr>
          <w:rStyle w:val="SpecialCharTok"/>
          <w:rFonts w:ascii="Times New Roman" w:hAnsi="Times New Roman"/>
        </w:rPr>
        <w:t>%&gt;%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unctionTok"/>
          <w:rFonts w:ascii="Times New Roman" w:hAnsi="Times New Roman"/>
        </w:rPr>
        <w:t>rwf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DecValTok"/>
          <w:rFonts w:ascii="Times New Roman" w:hAnsi="Times New Roman"/>
        </w:rPr>
        <w:t>30</w:t>
      </w:r>
      <w:r w:rsidRPr="00ED4019">
        <w:rPr>
          <w:rStyle w:val="NormalTok"/>
          <w:rFonts w:ascii="Times New Roman" w:hAnsi="Times New Roman"/>
        </w:rPr>
        <w:t xml:space="preserve">, </w:t>
      </w:r>
      <w:r w:rsidRPr="00ED4019">
        <w:rPr>
          <w:rStyle w:val="AttributeTok"/>
          <w:rFonts w:ascii="Times New Roman" w:hAnsi="Times New Roman"/>
        </w:rPr>
        <w:t>drift =</w:t>
      </w:r>
      <w:r w:rsidRPr="00ED4019">
        <w:rPr>
          <w:rStyle w:val="NormalTok"/>
          <w:rFonts w:ascii="Times New Roman" w:hAnsi="Times New Roman"/>
        </w:rPr>
        <w:t xml:space="preserve"> T) </w:t>
      </w:r>
      <w:r w:rsidRPr="00ED4019">
        <w:rPr>
          <w:rStyle w:val="SpecialCharTok"/>
          <w:rFonts w:ascii="Times New Roman" w:hAnsi="Times New Roman"/>
        </w:rPr>
        <w:t>%&gt;%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unctionTok"/>
          <w:rFonts w:ascii="Times New Roman" w:hAnsi="Times New Roman"/>
        </w:rPr>
        <w:t>summary</w:t>
      </w:r>
      <w:r w:rsidRPr="00ED4019">
        <w:rPr>
          <w:rStyle w:val="NormalTok"/>
          <w:rFonts w:ascii="Times New Roman" w:hAnsi="Times New Roman"/>
        </w:rPr>
        <w:t>()</w:t>
      </w:r>
    </w:p>
    <w:p w14:paraId="663B9CCE" w14:textId="77777777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4247" w:author="제이펍 출판사" w:date="2021-03-14T15:57:00Z">
          <w:pPr>
            <w:pStyle w:val="SourceCode"/>
          </w:pPr>
        </w:pPrChange>
      </w:pP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Forecast method: Random walk with drift</w:t>
      </w:r>
      <w:r w:rsidRPr="00ED4019">
        <w:rPr>
          <w:rFonts w:ascii="Times New Roman" w:hAnsi="Times New Roman"/>
        </w:rPr>
        <w:br/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Model Information: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Call: rwf(y = ., h = 30, drift = T) </w:t>
      </w:r>
      <w:r w:rsidRPr="00ED4019">
        <w:rPr>
          <w:rFonts w:ascii="Times New Roman" w:hAnsi="Times New Roman"/>
        </w:rPr>
        <w:br/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Drift: 0.0432  (se 0.346)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Residual sd: 6.0029 </w:t>
      </w:r>
      <w:r w:rsidRPr="00ED4019">
        <w:rPr>
          <w:rFonts w:ascii="Times New Roman" w:hAnsi="Times New Roman"/>
        </w:rPr>
        <w:br/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Error measures: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                       ME     RMSE      MAE MPE MAPE MASE       ACF1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Training set 1.142727e-16 5.992919 3.475017 NaN  Inf  NaN -0.3127329</w:t>
      </w:r>
      <w:r w:rsidRPr="00ED4019">
        <w:rPr>
          <w:rFonts w:ascii="Times New Roman" w:hAnsi="Times New Roman"/>
        </w:rPr>
        <w:br/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Forecasts: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         Point Forecast      Lo 80    Hi 80      Lo 95    Hi 95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1.827397       15.04319   7.350165 22.73621   3.277724 26.80866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1.830137       15.08638   4.188742 25.98402  -1.580119 31.75288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1.832877       15.12957   1.760664 28.49847  -5.316406 35.57554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1.835616       15.17276  -0.289776 30.63529  -8.475147 38.82066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1.838356       15.21595  -2.100101 32.53200 -11.266664 41.69856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1.841096       15.25914  -3.740715 34.25899 -13.798629 44.31690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1.843836       15.30233  -5.253365 35.85802 -16.134890 46.73954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1.846575       15.34551  -6.665203 37.35623 -18.316974 49.00800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1.849315       15.38870  -7.995057 38.77247 -20.373672 51.15108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1.852055       15.43189  -9.256607 40.12039 -22.325910 53.18970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1.854795       15.47508 -10.460165 41.41033 -24.189456 55.13962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lastRenderedPageBreak/>
        <w:t>1.857534       15.51827 -11.613726 42.65027 -25.976539 57.01308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1.860274       15.56146 -12.723638 43.84656 -27.696865 58.81979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1.863014       15.60465 -13.795036 45.00434 -29.358290 60.56759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1.865753       15.64784 -14.832146 46.12783 -30.967276 62.26296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1.868493       15.69103 -15.838493 47.22055 -32.529214 63.91127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1.871233       15.73422 -16.817052 48.28549 -34.048655 65.51709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1.873973       15.77741 -17.770363 49.32518 -35.529481 67.08430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1.876712       15.82060 -18.700612 50.34181 -36.975037 68.61623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1.879452       15.86379 -19.609697 51.33727 -38.388226 70.11580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1.882192       15.90698 -20.499280 52.31323 -39.771588 71.58554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1.884932       15.95017 -21.370823 53.27115 -41.127361 73.02769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1.887671       15.99336 -22.225620 54.21233 -42.457524 74.44424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1.890411       16.03654 -23.064827 55.13792 -43.763843 75.83693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1.893151       16.07973 -23.889475 56.04894 -45.047896 77.20736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1.895890       16.12292 -24.700492 56.94634 -46.311103 78.55695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1.898630       16.16611 -25.498718 57.83094 -47.554747 79.88697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1.901370       16.20930 -26.284912 58.70352 -48.779990 81.19859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1.904110       16.25249 -27.059765 59.56475 -49.987889 82.49287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1.906849       16.29568 -27.823909 60.41527 -51.179408 83.77077</w:t>
      </w:r>
    </w:p>
    <w:p w14:paraId="17FB6EF1" w14:textId="77777777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4248" w:author="제이펍 출판사" w:date="2021-03-14T15:57:00Z">
          <w:pPr>
            <w:pStyle w:val="SourceCode"/>
          </w:pPr>
        </w:pPrChange>
      </w:pPr>
      <w:proofErr w:type="gramStart"/>
      <w:r w:rsidRPr="00ED4019">
        <w:rPr>
          <w:rStyle w:val="NormalTok"/>
          <w:rFonts w:ascii="Times New Roman" w:hAnsi="Times New Roman"/>
        </w:rPr>
        <w:t>covid19.ts[</w:t>
      </w:r>
      <w:proofErr w:type="gramEnd"/>
      <w:r w:rsidRPr="00ED4019">
        <w:rPr>
          <w:rStyle w:val="NormalTok"/>
          <w:rFonts w:ascii="Times New Roman" w:hAnsi="Times New Roman"/>
        </w:rPr>
        <w:t>,</w:t>
      </w:r>
      <w:r w:rsidRPr="00ED4019">
        <w:rPr>
          <w:rStyle w:val="DecValTok"/>
          <w:rFonts w:ascii="Times New Roman" w:hAnsi="Times New Roman"/>
        </w:rPr>
        <w:t>2</w:t>
      </w:r>
      <w:r w:rsidRPr="00ED4019">
        <w:rPr>
          <w:rStyle w:val="NormalTok"/>
          <w:rFonts w:ascii="Times New Roman" w:hAnsi="Times New Roman"/>
        </w:rPr>
        <w:t xml:space="preserve">] </w:t>
      </w:r>
      <w:r w:rsidRPr="00ED4019">
        <w:rPr>
          <w:rStyle w:val="SpecialCharTok"/>
          <w:rFonts w:ascii="Times New Roman" w:hAnsi="Times New Roman"/>
        </w:rPr>
        <w:t>%&gt;%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unctionTok"/>
          <w:rFonts w:ascii="Times New Roman" w:hAnsi="Times New Roman"/>
        </w:rPr>
        <w:t>rwf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DecValTok"/>
          <w:rFonts w:ascii="Times New Roman" w:hAnsi="Times New Roman"/>
        </w:rPr>
        <w:t>30</w:t>
      </w:r>
      <w:r w:rsidRPr="00ED4019">
        <w:rPr>
          <w:rStyle w:val="NormalTok"/>
          <w:rFonts w:ascii="Times New Roman" w:hAnsi="Times New Roman"/>
        </w:rPr>
        <w:t xml:space="preserve">, </w:t>
      </w:r>
      <w:r w:rsidRPr="00ED4019">
        <w:rPr>
          <w:rStyle w:val="AttributeTok"/>
          <w:rFonts w:ascii="Times New Roman" w:hAnsi="Times New Roman"/>
        </w:rPr>
        <w:t>drift =</w:t>
      </w:r>
      <w:r w:rsidRPr="00ED4019">
        <w:rPr>
          <w:rStyle w:val="NormalTok"/>
          <w:rFonts w:ascii="Times New Roman" w:hAnsi="Times New Roman"/>
        </w:rPr>
        <w:t xml:space="preserve"> T) </w:t>
      </w:r>
      <w:r w:rsidRPr="00ED4019">
        <w:rPr>
          <w:rStyle w:val="SpecialCharTok"/>
          <w:rFonts w:ascii="Times New Roman" w:hAnsi="Times New Roman"/>
        </w:rPr>
        <w:t>%&gt;%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unctionTok"/>
          <w:rFonts w:ascii="Times New Roman" w:hAnsi="Times New Roman"/>
        </w:rPr>
        <w:t>autoplot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AttributeTok"/>
          <w:rFonts w:ascii="Times New Roman" w:hAnsi="Times New Roman"/>
        </w:rPr>
        <w:t>main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'0-9</w:t>
      </w:r>
      <w:r w:rsidRPr="00ED4019">
        <w:rPr>
          <w:rStyle w:val="StringTok"/>
          <w:rFonts w:ascii="Times New Roman" w:hAnsi="Times New Roman"/>
        </w:rPr>
        <w:t>세</w:t>
      </w:r>
      <w:r w:rsidRPr="00ED4019">
        <w:rPr>
          <w:rStyle w:val="String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코로나</w:t>
      </w:r>
      <w:r w:rsidRPr="00ED4019">
        <w:rPr>
          <w:rStyle w:val="StringTok"/>
          <w:rFonts w:ascii="Times New Roman" w:hAnsi="Times New Roman"/>
        </w:rPr>
        <w:t xml:space="preserve">19 </w:t>
      </w:r>
      <w:r w:rsidRPr="00ED4019">
        <w:rPr>
          <w:rStyle w:val="StringTok"/>
          <w:rFonts w:ascii="Times New Roman" w:hAnsi="Times New Roman"/>
        </w:rPr>
        <w:t>확진자의</w:t>
      </w:r>
      <w:r w:rsidRPr="00ED4019">
        <w:rPr>
          <w:rStyle w:val="StringTok"/>
          <w:rFonts w:ascii="Times New Roman" w:hAnsi="Times New Roman"/>
        </w:rPr>
        <w:t xml:space="preserve"> random walk </w:t>
      </w:r>
      <w:r w:rsidRPr="00ED4019">
        <w:rPr>
          <w:rStyle w:val="StringTok"/>
          <w:rFonts w:ascii="Times New Roman" w:hAnsi="Times New Roman"/>
        </w:rPr>
        <w:t>모델</w:t>
      </w:r>
      <w:r w:rsidRPr="00ED4019">
        <w:rPr>
          <w:rStyle w:val="StringTok"/>
          <w:rFonts w:ascii="Times New Roman" w:hAnsi="Times New Roman"/>
        </w:rPr>
        <w:t xml:space="preserve"> Plot'</w:t>
      </w:r>
      <w:r w:rsidRPr="00ED4019">
        <w:rPr>
          <w:rStyle w:val="NormalTok"/>
          <w:rFonts w:ascii="Times New Roman" w:hAnsi="Times New Roman"/>
        </w:rPr>
        <w:t xml:space="preserve">, </w:t>
      </w:r>
      <w:r w:rsidRPr="00ED4019">
        <w:rPr>
          <w:rStyle w:val="AttributeTok"/>
          <w:rFonts w:ascii="Times New Roman" w:hAnsi="Times New Roman"/>
        </w:rPr>
        <w:t>xlab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StringTok"/>
          <w:rFonts w:ascii="Times New Roman" w:hAnsi="Times New Roman"/>
        </w:rPr>
        <w:t>기간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NormalTok"/>
          <w:rFonts w:ascii="Times New Roman" w:hAnsi="Times New Roman"/>
        </w:rPr>
        <w:t xml:space="preserve">, </w:t>
      </w:r>
      <w:r w:rsidRPr="00ED4019">
        <w:rPr>
          <w:rStyle w:val="AttributeTok"/>
          <w:rFonts w:ascii="Times New Roman" w:hAnsi="Times New Roman"/>
        </w:rPr>
        <w:t>ylab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StringTok"/>
          <w:rFonts w:ascii="Times New Roman" w:hAnsi="Times New Roman"/>
        </w:rPr>
        <w:t>확진자수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NormalTok"/>
          <w:rFonts w:ascii="Times New Roman" w:hAnsi="Times New Roman"/>
        </w:rPr>
        <w:t>)</w:t>
      </w:r>
    </w:p>
    <w:p w14:paraId="23DBE0CE" w14:textId="77777777" w:rsidR="00FD7B2A" w:rsidRPr="00ED4019" w:rsidRDefault="00FD7B2A">
      <w:pPr>
        <w:pStyle w:val="Figure"/>
        <w:jc w:val="both"/>
        <w:rPr>
          <w:rFonts w:ascii="Times New Roman" w:hAnsi="Times New Roman"/>
        </w:rPr>
        <w:pPrChange w:id="4249" w:author="제이펍 출판사" w:date="2021-03-14T15:57:00Z">
          <w:pPr>
            <w:pStyle w:val="Figure"/>
          </w:pPr>
        </w:pPrChange>
      </w:pPr>
      <w:r w:rsidRPr="00ED4019">
        <w:rPr>
          <w:rFonts w:ascii="Times New Roman" w:hAnsi="Times New Roman"/>
          <w:noProof/>
          <w:lang w:eastAsia="ko-KR"/>
        </w:rPr>
        <w:drawing>
          <wp:inline distT="0" distB="0" distL="0" distR="0" wp14:anchorId="37F5DBCD" wp14:editId="6DFE286D">
            <wp:extent cx="4572000" cy="3657600"/>
            <wp:effectExtent l="0" t="0" r="0" b="0"/>
            <wp:docPr id="122" name="그림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"/>
                    <pic:cNvPicPr>
                      <a:picLocks noChangeAspect="1" noChangeArrowheads="1"/>
                    </pic:cNvPicPr>
                  </pic:nvPicPr>
                  <pic:blipFill>
                    <a:blip r:embed="rId1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54BFCBA" w14:textId="77777777" w:rsidR="00FD7B2A" w:rsidRPr="00ED4019" w:rsidRDefault="00FD7B2A">
      <w:pPr>
        <w:pStyle w:val="a6"/>
        <w:jc w:val="both"/>
        <w:rPr>
          <w:rFonts w:ascii="Times New Roman" w:hAnsi="Times New Roman"/>
          <w:lang w:eastAsia="ko-KR"/>
        </w:rPr>
        <w:pPrChange w:id="4250" w:author="제이펍 출판사" w:date="2021-03-14T15:57:00Z">
          <w:pPr>
            <w:pStyle w:val="a6"/>
            <w:jc w:val="center"/>
          </w:pPr>
        </w:pPrChange>
      </w:pPr>
      <w:commentRangeStart w:id="4251"/>
      <w:r w:rsidRPr="00ED4019">
        <w:rPr>
          <w:rFonts w:ascii="Times New Roman" w:hAnsi="Times New Roman" w:hint="eastAsia"/>
          <w:lang w:eastAsia="ko-KR"/>
        </w:rPr>
        <w:t>그림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6-15</w:t>
      </w:r>
      <w:commentRangeEnd w:id="4251"/>
      <w:r w:rsidR="008F566A">
        <w:rPr>
          <w:rStyle w:val="af3"/>
          <w:i w:val="0"/>
        </w:rPr>
        <w:commentReference w:id="4251"/>
      </w:r>
    </w:p>
    <w:p w14:paraId="0F2B46C3" w14:textId="39B5B781" w:rsidR="00FD7B2A" w:rsidRPr="00ED4019" w:rsidRDefault="00FD7B2A">
      <w:pPr>
        <w:jc w:val="both"/>
        <w:rPr>
          <w:rFonts w:ascii="Times New Roman" w:hAnsi="Times New Roman"/>
          <w:lang w:eastAsia="ko-KR"/>
        </w:rPr>
        <w:pPrChange w:id="4252" w:author="제이펍 출판사" w:date="2021-03-14T15:57:00Z">
          <w:pPr/>
        </w:pPrChange>
      </w:pPr>
      <w:r w:rsidRPr="00ED4019">
        <w:rPr>
          <w:rFonts w:ascii="Times New Roman" w:hAnsi="Times New Roman"/>
          <w:lang w:eastAsia="ko-KR"/>
        </w:rPr>
        <w:t>랜덤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워크는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시간적으로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하나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앞선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값</w:t>
      </w:r>
      <w:r w:rsidRPr="00ED4019">
        <w:rPr>
          <w:rFonts w:ascii="Times New Roman" w:hAnsi="Times New Roman" w:hint="eastAsia"/>
          <w:lang w:eastAsia="ko-KR"/>
        </w:rPr>
        <w:t>(lag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1</w:t>
      </w:r>
      <w:r w:rsidRPr="00ED4019">
        <w:rPr>
          <w:rFonts w:ascii="Times New Roman" w:hAnsi="Times New Roman"/>
          <w:lang w:eastAsia="ko-KR"/>
        </w:rPr>
        <w:t>)</w:t>
      </w:r>
      <w:r w:rsidRPr="00ED4019">
        <w:rPr>
          <w:rFonts w:ascii="Times New Roman" w:hAnsi="Times New Roman"/>
          <w:lang w:eastAsia="ko-KR"/>
        </w:rPr>
        <w:t>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원본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데이터를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뺀</w:t>
      </w:r>
      <w:r w:rsidRPr="00ED4019">
        <w:rPr>
          <w:rFonts w:ascii="Times New Roman" w:hAnsi="Times New Roman"/>
          <w:lang w:eastAsia="ko-KR"/>
        </w:rPr>
        <w:t xml:space="preserve"> 1</w:t>
      </w:r>
      <w:r w:rsidRPr="00ED4019">
        <w:rPr>
          <w:rFonts w:ascii="Times New Roman" w:hAnsi="Times New Roman"/>
          <w:lang w:eastAsia="ko-KR"/>
        </w:rPr>
        <w:t>차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차분들이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백색잡음이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되어야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한다는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조건이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있다</w:t>
      </w:r>
      <w:r w:rsidRPr="00ED4019">
        <w:rPr>
          <w:rFonts w:ascii="Times New Roman" w:hAnsi="Times New Roman"/>
          <w:lang w:eastAsia="ko-KR"/>
        </w:rPr>
        <w:t xml:space="preserve">. </w:t>
      </w:r>
      <w:r w:rsidRPr="00ED4019">
        <w:rPr>
          <w:rFonts w:ascii="Times New Roman" w:hAnsi="Times New Roman"/>
          <w:lang w:eastAsia="ko-KR"/>
        </w:rPr>
        <w:t>따라서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랜덤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워크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모델</w:t>
      </w:r>
      <w:r w:rsidRPr="00ED4019">
        <w:rPr>
          <w:rFonts w:ascii="Times New Roman" w:hAnsi="Times New Roman" w:hint="eastAsia"/>
          <w:lang w:eastAsia="ko-KR"/>
        </w:rPr>
        <w:t>의</w:t>
      </w:r>
      <w:r w:rsidRPr="00ED4019">
        <w:rPr>
          <w:rFonts w:ascii="Times New Roman" w:hAnsi="Times New Roman"/>
          <w:lang w:eastAsia="ko-KR"/>
        </w:rPr>
        <w:t xml:space="preserve"> 1</w:t>
      </w:r>
      <w:r w:rsidRPr="00ED4019">
        <w:rPr>
          <w:rFonts w:ascii="Times New Roman" w:hAnsi="Times New Roman" w:hint="eastAsia"/>
          <w:lang w:eastAsia="ko-KR"/>
        </w:rPr>
        <w:t>차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commentRangeStart w:id="4253"/>
      <w:r w:rsidRPr="00ED4019">
        <w:rPr>
          <w:rFonts w:ascii="Times New Roman" w:hAnsi="Times New Roman"/>
          <w:lang w:eastAsia="ko-KR"/>
        </w:rPr>
        <w:t>차분</w:t>
      </w:r>
      <w:r w:rsidRPr="00ED4019">
        <w:rPr>
          <w:rFonts w:ascii="Times New Roman" w:hAnsi="Times New Roman" w:hint="eastAsia"/>
          <w:lang w:eastAsia="ko-KR"/>
        </w:rPr>
        <w:t>은</w:t>
      </w:r>
      <w:commentRangeEnd w:id="4253"/>
      <w:r w:rsidR="008F566A">
        <w:rPr>
          <w:rStyle w:val="af3"/>
        </w:rPr>
        <w:commentReference w:id="4253"/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하면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백색잡음이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되고</w:t>
      </w:r>
      <w:r w:rsidRPr="00ED4019">
        <w:rPr>
          <w:rFonts w:ascii="Times New Roman" w:hAnsi="Times New Roman" w:hint="eastAsia"/>
          <w:lang w:eastAsia="ko-KR"/>
        </w:rPr>
        <w:t>,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백색잡음</w:t>
      </w:r>
      <w:r w:rsidRPr="00ED4019">
        <w:rPr>
          <w:rFonts w:ascii="Times New Roman" w:hAnsi="Times New Roman" w:hint="eastAsia"/>
          <w:lang w:eastAsia="ko-KR"/>
        </w:rPr>
        <w:t>의</w:t>
      </w:r>
      <w:r w:rsidRPr="00ED4019">
        <w:rPr>
          <w:rFonts w:ascii="Times New Roman" w:hAnsi="Times New Roman"/>
          <w:lang w:eastAsia="ko-KR"/>
        </w:rPr>
        <w:t xml:space="preserve"> </w:t>
      </w:r>
      <w:del w:id="4254" w:author="user" w:date="2021-03-22T10:40:00Z">
        <w:r w:rsidRPr="00ED4019" w:rsidDel="00BC724E">
          <w:rPr>
            <w:rFonts w:ascii="Times New Roman" w:hAnsi="Times New Roman"/>
            <w:lang w:eastAsia="ko-KR"/>
          </w:rPr>
          <w:delText>누적합계</w:delText>
        </w:r>
      </w:del>
      <w:ins w:id="4255" w:author="user" w:date="2021-03-22T10:40:00Z">
        <w:r w:rsidR="00BC724E">
          <w:rPr>
            <w:rFonts w:ascii="Times New Roman" w:hAnsi="Times New Roman"/>
            <w:lang w:eastAsia="ko-KR"/>
          </w:rPr>
          <w:t>누적</w:t>
        </w:r>
        <w:r w:rsidR="00BC724E">
          <w:rPr>
            <w:rFonts w:ascii="Times New Roman" w:hAnsi="Times New Roman"/>
            <w:lang w:eastAsia="ko-KR"/>
          </w:rPr>
          <w:t xml:space="preserve"> </w:t>
        </w:r>
        <w:commentRangeStart w:id="4256"/>
        <w:r w:rsidR="00BC724E">
          <w:rPr>
            <w:rFonts w:ascii="Times New Roman" w:hAnsi="Times New Roman"/>
            <w:lang w:eastAsia="ko-KR"/>
          </w:rPr>
          <w:t>합계</w:t>
        </w:r>
      </w:ins>
      <w:r w:rsidRPr="00ED4019">
        <w:rPr>
          <w:rFonts w:ascii="Times New Roman" w:hAnsi="Times New Roman" w:hint="eastAsia"/>
          <w:lang w:eastAsia="ko-KR"/>
        </w:rPr>
        <w:t>는</w:t>
      </w:r>
      <w:commentRangeEnd w:id="4256"/>
      <w:r w:rsidR="008F566A">
        <w:rPr>
          <w:rStyle w:val="af3"/>
        </w:rPr>
        <w:commentReference w:id="4256"/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하면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랜덤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워크가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된다</w:t>
      </w:r>
      <w:r w:rsidRPr="00ED4019">
        <w:rPr>
          <w:rFonts w:ascii="Times New Roman" w:hAnsi="Times New Roman"/>
          <w:lang w:eastAsia="ko-KR"/>
        </w:rPr>
        <w:t>.</w:t>
      </w:r>
    </w:p>
    <w:p w14:paraId="0A465C7E" w14:textId="7C443238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4257" w:author="제이펍 출판사" w:date="2021-03-14T15:57:00Z">
          <w:pPr>
            <w:pStyle w:val="SourceCode"/>
          </w:pPr>
        </w:pPrChange>
      </w:pPr>
      <w:proofErr w:type="gramStart"/>
      <w:r w:rsidRPr="00ED4019">
        <w:rPr>
          <w:rStyle w:val="FunctionTok"/>
          <w:rFonts w:ascii="Times New Roman" w:hAnsi="Times New Roman"/>
        </w:rPr>
        <w:lastRenderedPageBreak/>
        <w:t>set.seed</w:t>
      </w:r>
      <w:r w:rsidRPr="00ED4019">
        <w:rPr>
          <w:rStyle w:val="NormalTok"/>
          <w:rFonts w:ascii="Times New Roman" w:hAnsi="Times New Roman"/>
        </w:rPr>
        <w:t>(</w:t>
      </w:r>
      <w:proofErr w:type="gramEnd"/>
      <w:r w:rsidRPr="00ED4019">
        <w:rPr>
          <w:rStyle w:val="DecValTok"/>
          <w:rFonts w:ascii="Times New Roman" w:hAnsi="Times New Roman"/>
        </w:rPr>
        <w:t>345</w:t>
      </w:r>
      <w:r w:rsidRPr="00ED4019">
        <w:rPr>
          <w:rStyle w:val="NormalTok"/>
          <w:rFonts w:ascii="Times New Roman" w:hAnsi="Times New Roman"/>
        </w:rPr>
        <w:t>)</w:t>
      </w:r>
      <w:r w:rsidRPr="00ED4019">
        <w:rPr>
          <w:rFonts w:ascii="Times New Roman" w:hAnsi="Times New Roman"/>
        </w:rPr>
        <w:br/>
      </w:r>
      <w:del w:id="4258" w:author="user" w:date="2021-03-21T15:46:00Z">
        <w:r w:rsidRPr="00ED4019" w:rsidDel="00127298">
          <w:rPr>
            <w:rStyle w:val="CommentTok"/>
            <w:rFonts w:ascii="Times New Roman" w:hAnsi="Times New Roman"/>
          </w:rPr>
          <w:delText xml:space="preserve">#  </w:delText>
        </w:r>
      </w:del>
      <w:ins w:id="4259" w:author="user" w:date="2021-03-21T15:46:00Z">
        <w:r w:rsidR="00127298">
          <w:rPr>
            <w:rStyle w:val="CommentTok"/>
            <w:rFonts w:ascii="Times New Roman" w:hAnsi="Times New Roman"/>
          </w:rPr>
          <w:t xml:space="preserve"># </w:t>
        </w:r>
      </w:ins>
      <w:r w:rsidRPr="00ED4019">
        <w:rPr>
          <w:rStyle w:val="CommentTok"/>
          <w:rFonts w:ascii="Times New Roman" w:hAnsi="Times New Roman"/>
        </w:rPr>
        <w:t xml:space="preserve">white noise simulation </w:t>
      </w:r>
      <w:r w:rsidRPr="00ED4019">
        <w:rPr>
          <w:rStyle w:val="CommentTok"/>
          <w:rFonts w:ascii="Times New Roman" w:hAnsi="Times New Roman"/>
        </w:rPr>
        <w:t>데이터</w:t>
      </w:r>
      <w:r w:rsidRPr="00ED4019">
        <w:rPr>
          <w:rStyle w:val="CommentTok"/>
          <w:rFonts w:ascii="Times New Roman" w:hAnsi="Times New Roman"/>
        </w:rPr>
        <w:t xml:space="preserve"> </w:t>
      </w:r>
      <w:r w:rsidRPr="00ED4019">
        <w:rPr>
          <w:rStyle w:val="CommentTok"/>
          <w:rFonts w:ascii="Times New Roman" w:hAnsi="Times New Roman"/>
        </w:rPr>
        <w:t>생성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whitenoise </w:t>
      </w:r>
      <w:r w:rsidRPr="00ED4019">
        <w:rPr>
          <w:rStyle w:val="OtherTok"/>
          <w:rFonts w:ascii="Times New Roman" w:hAnsi="Times New Roman"/>
        </w:rPr>
        <w:t>&lt;-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unctionTok"/>
          <w:rFonts w:ascii="Times New Roman" w:hAnsi="Times New Roman"/>
        </w:rPr>
        <w:t>ts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FunctionTok"/>
          <w:rFonts w:ascii="Times New Roman" w:hAnsi="Times New Roman"/>
        </w:rPr>
        <w:t>rnorm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DecValTok"/>
          <w:rFonts w:ascii="Times New Roman" w:hAnsi="Times New Roman"/>
        </w:rPr>
        <w:t>100</w:t>
      </w:r>
      <w:r w:rsidRPr="00ED4019">
        <w:rPr>
          <w:rStyle w:val="NormalTok"/>
          <w:rFonts w:ascii="Times New Roman" w:hAnsi="Times New Roman"/>
        </w:rPr>
        <w:t xml:space="preserve">), </w:t>
      </w:r>
      <w:r w:rsidRPr="00ED4019">
        <w:rPr>
          <w:rStyle w:val="AttributeTok"/>
          <w:rFonts w:ascii="Times New Roman" w:hAnsi="Times New Roman"/>
        </w:rPr>
        <w:t>start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DecValTok"/>
          <w:rFonts w:ascii="Times New Roman" w:hAnsi="Times New Roman"/>
        </w:rPr>
        <w:t>1</w:t>
      </w:r>
      <w:r w:rsidRPr="00ED4019">
        <w:rPr>
          <w:rStyle w:val="NormalTok"/>
          <w:rFonts w:ascii="Times New Roman" w:hAnsi="Times New Roman"/>
        </w:rPr>
        <w:t xml:space="preserve">)  </w:t>
      </w:r>
      <w:r w:rsidRPr="00ED4019">
        <w:rPr>
          <w:rFonts w:ascii="Times New Roman" w:hAnsi="Times New Roman"/>
        </w:rPr>
        <w:br/>
      </w:r>
      <w:r w:rsidRPr="00ED4019">
        <w:rPr>
          <w:rStyle w:val="FunctionTok"/>
          <w:rFonts w:ascii="Times New Roman" w:hAnsi="Times New Roman"/>
        </w:rPr>
        <w:t>ts.plot</w:t>
      </w:r>
      <w:r w:rsidRPr="00ED4019">
        <w:rPr>
          <w:rStyle w:val="NormalTok"/>
          <w:rFonts w:ascii="Times New Roman" w:hAnsi="Times New Roman"/>
        </w:rPr>
        <w:t>(whitenoise)</w:t>
      </w:r>
    </w:p>
    <w:p w14:paraId="48570359" w14:textId="77777777" w:rsidR="00FD7B2A" w:rsidRPr="00ED4019" w:rsidRDefault="00FD7B2A">
      <w:pPr>
        <w:pStyle w:val="Figure"/>
        <w:jc w:val="both"/>
        <w:rPr>
          <w:rFonts w:ascii="Times New Roman" w:hAnsi="Times New Roman"/>
        </w:rPr>
        <w:pPrChange w:id="4260" w:author="제이펍 출판사" w:date="2021-03-14T15:57:00Z">
          <w:pPr>
            <w:pStyle w:val="Figure"/>
          </w:pPr>
        </w:pPrChange>
      </w:pPr>
      <w:r w:rsidRPr="00ED4019">
        <w:rPr>
          <w:rFonts w:ascii="Times New Roman" w:hAnsi="Times New Roman"/>
          <w:noProof/>
          <w:lang w:eastAsia="ko-KR"/>
        </w:rPr>
        <w:drawing>
          <wp:inline distT="0" distB="0" distL="0" distR="0" wp14:anchorId="4A61DF73" wp14:editId="27C61060">
            <wp:extent cx="4572000" cy="3657600"/>
            <wp:effectExtent l="0" t="0" r="0" b="0"/>
            <wp:docPr id="124" name="그림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"/>
                    <pic:cNvPicPr>
                      <a:picLocks noChangeAspect="1" noChangeArrowheads="1"/>
                    </pic:cNvPicPr>
                  </pic:nvPicPr>
                  <pic:blipFill>
                    <a:blip r:embed="rId1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D28424D" w14:textId="77777777" w:rsidR="00FD7B2A" w:rsidRPr="00ED4019" w:rsidRDefault="00FD7B2A">
      <w:pPr>
        <w:pStyle w:val="a6"/>
        <w:jc w:val="both"/>
        <w:rPr>
          <w:rFonts w:ascii="Times New Roman" w:hAnsi="Times New Roman"/>
        </w:rPr>
        <w:pPrChange w:id="4261" w:author="제이펍 출판사" w:date="2021-03-14T15:57:00Z">
          <w:pPr>
            <w:pStyle w:val="a6"/>
            <w:jc w:val="center"/>
          </w:pPr>
        </w:pPrChange>
      </w:pPr>
      <w:commentRangeStart w:id="4262"/>
      <w:r w:rsidRPr="00ED4019">
        <w:rPr>
          <w:rFonts w:ascii="Times New Roman" w:hAnsi="Times New Roman" w:hint="eastAsia"/>
        </w:rPr>
        <w:t>그림</w:t>
      </w:r>
      <w:r w:rsidRPr="00ED4019">
        <w:rPr>
          <w:rFonts w:ascii="Times New Roman" w:hAnsi="Times New Roman" w:hint="eastAsia"/>
        </w:rPr>
        <w:t xml:space="preserve"> </w:t>
      </w:r>
      <w:r w:rsidRPr="00ED4019">
        <w:rPr>
          <w:rFonts w:ascii="Times New Roman" w:hAnsi="Times New Roman"/>
        </w:rPr>
        <w:t>6-16</w:t>
      </w:r>
      <w:commentRangeEnd w:id="4262"/>
      <w:r w:rsidR="0044123F">
        <w:rPr>
          <w:rStyle w:val="af3"/>
          <w:i w:val="0"/>
        </w:rPr>
        <w:commentReference w:id="4262"/>
      </w:r>
    </w:p>
    <w:p w14:paraId="1C845D11" w14:textId="77777777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4263" w:author="제이펍 출판사" w:date="2021-03-14T15:57:00Z">
          <w:pPr>
            <w:pStyle w:val="SourceCode"/>
          </w:pPr>
        </w:pPrChange>
      </w:pPr>
      <w:r w:rsidRPr="00ED4019">
        <w:rPr>
          <w:rStyle w:val="CommentTok"/>
          <w:rFonts w:ascii="Times New Roman" w:hAnsi="Times New Roman"/>
        </w:rPr>
        <w:t xml:space="preserve"># </w:t>
      </w:r>
      <w:proofErr w:type="gramStart"/>
      <w:r w:rsidRPr="00ED4019">
        <w:rPr>
          <w:rStyle w:val="CommentTok"/>
          <w:rFonts w:ascii="Times New Roman" w:hAnsi="Times New Roman"/>
        </w:rPr>
        <w:t>white</w:t>
      </w:r>
      <w:proofErr w:type="gramEnd"/>
      <w:r w:rsidRPr="00ED4019">
        <w:rPr>
          <w:rStyle w:val="CommentTok"/>
          <w:rFonts w:ascii="Times New Roman" w:hAnsi="Times New Roman"/>
        </w:rPr>
        <w:t xml:space="preserve"> noise </w:t>
      </w:r>
      <w:r w:rsidRPr="00ED4019">
        <w:rPr>
          <w:rStyle w:val="CommentTok"/>
          <w:rFonts w:ascii="Times New Roman" w:hAnsi="Times New Roman"/>
        </w:rPr>
        <w:t>데이터로</w:t>
      </w:r>
      <w:r w:rsidRPr="00ED4019">
        <w:rPr>
          <w:rStyle w:val="CommentTok"/>
          <w:rFonts w:ascii="Times New Roman" w:hAnsi="Times New Roman"/>
        </w:rPr>
        <w:t xml:space="preserve"> random walk </w:t>
      </w:r>
      <w:r w:rsidRPr="00ED4019">
        <w:rPr>
          <w:rStyle w:val="CommentTok"/>
          <w:rFonts w:ascii="Times New Roman" w:hAnsi="Times New Roman"/>
        </w:rPr>
        <w:t>생성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whitenoise.to.randomwalk </w:t>
      </w:r>
      <w:r w:rsidRPr="00ED4019">
        <w:rPr>
          <w:rStyle w:val="OtherTok"/>
          <w:rFonts w:ascii="Times New Roman" w:hAnsi="Times New Roman"/>
        </w:rPr>
        <w:t>&lt;-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unctionTok"/>
          <w:rFonts w:ascii="Times New Roman" w:hAnsi="Times New Roman"/>
        </w:rPr>
        <w:t>cumsum</w:t>
      </w:r>
      <w:r w:rsidRPr="00ED4019">
        <w:rPr>
          <w:rStyle w:val="NormalTok"/>
          <w:rFonts w:ascii="Times New Roman" w:hAnsi="Times New Roman"/>
        </w:rPr>
        <w:t xml:space="preserve">(whitenoise) </w:t>
      </w:r>
      <w:r w:rsidRPr="00ED4019">
        <w:rPr>
          <w:rFonts w:ascii="Times New Roman" w:hAnsi="Times New Roman"/>
        </w:rPr>
        <w:br/>
      </w:r>
      <w:r w:rsidRPr="00ED4019">
        <w:rPr>
          <w:rStyle w:val="FunctionTok"/>
          <w:rFonts w:ascii="Times New Roman" w:hAnsi="Times New Roman"/>
        </w:rPr>
        <w:t>ts.plot</w:t>
      </w:r>
      <w:r w:rsidRPr="00ED4019">
        <w:rPr>
          <w:rStyle w:val="NormalTok"/>
          <w:rFonts w:ascii="Times New Roman" w:hAnsi="Times New Roman"/>
        </w:rPr>
        <w:t>(whitenoise.to.randomwalk)</w:t>
      </w:r>
    </w:p>
    <w:p w14:paraId="1CF30788" w14:textId="77777777" w:rsidR="00FD7B2A" w:rsidRPr="00ED4019" w:rsidRDefault="00FD7B2A">
      <w:pPr>
        <w:pStyle w:val="Figure"/>
        <w:jc w:val="both"/>
        <w:rPr>
          <w:rFonts w:ascii="Times New Roman" w:hAnsi="Times New Roman"/>
        </w:rPr>
        <w:pPrChange w:id="4264" w:author="제이펍 출판사" w:date="2021-03-14T15:57:00Z">
          <w:pPr>
            <w:pStyle w:val="Figure"/>
          </w:pPr>
        </w:pPrChange>
      </w:pPr>
      <w:r w:rsidRPr="00ED4019">
        <w:rPr>
          <w:rFonts w:ascii="Times New Roman" w:hAnsi="Times New Roman"/>
          <w:noProof/>
          <w:lang w:eastAsia="ko-KR"/>
        </w:rPr>
        <w:lastRenderedPageBreak/>
        <w:drawing>
          <wp:inline distT="0" distB="0" distL="0" distR="0" wp14:anchorId="746F054B" wp14:editId="622B06F4">
            <wp:extent cx="4572000" cy="3657600"/>
            <wp:effectExtent l="0" t="0" r="0" b="0"/>
            <wp:docPr id="126" name="그림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"/>
                    <pic:cNvPicPr>
                      <a:picLocks noChangeAspect="1" noChangeArrowheads="1"/>
                    </pic:cNvPicPr>
                  </pic:nvPicPr>
                  <pic:blipFill>
                    <a:blip r:embed="rId1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274A248" w14:textId="77777777" w:rsidR="00FD7B2A" w:rsidRPr="00ED4019" w:rsidRDefault="00FD7B2A">
      <w:pPr>
        <w:pStyle w:val="a6"/>
        <w:jc w:val="both"/>
        <w:rPr>
          <w:rFonts w:ascii="Times New Roman" w:hAnsi="Times New Roman"/>
        </w:rPr>
        <w:pPrChange w:id="4265" w:author="제이펍 출판사" w:date="2021-03-14T15:57:00Z">
          <w:pPr>
            <w:pStyle w:val="a6"/>
            <w:jc w:val="center"/>
          </w:pPr>
        </w:pPrChange>
      </w:pPr>
      <w:commentRangeStart w:id="4266"/>
      <w:r w:rsidRPr="00ED4019">
        <w:rPr>
          <w:rFonts w:ascii="Times New Roman" w:hAnsi="Times New Roman" w:hint="eastAsia"/>
        </w:rPr>
        <w:t>그림</w:t>
      </w:r>
      <w:r w:rsidRPr="00ED4019">
        <w:rPr>
          <w:rFonts w:ascii="Times New Roman" w:hAnsi="Times New Roman" w:hint="eastAsia"/>
        </w:rPr>
        <w:t xml:space="preserve"> </w:t>
      </w:r>
      <w:r w:rsidRPr="00ED4019">
        <w:rPr>
          <w:rFonts w:ascii="Times New Roman" w:hAnsi="Times New Roman"/>
        </w:rPr>
        <w:t>6-17</w:t>
      </w:r>
      <w:commentRangeEnd w:id="4266"/>
      <w:r w:rsidR="0044123F">
        <w:rPr>
          <w:rStyle w:val="af3"/>
          <w:i w:val="0"/>
        </w:rPr>
        <w:commentReference w:id="4266"/>
      </w:r>
    </w:p>
    <w:p w14:paraId="3F826EA3" w14:textId="77777777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4267" w:author="제이펍 출판사" w:date="2021-03-14T15:57:00Z">
          <w:pPr>
            <w:pStyle w:val="SourceCode"/>
          </w:pPr>
        </w:pPrChange>
      </w:pPr>
      <w:r w:rsidRPr="00ED4019">
        <w:rPr>
          <w:rStyle w:val="CommentTok"/>
          <w:rFonts w:ascii="Times New Roman" w:hAnsi="Times New Roman"/>
        </w:rPr>
        <w:t xml:space="preserve"># </w:t>
      </w:r>
      <w:proofErr w:type="gramStart"/>
      <w:r w:rsidRPr="00ED4019">
        <w:rPr>
          <w:rStyle w:val="CommentTok"/>
          <w:rFonts w:ascii="Times New Roman" w:hAnsi="Times New Roman"/>
        </w:rPr>
        <w:t>random</w:t>
      </w:r>
      <w:proofErr w:type="gramEnd"/>
      <w:r w:rsidRPr="00ED4019">
        <w:rPr>
          <w:rStyle w:val="CommentTok"/>
          <w:rFonts w:ascii="Times New Roman" w:hAnsi="Times New Roman"/>
        </w:rPr>
        <w:t xml:space="preserve"> walk</w:t>
      </w:r>
      <w:r w:rsidRPr="00ED4019">
        <w:rPr>
          <w:rStyle w:val="CommentTok"/>
          <w:rFonts w:ascii="Times New Roman" w:hAnsi="Times New Roman"/>
        </w:rPr>
        <w:t>에서</w:t>
      </w:r>
      <w:r w:rsidRPr="00ED4019">
        <w:rPr>
          <w:rStyle w:val="CommentTok"/>
          <w:rFonts w:ascii="Times New Roman" w:hAnsi="Times New Roman"/>
        </w:rPr>
        <w:t xml:space="preserve"> white noise </w:t>
      </w:r>
      <w:r w:rsidRPr="00ED4019">
        <w:rPr>
          <w:rStyle w:val="CommentTok"/>
          <w:rFonts w:ascii="Times New Roman" w:hAnsi="Times New Roman"/>
        </w:rPr>
        <w:t>생성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randomwalk.to.whitenoise </w:t>
      </w:r>
      <w:r w:rsidRPr="00ED4019">
        <w:rPr>
          <w:rStyle w:val="OtherTok"/>
          <w:rFonts w:ascii="Times New Roman" w:hAnsi="Times New Roman"/>
        </w:rPr>
        <w:t>&lt;-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unctionTok"/>
          <w:rFonts w:ascii="Times New Roman" w:hAnsi="Times New Roman"/>
        </w:rPr>
        <w:t>diff</w:t>
      </w:r>
      <w:r w:rsidRPr="00ED4019">
        <w:rPr>
          <w:rStyle w:val="NormalTok"/>
          <w:rFonts w:ascii="Times New Roman" w:hAnsi="Times New Roman"/>
        </w:rPr>
        <w:t xml:space="preserve">(whitenoise.to.randomwalk) </w:t>
      </w:r>
      <w:r w:rsidRPr="00ED4019">
        <w:rPr>
          <w:rFonts w:ascii="Times New Roman" w:hAnsi="Times New Roman"/>
        </w:rPr>
        <w:br/>
      </w:r>
      <w:r w:rsidRPr="00ED4019">
        <w:rPr>
          <w:rStyle w:val="FunctionTok"/>
          <w:rFonts w:ascii="Times New Roman" w:hAnsi="Times New Roman"/>
        </w:rPr>
        <w:t>ts.plot</w:t>
      </w:r>
      <w:r w:rsidRPr="00ED4019">
        <w:rPr>
          <w:rStyle w:val="NormalTok"/>
          <w:rFonts w:ascii="Times New Roman" w:hAnsi="Times New Roman"/>
        </w:rPr>
        <w:t>(randomwalk.to.whitenoise)</w:t>
      </w:r>
    </w:p>
    <w:p w14:paraId="09DB2BD3" w14:textId="77777777" w:rsidR="00FD7B2A" w:rsidRPr="00ED4019" w:rsidRDefault="00FD7B2A">
      <w:pPr>
        <w:pStyle w:val="Figure"/>
        <w:jc w:val="both"/>
        <w:rPr>
          <w:rFonts w:ascii="Times New Roman" w:hAnsi="Times New Roman"/>
        </w:rPr>
        <w:pPrChange w:id="4268" w:author="제이펍 출판사" w:date="2021-03-14T15:57:00Z">
          <w:pPr>
            <w:pStyle w:val="Figure"/>
          </w:pPr>
        </w:pPrChange>
      </w:pPr>
      <w:r w:rsidRPr="00ED4019">
        <w:rPr>
          <w:rFonts w:ascii="Times New Roman" w:hAnsi="Times New Roman"/>
          <w:noProof/>
          <w:lang w:eastAsia="ko-KR"/>
        </w:rPr>
        <w:drawing>
          <wp:inline distT="0" distB="0" distL="0" distR="0" wp14:anchorId="27B6B075" wp14:editId="269C4EF9">
            <wp:extent cx="4572000" cy="3657600"/>
            <wp:effectExtent l="0" t="0" r="0" b="0"/>
            <wp:docPr id="128" name="그림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"/>
                    <pic:cNvPicPr>
                      <a:picLocks noChangeAspect="1" noChangeArrowheads="1"/>
                    </pic:cNvPicPr>
                  </pic:nvPicPr>
                  <pic:blipFill>
                    <a:blip r:embed="rId1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82CF181" w14:textId="77777777" w:rsidR="00FD7B2A" w:rsidRPr="00ED4019" w:rsidRDefault="00FD7B2A">
      <w:pPr>
        <w:pStyle w:val="a6"/>
        <w:jc w:val="both"/>
        <w:rPr>
          <w:rFonts w:ascii="Times New Roman" w:hAnsi="Times New Roman"/>
          <w:lang w:eastAsia="ko-KR"/>
        </w:rPr>
        <w:pPrChange w:id="4269" w:author="제이펍 출판사" w:date="2021-03-14T15:57:00Z">
          <w:pPr>
            <w:pStyle w:val="a6"/>
            <w:jc w:val="center"/>
          </w:pPr>
        </w:pPrChange>
      </w:pPr>
      <w:commentRangeStart w:id="4270"/>
      <w:r w:rsidRPr="00ED4019">
        <w:rPr>
          <w:rFonts w:ascii="Times New Roman" w:hAnsi="Times New Roman" w:hint="eastAsia"/>
          <w:lang w:eastAsia="ko-KR"/>
        </w:rPr>
        <w:t>그림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6-18</w:t>
      </w:r>
      <w:commentRangeEnd w:id="4270"/>
      <w:r w:rsidR="00EA508D">
        <w:rPr>
          <w:rStyle w:val="af3"/>
          <w:i w:val="0"/>
        </w:rPr>
        <w:commentReference w:id="4270"/>
      </w:r>
    </w:p>
    <w:p w14:paraId="2F39B004" w14:textId="091CA46A" w:rsidR="00FD7B2A" w:rsidRPr="00ED4019" w:rsidRDefault="00FD7B2A">
      <w:pPr>
        <w:jc w:val="both"/>
        <w:rPr>
          <w:rFonts w:ascii="Times New Roman" w:hAnsi="Times New Roman"/>
          <w:lang w:eastAsia="ko-KR"/>
        </w:rPr>
        <w:pPrChange w:id="4271" w:author="제이펍 출판사" w:date="2021-03-14T15:57:00Z">
          <w:pPr/>
        </w:pPrChange>
      </w:pPr>
      <w:r w:rsidRPr="00ED4019">
        <w:rPr>
          <w:rFonts w:ascii="Times New Roman" w:hAnsi="Times New Roman"/>
          <w:lang w:eastAsia="ko-KR"/>
        </w:rPr>
        <w:lastRenderedPageBreak/>
        <w:t>위에서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설명한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평균</w:t>
      </w:r>
      <w:r w:rsidRPr="00ED4019">
        <w:rPr>
          <w:rFonts w:ascii="Times New Roman" w:hAnsi="Times New Roman"/>
          <w:lang w:eastAsia="ko-KR"/>
        </w:rPr>
        <w:t xml:space="preserve">, </w:t>
      </w:r>
      <w:commentRangeStart w:id="4272"/>
      <w:r w:rsidRPr="00ED4019">
        <w:rPr>
          <w:rFonts w:ascii="Times New Roman" w:hAnsi="Times New Roman"/>
          <w:lang w:eastAsia="ko-KR"/>
        </w:rPr>
        <w:t>Naive</w:t>
      </w:r>
      <w:commentRangeEnd w:id="4272"/>
      <w:r w:rsidR="00EA508D">
        <w:rPr>
          <w:rStyle w:val="af3"/>
        </w:rPr>
        <w:commentReference w:id="4272"/>
      </w:r>
      <w:r w:rsidRPr="00ED4019">
        <w:rPr>
          <w:rFonts w:ascii="Times New Roman" w:hAnsi="Times New Roman"/>
          <w:lang w:eastAsia="ko-KR"/>
        </w:rPr>
        <w:t xml:space="preserve">, </w:t>
      </w:r>
      <w:r w:rsidRPr="00ED4019">
        <w:rPr>
          <w:rFonts w:ascii="Times New Roman" w:hAnsi="Times New Roman"/>
          <w:lang w:eastAsia="ko-KR"/>
        </w:rPr>
        <w:t>계절성</w:t>
      </w:r>
      <w:r w:rsidRPr="00ED4019">
        <w:rPr>
          <w:rFonts w:ascii="Times New Roman" w:hAnsi="Times New Roman"/>
          <w:lang w:eastAsia="ko-KR"/>
        </w:rPr>
        <w:t xml:space="preserve"> Naive, </w:t>
      </w:r>
      <w:r w:rsidRPr="00ED4019">
        <w:rPr>
          <w:rFonts w:ascii="Times New Roman" w:hAnsi="Times New Roman"/>
          <w:lang w:eastAsia="ko-KR"/>
        </w:rPr>
        <w:t>랜덤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워크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모델들을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하나의</w:t>
      </w:r>
      <w:r w:rsidRPr="00ED4019">
        <w:rPr>
          <w:rFonts w:ascii="Times New Roman" w:hAnsi="Times New Roman"/>
          <w:lang w:eastAsia="ko-KR"/>
        </w:rPr>
        <w:t xml:space="preserve"> plot</w:t>
      </w:r>
      <w:r w:rsidRPr="00ED4019">
        <w:rPr>
          <w:rFonts w:ascii="Times New Roman" w:hAnsi="Times New Roman"/>
          <w:lang w:eastAsia="ko-KR"/>
        </w:rPr>
        <w:t>으로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그려</w:t>
      </w:r>
      <w:ins w:id="4273" w:author="user" w:date="2021-03-22T16:44:00Z">
        <w:r w:rsidR="00EA508D">
          <w:rPr>
            <w:rFonts w:ascii="Times New Roman" w:hAnsi="Times New Roman" w:hint="eastAsia"/>
            <w:lang w:eastAsia="ko-KR"/>
          </w:rPr>
          <w:t xml:space="preserve"> </w:t>
        </w:r>
      </w:ins>
      <w:r w:rsidRPr="00ED4019">
        <w:rPr>
          <w:rFonts w:ascii="Times New Roman" w:hAnsi="Times New Roman"/>
          <w:lang w:eastAsia="ko-KR"/>
        </w:rPr>
        <w:t>보면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모델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간의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차이를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살펴볼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있다</w:t>
      </w:r>
      <w:r w:rsidRPr="00ED4019">
        <w:rPr>
          <w:rFonts w:ascii="Times New Roman" w:hAnsi="Times New Roman"/>
          <w:lang w:eastAsia="ko-KR"/>
        </w:rPr>
        <w:t>.</w:t>
      </w:r>
    </w:p>
    <w:p w14:paraId="53224E3D" w14:textId="31C3D635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4274" w:author="제이펍 출판사" w:date="2021-03-14T15:57:00Z">
          <w:pPr>
            <w:pStyle w:val="SourceCode"/>
          </w:pPr>
        </w:pPrChange>
      </w:pPr>
      <w:r w:rsidRPr="00ED4019">
        <w:rPr>
          <w:rStyle w:val="CommentTok"/>
          <w:rFonts w:ascii="Times New Roman" w:hAnsi="Times New Roman"/>
        </w:rPr>
        <w:t xml:space="preserve"># </w:t>
      </w:r>
      <w:r w:rsidRPr="00ED4019">
        <w:rPr>
          <w:rStyle w:val="CommentTok"/>
          <w:rFonts w:ascii="Times New Roman" w:hAnsi="Times New Roman"/>
        </w:rPr>
        <w:t>학생수계의</w:t>
      </w:r>
      <w:r w:rsidRPr="00ED4019">
        <w:rPr>
          <w:rStyle w:val="CommentTok"/>
          <w:rFonts w:ascii="Times New Roman" w:hAnsi="Times New Roman"/>
        </w:rPr>
        <w:t xml:space="preserve"> </w:t>
      </w:r>
      <w:r w:rsidRPr="00ED4019">
        <w:rPr>
          <w:rStyle w:val="CommentTok"/>
          <w:rFonts w:ascii="Times New Roman" w:hAnsi="Times New Roman"/>
        </w:rPr>
        <w:t>평균</w:t>
      </w:r>
      <w:r w:rsidRPr="00ED4019">
        <w:rPr>
          <w:rStyle w:val="CommentTok"/>
          <w:rFonts w:ascii="Times New Roman" w:hAnsi="Times New Roman"/>
        </w:rPr>
        <w:t xml:space="preserve">, Naive, </w:t>
      </w:r>
      <w:r w:rsidRPr="00ED4019">
        <w:rPr>
          <w:rStyle w:val="CommentTok"/>
          <w:rFonts w:ascii="Times New Roman" w:hAnsi="Times New Roman"/>
        </w:rPr>
        <w:t>계절성</w:t>
      </w:r>
      <w:r w:rsidRPr="00ED4019">
        <w:rPr>
          <w:rStyle w:val="CommentTok"/>
          <w:rFonts w:ascii="Times New Roman" w:hAnsi="Times New Roman"/>
        </w:rPr>
        <w:t xml:space="preserve"> Naive, </w:t>
      </w:r>
      <w:del w:id="4275" w:author="user" w:date="2021-03-22T16:27:00Z">
        <w:r w:rsidRPr="00ED4019" w:rsidDel="0045358E">
          <w:rPr>
            <w:rStyle w:val="CommentTok"/>
            <w:rFonts w:ascii="Times New Roman" w:hAnsi="Times New Roman"/>
          </w:rPr>
          <w:delText>랜덤워크</w:delText>
        </w:r>
      </w:del>
      <w:ins w:id="4276" w:author="user" w:date="2021-03-22T16:27:00Z">
        <w:r w:rsidR="0045358E">
          <w:rPr>
            <w:rStyle w:val="CommentTok"/>
            <w:rFonts w:ascii="Times New Roman" w:hAnsi="Times New Roman"/>
          </w:rPr>
          <w:t>랜덤</w:t>
        </w:r>
        <w:r w:rsidR="0045358E">
          <w:rPr>
            <w:rStyle w:val="CommentTok"/>
            <w:rFonts w:ascii="Times New Roman" w:hAnsi="Times New Roman"/>
          </w:rPr>
          <w:t xml:space="preserve"> </w:t>
        </w:r>
        <w:r w:rsidR="0045358E">
          <w:rPr>
            <w:rStyle w:val="CommentTok"/>
            <w:rFonts w:ascii="Times New Roman" w:hAnsi="Times New Roman"/>
          </w:rPr>
          <w:t>워크</w:t>
        </w:r>
      </w:ins>
      <w:r w:rsidRPr="00ED4019">
        <w:rPr>
          <w:rStyle w:val="CommentTok"/>
          <w:rFonts w:ascii="Times New Roman" w:hAnsi="Times New Roman"/>
        </w:rPr>
        <w:t xml:space="preserve"> </w:t>
      </w:r>
      <w:r w:rsidRPr="00ED4019">
        <w:rPr>
          <w:rStyle w:val="CommentTok"/>
          <w:rFonts w:ascii="Times New Roman" w:hAnsi="Times New Roman"/>
        </w:rPr>
        <w:t>모델의</w:t>
      </w:r>
      <w:r w:rsidRPr="00ED4019">
        <w:rPr>
          <w:rStyle w:val="CommentTok"/>
          <w:rFonts w:ascii="Times New Roman" w:hAnsi="Times New Roman"/>
        </w:rPr>
        <w:t xml:space="preserve"> </w:t>
      </w:r>
      <w:r w:rsidRPr="00ED4019">
        <w:rPr>
          <w:rStyle w:val="CommentTok"/>
          <w:rFonts w:ascii="Times New Roman" w:hAnsi="Times New Roman"/>
        </w:rPr>
        <w:t>예측값</w:t>
      </w:r>
      <w:r w:rsidRPr="00ED4019">
        <w:rPr>
          <w:rStyle w:val="CommentTok"/>
          <w:rFonts w:ascii="Times New Roman" w:hAnsi="Times New Roman"/>
        </w:rPr>
        <w:t xml:space="preserve"> plot</w:t>
      </w:r>
      <w:r w:rsidRPr="00ED4019">
        <w:rPr>
          <w:rFonts w:ascii="Times New Roman" w:hAnsi="Times New Roman"/>
        </w:rPr>
        <w:br/>
      </w:r>
      <w:r w:rsidRPr="00ED4019">
        <w:rPr>
          <w:rStyle w:val="FunctionTok"/>
          <w:rFonts w:ascii="Times New Roman" w:hAnsi="Times New Roman"/>
        </w:rPr>
        <w:t>autoplot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FunctionTok"/>
          <w:rFonts w:ascii="Times New Roman" w:hAnsi="Times New Roman"/>
        </w:rPr>
        <w:t>meanf</w:t>
      </w:r>
      <w:r w:rsidRPr="00ED4019">
        <w:rPr>
          <w:rStyle w:val="NormalTok"/>
          <w:rFonts w:ascii="Times New Roman" w:hAnsi="Times New Roman"/>
        </w:rPr>
        <w:t>(students.ts[,</w:t>
      </w:r>
      <w:r w:rsidRPr="00ED4019">
        <w:rPr>
          <w:rStyle w:val="DecValTok"/>
          <w:rFonts w:ascii="Times New Roman" w:hAnsi="Times New Roman"/>
        </w:rPr>
        <w:t>2</w:t>
      </w:r>
      <w:r w:rsidRPr="00ED4019">
        <w:rPr>
          <w:rStyle w:val="NormalTok"/>
          <w:rFonts w:ascii="Times New Roman" w:hAnsi="Times New Roman"/>
        </w:rPr>
        <w:t xml:space="preserve">], </w:t>
      </w:r>
      <w:r w:rsidRPr="00ED4019">
        <w:rPr>
          <w:rStyle w:val="AttributeTok"/>
          <w:rFonts w:ascii="Times New Roman" w:hAnsi="Times New Roman"/>
        </w:rPr>
        <w:t>h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DecValTok"/>
          <w:rFonts w:ascii="Times New Roman" w:hAnsi="Times New Roman"/>
        </w:rPr>
        <w:t>10</w:t>
      </w:r>
      <w:r w:rsidRPr="00ED4019">
        <w:rPr>
          <w:rStyle w:val="NormalTok"/>
          <w:rFonts w:ascii="Times New Roman" w:hAnsi="Times New Roman"/>
        </w:rPr>
        <w:t xml:space="preserve">), </w:t>
      </w:r>
      <w:r w:rsidRPr="00ED4019">
        <w:rPr>
          <w:rStyle w:val="AttributeTok"/>
          <w:rFonts w:ascii="Times New Roman" w:hAnsi="Times New Roman"/>
        </w:rPr>
        <w:t>PI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ConstantTok"/>
          <w:rFonts w:ascii="Times New Roman" w:hAnsi="Times New Roman"/>
        </w:rPr>
        <w:t>FALSE</w:t>
      </w:r>
      <w:r w:rsidRPr="00ED4019">
        <w:rPr>
          <w:rStyle w:val="NormalTok"/>
          <w:rFonts w:ascii="Times New Roman" w:hAnsi="Times New Roman"/>
        </w:rPr>
        <w:t xml:space="preserve">, </w:t>
      </w:r>
      <w:r w:rsidRPr="00ED4019">
        <w:rPr>
          <w:rStyle w:val="AttributeTok"/>
          <w:rFonts w:ascii="Times New Roman" w:hAnsi="Times New Roman"/>
        </w:rPr>
        <w:t>series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'Mean'</w:t>
      </w:r>
      <w:r w:rsidRPr="00ED4019">
        <w:rPr>
          <w:rStyle w:val="NormalTok"/>
          <w:rFonts w:ascii="Times New Roman" w:hAnsi="Times New Roman"/>
        </w:rPr>
        <w:t xml:space="preserve">) </w:t>
      </w:r>
      <w:r w:rsidRPr="00ED4019">
        <w:rPr>
          <w:rStyle w:val="SpecialCharTok"/>
          <w:rFonts w:ascii="Times New Roman" w:hAnsi="Times New Roman"/>
        </w:rPr>
        <w:t>+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</w:t>
      </w:r>
      <w:r w:rsidRPr="00ED4019">
        <w:rPr>
          <w:rStyle w:val="FunctionTok"/>
          <w:rFonts w:ascii="Times New Roman" w:hAnsi="Times New Roman"/>
        </w:rPr>
        <w:t>autolayer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FunctionTok"/>
          <w:rFonts w:ascii="Times New Roman" w:hAnsi="Times New Roman"/>
        </w:rPr>
        <w:t>naive</w:t>
      </w:r>
      <w:r w:rsidRPr="00ED4019">
        <w:rPr>
          <w:rStyle w:val="NormalTok"/>
          <w:rFonts w:ascii="Times New Roman" w:hAnsi="Times New Roman"/>
        </w:rPr>
        <w:t>(students.ts[,</w:t>
      </w:r>
      <w:r w:rsidRPr="00ED4019">
        <w:rPr>
          <w:rStyle w:val="DecValTok"/>
          <w:rFonts w:ascii="Times New Roman" w:hAnsi="Times New Roman"/>
        </w:rPr>
        <w:t>2</w:t>
      </w:r>
      <w:r w:rsidRPr="00ED4019">
        <w:rPr>
          <w:rStyle w:val="NormalTok"/>
          <w:rFonts w:ascii="Times New Roman" w:hAnsi="Times New Roman"/>
        </w:rPr>
        <w:t xml:space="preserve">], </w:t>
      </w:r>
      <w:r w:rsidRPr="00ED4019">
        <w:rPr>
          <w:rStyle w:val="AttributeTok"/>
          <w:rFonts w:ascii="Times New Roman" w:hAnsi="Times New Roman"/>
        </w:rPr>
        <w:t>h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DecValTok"/>
          <w:rFonts w:ascii="Times New Roman" w:hAnsi="Times New Roman"/>
        </w:rPr>
        <w:t>10</w:t>
      </w:r>
      <w:r w:rsidRPr="00ED4019">
        <w:rPr>
          <w:rStyle w:val="NormalTok"/>
          <w:rFonts w:ascii="Times New Roman" w:hAnsi="Times New Roman"/>
        </w:rPr>
        <w:t xml:space="preserve">), </w:t>
      </w:r>
      <w:r w:rsidRPr="00ED4019">
        <w:rPr>
          <w:rStyle w:val="AttributeTok"/>
          <w:rFonts w:ascii="Times New Roman" w:hAnsi="Times New Roman"/>
        </w:rPr>
        <w:t>PI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ConstantTok"/>
          <w:rFonts w:ascii="Times New Roman" w:hAnsi="Times New Roman"/>
        </w:rPr>
        <w:t>FALSE</w:t>
      </w:r>
      <w:r w:rsidRPr="00ED4019">
        <w:rPr>
          <w:rStyle w:val="NormalTok"/>
          <w:rFonts w:ascii="Times New Roman" w:hAnsi="Times New Roman"/>
        </w:rPr>
        <w:t xml:space="preserve">, </w:t>
      </w:r>
      <w:r w:rsidRPr="00ED4019">
        <w:rPr>
          <w:rStyle w:val="AttributeTok"/>
          <w:rFonts w:ascii="Times New Roman" w:hAnsi="Times New Roman"/>
        </w:rPr>
        <w:t>series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'Naive'</w:t>
      </w:r>
      <w:r w:rsidRPr="00ED4019">
        <w:rPr>
          <w:rStyle w:val="NormalTok"/>
          <w:rFonts w:ascii="Times New Roman" w:hAnsi="Times New Roman"/>
        </w:rPr>
        <w:t xml:space="preserve">) </w:t>
      </w:r>
      <w:r w:rsidRPr="00ED4019">
        <w:rPr>
          <w:rStyle w:val="SpecialCharTok"/>
          <w:rFonts w:ascii="Times New Roman" w:hAnsi="Times New Roman"/>
        </w:rPr>
        <w:t>+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</w:t>
      </w:r>
      <w:r w:rsidRPr="00ED4019">
        <w:rPr>
          <w:rStyle w:val="FunctionTok"/>
          <w:rFonts w:ascii="Times New Roman" w:hAnsi="Times New Roman"/>
        </w:rPr>
        <w:t>autolayer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FunctionTok"/>
          <w:rFonts w:ascii="Times New Roman" w:hAnsi="Times New Roman"/>
        </w:rPr>
        <w:t>snaive</w:t>
      </w:r>
      <w:r w:rsidRPr="00ED4019">
        <w:rPr>
          <w:rStyle w:val="NormalTok"/>
          <w:rFonts w:ascii="Times New Roman" w:hAnsi="Times New Roman"/>
        </w:rPr>
        <w:t>(students.ts[,</w:t>
      </w:r>
      <w:r w:rsidRPr="00ED4019">
        <w:rPr>
          <w:rStyle w:val="DecValTok"/>
          <w:rFonts w:ascii="Times New Roman" w:hAnsi="Times New Roman"/>
        </w:rPr>
        <w:t>2</w:t>
      </w:r>
      <w:r w:rsidRPr="00ED4019">
        <w:rPr>
          <w:rStyle w:val="NormalTok"/>
          <w:rFonts w:ascii="Times New Roman" w:hAnsi="Times New Roman"/>
        </w:rPr>
        <w:t xml:space="preserve">], </w:t>
      </w:r>
      <w:r w:rsidRPr="00ED4019">
        <w:rPr>
          <w:rStyle w:val="AttributeTok"/>
          <w:rFonts w:ascii="Times New Roman" w:hAnsi="Times New Roman"/>
        </w:rPr>
        <w:t>h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DecValTok"/>
          <w:rFonts w:ascii="Times New Roman" w:hAnsi="Times New Roman"/>
        </w:rPr>
        <w:t>10</w:t>
      </w:r>
      <w:r w:rsidRPr="00ED4019">
        <w:rPr>
          <w:rStyle w:val="NormalTok"/>
          <w:rFonts w:ascii="Times New Roman" w:hAnsi="Times New Roman"/>
        </w:rPr>
        <w:t xml:space="preserve">), </w:t>
      </w:r>
      <w:r w:rsidRPr="00ED4019">
        <w:rPr>
          <w:rStyle w:val="AttributeTok"/>
          <w:rFonts w:ascii="Times New Roman" w:hAnsi="Times New Roman"/>
        </w:rPr>
        <w:t>PI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ConstantTok"/>
          <w:rFonts w:ascii="Times New Roman" w:hAnsi="Times New Roman"/>
        </w:rPr>
        <w:t>FALSE</w:t>
      </w:r>
      <w:r w:rsidRPr="00ED4019">
        <w:rPr>
          <w:rStyle w:val="NormalTok"/>
          <w:rFonts w:ascii="Times New Roman" w:hAnsi="Times New Roman"/>
        </w:rPr>
        <w:t xml:space="preserve">, </w:t>
      </w:r>
      <w:r w:rsidRPr="00ED4019">
        <w:rPr>
          <w:rStyle w:val="AttributeTok"/>
          <w:rFonts w:ascii="Times New Roman" w:hAnsi="Times New Roman"/>
        </w:rPr>
        <w:t>series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'Snaive'</w:t>
      </w:r>
      <w:r w:rsidRPr="00ED4019">
        <w:rPr>
          <w:rStyle w:val="NormalTok"/>
          <w:rFonts w:ascii="Times New Roman" w:hAnsi="Times New Roman"/>
        </w:rPr>
        <w:t xml:space="preserve">) </w:t>
      </w:r>
      <w:r w:rsidRPr="00ED4019">
        <w:rPr>
          <w:rStyle w:val="SpecialCharTok"/>
          <w:rFonts w:ascii="Times New Roman" w:hAnsi="Times New Roman"/>
        </w:rPr>
        <w:t>+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</w:t>
      </w:r>
      <w:r w:rsidRPr="00ED4019">
        <w:rPr>
          <w:rStyle w:val="FunctionTok"/>
          <w:rFonts w:ascii="Times New Roman" w:hAnsi="Times New Roman"/>
        </w:rPr>
        <w:t>autolayer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FunctionTok"/>
          <w:rFonts w:ascii="Times New Roman" w:hAnsi="Times New Roman"/>
        </w:rPr>
        <w:t>rwf</w:t>
      </w:r>
      <w:r w:rsidRPr="00ED4019">
        <w:rPr>
          <w:rStyle w:val="NormalTok"/>
          <w:rFonts w:ascii="Times New Roman" w:hAnsi="Times New Roman"/>
        </w:rPr>
        <w:t>(students.ts[,</w:t>
      </w:r>
      <w:r w:rsidRPr="00ED4019">
        <w:rPr>
          <w:rStyle w:val="DecValTok"/>
          <w:rFonts w:ascii="Times New Roman" w:hAnsi="Times New Roman"/>
        </w:rPr>
        <w:t>2</w:t>
      </w:r>
      <w:r w:rsidRPr="00ED4019">
        <w:rPr>
          <w:rStyle w:val="NormalTok"/>
          <w:rFonts w:ascii="Times New Roman" w:hAnsi="Times New Roman"/>
        </w:rPr>
        <w:t xml:space="preserve">], </w:t>
      </w:r>
      <w:r w:rsidRPr="00ED4019">
        <w:rPr>
          <w:rStyle w:val="AttributeTok"/>
          <w:rFonts w:ascii="Times New Roman" w:hAnsi="Times New Roman"/>
        </w:rPr>
        <w:t>h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DecValTok"/>
          <w:rFonts w:ascii="Times New Roman" w:hAnsi="Times New Roman"/>
        </w:rPr>
        <w:t>10</w:t>
      </w:r>
      <w:r w:rsidRPr="00ED4019">
        <w:rPr>
          <w:rStyle w:val="NormalTok"/>
          <w:rFonts w:ascii="Times New Roman" w:hAnsi="Times New Roman"/>
        </w:rPr>
        <w:t xml:space="preserve">), </w:t>
      </w:r>
      <w:r w:rsidRPr="00ED4019">
        <w:rPr>
          <w:rStyle w:val="AttributeTok"/>
          <w:rFonts w:ascii="Times New Roman" w:hAnsi="Times New Roman"/>
        </w:rPr>
        <w:t>PI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ConstantTok"/>
          <w:rFonts w:ascii="Times New Roman" w:hAnsi="Times New Roman"/>
        </w:rPr>
        <w:t>FALSE</w:t>
      </w:r>
      <w:r w:rsidRPr="00ED4019">
        <w:rPr>
          <w:rStyle w:val="NormalTok"/>
          <w:rFonts w:ascii="Times New Roman" w:hAnsi="Times New Roman"/>
        </w:rPr>
        <w:t xml:space="preserve">, </w:t>
      </w:r>
      <w:r w:rsidRPr="00ED4019">
        <w:rPr>
          <w:rStyle w:val="AttributeTok"/>
          <w:rFonts w:ascii="Times New Roman" w:hAnsi="Times New Roman"/>
        </w:rPr>
        <w:t>series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'RW'</w:t>
      </w:r>
      <w:r w:rsidRPr="00ED4019">
        <w:rPr>
          <w:rStyle w:val="NormalTok"/>
          <w:rFonts w:ascii="Times New Roman" w:hAnsi="Times New Roman"/>
        </w:rPr>
        <w:t xml:space="preserve">) </w:t>
      </w:r>
      <w:r w:rsidRPr="00ED4019">
        <w:rPr>
          <w:rStyle w:val="SpecialCharTok"/>
          <w:rFonts w:ascii="Times New Roman" w:hAnsi="Times New Roman"/>
        </w:rPr>
        <w:t>+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</w:t>
      </w:r>
      <w:r w:rsidRPr="00ED4019">
        <w:rPr>
          <w:rStyle w:val="FunctionTok"/>
          <w:rFonts w:ascii="Times New Roman" w:hAnsi="Times New Roman"/>
        </w:rPr>
        <w:t>autolayer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FunctionTok"/>
          <w:rFonts w:ascii="Times New Roman" w:hAnsi="Times New Roman"/>
        </w:rPr>
        <w:t>rwf</w:t>
      </w:r>
      <w:r w:rsidRPr="00ED4019">
        <w:rPr>
          <w:rStyle w:val="NormalTok"/>
          <w:rFonts w:ascii="Times New Roman" w:hAnsi="Times New Roman"/>
        </w:rPr>
        <w:t>(students.ts[,</w:t>
      </w:r>
      <w:r w:rsidRPr="00ED4019">
        <w:rPr>
          <w:rStyle w:val="DecValTok"/>
          <w:rFonts w:ascii="Times New Roman" w:hAnsi="Times New Roman"/>
        </w:rPr>
        <w:t>2</w:t>
      </w:r>
      <w:r w:rsidRPr="00ED4019">
        <w:rPr>
          <w:rStyle w:val="NormalTok"/>
          <w:rFonts w:ascii="Times New Roman" w:hAnsi="Times New Roman"/>
        </w:rPr>
        <w:t xml:space="preserve">], </w:t>
      </w:r>
      <w:r w:rsidRPr="00ED4019">
        <w:rPr>
          <w:rStyle w:val="AttributeTok"/>
          <w:rFonts w:ascii="Times New Roman" w:hAnsi="Times New Roman"/>
        </w:rPr>
        <w:t>h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DecValTok"/>
          <w:rFonts w:ascii="Times New Roman" w:hAnsi="Times New Roman"/>
        </w:rPr>
        <w:t>10</w:t>
      </w:r>
      <w:r w:rsidRPr="00ED4019">
        <w:rPr>
          <w:rStyle w:val="NormalTok"/>
          <w:rFonts w:ascii="Times New Roman" w:hAnsi="Times New Roman"/>
        </w:rPr>
        <w:t xml:space="preserve">, </w:t>
      </w:r>
      <w:r w:rsidRPr="00ED4019">
        <w:rPr>
          <w:rStyle w:val="AttributeTok"/>
          <w:rFonts w:ascii="Times New Roman" w:hAnsi="Times New Roman"/>
        </w:rPr>
        <w:t>drift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ConstantTok"/>
          <w:rFonts w:ascii="Times New Roman" w:hAnsi="Times New Roman"/>
        </w:rPr>
        <w:t>TRUE</w:t>
      </w:r>
      <w:r w:rsidRPr="00ED4019">
        <w:rPr>
          <w:rStyle w:val="NormalTok"/>
          <w:rFonts w:ascii="Times New Roman" w:hAnsi="Times New Roman"/>
        </w:rPr>
        <w:t xml:space="preserve">), </w:t>
      </w:r>
      <w:r w:rsidRPr="00ED4019">
        <w:rPr>
          <w:rStyle w:val="AttributeTok"/>
          <w:rFonts w:ascii="Times New Roman" w:hAnsi="Times New Roman"/>
        </w:rPr>
        <w:t>PI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ConstantTok"/>
          <w:rFonts w:ascii="Times New Roman" w:hAnsi="Times New Roman"/>
        </w:rPr>
        <w:t>FALSE</w:t>
      </w:r>
      <w:r w:rsidRPr="00ED4019">
        <w:rPr>
          <w:rStyle w:val="NormalTok"/>
          <w:rFonts w:ascii="Times New Roman" w:hAnsi="Times New Roman"/>
        </w:rPr>
        <w:t xml:space="preserve">, </w:t>
      </w:r>
      <w:r w:rsidRPr="00ED4019">
        <w:rPr>
          <w:rStyle w:val="AttributeTok"/>
          <w:rFonts w:ascii="Times New Roman" w:hAnsi="Times New Roman"/>
        </w:rPr>
        <w:t>series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'RW with drift'</w:t>
      </w:r>
      <w:r w:rsidRPr="00ED4019">
        <w:rPr>
          <w:rStyle w:val="NormalTok"/>
          <w:rFonts w:ascii="Times New Roman" w:hAnsi="Times New Roman"/>
        </w:rPr>
        <w:t xml:space="preserve">) </w:t>
      </w:r>
      <w:r w:rsidRPr="00ED4019">
        <w:rPr>
          <w:rStyle w:val="SpecialCharTok"/>
          <w:rFonts w:ascii="Times New Roman" w:hAnsi="Times New Roman"/>
        </w:rPr>
        <w:t>+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</w:t>
      </w:r>
      <w:r w:rsidRPr="00ED4019">
        <w:rPr>
          <w:rStyle w:val="FunctionTok"/>
          <w:rFonts w:ascii="Times New Roman" w:hAnsi="Times New Roman"/>
        </w:rPr>
        <w:t>labs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AttributeTok"/>
          <w:rFonts w:ascii="Times New Roman" w:hAnsi="Times New Roman"/>
        </w:rPr>
        <w:t>title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StringTok"/>
          <w:rFonts w:ascii="Times New Roman" w:hAnsi="Times New Roman"/>
        </w:rPr>
        <w:t>학생수계의</w:t>
      </w:r>
      <w:r w:rsidRPr="00ED4019">
        <w:rPr>
          <w:rStyle w:val="String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평균</w:t>
      </w:r>
      <w:r w:rsidRPr="00ED4019">
        <w:rPr>
          <w:rStyle w:val="StringTok"/>
          <w:rFonts w:ascii="Times New Roman" w:hAnsi="Times New Roman"/>
        </w:rPr>
        <w:t xml:space="preserve">, Naive, </w:t>
      </w:r>
      <w:r w:rsidRPr="00ED4019">
        <w:rPr>
          <w:rStyle w:val="StringTok"/>
          <w:rFonts w:ascii="Times New Roman" w:hAnsi="Times New Roman"/>
        </w:rPr>
        <w:t>계절성</w:t>
      </w:r>
      <w:r w:rsidRPr="00ED4019">
        <w:rPr>
          <w:rStyle w:val="StringTok"/>
          <w:rFonts w:ascii="Times New Roman" w:hAnsi="Times New Roman"/>
        </w:rPr>
        <w:t xml:space="preserve"> Naive, </w:t>
      </w:r>
      <w:del w:id="4277" w:author="user" w:date="2021-03-22T16:27:00Z">
        <w:r w:rsidRPr="00ED4019" w:rsidDel="0045358E">
          <w:rPr>
            <w:rStyle w:val="StringTok"/>
            <w:rFonts w:ascii="Times New Roman" w:hAnsi="Times New Roman"/>
          </w:rPr>
          <w:delText>랜덤워크</w:delText>
        </w:r>
      </w:del>
      <w:ins w:id="4278" w:author="user" w:date="2021-03-22T16:27:00Z">
        <w:r w:rsidR="0045358E">
          <w:rPr>
            <w:rStyle w:val="StringTok"/>
            <w:rFonts w:ascii="Times New Roman" w:hAnsi="Times New Roman"/>
          </w:rPr>
          <w:t>랜덤</w:t>
        </w:r>
        <w:r w:rsidR="0045358E">
          <w:rPr>
            <w:rStyle w:val="StringTok"/>
            <w:rFonts w:ascii="Times New Roman" w:hAnsi="Times New Roman"/>
          </w:rPr>
          <w:t xml:space="preserve"> </w:t>
        </w:r>
        <w:r w:rsidR="0045358E">
          <w:rPr>
            <w:rStyle w:val="StringTok"/>
            <w:rFonts w:ascii="Times New Roman" w:hAnsi="Times New Roman"/>
          </w:rPr>
          <w:t>워크</w:t>
        </w:r>
      </w:ins>
      <w:r w:rsidRPr="00ED4019">
        <w:rPr>
          <w:rStyle w:val="String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모델의</w:t>
      </w:r>
      <w:r w:rsidRPr="00ED4019">
        <w:rPr>
          <w:rStyle w:val="String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예측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NormalTok"/>
          <w:rFonts w:ascii="Times New Roman" w:hAnsi="Times New Roman"/>
        </w:rPr>
        <w:t xml:space="preserve">, </w:t>
      </w:r>
      <w:r w:rsidRPr="00ED4019">
        <w:rPr>
          <w:rStyle w:val="AttributeTok"/>
          <w:rFonts w:ascii="Times New Roman" w:hAnsi="Times New Roman"/>
        </w:rPr>
        <w:t>x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StringTok"/>
          <w:rFonts w:ascii="Times New Roman" w:hAnsi="Times New Roman"/>
        </w:rPr>
        <w:t>연도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NormalTok"/>
          <w:rFonts w:ascii="Times New Roman" w:hAnsi="Times New Roman"/>
        </w:rPr>
        <w:t xml:space="preserve">, </w:t>
      </w:r>
      <w:r w:rsidRPr="00ED4019">
        <w:rPr>
          <w:rStyle w:val="AttributeTok"/>
          <w:rFonts w:ascii="Times New Roman" w:hAnsi="Times New Roman"/>
        </w:rPr>
        <w:t>y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StringTok"/>
          <w:rFonts w:ascii="Times New Roman" w:hAnsi="Times New Roman"/>
        </w:rPr>
        <w:t>학생수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NormalTok"/>
          <w:rFonts w:ascii="Times New Roman" w:hAnsi="Times New Roman"/>
        </w:rPr>
        <w:t>)</w:t>
      </w:r>
    </w:p>
    <w:p w14:paraId="66204A42" w14:textId="77777777" w:rsidR="00FD7B2A" w:rsidRPr="00ED4019" w:rsidRDefault="00FD7B2A">
      <w:pPr>
        <w:pStyle w:val="Figure"/>
        <w:jc w:val="both"/>
        <w:rPr>
          <w:rFonts w:ascii="Times New Roman" w:hAnsi="Times New Roman"/>
        </w:rPr>
        <w:pPrChange w:id="4279" w:author="제이펍 출판사" w:date="2021-03-14T15:57:00Z">
          <w:pPr>
            <w:pStyle w:val="Figure"/>
          </w:pPr>
        </w:pPrChange>
      </w:pPr>
      <w:r w:rsidRPr="00ED4019">
        <w:rPr>
          <w:rFonts w:ascii="Times New Roman" w:hAnsi="Times New Roman"/>
          <w:noProof/>
          <w:lang w:eastAsia="ko-KR"/>
        </w:rPr>
        <w:drawing>
          <wp:inline distT="0" distB="0" distL="0" distR="0" wp14:anchorId="558E7176" wp14:editId="54A38EE3">
            <wp:extent cx="4572000" cy="3657600"/>
            <wp:effectExtent l="0" t="0" r="0" b="0"/>
            <wp:docPr id="130" name="그림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"/>
                    <pic:cNvPicPr>
                      <a:picLocks noChangeAspect="1" noChangeArrowheads="1"/>
                    </pic:cNvPicPr>
                  </pic:nvPicPr>
                  <pic:blipFill>
                    <a:blip r:embed="rId1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FCDA67B" w14:textId="77777777" w:rsidR="00FD7B2A" w:rsidRPr="00ED4019" w:rsidRDefault="00FD7B2A">
      <w:pPr>
        <w:pStyle w:val="a6"/>
        <w:jc w:val="both"/>
        <w:rPr>
          <w:rFonts w:ascii="Times New Roman" w:hAnsi="Times New Roman"/>
        </w:rPr>
        <w:pPrChange w:id="4280" w:author="제이펍 출판사" w:date="2021-03-14T15:57:00Z">
          <w:pPr>
            <w:pStyle w:val="a6"/>
            <w:jc w:val="center"/>
          </w:pPr>
        </w:pPrChange>
      </w:pPr>
      <w:commentRangeStart w:id="4281"/>
      <w:r w:rsidRPr="00ED4019">
        <w:rPr>
          <w:rFonts w:ascii="Times New Roman" w:hAnsi="Times New Roman" w:hint="eastAsia"/>
        </w:rPr>
        <w:t>그림</w:t>
      </w:r>
      <w:r w:rsidRPr="00ED4019">
        <w:rPr>
          <w:rFonts w:ascii="Times New Roman" w:hAnsi="Times New Roman" w:hint="eastAsia"/>
        </w:rPr>
        <w:t xml:space="preserve"> </w:t>
      </w:r>
      <w:r w:rsidRPr="00ED4019">
        <w:rPr>
          <w:rFonts w:ascii="Times New Roman" w:hAnsi="Times New Roman"/>
        </w:rPr>
        <w:t>6-19</w:t>
      </w:r>
      <w:commentRangeEnd w:id="4281"/>
      <w:r w:rsidR="00EA508D">
        <w:rPr>
          <w:rStyle w:val="af3"/>
          <w:i w:val="0"/>
        </w:rPr>
        <w:commentReference w:id="4281"/>
      </w:r>
    </w:p>
    <w:p w14:paraId="0F78BB17" w14:textId="59C62C49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4282" w:author="제이펍 출판사" w:date="2021-03-14T15:57:00Z">
          <w:pPr>
            <w:pStyle w:val="SourceCode"/>
          </w:pPr>
        </w:pPrChange>
      </w:pPr>
      <w:r w:rsidRPr="00ED4019">
        <w:rPr>
          <w:rStyle w:val="CommentTok"/>
          <w:rFonts w:ascii="Times New Roman" w:hAnsi="Times New Roman"/>
        </w:rPr>
        <w:t xml:space="preserve"># </w:t>
      </w:r>
      <w:r w:rsidRPr="00ED4019">
        <w:rPr>
          <w:rStyle w:val="CommentTok"/>
          <w:rFonts w:ascii="Times New Roman" w:hAnsi="Times New Roman"/>
        </w:rPr>
        <w:t>취업자수의</w:t>
      </w:r>
      <w:r w:rsidRPr="00ED4019">
        <w:rPr>
          <w:rStyle w:val="CommentTok"/>
          <w:rFonts w:ascii="Times New Roman" w:hAnsi="Times New Roman"/>
        </w:rPr>
        <w:t xml:space="preserve"> </w:t>
      </w:r>
      <w:r w:rsidRPr="00ED4019">
        <w:rPr>
          <w:rStyle w:val="CommentTok"/>
          <w:rFonts w:ascii="Times New Roman" w:hAnsi="Times New Roman"/>
        </w:rPr>
        <w:t>평균</w:t>
      </w:r>
      <w:r w:rsidRPr="00ED4019">
        <w:rPr>
          <w:rStyle w:val="CommentTok"/>
          <w:rFonts w:ascii="Times New Roman" w:hAnsi="Times New Roman"/>
        </w:rPr>
        <w:t xml:space="preserve">, Naive, </w:t>
      </w:r>
      <w:r w:rsidRPr="00ED4019">
        <w:rPr>
          <w:rStyle w:val="CommentTok"/>
          <w:rFonts w:ascii="Times New Roman" w:hAnsi="Times New Roman"/>
        </w:rPr>
        <w:t>계절성</w:t>
      </w:r>
      <w:r w:rsidRPr="00ED4019">
        <w:rPr>
          <w:rStyle w:val="CommentTok"/>
          <w:rFonts w:ascii="Times New Roman" w:hAnsi="Times New Roman"/>
        </w:rPr>
        <w:t xml:space="preserve"> Naive, </w:t>
      </w:r>
      <w:del w:id="4283" w:author="user" w:date="2021-03-22T16:27:00Z">
        <w:r w:rsidRPr="00ED4019" w:rsidDel="0045358E">
          <w:rPr>
            <w:rStyle w:val="CommentTok"/>
            <w:rFonts w:ascii="Times New Roman" w:hAnsi="Times New Roman"/>
          </w:rPr>
          <w:delText>랜덤워크</w:delText>
        </w:r>
      </w:del>
      <w:ins w:id="4284" w:author="user" w:date="2021-03-22T16:27:00Z">
        <w:r w:rsidR="0045358E">
          <w:rPr>
            <w:rStyle w:val="CommentTok"/>
            <w:rFonts w:ascii="Times New Roman" w:hAnsi="Times New Roman"/>
          </w:rPr>
          <w:t>랜덤</w:t>
        </w:r>
        <w:r w:rsidR="0045358E">
          <w:rPr>
            <w:rStyle w:val="CommentTok"/>
            <w:rFonts w:ascii="Times New Roman" w:hAnsi="Times New Roman"/>
          </w:rPr>
          <w:t xml:space="preserve"> </w:t>
        </w:r>
        <w:r w:rsidR="0045358E">
          <w:rPr>
            <w:rStyle w:val="CommentTok"/>
            <w:rFonts w:ascii="Times New Roman" w:hAnsi="Times New Roman"/>
          </w:rPr>
          <w:t>워크</w:t>
        </w:r>
      </w:ins>
      <w:r w:rsidRPr="00ED4019">
        <w:rPr>
          <w:rStyle w:val="CommentTok"/>
          <w:rFonts w:ascii="Times New Roman" w:hAnsi="Times New Roman"/>
        </w:rPr>
        <w:t xml:space="preserve"> </w:t>
      </w:r>
      <w:r w:rsidRPr="00ED4019">
        <w:rPr>
          <w:rStyle w:val="CommentTok"/>
          <w:rFonts w:ascii="Times New Roman" w:hAnsi="Times New Roman"/>
        </w:rPr>
        <w:t>모델의</w:t>
      </w:r>
      <w:r w:rsidRPr="00ED4019">
        <w:rPr>
          <w:rStyle w:val="CommentTok"/>
          <w:rFonts w:ascii="Times New Roman" w:hAnsi="Times New Roman"/>
        </w:rPr>
        <w:t xml:space="preserve"> </w:t>
      </w:r>
      <w:r w:rsidRPr="00ED4019">
        <w:rPr>
          <w:rStyle w:val="CommentTok"/>
          <w:rFonts w:ascii="Times New Roman" w:hAnsi="Times New Roman"/>
        </w:rPr>
        <w:t>예측값</w:t>
      </w:r>
      <w:r w:rsidRPr="00ED4019">
        <w:rPr>
          <w:rStyle w:val="CommentTok"/>
          <w:rFonts w:ascii="Times New Roman" w:hAnsi="Times New Roman"/>
        </w:rPr>
        <w:t xml:space="preserve"> plot</w:t>
      </w:r>
      <w:r w:rsidRPr="00ED4019">
        <w:rPr>
          <w:rFonts w:ascii="Times New Roman" w:hAnsi="Times New Roman"/>
        </w:rPr>
        <w:br/>
      </w:r>
      <w:r w:rsidRPr="00ED4019">
        <w:rPr>
          <w:rStyle w:val="FunctionTok"/>
          <w:rFonts w:ascii="Times New Roman" w:hAnsi="Times New Roman"/>
        </w:rPr>
        <w:t>autoplot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FunctionTok"/>
          <w:rFonts w:ascii="Times New Roman" w:hAnsi="Times New Roman"/>
        </w:rPr>
        <w:t>meanf</w:t>
      </w:r>
      <w:r w:rsidRPr="00ED4019">
        <w:rPr>
          <w:rStyle w:val="NormalTok"/>
          <w:rFonts w:ascii="Times New Roman" w:hAnsi="Times New Roman"/>
        </w:rPr>
        <w:t>(employees.ts[,</w:t>
      </w:r>
      <w:r w:rsidRPr="00ED4019">
        <w:rPr>
          <w:rStyle w:val="DecValTok"/>
          <w:rFonts w:ascii="Times New Roman" w:hAnsi="Times New Roman"/>
        </w:rPr>
        <w:t>2</w:t>
      </w:r>
      <w:r w:rsidRPr="00ED4019">
        <w:rPr>
          <w:rStyle w:val="NormalTok"/>
          <w:rFonts w:ascii="Times New Roman" w:hAnsi="Times New Roman"/>
        </w:rPr>
        <w:t xml:space="preserve">], </w:t>
      </w:r>
      <w:r w:rsidRPr="00ED4019">
        <w:rPr>
          <w:rStyle w:val="AttributeTok"/>
          <w:rFonts w:ascii="Times New Roman" w:hAnsi="Times New Roman"/>
        </w:rPr>
        <w:t>h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DecValTok"/>
          <w:rFonts w:ascii="Times New Roman" w:hAnsi="Times New Roman"/>
        </w:rPr>
        <w:t>10</w:t>
      </w:r>
      <w:r w:rsidRPr="00ED4019">
        <w:rPr>
          <w:rStyle w:val="NormalTok"/>
          <w:rFonts w:ascii="Times New Roman" w:hAnsi="Times New Roman"/>
        </w:rPr>
        <w:t xml:space="preserve">), </w:t>
      </w:r>
      <w:r w:rsidRPr="00ED4019">
        <w:rPr>
          <w:rStyle w:val="AttributeTok"/>
          <w:rFonts w:ascii="Times New Roman" w:hAnsi="Times New Roman"/>
        </w:rPr>
        <w:t>PI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ConstantTok"/>
          <w:rFonts w:ascii="Times New Roman" w:hAnsi="Times New Roman"/>
        </w:rPr>
        <w:t>FALSE</w:t>
      </w:r>
      <w:r w:rsidRPr="00ED4019">
        <w:rPr>
          <w:rStyle w:val="NormalTok"/>
          <w:rFonts w:ascii="Times New Roman" w:hAnsi="Times New Roman"/>
        </w:rPr>
        <w:t xml:space="preserve">, </w:t>
      </w:r>
      <w:r w:rsidRPr="00ED4019">
        <w:rPr>
          <w:rStyle w:val="AttributeTok"/>
          <w:rFonts w:ascii="Times New Roman" w:hAnsi="Times New Roman"/>
        </w:rPr>
        <w:t>series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'Mean'</w:t>
      </w:r>
      <w:r w:rsidRPr="00ED4019">
        <w:rPr>
          <w:rStyle w:val="NormalTok"/>
          <w:rFonts w:ascii="Times New Roman" w:hAnsi="Times New Roman"/>
        </w:rPr>
        <w:t xml:space="preserve">) </w:t>
      </w:r>
      <w:r w:rsidRPr="00ED4019">
        <w:rPr>
          <w:rStyle w:val="SpecialCharTok"/>
          <w:rFonts w:ascii="Times New Roman" w:hAnsi="Times New Roman"/>
        </w:rPr>
        <w:t>+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</w:t>
      </w:r>
      <w:r w:rsidRPr="00ED4019">
        <w:rPr>
          <w:rStyle w:val="FunctionTok"/>
          <w:rFonts w:ascii="Times New Roman" w:hAnsi="Times New Roman"/>
        </w:rPr>
        <w:t>autolayer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FunctionTok"/>
          <w:rFonts w:ascii="Times New Roman" w:hAnsi="Times New Roman"/>
        </w:rPr>
        <w:t>naive</w:t>
      </w:r>
      <w:r w:rsidRPr="00ED4019">
        <w:rPr>
          <w:rStyle w:val="NormalTok"/>
          <w:rFonts w:ascii="Times New Roman" w:hAnsi="Times New Roman"/>
        </w:rPr>
        <w:t>(employees.ts[,</w:t>
      </w:r>
      <w:r w:rsidRPr="00ED4019">
        <w:rPr>
          <w:rStyle w:val="DecValTok"/>
          <w:rFonts w:ascii="Times New Roman" w:hAnsi="Times New Roman"/>
        </w:rPr>
        <w:t>2</w:t>
      </w:r>
      <w:r w:rsidRPr="00ED4019">
        <w:rPr>
          <w:rStyle w:val="NormalTok"/>
          <w:rFonts w:ascii="Times New Roman" w:hAnsi="Times New Roman"/>
        </w:rPr>
        <w:t xml:space="preserve">], </w:t>
      </w:r>
      <w:r w:rsidRPr="00ED4019">
        <w:rPr>
          <w:rStyle w:val="AttributeTok"/>
          <w:rFonts w:ascii="Times New Roman" w:hAnsi="Times New Roman"/>
        </w:rPr>
        <w:t>h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DecValTok"/>
          <w:rFonts w:ascii="Times New Roman" w:hAnsi="Times New Roman"/>
        </w:rPr>
        <w:t>10</w:t>
      </w:r>
      <w:r w:rsidRPr="00ED4019">
        <w:rPr>
          <w:rStyle w:val="NormalTok"/>
          <w:rFonts w:ascii="Times New Roman" w:hAnsi="Times New Roman"/>
        </w:rPr>
        <w:t xml:space="preserve">), </w:t>
      </w:r>
      <w:r w:rsidRPr="00ED4019">
        <w:rPr>
          <w:rStyle w:val="AttributeTok"/>
          <w:rFonts w:ascii="Times New Roman" w:hAnsi="Times New Roman"/>
        </w:rPr>
        <w:t>PI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ConstantTok"/>
          <w:rFonts w:ascii="Times New Roman" w:hAnsi="Times New Roman"/>
        </w:rPr>
        <w:t>FALSE</w:t>
      </w:r>
      <w:r w:rsidRPr="00ED4019">
        <w:rPr>
          <w:rStyle w:val="NormalTok"/>
          <w:rFonts w:ascii="Times New Roman" w:hAnsi="Times New Roman"/>
        </w:rPr>
        <w:t xml:space="preserve">, </w:t>
      </w:r>
      <w:r w:rsidRPr="00ED4019">
        <w:rPr>
          <w:rStyle w:val="AttributeTok"/>
          <w:rFonts w:ascii="Times New Roman" w:hAnsi="Times New Roman"/>
        </w:rPr>
        <w:t>series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'Naive'</w:t>
      </w:r>
      <w:r w:rsidRPr="00ED4019">
        <w:rPr>
          <w:rStyle w:val="NormalTok"/>
          <w:rFonts w:ascii="Times New Roman" w:hAnsi="Times New Roman"/>
        </w:rPr>
        <w:t xml:space="preserve">) </w:t>
      </w:r>
      <w:r w:rsidRPr="00ED4019">
        <w:rPr>
          <w:rStyle w:val="SpecialCharTok"/>
          <w:rFonts w:ascii="Times New Roman" w:hAnsi="Times New Roman"/>
        </w:rPr>
        <w:t>+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</w:t>
      </w:r>
      <w:r w:rsidRPr="00ED4019">
        <w:rPr>
          <w:rStyle w:val="FunctionTok"/>
          <w:rFonts w:ascii="Times New Roman" w:hAnsi="Times New Roman"/>
        </w:rPr>
        <w:t>autolayer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FunctionTok"/>
          <w:rFonts w:ascii="Times New Roman" w:hAnsi="Times New Roman"/>
        </w:rPr>
        <w:t>snaive</w:t>
      </w:r>
      <w:r w:rsidRPr="00ED4019">
        <w:rPr>
          <w:rStyle w:val="NormalTok"/>
          <w:rFonts w:ascii="Times New Roman" w:hAnsi="Times New Roman"/>
        </w:rPr>
        <w:t>(employees.ts[,</w:t>
      </w:r>
      <w:r w:rsidRPr="00ED4019">
        <w:rPr>
          <w:rStyle w:val="DecValTok"/>
          <w:rFonts w:ascii="Times New Roman" w:hAnsi="Times New Roman"/>
        </w:rPr>
        <w:t>2</w:t>
      </w:r>
      <w:r w:rsidRPr="00ED4019">
        <w:rPr>
          <w:rStyle w:val="NormalTok"/>
          <w:rFonts w:ascii="Times New Roman" w:hAnsi="Times New Roman"/>
        </w:rPr>
        <w:t xml:space="preserve">], </w:t>
      </w:r>
      <w:r w:rsidRPr="00ED4019">
        <w:rPr>
          <w:rStyle w:val="AttributeTok"/>
          <w:rFonts w:ascii="Times New Roman" w:hAnsi="Times New Roman"/>
        </w:rPr>
        <w:t>h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DecValTok"/>
          <w:rFonts w:ascii="Times New Roman" w:hAnsi="Times New Roman"/>
        </w:rPr>
        <w:t>10</w:t>
      </w:r>
      <w:r w:rsidRPr="00ED4019">
        <w:rPr>
          <w:rStyle w:val="NormalTok"/>
          <w:rFonts w:ascii="Times New Roman" w:hAnsi="Times New Roman"/>
        </w:rPr>
        <w:t xml:space="preserve">), </w:t>
      </w:r>
      <w:r w:rsidRPr="00ED4019">
        <w:rPr>
          <w:rStyle w:val="AttributeTok"/>
          <w:rFonts w:ascii="Times New Roman" w:hAnsi="Times New Roman"/>
        </w:rPr>
        <w:t>PI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ConstantTok"/>
          <w:rFonts w:ascii="Times New Roman" w:hAnsi="Times New Roman"/>
        </w:rPr>
        <w:t>FALSE</w:t>
      </w:r>
      <w:r w:rsidRPr="00ED4019">
        <w:rPr>
          <w:rStyle w:val="NormalTok"/>
          <w:rFonts w:ascii="Times New Roman" w:hAnsi="Times New Roman"/>
        </w:rPr>
        <w:t xml:space="preserve">, </w:t>
      </w:r>
      <w:r w:rsidRPr="00ED4019">
        <w:rPr>
          <w:rStyle w:val="AttributeTok"/>
          <w:rFonts w:ascii="Times New Roman" w:hAnsi="Times New Roman"/>
        </w:rPr>
        <w:t>series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'Snaive'</w:t>
      </w:r>
      <w:r w:rsidRPr="00ED4019">
        <w:rPr>
          <w:rStyle w:val="NormalTok"/>
          <w:rFonts w:ascii="Times New Roman" w:hAnsi="Times New Roman"/>
        </w:rPr>
        <w:t xml:space="preserve">) </w:t>
      </w:r>
      <w:r w:rsidRPr="00ED4019">
        <w:rPr>
          <w:rStyle w:val="SpecialCharTok"/>
          <w:rFonts w:ascii="Times New Roman" w:hAnsi="Times New Roman"/>
        </w:rPr>
        <w:t>+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</w:t>
      </w:r>
      <w:r w:rsidRPr="00ED4019">
        <w:rPr>
          <w:rStyle w:val="FunctionTok"/>
          <w:rFonts w:ascii="Times New Roman" w:hAnsi="Times New Roman"/>
        </w:rPr>
        <w:t>autolayer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FunctionTok"/>
          <w:rFonts w:ascii="Times New Roman" w:hAnsi="Times New Roman"/>
        </w:rPr>
        <w:t>rwf</w:t>
      </w:r>
      <w:r w:rsidRPr="00ED4019">
        <w:rPr>
          <w:rStyle w:val="NormalTok"/>
          <w:rFonts w:ascii="Times New Roman" w:hAnsi="Times New Roman"/>
        </w:rPr>
        <w:t>(employees.ts[,</w:t>
      </w:r>
      <w:r w:rsidRPr="00ED4019">
        <w:rPr>
          <w:rStyle w:val="DecValTok"/>
          <w:rFonts w:ascii="Times New Roman" w:hAnsi="Times New Roman"/>
        </w:rPr>
        <w:t>2</w:t>
      </w:r>
      <w:r w:rsidRPr="00ED4019">
        <w:rPr>
          <w:rStyle w:val="NormalTok"/>
          <w:rFonts w:ascii="Times New Roman" w:hAnsi="Times New Roman"/>
        </w:rPr>
        <w:t xml:space="preserve">], </w:t>
      </w:r>
      <w:r w:rsidRPr="00ED4019">
        <w:rPr>
          <w:rStyle w:val="AttributeTok"/>
          <w:rFonts w:ascii="Times New Roman" w:hAnsi="Times New Roman"/>
        </w:rPr>
        <w:t>h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DecValTok"/>
          <w:rFonts w:ascii="Times New Roman" w:hAnsi="Times New Roman"/>
        </w:rPr>
        <w:t>10</w:t>
      </w:r>
      <w:r w:rsidRPr="00ED4019">
        <w:rPr>
          <w:rStyle w:val="NormalTok"/>
          <w:rFonts w:ascii="Times New Roman" w:hAnsi="Times New Roman"/>
        </w:rPr>
        <w:t xml:space="preserve">), </w:t>
      </w:r>
      <w:r w:rsidRPr="00ED4019">
        <w:rPr>
          <w:rStyle w:val="AttributeTok"/>
          <w:rFonts w:ascii="Times New Roman" w:hAnsi="Times New Roman"/>
        </w:rPr>
        <w:t>PI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ConstantTok"/>
          <w:rFonts w:ascii="Times New Roman" w:hAnsi="Times New Roman"/>
        </w:rPr>
        <w:t>FALSE</w:t>
      </w:r>
      <w:r w:rsidRPr="00ED4019">
        <w:rPr>
          <w:rStyle w:val="NormalTok"/>
          <w:rFonts w:ascii="Times New Roman" w:hAnsi="Times New Roman"/>
        </w:rPr>
        <w:t xml:space="preserve">, </w:t>
      </w:r>
      <w:r w:rsidRPr="00ED4019">
        <w:rPr>
          <w:rStyle w:val="AttributeTok"/>
          <w:rFonts w:ascii="Times New Roman" w:hAnsi="Times New Roman"/>
        </w:rPr>
        <w:t>series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'RW'</w:t>
      </w:r>
      <w:r w:rsidRPr="00ED4019">
        <w:rPr>
          <w:rStyle w:val="NormalTok"/>
          <w:rFonts w:ascii="Times New Roman" w:hAnsi="Times New Roman"/>
        </w:rPr>
        <w:t xml:space="preserve">) </w:t>
      </w:r>
      <w:r w:rsidRPr="00ED4019">
        <w:rPr>
          <w:rStyle w:val="SpecialCharTok"/>
          <w:rFonts w:ascii="Times New Roman" w:hAnsi="Times New Roman"/>
        </w:rPr>
        <w:t>+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</w:t>
      </w:r>
      <w:r w:rsidRPr="00ED4019">
        <w:rPr>
          <w:rStyle w:val="FunctionTok"/>
          <w:rFonts w:ascii="Times New Roman" w:hAnsi="Times New Roman"/>
        </w:rPr>
        <w:t>autolayer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FunctionTok"/>
          <w:rFonts w:ascii="Times New Roman" w:hAnsi="Times New Roman"/>
        </w:rPr>
        <w:t>rwf</w:t>
      </w:r>
      <w:r w:rsidRPr="00ED4019">
        <w:rPr>
          <w:rStyle w:val="NormalTok"/>
          <w:rFonts w:ascii="Times New Roman" w:hAnsi="Times New Roman"/>
        </w:rPr>
        <w:t>(employees.ts[,</w:t>
      </w:r>
      <w:r w:rsidRPr="00ED4019">
        <w:rPr>
          <w:rStyle w:val="DecValTok"/>
          <w:rFonts w:ascii="Times New Roman" w:hAnsi="Times New Roman"/>
        </w:rPr>
        <w:t>2</w:t>
      </w:r>
      <w:r w:rsidRPr="00ED4019">
        <w:rPr>
          <w:rStyle w:val="NormalTok"/>
          <w:rFonts w:ascii="Times New Roman" w:hAnsi="Times New Roman"/>
        </w:rPr>
        <w:t xml:space="preserve">], </w:t>
      </w:r>
      <w:r w:rsidRPr="00ED4019">
        <w:rPr>
          <w:rStyle w:val="AttributeTok"/>
          <w:rFonts w:ascii="Times New Roman" w:hAnsi="Times New Roman"/>
        </w:rPr>
        <w:t>h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DecValTok"/>
          <w:rFonts w:ascii="Times New Roman" w:hAnsi="Times New Roman"/>
        </w:rPr>
        <w:t>10</w:t>
      </w:r>
      <w:r w:rsidRPr="00ED4019">
        <w:rPr>
          <w:rStyle w:val="NormalTok"/>
          <w:rFonts w:ascii="Times New Roman" w:hAnsi="Times New Roman"/>
        </w:rPr>
        <w:t xml:space="preserve">, </w:t>
      </w:r>
      <w:r w:rsidRPr="00ED4019">
        <w:rPr>
          <w:rStyle w:val="AttributeTok"/>
          <w:rFonts w:ascii="Times New Roman" w:hAnsi="Times New Roman"/>
        </w:rPr>
        <w:t>drift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ConstantTok"/>
          <w:rFonts w:ascii="Times New Roman" w:hAnsi="Times New Roman"/>
        </w:rPr>
        <w:t>TRUE</w:t>
      </w:r>
      <w:r w:rsidRPr="00ED4019">
        <w:rPr>
          <w:rStyle w:val="NormalTok"/>
          <w:rFonts w:ascii="Times New Roman" w:hAnsi="Times New Roman"/>
        </w:rPr>
        <w:t xml:space="preserve">), </w:t>
      </w:r>
      <w:r w:rsidRPr="00ED4019">
        <w:rPr>
          <w:rStyle w:val="AttributeTok"/>
          <w:rFonts w:ascii="Times New Roman" w:hAnsi="Times New Roman"/>
        </w:rPr>
        <w:t>PI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ConstantTok"/>
          <w:rFonts w:ascii="Times New Roman" w:hAnsi="Times New Roman"/>
        </w:rPr>
        <w:t>FALSE</w:t>
      </w:r>
      <w:r w:rsidRPr="00ED4019">
        <w:rPr>
          <w:rStyle w:val="NormalTok"/>
          <w:rFonts w:ascii="Times New Roman" w:hAnsi="Times New Roman"/>
        </w:rPr>
        <w:t xml:space="preserve">, </w:t>
      </w:r>
      <w:r w:rsidRPr="00ED4019">
        <w:rPr>
          <w:rStyle w:val="AttributeTok"/>
          <w:rFonts w:ascii="Times New Roman" w:hAnsi="Times New Roman"/>
        </w:rPr>
        <w:t>series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'RW with drift'</w:t>
      </w:r>
      <w:r w:rsidRPr="00ED4019">
        <w:rPr>
          <w:rStyle w:val="NormalTok"/>
          <w:rFonts w:ascii="Times New Roman" w:hAnsi="Times New Roman"/>
        </w:rPr>
        <w:t xml:space="preserve">) </w:t>
      </w:r>
      <w:r w:rsidRPr="00ED4019">
        <w:rPr>
          <w:rStyle w:val="SpecialCharTok"/>
          <w:rFonts w:ascii="Times New Roman" w:hAnsi="Times New Roman"/>
        </w:rPr>
        <w:t>+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</w:t>
      </w:r>
      <w:r w:rsidRPr="00ED4019">
        <w:rPr>
          <w:rStyle w:val="FunctionTok"/>
          <w:rFonts w:ascii="Times New Roman" w:hAnsi="Times New Roman"/>
        </w:rPr>
        <w:t>labs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AttributeTok"/>
          <w:rFonts w:ascii="Times New Roman" w:hAnsi="Times New Roman"/>
        </w:rPr>
        <w:t>title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StringTok"/>
          <w:rFonts w:ascii="Times New Roman" w:hAnsi="Times New Roman"/>
        </w:rPr>
        <w:t>취업자수의</w:t>
      </w:r>
      <w:r w:rsidRPr="00ED4019">
        <w:rPr>
          <w:rStyle w:val="String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평균</w:t>
      </w:r>
      <w:r w:rsidRPr="00ED4019">
        <w:rPr>
          <w:rStyle w:val="StringTok"/>
          <w:rFonts w:ascii="Times New Roman" w:hAnsi="Times New Roman"/>
        </w:rPr>
        <w:t xml:space="preserve">, Naive, </w:t>
      </w:r>
      <w:r w:rsidRPr="00ED4019">
        <w:rPr>
          <w:rStyle w:val="StringTok"/>
          <w:rFonts w:ascii="Times New Roman" w:hAnsi="Times New Roman"/>
        </w:rPr>
        <w:t>계절성</w:t>
      </w:r>
      <w:r w:rsidRPr="00ED4019">
        <w:rPr>
          <w:rStyle w:val="StringTok"/>
          <w:rFonts w:ascii="Times New Roman" w:hAnsi="Times New Roman"/>
        </w:rPr>
        <w:t xml:space="preserve"> Naive, </w:t>
      </w:r>
      <w:del w:id="4285" w:author="user" w:date="2021-03-22T16:27:00Z">
        <w:r w:rsidRPr="00ED4019" w:rsidDel="0045358E">
          <w:rPr>
            <w:rStyle w:val="StringTok"/>
            <w:rFonts w:ascii="Times New Roman" w:hAnsi="Times New Roman"/>
          </w:rPr>
          <w:delText>랜덤워크</w:delText>
        </w:r>
      </w:del>
      <w:ins w:id="4286" w:author="user" w:date="2021-03-22T16:27:00Z">
        <w:r w:rsidR="0045358E">
          <w:rPr>
            <w:rStyle w:val="StringTok"/>
            <w:rFonts w:ascii="Times New Roman" w:hAnsi="Times New Roman"/>
          </w:rPr>
          <w:t>랜덤</w:t>
        </w:r>
        <w:r w:rsidR="0045358E">
          <w:rPr>
            <w:rStyle w:val="StringTok"/>
            <w:rFonts w:ascii="Times New Roman" w:hAnsi="Times New Roman"/>
          </w:rPr>
          <w:t xml:space="preserve"> </w:t>
        </w:r>
        <w:r w:rsidR="0045358E">
          <w:rPr>
            <w:rStyle w:val="StringTok"/>
            <w:rFonts w:ascii="Times New Roman" w:hAnsi="Times New Roman"/>
          </w:rPr>
          <w:t>워크</w:t>
        </w:r>
      </w:ins>
      <w:r w:rsidRPr="00ED4019">
        <w:rPr>
          <w:rStyle w:val="String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모델의</w:t>
      </w:r>
      <w:r w:rsidRPr="00ED4019">
        <w:rPr>
          <w:rStyle w:val="String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예측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NormalTok"/>
          <w:rFonts w:ascii="Times New Roman" w:hAnsi="Times New Roman"/>
        </w:rPr>
        <w:t xml:space="preserve">, </w:t>
      </w:r>
      <w:r w:rsidRPr="00ED4019">
        <w:rPr>
          <w:rStyle w:val="AttributeTok"/>
          <w:rFonts w:ascii="Times New Roman" w:hAnsi="Times New Roman"/>
        </w:rPr>
        <w:t>x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StringTok"/>
          <w:rFonts w:ascii="Times New Roman" w:hAnsi="Times New Roman"/>
        </w:rPr>
        <w:t>연도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NormalTok"/>
          <w:rFonts w:ascii="Times New Roman" w:hAnsi="Times New Roman"/>
        </w:rPr>
        <w:t xml:space="preserve">, </w:t>
      </w:r>
      <w:r w:rsidRPr="00ED4019">
        <w:rPr>
          <w:rStyle w:val="AttributeTok"/>
          <w:rFonts w:ascii="Times New Roman" w:hAnsi="Times New Roman"/>
        </w:rPr>
        <w:t>y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StringTok"/>
          <w:rFonts w:ascii="Times New Roman" w:hAnsi="Times New Roman"/>
        </w:rPr>
        <w:t>취업자수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NormalTok"/>
          <w:rFonts w:ascii="Times New Roman" w:hAnsi="Times New Roman"/>
        </w:rPr>
        <w:t>)</w:t>
      </w:r>
    </w:p>
    <w:p w14:paraId="25AE2551" w14:textId="77777777" w:rsidR="00FD7B2A" w:rsidRPr="00ED4019" w:rsidRDefault="00FD7B2A">
      <w:pPr>
        <w:pStyle w:val="Figure"/>
        <w:jc w:val="both"/>
        <w:rPr>
          <w:rFonts w:ascii="Times New Roman" w:hAnsi="Times New Roman"/>
        </w:rPr>
        <w:pPrChange w:id="4287" w:author="제이펍 출판사" w:date="2021-03-14T15:57:00Z">
          <w:pPr>
            <w:pStyle w:val="Figure"/>
          </w:pPr>
        </w:pPrChange>
      </w:pPr>
      <w:r w:rsidRPr="00ED4019">
        <w:rPr>
          <w:rFonts w:ascii="Times New Roman" w:hAnsi="Times New Roman"/>
          <w:noProof/>
          <w:lang w:eastAsia="ko-KR"/>
        </w:rPr>
        <w:lastRenderedPageBreak/>
        <w:drawing>
          <wp:inline distT="0" distB="0" distL="0" distR="0" wp14:anchorId="21AD7E32" wp14:editId="17CF14F1">
            <wp:extent cx="4572000" cy="3657600"/>
            <wp:effectExtent l="0" t="0" r="0" b="0"/>
            <wp:docPr id="132" name="그림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"/>
                    <pic:cNvPicPr>
                      <a:picLocks noChangeAspect="1" noChangeArrowheads="1"/>
                    </pic:cNvPicPr>
                  </pic:nvPicPr>
                  <pic:blipFill>
                    <a:blip r:embed="rId1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4DA649A" w14:textId="77777777" w:rsidR="00FD7B2A" w:rsidRPr="00ED4019" w:rsidRDefault="00FD7B2A">
      <w:pPr>
        <w:pStyle w:val="a6"/>
        <w:jc w:val="both"/>
        <w:rPr>
          <w:rFonts w:ascii="Times New Roman" w:hAnsi="Times New Roman"/>
        </w:rPr>
        <w:pPrChange w:id="4288" w:author="제이펍 출판사" w:date="2021-03-14T15:57:00Z">
          <w:pPr>
            <w:pStyle w:val="a6"/>
            <w:jc w:val="center"/>
          </w:pPr>
        </w:pPrChange>
      </w:pPr>
      <w:commentRangeStart w:id="4289"/>
      <w:r w:rsidRPr="00ED4019">
        <w:rPr>
          <w:rFonts w:ascii="Times New Roman" w:hAnsi="Times New Roman" w:hint="eastAsia"/>
        </w:rPr>
        <w:t>그림</w:t>
      </w:r>
      <w:r w:rsidRPr="00ED4019">
        <w:rPr>
          <w:rFonts w:ascii="Times New Roman" w:hAnsi="Times New Roman" w:hint="eastAsia"/>
        </w:rPr>
        <w:t xml:space="preserve"> </w:t>
      </w:r>
      <w:r w:rsidRPr="00ED4019">
        <w:rPr>
          <w:rFonts w:ascii="Times New Roman" w:hAnsi="Times New Roman"/>
        </w:rPr>
        <w:t>6-20</w:t>
      </w:r>
      <w:commentRangeEnd w:id="4289"/>
      <w:r w:rsidR="00730538">
        <w:rPr>
          <w:rStyle w:val="af3"/>
          <w:i w:val="0"/>
        </w:rPr>
        <w:commentReference w:id="4289"/>
      </w:r>
    </w:p>
    <w:p w14:paraId="6952290E" w14:textId="1C2B2DF0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4290" w:author="제이펍 출판사" w:date="2021-03-14T15:57:00Z">
          <w:pPr>
            <w:pStyle w:val="SourceCode"/>
          </w:pPr>
        </w:pPrChange>
      </w:pPr>
      <w:r w:rsidRPr="00ED4019">
        <w:rPr>
          <w:rStyle w:val="CommentTok"/>
          <w:rFonts w:ascii="Times New Roman" w:hAnsi="Times New Roman"/>
        </w:rPr>
        <w:t># 0-9</w:t>
      </w:r>
      <w:r w:rsidRPr="00ED4019">
        <w:rPr>
          <w:rStyle w:val="CommentTok"/>
          <w:rFonts w:ascii="Times New Roman" w:hAnsi="Times New Roman"/>
        </w:rPr>
        <w:t>세</w:t>
      </w:r>
      <w:r w:rsidRPr="00ED4019">
        <w:rPr>
          <w:rStyle w:val="CommentTok"/>
          <w:rFonts w:ascii="Times New Roman" w:hAnsi="Times New Roman"/>
        </w:rPr>
        <w:t xml:space="preserve"> </w:t>
      </w:r>
      <w:r w:rsidRPr="00ED4019">
        <w:rPr>
          <w:rStyle w:val="CommentTok"/>
          <w:rFonts w:ascii="Times New Roman" w:hAnsi="Times New Roman"/>
        </w:rPr>
        <w:t>코로나</w:t>
      </w:r>
      <w:r w:rsidRPr="00ED4019">
        <w:rPr>
          <w:rStyle w:val="CommentTok"/>
          <w:rFonts w:ascii="Times New Roman" w:hAnsi="Times New Roman"/>
        </w:rPr>
        <w:t xml:space="preserve"> </w:t>
      </w:r>
      <w:r w:rsidRPr="00ED4019">
        <w:rPr>
          <w:rStyle w:val="CommentTok"/>
          <w:rFonts w:ascii="Times New Roman" w:hAnsi="Times New Roman"/>
        </w:rPr>
        <w:t>확진자의</w:t>
      </w:r>
      <w:r w:rsidRPr="00ED4019">
        <w:rPr>
          <w:rStyle w:val="CommentTok"/>
          <w:rFonts w:ascii="Times New Roman" w:hAnsi="Times New Roman"/>
        </w:rPr>
        <w:t xml:space="preserve"> </w:t>
      </w:r>
      <w:r w:rsidRPr="00ED4019">
        <w:rPr>
          <w:rStyle w:val="CommentTok"/>
          <w:rFonts w:ascii="Times New Roman" w:hAnsi="Times New Roman"/>
        </w:rPr>
        <w:t>평균</w:t>
      </w:r>
      <w:r w:rsidRPr="00ED4019">
        <w:rPr>
          <w:rStyle w:val="CommentTok"/>
          <w:rFonts w:ascii="Times New Roman" w:hAnsi="Times New Roman"/>
        </w:rPr>
        <w:t xml:space="preserve">, Naive, </w:t>
      </w:r>
      <w:r w:rsidRPr="00ED4019">
        <w:rPr>
          <w:rStyle w:val="CommentTok"/>
          <w:rFonts w:ascii="Times New Roman" w:hAnsi="Times New Roman"/>
        </w:rPr>
        <w:t>계절성</w:t>
      </w:r>
      <w:r w:rsidRPr="00ED4019">
        <w:rPr>
          <w:rStyle w:val="CommentTok"/>
          <w:rFonts w:ascii="Times New Roman" w:hAnsi="Times New Roman"/>
        </w:rPr>
        <w:t xml:space="preserve"> Naive, </w:t>
      </w:r>
      <w:del w:id="4291" w:author="user" w:date="2021-03-22T16:27:00Z">
        <w:r w:rsidRPr="00ED4019" w:rsidDel="0045358E">
          <w:rPr>
            <w:rStyle w:val="CommentTok"/>
            <w:rFonts w:ascii="Times New Roman" w:hAnsi="Times New Roman"/>
          </w:rPr>
          <w:delText>랜덤워크</w:delText>
        </w:r>
      </w:del>
      <w:ins w:id="4292" w:author="user" w:date="2021-03-22T16:27:00Z">
        <w:r w:rsidR="0045358E">
          <w:rPr>
            <w:rStyle w:val="CommentTok"/>
            <w:rFonts w:ascii="Times New Roman" w:hAnsi="Times New Roman"/>
          </w:rPr>
          <w:t>랜덤</w:t>
        </w:r>
        <w:r w:rsidR="0045358E">
          <w:rPr>
            <w:rStyle w:val="CommentTok"/>
            <w:rFonts w:ascii="Times New Roman" w:hAnsi="Times New Roman"/>
          </w:rPr>
          <w:t xml:space="preserve"> </w:t>
        </w:r>
        <w:r w:rsidR="0045358E">
          <w:rPr>
            <w:rStyle w:val="CommentTok"/>
            <w:rFonts w:ascii="Times New Roman" w:hAnsi="Times New Roman"/>
          </w:rPr>
          <w:t>워크</w:t>
        </w:r>
      </w:ins>
      <w:r w:rsidRPr="00ED4019">
        <w:rPr>
          <w:rStyle w:val="CommentTok"/>
          <w:rFonts w:ascii="Times New Roman" w:hAnsi="Times New Roman"/>
        </w:rPr>
        <w:t xml:space="preserve"> </w:t>
      </w:r>
      <w:r w:rsidRPr="00ED4019">
        <w:rPr>
          <w:rStyle w:val="CommentTok"/>
          <w:rFonts w:ascii="Times New Roman" w:hAnsi="Times New Roman"/>
        </w:rPr>
        <w:t>모델의</w:t>
      </w:r>
      <w:r w:rsidRPr="00ED4019">
        <w:rPr>
          <w:rStyle w:val="CommentTok"/>
          <w:rFonts w:ascii="Times New Roman" w:hAnsi="Times New Roman"/>
        </w:rPr>
        <w:t xml:space="preserve"> </w:t>
      </w:r>
      <w:r w:rsidRPr="00ED4019">
        <w:rPr>
          <w:rStyle w:val="CommentTok"/>
          <w:rFonts w:ascii="Times New Roman" w:hAnsi="Times New Roman"/>
        </w:rPr>
        <w:t>예측값</w:t>
      </w:r>
      <w:r w:rsidRPr="00ED4019">
        <w:rPr>
          <w:rStyle w:val="CommentTok"/>
          <w:rFonts w:ascii="Times New Roman" w:hAnsi="Times New Roman"/>
        </w:rPr>
        <w:t xml:space="preserve"> plot</w:t>
      </w:r>
      <w:r w:rsidRPr="00ED4019">
        <w:rPr>
          <w:rFonts w:ascii="Times New Roman" w:hAnsi="Times New Roman"/>
        </w:rPr>
        <w:br/>
      </w:r>
      <w:r w:rsidRPr="00ED4019">
        <w:rPr>
          <w:rStyle w:val="FunctionTok"/>
          <w:rFonts w:ascii="Times New Roman" w:hAnsi="Times New Roman"/>
        </w:rPr>
        <w:t>autoplot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FunctionTok"/>
          <w:rFonts w:ascii="Times New Roman" w:hAnsi="Times New Roman"/>
        </w:rPr>
        <w:t>meanf</w:t>
      </w:r>
      <w:r w:rsidRPr="00ED4019">
        <w:rPr>
          <w:rStyle w:val="NormalTok"/>
          <w:rFonts w:ascii="Times New Roman" w:hAnsi="Times New Roman"/>
        </w:rPr>
        <w:t>(covid19.ts[,</w:t>
      </w:r>
      <w:r w:rsidRPr="00ED4019">
        <w:rPr>
          <w:rStyle w:val="DecValTok"/>
          <w:rFonts w:ascii="Times New Roman" w:hAnsi="Times New Roman"/>
        </w:rPr>
        <w:t>2</w:t>
      </w:r>
      <w:r w:rsidRPr="00ED4019">
        <w:rPr>
          <w:rStyle w:val="NormalTok"/>
          <w:rFonts w:ascii="Times New Roman" w:hAnsi="Times New Roman"/>
        </w:rPr>
        <w:t xml:space="preserve">], </w:t>
      </w:r>
      <w:r w:rsidRPr="00ED4019">
        <w:rPr>
          <w:rStyle w:val="AttributeTok"/>
          <w:rFonts w:ascii="Times New Roman" w:hAnsi="Times New Roman"/>
        </w:rPr>
        <w:t>h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DecValTok"/>
          <w:rFonts w:ascii="Times New Roman" w:hAnsi="Times New Roman"/>
        </w:rPr>
        <w:t>30</w:t>
      </w:r>
      <w:r w:rsidRPr="00ED4019">
        <w:rPr>
          <w:rStyle w:val="NormalTok"/>
          <w:rFonts w:ascii="Times New Roman" w:hAnsi="Times New Roman"/>
        </w:rPr>
        <w:t xml:space="preserve">), </w:t>
      </w:r>
      <w:r w:rsidRPr="00ED4019">
        <w:rPr>
          <w:rStyle w:val="AttributeTok"/>
          <w:rFonts w:ascii="Times New Roman" w:hAnsi="Times New Roman"/>
        </w:rPr>
        <w:t>PI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ConstantTok"/>
          <w:rFonts w:ascii="Times New Roman" w:hAnsi="Times New Roman"/>
        </w:rPr>
        <w:t>FALSE</w:t>
      </w:r>
      <w:r w:rsidRPr="00ED4019">
        <w:rPr>
          <w:rStyle w:val="NormalTok"/>
          <w:rFonts w:ascii="Times New Roman" w:hAnsi="Times New Roman"/>
        </w:rPr>
        <w:t xml:space="preserve">, </w:t>
      </w:r>
      <w:r w:rsidRPr="00ED4019">
        <w:rPr>
          <w:rStyle w:val="AttributeTok"/>
          <w:rFonts w:ascii="Times New Roman" w:hAnsi="Times New Roman"/>
        </w:rPr>
        <w:t>series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'Mean'</w:t>
      </w:r>
      <w:r w:rsidRPr="00ED4019">
        <w:rPr>
          <w:rStyle w:val="NormalTok"/>
          <w:rFonts w:ascii="Times New Roman" w:hAnsi="Times New Roman"/>
        </w:rPr>
        <w:t xml:space="preserve">) </w:t>
      </w:r>
      <w:r w:rsidRPr="00ED4019">
        <w:rPr>
          <w:rStyle w:val="SpecialCharTok"/>
          <w:rFonts w:ascii="Times New Roman" w:hAnsi="Times New Roman"/>
        </w:rPr>
        <w:t>+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</w:t>
      </w:r>
      <w:r w:rsidRPr="00ED4019">
        <w:rPr>
          <w:rStyle w:val="FunctionTok"/>
          <w:rFonts w:ascii="Times New Roman" w:hAnsi="Times New Roman"/>
        </w:rPr>
        <w:t>autolayer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FunctionTok"/>
          <w:rFonts w:ascii="Times New Roman" w:hAnsi="Times New Roman"/>
        </w:rPr>
        <w:t>naive</w:t>
      </w:r>
      <w:r w:rsidRPr="00ED4019">
        <w:rPr>
          <w:rStyle w:val="NormalTok"/>
          <w:rFonts w:ascii="Times New Roman" w:hAnsi="Times New Roman"/>
        </w:rPr>
        <w:t>(covid19.ts[,</w:t>
      </w:r>
      <w:r w:rsidRPr="00ED4019">
        <w:rPr>
          <w:rStyle w:val="DecValTok"/>
          <w:rFonts w:ascii="Times New Roman" w:hAnsi="Times New Roman"/>
        </w:rPr>
        <w:t>2</w:t>
      </w:r>
      <w:r w:rsidRPr="00ED4019">
        <w:rPr>
          <w:rStyle w:val="NormalTok"/>
          <w:rFonts w:ascii="Times New Roman" w:hAnsi="Times New Roman"/>
        </w:rPr>
        <w:t xml:space="preserve">], </w:t>
      </w:r>
      <w:r w:rsidRPr="00ED4019">
        <w:rPr>
          <w:rStyle w:val="AttributeTok"/>
          <w:rFonts w:ascii="Times New Roman" w:hAnsi="Times New Roman"/>
        </w:rPr>
        <w:t>h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DecValTok"/>
          <w:rFonts w:ascii="Times New Roman" w:hAnsi="Times New Roman"/>
        </w:rPr>
        <w:t>30</w:t>
      </w:r>
      <w:r w:rsidRPr="00ED4019">
        <w:rPr>
          <w:rStyle w:val="NormalTok"/>
          <w:rFonts w:ascii="Times New Roman" w:hAnsi="Times New Roman"/>
        </w:rPr>
        <w:t xml:space="preserve">), </w:t>
      </w:r>
      <w:r w:rsidRPr="00ED4019">
        <w:rPr>
          <w:rStyle w:val="AttributeTok"/>
          <w:rFonts w:ascii="Times New Roman" w:hAnsi="Times New Roman"/>
        </w:rPr>
        <w:t>PI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ConstantTok"/>
          <w:rFonts w:ascii="Times New Roman" w:hAnsi="Times New Roman"/>
        </w:rPr>
        <w:t>FALSE</w:t>
      </w:r>
      <w:r w:rsidRPr="00ED4019">
        <w:rPr>
          <w:rStyle w:val="NormalTok"/>
          <w:rFonts w:ascii="Times New Roman" w:hAnsi="Times New Roman"/>
        </w:rPr>
        <w:t xml:space="preserve">, </w:t>
      </w:r>
      <w:r w:rsidRPr="00ED4019">
        <w:rPr>
          <w:rStyle w:val="AttributeTok"/>
          <w:rFonts w:ascii="Times New Roman" w:hAnsi="Times New Roman"/>
        </w:rPr>
        <w:t>series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'Naive'</w:t>
      </w:r>
      <w:r w:rsidRPr="00ED4019">
        <w:rPr>
          <w:rStyle w:val="NormalTok"/>
          <w:rFonts w:ascii="Times New Roman" w:hAnsi="Times New Roman"/>
        </w:rPr>
        <w:t xml:space="preserve">) </w:t>
      </w:r>
      <w:r w:rsidRPr="00ED4019">
        <w:rPr>
          <w:rStyle w:val="SpecialCharTok"/>
          <w:rFonts w:ascii="Times New Roman" w:hAnsi="Times New Roman"/>
        </w:rPr>
        <w:t>+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</w:t>
      </w:r>
      <w:r w:rsidRPr="00ED4019">
        <w:rPr>
          <w:rStyle w:val="FunctionTok"/>
          <w:rFonts w:ascii="Times New Roman" w:hAnsi="Times New Roman"/>
        </w:rPr>
        <w:t>autolayer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FunctionTok"/>
          <w:rFonts w:ascii="Times New Roman" w:hAnsi="Times New Roman"/>
        </w:rPr>
        <w:t>snaive</w:t>
      </w:r>
      <w:r w:rsidRPr="00ED4019">
        <w:rPr>
          <w:rStyle w:val="NormalTok"/>
          <w:rFonts w:ascii="Times New Roman" w:hAnsi="Times New Roman"/>
        </w:rPr>
        <w:t>(covid19.ts[,</w:t>
      </w:r>
      <w:r w:rsidRPr="00ED4019">
        <w:rPr>
          <w:rStyle w:val="DecValTok"/>
          <w:rFonts w:ascii="Times New Roman" w:hAnsi="Times New Roman"/>
        </w:rPr>
        <w:t>2</w:t>
      </w:r>
      <w:r w:rsidRPr="00ED4019">
        <w:rPr>
          <w:rStyle w:val="NormalTok"/>
          <w:rFonts w:ascii="Times New Roman" w:hAnsi="Times New Roman"/>
        </w:rPr>
        <w:t xml:space="preserve">], </w:t>
      </w:r>
      <w:r w:rsidRPr="00ED4019">
        <w:rPr>
          <w:rStyle w:val="AttributeTok"/>
          <w:rFonts w:ascii="Times New Roman" w:hAnsi="Times New Roman"/>
        </w:rPr>
        <w:t>h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DecValTok"/>
          <w:rFonts w:ascii="Times New Roman" w:hAnsi="Times New Roman"/>
        </w:rPr>
        <w:t>30</w:t>
      </w:r>
      <w:r w:rsidRPr="00ED4019">
        <w:rPr>
          <w:rStyle w:val="NormalTok"/>
          <w:rFonts w:ascii="Times New Roman" w:hAnsi="Times New Roman"/>
        </w:rPr>
        <w:t xml:space="preserve">), </w:t>
      </w:r>
      <w:r w:rsidRPr="00ED4019">
        <w:rPr>
          <w:rStyle w:val="AttributeTok"/>
          <w:rFonts w:ascii="Times New Roman" w:hAnsi="Times New Roman"/>
        </w:rPr>
        <w:t>PI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ConstantTok"/>
          <w:rFonts w:ascii="Times New Roman" w:hAnsi="Times New Roman"/>
        </w:rPr>
        <w:t>FALSE</w:t>
      </w:r>
      <w:r w:rsidRPr="00ED4019">
        <w:rPr>
          <w:rStyle w:val="NormalTok"/>
          <w:rFonts w:ascii="Times New Roman" w:hAnsi="Times New Roman"/>
        </w:rPr>
        <w:t xml:space="preserve">, </w:t>
      </w:r>
      <w:r w:rsidRPr="00ED4019">
        <w:rPr>
          <w:rStyle w:val="AttributeTok"/>
          <w:rFonts w:ascii="Times New Roman" w:hAnsi="Times New Roman"/>
        </w:rPr>
        <w:t>series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'Snaive'</w:t>
      </w:r>
      <w:r w:rsidRPr="00ED4019">
        <w:rPr>
          <w:rStyle w:val="NormalTok"/>
          <w:rFonts w:ascii="Times New Roman" w:hAnsi="Times New Roman"/>
        </w:rPr>
        <w:t xml:space="preserve">) </w:t>
      </w:r>
      <w:r w:rsidRPr="00ED4019">
        <w:rPr>
          <w:rStyle w:val="SpecialCharTok"/>
          <w:rFonts w:ascii="Times New Roman" w:hAnsi="Times New Roman"/>
        </w:rPr>
        <w:t>+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</w:t>
      </w:r>
      <w:r w:rsidRPr="00ED4019">
        <w:rPr>
          <w:rStyle w:val="FunctionTok"/>
          <w:rFonts w:ascii="Times New Roman" w:hAnsi="Times New Roman"/>
        </w:rPr>
        <w:t>autolayer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FunctionTok"/>
          <w:rFonts w:ascii="Times New Roman" w:hAnsi="Times New Roman"/>
        </w:rPr>
        <w:t>rwf</w:t>
      </w:r>
      <w:r w:rsidRPr="00ED4019">
        <w:rPr>
          <w:rStyle w:val="NormalTok"/>
          <w:rFonts w:ascii="Times New Roman" w:hAnsi="Times New Roman"/>
        </w:rPr>
        <w:t>(covid19.ts[,</w:t>
      </w:r>
      <w:r w:rsidRPr="00ED4019">
        <w:rPr>
          <w:rStyle w:val="DecValTok"/>
          <w:rFonts w:ascii="Times New Roman" w:hAnsi="Times New Roman"/>
        </w:rPr>
        <w:t>2</w:t>
      </w:r>
      <w:r w:rsidRPr="00ED4019">
        <w:rPr>
          <w:rStyle w:val="NormalTok"/>
          <w:rFonts w:ascii="Times New Roman" w:hAnsi="Times New Roman"/>
        </w:rPr>
        <w:t xml:space="preserve">], </w:t>
      </w:r>
      <w:r w:rsidRPr="00ED4019">
        <w:rPr>
          <w:rStyle w:val="AttributeTok"/>
          <w:rFonts w:ascii="Times New Roman" w:hAnsi="Times New Roman"/>
        </w:rPr>
        <w:t>h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DecValTok"/>
          <w:rFonts w:ascii="Times New Roman" w:hAnsi="Times New Roman"/>
        </w:rPr>
        <w:t>30</w:t>
      </w:r>
      <w:r w:rsidRPr="00ED4019">
        <w:rPr>
          <w:rStyle w:val="NormalTok"/>
          <w:rFonts w:ascii="Times New Roman" w:hAnsi="Times New Roman"/>
        </w:rPr>
        <w:t xml:space="preserve">), </w:t>
      </w:r>
      <w:r w:rsidRPr="00ED4019">
        <w:rPr>
          <w:rStyle w:val="AttributeTok"/>
          <w:rFonts w:ascii="Times New Roman" w:hAnsi="Times New Roman"/>
        </w:rPr>
        <w:t>PI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ConstantTok"/>
          <w:rFonts w:ascii="Times New Roman" w:hAnsi="Times New Roman"/>
        </w:rPr>
        <w:t>FALSE</w:t>
      </w:r>
      <w:r w:rsidRPr="00ED4019">
        <w:rPr>
          <w:rStyle w:val="NormalTok"/>
          <w:rFonts w:ascii="Times New Roman" w:hAnsi="Times New Roman"/>
        </w:rPr>
        <w:t xml:space="preserve">, </w:t>
      </w:r>
      <w:r w:rsidRPr="00ED4019">
        <w:rPr>
          <w:rStyle w:val="AttributeTok"/>
          <w:rFonts w:ascii="Times New Roman" w:hAnsi="Times New Roman"/>
        </w:rPr>
        <w:t>series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'RW'</w:t>
      </w:r>
      <w:r w:rsidRPr="00ED4019">
        <w:rPr>
          <w:rStyle w:val="NormalTok"/>
          <w:rFonts w:ascii="Times New Roman" w:hAnsi="Times New Roman"/>
        </w:rPr>
        <w:t xml:space="preserve">) </w:t>
      </w:r>
      <w:r w:rsidRPr="00ED4019">
        <w:rPr>
          <w:rStyle w:val="SpecialCharTok"/>
          <w:rFonts w:ascii="Times New Roman" w:hAnsi="Times New Roman"/>
        </w:rPr>
        <w:t>+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</w:t>
      </w:r>
      <w:r w:rsidRPr="00ED4019">
        <w:rPr>
          <w:rStyle w:val="FunctionTok"/>
          <w:rFonts w:ascii="Times New Roman" w:hAnsi="Times New Roman"/>
        </w:rPr>
        <w:t>autolayer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FunctionTok"/>
          <w:rFonts w:ascii="Times New Roman" w:hAnsi="Times New Roman"/>
        </w:rPr>
        <w:t>rwf</w:t>
      </w:r>
      <w:r w:rsidRPr="00ED4019">
        <w:rPr>
          <w:rStyle w:val="NormalTok"/>
          <w:rFonts w:ascii="Times New Roman" w:hAnsi="Times New Roman"/>
        </w:rPr>
        <w:t>(covid19.ts[,</w:t>
      </w:r>
      <w:r w:rsidRPr="00ED4019">
        <w:rPr>
          <w:rStyle w:val="DecValTok"/>
          <w:rFonts w:ascii="Times New Roman" w:hAnsi="Times New Roman"/>
        </w:rPr>
        <w:t>2</w:t>
      </w:r>
      <w:r w:rsidRPr="00ED4019">
        <w:rPr>
          <w:rStyle w:val="NormalTok"/>
          <w:rFonts w:ascii="Times New Roman" w:hAnsi="Times New Roman"/>
        </w:rPr>
        <w:t xml:space="preserve">], </w:t>
      </w:r>
      <w:r w:rsidRPr="00ED4019">
        <w:rPr>
          <w:rStyle w:val="AttributeTok"/>
          <w:rFonts w:ascii="Times New Roman" w:hAnsi="Times New Roman"/>
        </w:rPr>
        <w:t>h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DecValTok"/>
          <w:rFonts w:ascii="Times New Roman" w:hAnsi="Times New Roman"/>
        </w:rPr>
        <w:t>30</w:t>
      </w:r>
      <w:r w:rsidRPr="00ED4019">
        <w:rPr>
          <w:rStyle w:val="NormalTok"/>
          <w:rFonts w:ascii="Times New Roman" w:hAnsi="Times New Roman"/>
        </w:rPr>
        <w:t xml:space="preserve">, </w:t>
      </w:r>
      <w:r w:rsidRPr="00ED4019">
        <w:rPr>
          <w:rStyle w:val="AttributeTok"/>
          <w:rFonts w:ascii="Times New Roman" w:hAnsi="Times New Roman"/>
        </w:rPr>
        <w:t>drift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ConstantTok"/>
          <w:rFonts w:ascii="Times New Roman" w:hAnsi="Times New Roman"/>
        </w:rPr>
        <w:t>TRUE</w:t>
      </w:r>
      <w:r w:rsidRPr="00ED4019">
        <w:rPr>
          <w:rStyle w:val="NormalTok"/>
          <w:rFonts w:ascii="Times New Roman" w:hAnsi="Times New Roman"/>
        </w:rPr>
        <w:t xml:space="preserve">), </w:t>
      </w:r>
      <w:r w:rsidRPr="00ED4019">
        <w:rPr>
          <w:rStyle w:val="AttributeTok"/>
          <w:rFonts w:ascii="Times New Roman" w:hAnsi="Times New Roman"/>
        </w:rPr>
        <w:t>PI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ConstantTok"/>
          <w:rFonts w:ascii="Times New Roman" w:hAnsi="Times New Roman"/>
        </w:rPr>
        <w:t>FALSE</w:t>
      </w:r>
      <w:r w:rsidRPr="00ED4019">
        <w:rPr>
          <w:rStyle w:val="NormalTok"/>
          <w:rFonts w:ascii="Times New Roman" w:hAnsi="Times New Roman"/>
        </w:rPr>
        <w:t xml:space="preserve">, </w:t>
      </w:r>
      <w:r w:rsidRPr="00ED4019">
        <w:rPr>
          <w:rStyle w:val="AttributeTok"/>
          <w:rFonts w:ascii="Times New Roman" w:hAnsi="Times New Roman"/>
        </w:rPr>
        <w:t>series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'RW with drift'</w:t>
      </w:r>
      <w:r w:rsidRPr="00ED4019">
        <w:rPr>
          <w:rStyle w:val="NormalTok"/>
          <w:rFonts w:ascii="Times New Roman" w:hAnsi="Times New Roman"/>
        </w:rPr>
        <w:t xml:space="preserve">) </w:t>
      </w:r>
      <w:r w:rsidRPr="00ED4019">
        <w:rPr>
          <w:rStyle w:val="SpecialCharTok"/>
          <w:rFonts w:ascii="Times New Roman" w:hAnsi="Times New Roman"/>
        </w:rPr>
        <w:t>+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</w:t>
      </w:r>
      <w:r w:rsidRPr="00ED4019">
        <w:rPr>
          <w:rStyle w:val="FunctionTok"/>
          <w:rFonts w:ascii="Times New Roman" w:hAnsi="Times New Roman"/>
        </w:rPr>
        <w:t>labs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AttributeTok"/>
          <w:rFonts w:ascii="Times New Roman" w:hAnsi="Times New Roman"/>
        </w:rPr>
        <w:t>title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'0-9</w:t>
      </w:r>
      <w:r w:rsidRPr="00ED4019">
        <w:rPr>
          <w:rStyle w:val="StringTok"/>
          <w:rFonts w:ascii="Times New Roman" w:hAnsi="Times New Roman"/>
        </w:rPr>
        <w:t>세</w:t>
      </w:r>
      <w:r w:rsidRPr="00ED4019">
        <w:rPr>
          <w:rStyle w:val="String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코로나</w:t>
      </w:r>
      <w:r w:rsidRPr="00ED4019">
        <w:rPr>
          <w:rStyle w:val="String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확진자의</w:t>
      </w:r>
      <w:r w:rsidRPr="00ED4019">
        <w:rPr>
          <w:rStyle w:val="String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평균</w:t>
      </w:r>
      <w:r w:rsidRPr="00ED4019">
        <w:rPr>
          <w:rStyle w:val="StringTok"/>
          <w:rFonts w:ascii="Times New Roman" w:hAnsi="Times New Roman"/>
        </w:rPr>
        <w:t xml:space="preserve">, Naive, </w:t>
      </w:r>
      <w:r w:rsidRPr="00ED4019">
        <w:rPr>
          <w:rStyle w:val="StringTok"/>
          <w:rFonts w:ascii="Times New Roman" w:hAnsi="Times New Roman"/>
        </w:rPr>
        <w:t>계절성</w:t>
      </w:r>
      <w:r w:rsidRPr="00ED4019">
        <w:rPr>
          <w:rStyle w:val="StringTok"/>
          <w:rFonts w:ascii="Times New Roman" w:hAnsi="Times New Roman"/>
        </w:rPr>
        <w:t xml:space="preserve"> Naive, </w:t>
      </w:r>
      <w:del w:id="4293" w:author="user" w:date="2021-03-22T16:27:00Z">
        <w:r w:rsidRPr="00ED4019" w:rsidDel="0045358E">
          <w:rPr>
            <w:rStyle w:val="StringTok"/>
            <w:rFonts w:ascii="Times New Roman" w:hAnsi="Times New Roman"/>
          </w:rPr>
          <w:delText>랜덤워크</w:delText>
        </w:r>
      </w:del>
      <w:ins w:id="4294" w:author="user" w:date="2021-03-22T16:27:00Z">
        <w:r w:rsidR="0045358E">
          <w:rPr>
            <w:rStyle w:val="StringTok"/>
            <w:rFonts w:ascii="Times New Roman" w:hAnsi="Times New Roman"/>
          </w:rPr>
          <w:t>랜덤</w:t>
        </w:r>
        <w:r w:rsidR="0045358E">
          <w:rPr>
            <w:rStyle w:val="StringTok"/>
            <w:rFonts w:ascii="Times New Roman" w:hAnsi="Times New Roman"/>
          </w:rPr>
          <w:t xml:space="preserve"> </w:t>
        </w:r>
        <w:r w:rsidR="0045358E">
          <w:rPr>
            <w:rStyle w:val="StringTok"/>
            <w:rFonts w:ascii="Times New Roman" w:hAnsi="Times New Roman"/>
          </w:rPr>
          <w:t>워크</w:t>
        </w:r>
      </w:ins>
      <w:r w:rsidRPr="00ED4019">
        <w:rPr>
          <w:rStyle w:val="String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모델의</w:t>
      </w:r>
      <w:r w:rsidRPr="00ED4019">
        <w:rPr>
          <w:rStyle w:val="String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예측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NormalTok"/>
          <w:rFonts w:ascii="Times New Roman" w:hAnsi="Times New Roman"/>
        </w:rPr>
        <w:t xml:space="preserve">, </w:t>
      </w:r>
      <w:r w:rsidRPr="00ED4019">
        <w:rPr>
          <w:rStyle w:val="AttributeTok"/>
          <w:rFonts w:ascii="Times New Roman" w:hAnsi="Times New Roman"/>
        </w:rPr>
        <w:t>x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StringTok"/>
          <w:rFonts w:ascii="Times New Roman" w:hAnsi="Times New Roman"/>
        </w:rPr>
        <w:t>시간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NormalTok"/>
          <w:rFonts w:ascii="Times New Roman" w:hAnsi="Times New Roman"/>
        </w:rPr>
        <w:t xml:space="preserve">, </w:t>
      </w:r>
      <w:r w:rsidRPr="00ED4019">
        <w:rPr>
          <w:rStyle w:val="AttributeTok"/>
          <w:rFonts w:ascii="Times New Roman" w:hAnsi="Times New Roman"/>
        </w:rPr>
        <w:t>y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StringTok"/>
          <w:rFonts w:ascii="Times New Roman" w:hAnsi="Times New Roman"/>
        </w:rPr>
        <w:t>확진자수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NormalTok"/>
          <w:rFonts w:ascii="Times New Roman" w:hAnsi="Times New Roman"/>
        </w:rPr>
        <w:t>)</w:t>
      </w:r>
    </w:p>
    <w:p w14:paraId="0FFDF85F" w14:textId="77777777" w:rsidR="00FD7B2A" w:rsidRPr="00ED4019" w:rsidRDefault="00FD7B2A">
      <w:pPr>
        <w:pStyle w:val="Figure"/>
        <w:jc w:val="both"/>
        <w:rPr>
          <w:rFonts w:ascii="Times New Roman" w:hAnsi="Times New Roman"/>
        </w:rPr>
        <w:pPrChange w:id="4295" w:author="제이펍 출판사" w:date="2021-03-14T15:57:00Z">
          <w:pPr>
            <w:pStyle w:val="Figure"/>
          </w:pPr>
        </w:pPrChange>
      </w:pPr>
      <w:r w:rsidRPr="00ED4019">
        <w:rPr>
          <w:rFonts w:ascii="Times New Roman" w:hAnsi="Times New Roman"/>
          <w:noProof/>
          <w:lang w:eastAsia="ko-KR"/>
        </w:rPr>
        <w:lastRenderedPageBreak/>
        <w:drawing>
          <wp:inline distT="0" distB="0" distL="0" distR="0" wp14:anchorId="7E630DAE" wp14:editId="3910CBE4">
            <wp:extent cx="4572000" cy="3657600"/>
            <wp:effectExtent l="0" t="0" r="0" b="0"/>
            <wp:docPr id="134" name="그림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"/>
                    <pic:cNvPicPr>
                      <a:picLocks noChangeAspect="1" noChangeArrowheads="1"/>
                    </pic:cNvPicPr>
                  </pic:nvPicPr>
                  <pic:blipFill>
                    <a:blip r:embed="rId1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D2E18C6" w14:textId="77777777" w:rsidR="00FD7B2A" w:rsidRPr="00ED4019" w:rsidRDefault="00FD7B2A">
      <w:pPr>
        <w:pStyle w:val="a6"/>
        <w:jc w:val="both"/>
        <w:rPr>
          <w:rFonts w:ascii="Times New Roman" w:hAnsi="Times New Roman"/>
          <w:lang w:eastAsia="ko-KR"/>
        </w:rPr>
        <w:pPrChange w:id="4296" w:author="제이펍 출판사" w:date="2021-03-14T15:57:00Z">
          <w:pPr>
            <w:pStyle w:val="a6"/>
            <w:jc w:val="center"/>
          </w:pPr>
        </w:pPrChange>
      </w:pPr>
      <w:commentRangeStart w:id="4297"/>
      <w:r w:rsidRPr="00ED4019">
        <w:rPr>
          <w:rFonts w:ascii="Times New Roman" w:hAnsi="Times New Roman" w:hint="eastAsia"/>
          <w:lang w:eastAsia="ko-KR"/>
        </w:rPr>
        <w:t>그림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6-21</w:t>
      </w:r>
      <w:commentRangeEnd w:id="4297"/>
      <w:r w:rsidR="00730538">
        <w:rPr>
          <w:rStyle w:val="af3"/>
          <w:i w:val="0"/>
        </w:rPr>
        <w:commentReference w:id="4297"/>
      </w:r>
    </w:p>
    <w:p w14:paraId="0C79299E" w14:textId="1156C126" w:rsidR="00FD7B2A" w:rsidRPr="000D5A0A" w:rsidRDefault="00730538">
      <w:pPr>
        <w:pStyle w:val="1"/>
        <w:numPr>
          <w:ilvl w:val="0"/>
          <w:numId w:val="0"/>
        </w:numPr>
        <w:jc w:val="both"/>
        <w:rPr>
          <w:lang w:eastAsia="ko-KR"/>
        </w:rPr>
        <w:pPrChange w:id="4298" w:author="user" w:date="2021-03-22T16:47:00Z">
          <w:pPr>
            <w:pStyle w:val="1"/>
          </w:pPr>
        </w:pPrChange>
      </w:pPr>
      <w:bookmarkStart w:id="4299" w:name="regression-모델"/>
      <w:bookmarkEnd w:id="4183"/>
      <w:ins w:id="4300" w:author="user" w:date="2021-03-22T16:47:00Z">
        <w:r>
          <w:rPr>
            <w:rFonts w:hint="eastAsia"/>
            <w:lang w:eastAsia="ko-KR"/>
          </w:rPr>
          <w:t xml:space="preserve">6.5 </w:t>
        </w:r>
      </w:ins>
      <w:r w:rsidR="00FD7B2A">
        <w:rPr>
          <w:rFonts w:hint="eastAsia"/>
          <w:lang w:eastAsia="ko-KR"/>
        </w:rPr>
        <w:t>회귀</w:t>
      </w:r>
      <w:del w:id="4301" w:author="user" w:date="2021-03-22T16:47:00Z">
        <w:r w:rsidR="00FD7B2A" w:rsidDel="00730538">
          <w:rPr>
            <w:rFonts w:hint="eastAsia"/>
            <w:lang w:eastAsia="ko-KR"/>
          </w:rPr>
          <w:delText>(</w:delText>
        </w:r>
        <w:r w:rsidR="00FD7B2A" w:rsidDel="00730538">
          <w:rPr>
            <w:lang w:eastAsia="ko-KR"/>
          </w:rPr>
          <w:delText>Regression)</w:delText>
        </w:r>
      </w:del>
      <w:r w:rsidR="00FD7B2A">
        <w:rPr>
          <w:lang w:eastAsia="ko-KR"/>
        </w:rPr>
        <w:t xml:space="preserve"> 모델</w:t>
      </w:r>
    </w:p>
    <w:p w14:paraId="1F3E4307" w14:textId="06738A39" w:rsidR="00FD7B2A" w:rsidRPr="00ED4019" w:rsidRDefault="00FD7B2A">
      <w:pPr>
        <w:jc w:val="both"/>
        <w:rPr>
          <w:rFonts w:ascii="Times New Roman" w:hAnsi="Times New Roman"/>
          <w:lang w:eastAsia="ko-KR"/>
        </w:rPr>
        <w:pPrChange w:id="4302" w:author="제이펍 출판사" w:date="2021-03-14T15:57:00Z">
          <w:pPr/>
        </w:pPrChange>
      </w:pPr>
      <w:r w:rsidRPr="00ED4019">
        <w:rPr>
          <w:rFonts w:ascii="Times New Roman" w:hAnsi="Times New Roman"/>
          <w:lang w:eastAsia="ko-KR"/>
        </w:rPr>
        <w:t>회귀</w:t>
      </w:r>
      <w:ins w:id="4303" w:author="user" w:date="2021-03-22T16:48:00Z">
        <w:r w:rsidR="00730538">
          <w:rPr>
            <w:rFonts w:ascii="Times New Roman" w:hAnsi="Times New Roman" w:hint="eastAsia"/>
            <w:lang w:eastAsia="ko-KR"/>
          </w:rPr>
          <w:t>(regression)</w:t>
        </w:r>
      </w:ins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모델은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선형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회귀</w:t>
      </w:r>
      <w:r w:rsidRPr="00ED4019">
        <w:rPr>
          <w:rFonts w:ascii="Times New Roman" w:hAnsi="Times New Roman"/>
          <w:lang w:eastAsia="ko-KR"/>
        </w:rPr>
        <w:t>(</w:t>
      </w:r>
      <w:del w:id="4304" w:author="user" w:date="2021-03-22T16:48:00Z">
        <w:r w:rsidRPr="00ED4019" w:rsidDel="00730538">
          <w:rPr>
            <w:rFonts w:ascii="Times New Roman" w:hAnsi="Times New Roman"/>
            <w:lang w:eastAsia="ko-KR"/>
          </w:rPr>
          <w:delText xml:space="preserve">Linear </w:delText>
        </w:r>
      </w:del>
      <w:ins w:id="4305" w:author="user" w:date="2021-03-22T16:48:00Z">
        <w:r w:rsidR="00730538">
          <w:rPr>
            <w:rFonts w:ascii="Times New Roman" w:hAnsi="Times New Roman" w:hint="eastAsia"/>
            <w:lang w:eastAsia="ko-KR"/>
          </w:rPr>
          <w:t>l</w:t>
        </w:r>
        <w:r w:rsidR="00730538" w:rsidRPr="00ED4019">
          <w:rPr>
            <w:rFonts w:ascii="Times New Roman" w:hAnsi="Times New Roman"/>
            <w:lang w:eastAsia="ko-KR"/>
          </w:rPr>
          <w:t xml:space="preserve">inear </w:t>
        </w:r>
      </w:ins>
      <w:del w:id="4306" w:author="user" w:date="2021-03-22T16:48:00Z">
        <w:r w:rsidRPr="00ED4019" w:rsidDel="00730538">
          <w:rPr>
            <w:rFonts w:ascii="Times New Roman" w:hAnsi="Times New Roman"/>
            <w:lang w:eastAsia="ko-KR"/>
          </w:rPr>
          <w:delText>Regression</w:delText>
        </w:r>
      </w:del>
      <w:ins w:id="4307" w:author="user" w:date="2021-03-22T16:48:00Z">
        <w:r w:rsidR="00730538">
          <w:rPr>
            <w:rFonts w:ascii="Times New Roman" w:hAnsi="Times New Roman" w:hint="eastAsia"/>
            <w:lang w:eastAsia="ko-KR"/>
          </w:rPr>
          <w:t>r</w:t>
        </w:r>
        <w:r w:rsidR="00730538" w:rsidRPr="00ED4019">
          <w:rPr>
            <w:rFonts w:ascii="Times New Roman" w:hAnsi="Times New Roman"/>
            <w:lang w:eastAsia="ko-KR"/>
          </w:rPr>
          <w:t>egression</w:t>
        </w:r>
      </w:ins>
      <w:r w:rsidRPr="00ED4019">
        <w:rPr>
          <w:rFonts w:ascii="Times New Roman" w:hAnsi="Times New Roman"/>
          <w:lang w:eastAsia="ko-KR"/>
        </w:rPr>
        <w:t xml:space="preserve">), </w:t>
      </w:r>
      <w:r w:rsidRPr="00ED4019">
        <w:rPr>
          <w:rFonts w:ascii="Times New Roman" w:hAnsi="Times New Roman"/>
          <w:lang w:eastAsia="ko-KR"/>
        </w:rPr>
        <w:t>비선형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회귀</w:t>
      </w:r>
      <w:r w:rsidRPr="00ED4019">
        <w:rPr>
          <w:rFonts w:ascii="Times New Roman" w:hAnsi="Times New Roman" w:hint="eastAsia"/>
          <w:lang w:eastAsia="ko-KR"/>
        </w:rPr>
        <w:t>(</w:t>
      </w:r>
      <w:del w:id="4308" w:author="user" w:date="2021-03-22T16:48:00Z">
        <w:r w:rsidRPr="00ED4019" w:rsidDel="00730538">
          <w:rPr>
            <w:rFonts w:ascii="Times New Roman" w:hAnsi="Times New Roman"/>
            <w:lang w:eastAsia="ko-KR"/>
          </w:rPr>
          <w:delText>Non</w:delText>
        </w:r>
      </w:del>
      <w:ins w:id="4309" w:author="user" w:date="2021-03-22T16:48:00Z">
        <w:r w:rsidR="00730538">
          <w:rPr>
            <w:rFonts w:ascii="Times New Roman" w:hAnsi="Times New Roman" w:hint="eastAsia"/>
            <w:lang w:eastAsia="ko-KR"/>
          </w:rPr>
          <w:t>n</w:t>
        </w:r>
        <w:r w:rsidR="00730538" w:rsidRPr="00ED4019">
          <w:rPr>
            <w:rFonts w:ascii="Times New Roman" w:hAnsi="Times New Roman"/>
            <w:lang w:eastAsia="ko-KR"/>
          </w:rPr>
          <w:t>on</w:t>
        </w:r>
      </w:ins>
      <w:r w:rsidRPr="00ED4019">
        <w:rPr>
          <w:rFonts w:ascii="Times New Roman" w:hAnsi="Times New Roman"/>
          <w:lang w:eastAsia="ko-KR"/>
        </w:rPr>
        <w:t xml:space="preserve">-linear </w:t>
      </w:r>
      <w:del w:id="4310" w:author="user" w:date="2021-03-22T16:48:00Z">
        <w:r w:rsidRPr="00ED4019" w:rsidDel="00730538">
          <w:rPr>
            <w:rFonts w:ascii="Times New Roman" w:hAnsi="Times New Roman"/>
            <w:lang w:eastAsia="ko-KR"/>
          </w:rPr>
          <w:delText>Regression</w:delText>
        </w:r>
      </w:del>
      <w:ins w:id="4311" w:author="user" w:date="2021-03-22T16:48:00Z">
        <w:r w:rsidR="00730538">
          <w:rPr>
            <w:rFonts w:ascii="Times New Roman" w:hAnsi="Times New Roman" w:hint="eastAsia"/>
            <w:lang w:eastAsia="ko-KR"/>
          </w:rPr>
          <w:t>r</w:t>
        </w:r>
        <w:r w:rsidR="00730538" w:rsidRPr="00ED4019">
          <w:rPr>
            <w:rFonts w:ascii="Times New Roman" w:hAnsi="Times New Roman"/>
            <w:lang w:eastAsia="ko-KR"/>
          </w:rPr>
          <w:t>egression</w:t>
        </w:r>
      </w:ins>
      <w:r w:rsidRPr="00ED4019">
        <w:rPr>
          <w:rFonts w:ascii="Times New Roman" w:hAnsi="Times New Roman"/>
          <w:lang w:eastAsia="ko-KR"/>
        </w:rPr>
        <w:t xml:space="preserve">), </w:t>
      </w:r>
      <w:r w:rsidRPr="00ED4019">
        <w:rPr>
          <w:rFonts w:ascii="Times New Roman" w:hAnsi="Times New Roman"/>
          <w:lang w:eastAsia="ko-KR"/>
        </w:rPr>
        <w:t>로지스틱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회귀</w:t>
      </w:r>
      <w:r w:rsidRPr="00ED4019">
        <w:rPr>
          <w:rFonts w:ascii="Times New Roman" w:hAnsi="Times New Roman"/>
          <w:lang w:eastAsia="ko-KR"/>
        </w:rPr>
        <w:t>(</w:t>
      </w:r>
      <w:del w:id="4312" w:author="user" w:date="2021-03-22T16:48:00Z">
        <w:r w:rsidRPr="00ED4019" w:rsidDel="00730538">
          <w:rPr>
            <w:rFonts w:ascii="Times New Roman" w:hAnsi="Times New Roman"/>
            <w:lang w:eastAsia="ko-KR"/>
          </w:rPr>
          <w:delText xml:space="preserve">Logistic </w:delText>
        </w:r>
      </w:del>
      <w:ins w:id="4313" w:author="user" w:date="2021-03-22T16:48:00Z">
        <w:r w:rsidR="00730538">
          <w:rPr>
            <w:rFonts w:ascii="Times New Roman" w:hAnsi="Times New Roman" w:hint="eastAsia"/>
            <w:lang w:eastAsia="ko-KR"/>
          </w:rPr>
          <w:t>l</w:t>
        </w:r>
        <w:r w:rsidR="00730538" w:rsidRPr="00ED4019">
          <w:rPr>
            <w:rFonts w:ascii="Times New Roman" w:hAnsi="Times New Roman"/>
            <w:lang w:eastAsia="ko-KR"/>
          </w:rPr>
          <w:t xml:space="preserve">ogistic </w:t>
        </w:r>
      </w:ins>
      <w:del w:id="4314" w:author="user" w:date="2021-03-22T16:48:00Z">
        <w:r w:rsidRPr="00ED4019" w:rsidDel="00730538">
          <w:rPr>
            <w:rFonts w:ascii="Times New Roman" w:hAnsi="Times New Roman"/>
            <w:lang w:eastAsia="ko-KR"/>
          </w:rPr>
          <w:delText>Regression</w:delText>
        </w:r>
      </w:del>
      <w:ins w:id="4315" w:author="user" w:date="2021-03-22T16:48:00Z">
        <w:r w:rsidR="00730538">
          <w:rPr>
            <w:rFonts w:ascii="Times New Roman" w:hAnsi="Times New Roman" w:hint="eastAsia"/>
            <w:lang w:eastAsia="ko-KR"/>
          </w:rPr>
          <w:t>r</w:t>
        </w:r>
        <w:r w:rsidR="00730538" w:rsidRPr="00ED4019">
          <w:rPr>
            <w:rFonts w:ascii="Times New Roman" w:hAnsi="Times New Roman"/>
            <w:lang w:eastAsia="ko-KR"/>
          </w:rPr>
          <w:t>egression</w:t>
        </w:r>
      </w:ins>
      <w:r w:rsidRPr="00ED4019">
        <w:rPr>
          <w:rFonts w:ascii="Times New Roman" w:hAnsi="Times New Roman"/>
          <w:lang w:eastAsia="ko-KR"/>
        </w:rPr>
        <w:t xml:space="preserve">) </w:t>
      </w:r>
      <w:r w:rsidRPr="00ED4019">
        <w:rPr>
          <w:rFonts w:ascii="Times New Roman" w:hAnsi="Times New Roman"/>
          <w:lang w:eastAsia="ko-KR"/>
        </w:rPr>
        <w:t>등의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방법이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있다</w:t>
      </w:r>
      <w:r w:rsidRPr="00ED4019">
        <w:rPr>
          <w:rFonts w:ascii="Times New Roman" w:hAnsi="Times New Roman"/>
          <w:lang w:eastAsia="ko-KR"/>
        </w:rPr>
        <w:t xml:space="preserve">. </w:t>
      </w:r>
      <w:r w:rsidRPr="00ED4019">
        <w:rPr>
          <w:rFonts w:ascii="Times New Roman" w:hAnsi="Times New Roman"/>
          <w:lang w:eastAsia="ko-KR"/>
        </w:rPr>
        <w:t>회귀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모델은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종속변수와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독립변수와의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관계를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가장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나타내는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회귀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방정식을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도출하여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미래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데이터에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대한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예측치를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생성하는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방법으로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아직도</w:t>
      </w:r>
      <w:r w:rsidRPr="00ED4019">
        <w:rPr>
          <w:rFonts w:ascii="Times New Roman" w:hAnsi="Times New Roman"/>
          <w:lang w:eastAsia="ko-KR"/>
        </w:rPr>
        <w:t xml:space="preserve"> </w:t>
      </w:r>
      <w:del w:id="4316" w:author="user" w:date="2021-03-22T16:57:00Z">
        <w:r w:rsidRPr="00ED4019" w:rsidDel="00D05E36">
          <w:rPr>
            <w:rFonts w:ascii="Times New Roman" w:hAnsi="Times New Roman"/>
            <w:lang w:eastAsia="ko-KR"/>
          </w:rPr>
          <w:delText>머신러닝</w:delText>
        </w:r>
        <w:r w:rsidRPr="00ED4019" w:rsidDel="00D05E36">
          <w:rPr>
            <w:rFonts w:ascii="Times New Roman" w:hAnsi="Times New Roman"/>
            <w:lang w:eastAsia="ko-KR"/>
          </w:rPr>
          <w:delText xml:space="preserve"> </w:delText>
        </w:r>
        <w:r w:rsidRPr="00ED4019" w:rsidDel="00D05E36">
          <w:rPr>
            <w:rFonts w:ascii="Times New Roman" w:hAnsi="Times New Roman"/>
            <w:lang w:eastAsia="ko-KR"/>
          </w:rPr>
          <w:delText>알고리즘</w:delText>
        </w:r>
        <w:r w:rsidRPr="00ED4019" w:rsidDel="00D05E36">
          <w:rPr>
            <w:rFonts w:ascii="Times New Roman" w:hAnsi="Times New Roman"/>
            <w:lang w:eastAsia="ko-KR"/>
          </w:rPr>
          <w:delText xml:space="preserve"> </w:delText>
        </w:r>
        <w:r w:rsidRPr="00ED4019" w:rsidDel="00D05E36">
          <w:rPr>
            <w:rFonts w:ascii="Times New Roman" w:hAnsi="Times New Roman"/>
            <w:lang w:eastAsia="ko-KR"/>
          </w:rPr>
          <w:delText>중에</w:delText>
        </w:r>
        <w:r w:rsidRPr="00ED4019" w:rsidDel="00D05E36">
          <w:rPr>
            <w:rFonts w:ascii="Times New Roman" w:hAnsi="Times New Roman"/>
            <w:lang w:eastAsia="ko-KR"/>
          </w:rPr>
          <w:delText xml:space="preserve"> </w:delText>
        </w:r>
      </w:del>
      <w:r w:rsidRPr="00ED4019">
        <w:rPr>
          <w:rFonts w:ascii="Times New Roman" w:hAnsi="Times New Roman"/>
          <w:lang w:eastAsia="ko-KR"/>
        </w:rPr>
        <w:t>가장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많이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사용되는</w:t>
      </w:r>
      <w:r w:rsidRPr="00ED4019">
        <w:rPr>
          <w:rFonts w:ascii="Times New Roman" w:hAnsi="Times New Roman"/>
          <w:lang w:eastAsia="ko-KR"/>
        </w:rPr>
        <w:t xml:space="preserve"> </w:t>
      </w:r>
      <w:ins w:id="4317" w:author="user" w:date="2021-03-22T16:57:00Z">
        <w:r w:rsidR="00D05E36">
          <w:rPr>
            <w:rFonts w:ascii="Times New Roman" w:hAnsi="Times New Roman" w:hint="eastAsia"/>
            <w:lang w:eastAsia="ko-KR"/>
          </w:rPr>
          <w:t>머신러닝</w:t>
        </w:r>
        <w:r w:rsidR="00D05E36">
          <w:rPr>
            <w:rFonts w:ascii="Times New Roman" w:hAnsi="Times New Roman" w:hint="eastAsia"/>
            <w:lang w:eastAsia="ko-KR"/>
          </w:rPr>
          <w:t xml:space="preserve"> </w:t>
        </w:r>
      </w:ins>
      <w:r w:rsidRPr="00ED4019">
        <w:rPr>
          <w:rFonts w:ascii="Times New Roman" w:hAnsi="Times New Roman"/>
          <w:lang w:eastAsia="ko-KR"/>
        </w:rPr>
        <w:t>알고리즘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중</w:t>
      </w:r>
      <w:del w:id="4318" w:author="user" w:date="2021-03-22T16:57:00Z">
        <w:r w:rsidRPr="00ED4019" w:rsidDel="00D05E36">
          <w:rPr>
            <w:rFonts w:ascii="Times New Roman" w:hAnsi="Times New Roman"/>
            <w:lang w:eastAsia="ko-KR"/>
          </w:rPr>
          <w:delText>에</w:delText>
        </w:r>
      </w:del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하나</w:t>
      </w:r>
      <w:del w:id="4319" w:author="user" w:date="2021-03-22T16:57:00Z">
        <w:r w:rsidRPr="00ED4019" w:rsidDel="00D05E36">
          <w:rPr>
            <w:rFonts w:ascii="Times New Roman" w:hAnsi="Times New Roman"/>
            <w:lang w:eastAsia="ko-KR"/>
          </w:rPr>
          <w:delText>이</w:delText>
        </w:r>
      </w:del>
      <w:r w:rsidRPr="00ED4019">
        <w:rPr>
          <w:rFonts w:ascii="Times New Roman" w:hAnsi="Times New Roman"/>
          <w:lang w:eastAsia="ko-KR"/>
        </w:rPr>
        <w:t>다</w:t>
      </w:r>
      <w:r w:rsidRPr="00ED4019">
        <w:rPr>
          <w:rFonts w:ascii="Times New Roman" w:hAnsi="Times New Roman"/>
          <w:lang w:eastAsia="ko-KR"/>
        </w:rPr>
        <w:t>.</w:t>
      </w:r>
      <w:r w:rsidRPr="00ED4019">
        <w:rPr>
          <w:rStyle w:val="a7"/>
          <w:rFonts w:ascii="Times New Roman" w:hAnsi="Times New Roman"/>
        </w:rPr>
        <w:footnoteReference w:id="30"/>
      </w:r>
    </w:p>
    <w:p w14:paraId="329E38F6" w14:textId="0024B6D8" w:rsidR="00FD7B2A" w:rsidRPr="00ED4019" w:rsidRDefault="00FD7B2A">
      <w:pPr>
        <w:pStyle w:val="a0"/>
        <w:jc w:val="both"/>
        <w:rPr>
          <w:rFonts w:ascii="Times New Roman" w:hAnsi="Times New Roman"/>
          <w:lang w:eastAsia="ko-KR"/>
        </w:rPr>
        <w:pPrChange w:id="4324" w:author="제이펍 출판사" w:date="2021-03-14T15:57:00Z">
          <w:pPr>
            <w:pStyle w:val="a0"/>
          </w:pPr>
        </w:pPrChange>
      </w:pPr>
      <w:r w:rsidRPr="00ED4019">
        <w:rPr>
          <w:rFonts w:ascii="Times New Roman" w:hAnsi="Times New Roman"/>
          <w:lang w:eastAsia="ko-KR"/>
        </w:rPr>
        <w:t>시계열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데이터의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회귀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모델은</w:t>
      </w:r>
      <w:r w:rsidRPr="00ED4019">
        <w:rPr>
          <w:rFonts w:ascii="Times New Roman" w:hAnsi="Times New Roman"/>
          <w:lang w:eastAsia="ko-KR"/>
        </w:rPr>
        <w:t xml:space="preserve"> </w:t>
      </w:r>
      <w:del w:id="4325" w:author="제이펍 출판사" w:date="2021-03-14T18:26:00Z">
        <w:r w:rsidRPr="00ED4019" w:rsidDel="002A2B40">
          <w:rPr>
            <w:rFonts w:ascii="Times New Roman" w:hAnsi="Times New Roman"/>
            <w:lang w:eastAsia="ko-KR"/>
          </w:rPr>
          <w:delText>두가지</w:delText>
        </w:r>
      </w:del>
      <w:ins w:id="4326" w:author="제이펍 출판사" w:date="2021-03-14T18:26:00Z">
        <w:r w:rsidR="002A2B40">
          <w:rPr>
            <w:rFonts w:ascii="Times New Roman" w:hAnsi="Times New Roman"/>
            <w:lang w:eastAsia="ko-KR"/>
          </w:rPr>
          <w:t>두</w:t>
        </w:r>
        <w:r w:rsidR="002A2B40">
          <w:rPr>
            <w:rFonts w:ascii="Times New Roman" w:hAnsi="Times New Roman"/>
            <w:lang w:eastAsia="ko-KR"/>
          </w:rPr>
          <w:t xml:space="preserve"> </w:t>
        </w:r>
        <w:r w:rsidR="002A2B40">
          <w:rPr>
            <w:rFonts w:ascii="Times New Roman" w:hAnsi="Times New Roman"/>
            <w:lang w:eastAsia="ko-KR"/>
          </w:rPr>
          <w:t>가지</w:t>
        </w:r>
      </w:ins>
      <w:r w:rsidRPr="00ED4019">
        <w:rPr>
          <w:rFonts w:ascii="Times New Roman" w:hAnsi="Times New Roman"/>
          <w:lang w:eastAsia="ko-KR"/>
        </w:rPr>
        <w:t>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구분할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있다</w:t>
      </w:r>
      <w:r w:rsidRPr="00ED4019">
        <w:rPr>
          <w:rFonts w:ascii="Times New Roman" w:hAnsi="Times New Roman"/>
          <w:lang w:eastAsia="ko-KR"/>
        </w:rPr>
        <w:t xml:space="preserve">. </w:t>
      </w:r>
      <w:del w:id="4327" w:author="제이펍 출판사" w:date="2021-03-14T20:43:00Z">
        <w:r w:rsidRPr="00ED4019" w:rsidDel="001B4014">
          <w:rPr>
            <w:rFonts w:ascii="Times New Roman" w:hAnsi="Times New Roman"/>
            <w:lang w:eastAsia="ko-KR"/>
          </w:rPr>
          <w:delText>첫번</w:delText>
        </w:r>
      </w:del>
      <w:ins w:id="4328" w:author="제이펍 출판사" w:date="2021-03-14T20:43:00Z">
        <w:r w:rsidR="001B4014">
          <w:rPr>
            <w:rFonts w:ascii="Times New Roman" w:hAnsi="Times New Roman"/>
            <w:lang w:eastAsia="ko-KR"/>
          </w:rPr>
          <w:t>첫</w:t>
        </w:r>
        <w:r w:rsidR="001B4014">
          <w:rPr>
            <w:rFonts w:ascii="Times New Roman" w:hAnsi="Times New Roman"/>
            <w:lang w:eastAsia="ko-KR"/>
          </w:rPr>
          <w:t xml:space="preserve"> </w:t>
        </w:r>
        <w:r w:rsidR="001B4014">
          <w:rPr>
            <w:rFonts w:ascii="Times New Roman" w:hAnsi="Times New Roman"/>
            <w:lang w:eastAsia="ko-KR"/>
          </w:rPr>
          <w:t>번</w:t>
        </w:r>
      </w:ins>
      <w:r w:rsidRPr="00ED4019">
        <w:rPr>
          <w:rFonts w:ascii="Times New Roman" w:hAnsi="Times New Roman"/>
          <w:lang w:eastAsia="ko-KR"/>
        </w:rPr>
        <w:t>째는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두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가지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이상의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시계열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데이터</w:t>
      </w:r>
      <w:r w:rsidRPr="00ED4019">
        <w:rPr>
          <w:rFonts w:ascii="Times New Roman" w:hAnsi="Times New Roman"/>
          <w:lang w:eastAsia="ko-KR"/>
        </w:rPr>
        <w:t>(</w:t>
      </w:r>
      <w:del w:id="4329" w:author="user" w:date="2021-03-22T16:57:00Z">
        <w:r w:rsidRPr="00ED4019" w:rsidDel="00D05E36">
          <w:rPr>
            <w:rFonts w:ascii="Times New Roman" w:hAnsi="Times New Roman"/>
            <w:lang w:eastAsia="ko-KR"/>
          </w:rPr>
          <w:delText>Multivariate</w:delText>
        </w:r>
      </w:del>
      <w:ins w:id="4330" w:author="user" w:date="2021-03-22T16:57:00Z">
        <w:r w:rsidR="00D05E36">
          <w:rPr>
            <w:rFonts w:ascii="Times New Roman" w:hAnsi="Times New Roman" w:hint="eastAsia"/>
            <w:lang w:eastAsia="ko-KR"/>
          </w:rPr>
          <w:t>m</w:t>
        </w:r>
        <w:r w:rsidR="00D05E36" w:rsidRPr="00ED4019">
          <w:rPr>
            <w:rFonts w:ascii="Times New Roman" w:hAnsi="Times New Roman"/>
            <w:lang w:eastAsia="ko-KR"/>
          </w:rPr>
          <w:t>ultivariate</w:t>
        </w:r>
      </w:ins>
      <w:r w:rsidRPr="00ED4019">
        <w:rPr>
          <w:rFonts w:ascii="Times New Roman" w:hAnsi="Times New Roman"/>
          <w:lang w:eastAsia="ko-KR"/>
        </w:rPr>
        <w:t xml:space="preserve">) </w:t>
      </w:r>
      <w:r w:rsidRPr="00ED4019">
        <w:rPr>
          <w:rFonts w:ascii="Times New Roman" w:hAnsi="Times New Roman"/>
          <w:lang w:eastAsia="ko-KR"/>
        </w:rPr>
        <w:t>간의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상관</w:t>
      </w:r>
      <w:del w:id="4331" w:author="user" w:date="2021-03-22T16:58:00Z">
        <w:r w:rsidRPr="00ED4019" w:rsidDel="00D05E36">
          <w:rPr>
            <w:rFonts w:ascii="Times New Roman" w:hAnsi="Times New Roman"/>
            <w:lang w:eastAsia="ko-KR"/>
          </w:rPr>
          <w:delText xml:space="preserve"> </w:delText>
        </w:r>
      </w:del>
      <w:r w:rsidRPr="00ED4019">
        <w:rPr>
          <w:rFonts w:ascii="Times New Roman" w:hAnsi="Times New Roman"/>
          <w:lang w:eastAsia="ko-KR"/>
        </w:rPr>
        <w:t>관계를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회귀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모델로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추상화하는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것과</w:t>
      </w:r>
      <w:r w:rsidRPr="00ED4019">
        <w:rPr>
          <w:rFonts w:ascii="Times New Roman" w:hAnsi="Times New Roman"/>
          <w:lang w:eastAsia="ko-KR"/>
        </w:rPr>
        <w:t xml:space="preserve"> </w:t>
      </w:r>
      <w:del w:id="4332" w:author="제이펍 출판사" w:date="2021-03-14T18:26:00Z">
        <w:r w:rsidRPr="00ED4019" w:rsidDel="002A2B40">
          <w:rPr>
            <w:rFonts w:ascii="Times New Roman" w:hAnsi="Times New Roman"/>
            <w:lang w:eastAsia="ko-KR"/>
          </w:rPr>
          <w:delText>한가지</w:delText>
        </w:r>
      </w:del>
      <w:ins w:id="4333" w:author="제이펍 출판사" w:date="2021-03-14T18:26:00Z">
        <w:r w:rsidR="002A2B40">
          <w:rPr>
            <w:rFonts w:ascii="Times New Roman" w:hAnsi="Times New Roman"/>
            <w:lang w:eastAsia="ko-KR"/>
          </w:rPr>
          <w:t>한</w:t>
        </w:r>
        <w:r w:rsidR="002A2B40">
          <w:rPr>
            <w:rFonts w:ascii="Times New Roman" w:hAnsi="Times New Roman"/>
            <w:lang w:eastAsia="ko-KR"/>
          </w:rPr>
          <w:t xml:space="preserve"> </w:t>
        </w:r>
        <w:r w:rsidR="002A2B40">
          <w:rPr>
            <w:rFonts w:ascii="Times New Roman" w:hAnsi="Times New Roman"/>
            <w:lang w:eastAsia="ko-KR"/>
          </w:rPr>
          <w:t>가지</w:t>
        </w:r>
      </w:ins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시계열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데이터</w:t>
      </w:r>
      <w:r w:rsidRPr="00ED4019">
        <w:rPr>
          <w:rFonts w:ascii="Times New Roman" w:hAnsi="Times New Roman"/>
          <w:lang w:eastAsia="ko-KR"/>
        </w:rPr>
        <w:t>(</w:t>
      </w:r>
      <w:del w:id="4334" w:author="user" w:date="2021-03-22T16:58:00Z">
        <w:r w:rsidRPr="00ED4019" w:rsidDel="00D05E36">
          <w:rPr>
            <w:rFonts w:ascii="Times New Roman" w:hAnsi="Times New Roman"/>
            <w:lang w:eastAsia="ko-KR"/>
          </w:rPr>
          <w:delText>Univariate</w:delText>
        </w:r>
      </w:del>
      <w:ins w:id="4335" w:author="user" w:date="2021-03-22T16:58:00Z">
        <w:r w:rsidR="00D05E36">
          <w:rPr>
            <w:rFonts w:ascii="Times New Roman" w:hAnsi="Times New Roman" w:hint="eastAsia"/>
            <w:lang w:eastAsia="ko-KR"/>
          </w:rPr>
          <w:t>u</w:t>
        </w:r>
        <w:r w:rsidR="00D05E36" w:rsidRPr="00ED4019">
          <w:rPr>
            <w:rFonts w:ascii="Times New Roman" w:hAnsi="Times New Roman"/>
            <w:lang w:eastAsia="ko-KR"/>
          </w:rPr>
          <w:t>nivariate</w:t>
        </w:r>
      </w:ins>
      <w:r w:rsidRPr="00ED4019">
        <w:rPr>
          <w:rFonts w:ascii="Times New Roman" w:hAnsi="Times New Roman"/>
          <w:lang w:eastAsia="ko-KR"/>
        </w:rPr>
        <w:t>)</w:t>
      </w:r>
      <w:r w:rsidRPr="00ED4019">
        <w:rPr>
          <w:rFonts w:ascii="Times New Roman" w:hAnsi="Times New Roman"/>
          <w:lang w:eastAsia="ko-KR"/>
        </w:rPr>
        <w:t>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시간에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따른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회귀</w:t>
      </w:r>
      <w:ins w:id="4336" w:author="user" w:date="2021-03-22T16:58:00Z">
        <w:r w:rsidR="00D05E36">
          <w:rPr>
            <w:rFonts w:ascii="Times New Roman" w:hAnsi="Times New Roman" w:hint="eastAsia"/>
            <w:lang w:eastAsia="ko-KR"/>
          </w:rPr>
          <w:t xml:space="preserve"> </w:t>
        </w:r>
      </w:ins>
      <w:r w:rsidRPr="00ED4019">
        <w:rPr>
          <w:rFonts w:ascii="Times New Roman" w:hAnsi="Times New Roman"/>
          <w:lang w:eastAsia="ko-KR"/>
        </w:rPr>
        <w:t>모델이다</w:t>
      </w:r>
      <w:del w:id="4337" w:author="제이펍 출판사" w:date="2021-03-14T18:12:00Z">
        <w:r w:rsidRPr="00ED4019" w:rsidDel="003F5176">
          <w:rPr>
            <w:rFonts w:ascii="Times New Roman" w:hAnsi="Times New Roman"/>
            <w:lang w:eastAsia="ko-KR"/>
          </w:rPr>
          <w:delText xml:space="preserve">. </w:delText>
        </w:r>
        <w:r w:rsidRPr="00ED4019" w:rsidDel="003F5176">
          <w:rPr>
            <w:rFonts w:ascii="Times New Roman" w:hAnsi="Times New Roman"/>
            <w:lang w:eastAsia="ko-KR"/>
          </w:rPr>
          <w:delText>사실</w:delText>
        </w:r>
        <w:r w:rsidRPr="00ED4019" w:rsidDel="003F5176">
          <w:rPr>
            <w:rFonts w:ascii="Times New Roman" w:hAnsi="Times New Roman"/>
            <w:lang w:eastAsia="ko-KR"/>
          </w:rPr>
          <w:delText xml:space="preserve"> </w:delText>
        </w:r>
      </w:del>
      <w:ins w:id="4338" w:author="제이펍 출판사" w:date="2021-03-14T18:12:00Z">
        <w:r w:rsidR="003F5176">
          <w:rPr>
            <w:rFonts w:ascii="Times New Roman" w:hAnsi="Times New Roman"/>
            <w:lang w:eastAsia="ko-KR"/>
          </w:rPr>
          <w:t xml:space="preserve">. </w:t>
        </w:r>
        <w:r w:rsidR="003F5176">
          <w:rPr>
            <w:rFonts w:ascii="Times New Roman" w:hAnsi="Times New Roman"/>
            <w:lang w:eastAsia="ko-KR"/>
          </w:rPr>
          <w:t>사실</w:t>
        </w:r>
        <w:r w:rsidR="003F5176">
          <w:rPr>
            <w:rFonts w:ascii="Times New Roman" w:hAnsi="Times New Roman"/>
            <w:lang w:eastAsia="ko-KR"/>
          </w:rPr>
          <w:t xml:space="preserve">, </w:t>
        </w:r>
      </w:ins>
      <w:del w:id="4339" w:author="제이펍 출판사" w:date="2021-03-14T20:43:00Z">
        <w:r w:rsidRPr="00ED4019" w:rsidDel="001B4014">
          <w:rPr>
            <w:rFonts w:ascii="Times New Roman" w:hAnsi="Times New Roman"/>
            <w:lang w:eastAsia="ko-KR"/>
          </w:rPr>
          <w:delText>첫번</w:delText>
        </w:r>
      </w:del>
      <w:ins w:id="4340" w:author="제이펍 출판사" w:date="2021-03-14T20:43:00Z">
        <w:r w:rsidR="001B4014">
          <w:rPr>
            <w:rFonts w:ascii="Times New Roman" w:hAnsi="Times New Roman"/>
            <w:lang w:eastAsia="ko-KR"/>
          </w:rPr>
          <w:t>첫</w:t>
        </w:r>
        <w:r w:rsidR="001B4014">
          <w:rPr>
            <w:rFonts w:ascii="Times New Roman" w:hAnsi="Times New Roman"/>
            <w:lang w:eastAsia="ko-KR"/>
          </w:rPr>
          <w:t xml:space="preserve"> </w:t>
        </w:r>
        <w:r w:rsidR="001B4014">
          <w:rPr>
            <w:rFonts w:ascii="Times New Roman" w:hAnsi="Times New Roman"/>
            <w:lang w:eastAsia="ko-KR"/>
          </w:rPr>
          <w:t>번</w:t>
        </w:r>
      </w:ins>
      <w:r w:rsidRPr="00ED4019">
        <w:rPr>
          <w:rFonts w:ascii="Times New Roman" w:hAnsi="Times New Roman"/>
          <w:lang w:eastAsia="ko-KR"/>
        </w:rPr>
        <w:t>째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모델의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경우는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일반적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회귀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모델과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큰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차이는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없지만</w:t>
      </w:r>
      <w:r w:rsidRPr="00ED4019">
        <w:rPr>
          <w:rFonts w:ascii="Times New Roman" w:hAnsi="Times New Roman"/>
          <w:lang w:eastAsia="ko-KR"/>
        </w:rPr>
        <w:t xml:space="preserve"> </w:t>
      </w:r>
      <w:del w:id="4341" w:author="제이펍 출판사" w:date="2021-03-14T20:43:00Z">
        <w:r w:rsidRPr="00ED4019" w:rsidDel="001B4014">
          <w:rPr>
            <w:rFonts w:ascii="Times New Roman" w:hAnsi="Times New Roman"/>
            <w:lang w:eastAsia="ko-KR"/>
          </w:rPr>
          <w:delText>두번</w:delText>
        </w:r>
      </w:del>
      <w:ins w:id="4342" w:author="제이펍 출판사" w:date="2021-03-14T20:43:00Z">
        <w:r w:rsidR="001B4014">
          <w:rPr>
            <w:rFonts w:ascii="Times New Roman" w:hAnsi="Times New Roman"/>
            <w:lang w:eastAsia="ko-KR"/>
          </w:rPr>
          <w:t>두</w:t>
        </w:r>
        <w:r w:rsidR="001B4014">
          <w:rPr>
            <w:rFonts w:ascii="Times New Roman" w:hAnsi="Times New Roman"/>
            <w:lang w:eastAsia="ko-KR"/>
          </w:rPr>
          <w:t xml:space="preserve"> </w:t>
        </w:r>
        <w:r w:rsidR="001B4014">
          <w:rPr>
            <w:rFonts w:ascii="Times New Roman" w:hAnsi="Times New Roman"/>
            <w:lang w:eastAsia="ko-KR"/>
          </w:rPr>
          <w:t>번</w:t>
        </w:r>
      </w:ins>
      <w:r w:rsidRPr="00ED4019">
        <w:rPr>
          <w:rFonts w:ascii="Times New Roman" w:hAnsi="Times New Roman"/>
          <w:lang w:eastAsia="ko-KR"/>
        </w:rPr>
        <w:t>째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모델의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경우는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시계열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데이터의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특성인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추세</w:t>
      </w:r>
      <w:r w:rsidRPr="00ED4019">
        <w:rPr>
          <w:rFonts w:ascii="Times New Roman" w:hAnsi="Times New Roman"/>
          <w:lang w:eastAsia="ko-KR"/>
        </w:rPr>
        <w:t>(trend)</w:t>
      </w:r>
      <w:r w:rsidRPr="00ED4019">
        <w:rPr>
          <w:rFonts w:ascii="Times New Roman" w:hAnsi="Times New Roman"/>
          <w:lang w:eastAsia="ko-KR"/>
        </w:rPr>
        <w:t>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계절성</w:t>
      </w:r>
      <w:r w:rsidRPr="00ED4019">
        <w:rPr>
          <w:rFonts w:ascii="Times New Roman" w:hAnsi="Times New Roman"/>
          <w:lang w:eastAsia="ko-KR"/>
        </w:rPr>
        <w:t xml:space="preserve">(season), </w:t>
      </w:r>
      <w:r w:rsidRPr="00ED4019">
        <w:rPr>
          <w:rFonts w:ascii="Times New Roman" w:hAnsi="Times New Roman"/>
          <w:lang w:eastAsia="ko-KR"/>
        </w:rPr>
        <w:t>반복성</w:t>
      </w:r>
      <w:r w:rsidRPr="00ED4019">
        <w:rPr>
          <w:rFonts w:ascii="Times New Roman" w:hAnsi="Times New Roman"/>
          <w:lang w:eastAsia="ko-KR"/>
        </w:rPr>
        <w:t>(cycle)</w:t>
      </w:r>
      <w:r w:rsidRPr="00ED4019">
        <w:rPr>
          <w:rFonts w:ascii="Times New Roman" w:hAnsi="Times New Roman"/>
          <w:lang w:eastAsia="ko-KR"/>
        </w:rPr>
        <w:t>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회귀에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반영한다는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점에서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일반적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회귀와는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차이가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있다</w:t>
      </w:r>
      <w:r w:rsidRPr="00ED4019">
        <w:rPr>
          <w:rFonts w:ascii="Times New Roman" w:hAnsi="Times New Roman"/>
          <w:lang w:eastAsia="ko-KR"/>
        </w:rPr>
        <w:t>.</w:t>
      </w:r>
    </w:p>
    <w:p w14:paraId="7AFC11E6" w14:textId="430626BB" w:rsidR="00FD7B2A" w:rsidRPr="00ED4019" w:rsidRDefault="00FD7B2A">
      <w:pPr>
        <w:pStyle w:val="a0"/>
        <w:jc w:val="both"/>
        <w:rPr>
          <w:rFonts w:ascii="Times New Roman" w:hAnsi="Times New Roman"/>
          <w:lang w:eastAsia="ko-KR"/>
        </w:rPr>
        <w:pPrChange w:id="4343" w:author="제이펍 출판사" w:date="2021-03-14T15:57:00Z">
          <w:pPr>
            <w:pStyle w:val="a0"/>
          </w:pPr>
        </w:pPrChange>
      </w:pPr>
      <w:r w:rsidRPr="00ED4019">
        <w:rPr>
          <w:rFonts w:ascii="Times New Roman" w:hAnsi="Times New Roman"/>
          <w:lang w:eastAsia="ko-KR"/>
        </w:rPr>
        <w:t>시계열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선형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회귀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모델은</w:t>
      </w:r>
      <w:r w:rsidRPr="00ED4019">
        <w:rPr>
          <w:rFonts w:ascii="Times New Roman" w:hAnsi="Times New Roman"/>
          <w:lang w:eastAsia="ko-KR"/>
        </w:rPr>
        <w:t xml:space="preserve"> </w:t>
      </w:r>
      <w:del w:id="4344" w:author="제이펍 출판사" w:date="2021-03-14T17:44:00Z">
        <w:r w:rsidRPr="00ED4019" w:rsidDel="001B0D03">
          <w:rPr>
            <w:rFonts w:ascii="Times New Roman" w:hAnsi="Times New Roman"/>
            <w:lang w:eastAsia="ko-KR"/>
          </w:rPr>
          <w:delText>데이터간</w:delText>
        </w:r>
      </w:del>
      <w:ins w:id="4345" w:author="제이펍 출판사" w:date="2021-03-14T17:44:00Z">
        <w:r w:rsidR="001B0D03">
          <w:rPr>
            <w:rFonts w:ascii="Times New Roman" w:hAnsi="Times New Roman"/>
            <w:lang w:eastAsia="ko-KR"/>
          </w:rPr>
          <w:t>데이터</w:t>
        </w:r>
        <w:r w:rsidR="001B0D03">
          <w:rPr>
            <w:rFonts w:ascii="Times New Roman" w:hAnsi="Times New Roman"/>
            <w:lang w:eastAsia="ko-KR"/>
          </w:rPr>
          <w:t xml:space="preserve"> </w:t>
        </w:r>
        <w:r w:rsidR="001B0D03">
          <w:rPr>
            <w:rFonts w:ascii="Times New Roman" w:hAnsi="Times New Roman"/>
            <w:lang w:eastAsia="ko-KR"/>
          </w:rPr>
          <w:t>간</w:t>
        </w:r>
      </w:ins>
      <w:r w:rsidRPr="00ED4019">
        <w:rPr>
          <w:rFonts w:ascii="Times New Roman" w:hAnsi="Times New Roman"/>
          <w:lang w:eastAsia="ko-KR"/>
        </w:rPr>
        <w:t>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관계를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가장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나타내는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직선</w:t>
      </w:r>
      <w:r w:rsidRPr="00ED4019">
        <w:rPr>
          <w:rFonts w:ascii="Times New Roman" w:hAnsi="Times New Roman"/>
          <w:lang w:eastAsia="ko-KR"/>
        </w:rPr>
        <w:t>(</w:t>
      </w:r>
      <w:del w:id="4346" w:author="user" w:date="2021-03-22T16:59:00Z">
        <w:r w:rsidRPr="00ED4019" w:rsidDel="00D05E36">
          <w:rPr>
            <w:rFonts w:ascii="Times New Roman" w:hAnsi="Times New Roman"/>
            <w:lang w:eastAsia="ko-KR"/>
          </w:rPr>
          <w:delText>L</w:delText>
        </w:r>
      </w:del>
      <w:ins w:id="4347" w:author="user" w:date="2021-03-22T16:59:00Z">
        <w:r w:rsidR="00D05E36">
          <w:rPr>
            <w:rFonts w:ascii="Times New Roman" w:hAnsi="Times New Roman" w:hint="eastAsia"/>
            <w:lang w:eastAsia="ko-KR"/>
          </w:rPr>
          <w:t>l</w:t>
        </w:r>
      </w:ins>
      <w:r w:rsidRPr="00ED4019">
        <w:rPr>
          <w:rFonts w:ascii="Times New Roman" w:hAnsi="Times New Roman"/>
          <w:lang w:eastAsia="ko-KR"/>
        </w:rPr>
        <w:t>inear)</w:t>
      </w:r>
      <w:r w:rsidRPr="00ED4019">
        <w:rPr>
          <w:rFonts w:ascii="Times New Roman" w:hAnsi="Times New Roman"/>
          <w:lang w:eastAsia="ko-KR"/>
        </w:rPr>
        <w:t>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산출하여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미래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데이터를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예측하는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방법이다</w:t>
      </w:r>
      <w:r w:rsidRPr="00ED4019">
        <w:rPr>
          <w:rFonts w:ascii="Times New Roman" w:hAnsi="Times New Roman"/>
          <w:lang w:eastAsia="ko-KR"/>
        </w:rPr>
        <w:t xml:space="preserve">. </w:t>
      </w:r>
      <w:r w:rsidRPr="00ED4019">
        <w:rPr>
          <w:rFonts w:ascii="Times New Roman" w:hAnsi="Times New Roman"/>
          <w:lang w:eastAsia="ko-KR"/>
        </w:rPr>
        <w:t>선형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회귀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모델은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선형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방정식으로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표현되는데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직선의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기울기</w:t>
      </w:r>
      <w:r w:rsidRPr="00ED4019">
        <w:rPr>
          <w:rFonts w:ascii="Times New Roman" w:hAnsi="Times New Roman"/>
          <w:lang w:eastAsia="ko-KR"/>
        </w:rPr>
        <w:t>(</w:t>
      </w:r>
      <w:del w:id="4348" w:author="user" w:date="2021-03-22T17:02:00Z">
        <w:r w:rsidRPr="00ED4019" w:rsidDel="004006A7">
          <w:rPr>
            <w:rFonts w:ascii="Times New Roman" w:hAnsi="Times New Roman"/>
            <w:lang w:eastAsia="ko-KR"/>
          </w:rPr>
          <w:delText>S</w:delText>
        </w:r>
      </w:del>
      <w:ins w:id="4349" w:author="user" w:date="2021-03-22T17:02:00Z">
        <w:r w:rsidR="004006A7">
          <w:rPr>
            <w:rFonts w:ascii="Times New Roman" w:hAnsi="Times New Roman" w:hint="eastAsia"/>
            <w:lang w:eastAsia="ko-KR"/>
          </w:rPr>
          <w:t>s</w:t>
        </w:r>
      </w:ins>
      <w:r w:rsidRPr="00ED4019">
        <w:rPr>
          <w:rFonts w:ascii="Times New Roman" w:hAnsi="Times New Roman"/>
          <w:lang w:eastAsia="ko-KR"/>
        </w:rPr>
        <w:t>lope)</w:t>
      </w:r>
      <w:r w:rsidRPr="00ED4019">
        <w:rPr>
          <w:rFonts w:ascii="Times New Roman" w:hAnsi="Times New Roman"/>
          <w:lang w:eastAsia="ko-KR"/>
        </w:rPr>
        <w:t>와</w:t>
      </w:r>
      <w:r w:rsidRPr="00ED4019">
        <w:rPr>
          <w:rFonts w:ascii="Times New Roman" w:hAnsi="Times New Roman"/>
          <w:lang w:eastAsia="ko-KR"/>
        </w:rPr>
        <w:t xml:space="preserve"> Y</w:t>
      </w:r>
      <w:del w:id="4350" w:author="user" w:date="2021-03-22T17:02:00Z">
        <w:r w:rsidRPr="00ED4019" w:rsidDel="004006A7">
          <w:rPr>
            <w:rFonts w:ascii="Times New Roman" w:hAnsi="Times New Roman"/>
            <w:lang w:eastAsia="ko-KR"/>
          </w:rPr>
          <w:delText xml:space="preserve"> </w:delText>
        </w:r>
      </w:del>
      <w:r w:rsidRPr="00ED4019">
        <w:rPr>
          <w:rFonts w:ascii="Times New Roman" w:hAnsi="Times New Roman"/>
          <w:lang w:eastAsia="ko-KR"/>
        </w:rPr>
        <w:t>축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절편</w:t>
      </w:r>
      <w:r w:rsidRPr="00ED4019">
        <w:rPr>
          <w:rFonts w:ascii="Times New Roman" w:hAnsi="Times New Roman"/>
          <w:lang w:eastAsia="ko-KR"/>
        </w:rPr>
        <w:t>(</w:t>
      </w:r>
      <w:del w:id="4351" w:author="user" w:date="2021-03-22T17:02:00Z">
        <w:r w:rsidRPr="00ED4019" w:rsidDel="004006A7">
          <w:rPr>
            <w:rFonts w:ascii="Times New Roman" w:hAnsi="Times New Roman"/>
            <w:lang w:eastAsia="ko-KR"/>
          </w:rPr>
          <w:delText>Intercept</w:delText>
        </w:r>
      </w:del>
      <w:ins w:id="4352" w:author="user" w:date="2021-03-22T17:02:00Z">
        <w:r w:rsidR="004006A7">
          <w:rPr>
            <w:rFonts w:ascii="Times New Roman" w:hAnsi="Times New Roman" w:hint="eastAsia"/>
            <w:lang w:eastAsia="ko-KR"/>
          </w:rPr>
          <w:t>i</w:t>
        </w:r>
        <w:r w:rsidR="004006A7" w:rsidRPr="00ED4019">
          <w:rPr>
            <w:rFonts w:ascii="Times New Roman" w:hAnsi="Times New Roman"/>
            <w:lang w:eastAsia="ko-KR"/>
          </w:rPr>
          <w:t>ntercept</w:t>
        </w:r>
      </w:ins>
      <w:r w:rsidRPr="00ED4019">
        <w:rPr>
          <w:rFonts w:ascii="Times New Roman" w:hAnsi="Times New Roman"/>
          <w:lang w:eastAsia="ko-KR"/>
        </w:rPr>
        <w:t>)</w:t>
      </w:r>
      <w:r w:rsidRPr="00ED4019">
        <w:rPr>
          <w:rFonts w:ascii="Times New Roman" w:hAnsi="Times New Roman"/>
          <w:lang w:eastAsia="ko-KR"/>
        </w:rPr>
        <w:t>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계수</w:t>
      </w:r>
      <w:r w:rsidRPr="00ED4019">
        <w:rPr>
          <w:rFonts w:ascii="Times New Roman" w:hAnsi="Times New Roman"/>
          <w:lang w:eastAsia="ko-KR"/>
        </w:rPr>
        <w:t>(</w:t>
      </w:r>
      <w:del w:id="4353" w:author="user" w:date="2021-03-22T17:03:00Z">
        <w:r w:rsidRPr="00ED4019" w:rsidDel="004006A7">
          <w:rPr>
            <w:rFonts w:ascii="Times New Roman" w:hAnsi="Times New Roman"/>
            <w:lang w:eastAsia="ko-KR"/>
          </w:rPr>
          <w:delText>Coefficient</w:delText>
        </w:r>
      </w:del>
      <w:ins w:id="4354" w:author="user" w:date="2021-03-22T17:03:00Z">
        <w:r w:rsidR="004006A7">
          <w:rPr>
            <w:rFonts w:ascii="Times New Roman" w:hAnsi="Times New Roman" w:hint="eastAsia"/>
            <w:lang w:eastAsia="ko-KR"/>
          </w:rPr>
          <w:t>c</w:t>
        </w:r>
        <w:r w:rsidR="004006A7" w:rsidRPr="00ED4019">
          <w:rPr>
            <w:rFonts w:ascii="Times New Roman" w:hAnsi="Times New Roman"/>
            <w:lang w:eastAsia="ko-KR"/>
          </w:rPr>
          <w:t>oefficient</w:t>
        </w:r>
      </w:ins>
      <w:r w:rsidRPr="00ED4019">
        <w:rPr>
          <w:rFonts w:ascii="Times New Roman" w:hAnsi="Times New Roman"/>
          <w:lang w:eastAsia="ko-KR"/>
        </w:rPr>
        <w:t>)</w:t>
      </w:r>
      <w:r w:rsidRPr="00ED4019">
        <w:rPr>
          <w:rFonts w:ascii="Times New Roman" w:hAnsi="Times New Roman"/>
          <w:lang w:eastAsia="ko-KR"/>
        </w:rPr>
        <w:t>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산출된다</w:t>
      </w:r>
      <w:r w:rsidRPr="00ED4019">
        <w:rPr>
          <w:rFonts w:ascii="Times New Roman" w:hAnsi="Times New Roman"/>
          <w:lang w:eastAsia="ko-KR"/>
        </w:rPr>
        <w:t xml:space="preserve">. </w:t>
      </w:r>
      <w:r w:rsidRPr="00ED4019">
        <w:rPr>
          <w:rFonts w:ascii="Times New Roman" w:hAnsi="Times New Roman"/>
          <w:lang w:eastAsia="ko-KR"/>
        </w:rPr>
        <w:t>시계열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데이터의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선형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회귀를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위해서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Style w:val="VerbatimChar"/>
          <w:rFonts w:ascii="Times New Roman" w:hAnsi="Times New Roman"/>
          <w:lang w:eastAsia="ko-KR"/>
        </w:rPr>
        <w:t>forecast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패키지의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Style w:val="VerbatimChar"/>
          <w:rFonts w:ascii="Times New Roman" w:hAnsi="Times New Roman"/>
          <w:lang w:eastAsia="ko-KR"/>
        </w:rPr>
        <w:t>tslm()</w:t>
      </w:r>
      <w:del w:id="4355" w:author="user" w:date="2021-03-22T17:03:00Z">
        <w:r w:rsidRPr="00ED4019" w:rsidDel="004006A7">
          <w:rPr>
            <w:rFonts w:ascii="Times New Roman" w:hAnsi="Times New Roman"/>
            <w:lang w:eastAsia="ko-KR"/>
          </w:rPr>
          <w:delText>함</w:delText>
        </w:r>
      </w:del>
      <w:ins w:id="4356" w:author="user" w:date="2021-03-22T17:03:00Z">
        <w:r w:rsidR="004006A7">
          <w:rPr>
            <w:rFonts w:ascii="Times New Roman" w:hAnsi="Times New Roman" w:hint="eastAsia"/>
            <w:lang w:eastAsia="ko-KR"/>
          </w:rPr>
          <w:t xml:space="preserve"> </w:t>
        </w:r>
        <w:r w:rsidR="004006A7">
          <w:rPr>
            <w:rFonts w:ascii="Times New Roman" w:hAnsi="Times New Roman" w:hint="eastAsia"/>
            <w:lang w:eastAsia="ko-KR"/>
          </w:rPr>
          <w:t>함</w:t>
        </w:r>
      </w:ins>
      <w:r w:rsidRPr="00ED4019">
        <w:rPr>
          <w:rFonts w:ascii="Times New Roman" w:hAnsi="Times New Roman"/>
          <w:lang w:eastAsia="ko-KR"/>
        </w:rPr>
        <w:t>수</w:t>
      </w:r>
      <w:r w:rsidRPr="00ED4019">
        <w:rPr>
          <w:rFonts w:ascii="Times New Roman" w:hAnsi="Times New Roman"/>
          <w:lang w:eastAsia="ko-KR"/>
        </w:rPr>
        <w:t xml:space="preserve">, </w:t>
      </w:r>
      <w:r w:rsidRPr="00ED4019">
        <w:rPr>
          <w:rStyle w:val="VerbatimChar"/>
          <w:rFonts w:ascii="Times New Roman" w:hAnsi="Times New Roman"/>
          <w:lang w:eastAsia="ko-KR"/>
        </w:rPr>
        <w:t>timetk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패키지의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Style w:val="VerbatimChar"/>
          <w:rFonts w:ascii="Times New Roman" w:hAnsi="Times New Roman"/>
          <w:lang w:eastAsia="ko-KR"/>
        </w:rPr>
        <w:t>plot_time_series_regression(</w:t>
      </w:r>
      <w:r w:rsidRPr="00ED4019">
        <w:rPr>
          <w:rFonts w:ascii="Times New Roman" w:hAnsi="Times New Roman"/>
          <w:lang w:eastAsia="ko-KR"/>
        </w:rPr>
        <w:t xml:space="preserve">) </w:t>
      </w:r>
      <w:r w:rsidRPr="00ED4019">
        <w:rPr>
          <w:rFonts w:ascii="Times New Roman" w:hAnsi="Times New Roman"/>
          <w:lang w:eastAsia="ko-KR"/>
        </w:rPr>
        <w:t>함수</w:t>
      </w:r>
      <w:r w:rsidRPr="00ED4019">
        <w:rPr>
          <w:rFonts w:ascii="Times New Roman" w:hAnsi="Times New Roman"/>
          <w:lang w:eastAsia="ko-KR"/>
        </w:rPr>
        <w:t>(</w:t>
      </w:r>
      <w:r w:rsidRPr="00ED4019">
        <w:rPr>
          <w:rStyle w:val="VerbatimChar"/>
          <w:rFonts w:ascii="Times New Roman" w:hAnsi="Times New Roman"/>
          <w:lang w:eastAsia="ko-KR"/>
        </w:rPr>
        <w:t>stats</w:t>
      </w:r>
      <w:proofErr w:type="gramStart"/>
      <w:r w:rsidRPr="00ED4019">
        <w:rPr>
          <w:rStyle w:val="VerbatimChar"/>
          <w:rFonts w:ascii="Times New Roman" w:hAnsi="Times New Roman"/>
          <w:lang w:eastAsia="ko-KR"/>
        </w:rPr>
        <w:t>::</w:t>
      </w:r>
      <w:proofErr w:type="gramEnd"/>
      <w:r w:rsidRPr="00ED4019">
        <w:rPr>
          <w:rStyle w:val="VerbatimChar"/>
          <w:rFonts w:ascii="Times New Roman" w:hAnsi="Times New Roman"/>
          <w:lang w:eastAsia="ko-KR"/>
        </w:rPr>
        <w:t>lm()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함수를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사용하여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선형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회귀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결과를</w:t>
      </w:r>
      <w:r w:rsidRPr="00ED4019">
        <w:rPr>
          <w:rFonts w:ascii="Times New Roman" w:hAnsi="Times New Roman"/>
          <w:lang w:eastAsia="ko-KR"/>
        </w:rPr>
        <w:t xml:space="preserve"> plotting</w:t>
      </w:r>
      <w:r w:rsidRPr="00ED4019">
        <w:rPr>
          <w:rFonts w:ascii="Times New Roman" w:hAnsi="Times New Roman"/>
          <w:lang w:eastAsia="ko-KR"/>
        </w:rPr>
        <w:t>하는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함수</w:t>
      </w:r>
      <w:r w:rsidRPr="00ED4019">
        <w:rPr>
          <w:rFonts w:ascii="Times New Roman" w:hAnsi="Times New Roman"/>
          <w:lang w:eastAsia="ko-KR"/>
        </w:rPr>
        <w:t xml:space="preserve">) </w:t>
      </w:r>
      <w:r w:rsidRPr="00ED4019">
        <w:rPr>
          <w:rFonts w:ascii="Times New Roman" w:hAnsi="Times New Roman"/>
          <w:lang w:eastAsia="ko-KR"/>
        </w:rPr>
        <w:t>등을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사용할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있다</w:t>
      </w:r>
      <w:r w:rsidRPr="00ED4019">
        <w:rPr>
          <w:rFonts w:ascii="Times New Roman" w:hAnsi="Times New Roman"/>
          <w:lang w:eastAsia="ko-KR"/>
        </w:rPr>
        <w:t>.</w:t>
      </w:r>
    </w:p>
    <w:p w14:paraId="3347B145" w14:textId="0EBD2513" w:rsidR="00FD7B2A" w:rsidRDefault="004006A7">
      <w:pPr>
        <w:pStyle w:val="2"/>
        <w:numPr>
          <w:ilvl w:val="0"/>
          <w:numId w:val="0"/>
        </w:numPr>
        <w:ind w:left="760"/>
        <w:jc w:val="both"/>
        <w:rPr>
          <w:lang w:eastAsia="ko-KR"/>
        </w:rPr>
        <w:pPrChange w:id="4357" w:author="user" w:date="2021-03-22T17:06:00Z">
          <w:pPr>
            <w:pStyle w:val="2"/>
          </w:pPr>
        </w:pPrChange>
      </w:pPr>
      <w:ins w:id="4358" w:author="user" w:date="2021-03-22T17:06:00Z">
        <w:r>
          <w:rPr>
            <w:rFonts w:hint="eastAsia"/>
            <w:lang w:eastAsia="ko-KR"/>
          </w:rPr>
          <w:lastRenderedPageBreak/>
          <w:t xml:space="preserve">6.5.1 </w:t>
        </w:r>
      </w:ins>
      <w:proofErr w:type="gramStart"/>
      <w:r w:rsidR="00FD7B2A">
        <w:rPr>
          <w:lang w:eastAsia="ko-KR"/>
        </w:rPr>
        <w:t>forecast::tslm</w:t>
      </w:r>
      <w:proofErr w:type="gramEnd"/>
    </w:p>
    <w:p w14:paraId="606882B3" w14:textId="1BBA2142" w:rsidR="00FD7B2A" w:rsidRPr="00ED4019" w:rsidRDefault="00FD7B2A">
      <w:pPr>
        <w:jc w:val="both"/>
        <w:rPr>
          <w:rFonts w:ascii="Times New Roman" w:hAnsi="Times New Roman"/>
          <w:lang w:eastAsia="ko-KR"/>
        </w:rPr>
        <w:pPrChange w:id="4359" w:author="제이펍 출판사" w:date="2021-03-14T15:57:00Z">
          <w:pPr/>
        </w:pPrChange>
      </w:pPr>
      <w:bookmarkStart w:id="4360" w:name="forecasttslm"/>
      <w:r w:rsidRPr="00ED4019">
        <w:rPr>
          <w:rStyle w:val="VerbatimChar"/>
          <w:rFonts w:ascii="Times New Roman" w:hAnsi="Times New Roman"/>
          <w:lang w:eastAsia="ko-KR"/>
        </w:rPr>
        <w:t>forecast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패키지에서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제공하는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Style w:val="VerbatimChar"/>
          <w:rFonts w:ascii="Times New Roman" w:hAnsi="Times New Roman"/>
          <w:lang w:eastAsia="ko-KR"/>
        </w:rPr>
        <w:t>tslm()</w:t>
      </w:r>
      <w:r w:rsidRPr="00ED4019">
        <w:rPr>
          <w:rStyle w:val="VerbatimChar"/>
          <w:rFonts w:ascii="Times New Roman" w:hAnsi="Times New Roman" w:hint="eastAsia"/>
          <w:lang w:eastAsia="ko-KR"/>
        </w:rPr>
        <w:t>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시계열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선형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회귀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모델을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위한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함</w:t>
      </w:r>
      <w:del w:id="4361" w:author="제이펍 출판사" w:date="2021-03-14T18:08:00Z">
        <w:r w:rsidRPr="00ED4019" w:rsidDel="003F5176">
          <w:rPr>
            <w:rFonts w:ascii="Times New Roman" w:hAnsi="Times New Roman"/>
            <w:lang w:eastAsia="ko-KR"/>
          </w:rPr>
          <w:delText>수이다</w:delText>
        </w:r>
        <w:r w:rsidRPr="00ED4019" w:rsidDel="003F5176">
          <w:rPr>
            <w:rFonts w:ascii="Times New Roman" w:hAnsi="Times New Roman"/>
            <w:lang w:eastAsia="ko-KR"/>
          </w:rPr>
          <w:delText>.</w:delText>
        </w:r>
      </w:del>
      <w:ins w:id="4362" w:author="제이펍 출판사" w:date="2021-03-14T18:08:00Z">
        <w:r w:rsidR="003F5176">
          <w:rPr>
            <w:rFonts w:ascii="Times New Roman" w:hAnsi="Times New Roman"/>
            <w:lang w:eastAsia="ko-KR"/>
          </w:rPr>
          <w:t>수다</w:t>
        </w:r>
        <w:r w:rsidR="003F5176">
          <w:rPr>
            <w:rFonts w:ascii="Times New Roman" w:hAnsi="Times New Roman"/>
            <w:lang w:eastAsia="ko-KR"/>
          </w:rPr>
          <w:t>.</w:t>
        </w:r>
      </w:ins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Style w:val="VerbatimChar"/>
          <w:rFonts w:ascii="Times New Roman" w:hAnsi="Times New Roman"/>
          <w:lang w:eastAsia="ko-KR"/>
        </w:rPr>
        <w:t>tslm()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함수는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Style w:val="VerbatimChar"/>
          <w:rFonts w:ascii="Times New Roman" w:hAnsi="Times New Roman"/>
          <w:lang w:eastAsia="ko-KR"/>
        </w:rPr>
        <w:t>lm()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함수의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래퍼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함수</w:t>
      </w:r>
      <w:r w:rsidRPr="00ED4019">
        <w:rPr>
          <w:rFonts w:ascii="Times New Roman" w:hAnsi="Times New Roman"/>
          <w:lang w:eastAsia="ko-KR"/>
        </w:rPr>
        <w:t>(</w:t>
      </w:r>
      <w:del w:id="4363" w:author="user" w:date="2021-03-22T17:11:00Z">
        <w:r w:rsidRPr="00ED4019" w:rsidDel="004006A7">
          <w:rPr>
            <w:rFonts w:ascii="Times New Roman" w:hAnsi="Times New Roman"/>
            <w:lang w:eastAsia="ko-KR"/>
          </w:rPr>
          <w:delText>Wrapper</w:delText>
        </w:r>
      </w:del>
      <w:ins w:id="4364" w:author="user" w:date="2021-03-22T17:11:00Z">
        <w:r w:rsidR="004006A7">
          <w:rPr>
            <w:rFonts w:ascii="Times New Roman" w:hAnsi="Times New Roman" w:hint="eastAsia"/>
            <w:lang w:eastAsia="ko-KR"/>
          </w:rPr>
          <w:t>w</w:t>
        </w:r>
        <w:r w:rsidR="004006A7" w:rsidRPr="00ED4019">
          <w:rPr>
            <w:rFonts w:ascii="Times New Roman" w:hAnsi="Times New Roman"/>
            <w:lang w:eastAsia="ko-KR"/>
          </w:rPr>
          <w:t>rapper</w:t>
        </w:r>
      </w:ins>
      <w:r w:rsidRPr="00ED4019">
        <w:rPr>
          <w:rFonts w:ascii="Times New Roman" w:hAnsi="Times New Roman"/>
          <w:lang w:eastAsia="ko-KR"/>
        </w:rPr>
        <w:t>)</w:t>
      </w:r>
      <w:r w:rsidRPr="00ED4019">
        <w:rPr>
          <w:rFonts w:ascii="Times New Roman" w:hAnsi="Times New Roman"/>
          <w:lang w:eastAsia="ko-KR"/>
        </w:rPr>
        <w:t>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사용법은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비슷하다</w:t>
      </w:r>
      <w:r w:rsidRPr="00ED4019">
        <w:rPr>
          <w:rFonts w:ascii="Times New Roman" w:hAnsi="Times New Roman"/>
          <w:lang w:eastAsia="ko-KR"/>
        </w:rPr>
        <w:t xml:space="preserve">. </w:t>
      </w:r>
      <w:r w:rsidRPr="00ED4019">
        <w:rPr>
          <w:rFonts w:ascii="Times New Roman" w:hAnsi="Times New Roman"/>
          <w:lang w:eastAsia="ko-KR"/>
        </w:rPr>
        <w:t>시간축이</w:t>
      </w:r>
      <w:r w:rsidRPr="00ED4019">
        <w:rPr>
          <w:rFonts w:ascii="Times New Roman" w:hAnsi="Times New Roman"/>
          <w:lang w:eastAsia="ko-KR"/>
        </w:rPr>
        <w:t xml:space="preserve"> </w:t>
      </w:r>
      <w:del w:id="4365" w:author="제이펍 출판사" w:date="2021-03-14T17:54:00Z">
        <w:r w:rsidRPr="00ED4019" w:rsidDel="00F97807">
          <w:rPr>
            <w:rFonts w:ascii="Times New Roman" w:hAnsi="Times New Roman"/>
            <w:lang w:eastAsia="ko-KR"/>
          </w:rPr>
          <w:delText>독립</w:delText>
        </w:r>
        <w:r w:rsidRPr="00ED4019" w:rsidDel="00F97807">
          <w:rPr>
            <w:rFonts w:ascii="Times New Roman" w:hAnsi="Times New Roman" w:hint="eastAsia"/>
            <w:lang w:eastAsia="ko-KR"/>
          </w:rPr>
          <w:delText xml:space="preserve"> </w:delText>
        </w:r>
        <w:r w:rsidRPr="00ED4019" w:rsidDel="00F97807">
          <w:rPr>
            <w:rFonts w:ascii="Times New Roman" w:hAnsi="Times New Roman"/>
            <w:lang w:eastAsia="ko-KR"/>
          </w:rPr>
          <w:delText>변수</w:delText>
        </w:r>
      </w:del>
      <w:ins w:id="4366" w:author="제이펍 출판사" w:date="2021-03-14T17:54:00Z">
        <w:r w:rsidR="00F97807">
          <w:rPr>
            <w:rFonts w:ascii="Times New Roman" w:hAnsi="Times New Roman"/>
            <w:lang w:eastAsia="ko-KR"/>
          </w:rPr>
          <w:t>독립변수</w:t>
        </w:r>
      </w:ins>
      <w:r w:rsidRPr="00ED4019">
        <w:rPr>
          <w:rFonts w:ascii="Times New Roman" w:hAnsi="Times New Roman"/>
          <w:lang w:eastAsia="ko-KR"/>
        </w:rPr>
        <w:t>에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포함되지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않은</w:t>
      </w:r>
      <w:r w:rsidRPr="00ED4019">
        <w:rPr>
          <w:rFonts w:ascii="Times New Roman" w:hAnsi="Times New Roman"/>
          <w:lang w:eastAsia="ko-KR"/>
        </w:rPr>
        <w:t xml:space="preserve"> </w:t>
      </w:r>
      <w:del w:id="4367" w:author="제이펍 출판사" w:date="2021-03-14T18:08:00Z">
        <w:r w:rsidRPr="00ED4019" w:rsidDel="003F5176">
          <w:rPr>
            <w:rFonts w:ascii="Times New Roman" w:hAnsi="Times New Roman"/>
            <w:lang w:eastAsia="ko-KR"/>
          </w:rPr>
          <w:delText>두개</w:delText>
        </w:r>
      </w:del>
      <w:ins w:id="4368" w:author="제이펍 출판사" w:date="2021-03-14T18:08:00Z">
        <w:r w:rsidR="003F5176">
          <w:rPr>
            <w:rFonts w:ascii="Times New Roman" w:hAnsi="Times New Roman"/>
            <w:lang w:eastAsia="ko-KR"/>
          </w:rPr>
          <w:t>두</w:t>
        </w:r>
        <w:r w:rsidR="003F5176">
          <w:rPr>
            <w:rFonts w:ascii="Times New Roman" w:hAnsi="Times New Roman"/>
            <w:lang w:eastAsia="ko-KR"/>
          </w:rPr>
          <w:t xml:space="preserve"> </w:t>
        </w:r>
        <w:r w:rsidR="003F5176">
          <w:rPr>
            <w:rFonts w:ascii="Times New Roman" w:hAnsi="Times New Roman"/>
            <w:lang w:eastAsia="ko-KR"/>
          </w:rPr>
          <w:t>개</w:t>
        </w:r>
      </w:ins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혹은</w:t>
      </w:r>
      <w:r w:rsidRPr="00ED4019">
        <w:rPr>
          <w:rFonts w:ascii="Times New Roman" w:hAnsi="Times New Roman"/>
          <w:lang w:eastAsia="ko-KR"/>
        </w:rPr>
        <w:t xml:space="preserve"> </w:t>
      </w:r>
      <w:del w:id="4369" w:author="제이펍 출판사" w:date="2021-03-14T18:08:00Z">
        <w:r w:rsidRPr="00ED4019" w:rsidDel="003F5176">
          <w:rPr>
            <w:rFonts w:ascii="Times New Roman" w:hAnsi="Times New Roman"/>
            <w:lang w:eastAsia="ko-KR"/>
          </w:rPr>
          <w:delText>두개</w:delText>
        </w:r>
      </w:del>
      <w:ins w:id="4370" w:author="제이펍 출판사" w:date="2021-03-14T18:08:00Z">
        <w:r w:rsidR="003F5176">
          <w:rPr>
            <w:rFonts w:ascii="Times New Roman" w:hAnsi="Times New Roman"/>
            <w:lang w:eastAsia="ko-KR"/>
          </w:rPr>
          <w:t>두</w:t>
        </w:r>
        <w:r w:rsidR="003F5176">
          <w:rPr>
            <w:rFonts w:ascii="Times New Roman" w:hAnsi="Times New Roman"/>
            <w:lang w:eastAsia="ko-KR"/>
          </w:rPr>
          <w:t xml:space="preserve"> </w:t>
        </w:r>
        <w:r w:rsidR="003F5176">
          <w:rPr>
            <w:rFonts w:ascii="Times New Roman" w:hAnsi="Times New Roman"/>
            <w:lang w:eastAsia="ko-KR"/>
          </w:rPr>
          <w:t>개</w:t>
        </w:r>
      </w:ins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이상의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시계열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객체에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대한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선형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회귀는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Style w:val="VerbatimChar"/>
          <w:rFonts w:ascii="Times New Roman" w:hAnsi="Times New Roman"/>
          <w:lang w:eastAsia="ko-KR"/>
        </w:rPr>
        <w:t>lm()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함수의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결과와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같다</w:t>
      </w:r>
      <w:del w:id="4371" w:author="제이펍 출판사" w:date="2021-03-14T20:17:00Z">
        <w:r w:rsidRPr="00ED4019" w:rsidDel="00766301">
          <w:rPr>
            <w:rFonts w:ascii="Times New Roman" w:hAnsi="Times New Roman"/>
            <w:lang w:eastAsia="ko-KR"/>
          </w:rPr>
          <w:delText xml:space="preserve">. </w:delText>
        </w:r>
        <w:r w:rsidRPr="00ED4019" w:rsidDel="00766301">
          <w:rPr>
            <w:rFonts w:ascii="Times New Roman" w:hAnsi="Times New Roman"/>
            <w:lang w:eastAsia="ko-KR"/>
          </w:rPr>
          <w:delText>즉</w:delText>
        </w:r>
        <w:r w:rsidRPr="00ED4019" w:rsidDel="00766301">
          <w:rPr>
            <w:rFonts w:ascii="Times New Roman" w:hAnsi="Times New Roman"/>
            <w:lang w:eastAsia="ko-KR"/>
          </w:rPr>
          <w:delText xml:space="preserve"> </w:delText>
        </w:r>
      </w:del>
      <w:ins w:id="4372" w:author="제이펍 출판사" w:date="2021-03-14T20:17:00Z">
        <w:r w:rsidR="00766301">
          <w:rPr>
            <w:rFonts w:ascii="Times New Roman" w:hAnsi="Times New Roman"/>
            <w:lang w:eastAsia="ko-KR"/>
          </w:rPr>
          <w:t xml:space="preserve">. </w:t>
        </w:r>
        <w:r w:rsidR="00766301">
          <w:rPr>
            <w:rFonts w:ascii="Times New Roman" w:hAnsi="Times New Roman"/>
            <w:lang w:eastAsia="ko-KR"/>
          </w:rPr>
          <w:t>즉</w:t>
        </w:r>
        <w:r w:rsidR="00766301">
          <w:rPr>
            <w:rFonts w:ascii="Times New Roman" w:hAnsi="Times New Roman"/>
            <w:lang w:eastAsia="ko-KR"/>
          </w:rPr>
          <w:t xml:space="preserve">, </w:t>
        </w:r>
      </w:ins>
      <w:r w:rsidRPr="00ED4019">
        <w:rPr>
          <w:rFonts w:ascii="Times New Roman" w:hAnsi="Times New Roman"/>
          <w:lang w:eastAsia="ko-KR"/>
        </w:rPr>
        <w:t>시계열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데이터이지만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독립변수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시간이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포함되지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않는다면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시계열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데이터로써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특성이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적용되지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않은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양</w:t>
      </w:r>
      <w:r w:rsidRPr="00ED4019">
        <w:rPr>
          <w:rFonts w:ascii="Times New Roman" w:hAnsi="Times New Roman"/>
          <w:lang w:eastAsia="ko-KR"/>
        </w:rPr>
        <w:t xml:space="preserve"> </w:t>
      </w:r>
      <w:del w:id="4373" w:author="제이펍 출판사" w:date="2021-03-14T17:44:00Z">
        <w:r w:rsidRPr="00ED4019" w:rsidDel="001B0D03">
          <w:rPr>
            <w:rFonts w:ascii="Times New Roman" w:hAnsi="Times New Roman"/>
            <w:lang w:eastAsia="ko-KR"/>
          </w:rPr>
          <w:delText>데이터간</w:delText>
        </w:r>
      </w:del>
      <w:ins w:id="4374" w:author="제이펍 출판사" w:date="2021-03-14T17:44:00Z">
        <w:r w:rsidR="001B0D03">
          <w:rPr>
            <w:rFonts w:ascii="Times New Roman" w:hAnsi="Times New Roman"/>
            <w:lang w:eastAsia="ko-KR"/>
          </w:rPr>
          <w:t>데이터</w:t>
        </w:r>
        <w:r w:rsidR="001B0D03">
          <w:rPr>
            <w:rFonts w:ascii="Times New Roman" w:hAnsi="Times New Roman"/>
            <w:lang w:eastAsia="ko-KR"/>
          </w:rPr>
          <w:t xml:space="preserve"> </w:t>
        </w:r>
        <w:r w:rsidR="001B0D03">
          <w:rPr>
            <w:rFonts w:ascii="Times New Roman" w:hAnsi="Times New Roman"/>
            <w:lang w:eastAsia="ko-KR"/>
          </w:rPr>
          <w:t>간</w:t>
        </w:r>
      </w:ins>
      <w:r w:rsidRPr="00ED4019">
        <w:rPr>
          <w:rFonts w:ascii="Times New Roman" w:hAnsi="Times New Roman"/>
          <w:lang w:eastAsia="ko-KR"/>
        </w:rPr>
        <w:t>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특성</w:t>
      </w:r>
      <w:ins w:id="4375" w:author="user" w:date="2021-03-22T17:11:00Z">
        <w:r w:rsidR="004006A7">
          <w:rPr>
            <w:rFonts w:ascii="Times New Roman" w:hAnsi="Times New Roman" w:hint="eastAsia"/>
            <w:lang w:eastAsia="ko-KR"/>
          </w:rPr>
          <w:t xml:space="preserve"> </w:t>
        </w:r>
      </w:ins>
      <w:r w:rsidRPr="00ED4019">
        <w:rPr>
          <w:rFonts w:ascii="Times New Roman" w:hAnsi="Times New Roman"/>
          <w:lang w:eastAsia="ko-KR"/>
        </w:rPr>
        <w:t>정보만으로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선형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회귀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방정식이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얻어진다</w:t>
      </w:r>
      <w:r w:rsidRPr="00ED4019">
        <w:rPr>
          <w:rFonts w:ascii="Times New Roman" w:hAnsi="Times New Roman"/>
          <w:lang w:eastAsia="ko-KR"/>
        </w:rPr>
        <w:t xml:space="preserve">. </w:t>
      </w:r>
      <w:r w:rsidRPr="00ED4019">
        <w:rPr>
          <w:rFonts w:ascii="Times New Roman" w:hAnsi="Times New Roman"/>
          <w:lang w:eastAsia="ko-KR"/>
        </w:rPr>
        <w:t>예를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들자면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앞선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학생수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예제에서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유치원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학생수와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초등학교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학생수</w:t>
      </w:r>
      <w:ins w:id="4376" w:author="user" w:date="2021-03-22T17:12:00Z">
        <w:r w:rsidR="004006A7">
          <w:rPr>
            <w:rFonts w:ascii="Times New Roman" w:hAnsi="Times New Roman" w:hint="eastAsia"/>
            <w:lang w:eastAsia="ko-KR"/>
          </w:rPr>
          <w:t xml:space="preserve"> </w:t>
        </w:r>
      </w:ins>
      <w:r w:rsidRPr="00ED4019">
        <w:rPr>
          <w:rFonts w:ascii="Times New Roman" w:hAnsi="Times New Roman"/>
          <w:lang w:eastAsia="ko-KR"/>
        </w:rPr>
        <w:t>간의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선형</w:t>
      </w:r>
      <w:r w:rsidRPr="00ED4019">
        <w:rPr>
          <w:rFonts w:ascii="Times New Roman" w:hAnsi="Times New Roman"/>
          <w:lang w:eastAsia="ko-KR"/>
        </w:rPr>
        <w:t xml:space="preserve"> </w:t>
      </w:r>
      <w:del w:id="4377" w:author="user" w:date="2021-03-22T17:20:00Z">
        <w:r w:rsidRPr="00ED4019" w:rsidDel="00A51FDE">
          <w:rPr>
            <w:rFonts w:ascii="Times New Roman" w:hAnsi="Times New Roman"/>
            <w:lang w:eastAsia="ko-KR"/>
          </w:rPr>
          <w:delText>회귀분석</w:delText>
        </w:r>
      </w:del>
      <w:ins w:id="4378" w:author="user" w:date="2021-03-22T17:20:00Z">
        <w:r w:rsidR="00A51FDE">
          <w:rPr>
            <w:rFonts w:ascii="Times New Roman" w:hAnsi="Times New Roman"/>
            <w:lang w:eastAsia="ko-KR"/>
          </w:rPr>
          <w:t>회귀</w:t>
        </w:r>
        <w:r w:rsidR="00A51FDE">
          <w:rPr>
            <w:rFonts w:ascii="Times New Roman" w:hAnsi="Times New Roman"/>
            <w:lang w:eastAsia="ko-KR"/>
          </w:rPr>
          <w:t xml:space="preserve"> </w:t>
        </w:r>
        <w:r w:rsidR="00A51FDE">
          <w:rPr>
            <w:rFonts w:ascii="Times New Roman" w:hAnsi="Times New Roman"/>
            <w:lang w:eastAsia="ko-KR"/>
          </w:rPr>
          <w:t>분석</w:t>
        </w:r>
      </w:ins>
      <w:r w:rsidRPr="00ED4019">
        <w:rPr>
          <w:rFonts w:ascii="Times New Roman" w:hAnsi="Times New Roman"/>
          <w:lang w:eastAsia="ko-KR"/>
        </w:rPr>
        <w:t>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실시하거나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하는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경우</w:t>
      </w:r>
      <w:del w:id="4379" w:author="user" w:date="2021-03-22T17:12:00Z">
        <w:r w:rsidRPr="00ED4019" w:rsidDel="004006A7">
          <w:rPr>
            <w:rFonts w:ascii="Times New Roman" w:hAnsi="Times New Roman"/>
            <w:lang w:eastAsia="ko-KR"/>
          </w:rPr>
          <w:delText>이</w:delText>
        </w:r>
      </w:del>
      <w:r w:rsidRPr="00ED4019">
        <w:rPr>
          <w:rFonts w:ascii="Times New Roman" w:hAnsi="Times New Roman"/>
          <w:lang w:eastAsia="ko-KR"/>
        </w:rPr>
        <w:t>다</w:t>
      </w:r>
      <w:r w:rsidRPr="00ED4019">
        <w:rPr>
          <w:rFonts w:ascii="Times New Roman" w:hAnsi="Times New Roman"/>
          <w:lang w:eastAsia="ko-KR"/>
        </w:rPr>
        <w:t>.</w:t>
      </w:r>
    </w:p>
    <w:p w14:paraId="246AF6AE" w14:textId="61874D64" w:rsidR="00FD7B2A" w:rsidRPr="00ED4019" w:rsidRDefault="00FD7B2A">
      <w:pPr>
        <w:pStyle w:val="a0"/>
        <w:jc w:val="both"/>
        <w:rPr>
          <w:rFonts w:ascii="Times New Roman" w:hAnsi="Times New Roman"/>
          <w:lang w:eastAsia="ko-KR"/>
        </w:rPr>
        <w:pPrChange w:id="4380" w:author="제이펍 출판사" w:date="2021-03-14T15:57:00Z">
          <w:pPr>
            <w:pStyle w:val="a0"/>
          </w:pPr>
        </w:pPrChange>
      </w:pPr>
      <w:r w:rsidRPr="00ED4019">
        <w:rPr>
          <w:rFonts w:ascii="Times New Roman" w:hAnsi="Times New Roman"/>
          <w:lang w:eastAsia="ko-KR"/>
        </w:rPr>
        <w:t>반면</w:t>
      </w:r>
      <w:r w:rsidRPr="00ED4019">
        <w:rPr>
          <w:rFonts w:ascii="Times New Roman" w:hAnsi="Times New Roman"/>
          <w:lang w:eastAsia="ko-KR"/>
        </w:rPr>
        <w:t xml:space="preserve"> </w:t>
      </w:r>
      <w:del w:id="4381" w:author="제이펍 출판사" w:date="2021-03-14T17:54:00Z">
        <w:r w:rsidRPr="00ED4019" w:rsidDel="00F97807">
          <w:rPr>
            <w:rFonts w:ascii="Times New Roman" w:hAnsi="Times New Roman" w:hint="eastAsia"/>
            <w:lang w:eastAsia="ko-KR"/>
          </w:rPr>
          <w:delText>독립</w:delText>
        </w:r>
        <w:r w:rsidRPr="00ED4019" w:rsidDel="00F97807">
          <w:rPr>
            <w:rFonts w:ascii="Times New Roman" w:hAnsi="Times New Roman" w:hint="eastAsia"/>
            <w:lang w:eastAsia="ko-KR"/>
          </w:rPr>
          <w:delText xml:space="preserve"> </w:delText>
        </w:r>
        <w:r w:rsidRPr="00ED4019" w:rsidDel="00F97807">
          <w:rPr>
            <w:rFonts w:ascii="Times New Roman" w:hAnsi="Times New Roman" w:hint="eastAsia"/>
            <w:lang w:eastAsia="ko-KR"/>
          </w:rPr>
          <w:delText>변수</w:delText>
        </w:r>
      </w:del>
      <w:ins w:id="4382" w:author="제이펍 출판사" w:date="2021-03-14T17:54:00Z">
        <w:r w:rsidR="00F97807">
          <w:rPr>
            <w:rFonts w:ascii="Times New Roman" w:hAnsi="Times New Roman" w:hint="eastAsia"/>
            <w:lang w:eastAsia="ko-KR"/>
          </w:rPr>
          <w:t>독립변수</w:t>
        </w:r>
      </w:ins>
      <w:r w:rsidRPr="00ED4019">
        <w:rPr>
          <w:rFonts w:ascii="Times New Roman" w:hAnsi="Times New Roman" w:hint="eastAsia"/>
          <w:lang w:eastAsia="ko-KR"/>
        </w:rPr>
        <w:t>를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시간</w:t>
      </w:r>
      <w:r w:rsidRPr="00ED4019">
        <w:rPr>
          <w:rFonts w:ascii="Times New Roman" w:hAnsi="Times New Roman" w:hint="eastAsia"/>
          <w:lang w:eastAsia="ko-KR"/>
        </w:rPr>
        <w:t>으</w:t>
      </w:r>
      <w:r w:rsidRPr="00ED4019">
        <w:rPr>
          <w:rFonts w:ascii="Times New Roman" w:hAnsi="Times New Roman"/>
          <w:lang w:eastAsia="ko-KR"/>
        </w:rPr>
        <w:t>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선형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commentRangeStart w:id="4383"/>
      <w:r w:rsidRPr="00ED4019">
        <w:rPr>
          <w:rFonts w:ascii="Times New Roman" w:hAnsi="Times New Roman"/>
          <w:lang w:eastAsia="ko-KR"/>
        </w:rPr>
        <w:t>회귀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모형</w:t>
      </w:r>
      <w:commentRangeEnd w:id="4383"/>
      <w:r w:rsidR="00064136">
        <w:rPr>
          <w:rStyle w:val="af3"/>
        </w:rPr>
        <w:commentReference w:id="4383"/>
      </w:r>
      <w:r w:rsidRPr="00ED4019">
        <w:rPr>
          <w:rFonts w:ascii="Times New Roman" w:hAnsi="Times New Roman"/>
          <w:lang w:eastAsia="ko-KR"/>
        </w:rPr>
        <w:t>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적용하기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위해서는</w:t>
      </w:r>
      <w:r w:rsidRPr="00ED4019">
        <w:rPr>
          <w:rFonts w:ascii="Times New Roman" w:hAnsi="Times New Roman"/>
          <w:lang w:eastAsia="ko-KR"/>
        </w:rPr>
        <w:t xml:space="preserve"> ‘trend’, ‘season’ </w:t>
      </w:r>
      <w:r w:rsidRPr="00ED4019">
        <w:rPr>
          <w:rFonts w:ascii="Times New Roman" w:hAnsi="Times New Roman"/>
          <w:lang w:eastAsia="ko-KR"/>
        </w:rPr>
        <w:t>키워드를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함수식의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Style w:val="VerbatimChar"/>
          <w:rFonts w:ascii="Times New Roman" w:hAnsi="Times New Roman"/>
          <w:lang w:eastAsia="ko-KR"/>
        </w:rPr>
        <w:t>~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오른쪽의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사용하</w:t>
      </w:r>
      <w:r w:rsidRPr="00ED4019">
        <w:rPr>
          <w:rFonts w:ascii="Times New Roman" w:hAnsi="Times New Roman"/>
          <w:lang w:eastAsia="ko-KR"/>
        </w:rPr>
        <w:t>여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시간에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대한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선형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회귀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방정식을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얻을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있다</w:t>
      </w:r>
      <w:r w:rsidRPr="00ED4019">
        <w:rPr>
          <w:rFonts w:ascii="Times New Roman" w:hAnsi="Times New Roman"/>
          <w:lang w:eastAsia="ko-KR"/>
        </w:rPr>
        <w:t>. ‘trend’</w:t>
      </w:r>
      <w:r w:rsidRPr="00ED4019">
        <w:rPr>
          <w:rFonts w:ascii="Times New Roman" w:hAnsi="Times New Roman"/>
          <w:lang w:eastAsia="ko-KR"/>
        </w:rPr>
        <w:t>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시계열적인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추세를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반영하여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선형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회귀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모델을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만들고</w:t>
      </w:r>
      <w:ins w:id="4384" w:author="user" w:date="2021-03-22T17:14:00Z">
        <w:r w:rsidR="00612C84">
          <w:rPr>
            <w:rFonts w:ascii="Times New Roman" w:hAnsi="Times New Roman" w:hint="eastAsia"/>
            <w:lang w:eastAsia="ko-KR"/>
          </w:rPr>
          <w:t>,</w:t>
        </w:r>
      </w:ins>
      <w:r w:rsidRPr="00ED4019">
        <w:rPr>
          <w:rFonts w:ascii="Times New Roman" w:hAnsi="Times New Roman"/>
          <w:lang w:eastAsia="ko-KR"/>
        </w:rPr>
        <w:t xml:space="preserve"> </w:t>
      </w:r>
      <w:ins w:id="4385" w:author="user" w:date="2021-03-22T17:15:00Z">
        <w:r w:rsidR="00612C84">
          <w:rPr>
            <w:rFonts w:ascii="Times New Roman" w:hAnsi="Times New Roman"/>
            <w:lang w:eastAsia="ko-KR"/>
          </w:rPr>
          <w:t>‘</w:t>
        </w:r>
      </w:ins>
      <w:del w:id="4386" w:author="user" w:date="2021-03-22T17:15:00Z">
        <w:r w:rsidRPr="00ED4019" w:rsidDel="00612C84">
          <w:rPr>
            <w:rFonts w:ascii="Times New Roman" w:hAnsi="Times New Roman"/>
            <w:lang w:eastAsia="ko-KR"/>
          </w:rPr>
          <w:delText>’</w:delText>
        </w:r>
      </w:del>
      <w:r w:rsidRPr="00ED4019">
        <w:rPr>
          <w:rFonts w:ascii="Times New Roman" w:hAnsi="Times New Roman"/>
          <w:lang w:eastAsia="ko-KR"/>
        </w:rPr>
        <w:t>season’</w:t>
      </w:r>
      <w:r w:rsidRPr="00ED4019">
        <w:rPr>
          <w:rFonts w:ascii="Times New Roman" w:hAnsi="Times New Roman"/>
          <w:lang w:eastAsia="ko-KR"/>
        </w:rPr>
        <w:t>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시계열의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계절성을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반영하여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회귀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모델을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만들게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되는데</w:t>
      </w:r>
      <w:ins w:id="4387" w:author="user" w:date="2021-03-22T17:15:00Z">
        <w:r w:rsidR="00612C84">
          <w:rPr>
            <w:rFonts w:ascii="Times New Roman" w:hAnsi="Times New Roman" w:hint="eastAsia"/>
            <w:lang w:eastAsia="ko-KR"/>
          </w:rPr>
          <w:t>,</w:t>
        </w:r>
      </w:ins>
      <w:r w:rsidRPr="00ED4019">
        <w:rPr>
          <w:rFonts w:ascii="Times New Roman" w:hAnsi="Times New Roman"/>
          <w:lang w:eastAsia="ko-KR"/>
        </w:rPr>
        <w:t xml:space="preserve"> </w:t>
      </w:r>
      <w:del w:id="4388" w:author="제이펍 출판사" w:date="2021-03-14T18:26:00Z">
        <w:r w:rsidRPr="00ED4019" w:rsidDel="002A2B40">
          <w:rPr>
            <w:rFonts w:ascii="Times New Roman" w:hAnsi="Times New Roman"/>
            <w:lang w:eastAsia="ko-KR"/>
          </w:rPr>
          <w:delText>두가지</w:delText>
        </w:r>
      </w:del>
      <w:ins w:id="4389" w:author="제이펍 출판사" w:date="2021-03-14T18:26:00Z">
        <w:r w:rsidR="002A2B40">
          <w:rPr>
            <w:rFonts w:ascii="Times New Roman" w:hAnsi="Times New Roman"/>
            <w:lang w:eastAsia="ko-KR"/>
          </w:rPr>
          <w:t>두</w:t>
        </w:r>
        <w:r w:rsidR="002A2B40">
          <w:rPr>
            <w:rFonts w:ascii="Times New Roman" w:hAnsi="Times New Roman"/>
            <w:lang w:eastAsia="ko-KR"/>
          </w:rPr>
          <w:t xml:space="preserve"> </w:t>
        </w:r>
        <w:r w:rsidR="002A2B40">
          <w:rPr>
            <w:rFonts w:ascii="Times New Roman" w:hAnsi="Times New Roman"/>
            <w:lang w:eastAsia="ko-KR"/>
          </w:rPr>
          <w:t>가지</w:t>
        </w:r>
      </w:ins>
      <w:r w:rsidRPr="00ED4019">
        <w:rPr>
          <w:rFonts w:ascii="Times New Roman" w:hAnsi="Times New Roman"/>
          <w:lang w:eastAsia="ko-KR"/>
        </w:rPr>
        <w:t>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모두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고려할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때는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ins w:id="4390" w:author="user" w:date="2021-03-22T17:15:00Z">
        <w:r w:rsidR="00612C84">
          <w:rPr>
            <w:rFonts w:ascii="Times New Roman" w:hAnsi="Times New Roman"/>
            <w:lang w:eastAsia="ko-KR"/>
          </w:rPr>
          <w:t>‘</w:t>
        </w:r>
      </w:ins>
      <w:del w:id="4391" w:author="user" w:date="2021-03-22T17:15:00Z">
        <w:r w:rsidRPr="00ED4019" w:rsidDel="00612C84">
          <w:rPr>
            <w:rFonts w:ascii="Times New Roman" w:hAnsi="Times New Roman"/>
            <w:lang w:eastAsia="ko-KR"/>
          </w:rPr>
          <w:delText>’</w:delText>
        </w:r>
      </w:del>
      <w:r w:rsidRPr="00ED4019">
        <w:rPr>
          <w:rFonts w:ascii="Times New Roman" w:hAnsi="Times New Roman"/>
          <w:lang w:eastAsia="ko-KR"/>
        </w:rPr>
        <w:t xml:space="preserve">+’ </w:t>
      </w:r>
      <w:r w:rsidRPr="00ED4019">
        <w:rPr>
          <w:rFonts w:ascii="Times New Roman" w:hAnsi="Times New Roman"/>
          <w:lang w:eastAsia="ko-KR"/>
        </w:rPr>
        <w:t>기호로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연결하여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사용한다</w:t>
      </w:r>
      <w:r w:rsidRPr="00ED4019">
        <w:rPr>
          <w:rFonts w:ascii="Times New Roman" w:hAnsi="Times New Roman"/>
          <w:lang w:eastAsia="ko-KR"/>
        </w:rPr>
        <w:t xml:space="preserve">. </w:t>
      </w:r>
      <w:r w:rsidRPr="00ED4019">
        <w:rPr>
          <w:rFonts w:ascii="Times New Roman" w:hAnsi="Times New Roman"/>
          <w:lang w:eastAsia="ko-KR"/>
        </w:rPr>
        <w:t>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과정에서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추가적인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독립변수를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추가할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수도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있는데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독립변수를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추가할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때도</w:t>
      </w:r>
      <w:r w:rsidRPr="00ED4019">
        <w:rPr>
          <w:rFonts w:ascii="Times New Roman" w:hAnsi="Times New Roman"/>
          <w:lang w:eastAsia="ko-KR"/>
        </w:rPr>
        <w:t xml:space="preserve"> ‘+’ </w:t>
      </w:r>
      <w:r w:rsidRPr="00ED4019">
        <w:rPr>
          <w:rFonts w:ascii="Times New Roman" w:hAnsi="Times New Roman"/>
          <w:lang w:eastAsia="ko-KR"/>
        </w:rPr>
        <w:t>기호를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사용하여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회귀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모델을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만들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있다</w:t>
      </w:r>
      <w:r w:rsidRPr="00ED4019">
        <w:rPr>
          <w:rFonts w:ascii="Times New Roman" w:hAnsi="Times New Roman"/>
          <w:lang w:eastAsia="ko-KR"/>
        </w:rPr>
        <w:t>.</w:t>
      </w:r>
    </w:p>
    <w:p w14:paraId="36862909" w14:textId="36C619A8" w:rsidR="00FD7B2A" w:rsidRPr="00ED4019" w:rsidRDefault="00FD7B2A">
      <w:pPr>
        <w:pStyle w:val="a0"/>
        <w:jc w:val="both"/>
        <w:rPr>
          <w:rFonts w:ascii="Times New Roman" w:hAnsi="Times New Roman"/>
          <w:lang w:eastAsia="ko-KR"/>
        </w:rPr>
        <w:pPrChange w:id="4392" w:author="제이펍 출판사" w:date="2021-03-14T15:57:00Z">
          <w:pPr>
            <w:pStyle w:val="a0"/>
          </w:pPr>
        </w:pPrChange>
      </w:pPr>
      <w:r w:rsidRPr="00ED4019">
        <w:rPr>
          <w:rStyle w:val="VerbatimChar"/>
          <w:rFonts w:ascii="Times New Roman" w:hAnsi="Times New Roman"/>
          <w:lang w:eastAsia="ko-KR"/>
        </w:rPr>
        <w:t>tslm()</w:t>
      </w:r>
      <w:r w:rsidRPr="00ED4019">
        <w:rPr>
          <w:rStyle w:val="VerbatimChar"/>
          <w:rFonts w:ascii="Times New Roman" w:hAnsi="Times New Roman" w:hint="eastAsia"/>
          <w:lang w:eastAsia="ko-KR"/>
        </w:rPr>
        <w:t>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앞선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모델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생성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함수</w:t>
      </w:r>
      <w:r w:rsidRPr="00ED4019">
        <w:rPr>
          <w:rFonts w:ascii="Times New Roman" w:hAnsi="Times New Roman"/>
          <w:lang w:eastAsia="ko-KR"/>
        </w:rPr>
        <w:t>들과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달리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미래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예측치를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생성하지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않는다</w:t>
      </w:r>
      <w:r w:rsidRPr="00ED4019">
        <w:rPr>
          <w:rFonts w:ascii="Times New Roman" w:hAnsi="Times New Roman"/>
          <w:lang w:eastAsia="ko-KR"/>
        </w:rPr>
        <w:t xml:space="preserve">. </w:t>
      </w:r>
      <w:r w:rsidRPr="00ED4019">
        <w:rPr>
          <w:rFonts w:ascii="Times New Roman" w:hAnsi="Times New Roman"/>
          <w:lang w:eastAsia="ko-KR"/>
        </w:rPr>
        <w:t>따라서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모델에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따른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미래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예측치를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산출하기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위해서는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Style w:val="VerbatimChar"/>
          <w:rFonts w:ascii="Times New Roman" w:hAnsi="Times New Roman"/>
          <w:lang w:eastAsia="ko-KR"/>
        </w:rPr>
        <w:t>forecast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패키지에서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제공하는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Style w:val="VerbatimChar"/>
          <w:rFonts w:ascii="Times New Roman" w:hAnsi="Times New Roman"/>
          <w:lang w:eastAsia="ko-KR"/>
        </w:rPr>
        <w:t>forecast()</w:t>
      </w:r>
      <w:r w:rsidRPr="00ED4019">
        <w:rPr>
          <w:rFonts w:ascii="Times New Roman" w:hAnsi="Times New Roman"/>
          <w:lang w:eastAsia="ko-KR"/>
        </w:rPr>
        <w:t>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사용해</w:t>
      </w:r>
      <w:del w:id="4393" w:author="제이펍 출판사" w:date="2021-03-14T18:32:00Z">
        <w:r w:rsidRPr="00ED4019" w:rsidDel="002A2B40">
          <w:rPr>
            <w:rFonts w:ascii="Times New Roman" w:hAnsi="Times New Roman"/>
            <w:lang w:eastAsia="ko-KR"/>
          </w:rPr>
          <w:delText>야하</w:delText>
        </w:r>
      </w:del>
      <w:ins w:id="4394" w:author="제이펍 출판사" w:date="2021-03-14T18:32:00Z">
        <w:r w:rsidR="002A2B40">
          <w:rPr>
            <w:rFonts w:ascii="Times New Roman" w:hAnsi="Times New Roman"/>
            <w:lang w:eastAsia="ko-KR"/>
          </w:rPr>
          <w:t>야</w:t>
        </w:r>
        <w:r w:rsidR="002A2B40">
          <w:rPr>
            <w:rFonts w:ascii="Times New Roman" w:hAnsi="Times New Roman"/>
            <w:lang w:eastAsia="ko-KR"/>
          </w:rPr>
          <w:t xml:space="preserve"> </w:t>
        </w:r>
        <w:r w:rsidR="002A2B40">
          <w:rPr>
            <w:rFonts w:ascii="Times New Roman" w:hAnsi="Times New Roman"/>
            <w:lang w:eastAsia="ko-KR"/>
          </w:rPr>
          <w:t>하</w:t>
        </w:r>
      </w:ins>
      <w:r w:rsidRPr="00ED4019">
        <w:rPr>
          <w:rFonts w:ascii="Times New Roman" w:hAnsi="Times New Roman"/>
          <w:lang w:eastAsia="ko-KR"/>
        </w:rPr>
        <w:t>고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결과값으로</w:t>
      </w:r>
      <w:r w:rsidRPr="00ED4019">
        <w:rPr>
          <w:rFonts w:ascii="Times New Roman" w:hAnsi="Times New Roman"/>
          <w:lang w:eastAsia="ko-KR"/>
        </w:rPr>
        <w:t xml:space="preserve"> plot</w:t>
      </w:r>
      <w:r w:rsidRPr="00ED4019">
        <w:rPr>
          <w:rFonts w:ascii="Times New Roman" w:hAnsi="Times New Roman"/>
          <w:lang w:eastAsia="ko-KR"/>
        </w:rPr>
        <w:t>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생성해야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한다</w:t>
      </w:r>
      <w:r w:rsidRPr="00ED4019">
        <w:rPr>
          <w:rFonts w:ascii="Times New Roman" w:hAnsi="Times New Roman"/>
          <w:lang w:eastAsia="ko-KR"/>
        </w:rPr>
        <w:t>.</w:t>
      </w:r>
    </w:p>
    <w:p w14:paraId="53E0FE1C" w14:textId="77777777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4395" w:author="제이펍 출판사" w:date="2021-03-14T15:57:00Z">
          <w:pPr>
            <w:pStyle w:val="SourceCode"/>
          </w:pPr>
        </w:pPrChange>
      </w:pPr>
      <w:r w:rsidRPr="00ED4019">
        <w:rPr>
          <w:rStyle w:val="CommentTok"/>
          <w:rFonts w:ascii="Times New Roman" w:hAnsi="Times New Roman"/>
        </w:rPr>
        <w:t xml:space="preserve"># </w:t>
      </w:r>
      <w:r w:rsidRPr="00ED4019">
        <w:rPr>
          <w:rStyle w:val="CommentTok"/>
          <w:rFonts w:ascii="Times New Roman" w:hAnsi="Times New Roman"/>
        </w:rPr>
        <w:t>전체</w:t>
      </w:r>
      <w:r w:rsidRPr="00ED4019">
        <w:rPr>
          <w:rStyle w:val="CommentTok"/>
          <w:rFonts w:ascii="Times New Roman" w:hAnsi="Times New Roman"/>
        </w:rPr>
        <w:t xml:space="preserve"> </w:t>
      </w:r>
      <w:r w:rsidRPr="00ED4019">
        <w:rPr>
          <w:rStyle w:val="CommentTok"/>
          <w:rFonts w:ascii="Times New Roman" w:hAnsi="Times New Roman"/>
        </w:rPr>
        <w:t>학생수</w:t>
      </w:r>
      <w:r w:rsidRPr="00ED4019">
        <w:rPr>
          <w:rStyle w:val="CommentTok"/>
          <w:rFonts w:ascii="Times New Roman" w:hAnsi="Times New Roman"/>
        </w:rPr>
        <w:t xml:space="preserve"> </w:t>
      </w:r>
      <w:r w:rsidRPr="00ED4019">
        <w:rPr>
          <w:rStyle w:val="CommentTok"/>
          <w:rFonts w:ascii="Times New Roman" w:hAnsi="Times New Roman"/>
        </w:rPr>
        <w:t>예측</w:t>
      </w:r>
      <w:r w:rsidRPr="00ED4019">
        <w:rPr>
          <w:rStyle w:val="CommentTok"/>
          <w:rFonts w:ascii="Times New Roman" w:hAnsi="Times New Roman"/>
        </w:rPr>
        <w:t xml:space="preserve"> </w:t>
      </w:r>
      <w:r w:rsidRPr="00ED4019">
        <w:rPr>
          <w:rStyle w:val="CommentTok"/>
          <w:rFonts w:ascii="Times New Roman" w:hAnsi="Times New Roman"/>
        </w:rPr>
        <w:t>모델을</w:t>
      </w:r>
      <w:r w:rsidRPr="00ED4019">
        <w:rPr>
          <w:rStyle w:val="CommentTok"/>
          <w:rFonts w:ascii="Times New Roman" w:hAnsi="Times New Roman"/>
        </w:rPr>
        <w:t xml:space="preserve"> </w:t>
      </w:r>
      <w:r w:rsidRPr="00ED4019">
        <w:rPr>
          <w:rStyle w:val="CommentTok"/>
          <w:rFonts w:ascii="Times New Roman" w:hAnsi="Times New Roman"/>
        </w:rPr>
        <w:t>추세를</w:t>
      </w:r>
      <w:r w:rsidRPr="00ED4019">
        <w:rPr>
          <w:rStyle w:val="CommentTok"/>
          <w:rFonts w:ascii="Times New Roman" w:hAnsi="Times New Roman"/>
        </w:rPr>
        <w:t xml:space="preserve"> </w:t>
      </w:r>
      <w:r w:rsidRPr="00ED4019">
        <w:rPr>
          <w:rStyle w:val="CommentTok"/>
          <w:rFonts w:ascii="Times New Roman" w:hAnsi="Times New Roman"/>
        </w:rPr>
        <w:t>반영하여</w:t>
      </w:r>
      <w:r w:rsidRPr="00ED4019">
        <w:rPr>
          <w:rStyle w:val="CommentTok"/>
          <w:rFonts w:ascii="Times New Roman" w:hAnsi="Times New Roman"/>
        </w:rPr>
        <w:t xml:space="preserve"> </w:t>
      </w:r>
      <w:r w:rsidRPr="00ED4019">
        <w:rPr>
          <w:rStyle w:val="CommentTok"/>
          <w:rFonts w:ascii="Times New Roman" w:hAnsi="Times New Roman"/>
        </w:rPr>
        <w:t>생성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student.ts.lm </w:t>
      </w:r>
      <w:r w:rsidRPr="00ED4019">
        <w:rPr>
          <w:rStyle w:val="OtherTok"/>
          <w:rFonts w:ascii="Times New Roman" w:hAnsi="Times New Roman"/>
        </w:rPr>
        <w:t>&lt;-</w:t>
      </w:r>
      <w:r w:rsidRPr="00ED4019">
        <w:rPr>
          <w:rStyle w:val="NormalTok"/>
          <w:rFonts w:ascii="Times New Roman" w:hAnsi="Times New Roman"/>
        </w:rPr>
        <w:t xml:space="preserve"> </w:t>
      </w:r>
      <w:proofErr w:type="gramStart"/>
      <w:r w:rsidRPr="00ED4019">
        <w:rPr>
          <w:rStyle w:val="FunctionTok"/>
          <w:rFonts w:ascii="Times New Roman" w:hAnsi="Times New Roman"/>
        </w:rPr>
        <w:t>tslm</w:t>
      </w:r>
      <w:r w:rsidRPr="00ED4019">
        <w:rPr>
          <w:rStyle w:val="NormalTok"/>
          <w:rFonts w:ascii="Times New Roman" w:hAnsi="Times New Roman"/>
        </w:rPr>
        <w:t>(</w:t>
      </w:r>
      <w:proofErr w:type="gramEnd"/>
      <w:r w:rsidRPr="00ED4019">
        <w:rPr>
          <w:rStyle w:val="NormalTok"/>
          <w:rFonts w:ascii="Times New Roman" w:hAnsi="Times New Roman"/>
        </w:rPr>
        <w:t>students.ts[,</w:t>
      </w:r>
      <w:r w:rsidRPr="00ED4019">
        <w:rPr>
          <w:rStyle w:val="DecValTok"/>
          <w:rFonts w:ascii="Times New Roman" w:hAnsi="Times New Roman"/>
        </w:rPr>
        <w:t>2</w:t>
      </w:r>
      <w:r w:rsidRPr="00ED4019">
        <w:rPr>
          <w:rStyle w:val="NormalTok"/>
          <w:rFonts w:ascii="Times New Roman" w:hAnsi="Times New Roman"/>
        </w:rPr>
        <w:t xml:space="preserve">] </w:t>
      </w:r>
      <w:r w:rsidRPr="00ED4019">
        <w:rPr>
          <w:rStyle w:val="SpecialCharTok"/>
          <w:rFonts w:ascii="Times New Roman" w:hAnsi="Times New Roman"/>
        </w:rPr>
        <w:t>~</w:t>
      </w:r>
      <w:r w:rsidRPr="00ED4019">
        <w:rPr>
          <w:rStyle w:val="NormalTok"/>
          <w:rFonts w:ascii="Times New Roman" w:hAnsi="Times New Roman"/>
        </w:rPr>
        <w:t xml:space="preserve"> trend, </w:t>
      </w:r>
      <w:r w:rsidRPr="00ED4019">
        <w:rPr>
          <w:rStyle w:val="AttributeTok"/>
          <w:rFonts w:ascii="Times New Roman" w:hAnsi="Times New Roman"/>
        </w:rPr>
        <w:t>data =</w:t>
      </w:r>
      <w:r w:rsidRPr="00ED4019">
        <w:rPr>
          <w:rStyle w:val="NormalTok"/>
          <w:rFonts w:ascii="Times New Roman" w:hAnsi="Times New Roman"/>
        </w:rPr>
        <w:t xml:space="preserve"> students.ts)</w:t>
      </w:r>
      <w:r w:rsidRPr="00ED4019">
        <w:rPr>
          <w:rFonts w:ascii="Times New Roman" w:hAnsi="Times New Roman"/>
        </w:rPr>
        <w:br/>
      </w:r>
      <w:r w:rsidRPr="00ED4019">
        <w:rPr>
          <w:rStyle w:val="FunctionTok"/>
          <w:rFonts w:ascii="Times New Roman" w:hAnsi="Times New Roman"/>
        </w:rPr>
        <w:t>summary</w:t>
      </w:r>
      <w:r w:rsidRPr="00ED4019">
        <w:rPr>
          <w:rStyle w:val="NormalTok"/>
          <w:rFonts w:ascii="Times New Roman" w:hAnsi="Times New Roman"/>
        </w:rPr>
        <w:t>(student.ts.lm)</w:t>
      </w:r>
    </w:p>
    <w:p w14:paraId="798148B7" w14:textId="77777777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4396" w:author="제이펍 출판사" w:date="2021-03-14T15:57:00Z">
          <w:pPr>
            <w:pStyle w:val="SourceCode"/>
          </w:pPr>
        </w:pPrChange>
      </w:pP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Call: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tslm(formula = students.ts[, 2] ~ trend, data = students.ts)</w:t>
      </w:r>
      <w:r w:rsidRPr="00ED4019">
        <w:rPr>
          <w:rFonts w:ascii="Times New Roman" w:hAnsi="Times New Roman"/>
        </w:rPr>
        <w:br/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Residuals: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    Min      1Q  Median      3Q     Max 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-327962 -206697  -48003  183951  390933 </w:t>
      </w:r>
      <w:r w:rsidRPr="00ED4019">
        <w:rPr>
          <w:rFonts w:ascii="Times New Roman" w:hAnsi="Times New Roman"/>
        </w:rPr>
        <w:br/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Coefficients: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            Estimate Std. Error t value Pr(&gt;|t|)    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(Intercept)  9118484     107928   84.49  &lt; 2e-16 ***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trend        -132164       8218  -16.08 6.61e-13 ***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---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Signif. </w:t>
      </w:r>
      <w:proofErr w:type="gramStart"/>
      <w:r w:rsidRPr="00ED4019">
        <w:rPr>
          <w:rStyle w:val="VerbatimChar"/>
          <w:rFonts w:ascii="Times New Roman" w:hAnsi="Times New Roman"/>
        </w:rPr>
        <w:t>codes</w:t>
      </w:r>
      <w:proofErr w:type="gramEnd"/>
      <w:r w:rsidRPr="00ED4019">
        <w:rPr>
          <w:rStyle w:val="VerbatimChar"/>
          <w:rFonts w:ascii="Times New Roman" w:hAnsi="Times New Roman"/>
        </w:rPr>
        <w:t>:  0 '***' 0.001 '**' 0.01 '*' 0.05 '.' 0.1 ' ' 1</w:t>
      </w:r>
      <w:r w:rsidRPr="00ED4019">
        <w:rPr>
          <w:rFonts w:ascii="Times New Roman" w:hAnsi="Times New Roman"/>
        </w:rPr>
        <w:br/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Residual standard error: 244500 on 20 degrees of freedom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Multiple R-squared:  0.9282,    Adjusted R-squared:  0.9246 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F-statistic: 258.7 on 1 and 20 DF</w:t>
      </w:r>
      <w:proofErr w:type="gramStart"/>
      <w:r w:rsidRPr="00ED4019">
        <w:rPr>
          <w:rStyle w:val="VerbatimChar"/>
          <w:rFonts w:ascii="Times New Roman" w:hAnsi="Times New Roman"/>
        </w:rPr>
        <w:t>,  p</w:t>
      </w:r>
      <w:proofErr w:type="gramEnd"/>
      <w:r w:rsidRPr="00ED4019">
        <w:rPr>
          <w:rStyle w:val="VerbatimChar"/>
          <w:rFonts w:ascii="Times New Roman" w:hAnsi="Times New Roman"/>
        </w:rPr>
        <w:t>-value: 6.608e-13</w:t>
      </w:r>
    </w:p>
    <w:p w14:paraId="6FCF9ECC" w14:textId="77777777" w:rsidR="00FD7B2A" w:rsidRDefault="00FD7B2A">
      <w:pPr>
        <w:pStyle w:val="result"/>
        <w:numPr>
          <w:ilvl w:val="0"/>
          <w:numId w:val="0"/>
        </w:numPr>
        <w:ind w:left="480"/>
        <w:jc w:val="both"/>
        <w:rPr>
          <w:lang w:eastAsia="ko-KR"/>
        </w:rPr>
        <w:pPrChange w:id="4397" w:author="제이펍 출판사" w:date="2021-03-14T15:57:00Z">
          <w:pPr>
            <w:pStyle w:val="result"/>
            <w:numPr>
              <w:numId w:val="0"/>
            </w:numPr>
            <w:tabs>
              <w:tab w:val="clear" w:pos="0"/>
            </w:tabs>
            <w:ind w:left="0" w:firstLine="0"/>
          </w:pPr>
        </w:pPrChange>
      </w:pPr>
      <w:r>
        <w:rPr>
          <w:lang w:eastAsia="ko-KR"/>
        </w:rPr>
        <w:t>결과 설명</w:t>
      </w:r>
    </w:p>
    <w:p w14:paraId="0B0BDDF1" w14:textId="4C50B56A" w:rsidR="00FD7B2A" w:rsidRDefault="00FD7B2A">
      <w:pPr>
        <w:pStyle w:val="result"/>
        <w:numPr>
          <w:ilvl w:val="0"/>
          <w:numId w:val="27"/>
        </w:numPr>
        <w:jc w:val="both"/>
        <w:rPr>
          <w:lang w:eastAsia="ko-KR"/>
        </w:rPr>
        <w:pPrChange w:id="4398" w:author="제이펍 출판사" w:date="2021-03-14T15:57:00Z">
          <w:pPr>
            <w:pStyle w:val="result"/>
            <w:numPr>
              <w:numId w:val="27"/>
            </w:numPr>
            <w:tabs>
              <w:tab w:val="clear" w:pos="0"/>
            </w:tabs>
            <w:ind w:left="840" w:hanging="360"/>
          </w:pPr>
        </w:pPrChange>
      </w:pPr>
      <w:del w:id="4399" w:author="user" w:date="2021-03-22T17:16:00Z">
        <w:r w:rsidDel="00612C84">
          <w:rPr>
            <w:lang w:eastAsia="ko-KR"/>
          </w:rPr>
          <w:delText>R</w:delText>
        </w:r>
      </w:del>
      <w:ins w:id="4400" w:author="user" w:date="2021-03-22T17:16:00Z">
        <w:r w:rsidR="00612C84">
          <w:rPr>
            <w:rFonts w:hint="eastAsia"/>
            <w:lang w:eastAsia="ko-KR"/>
          </w:rPr>
          <w:t>r</w:t>
        </w:r>
      </w:ins>
      <w:r>
        <w:rPr>
          <w:lang w:eastAsia="ko-KR"/>
        </w:rPr>
        <w:t>esiduals</w:t>
      </w:r>
      <w:del w:id="4401" w:author="user" w:date="2021-03-22T17:16:00Z">
        <w:r w:rsidDel="00612C84">
          <w:rPr>
            <w:lang w:eastAsia="ko-KR"/>
          </w:rPr>
          <w:delText xml:space="preserve"> </w:delText>
        </w:r>
      </w:del>
      <w:r>
        <w:rPr>
          <w:lang w:eastAsia="ko-KR"/>
        </w:rPr>
        <w:t>: 모델을 적용한 잔차의 최소(Min), 25%(1Q), 중간(Median), 75%(3Q), 최대(Max)값을 산출</w:t>
      </w:r>
    </w:p>
    <w:p w14:paraId="614E1455" w14:textId="583D6DA2" w:rsidR="00FD7B2A" w:rsidRDefault="00FD7B2A">
      <w:pPr>
        <w:pStyle w:val="result"/>
        <w:numPr>
          <w:ilvl w:val="0"/>
          <w:numId w:val="27"/>
        </w:numPr>
        <w:jc w:val="both"/>
        <w:rPr>
          <w:lang w:eastAsia="ko-KR"/>
        </w:rPr>
        <w:pPrChange w:id="4402" w:author="제이펍 출판사" w:date="2021-03-14T15:57:00Z">
          <w:pPr>
            <w:pStyle w:val="result"/>
            <w:numPr>
              <w:numId w:val="27"/>
            </w:numPr>
            <w:tabs>
              <w:tab w:val="clear" w:pos="0"/>
            </w:tabs>
            <w:ind w:left="840" w:hanging="360"/>
          </w:pPr>
        </w:pPrChange>
      </w:pPr>
      <w:del w:id="4403" w:author="user" w:date="2021-03-22T17:16:00Z">
        <w:r w:rsidDel="00612C84">
          <w:rPr>
            <w:lang w:eastAsia="ko-KR"/>
          </w:rPr>
          <w:delText>C</w:delText>
        </w:r>
      </w:del>
      <w:ins w:id="4404" w:author="user" w:date="2021-03-22T17:16:00Z">
        <w:r w:rsidR="00612C84">
          <w:rPr>
            <w:rFonts w:hint="eastAsia"/>
            <w:lang w:eastAsia="ko-KR"/>
          </w:rPr>
          <w:t>c</w:t>
        </w:r>
      </w:ins>
      <w:r>
        <w:rPr>
          <w:lang w:eastAsia="ko-KR"/>
        </w:rPr>
        <w:t>oefficients</w:t>
      </w:r>
      <w:del w:id="4405" w:author="user" w:date="2021-03-22T17:16:00Z">
        <w:r w:rsidDel="00612C84">
          <w:rPr>
            <w:lang w:eastAsia="ko-KR"/>
          </w:rPr>
          <w:delText xml:space="preserve"> </w:delText>
        </w:r>
      </w:del>
      <w:r>
        <w:rPr>
          <w:lang w:eastAsia="ko-KR"/>
        </w:rPr>
        <w:t>: y 절편(intercept)은 9,118,484이고 p value가 0.05보다 작으니 통계적으로 유의미하고, 선형 회귀 기울기(trend)는 -132164로 1년이 지날</w:t>
      </w:r>
      <w:del w:id="4406" w:author="user" w:date="2021-03-22T17:16:00Z">
        <w:r w:rsidDel="00612C84">
          <w:rPr>
            <w:lang w:eastAsia="ko-KR"/>
          </w:rPr>
          <w:delText xml:space="preserve"> </w:delText>
        </w:r>
      </w:del>
      <w:r>
        <w:rPr>
          <w:lang w:eastAsia="ko-KR"/>
        </w:rPr>
        <w:t xml:space="preserve">수록 </w:t>
      </w:r>
      <w:r>
        <w:rPr>
          <w:lang w:eastAsia="ko-KR"/>
        </w:rPr>
        <w:lastRenderedPageBreak/>
        <w:t>13만</w:t>
      </w:r>
      <w:ins w:id="4407" w:author="user" w:date="2021-03-22T17:17:00Z">
        <w:r w:rsidR="00612C84">
          <w:rPr>
            <w:rFonts w:hint="eastAsia"/>
            <w:lang w:eastAsia="ko-KR"/>
          </w:rPr>
          <w:t xml:space="preserve"> </w:t>
        </w:r>
      </w:ins>
      <w:r>
        <w:rPr>
          <w:lang w:eastAsia="ko-KR"/>
        </w:rPr>
        <w:t>명</w:t>
      </w:r>
      <w:ins w:id="4408" w:author="user" w:date="2021-03-22T17:17:00Z">
        <w:r w:rsidR="00612C84">
          <w:rPr>
            <w:rFonts w:hint="eastAsia"/>
            <w:lang w:eastAsia="ko-KR"/>
          </w:rPr>
          <w:t xml:space="preserve"> </w:t>
        </w:r>
      </w:ins>
      <w:r>
        <w:rPr>
          <w:lang w:eastAsia="ko-KR"/>
        </w:rPr>
        <w:t>정도가 계속 감소한다는 의미로 p value가 0.05보다 작으니 통계적으로 유의미</w:t>
      </w:r>
    </w:p>
    <w:p w14:paraId="0B6EDA0C" w14:textId="7205CB37" w:rsidR="00FD7B2A" w:rsidRDefault="00FD7B2A">
      <w:pPr>
        <w:pStyle w:val="result"/>
        <w:numPr>
          <w:ilvl w:val="0"/>
          <w:numId w:val="27"/>
        </w:numPr>
        <w:jc w:val="both"/>
        <w:rPr>
          <w:lang w:eastAsia="ko-KR"/>
        </w:rPr>
        <w:pPrChange w:id="4409" w:author="제이펍 출판사" w:date="2021-03-14T15:57:00Z">
          <w:pPr>
            <w:pStyle w:val="result"/>
            <w:numPr>
              <w:numId w:val="27"/>
            </w:numPr>
            <w:tabs>
              <w:tab w:val="clear" w:pos="0"/>
            </w:tabs>
            <w:ind w:left="840" w:hanging="360"/>
          </w:pPr>
        </w:pPrChange>
      </w:pPr>
      <w:r>
        <w:rPr>
          <w:lang w:eastAsia="ko-KR"/>
        </w:rPr>
        <w:t>이를 선형 방정식으로 표현하면 총학생수 = -132164*년도 + 9118484</w:t>
      </w:r>
      <w:del w:id="4410" w:author="user" w:date="2021-03-22T17:17:00Z">
        <w:r w:rsidDel="00612C84">
          <w:rPr>
            <w:lang w:eastAsia="ko-KR"/>
          </w:rPr>
          <w:delText xml:space="preserve"> 이</w:delText>
        </w:r>
      </w:del>
      <w:r>
        <w:rPr>
          <w:lang w:eastAsia="ko-KR"/>
        </w:rPr>
        <w:t>다.</w:t>
      </w:r>
    </w:p>
    <w:p w14:paraId="36AFB7AE" w14:textId="6351FB4F" w:rsidR="00FD7B2A" w:rsidRDefault="00FD7B2A">
      <w:pPr>
        <w:pStyle w:val="result"/>
        <w:numPr>
          <w:ilvl w:val="0"/>
          <w:numId w:val="27"/>
        </w:numPr>
        <w:jc w:val="both"/>
        <w:rPr>
          <w:lang w:eastAsia="ko-KR"/>
        </w:rPr>
        <w:pPrChange w:id="4411" w:author="제이펍 출판사" w:date="2021-03-14T15:57:00Z">
          <w:pPr>
            <w:pStyle w:val="result"/>
            <w:numPr>
              <w:numId w:val="27"/>
            </w:numPr>
            <w:tabs>
              <w:tab w:val="clear" w:pos="0"/>
            </w:tabs>
            <w:ind w:left="840" w:hanging="360"/>
          </w:pPr>
        </w:pPrChange>
      </w:pPr>
      <w:del w:id="4412" w:author="user" w:date="2021-03-22T17:16:00Z">
        <w:r w:rsidDel="00612C84">
          <w:rPr>
            <w:lang w:eastAsia="ko-KR"/>
          </w:rPr>
          <w:delText>R</w:delText>
        </w:r>
      </w:del>
      <w:ins w:id="4413" w:author="user" w:date="2021-03-22T17:16:00Z">
        <w:r w:rsidR="00612C84">
          <w:rPr>
            <w:rFonts w:hint="eastAsia"/>
            <w:lang w:eastAsia="ko-KR"/>
          </w:rPr>
          <w:t>r</w:t>
        </w:r>
      </w:ins>
      <w:r>
        <w:rPr>
          <w:lang w:eastAsia="ko-KR"/>
        </w:rPr>
        <w:t>-</w:t>
      </w:r>
      <w:proofErr w:type="gramStart"/>
      <w:r>
        <w:rPr>
          <w:lang w:eastAsia="ko-KR"/>
        </w:rPr>
        <w:t>squreed :</w:t>
      </w:r>
      <w:proofErr w:type="gramEnd"/>
      <w:r>
        <w:rPr>
          <w:lang w:eastAsia="ko-KR"/>
        </w:rPr>
        <w:t xml:space="preserve"> 이 선형</w:t>
      </w:r>
      <w:ins w:id="4414" w:author="user" w:date="2021-03-22T17:17:00Z">
        <w:r w:rsidR="00612C84">
          <w:rPr>
            <w:rFonts w:hint="eastAsia"/>
            <w:lang w:eastAsia="ko-KR"/>
          </w:rPr>
          <w:t xml:space="preserve"> </w:t>
        </w:r>
      </w:ins>
      <w:r>
        <w:rPr>
          <w:lang w:eastAsia="ko-KR"/>
        </w:rPr>
        <w:t>모델은 전체 데이터의 92.8%를 설명할 수 있음.</w:t>
      </w:r>
    </w:p>
    <w:p w14:paraId="0E266654" w14:textId="77777777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4415" w:author="제이펍 출판사" w:date="2021-03-14T15:57:00Z">
          <w:pPr>
            <w:pStyle w:val="SourceCode"/>
          </w:pPr>
        </w:pPrChange>
      </w:pPr>
      <w:r w:rsidRPr="00ED4019">
        <w:rPr>
          <w:rStyle w:val="CommentTok"/>
          <w:rFonts w:ascii="Times New Roman" w:hAnsi="Times New Roman"/>
        </w:rPr>
        <w:t xml:space="preserve"># </w:t>
      </w:r>
      <w:r w:rsidRPr="00ED4019">
        <w:rPr>
          <w:rStyle w:val="CommentTok"/>
          <w:rFonts w:ascii="Times New Roman" w:hAnsi="Times New Roman"/>
        </w:rPr>
        <w:t>전체</w:t>
      </w:r>
      <w:r w:rsidRPr="00ED4019">
        <w:rPr>
          <w:rStyle w:val="CommentTok"/>
          <w:rFonts w:ascii="Times New Roman" w:hAnsi="Times New Roman"/>
        </w:rPr>
        <w:t xml:space="preserve"> </w:t>
      </w:r>
      <w:r w:rsidRPr="00ED4019">
        <w:rPr>
          <w:rStyle w:val="CommentTok"/>
          <w:rFonts w:ascii="Times New Roman" w:hAnsi="Times New Roman"/>
        </w:rPr>
        <w:t>학생수</w:t>
      </w:r>
      <w:r w:rsidRPr="00ED4019">
        <w:rPr>
          <w:rStyle w:val="CommentTok"/>
          <w:rFonts w:ascii="Times New Roman" w:hAnsi="Times New Roman"/>
        </w:rPr>
        <w:t xml:space="preserve"> </w:t>
      </w:r>
      <w:r w:rsidRPr="00ED4019">
        <w:rPr>
          <w:rStyle w:val="CommentTok"/>
          <w:rFonts w:ascii="Times New Roman" w:hAnsi="Times New Roman"/>
        </w:rPr>
        <w:t>예측</w:t>
      </w:r>
      <w:r w:rsidRPr="00ED4019">
        <w:rPr>
          <w:rStyle w:val="CommentTok"/>
          <w:rFonts w:ascii="Times New Roman" w:hAnsi="Times New Roman"/>
        </w:rPr>
        <w:t xml:space="preserve"> </w:t>
      </w:r>
      <w:r w:rsidRPr="00ED4019">
        <w:rPr>
          <w:rStyle w:val="CommentTok"/>
          <w:rFonts w:ascii="Times New Roman" w:hAnsi="Times New Roman"/>
        </w:rPr>
        <w:t>모델을</w:t>
      </w:r>
      <w:r w:rsidRPr="00ED4019">
        <w:rPr>
          <w:rStyle w:val="CommentTok"/>
          <w:rFonts w:ascii="Times New Roman" w:hAnsi="Times New Roman"/>
        </w:rPr>
        <w:t xml:space="preserve"> </w:t>
      </w:r>
      <w:proofErr w:type="gramStart"/>
      <w:r w:rsidRPr="00ED4019">
        <w:rPr>
          <w:rStyle w:val="CommentTok"/>
          <w:rFonts w:ascii="Times New Roman" w:hAnsi="Times New Roman"/>
        </w:rPr>
        <w:t>forecast(</w:t>
      </w:r>
      <w:proofErr w:type="gramEnd"/>
      <w:r w:rsidRPr="00ED4019">
        <w:rPr>
          <w:rStyle w:val="CommentTok"/>
          <w:rFonts w:ascii="Times New Roman" w:hAnsi="Times New Roman"/>
        </w:rPr>
        <w:t>)</w:t>
      </w:r>
      <w:r w:rsidRPr="00ED4019">
        <w:rPr>
          <w:rStyle w:val="CommentTok"/>
          <w:rFonts w:ascii="Times New Roman" w:hAnsi="Times New Roman"/>
        </w:rPr>
        <w:t>를</w:t>
      </w:r>
      <w:r w:rsidRPr="00ED4019">
        <w:rPr>
          <w:rStyle w:val="CommentTok"/>
          <w:rFonts w:ascii="Times New Roman" w:hAnsi="Times New Roman"/>
        </w:rPr>
        <w:t xml:space="preserve"> </w:t>
      </w:r>
      <w:r w:rsidRPr="00ED4019">
        <w:rPr>
          <w:rStyle w:val="CommentTok"/>
          <w:rFonts w:ascii="Times New Roman" w:hAnsi="Times New Roman"/>
        </w:rPr>
        <w:t>사용해</w:t>
      </w:r>
      <w:r w:rsidRPr="00ED4019">
        <w:rPr>
          <w:rStyle w:val="CommentTok"/>
          <w:rFonts w:ascii="Times New Roman" w:hAnsi="Times New Roman"/>
        </w:rPr>
        <w:t xml:space="preserve"> </w:t>
      </w:r>
      <w:r w:rsidRPr="00ED4019">
        <w:rPr>
          <w:rStyle w:val="CommentTok"/>
          <w:rFonts w:ascii="Times New Roman" w:hAnsi="Times New Roman"/>
        </w:rPr>
        <w:t>예측치를</w:t>
      </w:r>
      <w:r w:rsidRPr="00ED4019">
        <w:rPr>
          <w:rStyle w:val="CommentTok"/>
          <w:rFonts w:ascii="Times New Roman" w:hAnsi="Times New Roman"/>
        </w:rPr>
        <w:t xml:space="preserve"> </w:t>
      </w:r>
      <w:r w:rsidRPr="00ED4019">
        <w:rPr>
          <w:rStyle w:val="CommentTok"/>
          <w:rFonts w:ascii="Times New Roman" w:hAnsi="Times New Roman"/>
        </w:rPr>
        <w:t>산출하고</w:t>
      </w:r>
      <w:r w:rsidRPr="00ED4019">
        <w:rPr>
          <w:rStyle w:val="CommentTok"/>
          <w:rFonts w:ascii="Times New Roman" w:hAnsi="Times New Roman"/>
        </w:rPr>
        <w:t xml:space="preserve"> autoplot()</w:t>
      </w:r>
      <w:r w:rsidRPr="00ED4019">
        <w:rPr>
          <w:rStyle w:val="CommentTok"/>
          <w:rFonts w:ascii="Times New Roman" w:hAnsi="Times New Roman"/>
        </w:rPr>
        <w:t>으로</w:t>
      </w:r>
      <w:r w:rsidRPr="00ED4019">
        <w:rPr>
          <w:rStyle w:val="CommentTok"/>
          <w:rFonts w:ascii="Times New Roman" w:hAnsi="Times New Roman"/>
        </w:rPr>
        <w:t xml:space="preserve"> plot </w:t>
      </w:r>
      <w:r w:rsidRPr="00ED4019">
        <w:rPr>
          <w:rStyle w:val="CommentTok"/>
          <w:rFonts w:ascii="Times New Roman" w:hAnsi="Times New Roman"/>
        </w:rPr>
        <w:t>생성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student.ts.lm </w:t>
      </w:r>
      <w:r w:rsidRPr="00ED4019">
        <w:rPr>
          <w:rStyle w:val="SpecialCharTok"/>
          <w:rFonts w:ascii="Times New Roman" w:hAnsi="Times New Roman"/>
        </w:rPr>
        <w:t>%&gt;%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unctionTok"/>
          <w:rFonts w:ascii="Times New Roman" w:hAnsi="Times New Roman"/>
        </w:rPr>
        <w:t>forecast</w:t>
      </w:r>
      <w:r w:rsidRPr="00ED4019">
        <w:rPr>
          <w:rStyle w:val="NormalTok"/>
          <w:rFonts w:ascii="Times New Roman" w:hAnsi="Times New Roman"/>
        </w:rPr>
        <w:t xml:space="preserve">() </w:t>
      </w:r>
      <w:r w:rsidRPr="00ED4019">
        <w:rPr>
          <w:rStyle w:val="SpecialCharTok"/>
          <w:rFonts w:ascii="Times New Roman" w:hAnsi="Times New Roman"/>
        </w:rPr>
        <w:t>%&gt;%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unctionTok"/>
          <w:rFonts w:ascii="Times New Roman" w:hAnsi="Times New Roman"/>
        </w:rPr>
        <w:t>autoplot</w:t>
      </w:r>
      <w:r w:rsidRPr="00ED4019">
        <w:rPr>
          <w:rStyle w:val="NormalTok"/>
          <w:rFonts w:ascii="Times New Roman" w:hAnsi="Times New Roman"/>
        </w:rPr>
        <w:t xml:space="preserve">() </w:t>
      </w:r>
      <w:r w:rsidRPr="00ED4019">
        <w:rPr>
          <w:rStyle w:val="SpecialCharTok"/>
          <w:rFonts w:ascii="Times New Roman" w:hAnsi="Times New Roman"/>
        </w:rPr>
        <w:t>+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unctionTok"/>
          <w:rFonts w:ascii="Times New Roman" w:hAnsi="Times New Roman"/>
        </w:rPr>
        <w:t>labs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AttributeTok"/>
          <w:rFonts w:ascii="Times New Roman" w:hAnsi="Times New Roman"/>
        </w:rPr>
        <w:t>x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StringTok"/>
          <w:rFonts w:ascii="Times New Roman" w:hAnsi="Times New Roman"/>
        </w:rPr>
        <w:t>학생수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NormalTok"/>
          <w:rFonts w:ascii="Times New Roman" w:hAnsi="Times New Roman"/>
        </w:rPr>
        <w:t>)</w:t>
      </w:r>
    </w:p>
    <w:p w14:paraId="72306F5E" w14:textId="77777777" w:rsidR="00FD7B2A" w:rsidRPr="00ED4019" w:rsidRDefault="00FD7B2A">
      <w:pPr>
        <w:pStyle w:val="Figure"/>
        <w:jc w:val="both"/>
        <w:rPr>
          <w:rFonts w:ascii="Times New Roman" w:hAnsi="Times New Roman"/>
        </w:rPr>
        <w:pPrChange w:id="4416" w:author="제이펍 출판사" w:date="2021-03-14T15:57:00Z">
          <w:pPr>
            <w:pStyle w:val="Figure"/>
          </w:pPr>
        </w:pPrChange>
      </w:pPr>
      <w:r w:rsidRPr="00ED4019">
        <w:rPr>
          <w:rFonts w:ascii="Times New Roman" w:hAnsi="Times New Roman"/>
          <w:noProof/>
          <w:lang w:eastAsia="ko-KR"/>
        </w:rPr>
        <w:drawing>
          <wp:inline distT="0" distB="0" distL="0" distR="0" wp14:anchorId="546AB116" wp14:editId="1C1868DE">
            <wp:extent cx="4572000" cy="3657600"/>
            <wp:effectExtent l="0" t="0" r="0" b="0"/>
            <wp:docPr id="136" name="그림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"/>
                    <pic:cNvPicPr>
                      <a:picLocks noChangeAspect="1" noChangeArrowheads="1"/>
                    </pic:cNvPicPr>
                  </pic:nvPicPr>
                  <pic:blipFill>
                    <a:blip r:embed="rId1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72D5498" w14:textId="77777777" w:rsidR="00FD7B2A" w:rsidRPr="00ED4019" w:rsidRDefault="00FD7B2A">
      <w:pPr>
        <w:pStyle w:val="a6"/>
        <w:jc w:val="both"/>
        <w:rPr>
          <w:rFonts w:ascii="Times New Roman" w:hAnsi="Times New Roman"/>
          <w:lang w:eastAsia="ko-KR"/>
        </w:rPr>
        <w:pPrChange w:id="4417" w:author="제이펍 출판사" w:date="2021-03-14T15:57:00Z">
          <w:pPr>
            <w:pStyle w:val="a6"/>
            <w:jc w:val="center"/>
          </w:pPr>
        </w:pPrChange>
      </w:pPr>
      <w:commentRangeStart w:id="4418"/>
      <w:r w:rsidRPr="00ED4019">
        <w:rPr>
          <w:rFonts w:ascii="Times New Roman" w:hAnsi="Times New Roman" w:hint="eastAsia"/>
          <w:lang w:eastAsia="ko-KR"/>
        </w:rPr>
        <w:t>그림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6-22</w:t>
      </w:r>
      <w:commentRangeEnd w:id="4418"/>
      <w:r w:rsidR="00612C84">
        <w:rPr>
          <w:rStyle w:val="af3"/>
          <w:i w:val="0"/>
        </w:rPr>
        <w:commentReference w:id="4418"/>
      </w:r>
    </w:p>
    <w:p w14:paraId="31133757" w14:textId="77777777" w:rsidR="00FD7B2A" w:rsidRPr="00ED4019" w:rsidRDefault="00FD7B2A">
      <w:pPr>
        <w:jc w:val="both"/>
        <w:rPr>
          <w:rFonts w:ascii="Times New Roman" w:hAnsi="Times New Roman"/>
          <w:lang w:eastAsia="ko-KR"/>
        </w:rPr>
        <w:pPrChange w:id="4419" w:author="제이펍 출판사" w:date="2021-03-14T15:57:00Z">
          <w:pPr/>
        </w:pPrChange>
      </w:pPr>
    </w:p>
    <w:p w14:paraId="493EE291" w14:textId="497E5405" w:rsidR="00FD7B2A" w:rsidRPr="00ED4019" w:rsidRDefault="00FD7B2A">
      <w:pPr>
        <w:jc w:val="both"/>
        <w:rPr>
          <w:rFonts w:ascii="Times New Roman" w:hAnsi="Times New Roman"/>
          <w:lang w:eastAsia="ko-KR"/>
        </w:rPr>
        <w:pPrChange w:id="4420" w:author="제이펍 출판사" w:date="2021-03-14T15:57:00Z">
          <w:pPr/>
        </w:pPrChange>
      </w:pPr>
      <w:r w:rsidRPr="00ED4019">
        <w:rPr>
          <w:rFonts w:ascii="Times New Roman" w:hAnsi="Times New Roman"/>
          <w:lang w:eastAsia="ko-KR"/>
        </w:rPr>
        <w:t>아래의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모델은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초등학교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학생수</w:t>
      </w:r>
      <w:r w:rsidRPr="00ED4019">
        <w:rPr>
          <w:rFonts w:ascii="Times New Roman" w:hAnsi="Times New Roman"/>
          <w:lang w:eastAsia="ko-KR"/>
        </w:rPr>
        <w:t xml:space="preserve"> </w:t>
      </w:r>
      <w:del w:id="4421" w:author="user" w:date="2021-03-22T17:18:00Z">
        <w:r w:rsidRPr="00ED4019" w:rsidDel="00612C84">
          <w:rPr>
            <w:rFonts w:ascii="Times New Roman" w:hAnsi="Times New Roman"/>
            <w:lang w:eastAsia="ko-KR"/>
          </w:rPr>
          <w:delText>예측모델</w:delText>
        </w:r>
      </w:del>
      <w:ins w:id="4422" w:author="user" w:date="2021-03-22T17:18:00Z">
        <w:r w:rsidR="00612C84">
          <w:rPr>
            <w:rFonts w:ascii="Times New Roman" w:hAnsi="Times New Roman"/>
            <w:lang w:eastAsia="ko-KR"/>
          </w:rPr>
          <w:t>예측</w:t>
        </w:r>
        <w:r w:rsidR="00612C84">
          <w:rPr>
            <w:rFonts w:ascii="Times New Roman" w:hAnsi="Times New Roman"/>
            <w:lang w:eastAsia="ko-KR"/>
          </w:rPr>
          <w:t xml:space="preserve"> </w:t>
        </w:r>
        <w:r w:rsidR="00612C84">
          <w:rPr>
            <w:rFonts w:ascii="Times New Roman" w:hAnsi="Times New Roman"/>
            <w:lang w:eastAsia="ko-KR"/>
          </w:rPr>
          <w:t>모델</w:t>
        </w:r>
      </w:ins>
      <w:r w:rsidRPr="00ED4019">
        <w:rPr>
          <w:rFonts w:ascii="Times New Roman" w:hAnsi="Times New Roman"/>
          <w:lang w:eastAsia="ko-KR"/>
        </w:rPr>
        <w:t>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만드는</w:t>
      </w:r>
      <w:ins w:id="4423" w:author="user" w:date="2021-03-22T17:18:00Z">
        <w:r w:rsidR="00612C84">
          <w:rPr>
            <w:rFonts w:ascii="Times New Roman" w:hAnsi="Times New Roman" w:hint="eastAsia"/>
            <w:lang w:eastAsia="ko-KR"/>
          </w:rPr>
          <w:t xml:space="preserve"> </w:t>
        </w:r>
      </w:ins>
      <w:r w:rsidRPr="00ED4019">
        <w:rPr>
          <w:rFonts w:ascii="Times New Roman" w:hAnsi="Times New Roman"/>
          <w:lang w:eastAsia="ko-KR"/>
        </w:rPr>
        <w:t>데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트랜드와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유치원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학생수를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독립변수로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하는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모델을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만드는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예</w:t>
      </w:r>
      <w:del w:id="4424" w:author="user" w:date="2021-03-22T17:18:00Z">
        <w:r w:rsidRPr="00ED4019" w:rsidDel="00612C84">
          <w:rPr>
            <w:rFonts w:ascii="Times New Roman" w:hAnsi="Times New Roman"/>
            <w:lang w:eastAsia="ko-KR"/>
          </w:rPr>
          <w:delText>이</w:delText>
        </w:r>
      </w:del>
      <w:r w:rsidRPr="00ED4019">
        <w:rPr>
          <w:rFonts w:ascii="Times New Roman" w:hAnsi="Times New Roman"/>
          <w:lang w:eastAsia="ko-KR"/>
        </w:rPr>
        <w:t>다</w:t>
      </w:r>
      <w:r w:rsidRPr="00ED4019">
        <w:rPr>
          <w:rFonts w:ascii="Times New Roman" w:hAnsi="Times New Roman"/>
          <w:lang w:eastAsia="ko-KR"/>
        </w:rPr>
        <w:t>.</w:t>
      </w:r>
    </w:p>
    <w:p w14:paraId="0C86A5FA" w14:textId="0E6A1D5C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4425" w:author="제이펍 출판사" w:date="2021-03-14T15:57:00Z">
          <w:pPr>
            <w:pStyle w:val="SourceCode"/>
          </w:pPr>
        </w:pPrChange>
      </w:pPr>
      <w:r w:rsidRPr="00ED4019">
        <w:rPr>
          <w:rStyle w:val="CommentTok"/>
          <w:rFonts w:ascii="Times New Roman" w:hAnsi="Times New Roman"/>
        </w:rPr>
        <w:t xml:space="preserve"># </w:t>
      </w:r>
      <w:r w:rsidRPr="00ED4019">
        <w:rPr>
          <w:rStyle w:val="CommentTok"/>
          <w:rFonts w:ascii="Times New Roman" w:hAnsi="Times New Roman"/>
        </w:rPr>
        <w:t>초등학생</w:t>
      </w:r>
      <w:r w:rsidRPr="00ED4019">
        <w:rPr>
          <w:rStyle w:val="CommentTok"/>
          <w:rFonts w:ascii="Times New Roman" w:hAnsi="Times New Roman"/>
        </w:rPr>
        <w:t xml:space="preserve"> </w:t>
      </w:r>
      <w:r w:rsidRPr="00ED4019">
        <w:rPr>
          <w:rStyle w:val="CommentTok"/>
          <w:rFonts w:ascii="Times New Roman" w:hAnsi="Times New Roman"/>
        </w:rPr>
        <w:t>학생수의</w:t>
      </w:r>
      <w:r w:rsidRPr="00ED4019">
        <w:rPr>
          <w:rStyle w:val="CommentTok"/>
          <w:rFonts w:ascii="Times New Roman" w:hAnsi="Times New Roman"/>
        </w:rPr>
        <w:t xml:space="preserve"> </w:t>
      </w:r>
      <w:del w:id="4426" w:author="user" w:date="2021-03-22T17:18:00Z">
        <w:r w:rsidRPr="00ED4019" w:rsidDel="00612C84">
          <w:rPr>
            <w:rStyle w:val="CommentTok"/>
            <w:rFonts w:ascii="Times New Roman" w:hAnsi="Times New Roman"/>
          </w:rPr>
          <w:delText>예측모델</w:delText>
        </w:r>
      </w:del>
      <w:ins w:id="4427" w:author="user" w:date="2021-03-22T17:18:00Z">
        <w:r w:rsidR="00612C84">
          <w:rPr>
            <w:rStyle w:val="CommentTok"/>
            <w:rFonts w:ascii="Times New Roman" w:hAnsi="Times New Roman"/>
          </w:rPr>
          <w:t>예측</w:t>
        </w:r>
        <w:r w:rsidR="00612C84">
          <w:rPr>
            <w:rStyle w:val="CommentTok"/>
            <w:rFonts w:ascii="Times New Roman" w:hAnsi="Times New Roman"/>
          </w:rPr>
          <w:t xml:space="preserve"> </w:t>
        </w:r>
        <w:r w:rsidR="00612C84">
          <w:rPr>
            <w:rStyle w:val="CommentTok"/>
            <w:rFonts w:ascii="Times New Roman" w:hAnsi="Times New Roman"/>
          </w:rPr>
          <w:t>모델</w:t>
        </w:r>
      </w:ins>
      <w:r w:rsidRPr="00ED4019">
        <w:rPr>
          <w:rStyle w:val="CommentTok"/>
          <w:rFonts w:ascii="Times New Roman" w:hAnsi="Times New Roman"/>
        </w:rPr>
        <w:t>을</w:t>
      </w:r>
      <w:r w:rsidRPr="00ED4019">
        <w:rPr>
          <w:rStyle w:val="CommentTok"/>
          <w:rFonts w:ascii="Times New Roman" w:hAnsi="Times New Roman"/>
        </w:rPr>
        <w:t xml:space="preserve"> </w:t>
      </w:r>
      <w:r w:rsidRPr="00ED4019">
        <w:rPr>
          <w:rStyle w:val="CommentTok"/>
          <w:rFonts w:ascii="Times New Roman" w:hAnsi="Times New Roman"/>
        </w:rPr>
        <w:t>생성하는</w:t>
      </w:r>
      <w:ins w:id="4428" w:author="user" w:date="2021-03-22T17:18:00Z">
        <w:r w:rsidR="00612C84">
          <w:rPr>
            <w:rStyle w:val="CommentTok"/>
            <w:rFonts w:ascii="Times New Roman" w:hAnsi="Times New Roman" w:hint="eastAsia"/>
            <w:lang w:eastAsia="ko-KR"/>
          </w:rPr>
          <w:t xml:space="preserve"> </w:t>
        </w:r>
      </w:ins>
      <w:r w:rsidRPr="00ED4019">
        <w:rPr>
          <w:rStyle w:val="CommentTok"/>
          <w:rFonts w:ascii="Times New Roman" w:hAnsi="Times New Roman"/>
        </w:rPr>
        <w:t>데</w:t>
      </w:r>
      <w:r w:rsidRPr="00ED4019">
        <w:rPr>
          <w:rStyle w:val="CommentTok"/>
          <w:rFonts w:ascii="Times New Roman" w:hAnsi="Times New Roman"/>
        </w:rPr>
        <w:t xml:space="preserve"> </w:t>
      </w:r>
      <w:r w:rsidRPr="00ED4019">
        <w:rPr>
          <w:rStyle w:val="CommentTok"/>
          <w:rFonts w:ascii="Times New Roman" w:hAnsi="Times New Roman"/>
        </w:rPr>
        <w:t>유치원</w:t>
      </w:r>
      <w:r w:rsidRPr="00ED4019">
        <w:rPr>
          <w:rStyle w:val="CommentTok"/>
          <w:rFonts w:ascii="Times New Roman" w:hAnsi="Times New Roman"/>
        </w:rPr>
        <w:t xml:space="preserve"> </w:t>
      </w:r>
      <w:r w:rsidRPr="00ED4019">
        <w:rPr>
          <w:rStyle w:val="CommentTok"/>
          <w:rFonts w:ascii="Times New Roman" w:hAnsi="Times New Roman"/>
        </w:rPr>
        <w:t>학생수와</w:t>
      </w:r>
      <w:r w:rsidRPr="00ED4019">
        <w:rPr>
          <w:rStyle w:val="CommentTok"/>
          <w:rFonts w:ascii="Times New Roman" w:hAnsi="Times New Roman"/>
        </w:rPr>
        <w:t xml:space="preserve"> </w:t>
      </w:r>
      <w:r w:rsidRPr="00ED4019">
        <w:rPr>
          <w:rStyle w:val="CommentTok"/>
          <w:rFonts w:ascii="Times New Roman" w:hAnsi="Times New Roman"/>
        </w:rPr>
        <w:t>트랜드를</w:t>
      </w:r>
      <w:r w:rsidRPr="00ED4019">
        <w:rPr>
          <w:rStyle w:val="CommentTok"/>
          <w:rFonts w:ascii="Times New Roman" w:hAnsi="Times New Roman"/>
        </w:rPr>
        <w:t xml:space="preserve"> </w:t>
      </w:r>
      <w:r w:rsidRPr="00ED4019">
        <w:rPr>
          <w:rStyle w:val="CommentTok"/>
          <w:rFonts w:ascii="Times New Roman" w:hAnsi="Times New Roman"/>
        </w:rPr>
        <w:t>사용하는</w:t>
      </w:r>
      <w:r w:rsidRPr="00ED4019">
        <w:rPr>
          <w:rStyle w:val="CommentTok"/>
          <w:rFonts w:ascii="Times New Roman" w:hAnsi="Times New Roman"/>
        </w:rPr>
        <w:t xml:space="preserve"> </w:t>
      </w:r>
      <w:r w:rsidRPr="00ED4019">
        <w:rPr>
          <w:rStyle w:val="CommentTok"/>
          <w:rFonts w:ascii="Times New Roman" w:hAnsi="Times New Roman"/>
        </w:rPr>
        <w:t>선형</w:t>
      </w:r>
      <w:r w:rsidRPr="00ED4019">
        <w:rPr>
          <w:rStyle w:val="CommentTok"/>
          <w:rFonts w:ascii="Times New Roman" w:hAnsi="Times New Roman"/>
        </w:rPr>
        <w:t xml:space="preserve"> </w:t>
      </w:r>
      <w:r w:rsidRPr="00ED4019">
        <w:rPr>
          <w:rStyle w:val="CommentTok"/>
          <w:rFonts w:ascii="Times New Roman" w:hAnsi="Times New Roman"/>
        </w:rPr>
        <w:t>모델을</w:t>
      </w:r>
      <w:r w:rsidRPr="00ED4019">
        <w:rPr>
          <w:rStyle w:val="CommentTok"/>
          <w:rFonts w:ascii="Times New Roman" w:hAnsi="Times New Roman"/>
        </w:rPr>
        <w:t xml:space="preserve"> </w:t>
      </w:r>
      <w:r w:rsidRPr="00ED4019">
        <w:rPr>
          <w:rStyle w:val="CommentTok"/>
          <w:rFonts w:ascii="Times New Roman" w:hAnsi="Times New Roman"/>
        </w:rPr>
        <w:t>생성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student.ts.lm </w:t>
      </w:r>
      <w:r w:rsidRPr="00ED4019">
        <w:rPr>
          <w:rStyle w:val="OtherTok"/>
          <w:rFonts w:ascii="Times New Roman" w:hAnsi="Times New Roman"/>
        </w:rPr>
        <w:t>&lt;-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unctionTok"/>
          <w:rFonts w:ascii="Times New Roman" w:hAnsi="Times New Roman"/>
        </w:rPr>
        <w:t>tslm</w:t>
      </w:r>
      <w:r w:rsidRPr="00ED4019">
        <w:rPr>
          <w:rStyle w:val="NormalTok"/>
          <w:rFonts w:ascii="Times New Roman" w:hAnsi="Times New Roman"/>
        </w:rPr>
        <w:t>(students.ts[,</w:t>
      </w:r>
      <w:r w:rsidRPr="00ED4019">
        <w:rPr>
          <w:rStyle w:val="DecValTok"/>
          <w:rFonts w:ascii="Times New Roman" w:hAnsi="Times New Roman"/>
        </w:rPr>
        <w:t>4</w:t>
      </w:r>
      <w:r w:rsidRPr="00ED4019">
        <w:rPr>
          <w:rStyle w:val="NormalTok"/>
          <w:rFonts w:ascii="Times New Roman" w:hAnsi="Times New Roman"/>
        </w:rPr>
        <w:t xml:space="preserve">] </w:t>
      </w:r>
      <w:r w:rsidRPr="00ED4019">
        <w:rPr>
          <w:rStyle w:val="SpecialCharTok"/>
          <w:rFonts w:ascii="Times New Roman" w:hAnsi="Times New Roman"/>
        </w:rPr>
        <w:t>~</w:t>
      </w:r>
      <w:r w:rsidRPr="00ED4019">
        <w:rPr>
          <w:rStyle w:val="NormalTok"/>
          <w:rFonts w:ascii="Times New Roman" w:hAnsi="Times New Roman"/>
        </w:rPr>
        <w:t xml:space="preserve"> students.ts[,</w:t>
      </w:r>
      <w:r w:rsidRPr="00ED4019">
        <w:rPr>
          <w:rStyle w:val="DecValTok"/>
          <w:rFonts w:ascii="Times New Roman" w:hAnsi="Times New Roman"/>
        </w:rPr>
        <w:t>3</w:t>
      </w:r>
      <w:r w:rsidRPr="00ED4019">
        <w:rPr>
          <w:rStyle w:val="NormalTok"/>
          <w:rFonts w:ascii="Times New Roman" w:hAnsi="Times New Roman"/>
        </w:rPr>
        <w:t xml:space="preserve">] </w:t>
      </w:r>
      <w:r w:rsidRPr="00ED4019">
        <w:rPr>
          <w:rStyle w:val="SpecialCharTok"/>
          <w:rFonts w:ascii="Times New Roman" w:hAnsi="Times New Roman"/>
        </w:rPr>
        <w:t>+</w:t>
      </w:r>
      <w:r w:rsidRPr="00ED4019">
        <w:rPr>
          <w:rStyle w:val="NormalTok"/>
          <w:rFonts w:ascii="Times New Roman" w:hAnsi="Times New Roman"/>
        </w:rPr>
        <w:t xml:space="preserve"> trend, </w:t>
      </w:r>
      <w:r w:rsidRPr="00ED4019">
        <w:rPr>
          <w:rStyle w:val="AttributeTok"/>
          <w:rFonts w:ascii="Times New Roman" w:hAnsi="Times New Roman"/>
        </w:rPr>
        <w:t>data =</w:t>
      </w:r>
      <w:r w:rsidRPr="00ED4019">
        <w:rPr>
          <w:rStyle w:val="NormalTok"/>
          <w:rFonts w:ascii="Times New Roman" w:hAnsi="Times New Roman"/>
        </w:rPr>
        <w:t xml:space="preserve"> students.ts) </w:t>
      </w:r>
      <w:r w:rsidRPr="00ED4019">
        <w:rPr>
          <w:rFonts w:ascii="Times New Roman" w:hAnsi="Times New Roman"/>
        </w:rPr>
        <w:br/>
      </w:r>
      <w:r w:rsidRPr="00ED4019">
        <w:rPr>
          <w:rStyle w:val="CommentTok"/>
          <w:rFonts w:ascii="Times New Roman" w:hAnsi="Times New Roman"/>
        </w:rPr>
        <w:t># forecast()</w:t>
      </w:r>
      <w:r w:rsidRPr="00ED4019">
        <w:rPr>
          <w:rStyle w:val="CommentTok"/>
          <w:rFonts w:ascii="Times New Roman" w:hAnsi="Times New Roman"/>
        </w:rPr>
        <w:t>로</w:t>
      </w:r>
      <w:r w:rsidRPr="00ED4019">
        <w:rPr>
          <w:rStyle w:val="CommentTok"/>
          <w:rFonts w:ascii="Times New Roman" w:hAnsi="Times New Roman"/>
        </w:rPr>
        <w:t xml:space="preserve"> </w:t>
      </w:r>
      <w:r w:rsidRPr="00ED4019">
        <w:rPr>
          <w:rStyle w:val="CommentTok"/>
          <w:rFonts w:ascii="Times New Roman" w:hAnsi="Times New Roman"/>
        </w:rPr>
        <w:t>생성된</w:t>
      </w:r>
      <w:r w:rsidRPr="00ED4019">
        <w:rPr>
          <w:rStyle w:val="CommentTok"/>
          <w:rFonts w:ascii="Times New Roman" w:hAnsi="Times New Roman"/>
        </w:rPr>
        <w:t xml:space="preserve"> </w:t>
      </w:r>
      <w:r w:rsidRPr="00ED4019">
        <w:rPr>
          <w:rStyle w:val="CommentTok"/>
          <w:rFonts w:ascii="Times New Roman" w:hAnsi="Times New Roman"/>
        </w:rPr>
        <w:t>모델에</w:t>
      </w:r>
      <w:r w:rsidRPr="00ED4019">
        <w:rPr>
          <w:rStyle w:val="CommentTok"/>
          <w:rFonts w:ascii="Times New Roman" w:hAnsi="Times New Roman"/>
        </w:rPr>
        <w:t xml:space="preserve"> </w:t>
      </w:r>
      <w:r w:rsidRPr="00ED4019">
        <w:rPr>
          <w:rStyle w:val="CommentTok"/>
          <w:rFonts w:ascii="Times New Roman" w:hAnsi="Times New Roman"/>
        </w:rPr>
        <w:t>대한</w:t>
      </w:r>
      <w:r w:rsidRPr="00ED4019">
        <w:rPr>
          <w:rStyle w:val="CommentTok"/>
          <w:rFonts w:ascii="Times New Roman" w:hAnsi="Times New Roman"/>
        </w:rPr>
        <w:t xml:space="preserve"> </w:t>
      </w:r>
      <w:r w:rsidRPr="00ED4019">
        <w:rPr>
          <w:rStyle w:val="CommentTok"/>
          <w:rFonts w:ascii="Times New Roman" w:hAnsi="Times New Roman"/>
        </w:rPr>
        <w:t>미래</w:t>
      </w:r>
      <w:r w:rsidRPr="00ED4019">
        <w:rPr>
          <w:rStyle w:val="CommentTok"/>
          <w:rFonts w:ascii="Times New Roman" w:hAnsi="Times New Roman"/>
        </w:rPr>
        <w:t xml:space="preserve"> </w:t>
      </w:r>
      <w:r w:rsidRPr="00ED4019">
        <w:rPr>
          <w:rStyle w:val="CommentTok"/>
          <w:rFonts w:ascii="Times New Roman" w:hAnsi="Times New Roman"/>
        </w:rPr>
        <w:t>예측</w:t>
      </w:r>
      <w:r w:rsidRPr="00ED4019">
        <w:rPr>
          <w:rStyle w:val="CommentTok"/>
          <w:rFonts w:ascii="Times New Roman" w:hAnsi="Times New Roman"/>
        </w:rPr>
        <w:t xml:space="preserve"> </w:t>
      </w:r>
      <w:r w:rsidRPr="00ED4019">
        <w:rPr>
          <w:rStyle w:val="CommentTok"/>
          <w:rFonts w:ascii="Times New Roman" w:hAnsi="Times New Roman"/>
        </w:rPr>
        <w:t>데이터를</w:t>
      </w:r>
      <w:r w:rsidRPr="00ED4019">
        <w:rPr>
          <w:rStyle w:val="CommentTok"/>
          <w:rFonts w:ascii="Times New Roman" w:hAnsi="Times New Roman"/>
        </w:rPr>
        <w:t xml:space="preserve"> </w:t>
      </w:r>
      <w:r w:rsidRPr="00ED4019">
        <w:rPr>
          <w:rStyle w:val="CommentTok"/>
          <w:rFonts w:ascii="Times New Roman" w:hAnsi="Times New Roman"/>
        </w:rPr>
        <w:t>만들고</w:t>
      </w:r>
      <w:r w:rsidRPr="00ED4019">
        <w:rPr>
          <w:rStyle w:val="CommentTok"/>
          <w:rFonts w:ascii="Times New Roman" w:hAnsi="Times New Roman"/>
        </w:rPr>
        <w:t xml:space="preserve"> autoplot()</w:t>
      </w:r>
      <w:r w:rsidRPr="00ED4019">
        <w:rPr>
          <w:rStyle w:val="CommentTok"/>
          <w:rFonts w:ascii="Times New Roman" w:hAnsi="Times New Roman"/>
        </w:rPr>
        <w:t>으로</w:t>
      </w:r>
      <w:r w:rsidRPr="00ED4019">
        <w:rPr>
          <w:rStyle w:val="CommentTok"/>
          <w:rFonts w:ascii="Times New Roman" w:hAnsi="Times New Roman"/>
        </w:rPr>
        <w:t xml:space="preserve"> plot </w:t>
      </w:r>
      <w:r w:rsidRPr="00ED4019">
        <w:rPr>
          <w:rStyle w:val="CommentTok"/>
          <w:rFonts w:ascii="Times New Roman" w:hAnsi="Times New Roman"/>
        </w:rPr>
        <w:t>생성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student.ts.lm </w:t>
      </w:r>
      <w:r w:rsidRPr="00ED4019">
        <w:rPr>
          <w:rStyle w:val="SpecialCharTok"/>
          <w:rFonts w:ascii="Times New Roman" w:hAnsi="Times New Roman"/>
        </w:rPr>
        <w:t>%&gt;%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unctionTok"/>
          <w:rFonts w:ascii="Times New Roman" w:hAnsi="Times New Roman"/>
        </w:rPr>
        <w:t>forecast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AttributeTok"/>
          <w:rFonts w:ascii="Times New Roman" w:hAnsi="Times New Roman"/>
        </w:rPr>
        <w:t>h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DecValTok"/>
          <w:rFonts w:ascii="Times New Roman" w:hAnsi="Times New Roman"/>
        </w:rPr>
        <w:t>22</w:t>
      </w:r>
      <w:r w:rsidRPr="00ED4019">
        <w:rPr>
          <w:rStyle w:val="NormalTok"/>
          <w:rFonts w:ascii="Times New Roman" w:hAnsi="Times New Roman"/>
        </w:rPr>
        <w:t xml:space="preserve">) </w:t>
      </w:r>
      <w:r w:rsidRPr="00ED4019">
        <w:rPr>
          <w:rStyle w:val="SpecialCharTok"/>
          <w:rFonts w:ascii="Times New Roman" w:hAnsi="Times New Roman"/>
        </w:rPr>
        <w:t>%&gt;%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unctionTok"/>
          <w:rFonts w:ascii="Times New Roman" w:hAnsi="Times New Roman"/>
        </w:rPr>
        <w:t>autoplot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AttributeTok"/>
          <w:rFonts w:ascii="Times New Roman" w:hAnsi="Times New Roman"/>
        </w:rPr>
        <w:t>main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StringTok"/>
          <w:rFonts w:ascii="Times New Roman" w:hAnsi="Times New Roman"/>
        </w:rPr>
        <w:t>유치원</w:t>
      </w:r>
      <w:r w:rsidRPr="00ED4019">
        <w:rPr>
          <w:rStyle w:val="String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학생수와</w:t>
      </w:r>
      <w:r w:rsidRPr="00ED4019">
        <w:rPr>
          <w:rStyle w:val="String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추세를</w:t>
      </w:r>
      <w:r w:rsidRPr="00ED4019">
        <w:rPr>
          <w:rStyle w:val="String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활용한</w:t>
      </w:r>
      <w:r w:rsidRPr="00ED4019">
        <w:rPr>
          <w:rStyle w:val="String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초등학생수</w:t>
      </w:r>
      <w:r w:rsidRPr="00ED4019">
        <w:rPr>
          <w:rStyle w:val="String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예측</w:t>
      </w:r>
      <w:r w:rsidRPr="00ED4019">
        <w:rPr>
          <w:rStyle w:val="String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모델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NormalTok"/>
          <w:rFonts w:ascii="Times New Roman" w:hAnsi="Times New Roman"/>
        </w:rPr>
        <w:t xml:space="preserve">, </w:t>
      </w:r>
      <w:r w:rsidRPr="00ED4019">
        <w:rPr>
          <w:rStyle w:val="AttributeTok"/>
          <w:rFonts w:ascii="Times New Roman" w:hAnsi="Times New Roman"/>
        </w:rPr>
        <w:t>xlab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StringTok"/>
          <w:rFonts w:ascii="Times New Roman" w:hAnsi="Times New Roman"/>
        </w:rPr>
        <w:t>연도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NormalTok"/>
          <w:rFonts w:ascii="Times New Roman" w:hAnsi="Times New Roman"/>
        </w:rPr>
        <w:t xml:space="preserve">, </w:t>
      </w:r>
      <w:r w:rsidRPr="00ED4019">
        <w:rPr>
          <w:rStyle w:val="AttributeTok"/>
          <w:rFonts w:ascii="Times New Roman" w:hAnsi="Times New Roman"/>
        </w:rPr>
        <w:t>ylab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StringTok"/>
          <w:rFonts w:ascii="Times New Roman" w:hAnsi="Times New Roman"/>
        </w:rPr>
        <w:t>학생수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NormalTok"/>
          <w:rFonts w:ascii="Times New Roman" w:hAnsi="Times New Roman"/>
        </w:rPr>
        <w:t>)</w:t>
      </w:r>
    </w:p>
    <w:p w14:paraId="249A1E5F" w14:textId="77777777" w:rsidR="00FD7B2A" w:rsidRPr="00ED4019" w:rsidRDefault="00FD7B2A">
      <w:pPr>
        <w:pStyle w:val="Figure"/>
        <w:jc w:val="both"/>
        <w:rPr>
          <w:rFonts w:ascii="Times New Roman" w:hAnsi="Times New Roman"/>
        </w:rPr>
        <w:pPrChange w:id="4429" w:author="제이펍 출판사" w:date="2021-03-14T15:57:00Z">
          <w:pPr>
            <w:pStyle w:val="Figure"/>
          </w:pPr>
        </w:pPrChange>
      </w:pPr>
      <w:r w:rsidRPr="00ED4019">
        <w:rPr>
          <w:rFonts w:ascii="Times New Roman" w:hAnsi="Times New Roman"/>
          <w:noProof/>
          <w:lang w:eastAsia="ko-KR"/>
        </w:rPr>
        <w:lastRenderedPageBreak/>
        <w:drawing>
          <wp:inline distT="0" distB="0" distL="0" distR="0" wp14:anchorId="6F7BD840" wp14:editId="7D23F3A7">
            <wp:extent cx="4572000" cy="3657600"/>
            <wp:effectExtent l="0" t="0" r="0" b="0"/>
            <wp:docPr id="138" name="그림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"/>
                    <pic:cNvPicPr>
                      <a:picLocks noChangeAspect="1" noChangeArrowheads="1"/>
                    </pic:cNvPicPr>
                  </pic:nvPicPr>
                  <pic:blipFill>
                    <a:blip r:embed="rId1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78BDEFB" w14:textId="77777777" w:rsidR="00FD7B2A" w:rsidRPr="00ED4019" w:rsidRDefault="00FD7B2A">
      <w:pPr>
        <w:pStyle w:val="a6"/>
        <w:jc w:val="both"/>
        <w:rPr>
          <w:rFonts w:ascii="Times New Roman" w:hAnsi="Times New Roman"/>
          <w:lang w:eastAsia="ko-KR"/>
        </w:rPr>
        <w:pPrChange w:id="4430" w:author="제이펍 출판사" w:date="2021-03-14T15:57:00Z">
          <w:pPr>
            <w:pStyle w:val="a6"/>
            <w:jc w:val="center"/>
          </w:pPr>
        </w:pPrChange>
      </w:pPr>
      <w:commentRangeStart w:id="4431"/>
      <w:r w:rsidRPr="00ED4019">
        <w:rPr>
          <w:rFonts w:ascii="Times New Roman" w:hAnsi="Times New Roman" w:hint="eastAsia"/>
          <w:lang w:eastAsia="ko-KR"/>
        </w:rPr>
        <w:t>그림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6-23</w:t>
      </w:r>
      <w:commentRangeEnd w:id="4431"/>
      <w:r w:rsidR="00612C84">
        <w:rPr>
          <w:rStyle w:val="af3"/>
          <w:i w:val="0"/>
        </w:rPr>
        <w:commentReference w:id="4431"/>
      </w:r>
    </w:p>
    <w:p w14:paraId="5BF60D10" w14:textId="44A9901C" w:rsidR="00FD7B2A" w:rsidRPr="00ED4019" w:rsidRDefault="00FD7B2A">
      <w:pPr>
        <w:jc w:val="both"/>
        <w:rPr>
          <w:rFonts w:ascii="Times New Roman" w:hAnsi="Times New Roman"/>
          <w:lang w:eastAsia="ko-KR"/>
        </w:rPr>
        <w:pPrChange w:id="4432" w:author="제이펍 출판사" w:date="2021-03-14T15:57:00Z">
          <w:pPr/>
        </w:pPrChange>
      </w:pPr>
      <w:r w:rsidRPr="00ED4019">
        <w:rPr>
          <w:rFonts w:ascii="Times New Roman" w:hAnsi="Times New Roman"/>
          <w:lang w:eastAsia="ko-KR"/>
        </w:rPr>
        <w:t>위의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예제에서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사용한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데이터는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연도별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학생수의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합계</w:t>
      </w:r>
      <w:del w:id="4433" w:author="user" w:date="2021-03-22T17:19:00Z">
        <w:r w:rsidRPr="00ED4019" w:rsidDel="00A51FDE">
          <w:rPr>
            <w:rFonts w:ascii="Times New Roman" w:hAnsi="Times New Roman"/>
            <w:lang w:eastAsia="ko-KR"/>
          </w:rPr>
          <w:delText>이</w:delText>
        </w:r>
      </w:del>
      <w:r w:rsidRPr="00ED4019">
        <w:rPr>
          <w:rFonts w:ascii="Times New Roman" w:hAnsi="Times New Roman"/>
          <w:lang w:eastAsia="ko-KR"/>
        </w:rPr>
        <w:t>다</w:t>
      </w:r>
      <w:r w:rsidRPr="00ED4019">
        <w:rPr>
          <w:rFonts w:ascii="Times New Roman" w:hAnsi="Times New Roman"/>
          <w:lang w:eastAsia="ko-KR"/>
        </w:rPr>
        <w:t xml:space="preserve">. </w:t>
      </w:r>
      <w:r w:rsidRPr="00ED4019">
        <w:rPr>
          <w:rFonts w:ascii="Times New Roman" w:hAnsi="Times New Roman"/>
          <w:lang w:eastAsia="ko-KR"/>
        </w:rPr>
        <w:t>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데이터와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같은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연도별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데이터는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계절성이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존재하지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않기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때문에</w:t>
      </w:r>
      <w:r w:rsidRPr="00ED4019">
        <w:rPr>
          <w:rFonts w:ascii="Times New Roman" w:hAnsi="Times New Roman"/>
          <w:lang w:eastAsia="ko-KR"/>
        </w:rPr>
        <w:t xml:space="preserve"> season </w:t>
      </w:r>
      <w:r w:rsidRPr="00ED4019">
        <w:rPr>
          <w:rFonts w:ascii="Times New Roman" w:hAnsi="Times New Roman"/>
          <w:lang w:eastAsia="ko-KR"/>
        </w:rPr>
        <w:t>키워드를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사용하면</w:t>
      </w:r>
      <w:r w:rsidRPr="00ED4019">
        <w:rPr>
          <w:rFonts w:ascii="Times New Roman" w:hAnsi="Times New Roman"/>
          <w:lang w:eastAsia="ko-KR"/>
        </w:rPr>
        <w:t xml:space="preserve"> </w:t>
      </w:r>
      <w:del w:id="4434" w:author="제이펍 출판사" w:date="2021-03-14T18:48:00Z">
        <w:r w:rsidRPr="00ED4019" w:rsidDel="00650713">
          <w:rPr>
            <w:rFonts w:ascii="Times New Roman" w:hAnsi="Times New Roman"/>
            <w:lang w:eastAsia="ko-KR"/>
          </w:rPr>
          <w:delText>아래와</w:delText>
        </w:r>
        <w:r w:rsidRPr="00ED4019" w:rsidDel="00650713">
          <w:rPr>
            <w:rFonts w:ascii="Times New Roman" w:hAnsi="Times New Roman"/>
            <w:lang w:eastAsia="ko-KR"/>
          </w:rPr>
          <w:delText xml:space="preserve"> </w:delText>
        </w:r>
        <w:r w:rsidRPr="00ED4019" w:rsidDel="00650713">
          <w:rPr>
            <w:rFonts w:ascii="Times New Roman" w:hAnsi="Times New Roman"/>
            <w:lang w:eastAsia="ko-KR"/>
          </w:rPr>
          <w:delText>같</w:delText>
        </w:r>
      </w:del>
      <w:ins w:id="4435" w:author="제이펍 출판사" w:date="2021-03-14T18:48:00Z">
        <w:r w:rsidR="00650713">
          <w:rPr>
            <w:rFonts w:ascii="Times New Roman" w:hAnsi="Times New Roman"/>
            <w:lang w:eastAsia="ko-KR"/>
          </w:rPr>
          <w:t>다음과</w:t>
        </w:r>
        <w:r w:rsidR="00650713">
          <w:rPr>
            <w:rFonts w:ascii="Times New Roman" w:hAnsi="Times New Roman"/>
            <w:lang w:eastAsia="ko-KR"/>
          </w:rPr>
          <w:t xml:space="preserve"> </w:t>
        </w:r>
        <w:r w:rsidR="00650713">
          <w:rPr>
            <w:rFonts w:ascii="Times New Roman" w:hAnsi="Times New Roman"/>
            <w:lang w:eastAsia="ko-KR"/>
          </w:rPr>
          <w:t>같</w:t>
        </w:r>
      </w:ins>
      <w:r w:rsidRPr="00ED4019">
        <w:rPr>
          <w:rFonts w:ascii="Times New Roman" w:hAnsi="Times New Roman"/>
          <w:lang w:eastAsia="ko-KR"/>
        </w:rPr>
        <w:t>이</w:t>
      </w:r>
      <w:r w:rsidRPr="00ED4019">
        <w:rPr>
          <w:rFonts w:ascii="Times New Roman" w:hAnsi="Times New Roman"/>
          <w:lang w:eastAsia="ko-KR"/>
        </w:rPr>
        <w:t xml:space="preserve"> </w:t>
      </w:r>
      <w:commentRangeStart w:id="4436"/>
      <w:r w:rsidRPr="00ED4019">
        <w:rPr>
          <w:rFonts w:ascii="Times New Roman" w:hAnsi="Times New Roman"/>
          <w:lang w:eastAsia="ko-KR"/>
        </w:rPr>
        <w:t>에러를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낸다</w:t>
      </w:r>
      <w:r w:rsidRPr="00ED4019">
        <w:rPr>
          <w:rFonts w:ascii="Times New Roman" w:hAnsi="Times New Roman"/>
          <w:lang w:eastAsia="ko-KR"/>
        </w:rPr>
        <w:t>.</w:t>
      </w:r>
      <w:commentRangeEnd w:id="4436"/>
      <w:r w:rsidR="00A51FDE">
        <w:rPr>
          <w:rStyle w:val="af3"/>
        </w:rPr>
        <w:commentReference w:id="4436"/>
      </w:r>
    </w:p>
    <w:p w14:paraId="095FFC67" w14:textId="77777777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4437" w:author="제이펍 출판사" w:date="2021-03-14T15:57:00Z">
          <w:pPr>
            <w:pStyle w:val="SourceCode"/>
          </w:pPr>
        </w:pPrChange>
      </w:pPr>
      <w:r w:rsidRPr="00ED4019">
        <w:rPr>
          <w:rStyle w:val="NormalTok"/>
          <w:rFonts w:ascii="Times New Roman" w:hAnsi="Times New Roman"/>
        </w:rPr>
        <w:t xml:space="preserve">student.ts.lm </w:t>
      </w:r>
      <w:r w:rsidRPr="00ED4019">
        <w:rPr>
          <w:rStyle w:val="OtherTok"/>
          <w:rFonts w:ascii="Times New Roman" w:hAnsi="Times New Roman"/>
        </w:rPr>
        <w:t>&lt;-</w:t>
      </w:r>
      <w:r w:rsidRPr="00ED4019">
        <w:rPr>
          <w:rStyle w:val="NormalTok"/>
          <w:rFonts w:ascii="Times New Roman" w:hAnsi="Times New Roman"/>
        </w:rPr>
        <w:t xml:space="preserve"> </w:t>
      </w:r>
      <w:proofErr w:type="gramStart"/>
      <w:r w:rsidRPr="00ED4019">
        <w:rPr>
          <w:rStyle w:val="FunctionTok"/>
          <w:rFonts w:ascii="Times New Roman" w:hAnsi="Times New Roman"/>
        </w:rPr>
        <w:t>tslm</w:t>
      </w:r>
      <w:r w:rsidRPr="00ED4019">
        <w:rPr>
          <w:rStyle w:val="NormalTok"/>
          <w:rFonts w:ascii="Times New Roman" w:hAnsi="Times New Roman"/>
        </w:rPr>
        <w:t>(</w:t>
      </w:r>
      <w:proofErr w:type="gramEnd"/>
      <w:r w:rsidRPr="00ED4019">
        <w:rPr>
          <w:rStyle w:val="NormalTok"/>
          <w:rFonts w:ascii="Times New Roman" w:hAnsi="Times New Roman"/>
        </w:rPr>
        <w:t>students.ts[,</w:t>
      </w:r>
      <w:r w:rsidRPr="00ED4019">
        <w:rPr>
          <w:rStyle w:val="DecValTok"/>
          <w:rFonts w:ascii="Times New Roman" w:hAnsi="Times New Roman"/>
        </w:rPr>
        <w:t>2</w:t>
      </w:r>
      <w:r w:rsidRPr="00ED4019">
        <w:rPr>
          <w:rStyle w:val="NormalTok"/>
          <w:rFonts w:ascii="Times New Roman" w:hAnsi="Times New Roman"/>
        </w:rPr>
        <w:t xml:space="preserve">] </w:t>
      </w:r>
      <w:r w:rsidRPr="00ED4019">
        <w:rPr>
          <w:rStyle w:val="SpecialCharTok"/>
          <w:rFonts w:ascii="Times New Roman" w:hAnsi="Times New Roman"/>
        </w:rPr>
        <w:t>~</w:t>
      </w:r>
      <w:r w:rsidRPr="00ED4019">
        <w:rPr>
          <w:rStyle w:val="NormalTok"/>
          <w:rFonts w:ascii="Times New Roman" w:hAnsi="Times New Roman"/>
        </w:rPr>
        <w:t xml:space="preserve"> trend </w:t>
      </w:r>
      <w:r w:rsidRPr="00ED4019">
        <w:rPr>
          <w:rStyle w:val="SpecialCharTok"/>
          <w:rFonts w:ascii="Times New Roman" w:hAnsi="Times New Roman"/>
        </w:rPr>
        <w:t>+</w:t>
      </w:r>
      <w:r w:rsidRPr="00ED4019">
        <w:rPr>
          <w:rStyle w:val="NormalTok"/>
          <w:rFonts w:ascii="Times New Roman" w:hAnsi="Times New Roman"/>
        </w:rPr>
        <w:t xml:space="preserve"> season, </w:t>
      </w:r>
      <w:r w:rsidRPr="00ED4019">
        <w:rPr>
          <w:rStyle w:val="AttributeTok"/>
          <w:rFonts w:ascii="Times New Roman" w:hAnsi="Times New Roman"/>
        </w:rPr>
        <w:t>data =</w:t>
      </w:r>
      <w:r w:rsidRPr="00ED4019">
        <w:rPr>
          <w:rStyle w:val="NormalTok"/>
          <w:rFonts w:ascii="Times New Roman" w:hAnsi="Times New Roman"/>
        </w:rPr>
        <w:t xml:space="preserve"> students.ts)</w:t>
      </w:r>
    </w:p>
    <w:p w14:paraId="4262A9E0" w14:textId="77777777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4438" w:author="제이펍 출판사" w:date="2021-03-14T15:57:00Z">
          <w:pPr>
            <w:pStyle w:val="SourceCode"/>
          </w:pPr>
        </w:pPrChange>
      </w:pPr>
      <w:r w:rsidRPr="00ED4019">
        <w:rPr>
          <w:rStyle w:val="VerbatimChar"/>
          <w:rFonts w:ascii="Times New Roman" w:hAnsi="Times New Roman"/>
        </w:rPr>
        <w:t xml:space="preserve">Error in </w:t>
      </w:r>
      <w:proofErr w:type="gramStart"/>
      <w:r w:rsidRPr="00ED4019">
        <w:rPr>
          <w:rStyle w:val="VerbatimChar"/>
          <w:rFonts w:ascii="Times New Roman" w:hAnsi="Times New Roman"/>
        </w:rPr>
        <w:t>tslm(</w:t>
      </w:r>
      <w:proofErr w:type="gramEnd"/>
      <w:r w:rsidRPr="00ED4019">
        <w:rPr>
          <w:rStyle w:val="VerbatimChar"/>
          <w:rFonts w:ascii="Times New Roman" w:hAnsi="Times New Roman"/>
        </w:rPr>
        <w:t>students.ts[, 2] ~ trend + season, data = students.ts): Non-seasonal data cannot be modelled using a seasonal factor</w:t>
      </w:r>
    </w:p>
    <w:p w14:paraId="5E1BC187" w14:textId="77777777" w:rsidR="00FD7B2A" w:rsidRPr="00ED4019" w:rsidRDefault="00FD7B2A">
      <w:pPr>
        <w:jc w:val="both"/>
        <w:rPr>
          <w:rFonts w:ascii="Times New Roman" w:hAnsi="Times New Roman"/>
          <w:lang w:eastAsia="ko-KR"/>
        </w:rPr>
        <w:pPrChange w:id="4439" w:author="제이펍 출판사" w:date="2021-03-14T15:57:00Z">
          <w:pPr/>
        </w:pPrChange>
      </w:pPr>
      <w:r w:rsidRPr="00ED4019">
        <w:rPr>
          <w:rFonts w:ascii="Times New Roman" w:hAnsi="Times New Roman"/>
          <w:lang w:eastAsia="ko-KR"/>
        </w:rPr>
        <w:t>전체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취업자수와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교육서비스업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취업자수에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대한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선형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회귀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분석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모델과</w:t>
      </w:r>
      <w:r w:rsidRPr="00ED4019">
        <w:rPr>
          <w:rFonts w:ascii="Times New Roman" w:hAnsi="Times New Roman"/>
          <w:lang w:eastAsia="ko-KR"/>
        </w:rPr>
        <w:t xml:space="preserve"> plot</w:t>
      </w:r>
      <w:r w:rsidRPr="00ED4019">
        <w:rPr>
          <w:rFonts w:ascii="Times New Roman" w:hAnsi="Times New Roman"/>
          <w:lang w:eastAsia="ko-KR"/>
        </w:rPr>
        <w:t>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다음과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같다</w:t>
      </w:r>
      <w:r w:rsidRPr="00ED4019">
        <w:rPr>
          <w:rFonts w:ascii="Times New Roman" w:hAnsi="Times New Roman"/>
          <w:lang w:eastAsia="ko-KR"/>
        </w:rPr>
        <w:t>.</w:t>
      </w:r>
    </w:p>
    <w:p w14:paraId="69DC38FF" w14:textId="4E9AA024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4440" w:author="제이펍 출판사" w:date="2021-03-14T15:57:00Z">
          <w:pPr>
            <w:pStyle w:val="SourceCode"/>
          </w:pPr>
        </w:pPrChange>
      </w:pPr>
      <w:r w:rsidRPr="00ED4019">
        <w:rPr>
          <w:rStyle w:val="CommentTok"/>
          <w:rFonts w:ascii="Times New Roman" w:hAnsi="Times New Roman"/>
        </w:rPr>
        <w:t xml:space="preserve"># </w:t>
      </w:r>
      <w:r w:rsidRPr="00ED4019">
        <w:rPr>
          <w:rStyle w:val="CommentTok"/>
          <w:rFonts w:ascii="Times New Roman" w:hAnsi="Times New Roman"/>
        </w:rPr>
        <w:t>전체</w:t>
      </w:r>
      <w:r w:rsidRPr="00ED4019">
        <w:rPr>
          <w:rStyle w:val="CommentTok"/>
          <w:rFonts w:ascii="Times New Roman" w:hAnsi="Times New Roman"/>
        </w:rPr>
        <w:t xml:space="preserve"> </w:t>
      </w:r>
      <w:r w:rsidRPr="00ED4019">
        <w:rPr>
          <w:rStyle w:val="CommentTok"/>
          <w:rFonts w:ascii="Times New Roman" w:hAnsi="Times New Roman"/>
        </w:rPr>
        <w:t>취업자수를</w:t>
      </w:r>
      <w:r w:rsidRPr="00ED4019">
        <w:rPr>
          <w:rStyle w:val="CommentTok"/>
          <w:rFonts w:ascii="Times New Roman" w:hAnsi="Times New Roman"/>
        </w:rPr>
        <w:t xml:space="preserve"> </w:t>
      </w:r>
      <w:proofErr w:type="gramStart"/>
      <w:r w:rsidRPr="00ED4019">
        <w:rPr>
          <w:rStyle w:val="CommentTok"/>
          <w:rFonts w:ascii="Times New Roman" w:hAnsi="Times New Roman"/>
        </w:rPr>
        <w:t>추세</w:t>
      </w:r>
      <w:r w:rsidRPr="00ED4019">
        <w:rPr>
          <w:rStyle w:val="CommentTok"/>
          <w:rFonts w:ascii="Times New Roman" w:hAnsi="Times New Roman"/>
        </w:rPr>
        <w:t>(</w:t>
      </w:r>
      <w:proofErr w:type="gramEnd"/>
      <w:r w:rsidRPr="00ED4019">
        <w:rPr>
          <w:rStyle w:val="CommentTok"/>
          <w:rFonts w:ascii="Times New Roman" w:hAnsi="Times New Roman"/>
        </w:rPr>
        <w:t>trend)</w:t>
      </w:r>
      <w:r w:rsidRPr="00ED4019">
        <w:rPr>
          <w:rStyle w:val="CommentTok"/>
          <w:rFonts w:ascii="Times New Roman" w:hAnsi="Times New Roman"/>
        </w:rPr>
        <w:t>만으로</w:t>
      </w:r>
      <w:r w:rsidRPr="00ED4019">
        <w:rPr>
          <w:rStyle w:val="CommentTok"/>
          <w:rFonts w:ascii="Times New Roman" w:hAnsi="Times New Roman"/>
        </w:rPr>
        <w:t xml:space="preserve"> </w:t>
      </w:r>
      <w:r w:rsidRPr="00ED4019">
        <w:rPr>
          <w:rStyle w:val="CommentTok"/>
          <w:rFonts w:ascii="Times New Roman" w:hAnsi="Times New Roman"/>
        </w:rPr>
        <w:t>선형</w:t>
      </w:r>
      <w:r w:rsidRPr="00ED4019">
        <w:rPr>
          <w:rStyle w:val="CommentTok"/>
          <w:rFonts w:ascii="Times New Roman" w:hAnsi="Times New Roman"/>
        </w:rPr>
        <w:t xml:space="preserve"> </w:t>
      </w:r>
      <w:del w:id="4441" w:author="user" w:date="2021-03-22T17:20:00Z">
        <w:r w:rsidRPr="00ED4019" w:rsidDel="00A51FDE">
          <w:rPr>
            <w:rStyle w:val="CommentTok"/>
            <w:rFonts w:ascii="Times New Roman" w:hAnsi="Times New Roman"/>
          </w:rPr>
          <w:delText>회귀분석</w:delText>
        </w:r>
      </w:del>
      <w:ins w:id="4442" w:author="user" w:date="2021-03-22T17:20:00Z">
        <w:r w:rsidR="00A51FDE">
          <w:rPr>
            <w:rStyle w:val="CommentTok"/>
            <w:rFonts w:ascii="Times New Roman" w:hAnsi="Times New Roman"/>
          </w:rPr>
          <w:t>회귀</w:t>
        </w:r>
        <w:r w:rsidR="00A51FDE">
          <w:rPr>
            <w:rStyle w:val="CommentTok"/>
            <w:rFonts w:ascii="Times New Roman" w:hAnsi="Times New Roman"/>
          </w:rPr>
          <w:t xml:space="preserve"> </w:t>
        </w:r>
        <w:r w:rsidR="00A51FDE">
          <w:rPr>
            <w:rStyle w:val="CommentTok"/>
            <w:rFonts w:ascii="Times New Roman" w:hAnsi="Times New Roman"/>
          </w:rPr>
          <w:t>분석</w:t>
        </w:r>
      </w:ins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employee.total.ts.lm </w:t>
      </w:r>
      <w:r w:rsidRPr="00ED4019">
        <w:rPr>
          <w:rStyle w:val="OtherTok"/>
          <w:rFonts w:ascii="Times New Roman" w:hAnsi="Times New Roman"/>
        </w:rPr>
        <w:t>&lt;-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unctionTok"/>
          <w:rFonts w:ascii="Times New Roman" w:hAnsi="Times New Roman"/>
        </w:rPr>
        <w:t>tslm</w:t>
      </w:r>
      <w:r w:rsidRPr="00ED4019">
        <w:rPr>
          <w:rStyle w:val="NormalTok"/>
          <w:rFonts w:ascii="Times New Roman" w:hAnsi="Times New Roman"/>
        </w:rPr>
        <w:t>(employees.ts[,</w:t>
      </w:r>
      <w:r w:rsidRPr="00ED4019">
        <w:rPr>
          <w:rStyle w:val="DecValTok"/>
          <w:rFonts w:ascii="Times New Roman" w:hAnsi="Times New Roman"/>
        </w:rPr>
        <w:t>2</w:t>
      </w:r>
      <w:r w:rsidRPr="00ED4019">
        <w:rPr>
          <w:rStyle w:val="NormalTok"/>
          <w:rFonts w:ascii="Times New Roman" w:hAnsi="Times New Roman"/>
        </w:rPr>
        <w:t xml:space="preserve">] </w:t>
      </w:r>
      <w:r w:rsidRPr="00ED4019">
        <w:rPr>
          <w:rStyle w:val="SpecialCharTok"/>
          <w:rFonts w:ascii="Times New Roman" w:hAnsi="Times New Roman"/>
        </w:rPr>
        <w:t>~</w:t>
      </w:r>
      <w:r w:rsidRPr="00ED4019">
        <w:rPr>
          <w:rStyle w:val="NormalTok"/>
          <w:rFonts w:ascii="Times New Roman" w:hAnsi="Times New Roman"/>
        </w:rPr>
        <w:t xml:space="preserve"> trend, </w:t>
      </w:r>
      <w:r w:rsidRPr="00ED4019">
        <w:rPr>
          <w:rStyle w:val="AttributeTok"/>
          <w:rFonts w:ascii="Times New Roman" w:hAnsi="Times New Roman"/>
        </w:rPr>
        <w:t>data =</w:t>
      </w:r>
      <w:r w:rsidRPr="00ED4019">
        <w:rPr>
          <w:rStyle w:val="NormalTok"/>
          <w:rFonts w:ascii="Times New Roman" w:hAnsi="Times New Roman"/>
        </w:rPr>
        <w:t xml:space="preserve"> employees.ts)</w:t>
      </w:r>
      <w:r w:rsidRPr="00ED4019">
        <w:rPr>
          <w:rFonts w:ascii="Times New Roman" w:hAnsi="Times New Roman"/>
        </w:rPr>
        <w:br/>
      </w:r>
      <w:r w:rsidRPr="00ED4019">
        <w:rPr>
          <w:rStyle w:val="CommentTok"/>
          <w:rFonts w:ascii="Times New Roman" w:hAnsi="Times New Roman"/>
        </w:rPr>
        <w:t># y</w:t>
      </w:r>
      <w:r w:rsidRPr="00ED4019">
        <w:rPr>
          <w:rStyle w:val="CommentTok"/>
          <w:rFonts w:ascii="Times New Roman" w:hAnsi="Times New Roman"/>
        </w:rPr>
        <w:t>절편이</w:t>
      </w:r>
      <w:r w:rsidRPr="00ED4019">
        <w:rPr>
          <w:rStyle w:val="CommentTok"/>
          <w:rFonts w:ascii="Times New Roman" w:hAnsi="Times New Roman"/>
        </w:rPr>
        <w:t xml:space="preserve"> 25430, </w:t>
      </w:r>
      <w:r w:rsidRPr="00ED4019">
        <w:rPr>
          <w:rStyle w:val="CommentTok"/>
          <w:rFonts w:ascii="Times New Roman" w:hAnsi="Times New Roman"/>
        </w:rPr>
        <w:t>기울기가</w:t>
      </w:r>
      <w:r w:rsidRPr="00ED4019">
        <w:rPr>
          <w:rStyle w:val="CommentTok"/>
          <w:rFonts w:ascii="Times New Roman" w:hAnsi="Times New Roman"/>
        </w:rPr>
        <w:t xml:space="preserve"> 20.39</w:t>
      </w:r>
      <w:r w:rsidRPr="00ED4019">
        <w:rPr>
          <w:rStyle w:val="CommentTok"/>
          <w:rFonts w:ascii="Times New Roman" w:hAnsi="Times New Roman"/>
        </w:rPr>
        <w:t>인</w:t>
      </w:r>
      <w:r w:rsidRPr="00ED4019">
        <w:rPr>
          <w:rStyle w:val="CommentTok"/>
          <w:rFonts w:ascii="Times New Roman" w:hAnsi="Times New Roman"/>
        </w:rPr>
        <w:t xml:space="preserve"> </w:t>
      </w:r>
      <w:r w:rsidRPr="00ED4019">
        <w:rPr>
          <w:rStyle w:val="CommentTok"/>
          <w:rFonts w:ascii="Times New Roman" w:hAnsi="Times New Roman"/>
        </w:rPr>
        <w:t>선형</w:t>
      </w:r>
      <w:r w:rsidRPr="00ED4019">
        <w:rPr>
          <w:rStyle w:val="CommentTok"/>
          <w:rFonts w:ascii="Times New Roman" w:hAnsi="Times New Roman"/>
        </w:rPr>
        <w:t xml:space="preserve"> </w:t>
      </w:r>
      <w:r w:rsidRPr="00ED4019">
        <w:rPr>
          <w:rStyle w:val="CommentTok"/>
          <w:rFonts w:ascii="Times New Roman" w:hAnsi="Times New Roman"/>
        </w:rPr>
        <w:t>회귀</w:t>
      </w:r>
      <w:ins w:id="4443" w:author="user" w:date="2021-03-22T17:20:00Z">
        <w:r w:rsidR="00A51FDE">
          <w:rPr>
            <w:rStyle w:val="CommentTok"/>
            <w:rFonts w:ascii="Times New Roman" w:hAnsi="Times New Roman" w:hint="eastAsia"/>
            <w:lang w:eastAsia="ko-KR"/>
          </w:rPr>
          <w:t xml:space="preserve"> </w:t>
        </w:r>
      </w:ins>
      <w:r w:rsidRPr="00ED4019">
        <w:rPr>
          <w:rStyle w:val="CommentTok"/>
          <w:rFonts w:ascii="Times New Roman" w:hAnsi="Times New Roman"/>
        </w:rPr>
        <w:t>모델</w:t>
      </w:r>
      <w:r w:rsidRPr="00ED4019">
        <w:rPr>
          <w:rStyle w:val="CommentTok"/>
          <w:rFonts w:ascii="Times New Roman" w:hAnsi="Times New Roman"/>
        </w:rPr>
        <w:t xml:space="preserve"> </w:t>
      </w:r>
      <w:r w:rsidRPr="00ED4019">
        <w:rPr>
          <w:rStyle w:val="CommentTok"/>
          <w:rFonts w:ascii="Times New Roman" w:hAnsi="Times New Roman"/>
        </w:rPr>
        <w:t>생성</w:t>
      </w:r>
      <w:r w:rsidRPr="00ED4019">
        <w:rPr>
          <w:rFonts w:ascii="Times New Roman" w:hAnsi="Times New Roman"/>
        </w:rPr>
        <w:br/>
      </w:r>
      <w:r w:rsidRPr="00ED4019">
        <w:rPr>
          <w:rStyle w:val="FunctionTok"/>
          <w:rFonts w:ascii="Times New Roman" w:hAnsi="Times New Roman"/>
        </w:rPr>
        <w:t>summary</w:t>
      </w:r>
      <w:r w:rsidRPr="00ED4019">
        <w:rPr>
          <w:rStyle w:val="NormalTok"/>
          <w:rFonts w:ascii="Times New Roman" w:hAnsi="Times New Roman"/>
        </w:rPr>
        <w:t>(employee.total.ts.lm)</w:t>
      </w:r>
    </w:p>
    <w:p w14:paraId="4083907D" w14:textId="77777777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4444" w:author="제이펍 출판사" w:date="2021-03-14T15:57:00Z">
          <w:pPr>
            <w:pStyle w:val="SourceCode"/>
          </w:pPr>
        </w:pPrChange>
      </w:pP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Call</w:t>
      </w:r>
      <w:proofErr w:type="gramStart"/>
      <w:r w:rsidRPr="00ED4019">
        <w:rPr>
          <w:rStyle w:val="VerbatimChar"/>
          <w:rFonts w:ascii="Times New Roman" w:hAnsi="Times New Roman"/>
        </w:rPr>
        <w:t>:</w:t>
      </w:r>
      <w:proofErr w:type="gramEnd"/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tslm(formula = employees.ts[, 2] ~ trend, data = employees.ts)</w:t>
      </w:r>
      <w:r w:rsidRPr="00ED4019">
        <w:rPr>
          <w:rFonts w:ascii="Times New Roman" w:hAnsi="Times New Roman"/>
        </w:rPr>
        <w:br/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Residuals: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    Min      1Q  Median      3Q     Max 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-1256.4  -264.1   119.9   350.6   525.7 </w:t>
      </w:r>
      <w:r w:rsidRPr="00ED4019">
        <w:rPr>
          <w:rFonts w:ascii="Times New Roman" w:hAnsi="Times New Roman"/>
        </w:rPr>
        <w:br/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Coefficients: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             Estimate Std. Error t value Pr(&gt;|t|)    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(Intercept) 25430.605     85.545  297.28   &lt;2e-16 ***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trend          20.394      1.531   13.32   &lt;2e-16 ***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---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Signif. </w:t>
      </w:r>
      <w:proofErr w:type="gramStart"/>
      <w:r w:rsidRPr="00ED4019">
        <w:rPr>
          <w:rStyle w:val="VerbatimChar"/>
          <w:rFonts w:ascii="Times New Roman" w:hAnsi="Times New Roman"/>
        </w:rPr>
        <w:t>codes</w:t>
      </w:r>
      <w:proofErr w:type="gramEnd"/>
      <w:r w:rsidRPr="00ED4019">
        <w:rPr>
          <w:rStyle w:val="VerbatimChar"/>
          <w:rFonts w:ascii="Times New Roman" w:hAnsi="Times New Roman"/>
        </w:rPr>
        <w:t>:  0 '***' 0.001 '**' 0.01 '*' 0.05 '.' 0.1 ' ' 1</w:t>
      </w:r>
      <w:r w:rsidRPr="00ED4019">
        <w:rPr>
          <w:rFonts w:ascii="Times New Roman" w:hAnsi="Times New Roman"/>
        </w:rPr>
        <w:br/>
      </w:r>
      <w:r w:rsidRPr="00ED4019">
        <w:rPr>
          <w:rFonts w:ascii="Times New Roman" w:hAnsi="Times New Roman"/>
        </w:rPr>
        <w:lastRenderedPageBreak/>
        <w:br/>
      </w:r>
      <w:r w:rsidRPr="00ED4019">
        <w:rPr>
          <w:rStyle w:val="VerbatimChar"/>
          <w:rFonts w:ascii="Times New Roman" w:hAnsi="Times New Roman"/>
        </w:rPr>
        <w:t>Residual standard error: 415.8 on 94 degrees of freedom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Multiple R-squared:  0.6536,    Adjusted R-squared:  0.6499 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F-statistic: 177.3 on 1 and 94 DF</w:t>
      </w:r>
      <w:proofErr w:type="gramStart"/>
      <w:r w:rsidRPr="00ED4019">
        <w:rPr>
          <w:rStyle w:val="VerbatimChar"/>
          <w:rFonts w:ascii="Times New Roman" w:hAnsi="Times New Roman"/>
        </w:rPr>
        <w:t>,  p</w:t>
      </w:r>
      <w:proofErr w:type="gramEnd"/>
      <w:r w:rsidRPr="00ED4019">
        <w:rPr>
          <w:rStyle w:val="VerbatimChar"/>
          <w:rFonts w:ascii="Times New Roman" w:hAnsi="Times New Roman"/>
        </w:rPr>
        <w:t>-value: &lt; 2.2e-16</w:t>
      </w:r>
    </w:p>
    <w:p w14:paraId="124ADCEF" w14:textId="0BBEE888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4445" w:author="제이펍 출판사" w:date="2021-03-14T15:57:00Z">
          <w:pPr>
            <w:pStyle w:val="SourceCode"/>
          </w:pPr>
        </w:pPrChange>
      </w:pPr>
      <w:r w:rsidRPr="00ED4019">
        <w:rPr>
          <w:rStyle w:val="CommentTok"/>
          <w:rFonts w:ascii="Times New Roman" w:hAnsi="Times New Roman"/>
        </w:rPr>
        <w:t xml:space="preserve"># </w:t>
      </w:r>
      <w:r w:rsidRPr="00ED4019">
        <w:rPr>
          <w:rStyle w:val="CommentTok"/>
          <w:rFonts w:ascii="Times New Roman" w:hAnsi="Times New Roman"/>
        </w:rPr>
        <w:t>전체</w:t>
      </w:r>
      <w:r w:rsidRPr="00ED4019">
        <w:rPr>
          <w:rStyle w:val="CommentTok"/>
          <w:rFonts w:ascii="Times New Roman" w:hAnsi="Times New Roman"/>
        </w:rPr>
        <w:t xml:space="preserve"> </w:t>
      </w:r>
      <w:r w:rsidRPr="00ED4019">
        <w:rPr>
          <w:rStyle w:val="CommentTok"/>
          <w:rFonts w:ascii="Times New Roman" w:hAnsi="Times New Roman"/>
        </w:rPr>
        <w:t>취업자수에</w:t>
      </w:r>
      <w:r w:rsidRPr="00ED4019">
        <w:rPr>
          <w:rStyle w:val="CommentTok"/>
          <w:rFonts w:ascii="Times New Roman" w:hAnsi="Times New Roman"/>
        </w:rPr>
        <w:t xml:space="preserve"> </w:t>
      </w:r>
      <w:r w:rsidRPr="00ED4019">
        <w:rPr>
          <w:rStyle w:val="CommentTok"/>
          <w:rFonts w:ascii="Times New Roman" w:hAnsi="Times New Roman"/>
        </w:rPr>
        <w:t>대한</w:t>
      </w:r>
      <w:r w:rsidRPr="00ED4019">
        <w:rPr>
          <w:rStyle w:val="CommentTok"/>
          <w:rFonts w:ascii="Times New Roman" w:hAnsi="Times New Roman"/>
        </w:rPr>
        <w:t xml:space="preserve"> </w:t>
      </w:r>
      <w:r w:rsidRPr="00ED4019">
        <w:rPr>
          <w:rStyle w:val="CommentTok"/>
          <w:rFonts w:ascii="Times New Roman" w:hAnsi="Times New Roman"/>
        </w:rPr>
        <w:t>선형</w:t>
      </w:r>
      <w:ins w:id="4446" w:author="user" w:date="2021-03-22T16:55:00Z">
        <w:r w:rsidR="00D05E36">
          <w:rPr>
            <w:rStyle w:val="CommentTok"/>
            <w:rFonts w:ascii="Times New Roman" w:hAnsi="Times New Roman" w:hint="eastAsia"/>
            <w:lang w:eastAsia="ko-KR"/>
          </w:rPr>
          <w:t xml:space="preserve"> </w:t>
        </w:r>
      </w:ins>
      <w:r w:rsidRPr="00ED4019">
        <w:rPr>
          <w:rStyle w:val="CommentTok"/>
          <w:rFonts w:ascii="Times New Roman" w:hAnsi="Times New Roman"/>
        </w:rPr>
        <w:t>회귀</w:t>
      </w:r>
      <w:r w:rsidRPr="00ED4019">
        <w:rPr>
          <w:rStyle w:val="CommentTok"/>
          <w:rFonts w:ascii="Times New Roman" w:hAnsi="Times New Roman"/>
        </w:rPr>
        <w:t xml:space="preserve"> </w:t>
      </w:r>
      <w:r w:rsidRPr="00ED4019">
        <w:rPr>
          <w:rStyle w:val="CommentTok"/>
          <w:rFonts w:ascii="Times New Roman" w:hAnsi="Times New Roman"/>
        </w:rPr>
        <w:t>모델의</w:t>
      </w:r>
      <w:r w:rsidRPr="00ED4019">
        <w:rPr>
          <w:rStyle w:val="CommentTok"/>
          <w:rFonts w:ascii="Times New Roman" w:hAnsi="Times New Roman"/>
        </w:rPr>
        <w:t xml:space="preserve"> </w:t>
      </w:r>
      <w:r w:rsidRPr="00ED4019">
        <w:rPr>
          <w:rStyle w:val="CommentTok"/>
          <w:rFonts w:ascii="Times New Roman" w:hAnsi="Times New Roman"/>
        </w:rPr>
        <w:t>예측치에</w:t>
      </w:r>
      <w:r w:rsidRPr="00ED4019">
        <w:rPr>
          <w:rStyle w:val="CommentTok"/>
          <w:rFonts w:ascii="Times New Roman" w:hAnsi="Times New Roman"/>
        </w:rPr>
        <w:t xml:space="preserve"> </w:t>
      </w:r>
      <w:r w:rsidRPr="00ED4019">
        <w:rPr>
          <w:rStyle w:val="CommentTok"/>
          <w:rFonts w:ascii="Times New Roman" w:hAnsi="Times New Roman"/>
        </w:rPr>
        <w:t>대한</w:t>
      </w:r>
      <w:r w:rsidRPr="00ED4019">
        <w:rPr>
          <w:rStyle w:val="CommentTok"/>
          <w:rFonts w:ascii="Times New Roman" w:hAnsi="Times New Roman"/>
        </w:rPr>
        <w:t xml:space="preserve"> plot </w:t>
      </w:r>
      <w:r w:rsidRPr="00ED4019">
        <w:rPr>
          <w:rStyle w:val="CommentTok"/>
          <w:rFonts w:ascii="Times New Roman" w:hAnsi="Times New Roman"/>
        </w:rPr>
        <w:t>생성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employee.total.ts.lm </w:t>
      </w:r>
      <w:r w:rsidRPr="00ED4019">
        <w:rPr>
          <w:rStyle w:val="SpecialCharTok"/>
          <w:rFonts w:ascii="Times New Roman" w:hAnsi="Times New Roman"/>
        </w:rPr>
        <w:t>%</w:t>
      </w:r>
      <w:proofErr w:type="gramStart"/>
      <w:r w:rsidRPr="00ED4019">
        <w:rPr>
          <w:rStyle w:val="SpecialCharTok"/>
          <w:rFonts w:ascii="Times New Roman" w:hAnsi="Times New Roman"/>
        </w:rPr>
        <w:t>&gt;%</w:t>
      </w:r>
      <w:proofErr w:type="gramEnd"/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unctionTok"/>
          <w:rFonts w:ascii="Times New Roman" w:hAnsi="Times New Roman"/>
        </w:rPr>
        <w:t>forecast</w:t>
      </w:r>
      <w:r w:rsidRPr="00ED4019">
        <w:rPr>
          <w:rStyle w:val="NormalTok"/>
          <w:rFonts w:ascii="Times New Roman" w:hAnsi="Times New Roman"/>
        </w:rPr>
        <w:t xml:space="preserve">() </w:t>
      </w:r>
      <w:r w:rsidRPr="00ED4019">
        <w:rPr>
          <w:rStyle w:val="SpecialCharTok"/>
          <w:rFonts w:ascii="Times New Roman" w:hAnsi="Times New Roman"/>
        </w:rPr>
        <w:t>%&gt;%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unctionTok"/>
          <w:rFonts w:ascii="Times New Roman" w:hAnsi="Times New Roman"/>
        </w:rPr>
        <w:t>autoplot</w:t>
      </w:r>
      <w:r w:rsidRPr="00ED4019">
        <w:rPr>
          <w:rStyle w:val="NormalTok"/>
          <w:rFonts w:ascii="Times New Roman" w:hAnsi="Times New Roman"/>
        </w:rPr>
        <w:t>()</w:t>
      </w:r>
    </w:p>
    <w:p w14:paraId="5D0A8847" w14:textId="77777777" w:rsidR="00FD7B2A" w:rsidRPr="00ED4019" w:rsidRDefault="00FD7B2A">
      <w:pPr>
        <w:pStyle w:val="Figure"/>
        <w:jc w:val="both"/>
        <w:rPr>
          <w:rFonts w:ascii="Times New Roman" w:hAnsi="Times New Roman"/>
        </w:rPr>
        <w:pPrChange w:id="4447" w:author="제이펍 출판사" w:date="2021-03-14T15:57:00Z">
          <w:pPr>
            <w:pStyle w:val="Figure"/>
          </w:pPr>
        </w:pPrChange>
      </w:pPr>
      <w:r w:rsidRPr="00ED4019">
        <w:rPr>
          <w:rFonts w:ascii="Times New Roman" w:hAnsi="Times New Roman"/>
          <w:noProof/>
          <w:lang w:eastAsia="ko-KR"/>
        </w:rPr>
        <w:drawing>
          <wp:inline distT="0" distB="0" distL="0" distR="0" wp14:anchorId="674736CA" wp14:editId="320DDD98">
            <wp:extent cx="4572000" cy="3657600"/>
            <wp:effectExtent l="0" t="0" r="0" b="0"/>
            <wp:docPr id="140" name="그림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"/>
                    <pic:cNvPicPr>
                      <a:picLocks noChangeAspect="1" noChangeArrowheads="1"/>
                    </pic:cNvPicPr>
                  </pic:nvPicPr>
                  <pic:blipFill>
                    <a:blip r:embed="rId1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81AE242" w14:textId="77777777" w:rsidR="00FD7B2A" w:rsidRPr="00ED4019" w:rsidRDefault="00FD7B2A">
      <w:pPr>
        <w:pStyle w:val="a6"/>
        <w:jc w:val="both"/>
        <w:rPr>
          <w:rFonts w:ascii="Times New Roman" w:hAnsi="Times New Roman"/>
          <w:lang w:eastAsia="ko-KR"/>
        </w:rPr>
        <w:pPrChange w:id="4448" w:author="제이펍 출판사" w:date="2021-03-14T15:57:00Z">
          <w:pPr>
            <w:pStyle w:val="a6"/>
            <w:jc w:val="center"/>
          </w:pPr>
        </w:pPrChange>
      </w:pPr>
      <w:commentRangeStart w:id="4449"/>
      <w:r w:rsidRPr="00ED4019">
        <w:rPr>
          <w:rFonts w:ascii="Times New Roman" w:hAnsi="Times New Roman" w:hint="eastAsia"/>
          <w:lang w:eastAsia="ko-KR"/>
        </w:rPr>
        <w:t>그림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6-24</w:t>
      </w:r>
      <w:commentRangeEnd w:id="4449"/>
      <w:r w:rsidR="00A51FDE">
        <w:rPr>
          <w:rStyle w:val="af3"/>
          <w:i w:val="0"/>
        </w:rPr>
        <w:commentReference w:id="4449"/>
      </w:r>
    </w:p>
    <w:p w14:paraId="3A66EF58" w14:textId="7E6919E1" w:rsidR="00FD7B2A" w:rsidRPr="00ED4019" w:rsidRDefault="00FD7B2A">
      <w:pPr>
        <w:jc w:val="both"/>
        <w:rPr>
          <w:rFonts w:ascii="Times New Roman" w:hAnsi="Times New Roman"/>
          <w:lang w:eastAsia="ko-KR"/>
        </w:rPr>
        <w:pPrChange w:id="4450" w:author="제이펍 출판사" w:date="2021-03-14T15:57:00Z">
          <w:pPr/>
        </w:pPrChange>
      </w:pPr>
      <w:r w:rsidRPr="00ED4019">
        <w:rPr>
          <w:rFonts w:ascii="Times New Roman" w:hAnsi="Times New Roman"/>
          <w:lang w:eastAsia="ko-KR"/>
        </w:rPr>
        <w:t>아래의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예는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시계열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선형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회귀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모델에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추세와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계절성까지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반영한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모델을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사용한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경우</w:t>
      </w:r>
      <w:del w:id="4451" w:author="user" w:date="2021-03-22T17:21:00Z">
        <w:r w:rsidRPr="00ED4019" w:rsidDel="00A51FDE">
          <w:rPr>
            <w:rFonts w:ascii="Times New Roman" w:hAnsi="Times New Roman"/>
            <w:lang w:eastAsia="ko-KR"/>
          </w:rPr>
          <w:delText>이</w:delText>
        </w:r>
      </w:del>
      <w:r w:rsidRPr="00ED4019">
        <w:rPr>
          <w:rFonts w:ascii="Times New Roman" w:hAnsi="Times New Roman"/>
          <w:lang w:eastAsia="ko-KR"/>
        </w:rPr>
        <w:t>다</w:t>
      </w:r>
      <w:r w:rsidRPr="00ED4019">
        <w:rPr>
          <w:rFonts w:ascii="Times New Roman" w:hAnsi="Times New Roman"/>
          <w:lang w:eastAsia="ko-KR"/>
        </w:rPr>
        <w:t xml:space="preserve">. </w:t>
      </w:r>
      <w:r w:rsidRPr="00ED4019">
        <w:rPr>
          <w:rFonts w:ascii="Times New Roman" w:hAnsi="Times New Roman"/>
          <w:lang w:eastAsia="ko-KR"/>
        </w:rPr>
        <w:t>계절성을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포함시키기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위해서는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Style w:val="VerbatimChar"/>
          <w:rFonts w:ascii="Times New Roman" w:hAnsi="Times New Roman"/>
          <w:lang w:eastAsia="ko-KR"/>
        </w:rPr>
        <w:t>tslm()</w:t>
      </w:r>
      <w:r w:rsidRPr="00ED4019">
        <w:rPr>
          <w:rFonts w:ascii="Times New Roman" w:hAnsi="Times New Roman"/>
          <w:lang w:eastAsia="ko-KR"/>
        </w:rPr>
        <w:t>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Style w:val="VerbatimChar"/>
          <w:rFonts w:ascii="Times New Roman" w:hAnsi="Times New Roman"/>
          <w:lang w:eastAsia="ko-KR"/>
        </w:rPr>
        <w:t>~</w:t>
      </w:r>
      <w:r w:rsidRPr="00ED4019">
        <w:rPr>
          <w:rFonts w:ascii="Times New Roman" w:hAnsi="Times New Roman"/>
          <w:lang w:eastAsia="ko-KR"/>
        </w:rPr>
        <w:t>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오른쪽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수식에</w:t>
      </w:r>
      <w:r w:rsidRPr="00ED4019">
        <w:rPr>
          <w:rFonts w:ascii="Times New Roman" w:hAnsi="Times New Roman"/>
          <w:lang w:eastAsia="ko-KR"/>
        </w:rPr>
        <w:t xml:space="preserve"> season </w:t>
      </w:r>
      <w:r w:rsidRPr="00ED4019">
        <w:rPr>
          <w:rFonts w:ascii="Times New Roman" w:hAnsi="Times New Roman"/>
          <w:lang w:eastAsia="ko-KR"/>
        </w:rPr>
        <w:t>키워드를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넣어</w:t>
      </w:r>
      <w:ins w:id="4452" w:author="user" w:date="2021-03-22T17:21:00Z">
        <w:r w:rsidR="00A51FDE">
          <w:rPr>
            <w:rFonts w:ascii="Times New Roman" w:hAnsi="Times New Roman" w:hint="eastAsia"/>
            <w:lang w:eastAsia="ko-KR"/>
          </w:rPr>
          <w:t xml:space="preserve"> </w:t>
        </w:r>
      </w:ins>
      <w:r w:rsidRPr="00ED4019">
        <w:rPr>
          <w:rFonts w:ascii="Times New Roman" w:hAnsi="Times New Roman"/>
          <w:lang w:eastAsia="ko-KR"/>
        </w:rPr>
        <w:t>줌으로써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계절성을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반영한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시계열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모델을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생성할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있다</w:t>
      </w:r>
      <w:r w:rsidRPr="00ED4019">
        <w:rPr>
          <w:rFonts w:ascii="Times New Roman" w:hAnsi="Times New Roman"/>
          <w:lang w:eastAsia="ko-KR"/>
        </w:rPr>
        <w:t xml:space="preserve">. </w:t>
      </w:r>
    </w:p>
    <w:p w14:paraId="19F8D611" w14:textId="6332B581" w:rsidR="00FD7B2A" w:rsidRPr="00ED4019" w:rsidRDefault="00FD7B2A">
      <w:pPr>
        <w:jc w:val="both"/>
        <w:rPr>
          <w:rFonts w:ascii="Times New Roman" w:hAnsi="Times New Roman"/>
          <w:noProof/>
          <w:lang w:eastAsia="ko-KR"/>
        </w:rPr>
        <w:pPrChange w:id="4453" w:author="제이펍 출판사" w:date="2021-03-14T15:57:00Z">
          <w:pPr/>
        </w:pPrChange>
      </w:pPr>
      <w:r w:rsidRPr="00ED4019">
        <w:rPr>
          <w:rFonts w:ascii="Times New Roman" w:hAnsi="Times New Roman"/>
          <w:lang w:eastAsia="ko-KR"/>
        </w:rPr>
        <w:t>계절성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선형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모델을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Style w:val="VerbatimChar"/>
          <w:rFonts w:ascii="Times New Roman" w:hAnsi="Times New Roman"/>
          <w:lang w:eastAsia="ko-KR"/>
        </w:rPr>
        <w:t>summary()</w:t>
      </w:r>
      <w:r w:rsidRPr="00ED4019">
        <w:rPr>
          <w:rFonts w:ascii="Times New Roman" w:hAnsi="Times New Roman"/>
          <w:lang w:eastAsia="ko-KR"/>
        </w:rPr>
        <w:t>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통해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상세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정보를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보면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앞서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봤던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추세만으로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생성한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모델과는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조금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다른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점이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있다</w:t>
      </w:r>
      <w:r w:rsidRPr="00ED4019">
        <w:rPr>
          <w:rFonts w:ascii="Times New Roman" w:hAnsi="Times New Roman"/>
          <w:lang w:eastAsia="ko-KR"/>
        </w:rPr>
        <w:t>. season2</w:t>
      </w:r>
      <w:r w:rsidRPr="00ED4019">
        <w:rPr>
          <w:rFonts w:ascii="Times New Roman" w:hAnsi="Times New Roman"/>
          <w:lang w:eastAsia="ko-KR"/>
        </w:rPr>
        <w:t>부터</w:t>
      </w:r>
      <w:r w:rsidRPr="00ED4019">
        <w:rPr>
          <w:rFonts w:ascii="Times New Roman" w:hAnsi="Times New Roman"/>
          <w:lang w:eastAsia="ko-KR"/>
        </w:rPr>
        <w:t xml:space="preserve"> season12</w:t>
      </w:r>
      <w:r w:rsidRPr="00ED4019">
        <w:rPr>
          <w:rFonts w:ascii="Times New Roman" w:hAnsi="Times New Roman"/>
          <w:lang w:eastAsia="ko-KR"/>
        </w:rPr>
        <w:t>까지의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변수가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추가되는데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이를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더미변수</w:t>
      </w:r>
      <w:r w:rsidRPr="00ED4019">
        <w:rPr>
          <w:rFonts w:ascii="Times New Roman" w:hAnsi="Times New Roman"/>
          <w:lang w:eastAsia="ko-KR"/>
        </w:rPr>
        <w:t>(dummy variable)</w:t>
      </w:r>
      <w:del w:id="4454" w:author="user" w:date="2021-03-22T17:22:00Z">
        <w:r w:rsidRPr="00ED4019" w:rsidDel="00A51FDE">
          <w:rPr>
            <w:rFonts w:ascii="Times New Roman" w:hAnsi="Times New Roman"/>
            <w:lang w:eastAsia="ko-KR"/>
          </w:rPr>
          <w:delText>이</w:delText>
        </w:r>
      </w:del>
      <w:r w:rsidRPr="00ED4019">
        <w:rPr>
          <w:rFonts w:ascii="Times New Roman" w:hAnsi="Times New Roman"/>
          <w:lang w:eastAsia="ko-KR"/>
        </w:rPr>
        <w:t>라고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한다</w:t>
      </w:r>
      <w:r w:rsidRPr="00ED4019">
        <w:rPr>
          <w:rFonts w:ascii="Times New Roman" w:hAnsi="Times New Roman"/>
          <w:lang w:eastAsia="ko-KR"/>
        </w:rPr>
        <w:t>. 2</w:t>
      </w:r>
      <w:r w:rsidRPr="00ED4019">
        <w:rPr>
          <w:rFonts w:ascii="Times New Roman" w:hAnsi="Times New Roman"/>
          <w:lang w:eastAsia="ko-KR"/>
        </w:rPr>
        <w:t>월부터</w:t>
      </w:r>
      <w:r w:rsidRPr="00ED4019">
        <w:rPr>
          <w:rFonts w:ascii="Times New Roman" w:hAnsi="Times New Roman"/>
          <w:lang w:eastAsia="ko-KR"/>
        </w:rPr>
        <w:t xml:space="preserve"> 12</w:t>
      </w:r>
      <w:r w:rsidRPr="00ED4019">
        <w:rPr>
          <w:rFonts w:ascii="Times New Roman" w:hAnsi="Times New Roman"/>
          <w:lang w:eastAsia="ko-KR"/>
        </w:rPr>
        <w:t>월까지에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각각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대응되는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변수인데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변수는</w:t>
      </w:r>
      <w:r w:rsidRPr="00ED4019">
        <w:rPr>
          <w:rFonts w:ascii="Times New Roman" w:hAnsi="Times New Roman"/>
          <w:lang w:eastAsia="ko-KR"/>
        </w:rPr>
        <w:t xml:space="preserve"> 1</w:t>
      </w:r>
      <w:r w:rsidRPr="00ED4019">
        <w:rPr>
          <w:rFonts w:ascii="Times New Roman" w:hAnsi="Times New Roman"/>
          <w:lang w:eastAsia="ko-KR"/>
        </w:rPr>
        <w:t>과</w:t>
      </w:r>
      <w:r w:rsidRPr="00ED4019">
        <w:rPr>
          <w:rFonts w:ascii="Times New Roman" w:hAnsi="Times New Roman"/>
          <w:lang w:eastAsia="ko-KR"/>
        </w:rPr>
        <w:t xml:space="preserve"> 0</w:t>
      </w:r>
      <w:r w:rsidRPr="00ED4019">
        <w:rPr>
          <w:rFonts w:ascii="Times New Roman" w:hAnsi="Times New Roman"/>
          <w:lang w:eastAsia="ko-KR"/>
        </w:rPr>
        <w:t>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값만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가질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있다</w:t>
      </w:r>
      <w:del w:id="4455" w:author="제이펍 출판사" w:date="2021-03-14T17:55:00Z">
        <w:r w:rsidRPr="00ED4019" w:rsidDel="00F97807">
          <w:rPr>
            <w:rFonts w:ascii="Times New Roman" w:hAnsi="Times New Roman"/>
            <w:lang w:eastAsia="ko-KR"/>
          </w:rPr>
          <w:delText xml:space="preserve">. </w:delText>
        </w:r>
        <w:r w:rsidRPr="00ED4019" w:rsidDel="00F97807">
          <w:rPr>
            <w:rFonts w:ascii="Times New Roman" w:hAnsi="Times New Roman"/>
            <w:lang w:eastAsia="ko-KR"/>
          </w:rPr>
          <w:delText>예를</w:delText>
        </w:r>
        <w:r w:rsidRPr="00ED4019" w:rsidDel="00F97807">
          <w:rPr>
            <w:rFonts w:ascii="Times New Roman" w:hAnsi="Times New Roman"/>
            <w:lang w:eastAsia="ko-KR"/>
          </w:rPr>
          <w:delText xml:space="preserve"> </w:delText>
        </w:r>
        <w:r w:rsidRPr="00ED4019" w:rsidDel="00F97807">
          <w:rPr>
            <w:rFonts w:ascii="Times New Roman" w:hAnsi="Times New Roman"/>
            <w:lang w:eastAsia="ko-KR"/>
          </w:rPr>
          <w:delText>들어</w:delText>
        </w:r>
        <w:r w:rsidRPr="00ED4019" w:rsidDel="00F97807">
          <w:rPr>
            <w:rFonts w:ascii="Times New Roman" w:hAnsi="Times New Roman"/>
            <w:lang w:eastAsia="ko-KR"/>
          </w:rPr>
          <w:delText xml:space="preserve"> </w:delText>
        </w:r>
      </w:del>
      <w:ins w:id="4456" w:author="제이펍 출판사" w:date="2021-03-14T17:55:00Z">
        <w:r w:rsidR="00F97807">
          <w:rPr>
            <w:rFonts w:ascii="Times New Roman" w:hAnsi="Times New Roman"/>
            <w:lang w:eastAsia="ko-KR"/>
          </w:rPr>
          <w:t xml:space="preserve">. </w:t>
        </w:r>
        <w:r w:rsidR="00F97807">
          <w:rPr>
            <w:rFonts w:ascii="Times New Roman" w:hAnsi="Times New Roman"/>
            <w:lang w:eastAsia="ko-KR"/>
          </w:rPr>
          <w:t>예를</w:t>
        </w:r>
        <w:r w:rsidR="00F97807">
          <w:rPr>
            <w:rFonts w:ascii="Times New Roman" w:hAnsi="Times New Roman"/>
            <w:lang w:eastAsia="ko-KR"/>
          </w:rPr>
          <w:t xml:space="preserve"> </w:t>
        </w:r>
        <w:r w:rsidR="00F97807">
          <w:rPr>
            <w:rFonts w:ascii="Times New Roman" w:hAnsi="Times New Roman"/>
            <w:lang w:eastAsia="ko-KR"/>
          </w:rPr>
          <w:t>들어</w:t>
        </w:r>
        <w:r w:rsidR="00F97807">
          <w:rPr>
            <w:rFonts w:ascii="Times New Roman" w:hAnsi="Times New Roman"/>
            <w:lang w:eastAsia="ko-KR"/>
          </w:rPr>
          <w:t xml:space="preserve">, </w:t>
        </w:r>
      </w:ins>
      <w:r w:rsidRPr="00ED4019">
        <w:rPr>
          <w:rFonts w:ascii="Times New Roman" w:hAnsi="Times New Roman"/>
          <w:lang w:eastAsia="ko-KR"/>
        </w:rPr>
        <w:t>2</w:t>
      </w:r>
      <w:r w:rsidRPr="00ED4019">
        <w:rPr>
          <w:rFonts w:ascii="Times New Roman" w:hAnsi="Times New Roman"/>
          <w:lang w:eastAsia="ko-KR"/>
        </w:rPr>
        <w:t>월의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데이터를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예측하기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위해서는</w:t>
      </w:r>
      <w:r w:rsidRPr="00ED4019">
        <w:rPr>
          <w:rFonts w:ascii="Times New Roman" w:hAnsi="Times New Roman"/>
          <w:lang w:eastAsia="ko-KR"/>
        </w:rPr>
        <w:t xml:space="preserve"> season2</w:t>
      </w:r>
      <w:r w:rsidRPr="00ED4019">
        <w:rPr>
          <w:rFonts w:ascii="Times New Roman" w:hAnsi="Times New Roman"/>
          <w:lang w:eastAsia="ko-KR"/>
        </w:rPr>
        <w:t>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값만</w:t>
      </w:r>
      <w:r w:rsidRPr="00ED4019">
        <w:rPr>
          <w:rFonts w:ascii="Times New Roman" w:hAnsi="Times New Roman"/>
          <w:lang w:eastAsia="ko-KR"/>
        </w:rPr>
        <w:t xml:space="preserve"> 1</w:t>
      </w:r>
      <w:r w:rsidRPr="00ED4019">
        <w:rPr>
          <w:rFonts w:ascii="Times New Roman" w:hAnsi="Times New Roman"/>
          <w:lang w:eastAsia="ko-KR"/>
        </w:rPr>
        <w:t>이고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나머지</w:t>
      </w:r>
      <w:r w:rsidRPr="00ED4019">
        <w:rPr>
          <w:rFonts w:ascii="Times New Roman" w:hAnsi="Times New Roman"/>
          <w:lang w:eastAsia="ko-KR"/>
        </w:rPr>
        <w:t xml:space="preserve"> season3</w:t>
      </w:r>
      <w:r w:rsidRPr="00ED4019">
        <w:rPr>
          <w:rFonts w:ascii="Times New Roman" w:hAnsi="Times New Roman"/>
          <w:lang w:eastAsia="ko-KR"/>
        </w:rPr>
        <w:t>부터</w:t>
      </w:r>
      <w:r w:rsidRPr="00ED4019">
        <w:rPr>
          <w:rFonts w:ascii="Times New Roman" w:hAnsi="Times New Roman"/>
          <w:lang w:eastAsia="ko-KR"/>
        </w:rPr>
        <w:t xml:space="preserve"> season12</w:t>
      </w:r>
      <w:r w:rsidRPr="00ED4019">
        <w:rPr>
          <w:rFonts w:ascii="Times New Roman" w:hAnsi="Times New Roman"/>
          <w:lang w:eastAsia="ko-KR"/>
        </w:rPr>
        <w:t>까지는</w:t>
      </w:r>
      <w:r w:rsidRPr="00ED4019">
        <w:rPr>
          <w:rFonts w:ascii="Times New Roman" w:hAnsi="Times New Roman"/>
          <w:lang w:eastAsia="ko-KR"/>
        </w:rPr>
        <w:t xml:space="preserve"> 0</w:t>
      </w:r>
      <w:r w:rsidRPr="00ED4019">
        <w:rPr>
          <w:rFonts w:ascii="Times New Roman" w:hAnsi="Times New Roman"/>
          <w:lang w:eastAsia="ko-KR"/>
        </w:rPr>
        <w:t>으로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설정된다</w:t>
      </w:r>
      <w:r w:rsidRPr="00ED4019">
        <w:rPr>
          <w:rFonts w:ascii="Times New Roman" w:hAnsi="Times New Roman"/>
          <w:lang w:eastAsia="ko-KR"/>
        </w:rPr>
        <w:t xml:space="preserve">. </w:t>
      </w:r>
      <w:r w:rsidRPr="00ED4019">
        <w:rPr>
          <w:rFonts w:ascii="Times New Roman" w:hAnsi="Times New Roman"/>
          <w:lang w:eastAsia="ko-KR"/>
        </w:rPr>
        <w:t>따라서</w:t>
      </w:r>
      <w:r w:rsidRPr="00ED4019">
        <w:rPr>
          <w:rFonts w:ascii="Times New Roman" w:hAnsi="Times New Roman"/>
          <w:lang w:eastAsia="ko-KR"/>
        </w:rPr>
        <w:t xml:space="preserve"> 2</w:t>
      </w:r>
      <w:r w:rsidRPr="00ED4019">
        <w:rPr>
          <w:rFonts w:ascii="Times New Roman" w:hAnsi="Times New Roman"/>
          <w:lang w:eastAsia="ko-KR"/>
        </w:rPr>
        <w:t>월의</w:t>
      </w:r>
      <w:r w:rsidRPr="00ED4019">
        <w:rPr>
          <w:rFonts w:ascii="Times New Roman" w:hAnsi="Times New Roman"/>
          <w:lang w:eastAsia="ko-KR"/>
        </w:rPr>
        <w:t xml:space="preserve"> </w:t>
      </w:r>
      <w:del w:id="4457" w:author="user" w:date="2021-03-22T19:43:00Z">
        <w:r w:rsidRPr="00ED4019" w:rsidDel="006B78C8">
          <w:rPr>
            <w:rFonts w:ascii="Times New Roman" w:hAnsi="Times New Roman"/>
            <w:lang w:eastAsia="ko-KR"/>
          </w:rPr>
          <w:delText>회귀계수</w:delText>
        </w:r>
      </w:del>
      <w:ins w:id="4458" w:author="user" w:date="2021-03-22T19:43:00Z">
        <w:r w:rsidR="006B78C8">
          <w:rPr>
            <w:rFonts w:ascii="Times New Roman" w:hAnsi="Times New Roman"/>
            <w:lang w:eastAsia="ko-KR"/>
          </w:rPr>
          <w:t>회귀</w:t>
        </w:r>
        <w:r w:rsidR="006B78C8">
          <w:rPr>
            <w:rFonts w:ascii="Times New Roman" w:hAnsi="Times New Roman"/>
            <w:lang w:eastAsia="ko-KR"/>
          </w:rPr>
          <w:t xml:space="preserve"> </w:t>
        </w:r>
        <w:r w:rsidR="006B78C8">
          <w:rPr>
            <w:rFonts w:ascii="Times New Roman" w:hAnsi="Times New Roman"/>
            <w:lang w:eastAsia="ko-KR"/>
          </w:rPr>
          <w:t>계수</w:t>
        </w:r>
      </w:ins>
      <w:r w:rsidRPr="00ED4019">
        <w:rPr>
          <w:rFonts w:ascii="Times New Roman" w:hAnsi="Times New Roman"/>
          <w:lang w:eastAsia="ko-KR"/>
        </w:rPr>
        <w:t>만이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영향을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미치게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되므로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계수값은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많이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나오지만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각각의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예측치를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만들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때</w:t>
      </w:r>
      <w:r w:rsidRPr="00ED4019">
        <w:rPr>
          <w:rFonts w:ascii="Times New Roman" w:hAnsi="Times New Roman"/>
          <w:lang w:eastAsia="ko-KR"/>
        </w:rPr>
        <w:t>는</w:t>
      </w:r>
      <w:r w:rsidRPr="00ED4019">
        <w:rPr>
          <w:rFonts w:ascii="Times New Roman" w:hAnsi="Times New Roman"/>
          <w:lang w:eastAsia="ko-KR"/>
        </w:rPr>
        <w:t xml:space="preserve"> season2</w:t>
      </w:r>
      <w:r w:rsidRPr="00ED4019">
        <w:rPr>
          <w:rFonts w:ascii="Times New Roman" w:hAnsi="Times New Roman"/>
          <w:lang w:eastAsia="ko-KR"/>
        </w:rPr>
        <w:t>부터</w:t>
      </w:r>
      <w:r w:rsidRPr="00ED4019">
        <w:rPr>
          <w:rFonts w:ascii="Times New Roman" w:hAnsi="Times New Roman"/>
          <w:lang w:eastAsia="ko-KR"/>
        </w:rPr>
        <w:t xml:space="preserve"> season12</w:t>
      </w:r>
      <w:ins w:id="4459" w:author="user" w:date="2021-03-22T17:22:00Z">
        <w:r w:rsidR="00A51FDE">
          <w:rPr>
            <w:rFonts w:ascii="Times New Roman" w:hAnsi="Times New Roman" w:hint="eastAsia"/>
            <w:lang w:eastAsia="ko-KR"/>
          </w:rPr>
          <w:t xml:space="preserve"> </w:t>
        </w:r>
      </w:ins>
      <w:r w:rsidRPr="00ED4019">
        <w:rPr>
          <w:rFonts w:ascii="Times New Roman" w:hAnsi="Times New Roman"/>
          <w:lang w:eastAsia="ko-KR"/>
        </w:rPr>
        <w:t>중에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하나의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계수값만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더해지게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된다</w:t>
      </w:r>
      <w:r w:rsidRPr="00ED4019">
        <w:rPr>
          <w:rFonts w:ascii="Times New Roman" w:hAnsi="Times New Roman"/>
          <w:lang w:eastAsia="ko-KR"/>
        </w:rPr>
        <w:t>.</w:t>
      </w:r>
      <w:r w:rsidRPr="00ED4019">
        <w:rPr>
          <w:rFonts w:ascii="Times New Roman" w:hAnsi="Times New Roman"/>
          <w:noProof/>
          <w:lang w:eastAsia="ko-KR"/>
        </w:rPr>
        <w:t xml:space="preserve"> </w:t>
      </w:r>
    </w:p>
    <w:p w14:paraId="7A390E82" w14:textId="77777777" w:rsidR="00FD7B2A" w:rsidRPr="00ED4019" w:rsidRDefault="00FD7B2A">
      <w:pPr>
        <w:keepNext/>
        <w:jc w:val="both"/>
        <w:rPr>
          <w:rFonts w:ascii="Times New Roman" w:hAnsi="Times New Roman"/>
        </w:rPr>
        <w:pPrChange w:id="4460" w:author="제이펍 출판사" w:date="2021-03-14T15:57:00Z">
          <w:pPr>
            <w:keepNext/>
          </w:pPr>
        </w:pPrChange>
      </w:pPr>
      <w:r w:rsidRPr="00ED4019">
        <w:rPr>
          <w:rFonts w:ascii="Times New Roman" w:hAnsi="Times New Roman"/>
          <w:noProof/>
          <w:lang w:eastAsia="ko-KR"/>
        </w:rPr>
        <w:lastRenderedPageBreak/>
        <w:drawing>
          <wp:inline distT="0" distB="0" distL="0" distR="0" wp14:anchorId="58FACD82" wp14:editId="28AAE465">
            <wp:extent cx="5972810" cy="1697036"/>
            <wp:effectExtent l="0" t="0" r="0" b="0"/>
            <wp:docPr id="14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" descr="tslm.jpg"/>
                    <pic:cNvPicPr>
                      <a:picLocks noChangeAspect="1" noChangeArrowheads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810" cy="169703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9EE843D" w14:textId="77777777" w:rsidR="00FD7B2A" w:rsidRPr="00ED4019" w:rsidRDefault="00FD7B2A">
      <w:pPr>
        <w:pStyle w:val="a6"/>
        <w:jc w:val="both"/>
        <w:rPr>
          <w:rFonts w:ascii="Times New Roman" w:hAnsi="Times New Roman"/>
          <w:lang w:eastAsia="ko-KR"/>
        </w:rPr>
        <w:pPrChange w:id="4461" w:author="제이펍 출판사" w:date="2021-03-14T15:57:00Z">
          <w:pPr>
            <w:pStyle w:val="a6"/>
          </w:pPr>
        </w:pPrChange>
      </w:pPr>
      <w:r w:rsidRPr="00ED4019">
        <w:rPr>
          <w:rFonts w:ascii="Times New Roman" w:hAnsi="Times New Roman" w:hint="eastAsia"/>
        </w:rPr>
        <w:t>그림</w:t>
      </w:r>
      <w:r w:rsidRPr="00ED4019">
        <w:rPr>
          <w:rFonts w:ascii="Times New Roman" w:hAnsi="Times New Roman" w:hint="eastAsia"/>
        </w:rPr>
        <w:t xml:space="preserve"> </w:t>
      </w:r>
      <w:r w:rsidRPr="00ED4019">
        <w:rPr>
          <w:rFonts w:ascii="Times New Roman" w:hAnsi="Times New Roman"/>
        </w:rPr>
        <w:t>6-25</w:t>
      </w:r>
    </w:p>
    <w:p w14:paraId="4E541178" w14:textId="4BE6E50D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4462" w:author="제이펍 출판사" w:date="2021-03-14T15:57:00Z">
          <w:pPr>
            <w:pStyle w:val="SourceCode"/>
          </w:pPr>
        </w:pPrChange>
      </w:pPr>
      <w:r w:rsidRPr="00ED4019">
        <w:rPr>
          <w:rStyle w:val="CommentTok"/>
          <w:rFonts w:ascii="Times New Roman" w:hAnsi="Times New Roman"/>
        </w:rPr>
        <w:t xml:space="preserve"># </w:t>
      </w:r>
      <w:r w:rsidRPr="00ED4019">
        <w:rPr>
          <w:rStyle w:val="CommentTok"/>
          <w:rFonts w:ascii="Times New Roman" w:hAnsi="Times New Roman"/>
        </w:rPr>
        <w:t>전체</w:t>
      </w:r>
      <w:r w:rsidRPr="00ED4019">
        <w:rPr>
          <w:rStyle w:val="CommentTok"/>
          <w:rFonts w:ascii="Times New Roman" w:hAnsi="Times New Roman"/>
        </w:rPr>
        <w:t xml:space="preserve"> </w:t>
      </w:r>
      <w:r w:rsidRPr="00ED4019">
        <w:rPr>
          <w:rStyle w:val="CommentTok"/>
          <w:rFonts w:ascii="Times New Roman" w:hAnsi="Times New Roman"/>
        </w:rPr>
        <w:t>취업자수를</w:t>
      </w:r>
      <w:r w:rsidRPr="00ED4019">
        <w:rPr>
          <w:rStyle w:val="CommentTok"/>
          <w:rFonts w:ascii="Times New Roman" w:hAnsi="Times New Roman"/>
        </w:rPr>
        <w:t xml:space="preserve"> </w:t>
      </w:r>
      <w:proofErr w:type="gramStart"/>
      <w:r w:rsidRPr="00ED4019">
        <w:rPr>
          <w:rStyle w:val="CommentTok"/>
          <w:rFonts w:ascii="Times New Roman" w:hAnsi="Times New Roman"/>
        </w:rPr>
        <w:t>추세</w:t>
      </w:r>
      <w:r w:rsidRPr="00ED4019">
        <w:rPr>
          <w:rStyle w:val="CommentTok"/>
          <w:rFonts w:ascii="Times New Roman" w:hAnsi="Times New Roman"/>
        </w:rPr>
        <w:t>(</w:t>
      </w:r>
      <w:proofErr w:type="gramEnd"/>
      <w:r w:rsidRPr="00ED4019">
        <w:rPr>
          <w:rStyle w:val="CommentTok"/>
          <w:rFonts w:ascii="Times New Roman" w:hAnsi="Times New Roman"/>
        </w:rPr>
        <w:t>trend)</w:t>
      </w:r>
      <w:r w:rsidRPr="00ED4019">
        <w:rPr>
          <w:rStyle w:val="CommentTok"/>
          <w:rFonts w:ascii="Times New Roman" w:hAnsi="Times New Roman"/>
        </w:rPr>
        <w:t>와</w:t>
      </w:r>
      <w:r w:rsidRPr="00ED4019">
        <w:rPr>
          <w:rStyle w:val="CommentTok"/>
          <w:rFonts w:ascii="Times New Roman" w:hAnsi="Times New Roman"/>
        </w:rPr>
        <w:t xml:space="preserve"> </w:t>
      </w:r>
      <w:r w:rsidRPr="00ED4019">
        <w:rPr>
          <w:rStyle w:val="CommentTok"/>
          <w:rFonts w:ascii="Times New Roman" w:hAnsi="Times New Roman"/>
        </w:rPr>
        <w:t>계절성</w:t>
      </w:r>
      <w:r w:rsidRPr="00ED4019">
        <w:rPr>
          <w:rStyle w:val="CommentTok"/>
          <w:rFonts w:ascii="Times New Roman" w:hAnsi="Times New Roman"/>
        </w:rPr>
        <w:t>(season)</w:t>
      </w:r>
      <w:r w:rsidRPr="00ED4019">
        <w:rPr>
          <w:rStyle w:val="CommentTok"/>
          <w:rFonts w:ascii="Times New Roman" w:hAnsi="Times New Roman"/>
        </w:rPr>
        <w:t>으로</w:t>
      </w:r>
      <w:r w:rsidRPr="00ED4019">
        <w:rPr>
          <w:rStyle w:val="CommentTok"/>
          <w:rFonts w:ascii="Times New Roman" w:hAnsi="Times New Roman"/>
        </w:rPr>
        <w:t xml:space="preserve"> </w:t>
      </w:r>
      <w:r w:rsidRPr="00ED4019">
        <w:rPr>
          <w:rStyle w:val="CommentTok"/>
          <w:rFonts w:ascii="Times New Roman" w:hAnsi="Times New Roman"/>
        </w:rPr>
        <w:t>선형</w:t>
      </w:r>
      <w:r w:rsidRPr="00ED4019">
        <w:rPr>
          <w:rStyle w:val="CommentTok"/>
          <w:rFonts w:ascii="Times New Roman" w:hAnsi="Times New Roman"/>
        </w:rPr>
        <w:t xml:space="preserve"> </w:t>
      </w:r>
      <w:del w:id="4463" w:author="user" w:date="2021-03-22T17:20:00Z">
        <w:r w:rsidRPr="00ED4019" w:rsidDel="00A51FDE">
          <w:rPr>
            <w:rStyle w:val="CommentTok"/>
            <w:rFonts w:ascii="Times New Roman" w:hAnsi="Times New Roman"/>
          </w:rPr>
          <w:delText>회귀분석</w:delText>
        </w:r>
      </w:del>
      <w:ins w:id="4464" w:author="user" w:date="2021-03-22T17:20:00Z">
        <w:r w:rsidR="00A51FDE">
          <w:rPr>
            <w:rStyle w:val="CommentTok"/>
            <w:rFonts w:ascii="Times New Roman" w:hAnsi="Times New Roman"/>
          </w:rPr>
          <w:t>회귀</w:t>
        </w:r>
        <w:r w:rsidR="00A51FDE">
          <w:rPr>
            <w:rStyle w:val="CommentTok"/>
            <w:rFonts w:ascii="Times New Roman" w:hAnsi="Times New Roman"/>
          </w:rPr>
          <w:t xml:space="preserve"> </w:t>
        </w:r>
        <w:r w:rsidR="00A51FDE">
          <w:rPr>
            <w:rStyle w:val="CommentTok"/>
            <w:rFonts w:ascii="Times New Roman" w:hAnsi="Times New Roman"/>
          </w:rPr>
          <w:t>분석</w:t>
        </w:r>
      </w:ins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employee.total.ts.lm </w:t>
      </w:r>
      <w:r w:rsidRPr="00ED4019">
        <w:rPr>
          <w:rStyle w:val="OtherTok"/>
          <w:rFonts w:ascii="Times New Roman" w:hAnsi="Times New Roman"/>
        </w:rPr>
        <w:t>&lt;-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unctionTok"/>
          <w:rFonts w:ascii="Times New Roman" w:hAnsi="Times New Roman"/>
        </w:rPr>
        <w:t>tslm</w:t>
      </w:r>
      <w:r w:rsidRPr="00ED4019">
        <w:rPr>
          <w:rStyle w:val="NormalTok"/>
          <w:rFonts w:ascii="Times New Roman" w:hAnsi="Times New Roman"/>
        </w:rPr>
        <w:t>(employees.ts[,</w:t>
      </w:r>
      <w:r w:rsidRPr="00ED4019">
        <w:rPr>
          <w:rStyle w:val="DecValTok"/>
          <w:rFonts w:ascii="Times New Roman" w:hAnsi="Times New Roman"/>
        </w:rPr>
        <w:t>2</w:t>
      </w:r>
      <w:r w:rsidRPr="00ED4019">
        <w:rPr>
          <w:rStyle w:val="NormalTok"/>
          <w:rFonts w:ascii="Times New Roman" w:hAnsi="Times New Roman"/>
        </w:rPr>
        <w:t xml:space="preserve">] </w:t>
      </w:r>
      <w:r w:rsidRPr="00ED4019">
        <w:rPr>
          <w:rStyle w:val="SpecialCharTok"/>
          <w:rFonts w:ascii="Times New Roman" w:hAnsi="Times New Roman"/>
        </w:rPr>
        <w:t>~</w:t>
      </w:r>
      <w:r w:rsidRPr="00ED4019">
        <w:rPr>
          <w:rStyle w:val="NormalTok"/>
          <w:rFonts w:ascii="Times New Roman" w:hAnsi="Times New Roman"/>
        </w:rPr>
        <w:t xml:space="preserve"> trend </w:t>
      </w:r>
      <w:r w:rsidRPr="00ED4019">
        <w:rPr>
          <w:rStyle w:val="SpecialCharTok"/>
          <w:rFonts w:ascii="Times New Roman" w:hAnsi="Times New Roman"/>
        </w:rPr>
        <w:t>+</w:t>
      </w:r>
      <w:r w:rsidRPr="00ED4019">
        <w:rPr>
          <w:rStyle w:val="NormalTok"/>
          <w:rFonts w:ascii="Times New Roman" w:hAnsi="Times New Roman"/>
        </w:rPr>
        <w:t xml:space="preserve"> season, </w:t>
      </w:r>
      <w:r w:rsidRPr="00ED4019">
        <w:rPr>
          <w:rStyle w:val="AttributeTok"/>
          <w:rFonts w:ascii="Times New Roman" w:hAnsi="Times New Roman"/>
        </w:rPr>
        <w:t>data =</w:t>
      </w:r>
      <w:r w:rsidRPr="00ED4019">
        <w:rPr>
          <w:rStyle w:val="NormalTok"/>
          <w:rFonts w:ascii="Times New Roman" w:hAnsi="Times New Roman"/>
        </w:rPr>
        <w:t xml:space="preserve"> employees.ts)</w:t>
      </w:r>
      <w:r w:rsidRPr="00ED4019">
        <w:rPr>
          <w:rFonts w:ascii="Times New Roman" w:hAnsi="Times New Roman"/>
        </w:rPr>
        <w:br/>
      </w:r>
      <w:r w:rsidRPr="00ED4019">
        <w:rPr>
          <w:rStyle w:val="FunctionTok"/>
          <w:rFonts w:ascii="Times New Roman" w:hAnsi="Times New Roman"/>
        </w:rPr>
        <w:t>summary</w:t>
      </w:r>
      <w:r w:rsidRPr="00ED4019">
        <w:rPr>
          <w:rStyle w:val="NormalTok"/>
          <w:rFonts w:ascii="Times New Roman" w:hAnsi="Times New Roman"/>
        </w:rPr>
        <w:t>(employee.total.ts.lm)</w:t>
      </w:r>
    </w:p>
    <w:p w14:paraId="0A2F056F" w14:textId="77777777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4465" w:author="제이펍 출판사" w:date="2021-03-14T15:57:00Z">
          <w:pPr>
            <w:pStyle w:val="SourceCode"/>
          </w:pPr>
        </w:pPrChange>
      </w:pP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Call: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tslm(formula = employees.ts[, 2] ~ trend + season, data = employees.ts)</w:t>
      </w:r>
      <w:r w:rsidRPr="00ED4019">
        <w:rPr>
          <w:rFonts w:ascii="Times New Roman" w:hAnsi="Times New Roman"/>
        </w:rPr>
        <w:br/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Residuals: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    Min      1Q  Median      3Q     Max 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-675.70  -42.60   76.66  147.08  312.95 </w:t>
      </w:r>
      <w:r w:rsidRPr="00ED4019">
        <w:rPr>
          <w:rFonts w:ascii="Times New Roman" w:hAnsi="Times New Roman"/>
        </w:rPr>
        <w:br/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Coefficients: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             Estimate Std. Error t value Pr(&gt;|t|)    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(Intercept) 24850.616     96.043 258.744  &lt; 2e-16 ***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trend          19.457      0.919  21.171  &lt; 2e-16 ***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season2         1.168    123.798   0.009  0.99249    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season3       318.462    123.808   2.572  0.01189 *  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season4       629.005    123.825   5.080 2.29e-06 ***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season5       869.174    123.849   7.018 5.63e-10 ***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season6       919.342    123.880   7.421 9.13e-11 ***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season7       935.260    123.918   7.547 5.14e-11 ***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season8       803.429    123.962   6.481 6.13e-09 ***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season9       854.597    124.013   6.891 9.94e-10 ***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season10      890.516    124.071   7.177 2.75e-10 ***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season11      898.809    124.135   7.241 2.07e-10 ***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season12      385.477    124.207   3.104  0.00261 ** 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---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Signif. </w:t>
      </w:r>
      <w:proofErr w:type="gramStart"/>
      <w:r w:rsidRPr="00ED4019">
        <w:rPr>
          <w:rStyle w:val="VerbatimChar"/>
          <w:rFonts w:ascii="Times New Roman" w:hAnsi="Times New Roman"/>
        </w:rPr>
        <w:t>codes</w:t>
      </w:r>
      <w:proofErr w:type="gramEnd"/>
      <w:r w:rsidRPr="00ED4019">
        <w:rPr>
          <w:rStyle w:val="VerbatimChar"/>
          <w:rFonts w:ascii="Times New Roman" w:hAnsi="Times New Roman"/>
        </w:rPr>
        <w:t>:  0 '***' 0.001 '**' 0.01 '*' 0.05 '.' 0.1 ' ' 1</w:t>
      </w:r>
      <w:r w:rsidRPr="00ED4019">
        <w:rPr>
          <w:rFonts w:ascii="Times New Roman" w:hAnsi="Times New Roman"/>
        </w:rPr>
        <w:br/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Residual standard error: 247.6 on 83 degrees of freedom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Multiple R-squared:  0.8915,    Adjusted R-squared:  0.8759 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F-statistic: 56.86 on 12 and 83 DF</w:t>
      </w:r>
      <w:proofErr w:type="gramStart"/>
      <w:r w:rsidRPr="00ED4019">
        <w:rPr>
          <w:rStyle w:val="VerbatimChar"/>
          <w:rFonts w:ascii="Times New Roman" w:hAnsi="Times New Roman"/>
        </w:rPr>
        <w:t>,  p</w:t>
      </w:r>
      <w:proofErr w:type="gramEnd"/>
      <w:r w:rsidRPr="00ED4019">
        <w:rPr>
          <w:rStyle w:val="VerbatimChar"/>
          <w:rFonts w:ascii="Times New Roman" w:hAnsi="Times New Roman"/>
        </w:rPr>
        <w:t>-value: &lt; 2.2e-16</w:t>
      </w:r>
    </w:p>
    <w:p w14:paraId="48F028D3" w14:textId="77777777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4466" w:author="제이펍 출판사" w:date="2021-03-14T15:57:00Z">
          <w:pPr>
            <w:pStyle w:val="SourceCode"/>
          </w:pPr>
        </w:pPrChange>
      </w:pPr>
      <w:r w:rsidRPr="00ED4019">
        <w:rPr>
          <w:rStyle w:val="NormalTok"/>
          <w:rFonts w:ascii="Times New Roman" w:hAnsi="Times New Roman"/>
        </w:rPr>
        <w:t xml:space="preserve">employee.total.ts.lm </w:t>
      </w:r>
      <w:r w:rsidRPr="00ED4019">
        <w:rPr>
          <w:rStyle w:val="SpecialCharTok"/>
          <w:rFonts w:ascii="Times New Roman" w:hAnsi="Times New Roman"/>
        </w:rPr>
        <w:t>%</w:t>
      </w:r>
      <w:proofErr w:type="gramStart"/>
      <w:r w:rsidRPr="00ED4019">
        <w:rPr>
          <w:rStyle w:val="SpecialCharTok"/>
          <w:rFonts w:ascii="Times New Roman" w:hAnsi="Times New Roman"/>
        </w:rPr>
        <w:t>&gt;%</w:t>
      </w:r>
      <w:proofErr w:type="gramEnd"/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unctionTok"/>
          <w:rFonts w:ascii="Times New Roman" w:hAnsi="Times New Roman"/>
        </w:rPr>
        <w:t>forecast</w:t>
      </w:r>
      <w:r w:rsidRPr="00ED4019">
        <w:rPr>
          <w:rStyle w:val="NormalTok"/>
          <w:rFonts w:ascii="Times New Roman" w:hAnsi="Times New Roman"/>
        </w:rPr>
        <w:t xml:space="preserve">() </w:t>
      </w:r>
      <w:r w:rsidRPr="00ED4019">
        <w:rPr>
          <w:rStyle w:val="SpecialCharTok"/>
          <w:rFonts w:ascii="Times New Roman" w:hAnsi="Times New Roman"/>
        </w:rPr>
        <w:t>%&gt;%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unctionTok"/>
          <w:rFonts w:ascii="Times New Roman" w:hAnsi="Times New Roman"/>
        </w:rPr>
        <w:t>autoplot</w:t>
      </w:r>
      <w:r w:rsidRPr="00ED4019">
        <w:rPr>
          <w:rStyle w:val="NormalTok"/>
          <w:rFonts w:ascii="Times New Roman" w:hAnsi="Times New Roman"/>
        </w:rPr>
        <w:t>()</w:t>
      </w:r>
    </w:p>
    <w:p w14:paraId="405AF4A7" w14:textId="77777777" w:rsidR="00FD7B2A" w:rsidRPr="00ED4019" w:rsidRDefault="00FD7B2A">
      <w:pPr>
        <w:pStyle w:val="Figure"/>
        <w:jc w:val="both"/>
        <w:rPr>
          <w:rFonts w:ascii="Times New Roman" w:hAnsi="Times New Roman"/>
        </w:rPr>
        <w:pPrChange w:id="4467" w:author="제이펍 출판사" w:date="2021-03-14T15:57:00Z">
          <w:pPr>
            <w:pStyle w:val="Figure"/>
          </w:pPr>
        </w:pPrChange>
      </w:pPr>
      <w:r w:rsidRPr="00ED4019">
        <w:rPr>
          <w:rFonts w:ascii="Times New Roman" w:hAnsi="Times New Roman"/>
          <w:noProof/>
          <w:lang w:eastAsia="ko-KR"/>
        </w:rPr>
        <w:lastRenderedPageBreak/>
        <w:drawing>
          <wp:inline distT="0" distB="0" distL="0" distR="0" wp14:anchorId="3F08CD4F" wp14:editId="4FB928A3">
            <wp:extent cx="4572000" cy="3657600"/>
            <wp:effectExtent l="0" t="0" r="0" b="0"/>
            <wp:docPr id="144" name="그림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"/>
                    <pic:cNvPicPr>
                      <a:picLocks noChangeAspect="1" noChangeArrowheads="1"/>
                    </pic:cNvPicPr>
                  </pic:nvPicPr>
                  <pic:blipFill>
                    <a:blip r:embed="rId1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C6887E0" w14:textId="77777777" w:rsidR="00FD7B2A" w:rsidRPr="00ED4019" w:rsidRDefault="00FD7B2A">
      <w:pPr>
        <w:pStyle w:val="a6"/>
        <w:jc w:val="both"/>
        <w:rPr>
          <w:rFonts w:ascii="Times New Roman" w:hAnsi="Times New Roman"/>
          <w:lang w:eastAsia="ko-KR"/>
        </w:rPr>
        <w:pPrChange w:id="4468" w:author="제이펍 출판사" w:date="2021-03-14T15:57:00Z">
          <w:pPr>
            <w:pStyle w:val="a6"/>
            <w:jc w:val="center"/>
          </w:pPr>
        </w:pPrChange>
      </w:pPr>
      <w:commentRangeStart w:id="4469"/>
      <w:r w:rsidRPr="00ED4019">
        <w:rPr>
          <w:rFonts w:ascii="Times New Roman" w:hAnsi="Times New Roman" w:hint="eastAsia"/>
          <w:lang w:eastAsia="ko-KR"/>
        </w:rPr>
        <w:t>그림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6-26</w:t>
      </w:r>
      <w:commentRangeEnd w:id="4469"/>
      <w:r w:rsidR="000D0AB2">
        <w:rPr>
          <w:rStyle w:val="af3"/>
          <w:i w:val="0"/>
        </w:rPr>
        <w:commentReference w:id="4469"/>
      </w:r>
    </w:p>
    <w:p w14:paraId="51319B14" w14:textId="77777777" w:rsidR="00FD7B2A" w:rsidRPr="00ED4019" w:rsidRDefault="00FD7B2A">
      <w:pPr>
        <w:jc w:val="both"/>
        <w:rPr>
          <w:rFonts w:ascii="Times New Roman" w:hAnsi="Times New Roman"/>
          <w:lang w:eastAsia="ko-KR"/>
        </w:rPr>
        <w:pPrChange w:id="4470" w:author="제이펍 출판사" w:date="2021-03-14T15:57:00Z">
          <w:pPr/>
        </w:pPrChange>
      </w:pPr>
    </w:p>
    <w:p w14:paraId="77172E19" w14:textId="73EE0461" w:rsidR="00FD7B2A" w:rsidRPr="00ED4019" w:rsidRDefault="00FD7B2A">
      <w:pPr>
        <w:pStyle w:val="a0"/>
        <w:jc w:val="both"/>
        <w:rPr>
          <w:rFonts w:ascii="Times New Roman" w:hAnsi="Times New Roman"/>
          <w:lang w:eastAsia="ko-KR"/>
        </w:rPr>
        <w:pPrChange w:id="4471" w:author="제이펍 출판사" w:date="2021-03-14T15:57:00Z">
          <w:pPr>
            <w:pStyle w:val="a0"/>
          </w:pPr>
        </w:pPrChange>
      </w:pPr>
      <w:r w:rsidRPr="00ED4019">
        <w:rPr>
          <w:rFonts w:ascii="Times New Roman" w:hAnsi="Times New Roman"/>
          <w:lang w:eastAsia="ko-KR"/>
        </w:rPr>
        <w:t>선형</w:t>
      </w:r>
      <w:r w:rsidRPr="00ED4019">
        <w:rPr>
          <w:rFonts w:ascii="Times New Roman" w:hAnsi="Times New Roman"/>
          <w:lang w:eastAsia="ko-KR"/>
        </w:rPr>
        <w:t xml:space="preserve"> </w:t>
      </w:r>
      <w:del w:id="4472" w:author="user" w:date="2021-03-22T17:20:00Z">
        <w:r w:rsidRPr="00ED4019" w:rsidDel="00A51FDE">
          <w:rPr>
            <w:rFonts w:ascii="Times New Roman" w:hAnsi="Times New Roman"/>
            <w:lang w:eastAsia="ko-KR"/>
          </w:rPr>
          <w:delText>회귀분석</w:delText>
        </w:r>
      </w:del>
      <w:ins w:id="4473" w:author="user" w:date="2021-03-22T17:20:00Z">
        <w:r w:rsidR="00A51FDE">
          <w:rPr>
            <w:rFonts w:ascii="Times New Roman" w:hAnsi="Times New Roman"/>
            <w:lang w:eastAsia="ko-KR"/>
          </w:rPr>
          <w:t>회귀</w:t>
        </w:r>
        <w:r w:rsidR="00A51FDE">
          <w:rPr>
            <w:rFonts w:ascii="Times New Roman" w:hAnsi="Times New Roman"/>
            <w:lang w:eastAsia="ko-KR"/>
          </w:rPr>
          <w:t xml:space="preserve"> </w:t>
        </w:r>
        <w:r w:rsidR="00A51FDE">
          <w:rPr>
            <w:rFonts w:ascii="Times New Roman" w:hAnsi="Times New Roman"/>
            <w:lang w:eastAsia="ko-KR"/>
          </w:rPr>
          <w:t>분석</w:t>
        </w:r>
      </w:ins>
      <w:r w:rsidRPr="00ED4019">
        <w:rPr>
          <w:rFonts w:ascii="Times New Roman" w:hAnsi="Times New Roman"/>
          <w:lang w:eastAsia="ko-KR"/>
        </w:rPr>
        <w:t>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시행할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때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주의해야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할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점은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회귀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모델의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잔차가</w:t>
      </w:r>
      <w:r w:rsidRPr="00ED4019">
        <w:rPr>
          <w:rFonts w:ascii="Times New Roman" w:hAnsi="Times New Roman"/>
          <w:lang w:eastAsia="ko-KR"/>
        </w:rPr>
        <w:t xml:space="preserve"> </w:t>
      </w:r>
      <w:del w:id="4474" w:author="user" w:date="2021-03-22T14:01:00Z">
        <w:r w:rsidRPr="00ED4019" w:rsidDel="000F4E31">
          <w:rPr>
            <w:rFonts w:ascii="Times New Roman" w:hAnsi="Times New Roman"/>
            <w:lang w:eastAsia="ko-KR"/>
          </w:rPr>
          <w:delText>백색</w:delText>
        </w:r>
        <w:r w:rsidRPr="00ED4019" w:rsidDel="000F4E31">
          <w:rPr>
            <w:rFonts w:ascii="Times New Roman" w:hAnsi="Times New Roman"/>
            <w:lang w:eastAsia="ko-KR"/>
          </w:rPr>
          <w:delText xml:space="preserve"> </w:delText>
        </w:r>
        <w:r w:rsidRPr="00ED4019" w:rsidDel="000F4E31">
          <w:rPr>
            <w:rFonts w:ascii="Times New Roman" w:hAnsi="Times New Roman"/>
            <w:lang w:eastAsia="ko-KR"/>
          </w:rPr>
          <w:delText>잡음</w:delText>
        </w:r>
      </w:del>
      <w:ins w:id="4475" w:author="user" w:date="2021-03-22T14:01:00Z">
        <w:r w:rsidR="000F4E31">
          <w:rPr>
            <w:rFonts w:ascii="Times New Roman" w:hAnsi="Times New Roman"/>
            <w:lang w:eastAsia="ko-KR"/>
          </w:rPr>
          <w:t>백색잡음</w:t>
        </w:r>
      </w:ins>
      <w:r w:rsidRPr="00ED4019">
        <w:rPr>
          <w:rFonts w:ascii="Times New Roman" w:hAnsi="Times New Roman"/>
          <w:lang w:eastAsia="ko-KR"/>
        </w:rPr>
        <w:t>이어야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한다는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점이다</w:t>
      </w:r>
      <w:r w:rsidRPr="00ED4019">
        <w:rPr>
          <w:rFonts w:ascii="Times New Roman" w:hAnsi="Times New Roman"/>
          <w:lang w:eastAsia="ko-KR"/>
        </w:rPr>
        <w:t xml:space="preserve">. </w:t>
      </w:r>
      <w:r w:rsidRPr="00ED4019">
        <w:rPr>
          <w:rFonts w:ascii="Times New Roman" w:hAnsi="Times New Roman"/>
          <w:lang w:eastAsia="ko-KR"/>
        </w:rPr>
        <w:t>잔차</w:t>
      </w:r>
      <w:r w:rsidRPr="00ED4019">
        <w:rPr>
          <w:rFonts w:ascii="Times New Roman" w:hAnsi="Times New Roman" w:hint="eastAsia"/>
          <w:lang w:eastAsia="ko-KR"/>
        </w:rPr>
        <w:t>가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del w:id="4476" w:author="user" w:date="2021-03-22T14:01:00Z">
        <w:r w:rsidRPr="00ED4019" w:rsidDel="000F4E31">
          <w:rPr>
            <w:rFonts w:ascii="Times New Roman" w:hAnsi="Times New Roman" w:hint="eastAsia"/>
            <w:lang w:eastAsia="ko-KR"/>
          </w:rPr>
          <w:delText>백색</w:delText>
        </w:r>
        <w:r w:rsidRPr="00ED4019" w:rsidDel="000F4E31">
          <w:rPr>
            <w:rFonts w:ascii="Times New Roman" w:hAnsi="Times New Roman" w:hint="eastAsia"/>
            <w:lang w:eastAsia="ko-KR"/>
          </w:rPr>
          <w:delText xml:space="preserve"> </w:delText>
        </w:r>
        <w:r w:rsidRPr="00ED4019" w:rsidDel="000F4E31">
          <w:rPr>
            <w:rFonts w:ascii="Times New Roman" w:hAnsi="Times New Roman" w:hint="eastAsia"/>
            <w:lang w:eastAsia="ko-KR"/>
          </w:rPr>
          <w:delText>잡음</w:delText>
        </w:r>
      </w:del>
      <w:ins w:id="4477" w:author="user" w:date="2021-03-22T14:01:00Z">
        <w:r w:rsidR="000F4E31">
          <w:rPr>
            <w:rFonts w:ascii="Times New Roman" w:hAnsi="Times New Roman" w:hint="eastAsia"/>
            <w:lang w:eastAsia="ko-KR"/>
          </w:rPr>
          <w:t>백색잡음</w:t>
        </w:r>
      </w:ins>
      <w:r w:rsidRPr="00ED4019">
        <w:rPr>
          <w:rFonts w:ascii="Times New Roman" w:hAnsi="Times New Roman" w:hint="eastAsia"/>
          <w:lang w:eastAsia="ko-KR"/>
        </w:rPr>
        <w:t>이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아니라면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시계열적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특성을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여전히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지니고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있기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때문에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시계열적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특성을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더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모델링해서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이를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제거할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필요가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있다</w:t>
      </w:r>
      <w:r w:rsidRPr="00ED4019">
        <w:rPr>
          <w:rFonts w:ascii="Times New Roman" w:hAnsi="Times New Roman"/>
          <w:lang w:eastAsia="ko-KR"/>
        </w:rPr>
        <w:t xml:space="preserve">. </w:t>
      </w:r>
      <w:r w:rsidRPr="00ED4019">
        <w:rPr>
          <w:rFonts w:ascii="Times New Roman" w:hAnsi="Times New Roman"/>
          <w:lang w:eastAsia="ko-KR"/>
        </w:rPr>
        <w:t>다만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예측은</w:t>
      </w:r>
      <w:r w:rsidRPr="00ED4019">
        <w:rPr>
          <w:rFonts w:ascii="Times New Roman" w:hAnsi="Times New Roman"/>
          <w:lang w:eastAsia="ko-KR"/>
        </w:rPr>
        <w:t xml:space="preserve"> ‘</w:t>
      </w:r>
      <w:r w:rsidRPr="00ED4019">
        <w:rPr>
          <w:rFonts w:ascii="Times New Roman" w:hAnsi="Times New Roman"/>
          <w:lang w:eastAsia="ko-KR"/>
        </w:rPr>
        <w:t>잘못된</w:t>
      </w:r>
      <w:r w:rsidRPr="00ED4019">
        <w:rPr>
          <w:rFonts w:ascii="Times New Roman" w:hAnsi="Times New Roman"/>
          <w:lang w:eastAsia="ko-KR"/>
        </w:rPr>
        <w:t xml:space="preserve">’ </w:t>
      </w:r>
      <w:r w:rsidRPr="00ED4019">
        <w:rPr>
          <w:rFonts w:ascii="Times New Roman" w:hAnsi="Times New Roman"/>
          <w:lang w:eastAsia="ko-KR"/>
        </w:rPr>
        <w:t>것은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아니나</w:t>
      </w:r>
      <w:r w:rsidRPr="00ED4019">
        <w:rPr>
          <w:rFonts w:ascii="Times New Roman" w:hAnsi="Times New Roman"/>
          <w:lang w:eastAsia="ko-KR"/>
        </w:rPr>
        <w:t xml:space="preserve"> </w:t>
      </w:r>
      <w:del w:id="4478" w:author="user" w:date="2021-03-22T15:36:00Z">
        <w:r w:rsidRPr="00ED4019" w:rsidDel="00F94B86">
          <w:rPr>
            <w:rFonts w:ascii="Times New Roman" w:hAnsi="Times New Roman"/>
            <w:lang w:eastAsia="ko-KR"/>
          </w:rPr>
          <w:delText>예측구간</w:delText>
        </w:r>
      </w:del>
      <w:ins w:id="4479" w:author="user" w:date="2021-03-22T15:36:00Z">
        <w:r w:rsidR="00F94B86">
          <w:rPr>
            <w:rFonts w:ascii="Times New Roman" w:hAnsi="Times New Roman"/>
            <w:lang w:eastAsia="ko-KR"/>
          </w:rPr>
          <w:t>예측</w:t>
        </w:r>
        <w:r w:rsidR="00F94B86">
          <w:rPr>
            <w:rFonts w:ascii="Times New Roman" w:hAnsi="Times New Roman"/>
            <w:lang w:eastAsia="ko-KR"/>
          </w:rPr>
          <w:t xml:space="preserve"> </w:t>
        </w:r>
        <w:r w:rsidR="00F94B86">
          <w:rPr>
            <w:rFonts w:ascii="Times New Roman" w:hAnsi="Times New Roman"/>
            <w:lang w:eastAsia="ko-KR"/>
          </w:rPr>
          <w:t>구간</w:t>
        </w:r>
      </w:ins>
      <w:r w:rsidRPr="00ED4019">
        <w:rPr>
          <w:rFonts w:ascii="Times New Roman" w:hAnsi="Times New Roman"/>
          <w:lang w:eastAsia="ko-KR"/>
        </w:rPr>
        <w:t>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커지기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때문에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비효율적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예측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모델이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된다</w:t>
      </w:r>
      <w:r w:rsidRPr="00ED4019">
        <w:rPr>
          <w:rFonts w:ascii="Times New Roman" w:hAnsi="Times New Roman"/>
          <w:lang w:eastAsia="ko-KR"/>
        </w:rPr>
        <w:t>.</w:t>
      </w:r>
      <w:r w:rsidRPr="00ED4019">
        <w:rPr>
          <w:rStyle w:val="a7"/>
          <w:rFonts w:ascii="Times New Roman" w:hAnsi="Times New Roman"/>
        </w:rPr>
        <w:footnoteReference w:id="31"/>
      </w:r>
      <w:r w:rsidRPr="00ED4019">
        <w:rPr>
          <w:rFonts w:ascii="Times New Roman" w:hAnsi="Times New Roman"/>
          <w:lang w:eastAsia="ko-KR"/>
        </w:rPr>
        <w:t xml:space="preserve"> </w:t>
      </w:r>
    </w:p>
    <w:p w14:paraId="4F505B22" w14:textId="19DFFFE1" w:rsidR="00FD7B2A" w:rsidRPr="00ED4019" w:rsidRDefault="00FD7B2A">
      <w:pPr>
        <w:pStyle w:val="a0"/>
        <w:jc w:val="both"/>
        <w:rPr>
          <w:rFonts w:ascii="Times New Roman" w:hAnsi="Times New Roman"/>
          <w:lang w:eastAsia="ko-KR"/>
        </w:rPr>
        <w:pPrChange w:id="4482" w:author="제이펍 출판사" w:date="2021-03-14T15:57:00Z">
          <w:pPr>
            <w:pStyle w:val="a0"/>
          </w:pPr>
        </w:pPrChange>
      </w:pPr>
      <w:r w:rsidRPr="00ED4019">
        <w:rPr>
          <w:rFonts w:ascii="Times New Roman" w:hAnsi="Times New Roman"/>
          <w:lang w:eastAsia="ko-KR"/>
        </w:rPr>
        <w:t>아래의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예</w:t>
      </w:r>
      <w:ins w:id="4483" w:author="user" w:date="2021-03-22T17:26:00Z">
        <w:r w:rsidR="00C8087A">
          <w:rPr>
            <w:rFonts w:ascii="Times New Roman" w:hAnsi="Times New Roman" w:hint="eastAsia"/>
            <w:lang w:eastAsia="ko-KR"/>
          </w:rPr>
          <w:t>는</w:t>
        </w:r>
      </w:ins>
      <w:del w:id="4484" w:author="user" w:date="2021-03-22T17:26:00Z">
        <w:r w:rsidRPr="00ED4019" w:rsidDel="00C8087A">
          <w:rPr>
            <w:rFonts w:ascii="Times New Roman" w:hAnsi="Times New Roman"/>
            <w:lang w:eastAsia="ko-KR"/>
          </w:rPr>
          <w:delText>에서</w:delText>
        </w:r>
        <w:r w:rsidRPr="00ED4019" w:rsidDel="00C8087A">
          <w:rPr>
            <w:rFonts w:ascii="Times New Roman" w:hAnsi="Times New Roman"/>
            <w:lang w:eastAsia="ko-KR"/>
          </w:rPr>
          <w:delText xml:space="preserve"> </w:delText>
        </w:r>
        <w:r w:rsidRPr="00ED4019" w:rsidDel="00C8087A">
          <w:rPr>
            <w:rFonts w:ascii="Times New Roman" w:hAnsi="Times New Roman"/>
            <w:lang w:eastAsia="ko-KR"/>
          </w:rPr>
          <w:delText>보면</w:delText>
        </w:r>
      </w:del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전체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학생수를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추세에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의해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선형</w:t>
      </w:r>
      <w:r w:rsidRPr="00ED4019">
        <w:rPr>
          <w:rFonts w:ascii="Times New Roman" w:hAnsi="Times New Roman"/>
          <w:lang w:eastAsia="ko-KR"/>
        </w:rPr>
        <w:t xml:space="preserve"> </w:t>
      </w:r>
      <w:del w:id="4485" w:author="user" w:date="2021-03-22T17:20:00Z">
        <w:r w:rsidRPr="00ED4019" w:rsidDel="00A51FDE">
          <w:rPr>
            <w:rFonts w:ascii="Times New Roman" w:hAnsi="Times New Roman"/>
            <w:lang w:eastAsia="ko-KR"/>
          </w:rPr>
          <w:delText>회귀분석</w:delText>
        </w:r>
      </w:del>
      <w:ins w:id="4486" w:author="user" w:date="2021-03-22T17:20:00Z">
        <w:r w:rsidR="00A51FDE">
          <w:rPr>
            <w:rFonts w:ascii="Times New Roman" w:hAnsi="Times New Roman"/>
            <w:lang w:eastAsia="ko-KR"/>
          </w:rPr>
          <w:t>회귀</w:t>
        </w:r>
        <w:r w:rsidR="00A51FDE">
          <w:rPr>
            <w:rFonts w:ascii="Times New Roman" w:hAnsi="Times New Roman"/>
            <w:lang w:eastAsia="ko-KR"/>
          </w:rPr>
          <w:t xml:space="preserve"> </w:t>
        </w:r>
        <w:r w:rsidR="00A51FDE">
          <w:rPr>
            <w:rFonts w:ascii="Times New Roman" w:hAnsi="Times New Roman"/>
            <w:lang w:eastAsia="ko-KR"/>
          </w:rPr>
          <w:t>분석</w:t>
        </w:r>
      </w:ins>
      <w:r w:rsidRPr="00ED4019">
        <w:rPr>
          <w:rFonts w:ascii="Times New Roman" w:hAnsi="Times New Roman"/>
          <w:lang w:eastAsia="ko-KR"/>
        </w:rPr>
        <w:t>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시행한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모델의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잔차</w:t>
      </w:r>
      <w:r w:rsidRPr="00ED4019">
        <w:rPr>
          <w:rFonts w:ascii="Times New Roman" w:hAnsi="Times New Roman" w:hint="eastAsia"/>
          <w:lang w:eastAsia="ko-KR"/>
        </w:rPr>
        <w:t>를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보여</w:t>
      </w:r>
      <w:ins w:id="4487" w:author="user" w:date="2021-03-22T17:26:00Z">
        <w:r w:rsidR="00C8087A">
          <w:rPr>
            <w:rFonts w:ascii="Times New Roman" w:hAnsi="Times New Roman" w:hint="eastAsia"/>
            <w:lang w:eastAsia="ko-KR"/>
          </w:rPr>
          <w:t xml:space="preserve"> </w:t>
        </w:r>
      </w:ins>
      <w:ins w:id="4488" w:author="user" w:date="2021-03-22T17:27:00Z">
        <w:r w:rsidR="00C8087A">
          <w:rPr>
            <w:rFonts w:ascii="Times New Roman" w:hAnsi="Times New Roman" w:hint="eastAsia"/>
            <w:lang w:eastAsia="ko-KR"/>
          </w:rPr>
          <w:t>준</w:t>
        </w:r>
      </w:ins>
      <w:del w:id="4489" w:author="user" w:date="2021-03-22T17:27:00Z">
        <w:r w:rsidRPr="00ED4019" w:rsidDel="00C8087A">
          <w:rPr>
            <w:rFonts w:ascii="Times New Roman" w:hAnsi="Times New Roman" w:hint="eastAsia"/>
            <w:lang w:eastAsia="ko-KR"/>
          </w:rPr>
          <w:delText>주고</w:delText>
        </w:r>
        <w:r w:rsidRPr="00ED4019" w:rsidDel="00C8087A">
          <w:rPr>
            <w:rFonts w:ascii="Times New Roman" w:hAnsi="Times New Roman" w:hint="eastAsia"/>
            <w:lang w:eastAsia="ko-KR"/>
          </w:rPr>
          <w:delText xml:space="preserve"> </w:delText>
        </w:r>
        <w:r w:rsidRPr="00ED4019" w:rsidDel="00C8087A">
          <w:rPr>
            <w:rFonts w:ascii="Times New Roman" w:hAnsi="Times New Roman" w:hint="eastAsia"/>
            <w:lang w:eastAsia="ko-KR"/>
          </w:rPr>
          <w:delText>있</w:delText>
        </w:r>
      </w:del>
      <w:r w:rsidRPr="00ED4019">
        <w:rPr>
          <w:rFonts w:ascii="Times New Roman" w:hAnsi="Times New Roman" w:hint="eastAsia"/>
          <w:lang w:eastAsia="ko-KR"/>
        </w:rPr>
        <w:t>다</w:t>
      </w:r>
      <w:r w:rsidRPr="00ED4019">
        <w:rPr>
          <w:rFonts w:ascii="Times New Roman" w:hAnsi="Times New Roman" w:hint="eastAsia"/>
          <w:lang w:eastAsia="ko-KR"/>
        </w:rPr>
        <w:t>.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이는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Style w:val="VerbatimChar"/>
          <w:rFonts w:ascii="Times New Roman" w:hAnsi="Times New Roman"/>
          <w:lang w:eastAsia="ko-KR"/>
        </w:rPr>
        <w:t>forecast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패키지의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Style w:val="VerbatimChar"/>
          <w:rFonts w:ascii="Times New Roman" w:hAnsi="Times New Roman"/>
          <w:lang w:eastAsia="ko-KR"/>
        </w:rPr>
        <w:t>checkresiduals()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함수를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사용</w:t>
      </w:r>
      <w:r w:rsidRPr="00ED4019">
        <w:rPr>
          <w:rFonts w:ascii="Times New Roman" w:hAnsi="Times New Roman" w:hint="eastAsia"/>
          <w:lang w:eastAsia="ko-KR"/>
        </w:rPr>
        <w:t>한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결과인데</w:t>
      </w:r>
      <w:r w:rsidRPr="00ED4019">
        <w:rPr>
          <w:rFonts w:ascii="Times New Roman" w:hAnsi="Times New Roman"/>
          <w:lang w:eastAsia="ko-KR"/>
        </w:rPr>
        <w:t xml:space="preserve"> plot</w:t>
      </w:r>
      <w:r w:rsidRPr="00ED4019">
        <w:rPr>
          <w:rFonts w:ascii="Times New Roman" w:hAnsi="Times New Roman"/>
          <w:lang w:eastAsia="ko-KR"/>
        </w:rPr>
        <w:t>만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봐도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백색잡음이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아님을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확인할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있지만</w:t>
      </w:r>
      <w:ins w:id="4490" w:author="user" w:date="2021-03-22T17:27:00Z">
        <w:r w:rsidR="00C8087A">
          <w:rPr>
            <w:rFonts w:ascii="Times New Roman" w:hAnsi="Times New Roman" w:hint="eastAsia"/>
            <w:lang w:eastAsia="ko-KR"/>
          </w:rPr>
          <w:t>,</w:t>
        </w:r>
      </w:ins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백색잡음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테스트인</w:t>
      </w:r>
      <w:r w:rsidRPr="00ED4019">
        <w:rPr>
          <w:rFonts w:ascii="Times New Roman" w:hAnsi="Times New Roman"/>
          <w:lang w:eastAsia="ko-KR"/>
        </w:rPr>
        <w:t xml:space="preserve"> Breusch-Godfrey </w:t>
      </w:r>
      <w:r w:rsidRPr="00ED4019">
        <w:rPr>
          <w:rFonts w:ascii="Times New Roman" w:hAnsi="Times New Roman"/>
          <w:lang w:eastAsia="ko-KR"/>
        </w:rPr>
        <w:t>테스트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결과</w:t>
      </w:r>
      <w:r w:rsidRPr="00ED4019">
        <w:rPr>
          <w:rFonts w:ascii="Times New Roman" w:hAnsi="Times New Roman"/>
          <w:lang w:eastAsia="ko-KR"/>
        </w:rPr>
        <w:t>(</w:t>
      </w:r>
      <w:r w:rsidRPr="00ED4019">
        <w:rPr>
          <w:rStyle w:val="VerbatimChar"/>
          <w:rFonts w:ascii="Times New Roman" w:hAnsi="Times New Roman"/>
          <w:lang w:eastAsia="ko-KR"/>
        </w:rPr>
        <w:t>checkresiduals()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함수는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회귀</w:t>
      </w:r>
      <w:ins w:id="4491" w:author="user" w:date="2021-03-22T17:27:00Z">
        <w:r w:rsidR="00C8087A">
          <w:rPr>
            <w:rFonts w:ascii="Times New Roman" w:hAnsi="Times New Roman" w:hint="eastAsia"/>
            <w:lang w:eastAsia="ko-KR"/>
          </w:rPr>
          <w:t xml:space="preserve"> </w:t>
        </w:r>
      </w:ins>
      <w:r w:rsidRPr="00ED4019">
        <w:rPr>
          <w:rFonts w:ascii="Times New Roman" w:hAnsi="Times New Roman"/>
          <w:lang w:eastAsia="ko-KR"/>
        </w:rPr>
        <w:t>모델에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대해서는</w:t>
      </w:r>
      <w:r w:rsidRPr="00ED4019">
        <w:rPr>
          <w:rFonts w:ascii="Times New Roman" w:hAnsi="Times New Roman"/>
          <w:lang w:eastAsia="ko-KR"/>
        </w:rPr>
        <w:t xml:space="preserve"> Breusch-Godfrey </w:t>
      </w:r>
      <w:r w:rsidRPr="00ED4019">
        <w:rPr>
          <w:rFonts w:ascii="Times New Roman" w:hAnsi="Times New Roman"/>
          <w:lang w:eastAsia="ko-KR"/>
        </w:rPr>
        <w:t>테스트를</w:t>
      </w:r>
      <w:r w:rsidRPr="00ED4019">
        <w:rPr>
          <w:rFonts w:ascii="Times New Roman" w:hAnsi="Times New Roman"/>
          <w:lang w:eastAsia="ko-KR"/>
        </w:rPr>
        <w:t xml:space="preserve">, </w:t>
      </w:r>
      <w:r w:rsidRPr="00ED4019">
        <w:rPr>
          <w:rFonts w:ascii="Times New Roman" w:hAnsi="Times New Roman"/>
          <w:lang w:eastAsia="ko-KR"/>
        </w:rPr>
        <w:t>나머지는</w:t>
      </w:r>
      <w:r w:rsidRPr="00ED4019">
        <w:rPr>
          <w:rFonts w:ascii="Times New Roman" w:hAnsi="Times New Roman"/>
          <w:lang w:eastAsia="ko-KR"/>
        </w:rPr>
        <w:t xml:space="preserve"> Ljung-Box </w:t>
      </w:r>
      <w:r w:rsidRPr="00ED4019">
        <w:rPr>
          <w:rFonts w:ascii="Times New Roman" w:hAnsi="Times New Roman"/>
          <w:lang w:eastAsia="ko-KR"/>
        </w:rPr>
        <w:t>테스트를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시행한다</w:t>
      </w:r>
      <w:del w:id="4492" w:author="user" w:date="2021-03-22T17:27:00Z">
        <w:r w:rsidRPr="00ED4019" w:rsidDel="00C8087A">
          <w:rPr>
            <w:rFonts w:ascii="Times New Roman" w:hAnsi="Times New Roman"/>
            <w:lang w:eastAsia="ko-KR"/>
          </w:rPr>
          <w:delText>.</w:delText>
        </w:r>
      </w:del>
      <w:r w:rsidRPr="00ED4019">
        <w:rPr>
          <w:rFonts w:ascii="Times New Roman" w:hAnsi="Times New Roman"/>
          <w:lang w:eastAsia="ko-KR"/>
        </w:rPr>
        <w:t>)</w:t>
      </w:r>
      <w:r w:rsidRPr="00ED4019">
        <w:rPr>
          <w:rFonts w:ascii="Times New Roman" w:hAnsi="Times New Roman"/>
          <w:lang w:eastAsia="ko-KR"/>
        </w:rPr>
        <w:t>의</w:t>
      </w:r>
      <w:r w:rsidRPr="00ED4019">
        <w:rPr>
          <w:rFonts w:ascii="Times New Roman" w:hAnsi="Times New Roman"/>
          <w:lang w:eastAsia="ko-KR"/>
        </w:rPr>
        <w:t xml:space="preserve"> p-value</w:t>
      </w:r>
      <w:r w:rsidRPr="00ED4019">
        <w:rPr>
          <w:rFonts w:ascii="Times New Roman" w:hAnsi="Times New Roman"/>
          <w:lang w:eastAsia="ko-KR"/>
        </w:rPr>
        <w:t>가</w:t>
      </w:r>
      <w:r w:rsidRPr="00ED4019">
        <w:rPr>
          <w:rFonts w:ascii="Times New Roman" w:hAnsi="Times New Roman"/>
          <w:lang w:eastAsia="ko-KR"/>
        </w:rPr>
        <w:t xml:space="preserve"> 0.05</w:t>
      </w:r>
      <w:r w:rsidRPr="00ED4019">
        <w:rPr>
          <w:rFonts w:ascii="Times New Roman" w:hAnsi="Times New Roman"/>
          <w:lang w:eastAsia="ko-KR"/>
        </w:rPr>
        <w:t>보다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작기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때문에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자기상관성이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존재하여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백색잡음으로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없다</w:t>
      </w:r>
      <w:r w:rsidRPr="00ED4019">
        <w:rPr>
          <w:rFonts w:ascii="Times New Roman" w:hAnsi="Times New Roman"/>
          <w:lang w:eastAsia="ko-KR"/>
        </w:rPr>
        <w:t>.</w:t>
      </w:r>
    </w:p>
    <w:p w14:paraId="58C5107A" w14:textId="77777777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4493" w:author="제이펍 출판사" w:date="2021-03-14T15:57:00Z">
          <w:pPr>
            <w:pStyle w:val="SourceCode"/>
          </w:pPr>
        </w:pPrChange>
      </w:pPr>
      <w:proofErr w:type="gramStart"/>
      <w:r w:rsidRPr="00ED4019">
        <w:rPr>
          <w:rStyle w:val="FunctionTok"/>
          <w:rFonts w:ascii="Times New Roman" w:hAnsi="Times New Roman"/>
        </w:rPr>
        <w:t>checkresiduals</w:t>
      </w:r>
      <w:r w:rsidRPr="00ED4019">
        <w:rPr>
          <w:rStyle w:val="NormalTok"/>
          <w:rFonts w:ascii="Times New Roman" w:hAnsi="Times New Roman"/>
        </w:rPr>
        <w:t>(</w:t>
      </w:r>
      <w:proofErr w:type="gramEnd"/>
      <w:r w:rsidRPr="00ED4019">
        <w:rPr>
          <w:rStyle w:val="FunctionTok"/>
          <w:rFonts w:ascii="Times New Roman" w:hAnsi="Times New Roman"/>
        </w:rPr>
        <w:t>tslm</w:t>
      </w:r>
      <w:r w:rsidRPr="00ED4019">
        <w:rPr>
          <w:rStyle w:val="NormalTok"/>
          <w:rFonts w:ascii="Times New Roman" w:hAnsi="Times New Roman"/>
        </w:rPr>
        <w:t>(students.ts[,</w:t>
      </w:r>
      <w:r w:rsidRPr="00ED4019">
        <w:rPr>
          <w:rStyle w:val="DecValTok"/>
          <w:rFonts w:ascii="Times New Roman" w:hAnsi="Times New Roman"/>
        </w:rPr>
        <w:t>2</w:t>
      </w:r>
      <w:r w:rsidRPr="00ED4019">
        <w:rPr>
          <w:rStyle w:val="NormalTok"/>
          <w:rFonts w:ascii="Times New Roman" w:hAnsi="Times New Roman"/>
        </w:rPr>
        <w:t xml:space="preserve">] </w:t>
      </w:r>
      <w:r w:rsidRPr="00ED4019">
        <w:rPr>
          <w:rStyle w:val="SpecialCharTok"/>
          <w:rFonts w:ascii="Times New Roman" w:hAnsi="Times New Roman"/>
        </w:rPr>
        <w:t>~</w:t>
      </w:r>
      <w:r w:rsidRPr="00ED4019">
        <w:rPr>
          <w:rStyle w:val="NormalTok"/>
          <w:rFonts w:ascii="Times New Roman" w:hAnsi="Times New Roman"/>
        </w:rPr>
        <w:t xml:space="preserve"> trend, </w:t>
      </w:r>
      <w:r w:rsidRPr="00ED4019">
        <w:rPr>
          <w:rStyle w:val="AttributeTok"/>
          <w:rFonts w:ascii="Times New Roman" w:hAnsi="Times New Roman"/>
        </w:rPr>
        <w:t>data =</w:t>
      </w:r>
      <w:r w:rsidRPr="00ED4019">
        <w:rPr>
          <w:rStyle w:val="NormalTok"/>
          <w:rFonts w:ascii="Times New Roman" w:hAnsi="Times New Roman"/>
        </w:rPr>
        <w:t xml:space="preserve"> students.ts))</w:t>
      </w:r>
    </w:p>
    <w:p w14:paraId="1B15EC18" w14:textId="77777777" w:rsidR="00FD7B2A" w:rsidRPr="00ED4019" w:rsidRDefault="00FD7B2A">
      <w:pPr>
        <w:pStyle w:val="Figure"/>
        <w:jc w:val="both"/>
        <w:rPr>
          <w:rFonts w:ascii="Times New Roman" w:hAnsi="Times New Roman"/>
        </w:rPr>
        <w:pPrChange w:id="4494" w:author="제이펍 출판사" w:date="2021-03-14T15:57:00Z">
          <w:pPr>
            <w:pStyle w:val="Figure"/>
          </w:pPr>
        </w:pPrChange>
      </w:pPr>
      <w:r w:rsidRPr="00ED4019">
        <w:rPr>
          <w:rFonts w:ascii="Times New Roman" w:hAnsi="Times New Roman"/>
          <w:noProof/>
          <w:lang w:eastAsia="ko-KR"/>
        </w:rPr>
        <w:lastRenderedPageBreak/>
        <w:drawing>
          <wp:inline distT="0" distB="0" distL="0" distR="0" wp14:anchorId="0D58E65C" wp14:editId="268A158A">
            <wp:extent cx="4572000" cy="3657600"/>
            <wp:effectExtent l="0" t="0" r="0" b="0"/>
            <wp:docPr id="146" name="그림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"/>
                    <pic:cNvPicPr>
                      <a:picLocks noChangeAspect="1" noChangeArrowheads="1"/>
                    </pic:cNvPicPr>
                  </pic:nvPicPr>
                  <pic:blipFill>
                    <a:blip r:embed="rId1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30F0B0B" w14:textId="77777777" w:rsidR="00FD7B2A" w:rsidRPr="00ED4019" w:rsidRDefault="00FD7B2A">
      <w:pPr>
        <w:pStyle w:val="a6"/>
        <w:jc w:val="both"/>
        <w:rPr>
          <w:rFonts w:ascii="Times New Roman" w:hAnsi="Times New Roman"/>
        </w:rPr>
        <w:pPrChange w:id="4495" w:author="제이펍 출판사" w:date="2021-03-14T15:57:00Z">
          <w:pPr>
            <w:pStyle w:val="a6"/>
            <w:jc w:val="center"/>
          </w:pPr>
        </w:pPrChange>
      </w:pPr>
      <w:commentRangeStart w:id="4496"/>
      <w:r w:rsidRPr="00ED4019">
        <w:rPr>
          <w:rFonts w:ascii="Times New Roman" w:hAnsi="Times New Roman" w:hint="eastAsia"/>
        </w:rPr>
        <w:t>그림</w:t>
      </w:r>
      <w:r w:rsidRPr="00ED4019">
        <w:rPr>
          <w:rFonts w:ascii="Times New Roman" w:hAnsi="Times New Roman" w:hint="eastAsia"/>
        </w:rPr>
        <w:t xml:space="preserve"> </w:t>
      </w:r>
      <w:r w:rsidRPr="00ED4019">
        <w:rPr>
          <w:rFonts w:ascii="Times New Roman" w:hAnsi="Times New Roman"/>
        </w:rPr>
        <w:t>6-27</w:t>
      </w:r>
      <w:commentRangeEnd w:id="4496"/>
      <w:r w:rsidR="00C8087A">
        <w:rPr>
          <w:rStyle w:val="af3"/>
          <w:i w:val="0"/>
        </w:rPr>
        <w:commentReference w:id="4496"/>
      </w:r>
    </w:p>
    <w:p w14:paraId="632772EB" w14:textId="77777777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4497" w:author="제이펍 출판사" w:date="2021-03-14T15:57:00Z">
          <w:pPr>
            <w:pStyle w:val="SourceCode"/>
          </w:pPr>
        </w:pPrChange>
      </w:pP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    Breusch-Godfrey test for serial correlation of order up to 5</w:t>
      </w:r>
      <w:r w:rsidRPr="00ED4019">
        <w:rPr>
          <w:rFonts w:ascii="Times New Roman" w:hAnsi="Times New Roman"/>
        </w:rPr>
        <w:br/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data:  Residuals from Linear regression model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LM test = 19.584, </w:t>
      </w:r>
      <w:proofErr w:type="gramStart"/>
      <w:r w:rsidRPr="00ED4019">
        <w:rPr>
          <w:rStyle w:val="VerbatimChar"/>
          <w:rFonts w:ascii="Times New Roman" w:hAnsi="Times New Roman"/>
        </w:rPr>
        <w:t>df</w:t>
      </w:r>
      <w:proofErr w:type="gramEnd"/>
      <w:r w:rsidRPr="00ED4019">
        <w:rPr>
          <w:rStyle w:val="VerbatimChar"/>
          <w:rFonts w:ascii="Times New Roman" w:hAnsi="Times New Roman"/>
        </w:rPr>
        <w:t xml:space="preserve"> = 5, p-value = 0.001496</w:t>
      </w:r>
    </w:p>
    <w:p w14:paraId="7B709DF9" w14:textId="470874DB" w:rsidR="00FD7B2A" w:rsidRDefault="00FF7EEF">
      <w:pPr>
        <w:pStyle w:val="2"/>
        <w:numPr>
          <w:ilvl w:val="0"/>
          <w:numId w:val="0"/>
        </w:numPr>
        <w:ind w:left="760"/>
        <w:jc w:val="both"/>
        <w:rPr>
          <w:lang w:eastAsia="ko-KR"/>
        </w:rPr>
        <w:pPrChange w:id="4498" w:author="user" w:date="2021-03-22T17:28:00Z">
          <w:pPr>
            <w:pStyle w:val="2"/>
          </w:pPr>
        </w:pPrChange>
      </w:pPr>
      <w:bookmarkStart w:id="4499" w:name="timetkplot_time_series_regression"/>
      <w:bookmarkEnd w:id="4360"/>
      <w:ins w:id="4500" w:author="user" w:date="2021-03-22T17:28:00Z">
        <w:r>
          <w:rPr>
            <w:rFonts w:hint="eastAsia"/>
            <w:lang w:eastAsia="ko-KR"/>
          </w:rPr>
          <w:t xml:space="preserve">6.5.2 </w:t>
        </w:r>
      </w:ins>
      <w:proofErr w:type="gramStart"/>
      <w:r w:rsidR="00FD7B2A">
        <w:rPr>
          <w:lang w:eastAsia="ko-KR"/>
        </w:rPr>
        <w:t>timetk::plot_time_series_regression</w:t>
      </w:r>
      <w:proofErr w:type="gramEnd"/>
    </w:p>
    <w:p w14:paraId="2A695C49" w14:textId="5239A3C5" w:rsidR="00FD7B2A" w:rsidRPr="00ED4019" w:rsidRDefault="00FD7B2A">
      <w:pPr>
        <w:jc w:val="both"/>
        <w:rPr>
          <w:rFonts w:ascii="Times New Roman" w:hAnsi="Times New Roman"/>
          <w:lang w:eastAsia="ko-KR"/>
        </w:rPr>
        <w:pPrChange w:id="4501" w:author="제이펍 출판사" w:date="2021-03-14T15:57:00Z">
          <w:pPr/>
        </w:pPrChange>
      </w:pPr>
      <w:r w:rsidRPr="00ED4019">
        <w:rPr>
          <w:rStyle w:val="VerbatimChar"/>
          <w:rFonts w:ascii="Times New Roman" w:hAnsi="Times New Roman"/>
          <w:lang w:eastAsia="ko-KR"/>
        </w:rPr>
        <w:t>timetk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패키지는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시계열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데이터를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처리</w:t>
      </w:r>
      <w:r w:rsidRPr="00ED4019">
        <w:rPr>
          <w:rFonts w:ascii="Times New Roman" w:hAnsi="Times New Roman"/>
          <w:lang w:eastAsia="ko-KR"/>
        </w:rPr>
        <w:t>하고</w:t>
      </w:r>
      <w:r w:rsidRPr="00ED4019">
        <w:rPr>
          <w:rFonts w:ascii="Times New Roman" w:hAnsi="Times New Roman"/>
          <w:lang w:eastAsia="ko-KR"/>
        </w:rPr>
        <w:t xml:space="preserve"> plotting</w:t>
      </w:r>
      <w:del w:id="4502" w:author="user" w:date="2021-03-22T17:28:00Z">
        <w:r w:rsidRPr="00ED4019" w:rsidDel="00FF7EEF">
          <w:rPr>
            <w:rFonts w:ascii="Times New Roman" w:hAnsi="Times New Roman"/>
            <w:lang w:eastAsia="ko-KR"/>
          </w:rPr>
          <w:delText xml:space="preserve"> </w:delText>
        </w:r>
      </w:del>
      <w:r w:rsidRPr="00ED4019">
        <w:rPr>
          <w:rFonts w:ascii="Times New Roman" w:hAnsi="Times New Roman"/>
          <w:lang w:eastAsia="ko-KR"/>
        </w:rPr>
        <w:t>하는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데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주로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활용하는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패키</w:t>
      </w:r>
      <w:del w:id="4503" w:author="제이펍 출판사" w:date="2021-03-14T19:59:00Z">
        <w:r w:rsidRPr="00ED4019" w:rsidDel="00754210">
          <w:rPr>
            <w:rFonts w:ascii="Times New Roman" w:hAnsi="Times New Roman"/>
            <w:lang w:eastAsia="ko-KR"/>
          </w:rPr>
          <w:delText>지이다</w:delText>
        </w:r>
        <w:r w:rsidRPr="00ED4019" w:rsidDel="00754210">
          <w:rPr>
            <w:rFonts w:ascii="Times New Roman" w:hAnsi="Times New Roman"/>
            <w:lang w:eastAsia="ko-KR"/>
          </w:rPr>
          <w:delText>.</w:delText>
        </w:r>
      </w:del>
      <w:ins w:id="4504" w:author="제이펍 출판사" w:date="2021-03-14T19:59:00Z">
        <w:r w:rsidR="00754210">
          <w:rPr>
            <w:rFonts w:ascii="Times New Roman" w:hAnsi="Times New Roman"/>
            <w:lang w:eastAsia="ko-KR"/>
          </w:rPr>
          <w:t>지다</w:t>
        </w:r>
        <w:r w:rsidR="00754210">
          <w:rPr>
            <w:rFonts w:ascii="Times New Roman" w:hAnsi="Times New Roman"/>
            <w:lang w:eastAsia="ko-KR"/>
          </w:rPr>
          <w:t>.</w:t>
        </w:r>
      </w:ins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그래서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모델링을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위한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함수를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바로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제공하지는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않고</w:t>
      </w:r>
      <w:r w:rsidRPr="00ED4019">
        <w:rPr>
          <w:rFonts w:ascii="Times New Roman" w:hAnsi="Times New Roman"/>
          <w:lang w:eastAsia="ko-KR"/>
        </w:rPr>
        <w:t xml:space="preserve"> plotting </w:t>
      </w:r>
      <w:r w:rsidRPr="00ED4019">
        <w:rPr>
          <w:rFonts w:ascii="Times New Roman" w:hAnsi="Times New Roman"/>
          <w:lang w:eastAsia="ko-KR"/>
        </w:rPr>
        <w:t>함수에서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회귀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모델을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호출하여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회귀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결과를</w:t>
      </w:r>
      <w:r w:rsidRPr="00ED4019">
        <w:rPr>
          <w:rFonts w:ascii="Times New Roman" w:hAnsi="Times New Roman"/>
          <w:lang w:eastAsia="ko-KR"/>
        </w:rPr>
        <w:t xml:space="preserve"> plotting</w:t>
      </w:r>
      <w:del w:id="4505" w:author="user" w:date="2021-03-22T17:29:00Z">
        <w:r w:rsidRPr="00ED4019" w:rsidDel="00FF7EEF">
          <w:rPr>
            <w:rFonts w:ascii="Times New Roman" w:hAnsi="Times New Roman"/>
            <w:lang w:eastAsia="ko-KR"/>
          </w:rPr>
          <w:delText xml:space="preserve"> </w:delText>
        </w:r>
      </w:del>
      <w:r w:rsidRPr="00ED4019">
        <w:rPr>
          <w:rFonts w:ascii="Times New Roman" w:hAnsi="Times New Roman"/>
          <w:lang w:eastAsia="ko-KR"/>
        </w:rPr>
        <w:t>하는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함수를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제공한다</w:t>
      </w:r>
      <w:r w:rsidRPr="00ED4019">
        <w:rPr>
          <w:rFonts w:ascii="Times New Roman" w:hAnsi="Times New Roman"/>
          <w:lang w:eastAsia="ko-KR"/>
        </w:rPr>
        <w:t xml:space="preserve">. </w:t>
      </w:r>
      <w:r w:rsidRPr="00ED4019">
        <w:rPr>
          <w:rStyle w:val="VerbatimChar"/>
          <w:rFonts w:ascii="Times New Roman" w:hAnsi="Times New Roman"/>
          <w:lang w:eastAsia="ko-KR"/>
        </w:rPr>
        <w:t>plot_time_series_regression()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함수에서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사용하는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선형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회귀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함수에서도</w:t>
      </w:r>
      <w:r w:rsidRPr="00ED4019">
        <w:rPr>
          <w:rFonts w:ascii="Times New Roman" w:hAnsi="Times New Roman"/>
          <w:lang w:eastAsia="ko-KR"/>
        </w:rPr>
        <w:t xml:space="preserve"> trend, season</w:t>
      </w:r>
      <w:del w:id="4506" w:author="제이펍 출판사" w:date="2021-03-14T18:28:00Z">
        <w:r w:rsidRPr="00ED4019" w:rsidDel="002A2B40">
          <w:rPr>
            <w:rFonts w:ascii="Times New Roman" w:hAnsi="Times New Roman"/>
            <w:lang w:eastAsia="ko-KR"/>
          </w:rPr>
          <w:delText xml:space="preserve"> </w:delText>
        </w:r>
        <w:r w:rsidRPr="00ED4019" w:rsidDel="002A2B40">
          <w:rPr>
            <w:rFonts w:ascii="Times New Roman" w:hAnsi="Times New Roman"/>
            <w:lang w:eastAsia="ko-KR"/>
          </w:rPr>
          <w:delText>을</w:delText>
        </w:r>
        <w:r w:rsidRPr="00ED4019" w:rsidDel="002A2B40">
          <w:rPr>
            <w:rFonts w:ascii="Times New Roman" w:hAnsi="Times New Roman"/>
            <w:lang w:eastAsia="ko-KR"/>
          </w:rPr>
          <w:delText xml:space="preserve"> </w:delText>
        </w:r>
      </w:del>
      <w:ins w:id="4507" w:author="제이펍 출판사" w:date="2021-03-14T18:28:00Z">
        <w:r w:rsidR="002A2B40">
          <w:rPr>
            <w:rFonts w:ascii="Times New Roman" w:hAnsi="Times New Roman"/>
            <w:lang w:eastAsia="ko-KR"/>
          </w:rPr>
          <w:t>을</w:t>
        </w:r>
        <w:r w:rsidR="002A2B40">
          <w:rPr>
            <w:rFonts w:ascii="Times New Roman" w:hAnsi="Times New Roman"/>
            <w:lang w:eastAsia="ko-KR"/>
          </w:rPr>
          <w:t xml:space="preserve"> </w:t>
        </w:r>
      </w:ins>
      <w:r w:rsidRPr="00ED4019">
        <w:rPr>
          <w:rFonts w:ascii="Times New Roman" w:hAnsi="Times New Roman"/>
          <w:lang w:eastAsia="ko-KR"/>
        </w:rPr>
        <w:t>적용할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없다</w:t>
      </w:r>
      <w:r w:rsidRPr="00ED4019">
        <w:rPr>
          <w:rFonts w:ascii="Times New Roman" w:hAnsi="Times New Roman"/>
          <w:lang w:eastAsia="ko-KR"/>
        </w:rPr>
        <w:t xml:space="preserve">. </w:t>
      </w:r>
      <w:r w:rsidRPr="00ED4019">
        <w:rPr>
          <w:rFonts w:ascii="Times New Roman" w:hAnsi="Times New Roman"/>
          <w:lang w:eastAsia="ko-KR"/>
        </w:rPr>
        <w:t>다만</w:t>
      </w:r>
      <w:r w:rsidRPr="00ED4019">
        <w:rPr>
          <w:rFonts w:ascii="Times New Roman" w:hAnsi="Times New Roman"/>
          <w:lang w:eastAsia="ko-KR"/>
        </w:rPr>
        <w:t xml:space="preserve"> ts </w:t>
      </w:r>
      <w:r w:rsidRPr="00ED4019">
        <w:rPr>
          <w:rFonts w:ascii="Times New Roman" w:hAnsi="Times New Roman"/>
          <w:lang w:eastAsia="ko-KR"/>
        </w:rPr>
        <w:t>객체가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아닌</w:t>
      </w:r>
      <w:r w:rsidRPr="00ED4019">
        <w:rPr>
          <w:rFonts w:ascii="Times New Roman" w:hAnsi="Times New Roman"/>
          <w:lang w:eastAsia="ko-KR"/>
        </w:rPr>
        <w:t xml:space="preserve"> data.frame </w:t>
      </w:r>
      <w:r w:rsidRPr="00ED4019">
        <w:rPr>
          <w:rFonts w:ascii="Times New Roman" w:hAnsi="Times New Roman"/>
          <w:lang w:eastAsia="ko-KR"/>
        </w:rPr>
        <w:t>객체를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사용할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수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있다는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장점이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있다</w:t>
      </w:r>
      <w:r w:rsidRPr="00ED4019">
        <w:rPr>
          <w:rFonts w:ascii="Times New Roman" w:hAnsi="Times New Roman"/>
          <w:lang w:eastAsia="ko-KR"/>
        </w:rPr>
        <w:t>.</w:t>
      </w:r>
    </w:p>
    <w:p w14:paraId="270615B1" w14:textId="77777777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4508" w:author="제이펍 출판사" w:date="2021-03-14T15:57:00Z">
          <w:pPr>
            <w:pStyle w:val="SourceCode"/>
          </w:pPr>
        </w:pPrChange>
      </w:pPr>
      <w:proofErr w:type="gramStart"/>
      <w:r w:rsidRPr="00ED4019">
        <w:rPr>
          <w:rStyle w:val="FunctionTok"/>
          <w:rFonts w:ascii="Times New Roman" w:hAnsi="Times New Roman"/>
        </w:rPr>
        <w:t>library</w:t>
      </w:r>
      <w:r w:rsidRPr="00ED4019">
        <w:rPr>
          <w:rStyle w:val="NormalTok"/>
          <w:rFonts w:ascii="Times New Roman" w:hAnsi="Times New Roman"/>
        </w:rPr>
        <w:t>(</w:t>
      </w:r>
      <w:proofErr w:type="gramEnd"/>
      <w:r w:rsidRPr="00ED4019">
        <w:rPr>
          <w:rStyle w:val="NormalTok"/>
          <w:rFonts w:ascii="Times New Roman" w:hAnsi="Times New Roman"/>
        </w:rPr>
        <w:t>timetk)</w:t>
      </w:r>
      <w:r w:rsidRPr="00ED4019">
        <w:rPr>
          <w:rFonts w:ascii="Times New Roman" w:hAnsi="Times New Roman"/>
        </w:rPr>
        <w:br/>
      </w:r>
      <w:r w:rsidRPr="00ED4019">
        <w:rPr>
          <w:rStyle w:val="FunctionTok"/>
          <w:rFonts w:ascii="Times New Roman" w:hAnsi="Times New Roman"/>
        </w:rPr>
        <w:t>library</w:t>
      </w:r>
      <w:r w:rsidRPr="00ED4019">
        <w:rPr>
          <w:rStyle w:val="NormalTok"/>
          <w:rFonts w:ascii="Times New Roman" w:hAnsi="Times New Roman"/>
        </w:rPr>
        <w:t>(lubridate)</w:t>
      </w:r>
      <w:r w:rsidRPr="00ED4019">
        <w:rPr>
          <w:rFonts w:ascii="Times New Roman" w:hAnsi="Times New Roman"/>
        </w:rPr>
        <w:br/>
      </w:r>
      <w:r w:rsidRPr="00ED4019">
        <w:rPr>
          <w:rStyle w:val="FunctionTok"/>
          <w:rFonts w:ascii="Times New Roman" w:hAnsi="Times New Roman"/>
        </w:rPr>
        <w:t>plot_time_series_regression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AttributeTok"/>
          <w:rFonts w:ascii="Times New Roman" w:hAnsi="Times New Roman"/>
        </w:rPr>
        <w:t>.data =</w:t>
      </w:r>
      <w:r w:rsidRPr="00ED4019">
        <w:rPr>
          <w:rStyle w:val="NormalTok"/>
          <w:rFonts w:ascii="Times New Roman" w:hAnsi="Times New Roman"/>
        </w:rPr>
        <w:t xml:space="preserve"> students, 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                          </w:t>
      </w:r>
      <w:r w:rsidRPr="00ED4019">
        <w:rPr>
          <w:rStyle w:val="AttributeTok"/>
          <w:rFonts w:ascii="Times New Roman" w:hAnsi="Times New Roman"/>
        </w:rPr>
        <w:t>.date_var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NormalTok"/>
          <w:rFonts w:ascii="Times New Roman" w:hAnsi="Times New Roman"/>
        </w:rPr>
        <w:t>연도</w:t>
      </w:r>
      <w:r w:rsidRPr="00ED4019">
        <w:rPr>
          <w:rStyle w:val="NormalTok"/>
          <w:rFonts w:ascii="Times New Roman" w:hAnsi="Times New Roman"/>
        </w:rPr>
        <w:t xml:space="preserve">, 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                          </w:t>
      </w:r>
      <w:r w:rsidRPr="00ED4019">
        <w:rPr>
          <w:rStyle w:val="AttributeTok"/>
          <w:rFonts w:ascii="Times New Roman" w:hAnsi="Times New Roman"/>
        </w:rPr>
        <w:t>.formula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NormalTok"/>
          <w:rFonts w:ascii="Times New Roman" w:hAnsi="Times New Roman"/>
        </w:rPr>
        <w:t>학생수계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pecialCharTok"/>
          <w:rFonts w:ascii="Times New Roman" w:hAnsi="Times New Roman"/>
        </w:rPr>
        <w:t>~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NormalTok"/>
          <w:rFonts w:ascii="Times New Roman" w:hAnsi="Times New Roman"/>
        </w:rPr>
        <w:t>연도</w:t>
      </w:r>
      <w:r w:rsidRPr="00ED4019">
        <w:rPr>
          <w:rStyle w:val="NormalTok"/>
          <w:rFonts w:ascii="Times New Roman" w:hAnsi="Times New Roman"/>
        </w:rPr>
        <w:t xml:space="preserve">, 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                          </w:t>
      </w:r>
      <w:r w:rsidRPr="00ED4019">
        <w:rPr>
          <w:rStyle w:val="AttributeTok"/>
          <w:rFonts w:ascii="Times New Roman" w:hAnsi="Times New Roman"/>
        </w:rPr>
        <w:t>.interactive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ConstantTok"/>
          <w:rFonts w:ascii="Times New Roman" w:hAnsi="Times New Roman"/>
        </w:rPr>
        <w:t>FALSE</w:t>
      </w:r>
      <w:r w:rsidRPr="00ED4019">
        <w:rPr>
          <w:rStyle w:val="NormalTok"/>
          <w:rFonts w:ascii="Times New Roman" w:hAnsi="Times New Roman"/>
        </w:rPr>
        <w:t xml:space="preserve">, 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                          </w:t>
      </w:r>
      <w:r w:rsidRPr="00ED4019">
        <w:rPr>
          <w:rStyle w:val="AttributeTok"/>
          <w:rFonts w:ascii="Times New Roman" w:hAnsi="Times New Roman"/>
        </w:rPr>
        <w:t>.show_summary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ConstantTok"/>
          <w:rFonts w:ascii="Times New Roman" w:hAnsi="Times New Roman"/>
        </w:rPr>
        <w:t>TRUE</w:t>
      </w:r>
      <w:r w:rsidRPr="00ED4019">
        <w:rPr>
          <w:rStyle w:val="NormalTok"/>
          <w:rFonts w:ascii="Times New Roman" w:hAnsi="Times New Roman"/>
        </w:rPr>
        <w:t xml:space="preserve">) </w:t>
      </w:r>
    </w:p>
    <w:p w14:paraId="2F7AF17B" w14:textId="77777777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4509" w:author="제이펍 출판사" w:date="2021-03-14T15:57:00Z">
          <w:pPr>
            <w:pStyle w:val="SourceCode"/>
          </w:pPr>
        </w:pPrChange>
      </w:pP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Call: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stats::lm(formula = .formula, data = .data)</w:t>
      </w:r>
      <w:r w:rsidRPr="00ED4019">
        <w:rPr>
          <w:rFonts w:ascii="Times New Roman" w:hAnsi="Times New Roman"/>
        </w:rPr>
        <w:br/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Residuals: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lastRenderedPageBreak/>
        <w:t xml:space="preserve">    Min      1Q  Median      3Q     Max 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-328001 -206778  -47994  183960  390806 </w:t>
      </w:r>
      <w:r w:rsidRPr="00ED4019">
        <w:rPr>
          <w:rFonts w:ascii="Times New Roman" w:hAnsi="Times New Roman"/>
        </w:rPr>
        <w:br/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Coefficients: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              Estimate Std. Error t value Pr(&gt;|t|)    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(Intercept) 12819016.6   328759.6   38.99  &lt; 2e-16 ***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연도</w:t>
      </w:r>
      <w:r w:rsidRPr="00ED4019">
        <w:rPr>
          <w:rStyle w:val="VerbatimChar"/>
          <w:rFonts w:ascii="Times New Roman" w:hAnsi="Times New Roman"/>
        </w:rPr>
        <w:t xml:space="preserve">            -361.8       22.5  -16.08 6.61e-13 ***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---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Signif. </w:t>
      </w:r>
      <w:proofErr w:type="gramStart"/>
      <w:r w:rsidRPr="00ED4019">
        <w:rPr>
          <w:rStyle w:val="VerbatimChar"/>
          <w:rFonts w:ascii="Times New Roman" w:hAnsi="Times New Roman"/>
        </w:rPr>
        <w:t>codes</w:t>
      </w:r>
      <w:proofErr w:type="gramEnd"/>
      <w:r w:rsidRPr="00ED4019">
        <w:rPr>
          <w:rStyle w:val="VerbatimChar"/>
          <w:rFonts w:ascii="Times New Roman" w:hAnsi="Times New Roman"/>
        </w:rPr>
        <w:t>:  0 '***' 0.001 '**' 0.01 '*' 0.05 '.' 0.1 ' ' 1</w:t>
      </w:r>
      <w:r w:rsidRPr="00ED4019">
        <w:rPr>
          <w:rFonts w:ascii="Times New Roman" w:hAnsi="Times New Roman"/>
        </w:rPr>
        <w:br/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Residual standard error: 244500 on 20 degrees of freedom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Multiple R-squared:  0.9282,    Adjusted R-squared:  0.9246 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F-statistic: 258.7 on 1 and 20 DF</w:t>
      </w:r>
      <w:proofErr w:type="gramStart"/>
      <w:r w:rsidRPr="00ED4019">
        <w:rPr>
          <w:rStyle w:val="VerbatimChar"/>
          <w:rFonts w:ascii="Times New Roman" w:hAnsi="Times New Roman"/>
        </w:rPr>
        <w:t>,  p</w:t>
      </w:r>
      <w:proofErr w:type="gramEnd"/>
      <w:r w:rsidRPr="00ED4019">
        <w:rPr>
          <w:rStyle w:val="VerbatimChar"/>
          <w:rFonts w:ascii="Times New Roman" w:hAnsi="Times New Roman"/>
        </w:rPr>
        <w:t>-value: 6.612e-13</w:t>
      </w:r>
    </w:p>
    <w:p w14:paraId="1A8ECEC8" w14:textId="77777777" w:rsidR="00FD7B2A" w:rsidRPr="00ED4019" w:rsidRDefault="00FD7B2A">
      <w:pPr>
        <w:pStyle w:val="Figure"/>
        <w:jc w:val="both"/>
        <w:rPr>
          <w:rFonts w:ascii="Times New Roman" w:hAnsi="Times New Roman"/>
        </w:rPr>
        <w:pPrChange w:id="4510" w:author="제이펍 출판사" w:date="2021-03-14T15:57:00Z">
          <w:pPr>
            <w:pStyle w:val="Figure"/>
          </w:pPr>
        </w:pPrChange>
      </w:pPr>
      <w:r w:rsidRPr="00ED4019">
        <w:rPr>
          <w:rFonts w:ascii="Times New Roman" w:hAnsi="Times New Roman"/>
          <w:noProof/>
          <w:lang w:eastAsia="ko-KR"/>
        </w:rPr>
        <w:drawing>
          <wp:inline distT="0" distB="0" distL="0" distR="0" wp14:anchorId="1A6918DD" wp14:editId="4CEBA5EF">
            <wp:extent cx="4572000" cy="3657600"/>
            <wp:effectExtent l="0" t="0" r="0" b="0"/>
            <wp:docPr id="148" name="그림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"/>
                    <pic:cNvPicPr>
                      <a:picLocks noChangeAspect="1" noChangeArrowheads="1"/>
                    </pic:cNvPicPr>
                  </pic:nvPicPr>
                  <pic:blipFill>
                    <a:blip r:embed="rId1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39F92FD" w14:textId="77777777" w:rsidR="00FD7B2A" w:rsidRPr="00ED4019" w:rsidRDefault="00FD7B2A">
      <w:pPr>
        <w:pStyle w:val="a6"/>
        <w:jc w:val="both"/>
        <w:rPr>
          <w:rFonts w:ascii="Times New Roman" w:hAnsi="Times New Roman"/>
        </w:rPr>
        <w:pPrChange w:id="4511" w:author="제이펍 출판사" w:date="2021-03-14T15:57:00Z">
          <w:pPr>
            <w:pStyle w:val="a6"/>
            <w:jc w:val="center"/>
          </w:pPr>
        </w:pPrChange>
      </w:pPr>
      <w:commentRangeStart w:id="4512"/>
      <w:r w:rsidRPr="00ED4019">
        <w:rPr>
          <w:rFonts w:ascii="Times New Roman" w:hAnsi="Times New Roman" w:hint="eastAsia"/>
        </w:rPr>
        <w:t>그림</w:t>
      </w:r>
      <w:r w:rsidRPr="00ED4019">
        <w:rPr>
          <w:rFonts w:ascii="Times New Roman" w:hAnsi="Times New Roman" w:hint="eastAsia"/>
        </w:rPr>
        <w:t xml:space="preserve"> </w:t>
      </w:r>
      <w:r w:rsidRPr="00ED4019">
        <w:rPr>
          <w:rFonts w:ascii="Times New Roman" w:hAnsi="Times New Roman"/>
        </w:rPr>
        <w:t>6-28</w:t>
      </w:r>
      <w:commentRangeEnd w:id="4512"/>
      <w:r w:rsidR="009F13AF">
        <w:rPr>
          <w:rStyle w:val="af3"/>
          <w:i w:val="0"/>
        </w:rPr>
        <w:commentReference w:id="4512"/>
      </w:r>
    </w:p>
    <w:p w14:paraId="4BD6E6ED" w14:textId="5D082841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4513" w:author="제이펍 출판사" w:date="2021-03-14T15:57:00Z">
          <w:pPr>
            <w:pStyle w:val="SourceCode"/>
          </w:pPr>
        </w:pPrChange>
      </w:pPr>
      <w:r w:rsidRPr="00ED4019">
        <w:rPr>
          <w:rStyle w:val="CommentTok"/>
          <w:rFonts w:ascii="Times New Roman" w:hAnsi="Times New Roman"/>
        </w:rPr>
        <w:t xml:space="preserve"># </w:t>
      </w:r>
      <w:r w:rsidRPr="00ED4019">
        <w:rPr>
          <w:rStyle w:val="CommentTok"/>
          <w:rFonts w:ascii="Times New Roman" w:hAnsi="Times New Roman"/>
        </w:rPr>
        <w:t>계절성</w:t>
      </w:r>
      <w:r w:rsidRPr="00ED4019">
        <w:rPr>
          <w:rStyle w:val="CommentTok"/>
          <w:rFonts w:ascii="Times New Roman" w:hAnsi="Times New Roman"/>
        </w:rPr>
        <w:t xml:space="preserve"> </w:t>
      </w:r>
      <w:r w:rsidRPr="00ED4019">
        <w:rPr>
          <w:rStyle w:val="CommentTok"/>
          <w:rFonts w:ascii="Times New Roman" w:hAnsi="Times New Roman"/>
        </w:rPr>
        <w:t>반영을</w:t>
      </w:r>
      <w:r w:rsidRPr="00ED4019">
        <w:rPr>
          <w:rStyle w:val="CommentTok"/>
          <w:rFonts w:ascii="Times New Roman" w:hAnsi="Times New Roman"/>
        </w:rPr>
        <w:t xml:space="preserve"> </w:t>
      </w:r>
      <w:r w:rsidRPr="00ED4019">
        <w:rPr>
          <w:rStyle w:val="CommentTok"/>
          <w:rFonts w:ascii="Times New Roman" w:hAnsi="Times New Roman"/>
        </w:rPr>
        <w:t>위해</w:t>
      </w:r>
      <w:r w:rsidRPr="00ED4019">
        <w:rPr>
          <w:rStyle w:val="CommentTok"/>
          <w:rFonts w:ascii="Times New Roman" w:hAnsi="Times New Roman"/>
        </w:rPr>
        <w:t xml:space="preserve"> 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>employees</w:t>
      </w:r>
      <w:r w:rsidRPr="00ED4019">
        <w:rPr>
          <w:rStyle w:val="SpecialCharTok"/>
          <w:rFonts w:ascii="Times New Roman" w:hAnsi="Times New Roman"/>
        </w:rPr>
        <w:t>$</w:t>
      </w:r>
      <w:r w:rsidRPr="00ED4019">
        <w:rPr>
          <w:rStyle w:val="NormalTok"/>
          <w:rFonts w:ascii="Times New Roman" w:hAnsi="Times New Roman"/>
        </w:rPr>
        <w:t xml:space="preserve">date </w:t>
      </w:r>
      <w:r w:rsidRPr="00ED4019">
        <w:rPr>
          <w:rStyle w:val="OtherTok"/>
          <w:rFonts w:ascii="Times New Roman" w:hAnsi="Times New Roman"/>
        </w:rPr>
        <w:t>&lt;-</w:t>
      </w:r>
      <w:r w:rsidRPr="00ED4019">
        <w:rPr>
          <w:rStyle w:val="NormalTok"/>
          <w:rFonts w:ascii="Times New Roman" w:hAnsi="Times New Roman"/>
        </w:rPr>
        <w:t xml:space="preserve"> </w:t>
      </w:r>
      <w:proofErr w:type="gramStart"/>
      <w:r w:rsidRPr="00ED4019">
        <w:rPr>
          <w:rStyle w:val="FunctionTok"/>
          <w:rFonts w:ascii="Times New Roman" w:hAnsi="Times New Roman"/>
        </w:rPr>
        <w:t>as.yearmon</w:t>
      </w:r>
      <w:r w:rsidRPr="00ED4019">
        <w:rPr>
          <w:rStyle w:val="NormalTok"/>
          <w:rFonts w:ascii="Times New Roman" w:hAnsi="Times New Roman"/>
        </w:rPr>
        <w:t>(</w:t>
      </w:r>
      <w:proofErr w:type="gramEnd"/>
      <w:r w:rsidRPr="00ED4019">
        <w:rPr>
          <w:rStyle w:val="NormalTok"/>
          <w:rFonts w:ascii="Times New Roman" w:hAnsi="Times New Roman"/>
        </w:rPr>
        <w:t>employees</w:t>
      </w:r>
      <w:r w:rsidRPr="00ED4019">
        <w:rPr>
          <w:rStyle w:val="SpecialCharTok"/>
          <w:rFonts w:ascii="Times New Roman" w:hAnsi="Times New Roman"/>
        </w:rPr>
        <w:t>$</w:t>
      </w:r>
      <w:r w:rsidRPr="00ED4019">
        <w:rPr>
          <w:rStyle w:val="NormalTok"/>
          <w:rFonts w:ascii="Times New Roman" w:hAnsi="Times New Roman"/>
        </w:rPr>
        <w:t xml:space="preserve">time, </w:t>
      </w:r>
      <w:r w:rsidRPr="00ED4019">
        <w:rPr>
          <w:rStyle w:val="StringTok"/>
          <w:rFonts w:ascii="Times New Roman" w:hAnsi="Times New Roman"/>
        </w:rPr>
        <w:t>"%Y. %m"</w:t>
      </w:r>
      <w:r w:rsidRPr="00ED4019">
        <w:rPr>
          <w:rStyle w:val="NormalTok"/>
          <w:rFonts w:ascii="Times New Roman" w:hAnsi="Times New Roman"/>
        </w:rPr>
        <w:t>)</w:t>
      </w:r>
      <w:r w:rsidRPr="00ED4019">
        <w:rPr>
          <w:rFonts w:ascii="Times New Roman" w:hAnsi="Times New Roman"/>
        </w:rPr>
        <w:br/>
      </w:r>
      <w:r w:rsidRPr="00ED4019">
        <w:rPr>
          <w:rStyle w:val="CommentTok"/>
          <w:rFonts w:ascii="Times New Roman" w:hAnsi="Times New Roman"/>
        </w:rPr>
        <w:t># plot_time_series_regression</w:t>
      </w:r>
      <w:r w:rsidRPr="00ED4019">
        <w:rPr>
          <w:rStyle w:val="CommentTok"/>
          <w:rFonts w:ascii="Times New Roman" w:hAnsi="Times New Roman"/>
        </w:rPr>
        <w:t>에</w:t>
      </w:r>
      <w:r w:rsidRPr="00ED4019">
        <w:rPr>
          <w:rStyle w:val="CommentTok"/>
          <w:rFonts w:ascii="Times New Roman" w:hAnsi="Times New Roman"/>
        </w:rPr>
        <w:t xml:space="preserve"> trend</w:t>
      </w:r>
      <w:r w:rsidRPr="00ED4019">
        <w:rPr>
          <w:rStyle w:val="CommentTok"/>
          <w:rFonts w:ascii="Times New Roman" w:hAnsi="Times New Roman"/>
        </w:rPr>
        <w:t>만</w:t>
      </w:r>
      <w:r w:rsidRPr="00ED4019">
        <w:rPr>
          <w:rStyle w:val="CommentTok"/>
          <w:rFonts w:ascii="Times New Roman" w:hAnsi="Times New Roman"/>
        </w:rPr>
        <w:t xml:space="preserve"> </w:t>
      </w:r>
      <w:r w:rsidRPr="00ED4019">
        <w:rPr>
          <w:rStyle w:val="CommentTok"/>
          <w:rFonts w:ascii="Times New Roman" w:hAnsi="Times New Roman"/>
        </w:rPr>
        <w:t>반영</w:t>
      </w:r>
      <w:ins w:id="4514" w:author="user" w:date="2021-03-22T17:30:00Z">
        <w:r w:rsidR="009F13AF">
          <w:rPr>
            <w:rStyle w:val="CommentTok"/>
            <w:rFonts w:ascii="Times New Roman" w:hAnsi="Times New Roman" w:hint="eastAsia"/>
            <w:lang w:eastAsia="ko-KR"/>
          </w:rPr>
          <w:t xml:space="preserve"> </w:t>
        </w:r>
      </w:ins>
      <w:r w:rsidRPr="00ED4019">
        <w:rPr>
          <w:rStyle w:val="CommentTok"/>
          <w:rFonts w:ascii="Times New Roman" w:hAnsi="Times New Roman"/>
        </w:rPr>
        <w:t>시</w:t>
      </w:r>
      <w:r w:rsidRPr="00ED4019">
        <w:rPr>
          <w:rFonts w:ascii="Times New Roman" w:hAnsi="Times New Roman"/>
        </w:rPr>
        <w:br/>
      </w:r>
      <w:r w:rsidRPr="00ED4019">
        <w:rPr>
          <w:rStyle w:val="FunctionTok"/>
          <w:rFonts w:ascii="Times New Roman" w:hAnsi="Times New Roman"/>
        </w:rPr>
        <w:t>plot_time_series_regression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AttributeTok"/>
          <w:rFonts w:ascii="Times New Roman" w:hAnsi="Times New Roman"/>
        </w:rPr>
        <w:t>.data =</w:t>
      </w:r>
      <w:r w:rsidRPr="00ED4019">
        <w:rPr>
          <w:rStyle w:val="NormalTok"/>
          <w:rFonts w:ascii="Times New Roman" w:hAnsi="Times New Roman"/>
        </w:rPr>
        <w:t xml:space="preserve"> employees, 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                          </w:t>
      </w:r>
      <w:r w:rsidRPr="00ED4019">
        <w:rPr>
          <w:rStyle w:val="AttributeTok"/>
          <w:rFonts w:ascii="Times New Roman" w:hAnsi="Times New Roman"/>
        </w:rPr>
        <w:t>.date_var =</w:t>
      </w:r>
      <w:r w:rsidRPr="00ED4019">
        <w:rPr>
          <w:rStyle w:val="NormalTok"/>
          <w:rFonts w:ascii="Times New Roman" w:hAnsi="Times New Roman"/>
        </w:rPr>
        <w:t xml:space="preserve"> time, 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                          </w:t>
      </w:r>
      <w:r w:rsidRPr="00ED4019">
        <w:rPr>
          <w:rStyle w:val="AttributeTok"/>
          <w:rFonts w:ascii="Times New Roman" w:hAnsi="Times New Roman"/>
        </w:rPr>
        <w:t>.formula =</w:t>
      </w:r>
      <w:r w:rsidRPr="00ED4019">
        <w:rPr>
          <w:rStyle w:val="NormalTok"/>
          <w:rFonts w:ascii="Times New Roman" w:hAnsi="Times New Roman"/>
        </w:rPr>
        <w:t xml:space="preserve"> total </w:t>
      </w:r>
      <w:r w:rsidRPr="00ED4019">
        <w:rPr>
          <w:rStyle w:val="SpecialCharTok"/>
          <w:rFonts w:ascii="Times New Roman" w:hAnsi="Times New Roman"/>
        </w:rPr>
        <w:t>~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unctionTok"/>
          <w:rFonts w:ascii="Times New Roman" w:hAnsi="Times New Roman"/>
        </w:rPr>
        <w:t>as.numeric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FunctionTok"/>
          <w:rFonts w:ascii="Times New Roman" w:hAnsi="Times New Roman"/>
        </w:rPr>
        <w:t>yearmonth</w:t>
      </w:r>
      <w:r w:rsidRPr="00ED4019">
        <w:rPr>
          <w:rStyle w:val="NormalTok"/>
          <w:rFonts w:ascii="Times New Roman" w:hAnsi="Times New Roman"/>
        </w:rPr>
        <w:t xml:space="preserve">(date)), 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                          </w:t>
      </w:r>
      <w:r w:rsidRPr="00ED4019">
        <w:rPr>
          <w:rStyle w:val="AttributeTok"/>
          <w:rFonts w:ascii="Times New Roman" w:hAnsi="Times New Roman"/>
        </w:rPr>
        <w:t>.interactive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ConstantTok"/>
          <w:rFonts w:ascii="Times New Roman" w:hAnsi="Times New Roman"/>
        </w:rPr>
        <w:t>FALSE</w:t>
      </w:r>
      <w:r w:rsidRPr="00ED4019">
        <w:rPr>
          <w:rStyle w:val="NormalTok"/>
          <w:rFonts w:ascii="Times New Roman" w:hAnsi="Times New Roman"/>
        </w:rPr>
        <w:t xml:space="preserve">) </w:t>
      </w:r>
    </w:p>
    <w:p w14:paraId="0E65E50C" w14:textId="77777777" w:rsidR="00FD7B2A" w:rsidRPr="00ED4019" w:rsidRDefault="00FD7B2A">
      <w:pPr>
        <w:pStyle w:val="Figure"/>
        <w:jc w:val="both"/>
        <w:rPr>
          <w:rFonts w:ascii="Times New Roman" w:hAnsi="Times New Roman"/>
        </w:rPr>
        <w:pPrChange w:id="4515" w:author="제이펍 출판사" w:date="2021-03-14T15:57:00Z">
          <w:pPr>
            <w:pStyle w:val="Figure"/>
          </w:pPr>
        </w:pPrChange>
      </w:pPr>
      <w:r w:rsidRPr="00ED4019">
        <w:rPr>
          <w:rFonts w:ascii="Times New Roman" w:hAnsi="Times New Roman"/>
          <w:noProof/>
          <w:lang w:eastAsia="ko-KR"/>
        </w:rPr>
        <w:lastRenderedPageBreak/>
        <w:drawing>
          <wp:inline distT="0" distB="0" distL="0" distR="0" wp14:anchorId="07499EE4" wp14:editId="2E6134DF">
            <wp:extent cx="4572000" cy="3657600"/>
            <wp:effectExtent l="0" t="0" r="0" b="0"/>
            <wp:docPr id="150" name="그림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"/>
                    <pic:cNvPicPr>
                      <a:picLocks noChangeAspect="1" noChangeArrowheads="1"/>
                    </pic:cNvPicPr>
                  </pic:nvPicPr>
                  <pic:blipFill>
                    <a:blip r:embed="rId1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610B3C1" w14:textId="77777777" w:rsidR="00FD7B2A" w:rsidRPr="00ED4019" w:rsidRDefault="00FD7B2A">
      <w:pPr>
        <w:pStyle w:val="a6"/>
        <w:jc w:val="both"/>
        <w:rPr>
          <w:rFonts w:ascii="Times New Roman" w:hAnsi="Times New Roman"/>
        </w:rPr>
        <w:pPrChange w:id="4516" w:author="제이펍 출판사" w:date="2021-03-14T15:57:00Z">
          <w:pPr>
            <w:pStyle w:val="a6"/>
            <w:jc w:val="center"/>
          </w:pPr>
        </w:pPrChange>
      </w:pPr>
      <w:commentRangeStart w:id="4517"/>
      <w:r w:rsidRPr="00ED4019">
        <w:rPr>
          <w:rFonts w:ascii="Times New Roman" w:hAnsi="Times New Roman" w:hint="eastAsia"/>
        </w:rPr>
        <w:t>그림</w:t>
      </w:r>
      <w:r w:rsidRPr="00ED4019">
        <w:rPr>
          <w:rFonts w:ascii="Times New Roman" w:hAnsi="Times New Roman" w:hint="eastAsia"/>
        </w:rPr>
        <w:t xml:space="preserve"> </w:t>
      </w:r>
      <w:r w:rsidRPr="00ED4019">
        <w:rPr>
          <w:rFonts w:ascii="Times New Roman" w:hAnsi="Times New Roman"/>
        </w:rPr>
        <w:t>6-29</w:t>
      </w:r>
      <w:commentRangeEnd w:id="4517"/>
      <w:r w:rsidR="009F13AF">
        <w:rPr>
          <w:rStyle w:val="af3"/>
          <w:i w:val="0"/>
        </w:rPr>
        <w:commentReference w:id="4517"/>
      </w:r>
    </w:p>
    <w:p w14:paraId="79CCEE5E" w14:textId="127DE15B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4518" w:author="제이펍 출판사" w:date="2021-03-14T15:57:00Z">
          <w:pPr>
            <w:pStyle w:val="SourceCode"/>
          </w:pPr>
        </w:pPrChange>
      </w:pPr>
      <w:r w:rsidRPr="00ED4019">
        <w:rPr>
          <w:rStyle w:val="CommentTok"/>
          <w:rFonts w:ascii="Times New Roman" w:hAnsi="Times New Roman"/>
        </w:rPr>
        <w:t xml:space="preserve"># </w:t>
      </w:r>
      <w:proofErr w:type="gramStart"/>
      <w:r w:rsidRPr="00ED4019">
        <w:rPr>
          <w:rStyle w:val="CommentTok"/>
          <w:rFonts w:ascii="Times New Roman" w:hAnsi="Times New Roman"/>
        </w:rPr>
        <w:t>plot_time_series_regression</w:t>
      </w:r>
      <w:r w:rsidRPr="00ED4019">
        <w:rPr>
          <w:rStyle w:val="CommentTok"/>
          <w:rFonts w:ascii="Times New Roman" w:hAnsi="Times New Roman"/>
        </w:rPr>
        <w:t>에</w:t>
      </w:r>
      <w:proofErr w:type="gramEnd"/>
      <w:r w:rsidRPr="00ED4019">
        <w:rPr>
          <w:rStyle w:val="CommentTok"/>
          <w:rFonts w:ascii="Times New Roman" w:hAnsi="Times New Roman"/>
        </w:rPr>
        <w:t xml:space="preserve"> trend, season(</w:t>
      </w:r>
      <w:r w:rsidRPr="00ED4019">
        <w:rPr>
          <w:rStyle w:val="CommentTok"/>
          <w:rFonts w:ascii="Times New Roman" w:hAnsi="Times New Roman"/>
        </w:rPr>
        <w:t>월</w:t>
      </w:r>
      <w:r w:rsidRPr="00ED4019">
        <w:rPr>
          <w:rStyle w:val="CommentTok"/>
          <w:rFonts w:ascii="Times New Roman" w:hAnsi="Times New Roman"/>
        </w:rPr>
        <w:t>)</w:t>
      </w:r>
      <w:r w:rsidRPr="00ED4019">
        <w:rPr>
          <w:rStyle w:val="CommentTok"/>
          <w:rFonts w:ascii="Times New Roman" w:hAnsi="Times New Roman"/>
        </w:rPr>
        <w:t>까지</w:t>
      </w:r>
      <w:r w:rsidRPr="00ED4019">
        <w:rPr>
          <w:rStyle w:val="CommentTok"/>
          <w:rFonts w:ascii="Times New Roman" w:hAnsi="Times New Roman"/>
        </w:rPr>
        <w:t xml:space="preserve"> </w:t>
      </w:r>
      <w:r w:rsidRPr="00ED4019">
        <w:rPr>
          <w:rStyle w:val="CommentTok"/>
          <w:rFonts w:ascii="Times New Roman" w:hAnsi="Times New Roman"/>
        </w:rPr>
        <w:t>반영</w:t>
      </w:r>
      <w:ins w:id="4519" w:author="user" w:date="2021-03-22T17:30:00Z">
        <w:r w:rsidR="009F13AF">
          <w:rPr>
            <w:rStyle w:val="CommentTok"/>
            <w:rFonts w:ascii="Times New Roman" w:hAnsi="Times New Roman" w:hint="eastAsia"/>
            <w:lang w:eastAsia="ko-KR"/>
          </w:rPr>
          <w:t xml:space="preserve"> </w:t>
        </w:r>
      </w:ins>
      <w:r w:rsidRPr="00ED4019">
        <w:rPr>
          <w:rStyle w:val="CommentTok"/>
          <w:rFonts w:ascii="Times New Roman" w:hAnsi="Times New Roman"/>
        </w:rPr>
        <w:t>시</w:t>
      </w:r>
      <w:r w:rsidRPr="00ED4019">
        <w:rPr>
          <w:rFonts w:ascii="Times New Roman" w:hAnsi="Times New Roman"/>
        </w:rPr>
        <w:br/>
      </w:r>
      <w:r w:rsidRPr="00ED4019">
        <w:rPr>
          <w:rStyle w:val="FunctionTok"/>
          <w:rFonts w:ascii="Times New Roman" w:hAnsi="Times New Roman"/>
        </w:rPr>
        <w:t>plot_time_series_regression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AttributeTok"/>
          <w:rFonts w:ascii="Times New Roman" w:hAnsi="Times New Roman"/>
        </w:rPr>
        <w:t>.data =</w:t>
      </w:r>
      <w:r w:rsidRPr="00ED4019">
        <w:rPr>
          <w:rStyle w:val="NormalTok"/>
          <w:rFonts w:ascii="Times New Roman" w:hAnsi="Times New Roman"/>
        </w:rPr>
        <w:t xml:space="preserve"> employees, 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                          </w:t>
      </w:r>
      <w:r w:rsidRPr="00ED4019">
        <w:rPr>
          <w:rStyle w:val="AttributeTok"/>
          <w:rFonts w:ascii="Times New Roman" w:hAnsi="Times New Roman"/>
        </w:rPr>
        <w:t>.date_var =</w:t>
      </w:r>
      <w:r w:rsidRPr="00ED4019">
        <w:rPr>
          <w:rStyle w:val="NormalTok"/>
          <w:rFonts w:ascii="Times New Roman" w:hAnsi="Times New Roman"/>
        </w:rPr>
        <w:t xml:space="preserve"> time, 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                          </w:t>
      </w:r>
      <w:r w:rsidRPr="00ED4019">
        <w:rPr>
          <w:rStyle w:val="AttributeTok"/>
          <w:rFonts w:ascii="Times New Roman" w:hAnsi="Times New Roman"/>
        </w:rPr>
        <w:t>.formula =</w:t>
      </w:r>
      <w:r w:rsidRPr="00ED4019">
        <w:rPr>
          <w:rStyle w:val="NormalTok"/>
          <w:rFonts w:ascii="Times New Roman" w:hAnsi="Times New Roman"/>
        </w:rPr>
        <w:t xml:space="preserve"> total </w:t>
      </w:r>
      <w:r w:rsidRPr="00ED4019">
        <w:rPr>
          <w:rStyle w:val="SpecialCharTok"/>
          <w:rFonts w:ascii="Times New Roman" w:hAnsi="Times New Roman"/>
        </w:rPr>
        <w:t>~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unctionTok"/>
          <w:rFonts w:ascii="Times New Roman" w:hAnsi="Times New Roman"/>
        </w:rPr>
        <w:t>year</w:t>
      </w:r>
      <w:r w:rsidRPr="00ED4019">
        <w:rPr>
          <w:rStyle w:val="NormalTok"/>
          <w:rFonts w:ascii="Times New Roman" w:hAnsi="Times New Roman"/>
        </w:rPr>
        <w:t xml:space="preserve">(date) </w:t>
      </w:r>
      <w:r w:rsidRPr="00ED4019">
        <w:rPr>
          <w:rStyle w:val="SpecialCharTok"/>
          <w:rFonts w:ascii="Times New Roman" w:hAnsi="Times New Roman"/>
        </w:rPr>
        <w:t>+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                           </w:t>
      </w:r>
      <w:r w:rsidRPr="00ED4019">
        <w:rPr>
          <w:rStyle w:val="FunctionTok"/>
          <w:rFonts w:ascii="Times New Roman" w:hAnsi="Times New Roman"/>
        </w:rPr>
        <w:t>month</w:t>
      </w:r>
      <w:r w:rsidRPr="00ED4019">
        <w:rPr>
          <w:rStyle w:val="NormalTok"/>
          <w:rFonts w:ascii="Times New Roman" w:hAnsi="Times New Roman"/>
        </w:rPr>
        <w:t xml:space="preserve">(date, </w:t>
      </w:r>
      <w:r w:rsidRPr="00ED4019">
        <w:rPr>
          <w:rStyle w:val="AttributeTok"/>
          <w:rFonts w:ascii="Times New Roman" w:hAnsi="Times New Roman"/>
        </w:rPr>
        <w:t>label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ConstantTok"/>
          <w:rFonts w:ascii="Times New Roman" w:hAnsi="Times New Roman"/>
        </w:rPr>
        <w:t>TRUE</w:t>
      </w:r>
      <w:r w:rsidRPr="00ED4019">
        <w:rPr>
          <w:rStyle w:val="NormalTok"/>
          <w:rFonts w:ascii="Times New Roman" w:hAnsi="Times New Roman"/>
        </w:rPr>
        <w:t xml:space="preserve">), 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                          </w:t>
      </w:r>
      <w:r w:rsidRPr="00ED4019">
        <w:rPr>
          <w:rStyle w:val="AttributeTok"/>
          <w:rFonts w:ascii="Times New Roman" w:hAnsi="Times New Roman"/>
        </w:rPr>
        <w:t>.interactive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ConstantTok"/>
          <w:rFonts w:ascii="Times New Roman" w:hAnsi="Times New Roman"/>
        </w:rPr>
        <w:t>FALSE</w:t>
      </w:r>
      <w:r w:rsidRPr="00ED4019">
        <w:rPr>
          <w:rStyle w:val="NormalTok"/>
          <w:rFonts w:ascii="Times New Roman" w:hAnsi="Times New Roman"/>
        </w:rPr>
        <w:t xml:space="preserve">) </w:t>
      </w:r>
    </w:p>
    <w:p w14:paraId="45E184B5" w14:textId="77777777" w:rsidR="00FD7B2A" w:rsidRPr="00ED4019" w:rsidRDefault="00FD7B2A">
      <w:pPr>
        <w:pStyle w:val="Figure"/>
        <w:jc w:val="both"/>
        <w:rPr>
          <w:rFonts w:ascii="Times New Roman" w:hAnsi="Times New Roman"/>
        </w:rPr>
        <w:pPrChange w:id="4520" w:author="제이펍 출판사" w:date="2021-03-14T15:57:00Z">
          <w:pPr>
            <w:pStyle w:val="Figure"/>
          </w:pPr>
        </w:pPrChange>
      </w:pPr>
      <w:r w:rsidRPr="00ED4019">
        <w:rPr>
          <w:rFonts w:ascii="Times New Roman" w:hAnsi="Times New Roman"/>
          <w:noProof/>
          <w:lang w:eastAsia="ko-KR"/>
        </w:rPr>
        <w:lastRenderedPageBreak/>
        <w:drawing>
          <wp:inline distT="0" distB="0" distL="0" distR="0" wp14:anchorId="623610A6" wp14:editId="4F298EA4">
            <wp:extent cx="4572000" cy="3657600"/>
            <wp:effectExtent l="0" t="0" r="0" b="0"/>
            <wp:docPr id="152" name="그림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"/>
                    <pic:cNvPicPr>
                      <a:picLocks noChangeAspect="1" noChangeArrowheads="1"/>
                    </pic:cNvPicPr>
                  </pic:nvPicPr>
                  <pic:blipFill>
                    <a:blip r:embed="rId1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7ACF7A1" w14:textId="77777777" w:rsidR="00FD7B2A" w:rsidRPr="00ED4019" w:rsidRDefault="00FD7B2A">
      <w:pPr>
        <w:pStyle w:val="a6"/>
        <w:jc w:val="both"/>
        <w:rPr>
          <w:rFonts w:ascii="Times New Roman" w:hAnsi="Times New Roman"/>
          <w:lang w:eastAsia="ko-KR"/>
        </w:rPr>
        <w:pPrChange w:id="4521" w:author="제이펍 출판사" w:date="2021-03-14T15:57:00Z">
          <w:pPr>
            <w:pStyle w:val="a6"/>
            <w:jc w:val="center"/>
          </w:pPr>
        </w:pPrChange>
      </w:pPr>
      <w:commentRangeStart w:id="4522"/>
      <w:r w:rsidRPr="00ED4019">
        <w:rPr>
          <w:rFonts w:ascii="Times New Roman" w:hAnsi="Times New Roman" w:hint="eastAsia"/>
          <w:lang w:eastAsia="ko-KR"/>
        </w:rPr>
        <w:t>그림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6-30</w:t>
      </w:r>
      <w:commentRangeEnd w:id="4522"/>
      <w:r w:rsidR="009F13AF">
        <w:rPr>
          <w:rStyle w:val="af3"/>
          <w:i w:val="0"/>
        </w:rPr>
        <w:commentReference w:id="4522"/>
      </w:r>
    </w:p>
    <w:p w14:paraId="41A4E090" w14:textId="351DFD73" w:rsidR="00FD7B2A" w:rsidRPr="000D5A0A" w:rsidRDefault="009F13AF">
      <w:pPr>
        <w:pStyle w:val="1"/>
        <w:numPr>
          <w:ilvl w:val="0"/>
          <w:numId w:val="0"/>
        </w:numPr>
        <w:jc w:val="both"/>
        <w:rPr>
          <w:lang w:eastAsia="ko-KR"/>
        </w:rPr>
        <w:pPrChange w:id="4523" w:author="user" w:date="2021-03-22T17:30:00Z">
          <w:pPr>
            <w:pStyle w:val="1"/>
          </w:pPr>
        </w:pPrChange>
      </w:pPr>
      <w:bookmarkStart w:id="4524" w:name="지수-평활exponential-smoothing-모델"/>
      <w:bookmarkEnd w:id="4299"/>
      <w:bookmarkEnd w:id="4499"/>
      <w:ins w:id="4525" w:author="user" w:date="2021-03-22T17:30:00Z">
        <w:r>
          <w:rPr>
            <w:rFonts w:hint="eastAsia"/>
            <w:lang w:eastAsia="ko-KR"/>
          </w:rPr>
          <w:t xml:space="preserve">6.6 </w:t>
        </w:r>
      </w:ins>
      <w:r w:rsidR="00FD7B2A">
        <w:rPr>
          <w:lang w:eastAsia="ko-KR"/>
        </w:rPr>
        <w:t>지수 평활</w:t>
      </w:r>
      <w:r w:rsidR="00FD7B2A">
        <w:rPr>
          <w:rFonts w:hint="eastAsia"/>
          <w:lang w:eastAsia="ko-KR"/>
        </w:rPr>
        <w:t xml:space="preserve"> </w:t>
      </w:r>
      <w:r w:rsidR="00FD7B2A">
        <w:rPr>
          <w:lang w:eastAsia="ko-KR"/>
        </w:rPr>
        <w:t>모델</w:t>
      </w:r>
      <w:del w:id="4526" w:author="user" w:date="2021-03-22T17:31:00Z">
        <w:r w:rsidR="00FD7B2A" w:rsidDel="009F13AF">
          <w:rPr>
            <w:lang w:eastAsia="ko-KR"/>
          </w:rPr>
          <w:delText xml:space="preserve">(Exponential Smoothing </w:delText>
        </w:r>
        <w:r w:rsidR="00FD7B2A" w:rsidDel="009F13AF">
          <w:rPr>
            <w:rFonts w:hint="eastAsia"/>
            <w:lang w:eastAsia="ko-KR"/>
          </w:rPr>
          <w:delText>model</w:delText>
        </w:r>
        <w:r w:rsidR="00FD7B2A" w:rsidDel="009F13AF">
          <w:rPr>
            <w:lang w:eastAsia="ko-KR"/>
          </w:rPr>
          <w:delText>)</w:delText>
        </w:r>
      </w:del>
    </w:p>
    <w:p w14:paraId="6D47BE90" w14:textId="5F22DDB9" w:rsidR="00FD7B2A" w:rsidRPr="00ED4019" w:rsidRDefault="00FD7B2A">
      <w:pPr>
        <w:jc w:val="both"/>
        <w:rPr>
          <w:rFonts w:ascii="Times New Roman" w:hAnsi="Times New Roman"/>
          <w:lang w:eastAsia="ko-KR"/>
        </w:rPr>
        <w:pPrChange w:id="4527" w:author="제이펍 출판사" w:date="2021-03-14T15:57:00Z">
          <w:pPr/>
        </w:pPrChange>
      </w:pPr>
      <w:r w:rsidRPr="00ED4019">
        <w:rPr>
          <w:rFonts w:ascii="Times New Roman" w:hAnsi="Times New Roman"/>
          <w:lang w:eastAsia="ko-KR"/>
        </w:rPr>
        <w:t>지수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평활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모델</w:t>
      </w:r>
      <w:ins w:id="4528" w:author="user" w:date="2021-03-22T17:31:00Z">
        <w:r w:rsidR="009F13AF">
          <w:rPr>
            <w:rFonts w:ascii="Times New Roman" w:hAnsi="Times New Roman" w:hint="eastAsia"/>
            <w:lang w:eastAsia="ko-KR"/>
          </w:rPr>
          <w:t>(</w:t>
        </w:r>
      </w:ins>
      <w:ins w:id="4529" w:author="user" w:date="2021-03-22T17:32:00Z">
        <w:r w:rsidR="009F13AF">
          <w:rPr>
            <w:rFonts w:ascii="Times New Roman" w:hAnsi="Times New Roman" w:hint="eastAsia"/>
            <w:lang w:eastAsia="ko-KR"/>
          </w:rPr>
          <w:t>e</w:t>
        </w:r>
      </w:ins>
      <w:ins w:id="4530" w:author="user" w:date="2021-03-22T17:31:00Z">
        <w:r w:rsidR="009F13AF">
          <w:rPr>
            <w:rFonts w:ascii="Times New Roman" w:hAnsi="Times New Roman"/>
            <w:lang w:eastAsia="ko-KR"/>
          </w:rPr>
          <w:t xml:space="preserve">xponential </w:t>
        </w:r>
      </w:ins>
      <w:ins w:id="4531" w:author="user" w:date="2021-03-22T17:32:00Z">
        <w:r w:rsidR="009F13AF">
          <w:rPr>
            <w:rFonts w:ascii="Times New Roman" w:hAnsi="Times New Roman" w:hint="eastAsia"/>
            <w:lang w:eastAsia="ko-KR"/>
          </w:rPr>
          <w:t>s</w:t>
        </w:r>
      </w:ins>
      <w:ins w:id="4532" w:author="user" w:date="2021-03-22T17:31:00Z">
        <w:r w:rsidR="009F13AF" w:rsidRPr="00ED4019">
          <w:rPr>
            <w:rFonts w:ascii="Times New Roman" w:hAnsi="Times New Roman"/>
            <w:lang w:eastAsia="ko-KR"/>
          </w:rPr>
          <w:t>moothi</w:t>
        </w:r>
        <w:r w:rsidR="009F13AF">
          <w:rPr>
            <w:rFonts w:ascii="Times New Roman" w:hAnsi="Times New Roman" w:hint="eastAsia"/>
            <w:lang w:eastAsia="ko-KR"/>
          </w:rPr>
          <w:t>n</w:t>
        </w:r>
        <w:r w:rsidR="009F13AF" w:rsidRPr="00ED4019">
          <w:rPr>
            <w:rFonts w:ascii="Times New Roman" w:hAnsi="Times New Roman"/>
            <w:lang w:eastAsia="ko-KR"/>
          </w:rPr>
          <w:t xml:space="preserve">g </w:t>
        </w:r>
        <w:r w:rsidR="009F13AF">
          <w:rPr>
            <w:rFonts w:ascii="Times New Roman" w:hAnsi="Times New Roman" w:hint="eastAsia"/>
            <w:lang w:eastAsia="ko-KR"/>
          </w:rPr>
          <w:t>model)</w:t>
        </w:r>
      </w:ins>
      <w:r w:rsidRPr="00ED4019">
        <w:rPr>
          <w:rFonts w:ascii="Times New Roman" w:hAnsi="Times New Roman"/>
          <w:lang w:eastAsia="ko-KR"/>
        </w:rPr>
        <w:t>은</w:t>
      </w:r>
      <w:r w:rsidRPr="00ED4019">
        <w:rPr>
          <w:rFonts w:ascii="Times New Roman" w:hAnsi="Times New Roman"/>
          <w:lang w:eastAsia="ko-KR"/>
        </w:rPr>
        <w:t xml:space="preserve"> 1950</w:t>
      </w:r>
      <w:r w:rsidRPr="00ED4019">
        <w:rPr>
          <w:rFonts w:ascii="Times New Roman" w:hAnsi="Times New Roman"/>
          <w:lang w:eastAsia="ko-KR"/>
        </w:rPr>
        <w:t>년대에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제안된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모델로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랜덤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워크</w:t>
      </w:r>
      <w:del w:id="4533" w:author="user" w:date="2021-03-22T17:32:00Z">
        <w:r w:rsidRPr="00ED4019" w:rsidDel="009F13AF">
          <w:rPr>
            <w:rFonts w:ascii="Times New Roman" w:hAnsi="Times New Roman"/>
            <w:lang w:eastAsia="ko-KR"/>
          </w:rPr>
          <w:delText>(Random Walk)</w:delText>
        </w:r>
      </w:del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모델과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같이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시계열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데이터는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최근의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값이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현재의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값에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가장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큰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영향을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미친다는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점에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착안하여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나온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모델이다</w:t>
      </w:r>
      <w:r w:rsidRPr="00ED4019">
        <w:rPr>
          <w:rFonts w:ascii="Times New Roman" w:hAnsi="Times New Roman"/>
          <w:lang w:eastAsia="ko-KR"/>
        </w:rPr>
        <w:t xml:space="preserve">. </w:t>
      </w:r>
      <w:r w:rsidRPr="00ED4019">
        <w:rPr>
          <w:rFonts w:ascii="Times New Roman" w:hAnsi="Times New Roman"/>
          <w:lang w:eastAsia="ko-KR"/>
        </w:rPr>
        <w:t>다만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랜덤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워크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모델과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같이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마지막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값에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모든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가중치를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둬서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일정하게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유지하는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것이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아닌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현재와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가까운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과거일수록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많은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가중치를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주는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방식으로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예측하는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방법이다</w:t>
      </w:r>
      <w:r w:rsidRPr="00ED4019">
        <w:rPr>
          <w:rFonts w:ascii="Times New Roman" w:hAnsi="Times New Roman"/>
          <w:lang w:eastAsia="ko-KR"/>
        </w:rPr>
        <w:t>.</w:t>
      </w:r>
      <w:del w:id="4534" w:author="user" w:date="2021-03-22T17:32:00Z">
        <w:r w:rsidRPr="00ED4019" w:rsidDel="009F13AF">
          <w:rPr>
            <w:rFonts w:ascii="Times New Roman" w:hAnsi="Times New Roman"/>
            <w:lang w:eastAsia="ko-KR"/>
          </w:rPr>
          <w:delText xml:space="preserve"> </w:delText>
        </w:r>
      </w:del>
      <w:r w:rsidRPr="00ED4019">
        <w:rPr>
          <w:rStyle w:val="a7"/>
          <w:rFonts w:ascii="Times New Roman" w:hAnsi="Times New Roman"/>
        </w:rPr>
        <w:footnoteReference w:id="32"/>
      </w:r>
    </w:p>
    <w:p w14:paraId="74669ABD" w14:textId="20A28538" w:rsidR="00FD7B2A" w:rsidRPr="00ED4019" w:rsidRDefault="00FD7B2A">
      <w:pPr>
        <w:pStyle w:val="a0"/>
        <w:jc w:val="both"/>
        <w:rPr>
          <w:rFonts w:ascii="Times New Roman" w:hAnsi="Times New Roman"/>
          <w:lang w:eastAsia="ko-KR"/>
        </w:rPr>
        <w:pPrChange w:id="4537" w:author="제이펍 출판사" w:date="2021-03-14T15:57:00Z">
          <w:pPr>
            <w:pStyle w:val="a0"/>
          </w:pPr>
        </w:pPrChange>
      </w:pPr>
      <w:r w:rsidRPr="00ED4019">
        <w:rPr>
          <w:rFonts w:ascii="Times New Roman" w:hAnsi="Times New Roman"/>
          <w:lang w:eastAsia="ko-KR"/>
        </w:rPr>
        <w:t>최근의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데이터에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가중치를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높게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주기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때문에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추세</w:t>
      </w:r>
      <w:r w:rsidRPr="00ED4019">
        <w:rPr>
          <w:rFonts w:ascii="Times New Roman" w:hAnsi="Times New Roman"/>
          <w:lang w:eastAsia="ko-KR"/>
        </w:rPr>
        <w:t xml:space="preserve">, </w:t>
      </w:r>
      <w:r w:rsidRPr="00ED4019">
        <w:rPr>
          <w:rFonts w:ascii="Times New Roman" w:hAnsi="Times New Roman"/>
          <w:lang w:eastAsia="ko-KR"/>
        </w:rPr>
        <w:t>계절성</w:t>
      </w:r>
      <w:r w:rsidRPr="00ED4019">
        <w:rPr>
          <w:rFonts w:ascii="Times New Roman" w:hAnsi="Times New Roman"/>
          <w:lang w:eastAsia="ko-KR"/>
        </w:rPr>
        <w:t xml:space="preserve">, </w:t>
      </w:r>
      <w:r w:rsidRPr="00ED4019">
        <w:rPr>
          <w:rFonts w:ascii="Times New Roman" w:hAnsi="Times New Roman"/>
          <w:lang w:eastAsia="ko-KR"/>
        </w:rPr>
        <w:t>순환성이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심하지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않은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단기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데이터의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모델링에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적합한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방법이다</w:t>
      </w:r>
      <w:r w:rsidRPr="00ED4019">
        <w:rPr>
          <w:rFonts w:ascii="Times New Roman" w:hAnsi="Times New Roman"/>
          <w:lang w:eastAsia="ko-KR"/>
        </w:rPr>
        <w:t xml:space="preserve">. </w:t>
      </w:r>
      <w:r w:rsidRPr="00ED4019">
        <w:rPr>
          <w:rFonts w:ascii="Times New Roman" w:hAnsi="Times New Roman"/>
          <w:lang w:eastAsia="ko-KR"/>
        </w:rPr>
        <w:t>추세나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계절성이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없는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데이터에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사용하는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‘</w:t>
      </w:r>
      <w:r w:rsidRPr="00ED4019">
        <w:rPr>
          <w:rFonts w:ascii="Times New Roman" w:hAnsi="Times New Roman"/>
          <w:lang w:eastAsia="ko-KR"/>
        </w:rPr>
        <w:t>단순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지수</w:t>
      </w:r>
      <w:ins w:id="4538" w:author="user" w:date="2021-03-22T17:33:00Z">
        <w:r w:rsidR="00222730">
          <w:rPr>
            <w:rFonts w:ascii="Times New Roman" w:hAnsi="Times New Roman" w:hint="eastAsia"/>
            <w:lang w:eastAsia="ko-KR"/>
          </w:rPr>
          <w:t xml:space="preserve"> </w:t>
        </w:r>
      </w:ins>
      <w:r w:rsidRPr="00ED4019">
        <w:rPr>
          <w:rFonts w:ascii="Times New Roman" w:hAnsi="Times New Roman"/>
          <w:lang w:eastAsia="ko-KR"/>
        </w:rPr>
        <w:t>평활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모델</w:t>
      </w:r>
      <w:r w:rsidRPr="00ED4019">
        <w:rPr>
          <w:rFonts w:ascii="Times New Roman" w:hAnsi="Times New Roman"/>
          <w:lang w:eastAsia="ko-KR"/>
        </w:rPr>
        <w:t>(</w:t>
      </w:r>
      <w:del w:id="4539" w:author="user" w:date="2021-03-22T17:33:00Z">
        <w:r w:rsidRPr="00ED4019" w:rsidDel="00222730">
          <w:rPr>
            <w:rFonts w:ascii="Times New Roman" w:hAnsi="Times New Roman"/>
            <w:lang w:eastAsia="ko-KR"/>
          </w:rPr>
          <w:delText>S</w:delText>
        </w:r>
      </w:del>
      <w:ins w:id="4540" w:author="user" w:date="2021-03-22T17:33:00Z">
        <w:r w:rsidR="00222730">
          <w:rPr>
            <w:rFonts w:ascii="Times New Roman" w:hAnsi="Times New Roman" w:hint="eastAsia"/>
            <w:lang w:eastAsia="ko-KR"/>
          </w:rPr>
          <w:t>s</w:t>
        </w:r>
      </w:ins>
      <w:r w:rsidRPr="00ED4019">
        <w:rPr>
          <w:rFonts w:ascii="Times New Roman" w:hAnsi="Times New Roman"/>
          <w:lang w:eastAsia="ko-KR"/>
        </w:rPr>
        <w:t xml:space="preserve">imple </w:t>
      </w:r>
      <w:del w:id="4541" w:author="user" w:date="2021-03-22T17:33:00Z">
        <w:r w:rsidRPr="00ED4019" w:rsidDel="00222730">
          <w:rPr>
            <w:rFonts w:ascii="Times New Roman" w:hAnsi="Times New Roman"/>
            <w:lang w:eastAsia="ko-KR"/>
          </w:rPr>
          <w:delText xml:space="preserve">Exponential </w:delText>
        </w:r>
      </w:del>
      <w:ins w:id="4542" w:author="user" w:date="2021-03-22T17:33:00Z">
        <w:r w:rsidR="00222730">
          <w:rPr>
            <w:rFonts w:ascii="Times New Roman" w:hAnsi="Times New Roman" w:hint="eastAsia"/>
            <w:lang w:eastAsia="ko-KR"/>
          </w:rPr>
          <w:t>e</w:t>
        </w:r>
        <w:r w:rsidR="00222730" w:rsidRPr="00ED4019">
          <w:rPr>
            <w:rFonts w:ascii="Times New Roman" w:hAnsi="Times New Roman"/>
            <w:lang w:eastAsia="ko-KR"/>
          </w:rPr>
          <w:t xml:space="preserve">xponential </w:t>
        </w:r>
      </w:ins>
      <w:del w:id="4543" w:author="user" w:date="2021-03-22T17:33:00Z">
        <w:r w:rsidRPr="00ED4019" w:rsidDel="00222730">
          <w:rPr>
            <w:rFonts w:ascii="Times New Roman" w:hAnsi="Times New Roman"/>
            <w:lang w:eastAsia="ko-KR"/>
          </w:rPr>
          <w:delText>Smoothign</w:delText>
        </w:r>
      </w:del>
      <w:ins w:id="4544" w:author="user" w:date="2021-03-22T17:33:00Z">
        <w:r w:rsidR="00222730">
          <w:rPr>
            <w:rFonts w:ascii="Times New Roman" w:hAnsi="Times New Roman" w:hint="eastAsia"/>
            <w:lang w:eastAsia="ko-KR"/>
          </w:rPr>
          <w:t>s</w:t>
        </w:r>
        <w:r w:rsidR="00222730" w:rsidRPr="00ED4019">
          <w:rPr>
            <w:rFonts w:ascii="Times New Roman" w:hAnsi="Times New Roman"/>
            <w:lang w:eastAsia="ko-KR"/>
          </w:rPr>
          <w:t>moothi</w:t>
        </w:r>
        <w:r w:rsidR="00222730">
          <w:rPr>
            <w:rFonts w:ascii="Times New Roman" w:hAnsi="Times New Roman" w:hint="eastAsia"/>
            <w:lang w:eastAsia="ko-KR"/>
          </w:rPr>
          <w:t>n</w:t>
        </w:r>
        <w:r w:rsidR="00222730" w:rsidRPr="00ED4019">
          <w:rPr>
            <w:rFonts w:ascii="Times New Roman" w:hAnsi="Times New Roman"/>
            <w:lang w:eastAsia="ko-KR"/>
          </w:rPr>
          <w:t>g</w:t>
        </w:r>
        <w:r w:rsidR="00222730">
          <w:rPr>
            <w:rFonts w:ascii="Times New Roman" w:hAnsi="Times New Roman" w:hint="eastAsia"/>
            <w:lang w:eastAsia="ko-KR"/>
          </w:rPr>
          <w:t xml:space="preserve"> model</w:t>
        </w:r>
      </w:ins>
      <w:r w:rsidRPr="00ED4019">
        <w:rPr>
          <w:rFonts w:ascii="Times New Roman" w:hAnsi="Times New Roman"/>
          <w:lang w:eastAsia="ko-KR"/>
        </w:rPr>
        <w:t xml:space="preserve">), </w:t>
      </w:r>
      <w:r w:rsidRPr="00ED4019">
        <w:rPr>
          <w:rFonts w:ascii="Times New Roman" w:hAnsi="Times New Roman"/>
          <w:lang w:eastAsia="ko-KR"/>
        </w:rPr>
        <w:t>추세가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있는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데이터에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사용하는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홀트</w:t>
      </w:r>
      <w:r w:rsidRPr="00ED4019">
        <w:rPr>
          <w:rFonts w:ascii="Times New Roman" w:hAnsi="Times New Roman"/>
          <w:lang w:eastAsia="ko-KR"/>
        </w:rPr>
        <w:t xml:space="preserve">(Holt) </w:t>
      </w:r>
      <w:r w:rsidRPr="00ED4019">
        <w:rPr>
          <w:rFonts w:ascii="Times New Roman" w:hAnsi="Times New Roman"/>
          <w:lang w:eastAsia="ko-KR"/>
        </w:rPr>
        <w:t>모델</w:t>
      </w:r>
      <w:r w:rsidRPr="00ED4019">
        <w:rPr>
          <w:rFonts w:ascii="Times New Roman" w:hAnsi="Times New Roman"/>
          <w:lang w:eastAsia="ko-KR"/>
        </w:rPr>
        <w:t xml:space="preserve">, </w:t>
      </w:r>
      <w:r w:rsidRPr="00ED4019">
        <w:rPr>
          <w:rFonts w:ascii="Times New Roman" w:hAnsi="Times New Roman"/>
          <w:lang w:eastAsia="ko-KR"/>
        </w:rPr>
        <w:t>추세와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계절성이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있는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데이터에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사용하는</w:t>
      </w:r>
      <w:r w:rsidRPr="00ED4019">
        <w:rPr>
          <w:rFonts w:ascii="Times New Roman" w:hAnsi="Times New Roman"/>
          <w:lang w:eastAsia="ko-KR"/>
        </w:rPr>
        <w:t xml:space="preserve"> </w:t>
      </w:r>
      <w:commentRangeStart w:id="4545"/>
      <w:r w:rsidRPr="00ED4019">
        <w:rPr>
          <w:rFonts w:ascii="Times New Roman" w:hAnsi="Times New Roman"/>
          <w:lang w:eastAsia="ko-KR"/>
        </w:rPr>
        <w:t>홀트</w:t>
      </w:r>
      <w:r w:rsidRPr="00ED4019">
        <w:rPr>
          <w:rFonts w:ascii="Times New Roman" w:hAnsi="Times New Roman"/>
          <w:lang w:eastAsia="ko-KR"/>
        </w:rPr>
        <w:t>-</w:t>
      </w:r>
      <w:r w:rsidRPr="00ED4019">
        <w:rPr>
          <w:rFonts w:ascii="Times New Roman" w:hAnsi="Times New Roman"/>
          <w:lang w:eastAsia="ko-KR"/>
        </w:rPr>
        <w:t>윈터</w:t>
      </w:r>
      <w:commentRangeEnd w:id="4545"/>
      <w:r w:rsidR="001901F2">
        <w:rPr>
          <w:rStyle w:val="af3"/>
        </w:rPr>
        <w:commentReference w:id="4545"/>
      </w:r>
      <w:r w:rsidRPr="00ED4019">
        <w:rPr>
          <w:rFonts w:ascii="Times New Roman" w:hAnsi="Times New Roman"/>
          <w:lang w:eastAsia="ko-KR"/>
        </w:rPr>
        <w:t xml:space="preserve">(Holt-Winter) </w:t>
      </w:r>
      <w:r w:rsidRPr="00ED4019">
        <w:rPr>
          <w:rFonts w:ascii="Times New Roman" w:hAnsi="Times New Roman"/>
          <w:lang w:eastAsia="ko-KR"/>
        </w:rPr>
        <w:t>모델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등이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있다</w:t>
      </w:r>
      <w:r w:rsidRPr="00ED4019">
        <w:rPr>
          <w:rFonts w:ascii="Times New Roman" w:hAnsi="Times New Roman"/>
          <w:lang w:eastAsia="ko-KR"/>
        </w:rPr>
        <w:t>.</w:t>
      </w:r>
    </w:p>
    <w:p w14:paraId="1F4B2B64" w14:textId="6D132F0A" w:rsidR="00FD7B2A" w:rsidRPr="00ED4019" w:rsidRDefault="00FD7B2A">
      <w:pPr>
        <w:pStyle w:val="a0"/>
        <w:jc w:val="both"/>
        <w:rPr>
          <w:rFonts w:ascii="Times New Roman" w:hAnsi="Times New Roman"/>
          <w:lang w:eastAsia="ko-KR"/>
        </w:rPr>
        <w:pPrChange w:id="4546" w:author="제이펍 출판사" w:date="2021-03-14T15:57:00Z">
          <w:pPr>
            <w:pStyle w:val="a0"/>
          </w:pPr>
        </w:pPrChange>
      </w:pPr>
      <w:r w:rsidRPr="00ED4019">
        <w:rPr>
          <w:rFonts w:ascii="Times New Roman" w:hAnsi="Times New Roman"/>
          <w:lang w:eastAsia="ko-KR"/>
        </w:rPr>
        <w:t>지수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평활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모델에서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핵심적인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변수는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평활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계</w:t>
      </w:r>
      <w:del w:id="4547" w:author="제이펍 출판사" w:date="2021-03-14T18:08:00Z">
        <w:r w:rsidRPr="00ED4019" w:rsidDel="003F5176">
          <w:rPr>
            <w:rFonts w:ascii="Times New Roman" w:hAnsi="Times New Roman"/>
            <w:lang w:eastAsia="ko-KR"/>
          </w:rPr>
          <w:delText>수이다</w:delText>
        </w:r>
        <w:r w:rsidRPr="00ED4019" w:rsidDel="003F5176">
          <w:rPr>
            <w:rFonts w:ascii="Times New Roman" w:hAnsi="Times New Roman"/>
            <w:lang w:eastAsia="ko-KR"/>
          </w:rPr>
          <w:delText>.</w:delText>
        </w:r>
      </w:del>
      <w:ins w:id="4548" w:author="제이펍 출판사" w:date="2021-03-14T18:08:00Z">
        <w:r w:rsidR="003F5176">
          <w:rPr>
            <w:rFonts w:ascii="Times New Roman" w:hAnsi="Times New Roman"/>
            <w:lang w:eastAsia="ko-KR"/>
          </w:rPr>
          <w:t>수다</w:t>
        </w:r>
        <w:r w:rsidR="003F5176">
          <w:rPr>
            <w:rFonts w:ascii="Times New Roman" w:hAnsi="Times New Roman"/>
            <w:lang w:eastAsia="ko-KR"/>
          </w:rPr>
          <w:t>.</w:t>
        </w:r>
      </w:ins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평활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계수</w:t>
      </w:r>
      <w:r w:rsidRPr="00ED4019">
        <w:rPr>
          <w:rFonts w:ascii="Times New Roman" w:hAnsi="Times New Roman"/>
          <w:lang w:eastAsia="ko-KR"/>
        </w:rPr>
        <w:t>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가까운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과거에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할당하는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가중치를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의미한다</w:t>
      </w:r>
      <w:r w:rsidRPr="00ED4019">
        <w:rPr>
          <w:rFonts w:ascii="Times New Roman" w:hAnsi="Times New Roman"/>
          <w:lang w:eastAsia="ko-KR"/>
        </w:rPr>
        <w:t xml:space="preserve">. </w:t>
      </w:r>
      <w:r w:rsidRPr="00ED4019">
        <w:rPr>
          <w:rFonts w:ascii="Times New Roman" w:hAnsi="Times New Roman"/>
          <w:lang w:eastAsia="ko-KR"/>
        </w:rPr>
        <w:t>평활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계수는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보통</w:t>
      </w:r>
      <w:r w:rsidRPr="00ED4019">
        <w:rPr>
          <w:rFonts w:ascii="Times New Roman" w:hAnsi="Times New Roman"/>
          <w:lang w:eastAsia="ko-KR"/>
        </w:rPr>
        <w:t xml:space="preserve"> 0</w:t>
      </w:r>
      <w:r w:rsidRPr="00ED4019">
        <w:rPr>
          <w:rFonts w:ascii="Times New Roman" w:hAnsi="Times New Roman"/>
          <w:lang w:eastAsia="ko-KR"/>
        </w:rPr>
        <w:t>에서</w:t>
      </w:r>
      <w:r w:rsidRPr="00ED4019">
        <w:rPr>
          <w:rFonts w:ascii="Times New Roman" w:hAnsi="Times New Roman"/>
          <w:lang w:eastAsia="ko-KR"/>
        </w:rPr>
        <w:t xml:space="preserve"> 1</w:t>
      </w:r>
      <w:ins w:id="4549" w:author="user" w:date="2021-03-22T17:34:00Z">
        <w:r w:rsidR="00222730">
          <w:rPr>
            <w:rFonts w:ascii="Times New Roman" w:hAnsi="Times New Roman" w:hint="eastAsia"/>
            <w:lang w:eastAsia="ko-KR"/>
          </w:rPr>
          <w:t xml:space="preserve"> </w:t>
        </w:r>
      </w:ins>
      <w:r w:rsidRPr="00ED4019">
        <w:rPr>
          <w:rFonts w:ascii="Times New Roman" w:hAnsi="Times New Roman"/>
          <w:lang w:eastAsia="ko-KR"/>
        </w:rPr>
        <w:t>사이의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수인데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홀트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모델이나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홀트</w:t>
      </w:r>
      <w:r w:rsidRPr="00ED4019">
        <w:rPr>
          <w:rFonts w:ascii="Times New Roman" w:hAnsi="Times New Roman"/>
          <w:lang w:eastAsia="ko-KR"/>
        </w:rPr>
        <w:t>-</w:t>
      </w:r>
      <w:r w:rsidRPr="00ED4019">
        <w:rPr>
          <w:rFonts w:ascii="Times New Roman" w:hAnsi="Times New Roman"/>
          <w:lang w:eastAsia="ko-KR"/>
        </w:rPr>
        <w:t>윈터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모델에서는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추세를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나타내는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계수와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계절성을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나타내는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계수가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추가된다</w:t>
      </w:r>
      <w:r w:rsidRPr="00ED4019">
        <w:rPr>
          <w:rFonts w:ascii="Times New Roman" w:hAnsi="Times New Roman" w:hint="eastAsia"/>
          <w:lang w:eastAsia="ko-KR"/>
        </w:rPr>
        <w:t>.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가중치를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어떻게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설정하는</w:t>
      </w:r>
      <w:del w:id="4550" w:author="user" w:date="2021-03-22T17:34:00Z">
        <w:r w:rsidRPr="00ED4019" w:rsidDel="00222730">
          <w:rPr>
            <w:rFonts w:ascii="Times New Roman" w:hAnsi="Times New Roman"/>
            <w:lang w:eastAsia="ko-KR"/>
          </w:rPr>
          <w:delText xml:space="preserve"> </w:delText>
        </w:r>
      </w:del>
      <w:r w:rsidRPr="00ED4019">
        <w:rPr>
          <w:rFonts w:ascii="Times New Roman" w:hAnsi="Times New Roman"/>
          <w:lang w:eastAsia="ko-KR"/>
        </w:rPr>
        <w:t>가에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따라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예측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모델의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성능도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달라질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있다</w:t>
      </w:r>
      <w:r w:rsidRPr="00ED4019">
        <w:rPr>
          <w:rFonts w:ascii="Times New Roman" w:hAnsi="Times New Roman"/>
          <w:lang w:eastAsia="ko-KR"/>
        </w:rPr>
        <w:t>.</w:t>
      </w:r>
    </w:p>
    <w:p w14:paraId="21CC5001" w14:textId="35461321" w:rsidR="00FD7B2A" w:rsidRDefault="00867A9A">
      <w:pPr>
        <w:pStyle w:val="2"/>
        <w:numPr>
          <w:ilvl w:val="0"/>
          <w:numId w:val="32"/>
        </w:numPr>
        <w:ind w:left="2602" w:hanging="640"/>
        <w:jc w:val="both"/>
        <w:pPrChange w:id="4551" w:author="user" w:date="2021-03-19T09:05:00Z">
          <w:pPr>
            <w:pStyle w:val="2"/>
            <w:numPr>
              <w:numId w:val="32"/>
            </w:numPr>
            <w:tabs>
              <w:tab w:val="num" w:pos="2062"/>
            </w:tabs>
            <w:ind w:leftChars="1000" w:left="2602" w:hangingChars="200" w:hanging="640"/>
          </w:pPr>
        </w:pPrChange>
      </w:pPr>
      <w:bookmarkStart w:id="4552" w:name="Xa98068608229a7bd31a9e81b49e4816b934d388"/>
      <w:ins w:id="4553" w:author="user" w:date="2021-03-22T17:46:00Z">
        <w:r>
          <w:rPr>
            <w:rFonts w:hint="eastAsia"/>
            <w:lang w:eastAsia="ko-KR"/>
          </w:rPr>
          <w:t xml:space="preserve">6.6.1 </w:t>
        </w:r>
      </w:ins>
      <w:r w:rsidR="00FD7B2A">
        <w:t>단순 지수 평활 모델</w:t>
      </w:r>
      <w:del w:id="4554" w:author="user" w:date="2021-03-22T17:34:00Z">
        <w:r w:rsidR="00FD7B2A" w:rsidDel="00222730">
          <w:delText>(Simple Exponentail Smoothing Model)</w:delText>
        </w:r>
      </w:del>
    </w:p>
    <w:p w14:paraId="36260471" w14:textId="77777777" w:rsidR="00FD7B2A" w:rsidRPr="00ED4019" w:rsidRDefault="00FD7B2A">
      <w:pPr>
        <w:jc w:val="both"/>
        <w:rPr>
          <w:rFonts w:ascii="Times New Roman" w:hAnsi="Times New Roman"/>
          <w:lang w:eastAsia="ko-KR"/>
        </w:rPr>
        <w:pPrChange w:id="4555" w:author="제이펍 출판사" w:date="2021-03-14T15:57:00Z">
          <w:pPr/>
        </w:pPrChange>
      </w:pPr>
      <w:r w:rsidRPr="00ED4019">
        <w:rPr>
          <w:rFonts w:ascii="Times New Roman" w:hAnsi="Times New Roman"/>
          <w:lang w:eastAsia="ko-KR"/>
        </w:rPr>
        <w:lastRenderedPageBreak/>
        <w:t>단순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지수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평활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모델은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추세</w:t>
      </w:r>
      <w:r w:rsidRPr="00ED4019">
        <w:rPr>
          <w:rFonts w:ascii="Times New Roman" w:hAnsi="Times New Roman"/>
          <w:lang w:eastAsia="ko-KR"/>
        </w:rPr>
        <w:t xml:space="preserve">, </w:t>
      </w:r>
      <w:r w:rsidRPr="00ED4019">
        <w:rPr>
          <w:rFonts w:ascii="Times New Roman" w:hAnsi="Times New Roman"/>
          <w:lang w:eastAsia="ko-KR"/>
        </w:rPr>
        <w:t>계절성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등의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시계열적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특성이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비교적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약한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데이터에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적합한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예측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모델이다</w:t>
      </w:r>
      <w:r w:rsidRPr="00ED4019">
        <w:rPr>
          <w:rFonts w:ascii="Times New Roman" w:hAnsi="Times New Roman"/>
          <w:lang w:eastAsia="ko-KR"/>
        </w:rPr>
        <w:t xml:space="preserve">. </w:t>
      </w:r>
      <w:r w:rsidRPr="00ED4019">
        <w:rPr>
          <w:rFonts w:ascii="Times New Roman" w:hAnsi="Times New Roman"/>
          <w:lang w:eastAsia="ko-KR"/>
        </w:rPr>
        <w:t>단순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지수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평활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모델을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사용하기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위해서는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우선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평활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계수를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설정해</w:t>
      </w:r>
      <w:r w:rsidRPr="00ED4019">
        <w:rPr>
          <w:rFonts w:ascii="Times New Roman" w:hAnsi="Times New Roman" w:hint="eastAsia"/>
          <w:lang w:eastAsia="ko-KR"/>
        </w:rPr>
        <w:t>야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한다</w:t>
      </w:r>
      <w:r w:rsidRPr="00ED4019">
        <w:rPr>
          <w:rFonts w:ascii="Times New Roman" w:hAnsi="Times New Roman"/>
          <w:lang w:eastAsia="ko-KR"/>
        </w:rPr>
        <w:t>.</w:t>
      </w:r>
    </w:p>
    <w:p w14:paraId="6B8520DD" w14:textId="7E28B2BF" w:rsidR="00FD7B2A" w:rsidRPr="00ED4019" w:rsidRDefault="00FD7B2A">
      <w:pPr>
        <w:pStyle w:val="a0"/>
        <w:jc w:val="both"/>
        <w:rPr>
          <w:rFonts w:ascii="Times New Roman" w:hAnsi="Times New Roman"/>
          <w:lang w:eastAsia="ko-KR"/>
        </w:rPr>
        <w:pPrChange w:id="4556" w:author="제이펍 출판사" w:date="2021-03-14T15:57:00Z">
          <w:pPr>
            <w:pStyle w:val="a0"/>
          </w:pPr>
        </w:pPrChange>
      </w:pPr>
      <w:r w:rsidRPr="00ED4019">
        <w:rPr>
          <w:rFonts w:ascii="Times New Roman" w:hAnsi="Times New Roman"/>
          <w:lang w:eastAsia="ko-KR"/>
        </w:rPr>
        <w:t>평활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계수는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현재에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가장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가까운</w:t>
      </w:r>
      <w:r w:rsidRPr="00ED4019">
        <w:rPr>
          <w:rFonts w:ascii="Times New Roman" w:hAnsi="Times New Roman"/>
          <w:lang w:eastAsia="ko-KR"/>
        </w:rPr>
        <w:t xml:space="preserve"> </w:t>
      </w:r>
      <w:del w:id="4557" w:author="제이펍 출판사" w:date="2021-03-14T20:43:00Z">
        <w:r w:rsidRPr="00ED4019" w:rsidDel="001B4014">
          <w:rPr>
            <w:rFonts w:ascii="Times New Roman" w:hAnsi="Times New Roman"/>
            <w:lang w:eastAsia="ko-KR"/>
          </w:rPr>
          <w:delText>첫번</w:delText>
        </w:r>
      </w:del>
      <w:ins w:id="4558" w:author="제이펍 출판사" w:date="2021-03-14T20:43:00Z">
        <w:r w:rsidR="001B4014">
          <w:rPr>
            <w:rFonts w:ascii="Times New Roman" w:hAnsi="Times New Roman"/>
            <w:lang w:eastAsia="ko-KR"/>
          </w:rPr>
          <w:t>첫</w:t>
        </w:r>
        <w:r w:rsidR="001B4014">
          <w:rPr>
            <w:rFonts w:ascii="Times New Roman" w:hAnsi="Times New Roman"/>
            <w:lang w:eastAsia="ko-KR"/>
          </w:rPr>
          <w:t xml:space="preserve"> </w:t>
        </w:r>
        <w:r w:rsidR="001B4014">
          <w:rPr>
            <w:rFonts w:ascii="Times New Roman" w:hAnsi="Times New Roman"/>
            <w:lang w:eastAsia="ko-KR"/>
          </w:rPr>
          <w:t>번</w:t>
        </w:r>
      </w:ins>
      <w:r w:rsidRPr="00ED4019">
        <w:rPr>
          <w:rFonts w:ascii="Times New Roman" w:hAnsi="Times New Roman"/>
          <w:lang w:eastAsia="ko-KR"/>
        </w:rPr>
        <w:t>째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과거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데이터에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대한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가중치</w:t>
      </w:r>
      <w:del w:id="4559" w:author="user" w:date="2021-03-22T17:34:00Z">
        <w:r w:rsidRPr="00ED4019" w:rsidDel="00222730">
          <w:rPr>
            <w:rFonts w:ascii="Times New Roman" w:hAnsi="Times New Roman"/>
            <w:lang w:eastAsia="ko-KR"/>
          </w:rPr>
          <w:delText>이</w:delText>
        </w:r>
      </w:del>
      <w:r w:rsidRPr="00ED4019">
        <w:rPr>
          <w:rFonts w:ascii="Times New Roman" w:hAnsi="Times New Roman"/>
          <w:lang w:eastAsia="ko-KR"/>
        </w:rPr>
        <w:t>다</w:t>
      </w:r>
      <w:r w:rsidRPr="00ED4019">
        <w:rPr>
          <w:rFonts w:ascii="Times New Roman" w:hAnsi="Times New Roman"/>
          <w:lang w:eastAsia="ko-KR"/>
        </w:rPr>
        <w:t xml:space="preserve">. </w:t>
      </w:r>
      <w:r w:rsidRPr="00ED4019">
        <w:rPr>
          <w:rFonts w:ascii="Times New Roman" w:hAnsi="Times New Roman"/>
          <w:lang w:eastAsia="ko-KR"/>
        </w:rPr>
        <w:t>이후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과거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데이터로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갈수록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1</w:t>
      </w:r>
      <w:r w:rsidRPr="00ED4019">
        <w:rPr>
          <w:rFonts w:ascii="Times New Roman" w:hAnsi="Times New Roman"/>
          <w:lang w:eastAsia="ko-KR"/>
        </w:rPr>
        <w:t>에서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가중치를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값</w:t>
      </w:r>
      <w:r w:rsidRPr="00ED4019">
        <w:rPr>
          <w:rFonts w:ascii="Times New Roman" w:hAnsi="Times New Roman"/>
          <w:lang w:eastAsia="ko-KR"/>
        </w:rPr>
        <w:t>(1</w:t>
      </w:r>
      <w:ins w:id="4560" w:author="user" w:date="2021-03-22T17:35:00Z">
        <w:r w:rsidR="00B631A3">
          <w:rPr>
            <w:rFonts w:ascii="Times New Roman" w:hAnsi="Times New Roman" w:hint="eastAsia"/>
            <w:lang w:eastAsia="ko-KR"/>
          </w:rPr>
          <w:t xml:space="preserve"> </w:t>
        </w:r>
      </w:ins>
      <w:r w:rsidRPr="00ED4019">
        <w:rPr>
          <w:rFonts w:ascii="Times New Roman" w:hAnsi="Times New Roman"/>
          <w:lang w:eastAsia="ko-KR"/>
        </w:rPr>
        <w:t>-</w:t>
      </w:r>
      <w:ins w:id="4561" w:author="user" w:date="2021-03-22T17:35:00Z">
        <w:r w:rsidR="00B631A3">
          <w:rPr>
            <w:rFonts w:ascii="Times New Roman" w:hAnsi="Times New Roman" w:hint="eastAsia"/>
            <w:lang w:eastAsia="ko-KR"/>
          </w:rPr>
          <w:t xml:space="preserve"> </w:t>
        </w:r>
      </w:ins>
      <w:r w:rsidRPr="00ED4019">
        <w:rPr>
          <w:rFonts w:ascii="Times New Roman" w:hAnsi="Times New Roman"/>
          <w:lang w:eastAsia="ko-KR"/>
        </w:rPr>
        <w:t>평활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계수</w:t>
      </w:r>
      <w:r w:rsidRPr="00ED4019">
        <w:rPr>
          <w:rFonts w:ascii="Times New Roman" w:hAnsi="Times New Roman"/>
          <w:lang w:eastAsia="ko-KR"/>
        </w:rPr>
        <w:t>)</w:t>
      </w:r>
      <w:r w:rsidRPr="00ED4019">
        <w:rPr>
          <w:rFonts w:ascii="Times New Roman" w:hAnsi="Times New Roman" w:hint="eastAsia"/>
          <w:lang w:eastAsia="ko-KR"/>
        </w:rPr>
        <w:t>을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계속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곱함으로써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(1</w:t>
      </w:r>
      <w:ins w:id="4562" w:author="user" w:date="2021-03-22T17:35:00Z">
        <w:r w:rsidR="00B631A3">
          <w:rPr>
            <w:rFonts w:ascii="Times New Roman" w:hAnsi="Times New Roman" w:hint="eastAsia"/>
            <w:lang w:eastAsia="ko-KR"/>
          </w:rPr>
          <w:t xml:space="preserve"> </w:t>
        </w:r>
      </w:ins>
      <w:r w:rsidRPr="00ED4019">
        <w:rPr>
          <w:rFonts w:ascii="Times New Roman" w:hAnsi="Times New Roman"/>
          <w:lang w:eastAsia="ko-KR"/>
        </w:rPr>
        <w:t>-</w:t>
      </w:r>
      <w:ins w:id="4563" w:author="user" w:date="2021-03-22T17:35:00Z">
        <w:r w:rsidR="00B631A3">
          <w:rPr>
            <w:rFonts w:ascii="Times New Roman" w:hAnsi="Times New Roman" w:hint="eastAsia"/>
            <w:lang w:eastAsia="ko-KR"/>
          </w:rPr>
          <w:t xml:space="preserve"> </w:t>
        </w:r>
      </w:ins>
      <w:r w:rsidRPr="00ED4019">
        <w:rPr>
          <w:rFonts w:ascii="Times New Roman" w:hAnsi="Times New Roman" w:hint="eastAsia"/>
          <w:lang w:eastAsia="ko-KR"/>
        </w:rPr>
        <w:t>평활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계수</w:t>
      </w:r>
      <w:r w:rsidRPr="00ED4019">
        <w:rPr>
          <w:rFonts w:ascii="Times New Roman" w:hAnsi="Times New Roman" w:hint="eastAsia"/>
          <w:lang w:eastAsia="ko-KR"/>
        </w:rPr>
        <w:t>)</w:t>
      </w:r>
      <w:r w:rsidRPr="00ED4019">
        <w:rPr>
          <w:rFonts w:ascii="Times New Roman" w:hAnsi="Times New Roman" w:hint="eastAsia"/>
          <w:lang w:eastAsia="ko-KR"/>
        </w:rPr>
        <w:t>의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값이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지수적으로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반영된다</w:t>
      </w:r>
      <w:r w:rsidRPr="00ED4019">
        <w:rPr>
          <w:rFonts w:ascii="Times New Roman" w:hAnsi="Times New Roman" w:hint="eastAsia"/>
          <w:lang w:eastAsia="ko-KR"/>
        </w:rPr>
        <w:t>.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아래의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표는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평활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계수를</w:t>
      </w:r>
      <w:r w:rsidRPr="00ED4019">
        <w:rPr>
          <w:rFonts w:ascii="Times New Roman" w:hAnsi="Times New Roman"/>
          <w:lang w:eastAsia="ko-KR"/>
        </w:rPr>
        <w:t xml:space="preserve"> 0.8</w:t>
      </w:r>
      <w:r w:rsidRPr="00ED4019">
        <w:rPr>
          <w:rFonts w:ascii="Times New Roman" w:hAnsi="Times New Roman"/>
          <w:lang w:eastAsia="ko-KR"/>
        </w:rPr>
        <w:t>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가정하고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학생수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예에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적용</w:t>
      </w:r>
      <w:r w:rsidRPr="00ED4019">
        <w:rPr>
          <w:rFonts w:ascii="Times New Roman" w:hAnsi="Times New Roman" w:hint="eastAsia"/>
          <w:lang w:eastAsia="ko-KR"/>
        </w:rPr>
        <w:t>한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예를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보이고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있다</w:t>
      </w:r>
      <w:r w:rsidRPr="00ED4019">
        <w:rPr>
          <w:rFonts w:ascii="Times New Roman" w:hAnsi="Times New Roman" w:hint="eastAsia"/>
          <w:lang w:eastAsia="ko-KR"/>
        </w:rPr>
        <w:t>.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과거로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갈수록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(1</w:t>
      </w:r>
      <w:ins w:id="4564" w:author="user" w:date="2021-03-22T17:36:00Z">
        <w:r w:rsidR="00B631A3">
          <w:rPr>
            <w:rFonts w:ascii="Times New Roman" w:hAnsi="Times New Roman" w:hint="eastAsia"/>
            <w:lang w:eastAsia="ko-KR"/>
          </w:rPr>
          <w:t xml:space="preserve"> </w:t>
        </w:r>
      </w:ins>
      <w:r w:rsidRPr="00ED4019">
        <w:rPr>
          <w:rFonts w:ascii="Times New Roman" w:hAnsi="Times New Roman"/>
          <w:lang w:eastAsia="ko-KR"/>
        </w:rPr>
        <w:t>-</w:t>
      </w:r>
      <w:ins w:id="4565" w:author="user" w:date="2021-03-22T17:36:00Z">
        <w:r w:rsidR="00B631A3">
          <w:rPr>
            <w:rFonts w:ascii="Times New Roman" w:hAnsi="Times New Roman" w:hint="eastAsia"/>
            <w:lang w:eastAsia="ko-KR"/>
          </w:rPr>
          <w:t xml:space="preserve"> </w:t>
        </w:r>
      </w:ins>
      <w:r w:rsidRPr="00ED4019">
        <w:rPr>
          <w:rFonts w:ascii="Times New Roman" w:hAnsi="Times New Roman"/>
          <w:lang w:eastAsia="ko-KR"/>
        </w:rPr>
        <w:t>평활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계수</w:t>
      </w:r>
      <w:r w:rsidRPr="00ED4019">
        <w:rPr>
          <w:rFonts w:ascii="Times New Roman" w:hAnsi="Times New Roman" w:hint="eastAsia"/>
          <w:lang w:eastAsia="ko-KR"/>
        </w:rPr>
        <w:t>)</w:t>
      </w:r>
      <w:r w:rsidRPr="00ED4019">
        <w:rPr>
          <w:rFonts w:ascii="Times New Roman" w:hAnsi="Times New Roman"/>
          <w:lang w:eastAsia="ko-KR"/>
        </w:rPr>
        <w:t>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지수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형태로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계산되기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때문에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가중치</w:t>
      </w:r>
      <w:r w:rsidRPr="00ED4019">
        <w:rPr>
          <w:rFonts w:ascii="Times New Roman" w:hAnsi="Times New Roman"/>
          <w:lang w:eastAsia="ko-KR"/>
        </w:rPr>
        <w:t>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합은</w:t>
      </w:r>
      <w:r w:rsidRPr="00ED4019">
        <w:rPr>
          <w:rFonts w:ascii="Times New Roman" w:hAnsi="Times New Roman"/>
          <w:lang w:eastAsia="ko-KR"/>
        </w:rPr>
        <w:t xml:space="preserve"> 1</w:t>
      </w:r>
      <w:r w:rsidRPr="00ED4019">
        <w:rPr>
          <w:rFonts w:ascii="Times New Roman" w:hAnsi="Times New Roman"/>
          <w:lang w:eastAsia="ko-KR"/>
        </w:rPr>
        <w:t>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될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없다</w:t>
      </w:r>
      <w:r w:rsidRPr="00ED4019">
        <w:rPr>
          <w:rFonts w:ascii="Times New Roman" w:hAnsi="Times New Roman"/>
          <w:lang w:eastAsia="ko-KR"/>
        </w:rPr>
        <w:t>.</w:t>
      </w:r>
    </w:p>
    <w:tbl>
      <w:tblPr>
        <w:tblStyle w:val="Table"/>
        <w:tblW w:w="0" w:type="pct"/>
        <w:tblLook w:val="0020" w:firstRow="1" w:lastRow="0" w:firstColumn="0" w:lastColumn="0" w:noHBand="0" w:noVBand="0"/>
      </w:tblPr>
      <w:tblGrid>
        <w:gridCol w:w="656"/>
        <w:gridCol w:w="4135"/>
      </w:tblGrid>
      <w:tr w:rsidR="00FD7B2A" w14:paraId="15C8604C" w14:textId="77777777" w:rsidTr="00BF786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6D4AB8DE" w14:textId="77777777" w:rsidR="00FD7B2A" w:rsidRDefault="00FD7B2A">
            <w:pPr>
              <w:pStyle w:val="Compact"/>
              <w:jc w:val="both"/>
              <w:rPr>
                <w:b w:val="0"/>
              </w:rPr>
              <w:pPrChange w:id="4566" w:author="제이펍 출판사" w:date="2021-03-14T15:57:00Z">
                <w:pPr>
                  <w:pStyle w:val="Compact"/>
                  <w:keepNext w:val="0"/>
                  <w:jc w:val="center"/>
                </w:pPr>
              </w:pPrChange>
            </w:pPr>
            <w:r w:rsidRPr="00ED4019">
              <w:rPr>
                <w:rFonts w:ascii="Times New Roman" w:hAnsi="Times New Roman"/>
              </w:rPr>
              <w:t>연도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66A2FCC8" w14:textId="7A5E49E3" w:rsidR="00FD7B2A" w:rsidRDefault="00FD7B2A">
            <w:pPr>
              <w:pStyle w:val="Compact"/>
              <w:jc w:val="both"/>
              <w:rPr>
                <w:b w:val="0"/>
              </w:rPr>
              <w:pPrChange w:id="4567" w:author="제이펍 출판사" w:date="2021-03-14T15:57:00Z">
                <w:pPr>
                  <w:pStyle w:val="Compact"/>
                  <w:keepNext w:val="0"/>
                </w:pPr>
              </w:pPrChange>
            </w:pPr>
            <w:r w:rsidRPr="00ED4019">
              <w:rPr>
                <w:rFonts w:ascii="Times New Roman" w:hAnsi="Times New Roman"/>
              </w:rPr>
              <w:t>가중치</w:t>
            </w:r>
            <w:r w:rsidRPr="00ED4019">
              <w:rPr>
                <w:rFonts w:ascii="Times New Roman" w:hAnsi="Times New Roman"/>
              </w:rPr>
              <w:t>(</w:t>
            </w:r>
            <w:r w:rsidRPr="00ED4019">
              <w:rPr>
                <w:rFonts w:ascii="Times New Roman" w:hAnsi="Times New Roman"/>
              </w:rPr>
              <w:t>평활</w:t>
            </w:r>
            <w:ins w:id="4568" w:author="user" w:date="2021-03-22T17:36:00Z">
              <w:r w:rsidR="00B631A3">
                <w:rPr>
                  <w:rFonts w:ascii="Times New Roman" w:hAnsi="Times New Roman" w:hint="eastAsia"/>
                  <w:lang w:eastAsia="ko-KR"/>
                </w:rPr>
                <w:t xml:space="preserve"> </w:t>
              </w:r>
            </w:ins>
            <w:r w:rsidRPr="00ED4019">
              <w:rPr>
                <w:rFonts w:ascii="Times New Roman" w:hAnsi="Times New Roman"/>
              </w:rPr>
              <w:t>계수</w:t>
            </w:r>
            <w:r w:rsidRPr="00ED4019">
              <w:rPr>
                <w:rFonts w:ascii="Times New Roman" w:hAnsi="Times New Roman"/>
              </w:rPr>
              <w:t xml:space="preserve"> = 0.8)</w:t>
            </w:r>
          </w:p>
        </w:tc>
      </w:tr>
      <w:tr w:rsidR="00FD7B2A" w14:paraId="72BED0F2" w14:textId="77777777" w:rsidTr="00BF7861">
        <w:tblPrEx>
          <w:jc w:val="left"/>
        </w:tblPrEx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0" w:type="auto"/>
          </w:tcPr>
          <w:p w14:paraId="4322FCB4" w14:textId="77777777" w:rsidR="00FD7B2A" w:rsidRDefault="00FD7B2A">
            <w:pPr>
              <w:pStyle w:val="Compact"/>
              <w:jc w:val="both"/>
              <w:pPrChange w:id="4569" w:author="제이펍 출판사" w:date="2021-03-14T15:57:00Z">
                <w:pPr>
                  <w:pStyle w:val="Compact"/>
                  <w:keepNext w:val="0"/>
                  <w:jc w:val="center"/>
                </w:pPr>
              </w:pPrChange>
            </w:pPr>
            <w:r w:rsidRPr="00ED4019">
              <w:rPr>
                <w:rFonts w:ascii="Times New Roman" w:hAnsi="Times New Roman"/>
              </w:rPr>
              <w:t>2020</w:t>
            </w:r>
          </w:p>
        </w:tc>
        <w:tc>
          <w:tcPr>
            <w:tcW w:w="0" w:type="auto"/>
          </w:tcPr>
          <w:p w14:paraId="30456EF7" w14:textId="77777777" w:rsidR="00FD7B2A" w:rsidRDefault="00FD7B2A">
            <w:pPr>
              <w:pStyle w:val="Compact"/>
              <w:jc w:val="both"/>
              <w:pPrChange w:id="4570" w:author="제이펍 출판사" w:date="2021-03-14T15:57:00Z">
                <w:pPr>
                  <w:pStyle w:val="Compact"/>
                  <w:keepNext w:val="0"/>
                </w:pPr>
              </w:pPrChange>
            </w:pPr>
            <w:r w:rsidRPr="00ED4019">
              <w:rPr>
                <w:rFonts w:ascii="Times New Roman" w:hAnsi="Times New Roman"/>
              </w:rPr>
              <w:t>0.8</w:t>
            </w:r>
          </w:p>
        </w:tc>
      </w:tr>
      <w:tr w:rsidR="00FD7B2A" w14:paraId="6F1B5639" w14:textId="77777777" w:rsidTr="00BF7861">
        <w:tblPrEx>
          <w:jc w:val="left"/>
        </w:tblPrEx>
        <w:tc>
          <w:tcPr>
            <w:tcW w:w="0" w:type="auto"/>
          </w:tcPr>
          <w:p w14:paraId="1D62BE3D" w14:textId="77777777" w:rsidR="00FD7B2A" w:rsidRDefault="00FD7B2A">
            <w:pPr>
              <w:pStyle w:val="Compact"/>
              <w:jc w:val="both"/>
              <w:pPrChange w:id="4571" w:author="제이펍 출판사" w:date="2021-03-14T15:57:00Z">
                <w:pPr>
                  <w:pStyle w:val="Compact"/>
                  <w:keepNext w:val="0"/>
                  <w:jc w:val="center"/>
                </w:pPr>
              </w:pPrChange>
            </w:pPr>
            <w:r w:rsidRPr="00ED4019">
              <w:rPr>
                <w:rFonts w:ascii="Times New Roman" w:hAnsi="Times New Roman"/>
              </w:rPr>
              <w:t>2019</w:t>
            </w:r>
          </w:p>
        </w:tc>
        <w:tc>
          <w:tcPr>
            <w:tcW w:w="0" w:type="auto"/>
          </w:tcPr>
          <w:p w14:paraId="7028FA68" w14:textId="77777777" w:rsidR="00FD7B2A" w:rsidRDefault="00FD7B2A">
            <w:pPr>
              <w:pStyle w:val="Compact"/>
              <w:jc w:val="both"/>
              <w:pPrChange w:id="4572" w:author="제이펍 출판사" w:date="2021-03-14T15:57:00Z">
                <w:pPr>
                  <w:pStyle w:val="Compact"/>
                  <w:keepNext w:val="0"/>
                </w:pPr>
              </w:pPrChange>
            </w:pPr>
            <w:r w:rsidRPr="00ED4019">
              <w:rPr>
                <w:rFonts w:ascii="Times New Roman" w:hAnsi="Times New Roman"/>
              </w:rPr>
              <w:t>0.16   = 0.8 * (1 - 0.8)</w:t>
            </w:r>
          </w:p>
        </w:tc>
      </w:tr>
      <w:tr w:rsidR="00FD7B2A" w14:paraId="3E90971E" w14:textId="77777777" w:rsidTr="00BF7861">
        <w:tblPrEx>
          <w:jc w:val="left"/>
        </w:tblPrEx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0" w:type="auto"/>
          </w:tcPr>
          <w:p w14:paraId="06C7BF06" w14:textId="77777777" w:rsidR="00FD7B2A" w:rsidRDefault="00FD7B2A">
            <w:pPr>
              <w:pStyle w:val="Compact"/>
              <w:jc w:val="both"/>
              <w:pPrChange w:id="4573" w:author="제이펍 출판사" w:date="2021-03-14T15:57:00Z">
                <w:pPr>
                  <w:pStyle w:val="Compact"/>
                  <w:keepNext w:val="0"/>
                  <w:jc w:val="center"/>
                </w:pPr>
              </w:pPrChange>
            </w:pPr>
            <w:r w:rsidRPr="00ED4019">
              <w:rPr>
                <w:rFonts w:ascii="Times New Roman" w:hAnsi="Times New Roman"/>
              </w:rPr>
              <w:t>2018</w:t>
            </w:r>
          </w:p>
        </w:tc>
        <w:tc>
          <w:tcPr>
            <w:tcW w:w="0" w:type="auto"/>
          </w:tcPr>
          <w:p w14:paraId="37F7F577" w14:textId="77777777" w:rsidR="00FD7B2A" w:rsidRDefault="00FD7B2A">
            <w:pPr>
              <w:pStyle w:val="Compact"/>
              <w:jc w:val="both"/>
              <w:pPrChange w:id="4574" w:author="제이펍 출판사" w:date="2021-03-14T15:57:00Z">
                <w:pPr>
                  <w:pStyle w:val="Compact"/>
                  <w:keepNext w:val="0"/>
                </w:pPr>
              </w:pPrChange>
            </w:pPr>
            <w:r w:rsidRPr="00ED4019">
              <w:rPr>
                <w:rFonts w:ascii="Times New Roman" w:hAnsi="Times New Roman"/>
              </w:rPr>
              <w:t>0.032  = 0.8 * (1 - 0.8) * (1 - 0.8)</w:t>
            </w:r>
          </w:p>
        </w:tc>
      </w:tr>
      <w:tr w:rsidR="00FD7B2A" w14:paraId="4520686E" w14:textId="77777777" w:rsidTr="00BF7861">
        <w:tblPrEx>
          <w:jc w:val="left"/>
        </w:tblPrEx>
        <w:tc>
          <w:tcPr>
            <w:tcW w:w="0" w:type="auto"/>
          </w:tcPr>
          <w:p w14:paraId="4C023F47" w14:textId="77777777" w:rsidR="00FD7B2A" w:rsidRDefault="00FD7B2A">
            <w:pPr>
              <w:pStyle w:val="Compact"/>
              <w:jc w:val="both"/>
              <w:pPrChange w:id="4575" w:author="제이펍 출판사" w:date="2021-03-14T15:57:00Z">
                <w:pPr>
                  <w:pStyle w:val="Compact"/>
                  <w:keepNext w:val="0"/>
                  <w:jc w:val="center"/>
                </w:pPr>
              </w:pPrChange>
            </w:pPr>
            <w:r w:rsidRPr="00ED4019">
              <w:rPr>
                <w:rFonts w:ascii="Times New Roman" w:hAnsi="Times New Roman"/>
              </w:rPr>
              <w:t>2017</w:t>
            </w:r>
          </w:p>
        </w:tc>
        <w:tc>
          <w:tcPr>
            <w:tcW w:w="0" w:type="auto"/>
          </w:tcPr>
          <w:p w14:paraId="0D42576B" w14:textId="77777777" w:rsidR="00FD7B2A" w:rsidRDefault="00FD7B2A">
            <w:pPr>
              <w:pStyle w:val="Compact"/>
              <w:jc w:val="both"/>
              <w:pPrChange w:id="4576" w:author="제이펍 출판사" w:date="2021-03-14T15:57:00Z">
                <w:pPr>
                  <w:pStyle w:val="Compact"/>
                  <w:keepNext w:val="0"/>
                </w:pPr>
              </w:pPrChange>
            </w:pPr>
            <w:r w:rsidRPr="00ED4019">
              <w:rPr>
                <w:rFonts w:ascii="Times New Roman" w:hAnsi="Times New Roman"/>
              </w:rPr>
              <w:t>0.0064 = 0.8 * (1 - 0.8) * (1 - 0.8) * (1 - 0.8)</w:t>
            </w:r>
          </w:p>
        </w:tc>
      </w:tr>
      <w:tr w:rsidR="00FD7B2A" w:rsidRPr="00ED4019" w14:paraId="0E5EE693" w14:textId="77777777" w:rsidTr="00BF7861">
        <w:tblPrEx>
          <w:jc w:val="left"/>
        </w:tblPrEx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0" w:type="auto"/>
          </w:tcPr>
          <w:p w14:paraId="07532585" w14:textId="77777777" w:rsidR="00FD7B2A" w:rsidRDefault="00FD7B2A">
            <w:pPr>
              <w:pStyle w:val="Compact"/>
              <w:jc w:val="both"/>
              <w:pPrChange w:id="4577" w:author="제이펍 출판사" w:date="2021-03-14T15:57:00Z">
                <w:pPr>
                  <w:pStyle w:val="Compact"/>
                  <w:keepNext w:val="0"/>
                  <w:jc w:val="center"/>
                </w:pPr>
              </w:pPrChange>
            </w:pPr>
            <w:r w:rsidRPr="00ED4019">
              <w:rPr>
                <w:rFonts w:ascii="Times New Roman" w:hAnsi="Times New Roman"/>
              </w:rPr>
              <w:t>…</w:t>
            </w:r>
          </w:p>
        </w:tc>
        <w:tc>
          <w:tcPr>
            <w:tcW w:w="0" w:type="auto"/>
          </w:tcPr>
          <w:p w14:paraId="1BD325D4" w14:textId="77777777" w:rsidR="00FD7B2A" w:rsidRPr="00ED4019" w:rsidRDefault="00FD7B2A">
            <w:pPr>
              <w:pStyle w:val="Compact"/>
              <w:jc w:val="both"/>
              <w:rPr>
                <w:rFonts w:ascii="Times New Roman" w:hAnsi="Times New Roman"/>
              </w:rPr>
              <w:pPrChange w:id="4578" w:author="제이펍 출판사" w:date="2021-03-14T15:57:00Z">
                <w:pPr>
                  <w:pStyle w:val="Compact"/>
                  <w:keepNext w:val="0"/>
                </w:pPr>
              </w:pPrChange>
            </w:pPr>
            <w:r w:rsidRPr="00ED4019">
              <w:rPr>
                <w:rFonts w:ascii="Times New Roman" w:hAnsi="Times New Roman"/>
              </w:rPr>
              <w:t>…</w:t>
            </w:r>
          </w:p>
        </w:tc>
      </w:tr>
    </w:tbl>
    <w:p w14:paraId="69C03D7D" w14:textId="77777777" w:rsidR="00FD7B2A" w:rsidRPr="00ED4019" w:rsidRDefault="00FD7B2A">
      <w:pPr>
        <w:jc w:val="both"/>
        <w:rPr>
          <w:rFonts w:ascii="Times New Roman" w:hAnsi="Times New Roman"/>
          <w:lang w:eastAsia="ko-KR"/>
        </w:rPr>
        <w:pPrChange w:id="4579" w:author="제이펍 출판사" w:date="2021-03-14T15:57:00Z">
          <w:pPr/>
        </w:pPrChange>
      </w:pPr>
      <w:bookmarkStart w:id="4580" w:name="forecastses-함수"/>
    </w:p>
    <w:p w14:paraId="0F03C512" w14:textId="0E457717" w:rsidR="00FD7B2A" w:rsidRPr="00ED4019" w:rsidRDefault="00FD7B2A">
      <w:pPr>
        <w:jc w:val="both"/>
        <w:rPr>
          <w:rFonts w:ascii="Times New Roman" w:hAnsi="Times New Roman"/>
          <w:lang w:eastAsia="ko-KR"/>
        </w:rPr>
        <w:pPrChange w:id="4581" w:author="제이펍 출판사" w:date="2021-03-14T15:57:00Z">
          <w:pPr/>
        </w:pPrChange>
      </w:pPr>
      <w:r w:rsidRPr="00ED4019">
        <w:rPr>
          <w:rFonts w:ascii="Times New Roman" w:hAnsi="Times New Roman"/>
          <w:lang w:eastAsia="ko-KR"/>
        </w:rPr>
        <w:t>단순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지수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평활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모델은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Style w:val="VerbatimChar"/>
          <w:rFonts w:ascii="Times New Roman" w:hAnsi="Times New Roman"/>
          <w:lang w:eastAsia="ko-KR"/>
        </w:rPr>
        <w:t>forecast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패키지의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Style w:val="VerbatimChar"/>
          <w:rFonts w:ascii="Times New Roman" w:hAnsi="Times New Roman"/>
          <w:lang w:eastAsia="ko-KR"/>
        </w:rPr>
        <w:t>ses()</w:t>
      </w:r>
      <w:r w:rsidRPr="00ED4019">
        <w:rPr>
          <w:rFonts w:ascii="Times New Roman" w:hAnsi="Times New Roman"/>
          <w:lang w:eastAsia="ko-KR"/>
        </w:rPr>
        <w:t>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사용하</w:t>
      </w:r>
      <w:r w:rsidRPr="00ED4019">
        <w:rPr>
          <w:rFonts w:ascii="Times New Roman" w:hAnsi="Times New Roman" w:hint="eastAsia"/>
          <w:lang w:eastAsia="ko-KR"/>
        </w:rPr>
        <w:t>여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모델을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만들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수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있다</w:t>
      </w:r>
      <w:r w:rsidRPr="00ED4019">
        <w:rPr>
          <w:rFonts w:ascii="Times New Roman" w:hAnsi="Times New Roman"/>
          <w:lang w:eastAsia="ko-KR"/>
        </w:rPr>
        <w:t xml:space="preserve">. </w:t>
      </w:r>
      <w:r w:rsidRPr="00ED4019">
        <w:rPr>
          <w:rStyle w:val="VerbatimChar"/>
          <w:rFonts w:ascii="Times New Roman" w:hAnsi="Times New Roman"/>
          <w:lang w:eastAsia="ko-KR"/>
        </w:rPr>
        <w:t>ses()</w:t>
      </w:r>
      <w:del w:id="4582" w:author="user" w:date="2021-03-22T17:36:00Z">
        <w:r w:rsidRPr="00ED4019" w:rsidDel="00B631A3">
          <w:rPr>
            <w:rFonts w:ascii="Times New Roman" w:hAnsi="Times New Roman"/>
            <w:lang w:eastAsia="ko-KR"/>
          </w:rPr>
          <w:delText xml:space="preserve"> </w:delText>
        </w:r>
      </w:del>
      <w:r w:rsidRPr="00ED4019">
        <w:rPr>
          <w:rFonts w:ascii="Times New Roman" w:hAnsi="Times New Roman"/>
          <w:lang w:eastAsia="ko-KR"/>
        </w:rPr>
        <w:t>에서는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평활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계수를</w:t>
      </w:r>
      <w:r w:rsidRPr="00ED4019">
        <w:rPr>
          <w:rFonts w:ascii="Times New Roman" w:hAnsi="Times New Roman"/>
          <w:lang w:eastAsia="ko-KR"/>
        </w:rPr>
        <w:t xml:space="preserve"> </w:t>
      </w:r>
      <w:commentRangeStart w:id="4583"/>
      <w:r w:rsidRPr="00ED4019">
        <w:rPr>
          <w:rStyle w:val="VerbatimChar"/>
          <w:rFonts w:ascii="Times New Roman" w:hAnsi="Times New Roman"/>
          <w:lang w:eastAsia="ko-KR"/>
        </w:rPr>
        <w:t>alpha</w:t>
      </w:r>
      <w:commentRangeEnd w:id="4583"/>
      <w:r w:rsidR="00B631A3">
        <w:rPr>
          <w:rStyle w:val="af3"/>
        </w:rPr>
        <w:commentReference w:id="4583"/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매개변수를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통해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사용자가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직접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설정할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수</w:t>
      </w:r>
      <w:r w:rsidRPr="00ED4019">
        <w:rPr>
          <w:rFonts w:ascii="Times New Roman" w:hAnsi="Times New Roman" w:hint="eastAsia"/>
          <w:lang w:eastAsia="ko-KR"/>
        </w:rPr>
        <w:t>도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있고</w:t>
      </w:r>
      <w:ins w:id="4584" w:author="user" w:date="2021-03-22T17:36:00Z">
        <w:r w:rsidR="00B631A3">
          <w:rPr>
            <w:rFonts w:ascii="Times New Roman" w:hAnsi="Times New Roman" w:hint="eastAsia"/>
            <w:lang w:eastAsia="ko-KR"/>
          </w:rPr>
          <w:t>,</w:t>
        </w:r>
      </w:ins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따로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설정하지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않으면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자동으로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계산하여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설정</w:t>
      </w:r>
      <w:del w:id="4585" w:author="제이펍 출판사" w:date="2021-03-14T20:27:00Z">
        <w:r w:rsidRPr="00ED4019" w:rsidDel="00F13479">
          <w:rPr>
            <w:rFonts w:ascii="Times New Roman" w:hAnsi="Times New Roman"/>
            <w:lang w:eastAsia="ko-KR"/>
          </w:rPr>
          <w:delText>해준</w:delText>
        </w:r>
      </w:del>
      <w:ins w:id="4586" w:author="제이펍 출판사" w:date="2021-03-14T20:27:00Z">
        <w:r w:rsidR="00F13479">
          <w:rPr>
            <w:rFonts w:ascii="Times New Roman" w:hAnsi="Times New Roman"/>
            <w:lang w:eastAsia="ko-KR"/>
          </w:rPr>
          <w:t>해</w:t>
        </w:r>
        <w:r w:rsidR="00F13479">
          <w:rPr>
            <w:rFonts w:ascii="Times New Roman" w:hAnsi="Times New Roman"/>
            <w:lang w:eastAsia="ko-KR"/>
          </w:rPr>
          <w:t xml:space="preserve"> </w:t>
        </w:r>
        <w:r w:rsidR="00F13479">
          <w:rPr>
            <w:rFonts w:ascii="Times New Roman" w:hAnsi="Times New Roman"/>
            <w:lang w:eastAsia="ko-KR"/>
          </w:rPr>
          <w:t>준</w:t>
        </w:r>
      </w:ins>
      <w:r w:rsidRPr="00ED4019">
        <w:rPr>
          <w:rFonts w:ascii="Times New Roman" w:hAnsi="Times New Roman"/>
          <w:lang w:eastAsia="ko-KR"/>
        </w:rPr>
        <w:t>다</w:t>
      </w:r>
      <w:r w:rsidRPr="00ED4019">
        <w:rPr>
          <w:rFonts w:ascii="Times New Roman" w:hAnsi="Times New Roman"/>
          <w:lang w:eastAsia="ko-KR"/>
        </w:rPr>
        <w:t xml:space="preserve">. </w:t>
      </w:r>
      <w:r w:rsidRPr="00ED4019">
        <w:rPr>
          <w:rStyle w:val="VerbatimChar"/>
          <w:rFonts w:ascii="Times New Roman" w:hAnsi="Times New Roman"/>
          <w:lang w:eastAsia="ko-KR"/>
        </w:rPr>
        <w:t>ses()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함수</w:t>
      </w:r>
      <w:r w:rsidRPr="00ED4019">
        <w:rPr>
          <w:rFonts w:ascii="Times New Roman" w:hAnsi="Times New Roman" w:hint="eastAsia"/>
          <w:lang w:eastAsia="ko-KR"/>
        </w:rPr>
        <w:t>에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Style w:val="VerbatimChar"/>
          <w:rFonts w:ascii="Times New Roman" w:hAnsi="Times New Roman"/>
          <w:lang w:eastAsia="ko-KR"/>
        </w:rPr>
        <w:t>beta</w:t>
      </w:r>
      <w:r w:rsidRPr="00ED4019">
        <w:rPr>
          <w:rFonts w:ascii="Times New Roman" w:hAnsi="Times New Roman"/>
          <w:lang w:eastAsia="ko-KR"/>
        </w:rPr>
        <w:t>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Style w:val="VerbatimChar"/>
          <w:rFonts w:ascii="Times New Roman" w:hAnsi="Times New Roman"/>
          <w:lang w:eastAsia="ko-KR"/>
        </w:rPr>
        <w:t>gamma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매개변수</w:t>
      </w:r>
      <w:r w:rsidRPr="00ED4019">
        <w:rPr>
          <w:rFonts w:ascii="Times New Roman" w:hAnsi="Times New Roman" w:hint="eastAsia"/>
          <w:lang w:eastAsia="ko-KR"/>
        </w:rPr>
        <w:t>를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설정</w:t>
      </w:r>
      <w:del w:id="4587" w:author="제이펍 출판사" w:date="2021-03-14T20:27:00Z">
        <w:r w:rsidRPr="00ED4019" w:rsidDel="00F13479">
          <w:rPr>
            <w:rFonts w:ascii="Times New Roman" w:hAnsi="Times New Roman" w:hint="eastAsia"/>
            <w:lang w:eastAsia="ko-KR"/>
          </w:rPr>
          <w:delText>해주</w:delText>
        </w:r>
      </w:del>
      <w:ins w:id="4588" w:author="제이펍 출판사" w:date="2021-03-14T20:27:00Z">
        <w:r w:rsidR="00F13479">
          <w:rPr>
            <w:rFonts w:ascii="Times New Roman" w:hAnsi="Times New Roman" w:hint="eastAsia"/>
            <w:lang w:eastAsia="ko-KR"/>
          </w:rPr>
          <w:t>해</w:t>
        </w:r>
        <w:r w:rsidR="00F13479">
          <w:rPr>
            <w:rFonts w:ascii="Times New Roman" w:hAnsi="Times New Roman" w:hint="eastAsia"/>
            <w:lang w:eastAsia="ko-KR"/>
          </w:rPr>
          <w:t xml:space="preserve"> </w:t>
        </w:r>
        <w:r w:rsidR="00F13479">
          <w:rPr>
            <w:rFonts w:ascii="Times New Roman" w:hAnsi="Times New Roman" w:hint="eastAsia"/>
            <w:lang w:eastAsia="ko-KR"/>
          </w:rPr>
          <w:t>주</w:t>
        </w:r>
      </w:ins>
      <w:r w:rsidRPr="00ED4019">
        <w:rPr>
          <w:rFonts w:ascii="Times New Roman" w:hAnsi="Times New Roman" w:hint="eastAsia"/>
          <w:lang w:eastAsia="ko-KR"/>
        </w:rPr>
        <w:t>면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설명</w:t>
      </w:r>
      <w:r w:rsidRPr="00ED4019">
        <w:rPr>
          <w:rFonts w:ascii="Times New Roman" w:hAnsi="Times New Roman" w:hint="eastAsia"/>
          <w:lang w:eastAsia="ko-KR"/>
        </w:rPr>
        <w:t>할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홀트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모델</w:t>
      </w:r>
      <w:r w:rsidRPr="00ED4019">
        <w:rPr>
          <w:rFonts w:ascii="Times New Roman" w:hAnsi="Times New Roman"/>
          <w:lang w:eastAsia="ko-KR"/>
        </w:rPr>
        <w:t xml:space="preserve">, </w:t>
      </w:r>
      <w:r w:rsidRPr="00ED4019">
        <w:rPr>
          <w:rFonts w:ascii="Times New Roman" w:hAnsi="Times New Roman"/>
          <w:lang w:eastAsia="ko-KR"/>
        </w:rPr>
        <w:t>홀트</w:t>
      </w:r>
      <w:r w:rsidRPr="00ED4019">
        <w:rPr>
          <w:rFonts w:ascii="Times New Roman" w:hAnsi="Times New Roman"/>
          <w:lang w:eastAsia="ko-KR"/>
        </w:rPr>
        <w:t>-</w:t>
      </w:r>
      <w:r w:rsidRPr="00ED4019">
        <w:rPr>
          <w:rFonts w:ascii="Times New Roman" w:hAnsi="Times New Roman"/>
          <w:lang w:eastAsia="ko-KR"/>
        </w:rPr>
        <w:t>윈터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모델도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만들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수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있</w:t>
      </w:r>
      <w:r w:rsidRPr="00ED4019">
        <w:rPr>
          <w:rFonts w:ascii="Times New Roman" w:hAnsi="Times New Roman"/>
          <w:lang w:eastAsia="ko-KR"/>
        </w:rPr>
        <w:t>다</w:t>
      </w:r>
      <w:r w:rsidRPr="00ED4019">
        <w:rPr>
          <w:rFonts w:ascii="Times New Roman" w:hAnsi="Times New Roman"/>
          <w:lang w:eastAsia="ko-KR"/>
        </w:rPr>
        <w:t>.</w:t>
      </w:r>
    </w:p>
    <w:p w14:paraId="1EAC0328" w14:textId="52617E30" w:rsidR="00FD7B2A" w:rsidRPr="00ED4019" w:rsidRDefault="00FD7B2A">
      <w:pPr>
        <w:pStyle w:val="a0"/>
        <w:jc w:val="both"/>
        <w:rPr>
          <w:rFonts w:ascii="Times New Roman" w:hAnsi="Times New Roman"/>
          <w:lang w:eastAsia="ko-KR"/>
        </w:rPr>
        <w:pPrChange w:id="4589" w:author="제이펍 출판사" w:date="2021-03-14T15:57:00Z">
          <w:pPr>
            <w:pStyle w:val="a0"/>
          </w:pPr>
        </w:pPrChange>
      </w:pPr>
      <w:r w:rsidRPr="00ED4019">
        <w:rPr>
          <w:rStyle w:val="VerbatimChar"/>
          <w:rFonts w:ascii="Times New Roman" w:hAnsi="Times New Roman"/>
          <w:lang w:eastAsia="ko-KR"/>
        </w:rPr>
        <w:t>ses()</w:t>
      </w:r>
      <w:r w:rsidRPr="00ED4019">
        <w:rPr>
          <w:rFonts w:ascii="Times New Roman" w:hAnsi="Times New Roman"/>
          <w:lang w:eastAsia="ko-KR"/>
        </w:rPr>
        <w:t>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통해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생성되는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모델은</w:t>
      </w:r>
      <w:r w:rsidRPr="00ED4019">
        <w:rPr>
          <w:rFonts w:ascii="Times New Roman" w:hAnsi="Times New Roman"/>
          <w:lang w:eastAsia="ko-KR"/>
        </w:rPr>
        <w:t xml:space="preserve"> </w:t>
      </w:r>
      <w:del w:id="4590" w:author="제이펍 출판사" w:date="2021-03-14T17:46:00Z">
        <w:r w:rsidRPr="00ED4019" w:rsidDel="001B0D03">
          <w:rPr>
            <w:rFonts w:ascii="Times New Roman" w:hAnsi="Times New Roman"/>
            <w:lang w:eastAsia="ko-KR"/>
          </w:rPr>
          <w:delText>몇가지</w:delText>
        </w:r>
      </w:del>
      <w:ins w:id="4591" w:author="제이펍 출판사" w:date="2021-03-14T17:46:00Z">
        <w:r w:rsidR="001B0D03">
          <w:rPr>
            <w:rFonts w:ascii="Times New Roman" w:hAnsi="Times New Roman"/>
            <w:lang w:eastAsia="ko-KR"/>
          </w:rPr>
          <w:t>몇</w:t>
        </w:r>
        <w:r w:rsidR="001B0D03">
          <w:rPr>
            <w:rFonts w:ascii="Times New Roman" w:hAnsi="Times New Roman"/>
            <w:lang w:eastAsia="ko-KR"/>
          </w:rPr>
          <w:t xml:space="preserve"> </w:t>
        </w:r>
        <w:r w:rsidR="001B0D03">
          <w:rPr>
            <w:rFonts w:ascii="Times New Roman" w:hAnsi="Times New Roman"/>
            <w:lang w:eastAsia="ko-KR"/>
          </w:rPr>
          <w:t>가지</w:t>
        </w:r>
      </w:ins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특성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값을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가지는데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앞에서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설명한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평활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계수</w:t>
      </w:r>
      <w:r w:rsidRPr="00ED4019">
        <w:rPr>
          <w:rFonts w:ascii="Times New Roman" w:hAnsi="Times New Roman" w:hint="eastAsia"/>
          <w:lang w:eastAsia="ko-KR"/>
        </w:rPr>
        <w:t>인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Style w:val="VerbatimChar"/>
          <w:rFonts w:ascii="Times New Roman" w:hAnsi="Times New Roman"/>
          <w:lang w:eastAsia="ko-KR"/>
        </w:rPr>
        <w:t>alpha</w:t>
      </w:r>
      <w:r w:rsidRPr="00ED4019">
        <w:rPr>
          <w:rFonts w:ascii="Times New Roman" w:hAnsi="Times New Roman" w:hint="eastAsia"/>
          <w:lang w:eastAsia="ko-KR"/>
        </w:rPr>
        <w:t>와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del w:id="4592" w:author="user" w:date="2021-03-22T17:36:00Z">
        <w:r w:rsidRPr="00ED4019" w:rsidDel="00B631A3">
          <w:rPr>
            <w:rFonts w:ascii="Times New Roman" w:hAnsi="Times New Roman"/>
            <w:lang w:eastAsia="ko-KR"/>
          </w:rPr>
          <w:delText xml:space="preserve"> </w:delText>
        </w:r>
      </w:del>
      <w:r w:rsidRPr="00ED4019">
        <w:rPr>
          <w:rFonts w:ascii="Times New Roman" w:hAnsi="Times New Roman"/>
          <w:lang w:eastAsia="ko-KR"/>
        </w:rPr>
        <w:t>초기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레벨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상태인</w:t>
      </w:r>
      <w:r w:rsidRPr="00ED4019">
        <w:rPr>
          <w:rFonts w:ascii="Times New Roman" w:hAnsi="Times New Roman"/>
          <w:lang w:eastAsia="ko-KR"/>
        </w:rPr>
        <w:t xml:space="preserve"> l</w:t>
      </w:r>
      <w:r w:rsidRPr="00ED4019">
        <w:rPr>
          <w:rFonts w:ascii="Times New Roman" w:hAnsi="Times New Roman"/>
          <w:lang w:eastAsia="ko-KR"/>
        </w:rPr>
        <w:t>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사용된다</w:t>
      </w:r>
      <w:r w:rsidRPr="00ED4019">
        <w:rPr>
          <w:rFonts w:ascii="Times New Roman" w:hAnsi="Times New Roman"/>
          <w:lang w:eastAsia="ko-KR"/>
        </w:rPr>
        <w:t xml:space="preserve">. </w:t>
      </w:r>
      <w:r w:rsidRPr="00ED4019">
        <w:rPr>
          <w:rFonts w:ascii="Times New Roman" w:hAnsi="Times New Roman"/>
          <w:lang w:eastAsia="ko-KR"/>
        </w:rPr>
        <w:t>단순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지수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평활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모델은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한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단계씩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예측해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나가는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방법</w:t>
      </w:r>
      <w:r w:rsidRPr="00ED4019">
        <w:rPr>
          <w:rFonts w:ascii="Times New Roman" w:hAnsi="Times New Roman"/>
          <w:lang w:eastAsia="ko-KR"/>
        </w:rPr>
        <w:t>(</w:t>
      </w:r>
      <w:del w:id="4593" w:author="user" w:date="2021-03-22T17:36:00Z">
        <w:r w:rsidRPr="00ED4019" w:rsidDel="00B631A3">
          <w:rPr>
            <w:rFonts w:ascii="Times New Roman" w:hAnsi="Times New Roman"/>
            <w:lang w:eastAsia="ko-KR"/>
          </w:rPr>
          <w:delText>O</w:delText>
        </w:r>
      </w:del>
      <w:ins w:id="4594" w:author="user" w:date="2021-03-22T17:37:00Z">
        <w:r w:rsidR="00B631A3">
          <w:rPr>
            <w:rFonts w:ascii="Times New Roman" w:hAnsi="Times New Roman" w:hint="eastAsia"/>
            <w:lang w:eastAsia="ko-KR"/>
          </w:rPr>
          <w:t>o</w:t>
        </w:r>
      </w:ins>
      <w:r w:rsidRPr="00ED4019">
        <w:rPr>
          <w:rFonts w:ascii="Times New Roman" w:hAnsi="Times New Roman"/>
          <w:lang w:eastAsia="ko-KR"/>
        </w:rPr>
        <w:t xml:space="preserve">ne </w:t>
      </w:r>
      <w:del w:id="4595" w:author="user" w:date="2021-03-22T17:37:00Z">
        <w:r w:rsidRPr="00ED4019" w:rsidDel="00B631A3">
          <w:rPr>
            <w:rFonts w:ascii="Times New Roman" w:hAnsi="Times New Roman"/>
            <w:lang w:eastAsia="ko-KR"/>
          </w:rPr>
          <w:delText xml:space="preserve">Step </w:delText>
        </w:r>
      </w:del>
      <w:ins w:id="4596" w:author="user" w:date="2021-03-22T17:37:00Z">
        <w:r w:rsidR="00B631A3">
          <w:rPr>
            <w:rFonts w:ascii="Times New Roman" w:hAnsi="Times New Roman" w:hint="eastAsia"/>
            <w:lang w:eastAsia="ko-KR"/>
          </w:rPr>
          <w:t>s</w:t>
        </w:r>
        <w:r w:rsidR="00B631A3" w:rsidRPr="00ED4019">
          <w:rPr>
            <w:rFonts w:ascii="Times New Roman" w:hAnsi="Times New Roman"/>
            <w:lang w:eastAsia="ko-KR"/>
          </w:rPr>
          <w:t xml:space="preserve">tep </w:t>
        </w:r>
      </w:ins>
      <w:del w:id="4597" w:author="user" w:date="2021-03-22T17:37:00Z">
        <w:r w:rsidRPr="00ED4019" w:rsidDel="00B631A3">
          <w:rPr>
            <w:rFonts w:ascii="Times New Roman" w:hAnsi="Times New Roman"/>
            <w:lang w:eastAsia="ko-KR"/>
          </w:rPr>
          <w:delText>Forecast</w:delText>
        </w:r>
      </w:del>
      <w:ins w:id="4598" w:author="user" w:date="2021-03-22T17:37:00Z">
        <w:r w:rsidR="00B631A3">
          <w:rPr>
            <w:rFonts w:ascii="Times New Roman" w:hAnsi="Times New Roman" w:hint="eastAsia"/>
            <w:lang w:eastAsia="ko-KR"/>
          </w:rPr>
          <w:t>f</w:t>
        </w:r>
        <w:r w:rsidR="00B631A3" w:rsidRPr="00ED4019">
          <w:rPr>
            <w:rFonts w:ascii="Times New Roman" w:hAnsi="Times New Roman"/>
            <w:lang w:eastAsia="ko-KR"/>
          </w:rPr>
          <w:t>orecast</w:t>
        </w:r>
      </w:ins>
      <w:r w:rsidRPr="00ED4019">
        <w:rPr>
          <w:rFonts w:ascii="Times New Roman" w:hAnsi="Times New Roman"/>
          <w:lang w:eastAsia="ko-KR"/>
        </w:rPr>
        <w:t>)</w:t>
      </w:r>
      <w:r w:rsidRPr="00ED4019">
        <w:rPr>
          <w:rFonts w:ascii="Times New Roman" w:hAnsi="Times New Roman"/>
          <w:lang w:eastAsia="ko-KR"/>
        </w:rPr>
        <w:t>이기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때문에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초기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레벨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값인</w:t>
      </w:r>
      <w:r w:rsidRPr="00ED4019">
        <w:rPr>
          <w:rFonts w:ascii="Times New Roman" w:hAnsi="Times New Roman"/>
          <w:lang w:eastAsia="ko-KR"/>
        </w:rPr>
        <w:t xml:space="preserve"> l</w:t>
      </w:r>
      <w:r w:rsidRPr="00ED4019">
        <w:rPr>
          <w:rFonts w:ascii="Times New Roman" w:hAnsi="Times New Roman"/>
          <w:lang w:eastAsia="ko-KR"/>
        </w:rPr>
        <w:t>값부터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시작하여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한</w:t>
      </w:r>
      <w:ins w:id="4599" w:author="user" w:date="2021-03-22T17:37:00Z">
        <w:r w:rsidR="00B631A3">
          <w:rPr>
            <w:rFonts w:ascii="Times New Roman" w:hAnsi="Times New Roman" w:hint="eastAsia"/>
            <w:lang w:eastAsia="ko-KR"/>
          </w:rPr>
          <w:t xml:space="preserve"> </w:t>
        </w:r>
      </w:ins>
      <w:r w:rsidRPr="00ED4019">
        <w:rPr>
          <w:rFonts w:ascii="Times New Roman" w:hAnsi="Times New Roman"/>
          <w:lang w:eastAsia="ko-KR"/>
        </w:rPr>
        <w:t>단계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앞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값을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예측하고</w:t>
      </w:r>
      <w:ins w:id="4600" w:author="user" w:date="2021-03-22T17:37:00Z">
        <w:r w:rsidR="00B631A3">
          <w:rPr>
            <w:rFonts w:ascii="Times New Roman" w:hAnsi="Times New Roman" w:hint="eastAsia"/>
            <w:lang w:eastAsia="ko-KR"/>
          </w:rPr>
          <w:t>,</w:t>
        </w:r>
      </w:ins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또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다음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단계를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예측하는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방법으로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수행된다</w:t>
      </w:r>
      <w:r w:rsidRPr="00ED4019">
        <w:rPr>
          <w:rFonts w:ascii="Times New Roman" w:hAnsi="Times New Roman"/>
          <w:lang w:eastAsia="ko-KR"/>
        </w:rPr>
        <w:t xml:space="preserve">. l </w:t>
      </w:r>
      <w:r w:rsidRPr="00ED4019">
        <w:rPr>
          <w:rFonts w:ascii="Times New Roman" w:hAnsi="Times New Roman"/>
          <w:lang w:eastAsia="ko-KR"/>
        </w:rPr>
        <w:t>값을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산출하는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방법은</w:t>
      </w:r>
      <w:r w:rsidRPr="00ED4019">
        <w:rPr>
          <w:rFonts w:ascii="Times New Roman" w:hAnsi="Times New Roman"/>
          <w:lang w:eastAsia="ko-KR"/>
        </w:rPr>
        <w:t xml:space="preserve"> </w:t>
      </w:r>
      <w:ins w:id="4601" w:author="user" w:date="2021-03-22T17:37:00Z">
        <w:r w:rsidR="00B631A3">
          <w:rPr>
            <w:rFonts w:ascii="Times New Roman" w:hAnsi="Times New Roman" w:hint="eastAsia"/>
            <w:lang w:eastAsia="ko-KR"/>
          </w:rPr>
          <w:t>롭</w:t>
        </w:r>
        <w:r w:rsidR="00B631A3">
          <w:rPr>
            <w:rFonts w:ascii="Times New Roman" w:hAnsi="Times New Roman" w:hint="eastAsia"/>
            <w:lang w:eastAsia="ko-KR"/>
          </w:rPr>
          <w:t xml:space="preserve"> </w:t>
        </w:r>
        <w:r w:rsidR="00B631A3">
          <w:rPr>
            <w:rFonts w:ascii="Times New Roman" w:hAnsi="Times New Roman" w:hint="eastAsia"/>
            <w:lang w:eastAsia="ko-KR"/>
          </w:rPr>
          <w:t>하인드만</w:t>
        </w:r>
        <w:r w:rsidR="00B631A3">
          <w:rPr>
            <w:rFonts w:ascii="Times New Roman" w:hAnsi="Times New Roman" w:hint="eastAsia"/>
            <w:lang w:eastAsia="ko-KR"/>
          </w:rPr>
          <w:t>(</w:t>
        </w:r>
      </w:ins>
      <w:r w:rsidRPr="00ED4019">
        <w:rPr>
          <w:rFonts w:ascii="Times New Roman" w:hAnsi="Times New Roman"/>
          <w:lang w:eastAsia="ko-KR"/>
        </w:rPr>
        <w:t>Rob Hyndman</w:t>
      </w:r>
      <w:ins w:id="4602" w:author="user" w:date="2021-03-22T17:37:00Z">
        <w:r w:rsidR="00B631A3">
          <w:rPr>
            <w:rFonts w:ascii="Times New Roman" w:hAnsi="Times New Roman" w:hint="eastAsia"/>
            <w:lang w:eastAsia="ko-KR"/>
          </w:rPr>
          <w:t>)</w:t>
        </w:r>
      </w:ins>
      <w:r w:rsidRPr="00ED4019">
        <w:rPr>
          <w:rFonts w:ascii="Times New Roman" w:hAnsi="Times New Roman"/>
          <w:lang w:eastAsia="ko-KR"/>
        </w:rPr>
        <w:t>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저서에서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확인할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있다</w:t>
      </w:r>
      <w:r w:rsidRPr="00ED4019">
        <w:rPr>
          <w:rFonts w:ascii="Times New Roman" w:hAnsi="Times New Roman"/>
          <w:lang w:eastAsia="ko-KR"/>
        </w:rPr>
        <w:t>.</w:t>
      </w:r>
      <w:r w:rsidRPr="00ED4019">
        <w:rPr>
          <w:rStyle w:val="a7"/>
          <w:rFonts w:ascii="Times New Roman" w:hAnsi="Times New Roman"/>
        </w:rPr>
        <w:footnoteReference w:id="33"/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이는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Style w:val="VerbatimChar"/>
          <w:rFonts w:ascii="Times New Roman" w:hAnsi="Times New Roman"/>
          <w:lang w:eastAsia="ko-KR"/>
        </w:rPr>
        <w:t>ses()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모델을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Style w:val="VerbatimChar"/>
          <w:rFonts w:ascii="Times New Roman" w:hAnsi="Times New Roman"/>
          <w:lang w:eastAsia="ko-KR"/>
        </w:rPr>
        <w:t>summary()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함수를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통해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실행시키면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확인이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가능하다</w:t>
      </w:r>
      <w:r w:rsidRPr="00ED4019">
        <w:rPr>
          <w:rFonts w:ascii="Times New Roman" w:hAnsi="Times New Roman"/>
          <w:lang w:eastAsia="ko-KR"/>
        </w:rPr>
        <w:t>.</w:t>
      </w:r>
    </w:p>
    <w:p w14:paraId="4801D12D" w14:textId="6568F643" w:rsidR="00FD7B2A" w:rsidRPr="00ED4019" w:rsidRDefault="00FD7B2A">
      <w:pPr>
        <w:pStyle w:val="a0"/>
        <w:jc w:val="both"/>
        <w:rPr>
          <w:rFonts w:ascii="Times New Roman" w:hAnsi="Times New Roman"/>
          <w:lang w:eastAsia="ko-KR"/>
        </w:rPr>
        <w:pPrChange w:id="4605" w:author="제이펍 출판사" w:date="2021-03-14T15:57:00Z">
          <w:pPr>
            <w:pStyle w:val="a0"/>
          </w:pPr>
        </w:pPrChange>
      </w:pPr>
      <w:r w:rsidRPr="00ED4019">
        <w:rPr>
          <w:rFonts w:ascii="Times New Roman" w:hAnsi="Times New Roman"/>
          <w:lang w:eastAsia="ko-KR"/>
        </w:rPr>
        <w:t>아래의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총학생수에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대한</w:t>
      </w:r>
      <w:r w:rsidRPr="00ED4019">
        <w:rPr>
          <w:rFonts w:ascii="Times New Roman" w:hAnsi="Times New Roman"/>
          <w:lang w:eastAsia="ko-KR"/>
        </w:rPr>
        <w:t xml:space="preserve"> ses()</w:t>
      </w:r>
      <w:r w:rsidRPr="00ED4019">
        <w:rPr>
          <w:rFonts w:ascii="Times New Roman" w:hAnsi="Times New Roman"/>
          <w:lang w:eastAsia="ko-KR"/>
        </w:rPr>
        <w:t>의</w:t>
      </w:r>
      <w:r w:rsidRPr="00ED4019">
        <w:rPr>
          <w:rFonts w:ascii="Times New Roman" w:hAnsi="Times New Roman"/>
          <w:lang w:eastAsia="ko-KR"/>
        </w:rPr>
        <w:t xml:space="preserve"> alpha </w:t>
      </w:r>
      <w:r w:rsidRPr="00ED4019">
        <w:rPr>
          <w:rFonts w:ascii="Times New Roman" w:hAnsi="Times New Roman"/>
          <w:lang w:eastAsia="ko-KR"/>
        </w:rPr>
        <w:t>계수는</w:t>
      </w:r>
      <w:r w:rsidRPr="00ED4019">
        <w:rPr>
          <w:rFonts w:ascii="Times New Roman" w:hAnsi="Times New Roman"/>
          <w:lang w:eastAsia="ko-KR"/>
        </w:rPr>
        <w:t xml:space="preserve"> 0.999</w:t>
      </w:r>
      <w:r w:rsidRPr="00ED4019">
        <w:rPr>
          <w:rFonts w:ascii="Times New Roman" w:hAnsi="Times New Roman"/>
          <w:lang w:eastAsia="ko-KR"/>
        </w:rPr>
        <w:t>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계산되었다</w:t>
      </w:r>
      <w:r w:rsidRPr="00ED4019">
        <w:rPr>
          <w:rFonts w:ascii="Times New Roman" w:hAnsi="Times New Roman"/>
          <w:lang w:eastAsia="ko-KR"/>
        </w:rPr>
        <w:t xml:space="preserve">. </w:t>
      </w:r>
      <w:r w:rsidRPr="00ED4019">
        <w:rPr>
          <w:rFonts w:ascii="Times New Roman" w:hAnsi="Times New Roman"/>
          <w:lang w:eastAsia="ko-KR"/>
        </w:rPr>
        <w:t>이는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거의</w:t>
      </w:r>
      <w:r w:rsidRPr="00ED4019">
        <w:rPr>
          <w:rFonts w:ascii="Times New Roman" w:hAnsi="Times New Roman"/>
          <w:lang w:eastAsia="ko-KR"/>
        </w:rPr>
        <w:t xml:space="preserve"> 1</w:t>
      </w:r>
      <w:r w:rsidRPr="00ED4019">
        <w:rPr>
          <w:rFonts w:ascii="Times New Roman" w:hAnsi="Times New Roman"/>
          <w:lang w:eastAsia="ko-KR"/>
        </w:rPr>
        <w:t>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가깝기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때문에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바로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이전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데이터에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거의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모든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가중치를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다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것이고</w:t>
      </w:r>
      <w:ins w:id="4606" w:author="user" w:date="2021-03-22T17:38:00Z">
        <w:r w:rsidR="00B631A3">
          <w:rPr>
            <w:rFonts w:ascii="Times New Roman" w:hAnsi="Times New Roman" w:hint="eastAsia"/>
            <w:lang w:eastAsia="ko-KR"/>
          </w:rPr>
          <w:t>,</w:t>
        </w:r>
      </w:ins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이로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인해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결국</w:t>
      </w:r>
      <w:r w:rsidRPr="00ED4019">
        <w:rPr>
          <w:rFonts w:ascii="Times New Roman" w:hAnsi="Times New Roman"/>
          <w:lang w:eastAsia="ko-KR"/>
        </w:rPr>
        <w:t xml:space="preserve"> </w:t>
      </w:r>
      <w:commentRangeStart w:id="4607"/>
      <w:r w:rsidRPr="00ED4019">
        <w:rPr>
          <w:rFonts w:ascii="Times New Roman" w:hAnsi="Times New Roman"/>
          <w:lang w:eastAsia="ko-KR"/>
        </w:rPr>
        <w:t>Naive</w:t>
      </w:r>
      <w:commentRangeEnd w:id="4607"/>
      <w:r w:rsidR="00B631A3">
        <w:rPr>
          <w:rStyle w:val="af3"/>
        </w:rPr>
        <w:commentReference w:id="4607"/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모델과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거의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같은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모델이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생성되었다</w:t>
      </w:r>
      <w:r w:rsidRPr="00ED4019">
        <w:rPr>
          <w:rFonts w:ascii="Times New Roman" w:hAnsi="Times New Roman"/>
          <w:lang w:eastAsia="ko-KR"/>
        </w:rPr>
        <w:t xml:space="preserve">. </w:t>
      </w:r>
      <w:r w:rsidRPr="00ED4019">
        <w:rPr>
          <w:rFonts w:ascii="Times New Roman" w:hAnsi="Times New Roman"/>
          <w:lang w:eastAsia="ko-KR"/>
        </w:rPr>
        <w:t>만약</w:t>
      </w:r>
      <w:r w:rsidRPr="00ED4019">
        <w:rPr>
          <w:rFonts w:ascii="Times New Roman" w:hAnsi="Times New Roman"/>
          <w:lang w:eastAsia="ko-KR"/>
        </w:rPr>
        <w:t xml:space="preserve"> alpha</w:t>
      </w:r>
      <w:r w:rsidRPr="00ED4019">
        <w:rPr>
          <w:rFonts w:ascii="Times New Roman" w:hAnsi="Times New Roman"/>
          <w:lang w:eastAsia="ko-KR"/>
        </w:rPr>
        <w:t>값을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강제로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낮추어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준다면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어떻게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될까</w:t>
      </w:r>
      <w:r w:rsidRPr="00ED4019">
        <w:rPr>
          <w:rFonts w:ascii="Times New Roman" w:hAnsi="Times New Roman"/>
          <w:lang w:eastAsia="ko-KR"/>
        </w:rPr>
        <w:t xml:space="preserve">? </w:t>
      </w:r>
      <w:r w:rsidRPr="00ED4019">
        <w:rPr>
          <w:rFonts w:ascii="Times New Roman" w:hAnsi="Times New Roman"/>
          <w:lang w:eastAsia="ko-KR"/>
        </w:rPr>
        <w:t>아래의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코드를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살펴보길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바란다</w:t>
      </w:r>
      <w:r w:rsidRPr="00ED4019">
        <w:rPr>
          <w:rFonts w:ascii="Times New Roman" w:hAnsi="Times New Roman"/>
          <w:lang w:eastAsia="ko-KR"/>
        </w:rPr>
        <w:t>.</w:t>
      </w:r>
    </w:p>
    <w:p w14:paraId="08C2754E" w14:textId="77777777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4608" w:author="제이펍 출판사" w:date="2021-03-14T15:57:00Z">
          <w:pPr>
            <w:pStyle w:val="SourceCode"/>
          </w:pPr>
        </w:pPrChange>
      </w:pPr>
      <w:r w:rsidRPr="00ED4019">
        <w:rPr>
          <w:rStyle w:val="CommentTok"/>
          <w:rFonts w:ascii="Times New Roman" w:hAnsi="Times New Roman"/>
        </w:rPr>
        <w:t xml:space="preserve"># </w:t>
      </w:r>
      <w:r w:rsidRPr="00ED4019">
        <w:rPr>
          <w:rStyle w:val="CommentTok"/>
          <w:rFonts w:ascii="Times New Roman" w:hAnsi="Times New Roman"/>
        </w:rPr>
        <w:t>전체</w:t>
      </w:r>
      <w:r w:rsidRPr="00ED4019">
        <w:rPr>
          <w:rStyle w:val="CommentTok"/>
          <w:rFonts w:ascii="Times New Roman" w:hAnsi="Times New Roman"/>
        </w:rPr>
        <w:t xml:space="preserve"> </w:t>
      </w:r>
      <w:r w:rsidRPr="00ED4019">
        <w:rPr>
          <w:rStyle w:val="CommentTok"/>
          <w:rFonts w:ascii="Times New Roman" w:hAnsi="Times New Roman"/>
        </w:rPr>
        <w:t>학생수에</w:t>
      </w:r>
      <w:r w:rsidRPr="00ED4019">
        <w:rPr>
          <w:rStyle w:val="CommentTok"/>
          <w:rFonts w:ascii="Times New Roman" w:hAnsi="Times New Roman"/>
        </w:rPr>
        <w:t xml:space="preserve"> </w:t>
      </w:r>
      <w:r w:rsidRPr="00ED4019">
        <w:rPr>
          <w:rStyle w:val="CommentTok"/>
          <w:rFonts w:ascii="Times New Roman" w:hAnsi="Times New Roman"/>
        </w:rPr>
        <w:t>대한</w:t>
      </w:r>
      <w:r w:rsidRPr="00ED4019">
        <w:rPr>
          <w:rStyle w:val="CommentTok"/>
          <w:rFonts w:ascii="Times New Roman" w:hAnsi="Times New Roman"/>
        </w:rPr>
        <w:t xml:space="preserve"> </w:t>
      </w:r>
      <w:commentRangeStart w:id="4609"/>
      <w:r w:rsidRPr="00ED4019">
        <w:rPr>
          <w:rStyle w:val="CommentTok"/>
          <w:rFonts w:ascii="Times New Roman" w:hAnsi="Times New Roman"/>
        </w:rPr>
        <w:t>Simple Exponential Smoothing</w:t>
      </w:r>
      <w:commentRangeEnd w:id="4609"/>
      <w:r w:rsidR="00B631A3">
        <w:rPr>
          <w:rStyle w:val="af3"/>
          <w:kern w:val="0"/>
          <w:lang w:eastAsia="en-US"/>
        </w:rPr>
        <w:commentReference w:id="4609"/>
      </w:r>
      <w:r w:rsidRPr="00ED4019">
        <w:rPr>
          <w:rFonts w:ascii="Times New Roman" w:hAnsi="Times New Roman"/>
        </w:rPr>
        <w:br/>
      </w:r>
      <w:proofErr w:type="gramStart"/>
      <w:r w:rsidRPr="00ED4019">
        <w:rPr>
          <w:rStyle w:val="FunctionTok"/>
          <w:rFonts w:ascii="Times New Roman" w:hAnsi="Times New Roman"/>
        </w:rPr>
        <w:t>ses</w:t>
      </w:r>
      <w:r w:rsidRPr="00ED4019">
        <w:rPr>
          <w:rStyle w:val="NormalTok"/>
          <w:rFonts w:ascii="Times New Roman" w:hAnsi="Times New Roman"/>
        </w:rPr>
        <w:t>(</w:t>
      </w:r>
      <w:proofErr w:type="gramEnd"/>
      <w:r w:rsidRPr="00ED4019">
        <w:rPr>
          <w:rStyle w:val="NormalTok"/>
          <w:rFonts w:ascii="Times New Roman" w:hAnsi="Times New Roman"/>
        </w:rPr>
        <w:t>students.ts[,</w:t>
      </w:r>
      <w:r w:rsidRPr="00ED4019">
        <w:rPr>
          <w:rStyle w:val="DecValTok"/>
          <w:rFonts w:ascii="Times New Roman" w:hAnsi="Times New Roman"/>
        </w:rPr>
        <w:t>2</w:t>
      </w:r>
      <w:r w:rsidRPr="00ED4019">
        <w:rPr>
          <w:rStyle w:val="NormalTok"/>
          <w:rFonts w:ascii="Times New Roman" w:hAnsi="Times New Roman"/>
        </w:rPr>
        <w:t xml:space="preserve">]) </w:t>
      </w:r>
      <w:r w:rsidRPr="00ED4019">
        <w:rPr>
          <w:rStyle w:val="SpecialCharTok"/>
          <w:rFonts w:ascii="Times New Roman" w:hAnsi="Times New Roman"/>
        </w:rPr>
        <w:t>%&gt;%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unctionTok"/>
          <w:rFonts w:ascii="Times New Roman" w:hAnsi="Times New Roman"/>
        </w:rPr>
        <w:t>summary</w:t>
      </w:r>
      <w:r w:rsidRPr="00ED4019">
        <w:rPr>
          <w:rStyle w:val="NormalTok"/>
          <w:rFonts w:ascii="Times New Roman" w:hAnsi="Times New Roman"/>
        </w:rPr>
        <w:t>()</w:t>
      </w:r>
    </w:p>
    <w:p w14:paraId="271AEF87" w14:textId="77777777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4610" w:author="제이펍 출판사" w:date="2021-03-14T15:57:00Z">
          <w:pPr>
            <w:pStyle w:val="SourceCode"/>
          </w:pPr>
        </w:pPrChange>
      </w:pP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Forecast method: Simple exponential smoothing</w:t>
      </w:r>
      <w:r w:rsidRPr="00ED4019">
        <w:rPr>
          <w:rFonts w:ascii="Times New Roman" w:hAnsi="Times New Roman"/>
        </w:rPr>
        <w:br/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Model Information: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Simple exponential smoothing </w:t>
      </w:r>
      <w:r w:rsidRPr="00ED4019">
        <w:rPr>
          <w:rFonts w:ascii="Times New Roman" w:hAnsi="Times New Roman"/>
        </w:rPr>
        <w:br/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Call: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 ses(y = students.ts[, 2]) </w:t>
      </w:r>
      <w:r w:rsidRPr="00ED4019">
        <w:rPr>
          <w:rFonts w:ascii="Times New Roman" w:hAnsi="Times New Roman"/>
        </w:rPr>
        <w:br/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  Smoothing parameters: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    alpha = 0.9999 </w:t>
      </w:r>
      <w:r w:rsidRPr="00ED4019">
        <w:rPr>
          <w:rFonts w:ascii="Times New Roman" w:hAnsi="Times New Roman"/>
        </w:rPr>
        <w:br/>
      </w:r>
      <w:r w:rsidRPr="00ED4019">
        <w:rPr>
          <w:rFonts w:ascii="Times New Roman" w:hAnsi="Times New Roman"/>
        </w:rPr>
        <w:lastRenderedPageBreak/>
        <w:br/>
      </w:r>
      <w:r w:rsidRPr="00ED4019">
        <w:rPr>
          <w:rStyle w:val="VerbatimChar"/>
          <w:rFonts w:ascii="Times New Roman" w:hAnsi="Times New Roman"/>
        </w:rPr>
        <w:t xml:space="preserve">  Initial states: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    l = 8394600.8229 </w:t>
      </w:r>
      <w:r w:rsidRPr="00ED4019">
        <w:rPr>
          <w:rFonts w:ascii="Times New Roman" w:hAnsi="Times New Roman"/>
        </w:rPr>
        <w:br/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  sigma:  162570.5</w:t>
      </w:r>
      <w:r w:rsidRPr="00ED4019">
        <w:rPr>
          <w:rFonts w:ascii="Times New Roman" w:hAnsi="Times New Roman"/>
        </w:rPr>
        <w:br/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     AIC     AICc      BIC 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599.8562 601.1896 603.1294 </w:t>
      </w:r>
      <w:r w:rsidRPr="00ED4019">
        <w:rPr>
          <w:rFonts w:ascii="Times New Roman" w:hAnsi="Times New Roman"/>
        </w:rPr>
        <w:br/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Error measures: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                    ME     RMSE      MAE       MPE     MAPE     MASE      ACF1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Training set -109072.2 155004.8 134671.7 -1.552769 1.849053 1.047911 0.4105529</w:t>
      </w:r>
      <w:r w:rsidRPr="00ED4019">
        <w:rPr>
          <w:rFonts w:ascii="Times New Roman" w:hAnsi="Times New Roman"/>
        </w:rPr>
        <w:br/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Forecasts: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     Point Forecast   Lo 80   Hi 80   Lo 95   Hi 95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2021        5995252 5786909 6203594 5676619 6313884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2022        5995252 5700626 6289878 5544660 6445843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2023        5995252 5634416 6356087 5443401 6547102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2024        5995252 5578598 6411905 5358035 6632468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2025        5995252 5529421 6461082 5282825 6707678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2026        5995252 5484962 6505542 5214830 6775673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2027        5995252 5444077 6546427 5152302 6838201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2028        5995252 5406022 6584481 5094103 6896401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2029        5995252 5370280 6620223 5039440 6951063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2030        5995252 5336474 6654029 4987739 7002765</w:t>
      </w:r>
    </w:p>
    <w:p w14:paraId="4F63DEBD" w14:textId="77777777" w:rsidR="00FD7B2A" w:rsidRDefault="00FD7B2A">
      <w:pPr>
        <w:pStyle w:val="result"/>
        <w:numPr>
          <w:ilvl w:val="0"/>
          <w:numId w:val="0"/>
        </w:numPr>
        <w:ind w:left="480"/>
        <w:jc w:val="both"/>
        <w:pPrChange w:id="4611" w:author="제이펍 출판사" w:date="2021-03-14T15:57:00Z">
          <w:pPr>
            <w:pStyle w:val="result"/>
            <w:numPr>
              <w:numId w:val="0"/>
            </w:numPr>
            <w:tabs>
              <w:tab w:val="clear" w:pos="0"/>
            </w:tabs>
            <w:ind w:left="0" w:firstLine="0"/>
          </w:pPr>
        </w:pPrChange>
      </w:pPr>
      <w:r>
        <w:t>결과 설명</w:t>
      </w:r>
    </w:p>
    <w:p w14:paraId="4564EA8D" w14:textId="02FB8D03" w:rsidR="00FD7B2A" w:rsidRDefault="00FD7B2A">
      <w:pPr>
        <w:pStyle w:val="result"/>
        <w:numPr>
          <w:ilvl w:val="0"/>
          <w:numId w:val="27"/>
        </w:numPr>
        <w:jc w:val="both"/>
        <w:pPrChange w:id="4612" w:author="제이펍 출판사" w:date="2021-03-14T15:57:00Z">
          <w:pPr>
            <w:pStyle w:val="result"/>
            <w:numPr>
              <w:numId w:val="27"/>
            </w:numPr>
            <w:tabs>
              <w:tab w:val="clear" w:pos="0"/>
            </w:tabs>
            <w:ind w:left="840" w:hanging="360"/>
          </w:pPr>
        </w:pPrChange>
      </w:pPr>
      <w:r>
        <w:t>Smoothing parameters: 지수</w:t>
      </w:r>
      <w:ins w:id="4613" w:author="user" w:date="2021-03-22T17:40:00Z">
        <w:r w:rsidR="00812B7D">
          <w:rPr>
            <w:rFonts w:hint="eastAsia"/>
            <w:lang w:eastAsia="ko-KR"/>
          </w:rPr>
          <w:t xml:space="preserve"> </w:t>
        </w:r>
      </w:ins>
      <w:r>
        <w:t>평활의 가중치로 사용할 alpha값이 0.9999</w:t>
      </w:r>
    </w:p>
    <w:p w14:paraId="4B8700A8" w14:textId="075D5E12" w:rsidR="00FD7B2A" w:rsidRDefault="00FD7B2A">
      <w:pPr>
        <w:pStyle w:val="result"/>
        <w:numPr>
          <w:ilvl w:val="0"/>
          <w:numId w:val="27"/>
        </w:numPr>
        <w:jc w:val="both"/>
        <w:pPrChange w:id="4614" w:author="제이펍 출판사" w:date="2021-03-14T15:57:00Z">
          <w:pPr>
            <w:pStyle w:val="result"/>
            <w:numPr>
              <w:numId w:val="27"/>
            </w:numPr>
            <w:tabs>
              <w:tab w:val="clear" w:pos="0"/>
            </w:tabs>
            <w:ind w:left="840" w:hanging="360"/>
          </w:pPr>
        </w:pPrChange>
      </w:pPr>
      <w:r>
        <w:t>Initial states : 지수</w:t>
      </w:r>
      <w:ins w:id="4615" w:author="user" w:date="2021-03-22T17:40:00Z">
        <w:r w:rsidR="00812B7D">
          <w:rPr>
            <w:rFonts w:hint="eastAsia"/>
            <w:lang w:eastAsia="ko-KR"/>
          </w:rPr>
          <w:t xml:space="preserve"> </w:t>
        </w:r>
      </w:ins>
      <w:r>
        <w:t>평활의 시작점 위치</w:t>
      </w:r>
    </w:p>
    <w:p w14:paraId="15311A48" w14:textId="77777777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4616" w:author="제이펍 출판사" w:date="2021-03-14T15:57:00Z">
          <w:pPr>
            <w:pStyle w:val="SourceCode"/>
          </w:pPr>
        </w:pPrChange>
      </w:pPr>
      <w:r w:rsidRPr="00ED4019">
        <w:rPr>
          <w:rStyle w:val="FunctionTok"/>
          <w:rFonts w:ascii="Times New Roman" w:hAnsi="Times New Roman"/>
        </w:rPr>
        <w:t>autoplot</w:t>
      </w:r>
      <w:r w:rsidRPr="00ED4019">
        <w:rPr>
          <w:rStyle w:val="NormalTok"/>
          <w:rFonts w:ascii="Times New Roman" w:hAnsi="Times New Roman"/>
        </w:rPr>
        <w:t>(students.ts[,</w:t>
      </w:r>
      <w:r w:rsidRPr="00ED4019">
        <w:rPr>
          <w:rStyle w:val="DecValTok"/>
          <w:rFonts w:ascii="Times New Roman" w:hAnsi="Times New Roman"/>
        </w:rPr>
        <w:t>2</w:t>
      </w:r>
      <w:r w:rsidRPr="00ED4019">
        <w:rPr>
          <w:rStyle w:val="NormalTok"/>
          <w:rFonts w:ascii="Times New Roman" w:hAnsi="Times New Roman"/>
        </w:rPr>
        <w:t xml:space="preserve">]) </w:t>
      </w:r>
      <w:r w:rsidRPr="00ED4019">
        <w:rPr>
          <w:rStyle w:val="SpecialCharTok"/>
          <w:rFonts w:ascii="Times New Roman" w:hAnsi="Times New Roman"/>
        </w:rPr>
        <w:t>+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</w:t>
      </w:r>
      <w:r w:rsidRPr="00ED4019">
        <w:rPr>
          <w:rStyle w:val="FunctionTok"/>
          <w:rFonts w:ascii="Times New Roman" w:hAnsi="Times New Roman"/>
        </w:rPr>
        <w:t>autolayer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FunctionTok"/>
          <w:rFonts w:ascii="Times New Roman" w:hAnsi="Times New Roman"/>
        </w:rPr>
        <w:t>fitted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FunctionTok"/>
          <w:rFonts w:ascii="Times New Roman" w:hAnsi="Times New Roman"/>
        </w:rPr>
        <w:t>ses</w:t>
      </w:r>
      <w:r w:rsidRPr="00ED4019">
        <w:rPr>
          <w:rStyle w:val="NormalTok"/>
          <w:rFonts w:ascii="Times New Roman" w:hAnsi="Times New Roman"/>
        </w:rPr>
        <w:t>(students.ts[,</w:t>
      </w:r>
      <w:r w:rsidRPr="00ED4019">
        <w:rPr>
          <w:rStyle w:val="DecValTok"/>
          <w:rFonts w:ascii="Times New Roman" w:hAnsi="Times New Roman"/>
        </w:rPr>
        <w:t>2</w:t>
      </w:r>
      <w:r w:rsidRPr="00ED4019">
        <w:rPr>
          <w:rStyle w:val="NormalTok"/>
          <w:rFonts w:ascii="Times New Roman" w:hAnsi="Times New Roman"/>
        </w:rPr>
        <w:t xml:space="preserve">])), </w:t>
      </w:r>
      <w:r w:rsidRPr="00ED4019">
        <w:rPr>
          <w:rStyle w:val="AttributeTok"/>
          <w:rFonts w:ascii="Times New Roman" w:hAnsi="Times New Roman"/>
        </w:rPr>
        <w:t>series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StringTok"/>
          <w:rFonts w:ascii="Times New Roman" w:hAnsi="Times New Roman"/>
        </w:rPr>
        <w:t>적합값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NormalTok"/>
          <w:rFonts w:ascii="Times New Roman" w:hAnsi="Times New Roman"/>
        </w:rPr>
        <w:t xml:space="preserve">) </w:t>
      </w:r>
      <w:r w:rsidRPr="00ED4019">
        <w:rPr>
          <w:rStyle w:val="SpecialCharTok"/>
          <w:rFonts w:ascii="Times New Roman" w:hAnsi="Times New Roman"/>
        </w:rPr>
        <w:t>+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</w:t>
      </w:r>
      <w:r w:rsidRPr="00ED4019">
        <w:rPr>
          <w:rStyle w:val="FunctionTok"/>
          <w:rFonts w:ascii="Times New Roman" w:hAnsi="Times New Roman"/>
        </w:rPr>
        <w:t>autolayer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FunctionTok"/>
          <w:rFonts w:ascii="Times New Roman" w:hAnsi="Times New Roman"/>
        </w:rPr>
        <w:t>ses</w:t>
      </w:r>
      <w:r w:rsidRPr="00ED4019">
        <w:rPr>
          <w:rStyle w:val="NormalTok"/>
          <w:rFonts w:ascii="Times New Roman" w:hAnsi="Times New Roman"/>
        </w:rPr>
        <w:t>(students.ts[,</w:t>
      </w:r>
      <w:r w:rsidRPr="00ED4019">
        <w:rPr>
          <w:rStyle w:val="DecValTok"/>
          <w:rFonts w:ascii="Times New Roman" w:hAnsi="Times New Roman"/>
        </w:rPr>
        <w:t>2</w:t>
      </w:r>
      <w:r w:rsidRPr="00ED4019">
        <w:rPr>
          <w:rStyle w:val="NormalTok"/>
          <w:rFonts w:ascii="Times New Roman" w:hAnsi="Times New Roman"/>
        </w:rPr>
        <w:t xml:space="preserve">]))  </w:t>
      </w:r>
      <w:r w:rsidRPr="00ED4019">
        <w:rPr>
          <w:rStyle w:val="SpecialCharTok"/>
          <w:rFonts w:ascii="Times New Roman" w:hAnsi="Times New Roman"/>
        </w:rPr>
        <w:t>+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</w:t>
      </w:r>
      <w:r w:rsidRPr="00ED4019">
        <w:rPr>
          <w:rStyle w:val="FunctionTok"/>
          <w:rFonts w:ascii="Times New Roman" w:hAnsi="Times New Roman"/>
        </w:rPr>
        <w:t>labs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AttributeTok"/>
          <w:rFonts w:ascii="Times New Roman" w:hAnsi="Times New Roman"/>
        </w:rPr>
        <w:t>title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'</w:t>
      </w:r>
      <w:commentRangeStart w:id="4617"/>
      <w:r w:rsidRPr="00ED4019">
        <w:rPr>
          <w:rStyle w:val="StringTok"/>
          <w:rFonts w:ascii="Times New Roman" w:hAnsi="Times New Roman"/>
        </w:rPr>
        <w:t>단순지수평활모델</w:t>
      </w:r>
      <w:commentRangeEnd w:id="4617"/>
      <w:r w:rsidR="00812B7D">
        <w:rPr>
          <w:rStyle w:val="af3"/>
          <w:kern w:val="0"/>
          <w:lang w:eastAsia="en-US"/>
        </w:rPr>
        <w:commentReference w:id="4617"/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NormalTok"/>
          <w:rFonts w:ascii="Times New Roman" w:hAnsi="Times New Roman"/>
        </w:rPr>
        <w:t xml:space="preserve">, </w:t>
      </w:r>
      <w:r w:rsidRPr="00ED4019">
        <w:rPr>
          <w:rStyle w:val="AttributeTok"/>
          <w:rFonts w:ascii="Times New Roman" w:hAnsi="Times New Roman"/>
        </w:rPr>
        <w:t>x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StringTok"/>
          <w:rFonts w:ascii="Times New Roman" w:hAnsi="Times New Roman"/>
        </w:rPr>
        <w:t>연도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NormalTok"/>
          <w:rFonts w:ascii="Times New Roman" w:hAnsi="Times New Roman"/>
        </w:rPr>
        <w:t xml:space="preserve">, </w:t>
      </w:r>
      <w:r w:rsidRPr="00ED4019">
        <w:rPr>
          <w:rStyle w:val="AttributeTok"/>
          <w:rFonts w:ascii="Times New Roman" w:hAnsi="Times New Roman"/>
        </w:rPr>
        <w:t>y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StringTok"/>
          <w:rFonts w:ascii="Times New Roman" w:hAnsi="Times New Roman"/>
        </w:rPr>
        <w:t>학생수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NormalTok"/>
          <w:rFonts w:ascii="Times New Roman" w:hAnsi="Times New Roman"/>
        </w:rPr>
        <w:t>)</w:t>
      </w:r>
    </w:p>
    <w:p w14:paraId="17C9E931" w14:textId="77777777" w:rsidR="00FD7B2A" w:rsidRPr="00ED4019" w:rsidRDefault="00FD7B2A">
      <w:pPr>
        <w:pStyle w:val="Figure"/>
        <w:jc w:val="both"/>
        <w:rPr>
          <w:rFonts w:ascii="Times New Roman" w:hAnsi="Times New Roman"/>
        </w:rPr>
        <w:pPrChange w:id="4618" w:author="제이펍 출판사" w:date="2021-03-14T15:57:00Z">
          <w:pPr>
            <w:pStyle w:val="Figure"/>
          </w:pPr>
        </w:pPrChange>
      </w:pPr>
      <w:r w:rsidRPr="00ED4019">
        <w:rPr>
          <w:rFonts w:ascii="Times New Roman" w:hAnsi="Times New Roman"/>
          <w:noProof/>
          <w:lang w:eastAsia="ko-KR"/>
        </w:rPr>
        <w:lastRenderedPageBreak/>
        <w:drawing>
          <wp:inline distT="0" distB="0" distL="0" distR="0" wp14:anchorId="0851F75B" wp14:editId="4B8B265D">
            <wp:extent cx="4572000" cy="3657600"/>
            <wp:effectExtent l="0" t="0" r="0" b="0"/>
            <wp:docPr id="154" name="그림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"/>
                    <pic:cNvPicPr>
                      <a:picLocks noChangeAspect="1" noChangeArrowheads="1"/>
                    </pic:cNvPicPr>
                  </pic:nvPicPr>
                  <pic:blipFill>
                    <a:blip r:embed="rId1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803B6A5" w14:textId="6D66D200" w:rsidR="00FD7B2A" w:rsidRPr="00ED4019" w:rsidRDefault="00FD7B2A">
      <w:pPr>
        <w:pStyle w:val="a6"/>
        <w:jc w:val="both"/>
        <w:rPr>
          <w:rFonts w:ascii="Times New Roman" w:hAnsi="Times New Roman"/>
        </w:rPr>
        <w:pPrChange w:id="4619" w:author="제이펍 출판사" w:date="2021-03-14T15:57:00Z">
          <w:pPr>
            <w:pStyle w:val="a6"/>
            <w:jc w:val="center"/>
          </w:pPr>
        </w:pPrChange>
      </w:pPr>
      <w:commentRangeStart w:id="4620"/>
      <w:r w:rsidRPr="00ED4019">
        <w:rPr>
          <w:rFonts w:ascii="Times New Roman" w:hAnsi="Times New Roman" w:hint="eastAsia"/>
        </w:rPr>
        <w:t>그림</w:t>
      </w:r>
      <w:r w:rsidRPr="00ED4019">
        <w:rPr>
          <w:rFonts w:ascii="Times New Roman" w:hAnsi="Times New Roman" w:hint="eastAsia"/>
        </w:rPr>
        <w:t xml:space="preserve"> </w:t>
      </w:r>
      <w:r w:rsidRPr="00ED4019">
        <w:rPr>
          <w:rFonts w:ascii="Times New Roman" w:hAnsi="Times New Roman"/>
        </w:rPr>
        <w:fldChar w:fldCharType="begin"/>
      </w:r>
      <w:r w:rsidRPr="00ED4019">
        <w:rPr>
          <w:rFonts w:ascii="Times New Roman" w:hAnsi="Times New Roman"/>
        </w:rPr>
        <w:instrText xml:space="preserve"> </w:instrText>
      </w:r>
      <w:r w:rsidRPr="00ED4019">
        <w:rPr>
          <w:rFonts w:ascii="Times New Roman" w:hAnsi="Times New Roman" w:hint="eastAsia"/>
        </w:rPr>
        <w:instrText>STYLEREF 1 \s</w:instrText>
      </w:r>
      <w:r w:rsidRPr="00ED4019">
        <w:rPr>
          <w:rFonts w:ascii="Times New Roman" w:hAnsi="Times New Roman"/>
        </w:rPr>
        <w:instrText xml:space="preserve"> </w:instrText>
      </w:r>
      <w:r w:rsidRPr="00ED4019">
        <w:rPr>
          <w:rFonts w:ascii="Times New Roman" w:hAnsi="Times New Roman"/>
        </w:rPr>
        <w:fldChar w:fldCharType="separate"/>
      </w:r>
      <w:r w:rsidR="00B60F81">
        <w:rPr>
          <w:rFonts w:ascii="Times New Roman" w:hAnsi="Times New Roman"/>
          <w:noProof/>
        </w:rPr>
        <w:t>0</w:t>
      </w:r>
      <w:r w:rsidRPr="00ED4019">
        <w:rPr>
          <w:rFonts w:ascii="Times New Roman" w:hAnsi="Times New Roman"/>
        </w:rPr>
        <w:fldChar w:fldCharType="end"/>
      </w:r>
      <w:r w:rsidRPr="00ED4019">
        <w:rPr>
          <w:rFonts w:ascii="Times New Roman" w:hAnsi="Times New Roman"/>
        </w:rPr>
        <w:noBreakHyphen/>
        <w:t>31</w:t>
      </w:r>
      <w:commentRangeEnd w:id="4620"/>
      <w:r w:rsidR="00812B7D">
        <w:rPr>
          <w:rStyle w:val="af3"/>
          <w:i w:val="0"/>
        </w:rPr>
        <w:commentReference w:id="4620"/>
      </w:r>
    </w:p>
    <w:p w14:paraId="0182BA7A" w14:textId="77777777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4621" w:author="제이펍 출판사" w:date="2021-03-14T15:57:00Z">
          <w:pPr>
            <w:pStyle w:val="SourceCode"/>
          </w:pPr>
        </w:pPrChange>
      </w:pPr>
      <w:r w:rsidRPr="00ED4019">
        <w:rPr>
          <w:rStyle w:val="FunctionTok"/>
          <w:rFonts w:ascii="Times New Roman" w:hAnsi="Times New Roman"/>
        </w:rPr>
        <w:t>autoplot</w:t>
      </w:r>
      <w:r w:rsidRPr="00ED4019">
        <w:rPr>
          <w:rStyle w:val="NormalTok"/>
          <w:rFonts w:ascii="Times New Roman" w:hAnsi="Times New Roman"/>
        </w:rPr>
        <w:t>(students.ts[,</w:t>
      </w:r>
      <w:r w:rsidRPr="00ED4019">
        <w:rPr>
          <w:rStyle w:val="DecValTok"/>
          <w:rFonts w:ascii="Times New Roman" w:hAnsi="Times New Roman"/>
        </w:rPr>
        <w:t>2</w:t>
      </w:r>
      <w:r w:rsidRPr="00ED4019">
        <w:rPr>
          <w:rStyle w:val="NormalTok"/>
          <w:rFonts w:ascii="Times New Roman" w:hAnsi="Times New Roman"/>
        </w:rPr>
        <w:t xml:space="preserve">]) </w:t>
      </w:r>
      <w:r w:rsidRPr="00ED4019">
        <w:rPr>
          <w:rStyle w:val="SpecialCharTok"/>
          <w:rFonts w:ascii="Times New Roman" w:hAnsi="Times New Roman"/>
        </w:rPr>
        <w:t>+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</w:t>
      </w:r>
      <w:r w:rsidRPr="00ED4019">
        <w:rPr>
          <w:rStyle w:val="FunctionTok"/>
          <w:rFonts w:ascii="Times New Roman" w:hAnsi="Times New Roman"/>
        </w:rPr>
        <w:t>autolayer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FunctionTok"/>
          <w:rFonts w:ascii="Times New Roman" w:hAnsi="Times New Roman"/>
        </w:rPr>
        <w:t>fitted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FunctionTok"/>
          <w:rFonts w:ascii="Times New Roman" w:hAnsi="Times New Roman"/>
        </w:rPr>
        <w:t>ses</w:t>
      </w:r>
      <w:r w:rsidRPr="00ED4019">
        <w:rPr>
          <w:rStyle w:val="NormalTok"/>
          <w:rFonts w:ascii="Times New Roman" w:hAnsi="Times New Roman"/>
        </w:rPr>
        <w:t>(students.ts[,</w:t>
      </w:r>
      <w:r w:rsidRPr="00ED4019">
        <w:rPr>
          <w:rStyle w:val="DecValTok"/>
          <w:rFonts w:ascii="Times New Roman" w:hAnsi="Times New Roman"/>
        </w:rPr>
        <w:t>2</w:t>
      </w:r>
      <w:r w:rsidRPr="00ED4019">
        <w:rPr>
          <w:rStyle w:val="NormalTok"/>
          <w:rFonts w:ascii="Times New Roman" w:hAnsi="Times New Roman"/>
        </w:rPr>
        <w:t xml:space="preserve">])), </w:t>
      </w:r>
      <w:r w:rsidRPr="00ED4019">
        <w:rPr>
          <w:rStyle w:val="AttributeTok"/>
          <w:rFonts w:ascii="Times New Roman" w:hAnsi="Times New Roman"/>
        </w:rPr>
        <w:t>series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StringTok"/>
          <w:rFonts w:ascii="Times New Roman" w:hAnsi="Times New Roman"/>
        </w:rPr>
        <w:t>적합값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NormalTok"/>
          <w:rFonts w:ascii="Times New Roman" w:hAnsi="Times New Roman"/>
        </w:rPr>
        <w:t xml:space="preserve">) </w:t>
      </w:r>
      <w:r w:rsidRPr="00ED4019">
        <w:rPr>
          <w:rStyle w:val="SpecialCharTok"/>
          <w:rFonts w:ascii="Times New Roman" w:hAnsi="Times New Roman"/>
        </w:rPr>
        <w:t>+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</w:t>
      </w:r>
      <w:r w:rsidRPr="00ED4019">
        <w:rPr>
          <w:rStyle w:val="FunctionTok"/>
          <w:rFonts w:ascii="Times New Roman" w:hAnsi="Times New Roman"/>
        </w:rPr>
        <w:t>autolayer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FunctionTok"/>
          <w:rFonts w:ascii="Times New Roman" w:hAnsi="Times New Roman"/>
        </w:rPr>
        <w:t>ses</w:t>
      </w:r>
      <w:r w:rsidRPr="00ED4019">
        <w:rPr>
          <w:rStyle w:val="NormalTok"/>
          <w:rFonts w:ascii="Times New Roman" w:hAnsi="Times New Roman"/>
        </w:rPr>
        <w:t>(students.ts[,</w:t>
      </w:r>
      <w:r w:rsidRPr="00ED4019">
        <w:rPr>
          <w:rStyle w:val="DecValTok"/>
          <w:rFonts w:ascii="Times New Roman" w:hAnsi="Times New Roman"/>
        </w:rPr>
        <w:t>2</w:t>
      </w:r>
      <w:r w:rsidRPr="00ED4019">
        <w:rPr>
          <w:rStyle w:val="NormalTok"/>
          <w:rFonts w:ascii="Times New Roman" w:hAnsi="Times New Roman"/>
        </w:rPr>
        <w:t xml:space="preserve">]), </w:t>
      </w:r>
      <w:r w:rsidRPr="00ED4019">
        <w:rPr>
          <w:rStyle w:val="AttributeTok"/>
          <w:rFonts w:ascii="Times New Roman" w:hAnsi="Times New Roman"/>
        </w:rPr>
        <w:t>PI =</w:t>
      </w:r>
      <w:r w:rsidRPr="00ED4019">
        <w:rPr>
          <w:rStyle w:val="NormalTok"/>
          <w:rFonts w:ascii="Times New Roman" w:hAnsi="Times New Roman"/>
        </w:rPr>
        <w:t xml:space="preserve"> F, </w:t>
      </w:r>
      <w:r w:rsidRPr="00ED4019">
        <w:rPr>
          <w:rStyle w:val="AttributeTok"/>
          <w:rFonts w:ascii="Times New Roman" w:hAnsi="Times New Roman"/>
        </w:rPr>
        <w:t>series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'0.99'</w:t>
      </w:r>
      <w:r w:rsidRPr="00ED4019">
        <w:rPr>
          <w:rStyle w:val="NormalTok"/>
          <w:rFonts w:ascii="Times New Roman" w:hAnsi="Times New Roman"/>
        </w:rPr>
        <w:t xml:space="preserve">) </w:t>
      </w:r>
      <w:r w:rsidRPr="00ED4019">
        <w:rPr>
          <w:rStyle w:val="SpecialCharTok"/>
          <w:rFonts w:ascii="Times New Roman" w:hAnsi="Times New Roman"/>
        </w:rPr>
        <w:t>+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</w:t>
      </w:r>
      <w:r w:rsidRPr="00ED4019">
        <w:rPr>
          <w:rStyle w:val="FunctionTok"/>
          <w:rFonts w:ascii="Times New Roman" w:hAnsi="Times New Roman"/>
        </w:rPr>
        <w:t>autolayer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FunctionTok"/>
          <w:rFonts w:ascii="Times New Roman" w:hAnsi="Times New Roman"/>
        </w:rPr>
        <w:t>ses</w:t>
      </w:r>
      <w:r w:rsidRPr="00ED4019">
        <w:rPr>
          <w:rStyle w:val="NormalTok"/>
          <w:rFonts w:ascii="Times New Roman" w:hAnsi="Times New Roman"/>
        </w:rPr>
        <w:t>(students.ts[,</w:t>
      </w:r>
      <w:r w:rsidRPr="00ED4019">
        <w:rPr>
          <w:rStyle w:val="DecValTok"/>
          <w:rFonts w:ascii="Times New Roman" w:hAnsi="Times New Roman"/>
        </w:rPr>
        <w:t>2</w:t>
      </w:r>
      <w:r w:rsidRPr="00ED4019">
        <w:rPr>
          <w:rStyle w:val="NormalTok"/>
          <w:rFonts w:ascii="Times New Roman" w:hAnsi="Times New Roman"/>
        </w:rPr>
        <w:t xml:space="preserve">], </w:t>
      </w:r>
      <w:r w:rsidRPr="00ED4019">
        <w:rPr>
          <w:rStyle w:val="AttributeTok"/>
          <w:rFonts w:ascii="Times New Roman" w:hAnsi="Times New Roman"/>
        </w:rPr>
        <w:t>alpha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loatTok"/>
          <w:rFonts w:ascii="Times New Roman" w:hAnsi="Times New Roman"/>
        </w:rPr>
        <w:t>0.5</w:t>
      </w:r>
      <w:r w:rsidRPr="00ED4019">
        <w:rPr>
          <w:rStyle w:val="NormalTok"/>
          <w:rFonts w:ascii="Times New Roman" w:hAnsi="Times New Roman"/>
        </w:rPr>
        <w:t xml:space="preserve">), </w:t>
      </w:r>
      <w:r w:rsidRPr="00ED4019">
        <w:rPr>
          <w:rStyle w:val="AttributeTok"/>
          <w:rFonts w:ascii="Times New Roman" w:hAnsi="Times New Roman"/>
        </w:rPr>
        <w:t>PI =</w:t>
      </w:r>
      <w:r w:rsidRPr="00ED4019">
        <w:rPr>
          <w:rStyle w:val="NormalTok"/>
          <w:rFonts w:ascii="Times New Roman" w:hAnsi="Times New Roman"/>
        </w:rPr>
        <w:t xml:space="preserve"> F, </w:t>
      </w:r>
      <w:r w:rsidRPr="00ED4019">
        <w:rPr>
          <w:rStyle w:val="AttributeTok"/>
          <w:rFonts w:ascii="Times New Roman" w:hAnsi="Times New Roman"/>
        </w:rPr>
        <w:t>series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'0.5'</w:t>
      </w:r>
      <w:r w:rsidRPr="00ED4019">
        <w:rPr>
          <w:rStyle w:val="NormalTok"/>
          <w:rFonts w:ascii="Times New Roman" w:hAnsi="Times New Roman"/>
        </w:rPr>
        <w:t xml:space="preserve">) </w:t>
      </w:r>
      <w:r w:rsidRPr="00ED4019">
        <w:rPr>
          <w:rStyle w:val="SpecialCharTok"/>
          <w:rFonts w:ascii="Times New Roman" w:hAnsi="Times New Roman"/>
        </w:rPr>
        <w:t>+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</w:t>
      </w:r>
      <w:r w:rsidRPr="00ED4019">
        <w:rPr>
          <w:rStyle w:val="FunctionTok"/>
          <w:rFonts w:ascii="Times New Roman" w:hAnsi="Times New Roman"/>
        </w:rPr>
        <w:t>autolayer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FunctionTok"/>
          <w:rFonts w:ascii="Times New Roman" w:hAnsi="Times New Roman"/>
        </w:rPr>
        <w:t>ses</w:t>
      </w:r>
      <w:r w:rsidRPr="00ED4019">
        <w:rPr>
          <w:rStyle w:val="NormalTok"/>
          <w:rFonts w:ascii="Times New Roman" w:hAnsi="Times New Roman"/>
        </w:rPr>
        <w:t>(students.ts[,</w:t>
      </w:r>
      <w:r w:rsidRPr="00ED4019">
        <w:rPr>
          <w:rStyle w:val="DecValTok"/>
          <w:rFonts w:ascii="Times New Roman" w:hAnsi="Times New Roman"/>
        </w:rPr>
        <w:t>2</w:t>
      </w:r>
      <w:r w:rsidRPr="00ED4019">
        <w:rPr>
          <w:rStyle w:val="NormalTok"/>
          <w:rFonts w:ascii="Times New Roman" w:hAnsi="Times New Roman"/>
        </w:rPr>
        <w:t xml:space="preserve">], </w:t>
      </w:r>
      <w:r w:rsidRPr="00ED4019">
        <w:rPr>
          <w:rStyle w:val="AttributeTok"/>
          <w:rFonts w:ascii="Times New Roman" w:hAnsi="Times New Roman"/>
        </w:rPr>
        <w:t>alpha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loatTok"/>
          <w:rFonts w:ascii="Times New Roman" w:hAnsi="Times New Roman"/>
        </w:rPr>
        <w:t>0.3</w:t>
      </w:r>
      <w:r w:rsidRPr="00ED4019">
        <w:rPr>
          <w:rStyle w:val="NormalTok"/>
          <w:rFonts w:ascii="Times New Roman" w:hAnsi="Times New Roman"/>
        </w:rPr>
        <w:t xml:space="preserve">), </w:t>
      </w:r>
      <w:r w:rsidRPr="00ED4019">
        <w:rPr>
          <w:rStyle w:val="AttributeTok"/>
          <w:rFonts w:ascii="Times New Roman" w:hAnsi="Times New Roman"/>
        </w:rPr>
        <w:t>PI =</w:t>
      </w:r>
      <w:r w:rsidRPr="00ED4019">
        <w:rPr>
          <w:rStyle w:val="NormalTok"/>
          <w:rFonts w:ascii="Times New Roman" w:hAnsi="Times New Roman"/>
        </w:rPr>
        <w:t xml:space="preserve"> F, </w:t>
      </w:r>
      <w:r w:rsidRPr="00ED4019">
        <w:rPr>
          <w:rStyle w:val="AttributeTok"/>
          <w:rFonts w:ascii="Times New Roman" w:hAnsi="Times New Roman"/>
        </w:rPr>
        <w:t>series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'0.3'</w:t>
      </w:r>
      <w:r w:rsidRPr="00ED4019">
        <w:rPr>
          <w:rStyle w:val="NormalTok"/>
          <w:rFonts w:ascii="Times New Roman" w:hAnsi="Times New Roman"/>
        </w:rPr>
        <w:t xml:space="preserve">) </w:t>
      </w:r>
      <w:r w:rsidRPr="00ED4019">
        <w:rPr>
          <w:rStyle w:val="SpecialCharTok"/>
          <w:rFonts w:ascii="Times New Roman" w:hAnsi="Times New Roman"/>
        </w:rPr>
        <w:t>+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</w:t>
      </w:r>
      <w:r w:rsidRPr="00ED4019">
        <w:rPr>
          <w:rStyle w:val="FunctionTok"/>
          <w:rFonts w:ascii="Times New Roman" w:hAnsi="Times New Roman"/>
        </w:rPr>
        <w:t>labs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AttributeTok"/>
          <w:rFonts w:ascii="Times New Roman" w:hAnsi="Times New Roman"/>
        </w:rPr>
        <w:t>title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'alpha</w:t>
      </w:r>
      <w:r w:rsidRPr="00ED4019">
        <w:rPr>
          <w:rStyle w:val="StringTok"/>
          <w:rFonts w:ascii="Times New Roman" w:hAnsi="Times New Roman"/>
        </w:rPr>
        <w:t>값에</w:t>
      </w:r>
      <w:r w:rsidRPr="00ED4019">
        <w:rPr>
          <w:rStyle w:val="String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따른</w:t>
      </w:r>
      <w:r w:rsidRPr="00ED4019">
        <w:rPr>
          <w:rStyle w:val="String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단순지수평활모델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NormalTok"/>
          <w:rFonts w:ascii="Times New Roman" w:hAnsi="Times New Roman"/>
        </w:rPr>
        <w:t xml:space="preserve">, </w:t>
      </w:r>
      <w:r w:rsidRPr="00ED4019">
        <w:rPr>
          <w:rStyle w:val="AttributeTok"/>
          <w:rFonts w:ascii="Times New Roman" w:hAnsi="Times New Roman"/>
        </w:rPr>
        <w:t>x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StringTok"/>
          <w:rFonts w:ascii="Times New Roman" w:hAnsi="Times New Roman"/>
        </w:rPr>
        <w:t>연도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NormalTok"/>
          <w:rFonts w:ascii="Times New Roman" w:hAnsi="Times New Roman"/>
        </w:rPr>
        <w:t xml:space="preserve">, </w:t>
      </w:r>
      <w:r w:rsidRPr="00ED4019">
        <w:rPr>
          <w:rStyle w:val="AttributeTok"/>
          <w:rFonts w:ascii="Times New Roman" w:hAnsi="Times New Roman"/>
        </w:rPr>
        <w:t>y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StringTok"/>
          <w:rFonts w:ascii="Times New Roman" w:hAnsi="Times New Roman"/>
        </w:rPr>
        <w:t>학생수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NormalTok"/>
          <w:rFonts w:ascii="Times New Roman" w:hAnsi="Times New Roman"/>
        </w:rPr>
        <w:t xml:space="preserve">, </w:t>
      </w:r>
      <w:r w:rsidRPr="00ED4019">
        <w:rPr>
          <w:rStyle w:val="AttributeTok"/>
          <w:rFonts w:ascii="Times New Roman" w:hAnsi="Times New Roman"/>
        </w:rPr>
        <w:t>color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'alpha'</w:t>
      </w:r>
      <w:r w:rsidRPr="00ED4019">
        <w:rPr>
          <w:rStyle w:val="NormalTok"/>
          <w:rFonts w:ascii="Times New Roman" w:hAnsi="Times New Roman"/>
        </w:rPr>
        <w:t>)</w:t>
      </w:r>
    </w:p>
    <w:p w14:paraId="0F388854" w14:textId="77777777" w:rsidR="00FD7B2A" w:rsidRPr="00ED4019" w:rsidRDefault="00FD7B2A">
      <w:pPr>
        <w:pStyle w:val="Figure"/>
        <w:jc w:val="both"/>
        <w:rPr>
          <w:rFonts w:ascii="Times New Roman" w:hAnsi="Times New Roman"/>
        </w:rPr>
        <w:pPrChange w:id="4622" w:author="제이펍 출판사" w:date="2021-03-14T15:57:00Z">
          <w:pPr>
            <w:pStyle w:val="Figure"/>
          </w:pPr>
        </w:pPrChange>
      </w:pPr>
      <w:r w:rsidRPr="00ED4019">
        <w:rPr>
          <w:rFonts w:ascii="Times New Roman" w:hAnsi="Times New Roman"/>
          <w:noProof/>
          <w:lang w:eastAsia="ko-KR"/>
        </w:rPr>
        <w:lastRenderedPageBreak/>
        <w:drawing>
          <wp:inline distT="0" distB="0" distL="0" distR="0" wp14:anchorId="344BA27D" wp14:editId="54A5740B">
            <wp:extent cx="4572000" cy="3657600"/>
            <wp:effectExtent l="0" t="0" r="0" b="0"/>
            <wp:docPr id="156" name="그림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"/>
                    <pic:cNvPicPr>
                      <a:picLocks noChangeAspect="1" noChangeArrowheads="1"/>
                    </pic:cNvPicPr>
                  </pic:nvPicPr>
                  <pic:blipFill>
                    <a:blip r:embed="rId1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6D2C63A" w14:textId="5787562C" w:rsidR="00FD7B2A" w:rsidRPr="00ED4019" w:rsidRDefault="00FD7B2A">
      <w:pPr>
        <w:pStyle w:val="a6"/>
        <w:jc w:val="both"/>
        <w:rPr>
          <w:rFonts w:ascii="Times New Roman" w:hAnsi="Times New Roman"/>
        </w:rPr>
        <w:pPrChange w:id="4623" w:author="제이펍 출판사" w:date="2021-03-14T15:57:00Z">
          <w:pPr>
            <w:pStyle w:val="a6"/>
            <w:jc w:val="center"/>
          </w:pPr>
        </w:pPrChange>
      </w:pPr>
      <w:commentRangeStart w:id="4624"/>
      <w:r w:rsidRPr="00ED4019">
        <w:rPr>
          <w:rFonts w:ascii="Times New Roman" w:hAnsi="Times New Roman" w:hint="eastAsia"/>
        </w:rPr>
        <w:t>그림</w:t>
      </w:r>
      <w:r w:rsidRPr="00ED4019">
        <w:rPr>
          <w:rFonts w:ascii="Times New Roman" w:hAnsi="Times New Roman" w:hint="eastAsia"/>
        </w:rPr>
        <w:t xml:space="preserve"> </w:t>
      </w:r>
      <w:r w:rsidRPr="00ED4019">
        <w:rPr>
          <w:rFonts w:ascii="Times New Roman" w:hAnsi="Times New Roman"/>
        </w:rPr>
        <w:fldChar w:fldCharType="begin"/>
      </w:r>
      <w:r w:rsidRPr="00ED4019">
        <w:rPr>
          <w:rFonts w:ascii="Times New Roman" w:hAnsi="Times New Roman"/>
        </w:rPr>
        <w:instrText xml:space="preserve"> </w:instrText>
      </w:r>
      <w:r w:rsidRPr="00ED4019">
        <w:rPr>
          <w:rFonts w:ascii="Times New Roman" w:hAnsi="Times New Roman" w:hint="eastAsia"/>
        </w:rPr>
        <w:instrText>STYLEREF 1 \s</w:instrText>
      </w:r>
      <w:r w:rsidRPr="00ED4019">
        <w:rPr>
          <w:rFonts w:ascii="Times New Roman" w:hAnsi="Times New Roman"/>
        </w:rPr>
        <w:instrText xml:space="preserve"> </w:instrText>
      </w:r>
      <w:r w:rsidRPr="00ED4019">
        <w:rPr>
          <w:rFonts w:ascii="Times New Roman" w:hAnsi="Times New Roman"/>
        </w:rPr>
        <w:fldChar w:fldCharType="separate"/>
      </w:r>
      <w:r w:rsidR="00B60F81">
        <w:rPr>
          <w:rFonts w:ascii="Times New Roman" w:hAnsi="Times New Roman"/>
          <w:noProof/>
        </w:rPr>
        <w:t>0</w:t>
      </w:r>
      <w:r w:rsidRPr="00ED4019">
        <w:rPr>
          <w:rFonts w:ascii="Times New Roman" w:hAnsi="Times New Roman"/>
        </w:rPr>
        <w:fldChar w:fldCharType="end"/>
      </w:r>
      <w:r w:rsidRPr="00ED4019">
        <w:rPr>
          <w:rFonts w:ascii="Times New Roman" w:hAnsi="Times New Roman"/>
        </w:rPr>
        <w:noBreakHyphen/>
        <w:t>32</w:t>
      </w:r>
      <w:commentRangeEnd w:id="4624"/>
      <w:r w:rsidR="008C4408">
        <w:rPr>
          <w:rStyle w:val="af3"/>
          <w:i w:val="0"/>
        </w:rPr>
        <w:commentReference w:id="4624"/>
      </w:r>
    </w:p>
    <w:p w14:paraId="5F0B5787" w14:textId="77777777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4625" w:author="제이펍 출판사" w:date="2021-03-14T15:57:00Z">
          <w:pPr>
            <w:pStyle w:val="SourceCode"/>
          </w:pPr>
        </w:pPrChange>
      </w:pPr>
      <w:r w:rsidRPr="00ED4019">
        <w:rPr>
          <w:rStyle w:val="CommentTok"/>
          <w:rFonts w:ascii="Times New Roman" w:hAnsi="Times New Roman"/>
        </w:rPr>
        <w:t xml:space="preserve"># </w:t>
      </w:r>
      <w:r w:rsidRPr="00ED4019">
        <w:rPr>
          <w:rStyle w:val="CommentTok"/>
          <w:rFonts w:ascii="Times New Roman" w:hAnsi="Times New Roman"/>
        </w:rPr>
        <w:t>전체</w:t>
      </w:r>
      <w:r w:rsidRPr="00ED4019">
        <w:rPr>
          <w:rStyle w:val="CommentTok"/>
          <w:rFonts w:ascii="Times New Roman" w:hAnsi="Times New Roman"/>
        </w:rPr>
        <w:t xml:space="preserve">  </w:t>
      </w:r>
      <w:r w:rsidRPr="00ED4019">
        <w:rPr>
          <w:rStyle w:val="CommentTok"/>
          <w:rFonts w:ascii="Times New Roman" w:hAnsi="Times New Roman"/>
        </w:rPr>
        <w:t>취업자수에</w:t>
      </w:r>
      <w:r w:rsidRPr="00ED4019">
        <w:rPr>
          <w:rStyle w:val="CommentTok"/>
          <w:rFonts w:ascii="Times New Roman" w:hAnsi="Times New Roman"/>
        </w:rPr>
        <w:t xml:space="preserve"> </w:t>
      </w:r>
      <w:r w:rsidRPr="00ED4019">
        <w:rPr>
          <w:rStyle w:val="CommentTok"/>
          <w:rFonts w:ascii="Times New Roman" w:hAnsi="Times New Roman"/>
        </w:rPr>
        <w:t>대한</w:t>
      </w:r>
      <w:r w:rsidRPr="00ED4019">
        <w:rPr>
          <w:rStyle w:val="CommentTok"/>
          <w:rFonts w:ascii="Times New Roman" w:hAnsi="Times New Roman"/>
        </w:rPr>
        <w:t xml:space="preserve"> Simple Exponential Smoothing</w:t>
      </w:r>
      <w:r w:rsidRPr="00ED4019">
        <w:rPr>
          <w:rFonts w:ascii="Times New Roman" w:hAnsi="Times New Roman"/>
        </w:rPr>
        <w:br/>
      </w:r>
      <w:r w:rsidRPr="00ED4019">
        <w:rPr>
          <w:rStyle w:val="FunctionTok"/>
          <w:rFonts w:ascii="Times New Roman" w:hAnsi="Times New Roman"/>
        </w:rPr>
        <w:t>autoplot</w:t>
      </w:r>
      <w:r w:rsidRPr="00ED4019">
        <w:rPr>
          <w:rStyle w:val="NormalTok"/>
          <w:rFonts w:ascii="Times New Roman" w:hAnsi="Times New Roman"/>
        </w:rPr>
        <w:t>(employees.ts[,</w:t>
      </w:r>
      <w:r w:rsidRPr="00ED4019">
        <w:rPr>
          <w:rStyle w:val="DecValTok"/>
          <w:rFonts w:ascii="Times New Roman" w:hAnsi="Times New Roman"/>
        </w:rPr>
        <w:t>2</w:t>
      </w:r>
      <w:r w:rsidRPr="00ED4019">
        <w:rPr>
          <w:rStyle w:val="NormalTok"/>
          <w:rFonts w:ascii="Times New Roman" w:hAnsi="Times New Roman"/>
        </w:rPr>
        <w:t xml:space="preserve">]) </w:t>
      </w:r>
      <w:r w:rsidRPr="00ED4019">
        <w:rPr>
          <w:rStyle w:val="SpecialCharTok"/>
          <w:rFonts w:ascii="Times New Roman" w:hAnsi="Times New Roman"/>
        </w:rPr>
        <w:t>+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</w:t>
      </w:r>
      <w:r w:rsidRPr="00ED4019">
        <w:rPr>
          <w:rStyle w:val="FunctionTok"/>
          <w:rFonts w:ascii="Times New Roman" w:hAnsi="Times New Roman"/>
        </w:rPr>
        <w:t>autolayer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FunctionTok"/>
          <w:rFonts w:ascii="Times New Roman" w:hAnsi="Times New Roman"/>
        </w:rPr>
        <w:t>fitted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FunctionTok"/>
          <w:rFonts w:ascii="Times New Roman" w:hAnsi="Times New Roman"/>
        </w:rPr>
        <w:t>ses</w:t>
      </w:r>
      <w:r w:rsidRPr="00ED4019">
        <w:rPr>
          <w:rStyle w:val="NormalTok"/>
          <w:rFonts w:ascii="Times New Roman" w:hAnsi="Times New Roman"/>
        </w:rPr>
        <w:t>(employees.ts[,</w:t>
      </w:r>
      <w:r w:rsidRPr="00ED4019">
        <w:rPr>
          <w:rStyle w:val="DecValTok"/>
          <w:rFonts w:ascii="Times New Roman" w:hAnsi="Times New Roman"/>
        </w:rPr>
        <w:t>2</w:t>
      </w:r>
      <w:r w:rsidRPr="00ED4019">
        <w:rPr>
          <w:rStyle w:val="NormalTok"/>
          <w:rFonts w:ascii="Times New Roman" w:hAnsi="Times New Roman"/>
        </w:rPr>
        <w:t xml:space="preserve">])), </w:t>
      </w:r>
      <w:r w:rsidRPr="00ED4019">
        <w:rPr>
          <w:rStyle w:val="AttributeTok"/>
          <w:rFonts w:ascii="Times New Roman" w:hAnsi="Times New Roman"/>
        </w:rPr>
        <w:t>series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StringTok"/>
          <w:rFonts w:ascii="Times New Roman" w:hAnsi="Times New Roman"/>
        </w:rPr>
        <w:t>적합값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NormalTok"/>
          <w:rFonts w:ascii="Times New Roman" w:hAnsi="Times New Roman"/>
        </w:rPr>
        <w:t xml:space="preserve">) </w:t>
      </w:r>
      <w:r w:rsidRPr="00ED4019">
        <w:rPr>
          <w:rStyle w:val="SpecialCharTok"/>
          <w:rFonts w:ascii="Times New Roman" w:hAnsi="Times New Roman"/>
        </w:rPr>
        <w:t>+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</w:t>
      </w:r>
      <w:r w:rsidRPr="00ED4019">
        <w:rPr>
          <w:rStyle w:val="FunctionTok"/>
          <w:rFonts w:ascii="Times New Roman" w:hAnsi="Times New Roman"/>
        </w:rPr>
        <w:t>autolayer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FunctionTok"/>
          <w:rFonts w:ascii="Times New Roman" w:hAnsi="Times New Roman"/>
        </w:rPr>
        <w:t>ses</w:t>
      </w:r>
      <w:r w:rsidRPr="00ED4019">
        <w:rPr>
          <w:rStyle w:val="NormalTok"/>
          <w:rFonts w:ascii="Times New Roman" w:hAnsi="Times New Roman"/>
        </w:rPr>
        <w:t>(employees.ts[,</w:t>
      </w:r>
      <w:r w:rsidRPr="00ED4019">
        <w:rPr>
          <w:rStyle w:val="DecValTok"/>
          <w:rFonts w:ascii="Times New Roman" w:hAnsi="Times New Roman"/>
        </w:rPr>
        <w:t>2</w:t>
      </w:r>
      <w:r w:rsidRPr="00ED4019">
        <w:rPr>
          <w:rStyle w:val="NormalTok"/>
          <w:rFonts w:ascii="Times New Roman" w:hAnsi="Times New Roman"/>
        </w:rPr>
        <w:t xml:space="preserve">]), </w:t>
      </w:r>
      <w:r w:rsidRPr="00ED4019">
        <w:rPr>
          <w:rStyle w:val="AttributeTok"/>
          <w:rFonts w:ascii="Times New Roman" w:hAnsi="Times New Roman"/>
        </w:rPr>
        <w:t>series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'auto'</w:t>
      </w:r>
      <w:r w:rsidRPr="00ED4019">
        <w:rPr>
          <w:rStyle w:val="NormalTok"/>
          <w:rFonts w:ascii="Times New Roman" w:hAnsi="Times New Roman"/>
        </w:rPr>
        <w:t xml:space="preserve">, </w:t>
      </w:r>
      <w:r w:rsidRPr="00ED4019">
        <w:rPr>
          <w:rStyle w:val="AttributeTok"/>
          <w:rFonts w:ascii="Times New Roman" w:hAnsi="Times New Roman"/>
        </w:rPr>
        <w:t>PI =</w:t>
      </w:r>
      <w:r w:rsidRPr="00ED4019">
        <w:rPr>
          <w:rStyle w:val="NormalTok"/>
          <w:rFonts w:ascii="Times New Roman" w:hAnsi="Times New Roman"/>
        </w:rPr>
        <w:t xml:space="preserve"> F) </w:t>
      </w:r>
      <w:r w:rsidRPr="00ED4019">
        <w:rPr>
          <w:rStyle w:val="SpecialCharTok"/>
          <w:rFonts w:ascii="Times New Roman" w:hAnsi="Times New Roman"/>
        </w:rPr>
        <w:t>+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</w:t>
      </w:r>
      <w:r w:rsidRPr="00ED4019">
        <w:rPr>
          <w:rStyle w:val="FunctionTok"/>
          <w:rFonts w:ascii="Times New Roman" w:hAnsi="Times New Roman"/>
        </w:rPr>
        <w:t>autolayer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FunctionTok"/>
          <w:rFonts w:ascii="Times New Roman" w:hAnsi="Times New Roman"/>
        </w:rPr>
        <w:t>ses</w:t>
      </w:r>
      <w:r w:rsidRPr="00ED4019">
        <w:rPr>
          <w:rStyle w:val="NormalTok"/>
          <w:rFonts w:ascii="Times New Roman" w:hAnsi="Times New Roman"/>
        </w:rPr>
        <w:t>(employees.ts[,</w:t>
      </w:r>
      <w:r w:rsidRPr="00ED4019">
        <w:rPr>
          <w:rStyle w:val="DecValTok"/>
          <w:rFonts w:ascii="Times New Roman" w:hAnsi="Times New Roman"/>
        </w:rPr>
        <w:t>2</w:t>
      </w:r>
      <w:r w:rsidRPr="00ED4019">
        <w:rPr>
          <w:rStyle w:val="NormalTok"/>
          <w:rFonts w:ascii="Times New Roman" w:hAnsi="Times New Roman"/>
        </w:rPr>
        <w:t xml:space="preserve">], </w:t>
      </w:r>
      <w:r w:rsidRPr="00ED4019">
        <w:rPr>
          <w:rStyle w:val="AttributeTok"/>
          <w:rFonts w:ascii="Times New Roman" w:hAnsi="Times New Roman"/>
        </w:rPr>
        <w:t>alpha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loatTok"/>
          <w:rFonts w:ascii="Times New Roman" w:hAnsi="Times New Roman"/>
        </w:rPr>
        <w:t>0.3</w:t>
      </w:r>
      <w:r w:rsidRPr="00ED4019">
        <w:rPr>
          <w:rStyle w:val="NormalTok"/>
          <w:rFonts w:ascii="Times New Roman" w:hAnsi="Times New Roman"/>
        </w:rPr>
        <w:t xml:space="preserve">), </w:t>
      </w:r>
      <w:r w:rsidRPr="00ED4019">
        <w:rPr>
          <w:rStyle w:val="AttributeTok"/>
          <w:rFonts w:ascii="Times New Roman" w:hAnsi="Times New Roman"/>
        </w:rPr>
        <w:t>series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'0.3'</w:t>
      </w:r>
      <w:r w:rsidRPr="00ED4019">
        <w:rPr>
          <w:rStyle w:val="NormalTok"/>
          <w:rFonts w:ascii="Times New Roman" w:hAnsi="Times New Roman"/>
        </w:rPr>
        <w:t xml:space="preserve">, </w:t>
      </w:r>
      <w:r w:rsidRPr="00ED4019">
        <w:rPr>
          <w:rStyle w:val="AttributeTok"/>
          <w:rFonts w:ascii="Times New Roman" w:hAnsi="Times New Roman"/>
        </w:rPr>
        <w:t>PI =</w:t>
      </w:r>
      <w:r w:rsidRPr="00ED4019">
        <w:rPr>
          <w:rStyle w:val="NormalTok"/>
          <w:rFonts w:ascii="Times New Roman" w:hAnsi="Times New Roman"/>
        </w:rPr>
        <w:t xml:space="preserve"> F) </w:t>
      </w:r>
      <w:r w:rsidRPr="00ED4019">
        <w:rPr>
          <w:rStyle w:val="SpecialCharTok"/>
          <w:rFonts w:ascii="Times New Roman" w:hAnsi="Times New Roman"/>
        </w:rPr>
        <w:t>+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</w:t>
      </w:r>
      <w:r w:rsidRPr="00ED4019">
        <w:rPr>
          <w:rStyle w:val="FunctionTok"/>
          <w:rFonts w:ascii="Times New Roman" w:hAnsi="Times New Roman"/>
        </w:rPr>
        <w:t>autolayer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FunctionTok"/>
          <w:rFonts w:ascii="Times New Roman" w:hAnsi="Times New Roman"/>
        </w:rPr>
        <w:t>ses</w:t>
      </w:r>
      <w:r w:rsidRPr="00ED4019">
        <w:rPr>
          <w:rStyle w:val="NormalTok"/>
          <w:rFonts w:ascii="Times New Roman" w:hAnsi="Times New Roman"/>
        </w:rPr>
        <w:t>(employees.ts[,</w:t>
      </w:r>
      <w:r w:rsidRPr="00ED4019">
        <w:rPr>
          <w:rStyle w:val="DecValTok"/>
          <w:rFonts w:ascii="Times New Roman" w:hAnsi="Times New Roman"/>
        </w:rPr>
        <w:t>2</w:t>
      </w:r>
      <w:r w:rsidRPr="00ED4019">
        <w:rPr>
          <w:rStyle w:val="NormalTok"/>
          <w:rFonts w:ascii="Times New Roman" w:hAnsi="Times New Roman"/>
        </w:rPr>
        <w:t xml:space="preserve">], </w:t>
      </w:r>
      <w:r w:rsidRPr="00ED4019">
        <w:rPr>
          <w:rStyle w:val="AttributeTok"/>
          <w:rFonts w:ascii="Times New Roman" w:hAnsi="Times New Roman"/>
        </w:rPr>
        <w:t>alpha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loatTok"/>
          <w:rFonts w:ascii="Times New Roman" w:hAnsi="Times New Roman"/>
        </w:rPr>
        <w:t>0.5</w:t>
      </w:r>
      <w:r w:rsidRPr="00ED4019">
        <w:rPr>
          <w:rStyle w:val="NormalTok"/>
          <w:rFonts w:ascii="Times New Roman" w:hAnsi="Times New Roman"/>
        </w:rPr>
        <w:t xml:space="preserve">), </w:t>
      </w:r>
      <w:r w:rsidRPr="00ED4019">
        <w:rPr>
          <w:rStyle w:val="AttributeTok"/>
          <w:rFonts w:ascii="Times New Roman" w:hAnsi="Times New Roman"/>
        </w:rPr>
        <w:t>series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'0.5'</w:t>
      </w:r>
      <w:r w:rsidRPr="00ED4019">
        <w:rPr>
          <w:rStyle w:val="NormalTok"/>
          <w:rFonts w:ascii="Times New Roman" w:hAnsi="Times New Roman"/>
        </w:rPr>
        <w:t xml:space="preserve">, </w:t>
      </w:r>
      <w:r w:rsidRPr="00ED4019">
        <w:rPr>
          <w:rStyle w:val="AttributeTok"/>
          <w:rFonts w:ascii="Times New Roman" w:hAnsi="Times New Roman"/>
        </w:rPr>
        <w:t>PI =</w:t>
      </w:r>
      <w:r w:rsidRPr="00ED4019">
        <w:rPr>
          <w:rStyle w:val="NormalTok"/>
          <w:rFonts w:ascii="Times New Roman" w:hAnsi="Times New Roman"/>
        </w:rPr>
        <w:t xml:space="preserve"> F) </w:t>
      </w:r>
      <w:r w:rsidRPr="00ED4019">
        <w:rPr>
          <w:rStyle w:val="SpecialCharTok"/>
          <w:rFonts w:ascii="Times New Roman" w:hAnsi="Times New Roman"/>
        </w:rPr>
        <w:t>+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</w:t>
      </w:r>
      <w:r w:rsidRPr="00ED4019">
        <w:rPr>
          <w:rStyle w:val="FunctionTok"/>
          <w:rFonts w:ascii="Times New Roman" w:hAnsi="Times New Roman"/>
        </w:rPr>
        <w:t>autolayer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FunctionTok"/>
          <w:rFonts w:ascii="Times New Roman" w:hAnsi="Times New Roman"/>
        </w:rPr>
        <w:t>ses</w:t>
      </w:r>
      <w:r w:rsidRPr="00ED4019">
        <w:rPr>
          <w:rStyle w:val="NormalTok"/>
          <w:rFonts w:ascii="Times New Roman" w:hAnsi="Times New Roman"/>
        </w:rPr>
        <w:t>(employees.ts[,</w:t>
      </w:r>
      <w:r w:rsidRPr="00ED4019">
        <w:rPr>
          <w:rStyle w:val="DecValTok"/>
          <w:rFonts w:ascii="Times New Roman" w:hAnsi="Times New Roman"/>
        </w:rPr>
        <w:t>2</w:t>
      </w:r>
      <w:r w:rsidRPr="00ED4019">
        <w:rPr>
          <w:rStyle w:val="NormalTok"/>
          <w:rFonts w:ascii="Times New Roman" w:hAnsi="Times New Roman"/>
        </w:rPr>
        <w:t xml:space="preserve">], </w:t>
      </w:r>
      <w:r w:rsidRPr="00ED4019">
        <w:rPr>
          <w:rStyle w:val="AttributeTok"/>
          <w:rFonts w:ascii="Times New Roman" w:hAnsi="Times New Roman"/>
        </w:rPr>
        <w:t>alpha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loatTok"/>
          <w:rFonts w:ascii="Times New Roman" w:hAnsi="Times New Roman"/>
        </w:rPr>
        <w:t>0.7</w:t>
      </w:r>
      <w:r w:rsidRPr="00ED4019">
        <w:rPr>
          <w:rStyle w:val="NormalTok"/>
          <w:rFonts w:ascii="Times New Roman" w:hAnsi="Times New Roman"/>
        </w:rPr>
        <w:t xml:space="preserve">), </w:t>
      </w:r>
      <w:r w:rsidRPr="00ED4019">
        <w:rPr>
          <w:rStyle w:val="AttributeTok"/>
          <w:rFonts w:ascii="Times New Roman" w:hAnsi="Times New Roman"/>
        </w:rPr>
        <w:t>series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'0.7'</w:t>
      </w:r>
      <w:r w:rsidRPr="00ED4019">
        <w:rPr>
          <w:rStyle w:val="NormalTok"/>
          <w:rFonts w:ascii="Times New Roman" w:hAnsi="Times New Roman"/>
        </w:rPr>
        <w:t xml:space="preserve">, </w:t>
      </w:r>
      <w:r w:rsidRPr="00ED4019">
        <w:rPr>
          <w:rStyle w:val="AttributeTok"/>
          <w:rFonts w:ascii="Times New Roman" w:hAnsi="Times New Roman"/>
        </w:rPr>
        <w:t>PI =</w:t>
      </w:r>
      <w:r w:rsidRPr="00ED4019">
        <w:rPr>
          <w:rStyle w:val="NormalTok"/>
          <w:rFonts w:ascii="Times New Roman" w:hAnsi="Times New Roman"/>
        </w:rPr>
        <w:t xml:space="preserve"> F) </w:t>
      </w:r>
      <w:r w:rsidRPr="00ED4019">
        <w:rPr>
          <w:rStyle w:val="SpecialCharTok"/>
          <w:rFonts w:ascii="Times New Roman" w:hAnsi="Times New Roman"/>
        </w:rPr>
        <w:t>+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</w:t>
      </w:r>
      <w:r w:rsidRPr="00ED4019">
        <w:rPr>
          <w:rStyle w:val="FunctionTok"/>
          <w:rFonts w:ascii="Times New Roman" w:hAnsi="Times New Roman"/>
        </w:rPr>
        <w:t>labs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AttributeTok"/>
          <w:rFonts w:ascii="Times New Roman" w:hAnsi="Times New Roman"/>
        </w:rPr>
        <w:t>title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'alpha</w:t>
      </w:r>
      <w:r w:rsidRPr="00ED4019">
        <w:rPr>
          <w:rStyle w:val="StringTok"/>
          <w:rFonts w:ascii="Times New Roman" w:hAnsi="Times New Roman"/>
        </w:rPr>
        <w:t>값에</w:t>
      </w:r>
      <w:r w:rsidRPr="00ED4019">
        <w:rPr>
          <w:rStyle w:val="String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따른</w:t>
      </w:r>
      <w:r w:rsidRPr="00ED4019">
        <w:rPr>
          <w:rStyle w:val="String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단순지수평활모델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NormalTok"/>
          <w:rFonts w:ascii="Times New Roman" w:hAnsi="Times New Roman"/>
        </w:rPr>
        <w:t xml:space="preserve">, </w:t>
      </w:r>
      <w:r w:rsidRPr="00ED4019">
        <w:rPr>
          <w:rStyle w:val="AttributeTok"/>
          <w:rFonts w:ascii="Times New Roman" w:hAnsi="Times New Roman"/>
        </w:rPr>
        <w:t>x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StringTok"/>
          <w:rFonts w:ascii="Times New Roman" w:hAnsi="Times New Roman"/>
        </w:rPr>
        <w:t>연도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NormalTok"/>
          <w:rFonts w:ascii="Times New Roman" w:hAnsi="Times New Roman"/>
        </w:rPr>
        <w:t xml:space="preserve">, </w:t>
      </w:r>
      <w:r w:rsidRPr="00ED4019">
        <w:rPr>
          <w:rStyle w:val="AttributeTok"/>
          <w:rFonts w:ascii="Times New Roman" w:hAnsi="Times New Roman"/>
        </w:rPr>
        <w:t>y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StringTok"/>
          <w:rFonts w:ascii="Times New Roman" w:hAnsi="Times New Roman"/>
        </w:rPr>
        <w:t>취업자수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NormalTok"/>
          <w:rFonts w:ascii="Times New Roman" w:hAnsi="Times New Roman"/>
        </w:rPr>
        <w:t xml:space="preserve">, </w:t>
      </w:r>
      <w:r w:rsidRPr="00ED4019">
        <w:rPr>
          <w:rStyle w:val="AttributeTok"/>
          <w:rFonts w:ascii="Times New Roman" w:hAnsi="Times New Roman"/>
        </w:rPr>
        <w:t>color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'alpha'</w:t>
      </w:r>
      <w:r w:rsidRPr="00ED4019">
        <w:rPr>
          <w:rStyle w:val="NormalTok"/>
          <w:rFonts w:ascii="Times New Roman" w:hAnsi="Times New Roman"/>
        </w:rPr>
        <w:t>)</w:t>
      </w:r>
    </w:p>
    <w:p w14:paraId="5129BDEE" w14:textId="77777777" w:rsidR="00FD7B2A" w:rsidRPr="00ED4019" w:rsidRDefault="00FD7B2A">
      <w:pPr>
        <w:pStyle w:val="Figure"/>
        <w:jc w:val="both"/>
        <w:rPr>
          <w:rFonts w:ascii="Times New Roman" w:hAnsi="Times New Roman"/>
        </w:rPr>
        <w:pPrChange w:id="4626" w:author="제이펍 출판사" w:date="2021-03-14T15:57:00Z">
          <w:pPr>
            <w:pStyle w:val="Figure"/>
          </w:pPr>
        </w:pPrChange>
      </w:pPr>
      <w:r w:rsidRPr="00ED4019">
        <w:rPr>
          <w:rFonts w:ascii="Times New Roman" w:hAnsi="Times New Roman"/>
          <w:noProof/>
          <w:lang w:eastAsia="ko-KR"/>
        </w:rPr>
        <w:lastRenderedPageBreak/>
        <w:drawing>
          <wp:inline distT="0" distB="0" distL="0" distR="0" wp14:anchorId="6A61B3A5" wp14:editId="41359F20">
            <wp:extent cx="4572000" cy="3657600"/>
            <wp:effectExtent l="0" t="0" r="0" b="0"/>
            <wp:docPr id="158" name="그림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"/>
                    <pic:cNvPicPr>
                      <a:picLocks noChangeAspect="1" noChangeArrowheads="1"/>
                    </pic:cNvPicPr>
                  </pic:nvPicPr>
                  <pic:blipFill>
                    <a:blip r:embed="rId1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9683A90" w14:textId="25E7B39B" w:rsidR="00FD7B2A" w:rsidRPr="00ED4019" w:rsidRDefault="00FD7B2A">
      <w:pPr>
        <w:pStyle w:val="a6"/>
        <w:jc w:val="both"/>
        <w:rPr>
          <w:rFonts w:ascii="Times New Roman" w:hAnsi="Times New Roman"/>
        </w:rPr>
        <w:pPrChange w:id="4627" w:author="제이펍 출판사" w:date="2021-03-14T15:57:00Z">
          <w:pPr>
            <w:pStyle w:val="a6"/>
            <w:jc w:val="center"/>
          </w:pPr>
        </w:pPrChange>
      </w:pPr>
      <w:commentRangeStart w:id="4628"/>
      <w:r w:rsidRPr="00ED4019">
        <w:rPr>
          <w:rFonts w:ascii="Times New Roman" w:hAnsi="Times New Roman" w:hint="eastAsia"/>
        </w:rPr>
        <w:t>그림</w:t>
      </w:r>
      <w:r w:rsidRPr="00ED4019">
        <w:rPr>
          <w:rFonts w:ascii="Times New Roman" w:hAnsi="Times New Roman" w:hint="eastAsia"/>
        </w:rPr>
        <w:t xml:space="preserve"> </w:t>
      </w:r>
      <w:r w:rsidRPr="00ED4019">
        <w:rPr>
          <w:rFonts w:ascii="Times New Roman" w:hAnsi="Times New Roman"/>
        </w:rPr>
        <w:fldChar w:fldCharType="begin"/>
      </w:r>
      <w:r w:rsidRPr="00ED4019">
        <w:rPr>
          <w:rFonts w:ascii="Times New Roman" w:hAnsi="Times New Roman"/>
        </w:rPr>
        <w:instrText xml:space="preserve"> </w:instrText>
      </w:r>
      <w:r w:rsidRPr="00ED4019">
        <w:rPr>
          <w:rFonts w:ascii="Times New Roman" w:hAnsi="Times New Roman" w:hint="eastAsia"/>
        </w:rPr>
        <w:instrText>STYLEREF 1 \s</w:instrText>
      </w:r>
      <w:r w:rsidRPr="00ED4019">
        <w:rPr>
          <w:rFonts w:ascii="Times New Roman" w:hAnsi="Times New Roman"/>
        </w:rPr>
        <w:instrText xml:space="preserve"> </w:instrText>
      </w:r>
      <w:r w:rsidRPr="00ED4019">
        <w:rPr>
          <w:rFonts w:ascii="Times New Roman" w:hAnsi="Times New Roman"/>
        </w:rPr>
        <w:fldChar w:fldCharType="separate"/>
      </w:r>
      <w:r w:rsidR="00B60F81">
        <w:rPr>
          <w:rFonts w:ascii="Times New Roman" w:hAnsi="Times New Roman"/>
          <w:noProof/>
        </w:rPr>
        <w:t>0</w:t>
      </w:r>
      <w:r w:rsidRPr="00ED4019">
        <w:rPr>
          <w:rFonts w:ascii="Times New Roman" w:hAnsi="Times New Roman"/>
        </w:rPr>
        <w:fldChar w:fldCharType="end"/>
      </w:r>
      <w:r w:rsidRPr="00ED4019">
        <w:rPr>
          <w:rFonts w:ascii="Times New Roman" w:hAnsi="Times New Roman"/>
        </w:rPr>
        <w:noBreakHyphen/>
        <w:t>33</w:t>
      </w:r>
      <w:commentRangeEnd w:id="4628"/>
      <w:r w:rsidR="00EA5C3D">
        <w:rPr>
          <w:rStyle w:val="af3"/>
          <w:i w:val="0"/>
        </w:rPr>
        <w:commentReference w:id="4628"/>
      </w:r>
    </w:p>
    <w:p w14:paraId="3E9B7DC1" w14:textId="77777777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4629" w:author="제이펍 출판사" w:date="2021-03-14T15:57:00Z">
          <w:pPr>
            <w:pStyle w:val="SourceCode"/>
          </w:pPr>
        </w:pPrChange>
      </w:pPr>
      <w:r w:rsidRPr="00ED4019">
        <w:rPr>
          <w:rStyle w:val="CommentTok"/>
          <w:rFonts w:ascii="Times New Roman" w:hAnsi="Times New Roman"/>
        </w:rPr>
        <w:t xml:space="preserve"># </w:t>
      </w:r>
      <w:r w:rsidRPr="00ED4019">
        <w:rPr>
          <w:rStyle w:val="CommentTok"/>
          <w:rFonts w:ascii="Times New Roman" w:hAnsi="Times New Roman"/>
        </w:rPr>
        <w:t>코로나</w:t>
      </w:r>
      <w:r w:rsidRPr="00ED4019">
        <w:rPr>
          <w:rStyle w:val="CommentTok"/>
          <w:rFonts w:ascii="Times New Roman" w:hAnsi="Times New Roman"/>
        </w:rPr>
        <w:t xml:space="preserve"> </w:t>
      </w:r>
      <w:commentRangeStart w:id="4630"/>
      <w:r w:rsidRPr="00ED4019">
        <w:rPr>
          <w:rStyle w:val="CommentTok"/>
          <w:rFonts w:ascii="Times New Roman" w:hAnsi="Times New Roman"/>
        </w:rPr>
        <w:t>신규확진자수</w:t>
      </w:r>
      <w:commentRangeEnd w:id="4630"/>
      <w:r w:rsidR="00EA5C3D">
        <w:rPr>
          <w:rStyle w:val="af3"/>
          <w:kern w:val="0"/>
          <w:lang w:eastAsia="en-US"/>
        </w:rPr>
        <w:commentReference w:id="4630"/>
      </w:r>
      <w:r w:rsidRPr="00ED4019">
        <w:rPr>
          <w:rStyle w:val="CommentTok"/>
          <w:rFonts w:ascii="Times New Roman" w:hAnsi="Times New Roman"/>
        </w:rPr>
        <w:t>(0-9</w:t>
      </w:r>
      <w:r w:rsidRPr="00ED4019">
        <w:rPr>
          <w:rStyle w:val="CommentTok"/>
          <w:rFonts w:ascii="Times New Roman" w:hAnsi="Times New Roman"/>
        </w:rPr>
        <w:t>세</w:t>
      </w:r>
      <w:r w:rsidRPr="00ED4019">
        <w:rPr>
          <w:rStyle w:val="CommentTok"/>
          <w:rFonts w:ascii="Times New Roman" w:hAnsi="Times New Roman"/>
        </w:rPr>
        <w:t>)</w:t>
      </w:r>
      <w:r w:rsidRPr="00ED4019">
        <w:rPr>
          <w:rStyle w:val="CommentTok"/>
          <w:rFonts w:ascii="Times New Roman" w:hAnsi="Times New Roman"/>
        </w:rPr>
        <w:t>에</w:t>
      </w:r>
      <w:r w:rsidRPr="00ED4019">
        <w:rPr>
          <w:rStyle w:val="CommentTok"/>
          <w:rFonts w:ascii="Times New Roman" w:hAnsi="Times New Roman"/>
        </w:rPr>
        <w:t xml:space="preserve"> </w:t>
      </w:r>
      <w:r w:rsidRPr="00ED4019">
        <w:rPr>
          <w:rStyle w:val="CommentTok"/>
          <w:rFonts w:ascii="Times New Roman" w:hAnsi="Times New Roman"/>
        </w:rPr>
        <w:t>대한</w:t>
      </w:r>
      <w:r w:rsidRPr="00ED4019">
        <w:rPr>
          <w:rStyle w:val="CommentTok"/>
          <w:rFonts w:ascii="Times New Roman" w:hAnsi="Times New Roman"/>
        </w:rPr>
        <w:t xml:space="preserve"> Simple Exponential Smoothing</w:t>
      </w:r>
      <w:r w:rsidRPr="00ED4019">
        <w:rPr>
          <w:rFonts w:ascii="Times New Roman" w:hAnsi="Times New Roman"/>
        </w:rPr>
        <w:br/>
      </w:r>
      <w:r w:rsidRPr="00ED4019">
        <w:rPr>
          <w:rStyle w:val="FunctionTok"/>
          <w:rFonts w:ascii="Times New Roman" w:hAnsi="Times New Roman"/>
        </w:rPr>
        <w:t>autoplot</w:t>
      </w:r>
      <w:r w:rsidRPr="00ED4019">
        <w:rPr>
          <w:rStyle w:val="NormalTok"/>
          <w:rFonts w:ascii="Times New Roman" w:hAnsi="Times New Roman"/>
        </w:rPr>
        <w:t>(covid19.ts[,</w:t>
      </w:r>
      <w:r w:rsidRPr="00ED4019">
        <w:rPr>
          <w:rStyle w:val="DecValTok"/>
          <w:rFonts w:ascii="Times New Roman" w:hAnsi="Times New Roman"/>
        </w:rPr>
        <w:t>2</w:t>
      </w:r>
      <w:r w:rsidRPr="00ED4019">
        <w:rPr>
          <w:rStyle w:val="NormalTok"/>
          <w:rFonts w:ascii="Times New Roman" w:hAnsi="Times New Roman"/>
        </w:rPr>
        <w:t xml:space="preserve">]) </w:t>
      </w:r>
      <w:r w:rsidRPr="00ED4019">
        <w:rPr>
          <w:rStyle w:val="SpecialCharTok"/>
          <w:rFonts w:ascii="Times New Roman" w:hAnsi="Times New Roman"/>
        </w:rPr>
        <w:t>+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</w:t>
      </w:r>
      <w:r w:rsidRPr="00ED4019">
        <w:rPr>
          <w:rStyle w:val="FunctionTok"/>
          <w:rFonts w:ascii="Times New Roman" w:hAnsi="Times New Roman"/>
        </w:rPr>
        <w:t>autolayer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FunctionTok"/>
          <w:rFonts w:ascii="Times New Roman" w:hAnsi="Times New Roman"/>
        </w:rPr>
        <w:t>fitted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FunctionTok"/>
          <w:rFonts w:ascii="Times New Roman" w:hAnsi="Times New Roman"/>
        </w:rPr>
        <w:t>ses</w:t>
      </w:r>
      <w:r w:rsidRPr="00ED4019">
        <w:rPr>
          <w:rStyle w:val="NormalTok"/>
          <w:rFonts w:ascii="Times New Roman" w:hAnsi="Times New Roman"/>
        </w:rPr>
        <w:t>(covid19.ts[,</w:t>
      </w:r>
      <w:r w:rsidRPr="00ED4019">
        <w:rPr>
          <w:rStyle w:val="DecValTok"/>
          <w:rFonts w:ascii="Times New Roman" w:hAnsi="Times New Roman"/>
        </w:rPr>
        <w:t>2</w:t>
      </w:r>
      <w:r w:rsidRPr="00ED4019">
        <w:rPr>
          <w:rStyle w:val="NormalTok"/>
          <w:rFonts w:ascii="Times New Roman" w:hAnsi="Times New Roman"/>
        </w:rPr>
        <w:t xml:space="preserve">])), </w:t>
      </w:r>
      <w:r w:rsidRPr="00ED4019">
        <w:rPr>
          <w:rStyle w:val="AttributeTok"/>
          <w:rFonts w:ascii="Times New Roman" w:hAnsi="Times New Roman"/>
        </w:rPr>
        <w:t>series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StringTok"/>
          <w:rFonts w:ascii="Times New Roman" w:hAnsi="Times New Roman"/>
        </w:rPr>
        <w:t>적합값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NormalTok"/>
          <w:rFonts w:ascii="Times New Roman" w:hAnsi="Times New Roman"/>
        </w:rPr>
        <w:t xml:space="preserve">) </w:t>
      </w:r>
      <w:r w:rsidRPr="00ED4019">
        <w:rPr>
          <w:rStyle w:val="SpecialCharTok"/>
          <w:rFonts w:ascii="Times New Roman" w:hAnsi="Times New Roman"/>
        </w:rPr>
        <w:t>+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</w:t>
      </w:r>
      <w:r w:rsidRPr="00ED4019">
        <w:rPr>
          <w:rStyle w:val="FunctionTok"/>
          <w:rFonts w:ascii="Times New Roman" w:hAnsi="Times New Roman"/>
        </w:rPr>
        <w:t>autolayer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FunctionTok"/>
          <w:rFonts w:ascii="Times New Roman" w:hAnsi="Times New Roman"/>
        </w:rPr>
        <w:t>ses</w:t>
      </w:r>
      <w:r w:rsidRPr="00ED4019">
        <w:rPr>
          <w:rStyle w:val="NormalTok"/>
          <w:rFonts w:ascii="Times New Roman" w:hAnsi="Times New Roman"/>
        </w:rPr>
        <w:t>(covid19.ts[,</w:t>
      </w:r>
      <w:r w:rsidRPr="00ED4019">
        <w:rPr>
          <w:rStyle w:val="DecValTok"/>
          <w:rFonts w:ascii="Times New Roman" w:hAnsi="Times New Roman"/>
        </w:rPr>
        <w:t>2</w:t>
      </w:r>
      <w:r w:rsidRPr="00ED4019">
        <w:rPr>
          <w:rStyle w:val="NormalTok"/>
          <w:rFonts w:ascii="Times New Roman" w:hAnsi="Times New Roman"/>
        </w:rPr>
        <w:t xml:space="preserve">], </w:t>
      </w:r>
      <w:r w:rsidRPr="00ED4019">
        <w:rPr>
          <w:rStyle w:val="AttributeTok"/>
          <w:rFonts w:ascii="Times New Roman" w:hAnsi="Times New Roman"/>
        </w:rPr>
        <w:t>h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DecValTok"/>
          <w:rFonts w:ascii="Times New Roman" w:hAnsi="Times New Roman"/>
        </w:rPr>
        <w:t>30</w:t>
      </w:r>
      <w:r w:rsidRPr="00ED4019">
        <w:rPr>
          <w:rStyle w:val="NormalTok"/>
          <w:rFonts w:ascii="Times New Roman" w:hAnsi="Times New Roman"/>
        </w:rPr>
        <w:t xml:space="preserve">), </w:t>
      </w:r>
      <w:r w:rsidRPr="00ED4019">
        <w:rPr>
          <w:rStyle w:val="AttributeTok"/>
          <w:rFonts w:ascii="Times New Roman" w:hAnsi="Times New Roman"/>
        </w:rPr>
        <w:t>series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'auto'</w:t>
      </w:r>
      <w:r w:rsidRPr="00ED4019">
        <w:rPr>
          <w:rStyle w:val="NormalTok"/>
          <w:rFonts w:ascii="Times New Roman" w:hAnsi="Times New Roman"/>
        </w:rPr>
        <w:t xml:space="preserve">, </w:t>
      </w:r>
      <w:r w:rsidRPr="00ED4019">
        <w:rPr>
          <w:rStyle w:val="AttributeTok"/>
          <w:rFonts w:ascii="Times New Roman" w:hAnsi="Times New Roman"/>
        </w:rPr>
        <w:t>PI =</w:t>
      </w:r>
      <w:r w:rsidRPr="00ED4019">
        <w:rPr>
          <w:rStyle w:val="NormalTok"/>
          <w:rFonts w:ascii="Times New Roman" w:hAnsi="Times New Roman"/>
        </w:rPr>
        <w:t xml:space="preserve"> F) </w:t>
      </w:r>
      <w:r w:rsidRPr="00ED4019">
        <w:rPr>
          <w:rStyle w:val="SpecialCharTok"/>
          <w:rFonts w:ascii="Times New Roman" w:hAnsi="Times New Roman"/>
        </w:rPr>
        <w:t>+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</w:t>
      </w:r>
      <w:r w:rsidRPr="00ED4019">
        <w:rPr>
          <w:rStyle w:val="FunctionTok"/>
          <w:rFonts w:ascii="Times New Roman" w:hAnsi="Times New Roman"/>
        </w:rPr>
        <w:t>autolayer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FunctionTok"/>
          <w:rFonts w:ascii="Times New Roman" w:hAnsi="Times New Roman"/>
        </w:rPr>
        <w:t>ses</w:t>
      </w:r>
      <w:r w:rsidRPr="00ED4019">
        <w:rPr>
          <w:rStyle w:val="NormalTok"/>
          <w:rFonts w:ascii="Times New Roman" w:hAnsi="Times New Roman"/>
        </w:rPr>
        <w:t>(covid19.ts[,</w:t>
      </w:r>
      <w:r w:rsidRPr="00ED4019">
        <w:rPr>
          <w:rStyle w:val="DecValTok"/>
          <w:rFonts w:ascii="Times New Roman" w:hAnsi="Times New Roman"/>
        </w:rPr>
        <w:t>2</w:t>
      </w:r>
      <w:r w:rsidRPr="00ED4019">
        <w:rPr>
          <w:rStyle w:val="NormalTok"/>
          <w:rFonts w:ascii="Times New Roman" w:hAnsi="Times New Roman"/>
        </w:rPr>
        <w:t xml:space="preserve">], </w:t>
      </w:r>
      <w:r w:rsidRPr="00ED4019">
        <w:rPr>
          <w:rStyle w:val="AttributeTok"/>
          <w:rFonts w:ascii="Times New Roman" w:hAnsi="Times New Roman"/>
        </w:rPr>
        <w:t>alpha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loatTok"/>
          <w:rFonts w:ascii="Times New Roman" w:hAnsi="Times New Roman"/>
        </w:rPr>
        <w:t>0.3</w:t>
      </w:r>
      <w:r w:rsidRPr="00ED4019">
        <w:rPr>
          <w:rStyle w:val="NormalTok"/>
          <w:rFonts w:ascii="Times New Roman" w:hAnsi="Times New Roman"/>
        </w:rPr>
        <w:t xml:space="preserve">, </w:t>
      </w:r>
      <w:r w:rsidRPr="00ED4019">
        <w:rPr>
          <w:rStyle w:val="AttributeTok"/>
          <w:rFonts w:ascii="Times New Roman" w:hAnsi="Times New Roman"/>
        </w:rPr>
        <w:t>h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DecValTok"/>
          <w:rFonts w:ascii="Times New Roman" w:hAnsi="Times New Roman"/>
        </w:rPr>
        <w:t>30</w:t>
      </w:r>
      <w:r w:rsidRPr="00ED4019">
        <w:rPr>
          <w:rStyle w:val="NormalTok"/>
          <w:rFonts w:ascii="Times New Roman" w:hAnsi="Times New Roman"/>
        </w:rPr>
        <w:t xml:space="preserve">), </w:t>
      </w:r>
      <w:r w:rsidRPr="00ED4019">
        <w:rPr>
          <w:rStyle w:val="AttributeTok"/>
          <w:rFonts w:ascii="Times New Roman" w:hAnsi="Times New Roman"/>
        </w:rPr>
        <w:t>series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'0.3'</w:t>
      </w:r>
      <w:r w:rsidRPr="00ED4019">
        <w:rPr>
          <w:rStyle w:val="NormalTok"/>
          <w:rFonts w:ascii="Times New Roman" w:hAnsi="Times New Roman"/>
        </w:rPr>
        <w:t xml:space="preserve">, </w:t>
      </w:r>
      <w:r w:rsidRPr="00ED4019">
        <w:rPr>
          <w:rStyle w:val="AttributeTok"/>
          <w:rFonts w:ascii="Times New Roman" w:hAnsi="Times New Roman"/>
        </w:rPr>
        <w:t>PI =</w:t>
      </w:r>
      <w:r w:rsidRPr="00ED4019">
        <w:rPr>
          <w:rStyle w:val="NormalTok"/>
          <w:rFonts w:ascii="Times New Roman" w:hAnsi="Times New Roman"/>
        </w:rPr>
        <w:t xml:space="preserve"> F) </w:t>
      </w:r>
      <w:r w:rsidRPr="00ED4019">
        <w:rPr>
          <w:rStyle w:val="SpecialCharTok"/>
          <w:rFonts w:ascii="Times New Roman" w:hAnsi="Times New Roman"/>
        </w:rPr>
        <w:t>+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</w:t>
      </w:r>
      <w:r w:rsidRPr="00ED4019">
        <w:rPr>
          <w:rStyle w:val="FunctionTok"/>
          <w:rFonts w:ascii="Times New Roman" w:hAnsi="Times New Roman"/>
        </w:rPr>
        <w:t>autolayer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FunctionTok"/>
          <w:rFonts w:ascii="Times New Roman" w:hAnsi="Times New Roman"/>
        </w:rPr>
        <w:t>ses</w:t>
      </w:r>
      <w:r w:rsidRPr="00ED4019">
        <w:rPr>
          <w:rStyle w:val="NormalTok"/>
          <w:rFonts w:ascii="Times New Roman" w:hAnsi="Times New Roman"/>
        </w:rPr>
        <w:t>(covid19.ts[,</w:t>
      </w:r>
      <w:r w:rsidRPr="00ED4019">
        <w:rPr>
          <w:rStyle w:val="DecValTok"/>
          <w:rFonts w:ascii="Times New Roman" w:hAnsi="Times New Roman"/>
        </w:rPr>
        <w:t>2</w:t>
      </w:r>
      <w:r w:rsidRPr="00ED4019">
        <w:rPr>
          <w:rStyle w:val="NormalTok"/>
          <w:rFonts w:ascii="Times New Roman" w:hAnsi="Times New Roman"/>
        </w:rPr>
        <w:t xml:space="preserve">], </w:t>
      </w:r>
      <w:r w:rsidRPr="00ED4019">
        <w:rPr>
          <w:rStyle w:val="AttributeTok"/>
          <w:rFonts w:ascii="Times New Roman" w:hAnsi="Times New Roman"/>
        </w:rPr>
        <w:t>alpha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loatTok"/>
          <w:rFonts w:ascii="Times New Roman" w:hAnsi="Times New Roman"/>
        </w:rPr>
        <w:t>0.5</w:t>
      </w:r>
      <w:r w:rsidRPr="00ED4019">
        <w:rPr>
          <w:rStyle w:val="NormalTok"/>
          <w:rFonts w:ascii="Times New Roman" w:hAnsi="Times New Roman"/>
        </w:rPr>
        <w:t xml:space="preserve">, </w:t>
      </w:r>
      <w:r w:rsidRPr="00ED4019">
        <w:rPr>
          <w:rStyle w:val="AttributeTok"/>
          <w:rFonts w:ascii="Times New Roman" w:hAnsi="Times New Roman"/>
        </w:rPr>
        <w:t>h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DecValTok"/>
          <w:rFonts w:ascii="Times New Roman" w:hAnsi="Times New Roman"/>
        </w:rPr>
        <w:t>30</w:t>
      </w:r>
      <w:r w:rsidRPr="00ED4019">
        <w:rPr>
          <w:rStyle w:val="NormalTok"/>
          <w:rFonts w:ascii="Times New Roman" w:hAnsi="Times New Roman"/>
        </w:rPr>
        <w:t xml:space="preserve">), </w:t>
      </w:r>
      <w:r w:rsidRPr="00ED4019">
        <w:rPr>
          <w:rStyle w:val="AttributeTok"/>
          <w:rFonts w:ascii="Times New Roman" w:hAnsi="Times New Roman"/>
        </w:rPr>
        <w:t>series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'0.5'</w:t>
      </w:r>
      <w:r w:rsidRPr="00ED4019">
        <w:rPr>
          <w:rStyle w:val="NormalTok"/>
          <w:rFonts w:ascii="Times New Roman" w:hAnsi="Times New Roman"/>
        </w:rPr>
        <w:t xml:space="preserve">, </w:t>
      </w:r>
      <w:r w:rsidRPr="00ED4019">
        <w:rPr>
          <w:rStyle w:val="AttributeTok"/>
          <w:rFonts w:ascii="Times New Roman" w:hAnsi="Times New Roman"/>
        </w:rPr>
        <w:t>PI =</w:t>
      </w:r>
      <w:r w:rsidRPr="00ED4019">
        <w:rPr>
          <w:rStyle w:val="NormalTok"/>
          <w:rFonts w:ascii="Times New Roman" w:hAnsi="Times New Roman"/>
        </w:rPr>
        <w:t xml:space="preserve"> F) </w:t>
      </w:r>
      <w:r w:rsidRPr="00ED4019">
        <w:rPr>
          <w:rStyle w:val="SpecialCharTok"/>
          <w:rFonts w:ascii="Times New Roman" w:hAnsi="Times New Roman"/>
        </w:rPr>
        <w:t>+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</w:t>
      </w:r>
      <w:r w:rsidRPr="00ED4019">
        <w:rPr>
          <w:rStyle w:val="FunctionTok"/>
          <w:rFonts w:ascii="Times New Roman" w:hAnsi="Times New Roman"/>
        </w:rPr>
        <w:t>autolayer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FunctionTok"/>
          <w:rFonts w:ascii="Times New Roman" w:hAnsi="Times New Roman"/>
        </w:rPr>
        <w:t>ses</w:t>
      </w:r>
      <w:r w:rsidRPr="00ED4019">
        <w:rPr>
          <w:rStyle w:val="NormalTok"/>
          <w:rFonts w:ascii="Times New Roman" w:hAnsi="Times New Roman"/>
        </w:rPr>
        <w:t>(covid19.ts[,</w:t>
      </w:r>
      <w:r w:rsidRPr="00ED4019">
        <w:rPr>
          <w:rStyle w:val="DecValTok"/>
          <w:rFonts w:ascii="Times New Roman" w:hAnsi="Times New Roman"/>
        </w:rPr>
        <w:t>2</w:t>
      </w:r>
      <w:r w:rsidRPr="00ED4019">
        <w:rPr>
          <w:rStyle w:val="NormalTok"/>
          <w:rFonts w:ascii="Times New Roman" w:hAnsi="Times New Roman"/>
        </w:rPr>
        <w:t xml:space="preserve">], </w:t>
      </w:r>
      <w:r w:rsidRPr="00ED4019">
        <w:rPr>
          <w:rStyle w:val="AttributeTok"/>
          <w:rFonts w:ascii="Times New Roman" w:hAnsi="Times New Roman"/>
        </w:rPr>
        <w:t>alpha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loatTok"/>
          <w:rFonts w:ascii="Times New Roman" w:hAnsi="Times New Roman"/>
        </w:rPr>
        <w:t>0.7</w:t>
      </w:r>
      <w:r w:rsidRPr="00ED4019">
        <w:rPr>
          <w:rStyle w:val="NormalTok"/>
          <w:rFonts w:ascii="Times New Roman" w:hAnsi="Times New Roman"/>
        </w:rPr>
        <w:t xml:space="preserve">, </w:t>
      </w:r>
      <w:r w:rsidRPr="00ED4019">
        <w:rPr>
          <w:rStyle w:val="AttributeTok"/>
          <w:rFonts w:ascii="Times New Roman" w:hAnsi="Times New Roman"/>
        </w:rPr>
        <w:t>h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DecValTok"/>
          <w:rFonts w:ascii="Times New Roman" w:hAnsi="Times New Roman"/>
        </w:rPr>
        <w:t>30</w:t>
      </w:r>
      <w:r w:rsidRPr="00ED4019">
        <w:rPr>
          <w:rStyle w:val="NormalTok"/>
          <w:rFonts w:ascii="Times New Roman" w:hAnsi="Times New Roman"/>
        </w:rPr>
        <w:t xml:space="preserve">), </w:t>
      </w:r>
      <w:r w:rsidRPr="00ED4019">
        <w:rPr>
          <w:rStyle w:val="AttributeTok"/>
          <w:rFonts w:ascii="Times New Roman" w:hAnsi="Times New Roman"/>
        </w:rPr>
        <w:t>series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'0.7'</w:t>
      </w:r>
      <w:r w:rsidRPr="00ED4019">
        <w:rPr>
          <w:rStyle w:val="NormalTok"/>
          <w:rFonts w:ascii="Times New Roman" w:hAnsi="Times New Roman"/>
        </w:rPr>
        <w:t xml:space="preserve">, </w:t>
      </w:r>
      <w:r w:rsidRPr="00ED4019">
        <w:rPr>
          <w:rStyle w:val="AttributeTok"/>
          <w:rFonts w:ascii="Times New Roman" w:hAnsi="Times New Roman"/>
        </w:rPr>
        <w:t>PI =</w:t>
      </w:r>
      <w:r w:rsidRPr="00ED4019">
        <w:rPr>
          <w:rStyle w:val="NormalTok"/>
          <w:rFonts w:ascii="Times New Roman" w:hAnsi="Times New Roman"/>
        </w:rPr>
        <w:t xml:space="preserve"> F) </w:t>
      </w:r>
      <w:r w:rsidRPr="00ED4019">
        <w:rPr>
          <w:rStyle w:val="SpecialCharTok"/>
          <w:rFonts w:ascii="Times New Roman" w:hAnsi="Times New Roman"/>
        </w:rPr>
        <w:t>+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</w:t>
      </w:r>
      <w:r w:rsidRPr="00ED4019">
        <w:rPr>
          <w:rStyle w:val="FunctionTok"/>
          <w:rFonts w:ascii="Times New Roman" w:hAnsi="Times New Roman"/>
        </w:rPr>
        <w:t>labs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AttributeTok"/>
          <w:rFonts w:ascii="Times New Roman" w:hAnsi="Times New Roman"/>
        </w:rPr>
        <w:t>title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'alpha</w:t>
      </w:r>
      <w:r w:rsidRPr="00ED4019">
        <w:rPr>
          <w:rStyle w:val="StringTok"/>
          <w:rFonts w:ascii="Times New Roman" w:hAnsi="Times New Roman"/>
        </w:rPr>
        <w:t>값에</w:t>
      </w:r>
      <w:r w:rsidRPr="00ED4019">
        <w:rPr>
          <w:rStyle w:val="String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따른</w:t>
      </w:r>
      <w:r w:rsidRPr="00ED4019">
        <w:rPr>
          <w:rStyle w:val="String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단순지수평활모델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NormalTok"/>
          <w:rFonts w:ascii="Times New Roman" w:hAnsi="Times New Roman"/>
        </w:rPr>
        <w:t xml:space="preserve">, </w:t>
      </w:r>
      <w:r w:rsidRPr="00ED4019">
        <w:rPr>
          <w:rStyle w:val="AttributeTok"/>
          <w:rFonts w:ascii="Times New Roman" w:hAnsi="Times New Roman"/>
        </w:rPr>
        <w:t>x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StringTok"/>
          <w:rFonts w:ascii="Times New Roman" w:hAnsi="Times New Roman"/>
        </w:rPr>
        <w:t>연도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NormalTok"/>
          <w:rFonts w:ascii="Times New Roman" w:hAnsi="Times New Roman"/>
        </w:rPr>
        <w:t xml:space="preserve">, </w:t>
      </w:r>
      <w:r w:rsidRPr="00ED4019">
        <w:rPr>
          <w:rStyle w:val="AttributeTok"/>
          <w:rFonts w:ascii="Times New Roman" w:hAnsi="Times New Roman"/>
        </w:rPr>
        <w:t>y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StringTok"/>
          <w:rFonts w:ascii="Times New Roman" w:hAnsi="Times New Roman"/>
        </w:rPr>
        <w:t>확진자수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NormalTok"/>
          <w:rFonts w:ascii="Times New Roman" w:hAnsi="Times New Roman"/>
        </w:rPr>
        <w:t xml:space="preserve">, </w:t>
      </w:r>
      <w:r w:rsidRPr="00ED4019">
        <w:rPr>
          <w:rStyle w:val="AttributeTok"/>
          <w:rFonts w:ascii="Times New Roman" w:hAnsi="Times New Roman"/>
        </w:rPr>
        <w:t>color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'alpha'</w:t>
      </w:r>
      <w:r w:rsidRPr="00ED4019">
        <w:rPr>
          <w:rStyle w:val="NormalTok"/>
          <w:rFonts w:ascii="Times New Roman" w:hAnsi="Times New Roman"/>
        </w:rPr>
        <w:t>)</w:t>
      </w:r>
    </w:p>
    <w:p w14:paraId="6E342DFA" w14:textId="77777777" w:rsidR="00FD7B2A" w:rsidRPr="00ED4019" w:rsidRDefault="00FD7B2A">
      <w:pPr>
        <w:pStyle w:val="Figure"/>
        <w:jc w:val="both"/>
        <w:rPr>
          <w:rFonts w:ascii="Times New Roman" w:hAnsi="Times New Roman"/>
        </w:rPr>
        <w:pPrChange w:id="4631" w:author="제이펍 출판사" w:date="2021-03-14T15:57:00Z">
          <w:pPr>
            <w:pStyle w:val="Figure"/>
          </w:pPr>
        </w:pPrChange>
      </w:pPr>
      <w:r w:rsidRPr="00ED4019">
        <w:rPr>
          <w:rFonts w:ascii="Times New Roman" w:hAnsi="Times New Roman"/>
          <w:noProof/>
          <w:lang w:eastAsia="ko-KR"/>
        </w:rPr>
        <w:lastRenderedPageBreak/>
        <w:drawing>
          <wp:inline distT="0" distB="0" distL="0" distR="0" wp14:anchorId="412674D4" wp14:editId="7B5CB98F">
            <wp:extent cx="4572000" cy="3657600"/>
            <wp:effectExtent l="0" t="0" r="0" b="0"/>
            <wp:docPr id="160" name="그림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"/>
                    <pic:cNvPicPr>
                      <a:picLocks noChangeAspect="1" noChangeArrowheads="1"/>
                    </pic:cNvPicPr>
                  </pic:nvPicPr>
                  <pic:blipFill>
                    <a:blip r:embed="rId1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2D4B9FE" w14:textId="2D7DFD6A" w:rsidR="00FD7B2A" w:rsidRPr="00ED4019" w:rsidRDefault="00FD7B2A">
      <w:pPr>
        <w:pStyle w:val="a6"/>
        <w:jc w:val="both"/>
        <w:rPr>
          <w:rFonts w:ascii="Times New Roman" w:hAnsi="Times New Roman"/>
          <w:lang w:eastAsia="ko-KR"/>
        </w:rPr>
        <w:pPrChange w:id="4632" w:author="제이펍 출판사" w:date="2021-03-14T15:57:00Z">
          <w:pPr>
            <w:pStyle w:val="a6"/>
            <w:jc w:val="center"/>
          </w:pPr>
        </w:pPrChange>
      </w:pPr>
      <w:commentRangeStart w:id="4633"/>
      <w:r w:rsidRPr="00ED4019">
        <w:rPr>
          <w:rFonts w:ascii="Times New Roman" w:hAnsi="Times New Roman" w:hint="eastAsia"/>
          <w:lang w:eastAsia="ko-KR"/>
        </w:rPr>
        <w:t>그림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/>
        </w:rPr>
        <w:fldChar w:fldCharType="begin"/>
      </w:r>
      <w:r w:rsidRPr="00ED4019">
        <w:rPr>
          <w:rFonts w:ascii="Times New Roman" w:hAnsi="Times New Roman"/>
          <w:lang w:eastAsia="ko-KR"/>
        </w:rPr>
        <w:instrText xml:space="preserve"> </w:instrText>
      </w:r>
      <w:r w:rsidRPr="00ED4019">
        <w:rPr>
          <w:rFonts w:ascii="Times New Roman" w:hAnsi="Times New Roman" w:hint="eastAsia"/>
          <w:lang w:eastAsia="ko-KR"/>
        </w:rPr>
        <w:instrText>STYLEREF 1 \s</w:instrText>
      </w:r>
      <w:r w:rsidRPr="00ED4019">
        <w:rPr>
          <w:rFonts w:ascii="Times New Roman" w:hAnsi="Times New Roman"/>
          <w:lang w:eastAsia="ko-KR"/>
        </w:rPr>
        <w:instrText xml:space="preserve"> </w:instrText>
      </w:r>
      <w:r w:rsidRPr="00ED4019">
        <w:rPr>
          <w:rFonts w:ascii="Times New Roman" w:hAnsi="Times New Roman"/>
        </w:rPr>
        <w:fldChar w:fldCharType="separate"/>
      </w:r>
      <w:r w:rsidR="00B60F81">
        <w:rPr>
          <w:rFonts w:ascii="Times New Roman" w:hAnsi="Times New Roman"/>
          <w:noProof/>
          <w:lang w:eastAsia="ko-KR"/>
        </w:rPr>
        <w:t>0</w:t>
      </w:r>
      <w:r w:rsidRPr="00ED4019">
        <w:rPr>
          <w:rFonts w:ascii="Times New Roman" w:hAnsi="Times New Roman"/>
        </w:rPr>
        <w:fldChar w:fldCharType="end"/>
      </w:r>
      <w:r w:rsidRPr="00ED4019">
        <w:rPr>
          <w:rFonts w:ascii="Times New Roman" w:hAnsi="Times New Roman"/>
          <w:lang w:eastAsia="ko-KR"/>
        </w:rPr>
        <w:noBreakHyphen/>
        <w:t>34</w:t>
      </w:r>
      <w:commentRangeEnd w:id="4633"/>
      <w:r w:rsidR="008653FC">
        <w:rPr>
          <w:rStyle w:val="af3"/>
          <w:i w:val="0"/>
        </w:rPr>
        <w:commentReference w:id="4633"/>
      </w:r>
    </w:p>
    <w:p w14:paraId="15F02DF3" w14:textId="28EB6412" w:rsidR="00FD7B2A" w:rsidRPr="00ED4019" w:rsidRDefault="00FD7B2A">
      <w:pPr>
        <w:jc w:val="both"/>
        <w:rPr>
          <w:rFonts w:ascii="Times New Roman" w:hAnsi="Times New Roman"/>
          <w:lang w:eastAsia="ko-KR"/>
        </w:rPr>
        <w:pPrChange w:id="4634" w:author="제이펍 출판사" w:date="2021-03-14T15:57:00Z">
          <w:pPr/>
        </w:pPrChange>
      </w:pPr>
      <w:r w:rsidRPr="00ED4019">
        <w:rPr>
          <w:rFonts w:ascii="Times New Roman" w:hAnsi="Times New Roman"/>
          <w:lang w:eastAsia="ko-KR"/>
        </w:rPr>
        <w:t>평활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계수가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클수록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데이터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변화에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빠르게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반응하여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예측의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감응도가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높지만</w:t>
      </w:r>
      <w:ins w:id="4635" w:author="user" w:date="2021-03-22T17:44:00Z">
        <w:r w:rsidR="004E38CF">
          <w:rPr>
            <w:rFonts w:ascii="Times New Roman" w:hAnsi="Times New Roman" w:hint="eastAsia"/>
            <w:lang w:eastAsia="ko-KR"/>
          </w:rPr>
          <w:t>,</w:t>
        </w:r>
      </w:ins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평활</w:t>
      </w:r>
      <w:ins w:id="4636" w:author="user" w:date="2021-03-22T17:44:00Z">
        <w:r w:rsidR="004E38CF">
          <w:rPr>
            <w:rFonts w:ascii="Times New Roman" w:hAnsi="Times New Roman" w:hint="eastAsia"/>
            <w:lang w:eastAsia="ko-KR"/>
          </w:rPr>
          <w:t xml:space="preserve"> </w:t>
        </w:r>
      </w:ins>
      <w:r w:rsidRPr="00ED4019">
        <w:rPr>
          <w:rFonts w:ascii="Times New Roman" w:hAnsi="Times New Roman"/>
          <w:lang w:eastAsia="ko-KR"/>
        </w:rPr>
        <w:t>계수가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작으면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데이터의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변화에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느리게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반응하여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예측의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안정성이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높아진다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Style w:val="a7"/>
          <w:rFonts w:ascii="Times New Roman" w:hAnsi="Times New Roman"/>
        </w:rPr>
        <w:footnoteReference w:id="34"/>
      </w:r>
    </w:p>
    <w:p w14:paraId="3A1F939A" w14:textId="77777777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4639" w:author="제이펍 출판사" w:date="2021-03-14T15:57:00Z">
          <w:pPr>
            <w:pStyle w:val="SourceCode"/>
          </w:pPr>
        </w:pPrChange>
      </w:pPr>
      <w:r w:rsidRPr="00ED4019">
        <w:rPr>
          <w:rStyle w:val="CommentTok"/>
          <w:rFonts w:ascii="Times New Roman" w:hAnsi="Times New Roman"/>
        </w:rPr>
        <w:t xml:space="preserve"># </w:t>
      </w:r>
      <w:r w:rsidRPr="00ED4019">
        <w:rPr>
          <w:rStyle w:val="CommentTok"/>
          <w:rFonts w:ascii="Times New Roman" w:hAnsi="Times New Roman"/>
        </w:rPr>
        <w:t>전체</w:t>
      </w:r>
      <w:r w:rsidRPr="00ED4019">
        <w:rPr>
          <w:rStyle w:val="CommentTok"/>
          <w:rFonts w:ascii="Times New Roman" w:hAnsi="Times New Roman"/>
        </w:rPr>
        <w:t xml:space="preserve"> </w:t>
      </w:r>
      <w:r w:rsidRPr="00ED4019">
        <w:rPr>
          <w:rStyle w:val="CommentTok"/>
          <w:rFonts w:ascii="Times New Roman" w:hAnsi="Times New Roman"/>
        </w:rPr>
        <w:t>학생수의</w:t>
      </w:r>
      <w:r w:rsidRPr="00ED4019">
        <w:rPr>
          <w:rStyle w:val="CommentTok"/>
          <w:rFonts w:ascii="Times New Roman" w:hAnsi="Times New Roman"/>
        </w:rPr>
        <w:t xml:space="preserve"> alpha </w:t>
      </w:r>
      <w:r w:rsidRPr="00ED4019">
        <w:rPr>
          <w:rStyle w:val="CommentTok"/>
          <w:rFonts w:ascii="Times New Roman" w:hAnsi="Times New Roman"/>
        </w:rPr>
        <w:t>값에</w:t>
      </w:r>
      <w:r w:rsidRPr="00ED4019">
        <w:rPr>
          <w:rStyle w:val="CommentTok"/>
          <w:rFonts w:ascii="Times New Roman" w:hAnsi="Times New Roman"/>
        </w:rPr>
        <w:t xml:space="preserve"> </w:t>
      </w:r>
      <w:r w:rsidRPr="00ED4019">
        <w:rPr>
          <w:rStyle w:val="CommentTok"/>
          <w:rFonts w:ascii="Times New Roman" w:hAnsi="Times New Roman"/>
        </w:rPr>
        <w:t>따른</w:t>
      </w:r>
      <w:r w:rsidRPr="00ED4019">
        <w:rPr>
          <w:rStyle w:val="CommentTok"/>
          <w:rFonts w:ascii="Times New Roman" w:hAnsi="Times New Roman"/>
        </w:rPr>
        <w:t xml:space="preserve"> </w:t>
      </w:r>
      <w:r w:rsidRPr="00ED4019">
        <w:rPr>
          <w:rStyle w:val="CommentTok"/>
          <w:rFonts w:ascii="Times New Roman" w:hAnsi="Times New Roman"/>
        </w:rPr>
        <w:t>적합치와</w:t>
      </w:r>
      <w:r w:rsidRPr="00ED4019">
        <w:rPr>
          <w:rStyle w:val="CommentTok"/>
          <w:rFonts w:ascii="Times New Roman" w:hAnsi="Times New Roman"/>
        </w:rPr>
        <w:t xml:space="preserve"> </w:t>
      </w:r>
      <w:r w:rsidRPr="00ED4019">
        <w:rPr>
          <w:rStyle w:val="CommentTok"/>
          <w:rFonts w:ascii="Times New Roman" w:hAnsi="Times New Roman"/>
        </w:rPr>
        <w:t>예측치의</w:t>
      </w:r>
      <w:r w:rsidRPr="00ED4019">
        <w:rPr>
          <w:rStyle w:val="CommentTok"/>
          <w:rFonts w:ascii="Times New Roman" w:hAnsi="Times New Roman"/>
        </w:rPr>
        <w:t xml:space="preserve"> </w:t>
      </w:r>
      <w:r w:rsidRPr="00ED4019">
        <w:rPr>
          <w:rStyle w:val="CommentTok"/>
          <w:rFonts w:ascii="Times New Roman" w:hAnsi="Times New Roman"/>
        </w:rPr>
        <w:t>변화</w:t>
      </w:r>
      <w:r w:rsidRPr="00ED4019">
        <w:rPr>
          <w:rFonts w:ascii="Times New Roman" w:hAnsi="Times New Roman"/>
        </w:rPr>
        <w:br/>
      </w:r>
      <w:r w:rsidRPr="00ED4019">
        <w:rPr>
          <w:rStyle w:val="FunctionTok"/>
          <w:rFonts w:ascii="Times New Roman" w:hAnsi="Times New Roman"/>
        </w:rPr>
        <w:t>autoplot</w:t>
      </w:r>
      <w:r w:rsidRPr="00ED4019">
        <w:rPr>
          <w:rStyle w:val="NormalTok"/>
          <w:rFonts w:ascii="Times New Roman" w:hAnsi="Times New Roman"/>
        </w:rPr>
        <w:t>(students.ts[,</w:t>
      </w:r>
      <w:r w:rsidRPr="00ED4019">
        <w:rPr>
          <w:rStyle w:val="DecValTok"/>
          <w:rFonts w:ascii="Times New Roman" w:hAnsi="Times New Roman"/>
        </w:rPr>
        <w:t>2</w:t>
      </w:r>
      <w:r w:rsidRPr="00ED4019">
        <w:rPr>
          <w:rStyle w:val="NormalTok"/>
          <w:rFonts w:ascii="Times New Roman" w:hAnsi="Times New Roman"/>
        </w:rPr>
        <w:t xml:space="preserve">], </w:t>
      </w:r>
      <w:r w:rsidRPr="00ED4019">
        <w:rPr>
          <w:rStyle w:val="AttributeTok"/>
          <w:rFonts w:ascii="Times New Roman" w:hAnsi="Times New Roman"/>
        </w:rPr>
        <w:t>color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'black'</w:t>
      </w:r>
      <w:r w:rsidRPr="00ED4019">
        <w:rPr>
          <w:rStyle w:val="NormalTok"/>
          <w:rFonts w:ascii="Times New Roman" w:hAnsi="Times New Roman"/>
        </w:rPr>
        <w:t xml:space="preserve">) </w:t>
      </w:r>
      <w:r w:rsidRPr="00ED4019">
        <w:rPr>
          <w:rStyle w:val="SpecialCharTok"/>
          <w:rFonts w:ascii="Times New Roman" w:hAnsi="Times New Roman"/>
        </w:rPr>
        <w:t>+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</w:t>
      </w:r>
      <w:r w:rsidRPr="00ED4019">
        <w:rPr>
          <w:rStyle w:val="FunctionTok"/>
          <w:rFonts w:ascii="Times New Roman" w:hAnsi="Times New Roman"/>
        </w:rPr>
        <w:t>autolayer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FunctionTok"/>
          <w:rFonts w:ascii="Times New Roman" w:hAnsi="Times New Roman"/>
        </w:rPr>
        <w:t>fitted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FunctionTok"/>
          <w:rFonts w:ascii="Times New Roman" w:hAnsi="Times New Roman"/>
        </w:rPr>
        <w:t>ses</w:t>
      </w:r>
      <w:r w:rsidRPr="00ED4019">
        <w:rPr>
          <w:rStyle w:val="NormalTok"/>
          <w:rFonts w:ascii="Times New Roman" w:hAnsi="Times New Roman"/>
        </w:rPr>
        <w:t>(students.ts[,</w:t>
      </w:r>
      <w:r w:rsidRPr="00ED4019">
        <w:rPr>
          <w:rStyle w:val="DecValTok"/>
          <w:rFonts w:ascii="Times New Roman" w:hAnsi="Times New Roman"/>
        </w:rPr>
        <w:t>2</w:t>
      </w:r>
      <w:r w:rsidRPr="00ED4019">
        <w:rPr>
          <w:rStyle w:val="NormalTok"/>
          <w:rFonts w:ascii="Times New Roman" w:hAnsi="Times New Roman"/>
        </w:rPr>
        <w:t xml:space="preserve">], </w:t>
      </w:r>
      <w:r w:rsidRPr="00ED4019">
        <w:rPr>
          <w:rStyle w:val="AttributeTok"/>
          <w:rFonts w:ascii="Times New Roman" w:hAnsi="Times New Roman"/>
        </w:rPr>
        <w:t>alpha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loatTok"/>
          <w:rFonts w:ascii="Times New Roman" w:hAnsi="Times New Roman"/>
        </w:rPr>
        <w:t>0.1</w:t>
      </w:r>
      <w:r w:rsidRPr="00ED4019">
        <w:rPr>
          <w:rStyle w:val="NormalTok"/>
          <w:rFonts w:ascii="Times New Roman" w:hAnsi="Times New Roman"/>
        </w:rPr>
        <w:t xml:space="preserve">)), </w:t>
      </w:r>
      <w:r w:rsidRPr="00ED4019">
        <w:rPr>
          <w:rStyle w:val="AttributeTok"/>
          <w:rFonts w:ascii="Times New Roman" w:hAnsi="Times New Roman"/>
        </w:rPr>
        <w:t>series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'0.1'</w:t>
      </w:r>
      <w:r w:rsidRPr="00ED4019">
        <w:rPr>
          <w:rStyle w:val="NormalTok"/>
          <w:rFonts w:ascii="Times New Roman" w:hAnsi="Times New Roman"/>
        </w:rPr>
        <w:t xml:space="preserve">) </w:t>
      </w:r>
      <w:r w:rsidRPr="00ED4019">
        <w:rPr>
          <w:rStyle w:val="SpecialCharTok"/>
          <w:rFonts w:ascii="Times New Roman" w:hAnsi="Times New Roman"/>
        </w:rPr>
        <w:t>+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</w:t>
      </w:r>
      <w:r w:rsidRPr="00ED4019">
        <w:rPr>
          <w:rStyle w:val="FunctionTok"/>
          <w:rFonts w:ascii="Times New Roman" w:hAnsi="Times New Roman"/>
        </w:rPr>
        <w:t>autolayer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FunctionTok"/>
          <w:rFonts w:ascii="Times New Roman" w:hAnsi="Times New Roman"/>
        </w:rPr>
        <w:t>ses</w:t>
      </w:r>
      <w:r w:rsidRPr="00ED4019">
        <w:rPr>
          <w:rStyle w:val="NormalTok"/>
          <w:rFonts w:ascii="Times New Roman" w:hAnsi="Times New Roman"/>
        </w:rPr>
        <w:t>(students.ts[,</w:t>
      </w:r>
      <w:r w:rsidRPr="00ED4019">
        <w:rPr>
          <w:rStyle w:val="DecValTok"/>
          <w:rFonts w:ascii="Times New Roman" w:hAnsi="Times New Roman"/>
        </w:rPr>
        <w:t>2</w:t>
      </w:r>
      <w:r w:rsidRPr="00ED4019">
        <w:rPr>
          <w:rStyle w:val="NormalTok"/>
          <w:rFonts w:ascii="Times New Roman" w:hAnsi="Times New Roman"/>
        </w:rPr>
        <w:t xml:space="preserve">], </w:t>
      </w:r>
      <w:r w:rsidRPr="00ED4019">
        <w:rPr>
          <w:rStyle w:val="AttributeTok"/>
          <w:rFonts w:ascii="Times New Roman" w:hAnsi="Times New Roman"/>
        </w:rPr>
        <w:t>alpha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loatTok"/>
          <w:rFonts w:ascii="Times New Roman" w:hAnsi="Times New Roman"/>
        </w:rPr>
        <w:t>0.1</w:t>
      </w:r>
      <w:r w:rsidRPr="00ED4019">
        <w:rPr>
          <w:rStyle w:val="NormalTok"/>
          <w:rFonts w:ascii="Times New Roman" w:hAnsi="Times New Roman"/>
        </w:rPr>
        <w:t xml:space="preserve">, </w:t>
      </w:r>
      <w:r w:rsidRPr="00ED4019">
        <w:rPr>
          <w:rStyle w:val="AttributeTok"/>
          <w:rFonts w:ascii="Times New Roman" w:hAnsi="Times New Roman"/>
        </w:rPr>
        <w:t>PI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ConstantTok"/>
          <w:rFonts w:ascii="Times New Roman" w:hAnsi="Times New Roman"/>
        </w:rPr>
        <w:t>FALSE</w:t>
      </w:r>
      <w:r w:rsidRPr="00ED4019">
        <w:rPr>
          <w:rStyle w:val="NormalTok"/>
          <w:rFonts w:ascii="Times New Roman" w:hAnsi="Times New Roman"/>
        </w:rPr>
        <w:t xml:space="preserve">), </w:t>
      </w:r>
      <w:r w:rsidRPr="00ED4019">
        <w:rPr>
          <w:rStyle w:val="AttributeTok"/>
          <w:rFonts w:ascii="Times New Roman" w:hAnsi="Times New Roman"/>
        </w:rPr>
        <w:t>series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'0.1'</w:t>
      </w:r>
      <w:r w:rsidRPr="00ED4019">
        <w:rPr>
          <w:rStyle w:val="NormalTok"/>
          <w:rFonts w:ascii="Times New Roman" w:hAnsi="Times New Roman"/>
        </w:rPr>
        <w:t xml:space="preserve">) </w:t>
      </w:r>
      <w:r w:rsidRPr="00ED4019">
        <w:rPr>
          <w:rStyle w:val="SpecialCharTok"/>
          <w:rFonts w:ascii="Times New Roman" w:hAnsi="Times New Roman"/>
        </w:rPr>
        <w:t>+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</w:t>
      </w:r>
      <w:r w:rsidRPr="00ED4019">
        <w:rPr>
          <w:rStyle w:val="FunctionTok"/>
          <w:rFonts w:ascii="Times New Roman" w:hAnsi="Times New Roman"/>
        </w:rPr>
        <w:t>autolayer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FunctionTok"/>
          <w:rFonts w:ascii="Times New Roman" w:hAnsi="Times New Roman"/>
        </w:rPr>
        <w:t>fitted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FunctionTok"/>
          <w:rFonts w:ascii="Times New Roman" w:hAnsi="Times New Roman"/>
        </w:rPr>
        <w:t>ses</w:t>
      </w:r>
      <w:r w:rsidRPr="00ED4019">
        <w:rPr>
          <w:rStyle w:val="NormalTok"/>
          <w:rFonts w:ascii="Times New Roman" w:hAnsi="Times New Roman"/>
        </w:rPr>
        <w:t>(students.ts[,</w:t>
      </w:r>
      <w:r w:rsidRPr="00ED4019">
        <w:rPr>
          <w:rStyle w:val="DecValTok"/>
          <w:rFonts w:ascii="Times New Roman" w:hAnsi="Times New Roman"/>
        </w:rPr>
        <w:t>2</w:t>
      </w:r>
      <w:r w:rsidRPr="00ED4019">
        <w:rPr>
          <w:rStyle w:val="NormalTok"/>
          <w:rFonts w:ascii="Times New Roman" w:hAnsi="Times New Roman"/>
        </w:rPr>
        <w:t xml:space="preserve">], </w:t>
      </w:r>
      <w:r w:rsidRPr="00ED4019">
        <w:rPr>
          <w:rStyle w:val="AttributeTok"/>
          <w:rFonts w:ascii="Times New Roman" w:hAnsi="Times New Roman"/>
        </w:rPr>
        <w:t>alpha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loatTok"/>
          <w:rFonts w:ascii="Times New Roman" w:hAnsi="Times New Roman"/>
        </w:rPr>
        <w:t>0.2</w:t>
      </w:r>
      <w:r w:rsidRPr="00ED4019">
        <w:rPr>
          <w:rStyle w:val="NormalTok"/>
          <w:rFonts w:ascii="Times New Roman" w:hAnsi="Times New Roman"/>
        </w:rPr>
        <w:t xml:space="preserve">)), </w:t>
      </w:r>
      <w:r w:rsidRPr="00ED4019">
        <w:rPr>
          <w:rStyle w:val="AttributeTok"/>
          <w:rFonts w:ascii="Times New Roman" w:hAnsi="Times New Roman"/>
        </w:rPr>
        <w:t>series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'0.2'</w:t>
      </w:r>
      <w:r w:rsidRPr="00ED4019">
        <w:rPr>
          <w:rStyle w:val="NormalTok"/>
          <w:rFonts w:ascii="Times New Roman" w:hAnsi="Times New Roman"/>
        </w:rPr>
        <w:t xml:space="preserve">) </w:t>
      </w:r>
      <w:r w:rsidRPr="00ED4019">
        <w:rPr>
          <w:rStyle w:val="SpecialCharTok"/>
          <w:rFonts w:ascii="Times New Roman" w:hAnsi="Times New Roman"/>
        </w:rPr>
        <w:t>+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</w:t>
      </w:r>
      <w:r w:rsidRPr="00ED4019">
        <w:rPr>
          <w:rStyle w:val="FunctionTok"/>
          <w:rFonts w:ascii="Times New Roman" w:hAnsi="Times New Roman"/>
        </w:rPr>
        <w:t>autolayer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FunctionTok"/>
          <w:rFonts w:ascii="Times New Roman" w:hAnsi="Times New Roman"/>
        </w:rPr>
        <w:t>ses</w:t>
      </w:r>
      <w:r w:rsidRPr="00ED4019">
        <w:rPr>
          <w:rStyle w:val="NormalTok"/>
          <w:rFonts w:ascii="Times New Roman" w:hAnsi="Times New Roman"/>
        </w:rPr>
        <w:t>(students.ts[,</w:t>
      </w:r>
      <w:r w:rsidRPr="00ED4019">
        <w:rPr>
          <w:rStyle w:val="DecValTok"/>
          <w:rFonts w:ascii="Times New Roman" w:hAnsi="Times New Roman"/>
        </w:rPr>
        <w:t>2</w:t>
      </w:r>
      <w:r w:rsidRPr="00ED4019">
        <w:rPr>
          <w:rStyle w:val="NormalTok"/>
          <w:rFonts w:ascii="Times New Roman" w:hAnsi="Times New Roman"/>
        </w:rPr>
        <w:t xml:space="preserve">], </w:t>
      </w:r>
      <w:r w:rsidRPr="00ED4019">
        <w:rPr>
          <w:rStyle w:val="AttributeTok"/>
          <w:rFonts w:ascii="Times New Roman" w:hAnsi="Times New Roman"/>
        </w:rPr>
        <w:t>alpha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loatTok"/>
          <w:rFonts w:ascii="Times New Roman" w:hAnsi="Times New Roman"/>
        </w:rPr>
        <w:t>0.2</w:t>
      </w:r>
      <w:r w:rsidRPr="00ED4019">
        <w:rPr>
          <w:rStyle w:val="NormalTok"/>
          <w:rFonts w:ascii="Times New Roman" w:hAnsi="Times New Roman"/>
        </w:rPr>
        <w:t xml:space="preserve">, </w:t>
      </w:r>
      <w:r w:rsidRPr="00ED4019">
        <w:rPr>
          <w:rStyle w:val="AttributeTok"/>
          <w:rFonts w:ascii="Times New Roman" w:hAnsi="Times New Roman"/>
        </w:rPr>
        <w:t>PI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ConstantTok"/>
          <w:rFonts w:ascii="Times New Roman" w:hAnsi="Times New Roman"/>
        </w:rPr>
        <w:t>FALSE</w:t>
      </w:r>
      <w:r w:rsidRPr="00ED4019">
        <w:rPr>
          <w:rStyle w:val="NormalTok"/>
          <w:rFonts w:ascii="Times New Roman" w:hAnsi="Times New Roman"/>
        </w:rPr>
        <w:t xml:space="preserve">), </w:t>
      </w:r>
      <w:r w:rsidRPr="00ED4019">
        <w:rPr>
          <w:rStyle w:val="AttributeTok"/>
          <w:rFonts w:ascii="Times New Roman" w:hAnsi="Times New Roman"/>
        </w:rPr>
        <w:t>series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'0.2'</w:t>
      </w:r>
      <w:r w:rsidRPr="00ED4019">
        <w:rPr>
          <w:rStyle w:val="NormalTok"/>
          <w:rFonts w:ascii="Times New Roman" w:hAnsi="Times New Roman"/>
        </w:rPr>
        <w:t xml:space="preserve">) </w:t>
      </w:r>
      <w:r w:rsidRPr="00ED4019">
        <w:rPr>
          <w:rStyle w:val="SpecialCharTok"/>
          <w:rFonts w:ascii="Times New Roman" w:hAnsi="Times New Roman"/>
        </w:rPr>
        <w:t>+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</w:t>
      </w:r>
      <w:r w:rsidRPr="00ED4019">
        <w:rPr>
          <w:rStyle w:val="FunctionTok"/>
          <w:rFonts w:ascii="Times New Roman" w:hAnsi="Times New Roman"/>
        </w:rPr>
        <w:t>autolayer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FunctionTok"/>
          <w:rFonts w:ascii="Times New Roman" w:hAnsi="Times New Roman"/>
        </w:rPr>
        <w:t>fitted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FunctionTok"/>
          <w:rFonts w:ascii="Times New Roman" w:hAnsi="Times New Roman"/>
        </w:rPr>
        <w:t>ses</w:t>
      </w:r>
      <w:r w:rsidRPr="00ED4019">
        <w:rPr>
          <w:rStyle w:val="NormalTok"/>
          <w:rFonts w:ascii="Times New Roman" w:hAnsi="Times New Roman"/>
        </w:rPr>
        <w:t>(students.ts[,</w:t>
      </w:r>
      <w:r w:rsidRPr="00ED4019">
        <w:rPr>
          <w:rStyle w:val="DecValTok"/>
          <w:rFonts w:ascii="Times New Roman" w:hAnsi="Times New Roman"/>
        </w:rPr>
        <w:t>2</w:t>
      </w:r>
      <w:r w:rsidRPr="00ED4019">
        <w:rPr>
          <w:rStyle w:val="NormalTok"/>
          <w:rFonts w:ascii="Times New Roman" w:hAnsi="Times New Roman"/>
        </w:rPr>
        <w:t xml:space="preserve">], </w:t>
      </w:r>
      <w:r w:rsidRPr="00ED4019">
        <w:rPr>
          <w:rStyle w:val="AttributeTok"/>
          <w:rFonts w:ascii="Times New Roman" w:hAnsi="Times New Roman"/>
        </w:rPr>
        <w:t>alpha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loatTok"/>
          <w:rFonts w:ascii="Times New Roman" w:hAnsi="Times New Roman"/>
        </w:rPr>
        <w:t>0.3</w:t>
      </w:r>
      <w:r w:rsidRPr="00ED4019">
        <w:rPr>
          <w:rStyle w:val="NormalTok"/>
          <w:rFonts w:ascii="Times New Roman" w:hAnsi="Times New Roman"/>
        </w:rPr>
        <w:t xml:space="preserve">)), </w:t>
      </w:r>
      <w:r w:rsidRPr="00ED4019">
        <w:rPr>
          <w:rStyle w:val="AttributeTok"/>
          <w:rFonts w:ascii="Times New Roman" w:hAnsi="Times New Roman"/>
        </w:rPr>
        <w:t>series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'0.3'</w:t>
      </w:r>
      <w:r w:rsidRPr="00ED4019">
        <w:rPr>
          <w:rStyle w:val="NormalTok"/>
          <w:rFonts w:ascii="Times New Roman" w:hAnsi="Times New Roman"/>
        </w:rPr>
        <w:t xml:space="preserve">) </w:t>
      </w:r>
      <w:r w:rsidRPr="00ED4019">
        <w:rPr>
          <w:rStyle w:val="SpecialCharTok"/>
          <w:rFonts w:ascii="Times New Roman" w:hAnsi="Times New Roman"/>
        </w:rPr>
        <w:t>+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</w:t>
      </w:r>
      <w:r w:rsidRPr="00ED4019">
        <w:rPr>
          <w:rStyle w:val="FunctionTok"/>
          <w:rFonts w:ascii="Times New Roman" w:hAnsi="Times New Roman"/>
        </w:rPr>
        <w:t>autolayer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FunctionTok"/>
          <w:rFonts w:ascii="Times New Roman" w:hAnsi="Times New Roman"/>
        </w:rPr>
        <w:t>ses</w:t>
      </w:r>
      <w:r w:rsidRPr="00ED4019">
        <w:rPr>
          <w:rStyle w:val="NormalTok"/>
          <w:rFonts w:ascii="Times New Roman" w:hAnsi="Times New Roman"/>
        </w:rPr>
        <w:t>(students.ts[,</w:t>
      </w:r>
      <w:r w:rsidRPr="00ED4019">
        <w:rPr>
          <w:rStyle w:val="DecValTok"/>
          <w:rFonts w:ascii="Times New Roman" w:hAnsi="Times New Roman"/>
        </w:rPr>
        <w:t>2</w:t>
      </w:r>
      <w:r w:rsidRPr="00ED4019">
        <w:rPr>
          <w:rStyle w:val="NormalTok"/>
          <w:rFonts w:ascii="Times New Roman" w:hAnsi="Times New Roman"/>
        </w:rPr>
        <w:t xml:space="preserve">], </w:t>
      </w:r>
      <w:r w:rsidRPr="00ED4019">
        <w:rPr>
          <w:rStyle w:val="AttributeTok"/>
          <w:rFonts w:ascii="Times New Roman" w:hAnsi="Times New Roman"/>
        </w:rPr>
        <w:t>alpha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loatTok"/>
          <w:rFonts w:ascii="Times New Roman" w:hAnsi="Times New Roman"/>
        </w:rPr>
        <w:t>0.3</w:t>
      </w:r>
      <w:r w:rsidRPr="00ED4019">
        <w:rPr>
          <w:rStyle w:val="NormalTok"/>
          <w:rFonts w:ascii="Times New Roman" w:hAnsi="Times New Roman"/>
        </w:rPr>
        <w:t xml:space="preserve">, </w:t>
      </w:r>
      <w:r w:rsidRPr="00ED4019">
        <w:rPr>
          <w:rStyle w:val="AttributeTok"/>
          <w:rFonts w:ascii="Times New Roman" w:hAnsi="Times New Roman"/>
        </w:rPr>
        <w:t>PI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ConstantTok"/>
          <w:rFonts w:ascii="Times New Roman" w:hAnsi="Times New Roman"/>
        </w:rPr>
        <w:t>FALSE</w:t>
      </w:r>
      <w:r w:rsidRPr="00ED4019">
        <w:rPr>
          <w:rStyle w:val="NormalTok"/>
          <w:rFonts w:ascii="Times New Roman" w:hAnsi="Times New Roman"/>
        </w:rPr>
        <w:t xml:space="preserve">), </w:t>
      </w:r>
      <w:r w:rsidRPr="00ED4019">
        <w:rPr>
          <w:rStyle w:val="AttributeTok"/>
          <w:rFonts w:ascii="Times New Roman" w:hAnsi="Times New Roman"/>
        </w:rPr>
        <w:t>series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'0.3'</w:t>
      </w:r>
      <w:r w:rsidRPr="00ED4019">
        <w:rPr>
          <w:rStyle w:val="NormalTok"/>
          <w:rFonts w:ascii="Times New Roman" w:hAnsi="Times New Roman"/>
        </w:rPr>
        <w:t xml:space="preserve">) </w:t>
      </w:r>
      <w:r w:rsidRPr="00ED4019">
        <w:rPr>
          <w:rStyle w:val="SpecialCharTok"/>
          <w:rFonts w:ascii="Times New Roman" w:hAnsi="Times New Roman"/>
        </w:rPr>
        <w:t>+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</w:t>
      </w:r>
      <w:r w:rsidRPr="00ED4019">
        <w:rPr>
          <w:rStyle w:val="FunctionTok"/>
          <w:rFonts w:ascii="Times New Roman" w:hAnsi="Times New Roman"/>
        </w:rPr>
        <w:t>autolayer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FunctionTok"/>
          <w:rFonts w:ascii="Times New Roman" w:hAnsi="Times New Roman"/>
        </w:rPr>
        <w:t>fitted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FunctionTok"/>
          <w:rFonts w:ascii="Times New Roman" w:hAnsi="Times New Roman"/>
        </w:rPr>
        <w:t>ses</w:t>
      </w:r>
      <w:r w:rsidRPr="00ED4019">
        <w:rPr>
          <w:rStyle w:val="NormalTok"/>
          <w:rFonts w:ascii="Times New Roman" w:hAnsi="Times New Roman"/>
        </w:rPr>
        <w:t>(students.ts[,</w:t>
      </w:r>
      <w:r w:rsidRPr="00ED4019">
        <w:rPr>
          <w:rStyle w:val="DecValTok"/>
          <w:rFonts w:ascii="Times New Roman" w:hAnsi="Times New Roman"/>
        </w:rPr>
        <w:t>2</w:t>
      </w:r>
      <w:r w:rsidRPr="00ED4019">
        <w:rPr>
          <w:rStyle w:val="NormalTok"/>
          <w:rFonts w:ascii="Times New Roman" w:hAnsi="Times New Roman"/>
        </w:rPr>
        <w:t xml:space="preserve">], </w:t>
      </w:r>
      <w:r w:rsidRPr="00ED4019">
        <w:rPr>
          <w:rStyle w:val="AttributeTok"/>
          <w:rFonts w:ascii="Times New Roman" w:hAnsi="Times New Roman"/>
        </w:rPr>
        <w:t>alpha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loatTok"/>
          <w:rFonts w:ascii="Times New Roman" w:hAnsi="Times New Roman"/>
        </w:rPr>
        <w:t>0.4</w:t>
      </w:r>
      <w:r w:rsidRPr="00ED4019">
        <w:rPr>
          <w:rStyle w:val="NormalTok"/>
          <w:rFonts w:ascii="Times New Roman" w:hAnsi="Times New Roman"/>
        </w:rPr>
        <w:t xml:space="preserve">)), </w:t>
      </w:r>
      <w:r w:rsidRPr="00ED4019">
        <w:rPr>
          <w:rStyle w:val="AttributeTok"/>
          <w:rFonts w:ascii="Times New Roman" w:hAnsi="Times New Roman"/>
        </w:rPr>
        <w:t>series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'0.4'</w:t>
      </w:r>
      <w:r w:rsidRPr="00ED4019">
        <w:rPr>
          <w:rStyle w:val="NormalTok"/>
          <w:rFonts w:ascii="Times New Roman" w:hAnsi="Times New Roman"/>
        </w:rPr>
        <w:t xml:space="preserve">) </w:t>
      </w:r>
      <w:r w:rsidRPr="00ED4019">
        <w:rPr>
          <w:rStyle w:val="SpecialCharTok"/>
          <w:rFonts w:ascii="Times New Roman" w:hAnsi="Times New Roman"/>
        </w:rPr>
        <w:t>+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</w:t>
      </w:r>
      <w:r w:rsidRPr="00ED4019">
        <w:rPr>
          <w:rStyle w:val="FunctionTok"/>
          <w:rFonts w:ascii="Times New Roman" w:hAnsi="Times New Roman"/>
        </w:rPr>
        <w:t>autolayer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FunctionTok"/>
          <w:rFonts w:ascii="Times New Roman" w:hAnsi="Times New Roman"/>
        </w:rPr>
        <w:t>ses</w:t>
      </w:r>
      <w:r w:rsidRPr="00ED4019">
        <w:rPr>
          <w:rStyle w:val="NormalTok"/>
          <w:rFonts w:ascii="Times New Roman" w:hAnsi="Times New Roman"/>
        </w:rPr>
        <w:t>(students.ts[,</w:t>
      </w:r>
      <w:r w:rsidRPr="00ED4019">
        <w:rPr>
          <w:rStyle w:val="DecValTok"/>
          <w:rFonts w:ascii="Times New Roman" w:hAnsi="Times New Roman"/>
        </w:rPr>
        <w:t>2</w:t>
      </w:r>
      <w:r w:rsidRPr="00ED4019">
        <w:rPr>
          <w:rStyle w:val="NormalTok"/>
          <w:rFonts w:ascii="Times New Roman" w:hAnsi="Times New Roman"/>
        </w:rPr>
        <w:t xml:space="preserve">], </w:t>
      </w:r>
      <w:r w:rsidRPr="00ED4019">
        <w:rPr>
          <w:rStyle w:val="AttributeTok"/>
          <w:rFonts w:ascii="Times New Roman" w:hAnsi="Times New Roman"/>
        </w:rPr>
        <w:t>alpha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loatTok"/>
          <w:rFonts w:ascii="Times New Roman" w:hAnsi="Times New Roman"/>
        </w:rPr>
        <w:t>0.4</w:t>
      </w:r>
      <w:r w:rsidRPr="00ED4019">
        <w:rPr>
          <w:rStyle w:val="NormalTok"/>
          <w:rFonts w:ascii="Times New Roman" w:hAnsi="Times New Roman"/>
        </w:rPr>
        <w:t xml:space="preserve">, </w:t>
      </w:r>
      <w:r w:rsidRPr="00ED4019">
        <w:rPr>
          <w:rStyle w:val="AttributeTok"/>
          <w:rFonts w:ascii="Times New Roman" w:hAnsi="Times New Roman"/>
        </w:rPr>
        <w:t>PI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ConstantTok"/>
          <w:rFonts w:ascii="Times New Roman" w:hAnsi="Times New Roman"/>
        </w:rPr>
        <w:t>FALSE</w:t>
      </w:r>
      <w:r w:rsidRPr="00ED4019">
        <w:rPr>
          <w:rStyle w:val="NormalTok"/>
          <w:rFonts w:ascii="Times New Roman" w:hAnsi="Times New Roman"/>
        </w:rPr>
        <w:t xml:space="preserve">), </w:t>
      </w:r>
      <w:r w:rsidRPr="00ED4019">
        <w:rPr>
          <w:rStyle w:val="AttributeTok"/>
          <w:rFonts w:ascii="Times New Roman" w:hAnsi="Times New Roman"/>
        </w:rPr>
        <w:t>series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'0.4'</w:t>
      </w:r>
      <w:r w:rsidRPr="00ED4019">
        <w:rPr>
          <w:rStyle w:val="NormalTok"/>
          <w:rFonts w:ascii="Times New Roman" w:hAnsi="Times New Roman"/>
        </w:rPr>
        <w:t xml:space="preserve">) </w:t>
      </w:r>
      <w:r w:rsidRPr="00ED4019">
        <w:rPr>
          <w:rStyle w:val="SpecialCharTok"/>
          <w:rFonts w:ascii="Times New Roman" w:hAnsi="Times New Roman"/>
        </w:rPr>
        <w:t>+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</w:t>
      </w:r>
      <w:r w:rsidRPr="00ED4019">
        <w:rPr>
          <w:rStyle w:val="FunctionTok"/>
          <w:rFonts w:ascii="Times New Roman" w:hAnsi="Times New Roman"/>
        </w:rPr>
        <w:t>autolayer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FunctionTok"/>
          <w:rFonts w:ascii="Times New Roman" w:hAnsi="Times New Roman"/>
        </w:rPr>
        <w:t>fitted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FunctionTok"/>
          <w:rFonts w:ascii="Times New Roman" w:hAnsi="Times New Roman"/>
        </w:rPr>
        <w:t>ses</w:t>
      </w:r>
      <w:r w:rsidRPr="00ED4019">
        <w:rPr>
          <w:rStyle w:val="NormalTok"/>
          <w:rFonts w:ascii="Times New Roman" w:hAnsi="Times New Roman"/>
        </w:rPr>
        <w:t>(students.ts[,</w:t>
      </w:r>
      <w:r w:rsidRPr="00ED4019">
        <w:rPr>
          <w:rStyle w:val="DecValTok"/>
          <w:rFonts w:ascii="Times New Roman" w:hAnsi="Times New Roman"/>
        </w:rPr>
        <w:t>2</w:t>
      </w:r>
      <w:r w:rsidRPr="00ED4019">
        <w:rPr>
          <w:rStyle w:val="NormalTok"/>
          <w:rFonts w:ascii="Times New Roman" w:hAnsi="Times New Roman"/>
        </w:rPr>
        <w:t xml:space="preserve">], </w:t>
      </w:r>
      <w:r w:rsidRPr="00ED4019">
        <w:rPr>
          <w:rStyle w:val="AttributeTok"/>
          <w:rFonts w:ascii="Times New Roman" w:hAnsi="Times New Roman"/>
        </w:rPr>
        <w:t>alpha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loatTok"/>
          <w:rFonts w:ascii="Times New Roman" w:hAnsi="Times New Roman"/>
        </w:rPr>
        <w:t>0.5</w:t>
      </w:r>
      <w:r w:rsidRPr="00ED4019">
        <w:rPr>
          <w:rStyle w:val="NormalTok"/>
          <w:rFonts w:ascii="Times New Roman" w:hAnsi="Times New Roman"/>
        </w:rPr>
        <w:t xml:space="preserve">)), </w:t>
      </w:r>
      <w:r w:rsidRPr="00ED4019">
        <w:rPr>
          <w:rStyle w:val="AttributeTok"/>
          <w:rFonts w:ascii="Times New Roman" w:hAnsi="Times New Roman"/>
        </w:rPr>
        <w:t>series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'0.5'</w:t>
      </w:r>
      <w:r w:rsidRPr="00ED4019">
        <w:rPr>
          <w:rStyle w:val="NormalTok"/>
          <w:rFonts w:ascii="Times New Roman" w:hAnsi="Times New Roman"/>
        </w:rPr>
        <w:t xml:space="preserve">) </w:t>
      </w:r>
      <w:r w:rsidRPr="00ED4019">
        <w:rPr>
          <w:rStyle w:val="SpecialCharTok"/>
          <w:rFonts w:ascii="Times New Roman" w:hAnsi="Times New Roman"/>
        </w:rPr>
        <w:t>+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</w:t>
      </w:r>
      <w:r w:rsidRPr="00ED4019">
        <w:rPr>
          <w:rStyle w:val="FunctionTok"/>
          <w:rFonts w:ascii="Times New Roman" w:hAnsi="Times New Roman"/>
        </w:rPr>
        <w:t>autolayer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FunctionTok"/>
          <w:rFonts w:ascii="Times New Roman" w:hAnsi="Times New Roman"/>
        </w:rPr>
        <w:t>ses</w:t>
      </w:r>
      <w:r w:rsidRPr="00ED4019">
        <w:rPr>
          <w:rStyle w:val="NormalTok"/>
          <w:rFonts w:ascii="Times New Roman" w:hAnsi="Times New Roman"/>
        </w:rPr>
        <w:t>(students.ts[,</w:t>
      </w:r>
      <w:r w:rsidRPr="00ED4019">
        <w:rPr>
          <w:rStyle w:val="DecValTok"/>
          <w:rFonts w:ascii="Times New Roman" w:hAnsi="Times New Roman"/>
        </w:rPr>
        <w:t>2</w:t>
      </w:r>
      <w:r w:rsidRPr="00ED4019">
        <w:rPr>
          <w:rStyle w:val="NormalTok"/>
          <w:rFonts w:ascii="Times New Roman" w:hAnsi="Times New Roman"/>
        </w:rPr>
        <w:t xml:space="preserve">], </w:t>
      </w:r>
      <w:r w:rsidRPr="00ED4019">
        <w:rPr>
          <w:rStyle w:val="AttributeTok"/>
          <w:rFonts w:ascii="Times New Roman" w:hAnsi="Times New Roman"/>
        </w:rPr>
        <w:t>alpha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loatTok"/>
          <w:rFonts w:ascii="Times New Roman" w:hAnsi="Times New Roman"/>
        </w:rPr>
        <w:t>0.5</w:t>
      </w:r>
      <w:r w:rsidRPr="00ED4019">
        <w:rPr>
          <w:rStyle w:val="NormalTok"/>
          <w:rFonts w:ascii="Times New Roman" w:hAnsi="Times New Roman"/>
        </w:rPr>
        <w:t xml:space="preserve">, </w:t>
      </w:r>
      <w:r w:rsidRPr="00ED4019">
        <w:rPr>
          <w:rStyle w:val="AttributeTok"/>
          <w:rFonts w:ascii="Times New Roman" w:hAnsi="Times New Roman"/>
        </w:rPr>
        <w:t>PI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ConstantTok"/>
          <w:rFonts w:ascii="Times New Roman" w:hAnsi="Times New Roman"/>
        </w:rPr>
        <w:t>FALSE</w:t>
      </w:r>
      <w:r w:rsidRPr="00ED4019">
        <w:rPr>
          <w:rStyle w:val="NormalTok"/>
          <w:rFonts w:ascii="Times New Roman" w:hAnsi="Times New Roman"/>
        </w:rPr>
        <w:t xml:space="preserve">), </w:t>
      </w:r>
      <w:r w:rsidRPr="00ED4019">
        <w:rPr>
          <w:rStyle w:val="AttributeTok"/>
          <w:rFonts w:ascii="Times New Roman" w:hAnsi="Times New Roman"/>
        </w:rPr>
        <w:t>series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'0.5'</w:t>
      </w:r>
      <w:r w:rsidRPr="00ED4019">
        <w:rPr>
          <w:rStyle w:val="NormalTok"/>
          <w:rFonts w:ascii="Times New Roman" w:hAnsi="Times New Roman"/>
        </w:rPr>
        <w:t xml:space="preserve">) </w:t>
      </w:r>
      <w:r w:rsidRPr="00ED4019">
        <w:rPr>
          <w:rStyle w:val="SpecialCharTok"/>
          <w:rFonts w:ascii="Times New Roman" w:hAnsi="Times New Roman"/>
        </w:rPr>
        <w:t>+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</w:t>
      </w:r>
      <w:r w:rsidRPr="00ED4019">
        <w:rPr>
          <w:rStyle w:val="FunctionTok"/>
          <w:rFonts w:ascii="Times New Roman" w:hAnsi="Times New Roman"/>
        </w:rPr>
        <w:t>autolayer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FunctionTok"/>
          <w:rFonts w:ascii="Times New Roman" w:hAnsi="Times New Roman"/>
        </w:rPr>
        <w:t>fitted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FunctionTok"/>
          <w:rFonts w:ascii="Times New Roman" w:hAnsi="Times New Roman"/>
        </w:rPr>
        <w:t>ses</w:t>
      </w:r>
      <w:r w:rsidRPr="00ED4019">
        <w:rPr>
          <w:rStyle w:val="NormalTok"/>
          <w:rFonts w:ascii="Times New Roman" w:hAnsi="Times New Roman"/>
        </w:rPr>
        <w:t>(students.ts[,</w:t>
      </w:r>
      <w:r w:rsidRPr="00ED4019">
        <w:rPr>
          <w:rStyle w:val="DecValTok"/>
          <w:rFonts w:ascii="Times New Roman" w:hAnsi="Times New Roman"/>
        </w:rPr>
        <w:t>2</w:t>
      </w:r>
      <w:r w:rsidRPr="00ED4019">
        <w:rPr>
          <w:rStyle w:val="NormalTok"/>
          <w:rFonts w:ascii="Times New Roman" w:hAnsi="Times New Roman"/>
        </w:rPr>
        <w:t xml:space="preserve">], </w:t>
      </w:r>
      <w:r w:rsidRPr="00ED4019">
        <w:rPr>
          <w:rStyle w:val="AttributeTok"/>
          <w:rFonts w:ascii="Times New Roman" w:hAnsi="Times New Roman"/>
        </w:rPr>
        <w:t>alpha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loatTok"/>
          <w:rFonts w:ascii="Times New Roman" w:hAnsi="Times New Roman"/>
        </w:rPr>
        <w:t>0.6</w:t>
      </w:r>
      <w:r w:rsidRPr="00ED4019">
        <w:rPr>
          <w:rStyle w:val="NormalTok"/>
          <w:rFonts w:ascii="Times New Roman" w:hAnsi="Times New Roman"/>
        </w:rPr>
        <w:t xml:space="preserve">)), </w:t>
      </w:r>
      <w:r w:rsidRPr="00ED4019">
        <w:rPr>
          <w:rStyle w:val="AttributeTok"/>
          <w:rFonts w:ascii="Times New Roman" w:hAnsi="Times New Roman"/>
        </w:rPr>
        <w:t>series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'0.6'</w:t>
      </w:r>
      <w:r w:rsidRPr="00ED4019">
        <w:rPr>
          <w:rStyle w:val="NormalTok"/>
          <w:rFonts w:ascii="Times New Roman" w:hAnsi="Times New Roman"/>
        </w:rPr>
        <w:t xml:space="preserve">) </w:t>
      </w:r>
      <w:r w:rsidRPr="00ED4019">
        <w:rPr>
          <w:rStyle w:val="SpecialCharTok"/>
          <w:rFonts w:ascii="Times New Roman" w:hAnsi="Times New Roman"/>
        </w:rPr>
        <w:t>+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</w:t>
      </w:r>
      <w:r w:rsidRPr="00ED4019">
        <w:rPr>
          <w:rStyle w:val="FunctionTok"/>
          <w:rFonts w:ascii="Times New Roman" w:hAnsi="Times New Roman"/>
        </w:rPr>
        <w:t>autolayer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FunctionTok"/>
          <w:rFonts w:ascii="Times New Roman" w:hAnsi="Times New Roman"/>
        </w:rPr>
        <w:t>ses</w:t>
      </w:r>
      <w:r w:rsidRPr="00ED4019">
        <w:rPr>
          <w:rStyle w:val="NormalTok"/>
          <w:rFonts w:ascii="Times New Roman" w:hAnsi="Times New Roman"/>
        </w:rPr>
        <w:t>(students.ts[,</w:t>
      </w:r>
      <w:r w:rsidRPr="00ED4019">
        <w:rPr>
          <w:rStyle w:val="DecValTok"/>
          <w:rFonts w:ascii="Times New Roman" w:hAnsi="Times New Roman"/>
        </w:rPr>
        <w:t>2</w:t>
      </w:r>
      <w:r w:rsidRPr="00ED4019">
        <w:rPr>
          <w:rStyle w:val="NormalTok"/>
          <w:rFonts w:ascii="Times New Roman" w:hAnsi="Times New Roman"/>
        </w:rPr>
        <w:t xml:space="preserve">], </w:t>
      </w:r>
      <w:r w:rsidRPr="00ED4019">
        <w:rPr>
          <w:rStyle w:val="AttributeTok"/>
          <w:rFonts w:ascii="Times New Roman" w:hAnsi="Times New Roman"/>
        </w:rPr>
        <w:t>alpha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loatTok"/>
          <w:rFonts w:ascii="Times New Roman" w:hAnsi="Times New Roman"/>
        </w:rPr>
        <w:t>0.6</w:t>
      </w:r>
      <w:r w:rsidRPr="00ED4019">
        <w:rPr>
          <w:rStyle w:val="NormalTok"/>
          <w:rFonts w:ascii="Times New Roman" w:hAnsi="Times New Roman"/>
        </w:rPr>
        <w:t xml:space="preserve">, </w:t>
      </w:r>
      <w:r w:rsidRPr="00ED4019">
        <w:rPr>
          <w:rStyle w:val="AttributeTok"/>
          <w:rFonts w:ascii="Times New Roman" w:hAnsi="Times New Roman"/>
        </w:rPr>
        <w:t>PI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ConstantTok"/>
          <w:rFonts w:ascii="Times New Roman" w:hAnsi="Times New Roman"/>
        </w:rPr>
        <w:t>FALSE</w:t>
      </w:r>
      <w:r w:rsidRPr="00ED4019">
        <w:rPr>
          <w:rStyle w:val="NormalTok"/>
          <w:rFonts w:ascii="Times New Roman" w:hAnsi="Times New Roman"/>
        </w:rPr>
        <w:t xml:space="preserve">), </w:t>
      </w:r>
      <w:r w:rsidRPr="00ED4019">
        <w:rPr>
          <w:rStyle w:val="AttributeTok"/>
          <w:rFonts w:ascii="Times New Roman" w:hAnsi="Times New Roman"/>
        </w:rPr>
        <w:t>series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'0.6'</w:t>
      </w:r>
      <w:r w:rsidRPr="00ED4019">
        <w:rPr>
          <w:rStyle w:val="NormalTok"/>
          <w:rFonts w:ascii="Times New Roman" w:hAnsi="Times New Roman"/>
        </w:rPr>
        <w:t xml:space="preserve">) </w:t>
      </w:r>
      <w:r w:rsidRPr="00ED4019">
        <w:rPr>
          <w:rStyle w:val="SpecialCharTok"/>
          <w:rFonts w:ascii="Times New Roman" w:hAnsi="Times New Roman"/>
        </w:rPr>
        <w:t>+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</w:t>
      </w:r>
      <w:r w:rsidRPr="00ED4019">
        <w:rPr>
          <w:rStyle w:val="FunctionTok"/>
          <w:rFonts w:ascii="Times New Roman" w:hAnsi="Times New Roman"/>
        </w:rPr>
        <w:t>autolayer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FunctionTok"/>
          <w:rFonts w:ascii="Times New Roman" w:hAnsi="Times New Roman"/>
        </w:rPr>
        <w:t>fitted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FunctionTok"/>
          <w:rFonts w:ascii="Times New Roman" w:hAnsi="Times New Roman"/>
        </w:rPr>
        <w:t>ses</w:t>
      </w:r>
      <w:r w:rsidRPr="00ED4019">
        <w:rPr>
          <w:rStyle w:val="NormalTok"/>
          <w:rFonts w:ascii="Times New Roman" w:hAnsi="Times New Roman"/>
        </w:rPr>
        <w:t>(students.ts[,</w:t>
      </w:r>
      <w:r w:rsidRPr="00ED4019">
        <w:rPr>
          <w:rStyle w:val="DecValTok"/>
          <w:rFonts w:ascii="Times New Roman" w:hAnsi="Times New Roman"/>
        </w:rPr>
        <w:t>2</w:t>
      </w:r>
      <w:r w:rsidRPr="00ED4019">
        <w:rPr>
          <w:rStyle w:val="NormalTok"/>
          <w:rFonts w:ascii="Times New Roman" w:hAnsi="Times New Roman"/>
        </w:rPr>
        <w:t xml:space="preserve">], </w:t>
      </w:r>
      <w:r w:rsidRPr="00ED4019">
        <w:rPr>
          <w:rStyle w:val="AttributeTok"/>
          <w:rFonts w:ascii="Times New Roman" w:hAnsi="Times New Roman"/>
        </w:rPr>
        <w:t>alpha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loatTok"/>
          <w:rFonts w:ascii="Times New Roman" w:hAnsi="Times New Roman"/>
        </w:rPr>
        <w:t>0.7</w:t>
      </w:r>
      <w:r w:rsidRPr="00ED4019">
        <w:rPr>
          <w:rStyle w:val="NormalTok"/>
          <w:rFonts w:ascii="Times New Roman" w:hAnsi="Times New Roman"/>
        </w:rPr>
        <w:t xml:space="preserve">)), </w:t>
      </w:r>
      <w:r w:rsidRPr="00ED4019">
        <w:rPr>
          <w:rStyle w:val="AttributeTok"/>
          <w:rFonts w:ascii="Times New Roman" w:hAnsi="Times New Roman"/>
        </w:rPr>
        <w:t>series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'0.7'</w:t>
      </w:r>
      <w:r w:rsidRPr="00ED4019">
        <w:rPr>
          <w:rStyle w:val="NormalTok"/>
          <w:rFonts w:ascii="Times New Roman" w:hAnsi="Times New Roman"/>
        </w:rPr>
        <w:t xml:space="preserve">) </w:t>
      </w:r>
      <w:r w:rsidRPr="00ED4019">
        <w:rPr>
          <w:rStyle w:val="SpecialCharTok"/>
          <w:rFonts w:ascii="Times New Roman" w:hAnsi="Times New Roman"/>
        </w:rPr>
        <w:t>+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</w:t>
      </w:r>
      <w:r w:rsidRPr="00ED4019">
        <w:rPr>
          <w:rStyle w:val="FunctionTok"/>
          <w:rFonts w:ascii="Times New Roman" w:hAnsi="Times New Roman"/>
        </w:rPr>
        <w:t>autolayer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FunctionTok"/>
          <w:rFonts w:ascii="Times New Roman" w:hAnsi="Times New Roman"/>
        </w:rPr>
        <w:t>ses</w:t>
      </w:r>
      <w:r w:rsidRPr="00ED4019">
        <w:rPr>
          <w:rStyle w:val="NormalTok"/>
          <w:rFonts w:ascii="Times New Roman" w:hAnsi="Times New Roman"/>
        </w:rPr>
        <w:t>(students.ts[,</w:t>
      </w:r>
      <w:r w:rsidRPr="00ED4019">
        <w:rPr>
          <w:rStyle w:val="DecValTok"/>
          <w:rFonts w:ascii="Times New Roman" w:hAnsi="Times New Roman"/>
        </w:rPr>
        <w:t>2</w:t>
      </w:r>
      <w:r w:rsidRPr="00ED4019">
        <w:rPr>
          <w:rStyle w:val="NormalTok"/>
          <w:rFonts w:ascii="Times New Roman" w:hAnsi="Times New Roman"/>
        </w:rPr>
        <w:t xml:space="preserve">], </w:t>
      </w:r>
      <w:r w:rsidRPr="00ED4019">
        <w:rPr>
          <w:rStyle w:val="AttributeTok"/>
          <w:rFonts w:ascii="Times New Roman" w:hAnsi="Times New Roman"/>
        </w:rPr>
        <w:t>alpha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loatTok"/>
          <w:rFonts w:ascii="Times New Roman" w:hAnsi="Times New Roman"/>
        </w:rPr>
        <w:t>0.7</w:t>
      </w:r>
      <w:r w:rsidRPr="00ED4019">
        <w:rPr>
          <w:rStyle w:val="NormalTok"/>
          <w:rFonts w:ascii="Times New Roman" w:hAnsi="Times New Roman"/>
        </w:rPr>
        <w:t xml:space="preserve">, </w:t>
      </w:r>
      <w:r w:rsidRPr="00ED4019">
        <w:rPr>
          <w:rStyle w:val="AttributeTok"/>
          <w:rFonts w:ascii="Times New Roman" w:hAnsi="Times New Roman"/>
        </w:rPr>
        <w:t>PI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ConstantTok"/>
          <w:rFonts w:ascii="Times New Roman" w:hAnsi="Times New Roman"/>
        </w:rPr>
        <w:t>FALSE</w:t>
      </w:r>
      <w:r w:rsidRPr="00ED4019">
        <w:rPr>
          <w:rStyle w:val="NormalTok"/>
          <w:rFonts w:ascii="Times New Roman" w:hAnsi="Times New Roman"/>
        </w:rPr>
        <w:t xml:space="preserve">), </w:t>
      </w:r>
      <w:r w:rsidRPr="00ED4019">
        <w:rPr>
          <w:rStyle w:val="AttributeTok"/>
          <w:rFonts w:ascii="Times New Roman" w:hAnsi="Times New Roman"/>
        </w:rPr>
        <w:t>series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'0.7'</w:t>
      </w:r>
      <w:r w:rsidRPr="00ED4019">
        <w:rPr>
          <w:rStyle w:val="NormalTok"/>
          <w:rFonts w:ascii="Times New Roman" w:hAnsi="Times New Roman"/>
        </w:rPr>
        <w:t xml:space="preserve">) </w:t>
      </w:r>
      <w:r w:rsidRPr="00ED4019">
        <w:rPr>
          <w:rStyle w:val="SpecialCharTok"/>
          <w:rFonts w:ascii="Times New Roman" w:hAnsi="Times New Roman"/>
        </w:rPr>
        <w:t>+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</w:t>
      </w:r>
      <w:r w:rsidRPr="00ED4019">
        <w:rPr>
          <w:rStyle w:val="FunctionTok"/>
          <w:rFonts w:ascii="Times New Roman" w:hAnsi="Times New Roman"/>
        </w:rPr>
        <w:t>autolayer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FunctionTok"/>
          <w:rFonts w:ascii="Times New Roman" w:hAnsi="Times New Roman"/>
        </w:rPr>
        <w:t>fitted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FunctionTok"/>
          <w:rFonts w:ascii="Times New Roman" w:hAnsi="Times New Roman"/>
        </w:rPr>
        <w:t>ses</w:t>
      </w:r>
      <w:r w:rsidRPr="00ED4019">
        <w:rPr>
          <w:rStyle w:val="NormalTok"/>
          <w:rFonts w:ascii="Times New Roman" w:hAnsi="Times New Roman"/>
        </w:rPr>
        <w:t>(students.ts[,</w:t>
      </w:r>
      <w:r w:rsidRPr="00ED4019">
        <w:rPr>
          <w:rStyle w:val="DecValTok"/>
          <w:rFonts w:ascii="Times New Roman" w:hAnsi="Times New Roman"/>
        </w:rPr>
        <w:t>2</w:t>
      </w:r>
      <w:r w:rsidRPr="00ED4019">
        <w:rPr>
          <w:rStyle w:val="NormalTok"/>
          <w:rFonts w:ascii="Times New Roman" w:hAnsi="Times New Roman"/>
        </w:rPr>
        <w:t xml:space="preserve">], </w:t>
      </w:r>
      <w:r w:rsidRPr="00ED4019">
        <w:rPr>
          <w:rStyle w:val="AttributeTok"/>
          <w:rFonts w:ascii="Times New Roman" w:hAnsi="Times New Roman"/>
        </w:rPr>
        <w:t>alpha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loatTok"/>
          <w:rFonts w:ascii="Times New Roman" w:hAnsi="Times New Roman"/>
        </w:rPr>
        <w:t>0.8</w:t>
      </w:r>
      <w:r w:rsidRPr="00ED4019">
        <w:rPr>
          <w:rStyle w:val="NormalTok"/>
          <w:rFonts w:ascii="Times New Roman" w:hAnsi="Times New Roman"/>
        </w:rPr>
        <w:t xml:space="preserve">)), </w:t>
      </w:r>
      <w:r w:rsidRPr="00ED4019">
        <w:rPr>
          <w:rStyle w:val="AttributeTok"/>
          <w:rFonts w:ascii="Times New Roman" w:hAnsi="Times New Roman"/>
        </w:rPr>
        <w:t>series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'0.8'</w:t>
      </w:r>
      <w:r w:rsidRPr="00ED4019">
        <w:rPr>
          <w:rStyle w:val="NormalTok"/>
          <w:rFonts w:ascii="Times New Roman" w:hAnsi="Times New Roman"/>
        </w:rPr>
        <w:t xml:space="preserve">) </w:t>
      </w:r>
      <w:r w:rsidRPr="00ED4019">
        <w:rPr>
          <w:rStyle w:val="SpecialCharTok"/>
          <w:rFonts w:ascii="Times New Roman" w:hAnsi="Times New Roman"/>
        </w:rPr>
        <w:t>+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</w:t>
      </w:r>
      <w:r w:rsidRPr="00ED4019">
        <w:rPr>
          <w:rStyle w:val="FunctionTok"/>
          <w:rFonts w:ascii="Times New Roman" w:hAnsi="Times New Roman"/>
        </w:rPr>
        <w:t>autolayer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FunctionTok"/>
          <w:rFonts w:ascii="Times New Roman" w:hAnsi="Times New Roman"/>
        </w:rPr>
        <w:t>ses</w:t>
      </w:r>
      <w:r w:rsidRPr="00ED4019">
        <w:rPr>
          <w:rStyle w:val="NormalTok"/>
          <w:rFonts w:ascii="Times New Roman" w:hAnsi="Times New Roman"/>
        </w:rPr>
        <w:t>(students.ts[,</w:t>
      </w:r>
      <w:r w:rsidRPr="00ED4019">
        <w:rPr>
          <w:rStyle w:val="DecValTok"/>
          <w:rFonts w:ascii="Times New Roman" w:hAnsi="Times New Roman"/>
        </w:rPr>
        <w:t>2</w:t>
      </w:r>
      <w:r w:rsidRPr="00ED4019">
        <w:rPr>
          <w:rStyle w:val="NormalTok"/>
          <w:rFonts w:ascii="Times New Roman" w:hAnsi="Times New Roman"/>
        </w:rPr>
        <w:t xml:space="preserve">], </w:t>
      </w:r>
      <w:r w:rsidRPr="00ED4019">
        <w:rPr>
          <w:rStyle w:val="AttributeTok"/>
          <w:rFonts w:ascii="Times New Roman" w:hAnsi="Times New Roman"/>
        </w:rPr>
        <w:t>alpha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loatTok"/>
          <w:rFonts w:ascii="Times New Roman" w:hAnsi="Times New Roman"/>
        </w:rPr>
        <w:t>0.8</w:t>
      </w:r>
      <w:r w:rsidRPr="00ED4019">
        <w:rPr>
          <w:rStyle w:val="NormalTok"/>
          <w:rFonts w:ascii="Times New Roman" w:hAnsi="Times New Roman"/>
        </w:rPr>
        <w:t xml:space="preserve">, </w:t>
      </w:r>
      <w:r w:rsidRPr="00ED4019">
        <w:rPr>
          <w:rStyle w:val="AttributeTok"/>
          <w:rFonts w:ascii="Times New Roman" w:hAnsi="Times New Roman"/>
        </w:rPr>
        <w:t>PI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ConstantTok"/>
          <w:rFonts w:ascii="Times New Roman" w:hAnsi="Times New Roman"/>
        </w:rPr>
        <w:t>FALSE</w:t>
      </w:r>
      <w:r w:rsidRPr="00ED4019">
        <w:rPr>
          <w:rStyle w:val="NormalTok"/>
          <w:rFonts w:ascii="Times New Roman" w:hAnsi="Times New Roman"/>
        </w:rPr>
        <w:t xml:space="preserve">), </w:t>
      </w:r>
      <w:r w:rsidRPr="00ED4019">
        <w:rPr>
          <w:rStyle w:val="AttributeTok"/>
          <w:rFonts w:ascii="Times New Roman" w:hAnsi="Times New Roman"/>
        </w:rPr>
        <w:t>series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'0.8'</w:t>
      </w:r>
      <w:r w:rsidRPr="00ED4019">
        <w:rPr>
          <w:rStyle w:val="NormalTok"/>
          <w:rFonts w:ascii="Times New Roman" w:hAnsi="Times New Roman"/>
        </w:rPr>
        <w:t xml:space="preserve">) </w:t>
      </w:r>
      <w:r w:rsidRPr="00ED4019">
        <w:rPr>
          <w:rStyle w:val="SpecialCharTok"/>
          <w:rFonts w:ascii="Times New Roman" w:hAnsi="Times New Roman"/>
        </w:rPr>
        <w:t>+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</w:t>
      </w:r>
      <w:r w:rsidRPr="00ED4019">
        <w:rPr>
          <w:rStyle w:val="FunctionTok"/>
          <w:rFonts w:ascii="Times New Roman" w:hAnsi="Times New Roman"/>
        </w:rPr>
        <w:t>autolayer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FunctionTok"/>
          <w:rFonts w:ascii="Times New Roman" w:hAnsi="Times New Roman"/>
        </w:rPr>
        <w:t>fitted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FunctionTok"/>
          <w:rFonts w:ascii="Times New Roman" w:hAnsi="Times New Roman"/>
        </w:rPr>
        <w:t>ses</w:t>
      </w:r>
      <w:r w:rsidRPr="00ED4019">
        <w:rPr>
          <w:rStyle w:val="NormalTok"/>
          <w:rFonts w:ascii="Times New Roman" w:hAnsi="Times New Roman"/>
        </w:rPr>
        <w:t>(students.ts[,</w:t>
      </w:r>
      <w:r w:rsidRPr="00ED4019">
        <w:rPr>
          <w:rStyle w:val="DecValTok"/>
          <w:rFonts w:ascii="Times New Roman" w:hAnsi="Times New Roman"/>
        </w:rPr>
        <w:t>2</w:t>
      </w:r>
      <w:r w:rsidRPr="00ED4019">
        <w:rPr>
          <w:rStyle w:val="NormalTok"/>
          <w:rFonts w:ascii="Times New Roman" w:hAnsi="Times New Roman"/>
        </w:rPr>
        <w:t xml:space="preserve">], </w:t>
      </w:r>
      <w:r w:rsidRPr="00ED4019">
        <w:rPr>
          <w:rStyle w:val="AttributeTok"/>
          <w:rFonts w:ascii="Times New Roman" w:hAnsi="Times New Roman"/>
        </w:rPr>
        <w:t>alpha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loatTok"/>
          <w:rFonts w:ascii="Times New Roman" w:hAnsi="Times New Roman"/>
        </w:rPr>
        <w:t>0.9</w:t>
      </w:r>
      <w:r w:rsidRPr="00ED4019">
        <w:rPr>
          <w:rStyle w:val="NormalTok"/>
          <w:rFonts w:ascii="Times New Roman" w:hAnsi="Times New Roman"/>
        </w:rPr>
        <w:t xml:space="preserve">)), </w:t>
      </w:r>
      <w:r w:rsidRPr="00ED4019">
        <w:rPr>
          <w:rStyle w:val="AttributeTok"/>
          <w:rFonts w:ascii="Times New Roman" w:hAnsi="Times New Roman"/>
        </w:rPr>
        <w:t>series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'0.9'</w:t>
      </w:r>
      <w:r w:rsidRPr="00ED4019">
        <w:rPr>
          <w:rStyle w:val="NormalTok"/>
          <w:rFonts w:ascii="Times New Roman" w:hAnsi="Times New Roman"/>
        </w:rPr>
        <w:t xml:space="preserve">) </w:t>
      </w:r>
      <w:r w:rsidRPr="00ED4019">
        <w:rPr>
          <w:rStyle w:val="SpecialCharTok"/>
          <w:rFonts w:ascii="Times New Roman" w:hAnsi="Times New Roman"/>
        </w:rPr>
        <w:t>+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</w:t>
      </w:r>
      <w:r w:rsidRPr="00ED4019">
        <w:rPr>
          <w:rStyle w:val="FunctionTok"/>
          <w:rFonts w:ascii="Times New Roman" w:hAnsi="Times New Roman"/>
        </w:rPr>
        <w:t>autolayer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FunctionTok"/>
          <w:rFonts w:ascii="Times New Roman" w:hAnsi="Times New Roman"/>
        </w:rPr>
        <w:t>ses</w:t>
      </w:r>
      <w:r w:rsidRPr="00ED4019">
        <w:rPr>
          <w:rStyle w:val="NormalTok"/>
          <w:rFonts w:ascii="Times New Roman" w:hAnsi="Times New Roman"/>
        </w:rPr>
        <w:t>(students.ts[,</w:t>
      </w:r>
      <w:r w:rsidRPr="00ED4019">
        <w:rPr>
          <w:rStyle w:val="DecValTok"/>
          <w:rFonts w:ascii="Times New Roman" w:hAnsi="Times New Roman"/>
        </w:rPr>
        <w:t>2</w:t>
      </w:r>
      <w:r w:rsidRPr="00ED4019">
        <w:rPr>
          <w:rStyle w:val="NormalTok"/>
          <w:rFonts w:ascii="Times New Roman" w:hAnsi="Times New Roman"/>
        </w:rPr>
        <w:t xml:space="preserve">], </w:t>
      </w:r>
      <w:r w:rsidRPr="00ED4019">
        <w:rPr>
          <w:rStyle w:val="AttributeTok"/>
          <w:rFonts w:ascii="Times New Roman" w:hAnsi="Times New Roman"/>
        </w:rPr>
        <w:t>alpha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loatTok"/>
          <w:rFonts w:ascii="Times New Roman" w:hAnsi="Times New Roman"/>
        </w:rPr>
        <w:t>0.9</w:t>
      </w:r>
      <w:r w:rsidRPr="00ED4019">
        <w:rPr>
          <w:rStyle w:val="NormalTok"/>
          <w:rFonts w:ascii="Times New Roman" w:hAnsi="Times New Roman"/>
        </w:rPr>
        <w:t xml:space="preserve">, </w:t>
      </w:r>
      <w:r w:rsidRPr="00ED4019">
        <w:rPr>
          <w:rStyle w:val="AttributeTok"/>
          <w:rFonts w:ascii="Times New Roman" w:hAnsi="Times New Roman"/>
        </w:rPr>
        <w:t>PI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ConstantTok"/>
          <w:rFonts w:ascii="Times New Roman" w:hAnsi="Times New Roman"/>
        </w:rPr>
        <w:t>FALSE</w:t>
      </w:r>
      <w:r w:rsidRPr="00ED4019">
        <w:rPr>
          <w:rStyle w:val="NormalTok"/>
          <w:rFonts w:ascii="Times New Roman" w:hAnsi="Times New Roman"/>
        </w:rPr>
        <w:t xml:space="preserve">), </w:t>
      </w:r>
      <w:r w:rsidRPr="00ED4019">
        <w:rPr>
          <w:rStyle w:val="AttributeTok"/>
          <w:rFonts w:ascii="Times New Roman" w:hAnsi="Times New Roman"/>
        </w:rPr>
        <w:t>series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'0.9'</w:t>
      </w:r>
      <w:r w:rsidRPr="00ED4019">
        <w:rPr>
          <w:rStyle w:val="NormalTok"/>
          <w:rFonts w:ascii="Times New Roman" w:hAnsi="Times New Roman"/>
        </w:rPr>
        <w:t xml:space="preserve">) </w:t>
      </w:r>
      <w:r w:rsidRPr="00ED4019">
        <w:rPr>
          <w:rStyle w:val="SpecialCharTok"/>
          <w:rFonts w:ascii="Times New Roman" w:hAnsi="Times New Roman"/>
        </w:rPr>
        <w:t>+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</w:t>
      </w:r>
      <w:r w:rsidRPr="00ED4019">
        <w:rPr>
          <w:rStyle w:val="FunctionTok"/>
          <w:rFonts w:ascii="Times New Roman" w:hAnsi="Times New Roman"/>
        </w:rPr>
        <w:t>labs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AttributeTok"/>
          <w:rFonts w:ascii="Times New Roman" w:hAnsi="Times New Roman"/>
        </w:rPr>
        <w:t>title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'alpha</w:t>
      </w:r>
      <w:r w:rsidRPr="00ED4019">
        <w:rPr>
          <w:rStyle w:val="StringTok"/>
          <w:rFonts w:ascii="Times New Roman" w:hAnsi="Times New Roman"/>
        </w:rPr>
        <w:t>값에</w:t>
      </w:r>
      <w:r w:rsidRPr="00ED4019">
        <w:rPr>
          <w:rStyle w:val="String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따른</w:t>
      </w:r>
      <w:r w:rsidRPr="00ED4019">
        <w:rPr>
          <w:rStyle w:val="String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단순지수평활모델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NormalTok"/>
          <w:rFonts w:ascii="Times New Roman" w:hAnsi="Times New Roman"/>
        </w:rPr>
        <w:t xml:space="preserve">, </w:t>
      </w:r>
      <w:r w:rsidRPr="00ED4019">
        <w:rPr>
          <w:rStyle w:val="AttributeTok"/>
          <w:rFonts w:ascii="Times New Roman" w:hAnsi="Times New Roman"/>
        </w:rPr>
        <w:t>x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StringTok"/>
          <w:rFonts w:ascii="Times New Roman" w:hAnsi="Times New Roman"/>
        </w:rPr>
        <w:t>연도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NormalTok"/>
          <w:rFonts w:ascii="Times New Roman" w:hAnsi="Times New Roman"/>
        </w:rPr>
        <w:t xml:space="preserve">, </w:t>
      </w:r>
      <w:r w:rsidRPr="00ED4019">
        <w:rPr>
          <w:rStyle w:val="AttributeTok"/>
          <w:rFonts w:ascii="Times New Roman" w:hAnsi="Times New Roman"/>
        </w:rPr>
        <w:t>y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StringTok"/>
          <w:rFonts w:ascii="Times New Roman" w:hAnsi="Times New Roman"/>
        </w:rPr>
        <w:t>학생수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NormalTok"/>
          <w:rFonts w:ascii="Times New Roman" w:hAnsi="Times New Roman"/>
        </w:rPr>
        <w:t xml:space="preserve">, </w:t>
      </w:r>
      <w:r w:rsidRPr="00ED4019">
        <w:rPr>
          <w:rStyle w:val="AttributeTok"/>
          <w:rFonts w:ascii="Times New Roman" w:hAnsi="Times New Roman"/>
        </w:rPr>
        <w:t>color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'alpha'</w:t>
      </w:r>
      <w:r w:rsidRPr="00ED4019">
        <w:rPr>
          <w:rStyle w:val="NormalTok"/>
          <w:rFonts w:ascii="Times New Roman" w:hAnsi="Times New Roman"/>
        </w:rPr>
        <w:t>)</w:t>
      </w:r>
    </w:p>
    <w:p w14:paraId="686E49FE" w14:textId="77777777" w:rsidR="00FD7B2A" w:rsidRPr="00ED4019" w:rsidRDefault="00FD7B2A">
      <w:pPr>
        <w:pStyle w:val="Figure"/>
        <w:jc w:val="both"/>
        <w:rPr>
          <w:rFonts w:ascii="Times New Roman" w:hAnsi="Times New Roman"/>
        </w:rPr>
        <w:pPrChange w:id="4640" w:author="제이펍 출판사" w:date="2021-03-14T15:57:00Z">
          <w:pPr>
            <w:pStyle w:val="Figure"/>
          </w:pPr>
        </w:pPrChange>
      </w:pPr>
      <w:r w:rsidRPr="00ED4019">
        <w:rPr>
          <w:rFonts w:ascii="Times New Roman" w:hAnsi="Times New Roman"/>
          <w:noProof/>
          <w:lang w:eastAsia="ko-KR"/>
        </w:rPr>
        <w:lastRenderedPageBreak/>
        <w:drawing>
          <wp:inline distT="0" distB="0" distL="0" distR="0" wp14:anchorId="2F47AD45" wp14:editId="6BCEEF87">
            <wp:extent cx="4572000" cy="3657600"/>
            <wp:effectExtent l="0" t="0" r="0" b="0"/>
            <wp:docPr id="162" name="그림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"/>
                    <pic:cNvPicPr>
                      <a:picLocks noChangeAspect="1" noChangeArrowheads="1"/>
                    </pic:cNvPicPr>
                  </pic:nvPicPr>
                  <pic:blipFill>
                    <a:blip r:embed="rId1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A198750" w14:textId="35277006" w:rsidR="00FD7B2A" w:rsidRPr="00ED4019" w:rsidRDefault="00FD7B2A">
      <w:pPr>
        <w:pStyle w:val="a6"/>
        <w:jc w:val="both"/>
        <w:rPr>
          <w:rFonts w:ascii="Times New Roman" w:hAnsi="Times New Roman"/>
          <w:lang w:eastAsia="ko-KR"/>
        </w:rPr>
        <w:pPrChange w:id="4641" w:author="제이펍 출판사" w:date="2021-03-14T15:57:00Z">
          <w:pPr>
            <w:pStyle w:val="a6"/>
            <w:jc w:val="center"/>
          </w:pPr>
        </w:pPrChange>
      </w:pPr>
      <w:commentRangeStart w:id="4642"/>
      <w:r w:rsidRPr="00ED4019">
        <w:rPr>
          <w:rFonts w:ascii="Times New Roman" w:hAnsi="Times New Roman" w:hint="eastAsia"/>
          <w:lang w:eastAsia="ko-KR"/>
        </w:rPr>
        <w:t>그림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/>
        </w:rPr>
        <w:fldChar w:fldCharType="begin"/>
      </w:r>
      <w:r w:rsidRPr="00ED4019">
        <w:rPr>
          <w:rFonts w:ascii="Times New Roman" w:hAnsi="Times New Roman"/>
          <w:lang w:eastAsia="ko-KR"/>
        </w:rPr>
        <w:instrText xml:space="preserve"> </w:instrText>
      </w:r>
      <w:r w:rsidRPr="00ED4019">
        <w:rPr>
          <w:rFonts w:ascii="Times New Roman" w:hAnsi="Times New Roman" w:hint="eastAsia"/>
          <w:lang w:eastAsia="ko-KR"/>
        </w:rPr>
        <w:instrText>STYLEREF 1 \s</w:instrText>
      </w:r>
      <w:r w:rsidRPr="00ED4019">
        <w:rPr>
          <w:rFonts w:ascii="Times New Roman" w:hAnsi="Times New Roman"/>
          <w:lang w:eastAsia="ko-KR"/>
        </w:rPr>
        <w:instrText xml:space="preserve"> </w:instrText>
      </w:r>
      <w:r w:rsidRPr="00ED4019">
        <w:rPr>
          <w:rFonts w:ascii="Times New Roman" w:hAnsi="Times New Roman"/>
        </w:rPr>
        <w:fldChar w:fldCharType="separate"/>
      </w:r>
      <w:r w:rsidR="00B60F81">
        <w:rPr>
          <w:rFonts w:ascii="Times New Roman" w:hAnsi="Times New Roman"/>
          <w:noProof/>
          <w:lang w:eastAsia="ko-KR"/>
        </w:rPr>
        <w:t>0</w:t>
      </w:r>
      <w:r w:rsidRPr="00ED4019">
        <w:rPr>
          <w:rFonts w:ascii="Times New Roman" w:hAnsi="Times New Roman"/>
        </w:rPr>
        <w:fldChar w:fldCharType="end"/>
      </w:r>
      <w:r w:rsidRPr="00ED4019">
        <w:rPr>
          <w:rFonts w:ascii="Times New Roman" w:hAnsi="Times New Roman"/>
          <w:lang w:eastAsia="ko-KR"/>
        </w:rPr>
        <w:noBreakHyphen/>
        <w:t>35</w:t>
      </w:r>
      <w:commentRangeEnd w:id="4642"/>
      <w:r w:rsidR="004E38CF">
        <w:rPr>
          <w:rStyle w:val="af3"/>
          <w:i w:val="0"/>
        </w:rPr>
        <w:commentReference w:id="4642"/>
      </w:r>
    </w:p>
    <w:p w14:paraId="7068F36F" w14:textId="6BD9EE37" w:rsidR="00FD7B2A" w:rsidRDefault="004E38CF">
      <w:pPr>
        <w:pStyle w:val="2"/>
        <w:numPr>
          <w:ilvl w:val="0"/>
          <w:numId w:val="0"/>
        </w:numPr>
        <w:ind w:left="760"/>
        <w:jc w:val="both"/>
        <w:rPr>
          <w:lang w:eastAsia="ko-KR"/>
        </w:rPr>
        <w:pPrChange w:id="4643" w:author="user" w:date="2021-03-22T17:45:00Z">
          <w:pPr>
            <w:pStyle w:val="2"/>
          </w:pPr>
        </w:pPrChange>
      </w:pPr>
      <w:bookmarkStart w:id="4644" w:name="홀트holt-모델"/>
      <w:bookmarkEnd w:id="4552"/>
      <w:bookmarkEnd w:id="4580"/>
      <w:ins w:id="4645" w:author="user" w:date="2021-03-22T17:45:00Z">
        <w:r>
          <w:rPr>
            <w:rFonts w:hint="eastAsia"/>
            <w:lang w:eastAsia="ko-KR"/>
          </w:rPr>
          <w:t xml:space="preserve">6.6.2 </w:t>
        </w:r>
      </w:ins>
      <w:r w:rsidR="00FD7B2A">
        <w:rPr>
          <w:lang w:eastAsia="ko-KR"/>
        </w:rPr>
        <w:t>홀트</w:t>
      </w:r>
      <w:del w:id="4646" w:author="user" w:date="2021-03-22T17:46:00Z">
        <w:r w:rsidR="00FD7B2A" w:rsidDel="00867A9A">
          <w:rPr>
            <w:lang w:eastAsia="ko-KR"/>
          </w:rPr>
          <w:delText>(Holt)</w:delText>
        </w:r>
      </w:del>
      <w:r w:rsidR="00FD7B2A">
        <w:rPr>
          <w:lang w:eastAsia="ko-KR"/>
        </w:rPr>
        <w:t xml:space="preserve"> 모델</w:t>
      </w:r>
    </w:p>
    <w:p w14:paraId="054FCE55" w14:textId="46982DB9" w:rsidR="00FD7B2A" w:rsidRPr="00ED4019" w:rsidRDefault="00FD7B2A">
      <w:pPr>
        <w:jc w:val="both"/>
        <w:rPr>
          <w:rFonts w:ascii="Times New Roman" w:hAnsi="Times New Roman"/>
          <w:lang w:eastAsia="ko-KR"/>
        </w:rPr>
        <w:pPrChange w:id="4647" w:author="제이펍 출판사" w:date="2021-03-14T15:57:00Z">
          <w:pPr/>
        </w:pPrChange>
      </w:pPr>
      <w:r w:rsidRPr="00ED4019">
        <w:rPr>
          <w:rFonts w:ascii="Times New Roman" w:hAnsi="Times New Roman"/>
          <w:lang w:eastAsia="ko-KR"/>
        </w:rPr>
        <w:t>홀트</w:t>
      </w:r>
      <w:r w:rsidRPr="00ED4019">
        <w:rPr>
          <w:rFonts w:ascii="Times New Roman" w:hAnsi="Times New Roman"/>
          <w:lang w:eastAsia="ko-KR"/>
        </w:rPr>
        <w:t>(</w:t>
      </w:r>
      <w:commentRangeStart w:id="4648"/>
      <w:r w:rsidRPr="00ED4019">
        <w:rPr>
          <w:rFonts w:ascii="Times New Roman" w:hAnsi="Times New Roman"/>
          <w:lang w:eastAsia="ko-KR"/>
        </w:rPr>
        <w:t>h</w:t>
      </w:r>
      <w:commentRangeEnd w:id="4648"/>
      <w:r w:rsidR="00AD307E">
        <w:rPr>
          <w:rStyle w:val="af3"/>
        </w:rPr>
        <w:commentReference w:id="4648"/>
      </w:r>
      <w:r w:rsidRPr="00ED4019">
        <w:rPr>
          <w:rFonts w:ascii="Times New Roman" w:hAnsi="Times New Roman"/>
          <w:lang w:eastAsia="ko-KR"/>
        </w:rPr>
        <w:t xml:space="preserve">olt) </w:t>
      </w:r>
      <w:r w:rsidRPr="00ED4019">
        <w:rPr>
          <w:rFonts w:ascii="Times New Roman" w:hAnsi="Times New Roman"/>
          <w:lang w:eastAsia="ko-KR"/>
        </w:rPr>
        <w:t>모델은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지수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평활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모델을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확장하여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추세를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반영하는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모델이다</w:t>
      </w:r>
      <w:r w:rsidRPr="00ED4019">
        <w:rPr>
          <w:rFonts w:ascii="Times New Roman" w:hAnsi="Times New Roman"/>
          <w:lang w:eastAsia="ko-KR"/>
        </w:rPr>
        <w:t xml:space="preserve">. </w:t>
      </w:r>
      <w:r w:rsidRPr="00ED4019">
        <w:rPr>
          <w:rFonts w:ascii="Times New Roman" w:hAnsi="Times New Roman"/>
          <w:lang w:eastAsia="ko-KR"/>
        </w:rPr>
        <w:t>홀트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모델은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추세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조정</w:t>
      </w:r>
      <w:r w:rsidRPr="00ED4019">
        <w:rPr>
          <w:rFonts w:ascii="Times New Roman" w:hAnsi="Times New Roman"/>
          <w:lang w:eastAsia="ko-KR"/>
        </w:rPr>
        <w:t xml:space="preserve"> </w:t>
      </w:r>
      <w:del w:id="4649" w:author="user" w:date="2021-03-22T17:47:00Z">
        <w:r w:rsidRPr="00ED4019" w:rsidDel="00EC7623">
          <w:rPr>
            <w:rFonts w:ascii="Times New Roman" w:hAnsi="Times New Roman"/>
            <w:lang w:eastAsia="ko-KR"/>
          </w:rPr>
          <w:delText xml:space="preserve"> </w:delText>
        </w:r>
      </w:del>
      <w:r w:rsidRPr="00ED4019">
        <w:rPr>
          <w:rFonts w:ascii="Times New Roman" w:hAnsi="Times New Roman"/>
          <w:lang w:eastAsia="ko-KR"/>
        </w:rPr>
        <w:t>지수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평활법이나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이중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지수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평활법으로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불리기도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한다</w:t>
      </w:r>
      <w:r w:rsidRPr="00ED4019">
        <w:rPr>
          <w:rFonts w:ascii="Times New Roman" w:hAnsi="Times New Roman"/>
          <w:lang w:eastAsia="ko-KR"/>
        </w:rPr>
        <w:t xml:space="preserve">. </w:t>
      </w:r>
      <w:r w:rsidRPr="00ED4019">
        <w:rPr>
          <w:rFonts w:ascii="Times New Roman" w:hAnsi="Times New Roman"/>
          <w:lang w:eastAsia="ko-KR"/>
        </w:rPr>
        <w:t>추세를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반영하기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위해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평활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계수인</w:t>
      </w:r>
      <w:r w:rsidRPr="00ED4019">
        <w:rPr>
          <w:rFonts w:ascii="Times New Roman" w:hAnsi="Times New Roman"/>
          <w:lang w:eastAsia="ko-KR"/>
        </w:rPr>
        <w:t xml:space="preserve"> alpha</w:t>
      </w:r>
      <w:r w:rsidRPr="00ED4019">
        <w:rPr>
          <w:rFonts w:ascii="Times New Roman" w:hAnsi="Times New Roman"/>
          <w:lang w:eastAsia="ko-KR"/>
        </w:rPr>
        <w:t>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추세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기울기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값</w:t>
      </w:r>
      <w:r w:rsidRPr="00ED4019">
        <w:rPr>
          <w:rFonts w:ascii="Times New Roman" w:hAnsi="Times New Roman"/>
          <w:lang w:eastAsia="ko-KR"/>
        </w:rPr>
        <w:t xml:space="preserve"> </w:t>
      </w:r>
      <w:commentRangeStart w:id="4650"/>
      <w:r w:rsidRPr="00ED4019">
        <w:rPr>
          <w:rFonts w:ascii="Times New Roman" w:hAnsi="Times New Roman"/>
          <w:lang w:eastAsia="ko-KR"/>
        </w:rPr>
        <w:t>beta</w:t>
      </w:r>
      <w:commentRangeEnd w:id="4650"/>
      <w:r w:rsidR="00EC7623">
        <w:rPr>
          <w:rStyle w:val="af3"/>
        </w:rPr>
        <w:commentReference w:id="4650"/>
      </w:r>
      <w:r w:rsidRPr="00ED4019">
        <w:rPr>
          <w:rFonts w:ascii="Times New Roman" w:hAnsi="Times New Roman"/>
          <w:lang w:eastAsia="ko-KR"/>
        </w:rPr>
        <w:t>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사용하여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모델을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세운다</w:t>
      </w:r>
      <w:r w:rsidRPr="00ED4019">
        <w:rPr>
          <w:rFonts w:ascii="Times New Roman" w:hAnsi="Times New Roman"/>
          <w:lang w:eastAsia="ko-KR"/>
        </w:rPr>
        <w:t xml:space="preserve">. </w:t>
      </w:r>
      <w:r w:rsidRPr="00ED4019">
        <w:rPr>
          <w:rFonts w:ascii="Times New Roman" w:hAnsi="Times New Roman"/>
          <w:lang w:eastAsia="ko-KR"/>
        </w:rPr>
        <w:t>평활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계수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값과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마찬가지로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추세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기울기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값도</w:t>
      </w:r>
      <w:r w:rsidRPr="00ED4019">
        <w:rPr>
          <w:rFonts w:ascii="Times New Roman" w:hAnsi="Times New Roman"/>
          <w:lang w:eastAsia="ko-KR"/>
        </w:rPr>
        <w:t xml:space="preserve"> 0</w:t>
      </w:r>
      <w:r w:rsidRPr="00ED4019">
        <w:rPr>
          <w:rFonts w:ascii="Times New Roman" w:hAnsi="Times New Roman"/>
          <w:lang w:eastAsia="ko-KR"/>
        </w:rPr>
        <w:t>과</w:t>
      </w:r>
      <w:r w:rsidRPr="00ED4019">
        <w:rPr>
          <w:rFonts w:ascii="Times New Roman" w:hAnsi="Times New Roman"/>
          <w:lang w:eastAsia="ko-KR"/>
        </w:rPr>
        <w:t xml:space="preserve"> 1</w:t>
      </w:r>
      <w:ins w:id="4651" w:author="user" w:date="2021-03-22T17:47:00Z">
        <w:r w:rsidR="002C4503">
          <w:rPr>
            <w:rFonts w:ascii="Times New Roman" w:hAnsi="Times New Roman" w:hint="eastAsia"/>
            <w:lang w:eastAsia="ko-KR"/>
          </w:rPr>
          <w:t xml:space="preserve"> </w:t>
        </w:r>
      </w:ins>
      <w:r w:rsidRPr="00ED4019">
        <w:rPr>
          <w:rFonts w:ascii="Times New Roman" w:hAnsi="Times New Roman"/>
          <w:lang w:eastAsia="ko-KR"/>
        </w:rPr>
        <w:t>사이의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값을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지니고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값을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반영한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이동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평균을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통해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예측값을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산출한다</w:t>
      </w:r>
      <w:r w:rsidRPr="00ED4019">
        <w:rPr>
          <w:rFonts w:ascii="Times New Roman" w:hAnsi="Times New Roman"/>
          <w:lang w:eastAsia="ko-KR"/>
        </w:rPr>
        <w:t>.</w:t>
      </w:r>
    </w:p>
    <w:p w14:paraId="61AB40A9" w14:textId="075846BC" w:rsidR="00FD7B2A" w:rsidRPr="00ED4019" w:rsidRDefault="00FD7B2A">
      <w:pPr>
        <w:jc w:val="both"/>
        <w:rPr>
          <w:rFonts w:ascii="Times New Roman" w:hAnsi="Times New Roman"/>
          <w:lang w:eastAsia="ko-KR"/>
        </w:rPr>
        <w:pPrChange w:id="4652" w:author="제이펍 출판사" w:date="2021-03-14T15:57:00Z">
          <w:pPr/>
        </w:pPrChange>
      </w:pPr>
      <w:bookmarkStart w:id="4653" w:name="forecastholt"/>
      <w:r w:rsidRPr="00ED4019">
        <w:rPr>
          <w:rFonts w:ascii="Times New Roman" w:hAnsi="Times New Roman"/>
          <w:lang w:eastAsia="ko-KR"/>
        </w:rPr>
        <w:t>홀트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모델은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앞선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단순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지수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평활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모델에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사용했던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Style w:val="VerbatimChar"/>
          <w:rFonts w:ascii="Times New Roman" w:hAnsi="Times New Roman"/>
          <w:lang w:eastAsia="ko-KR"/>
        </w:rPr>
        <w:t>ses()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함수에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추세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기울기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값인</w:t>
      </w:r>
      <w:r w:rsidRPr="00ED4019">
        <w:rPr>
          <w:rFonts w:ascii="Times New Roman" w:hAnsi="Times New Roman"/>
          <w:lang w:eastAsia="ko-KR"/>
        </w:rPr>
        <w:t xml:space="preserve"> beta </w:t>
      </w:r>
      <w:r w:rsidRPr="00ED4019">
        <w:rPr>
          <w:rFonts w:ascii="Times New Roman" w:hAnsi="Times New Roman"/>
          <w:lang w:eastAsia="ko-KR"/>
        </w:rPr>
        <w:t>값을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추가하여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사용할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수도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있고</w:t>
      </w:r>
      <w:ins w:id="4654" w:author="user" w:date="2021-03-22T18:08:00Z">
        <w:r w:rsidR="00543871">
          <w:rPr>
            <w:rFonts w:ascii="Times New Roman" w:hAnsi="Times New Roman" w:hint="eastAsia"/>
            <w:lang w:eastAsia="ko-KR"/>
          </w:rPr>
          <w:t>,</w:t>
        </w:r>
      </w:ins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Style w:val="VerbatimChar"/>
          <w:rFonts w:ascii="Times New Roman" w:hAnsi="Times New Roman"/>
          <w:lang w:eastAsia="ko-KR"/>
        </w:rPr>
        <w:t>forecast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패키지에서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제공하는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Style w:val="VerbatimChar"/>
          <w:rFonts w:ascii="Times New Roman" w:hAnsi="Times New Roman"/>
          <w:lang w:eastAsia="ko-KR"/>
        </w:rPr>
        <w:t>holt()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함수를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사용하여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모델을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생성할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수도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있다</w:t>
      </w:r>
      <w:r w:rsidRPr="00ED4019">
        <w:rPr>
          <w:rFonts w:ascii="Times New Roman" w:hAnsi="Times New Roman"/>
          <w:lang w:eastAsia="ko-KR"/>
        </w:rPr>
        <w:t xml:space="preserve">. </w:t>
      </w:r>
      <w:r w:rsidRPr="00ED4019">
        <w:rPr>
          <w:rFonts w:ascii="Times New Roman" w:hAnsi="Times New Roman"/>
          <w:lang w:eastAsia="ko-KR"/>
        </w:rPr>
        <w:t>다만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Style w:val="VerbatimChar"/>
          <w:rFonts w:ascii="Times New Roman" w:hAnsi="Times New Roman"/>
          <w:lang w:eastAsia="ko-KR"/>
        </w:rPr>
        <w:t>alpha</w:t>
      </w:r>
      <w:r w:rsidRPr="00ED4019">
        <w:rPr>
          <w:rFonts w:ascii="Times New Roman" w:hAnsi="Times New Roman"/>
          <w:lang w:eastAsia="ko-KR"/>
        </w:rPr>
        <w:t xml:space="preserve">, </w:t>
      </w:r>
      <w:r w:rsidRPr="00ED4019">
        <w:rPr>
          <w:rStyle w:val="VerbatimChar"/>
          <w:rFonts w:ascii="Times New Roman" w:hAnsi="Times New Roman"/>
          <w:lang w:eastAsia="ko-KR"/>
        </w:rPr>
        <w:t>beta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등의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매개변수를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지정하지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않으면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자동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계산되어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적절한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값이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사용된다</w:t>
      </w:r>
      <w:r w:rsidRPr="00ED4019">
        <w:rPr>
          <w:rFonts w:ascii="Times New Roman" w:hAnsi="Times New Roman"/>
          <w:lang w:eastAsia="ko-KR"/>
        </w:rPr>
        <w:t>.</w:t>
      </w:r>
    </w:p>
    <w:p w14:paraId="01DC6C90" w14:textId="77777777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4655" w:author="제이펍 출판사" w:date="2021-03-14T15:57:00Z">
          <w:pPr>
            <w:pStyle w:val="SourceCode"/>
          </w:pPr>
        </w:pPrChange>
      </w:pPr>
      <w:r w:rsidRPr="00ED4019">
        <w:rPr>
          <w:rStyle w:val="CommentTok"/>
          <w:rFonts w:ascii="Times New Roman" w:hAnsi="Times New Roman"/>
        </w:rPr>
        <w:t xml:space="preserve"># </w:t>
      </w:r>
      <w:r w:rsidRPr="00ED4019">
        <w:rPr>
          <w:rStyle w:val="CommentTok"/>
          <w:rFonts w:ascii="Times New Roman" w:hAnsi="Times New Roman"/>
        </w:rPr>
        <w:t>전체</w:t>
      </w:r>
      <w:r w:rsidRPr="00ED4019">
        <w:rPr>
          <w:rStyle w:val="CommentTok"/>
          <w:rFonts w:ascii="Times New Roman" w:hAnsi="Times New Roman"/>
        </w:rPr>
        <w:t xml:space="preserve"> </w:t>
      </w:r>
      <w:r w:rsidRPr="00ED4019">
        <w:rPr>
          <w:rStyle w:val="CommentTok"/>
          <w:rFonts w:ascii="Times New Roman" w:hAnsi="Times New Roman"/>
        </w:rPr>
        <w:t>학생수에</w:t>
      </w:r>
      <w:r w:rsidRPr="00ED4019">
        <w:rPr>
          <w:rStyle w:val="CommentTok"/>
          <w:rFonts w:ascii="Times New Roman" w:hAnsi="Times New Roman"/>
        </w:rPr>
        <w:t xml:space="preserve"> </w:t>
      </w:r>
      <w:r w:rsidRPr="00ED4019">
        <w:rPr>
          <w:rStyle w:val="CommentTok"/>
          <w:rFonts w:ascii="Times New Roman" w:hAnsi="Times New Roman"/>
        </w:rPr>
        <w:t>대한</w:t>
      </w:r>
      <w:r w:rsidRPr="00ED4019">
        <w:rPr>
          <w:rStyle w:val="CommentTok"/>
          <w:rFonts w:ascii="Times New Roman" w:hAnsi="Times New Roman"/>
        </w:rPr>
        <w:t xml:space="preserve"> </w:t>
      </w:r>
      <w:commentRangeStart w:id="4656"/>
      <w:r w:rsidRPr="00ED4019">
        <w:rPr>
          <w:rStyle w:val="CommentTok"/>
          <w:rFonts w:ascii="Times New Roman" w:hAnsi="Times New Roman"/>
        </w:rPr>
        <w:t>Holt modeling</w:t>
      </w:r>
      <w:commentRangeEnd w:id="4656"/>
      <w:r w:rsidR="00543871">
        <w:rPr>
          <w:rStyle w:val="af3"/>
          <w:kern w:val="0"/>
          <w:lang w:eastAsia="en-US"/>
        </w:rPr>
        <w:commentReference w:id="4656"/>
      </w:r>
      <w:r w:rsidRPr="00ED4019">
        <w:rPr>
          <w:rFonts w:ascii="Times New Roman" w:hAnsi="Times New Roman"/>
        </w:rPr>
        <w:br/>
      </w:r>
      <w:proofErr w:type="gramStart"/>
      <w:r w:rsidRPr="00ED4019">
        <w:rPr>
          <w:rStyle w:val="FunctionTok"/>
          <w:rFonts w:ascii="Times New Roman" w:hAnsi="Times New Roman"/>
        </w:rPr>
        <w:t>summary</w:t>
      </w:r>
      <w:r w:rsidRPr="00ED4019">
        <w:rPr>
          <w:rStyle w:val="NormalTok"/>
          <w:rFonts w:ascii="Times New Roman" w:hAnsi="Times New Roman"/>
        </w:rPr>
        <w:t>(</w:t>
      </w:r>
      <w:proofErr w:type="gramEnd"/>
      <w:r w:rsidRPr="00ED4019">
        <w:rPr>
          <w:rStyle w:val="FunctionTok"/>
          <w:rFonts w:ascii="Times New Roman" w:hAnsi="Times New Roman"/>
        </w:rPr>
        <w:t>holt</w:t>
      </w:r>
      <w:r w:rsidRPr="00ED4019">
        <w:rPr>
          <w:rStyle w:val="NormalTok"/>
          <w:rFonts w:ascii="Times New Roman" w:hAnsi="Times New Roman"/>
        </w:rPr>
        <w:t>(students.ts[,</w:t>
      </w:r>
      <w:r w:rsidRPr="00ED4019">
        <w:rPr>
          <w:rStyle w:val="DecValTok"/>
          <w:rFonts w:ascii="Times New Roman" w:hAnsi="Times New Roman"/>
        </w:rPr>
        <w:t>2</w:t>
      </w:r>
      <w:r w:rsidRPr="00ED4019">
        <w:rPr>
          <w:rStyle w:val="NormalTok"/>
          <w:rFonts w:ascii="Times New Roman" w:hAnsi="Times New Roman"/>
        </w:rPr>
        <w:t>]))</w:t>
      </w:r>
    </w:p>
    <w:p w14:paraId="003D89A3" w14:textId="77777777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4657" w:author="제이펍 출판사" w:date="2021-03-14T15:57:00Z">
          <w:pPr>
            <w:pStyle w:val="SourceCode"/>
          </w:pPr>
        </w:pPrChange>
      </w:pP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Forecast method: Holt's method</w:t>
      </w:r>
      <w:r w:rsidRPr="00ED4019">
        <w:rPr>
          <w:rFonts w:ascii="Times New Roman" w:hAnsi="Times New Roman"/>
        </w:rPr>
        <w:br/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Model Information: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Holt's method </w:t>
      </w:r>
      <w:r w:rsidRPr="00ED4019">
        <w:rPr>
          <w:rFonts w:ascii="Times New Roman" w:hAnsi="Times New Roman"/>
        </w:rPr>
        <w:br/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Call: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 holt(y = students.ts[, 2]) </w:t>
      </w:r>
      <w:r w:rsidRPr="00ED4019">
        <w:rPr>
          <w:rFonts w:ascii="Times New Roman" w:hAnsi="Times New Roman"/>
        </w:rPr>
        <w:br/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  Smoothing parameters: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    alpha = 0.8654 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    beta  = 0.8654 </w:t>
      </w:r>
      <w:r w:rsidRPr="00ED4019">
        <w:rPr>
          <w:rFonts w:ascii="Times New Roman" w:hAnsi="Times New Roman"/>
        </w:rPr>
        <w:br/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lastRenderedPageBreak/>
        <w:t xml:space="preserve">  Initial states: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    l = 8966192.6427 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    b = -36934.0002 </w:t>
      </w:r>
      <w:r w:rsidRPr="00ED4019">
        <w:rPr>
          <w:rFonts w:ascii="Times New Roman" w:hAnsi="Times New Roman"/>
        </w:rPr>
        <w:br/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  sigma:  82114.94</w:t>
      </w:r>
      <w:r w:rsidRPr="00ED4019">
        <w:rPr>
          <w:rFonts w:ascii="Times New Roman" w:hAnsi="Times New Roman"/>
        </w:rPr>
        <w:br/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     AIC     AICc      BIC 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571.4867 575.2367 576.9419 </w:t>
      </w:r>
      <w:r w:rsidRPr="00ED4019">
        <w:rPr>
          <w:rFonts w:ascii="Times New Roman" w:hAnsi="Times New Roman"/>
        </w:rPr>
        <w:br/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Error measures: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                    ME     RMSE      MAE        MPE      MAPE     MASE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Training set -5106.807 74275.76 46971.89 -0.0472354 0.5836661 0.365499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                    ACF1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Training set -0.00685211</w:t>
      </w:r>
      <w:r w:rsidRPr="00ED4019">
        <w:rPr>
          <w:rFonts w:ascii="Times New Roman" w:hAnsi="Times New Roman"/>
        </w:rPr>
        <w:br/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Forecasts: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     Point Forecast   Lo 80   Hi 80   Lo 95   Hi 95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2021        5855531 5750297 5960766 5694589 6016474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2022        5721369 5511013 5931725 5399658 6043081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2023        5587207 5242397 5932018 5059866 6114549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2024        5453045 4951452 5954638 4685925 6220166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2025        5318883 4641431 5996336 4282810 6354957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2026        5184721 4314366 6055077 3853627 6515816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2027        5050559 3971709 6129409 3400601 6700518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2028        4916397 3614582 6218212 2925443 6907352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2029        4782235 3243885 6320586 2429531 7134940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2030        4648073 2860364 6435783 1914007 7382139</w:t>
      </w:r>
    </w:p>
    <w:p w14:paraId="53D5E3F8" w14:textId="77777777" w:rsidR="00FD7B2A" w:rsidRDefault="00FD7B2A">
      <w:pPr>
        <w:pStyle w:val="result"/>
        <w:numPr>
          <w:ilvl w:val="0"/>
          <w:numId w:val="0"/>
        </w:numPr>
        <w:ind w:left="480"/>
        <w:jc w:val="both"/>
        <w:rPr>
          <w:lang w:eastAsia="ko-KR"/>
        </w:rPr>
        <w:pPrChange w:id="4658" w:author="제이펍 출판사" w:date="2021-03-14T15:57:00Z">
          <w:pPr>
            <w:pStyle w:val="result"/>
            <w:numPr>
              <w:numId w:val="0"/>
            </w:numPr>
            <w:tabs>
              <w:tab w:val="clear" w:pos="0"/>
            </w:tabs>
            <w:ind w:left="0" w:firstLine="0"/>
          </w:pPr>
        </w:pPrChange>
      </w:pPr>
      <w:r>
        <w:rPr>
          <w:lang w:eastAsia="ko-KR"/>
        </w:rPr>
        <w:t>결과 설명</w:t>
      </w:r>
    </w:p>
    <w:p w14:paraId="4F9782F2" w14:textId="74A4875F" w:rsidR="00FD7B2A" w:rsidRDefault="00FD7B2A">
      <w:pPr>
        <w:pStyle w:val="result"/>
        <w:numPr>
          <w:ilvl w:val="0"/>
          <w:numId w:val="27"/>
        </w:numPr>
        <w:jc w:val="both"/>
        <w:rPr>
          <w:lang w:eastAsia="ko-KR"/>
        </w:rPr>
        <w:pPrChange w:id="4659" w:author="제이펍 출판사" w:date="2021-03-14T15:57:00Z">
          <w:pPr>
            <w:pStyle w:val="result"/>
            <w:numPr>
              <w:numId w:val="27"/>
            </w:numPr>
            <w:tabs>
              <w:tab w:val="clear" w:pos="0"/>
            </w:tabs>
            <w:ind w:left="840" w:hanging="360"/>
          </w:pPr>
        </w:pPrChange>
      </w:pPr>
      <w:del w:id="4660" w:author="user" w:date="2021-03-22T18:09:00Z">
        <w:r w:rsidDel="00C073DA">
          <w:rPr>
            <w:lang w:eastAsia="ko-KR"/>
          </w:rPr>
          <w:delText xml:space="preserve">Smoothing </w:delText>
        </w:r>
      </w:del>
      <w:ins w:id="4661" w:author="user" w:date="2021-03-22T18:09:00Z">
        <w:r w:rsidR="00C073DA">
          <w:rPr>
            <w:rFonts w:hint="eastAsia"/>
            <w:lang w:eastAsia="ko-KR"/>
          </w:rPr>
          <w:t>s</w:t>
        </w:r>
        <w:r w:rsidR="00C073DA">
          <w:rPr>
            <w:lang w:eastAsia="ko-KR"/>
          </w:rPr>
          <w:t xml:space="preserve">moothing </w:t>
        </w:r>
      </w:ins>
      <w:r>
        <w:rPr>
          <w:lang w:eastAsia="ko-KR"/>
        </w:rPr>
        <w:t>parameter</w:t>
      </w:r>
      <w:del w:id="4662" w:author="user" w:date="2021-03-22T18:09:00Z">
        <w:r w:rsidDel="00C073DA">
          <w:rPr>
            <w:lang w:eastAsia="ko-KR"/>
          </w:rPr>
          <w:delText xml:space="preserve"> </w:delText>
        </w:r>
      </w:del>
      <w:r>
        <w:rPr>
          <w:lang w:eastAsia="ko-KR"/>
        </w:rPr>
        <w:t>: 예측 수준(level)을 결정하는 alpha 평활</w:t>
      </w:r>
      <w:ins w:id="4663" w:author="user" w:date="2021-03-22T18:09:00Z">
        <w:r w:rsidR="00C073DA">
          <w:rPr>
            <w:rFonts w:hint="eastAsia"/>
            <w:lang w:eastAsia="ko-KR"/>
          </w:rPr>
          <w:t xml:space="preserve"> </w:t>
        </w:r>
      </w:ins>
      <w:r>
        <w:rPr>
          <w:lang w:eastAsia="ko-KR"/>
        </w:rPr>
        <w:t>지수는 0.8654이고</w:t>
      </w:r>
      <w:ins w:id="4664" w:author="user" w:date="2021-03-22T18:09:00Z">
        <w:r w:rsidR="00C073DA">
          <w:rPr>
            <w:rFonts w:hint="eastAsia"/>
            <w:lang w:eastAsia="ko-KR"/>
          </w:rPr>
          <w:t>,</w:t>
        </w:r>
      </w:ins>
      <w:r>
        <w:rPr>
          <w:lang w:eastAsia="ko-KR"/>
        </w:rPr>
        <w:t xml:space="preserve"> 추세를 나타내는 beta 평활</w:t>
      </w:r>
      <w:ins w:id="4665" w:author="user" w:date="2021-03-22T18:09:00Z">
        <w:r w:rsidR="00C073DA">
          <w:rPr>
            <w:rFonts w:hint="eastAsia"/>
            <w:lang w:eastAsia="ko-KR"/>
          </w:rPr>
          <w:t xml:space="preserve"> </w:t>
        </w:r>
      </w:ins>
      <w:r>
        <w:rPr>
          <w:lang w:eastAsia="ko-KR"/>
        </w:rPr>
        <w:t>지수는 0.8654로 계산됨</w:t>
      </w:r>
    </w:p>
    <w:p w14:paraId="0287500A" w14:textId="7177C129" w:rsidR="00FD7B2A" w:rsidRDefault="00FD7B2A">
      <w:pPr>
        <w:pStyle w:val="result"/>
        <w:numPr>
          <w:ilvl w:val="0"/>
          <w:numId w:val="27"/>
        </w:numPr>
        <w:jc w:val="both"/>
        <w:rPr>
          <w:lang w:eastAsia="ko-KR"/>
        </w:rPr>
        <w:pPrChange w:id="4666" w:author="제이펍 출판사" w:date="2021-03-14T15:57:00Z">
          <w:pPr>
            <w:pStyle w:val="result"/>
            <w:numPr>
              <w:numId w:val="27"/>
            </w:numPr>
            <w:tabs>
              <w:tab w:val="clear" w:pos="0"/>
            </w:tabs>
            <w:ind w:left="840" w:hanging="360"/>
          </w:pPr>
        </w:pPrChange>
      </w:pPr>
      <w:r>
        <w:rPr>
          <w:lang w:eastAsia="ko-KR"/>
        </w:rPr>
        <w:t>Initial states</w:t>
      </w:r>
      <w:del w:id="4667" w:author="user" w:date="2021-03-22T18:09:00Z">
        <w:r w:rsidDel="00EE594B">
          <w:rPr>
            <w:lang w:eastAsia="ko-KR"/>
          </w:rPr>
          <w:delText xml:space="preserve"> </w:delText>
        </w:r>
      </w:del>
      <w:r>
        <w:rPr>
          <w:lang w:eastAsia="ko-KR"/>
        </w:rPr>
        <w:t>: 예측</w:t>
      </w:r>
      <w:ins w:id="4668" w:author="user" w:date="2021-03-22T18:09:00Z">
        <w:r w:rsidR="00EE594B">
          <w:rPr>
            <w:rFonts w:hint="eastAsia"/>
            <w:lang w:eastAsia="ko-KR"/>
          </w:rPr>
          <w:t xml:space="preserve"> </w:t>
        </w:r>
      </w:ins>
      <w:r>
        <w:rPr>
          <w:lang w:eastAsia="ko-KR"/>
        </w:rPr>
        <w:t>수준(level)의 초기치는 8966192이고</w:t>
      </w:r>
      <w:ins w:id="4669" w:author="user" w:date="2021-03-22T18:09:00Z">
        <w:r w:rsidR="00EE594B">
          <w:rPr>
            <w:rFonts w:hint="eastAsia"/>
            <w:lang w:eastAsia="ko-KR"/>
          </w:rPr>
          <w:t>,</w:t>
        </w:r>
      </w:ins>
      <w:r>
        <w:rPr>
          <w:lang w:eastAsia="ko-KR"/>
        </w:rPr>
        <w:t xml:space="preserve"> 추세의 초기치는 -36934로 계산됨</w:t>
      </w:r>
    </w:p>
    <w:p w14:paraId="1C16461C" w14:textId="77777777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4670" w:author="제이펍 출판사" w:date="2021-03-14T15:57:00Z">
          <w:pPr>
            <w:pStyle w:val="SourceCode"/>
          </w:pPr>
        </w:pPrChange>
      </w:pPr>
      <w:r w:rsidRPr="00ED4019">
        <w:rPr>
          <w:rStyle w:val="CommentTok"/>
          <w:rFonts w:ascii="Times New Roman" w:hAnsi="Times New Roman"/>
        </w:rPr>
        <w:t xml:space="preserve"># </w:t>
      </w:r>
      <w:r w:rsidRPr="00ED4019">
        <w:rPr>
          <w:rStyle w:val="CommentTok"/>
          <w:rFonts w:ascii="Times New Roman" w:hAnsi="Times New Roman"/>
        </w:rPr>
        <w:t>전체</w:t>
      </w:r>
      <w:r w:rsidRPr="00ED4019">
        <w:rPr>
          <w:rStyle w:val="CommentTok"/>
          <w:rFonts w:ascii="Times New Roman" w:hAnsi="Times New Roman"/>
        </w:rPr>
        <w:t xml:space="preserve">  </w:t>
      </w:r>
      <w:r w:rsidRPr="00ED4019">
        <w:rPr>
          <w:rStyle w:val="CommentTok"/>
          <w:rFonts w:ascii="Times New Roman" w:hAnsi="Times New Roman"/>
        </w:rPr>
        <w:t>학생수에</w:t>
      </w:r>
      <w:r w:rsidRPr="00ED4019">
        <w:rPr>
          <w:rStyle w:val="CommentTok"/>
          <w:rFonts w:ascii="Times New Roman" w:hAnsi="Times New Roman"/>
        </w:rPr>
        <w:t xml:space="preserve"> </w:t>
      </w:r>
      <w:r w:rsidRPr="00ED4019">
        <w:rPr>
          <w:rStyle w:val="CommentTok"/>
          <w:rFonts w:ascii="Times New Roman" w:hAnsi="Times New Roman"/>
        </w:rPr>
        <w:t>대한</w:t>
      </w:r>
      <w:r w:rsidRPr="00ED4019">
        <w:rPr>
          <w:rStyle w:val="CommentTok"/>
          <w:rFonts w:ascii="Times New Roman" w:hAnsi="Times New Roman"/>
        </w:rPr>
        <w:t xml:space="preserve"> Holt modeling</w:t>
      </w:r>
      <w:r w:rsidRPr="00ED4019">
        <w:rPr>
          <w:rFonts w:ascii="Times New Roman" w:hAnsi="Times New Roman"/>
        </w:rPr>
        <w:br/>
      </w:r>
      <w:r w:rsidRPr="00ED4019">
        <w:rPr>
          <w:rStyle w:val="FunctionTok"/>
          <w:rFonts w:ascii="Times New Roman" w:hAnsi="Times New Roman"/>
        </w:rPr>
        <w:t>autoplot</w:t>
      </w:r>
      <w:r w:rsidRPr="00ED4019">
        <w:rPr>
          <w:rStyle w:val="NormalTok"/>
          <w:rFonts w:ascii="Times New Roman" w:hAnsi="Times New Roman"/>
        </w:rPr>
        <w:t>(students.ts[,</w:t>
      </w:r>
      <w:r w:rsidRPr="00ED4019">
        <w:rPr>
          <w:rStyle w:val="DecValTok"/>
          <w:rFonts w:ascii="Times New Roman" w:hAnsi="Times New Roman"/>
        </w:rPr>
        <w:t>2</w:t>
      </w:r>
      <w:r w:rsidRPr="00ED4019">
        <w:rPr>
          <w:rStyle w:val="NormalTok"/>
          <w:rFonts w:ascii="Times New Roman" w:hAnsi="Times New Roman"/>
        </w:rPr>
        <w:t xml:space="preserve">]) </w:t>
      </w:r>
      <w:r w:rsidRPr="00ED4019">
        <w:rPr>
          <w:rStyle w:val="SpecialCharTok"/>
          <w:rFonts w:ascii="Times New Roman" w:hAnsi="Times New Roman"/>
        </w:rPr>
        <w:t>+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</w:t>
      </w:r>
      <w:r w:rsidRPr="00ED4019">
        <w:rPr>
          <w:rStyle w:val="FunctionTok"/>
          <w:rFonts w:ascii="Times New Roman" w:hAnsi="Times New Roman"/>
        </w:rPr>
        <w:t>autolayer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FunctionTok"/>
          <w:rFonts w:ascii="Times New Roman" w:hAnsi="Times New Roman"/>
        </w:rPr>
        <w:t>fitted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FunctionTok"/>
          <w:rFonts w:ascii="Times New Roman" w:hAnsi="Times New Roman"/>
        </w:rPr>
        <w:t>holt</w:t>
      </w:r>
      <w:r w:rsidRPr="00ED4019">
        <w:rPr>
          <w:rStyle w:val="NormalTok"/>
          <w:rFonts w:ascii="Times New Roman" w:hAnsi="Times New Roman"/>
        </w:rPr>
        <w:t>(students.ts[,</w:t>
      </w:r>
      <w:r w:rsidRPr="00ED4019">
        <w:rPr>
          <w:rStyle w:val="DecValTok"/>
          <w:rFonts w:ascii="Times New Roman" w:hAnsi="Times New Roman"/>
        </w:rPr>
        <w:t>2</w:t>
      </w:r>
      <w:r w:rsidRPr="00ED4019">
        <w:rPr>
          <w:rStyle w:val="NormalTok"/>
          <w:rFonts w:ascii="Times New Roman" w:hAnsi="Times New Roman"/>
        </w:rPr>
        <w:t xml:space="preserve">])), </w:t>
      </w:r>
      <w:r w:rsidRPr="00ED4019">
        <w:rPr>
          <w:rStyle w:val="AttributeTok"/>
          <w:rFonts w:ascii="Times New Roman" w:hAnsi="Times New Roman"/>
        </w:rPr>
        <w:t>series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StringTok"/>
          <w:rFonts w:ascii="Times New Roman" w:hAnsi="Times New Roman"/>
        </w:rPr>
        <w:t>적합값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NormalTok"/>
          <w:rFonts w:ascii="Times New Roman" w:hAnsi="Times New Roman"/>
        </w:rPr>
        <w:t xml:space="preserve">) </w:t>
      </w:r>
      <w:r w:rsidRPr="00ED4019">
        <w:rPr>
          <w:rStyle w:val="SpecialCharTok"/>
          <w:rFonts w:ascii="Times New Roman" w:hAnsi="Times New Roman"/>
        </w:rPr>
        <w:t>+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</w:t>
      </w:r>
      <w:r w:rsidRPr="00ED4019">
        <w:rPr>
          <w:rStyle w:val="FunctionTok"/>
          <w:rFonts w:ascii="Times New Roman" w:hAnsi="Times New Roman"/>
        </w:rPr>
        <w:t>autolayer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FunctionTok"/>
          <w:rFonts w:ascii="Times New Roman" w:hAnsi="Times New Roman"/>
        </w:rPr>
        <w:t>holt</w:t>
      </w:r>
      <w:r w:rsidRPr="00ED4019">
        <w:rPr>
          <w:rStyle w:val="NormalTok"/>
          <w:rFonts w:ascii="Times New Roman" w:hAnsi="Times New Roman"/>
        </w:rPr>
        <w:t>(students.ts[,</w:t>
      </w:r>
      <w:r w:rsidRPr="00ED4019">
        <w:rPr>
          <w:rStyle w:val="DecValTok"/>
          <w:rFonts w:ascii="Times New Roman" w:hAnsi="Times New Roman"/>
        </w:rPr>
        <w:t>2</w:t>
      </w:r>
      <w:r w:rsidRPr="00ED4019">
        <w:rPr>
          <w:rStyle w:val="NormalTok"/>
          <w:rFonts w:ascii="Times New Roman" w:hAnsi="Times New Roman"/>
        </w:rPr>
        <w:t xml:space="preserve">]), </w:t>
      </w:r>
      <w:r w:rsidRPr="00ED4019">
        <w:rPr>
          <w:rStyle w:val="AttributeTok"/>
          <w:rFonts w:ascii="Times New Roman" w:hAnsi="Times New Roman"/>
        </w:rPr>
        <w:t>series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StringTok"/>
          <w:rFonts w:ascii="Times New Roman" w:hAnsi="Times New Roman"/>
        </w:rPr>
        <w:t>예측값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NormalTok"/>
          <w:rFonts w:ascii="Times New Roman" w:hAnsi="Times New Roman"/>
        </w:rPr>
        <w:t xml:space="preserve">) </w:t>
      </w:r>
      <w:r w:rsidRPr="00ED4019">
        <w:rPr>
          <w:rStyle w:val="SpecialCharTok"/>
          <w:rFonts w:ascii="Times New Roman" w:hAnsi="Times New Roman"/>
        </w:rPr>
        <w:t>+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</w:t>
      </w:r>
      <w:r w:rsidRPr="00ED4019">
        <w:rPr>
          <w:rStyle w:val="FunctionTok"/>
          <w:rFonts w:ascii="Times New Roman" w:hAnsi="Times New Roman"/>
        </w:rPr>
        <w:t>labs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AttributeTok"/>
          <w:rFonts w:ascii="Times New Roman" w:hAnsi="Times New Roman"/>
        </w:rPr>
        <w:t>title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StringTok"/>
          <w:rFonts w:ascii="Times New Roman" w:hAnsi="Times New Roman"/>
        </w:rPr>
        <w:t>학생수</w:t>
      </w:r>
      <w:r w:rsidRPr="00ED4019">
        <w:rPr>
          <w:rStyle w:val="StringTok"/>
          <w:rFonts w:ascii="Times New Roman" w:hAnsi="Times New Roman"/>
        </w:rPr>
        <w:t xml:space="preserve"> holt </w:t>
      </w:r>
      <w:r w:rsidRPr="00ED4019">
        <w:rPr>
          <w:rStyle w:val="StringTok"/>
          <w:rFonts w:ascii="Times New Roman" w:hAnsi="Times New Roman"/>
        </w:rPr>
        <w:t>지수평활모델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NormalTok"/>
          <w:rFonts w:ascii="Times New Roman" w:hAnsi="Times New Roman"/>
        </w:rPr>
        <w:t xml:space="preserve">, </w:t>
      </w:r>
      <w:r w:rsidRPr="00ED4019">
        <w:rPr>
          <w:rStyle w:val="AttributeTok"/>
          <w:rFonts w:ascii="Times New Roman" w:hAnsi="Times New Roman"/>
        </w:rPr>
        <w:t>x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StringTok"/>
          <w:rFonts w:ascii="Times New Roman" w:hAnsi="Times New Roman"/>
        </w:rPr>
        <w:t>연도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NormalTok"/>
          <w:rFonts w:ascii="Times New Roman" w:hAnsi="Times New Roman"/>
        </w:rPr>
        <w:t xml:space="preserve">, </w:t>
      </w:r>
      <w:r w:rsidRPr="00ED4019">
        <w:rPr>
          <w:rStyle w:val="AttributeTok"/>
          <w:rFonts w:ascii="Times New Roman" w:hAnsi="Times New Roman"/>
        </w:rPr>
        <w:t>y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StringTok"/>
          <w:rFonts w:ascii="Times New Roman" w:hAnsi="Times New Roman"/>
        </w:rPr>
        <w:t>학생수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NormalTok"/>
          <w:rFonts w:ascii="Times New Roman" w:hAnsi="Times New Roman"/>
        </w:rPr>
        <w:t>)</w:t>
      </w:r>
    </w:p>
    <w:p w14:paraId="1D8C55AD" w14:textId="77777777" w:rsidR="00FD7B2A" w:rsidRPr="00ED4019" w:rsidRDefault="00FD7B2A">
      <w:pPr>
        <w:pStyle w:val="Figure"/>
        <w:jc w:val="both"/>
        <w:rPr>
          <w:rFonts w:ascii="Times New Roman" w:hAnsi="Times New Roman"/>
        </w:rPr>
        <w:pPrChange w:id="4671" w:author="제이펍 출판사" w:date="2021-03-14T15:57:00Z">
          <w:pPr>
            <w:pStyle w:val="Figure"/>
          </w:pPr>
        </w:pPrChange>
      </w:pPr>
      <w:r w:rsidRPr="00ED4019">
        <w:rPr>
          <w:rFonts w:ascii="Times New Roman" w:hAnsi="Times New Roman"/>
          <w:noProof/>
          <w:lang w:eastAsia="ko-KR"/>
        </w:rPr>
        <w:lastRenderedPageBreak/>
        <w:drawing>
          <wp:inline distT="0" distB="0" distL="0" distR="0" wp14:anchorId="7CC80879" wp14:editId="20FA02AB">
            <wp:extent cx="4572000" cy="3657600"/>
            <wp:effectExtent l="0" t="0" r="0" b="0"/>
            <wp:docPr id="164" name="그림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"/>
                    <pic:cNvPicPr>
                      <a:picLocks noChangeAspect="1" noChangeArrowheads="1"/>
                    </pic:cNvPicPr>
                  </pic:nvPicPr>
                  <pic:blipFill>
                    <a:blip r:embed="rId1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BBF8C7D" w14:textId="63D43A3E" w:rsidR="00FD7B2A" w:rsidRPr="00ED4019" w:rsidRDefault="00FD7B2A">
      <w:pPr>
        <w:pStyle w:val="a6"/>
        <w:jc w:val="both"/>
        <w:rPr>
          <w:rFonts w:ascii="Times New Roman" w:hAnsi="Times New Roman"/>
        </w:rPr>
        <w:pPrChange w:id="4672" w:author="제이펍 출판사" w:date="2021-03-14T15:57:00Z">
          <w:pPr>
            <w:pStyle w:val="a6"/>
            <w:jc w:val="center"/>
          </w:pPr>
        </w:pPrChange>
      </w:pPr>
      <w:commentRangeStart w:id="4673"/>
      <w:r w:rsidRPr="00ED4019">
        <w:rPr>
          <w:rFonts w:ascii="Times New Roman" w:hAnsi="Times New Roman" w:hint="eastAsia"/>
        </w:rPr>
        <w:t>그림</w:t>
      </w:r>
      <w:r w:rsidRPr="00ED4019">
        <w:rPr>
          <w:rFonts w:ascii="Times New Roman" w:hAnsi="Times New Roman" w:hint="eastAsia"/>
        </w:rPr>
        <w:t xml:space="preserve"> </w:t>
      </w:r>
      <w:r w:rsidRPr="00ED4019">
        <w:rPr>
          <w:rFonts w:ascii="Times New Roman" w:hAnsi="Times New Roman"/>
        </w:rPr>
        <w:fldChar w:fldCharType="begin"/>
      </w:r>
      <w:r w:rsidRPr="00ED4019">
        <w:rPr>
          <w:rFonts w:ascii="Times New Roman" w:hAnsi="Times New Roman"/>
        </w:rPr>
        <w:instrText xml:space="preserve"> </w:instrText>
      </w:r>
      <w:r w:rsidRPr="00ED4019">
        <w:rPr>
          <w:rFonts w:ascii="Times New Roman" w:hAnsi="Times New Roman" w:hint="eastAsia"/>
        </w:rPr>
        <w:instrText>STYLEREF 1 \s</w:instrText>
      </w:r>
      <w:r w:rsidRPr="00ED4019">
        <w:rPr>
          <w:rFonts w:ascii="Times New Roman" w:hAnsi="Times New Roman"/>
        </w:rPr>
        <w:instrText xml:space="preserve"> </w:instrText>
      </w:r>
      <w:r w:rsidRPr="00ED4019">
        <w:rPr>
          <w:rFonts w:ascii="Times New Roman" w:hAnsi="Times New Roman"/>
        </w:rPr>
        <w:fldChar w:fldCharType="separate"/>
      </w:r>
      <w:r w:rsidR="00B60F81">
        <w:rPr>
          <w:rFonts w:ascii="Times New Roman" w:hAnsi="Times New Roman"/>
          <w:noProof/>
        </w:rPr>
        <w:t>0</w:t>
      </w:r>
      <w:r w:rsidRPr="00ED4019">
        <w:rPr>
          <w:rFonts w:ascii="Times New Roman" w:hAnsi="Times New Roman"/>
        </w:rPr>
        <w:fldChar w:fldCharType="end"/>
      </w:r>
      <w:r w:rsidRPr="00ED4019">
        <w:rPr>
          <w:rFonts w:ascii="Times New Roman" w:hAnsi="Times New Roman"/>
        </w:rPr>
        <w:noBreakHyphen/>
        <w:t>36</w:t>
      </w:r>
      <w:commentRangeEnd w:id="4673"/>
      <w:r w:rsidR="00954E58">
        <w:rPr>
          <w:rStyle w:val="af3"/>
          <w:i w:val="0"/>
        </w:rPr>
        <w:commentReference w:id="4673"/>
      </w:r>
    </w:p>
    <w:p w14:paraId="6E7D6B8D" w14:textId="77777777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4674" w:author="제이펍 출판사" w:date="2021-03-14T15:57:00Z">
          <w:pPr>
            <w:pStyle w:val="SourceCode"/>
          </w:pPr>
        </w:pPrChange>
      </w:pPr>
      <w:r w:rsidRPr="00ED4019">
        <w:rPr>
          <w:rStyle w:val="CommentTok"/>
          <w:rFonts w:ascii="Times New Roman" w:hAnsi="Times New Roman"/>
        </w:rPr>
        <w:t xml:space="preserve"># </w:t>
      </w:r>
      <w:r w:rsidRPr="00ED4019">
        <w:rPr>
          <w:rStyle w:val="CommentTok"/>
          <w:rFonts w:ascii="Times New Roman" w:hAnsi="Times New Roman"/>
        </w:rPr>
        <w:t>전체</w:t>
      </w:r>
      <w:r w:rsidRPr="00ED4019">
        <w:rPr>
          <w:rStyle w:val="CommentTok"/>
          <w:rFonts w:ascii="Times New Roman" w:hAnsi="Times New Roman"/>
        </w:rPr>
        <w:t xml:space="preserve">  </w:t>
      </w:r>
      <w:r w:rsidRPr="00ED4019">
        <w:rPr>
          <w:rStyle w:val="CommentTok"/>
          <w:rFonts w:ascii="Times New Roman" w:hAnsi="Times New Roman"/>
        </w:rPr>
        <w:t>취업자수에</w:t>
      </w:r>
      <w:r w:rsidRPr="00ED4019">
        <w:rPr>
          <w:rStyle w:val="CommentTok"/>
          <w:rFonts w:ascii="Times New Roman" w:hAnsi="Times New Roman"/>
        </w:rPr>
        <w:t xml:space="preserve"> </w:t>
      </w:r>
      <w:r w:rsidRPr="00ED4019">
        <w:rPr>
          <w:rStyle w:val="CommentTok"/>
          <w:rFonts w:ascii="Times New Roman" w:hAnsi="Times New Roman"/>
        </w:rPr>
        <w:t>대한</w:t>
      </w:r>
      <w:r w:rsidRPr="00ED4019">
        <w:rPr>
          <w:rStyle w:val="CommentTok"/>
          <w:rFonts w:ascii="Times New Roman" w:hAnsi="Times New Roman"/>
        </w:rPr>
        <w:t xml:space="preserve"> Holt modeling</w:t>
      </w:r>
      <w:r w:rsidRPr="00ED4019">
        <w:rPr>
          <w:rFonts w:ascii="Times New Roman" w:hAnsi="Times New Roman"/>
        </w:rPr>
        <w:br/>
      </w:r>
      <w:r w:rsidRPr="00ED4019">
        <w:rPr>
          <w:rStyle w:val="FunctionTok"/>
          <w:rFonts w:ascii="Times New Roman" w:hAnsi="Times New Roman"/>
        </w:rPr>
        <w:t>autoplot</w:t>
      </w:r>
      <w:r w:rsidRPr="00ED4019">
        <w:rPr>
          <w:rStyle w:val="NormalTok"/>
          <w:rFonts w:ascii="Times New Roman" w:hAnsi="Times New Roman"/>
        </w:rPr>
        <w:t>(employees.ts[,</w:t>
      </w:r>
      <w:r w:rsidRPr="00ED4019">
        <w:rPr>
          <w:rStyle w:val="DecValTok"/>
          <w:rFonts w:ascii="Times New Roman" w:hAnsi="Times New Roman"/>
        </w:rPr>
        <w:t>2</w:t>
      </w:r>
      <w:r w:rsidRPr="00ED4019">
        <w:rPr>
          <w:rStyle w:val="NormalTok"/>
          <w:rFonts w:ascii="Times New Roman" w:hAnsi="Times New Roman"/>
        </w:rPr>
        <w:t xml:space="preserve">]) </w:t>
      </w:r>
      <w:r w:rsidRPr="00ED4019">
        <w:rPr>
          <w:rStyle w:val="SpecialCharTok"/>
          <w:rFonts w:ascii="Times New Roman" w:hAnsi="Times New Roman"/>
        </w:rPr>
        <w:t>+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</w:t>
      </w:r>
      <w:r w:rsidRPr="00ED4019">
        <w:rPr>
          <w:rStyle w:val="FunctionTok"/>
          <w:rFonts w:ascii="Times New Roman" w:hAnsi="Times New Roman"/>
        </w:rPr>
        <w:t>autolayer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FunctionTok"/>
          <w:rFonts w:ascii="Times New Roman" w:hAnsi="Times New Roman"/>
        </w:rPr>
        <w:t>fitted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FunctionTok"/>
          <w:rFonts w:ascii="Times New Roman" w:hAnsi="Times New Roman"/>
        </w:rPr>
        <w:t>holt</w:t>
      </w:r>
      <w:r w:rsidRPr="00ED4019">
        <w:rPr>
          <w:rStyle w:val="NormalTok"/>
          <w:rFonts w:ascii="Times New Roman" w:hAnsi="Times New Roman"/>
        </w:rPr>
        <w:t>(employees.ts[,</w:t>
      </w:r>
      <w:r w:rsidRPr="00ED4019">
        <w:rPr>
          <w:rStyle w:val="DecValTok"/>
          <w:rFonts w:ascii="Times New Roman" w:hAnsi="Times New Roman"/>
        </w:rPr>
        <w:t>2</w:t>
      </w:r>
      <w:r w:rsidRPr="00ED4019">
        <w:rPr>
          <w:rStyle w:val="NormalTok"/>
          <w:rFonts w:ascii="Times New Roman" w:hAnsi="Times New Roman"/>
        </w:rPr>
        <w:t xml:space="preserve">])), </w:t>
      </w:r>
      <w:r w:rsidRPr="00ED4019">
        <w:rPr>
          <w:rStyle w:val="AttributeTok"/>
          <w:rFonts w:ascii="Times New Roman" w:hAnsi="Times New Roman"/>
        </w:rPr>
        <w:t>series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StringTok"/>
          <w:rFonts w:ascii="Times New Roman" w:hAnsi="Times New Roman"/>
        </w:rPr>
        <w:t>적합값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NormalTok"/>
          <w:rFonts w:ascii="Times New Roman" w:hAnsi="Times New Roman"/>
        </w:rPr>
        <w:t xml:space="preserve">) </w:t>
      </w:r>
      <w:r w:rsidRPr="00ED4019">
        <w:rPr>
          <w:rStyle w:val="SpecialCharTok"/>
          <w:rFonts w:ascii="Times New Roman" w:hAnsi="Times New Roman"/>
        </w:rPr>
        <w:t>+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</w:t>
      </w:r>
      <w:r w:rsidRPr="00ED4019">
        <w:rPr>
          <w:rStyle w:val="FunctionTok"/>
          <w:rFonts w:ascii="Times New Roman" w:hAnsi="Times New Roman"/>
        </w:rPr>
        <w:t>autolayer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FunctionTok"/>
          <w:rFonts w:ascii="Times New Roman" w:hAnsi="Times New Roman"/>
        </w:rPr>
        <w:t>holt</w:t>
      </w:r>
      <w:r w:rsidRPr="00ED4019">
        <w:rPr>
          <w:rStyle w:val="NormalTok"/>
          <w:rFonts w:ascii="Times New Roman" w:hAnsi="Times New Roman"/>
        </w:rPr>
        <w:t>(employees.ts[,</w:t>
      </w:r>
      <w:r w:rsidRPr="00ED4019">
        <w:rPr>
          <w:rStyle w:val="DecValTok"/>
          <w:rFonts w:ascii="Times New Roman" w:hAnsi="Times New Roman"/>
        </w:rPr>
        <w:t>2</w:t>
      </w:r>
      <w:r w:rsidRPr="00ED4019">
        <w:rPr>
          <w:rStyle w:val="NormalTok"/>
          <w:rFonts w:ascii="Times New Roman" w:hAnsi="Times New Roman"/>
        </w:rPr>
        <w:t xml:space="preserve">]), </w:t>
      </w:r>
      <w:r w:rsidRPr="00ED4019">
        <w:rPr>
          <w:rStyle w:val="AttributeTok"/>
          <w:rFonts w:ascii="Times New Roman" w:hAnsi="Times New Roman"/>
        </w:rPr>
        <w:t>series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StringTok"/>
          <w:rFonts w:ascii="Times New Roman" w:hAnsi="Times New Roman"/>
        </w:rPr>
        <w:t>예측값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NormalTok"/>
          <w:rFonts w:ascii="Times New Roman" w:hAnsi="Times New Roman"/>
        </w:rPr>
        <w:t xml:space="preserve">) </w:t>
      </w:r>
      <w:r w:rsidRPr="00ED4019">
        <w:rPr>
          <w:rStyle w:val="SpecialCharTok"/>
          <w:rFonts w:ascii="Times New Roman" w:hAnsi="Times New Roman"/>
        </w:rPr>
        <w:t>+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</w:t>
      </w:r>
      <w:r w:rsidRPr="00ED4019">
        <w:rPr>
          <w:rStyle w:val="FunctionTok"/>
          <w:rFonts w:ascii="Times New Roman" w:hAnsi="Times New Roman"/>
        </w:rPr>
        <w:t>labs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AttributeTok"/>
          <w:rFonts w:ascii="Times New Roman" w:hAnsi="Times New Roman"/>
        </w:rPr>
        <w:t>title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StringTok"/>
          <w:rFonts w:ascii="Times New Roman" w:hAnsi="Times New Roman"/>
        </w:rPr>
        <w:t>취업자수</w:t>
      </w:r>
      <w:r w:rsidRPr="00ED4019">
        <w:rPr>
          <w:rStyle w:val="StringTok"/>
          <w:rFonts w:ascii="Times New Roman" w:hAnsi="Times New Roman"/>
        </w:rPr>
        <w:t xml:space="preserve"> holt </w:t>
      </w:r>
      <w:r w:rsidRPr="00ED4019">
        <w:rPr>
          <w:rStyle w:val="StringTok"/>
          <w:rFonts w:ascii="Times New Roman" w:hAnsi="Times New Roman"/>
        </w:rPr>
        <w:t>지수평활모델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NormalTok"/>
          <w:rFonts w:ascii="Times New Roman" w:hAnsi="Times New Roman"/>
        </w:rPr>
        <w:t xml:space="preserve">, </w:t>
      </w:r>
      <w:r w:rsidRPr="00ED4019">
        <w:rPr>
          <w:rStyle w:val="AttributeTok"/>
          <w:rFonts w:ascii="Times New Roman" w:hAnsi="Times New Roman"/>
        </w:rPr>
        <w:t>x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StringTok"/>
          <w:rFonts w:ascii="Times New Roman" w:hAnsi="Times New Roman"/>
        </w:rPr>
        <w:t>연도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NormalTok"/>
          <w:rFonts w:ascii="Times New Roman" w:hAnsi="Times New Roman"/>
        </w:rPr>
        <w:t xml:space="preserve">, </w:t>
      </w:r>
      <w:r w:rsidRPr="00ED4019">
        <w:rPr>
          <w:rStyle w:val="AttributeTok"/>
          <w:rFonts w:ascii="Times New Roman" w:hAnsi="Times New Roman"/>
        </w:rPr>
        <w:t>y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StringTok"/>
          <w:rFonts w:ascii="Times New Roman" w:hAnsi="Times New Roman"/>
        </w:rPr>
        <w:t>취업자수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NormalTok"/>
          <w:rFonts w:ascii="Times New Roman" w:hAnsi="Times New Roman"/>
        </w:rPr>
        <w:t>)</w:t>
      </w:r>
    </w:p>
    <w:p w14:paraId="5C93FFC0" w14:textId="77777777" w:rsidR="00FD7B2A" w:rsidRPr="00ED4019" w:rsidRDefault="00FD7B2A">
      <w:pPr>
        <w:pStyle w:val="Figure"/>
        <w:jc w:val="both"/>
        <w:rPr>
          <w:rFonts w:ascii="Times New Roman" w:hAnsi="Times New Roman"/>
        </w:rPr>
        <w:pPrChange w:id="4675" w:author="제이펍 출판사" w:date="2021-03-14T15:57:00Z">
          <w:pPr>
            <w:pStyle w:val="Figure"/>
          </w:pPr>
        </w:pPrChange>
      </w:pPr>
      <w:r w:rsidRPr="00ED4019">
        <w:rPr>
          <w:rFonts w:ascii="Times New Roman" w:hAnsi="Times New Roman"/>
          <w:noProof/>
          <w:lang w:eastAsia="ko-KR"/>
        </w:rPr>
        <w:lastRenderedPageBreak/>
        <w:drawing>
          <wp:inline distT="0" distB="0" distL="0" distR="0" wp14:anchorId="32452593" wp14:editId="21BF4EDF">
            <wp:extent cx="4572000" cy="3657600"/>
            <wp:effectExtent l="0" t="0" r="0" b="0"/>
            <wp:docPr id="166" name="그림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"/>
                    <pic:cNvPicPr>
                      <a:picLocks noChangeAspect="1" noChangeArrowheads="1"/>
                    </pic:cNvPicPr>
                  </pic:nvPicPr>
                  <pic:blipFill>
                    <a:blip r:embed="rId1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4C74896" w14:textId="1788DF0E" w:rsidR="00FD7B2A" w:rsidRPr="00ED4019" w:rsidRDefault="00FD7B2A">
      <w:pPr>
        <w:pStyle w:val="a6"/>
        <w:jc w:val="both"/>
        <w:rPr>
          <w:rFonts w:ascii="Times New Roman" w:hAnsi="Times New Roman"/>
        </w:rPr>
        <w:pPrChange w:id="4676" w:author="제이펍 출판사" w:date="2021-03-14T15:57:00Z">
          <w:pPr>
            <w:pStyle w:val="a6"/>
            <w:jc w:val="center"/>
          </w:pPr>
        </w:pPrChange>
      </w:pPr>
      <w:commentRangeStart w:id="4677"/>
      <w:r w:rsidRPr="00ED4019">
        <w:rPr>
          <w:rFonts w:ascii="Times New Roman" w:hAnsi="Times New Roman" w:hint="eastAsia"/>
        </w:rPr>
        <w:t>그림</w:t>
      </w:r>
      <w:r w:rsidRPr="00ED4019">
        <w:rPr>
          <w:rFonts w:ascii="Times New Roman" w:hAnsi="Times New Roman" w:hint="eastAsia"/>
        </w:rPr>
        <w:t xml:space="preserve"> </w:t>
      </w:r>
      <w:r w:rsidRPr="00ED4019">
        <w:rPr>
          <w:rFonts w:ascii="Times New Roman" w:hAnsi="Times New Roman"/>
        </w:rPr>
        <w:fldChar w:fldCharType="begin"/>
      </w:r>
      <w:r w:rsidRPr="00ED4019">
        <w:rPr>
          <w:rFonts w:ascii="Times New Roman" w:hAnsi="Times New Roman"/>
        </w:rPr>
        <w:instrText xml:space="preserve"> </w:instrText>
      </w:r>
      <w:r w:rsidRPr="00ED4019">
        <w:rPr>
          <w:rFonts w:ascii="Times New Roman" w:hAnsi="Times New Roman" w:hint="eastAsia"/>
        </w:rPr>
        <w:instrText>STYLEREF 1 \s</w:instrText>
      </w:r>
      <w:r w:rsidRPr="00ED4019">
        <w:rPr>
          <w:rFonts w:ascii="Times New Roman" w:hAnsi="Times New Roman"/>
        </w:rPr>
        <w:instrText xml:space="preserve"> </w:instrText>
      </w:r>
      <w:r w:rsidRPr="00ED4019">
        <w:rPr>
          <w:rFonts w:ascii="Times New Roman" w:hAnsi="Times New Roman"/>
        </w:rPr>
        <w:fldChar w:fldCharType="separate"/>
      </w:r>
      <w:r w:rsidR="00B60F81">
        <w:rPr>
          <w:rFonts w:ascii="Times New Roman" w:hAnsi="Times New Roman"/>
          <w:noProof/>
        </w:rPr>
        <w:t>0</w:t>
      </w:r>
      <w:r w:rsidRPr="00ED4019">
        <w:rPr>
          <w:rFonts w:ascii="Times New Roman" w:hAnsi="Times New Roman"/>
        </w:rPr>
        <w:fldChar w:fldCharType="end"/>
      </w:r>
      <w:r w:rsidRPr="00ED4019">
        <w:rPr>
          <w:rFonts w:ascii="Times New Roman" w:hAnsi="Times New Roman"/>
        </w:rPr>
        <w:noBreakHyphen/>
        <w:t>37</w:t>
      </w:r>
      <w:commentRangeEnd w:id="4677"/>
      <w:r w:rsidR="001126C0">
        <w:rPr>
          <w:rStyle w:val="af3"/>
          <w:i w:val="0"/>
        </w:rPr>
        <w:commentReference w:id="4677"/>
      </w:r>
    </w:p>
    <w:p w14:paraId="5C38622E" w14:textId="77777777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4678" w:author="제이펍 출판사" w:date="2021-03-14T15:57:00Z">
          <w:pPr>
            <w:pStyle w:val="SourceCode"/>
          </w:pPr>
        </w:pPrChange>
      </w:pPr>
      <w:r w:rsidRPr="00ED4019">
        <w:rPr>
          <w:rStyle w:val="CommentTok"/>
          <w:rFonts w:ascii="Times New Roman" w:hAnsi="Times New Roman"/>
        </w:rPr>
        <w:t xml:space="preserve"># </w:t>
      </w:r>
      <w:r w:rsidRPr="00ED4019">
        <w:rPr>
          <w:rStyle w:val="CommentTok"/>
          <w:rFonts w:ascii="Times New Roman" w:hAnsi="Times New Roman"/>
        </w:rPr>
        <w:t>코로나</w:t>
      </w:r>
      <w:r w:rsidRPr="00ED4019">
        <w:rPr>
          <w:rStyle w:val="CommentTok"/>
          <w:rFonts w:ascii="Times New Roman" w:hAnsi="Times New Roman"/>
        </w:rPr>
        <w:t xml:space="preserve"> </w:t>
      </w:r>
      <w:r w:rsidRPr="00ED4019">
        <w:rPr>
          <w:rStyle w:val="CommentTok"/>
          <w:rFonts w:ascii="Times New Roman" w:hAnsi="Times New Roman"/>
        </w:rPr>
        <w:t>신규확진자수</w:t>
      </w:r>
      <w:r w:rsidRPr="00ED4019">
        <w:rPr>
          <w:rStyle w:val="CommentTok"/>
          <w:rFonts w:ascii="Times New Roman" w:hAnsi="Times New Roman"/>
        </w:rPr>
        <w:t>(0-9</w:t>
      </w:r>
      <w:r w:rsidRPr="00ED4019">
        <w:rPr>
          <w:rStyle w:val="CommentTok"/>
          <w:rFonts w:ascii="Times New Roman" w:hAnsi="Times New Roman"/>
        </w:rPr>
        <w:t>세</w:t>
      </w:r>
      <w:r w:rsidRPr="00ED4019">
        <w:rPr>
          <w:rStyle w:val="CommentTok"/>
          <w:rFonts w:ascii="Times New Roman" w:hAnsi="Times New Roman"/>
        </w:rPr>
        <w:t>)</w:t>
      </w:r>
      <w:r w:rsidRPr="00ED4019">
        <w:rPr>
          <w:rStyle w:val="CommentTok"/>
          <w:rFonts w:ascii="Times New Roman" w:hAnsi="Times New Roman"/>
        </w:rPr>
        <w:t>에</w:t>
      </w:r>
      <w:r w:rsidRPr="00ED4019">
        <w:rPr>
          <w:rStyle w:val="CommentTok"/>
          <w:rFonts w:ascii="Times New Roman" w:hAnsi="Times New Roman"/>
        </w:rPr>
        <w:t xml:space="preserve"> </w:t>
      </w:r>
      <w:r w:rsidRPr="00ED4019">
        <w:rPr>
          <w:rStyle w:val="CommentTok"/>
          <w:rFonts w:ascii="Times New Roman" w:hAnsi="Times New Roman"/>
        </w:rPr>
        <w:t>대한</w:t>
      </w:r>
      <w:r w:rsidRPr="00ED4019">
        <w:rPr>
          <w:rStyle w:val="CommentTok"/>
          <w:rFonts w:ascii="Times New Roman" w:hAnsi="Times New Roman"/>
        </w:rPr>
        <w:t xml:space="preserve"> Holt modeling</w:t>
      </w:r>
      <w:r w:rsidRPr="00ED4019">
        <w:rPr>
          <w:rFonts w:ascii="Times New Roman" w:hAnsi="Times New Roman"/>
        </w:rPr>
        <w:br/>
      </w:r>
      <w:r w:rsidRPr="00ED4019">
        <w:rPr>
          <w:rStyle w:val="FunctionTok"/>
          <w:rFonts w:ascii="Times New Roman" w:hAnsi="Times New Roman"/>
        </w:rPr>
        <w:t>autoplot</w:t>
      </w:r>
      <w:r w:rsidRPr="00ED4019">
        <w:rPr>
          <w:rStyle w:val="NormalTok"/>
          <w:rFonts w:ascii="Times New Roman" w:hAnsi="Times New Roman"/>
        </w:rPr>
        <w:t>(covid19.ts[,</w:t>
      </w:r>
      <w:r w:rsidRPr="00ED4019">
        <w:rPr>
          <w:rStyle w:val="DecValTok"/>
          <w:rFonts w:ascii="Times New Roman" w:hAnsi="Times New Roman"/>
        </w:rPr>
        <w:t>2</w:t>
      </w:r>
      <w:r w:rsidRPr="00ED4019">
        <w:rPr>
          <w:rStyle w:val="NormalTok"/>
          <w:rFonts w:ascii="Times New Roman" w:hAnsi="Times New Roman"/>
        </w:rPr>
        <w:t xml:space="preserve">]) </w:t>
      </w:r>
      <w:r w:rsidRPr="00ED4019">
        <w:rPr>
          <w:rStyle w:val="SpecialCharTok"/>
          <w:rFonts w:ascii="Times New Roman" w:hAnsi="Times New Roman"/>
        </w:rPr>
        <w:t>+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</w:t>
      </w:r>
      <w:r w:rsidRPr="00ED4019">
        <w:rPr>
          <w:rStyle w:val="FunctionTok"/>
          <w:rFonts w:ascii="Times New Roman" w:hAnsi="Times New Roman"/>
        </w:rPr>
        <w:t>autolayer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FunctionTok"/>
          <w:rFonts w:ascii="Times New Roman" w:hAnsi="Times New Roman"/>
        </w:rPr>
        <w:t>fitted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FunctionTok"/>
          <w:rFonts w:ascii="Times New Roman" w:hAnsi="Times New Roman"/>
        </w:rPr>
        <w:t>holt</w:t>
      </w:r>
      <w:r w:rsidRPr="00ED4019">
        <w:rPr>
          <w:rStyle w:val="NormalTok"/>
          <w:rFonts w:ascii="Times New Roman" w:hAnsi="Times New Roman"/>
        </w:rPr>
        <w:t>(covid19.ts[,</w:t>
      </w:r>
      <w:r w:rsidRPr="00ED4019">
        <w:rPr>
          <w:rStyle w:val="DecValTok"/>
          <w:rFonts w:ascii="Times New Roman" w:hAnsi="Times New Roman"/>
        </w:rPr>
        <w:t>2</w:t>
      </w:r>
      <w:r w:rsidRPr="00ED4019">
        <w:rPr>
          <w:rStyle w:val="NormalTok"/>
          <w:rFonts w:ascii="Times New Roman" w:hAnsi="Times New Roman"/>
        </w:rPr>
        <w:t xml:space="preserve">])), </w:t>
      </w:r>
      <w:r w:rsidRPr="00ED4019">
        <w:rPr>
          <w:rStyle w:val="AttributeTok"/>
          <w:rFonts w:ascii="Times New Roman" w:hAnsi="Times New Roman"/>
        </w:rPr>
        <w:t>series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StringTok"/>
          <w:rFonts w:ascii="Times New Roman" w:hAnsi="Times New Roman"/>
        </w:rPr>
        <w:t>적합값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NormalTok"/>
          <w:rFonts w:ascii="Times New Roman" w:hAnsi="Times New Roman"/>
        </w:rPr>
        <w:t xml:space="preserve">) </w:t>
      </w:r>
      <w:r w:rsidRPr="00ED4019">
        <w:rPr>
          <w:rStyle w:val="SpecialCharTok"/>
          <w:rFonts w:ascii="Times New Roman" w:hAnsi="Times New Roman"/>
        </w:rPr>
        <w:t>+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</w:t>
      </w:r>
      <w:r w:rsidRPr="00ED4019">
        <w:rPr>
          <w:rStyle w:val="FunctionTok"/>
          <w:rFonts w:ascii="Times New Roman" w:hAnsi="Times New Roman"/>
        </w:rPr>
        <w:t>autolayer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FunctionTok"/>
          <w:rFonts w:ascii="Times New Roman" w:hAnsi="Times New Roman"/>
        </w:rPr>
        <w:t>holt</w:t>
      </w:r>
      <w:r w:rsidRPr="00ED4019">
        <w:rPr>
          <w:rStyle w:val="NormalTok"/>
          <w:rFonts w:ascii="Times New Roman" w:hAnsi="Times New Roman"/>
        </w:rPr>
        <w:t>(covid19.ts[,</w:t>
      </w:r>
      <w:r w:rsidRPr="00ED4019">
        <w:rPr>
          <w:rStyle w:val="DecValTok"/>
          <w:rFonts w:ascii="Times New Roman" w:hAnsi="Times New Roman"/>
        </w:rPr>
        <w:t>2</w:t>
      </w:r>
      <w:r w:rsidRPr="00ED4019">
        <w:rPr>
          <w:rStyle w:val="NormalTok"/>
          <w:rFonts w:ascii="Times New Roman" w:hAnsi="Times New Roman"/>
        </w:rPr>
        <w:t xml:space="preserve">], </w:t>
      </w:r>
      <w:r w:rsidRPr="00ED4019">
        <w:rPr>
          <w:rStyle w:val="AttributeTok"/>
          <w:rFonts w:ascii="Times New Roman" w:hAnsi="Times New Roman"/>
        </w:rPr>
        <w:t>h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DecValTok"/>
          <w:rFonts w:ascii="Times New Roman" w:hAnsi="Times New Roman"/>
        </w:rPr>
        <w:t>30</w:t>
      </w:r>
      <w:r w:rsidRPr="00ED4019">
        <w:rPr>
          <w:rStyle w:val="NormalTok"/>
          <w:rFonts w:ascii="Times New Roman" w:hAnsi="Times New Roman"/>
        </w:rPr>
        <w:t xml:space="preserve">), </w:t>
      </w:r>
      <w:r w:rsidRPr="00ED4019">
        <w:rPr>
          <w:rStyle w:val="AttributeTok"/>
          <w:rFonts w:ascii="Times New Roman" w:hAnsi="Times New Roman"/>
        </w:rPr>
        <w:t>series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StringTok"/>
          <w:rFonts w:ascii="Times New Roman" w:hAnsi="Times New Roman"/>
        </w:rPr>
        <w:t>예측값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NormalTok"/>
          <w:rFonts w:ascii="Times New Roman" w:hAnsi="Times New Roman"/>
        </w:rPr>
        <w:t xml:space="preserve">) </w:t>
      </w:r>
      <w:r w:rsidRPr="00ED4019">
        <w:rPr>
          <w:rStyle w:val="SpecialCharTok"/>
          <w:rFonts w:ascii="Times New Roman" w:hAnsi="Times New Roman"/>
        </w:rPr>
        <w:t>+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</w:t>
      </w:r>
      <w:r w:rsidRPr="00ED4019">
        <w:rPr>
          <w:rStyle w:val="FunctionTok"/>
          <w:rFonts w:ascii="Times New Roman" w:hAnsi="Times New Roman"/>
        </w:rPr>
        <w:t>labs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AttributeTok"/>
          <w:rFonts w:ascii="Times New Roman" w:hAnsi="Times New Roman"/>
        </w:rPr>
        <w:t>title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StringTok"/>
          <w:rFonts w:ascii="Times New Roman" w:hAnsi="Times New Roman"/>
        </w:rPr>
        <w:t>코로나</w:t>
      </w:r>
      <w:r w:rsidRPr="00ED4019">
        <w:rPr>
          <w:rStyle w:val="String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확진수</w:t>
      </w:r>
      <w:r w:rsidRPr="00ED4019">
        <w:rPr>
          <w:rStyle w:val="StringTok"/>
          <w:rFonts w:ascii="Times New Roman" w:hAnsi="Times New Roman"/>
        </w:rPr>
        <w:t xml:space="preserve"> holt </w:t>
      </w:r>
      <w:r w:rsidRPr="00ED4019">
        <w:rPr>
          <w:rStyle w:val="StringTok"/>
          <w:rFonts w:ascii="Times New Roman" w:hAnsi="Times New Roman"/>
        </w:rPr>
        <w:t>지수평활모델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NormalTok"/>
          <w:rFonts w:ascii="Times New Roman" w:hAnsi="Times New Roman"/>
        </w:rPr>
        <w:t xml:space="preserve">, </w:t>
      </w:r>
      <w:r w:rsidRPr="00ED4019">
        <w:rPr>
          <w:rStyle w:val="AttributeTok"/>
          <w:rFonts w:ascii="Times New Roman" w:hAnsi="Times New Roman"/>
        </w:rPr>
        <w:t>x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StringTok"/>
          <w:rFonts w:ascii="Times New Roman" w:hAnsi="Times New Roman"/>
        </w:rPr>
        <w:t>연도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NormalTok"/>
          <w:rFonts w:ascii="Times New Roman" w:hAnsi="Times New Roman"/>
        </w:rPr>
        <w:t xml:space="preserve">, </w:t>
      </w:r>
      <w:r w:rsidRPr="00ED4019">
        <w:rPr>
          <w:rStyle w:val="AttributeTok"/>
          <w:rFonts w:ascii="Times New Roman" w:hAnsi="Times New Roman"/>
        </w:rPr>
        <w:t>y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StringTok"/>
          <w:rFonts w:ascii="Times New Roman" w:hAnsi="Times New Roman"/>
        </w:rPr>
        <w:t>확진자수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NormalTok"/>
          <w:rFonts w:ascii="Times New Roman" w:hAnsi="Times New Roman"/>
        </w:rPr>
        <w:t>)</w:t>
      </w:r>
    </w:p>
    <w:p w14:paraId="7A1B67AF" w14:textId="77777777" w:rsidR="00FD7B2A" w:rsidRPr="00ED4019" w:rsidRDefault="00FD7B2A">
      <w:pPr>
        <w:pStyle w:val="Figure"/>
        <w:jc w:val="both"/>
        <w:rPr>
          <w:rFonts w:ascii="Times New Roman" w:hAnsi="Times New Roman"/>
        </w:rPr>
        <w:pPrChange w:id="4679" w:author="제이펍 출판사" w:date="2021-03-14T15:57:00Z">
          <w:pPr>
            <w:pStyle w:val="Figure"/>
          </w:pPr>
        </w:pPrChange>
      </w:pPr>
      <w:r w:rsidRPr="00ED4019">
        <w:rPr>
          <w:rFonts w:ascii="Times New Roman" w:hAnsi="Times New Roman"/>
          <w:noProof/>
          <w:lang w:eastAsia="ko-KR"/>
        </w:rPr>
        <w:lastRenderedPageBreak/>
        <w:drawing>
          <wp:inline distT="0" distB="0" distL="0" distR="0" wp14:anchorId="43418C04" wp14:editId="44A54879">
            <wp:extent cx="4572000" cy="3657600"/>
            <wp:effectExtent l="0" t="0" r="0" b="0"/>
            <wp:docPr id="167" name="그림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"/>
                    <pic:cNvPicPr>
                      <a:picLocks noChangeAspect="1" noChangeArrowheads="1"/>
                    </pic:cNvPicPr>
                  </pic:nvPicPr>
                  <pic:blipFill>
                    <a:blip r:embed="rId1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86590C6" w14:textId="0CB8F866" w:rsidR="00FD7B2A" w:rsidRPr="00ED4019" w:rsidRDefault="00FD7B2A">
      <w:pPr>
        <w:pStyle w:val="a6"/>
        <w:jc w:val="both"/>
        <w:rPr>
          <w:rFonts w:ascii="Times New Roman" w:hAnsi="Times New Roman"/>
          <w:lang w:eastAsia="ko-KR"/>
        </w:rPr>
        <w:pPrChange w:id="4680" w:author="제이펍 출판사" w:date="2021-03-14T15:57:00Z">
          <w:pPr>
            <w:pStyle w:val="a6"/>
            <w:jc w:val="center"/>
          </w:pPr>
        </w:pPrChange>
      </w:pPr>
      <w:commentRangeStart w:id="4681"/>
      <w:r w:rsidRPr="00ED4019">
        <w:rPr>
          <w:rFonts w:ascii="Times New Roman" w:hAnsi="Times New Roman" w:hint="eastAsia"/>
          <w:lang w:eastAsia="ko-KR"/>
        </w:rPr>
        <w:t>그림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/>
        </w:rPr>
        <w:fldChar w:fldCharType="begin"/>
      </w:r>
      <w:r w:rsidRPr="00ED4019">
        <w:rPr>
          <w:rFonts w:ascii="Times New Roman" w:hAnsi="Times New Roman"/>
          <w:lang w:eastAsia="ko-KR"/>
        </w:rPr>
        <w:instrText xml:space="preserve"> </w:instrText>
      </w:r>
      <w:r w:rsidRPr="00ED4019">
        <w:rPr>
          <w:rFonts w:ascii="Times New Roman" w:hAnsi="Times New Roman" w:hint="eastAsia"/>
          <w:lang w:eastAsia="ko-KR"/>
        </w:rPr>
        <w:instrText>STYLEREF 1 \s</w:instrText>
      </w:r>
      <w:r w:rsidRPr="00ED4019">
        <w:rPr>
          <w:rFonts w:ascii="Times New Roman" w:hAnsi="Times New Roman"/>
          <w:lang w:eastAsia="ko-KR"/>
        </w:rPr>
        <w:instrText xml:space="preserve"> </w:instrText>
      </w:r>
      <w:r w:rsidRPr="00ED4019">
        <w:rPr>
          <w:rFonts w:ascii="Times New Roman" w:hAnsi="Times New Roman"/>
        </w:rPr>
        <w:fldChar w:fldCharType="separate"/>
      </w:r>
      <w:r w:rsidR="00B60F81">
        <w:rPr>
          <w:rFonts w:ascii="Times New Roman" w:hAnsi="Times New Roman"/>
          <w:noProof/>
          <w:lang w:eastAsia="ko-KR"/>
        </w:rPr>
        <w:t>0</w:t>
      </w:r>
      <w:r w:rsidRPr="00ED4019">
        <w:rPr>
          <w:rFonts w:ascii="Times New Roman" w:hAnsi="Times New Roman"/>
        </w:rPr>
        <w:fldChar w:fldCharType="end"/>
      </w:r>
      <w:r w:rsidRPr="00ED4019">
        <w:rPr>
          <w:rFonts w:ascii="Times New Roman" w:hAnsi="Times New Roman"/>
          <w:lang w:eastAsia="ko-KR"/>
        </w:rPr>
        <w:noBreakHyphen/>
        <w:t>38</w:t>
      </w:r>
      <w:commentRangeEnd w:id="4681"/>
      <w:r w:rsidR="002F7BA9">
        <w:rPr>
          <w:rStyle w:val="af3"/>
          <w:i w:val="0"/>
        </w:rPr>
        <w:commentReference w:id="4681"/>
      </w:r>
    </w:p>
    <w:p w14:paraId="3B6FBA7F" w14:textId="6647BAAE" w:rsidR="00FD7B2A" w:rsidRPr="00ED4019" w:rsidRDefault="00FD7B2A">
      <w:pPr>
        <w:jc w:val="both"/>
        <w:rPr>
          <w:rFonts w:ascii="Times New Roman" w:hAnsi="Times New Roman"/>
          <w:lang w:eastAsia="ko-KR"/>
        </w:rPr>
        <w:pPrChange w:id="4682" w:author="제이펍 출판사" w:date="2021-03-14T15:57:00Z">
          <w:pPr/>
        </w:pPrChange>
      </w:pPr>
      <w:r w:rsidRPr="00ED4019">
        <w:rPr>
          <w:rFonts w:ascii="Times New Roman" w:hAnsi="Times New Roman"/>
          <w:lang w:eastAsia="ko-KR"/>
        </w:rPr>
        <w:t>홀트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모델은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위와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같이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미래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예측값에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일정한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증가</w:t>
      </w:r>
      <w:r w:rsidRPr="00ED4019">
        <w:rPr>
          <w:rFonts w:ascii="Times New Roman" w:hAnsi="Times New Roman"/>
          <w:lang w:eastAsia="ko-KR"/>
        </w:rPr>
        <w:t xml:space="preserve">, </w:t>
      </w:r>
      <w:r w:rsidRPr="00ED4019">
        <w:rPr>
          <w:rFonts w:ascii="Times New Roman" w:hAnsi="Times New Roman"/>
          <w:lang w:eastAsia="ko-KR"/>
        </w:rPr>
        <w:t>감소가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나타난다</w:t>
      </w:r>
      <w:r w:rsidRPr="00ED4019">
        <w:rPr>
          <w:rFonts w:ascii="Times New Roman" w:hAnsi="Times New Roman"/>
          <w:lang w:eastAsia="ko-KR"/>
        </w:rPr>
        <w:t xml:space="preserve">. </w:t>
      </w:r>
      <w:r w:rsidRPr="00ED4019">
        <w:rPr>
          <w:rFonts w:ascii="Times New Roman" w:hAnsi="Times New Roman"/>
          <w:lang w:eastAsia="ko-KR"/>
        </w:rPr>
        <w:t>추세가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증가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추세이면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예측값이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계속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증가하게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되고</w:t>
      </w:r>
      <w:ins w:id="4683" w:author="user" w:date="2021-03-22T18:12:00Z">
        <w:r w:rsidR="002F7BA9">
          <w:rPr>
            <w:rFonts w:ascii="Times New Roman" w:hAnsi="Times New Roman" w:hint="eastAsia"/>
            <w:lang w:eastAsia="ko-KR"/>
          </w:rPr>
          <w:t>,</w:t>
        </w:r>
      </w:ins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감소</w:t>
      </w:r>
      <w:ins w:id="4684" w:author="user" w:date="2021-03-22T18:12:00Z">
        <w:r w:rsidR="002F7BA9">
          <w:rPr>
            <w:rFonts w:ascii="Times New Roman" w:hAnsi="Times New Roman" w:hint="eastAsia"/>
            <w:lang w:eastAsia="ko-KR"/>
          </w:rPr>
          <w:t xml:space="preserve"> </w:t>
        </w:r>
      </w:ins>
      <w:r w:rsidRPr="00ED4019">
        <w:rPr>
          <w:rFonts w:ascii="Times New Roman" w:hAnsi="Times New Roman"/>
          <w:lang w:eastAsia="ko-KR"/>
        </w:rPr>
        <w:t>추세이면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계속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감소하게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된다</w:t>
      </w:r>
      <w:r w:rsidRPr="00ED4019">
        <w:rPr>
          <w:rFonts w:ascii="Times New Roman" w:hAnsi="Times New Roman"/>
          <w:lang w:eastAsia="ko-KR"/>
        </w:rPr>
        <w:t xml:space="preserve">. </w:t>
      </w:r>
      <w:r w:rsidRPr="00ED4019">
        <w:rPr>
          <w:rFonts w:ascii="Times New Roman" w:hAnsi="Times New Roman"/>
          <w:lang w:eastAsia="ko-KR"/>
        </w:rPr>
        <w:t>특히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감소</w:t>
      </w:r>
      <w:ins w:id="4685" w:author="user" w:date="2021-03-22T18:12:00Z">
        <w:r w:rsidR="002F7BA9">
          <w:rPr>
            <w:rFonts w:ascii="Times New Roman" w:hAnsi="Times New Roman" w:hint="eastAsia"/>
            <w:lang w:eastAsia="ko-KR"/>
          </w:rPr>
          <w:t xml:space="preserve"> </w:t>
        </w:r>
      </w:ins>
      <w:r w:rsidRPr="00ED4019">
        <w:rPr>
          <w:rFonts w:ascii="Times New Roman" w:hAnsi="Times New Roman"/>
          <w:lang w:eastAsia="ko-KR"/>
        </w:rPr>
        <w:t>추세일</w:t>
      </w:r>
      <w:ins w:id="4686" w:author="user" w:date="2021-03-22T18:12:00Z">
        <w:r w:rsidR="002F7BA9">
          <w:rPr>
            <w:rFonts w:ascii="Times New Roman" w:hAnsi="Times New Roman" w:hint="eastAsia"/>
            <w:lang w:eastAsia="ko-KR"/>
          </w:rPr>
          <w:t xml:space="preserve"> </w:t>
        </w:r>
      </w:ins>
      <w:r w:rsidRPr="00ED4019">
        <w:rPr>
          <w:rFonts w:ascii="Times New Roman" w:hAnsi="Times New Roman"/>
          <w:lang w:eastAsia="ko-KR"/>
        </w:rPr>
        <w:t>때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계속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감소하면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어느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순간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음수값을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가질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수도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있다</w:t>
      </w:r>
      <w:r w:rsidRPr="00ED4019">
        <w:rPr>
          <w:rFonts w:ascii="Times New Roman" w:hAnsi="Times New Roman"/>
          <w:lang w:eastAsia="ko-KR"/>
        </w:rPr>
        <w:t xml:space="preserve">. </w:t>
      </w:r>
      <w:r w:rsidRPr="00ED4019">
        <w:rPr>
          <w:rFonts w:ascii="Times New Roman" w:hAnsi="Times New Roman"/>
          <w:lang w:eastAsia="ko-KR"/>
        </w:rPr>
        <w:t>따라서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감소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추세가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있는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경우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어느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정도에서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감소</w:t>
      </w:r>
      <w:ins w:id="4687" w:author="user" w:date="2021-03-22T18:12:00Z">
        <w:r w:rsidR="002F7BA9">
          <w:rPr>
            <w:rFonts w:ascii="Times New Roman" w:hAnsi="Times New Roman" w:hint="eastAsia"/>
            <w:lang w:eastAsia="ko-KR"/>
          </w:rPr>
          <w:t xml:space="preserve"> </w:t>
        </w:r>
      </w:ins>
      <w:r w:rsidRPr="00ED4019">
        <w:rPr>
          <w:rFonts w:ascii="Times New Roman" w:hAnsi="Times New Roman"/>
          <w:lang w:eastAsia="ko-KR"/>
        </w:rPr>
        <w:t>추세를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지연시킬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필요가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있다</w:t>
      </w:r>
      <w:r w:rsidRPr="00ED4019">
        <w:rPr>
          <w:rFonts w:ascii="Times New Roman" w:hAnsi="Times New Roman"/>
          <w:lang w:eastAsia="ko-KR"/>
        </w:rPr>
        <w:t xml:space="preserve">. </w:t>
      </w:r>
      <w:r w:rsidRPr="00ED4019">
        <w:rPr>
          <w:rStyle w:val="VerbatimChar"/>
          <w:rFonts w:ascii="Times New Roman" w:hAnsi="Times New Roman"/>
          <w:lang w:eastAsia="ko-KR"/>
        </w:rPr>
        <w:t>holt()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함수에서는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Style w:val="VerbatimChar"/>
          <w:rFonts w:ascii="Times New Roman" w:hAnsi="Times New Roman"/>
          <w:lang w:eastAsia="ko-KR"/>
        </w:rPr>
        <w:t>damped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매개변수를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통해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증가나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감소</w:t>
      </w:r>
      <w:ins w:id="4688" w:author="user" w:date="2021-03-22T18:12:00Z">
        <w:r w:rsidR="002F7BA9">
          <w:rPr>
            <w:rFonts w:ascii="Times New Roman" w:hAnsi="Times New Roman" w:hint="eastAsia"/>
            <w:lang w:eastAsia="ko-KR"/>
          </w:rPr>
          <w:t xml:space="preserve"> </w:t>
        </w:r>
      </w:ins>
      <w:r w:rsidRPr="00ED4019">
        <w:rPr>
          <w:rFonts w:ascii="Times New Roman" w:hAnsi="Times New Roman"/>
          <w:lang w:eastAsia="ko-KR"/>
        </w:rPr>
        <w:t>추세를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지연시킬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있다</w:t>
      </w:r>
      <w:r w:rsidRPr="00ED4019">
        <w:rPr>
          <w:rFonts w:ascii="Times New Roman" w:hAnsi="Times New Roman"/>
          <w:lang w:eastAsia="ko-KR"/>
        </w:rPr>
        <w:t>.</w:t>
      </w:r>
    </w:p>
    <w:p w14:paraId="48526750" w14:textId="77777777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4689" w:author="제이펍 출판사" w:date="2021-03-14T15:57:00Z">
          <w:pPr>
            <w:pStyle w:val="SourceCode"/>
          </w:pPr>
        </w:pPrChange>
      </w:pPr>
      <w:r w:rsidRPr="00ED4019">
        <w:rPr>
          <w:rStyle w:val="CommentTok"/>
          <w:rFonts w:ascii="Times New Roman" w:hAnsi="Times New Roman"/>
        </w:rPr>
        <w:t xml:space="preserve"># </w:t>
      </w:r>
      <w:r w:rsidRPr="00ED4019">
        <w:rPr>
          <w:rStyle w:val="CommentTok"/>
          <w:rFonts w:ascii="Times New Roman" w:hAnsi="Times New Roman"/>
        </w:rPr>
        <w:t>전체</w:t>
      </w:r>
      <w:r w:rsidRPr="00ED4019">
        <w:rPr>
          <w:rStyle w:val="CommentTok"/>
          <w:rFonts w:ascii="Times New Roman" w:hAnsi="Times New Roman"/>
        </w:rPr>
        <w:t xml:space="preserve"> </w:t>
      </w:r>
      <w:r w:rsidRPr="00ED4019">
        <w:rPr>
          <w:rStyle w:val="CommentTok"/>
          <w:rFonts w:ascii="Times New Roman" w:hAnsi="Times New Roman"/>
        </w:rPr>
        <w:t>학생수에</w:t>
      </w:r>
      <w:r w:rsidRPr="00ED4019">
        <w:rPr>
          <w:rStyle w:val="CommentTok"/>
          <w:rFonts w:ascii="Times New Roman" w:hAnsi="Times New Roman"/>
        </w:rPr>
        <w:t xml:space="preserve"> </w:t>
      </w:r>
      <w:r w:rsidRPr="00ED4019">
        <w:rPr>
          <w:rStyle w:val="CommentTok"/>
          <w:rFonts w:ascii="Times New Roman" w:hAnsi="Times New Roman"/>
        </w:rPr>
        <w:t>대한</w:t>
      </w:r>
      <w:r w:rsidRPr="00ED4019">
        <w:rPr>
          <w:rStyle w:val="CommentTok"/>
          <w:rFonts w:ascii="Times New Roman" w:hAnsi="Times New Roman"/>
        </w:rPr>
        <w:t xml:space="preserve"> Holt modeling </w:t>
      </w:r>
      <w:r w:rsidRPr="00ED4019">
        <w:rPr>
          <w:rStyle w:val="CommentTok"/>
          <w:rFonts w:ascii="Times New Roman" w:hAnsi="Times New Roman"/>
        </w:rPr>
        <w:t>비교</w:t>
      </w:r>
      <w:r w:rsidRPr="00ED4019">
        <w:rPr>
          <w:rFonts w:ascii="Times New Roman" w:hAnsi="Times New Roman"/>
        </w:rPr>
        <w:br/>
      </w:r>
      <w:r w:rsidRPr="00ED4019">
        <w:rPr>
          <w:rStyle w:val="FunctionTok"/>
          <w:rFonts w:ascii="Times New Roman" w:hAnsi="Times New Roman"/>
        </w:rPr>
        <w:t>autoplot</w:t>
      </w:r>
      <w:r w:rsidRPr="00ED4019">
        <w:rPr>
          <w:rStyle w:val="NormalTok"/>
          <w:rFonts w:ascii="Times New Roman" w:hAnsi="Times New Roman"/>
        </w:rPr>
        <w:t>(students.ts[,</w:t>
      </w:r>
      <w:r w:rsidRPr="00ED4019">
        <w:rPr>
          <w:rStyle w:val="DecValTok"/>
          <w:rFonts w:ascii="Times New Roman" w:hAnsi="Times New Roman"/>
        </w:rPr>
        <w:t>2</w:t>
      </w:r>
      <w:r w:rsidRPr="00ED4019">
        <w:rPr>
          <w:rStyle w:val="NormalTok"/>
          <w:rFonts w:ascii="Times New Roman" w:hAnsi="Times New Roman"/>
        </w:rPr>
        <w:t xml:space="preserve">]) </w:t>
      </w:r>
      <w:r w:rsidRPr="00ED4019">
        <w:rPr>
          <w:rStyle w:val="SpecialCharTok"/>
          <w:rFonts w:ascii="Times New Roman" w:hAnsi="Times New Roman"/>
        </w:rPr>
        <w:t>+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</w:t>
      </w:r>
      <w:r w:rsidRPr="00ED4019">
        <w:rPr>
          <w:rStyle w:val="FunctionTok"/>
          <w:rFonts w:ascii="Times New Roman" w:hAnsi="Times New Roman"/>
        </w:rPr>
        <w:t>autolayer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FunctionTok"/>
          <w:rFonts w:ascii="Times New Roman" w:hAnsi="Times New Roman"/>
        </w:rPr>
        <w:t>fitted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FunctionTok"/>
          <w:rFonts w:ascii="Times New Roman" w:hAnsi="Times New Roman"/>
        </w:rPr>
        <w:t>holt</w:t>
      </w:r>
      <w:r w:rsidRPr="00ED4019">
        <w:rPr>
          <w:rStyle w:val="NormalTok"/>
          <w:rFonts w:ascii="Times New Roman" w:hAnsi="Times New Roman"/>
        </w:rPr>
        <w:t>(students.ts[,</w:t>
      </w:r>
      <w:r w:rsidRPr="00ED4019">
        <w:rPr>
          <w:rStyle w:val="DecValTok"/>
          <w:rFonts w:ascii="Times New Roman" w:hAnsi="Times New Roman"/>
        </w:rPr>
        <w:t>2</w:t>
      </w:r>
      <w:r w:rsidRPr="00ED4019">
        <w:rPr>
          <w:rStyle w:val="NormalTok"/>
          <w:rFonts w:ascii="Times New Roman" w:hAnsi="Times New Roman"/>
        </w:rPr>
        <w:t xml:space="preserve">])), </w:t>
      </w:r>
      <w:r w:rsidRPr="00ED4019">
        <w:rPr>
          <w:rStyle w:val="AttributeTok"/>
          <w:rFonts w:ascii="Times New Roman" w:hAnsi="Times New Roman"/>
        </w:rPr>
        <w:t>series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 xml:space="preserve">'holt </w:t>
      </w:r>
      <w:r w:rsidRPr="00ED4019">
        <w:rPr>
          <w:rStyle w:val="StringTok"/>
          <w:rFonts w:ascii="Times New Roman" w:hAnsi="Times New Roman"/>
        </w:rPr>
        <w:t>적합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NormalTok"/>
          <w:rFonts w:ascii="Times New Roman" w:hAnsi="Times New Roman"/>
        </w:rPr>
        <w:t xml:space="preserve">) </w:t>
      </w:r>
      <w:r w:rsidRPr="00ED4019">
        <w:rPr>
          <w:rStyle w:val="SpecialCharTok"/>
          <w:rFonts w:ascii="Times New Roman" w:hAnsi="Times New Roman"/>
        </w:rPr>
        <w:t>+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</w:t>
      </w:r>
      <w:r w:rsidRPr="00ED4019">
        <w:rPr>
          <w:rStyle w:val="FunctionTok"/>
          <w:rFonts w:ascii="Times New Roman" w:hAnsi="Times New Roman"/>
        </w:rPr>
        <w:t>autolayer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FunctionTok"/>
          <w:rFonts w:ascii="Times New Roman" w:hAnsi="Times New Roman"/>
        </w:rPr>
        <w:t>fitted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FunctionTok"/>
          <w:rFonts w:ascii="Times New Roman" w:hAnsi="Times New Roman"/>
        </w:rPr>
        <w:t>holt</w:t>
      </w:r>
      <w:r w:rsidRPr="00ED4019">
        <w:rPr>
          <w:rStyle w:val="NormalTok"/>
          <w:rFonts w:ascii="Times New Roman" w:hAnsi="Times New Roman"/>
        </w:rPr>
        <w:t>(students.ts[,</w:t>
      </w:r>
      <w:r w:rsidRPr="00ED4019">
        <w:rPr>
          <w:rStyle w:val="DecValTok"/>
          <w:rFonts w:ascii="Times New Roman" w:hAnsi="Times New Roman"/>
        </w:rPr>
        <w:t>2</w:t>
      </w:r>
      <w:r w:rsidRPr="00ED4019">
        <w:rPr>
          <w:rStyle w:val="NormalTok"/>
          <w:rFonts w:ascii="Times New Roman" w:hAnsi="Times New Roman"/>
        </w:rPr>
        <w:t xml:space="preserve">], </w:t>
      </w:r>
      <w:r w:rsidRPr="00ED4019">
        <w:rPr>
          <w:rStyle w:val="AttributeTok"/>
          <w:rFonts w:ascii="Times New Roman" w:hAnsi="Times New Roman"/>
        </w:rPr>
        <w:t>damped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ConstantTok"/>
          <w:rFonts w:ascii="Times New Roman" w:hAnsi="Times New Roman"/>
        </w:rPr>
        <w:t>TRUE</w:t>
      </w:r>
      <w:r w:rsidRPr="00ED4019">
        <w:rPr>
          <w:rStyle w:val="NormalTok"/>
          <w:rFonts w:ascii="Times New Roman" w:hAnsi="Times New Roman"/>
        </w:rPr>
        <w:t xml:space="preserve">)), </w:t>
      </w:r>
      <w:r w:rsidRPr="00ED4019">
        <w:rPr>
          <w:rStyle w:val="AttributeTok"/>
          <w:rFonts w:ascii="Times New Roman" w:hAnsi="Times New Roman"/>
        </w:rPr>
        <w:t>series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 xml:space="preserve">' damped </w:t>
      </w:r>
      <w:r w:rsidRPr="00ED4019">
        <w:rPr>
          <w:rStyle w:val="StringTok"/>
          <w:rFonts w:ascii="Times New Roman" w:hAnsi="Times New Roman"/>
        </w:rPr>
        <w:t>적합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NormalTok"/>
          <w:rFonts w:ascii="Times New Roman" w:hAnsi="Times New Roman"/>
        </w:rPr>
        <w:t xml:space="preserve">) </w:t>
      </w:r>
      <w:r w:rsidRPr="00ED4019">
        <w:rPr>
          <w:rStyle w:val="SpecialCharTok"/>
          <w:rFonts w:ascii="Times New Roman" w:hAnsi="Times New Roman"/>
        </w:rPr>
        <w:t>+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</w:t>
      </w:r>
      <w:r w:rsidRPr="00ED4019">
        <w:rPr>
          <w:rStyle w:val="FunctionTok"/>
          <w:rFonts w:ascii="Times New Roman" w:hAnsi="Times New Roman"/>
        </w:rPr>
        <w:t>autolayer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FunctionTok"/>
          <w:rFonts w:ascii="Times New Roman" w:hAnsi="Times New Roman"/>
        </w:rPr>
        <w:t>holt</w:t>
      </w:r>
      <w:r w:rsidRPr="00ED4019">
        <w:rPr>
          <w:rStyle w:val="NormalTok"/>
          <w:rFonts w:ascii="Times New Roman" w:hAnsi="Times New Roman"/>
        </w:rPr>
        <w:t>(students.ts[,</w:t>
      </w:r>
      <w:r w:rsidRPr="00ED4019">
        <w:rPr>
          <w:rStyle w:val="DecValTok"/>
          <w:rFonts w:ascii="Times New Roman" w:hAnsi="Times New Roman"/>
        </w:rPr>
        <w:t>2</w:t>
      </w:r>
      <w:r w:rsidRPr="00ED4019">
        <w:rPr>
          <w:rStyle w:val="NormalTok"/>
          <w:rFonts w:ascii="Times New Roman" w:hAnsi="Times New Roman"/>
        </w:rPr>
        <w:t xml:space="preserve">]), </w:t>
      </w:r>
      <w:r w:rsidRPr="00ED4019">
        <w:rPr>
          <w:rStyle w:val="AttributeTok"/>
          <w:rFonts w:ascii="Times New Roman" w:hAnsi="Times New Roman"/>
        </w:rPr>
        <w:t>series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 xml:space="preserve">'holt </w:t>
      </w:r>
      <w:r w:rsidRPr="00ED4019">
        <w:rPr>
          <w:rStyle w:val="StringTok"/>
          <w:rFonts w:ascii="Times New Roman" w:hAnsi="Times New Roman"/>
        </w:rPr>
        <w:t>예측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NormalTok"/>
          <w:rFonts w:ascii="Times New Roman" w:hAnsi="Times New Roman"/>
        </w:rPr>
        <w:t xml:space="preserve">, </w:t>
      </w:r>
      <w:r w:rsidRPr="00ED4019">
        <w:rPr>
          <w:rStyle w:val="AttributeTok"/>
          <w:rFonts w:ascii="Times New Roman" w:hAnsi="Times New Roman"/>
        </w:rPr>
        <w:t>PI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ConstantTok"/>
          <w:rFonts w:ascii="Times New Roman" w:hAnsi="Times New Roman"/>
        </w:rPr>
        <w:t>FALSE</w:t>
      </w:r>
      <w:r w:rsidRPr="00ED4019">
        <w:rPr>
          <w:rStyle w:val="NormalTok"/>
          <w:rFonts w:ascii="Times New Roman" w:hAnsi="Times New Roman"/>
        </w:rPr>
        <w:t xml:space="preserve">) </w:t>
      </w:r>
      <w:r w:rsidRPr="00ED4019">
        <w:rPr>
          <w:rStyle w:val="SpecialCharTok"/>
          <w:rFonts w:ascii="Times New Roman" w:hAnsi="Times New Roman"/>
        </w:rPr>
        <w:t>+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</w:t>
      </w:r>
      <w:r w:rsidRPr="00ED4019">
        <w:rPr>
          <w:rStyle w:val="FunctionTok"/>
          <w:rFonts w:ascii="Times New Roman" w:hAnsi="Times New Roman"/>
        </w:rPr>
        <w:t>autolayer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FunctionTok"/>
          <w:rFonts w:ascii="Times New Roman" w:hAnsi="Times New Roman"/>
        </w:rPr>
        <w:t>holt</w:t>
      </w:r>
      <w:r w:rsidRPr="00ED4019">
        <w:rPr>
          <w:rStyle w:val="NormalTok"/>
          <w:rFonts w:ascii="Times New Roman" w:hAnsi="Times New Roman"/>
        </w:rPr>
        <w:t>(students.ts[,</w:t>
      </w:r>
      <w:r w:rsidRPr="00ED4019">
        <w:rPr>
          <w:rStyle w:val="DecValTok"/>
          <w:rFonts w:ascii="Times New Roman" w:hAnsi="Times New Roman"/>
        </w:rPr>
        <w:t>2</w:t>
      </w:r>
      <w:r w:rsidRPr="00ED4019">
        <w:rPr>
          <w:rStyle w:val="NormalTok"/>
          <w:rFonts w:ascii="Times New Roman" w:hAnsi="Times New Roman"/>
        </w:rPr>
        <w:t xml:space="preserve">], </w:t>
      </w:r>
      <w:r w:rsidRPr="00ED4019">
        <w:rPr>
          <w:rStyle w:val="AttributeTok"/>
          <w:rFonts w:ascii="Times New Roman" w:hAnsi="Times New Roman"/>
        </w:rPr>
        <w:t>damped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ConstantTok"/>
          <w:rFonts w:ascii="Times New Roman" w:hAnsi="Times New Roman"/>
        </w:rPr>
        <w:t>TRUE</w:t>
      </w:r>
      <w:r w:rsidRPr="00ED4019">
        <w:rPr>
          <w:rStyle w:val="NormalTok"/>
          <w:rFonts w:ascii="Times New Roman" w:hAnsi="Times New Roman"/>
        </w:rPr>
        <w:t xml:space="preserve">), </w:t>
      </w:r>
      <w:r w:rsidRPr="00ED4019">
        <w:rPr>
          <w:rStyle w:val="AttributeTok"/>
          <w:rFonts w:ascii="Times New Roman" w:hAnsi="Times New Roman"/>
        </w:rPr>
        <w:t>series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 xml:space="preserve">'damped </w:t>
      </w:r>
      <w:r w:rsidRPr="00ED4019">
        <w:rPr>
          <w:rStyle w:val="StringTok"/>
          <w:rFonts w:ascii="Times New Roman" w:hAnsi="Times New Roman"/>
        </w:rPr>
        <w:t>예측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NormalTok"/>
          <w:rFonts w:ascii="Times New Roman" w:hAnsi="Times New Roman"/>
        </w:rPr>
        <w:t xml:space="preserve">, </w:t>
      </w:r>
      <w:r w:rsidRPr="00ED4019">
        <w:rPr>
          <w:rStyle w:val="AttributeTok"/>
          <w:rFonts w:ascii="Times New Roman" w:hAnsi="Times New Roman"/>
        </w:rPr>
        <w:t>PI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ConstantTok"/>
          <w:rFonts w:ascii="Times New Roman" w:hAnsi="Times New Roman"/>
        </w:rPr>
        <w:t>FALSE</w:t>
      </w:r>
      <w:r w:rsidRPr="00ED4019">
        <w:rPr>
          <w:rStyle w:val="NormalTok"/>
          <w:rFonts w:ascii="Times New Roman" w:hAnsi="Times New Roman"/>
        </w:rPr>
        <w:t xml:space="preserve">) </w:t>
      </w:r>
      <w:r w:rsidRPr="00ED4019">
        <w:rPr>
          <w:rStyle w:val="SpecialCharTok"/>
          <w:rFonts w:ascii="Times New Roman" w:hAnsi="Times New Roman"/>
        </w:rPr>
        <w:t>+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</w:t>
      </w:r>
      <w:r w:rsidRPr="00ED4019">
        <w:rPr>
          <w:rStyle w:val="FunctionTok"/>
          <w:rFonts w:ascii="Times New Roman" w:hAnsi="Times New Roman"/>
        </w:rPr>
        <w:t>labs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AttributeTok"/>
          <w:rFonts w:ascii="Times New Roman" w:hAnsi="Times New Roman"/>
        </w:rPr>
        <w:t>title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StringTok"/>
          <w:rFonts w:ascii="Times New Roman" w:hAnsi="Times New Roman"/>
        </w:rPr>
        <w:t>학생수</w:t>
      </w:r>
      <w:r w:rsidRPr="00ED4019">
        <w:rPr>
          <w:rStyle w:val="StringTok"/>
          <w:rFonts w:ascii="Times New Roman" w:hAnsi="Times New Roman"/>
        </w:rPr>
        <w:t xml:space="preserve"> damped holt </w:t>
      </w:r>
      <w:r w:rsidRPr="00ED4019">
        <w:rPr>
          <w:rStyle w:val="StringTok"/>
          <w:rFonts w:ascii="Times New Roman" w:hAnsi="Times New Roman"/>
        </w:rPr>
        <w:t>지수평활모델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NormalTok"/>
          <w:rFonts w:ascii="Times New Roman" w:hAnsi="Times New Roman"/>
        </w:rPr>
        <w:t xml:space="preserve">, </w:t>
      </w:r>
      <w:r w:rsidRPr="00ED4019">
        <w:rPr>
          <w:rStyle w:val="AttributeTok"/>
          <w:rFonts w:ascii="Times New Roman" w:hAnsi="Times New Roman"/>
        </w:rPr>
        <w:t>x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StringTok"/>
          <w:rFonts w:ascii="Times New Roman" w:hAnsi="Times New Roman"/>
        </w:rPr>
        <w:t>연도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NormalTok"/>
          <w:rFonts w:ascii="Times New Roman" w:hAnsi="Times New Roman"/>
        </w:rPr>
        <w:t xml:space="preserve">, </w:t>
      </w:r>
      <w:r w:rsidRPr="00ED4019">
        <w:rPr>
          <w:rStyle w:val="AttributeTok"/>
          <w:rFonts w:ascii="Times New Roman" w:hAnsi="Times New Roman"/>
        </w:rPr>
        <w:t>y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StringTok"/>
          <w:rFonts w:ascii="Times New Roman" w:hAnsi="Times New Roman"/>
        </w:rPr>
        <w:t>학생수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NormalTok"/>
          <w:rFonts w:ascii="Times New Roman" w:hAnsi="Times New Roman"/>
        </w:rPr>
        <w:t>)</w:t>
      </w:r>
    </w:p>
    <w:p w14:paraId="1C52455A" w14:textId="77777777" w:rsidR="00FD7B2A" w:rsidRPr="00ED4019" w:rsidRDefault="00FD7B2A">
      <w:pPr>
        <w:pStyle w:val="Figure"/>
        <w:jc w:val="both"/>
        <w:rPr>
          <w:rFonts w:ascii="Times New Roman" w:hAnsi="Times New Roman"/>
        </w:rPr>
        <w:pPrChange w:id="4690" w:author="제이펍 출판사" w:date="2021-03-14T15:57:00Z">
          <w:pPr>
            <w:pStyle w:val="Figure"/>
          </w:pPr>
        </w:pPrChange>
      </w:pPr>
      <w:r w:rsidRPr="00ED4019">
        <w:rPr>
          <w:rFonts w:ascii="Times New Roman" w:hAnsi="Times New Roman"/>
          <w:noProof/>
          <w:lang w:eastAsia="ko-KR"/>
        </w:rPr>
        <w:lastRenderedPageBreak/>
        <w:drawing>
          <wp:inline distT="0" distB="0" distL="0" distR="0" wp14:anchorId="13DA2DB1" wp14:editId="341789B6">
            <wp:extent cx="4572000" cy="3657600"/>
            <wp:effectExtent l="0" t="0" r="0" b="0"/>
            <wp:docPr id="168" name="그림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"/>
                    <pic:cNvPicPr>
                      <a:picLocks noChangeAspect="1" noChangeArrowheads="1"/>
                    </pic:cNvPicPr>
                  </pic:nvPicPr>
                  <pic:blipFill>
                    <a:blip r:embed="rId1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B3B46A5" w14:textId="2F937C41" w:rsidR="00FD7B2A" w:rsidRPr="00ED4019" w:rsidRDefault="00FD7B2A">
      <w:pPr>
        <w:pStyle w:val="a6"/>
        <w:jc w:val="both"/>
        <w:rPr>
          <w:rFonts w:ascii="Times New Roman" w:hAnsi="Times New Roman"/>
        </w:rPr>
        <w:pPrChange w:id="4691" w:author="제이펍 출판사" w:date="2021-03-14T15:57:00Z">
          <w:pPr>
            <w:pStyle w:val="a6"/>
            <w:jc w:val="center"/>
          </w:pPr>
        </w:pPrChange>
      </w:pPr>
      <w:commentRangeStart w:id="4692"/>
      <w:r w:rsidRPr="00ED4019">
        <w:rPr>
          <w:rFonts w:ascii="Times New Roman" w:hAnsi="Times New Roman" w:hint="eastAsia"/>
        </w:rPr>
        <w:t>그림</w:t>
      </w:r>
      <w:r w:rsidRPr="00ED4019">
        <w:rPr>
          <w:rFonts w:ascii="Times New Roman" w:hAnsi="Times New Roman" w:hint="eastAsia"/>
        </w:rPr>
        <w:t xml:space="preserve"> </w:t>
      </w:r>
      <w:r w:rsidRPr="00ED4019">
        <w:rPr>
          <w:rFonts w:ascii="Times New Roman" w:hAnsi="Times New Roman"/>
        </w:rPr>
        <w:fldChar w:fldCharType="begin"/>
      </w:r>
      <w:r w:rsidRPr="00ED4019">
        <w:rPr>
          <w:rFonts w:ascii="Times New Roman" w:hAnsi="Times New Roman"/>
        </w:rPr>
        <w:instrText xml:space="preserve"> </w:instrText>
      </w:r>
      <w:r w:rsidRPr="00ED4019">
        <w:rPr>
          <w:rFonts w:ascii="Times New Roman" w:hAnsi="Times New Roman" w:hint="eastAsia"/>
        </w:rPr>
        <w:instrText>STYLEREF 1 \s</w:instrText>
      </w:r>
      <w:r w:rsidRPr="00ED4019">
        <w:rPr>
          <w:rFonts w:ascii="Times New Roman" w:hAnsi="Times New Roman"/>
        </w:rPr>
        <w:instrText xml:space="preserve"> </w:instrText>
      </w:r>
      <w:r w:rsidRPr="00ED4019">
        <w:rPr>
          <w:rFonts w:ascii="Times New Roman" w:hAnsi="Times New Roman"/>
        </w:rPr>
        <w:fldChar w:fldCharType="separate"/>
      </w:r>
      <w:r w:rsidR="00B60F81">
        <w:rPr>
          <w:rFonts w:ascii="Times New Roman" w:hAnsi="Times New Roman"/>
          <w:noProof/>
        </w:rPr>
        <w:t>0</w:t>
      </w:r>
      <w:r w:rsidRPr="00ED4019">
        <w:rPr>
          <w:rFonts w:ascii="Times New Roman" w:hAnsi="Times New Roman"/>
        </w:rPr>
        <w:fldChar w:fldCharType="end"/>
      </w:r>
      <w:r w:rsidRPr="00ED4019">
        <w:rPr>
          <w:rFonts w:ascii="Times New Roman" w:hAnsi="Times New Roman"/>
        </w:rPr>
        <w:noBreakHyphen/>
        <w:t>39</w:t>
      </w:r>
      <w:commentRangeEnd w:id="4692"/>
      <w:r w:rsidR="00F32EF0">
        <w:rPr>
          <w:rStyle w:val="af3"/>
          <w:i w:val="0"/>
        </w:rPr>
        <w:commentReference w:id="4692"/>
      </w:r>
    </w:p>
    <w:p w14:paraId="4C11DD37" w14:textId="77777777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4693" w:author="제이펍 출판사" w:date="2021-03-14T15:57:00Z">
          <w:pPr>
            <w:pStyle w:val="SourceCode"/>
          </w:pPr>
        </w:pPrChange>
      </w:pPr>
      <w:r w:rsidRPr="00ED4019">
        <w:rPr>
          <w:rStyle w:val="CommentTok"/>
          <w:rFonts w:ascii="Times New Roman" w:hAnsi="Times New Roman"/>
        </w:rPr>
        <w:t xml:space="preserve"># </w:t>
      </w:r>
      <w:r w:rsidRPr="00ED4019">
        <w:rPr>
          <w:rStyle w:val="CommentTok"/>
          <w:rFonts w:ascii="Times New Roman" w:hAnsi="Times New Roman"/>
        </w:rPr>
        <w:t>전체</w:t>
      </w:r>
      <w:r w:rsidRPr="00ED4019">
        <w:rPr>
          <w:rStyle w:val="CommentTok"/>
          <w:rFonts w:ascii="Times New Roman" w:hAnsi="Times New Roman"/>
        </w:rPr>
        <w:t xml:space="preserve">  </w:t>
      </w:r>
      <w:r w:rsidRPr="00ED4019">
        <w:rPr>
          <w:rStyle w:val="CommentTok"/>
          <w:rFonts w:ascii="Times New Roman" w:hAnsi="Times New Roman"/>
        </w:rPr>
        <w:t>취업자수에</w:t>
      </w:r>
      <w:r w:rsidRPr="00ED4019">
        <w:rPr>
          <w:rStyle w:val="CommentTok"/>
          <w:rFonts w:ascii="Times New Roman" w:hAnsi="Times New Roman"/>
        </w:rPr>
        <w:t xml:space="preserve"> </w:t>
      </w:r>
      <w:r w:rsidRPr="00ED4019">
        <w:rPr>
          <w:rStyle w:val="CommentTok"/>
          <w:rFonts w:ascii="Times New Roman" w:hAnsi="Times New Roman"/>
        </w:rPr>
        <w:t>대한</w:t>
      </w:r>
      <w:r w:rsidRPr="00ED4019">
        <w:rPr>
          <w:rStyle w:val="CommentTok"/>
          <w:rFonts w:ascii="Times New Roman" w:hAnsi="Times New Roman"/>
        </w:rPr>
        <w:t xml:space="preserve"> Holt modeling </w:t>
      </w:r>
      <w:r w:rsidRPr="00ED4019">
        <w:rPr>
          <w:rStyle w:val="CommentTok"/>
          <w:rFonts w:ascii="Times New Roman" w:hAnsi="Times New Roman"/>
        </w:rPr>
        <w:t>비교</w:t>
      </w:r>
      <w:r w:rsidRPr="00ED4019">
        <w:rPr>
          <w:rFonts w:ascii="Times New Roman" w:hAnsi="Times New Roman"/>
        </w:rPr>
        <w:br/>
      </w:r>
      <w:r w:rsidRPr="00ED4019">
        <w:rPr>
          <w:rStyle w:val="FunctionTok"/>
          <w:rFonts w:ascii="Times New Roman" w:hAnsi="Times New Roman"/>
        </w:rPr>
        <w:t>autoplot</w:t>
      </w:r>
      <w:r w:rsidRPr="00ED4019">
        <w:rPr>
          <w:rStyle w:val="NormalTok"/>
          <w:rFonts w:ascii="Times New Roman" w:hAnsi="Times New Roman"/>
        </w:rPr>
        <w:t>(employees.ts[,</w:t>
      </w:r>
      <w:r w:rsidRPr="00ED4019">
        <w:rPr>
          <w:rStyle w:val="DecValTok"/>
          <w:rFonts w:ascii="Times New Roman" w:hAnsi="Times New Roman"/>
        </w:rPr>
        <w:t>2</w:t>
      </w:r>
      <w:r w:rsidRPr="00ED4019">
        <w:rPr>
          <w:rStyle w:val="NormalTok"/>
          <w:rFonts w:ascii="Times New Roman" w:hAnsi="Times New Roman"/>
        </w:rPr>
        <w:t xml:space="preserve">]) </w:t>
      </w:r>
      <w:r w:rsidRPr="00ED4019">
        <w:rPr>
          <w:rStyle w:val="SpecialCharTok"/>
          <w:rFonts w:ascii="Times New Roman" w:hAnsi="Times New Roman"/>
        </w:rPr>
        <w:t>+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</w:t>
      </w:r>
      <w:r w:rsidRPr="00ED4019">
        <w:rPr>
          <w:rStyle w:val="FunctionTok"/>
          <w:rFonts w:ascii="Times New Roman" w:hAnsi="Times New Roman"/>
        </w:rPr>
        <w:t>autolayer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FunctionTok"/>
          <w:rFonts w:ascii="Times New Roman" w:hAnsi="Times New Roman"/>
        </w:rPr>
        <w:t>fitted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FunctionTok"/>
          <w:rFonts w:ascii="Times New Roman" w:hAnsi="Times New Roman"/>
        </w:rPr>
        <w:t>holt</w:t>
      </w:r>
      <w:r w:rsidRPr="00ED4019">
        <w:rPr>
          <w:rStyle w:val="NormalTok"/>
          <w:rFonts w:ascii="Times New Roman" w:hAnsi="Times New Roman"/>
        </w:rPr>
        <w:t>(employees.ts[,</w:t>
      </w:r>
      <w:r w:rsidRPr="00ED4019">
        <w:rPr>
          <w:rStyle w:val="DecValTok"/>
          <w:rFonts w:ascii="Times New Roman" w:hAnsi="Times New Roman"/>
        </w:rPr>
        <w:t>2</w:t>
      </w:r>
      <w:r w:rsidRPr="00ED4019">
        <w:rPr>
          <w:rStyle w:val="NormalTok"/>
          <w:rFonts w:ascii="Times New Roman" w:hAnsi="Times New Roman"/>
        </w:rPr>
        <w:t xml:space="preserve">])), </w:t>
      </w:r>
      <w:r w:rsidRPr="00ED4019">
        <w:rPr>
          <w:rStyle w:val="AttributeTok"/>
          <w:rFonts w:ascii="Times New Roman" w:hAnsi="Times New Roman"/>
        </w:rPr>
        <w:t>series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 xml:space="preserve">'holt </w:t>
      </w:r>
      <w:r w:rsidRPr="00ED4019">
        <w:rPr>
          <w:rStyle w:val="StringTok"/>
          <w:rFonts w:ascii="Times New Roman" w:hAnsi="Times New Roman"/>
        </w:rPr>
        <w:t>적합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NormalTok"/>
          <w:rFonts w:ascii="Times New Roman" w:hAnsi="Times New Roman"/>
        </w:rPr>
        <w:t xml:space="preserve">) </w:t>
      </w:r>
      <w:r w:rsidRPr="00ED4019">
        <w:rPr>
          <w:rStyle w:val="SpecialCharTok"/>
          <w:rFonts w:ascii="Times New Roman" w:hAnsi="Times New Roman"/>
        </w:rPr>
        <w:t>+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</w:t>
      </w:r>
      <w:r w:rsidRPr="00ED4019">
        <w:rPr>
          <w:rStyle w:val="FunctionTok"/>
          <w:rFonts w:ascii="Times New Roman" w:hAnsi="Times New Roman"/>
        </w:rPr>
        <w:t>autolayer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FunctionTok"/>
          <w:rFonts w:ascii="Times New Roman" w:hAnsi="Times New Roman"/>
        </w:rPr>
        <w:t>fitted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FunctionTok"/>
          <w:rFonts w:ascii="Times New Roman" w:hAnsi="Times New Roman"/>
        </w:rPr>
        <w:t>holt</w:t>
      </w:r>
      <w:r w:rsidRPr="00ED4019">
        <w:rPr>
          <w:rStyle w:val="NormalTok"/>
          <w:rFonts w:ascii="Times New Roman" w:hAnsi="Times New Roman"/>
        </w:rPr>
        <w:t>(employees.ts[,</w:t>
      </w:r>
      <w:r w:rsidRPr="00ED4019">
        <w:rPr>
          <w:rStyle w:val="DecValTok"/>
          <w:rFonts w:ascii="Times New Roman" w:hAnsi="Times New Roman"/>
        </w:rPr>
        <w:t>2</w:t>
      </w:r>
      <w:r w:rsidRPr="00ED4019">
        <w:rPr>
          <w:rStyle w:val="NormalTok"/>
          <w:rFonts w:ascii="Times New Roman" w:hAnsi="Times New Roman"/>
        </w:rPr>
        <w:t xml:space="preserve">], </w:t>
      </w:r>
      <w:r w:rsidRPr="00ED4019">
        <w:rPr>
          <w:rStyle w:val="AttributeTok"/>
          <w:rFonts w:ascii="Times New Roman" w:hAnsi="Times New Roman"/>
        </w:rPr>
        <w:t>damped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ConstantTok"/>
          <w:rFonts w:ascii="Times New Roman" w:hAnsi="Times New Roman"/>
        </w:rPr>
        <w:t>TRUE</w:t>
      </w:r>
      <w:r w:rsidRPr="00ED4019">
        <w:rPr>
          <w:rStyle w:val="NormalTok"/>
          <w:rFonts w:ascii="Times New Roman" w:hAnsi="Times New Roman"/>
        </w:rPr>
        <w:t xml:space="preserve">)), </w:t>
      </w:r>
      <w:r w:rsidRPr="00ED4019">
        <w:rPr>
          <w:rStyle w:val="AttributeTok"/>
          <w:rFonts w:ascii="Times New Roman" w:hAnsi="Times New Roman"/>
        </w:rPr>
        <w:t>series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 xml:space="preserve">'damped </w:t>
      </w:r>
      <w:r w:rsidRPr="00ED4019">
        <w:rPr>
          <w:rStyle w:val="StringTok"/>
          <w:rFonts w:ascii="Times New Roman" w:hAnsi="Times New Roman"/>
        </w:rPr>
        <w:t>적합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NormalTok"/>
          <w:rFonts w:ascii="Times New Roman" w:hAnsi="Times New Roman"/>
        </w:rPr>
        <w:t xml:space="preserve">) </w:t>
      </w:r>
      <w:r w:rsidRPr="00ED4019">
        <w:rPr>
          <w:rStyle w:val="SpecialCharTok"/>
          <w:rFonts w:ascii="Times New Roman" w:hAnsi="Times New Roman"/>
        </w:rPr>
        <w:t>+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</w:t>
      </w:r>
      <w:r w:rsidRPr="00ED4019">
        <w:rPr>
          <w:rStyle w:val="FunctionTok"/>
          <w:rFonts w:ascii="Times New Roman" w:hAnsi="Times New Roman"/>
        </w:rPr>
        <w:t>autolayer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FunctionTok"/>
          <w:rFonts w:ascii="Times New Roman" w:hAnsi="Times New Roman"/>
        </w:rPr>
        <w:t>holt</w:t>
      </w:r>
      <w:r w:rsidRPr="00ED4019">
        <w:rPr>
          <w:rStyle w:val="NormalTok"/>
          <w:rFonts w:ascii="Times New Roman" w:hAnsi="Times New Roman"/>
        </w:rPr>
        <w:t>(employees.ts[,</w:t>
      </w:r>
      <w:r w:rsidRPr="00ED4019">
        <w:rPr>
          <w:rStyle w:val="DecValTok"/>
          <w:rFonts w:ascii="Times New Roman" w:hAnsi="Times New Roman"/>
        </w:rPr>
        <w:t>2</w:t>
      </w:r>
      <w:r w:rsidRPr="00ED4019">
        <w:rPr>
          <w:rStyle w:val="NormalTok"/>
          <w:rFonts w:ascii="Times New Roman" w:hAnsi="Times New Roman"/>
        </w:rPr>
        <w:t xml:space="preserve">]), </w:t>
      </w:r>
      <w:r w:rsidRPr="00ED4019">
        <w:rPr>
          <w:rStyle w:val="AttributeTok"/>
          <w:rFonts w:ascii="Times New Roman" w:hAnsi="Times New Roman"/>
        </w:rPr>
        <w:t>series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 xml:space="preserve">'holt </w:t>
      </w:r>
      <w:r w:rsidRPr="00ED4019">
        <w:rPr>
          <w:rStyle w:val="StringTok"/>
          <w:rFonts w:ascii="Times New Roman" w:hAnsi="Times New Roman"/>
        </w:rPr>
        <w:t>예측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NormalTok"/>
          <w:rFonts w:ascii="Times New Roman" w:hAnsi="Times New Roman"/>
        </w:rPr>
        <w:t xml:space="preserve">, </w:t>
      </w:r>
      <w:r w:rsidRPr="00ED4019">
        <w:rPr>
          <w:rStyle w:val="AttributeTok"/>
          <w:rFonts w:ascii="Times New Roman" w:hAnsi="Times New Roman"/>
        </w:rPr>
        <w:t>PI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ConstantTok"/>
          <w:rFonts w:ascii="Times New Roman" w:hAnsi="Times New Roman"/>
        </w:rPr>
        <w:t>FALSE</w:t>
      </w:r>
      <w:r w:rsidRPr="00ED4019">
        <w:rPr>
          <w:rStyle w:val="NormalTok"/>
          <w:rFonts w:ascii="Times New Roman" w:hAnsi="Times New Roman"/>
        </w:rPr>
        <w:t xml:space="preserve">) </w:t>
      </w:r>
      <w:r w:rsidRPr="00ED4019">
        <w:rPr>
          <w:rStyle w:val="SpecialCharTok"/>
          <w:rFonts w:ascii="Times New Roman" w:hAnsi="Times New Roman"/>
        </w:rPr>
        <w:t>+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</w:t>
      </w:r>
      <w:r w:rsidRPr="00ED4019">
        <w:rPr>
          <w:rStyle w:val="FunctionTok"/>
          <w:rFonts w:ascii="Times New Roman" w:hAnsi="Times New Roman"/>
        </w:rPr>
        <w:t>autolayer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FunctionTok"/>
          <w:rFonts w:ascii="Times New Roman" w:hAnsi="Times New Roman"/>
        </w:rPr>
        <w:t>holt</w:t>
      </w:r>
      <w:r w:rsidRPr="00ED4019">
        <w:rPr>
          <w:rStyle w:val="NormalTok"/>
          <w:rFonts w:ascii="Times New Roman" w:hAnsi="Times New Roman"/>
        </w:rPr>
        <w:t>(employees.ts[,</w:t>
      </w:r>
      <w:r w:rsidRPr="00ED4019">
        <w:rPr>
          <w:rStyle w:val="DecValTok"/>
          <w:rFonts w:ascii="Times New Roman" w:hAnsi="Times New Roman"/>
        </w:rPr>
        <w:t>2</w:t>
      </w:r>
      <w:r w:rsidRPr="00ED4019">
        <w:rPr>
          <w:rStyle w:val="NormalTok"/>
          <w:rFonts w:ascii="Times New Roman" w:hAnsi="Times New Roman"/>
        </w:rPr>
        <w:t xml:space="preserve">], </w:t>
      </w:r>
      <w:r w:rsidRPr="00ED4019">
        <w:rPr>
          <w:rStyle w:val="AttributeTok"/>
          <w:rFonts w:ascii="Times New Roman" w:hAnsi="Times New Roman"/>
        </w:rPr>
        <w:t>damped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ConstantTok"/>
          <w:rFonts w:ascii="Times New Roman" w:hAnsi="Times New Roman"/>
        </w:rPr>
        <w:t>TRUE</w:t>
      </w:r>
      <w:r w:rsidRPr="00ED4019">
        <w:rPr>
          <w:rStyle w:val="NormalTok"/>
          <w:rFonts w:ascii="Times New Roman" w:hAnsi="Times New Roman"/>
        </w:rPr>
        <w:t xml:space="preserve">), </w:t>
      </w:r>
      <w:r w:rsidRPr="00ED4019">
        <w:rPr>
          <w:rStyle w:val="AttributeTok"/>
          <w:rFonts w:ascii="Times New Roman" w:hAnsi="Times New Roman"/>
        </w:rPr>
        <w:t>series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 xml:space="preserve">'damped </w:t>
      </w:r>
      <w:r w:rsidRPr="00ED4019">
        <w:rPr>
          <w:rStyle w:val="StringTok"/>
          <w:rFonts w:ascii="Times New Roman" w:hAnsi="Times New Roman"/>
        </w:rPr>
        <w:t>예측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NormalTok"/>
          <w:rFonts w:ascii="Times New Roman" w:hAnsi="Times New Roman"/>
        </w:rPr>
        <w:t xml:space="preserve">, </w:t>
      </w:r>
      <w:r w:rsidRPr="00ED4019">
        <w:rPr>
          <w:rStyle w:val="AttributeTok"/>
          <w:rFonts w:ascii="Times New Roman" w:hAnsi="Times New Roman"/>
        </w:rPr>
        <w:t>PI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ConstantTok"/>
          <w:rFonts w:ascii="Times New Roman" w:hAnsi="Times New Roman"/>
        </w:rPr>
        <w:t>FALSE</w:t>
      </w:r>
      <w:r w:rsidRPr="00ED4019">
        <w:rPr>
          <w:rStyle w:val="NormalTok"/>
          <w:rFonts w:ascii="Times New Roman" w:hAnsi="Times New Roman"/>
        </w:rPr>
        <w:t xml:space="preserve">) </w:t>
      </w:r>
      <w:r w:rsidRPr="00ED4019">
        <w:rPr>
          <w:rStyle w:val="SpecialCharTok"/>
          <w:rFonts w:ascii="Times New Roman" w:hAnsi="Times New Roman"/>
        </w:rPr>
        <w:t>+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</w:t>
      </w:r>
      <w:r w:rsidRPr="00ED4019">
        <w:rPr>
          <w:rStyle w:val="FunctionTok"/>
          <w:rFonts w:ascii="Times New Roman" w:hAnsi="Times New Roman"/>
        </w:rPr>
        <w:t>labs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AttributeTok"/>
          <w:rFonts w:ascii="Times New Roman" w:hAnsi="Times New Roman"/>
        </w:rPr>
        <w:t>title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StringTok"/>
          <w:rFonts w:ascii="Times New Roman" w:hAnsi="Times New Roman"/>
        </w:rPr>
        <w:t>취업자수</w:t>
      </w:r>
      <w:r w:rsidRPr="00ED4019">
        <w:rPr>
          <w:rStyle w:val="StringTok"/>
          <w:rFonts w:ascii="Times New Roman" w:hAnsi="Times New Roman"/>
        </w:rPr>
        <w:t xml:space="preserve"> damped holt </w:t>
      </w:r>
      <w:r w:rsidRPr="00ED4019">
        <w:rPr>
          <w:rStyle w:val="StringTok"/>
          <w:rFonts w:ascii="Times New Roman" w:hAnsi="Times New Roman"/>
        </w:rPr>
        <w:t>지수평활모델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NormalTok"/>
          <w:rFonts w:ascii="Times New Roman" w:hAnsi="Times New Roman"/>
        </w:rPr>
        <w:t xml:space="preserve">, </w:t>
      </w:r>
      <w:r w:rsidRPr="00ED4019">
        <w:rPr>
          <w:rStyle w:val="AttributeTok"/>
          <w:rFonts w:ascii="Times New Roman" w:hAnsi="Times New Roman"/>
        </w:rPr>
        <w:t>x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StringTok"/>
          <w:rFonts w:ascii="Times New Roman" w:hAnsi="Times New Roman"/>
        </w:rPr>
        <w:t>연도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NormalTok"/>
          <w:rFonts w:ascii="Times New Roman" w:hAnsi="Times New Roman"/>
        </w:rPr>
        <w:t xml:space="preserve">, </w:t>
      </w:r>
      <w:r w:rsidRPr="00ED4019">
        <w:rPr>
          <w:rStyle w:val="AttributeTok"/>
          <w:rFonts w:ascii="Times New Roman" w:hAnsi="Times New Roman"/>
        </w:rPr>
        <w:t>y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StringTok"/>
          <w:rFonts w:ascii="Times New Roman" w:hAnsi="Times New Roman"/>
        </w:rPr>
        <w:t>취업자수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NormalTok"/>
          <w:rFonts w:ascii="Times New Roman" w:hAnsi="Times New Roman"/>
        </w:rPr>
        <w:t>)</w:t>
      </w:r>
    </w:p>
    <w:p w14:paraId="64606670" w14:textId="77777777" w:rsidR="00FD7B2A" w:rsidRPr="00ED4019" w:rsidRDefault="00FD7B2A">
      <w:pPr>
        <w:pStyle w:val="Figure"/>
        <w:jc w:val="both"/>
        <w:rPr>
          <w:rFonts w:ascii="Times New Roman" w:hAnsi="Times New Roman"/>
        </w:rPr>
        <w:pPrChange w:id="4694" w:author="제이펍 출판사" w:date="2021-03-14T15:57:00Z">
          <w:pPr>
            <w:pStyle w:val="Figure"/>
          </w:pPr>
        </w:pPrChange>
      </w:pPr>
      <w:r w:rsidRPr="00ED4019">
        <w:rPr>
          <w:rFonts w:ascii="Times New Roman" w:hAnsi="Times New Roman"/>
          <w:noProof/>
          <w:lang w:eastAsia="ko-KR"/>
        </w:rPr>
        <w:lastRenderedPageBreak/>
        <w:drawing>
          <wp:inline distT="0" distB="0" distL="0" distR="0" wp14:anchorId="060ADD9E" wp14:editId="69E4A959">
            <wp:extent cx="4572000" cy="3657600"/>
            <wp:effectExtent l="0" t="0" r="0" b="0"/>
            <wp:docPr id="169" name="그림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"/>
                    <pic:cNvPicPr>
                      <a:picLocks noChangeAspect="1" noChangeArrowheads="1"/>
                    </pic:cNvPicPr>
                  </pic:nvPicPr>
                  <pic:blipFill>
                    <a:blip r:embed="rId1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146C042" w14:textId="09F95A26" w:rsidR="00FD7B2A" w:rsidRPr="00ED4019" w:rsidRDefault="00FD7B2A">
      <w:pPr>
        <w:pStyle w:val="a6"/>
        <w:jc w:val="both"/>
        <w:rPr>
          <w:rFonts w:ascii="Times New Roman" w:hAnsi="Times New Roman"/>
        </w:rPr>
        <w:pPrChange w:id="4695" w:author="제이펍 출판사" w:date="2021-03-14T15:57:00Z">
          <w:pPr>
            <w:pStyle w:val="a6"/>
            <w:jc w:val="center"/>
          </w:pPr>
        </w:pPrChange>
      </w:pPr>
      <w:commentRangeStart w:id="4696"/>
      <w:r w:rsidRPr="00ED4019">
        <w:rPr>
          <w:rFonts w:ascii="Times New Roman" w:hAnsi="Times New Roman" w:hint="eastAsia"/>
        </w:rPr>
        <w:t>그림</w:t>
      </w:r>
      <w:r w:rsidRPr="00ED4019">
        <w:rPr>
          <w:rFonts w:ascii="Times New Roman" w:hAnsi="Times New Roman" w:hint="eastAsia"/>
        </w:rPr>
        <w:t xml:space="preserve"> </w:t>
      </w:r>
      <w:r w:rsidRPr="00ED4019">
        <w:rPr>
          <w:rFonts w:ascii="Times New Roman" w:hAnsi="Times New Roman"/>
        </w:rPr>
        <w:fldChar w:fldCharType="begin"/>
      </w:r>
      <w:r w:rsidRPr="00ED4019">
        <w:rPr>
          <w:rFonts w:ascii="Times New Roman" w:hAnsi="Times New Roman"/>
        </w:rPr>
        <w:instrText xml:space="preserve"> </w:instrText>
      </w:r>
      <w:r w:rsidRPr="00ED4019">
        <w:rPr>
          <w:rFonts w:ascii="Times New Roman" w:hAnsi="Times New Roman" w:hint="eastAsia"/>
        </w:rPr>
        <w:instrText>STYLEREF 1 \s</w:instrText>
      </w:r>
      <w:r w:rsidRPr="00ED4019">
        <w:rPr>
          <w:rFonts w:ascii="Times New Roman" w:hAnsi="Times New Roman"/>
        </w:rPr>
        <w:instrText xml:space="preserve"> </w:instrText>
      </w:r>
      <w:r w:rsidRPr="00ED4019">
        <w:rPr>
          <w:rFonts w:ascii="Times New Roman" w:hAnsi="Times New Roman"/>
        </w:rPr>
        <w:fldChar w:fldCharType="separate"/>
      </w:r>
      <w:r w:rsidR="00B60F81">
        <w:rPr>
          <w:rFonts w:ascii="Times New Roman" w:hAnsi="Times New Roman"/>
          <w:noProof/>
        </w:rPr>
        <w:t>0</w:t>
      </w:r>
      <w:r w:rsidRPr="00ED4019">
        <w:rPr>
          <w:rFonts w:ascii="Times New Roman" w:hAnsi="Times New Roman"/>
        </w:rPr>
        <w:fldChar w:fldCharType="end"/>
      </w:r>
      <w:r w:rsidRPr="00ED4019">
        <w:rPr>
          <w:rFonts w:ascii="Times New Roman" w:hAnsi="Times New Roman"/>
        </w:rPr>
        <w:noBreakHyphen/>
        <w:t>40</w:t>
      </w:r>
      <w:commentRangeEnd w:id="4696"/>
      <w:r w:rsidR="00F32EF0">
        <w:rPr>
          <w:rStyle w:val="af3"/>
          <w:i w:val="0"/>
        </w:rPr>
        <w:commentReference w:id="4696"/>
      </w:r>
    </w:p>
    <w:p w14:paraId="724AA18E" w14:textId="77777777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4697" w:author="제이펍 출판사" w:date="2021-03-14T15:57:00Z">
          <w:pPr>
            <w:pStyle w:val="SourceCode"/>
          </w:pPr>
        </w:pPrChange>
      </w:pPr>
      <w:r w:rsidRPr="00ED4019">
        <w:rPr>
          <w:rStyle w:val="CommentTok"/>
          <w:rFonts w:ascii="Times New Roman" w:hAnsi="Times New Roman"/>
        </w:rPr>
        <w:t xml:space="preserve"># </w:t>
      </w:r>
      <w:r w:rsidRPr="00ED4019">
        <w:rPr>
          <w:rStyle w:val="CommentTok"/>
          <w:rFonts w:ascii="Times New Roman" w:hAnsi="Times New Roman"/>
        </w:rPr>
        <w:t>코로나</w:t>
      </w:r>
      <w:r w:rsidRPr="00ED4019">
        <w:rPr>
          <w:rStyle w:val="CommentTok"/>
          <w:rFonts w:ascii="Times New Roman" w:hAnsi="Times New Roman"/>
        </w:rPr>
        <w:t xml:space="preserve"> </w:t>
      </w:r>
      <w:r w:rsidRPr="00ED4019">
        <w:rPr>
          <w:rStyle w:val="CommentTok"/>
          <w:rFonts w:ascii="Times New Roman" w:hAnsi="Times New Roman"/>
        </w:rPr>
        <w:t>신규확진자수</w:t>
      </w:r>
      <w:r w:rsidRPr="00ED4019">
        <w:rPr>
          <w:rStyle w:val="CommentTok"/>
          <w:rFonts w:ascii="Times New Roman" w:hAnsi="Times New Roman"/>
        </w:rPr>
        <w:t>(0-9</w:t>
      </w:r>
      <w:r w:rsidRPr="00ED4019">
        <w:rPr>
          <w:rStyle w:val="CommentTok"/>
          <w:rFonts w:ascii="Times New Roman" w:hAnsi="Times New Roman"/>
        </w:rPr>
        <w:t>세</w:t>
      </w:r>
      <w:r w:rsidRPr="00ED4019">
        <w:rPr>
          <w:rStyle w:val="CommentTok"/>
          <w:rFonts w:ascii="Times New Roman" w:hAnsi="Times New Roman"/>
        </w:rPr>
        <w:t>)</w:t>
      </w:r>
      <w:r w:rsidRPr="00ED4019">
        <w:rPr>
          <w:rStyle w:val="CommentTok"/>
          <w:rFonts w:ascii="Times New Roman" w:hAnsi="Times New Roman"/>
        </w:rPr>
        <w:t>에</w:t>
      </w:r>
      <w:r w:rsidRPr="00ED4019">
        <w:rPr>
          <w:rStyle w:val="CommentTok"/>
          <w:rFonts w:ascii="Times New Roman" w:hAnsi="Times New Roman"/>
        </w:rPr>
        <w:t xml:space="preserve"> </w:t>
      </w:r>
      <w:r w:rsidRPr="00ED4019">
        <w:rPr>
          <w:rStyle w:val="CommentTok"/>
          <w:rFonts w:ascii="Times New Roman" w:hAnsi="Times New Roman"/>
        </w:rPr>
        <w:t>대한</w:t>
      </w:r>
      <w:r w:rsidRPr="00ED4019">
        <w:rPr>
          <w:rStyle w:val="CommentTok"/>
          <w:rFonts w:ascii="Times New Roman" w:hAnsi="Times New Roman"/>
        </w:rPr>
        <w:t xml:space="preserve"> Holt modeling </w:t>
      </w:r>
      <w:r w:rsidRPr="00ED4019">
        <w:rPr>
          <w:rStyle w:val="CommentTok"/>
          <w:rFonts w:ascii="Times New Roman" w:hAnsi="Times New Roman"/>
        </w:rPr>
        <w:t>비교</w:t>
      </w:r>
      <w:r w:rsidRPr="00ED4019">
        <w:rPr>
          <w:rFonts w:ascii="Times New Roman" w:hAnsi="Times New Roman"/>
        </w:rPr>
        <w:br/>
      </w:r>
      <w:r w:rsidRPr="00ED4019">
        <w:rPr>
          <w:rStyle w:val="FunctionTok"/>
          <w:rFonts w:ascii="Times New Roman" w:hAnsi="Times New Roman"/>
        </w:rPr>
        <w:t>autoplot</w:t>
      </w:r>
      <w:r w:rsidRPr="00ED4019">
        <w:rPr>
          <w:rStyle w:val="NormalTok"/>
          <w:rFonts w:ascii="Times New Roman" w:hAnsi="Times New Roman"/>
        </w:rPr>
        <w:t>(covid19.ts[,</w:t>
      </w:r>
      <w:r w:rsidRPr="00ED4019">
        <w:rPr>
          <w:rStyle w:val="DecValTok"/>
          <w:rFonts w:ascii="Times New Roman" w:hAnsi="Times New Roman"/>
        </w:rPr>
        <w:t>2</w:t>
      </w:r>
      <w:r w:rsidRPr="00ED4019">
        <w:rPr>
          <w:rStyle w:val="NormalTok"/>
          <w:rFonts w:ascii="Times New Roman" w:hAnsi="Times New Roman"/>
        </w:rPr>
        <w:t xml:space="preserve">]) </w:t>
      </w:r>
      <w:r w:rsidRPr="00ED4019">
        <w:rPr>
          <w:rStyle w:val="SpecialCharTok"/>
          <w:rFonts w:ascii="Times New Roman" w:hAnsi="Times New Roman"/>
        </w:rPr>
        <w:t>+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</w:t>
      </w:r>
      <w:r w:rsidRPr="00ED4019">
        <w:rPr>
          <w:rStyle w:val="FunctionTok"/>
          <w:rFonts w:ascii="Times New Roman" w:hAnsi="Times New Roman"/>
        </w:rPr>
        <w:t>autolayer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FunctionTok"/>
          <w:rFonts w:ascii="Times New Roman" w:hAnsi="Times New Roman"/>
        </w:rPr>
        <w:t>fitted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FunctionTok"/>
          <w:rFonts w:ascii="Times New Roman" w:hAnsi="Times New Roman"/>
        </w:rPr>
        <w:t>holt</w:t>
      </w:r>
      <w:r w:rsidRPr="00ED4019">
        <w:rPr>
          <w:rStyle w:val="NormalTok"/>
          <w:rFonts w:ascii="Times New Roman" w:hAnsi="Times New Roman"/>
        </w:rPr>
        <w:t>(covid19.ts[,</w:t>
      </w:r>
      <w:r w:rsidRPr="00ED4019">
        <w:rPr>
          <w:rStyle w:val="DecValTok"/>
          <w:rFonts w:ascii="Times New Roman" w:hAnsi="Times New Roman"/>
        </w:rPr>
        <w:t>2</w:t>
      </w:r>
      <w:r w:rsidRPr="00ED4019">
        <w:rPr>
          <w:rStyle w:val="NormalTok"/>
          <w:rFonts w:ascii="Times New Roman" w:hAnsi="Times New Roman"/>
        </w:rPr>
        <w:t xml:space="preserve">])), </w:t>
      </w:r>
      <w:r w:rsidRPr="00ED4019">
        <w:rPr>
          <w:rStyle w:val="AttributeTok"/>
          <w:rFonts w:ascii="Times New Roman" w:hAnsi="Times New Roman"/>
        </w:rPr>
        <w:t>series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 xml:space="preserve">'holt </w:t>
      </w:r>
      <w:r w:rsidRPr="00ED4019">
        <w:rPr>
          <w:rStyle w:val="StringTok"/>
          <w:rFonts w:ascii="Times New Roman" w:hAnsi="Times New Roman"/>
        </w:rPr>
        <w:t>적합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NormalTok"/>
          <w:rFonts w:ascii="Times New Roman" w:hAnsi="Times New Roman"/>
        </w:rPr>
        <w:t xml:space="preserve">) </w:t>
      </w:r>
      <w:r w:rsidRPr="00ED4019">
        <w:rPr>
          <w:rStyle w:val="SpecialCharTok"/>
          <w:rFonts w:ascii="Times New Roman" w:hAnsi="Times New Roman"/>
        </w:rPr>
        <w:t>+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</w:t>
      </w:r>
      <w:r w:rsidRPr="00ED4019">
        <w:rPr>
          <w:rStyle w:val="FunctionTok"/>
          <w:rFonts w:ascii="Times New Roman" w:hAnsi="Times New Roman"/>
        </w:rPr>
        <w:t>autolayer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FunctionTok"/>
          <w:rFonts w:ascii="Times New Roman" w:hAnsi="Times New Roman"/>
        </w:rPr>
        <w:t>fitted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FunctionTok"/>
          <w:rFonts w:ascii="Times New Roman" w:hAnsi="Times New Roman"/>
        </w:rPr>
        <w:t>holt</w:t>
      </w:r>
      <w:r w:rsidRPr="00ED4019">
        <w:rPr>
          <w:rStyle w:val="NormalTok"/>
          <w:rFonts w:ascii="Times New Roman" w:hAnsi="Times New Roman"/>
        </w:rPr>
        <w:t>(covid19.ts[,</w:t>
      </w:r>
      <w:r w:rsidRPr="00ED4019">
        <w:rPr>
          <w:rStyle w:val="DecValTok"/>
          <w:rFonts w:ascii="Times New Roman" w:hAnsi="Times New Roman"/>
        </w:rPr>
        <w:t>2</w:t>
      </w:r>
      <w:r w:rsidRPr="00ED4019">
        <w:rPr>
          <w:rStyle w:val="NormalTok"/>
          <w:rFonts w:ascii="Times New Roman" w:hAnsi="Times New Roman"/>
        </w:rPr>
        <w:t xml:space="preserve">], </w:t>
      </w:r>
      <w:r w:rsidRPr="00ED4019">
        <w:rPr>
          <w:rStyle w:val="AttributeTok"/>
          <w:rFonts w:ascii="Times New Roman" w:hAnsi="Times New Roman"/>
        </w:rPr>
        <w:t>damped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ConstantTok"/>
          <w:rFonts w:ascii="Times New Roman" w:hAnsi="Times New Roman"/>
        </w:rPr>
        <w:t>TRUE</w:t>
      </w:r>
      <w:r w:rsidRPr="00ED4019">
        <w:rPr>
          <w:rStyle w:val="NormalTok"/>
          <w:rFonts w:ascii="Times New Roman" w:hAnsi="Times New Roman"/>
        </w:rPr>
        <w:t xml:space="preserve">)), </w:t>
      </w:r>
      <w:r w:rsidRPr="00ED4019">
        <w:rPr>
          <w:rStyle w:val="AttributeTok"/>
          <w:rFonts w:ascii="Times New Roman" w:hAnsi="Times New Roman"/>
        </w:rPr>
        <w:t>series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 xml:space="preserve">'damped </w:t>
      </w:r>
      <w:r w:rsidRPr="00ED4019">
        <w:rPr>
          <w:rStyle w:val="StringTok"/>
          <w:rFonts w:ascii="Times New Roman" w:hAnsi="Times New Roman"/>
        </w:rPr>
        <w:t>적합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NormalTok"/>
          <w:rFonts w:ascii="Times New Roman" w:hAnsi="Times New Roman"/>
        </w:rPr>
        <w:t xml:space="preserve">) </w:t>
      </w:r>
      <w:r w:rsidRPr="00ED4019">
        <w:rPr>
          <w:rStyle w:val="SpecialCharTok"/>
          <w:rFonts w:ascii="Times New Roman" w:hAnsi="Times New Roman"/>
        </w:rPr>
        <w:t>+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</w:t>
      </w:r>
      <w:r w:rsidRPr="00ED4019">
        <w:rPr>
          <w:rStyle w:val="FunctionTok"/>
          <w:rFonts w:ascii="Times New Roman" w:hAnsi="Times New Roman"/>
        </w:rPr>
        <w:t>autolayer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FunctionTok"/>
          <w:rFonts w:ascii="Times New Roman" w:hAnsi="Times New Roman"/>
        </w:rPr>
        <w:t>holt</w:t>
      </w:r>
      <w:r w:rsidRPr="00ED4019">
        <w:rPr>
          <w:rStyle w:val="NormalTok"/>
          <w:rFonts w:ascii="Times New Roman" w:hAnsi="Times New Roman"/>
        </w:rPr>
        <w:t>(covid19.ts[,</w:t>
      </w:r>
      <w:r w:rsidRPr="00ED4019">
        <w:rPr>
          <w:rStyle w:val="DecValTok"/>
          <w:rFonts w:ascii="Times New Roman" w:hAnsi="Times New Roman"/>
        </w:rPr>
        <w:t>2</w:t>
      </w:r>
      <w:r w:rsidRPr="00ED4019">
        <w:rPr>
          <w:rStyle w:val="NormalTok"/>
          <w:rFonts w:ascii="Times New Roman" w:hAnsi="Times New Roman"/>
        </w:rPr>
        <w:t xml:space="preserve">], </w:t>
      </w:r>
      <w:r w:rsidRPr="00ED4019">
        <w:rPr>
          <w:rStyle w:val="AttributeTok"/>
          <w:rFonts w:ascii="Times New Roman" w:hAnsi="Times New Roman"/>
        </w:rPr>
        <w:t>h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DecValTok"/>
          <w:rFonts w:ascii="Times New Roman" w:hAnsi="Times New Roman"/>
        </w:rPr>
        <w:t>30</w:t>
      </w:r>
      <w:r w:rsidRPr="00ED4019">
        <w:rPr>
          <w:rStyle w:val="NormalTok"/>
          <w:rFonts w:ascii="Times New Roman" w:hAnsi="Times New Roman"/>
        </w:rPr>
        <w:t xml:space="preserve">), </w:t>
      </w:r>
      <w:r w:rsidRPr="00ED4019">
        <w:rPr>
          <w:rStyle w:val="AttributeTok"/>
          <w:rFonts w:ascii="Times New Roman" w:hAnsi="Times New Roman"/>
        </w:rPr>
        <w:t>series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 xml:space="preserve">'holt </w:t>
      </w:r>
      <w:r w:rsidRPr="00ED4019">
        <w:rPr>
          <w:rStyle w:val="StringTok"/>
          <w:rFonts w:ascii="Times New Roman" w:hAnsi="Times New Roman"/>
        </w:rPr>
        <w:t>예측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NormalTok"/>
          <w:rFonts w:ascii="Times New Roman" w:hAnsi="Times New Roman"/>
        </w:rPr>
        <w:t xml:space="preserve">, </w:t>
      </w:r>
      <w:r w:rsidRPr="00ED4019">
        <w:rPr>
          <w:rStyle w:val="AttributeTok"/>
          <w:rFonts w:ascii="Times New Roman" w:hAnsi="Times New Roman"/>
        </w:rPr>
        <w:t>PI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ConstantTok"/>
          <w:rFonts w:ascii="Times New Roman" w:hAnsi="Times New Roman"/>
        </w:rPr>
        <w:t>FALSE</w:t>
      </w:r>
      <w:r w:rsidRPr="00ED4019">
        <w:rPr>
          <w:rStyle w:val="NormalTok"/>
          <w:rFonts w:ascii="Times New Roman" w:hAnsi="Times New Roman"/>
        </w:rPr>
        <w:t xml:space="preserve">) </w:t>
      </w:r>
      <w:r w:rsidRPr="00ED4019">
        <w:rPr>
          <w:rStyle w:val="SpecialCharTok"/>
          <w:rFonts w:ascii="Times New Roman" w:hAnsi="Times New Roman"/>
        </w:rPr>
        <w:t>+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</w:t>
      </w:r>
      <w:r w:rsidRPr="00ED4019">
        <w:rPr>
          <w:rStyle w:val="FunctionTok"/>
          <w:rFonts w:ascii="Times New Roman" w:hAnsi="Times New Roman"/>
        </w:rPr>
        <w:t>autolayer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FunctionTok"/>
          <w:rFonts w:ascii="Times New Roman" w:hAnsi="Times New Roman"/>
        </w:rPr>
        <w:t>holt</w:t>
      </w:r>
      <w:r w:rsidRPr="00ED4019">
        <w:rPr>
          <w:rStyle w:val="NormalTok"/>
          <w:rFonts w:ascii="Times New Roman" w:hAnsi="Times New Roman"/>
        </w:rPr>
        <w:t>(covid19.ts[,</w:t>
      </w:r>
      <w:r w:rsidRPr="00ED4019">
        <w:rPr>
          <w:rStyle w:val="DecValTok"/>
          <w:rFonts w:ascii="Times New Roman" w:hAnsi="Times New Roman"/>
        </w:rPr>
        <w:t>2</w:t>
      </w:r>
      <w:r w:rsidRPr="00ED4019">
        <w:rPr>
          <w:rStyle w:val="NormalTok"/>
          <w:rFonts w:ascii="Times New Roman" w:hAnsi="Times New Roman"/>
        </w:rPr>
        <w:t xml:space="preserve">], </w:t>
      </w:r>
      <w:r w:rsidRPr="00ED4019">
        <w:rPr>
          <w:rStyle w:val="AttributeTok"/>
          <w:rFonts w:ascii="Times New Roman" w:hAnsi="Times New Roman"/>
        </w:rPr>
        <w:t>h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DecValTok"/>
          <w:rFonts w:ascii="Times New Roman" w:hAnsi="Times New Roman"/>
        </w:rPr>
        <w:t>30</w:t>
      </w:r>
      <w:r w:rsidRPr="00ED4019">
        <w:rPr>
          <w:rStyle w:val="NormalTok"/>
          <w:rFonts w:ascii="Times New Roman" w:hAnsi="Times New Roman"/>
        </w:rPr>
        <w:t xml:space="preserve">, </w:t>
      </w:r>
      <w:r w:rsidRPr="00ED4019">
        <w:rPr>
          <w:rStyle w:val="AttributeTok"/>
          <w:rFonts w:ascii="Times New Roman" w:hAnsi="Times New Roman"/>
        </w:rPr>
        <w:t>damped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ConstantTok"/>
          <w:rFonts w:ascii="Times New Roman" w:hAnsi="Times New Roman"/>
        </w:rPr>
        <w:t>TRUE</w:t>
      </w:r>
      <w:r w:rsidRPr="00ED4019">
        <w:rPr>
          <w:rStyle w:val="NormalTok"/>
          <w:rFonts w:ascii="Times New Roman" w:hAnsi="Times New Roman"/>
        </w:rPr>
        <w:t xml:space="preserve">), </w:t>
      </w:r>
      <w:r w:rsidRPr="00ED4019">
        <w:rPr>
          <w:rStyle w:val="AttributeTok"/>
          <w:rFonts w:ascii="Times New Roman" w:hAnsi="Times New Roman"/>
        </w:rPr>
        <w:t>series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 xml:space="preserve">'damped </w:t>
      </w:r>
      <w:r w:rsidRPr="00ED4019">
        <w:rPr>
          <w:rStyle w:val="StringTok"/>
          <w:rFonts w:ascii="Times New Roman" w:hAnsi="Times New Roman"/>
        </w:rPr>
        <w:t>예측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NormalTok"/>
          <w:rFonts w:ascii="Times New Roman" w:hAnsi="Times New Roman"/>
        </w:rPr>
        <w:t xml:space="preserve">, </w:t>
      </w:r>
      <w:r w:rsidRPr="00ED4019">
        <w:rPr>
          <w:rStyle w:val="AttributeTok"/>
          <w:rFonts w:ascii="Times New Roman" w:hAnsi="Times New Roman"/>
        </w:rPr>
        <w:t>PI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ConstantTok"/>
          <w:rFonts w:ascii="Times New Roman" w:hAnsi="Times New Roman"/>
        </w:rPr>
        <w:t>FALSE</w:t>
      </w:r>
      <w:r w:rsidRPr="00ED4019">
        <w:rPr>
          <w:rStyle w:val="NormalTok"/>
          <w:rFonts w:ascii="Times New Roman" w:hAnsi="Times New Roman"/>
        </w:rPr>
        <w:t xml:space="preserve">) </w:t>
      </w:r>
      <w:r w:rsidRPr="00ED4019">
        <w:rPr>
          <w:rStyle w:val="SpecialCharTok"/>
          <w:rFonts w:ascii="Times New Roman" w:hAnsi="Times New Roman"/>
        </w:rPr>
        <w:t>+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</w:t>
      </w:r>
      <w:r w:rsidRPr="00ED4019">
        <w:rPr>
          <w:rStyle w:val="FunctionTok"/>
          <w:rFonts w:ascii="Times New Roman" w:hAnsi="Times New Roman"/>
        </w:rPr>
        <w:t>labs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AttributeTok"/>
          <w:rFonts w:ascii="Times New Roman" w:hAnsi="Times New Roman"/>
        </w:rPr>
        <w:t>title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StringTok"/>
          <w:rFonts w:ascii="Times New Roman" w:hAnsi="Times New Roman"/>
        </w:rPr>
        <w:t>코로나</w:t>
      </w:r>
      <w:r w:rsidRPr="00ED4019">
        <w:rPr>
          <w:rStyle w:val="String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확진수</w:t>
      </w:r>
      <w:r w:rsidRPr="00ED4019">
        <w:rPr>
          <w:rStyle w:val="StringTok"/>
          <w:rFonts w:ascii="Times New Roman" w:hAnsi="Times New Roman"/>
        </w:rPr>
        <w:t xml:space="preserve"> holt </w:t>
      </w:r>
      <w:r w:rsidRPr="00ED4019">
        <w:rPr>
          <w:rStyle w:val="StringTok"/>
          <w:rFonts w:ascii="Times New Roman" w:hAnsi="Times New Roman"/>
        </w:rPr>
        <w:t>지수평활모델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NormalTok"/>
          <w:rFonts w:ascii="Times New Roman" w:hAnsi="Times New Roman"/>
        </w:rPr>
        <w:t xml:space="preserve">, </w:t>
      </w:r>
      <w:r w:rsidRPr="00ED4019">
        <w:rPr>
          <w:rStyle w:val="AttributeTok"/>
          <w:rFonts w:ascii="Times New Roman" w:hAnsi="Times New Roman"/>
        </w:rPr>
        <w:t>x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StringTok"/>
          <w:rFonts w:ascii="Times New Roman" w:hAnsi="Times New Roman"/>
        </w:rPr>
        <w:t>연도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NormalTok"/>
          <w:rFonts w:ascii="Times New Roman" w:hAnsi="Times New Roman"/>
        </w:rPr>
        <w:t xml:space="preserve">, </w:t>
      </w:r>
      <w:r w:rsidRPr="00ED4019">
        <w:rPr>
          <w:rStyle w:val="AttributeTok"/>
          <w:rFonts w:ascii="Times New Roman" w:hAnsi="Times New Roman"/>
        </w:rPr>
        <w:t>y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StringTok"/>
          <w:rFonts w:ascii="Times New Roman" w:hAnsi="Times New Roman"/>
        </w:rPr>
        <w:t>확진자수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NormalTok"/>
          <w:rFonts w:ascii="Times New Roman" w:hAnsi="Times New Roman"/>
        </w:rPr>
        <w:t>)</w:t>
      </w:r>
    </w:p>
    <w:p w14:paraId="3424AEE9" w14:textId="77777777" w:rsidR="00FD7B2A" w:rsidRPr="00ED4019" w:rsidRDefault="00FD7B2A">
      <w:pPr>
        <w:pStyle w:val="Figure"/>
        <w:jc w:val="both"/>
        <w:rPr>
          <w:rFonts w:ascii="Times New Roman" w:hAnsi="Times New Roman"/>
        </w:rPr>
        <w:pPrChange w:id="4698" w:author="제이펍 출판사" w:date="2021-03-14T15:57:00Z">
          <w:pPr>
            <w:pStyle w:val="Figure"/>
          </w:pPr>
        </w:pPrChange>
      </w:pPr>
      <w:r w:rsidRPr="00ED4019">
        <w:rPr>
          <w:rFonts w:ascii="Times New Roman" w:hAnsi="Times New Roman"/>
          <w:noProof/>
          <w:lang w:eastAsia="ko-KR"/>
        </w:rPr>
        <w:lastRenderedPageBreak/>
        <w:drawing>
          <wp:inline distT="0" distB="0" distL="0" distR="0" wp14:anchorId="0441A8F5" wp14:editId="65FB6883">
            <wp:extent cx="4572000" cy="3657600"/>
            <wp:effectExtent l="0" t="0" r="0" b="0"/>
            <wp:docPr id="170" name="그림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"/>
                    <pic:cNvPicPr>
                      <a:picLocks noChangeAspect="1" noChangeArrowheads="1"/>
                    </pic:cNvPicPr>
                  </pic:nvPicPr>
                  <pic:blipFill>
                    <a:blip r:embed="rId1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E56F0E4" w14:textId="3FBE62A7" w:rsidR="00FD7B2A" w:rsidRPr="00ED4019" w:rsidRDefault="00FD7B2A">
      <w:pPr>
        <w:pStyle w:val="a6"/>
        <w:jc w:val="both"/>
        <w:rPr>
          <w:rFonts w:ascii="Times New Roman" w:hAnsi="Times New Roman"/>
          <w:lang w:eastAsia="ko-KR"/>
        </w:rPr>
        <w:pPrChange w:id="4699" w:author="제이펍 출판사" w:date="2021-03-14T15:57:00Z">
          <w:pPr>
            <w:pStyle w:val="a6"/>
            <w:jc w:val="center"/>
          </w:pPr>
        </w:pPrChange>
      </w:pPr>
      <w:commentRangeStart w:id="4700"/>
      <w:r w:rsidRPr="00ED4019">
        <w:rPr>
          <w:rFonts w:ascii="Times New Roman" w:hAnsi="Times New Roman" w:hint="eastAsia"/>
          <w:lang w:eastAsia="ko-KR"/>
        </w:rPr>
        <w:t>그림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/>
        </w:rPr>
        <w:fldChar w:fldCharType="begin"/>
      </w:r>
      <w:r w:rsidRPr="00ED4019">
        <w:rPr>
          <w:rFonts w:ascii="Times New Roman" w:hAnsi="Times New Roman"/>
          <w:lang w:eastAsia="ko-KR"/>
        </w:rPr>
        <w:instrText xml:space="preserve"> </w:instrText>
      </w:r>
      <w:r w:rsidRPr="00ED4019">
        <w:rPr>
          <w:rFonts w:ascii="Times New Roman" w:hAnsi="Times New Roman" w:hint="eastAsia"/>
          <w:lang w:eastAsia="ko-KR"/>
        </w:rPr>
        <w:instrText>STYLEREF 1 \s</w:instrText>
      </w:r>
      <w:r w:rsidRPr="00ED4019">
        <w:rPr>
          <w:rFonts w:ascii="Times New Roman" w:hAnsi="Times New Roman"/>
          <w:lang w:eastAsia="ko-KR"/>
        </w:rPr>
        <w:instrText xml:space="preserve"> </w:instrText>
      </w:r>
      <w:r w:rsidRPr="00ED4019">
        <w:rPr>
          <w:rFonts w:ascii="Times New Roman" w:hAnsi="Times New Roman"/>
        </w:rPr>
        <w:fldChar w:fldCharType="separate"/>
      </w:r>
      <w:r w:rsidR="00B60F81">
        <w:rPr>
          <w:rFonts w:ascii="Times New Roman" w:hAnsi="Times New Roman"/>
          <w:noProof/>
          <w:lang w:eastAsia="ko-KR"/>
        </w:rPr>
        <w:t>0</w:t>
      </w:r>
      <w:r w:rsidRPr="00ED4019">
        <w:rPr>
          <w:rFonts w:ascii="Times New Roman" w:hAnsi="Times New Roman"/>
        </w:rPr>
        <w:fldChar w:fldCharType="end"/>
      </w:r>
      <w:r w:rsidRPr="00ED4019">
        <w:rPr>
          <w:rFonts w:ascii="Times New Roman" w:hAnsi="Times New Roman"/>
          <w:lang w:eastAsia="ko-KR"/>
        </w:rPr>
        <w:noBreakHyphen/>
        <w:t>41</w:t>
      </w:r>
      <w:commentRangeEnd w:id="4700"/>
      <w:r w:rsidR="00F32EF0">
        <w:rPr>
          <w:rStyle w:val="af3"/>
          <w:i w:val="0"/>
        </w:rPr>
        <w:commentReference w:id="4700"/>
      </w:r>
    </w:p>
    <w:p w14:paraId="68644945" w14:textId="77777777" w:rsidR="00FD7B2A" w:rsidRPr="00ED4019" w:rsidRDefault="00FD7B2A">
      <w:pPr>
        <w:jc w:val="both"/>
        <w:rPr>
          <w:rFonts w:ascii="Times New Roman" w:hAnsi="Times New Roman"/>
          <w:lang w:eastAsia="ko-KR"/>
        </w:rPr>
        <w:pPrChange w:id="4701" w:author="제이펍 출판사" w:date="2021-03-14T15:57:00Z">
          <w:pPr/>
        </w:pPrChange>
      </w:pPr>
      <w:r w:rsidRPr="00ED4019">
        <w:rPr>
          <w:rFonts w:ascii="Times New Roman" w:hAnsi="Times New Roman"/>
          <w:lang w:eastAsia="ko-KR"/>
        </w:rPr>
        <w:t>추세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기울기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값에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따른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변동은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아래</w:t>
      </w:r>
      <w:r w:rsidRPr="00ED4019">
        <w:rPr>
          <w:rFonts w:ascii="Times New Roman" w:hAnsi="Times New Roman"/>
          <w:lang w:eastAsia="ko-KR"/>
        </w:rPr>
        <w:t xml:space="preserve"> plot</w:t>
      </w:r>
      <w:r w:rsidRPr="00ED4019">
        <w:rPr>
          <w:rFonts w:ascii="Times New Roman" w:hAnsi="Times New Roman"/>
          <w:lang w:eastAsia="ko-KR"/>
        </w:rPr>
        <w:t>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같이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나타난다</w:t>
      </w:r>
      <w:r w:rsidRPr="00ED4019">
        <w:rPr>
          <w:rFonts w:ascii="Times New Roman" w:hAnsi="Times New Roman"/>
          <w:lang w:eastAsia="ko-KR"/>
        </w:rPr>
        <w:t xml:space="preserve">. </w:t>
      </w:r>
      <w:r w:rsidRPr="00ED4019">
        <w:rPr>
          <w:rFonts w:ascii="Times New Roman" w:hAnsi="Times New Roman"/>
          <w:lang w:eastAsia="ko-KR"/>
        </w:rPr>
        <w:t>사실상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추세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기울기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값은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결과값에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큰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차이를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나타내지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않는다</w:t>
      </w:r>
      <w:r w:rsidRPr="00ED4019">
        <w:rPr>
          <w:rFonts w:ascii="Times New Roman" w:hAnsi="Times New Roman"/>
          <w:lang w:eastAsia="ko-KR"/>
        </w:rPr>
        <w:t>.</w:t>
      </w:r>
    </w:p>
    <w:p w14:paraId="6A5BD260" w14:textId="77777777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4702" w:author="제이펍 출판사" w:date="2021-03-14T15:57:00Z">
          <w:pPr>
            <w:pStyle w:val="SourceCode"/>
          </w:pPr>
        </w:pPrChange>
      </w:pPr>
      <w:r w:rsidRPr="00ED4019">
        <w:rPr>
          <w:rStyle w:val="FunctionTok"/>
          <w:rFonts w:ascii="Times New Roman" w:hAnsi="Times New Roman"/>
        </w:rPr>
        <w:t>autoplot</w:t>
      </w:r>
      <w:r w:rsidRPr="00ED4019">
        <w:rPr>
          <w:rStyle w:val="NormalTok"/>
          <w:rFonts w:ascii="Times New Roman" w:hAnsi="Times New Roman"/>
        </w:rPr>
        <w:t>(students.ts[,</w:t>
      </w:r>
      <w:r w:rsidRPr="00ED4019">
        <w:rPr>
          <w:rStyle w:val="DecValTok"/>
          <w:rFonts w:ascii="Times New Roman" w:hAnsi="Times New Roman"/>
        </w:rPr>
        <w:t>2</w:t>
      </w:r>
      <w:r w:rsidRPr="00ED4019">
        <w:rPr>
          <w:rStyle w:val="NormalTok"/>
          <w:rFonts w:ascii="Times New Roman" w:hAnsi="Times New Roman"/>
        </w:rPr>
        <w:t xml:space="preserve">]) </w:t>
      </w:r>
      <w:r w:rsidRPr="00ED4019">
        <w:rPr>
          <w:rStyle w:val="SpecialCharTok"/>
          <w:rFonts w:ascii="Times New Roman" w:hAnsi="Times New Roman"/>
        </w:rPr>
        <w:t>+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</w:t>
      </w:r>
      <w:r w:rsidRPr="00ED4019">
        <w:rPr>
          <w:rStyle w:val="FunctionTok"/>
          <w:rFonts w:ascii="Times New Roman" w:hAnsi="Times New Roman"/>
        </w:rPr>
        <w:t>autolayer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FunctionTok"/>
          <w:rFonts w:ascii="Times New Roman" w:hAnsi="Times New Roman"/>
        </w:rPr>
        <w:t>fitted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FunctionTok"/>
          <w:rFonts w:ascii="Times New Roman" w:hAnsi="Times New Roman"/>
        </w:rPr>
        <w:t>holt</w:t>
      </w:r>
      <w:r w:rsidRPr="00ED4019">
        <w:rPr>
          <w:rStyle w:val="NormalTok"/>
          <w:rFonts w:ascii="Times New Roman" w:hAnsi="Times New Roman"/>
        </w:rPr>
        <w:t>(students.ts[,</w:t>
      </w:r>
      <w:r w:rsidRPr="00ED4019">
        <w:rPr>
          <w:rStyle w:val="DecValTok"/>
          <w:rFonts w:ascii="Times New Roman" w:hAnsi="Times New Roman"/>
        </w:rPr>
        <w:t>2</w:t>
      </w:r>
      <w:r w:rsidRPr="00ED4019">
        <w:rPr>
          <w:rStyle w:val="NormalTok"/>
          <w:rFonts w:ascii="Times New Roman" w:hAnsi="Times New Roman"/>
        </w:rPr>
        <w:t xml:space="preserve">], </w:t>
      </w:r>
      <w:r w:rsidRPr="00ED4019">
        <w:rPr>
          <w:rStyle w:val="AttributeTok"/>
          <w:rFonts w:ascii="Times New Roman" w:hAnsi="Times New Roman"/>
        </w:rPr>
        <w:t>beta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loatTok"/>
          <w:rFonts w:ascii="Times New Roman" w:hAnsi="Times New Roman"/>
        </w:rPr>
        <w:t>0.1</w:t>
      </w:r>
      <w:r w:rsidRPr="00ED4019">
        <w:rPr>
          <w:rStyle w:val="NormalTok"/>
          <w:rFonts w:ascii="Times New Roman" w:hAnsi="Times New Roman"/>
        </w:rPr>
        <w:t xml:space="preserve">)), </w:t>
      </w:r>
      <w:r w:rsidRPr="00ED4019">
        <w:rPr>
          <w:rStyle w:val="AttributeTok"/>
          <w:rFonts w:ascii="Times New Roman" w:hAnsi="Times New Roman"/>
        </w:rPr>
        <w:t>series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'0.1'</w:t>
      </w:r>
      <w:r w:rsidRPr="00ED4019">
        <w:rPr>
          <w:rStyle w:val="NormalTok"/>
          <w:rFonts w:ascii="Times New Roman" w:hAnsi="Times New Roman"/>
        </w:rPr>
        <w:t xml:space="preserve">) </w:t>
      </w:r>
      <w:r w:rsidRPr="00ED4019">
        <w:rPr>
          <w:rStyle w:val="SpecialCharTok"/>
          <w:rFonts w:ascii="Times New Roman" w:hAnsi="Times New Roman"/>
        </w:rPr>
        <w:t>+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</w:t>
      </w:r>
      <w:r w:rsidRPr="00ED4019">
        <w:rPr>
          <w:rStyle w:val="FunctionTok"/>
          <w:rFonts w:ascii="Times New Roman" w:hAnsi="Times New Roman"/>
        </w:rPr>
        <w:t>autolayer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FunctionTok"/>
          <w:rFonts w:ascii="Times New Roman" w:hAnsi="Times New Roman"/>
        </w:rPr>
        <w:t>holt</w:t>
      </w:r>
      <w:r w:rsidRPr="00ED4019">
        <w:rPr>
          <w:rStyle w:val="NormalTok"/>
          <w:rFonts w:ascii="Times New Roman" w:hAnsi="Times New Roman"/>
        </w:rPr>
        <w:t>(students.ts[,</w:t>
      </w:r>
      <w:r w:rsidRPr="00ED4019">
        <w:rPr>
          <w:rStyle w:val="DecValTok"/>
          <w:rFonts w:ascii="Times New Roman" w:hAnsi="Times New Roman"/>
        </w:rPr>
        <w:t>2</w:t>
      </w:r>
      <w:r w:rsidRPr="00ED4019">
        <w:rPr>
          <w:rStyle w:val="NormalTok"/>
          <w:rFonts w:ascii="Times New Roman" w:hAnsi="Times New Roman"/>
        </w:rPr>
        <w:t xml:space="preserve">], </w:t>
      </w:r>
      <w:r w:rsidRPr="00ED4019">
        <w:rPr>
          <w:rStyle w:val="AttributeTok"/>
          <w:rFonts w:ascii="Times New Roman" w:hAnsi="Times New Roman"/>
        </w:rPr>
        <w:t>beta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loatTok"/>
          <w:rFonts w:ascii="Times New Roman" w:hAnsi="Times New Roman"/>
        </w:rPr>
        <w:t>0.1</w:t>
      </w:r>
      <w:r w:rsidRPr="00ED4019">
        <w:rPr>
          <w:rStyle w:val="NormalTok"/>
          <w:rFonts w:ascii="Times New Roman" w:hAnsi="Times New Roman"/>
        </w:rPr>
        <w:t xml:space="preserve">, </w:t>
      </w:r>
      <w:r w:rsidRPr="00ED4019">
        <w:rPr>
          <w:rStyle w:val="AttributeTok"/>
          <w:rFonts w:ascii="Times New Roman" w:hAnsi="Times New Roman"/>
        </w:rPr>
        <w:t>PI =</w:t>
      </w:r>
      <w:r w:rsidRPr="00ED4019">
        <w:rPr>
          <w:rStyle w:val="NormalTok"/>
          <w:rFonts w:ascii="Times New Roman" w:hAnsi="Times New Roman"/>
        </w:rPr>
        <w:t xml:space="preserve"> F), </w:t>
      </w:r>
      <w:r w:rsidRPr="00ED4019">
        <w:rPr>
          <w:rStyle w:val="AttributeTok"/>
          <w:rFonts w:ascii="Times New Roman" w:hAnsi="Times New Roman"/>
        </w:rPr>
        <w:t>series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'0.1'</w:t>
      </w:r>
      <w:r w:rsidRPr="00ED4019">
        <w:rPr>
          <w:rStyle w:val="NormalTok"/>
          <w:rFonts w:ascii="Times New Roman" w:hAnsi="Times New Roman"/>
        </w:rPr>
        <w:t xml:space="preserve">) </w:t>
      </w:r>
      <w:r w:rsidRPr="00ED4019">
        <w:rPr>
          <w:rStyle w:val="SpecialCharTok"/>
          <w:rFonts w:ascii="Times New Roman" w:hAnsi="Times New Roman"/>
        </w:rPr>
        <w:t>+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</w:t>
      </w:r>
      <w:r w:rsidRPr="00ED4019">
        <w:rPr>
          <w:rStyle w:val="FunctionTok"/>
          <w:rFonts w:ascii="Times New Roman" w:hAnsi="Times New Roman"/>
        </w:rPr>
        <w:t>autolayer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FunctionTok"/>
          <w:rFonts w:ascii="Times New Roman" w:hAnsi="Times New Roman"/>
        </w:rPr>
        <w:t>fitted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FunctionTok"/>
          <w:rFonts w:ascii="Times New Roman" w:hAnsi="Times New Roman"/>
        </w:rPr>
        <w:t>holt</w:t>
      </w:r>
      <w:r w:rsidRPr="00ED4019">
        <w:rPr>
          <w:rStyle w:val="NormalTok"/>
          <w:rFonts w:ascii="Times New Roman" w:hAnsi="Times New Roman"/>
        </w:rPr>
        <w:t>(students.ts[,</w:t>
      </w:r>
      <w:r w:rsidRPr="00ED4019">
        <w:rPr>
          <w:rStyle w:val="DecValTok"/>
          <w:rFonts w:ascii="Times New Roman" w:hAnsi="Times New Roman"/>
        </w:rPr>
        <w:t>2</w:t>
      </w:r>
      <w:r w:rsidRPr="00ED4019">
        <w:rPr>
          <w:rStyle w:val="NormalTok"/>
          <w:rFonts w:ascii="Times New Roman" w:hAnsi="Times New Roman"/>
        </w:rPr>
        <w:t xml:space="preserve">], </w:t>
      </w:r>
      <w:r w:rsidRPr="00ED4019">
        <w:rPr>
          <w:rStyle w:val="AttributeTok"/>
          <w:rFonts w:ascii="Times New Roman" w:hAnsi="Times New Roman"/>
        </w:rPr>
        <w:t>beta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loatTok"/>
          <w:rFonts w:ascii="Times New Roman" w:hAnsi="Times New Roman"/>
        </w:rPr>
        <w:t>0.2</w:t>
      </w:r>
      <w:r w:rsidRPr="00ED4019">
        <w:rPr>
          <w:rStyle w:val="NormalTok"/>
          <w:rFonts w:ascii="Times New Roman" w:hAnsi="Times New Roman"/>
        </w:rPr>
        <w:t xml:space="preserve">)), </w:t>
      </w:r>
      <w:r w:rsidRPr="00ED4019">
        <w:rPr>
          <w:rStyle w:val="AttributeTok"/>
          <w:rFonts w:ascii="Times New Roman" w:hAnsi="Times New Roman"/>
        </w:rPr>
        <w:t>series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'0.2'</w:t>
      </w:r>
      <w:r w:rsidRPr="00ED4019">
        <w:rPr>
          <w:rStyle w:val="NormalTok"/>
          <w:rFonts w:ascii="Times New Roman" w:hAnsi="Times New Roman"/>
        </w:rPr>
        <w:t>)</w:t>
      </w:r>
      <w:r w:rsidRPr="00ED4019">
        <w:rPr>
          <w:rStyle w:val="SpecialCharTok"/>
          <w:rFonts w:ascii="Times New Roman" w:hAnsi="Times New Roman"/>
        </w:rPr>
        <w:t>+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</w:t>
      </w:r>
      <w:r w:rsidRPr="00ED4019">
        <w:rPr>
          <w:rStyle w:val="FunctionTok"/>
          <w:rFonts w:ascii="Times New Roman" w:hAnsi="Times New Roman"/>
        </w:rPr>
        <w:t>autolayer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FunctionTok"/>
          <w:rFonts w:ascii="Times New Roman" w:hAnsi="Times New Roman"/>
        </w:rPr>
        <w:t>holt</w:t>
      </w:r>
      <w:r w:rsidRPr="00ED4019">
        <w:rPr>
          <w:rStyle w:val="NormalTok"/>
          <w:rFonts w:ascii="Times New Roman" w:hAnsi="Times New Roman"/>
        </w:rPr>
        <w:t>(students.ts[,</w:t>
      </w:r>
      <w:r w:rsidRPr="00ED4019">
        <w:rPr>
          <w:rStyle w:val="DecValTok"/>
          <w:rFonts w:ascii="Times New Roman" w:hAnsi="Times New Roman"/>
        </w:rPr>
        <w:t>2</w:t>
      </w:r>
      <w:r w:rsidRPr="00ED4019">
        <w:rPr>
          <w:rStyle w:val="NormalTok"/>
          <w:rFonts w:ascii="Times New Roman" w:hAnsi="Times New Roman"/>
        </w:rPr>
        <w:t xml:space="preserve">], </w:t>
      </w:r>
      <w:r w:rsidRPr="00ED4019">
        <w:rPr>
          <w:rStyle w:val="AttributeTok"/>
          <w:rFonts w:ascii="Times New Roman" w:hAnsi="Times New Roman"/>
        </w:rPr>
        <w:t>beta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loatTok"/>
          <w:rFonts w:ascii="Times New Roman" w:hAnsi="Times New Roman"/>
        </w:rPr>
        <w:t>0.2</w:t>
      </w:r>
      <w:r w:rsidRPr="00ED4019">
        <w:rPr>
          <w:rStyle w:val="NormalTok"/>
          <w:rFonts w:ascii="Times New Roman" w:hAnsi="Times New Roman"/>
        </w:rPr>
        <w:t xml:space="preserve">, </w:t>
      </w:r>
      <w:r w:rsidRPr="00ED4019">
        <w:rPr>
          <w:rStyle w:val="AttributeTok"/>
          <w:rFonts w:ascii="Times New Roman" w:hAnsi="Times New Roman"/>
        </w:rPr>
        <w:t>PI =</w:t>
      </w:r>
      <w:r w:rsidRPr="00ED4019">
        <w:rPr>
          <w:rStyle w:val="NormalTok"/>
          <w:rFonts w:ascii="Times New Roman" w:hAnsi="Times New Roman"/>
        </w:rPr>
        <w:t xml:space="preserve"> F), </w:t>
      </w:r>
      <w:r w:rsidRPr="00ED4019">
        <w:rPr>
          <w:rStyle w:val="AttributeTok"/>
          <w:rFonts w:ascii="Times New Roman" w:hAnsi="Times New Roman"/>
        </w:rPr>
        <w:t>series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'0.2'</w:t>
      </w:r>
      <w:r w:rsidRPr="00ED4019">
        <w:rPr>
          <w:rStyle w:val="NormalTok"/>
          <w:rFonts w:ascii="Times New Roman" w:hAnsi="Times New Roman"/>
        </w:rPr>
        <w:t xml:space="preserve">) </w:t>
      </w:r>
      <w:r w:rsidRPr="00ED4019">
        <w:rPr>
          <w:rStyle w:val="SpecialCharTok"/>
          <w:rFonts w:ascii="Times New Roman" w:hAnsi="Times New Roman"/>
        </w:rPr>
        <w:t>+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</w:t>
      </w:r>
      <w:r w:rsidRPr="00ED4019">
        <w:rPr>
          <w:rStyle w:val="FunctionTok"/>
          <w:rFonts w:ascii="Times New Roman" w:hAnsi="Times New Roman"/>
        </w:rPr>
        <w:t>autolayer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FunctionTok"/>
          <w:rFonts w:ascii="Times New Roman" w:hAnsi="Times New Roman"/>
        </w:rPr>
        <w:t>fitted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FunctionTok"/>
          <w:rFonts w:ascii="Times New Roman" w:hAnsi="Times New Roman"/>
        </w:rPr>
        <w:t>holt</w:t>
      </w:r>
      <w:r w:rsidRPr="00ED4019">
        <w:rPr>
          <w:rStyle w:val="NormalTok"/>
          <w:rFonts w:ascii="Times New Roman" w:hAnsi="Times New Roman"/>
        </w:rPr>
        <w:t>(students.ts[,</w:t>
      </w:r>
      <w:r w:rsidRPr="00ED4019">
        <w:rPr>
          <w:rStyle w:val="DecValTok"/>
          <w:rFonts w:ascii="Times New Roman" w:hAnsi="Times New Roman"/>
        </w:rPr>
        <w:t>2</w:t>
      </w:r>
      <w:r w:rsidRPr="00ED4019">
        <w:rPr>
          <w:rStyle w:val="NormalTok"/>
          <w:rFonts w:ascii="Times New Roman" w:hAnsi="Times New Roman"/>
        </w:rPr>
        <w:t xml:space="preserve">], </w:t>
      </w:r>
      <w:r w:rsidRPr="00ED4019">
        <w:rPr>
          <w:rStyle w:val="AttributeTok"/>
          <w:rFonts w:ascii="Times New Roman" w:hAnsi="Times New Roman"/>
        </w:rPr>
        <w:t>beta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loatTok"/>
          <w:rFonts w:ascii="Times New Roman" w:hAnsi="Times New Roman"/>
        </w:rPr>
        <w:t>0.3</w:t>
      </w:r>
      <w:r w:rsidRPr="00ED4019">
        <w:rPr>
          <w:rStyle w:val="NormalTok"/>
          <w:rFonts w:ascii="Times New Roman" w:hAnsi="Times New Roman"/>
        </w:rPr>
        <w:t xml:space="preserve">)), </w:t>
      </w:r>
      <w:r w:rsidRPr="00ED4019">
        <w:rPr>
          <w:rStyle w:val="AttributeTok"/>
          <w:rFonts w:ascii="Times New Roman" w:hAnsi="Times New Roman"/>
        </w:rPr>
        <w:t>series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'0.3'</w:t>
      </w:r>
      <w:r w:rsidRPr="00ED4019">
        <w:rPr>
          <w:rStyle w:val="NormalTok"/>
          <w:rFonts w:ascii="Times New Roman" w:hAnsi="Times New Roman"/>
        </w:rPr>
        <w:t>)</w:t>
      </w:r>
      <w:r w:rsidRPr="00ED4019">
        <w:rPr>
          <w:rStyle w:val="SpecialCharTok"/>
          <w:rFonts w:ascii="Times New Roman" w:hAnsi="Times New Roman"/>
        </w:rPr>
        <w:t>+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</w:t>
      </w:r>
      <w:r w:rsidRPr="00ED4019">
        <w:rPr>
          <w:rStyle w:val="FunctionTok"/>
          <w:rFonts w:ascii="Times New Roman" w:hAnsi="Times New Roman"/>
        </w:rPr>
        <w:t>autolayer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FunctionTok"/>
          <w:rFonts w:ascii="Times New Roman" w:hAnsi="Times New Roman"/>
        </w:rPr>
        <w:t>holt</w:t>
      </w:r>
      <w:r w:rsidRPr="00ED4019">
        <w:rPr>
          <w:rStyle w:val="NormalTok"/>
          <w:rFonts w:ascii="Times New Roman" w:hAnsi="Times New Roman"/>
        </w:rPr>
        <w:t>(students.ts[,</w:t>
      </w:r>
      <w:r w:rsidRPr="00ED4019">
        <w:rPr>
          <w:rStyle w:val="DecValTok"/>
          <w:rFonts w:ascii="Times New Roman" w:hAnsi="Times New Roman"/>
        </w:rPr>
        <w:t>2</w:t>
      </w:r>
      <w:r w:rsidRPr="00ED4019">
        <w:rPr>
          <w:rStyle w:val="NormalTok"/>
          <w:rFonts w:ascii="Times New Roman" w:hAnsi="Times New Roman"/>
        </w:rPr>
        <w:t xml:space="preserve">], </w:t>
      </w:r>
      <w:r w:rsidRPr="00ED4019">
        <w:rPr>
          <w:rStyle w:val="AttributeTok"/>
          <w:rFonts w:ascii="Times New Roman" w:hAnsi="Times New Roman"/>
        </w:rPr>
        <w:t>beta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loatTok"/>
          <w:rFonts w:ascii="Times New Roman" w:hAnsi="Times New Roman"/>
        </w:rPr>
        <w:t>0.3</w:t>
      </w:r>
      <w:r w:rsidRPr="00ED4019">
        <w:rPr>
          <w:rStyle w:val="NormalTok"/>
          <w:rFonts w:ascii="Times New Roman" w:hAnsi="Times New Roman"/>
        </w:rPr>
        <w:t xml:space="preserve">, </w:t>
      </w:r>
      <w:r w:rsidRPr="00ED4019">
        <w:rPr>
          <w:rStyle w:val="AttributeTok"/>
          <w:rFonts w:ascii="Times New Roman" w:hAnsi="Times New Roman"/>
        </w:rPr>
        <w:t>PI =</w:t>
      </w:r>
      <w:r w:rsidRPr="00ED4019">
        <w:rPr>
          <w:rStyle w:val="NormalTok"/>
          <w:rFonts w:ascii="Times New Roman" w:hAnsi="Times New Roman"/>
        </w:rPr>
        <w:t xml:space="preserve"> F), </w:t>
      </w:r>
      <w:r w:rsidRPr="00ED4019">
        <w:rPr>
          <w:rStyle w:val="AttributeTok"/>
          <w:rFonts w:ascii="Times New Roman" w:hAnsi="Times New Roman"/>
        </w:rPr>
        <w:t>series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'0.3'</w:t>
      </w:r>
      <w:r w:rsidRPr="00ED4019">
        <w:rPr>
          <w:rStyle w:val="NormalTok"/>
          <w:rFonts w:ascii="Times New Roman" w:hAnsi="Times New Roman"/>
        </w:rPr>
        <w:t xml:space="preserve">) </w:t>
      </w:r>
      <w:r w:rsidRPr="00ED4019">
        <w:rPr>
          <w:rStyle w:val="SpecialCharTok"/>
          <w:rFonts w:ascii="Times New Roman" w:hAnsi="Times New Roman"/>
        </w:rPr>
        <w:t>+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</w:t>
      </w:r>
      <w:r w:rsidRPr="00ED4019">
        <w:rPr>
          <w:rStyle w:val="FunctionTok"/>
          <w:rFonts w:ascii="Times New Roman" w:hAnsi="Times New Roman"/>
        </w:rPr>
        <w:t>autolayer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FunctionTok"/>
          <w:rFonts w:ascii="Times New Roman" w:hAnsi="Times New Roman"/>
        </w:rPr>
        <w:t>fitted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FunctionTok"/>
          <w:rFonts w:ascii="Times New Roman" w:hAnsi="Times New Roman"/>
        </w:rPr>
        <w:t>holt</w:t>
      </w:r>
      <w:r w:rsidRPr="00ED4019">
        <w:rPr>
          <w:rStyle w:val="NormalTok"/>
          <w:rFonts w:ascii="Times New Roman" w:hAnsi="Times New Roman"/>
        </w:rPr>
        <w:t>(students.ts[,</w:t>
      </w:r>
      <w:r w:rsidRPr="00ED4019">
        <w:rPr>
          <w:rStyle w:val="DecValTok"/>
          <w:rFonts w:ascii="Times New Roman" w:hAnsi="Times New Roman"/>
        </w:rPr>
        <w:t>2</w:t>
      </w:r>
      <w:r w:rsidRPr="00ED4019">
        <w:rPr>
          <w:rStyle w:val="NormalTok"/>
          <w:rFonts w:ascii="Times New Roman" w:hAnsi="Times New Roman"/>
        </w:rPr>
        <w:t xml:space="preserve">], </w:t>
      </w:r>
      <w:r w:rsidRPr="00ED4019">
        <w:rPr>
          <w:rStyle w:val="AttributeTok"/>
          <w:rFonts w:ascii="Times New Roman" w:hAnsi="Times New Roman"/>
        </w:rPr>
        <w:t>beta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loatTok"/>
          <w:rFonts w:ascii="Times New Roman" w:hAnsi="Times New Roman"/>
        </w:rPr>
        <w:t>0.4</w:t>
      </w:r>
      <w:r w:rsidRPr="00ED4019">
        <w:rPr>
          <w:rStyle w:val="NormalTok"/>
          <w:rFonts w:ascii="Times New Roman" w:hAnsi="Times New Roman"/>
        </w:rPr>
        <w:t xml:space="preserve">)), </w:t>
      </w:r>
      <w:r w:rsidRPr="00ED4019">
        <w:rPr>
          <w:rStyle w:val="AttributeTok"/>
          <w:rFonts w:ascii="Times New Roman" w:hAnsi="Times New Roman"/>
        </w:rPr>
        <w:t>series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'0.4'</w:t>
      </w:r>
      <w:r w:rsidRPr="00ED4019">
        <w:rPr>
          <w:rStyle w:val="NormalTok"/>
          <w:rFonts w:ascii="Times New Roman" w:hAnsi="Times New Roman"/>
        </w:rPr>
        <w:t>)</w:t>
      </w:r>
      <w:r w:rsidRPr="00ED4019">
        <w:rPr>
          <w:rStyle w:val="SpecialCharTok"/>
          <w:rFonts w:ascii="Times New Roman" w:hAnsi="Times New Roman"/>
        </w:rPr>
        <w:t>+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</w:t>
      </w:r>
      <w:r w:rsidRPr="00ED4019">
        <w:rPr>
          <w:rStyle w:val="FunctionTok"/>
          <w:rFonts w:ascii="Times New Roman" w:hAnsi="Times New Roman"/>
        </w:rPr>
        <w:t>autolayer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FunctionTok"/>
          <w:rFonts w:ascii="Times New Roman" w:hAnsi="Times New Roman"/>
        </w:rPr>
        <w:t>holt</w:t>
      </w:r>
      <w:r w:rsidRPr="00ED4019">
        <w:rPr>
          <w:rStyle w:val="NormalTok"/>
          <w:rFonts w:ascii="Times New Roman" w:hAnsi="Times New Roman"/>
        </w:rPr>
        <w:t>(students.ts[,</w:t>
      </w:r>
      <w:r w:rsidRPr="00ED4019">
        <w:rPr>
          <w:rStyle w:val="DecValTok"/>
          <w:rFonts w:ascii="Times New Roman" w:hAnsi="Times New Roman"/>
        </w:rPr>
        <w:t>2</w:t>
      </w:r>
      <w:r w:rsidRPr="00ED4019">
        <w:rPr>
          <w:rStyle w:val="NormalTok"/>
          <w:rFonts w:ascii="Times New Roman" w:hAnsi="Times New Roman"/>
        </w:rPr>
        <w:t xml:space="preserve">], </w:t>
      </w:r>
      <w:r w:rsidRPr="00ED4019">
        <w:rPr>
          <w:rStyle w:val="AttributeTok"/>
          <w:rFonts w:ascii="Times New Roman" w:hAnsi="Times New Roman"/>
        </w:rPr>
        <w:t>beta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loatTok"/>
          <w:rFonts w:ascii="Times New Roman" w:hAnsi="Times New Roman"/>
        </w:rPr>
        <w:t>0.4</w:t>
      </w:r>
      <w:r w:rsidRPr="00ED4019">
        <w:rPr>
          <w:rStyle w:val="NormalTok"/>
          <w:rFonts w:ascii="Times New Roman" w:hAnsi="Times New Roman"/>
        </w:rPr>
        <w:t xml:space="preserve">, </w:t>
      </w:r>
      <w:r w:rsidRPr="00ED4019">
        <w:rPr>
          <w:rStyle w:val="AttributeTok"/>
          <w:rFonts w:ascii="Times New Roman" w:hAnsi="Times New Roman"/>
        </w:rPr>
        <w:t>PI =</w:t>
      </w:r>
      <w:r w:rsidRPr="00ED4019">
        <w:rPr>
          <w:rStyle w:val="NormalTok"/>
          <w:rFonts w:ascii="Times New Roman" w:hAnsi="Times New Roman"/>
        </w:rPr>
        <w:t xml:space="preserve"> F), </w:t>
      </w:r>
      <w:r w:rsidRPr="00ED4019">
        <w:rPr>
          <w:rStyle w:val="AttributeTok"/>
          <w:rFonts w:ascii="Times New Roman" w:hAnsi="Times New Roman"/>
        </w:rPr>
        <w:t>series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'0.4'</w:t>
      </w:r>
      <w:r w:rsidRPr="00ED4019">
        <w:rPr>
          <w:rStyle w:val="NormalTok"/>
          <w:rFonts w:ascii="Times New Roman" w:hAnsi="Times New Roman"/>
        </w:rPr>
        <w:t xml:space="preserve">) </w:t>
      </w:r>
      <w:r w:rsidRPr="00ED4019">
        <w:rPr>
          <w:rStyle w:val="SpecialCharTok"/>
          <w:rFonts w:ascii="Times New Roman" w:hAnsi="Times New Roman"/>
        </w:rPr>
        <w:t>+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</w:t>
      </w:r>
      <w:r w:rsidRPr="00ED4019">
        <w:rPr>
          <w:rStyle w:val="FunctionTok"/>
          <w:rFonts w:ascii="Times New Roman" w:hAnsi="Times New Roman"/>
        </w:rPr>
        <w:t>autolayer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FunctionTok"/>
          <w:rFonts w:ascii="Times New Roman" w:hAnsi="Times New Roman"/>
        </w:rPr>
        <w:t>fitted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FunctionTok"/>
          <w:rFonts w:ascii="Times New Roman" w:hAnsi="Times New Roman"/>
        </w:rPr>
        <w:t>holt</w:t>
      </w:r>
      <w:r w:rsidRPr="00ED4019">
        <w:rPr>
          <w:rStyle w:val="NormalTok"/>
          <w:rFonts w:ascii="Times New Roman" w:hAnsi="Times New Roman"/>
        </w:rPr>
        <w:t>(students.ts[,</w:t>
      </w:r>
      <w:r w:rsidRPr="00ED4019">
        <w:rPr>
          <w:rStyle w:val="DecValTok"/>
          <w:rFonts w:ascii="Times New Roman" w:hAnsi="Times New Roman"/>
        </w:rPr>
        <w:t>2</w:t>
      </w:r>
      <w:r w:rsidRPr="00ED4019">
        <w:rPr>
          <w:rStyle w:val="NormalTok"/>
          <w:rFonts w:ascii="Times New Roman" w:hAnsi="Times New Roman"/>
        </w:rPr>
        <w:t xml:space="preserve">], </w:t>
      </w:r>
      <w:r w:rsidRPr="00ED4019">
        <w:rPr>
          <w:rStyle w:val="AttributeTok"/>
          <w:rFonts w:ascii="Times New Roman" w:hAnsi="Times New Roman"/>
        </w:rPr>
        <w:t>beta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loatTok"/>
          <w:rFonts w:ascii="Times New Roman" w:hAnsi="Times New Roman"/>
        </w:rPr>
        <w:t>0.5</w:t>
      </w:r>
      <w:r w:rsidRPr="00ED4019">
        <w:rPr>
          <w:rStyle w:val="NormalTok"/>
          <w:rFonts w:ascii="Times New Roman" w:hAnsi="Times New Roman"/>
        </w:rPr>
        <w:t xml:space="preserve">)), </w:t>
      </w:r>
      <w:r w:rsidRPr="00ED4019">
        <w:rPr>
          <w:rStyle w:val="AttributeTok"/>
          <w:rFonts w:ascii="Times New Roman" w:hAnsi="Times New Roman"/>
        </w:rPr>
        <w:t>series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'0.5'</w:t>
      </w:r>
      <w:r w:rsidRPr="00ED4019">
        <w:rPr>
          <w:rStyle w:val="NormalTok"/>
          <w:rFonts w:ascii="Times New Roman" w:hAnsi="Times New Roman"/>
        </w:rPr>
        <w:t>)</w:t>
      </w:r>
      <w:r w:rsidRPr="00ED4019">
        <w:rPr>
          <w:rStyle w:val="SpecialCharTok"/>
          <w:rFonts w:ascii="Times New Roman" w:hAnsi="Times New Roman"/>
        </w:rPr>
        <w:t>+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</w:t>
      </w:r>
      <w:r w:rsidRPr="00ED4019">
        <w:rPr>
          <w:rStyle w:val="FunctionTok"/>
          <w:rFonts w:ascii="Times New Roman" w:hAnsi="Times New Roman"/>
        </w:rPr>
        <w:t>autolayer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FunctionTok"/>
          <w:rFonts w:ascii="Times New Roman" w:hAnsi="Times New Roman"/>
        </w:rPr>
        <w:t>holt</w:t>
      </w:r>
      <w:r w:rsidRPr="00ED4019">
        <w:rPr>
          <w:rStyle w:val="NormalTok"/>
          <w:rFonts w:ascii="Times New Roman" w:hAnsi="Times New Roman"/>
        </w:rPr>
        <w:t>(students.ts[,</w:t>
      </w:r>
      <w:r w:rsidRPr="00ED4019">
        <w:rPr>
          <w:rStyle w:val="DecValTok"/>
          <w:rFonts w:ascii="Times New Roman" w:hAnsi="Times New Roman"/>
        </w:rPr>
        <w:t>2</w:t>
      </w:r>
      <w:r w:rsidRPr="00ED4019">
        <w:rPr>
          <w:rStyle w:val="NormalTok"/>
          <w:rFonts w:ascii="Times New Roman" w:hAnsi="Times New Roman"/>
        </w:rPr>
        <w:t xml:space="preserve">], </w:t>
      </w:r>
      <w:r w:rsidRPr="00ED4019">
        <w:rPr>
          <w:rStyle w:val="AttributeTok"/>
          <w:rFonts w:ascii="Times New Roman" w:hAnsi="Times New Roman"/>
        </w:rPr>
        <w:t>beta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loatTok"/>
          <w:rFonts w:ascii="Times New Roman" w:hAnsi="Times New Roman"/>
        </w:rPr>
        <w:t>0.5</w:t>
      </w:r>
      <w:r w:rsidRPr="00ED4019">
        <w:rPr>
          <w:rStyle w:val="NormalTok"/>
          <w:rFonts w:ascii="Times New Roman" w:hAnsi="Times New Roman"/>
        </w:rPr>
        <w:t xml:space="preserve">, </w:t>
      </w:r>
      <w:r w:rsidRPr="00ED4019">
        <w:rPr>
          <w:rStyle w:val="AttributeTok"/>
          <w:rFonts w:ascii="Times New Roman" w:hAnsi="Times New Roman"/>
        </w:rPr>
        <w:t>PI =</w:t>
      </w:r>
      <w:r w:rsidRPr="00ED4019">
        <w:rPr>
          <w:rStyle w:val="NormalTok"/>
          <w:rFonts w:ascii="Times New Roman" w:hAnsi="Times New Roman"/>
        </w:rPr>
        <w:t xml:space="preserve"> F), </w:t>
      </w:r>
      <w:r w:rsidRPr="00ED4019">
        <w:rPr>
          <w:rStyle w:val="AttributeTok"/>
          <w:rFonts w:ascii="Times New Roman" w:hAnsi="Times New Roman"/>
        </w:rPr>
        <w:t>series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'0.5'</w:t>
      </w:r>
      <w:r w:rsidRPr="00ED4019">
        <w:rPr>
          <w:rStyle w:val="NormalTok"/>
          <w:rFonts w:ascii="Times New Roman" w:hAnsi="Times New Roman"/>
        </w:rPr>
        <w:t xml:space="preserve">) </w:t>
      </w:r>
      <w:r w:rsidRPr="00ED4019">
        <w:rPr>
          <w:rStyle w:val="SpecialCharTok"/>
          <w:rFonts w:ascii="Times New Roman" w:hAnsi="Times New Roman"/>
        </w:rPr>
        <w:t>+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</w:t>
      </w:r>
      <w:r w:rsidRPr="00ED4019">
        <w:rPr>
          <w:rStyle w:val="FunctionTok"/>
          <w:rFonts w:ascii="Times New Roman" w:hAnsi="Times New Roman"/>
        </w:rPr>
        <w:t>autolayer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FunctionTok"/>
          <w:rFonts w:ascii="Times New Roman" w:hAnsi="Times New Roman"/>
        </w:rPr>
        <w:t>fitted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FunctionTok"/>
          <w:rFonts w:ascii="Times New Roman" w:hAnsi="Times New Roman"/>
        </w:rPr>
        <w:t>holt</w:t>
      </w:r>
      <w:r w:rsidRPr="00ED4019">
        <w:rPr>
          <w:rStyle w:val="NormalTok"/>
          <w:rFonts w:ascii="Times New Roman" w:hAnsi="Times New Roman"/>
        </w:rPr>
        <w:t>(students.ts[,</w:t>
      </w:r>
      <w:r w:rsidRPr="00ED4019">
        <w:rPr>
          <w:rStyle w:val="DecValTok"/>
          <w:rFonts w:ascii="Times New Roman" w:hAnsi="Times New Roman"/>
        </w:rPr>
        <w:t>2</w:t>
      </w:r>
      <w:r w:rsidRPr="00ED4019">
        <w:rPr>
          <w:rStyle w:val="NormalTok"/>
          <w:rFonts w:ascii="Times New Roman" w:hAnsi="Times New Roman"/>
        </w:rPr>
        <w:t xml:space="preserve">], </w:t>
      </w:r>
      <w:r w:rsidRPr="00ED4019">
        <w:rPr>
          <w:rStyle w:val="AttributeTok"/>
          <w:rFonts w:ascii="Times New Roman" w:hAnsi="Times New Roman"/>
        </w:rPr>
        <w:t>beta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loatTok"/>
          <w:rFonts w:ascii="Times New Roman" w:hAnsi="Times New Roman"/>
        </w:rPr>
        <w:t>0.6</w:t>
      </w:r>
      <w:r w:rsidRPr="00ED4019">
        <w:rPr>
          <w:rStyle w:val="NormalTok"/>
          <w:rFonts w:ascii="Times New Roman" w:hAnsi="Times New Roman"/>
        </w:rPr>
        <w:t xml:space="preserve">)), </w:t>
      </w:r>
      <w:r w:rsidRPr="00ED4019">
        <w:rPr>
          <w:rStyle w:val="AttributeTok"/>
          <w:rFonts w:ascii="Times New Roman" w:hAnsi="Times New Roman"/>
        </w:rPr>
        <w:t>series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'0.6'</w:t>
      </w:r>
      <w:r w:rsidRPr="00ED4019">
        <w:rPr>
          <w:rStyle w:val="NormalTok"/>
          <w:rFonts w:ascii="Times New Roman" w:hAnsi="Times New Roman"/>
        </w:rPr>
        <w:t>)</w:t>
      </w:r>
      <w:r w:rsidRPr="00ED4019">
        <w:rPr>
          <w:rStyle w:val="SpecialCharTok"/>
          <w:rFonts w:ascii="Times New Roman" w:hAnsi="Times New Roman"/>
        </w:rPr>
        <w:t>+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</w:t>
      </w:r>
      <w:r w:rsidRPr="00ED4019">
        <w:rPr>
          <w:rStyle w:val="FunctionTok"/>
          <w:rFonts w:ascii="Times New Roman" w:hAnsi="Times New Roman"/>
        </w:rPr>
        <w:t>autolayer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FunctionTok"/>
          <w:rFonts w:ascii="Times New Roman" w:hAnsi="Times New Roman"/>
        </w:rPr>
        <w:t>holt</w:t>
      </w:r>
      <w:r w:rsidRPr="00ED4019">
        <w:rPr>
          <w:rStyle w:val="NormalTok"/>
          <w:rFonts w:ascii="Times New Roman" w:hAnsi="Times New Roman"/>
        </w:rPr>
        <w:t>(students.ts[,</w:t>
      </w:r>
      <w:r w:rsidRPr="00ED4019">
        <w:rPr>
          <w:rStyle w:val="DecValTok"/>
          <w:rFonts w:ascii="Times New Roman" w:hAnsi="Times New Roman"/>
        </w:rPr>
        <w:t>2</w:t>
      </w:r>
      <w:r w:rsidRPr="00ED4019">
        <w:rPr>
          <w:rStyle w:val="NormalTok"/>
          <w:rFonts w:ascii="Times New Roman" w:hAnsi="Times New Roman"/>
        </w:rPr>
        <w:t xml:space="preserve">], </w:t>
      </w:r>
      <w:r w:rsidRPr="00ED4019">
        <w:rPr>
          <w:rStyle w:val="AttributeTok"/>
          <w:rFonts w:ascii="Times New Roman" w:hAnsi="Times New Roman"/>
        </w:rPr>
        <w:t>beta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loatTok"/>
          <w:rFonts w:ascii="Times New Roman" w:hAnsi="Times New Roman"/>
        </w:rPr>
        <w:t>0.6</w:t>
      </w:r>
      <w:r w:rsidRPr="00ED4019">
        <w:rPr>
          <w:rStyle w:val="NormalTok"/>
          <w:rFonts w:ascii="Times New Roman" w:hAnsi="Times New Roman"/>
        </w:rPr>
        <w:t xml:space="preserve">, </w:t>
      </w:r>
      <w:r w:rsidRPr="00ED4019">
        <w:rPr>
          <w:rStyle w:val="AttributeTok"/>
          <w:rFonts w:ascii="Times New Roman" w:hAnsi="Times New Roman"/>
        </w:rPr>
        <w:t>PI =</w:t>
      </w:r>
      <w:r w:rsidRPr="00ED4019">
        <w:rPr>
          <w:rStyle w:val="NormalTok"/>
          <w:rFonts w:ascii="Times New Roman" w:hAnsi="Times New Roman"/>
        </w:rPr>
        <w:t xml:space="preserve"> F), </w:t>
      </w:r>
      <w:r w:rsidRPr="00ED4019">
        <w:rPr>
          <w:rStyle w:val="AttributeTok"/>
          <w:rFonts w:ascii="Times New Roman" w:hAnsi="Times New Roman"/>
        </w:rPr>
        <w:t>series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'0.6'</w:t>
      </w:r>
      <w:r w:rsidRPr="00ED4019">
        <w:rPr>
          <w:rStyle w:val="NormalTok"/>
          <w:rFonts w:ascii="Times New Roman" w:hAnsi="Times New Roman"/>
        </w:rPr>
        <w:t xml:space="preserve">) </w:t>
      </w:r>
      <w:r w:rsidRPr="00ED4019">
        <w:rPr>
          <w:rStyle w:val="SpecialCharTok"/>
          <w:rFonts w:ascii="Times New Roman" w:hAnsi="Times New Roman"/>
        </w:rPr>
        <w:t>+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</w:t>
      </w:r>
      <w:r w:rsidRPr="00ED4019">
        <w:rPr>
          <w:rStyle w:val="FunctionTok"/>
          <w:rFonts w:ascii="Times New Roman" w:hAnsi="Times New Roman"/>
        </w:rPr>
        <w:t>autolayer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FunctionTok"/>
          <w:rFonts w:ascii="Times New Roman" w:hAnsi="Times New Roman"/>
        </w:rPr>
        <w:t>fitted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FunctionTok"/>
          <w:rFonts w:ascii="Times New Roman" w:hAnsi="Times New Roman"/>
        </w:rPr>
        <w:t>holt</w:t>
      </w:r>
      <w:r w:rsidRPr="00ED4019">
        <w:rPr>
          <w:rStyle w:val="NormalTok"/>
          <w:rFonts w:ascii="Times New Roman" w:hAnsi="Times New Roman"/>
        </w:rPr>
        <w:t>(students.ts[,</w:t>
      </w:r>
      <w:r w:rsidRPr="00ED4019">
        <w:rPr>
          <w:rStyle w:val="DecValTok"/>
          <w:rFonts w:ascii="Times New Roman" w:hAnsi="Times New Roman"/>
        </w:rPr>
        <w:t>2</w:t>
      </w:r>
      <w:r w:rsidRPr="00ED4019">
        <w:rPr>
          <w:rStyle w:val="NormalTok"/>
          <w:rFonts w:ascii="Times New Roman" w:hAnsi="Times New Roman"/>
        </w:rPr>
        <w:t xml:space="preserve">], </w:t>
      </w:r>
      <w:r w:rsidRPr="00ED4019">
        <w:rPr>
          <w:rStyle w:val="AttributeTok"/>
          <w:rFonts w:ascii="Times New Roman" w:hAnsi="Times New Roman"/>
        </w:rPr>
        <w:t>beta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loatTok"/>
          <w:rFonts w:ascii="Times New Roman" w:hAnsi="Times New Roman"/>
        </w:rPr>
        <w:t>0.7</w:t>
      </w:r>
      <w:r w:rsidRPr="00ED4019">
        <w:rPr>
          <w:rStyle w:val="NormalTok"/>
          <w:rFonts w:ascii="Times New Roman" w:hAnsi="Times New Roman"/>
        </w:rPr>
        <w:t xml:space="preserve">)), </w:t>
      </w:r>
      <w:r w:rsidRPr="00ED4019">
        <w:rPr>
          <w:rStyle w:val="AttributeTok"/>
          <w:rFonts w:ascii="Times New Roman" w:hAnsi="Times New Roman"/>
        </w:rPr>
        <w:t>series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'0.7'</w:t>
      </w:r>
      <w:r w:rsidRPr="00ED4019">
        <w:rPr>
          <w:rStyle w:val="NormalTok"/>
          <w:rFonts w:ascii="Times New Roman" w:hAnsi="Times New Roman"/>
        </w:rPr>
        <w:t>)</w:t>
      </w:r>
      <w:r w:rsidRPr="00ED4019">
        <w:rPr>
          <w:rStyle w:val="SpecialCharTok"/>
          <w:rFonts w:ascii="Times New Roman" w:hAnsi="Times New Roman"/>
        </w:rPr>
        <w:t>+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</w:t>
      </w:r>
      <w:r w:rsidRPr="00ED4019">
        <w:rPr>
          <w:rStyle w:val="FunctionTok"/>
          <w:rFonts w:ascii="Times New Roman" w:hAnsi="Times New Roman"/>
        </w:rPr>
        <w:t>autolayer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FunctionTok"/>
          <w:rFonts w:ascii="Times New Roman" w:hAnsi="Times New Roman"/>
        </w:rPr>
        <w:t>holt</w:t>
      </w:r>
      <w:r w:rsidRPr="00ED4019">
        <w:rPr>
          <w:rStyle w:val="NormalTok"/>
          <w:rFonts w:ascii="Times New Roman" w:hAnsi="Times New Roman"/>
        </w:rPr>
        <w:t>(students.ts[,</w:t>
      </w:r>
      <w:r w:rsidRPr="00ED4019">
        <w:rPr>
          <w:rStyle w:val="DecValTok"/>
          <w:rFonts w:ascii="Times New Roman" w:hAnsi="Times New Roman"/>
        </w:rPr>
        <w:t>2</w:t>
      </w:r>
      <w:r w:rsidRPr="00ED4019">
        <w:rPr>
          <w:rStyle w:val="NormalTok"/>
          <w:rFonts w:ascii="Times New Roman" w:hAnsi="Times New Roman"/>
        </w:rPr>
        <w:t xml:space="preserve">], </w:t>
      </w:r>
      <w:r w:rsidRPr="00ED4019">
        <w:rPr>
          <w:rStyle w:val="AttributeTok"/>
          <w:rFonts w:ascii="Times New Roman" w:hAnsi="Times New Roman"/>
        </w:rPr>
        <w:t>beta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loatTok"/>
          <w:rFonts w:ascii="Times New Roman" w:hAnsi="Times New Roman"/>
        </w:rPr>
        <w:t>0.7</w:t>
      </w:r>
      <w:r w:rsidRPr="00ED4019">
        <w:rPr>
          <w:rStyle w:val="NormalTok"/>
          <w:rFonts w:ascii="Times New Roman" w:hAnsi="Times New Roman"/>
        </w:rPr>
        <w:t xml:space="preserve">, </w:t>
      </w:r>
      <w:r w:rsidRPr="00ED4019">
        <w:rPr>
          <w:rStyle w:val="AttributeTok"/>
          <w:rFonts w:ascii="Times New Roman" w:hAnsi="Times New Roman"/>
        </w:rPr>
        <w:t>PI =</w:t>
      </w:r>
      <w:r w:rsidRPr="00ED4019">
        <w:rPr>
          <w:rStyle w:val="NormalTok"/>
          <w:rFonts w:ascii="Times New Roman" w:hAnsi="Times New Roman"/>
        </w:rPr>
        <w:t xml:space="preserve"> F), </w:t>
      </w:r>
      <w:r w:rsidRPr="00ED4019">
        <w:rPr>
          <w:rStyle w:val="AttributeTok"/>
          <w:rFonts w:ascii="Times New Roman" w:hAnsi="Times New Roman"/>
        </w:rPr>
        <w:t>series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'0.7'</w:t>
      </w:r>
      <w:r w:rsidRPr="00ED4019">
        <w:rPr>
          <w:rStyle w:val="NormalTok"/>
          <w:rFonts w:ascii="Times New Roman" w:hAnsi="Times New Roman"/>
        </w:rPr>
        <w:t xml:space="preserve">) </w:t>
      </w:r>
      <w:r w:rsidRPr="00ED4019">
        <w:rPr>
          <w:rStyle w:val="SpecialCharTok"/>
          <w:rFonts w:ascii="Times New Roman" w:hAnsi="Times New Roman"/>
        </w:rPr>
        <w:t>+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</w:t>
      </w:r>
      <w:r w:rsidRPr="00ED4019">
        <w:rPr>
          <w:rStyle w:val="FunctionTok"/>
          <w:rFonts w:ascii="Times New Roman" w:hAnsi="Times New Roman"/>
        </w:rPr>
        <w:t>autolayer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FunctionTok"/>
          <w:rFonts w:ascii="Times New Roman" w:hAnsi="Times New Roman"/>
        </w:rPr>
        <w:t>fitted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FunctionTok"/>
          <w:rFonts w:ascii="Times New Roman" w:hAnsi="Times New Roman"/>
        </w:rPr>
        <w:t>holt</w:t>
      </w:r>
      <w:r w:rsidRPr="00ED4019">
        <w:rPr>
          <w:rStyle w:val="NormalTok"/>
          <w:rFonts w:ascii="Times New Roman" w:hAnsi="Times New Roman"/>
        </w:rPr>
        <w:t>(students.ts[,</w:t>
      </w:r>
      <w:r w:rsidRPr="00ED4019">
        <w:rPr>
          <w:rStyle w:val="DecValTok"/>
          <w:rFonts w:ascii="Times New Roman" w:hAnsi="Times New Roman"/>
        </w:rPr>
        <w:t>2</w:t>
      </w:r>
      <w:r w:rsidRPr="00ED4019">
        <w:rPr>
          <w:rStyle w:val="NormalTok"/>
          <w:rFonts w:ascii="Times New Roman" w:hAnsi="Times New Roman"/>
        </w:rPr>
        <w:t xml:space="preserve">], </w:t>
      </w:r>
      <w:r w:rsidRPr="00ED4019">
        <w:rPr>
          <w:rStyle w:val="AttributeTok"/>
          <w:rFonts w:ascii="Times New Roman" w:hAnsi="Times New Roman"/>
        </w:rPr>
        <w:t>beta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loatTok"/>
          <w:rFonts w:ascii="Times New Roman" w:hAnsi="Times New Roman"/>
        </w:rPr>
        <w:t>0.8</w:t>
      </w:r>
      <w:r w:rsidRPr="00ED4019">
        <w:rPr>
          <w:rStyle w:val="NormalTok"/>
          <w:rFonts w:ascii="Times New Roman" w:hAnsi="Times New Roman"/>
        </w:rPr>
        <w:t xml:space="preserve">)), </w:t>
      </w:r>
      <w:r w:rsidRPr="00ED4019">
        <w:rPr>
          <w:rStyle w:val="AttributeTok"/>
          <w:rFonts w:ascii="Times New Roman" w:hAnsi="Times New Roman"/>
        </w:rPr>
        <w:t>series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'0.8'</w:t>
      </w:r>
      <w:r w:rsidRPr="00ED4019">
        <w:rPr>
          <w:rStyle w:val="NormalTok"/>
          <w:rFonts w:ascii="Times New Roman" w:hAnsi="Times New Roman"/>
        </w:rPr>
        <w:t>)</w:t>
      </w:r>
      <w:r w:rsidRPr="00ED4019">
        <w:rPr>
          <w:rStyle w:val="SpecialCharTok"/>
          <w:rFonts w:ascii="Times New Roman" w:hAnsi="Times New Roman"/>
        </w:rPr>
        <w:t>+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</w:t>
      </w:r>
      <w:r w:rsidRPr="00ED4019">
        <w:rPr>
          <w:rStyle w:val="FunctionTok"/>
          <w:rFonts w:ascii="Times New Roman" w:hAnsi="Times New Roman"/>
        </w:rPr>
        <w:t>autolayer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FunctionTok"/>
          <w:rFonts w:ascii="Times New Roman" w:hAnsi="Times New Roman"/>
        </w:rPr>
        <w:t>holt</w:t>
      </w:r>
      <w:r w:rsidRPr="00ED4019">
        <w:rPr>
          <w:rStyle w:val="NormalTok"/>
          <w:rFonts w:ascii="Times New Roman" w:hAnsi="Times New Roman"/>
        </w:rPr>
        <w:t>(students.ts[,</w:t>
      </w:r>
      <w:r w:rsidRPr="00ED4019">
        <w:rPr>
          <w:rStyle w:val="DecValTok"/>
          <w:rFonts w:ascii="Times New Roman" w:hAnsi="Times New Roman"/>
        </w:rPr>
        <w:t>2</w:t>
      </w:r>
      <w:r w:rsidRPr="00ED4019">
        <w:rPr>
          <w:rStyle w:val="NormalTok"/>
          <w:rFonts w:ascii="Times New Roman" w:hAnsi="Times New Roman"/>
        </w:rPr>
        <w:t xml:space="preserve">], </w:t>
      </w:r>
      <w:r w:rsidRPr="00ED4019">
        <w:rPr>
          <w:rStyle w:val="AttributeTok"/>
          <w:rFonts w:ascii="Times New Roman" w:hAnsi="Times New Roman"/>
        </w:rPr>
        <w:t>beta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loatTok"/>
          <w:rFonts w:ascii="Times New Roman" w:hAnsi="Times New Roman"/>
        </w:rPr>
        <w:t>0.8</w:t>
      </w:r>
      <w:r w:rsidRPr="00ED4019">
        <w:rPr>
          <w:rStyle w:val="NormalTok"/>
          <w:rFonts w:ascii="Times New Roman" w:hAnsi="Times New Roman"/>
        </w:rPr>
        <w:t xml:space="preserve">, </w:t>
      </w:r>
      <w:r w:rsidRPr="00ED4019">
        <w:rPr>
          <w:rStyle w:val="AttributeTok"/>
          <w:rFonts w:ascii="Times New Roman" w:hAnsi="Times New Roman"/>
        </w:rPr>
        <w:t>PI =</w:t>
      </w:r>
      <w:r w:rsidRPr="00ED4019">
        <w:rPr>
          <w:rStyle w:val="NormalTok"/>
          <w:rFonts w:ascii="Times New Roman" w:hAnsi="Times New Roman"/>
        </w:rPr>
        <w:t xml:space="preserve"> F), </w:t>
      </w:r>
      <w:r w:rsidRPr="00ED4019">
        <w:rPr>
          <w:rStyle w:val="AttributeTok"/>
          <w:rFonts w:ascii="Times New Roman" w:hAnsi="Times New Roman"/>
        </w:rPr>
        <w:t>series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'0.8'</w:t>
      </w:r>
      <w:r w:rsidRPr="00ED4019">
        <w:rPr>
          <w:rStyle w:val="NormalTok"/>
          <w:rFonts w:ascii="Times New Roman" w:hAnsi="Times New Roman"/>
        </w:rPr>
        <w:t xml:space="preserve">) </w:t>
      </w:r>
      <w:r w:rsidRPr="00ED4019">
        <w:rPr>
          <w:rStyle w:val="SpecialCharTok"/>
          <w:rFonts w:ascii="Times New Roman" w:hAnsi="Times New Roman"/>
        </w:rPr>
        <w:t>+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</w:t>
      </w:r>
      <w:r w:rsidRPr="00ED4019">
        <w:rPr>
          <w:rStyle w:val="FunctionTok"/>
          <w:rFonts w:ascii="Times New Roman" w:hAnsi="Times New Roman"/>
        </w:rPr>
        <w:t>autolayer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FunctionTok"/>
          <w:rFonts w:ascii="Times New Roman" w:hAnsi="Times New Roman"/>
        </w:rPr>
        <w:t>fitted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FunctionTok"/>
          <w:rFonts w:ascii="Times New Roman" w:hAnsi="Times New Roman"/>
        </w:rPr>
        <w:t>holt</w:t>
      </w:r>
      <w:r w:rsidRPr="00ED4019">
        <w:rPr>
          <w:rStyle w:val="NormalTok"/>
          <w:rFonts w:ascii="Times New Roman" w:hAnsi="Times New Roman"/>
        </w:rPr>
        <w:t>(students.ts[,</w:t>
      </w:r>
      <w:r w:rsidRPr="00ED4019">
        <w:rPr>
          <w:rStyle w:val="DecValTok"/>
          <w:rFonts w:ascii="Times New Roman" w:hAnsi="Times New Roman"/>
        </w:rPr>
        <w:t>2</w:t>
      </w:r>
      <w:r w:rsidRPr="00ED4019">
        <w:rPr>
          <w:rStyle w:val="NormalTok"/>
          <w:rFonts w:ascii="Times New Roman" w:hAnsi="Times New Roman"/>
        </w:rPr>
        <w:t xml:space="preserve">], </w:t>
      </w:r>
      <w:r w:rsidRPr="00ED4019">
        <w:rPr>
          <w:rStyle w:val="AttributeTok"/>
          <w:rFonts w:ascii="Times New Roman" w:hAnsi="Times New Roman"/>
        </w:rPr>
        <w:t>beta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loatTok"/>
          <w:rFonts w:ascii="Times New Roman" w:hAnsi="Times New Roman"/>
        </w:rPr>
        <w:t>0.9</w:t>
      </w:r>
      <w:r w:rsidRPr="00ED4019">
        <w:rPr>
          <w:rStyle w:val="NormalTok"/>
          <w:rFonts w:ascii="Times New Roman" w:hAnsi="Times New Roman"/>
        </w:rPr>
        <w:t xml:space="preserve">)), </w:t>
      </w:r>
      <w:r w:rsidRPr="00ED4019">
        <w:rPr>
          <w:rStyle w:val="AttributeTok"/>
          <w:rFonts w:ascii="Times New Roman" w:hAnsi="Times New Roman"/>
        </w:rPr>
        <w:t>series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'0.9'</w:t>
      </w:r>
      <w:r w:rsidRPr="00ED4019">
        <w:rPr>
          <w:rStyle w:val="NormalTok"/>
          <w:rFonts w:ascii="Times New Roman" w:hAnsi="Times New Roman"/>
        </w:rPr>
        <w:t>)</w:t>
      </w:r>
      <w:r w:rsidRPr="00ED4019">
        <w:rPr>
          <w:rStyle w:val="SpecialCharTok"/>
          <w:rFonts w:ascii="Times New Roman" w:hAnsi="Times New Roman"/>
        </w:rPr>
        <w:t>+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</w:t>
      </w:r>
      <w:r w:rsidRPr="00ED4019">
        <w:rPr>
          <w:rStyle w:val="FunctionTok"/>
          <w:rFonts w:ascii="Times New Roman" w:hAnsi="Times New Roman"/>
        </w:rPr>
        <w:t>autolayer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FunctionTok"/>
          <w:rFonts w:ascii="Times New Roman" w:hAnsi="Times New Roman"/>
        </w:rPr>
        <w:t>holt</w:t>
      </w:r>
      <w:r w:rsidRPr="00ED4019">
        <w:rPr>
          <w:rStyle w:val="NormalTok"/>
          <w:rFonts w:ascii="Times New Roman" w:hAnsi="Times New Roman"/>
        </w:rPr>
        <w:t>(students.ts[,</w:t>
      </w:r>
      <w:r w:rsidRPr="00ED4019">
        <w:rPr>
          <w:rStyle w:val="DecValTok"/>
          <w:rFonts w:ascii="Times New Roman" w:hAnsi="Times New Roman"/>
        </w:rPr>
        <w:t>2</w:t>
      </w:r>
      <w:r w:rsidRPr="00ED4019">
        <w:rPr>
          <w:rStyle w:val="NormalTok"/>
          <w:rFonts w:ascii="Times New Roman" w:hAnsi="Times New Roman"/>
        </w:rPr>
        <w:t xml:space="preserve">], </w:t>
      </w:r>
      <w:r w:rsidRPr="00ED4019">
        <w:rPr>
          <w:rStyle w:val="AttributeTok"/>
          <w:rFonts w:ascii="Times New Roman" w:hAnsi="Times New Roman"/>
        </w:rPr>
        <w:t>beta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loatTok"/>
          <w:rFonts w:ascii="Times New Roman" w:hAnsi="Times New Roman"/>
        </w:rPr>
        <w:t>0.9</w:t>
      </w:r>
      <w:r w:rsidRPr="00ED4019">
        <w:rPr>
          <w:rStyle w:val="NormalTok"/>
          <w:rFonts w:ascii="Times New Roman" w:hAnsi="Times New Roman"/>
        </w:rPr>
        <w:t xml:space="preserve">, </w:t>
      </w:r>
      <w:r w:rsidRPr="00ED4019">
        <w:rPr>
          <w:rStyle w:val="AttributeTok"/>
          <w:rFonts w:ascii="Times New Roman" w:hAnsi="Times New Roman"/>
        </w:rPr>
        <w:t>PI =</w:t>
      </w:r>
      <w:r w:rsidRPr="00ED4019">
        <w:rPr>
          <w:rStyle w:val="NormalTok"/>
          <w:rFonts w:ascii="Times New Roman" w:hAnsi="Times New Roman"/>
        </w:rPr>
        <w:t xml:space="preserve"> F), </w:t>
      </w:r>
      <w:r w:rsidRPr="00ED4019">
        <w:rPr>
          <w:rStyle w:val="AttributeTok"/>
          <w:rFonts w:ascii="Times New Roman" w:hAnsi="Times New Roman"/>
        </w:rPr>
        <w:t>series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'0.9'</w:t>
      </w:r>
      <w:r w:rsidRPr="00ED4019">
        <w:rPr>
          <w:rStyle w:val="NormalTok"/>
          <w:rFonts w:ascii="Times New Roman" w:hAnsi="Times New Roman"/>
        </w:rPr>
        <w:t xml:space="preserve">) </w:t>
      </w:r>
      <w:r w:rsidRPr="00ED4019">
        <w:rPr>
          <w:rStyle w:val="SpecialCharTok"/>
          <w:rFonts w:ascii="Times New Roman" w:hAnsi="Times New Roman"/>
        </w:rPr>
        <w:t>+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</w:t>
      </w:r>
      <w:r w:rsidRPr="00ED4019">
        <w:rPr>
          <w:rStyle w:val="FunctionTok"/>
          <w:rFonts w:ascii="Times New Roman" w:hAnsi="Times New Roman"/>
        </w:rPr>
        <w:t>labs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AttributeTok"/>
          <w:rFonts w:ascii="Times New Roman" w:hAnsi="Times New Roman"/>
        </w:rPr>
        <w:t>title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'beta</w:t>
      </w:r>
      <w:r w:rsidRPr="00ED4019">
        <w:rPr>
          <w:rStyle w:val="StringTok"/>
          <w:rFonts w:ascii="Times New Roman" w:hAnsi="Times New Roman"/>
        </w:rPr>
        <w:t>값에</w:t>
      </w:r>
      <w:r w:rsidRPr="00ED4019">
        <w:rPr>
          <w:rStyle w:val="String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따른</w:t>
      </w:r>
      <w:r w:rsidRPr="00ED4019">
        <w:rPr>
          <w:rStyle w:val="StringTok"/>
          <w:rFonts w:ascii="Times New Roman" w:hAnsi="Times New Roman"/>
        </w:rPr>
        <w:t xml:space="preserve"> holt</w:t>
      </w:r>
      <w:r w:rsidRPr="00ED4019">
        <w:rPr>
          <w:rStyle w:val="StringTok"/>
          <w:rFonts w:ascii="Times New Roman" w:hAnsi="Times New Roman"/>
        </w:rPr>
        <w:t>지수평활모델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NormalTok"/>
          <w:rFonts w:ascii="Times New Roman" w:hAnsi="Times New Roman"/>
        </w:rPr>
        <w:t xml:space="preserve">, </w:t>
      </w:r>
      <w:r w:rsidRPr="00ED4019">
        <w:rPr>
          <w:rStyle w:val="AttributeTok"/>
          <w:rFonts w:ascii="Times New Roman" w:hAnsi="Times New Roman"/>
        </w:rPr>
        <w:t>x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StringTok"/>
          <w:rFonts w:ascii="Times New Roman" w:hAnsi="Times New Roman"/>
        </w:rPr>
        <w:t>연도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NormalTok"/>
          <w:rFonts w:ascii="Times New Roman" w:hAnsi="Times New Roman"/>
        </w:rPr>
        <w:t xml:space="preserve">, </w:t>
      </w:r>
      <w:r w:rsidRPr="00ED4019">
        <w:rPr>
          <w:rStyle w:val="AttributeTok"/>
          <w:rFonts w:ascii="Times New Roman" w:hAnsi="Times New Roman"/>
        </w:rPr>
        <w:t>y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StringTok"/>
          <w:rFonts w:ascii="Times New Roman" w:hAnsi="Times New Roman"/>
        </w:rPr>
        <w:t>학생수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NormalTok"/>
          <w:rFonts w:ascii="Times New Roman" w:hAnsi="Times New Roman"/>
        </w:rPr>
        <w:t xml:space="preserve">, </w:t>
      </w:r>
      <w:r w:rsidRPr="00ED4019">
        <w:rPr>
          <w:rStyle w:val="AttributeTok"/>
          <w:rFonts w:ascii="Times New Roman" w:hAnsi="Times New Roman"/>
        </w:rPr>
        <w:t>color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'beta'</w:t>
      </w:r>
      <w:r w:rsidRPr="00ED4019">
        <w:rPr>
          <w:rStyle w:val="NormalTok"/>
          <w:rFonts w:ascii="Times New Roman" w:hAnsi="Times New Roman"/>
        </w:rPr>
        <w:t>)</w:t>
      </w:r>
    </w:p>
    <w:p w14:paraId="5FA2A5CF" w14:textId="77777777" w:rsidR="00FD7B2A" w:rsidRPr="00ED4019" w:rsidRDefault="00FD7B2A">
      <w:pPr>
        <w:pStyle w:val="Figure"/>
        <w:jc w:val="both"/>
        <w:rPr>
          <w:rFonts w:ascii="Times New Roman" w:hAnsi="Times New Roman"/>
        </w:rPr>
        <w:pPrChange w:id="4703" w:author="제이펍 출판사" w:date="2021-03-14T15:57:00Z">
          <w:pPr>
            <w:pStyle w:val="Figure"/>
          </w:pPr>
        </w:pPrChange>
      </w:pPr>
      <w:r w:rsidRPr="00ED4019">
        <w:rPr>
          <w:rFonts w:ascii="Times New Roman" w:hAnsi="Times New Roman"/>
          <w:noProof/>
          <w:lang w:eastAsia="ko-KR"/>
        </w:rPr>
        <w:lastRenderedPageBreak/>
        <w:drawing>
          <wp:inline distT="0" distB="0" distL="0" distR="0" wp14:anchorId="78E55B8D" wp14:editId="11F63AFE">
            <wp:extent cx="4572000" cy="3657600"/>
            <wp:effectExtent l="0" t="0" r="0" b="0"/>
            <wp:docPr id="171" name="그림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"/>
                    <pic:cNvPicPr>
                      <a:picLocks noChangeAspect="1" noChangeArrowheads="1"/>
                    </pic:cNvPicPr>
                  </pic:nvPicPr>
                  <pic:blipFill>
                    <a:blip r:embed="rId1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DBFD67B" w14:textId="514ACFA3" w:rsidR="00FD7B2A" w:rsidRPr="00ED4019" w:rsidRDefault="00FD7B2A">
      <w:pPr>
        <w:pStyle w:val="a6"/>
        <w:jc w:val="both"/>
        <w:rPr>
          <w:rFonts w:ascii="Times New Roman" w:hAnsi="Times New Roman"/>
          <w:lang w:eastAsia="ko-KR"/>
        </w:rPr>
        <w:pPrChange w:id="4704" w:author="제이펍 출판사" w:date="2021-03-14T15:57:00Z">
          <w:pPr>
            <w:pStyle w:val="a6"/>
            <w:jc w:val="center"/>
          </w:pPr>
        </w:pPrChange>
      </w:pPr>
      <w:commentRangeStart w:id="4705"/>
      <w:r w:rsidRPr="00ED4019">
        <w:rPr>
          <w:rFonts w:ascii="Times New Roman" w:hAnsi="Times New Roman" w:hint="eastAsia"/>
          <w:lang w:eastAsia="ko-KR"/>
        </w:rPr>
        <w:t>그림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/>
        </w:rPr>
        <w:fldChar w:fldCharType="begin"/>
      </w:r>
      <w:r w:rsidRPr="00ED4019">
        <w:rPr>
          <w:rFonts w:ascii="Times New Roman" w:hAnsi="Times New Roman"/>
          <w:lang w:eastAsia="ko-KR"/>
        </w:rPr>
        <w:instrText xml:space="preserve"> </w:instrText>
      </w:r>
      <w:r w:rsidRPr="00ED4019">
        <w:rPr>
          <w:rFonts w:ascii="Times New Roman" w:hAnsi="Times New Roman" w:hint="eastAsia"/>
          <w:lang w:eastAsia="ko-KR"/>
        </w:rPr>
        <w:instrText>STYLEREF 1 \s</w:instrText>
      </w:r>
      <w:r w:rsidRPr="00ED4019">
        <w:rPr>
          <w:rFonts w:ascii="Times New Roman" w:hAnsi="Times New Roman"/>
          <w:lang w:eastAsia="ko-KR"/>
        </w:rPr>
        <w:instrText xml:space="preserve"> </w:instrText>
      </w:r>
      <w:r w:rsidRPr="00ED4019">
        <w:rPr>
          <w:rFonts w:ascii="Times New Roman" w:hAnsi="Times New Roman"/>
        </w:rPr>
        <w:fldChar w:fldCharType="separate"/>
      </w:r>
      <w:r w:rsidR="00B60F81">
        <w:rPr>
          <w:rFonts w:ascii="Times New Roman" w:hAnsi="Times New Roman"/>
          <w:noProof/>
          <w:lang w:eastAsia="ko-KR"/>
        </w:rPr>
        <w:t>0</w:t>
      </w:r>
      <w:r w:rsidRPr="00ED4019">
        <w:rPr>
          <w:rFonts w:ascii="Times New Roman" w:hAnsi="Times New Roman"/>
        </w:rPr>
        <w:fldChar w:fldCharType="end"/>
      </w:r>
      <w:r w:rsidRPr="00ED4019">
        <w:rPr>
          <w:rFonts w:ascii="Times New Roman" w:hAnsi="Times New Roman"/>
          <w:lang w:eastAsia="ko-KR"/>
        </w:rPr>
        <w:noBreakHyphen/>
        <w:t>42</w:t>
      </w:r>
      <w:commentRangeEnd w:id="4705"/>
      <w:r w:rsidR="00F32EF0">
        <w:rPr>
          <w:rStyle w:val="af3"/>
          <w:i w:val="0"/>
        </w:rPr>
        <w:commentReference w:id="4705"/>
      </w:r>
    </w:p>
    <w:p w14:paraId="4394162F" w14:textId="2AAC5D55" w:rsidR="00FD7B2A" w:rsidRDefault="00F32EF0">
      <w:pPr>
        <w:pStyle w:val="2"/>
        <w:numPr>
          <w:ilvl w:val="0"/>
          <w:numId w:val="0"/>
        </w:numPr>
        <w:ind w:left="760"/>
        <w:jc w:val="both"/>
        <w:rPr>
          <w:lang w:eastAsia="ko-KR"/>
        </w:rPr>
        <w:pPrChange w:id="4706" w:author="user" w:date="2021-03-22T18:41:00Z">
          <w:pPr>
            <w:pStyle w:val="2"/>
          </w:pPr>
        </w:pPrChange>
      </w:pPr>
      <w:bookmarkStart w:id="4707" w:name="홀트-윈터holt-winter-모델"/>
      <w:bookmarkEnd w:id="4644"/>
      <w:bookmarkEnd w:id="4653"/>
      <w:ins w:id="4708" w:author="user" w:date="2021-03-22T18:41:00Z">
        <w:r>
          <w:rPr>
            <w:rFonts w:hint="eastAsia"/>
            <w:lang w:eastAsia="ko-KR"/>
          </w:rPr>
          <w:t xml:space="preserve">6.6.3 </w:t>
        </w:r>
      </w:ins>
      <w:r w:rsidR="00FD7B2A">
        <w:rPr>
          <w:lang w:eastAsia="ko-KR"/>
        </w:rPr>
        <w:t>홀트-윈터</w:t>
      </w:r>
      <w:del w:id="4709" w:author="user" w:date="2021-03-22T18:41:00Z">
        <w:r w:rsidR="00FD7B2A" w:rsidDel="00F32EF0">
          <w:rPr>
            <w:lang w:eastAsia="ko-KR"/>
          </w:rPr>
          <w:delText>(Holt-Winter)</w:delText>
        </w:r>
      </w:del>
      <w:r w:rsidR="00FD7B2A">
        <w:rPr>
          <w:lang w:eastAsia="ko-KR"/>
        </w:rPr>
        <w:t xml:space="preserve"> 모델</w:t>
      </w:r>
    </w:p>
    <w:p w14:paraId="2323D953" w14:textId="6178653D" w:rsidR="00FD7B2A" w:rsidRPr="00ED4019" w:rsidDel="001901F2" w:rsidRDefault="00FD7B2A">
      <w:pPr>
        <w:jc w:val="both"/>
        <w:rPr>
          <w:del w:id="4710" w:author="user" w:date="2021-03-22T18:47:00Z"/>
          <w:rFonts w:ascii="Times New Roman" w:hAnsi="Times New Roman"/>
          <w:lang w:eastAsia="ko-KR"/>
        </w:rPr>
        <w:pPrChange w:id="4711" w:author="제이펍 출판사" w:date="2021-03-14T15:57:00Z">
          <w:pPr/>
        </w:pPrChange>
      </w:pPr>
      <w:r w:rsidRPr="00ED4019">
        <w:rPr>
          <w:rFonts w:ascii="Times New Roman" w:hAnsi="Times New Roman"/>
          <w:lang w:eastAsia="ko-KR"/>
        </w:rPr>
        <w:t>홀트</w:t>
      </w:r>
      <w:r w:rsidRPr="00ED4019">
        <w:rPr>
          <w:rFonts w:ascii="Times New Roman" w:hAnsi="Times New Roman"/>
          <w:lang w:eastAsia="ko-KR"/>
        </w:rPr>
        <w:t>-</w:t>
      </w:r>
      <w:r w:rsidRPr="00ED4019">
        <w:rPr>
          <w:rFonts w:ascii="Times New Roman" w:hAnsi="Times New Roman"/>
          <w:lang w:eastAsia="ko-KR"/>
        </w:rPr>
        <w:t>윈터</w:t>
      </w:r>
      <w:r w:rsidRPr="00ED4019">
        <w:rPr>
          <w:rFonts w:ascii="Times New Roman" w:hAnsi="Times New Roman"/>
          <w:lang w:eastAsia="ko-KR"/>
        </w:rPr>
        <w:t xml:space="preserve">(Holt-Winter) </w:t>
      </w:r>
      <w:r w:rsidRPr="00ED4019">
        <w:rPr>
          <w:rFonts w:ascii="Times New Roman" w:hAnsi="Times New Roman"/>
          <w:lang w:eastAsia="ko-KR"/>
        </w:rPr>
        <w:t>모델은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단순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지수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평활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모델을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확장하여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추세와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계절성을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반영하는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모델이다</w:t>
      </w:r>
      <w:r w:rsidRPr="00ED4019">
        <w:rPr>
          <w:rFonts w:ascii="Times New Roman" w:hAnsi="Times New Roman"/>
          <w:lang w:eastAsia="ko-KR"/>
        </w:rPr>
        <w:t xml:space="preserve">. </w:t>
      </w:r>
      <w:r w:rsidRPr="00ED4019">
        <w:rPr>
          <w:rFonts w:ascii="Times New Roman" w:hAnsi="Times New Roman"/>
          <w:lang w:eastAsia="ko-KR"/>
        </w:rPr>
        <w:t>홀트</w:t>
      </w:r>
      <w:r w:rsidRPr="00ED4019">
        <w:rPr>
          <w:rFonts w:ascii="Times New Roman" w:hAnsi="Times New Roman"/>
          <w:lang w:eastAsia="ko-KR"/>
        </w:rPr>
        <w:t>-</w:t>
      </w:r>
      <w:r w:rsidRPr="00ED4019">
        <w:rPr>
          <w:rFonts w:ascii="Times New Roman" w:hAnsi="Times New Roman"/>
          <w:lang w:eastAsia="ko-KR"/>
        </w:rPr>
        <w:t>윈터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모델은</w:t>
      </w:r>
      <w:r w:rsidRPr="00ED4019">
        <w:rPr>
          <w:rFonts w:ascii="Times New Roman" w:hAnsi="Times New Roman"/>
          <w:lang w:eastAsia="ko-KR"/>
        </w:rPr>
        <w:t xml:space="preserve"> ses </w:t>
      </w:r>
      <w:r w:rsidRPr="00ED4019">
        <w:rPr>
          <w:rFonts w:ascii="Times New Roman" w:hAnsi="Times New Roman"/>
          <w:lang w:eastAsia="ko-KR"/>
        </w:rPr>
        <w:t>모델의</w:t>
      </w:r>
      <w:r w:rsidRPr="00ED4019">
        <w:rPr>
          <w:rFonts w:ascii="Times New Roman" w:hAnsi="Times New Roman"/>
          <w:lang w:eastAsia="ko-KR"/>
        </w:rPr>
        <w:t xml:space="preserve"> alpha, </w:t>
      </w:r>
      <w:r w:rsidRPr="00ED4019">
        <w:rPr>
          <w:rFonts w:ascii="Times New Roman" w:hAnsi="Times New Roman"/>
          <w:lang w:eastAsia="ko-KR"/>
        </w:rPr>
        <w:t>홀트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모델의</w:t>
      </w:r>
      <w:r w:rsidRPr="00ED4019">
        <w:rPr>
          <w:rFonts w:ascii="Times New Roman" w:hAnsi="Times New Roman"/>
          <w:lang w:eastAsia="ko-KR"/>
        </w:rPr>
        <w:t xml:space="preserve"> beta</w:t>
      </w:r>
      <w:r w:rsidRPr="00ED4019">
        <w:rPr>
          <w:rFonts w:ascii="Times New Roman" w:hAnsi="Times New Roman"/>
          <w:lang w:eastAsia="ko-KR"/>
        </w:rPr>
        <w:t>에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계절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매개변수인</w:t>
      </w:r>
      <w:r w:rsidRPr="00ED4019">
        <w:rPr>
          <w:rFonts w:ascii="Times New Roman" w:hAnsi="Times New Roman"/>
          <w:lang w:eastAsia="ko-KR"/>
        </w:rPr>
        <w:t xml:space="preserve"> gamma</w:t>
      </w:r>
      <w:r w:rsidRPr="00ED4019">
        <w:rPr>
          <w:rFonts w:ascii="Times New Roman" w:hAnsi="Times New Roman"/>
          <w:lang w:eastAsia="ko-KR"/>
        </w:rPr>
        <w:t>까지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포함하기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때문에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삼중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지수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평활법이나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계절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조정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지수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평활법이라고도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한다</w:t>
      </w:r>
      <w:r w:rsidRPr="00ED4019">
        <w:rPr>
          <w:rFonts w:ascii="Times New Roman" w:hAnsi="Times New Roman"/>
          <w:lang w:eastAsia="ko-KR"/>
        </w:rPr>
        <w:t>.</w:t>
      </w:r>
      <w:ins w:id="4712" w:author="user" w:date="2021-03-22T18:47:00Z">
        <w:r w:rsidR="001901F2">
          <w:rPr>
            <w:rFonts w:ascii="Times New Roman" w:hAnsi="Times New Roman" w:hint="eastAsia"/>
            <w:lang w:eastAsia="ko-KR"/>
          </w:rPr>
          <w:t xml:space="preserve"> </w:t>
        </w:r>
      </w:ins>
    </w:p>
    <w:p w14:paraId="31550D3C" w14:textId="5B9FE4AA" w:rsidR="00FD7B2A" w:rsidRPr="00ED4019" w:rsidRDefault="00FD7B2A">
      <w:pPr>
        <w:jc w:val="both"/>
        <w:rPr>
          <w:rFonts w:ascii="Times New Roman" w:hAnsi="Times New Roman"/>
          <w:lang w:eastAsia="ko-KR"/>
        </w:rPr>
        <w:pPrChange w:id="4713" w:author="user" w:date="2021-03-22T18:47:00Z">
          <w:pPr>
            <w:pStyle w:val="a0"/>
          </w:pPr>
        </w:pPrChange>
      </w:pPr>
      <w:r w:rsidRPr="00ED4019">
        <w:rPr>
          <w:rFonts w:ascii="Times New Roman" w:hAnsi="Times New Roman"/>
          <w:lang w:eastAsia="ko-KR"/>
        </w:rPr>
        <w:t>홀트</w:t>
      </w:r>
      <w:r w:rsidRPr="00ED4019">
        <w:rPr>
          <w:rFonts w:ascii="Times New Roman" w:hAnsi="Times New Roman"/>
          <w:lang w:eastAsia="ko-KR"/>
        </w:rPr>
        <w:t>-</w:t>
      </w:r>
      <w:r w:rsidRPr="00ED4019">
        <w:rPr>
          <w:rFonts w:ascii="Times New Roman" w:hAnsi="Times New Roman"/>
          <w:lang w:eastAsia="ko-KR"/>
        </w:rPr>
        <w:t>윈터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모델은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덧셈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방법</w:t>
      </w:r>
      <w:r w:rsidRPr="00ED4019">
        <w:rPr>
          <w:rFonts w:ascii="Times New Roman" w:hAnsi="Times New Roman"/>
          <w:lang w:eastAsia="ko-KR"/>
        </w:rPr>
        <w:t>(additive)</w:t>
      </w:r>
      <w:r w:rsidRPr="00ED4019">
        <w:rPr>
          <w:rFonts w:ascii="Times New Roman" w:hAnsi="Times New Roman"/>
          <w:lang w:eastAsia="ko-KR"/>
        </w:rPr>
        <w:t>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곱셈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방법</w:t>
      </w:r>
      <w:r w:rsidRPr="00ED4019">
        <w:rPr>
          <w:rFonts w:ascii="Times New Roman" w:hAnsi="Times New Roman"/>
          <w:lang w:eastAsia="ko-KR"/>
        </w:rPr>
        <w:t>(multiplicative)</w:t>
      </w:r>
      <w:r w:rsidRPr="00ED4019">
        <w:rPr>
          <w:rFonts w:ascii="Times New Roman" w:hAnsi="Times New Roman"/>
          <w:lang w:eastAsia="ko-KR"/>
        </w:rPr>
        <w:t>의</w:t>
      </w:r>
      <w:r w:rsidRPr="00ED4019">
        <w:rPr>
          <w:rFonts w:ascii="Times New Roman" w:hAnsi="Times New Roman"/>
          <w:lang w:eastAsia="ko-KR"/>
        </w:rPr>
        <w:t xml:space="preserve"> </w:t>
      </w:r>
      <w:del w:id="4714" w:author="제이펍 출판사" w:date="2021-03-14T18:26:00Z">
        <w:r w:rsidRPr="00ED4019" w:rsidDel="002A2B40">
          <w:rPr>
            <w:rFonts w:ascii="Times New Roman" w:hAnsi="Times New Roman"/>
            <w:lang w:eastAsia="ko-KR"/>
          </w:rPr>
          <w:delText>두가지</w:delText>
        </w:r>
      </w:del>
      <w:ins w:id="4715" w:author="제이펍 출판사" w:date="2021-03-14T18:26:00Z">
        <w:r w:rsidR="002A2B40">
          <w:rPr>
            <w:rFonts w:ascii="Times New Roman" w:hAnsi="Times New Roman"/>
            <w:lang w:eastAsia="ko-KR"/>
          </w:rPr>
          <w:t>두</w:t>
        </w:r>
        <w:r w:rsidR="002A2B40">
          <w:rPr>
            <w:rFonts w:ascii="Times New Roman" w:hAnsi="Times New Roman"/>
            <w:lang w:eastAsia="ko-KR"/>
          </w:rPr>
          <w:t xml:space="preserve"> </w:t>
        </w:r>
        <w:r w:rsidR="002A2B40">
          <w:rPr>
            <w:rFonts w:ascii="Times New Roman" w:hAnsi="Times New Roman"/>
            <w:lang w:eastAsia="ko-KR"/>
          </w:rPr>
          <w:t>가지</w:t>
        </w:r>
      </w:ins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방법이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있다</w:t>
      </w:r>
      <w:r w:rsidRPr="00ED4019">
        <w:rPr>
          <w:rFonts w:ascii="Times New Roman" w:hAnsi="Times New Roman"/>
          <w:lang w:eastAsia="ko-KR"/>
        </w:rPr>
        <w:t>.</w:t>
      </w:r>
    </w:p>
    <w:p w14:paraId="26E98699" w14:textId="0C20FFD4" w:rsidR="00FD7B2A" w:rsidRPr="00ED4019" w:rsidRDefault="00FD7B2A">
      <w:pPr>
        <w:pStyle w:val="a0"/>
        <w:jc w:val="both"/>
        <w:rPr>
          <w:rFonts w:ascii="Times New Roman" w:hAnsi="Times New Roman"/>
          <w:lang w:eastAsia="ko-KR"/>
        </w:rPr>
        <w:pPrChange w:id="4716" w:author="제이펍 출판사" w:date="2021-03-14T15:57:00Z">
          <w:pPr>
            <w:pStyle w:val="a0"/>
          </w:pPr>
        </w:pPrChange>
      </w:pPr>
      <w:r w:rsidRPr="00ED4019">
        <w:rPr>
          <w:rFonts w:ascii="Times New Roman" w:hAnsi="Times New Roman"/>
          <w:lang w:eastAsia="ko-KR"/>
        </w:rPr>
        <w:t>시계열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분해에서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설명</w:t>
      </w:r>
      <w:r w:rsidRPr="00ED4019">
        <w:rPr>
          <w:rFonts w:ascii="Times New Roman" w:hAnsi="Times New Roman" w:hint="eastAsia"/>
          <w:lang w:eastAsia="ko-KR"/>
        </w:rPr>
        <w:t>한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것과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같이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덧셈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방법은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계절성의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변화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비교적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일정하게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나타날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때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사용하는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방법이고</w:t>
      </w:r>
      <w:ins w:id="4717" w:author="user" w:date="2021-03-22T18:46:00Z">
        <w:r w:rsidR="009060DE">
          <w:rPr>
            <w:rFonts w:ascii="Times New Roman" w:hAnsi="Times New Roman" w:hint="eastAsia"/>
            <w:lang w:eastAsia="ko-KR"/>
          </w:rPr>
          <w:t>,</w:t>
        </w:r>
      </w:ins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곱셈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방법은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계절성의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진폭이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추세에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비례하여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변동이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있을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때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사용하는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방법이다</w:t>
      </w:r>
      <w:r w:rsidRPr="00ED4019">
        <w:rPr>
          <w:rFonts w:ascii="Times New Roman" w:hAnsi="Times New Roman"/>
          <w:lang w:eastAsia="ko-KR"/>
        </w:rPr>
        <w:t xml:space="preserve">. </w:t>
      </w:r>
      <w:r w:rsidRPr="00ED4019">
        <w:rPr>
          <w:rFonts w:ascii="Times New Roman" w:hAnsi="Times New Roman"/>
          <w:lang w:eastAsia="ko-KR"/>
        </w:rPr>
        <w:t>따라서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미래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예측치를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산출할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때도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덧셈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방법은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예측치가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크게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변동되지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않지만</w:t>
      </w:r>
      <w:ins w:id="4718" w:author="user" w:date="2021-03-22T18:46:00Z">
        <w:r w:rsidR="009060DE">
          <w:rPr>
            <w:rFonts w:ascii="Times New Roman" w:hAnsi="Times New Roman" w:hint="eastAsia"/>
            <w:lang w:eastAsia="ko-KR"/>
          </w:rPr>
          <w:t>,</w:t>
        </w:r>
      </w:ins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곱셈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방법은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미래일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수록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예측값이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커지게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된다</w:t>
      </w:r>
      <w:r w:rsidRPr="00ED4019">
        <w:rPr>
          <w:rFonts w:ascii="Times New Roman" w:hAnsi="Times New Roman"/>
          <w:lang w:eastAsia="ko-KR"/>
        </w:rPr>
        <w:t>.</w:t>
      </w:r>
    </w:p>
    <w:p w14:paraId="67DD6037" w14:textId="5B3BE8EA" w:rsidR="00FD7B2A" w:rsidRPr="00ED4019" w:rsidRDefault="00FD7B2A">
      <w:pPr>
        <w:jc w:val="both"/>
        <w:rPr>
          <w:rFonts w:ascii="Times New Roman" w:hAnsi="Times New Roman"/>
          <w:lang w:eastAsia="ko-KR"/>
        </w:rPr>
        <w:pPrChange w:id="4719" w:author="제이펍 출판사" w:date="2021-03-14T15:57:00Z">
          <w:pPr/>
        </w:pPrChange>
      </w:pPr>
      <w:bookmarkStart w:id="4720" w:name="forecasthw-함수"/>
      <w:r w:rsidRPr="00ED4019">
        <w:rPr>
          <w:rFonts w:ascii="Times New Roman" w:hAnsi="Times New Roman"/>
          <w:lang w:eastAsia="ko-KR"/>
        </w:rPr>
        <w:t>홀트</w:t>
      </w:r>
      <w:r w:rsidRPr="00ED4019">
        <w:rPr>
          <w:rFonts w:ascii="Times New Roman" w:hAnsi="Times New Roman"/>
          <w:lang w:eastAsia="ko-KR"/>
        </w:rPr>
        <w:t>-</w:t>
      </w:r>
      <w:r w:rsidRPr="00ED4019">
        <w:rPr>
          <w:rFonts w:ascii="Times New Roman" w:hAnsi="Times New Roman"/>
          <w:lang w:eastAsia="ko-KR"/>
        </w:rPr>
        <w:t>윈터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모델을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생성하기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위해서는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Style w:val="VerbatimChar"/>
          <w:rFonts w:ascii="Times New Roman" w:hAnsi="Times New Roman"/>
          <w:lang w:eastAsia="ko-KR"/>
        </w:rPr>
        <w:t>forecast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패키지의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Style w:val="VerbatimChar"/>
          <w:rFonts w:ascii="Times New Roman" w:hAnsi="Times New Roman"/>
          <w:lang w:eastAsia="ko-KR"/>
        </w:rPr>
        <w:t>hw()</w:t>
      </w:r>
      <w:r w:rsidRPr="00ED4019">
        <w:rPr>
          <w:rFonts w:ascii="Times New Roman" w:hAnsi="Times New Roman"/>
          <w:lang w:eastAsia="ko-KR"/>
        </w:rPr>
        <w:t>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사용한다</w:t>
      </w:r>
      <w:r w:rsidRPr="00ED4019">
        <w:rPr>
          <w:rFonts w:ascii="Times New Roman" w:hAnsi="Times New Roman"/>
          <w:lang w:eastAsia="ko-KR"/>
        </w:rPr>
        <w:t xml:space="preserve">. </w:t>
      </w:r>
      <w:r w:rsidRPr="00ED4019">
        <w:rPr>
          <w:rFonts w:ascii="Times New Roman" w:hAnsi="Times New Roman"/>
          <w:lang w:eastAsia="ko-KR"/>
        </w:rPr>
        <w:t>홀트</w:t>
      </w:r>
      <w:r w:rsidRPr="00ED4019">
        <w:rPr>
          <w:rFonts w:ascii="Times New Roman" w:hAnsi="Times New Roman" w:hint="eastAsia"/>
          <w:lang w:eastAsia="ko-KR"/>
        </w:rPr>
        <w:t>-</w:t>
      </w:r>
      <w:r w:rsidRPr="00ED4019">
        <w:rPr>
          <w:rFonts w:ascii="Times New Roman" w:hAnsi="Times New Roman"/>
          <w:lang w:eastAsia="ko-KR"/>
        </w:rPr>
        <w:t>윈터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모델도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앞선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홀트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모델과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같이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Style w:val="VerbatimChar"/>
          <w:rFonts w:ascii="Times New Roman" w:hAnsi="Times New Roman"/>
          <w:lang w:eastAsia="ko-KR"/>
        </w:rPr>
        <w:t>ses()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함수에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추세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기울기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값인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Style w:val="VerbatimChar"/>
          <w:rFonts w:ascii="Times New Roman" w:hAnsi="Times New Roman"/>
          <w:lang w:eastAsia="ko-KR"/>
        </w:rPr>
        <w:t>beta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값과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계절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변수인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Style w:val="VerbatimChar"/>
          <w:rFonts w:ascii="Times New Roman" w:hAnsi="Times New Roman"/>
          <w:lang w:eastAsia="ko-KR"/>
        </w:rPr>
        <w:t>gamma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값을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지정</w:t>
      </w:r>
      <w:r w:rsidRPr="00ED4019">
        <w:rPr>
          <w:rFonts w:ascii="Times New Roman" w:hAnsi="Times New Roman"/>
          <w:lang w:eastAsia="ko-KR"/>
        </w:rPr>
        <w:t>하여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사용할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수도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있고</w:t>
      </w:r>
      <w:ins w:id="4721" w:author="user" w:date="2021-03-22T18:47:00Z">
        <w:r w:rsidR="001901F2">
          <w:rPr>
            <w:rFonts w:ascii="Times New Roman" w:hAnsi="Times New Roman" w:hint="eastAsia"/>
            <w:lang w:eastAsia="ko-KR"/>
          </w:rPr>
          <w:t>,</w:t>
        </w:r>
      </w:ins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Style w:val="VerbatimChar"/>
          <w:rFonts w:ascii="Times New Roman" w:hAnsi="Times New Roman"/>
          <w:lang w:eastAsia="ko-KR"/>
        </w:rPr>
        <w:t>hw()</w:t>
      </w:r>
      <w:r w:rsidRPr="00ED4019">
        <w:rPr>
          <w:rFonts w:ascii="Times New Roman" w:hAnsi="Times New Roman"/>
          <w:lang w:eastAsia="ko-KR"/>
        </w:rPr>
        <w:t>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사용하여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모델을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생성할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수도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있다</w:t>
      </w:r>
      <w:r w:rsidRPr="00ED4019">
        <w:rPr>
          <w:rFonts w:ascii="Times New Roman" w:hAnsi="Times New Roman"/>
          <w:lang w:eastAsia="ko-KR"/>
        </w:rPr>
        <w:t xml:space="preserve">. </w:t>
      </w:r>
      <w:r w:rsidRPr="00ED4019">
        <w:rPr>
          <w:rFonts w:ascii="Times New Roman" w:hAnsi="Times New Roman"/>
          <w:lang w:eastAsia="ko-KR"/>
        </w:rPr>
        <w:t>다만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Style w:val="VerbatimChar"/>
          <w:rFonts w:ascii="Times New Roman" w:hAnsi="Times New Roman"/>
          <w:lang w:eastAsia="ko-KR"/>
        </w:rPr>
        <w:t>alpha</w:t>
      </w:r>
      <w:r w:rsidRPr="00ED4019">
        <w:rPr>
          <w:rFonts w:ascii="Times New Roman" w:hAnsi="Times New Roman"/>
          <w:lang w:eastAsia="ko-KR"/>
        </w:rPr>
        <w:t xml:space="preserve">, </w:t>
      </w:r>
      <w:r w:rsidRPr="00ED4019">
        <w:rPr>
          <w:rStyle w:val="VerbatimChar"/>
          <w:rFonts w:ascii="Times New Roman" w:hAnsi="Times New Roman"/>
          <w:lang w:eastAsia="ko-KR"/>
        </w:rPr>
        <w:t>beta, gamma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등의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매개변수를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지정하지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않으면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자동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계산되어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적절한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값이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사용된다</w:t>
      </w:r>
      <w:r w:rsidRPr="00ED4019">
        <w:rPr>
          <w:rFonts w:ascii="Times New Roman" w:hAnsi="Times New Roman"/>
          <w:lang w:eastAsia="ko-KR"/>
        </w:rPr>
        <w:t>.</w:t>
      </w:r>
    </w:p>
    <w:p w14:paraId="32C10682" w14:textId="77777777" w:rsidR="00FD7B2A" w:rsidRPr="00ED4019" w:rsidRDefault="00FD7B2A">
      <w:pPr>
        <w:pStyle w:val="a0"/>
        <w:jc w:val="both"/>
        <w:rPr>
          <w:rFonts w:ascii="Times New Roman" w:hAnsi="Times New Roman"/>
          <w:lang w:eastAsia="ko-KR"/>
        </w:rPr>
        <w:pPrChange w:id="4722" w:author="제이펍 출판사" w:date="2021-03-14T15:57:00Z">
          <w:pPr>
            <w:pStyle w:val="a0"/>
          </w:pPr>
        </w:pPrChange>
      </w:pPr>
      <w:r w:rsidRPr="00ED4019">
        <w:rPr>
          <w:rFonts w:ascii="Times New Roman" w:hAnsi="Times New Roman"/>
          <w:lang w:eastAsia="ko-KR"/>
        </w:rPr>
        <w:t>덧셈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방법과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곱셈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방법을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사용하는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방법은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Style w:val="VerbatimChar"/>
          <w:rFonts w:ascii="Times New Roman" w:hAnsi="Times New Roman"/>
          <w:lang w:eastAsia="ko-KR"/>
        </w:rPr>
        <w:t>hw()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함수에서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Style w:val="VerbatimChar"/>
          <w:rFonts w:ascii="Times New Roman" w:hAnsi="Times New Roman"/>
          <w:lang w:eastAsia="ko-KR"/>
        </w:rPr>
        <w:t>seasonal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매개변수를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통해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설정할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있다</w:t>
      </w:r>
      <w:r w:rsidRPr="00ED4019">
        <w:rPr>
          <w:rFonts w:ascii="Times New Roman" w:hAnsi="Times New Roman"/>
          <w:lang w:eastAsia="ko-KR"/>
        </w:rPr>
        <w:t xml:space="preserve">. </w:t>
      </w:r>
      <w:r w:rsidRPr="00ED4019">
        <w:rPr>
          <w:rStyle w:val="VerbatimChar"/>
          <w:rFonts w:ascii="Times New Roman" w:hAnsi="Times New Roman"/>
          <w:lang w:eastAsia="ko-KR"/>
        </w:rPr>
        <w:t>seasonal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매개변수를</w:t>
      </w:r>
      <w:r w:rsidRPr="00ED4019">
        <w:rPr>
          <w:rFonts w:ascii="Times New Roman" w:hAnsi="Times New Roman"/>
          <w:lang w:eastAsia="ko-KR"/>
        </w:rPr>
        <w:t xml:space="preserve"> ‘</w:t>
      </w:r>
      <w:r w:rsidRPr="00ED4019">
        <w:rPr>
          <w:rStyle w:val="VerbatimChar"/>
          <w:rFonts w:ascii="Times New Roman" w:hAnsi="Times New Roman"/>
          <w:lang w:eastAsia="ko-KR"/>
        </w:rPr>
        <w:t>additive</w:t>
      </w:r>
      <w:r w:rsidRPr="00ED4019">
        <w:rPr>
          <w:rFonts w:ascii="Times New Roman" w:hAnsi="Times New Roman"/>
          <w:lang w:eastAsia="ko-KR"/>
        </w:rPr>
        <w:t>’</w:t>
      </w:r>
      <w:r w:rsidRPr="00ED4019">
        <w:rPr>
          <w:rFonts w:ascii="Times New Roman" w:hAnsi="Times New Roman"/>
          <w:lang w:eastAsia="ko-KR"/>
        </w:rPr>
        <w:t>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설정하면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덧셈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방법</w:t>
      </w:r>
      <w:r w:rsidRPr="00ED4019">
        <w:rPr>
          <w:rFonts w:ascii="Times New Roman" w:hAnsi="Times New Roman"/>
          <w:lang w:eastAsia="ko-KR"/>
        </w:rPr>
        <w:t>,’</w:t>
      </w:r>
      <w:r w:rsidRPr="00ED4019">
        <w:rPr>
          <w:rStyle w:val="VerbatimChar"/>
          <w:rFonts w:ascii="Times New Roman" w:hAnsi="Times New Roman"/>
          <w:lang w:eastAsia="ko-KR"/>
        </w:rPr>
        <w:t>multiplicative</w:t>
      </w:r>
      <w:r w:rsidRPr="00ED4019">
        <w:rPr>
          <w:rFonts w:ascii="Times New Roman" w:hAnsi="Times New Roman"/>
          <w:lang w:eastAsia="ko-KR"/>
        </w:rPr>
        <w:t>’</w:t>
      </w:r>
      <w:r w:rsidRPr="00ED4019">
        <w:rPr>
          <w:rFonts w:ascii="Times New Roman" w:hAnsi="Times New Roman"/>
          <w:lang w:eastAsia="ko-KR"/>
        </w:rPr>
        <w:t>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설정하면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곱셈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방법을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사용하여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모델이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생</w:t>
      </w:r>
      <w:r w:rsidRPr="00ED4019">
        <w:rPr>
          <w:rFonts w:ascii="Times New Roman" w:hAnsi="Times New Roman"/>
          <w:lang w:eastAsia="ko-KR"/>
        </w:rPr>
        <w:t>성된다</w:t>
      </w:r>
      <w:r w:rsidRPr="00ED4019">
        <w:rPr>
          <w:rFonts w:ascii="Times New Roman" w:hAnsi="Times New Roman"/>
          <w:lang w:eastAsia="ko-KR"/>
        </w:rPr>
        <w:t>.</w:t>
      </w:r>
    </w:p>
    <w:p w14:paraId="32236B9D" w14:textId="1090AA3F" w:rsidR="00FD7B2A" w:rsidRPr="00ED4019" w:rsidDel="001901F2" w:rsidRDefault="00FD7B2A">
      <w:pPr>
        <w:pStyle w:val="a0"/>
        <w:jc w:val="both"/>
        <w:rPr>
          <w:del w:id="4723" w:author="user" w:date="2021-03-22T18:47:00Z"/>
          <w:rFonts w:ascii="Times New Roman" w:hAnsi="Times New Roman"/>
          <w:lang w:eastAsia="ko-KR"/>
        </w:rPr>
        <w:pPrChange w:id="4724" w:author="제이펍 출판사" w:date="2021-03-14T15:57:00Z">
          <w:pPr>
            <w:pStyle w:val="a0"/>
          </w:pPr>
        </w:pPrChange>
      </w:pPr>
      <w:r w:rsidRPr="00ED4019">
        <w:rPr>
          <w:rFonts w:ascii="Times New Roman" w:hAnsi="Times New Roman"/>
          <w:lang w:eastAsia="ko-KR"/>
        </w:rPr>
        <w:t>사실상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덧</w:t>
      </w:r>
      <w:r w:rsidRPr="00ED4019">
        <w:rPr>
          <w:rFonts w:ascii="Times New Roman" w:hAnsi="Times New Roman"/>
          <w:lang w:eastAsia="ko-KR"/>
        </w:rPr>
        <w:t>셈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방법과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곱셈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방법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중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어느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방법을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선택해</w:t>
      </w:r>
      <w:del w:id="4725" w:author="제이펍 출판사" w:date="2021-03-14T18:32:00Z">
        <w:r w:rsidRPr="00ED4019" w:rsidDel="002A2B40">
          <w:rPr>
            <w:rFonts w:ascii="Times New Roman" w:hAnsi="Times New Roman"/>
            <w:lang w:eastAsia="ko-KR"/>
          </w:rPr>
          <w:delText>야하</w:delText>
        </w:r>
      </w:del>
      <w:ins w:id="4726" w:author="제이펍 출판사" w:date="2021-03-14T18:32:00Z">
        <w:r w:rsidR="002A2B40">
          <w:rPr>
            <w:rFonts w:ascii="Times New Roman" w:hAnsi="Times New Roman"/>
            <w:lang w:eastAsia="ko-KR"/>
          </w:rPr>
          <w:t>야</w:t>
        </w:r>
        <w:r w:rsidR="002A2B40">
          <w:rPr>
            <w:rFonts w:ascii="Times New Roman" w:hAnsi="Times New Roman"/>
            <w:lang w:eastAsia="ko-KR"/>
          </w:rPr>
          <w:t xml:space="preserve"> </w:t>
        </w:r>
        <w:r w:rsidR="002A2B40">
          <w:rPr>
            <w:rFonts w:ascii="Times New Roman" w:hAnsi="Times New Roman"/>
            <w:lang w:eastAsia="ko-KR"/>
          </w:rPr>
          <w:t>하</w:t>
        </w:r>
      </w:ins>
      <w:r w:rsidRPr="00ED4019">
        <w:rPr>
          <w:rFonts w:ascii="Times New Roman" w:hAnsi="Times New Roman"/>
          <w:lang w:eastAsia="ko-KR"/>
        </w:rPr>
        <w:t>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지를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선택하는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방법은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시각적으로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확인하거나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다음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장에서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설명할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모델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성능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비교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방법을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통해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선택해</w:t>
      </w:r>
      <w:del w:id="4727" w:author="제이펍 출판사" w:date="2021-03-14T20:18:00Z">
        <w:r w:rsidRPr="00ED4019" w:rsidDel="00766301">
          <w:rPr>
            <w:rFonts w:ascii="Times New Roman" w:hAnsi="Times New Roman"/>
            <w:lang w:eastAsia="ko-KR"/>
          </w:rPr>
          <w:delText>야한</w:delText>
        </w:r>
      </w:del>
      <w:ins w:id="4728" w:author="제이펍 출판사" w:date="2021-03-14T20:18:00Z">
        <w:r w:rsidR="00766301">
          <w:rPr>
            <w:rFonts w:ascii="Times New Roman" w:hAnsi="Times New Roman"/>
            <w:lang w:eastAsia="ko-KR"/>
          </w:rPr>
          <w:t>야</w:t>
        </w:r>
        <w:r w:rsidR="00766301">
          <w:rPr>
            <w:rFonts w:ascii="Times New Roman" w:hAnsi="Times New Roman"/>
            <w:lang w:eastAsia="ko-KR"/>
          </w:rPr>
          <w:t xml:space="preserve"> </w:t>
        </w:r>
        <w:r w:rsidR="00766301">
          <w:rPr>
            <w:rFonts w:ascii="Times New Roman" w:hAnsi="Times New Roman"/>
            <w:lang w:eastAsia="ko-KR"/>
          </w:rPr>
          <w:t>한</w:t>
        </w:r>
      </w:ins>
      <w:r w:rsidRPr="00ED4019">
        <w:rPr>
          <w:rFonts w:ascii="Times New Roman" w:hAnsi="Times New Roman"/>
          <w:lang w:eastAsia="ko-KR"/>
        </w:rPr>
        <w:t>다</w:t>
      </w:r>
      <w:r w:rsidRPr="00ED4019">
        <w:rPr>
          <w:rFonts w:ascii="Times New Roman" w:hAnsi="Times New Roman"/>
          <w:lang w:eastAsia="ko-KR"/>
        </w:rPr>
        <w:t>.</w:t>
      </w:r>
      <w:ins w:id="4729" w:author="user" w:date="2021-03-22T18:47:00Z">
        <w:r w:rsidR="001901F2">
          <w:rPr>
            <w:rFonts w:ascii="Times New Roman" w:hAnsi="Times New Roman" w:hint="eastAsia"/>
            <w:lang w:eastAsia="ko-KR"/>
          </w:rPr>
          <w:t xml:space="preserve"> </w:t>
        </w:r>
      </w:ins>
    </w:p>
    <w:p w14:paraId="13E43D54" w14:textId="77777777" w:rsidR="00FD7B2A" w:rsidRPr="00ED4019" w:rsidRDefault="00FD7B2A">
      <w:pPr>
        <w:pStyle w:val="a0"/>
        <w:jc w:val="both"/>
        <w:rPr>
          <w:rFonts w:ascii="Times New Roman" w:hAnsi="Times New Roman"/>
          <w:lang w:eastAsia="ko-KR"/>
        </w:rPr>
        <w:pPrChange w:id="4730" w:author="제이펍 출판사" w:date="2021-03-14T15:57:00Z">
          <w:pPr>
            <w:pStyle w:val="a0"/>
          </w:pPr>
        </w:pPrChange>
      </w:pPr>
      <w:r w:rsidRPr="00ED4019">
        <w:rPr>
          <w:rFonts w:ascii="Times New Roman" w:hAnsi="Times New Roman"/>
          <w:lang w:eastAsia="ko-KR"/>
        </w:rPr>
        <w:t>연간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데이터인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전체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학생수는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계절성을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찾을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없기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때문에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Style w:val="VerbatimChar"/>
          <w:rFonts w:ascii="Times New Roman" w:hAnsi="Times New Roman"/>
          <w:lang w:eastAsia="ko-KR"/>
        </w:rPr>
        <w:t>hw()</w:t>
      </w:r>
      <w:r w:rsidRPr="00ED4019">
        <w:rPr>
          <w:rFonts w:ascii="Times New Roman" w:hAnsi="Times New Roman"/>
          <w:lang w:eastAsia="ko-KR"/>
        </w:rPr>
        <w:t>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적용하면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다음과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같은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오류를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발생시킨다</w:t>
      </w:r>
      <w:r w:rsidRPr="00ED4019">
        <w:rPr>
          <w:rFonts w:ascii="Times New Roman" w:hAnsi="Times New Roman"/>
          <w:lang w:eastAsia="ko-KR"/>
        </w:rPr>
        <w:t>.</w:t>
      </w:r>
    </w:p>
    <w:p w14:paraId="36118A72" w14:textId="77777777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4731" w:author="제이펍 출판사" w:date="2021-03-14T15:57:00Z">
          <w:pPr>
            <w:pStyle w:val="SourceCode"/>
          </w:pPr>
        </w:pPrChange>
      </w:pPr>
      <w:proofErr w:type="gramStart"/>
      <w:r w:rsidRPr="00ED4019">
        <w:rPr>
          <w:rStyle w:val="FunctionTok"/>
          <w:rFonts w:ascii="Times New Roman" w:hAnsi="Times New Roman"/>
        </w:rPr>
        <w:lastRenderedPageBreak/>
        <w:t>hw</w:t>
      </w:r>
      <w:r w:rsidRPr="00ED4019">
        <w:rPr>
          <w:rStyle w:val="NormalTok"/>
          <w:rFonts w:ascii="Times New Roman" w:hAnsi="Times New Roman"/>
        </w:rPr>
        <w:t>(</w:t>
      </w:r>
      <w:proofErr w:type="gramEnd"/>
      <w:r w:rsidRPr="00ED4019">
        <w:rPr>
          <w:rStyle w:val="NormalTok"/>
          <w:rFonts w:ascii="Times New Roman" w:hAnsi="Times New Roman"/>
        </w:rPr>
        <w:t>students.ts[,</w:t>
      </w:r>
      <w:r w:rsidRPr="00ED4019">
        <w:rPr>
          <w:rStyle w:val="DecValTok"/>
          <w:rFonts w:ascii="Times New Roman" w:hAnsi="Times New Roman"/>
        </w:rPr>
        <w:t>2</w:t>
      </w:r>
      <w:r w:rsidRPr="00ED4019">
        <w:rPr>
          <w:rStyle w:val="NormalTok"/>
          <w:rFonts w:ascii="Times New Roman" w:hAnsi="Times New Roman"/>
        </w:rPr>
        <w:t>])</w:t>
      </w:r>
    </w:p>
    <w:p w14:paraId="59F90377" w14:textId="77777777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4732" w:author="제이펍 출판사" w:date="2021-03-14T15:57:00Z">
          <w:pPr>
            <w:pStyle w:val="SourceCode"/>
          </w:pPr>
        </w:pPrChange>
      </w:pPr>
      <w:r w:rsidRPr="00ED4019">
        <w:rPr>
          <w:rStyle w:val="VerbatimChar"/>
          <w:rFonts w:ascii="Times New Roman" w:hAnsi="Times New Roman"/>
        </w:rPr>
        <w:t xml:space="preserve">Error in </w:t>
      </w:r>
      <w:proofErr w:type="gramStart"/>
      <w:r w:rsidRPr="00ED4019">
        <w:rPr>
          <w:rStyle w:val="VerbatimChar"/>
          <w:rFonts w:ascii="Times New Roman" w:hAnsi="Times New Roman"/>
        </w:rPr>
        <w:t>hw(</w:t>
      </w:r>
      <w:proofErr w:type="gramEnd"/>
      <w:r w:rsidRPr="00ED4019">
        <w:rPr>
          <w:rStyle w:val="VerbatimChar"/>
          <w:rFonts w:ascii="Times New Roman" w:hAnsi="Times New Roman"/>
        </w:rPr>
        <w:t>students.ts[, 2]): The time series should have frequency greater than 1.</w:t>
      </w:r>
    </w:p>
    <w:p w14:paraId="4106D415" w14:textId="62D0C241" w:rsidR="00FD7B2A" w:rsidRPr="00ED4019" w:rsidRDefault="00FD7B2A">
      <w:pPr>
        <w:jc w:val="both"/>
        <w:rPr>
          <w:rFonts w:ascii="Times New Roman" w:hAnsi="Times New Roman"/>
          <w:lang w:eastAsia="ko-KR"/>
        </w:rPr>
        <w:pPrChange w:id="4733" w:author="제이펍 출판사" w:date="2021-03-14T15:57:00Z">
          <w:pPr/>
        </w:pPrChange>
      </w:pPr>
      <w:r w:rsidRPr="00ED4019">
        <w:rPr>
          <w:rFonts w:ascii="Times New Roman" w:hAnsi="Times New Roman"/>
          <w:lang w:eastAsia="ko-KR"/>
        </w:rPr>
        <w:t>아래는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총</w:t>
      </w:r>
      <w:del w:id="4734" w:author="user" w:date="2021-03-22T14:58:00Z">
        <w:r w:rsidRPr="00ED4019" w:rsidDel="00D00B3D">
          <w:rPr>
            <w:rFonts w:ascii="Times New Roman" w:hAnsi="Times New Roman"/>
            <w:lang w:eastAsia="ko-KR"/>
          </w:rPr>
          <w:delText xml:space="preserve"> </w:delText>
        </w:r>
      </w:del>
      <w:r w:rsidRPr="00ED4019">
        <w:rPr>
          <w:rFonts w:ascii="Times New Roman" w:hAnsi="Times New Roman"/>
          <w:lang w:eastAsia="ko-KR"/>
        </w:rPr>
        <w:t>취업자수에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대한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홀트</w:t>
      </w:r>
      <w:r w:rsidRPr="00ED4019">
        <w:rPr>
          <w:rFonts w:ascii="Times New Roman" w:hAnsi="Times New Roman" w:hint="eastAsia"/>
          <w:lang w:eastAsia="ko-KR"/>
        </w:rPr>
        <w:t>-</w:t>
      </w:r>
      <w:r w:rsidRPr="00ED4019">
        <w:rPr>
          <w:rFonts w:ascii="Times New Roman" w:hAnsi="Times New Roman"/>
          <w:lang w:eastAsia="ko-KR"/>
        </w:rPr>
        <w:t>윈터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모델</w:t>
      </w:r>
      <w:r w:rsidRPr="00ED4019">
        <w:rPr>
          <w:rFonts w:ascii="Times New Roman" w:hAnsi="Times New Roman"/>
          <w:lang w:eastAsia="ko-KR"/>
        </w:rPr>
        <w:t xml:space="preserve"> plot</w:t>
      </w:r>
      <w:r w:rsidRPr="00ED4019">
        <w:rPr>
          <w:rFonts w:ascii="Times New Roman" w:hAnsi="Times New Roman"/>
          <w:lang w:eastAsia="ko-KR"/>
        </w:rPr>
        <w:t>이다</w:t>
      </w:r>
      <w:r w:rsidRPr="00ED4019">
        <w:rPr>
          <w:rFonts w:ascii="Times New Roman" w:hAnsi="Times New Roman"/>
          <w:lang w:eastAsia="ko-KR"/>
        </w:rPr>
        <w:t xml:space="preserve">. </w:t>
      </w:r>
      <w:r w:rsidRPr="00ED4019">
        <w:rPr>
          <w:rFonts w:ascii="Times New Roman" w:hAnsi="Times New Roman"/>
          <w:lang w:eastAsia="ko-KR"/>
        </w:rPr>
        <w:t>덧셈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방법과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곱셈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방법의</w:t>
      </w:r>
      <w:r w:rsidRPr="00ED4019">
        <w:rPr>
          <w:rFonts w:ascii="Times New Roman" w:hAnsi="Times New Roman"/>
          <w:lang w:eastAsia="ko-KR"/>
        </w:rPr>
        <w:t xml:space="preserve"> </w:t>
      </w:r>
      <w:del w:id="4735" w:author="제이펍 출판사" w:date="2021-03-14T18:26:00Z">
        <w:r w:rsidRPr="00ED4019" w:rsidDel="002A2B40">
          <w:rPr>
            <w:rFonts w:ascii="Times New Roman" w:hAnsi="Times New Roman"/>
            <w:lang w:eastAsia="ko-KR"/>
          </w:rPr>
          <w:delText>두가지</w:delText>
        </w:r>
      </w:del>
      <w:ins w:id="4736" w:author="제이펍 출판사" w:date="2021-03-14T18:26:00Z">
        <w:r w:rsidR="002A2B40">
          <w:rPr>
            <w:rFonts w:ascii="Times New Roman" w:hAnsi="Times New Roman"/>
            <w:lang w:eastAsia="ko-KR"/>
          </w:rPr>
          <w:t>두</w:t>
        </w:r>
        <w:r w:rsidR="002A2B40">
          <w:rPr>
            <w:rFonts w:ascii="Times New Roman" w:hAnsi="Times New Roman"/>
            <w:lang w:eastAsia="ko-KR"/>
          </w:rPr>
          <w:t xml:space="preserve"> </w:t>
        </w:r>
        <w:r w:rsidR="002A2B40">
          <w:rPr>
            <w:rFonts w:ascii="Times New Roman" w:hAnsi="Times New Roman"/>
            <w:lang w:eastAsia="ko-KR"/>
          </w:rPr>
          <w:t>가지</w:t>
        </w:r>
      </w:ins>
      <w:r w:rsidRPr="00ED4019">
        <w:rPr>
          <w:rFonts w:ascii="Times New Roman" w:hAnsi="Times New Roman"/>
          <w:lang w:eastAsia="ko-KR"/>
        </w:rPr>
        <w:t xml:space="preserve"> plot</w:t>
      </w:r>
      <w:r w:rsidRPr="00ED4019">
        <w:rPr>
          <w:rFonts w:ascii="Times New Roman" w:hAnsi="Times New Roman"/>
          <w:lang w:eastAsia="ko-KR"/>
        </w:rPr>
        <w:t>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보여</w:t>
      </w:r>
      <w:ins w:id="4737" w:author="user" w:date="2021-03-22T18:47:00Z">
        <w:r w:rsidR="001901F2">
          <w:rPr>
            <w:rFonts w:ascii="Times New Roman" w:hAnsi="Times New Roman" w:hint="eastAsia"/>
            <w:lang w:eastAsia="ko-KR"/>
          </w:rPr>
          <w:t xml:space="preserve"> </w:t>
        </w:r>
      </w:ins>
      <w:r w:rsidRPr="00ED4019">
        <w:rPr>
          <w:rFonts w:ascii="Times New Roman" w:hAnsi="Times New Roman"/>
          <w:lang w:eastAsia="ko-KR"/>
        </w:rPr>
        <w:t>주고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있다</w:t>
      </w:r>
      <w:r w:rsidRPr="00ED4019">
        <w:rPr>
          <w:rFonts w:ascii="Times New Roman" w:hAnsi="Times New Roman"/>
          <w:lang w:eastAsia="ko-KR"/>
        </w:rPr>
        <w:t>.</w:t>
      </w:r>
    </w:p>
    <w:p w14:paraId="3E02FA07" w14:textId="77777777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4738" w:author="제이펍 출판사" w:date="2021-03-14T15:57:00Z">
          <w:pPr>
            <w:pStyle w:val="SourceCode"/>
          </w:pPr>
        </w:pPrChange>
      </w:pPr>
      <w:r w:rsidRPr="00ED4019">
        <w:rPr>
          <w:rStyle w:val="FunctionTok"/>
          <w:rFonts w:ascii="Times New Roman" w:hAnsi="Times New Roman"/>
        </w:rPr>
        <w:t>autoplot</w:t>
      </w:r>
      <w:r w:rsidRPr="00ED4019">
        <w:rPr>
          <w:rStyle w:val="NormalTok"/>
          <w:rFonts w:ascii="Times New Roman" w:hAnsi="Times New Roman"/>
        </w:rPr>
        <w:t>(employees.ts[,</w:t>
      </w:r>
      <w:r w:rsidRPr="00ED4019">
        <w:rPr>
          <w:rStyle w:val="DecValTok"/>
          <w:rFonts w:ascii="Times New Roman" w:hAnsi="Times New Roman"/>
        </w:rPr>
        <w:t>2</w:t>
      </w:r>
      <w:r w:rsidRPr="00ED4019">
        <w:rPr>
          <w:rStyle w:val="NormalTok"/>
          <w:rFonts w:ascii="Times New Roman" w:hAnsi="Times New Roman"/>
        </w:rPr>
        <w:t xml:space="preserve">]) </w:t>
      </w:r>
      <w:r w:rsidRPr="00ED4019">
        <w:rPr>
          <w:rStyle w:val="SpecialCharTok"/>
          <w:rFonts w:ascii="Times New Roman" w:hAnsi="Times New Roman"/>
        </w:rPr>
        <w:t>+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</w:t>
      </w:r>
      <w:r w:rsidRPr="00ED4019">
        <w:rPr>
          <w:rStyle w:val="FunctionTok"/>
          <w:rFonts w:ascii="Times New Roman" w:hAnsi="Times New Roman"/>
        </w:rPr>
        <w:t>autolayer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FunctionTok"/>
          <w:rFonts w:ascii="Times New Roman" w:hAnsi="Times New Roman"/>
        </w:rPr>
        <w:t>fitted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FunctionTok"/>
          <w:rFonts w:ascii="Times New Roman" w:hAnsi="Times New Roman"/>
        </w:rPr>
        <w:t>hw</w:t>
      </w:r>
      <w:r w:rsidRPr="00ED4019">
        <w:rPr>
          <w:rStyle w:val="NormalTok"/>
          <w:rFonts w:ascii="Times New Roman" w:hAnsi="Times New Roman"/>
        </w:rPr>
        <w:t>(employees.ts[,</w:t>
      </w:r>
      <w:r w:rsidRPr="00ED4019">
        <w:rPr>
          <w:rStyle w:val="DecValTok"/>
          <w:rFonts w:ascii="Times New Roman" w:hAnsi="Times New Roman"/>
        </w:rPr>
        <w:t>2</w:t>
      </w:r>
      <w:r w:rsidRPr="00ED4019">
        <w:rPr>
          <w:rStyle w:val="NormalTok"/>
          <w:rFonts w:ascii="Times New Roman" w:hAnsi="Times New Roman"/>
        </w:rPr>
        <w:t xml:space="preserve">])), </w:t>
      </w:r>
      <w:r w:rsidRPr="00ED4019">
        <w:rPr>
          <w:rStyle w:val="AttributeTok"/>
          <w:rFonts w:ascii="Times New Roman" w:hAnsi="Times New Roman"/>
        </w:rPr>
        <w:t>series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 xml:space="preserve">'hw </w:t>
      </w:r>
      <w:r w:rsidRPr="00ED4019">
        <w:rPr>
          <w:rStyle w:val="StringTok"/>
          <w:rFonts w:ascii="Times New Roman" w:hAnsi="Times New Roman"/>
        </w:rPr>
        <w:t>적합값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NormalTok"/>
          <w:rFonts w:ascii="Times New Roman" w:hAnsi="Times New Roman"/>
        </w:rPr>
        <w:t xml:space="preserve">) </w:t>
      </w:r>
      <w:r w:rsidRPr="00ED4019">
        <w:rPr>
          <w:rStyle w:val="SpecialCharTok"/>
          <w:rFonts w:ascii="Times New Roman" w:hAnsi="Times New Roman"/>
        </w:rPr>
        <w:t>+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</w:t>
      </w:r>
      <w:r w:rsidRPr="00ED4019">
        <w:rPr>
          <w:rStyle w:val="FunctionTok"/>
          <w:rFonts w:ascii="Times New Roman" w:hAnsi="Times New Roman"/>
        </w:rPr>
        <w:t>autolayer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FunctionTok"/>
          <w:rFonts w:ascii="Times New Roman" w:hAnsi="Times New Roman"/>
        </w:rPr>
        <w:t>hw</w:t>
      </w:r>
      <w:r w:rsidRPr="00ED4019">
        <w:rPr>
          <w:rStyle w:val="NormalTok"/>
          <w:rFonts w:ascii="Times New Roman" w:hAnsi="Times New Roman"/>
        </w:rPr>
        <w:t>(employees.ts[,</w:t>
      </w:r>
      <w:r w:rsidRPr="00ED4019">
        <w:rPr>
          <w:rStyle w:val="DecValTok"/>
          <w:rFonts w:ascii="Times New Roman" w:hAnsi="Times New Roman"/>
        </w:rPr>
        <w:t>2</w:t>
      </w:r>
      <w:r w:rsidRPr="00ED4019">
        <w:rPr>
          <w:rStyle w:val="NormalTok"/>
          <w:rFonts w:ascii="Times New Roman" w:hAnsi="Times New Roman"/>
        </w:rPr>
        <w:t xml:space="preserve">], </w:t>
      </w:r>
      <w:r w:rsidRPr="00ED4019">
        <w:rPr>
          <w:rStyle w:val="AttributeTok"/>
          <w:rFonts w:ascii="Times New Roman" w:hAnsi="Times New Roman"/>
        </w:rPr>
        <w:t>seasonal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'additive'</w:t>
      </w:r>
      <w:r w:rsidRPr="00ED4019">
        <w:rPr>
          <w:rStyle w:val="NormalTok"/>
          <w:rFonts w:ascii="Times New Roman" w:hAnsi="Times New Roman"/>
        </w:rPr>
        <w:t xml:space="preserve">), </w:t>
      </w:r>
      <w:r w:rsidRPr="00ED4019">
        <w:rPr>
          <w:rStyle w:val="AttributeTok"/>
          <w:rFonts w:ascii="Times New Roman" w:hAnsi="Times New Roman"/>
        </w:rPr>
        <w:t>PI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ConstantTok"/>
          <w:rFonts w:ascii="Times New Roman" w:hAnsi="Times New Roman"/>
        </w:rPr>
        <w:t>FALSE</w:t>
      </w:r>
      <w:r w:rsidRPr="00ED4019">
        <w:rPr>
          <w:rStyle w:val="NormalTok"/>
          <w:rFonts w:ascii="Times New Roman" w:hAnsi="Times New Roman"/>
        </w:rPr>
        <w:t xml:space="preserve">, </w:t>
      </w:r>
      <w:r w:rsidRPr="00ED4019">
        <w:rPr>
          <w:rStyle w:val="AttributeTok"/>
          <w:rFonts w:ascii="Times New Roman" w:hAnsi="Times New Roman"/>
        </w:rPr>
        <w:t>series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'additive'</w:t>
      </w:r>
      <w:r w:rsidRPr="00ED4019">
        <w:rPr>
          <w:rStyle w:val="NormalTok"/>
          <w:rFonts w:ascii="Times New Roman" w:hAnsi="Times New Roman"/>
        </w:rPr>
        <w:t xml:space="preserve">) </w:t>
      </w:r>
      <w:r w:rsidRPr="00ED4019">
        <w:rPr>
          <w:rStyle w:val="SpecialCharTok"/>
          <w:rFonts w:ascii="Times New Roman" w:hAnsi="Times New Roman"/>
        </w:rPr>
        <w:t>+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</w:t>
      </w:r>
      <w:r w:rsidRPr="00ED4019">
        <w:rPr>
          <w:rStyle w:val="FunctionTok"/>
          <w:rFonts w:ascii="Times New Roman" w:hAnsi="Times New Roman"/>
        </w:rPr>
        <w:t>autolayer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FunctionTok"/>
          <w:rFonts w:ascii="Times New Roman" w:hAnsi="Times New Roman"/>
        </w:rPr>
        <w:t>hw</w:t>
      </w:r>
      <w:r w:rsidRPr="00ED4019">
        <w:rPr>
          <w:rStyle w:val="NormalTok"/>
          <w:rFonts w:ascii="Times New Roman" w:hAnsi="Times New Roman"/>
        </w:rPr>
        <w:t>(employees.ts[,</w:t>
      </w:r>
      <w:r w:rsidRPr="00ED4019">
        <w:rPr>
          <w:rStyle w:val="DecValTok"/>
          <w:rFonts w:ascii="Times New Roman" w:hAnsi="Times New Roman"/>
        </w:rPr>
        <w:t>2</w:t>
      </w:r>
      <w:r w:rsidRPr="00ED4019">
        <w:rPr>
          <w:rStyle w:val="NormalTok"/>
          <w:rFonts w:ascii="Times New Roman" w:hAnsi="Times New Roman"/>
        </w:rPr>
        <w:t xml:space="preserve">], </w:t>
      </w:r>
      <w:r w:rsidRPr="00ED4019">
        <w:rPr>
          <w:rStyle w:val="AttributeTok"/>
          <w:rFonts w:ascii="Times New Roman" w:hAnsi="Times New Roman"/>
        </w:rPr>
        <w:t>seasonal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'multiplicative'</w:t>
      </w:r>
      <w:r w:rsidRPr="00ED4019">
        <w:rPr>
          <w:rStyle w:val="NormalTok"/>
          <w:rFonts w:ascii="Times New Roman" w:hAnsi="Times New Roman"/>
        </w:rPr>
        <w:t xml:space="preserve">), </w:t>
      </w:r>
      <w:r w:rsidRPr="00ED4019">
        <w:rPr>
          <w:rStyle w:val="AttributeTok"/>
          <w:rFonts w:ascii="Times New Roman" w:hAnsi="Times New Roman"/>
        </w:rPr>
        <w:t>PI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ConstantTok"/>
          <w:rFonts w:ascii="Times New Roman" w:hAnsi="Times New Roman"/>
        </w:rPr>
        <w:t>FALSE</w:t>
      </w:r>
      <w:r w:rsidRPr="00ED4019">
        <w:rPr>
          <w:rStyle w:val="NormalTok"/>
          <w:rFonts w:ascii="Times New Roman" w:hAnsi="Times New Roman"/>
        </w:rPr>
        <w:t xml:space="preserve">, </w:t>
      </w:r>
      <w:r w:rsidRPr="00ED4019">
        <w:rPr>
          <w:rStyle w:val="AttributeTok"/>
          <w:rFonts w:ascii="Times New Roman" w:hAnsi="Times New Roman"/>
        </w:rPr>
        <w:t>series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'multiplicative'</w:t>
      </w:r>
      <w:r w:rsidRPr="00ED4019">
        <w:rPr>
          <w:rStyle w:val="NormalTok"/>
          <w:rFonts w:ascii="Times New Roman" w:hAnsi="Times New Roman"/>
        </w:rPr>
        <w:t xml:space="preserve">) </w:t>
      </w:r>
      <w:r w:rsidRPr="00ED4019">
        <w:rPr>
          <w:rStyle w:val="SpecialCharTok"/>
          <w:rFonts w:ascii="Times New Roman" w:hAnsi="Times New Roman"/>
        </w:rPr>
        <w:t>+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</w:t>
      </w:r>
      <w:r w:rsidRPr="00ED4019">
        <w:rPr>
          <w:rStyle w:val="FunctionTok"/>
          <w:rFonts w:ascii="Times New Roman" w:hAnsi="Times New Roman"/>
        </w:rPr>
        <w:t>labs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AttributeTok"/>
          <w:rFonts w:ascii="Times New Roman" w:hAnsi="Times New Roman"/>
        </w:rPr>
        <w:t>title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StringTok"/>
          <w:rFonts w:ascii="Times New Roman" w:hAnsi="Times New Roman"/>
        </w:rPr>
        <w:t>취업자수</w:t>
      </w:r>
      <w:r w:rsidRPr="00ED4019">
        <w:rPr>
          <w:rStyle w:val="StringTok"/>
          <w:rFonts w:ascii="Times New Roman" w:hAnsi="Times New Roman"/>
        </w:rPr>
        <w:t xml:space="preserve"> holt winter </w:t>
      </w:r>
      <w:r w:rsidRPr="00ED4019">
        <w:rPr>
          <w:rStyle w:val="StringTok"/>
          <w:rFonts w:ascii="Times New Roman" w:hAnsi="Times New Roman"/>
        </w:rPr>
        <w:t>지수평활모델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NormalTok"/>
          <w:rFonts w:ascii="Times New Roman" w:hAnsi="Times New Roman"/>
        </w:rPr>
        <w:t xml:space="preserve">, </w:t>
      </w:r>
      <w:r w:rsidRPr="00ED4019">
        <w:rPr>
          <w:rStyle w:val="AttributeTok"/>
          <w:rFonts w:ascii="Times New Roman" w:hAnsi="Times New Roman"/>
        </w:rPr>
        <w:t>x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StringTok"/>
          <w:rFonts w:ascii="Times New Roman" w:hAnsi="Times New Roman"/>
        </w:rPr>
        <w:t>연도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NormalTok"/>
          <w:rFonts w:ascii="Times New Roman" w:hAnsi="Times New Roman"/>
        </w:rPr>
        <w:t xml:space="preserve">, </w:t>
      </w:r>
      <w:r w:rsidRPr="00ED4019">
        <w:rPr>
          <w:rStyle w:val="AttributeTok"/>
          <w:rFonts w:ascii="Times New Roman" w:hAnsi="Times New Roman"/>
        </w:rPr>
        <w:t>y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StringTok"/>
          <w:rFonts w:ascii="Times New Roman" w:hAnsi="Times New Roman"/>
        </w:rPr>
        <w:t>취업자수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NormalTok"/>
          <w:rFonts w:ascii="Times New Roman" w:hAnsi="Times New Roman"/>
        </w:rPr>
        <w:t>)</w:t>
      </w:r>
    </w:p>
    <w:p w14:paraId="133EB490" w14:textId="77777777" w:rsidR="00FD7B2A" w:rsidRPr="00ED4019" w:rsidRDefault="00FD7B2A">
      <w:pPr>
        <w:pStyle w:val="Figure"/>
        <w:jc w:val="both"/>
        <w:rPr>
          <w:rFonts w:ascii="Times New Roman" w:hAnsi="Times New Roman"/>
        </w:rPr>
        <w:pPrChange w:id="4739" w:author="제이펍 출판사" w:date="2021-03-14T15:57:00Z">
          <w:pPr>
            <w:pStyle w:val="Figure"/>
          </w:pPr>
        </w:pPrChange>
      </w:pPr>
      <w:r w:rsidRPr="00ED4019">
        <w:rPr>
          <w:rFonts w:ascii="Times New Roman" w:hAnsi="Times New Roman"/>
          <w:noProof/>
          <w:lang w:eastAsia="ko-KR"/>
        </w:rPr>
        <w:drawing>
          <wp:inline distT="0" distB="0" distL="0" distR="0" wp14:anchorId="2E41E509" wp14:editId="30FC5E0A">
            <wp:extent cx="4572000" cy="3657600"/>
            <wp:effectExtent l="0" t="0" r="0" b="0"/>
            <wp:docPr id="172" name="그림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"/>
                    <pic:cNvPicPr>
                      <a:picLocks noChangeAspect="1" noChangeArrowheads="1"/>
                    </pic:cNvPicPr>
                  </pic:nvPicPr>
                  <pic:blipFill>
                    <a:blip r:embed="rId1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7A1BFDE" w14:textId="77777777" w:rsidR="00FD7B2A" w:rsidRPr="00ED4019" w:rsidRDefault="00FD7B2A">
      <w:pPr>
        <w:pStyle w:val="Figure"/>
        <w:jc w:val="both"/>
        <w:rPr>
          <w:rFonts w:ascii="Times New Roman" w:hAnsi="Times New Roman"/>
          <w:lang w:eastAsia="ko-KR"/>
        </w:rPr>
        <w:pPrChange w:id="4740" w:author="제이펍 출판사" w:date="2021-03-14T15:57:00Z">
          <w:pPr>
            <w:pStyle w:val="Figure"/>
          </w:pPr>
        </w:pPrChange>
      </w:pPr>
      <w:commentRangeStart w:id="4741"/>
      <w:r w:rsidRPr="00ED4019">
        <w:rPr>
          <w:rFonts w:ascii="Times New Roman" w:hAnsi="Times New Roman" w:hint="eastAsia"/>
          <w:lang w:eastAsia="ko-KR"/>
        </w:rPr>
        <w:t>그림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6-43</w:t>
      </w:r>
      <w:commentRangeEnd w:id="4741"/>
      <w:r w:rsidR="001901F2">
        <w:rPr>
          <w:rStyle w:val="af3"/>
        </w:rPr>
        <w:commentReference w:id="4741"/>
      </w:r>
    </w:p>
    <w:p w14:paraId="434A9365" w14:textId="6DC536C8" w:rsidR="00FD7B2A" w:rsidRDefault="001901F2">
      <w:pPr>
        <w:pStyle w:val="2"/>
        <w:numPr>
          <w:ilvl w:val="0"/>
          <w:numId w:val="0"/>
        </w:numPr>
        <w:ind w:left="760"/>
        <w:jc w:val="both"/>
        <w:rPr>
          <w:lang w:eastAsia="ko-KR"/>
        </w:rPr>
        <w:pPrChange w:id="4742" w:author="user" w:date="2021-03-22T18:48:00Z">
          <w:pPr>
            <w:pStyle w:val="2"/>
          </w:pPr>
        </w:pPrChange>
      </w:pPr>
      <w:bookmarkStart w:id="4743" w:name="ets-모델"/>
      <w:bookmarkEnd w:id="4707"/>
      <w:bookmarkEnd w:id="4720"/>
      <w:ins w:id="4744" w:author="user" w:date="2021-03-22T18:48:00Z">
        <w:r>
          <w:rPr>
            <w:rFonts w:hint="eastAsia"/>
            <w:lang w:eastAsia="ko-KR"/>
          </w:rPr>
          <w:t xml:space="preserve">6.6.4 </w:t>
        </w:r>
      </w:ins>
      <w:r w:rsidR="00FD7B2A">
        <w:rPr>
          <w:lang w:eastAsia="ko-KR"/>
        </w:rPr>
        <w:t>ETS 모델</w:t>
      </w:r>
    </w:p>
    <w:p w14:paraId="1F056B2D" w14:textId="6CDF2CA3" w:rsidR="00FD7B2A" w:rsidRPr="00ED4019" w:rsidDel="001901F2" w:rsidRDefault="00FD7B2A">
      <w:pPr>
        <w:jc w:val="both"/>
        <w:rPr>
          <w:del w:id="4745" w:author="user" w:date="2021-03-22T18:48:00Z"/>
          <w:rFonts w:ascii="Times New Roman" w:hAnsi="Times New Roman"/>
          <w:lang w:eastAsia="ko-KR"/>
        </w:rPr>
        <w:pPrChange w:id="4746" w:author="제이펍 출판사" w:date="2021-03-14T15:57:00Z">
          <w:pPr/>
        </w:pPrChange>
      </w:pPr>
      <w:r w:rsidRPr="00ED4019">
        <w:rPr>
          <w:rFonts w:ascii="Times New Roman" w:hAnsi="Times New Roman"/>
          <w:lang w:eastAsia="ko-KR"/>
        </w:rPr>
        <w:t xml:space="preserve">ETS </w:t>
      </w:r>
      <w:r w:rsidRPr="00ED4019">
        <w:rPr>
          <w:rFonts w:ascii="Times New Roman" w:hAnsi="Times New Roman"/>
          <w:lang w:eastAsia="ko-KR"/>
        </w:rPr>
        <w:t>모델은</w:t>
      </w:r>
      <w:r w:rsidRPr="00ED4019">
        <w:rPr>
          <w:rFonts w:ascii="Times New Roman" w:hAnsi="Times New Roman"/>
          <w:lang w:eastAsia="ko-KR"/>
        </w:rPr>
        <w:t xml:space="preserve"> </w:t>
      </w:r>
      <w:commentRangeStart w:id="4747"/>
      <w:r w:rsidRPr="00ED4019">
        <w:rPr>
          <w:rFonts w:ascii="Times New Roman" w:hAnsi="Times New Roman"/>
          <w:lang w:eastAsia="ko-KR"/>
        </w:rPr>
        <w:t>Error, Trend, Season</w:t>
      </w:r>
      <w:commentRangeEnd w:id="4747"/>
      <w:r w:rsidR="00570856">
        <w:rPr>
          <w:rStyle w:val="af3"/>
        </w:rPr>
        <w:commentReference w:id="4747"/>
      </w:r>
      <w:r w:rsidRPr="00ED4019">
        <w:rPr>
          <w:rFonts w:ascii="Times New Roman" w:hAnsi="Times New Roman"/>
          <w:lang w:eastAsia="ko-KR"/>
        </w:rPr>
        <w:t>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앞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글자만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따서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만들었다고도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하고</w:t>
      </w:r>
      <w:r w:rsidRPr="00ED4019">
        <w:rPr>
          <w:rFonts w:ascii="Times New Roman" w:hAnsi="Times New Roman"/>
          <w:lang w:eastAsia="ko-KR"/>
        </w:rPr>
        <w:t xml:space="preserve"> </w:t>
      </w:r>
      <w:commentRangeStart w:id="4748"/>
      <w:r w:rsidRPr="00ED4019">
        <w:rPr>
          <w:rFonts w:ascii="Times New Roman" w:hAnsi="Times New Roman"/>
          <w:lang w:eastAsia="ko-KR"/>
        </w:rPr>
        <w:t>ExponenTial Smoothing</w:t>
      </w:r>
      <w:commentRangeEnd w:id="4748"/>
      <w:r w:rsidR="00570856">
        <w:rPr>
          <w:rStyle w:val="af3"/>
        </w:rPr>
        <w:commentReference w:id="4748"/>
      </w:r>
      <w:r w:rsidRPr="00ED4019">
        <w:rPr>
          <w:rFonts w:ascii="Times New Roman" w:hAnsi="Times New Roman"/>
          <w:lang w:eastAsia="ko-KR"/>
        </w:rPr>
        <w:t>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약자라고도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한다</w:t>
      </w:r>
      <w:r w:rsidRPr="00ED4019">
        <w:rPr>
          <w:rFonts w:ascii="Times New Roman" w:hAnsi="Times New Roman"/>
          <w:lang w:eastAsia="ko-KR"/>
        </w:rPr>
        <w:t xml:space="preserve">. </w:t>
      </w:r>
      <w:r w:rsidRPr="00ED4019">
        <w:rPr>
          <w:rFonts w:ascii="Times New Roman" w:hAnsi="Times New Roman"/>
          <w:lang w:eastAsia="ko-KR"/>
        </w:rPr>
        <w:t>앞에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설명한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지수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평활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모델을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잔차</w:t>
      </w:r>
      <w:r w:rsidRPr="00ED4019">
        <w:rPr>
          <w:rFonts w:ascii="Times New Roman" w:hAnsi="Times New Roman"/>
          <w:lang w:eastAsia="ko-KR"/>
        </w:rPr>
        <w:t>(</w:t>
      </w:r>
      <w:r w:rsidRPr="00ED4019">
        <w:rPr>
          <w:rFonts w:ascii="Times New Roman" w:hAnsi="Times New Roman"/>
          <w:lang w:eastAsia="ko-KR"/>
        </w:rPr>
        <w:t>실제값</w:t>
      </w:r>
      <w:r w:rsidRPr="00ED4019">
        <w:rPr>
          <w:rFonts w:ascii="Times New Roman" w:hAnsi="Times New Roman"/>
          <w:lang w:eastAsia="ko-KR"/>
        </w:rPr>
        <w:t xml:space="preserve"> - </w:t>
      </w:r>
      <w:r w:rsidRPr="00ED4019">
        <w:rPr>
          <w:rFonts w:ascii="Times New Roman" w:hAnsi="Times New Roman"/>
          <w:lang w:eastAsia="ko-KR"/>
        </w:rPr>
        <w:t>적합값</w:t>
      </w:r>
      <w:r w:rsidRPr="00ED4019">
        <w:rPr>
          <w:rFonts w:ascii="Times New Roman" w:hAnsi="Times New Roman"/>
          <w:lang w:eastAsia="ko-KR"/>
        </w:rPr>
        <w:t>)</w:t>
      </w:r>
      <w:r w:rsidRPr="00ED4019">
        <w:rPr>
          <w:rFonts w:ascii="Times New Roman" w:hAnsi="Times New Roman"/>
          <w:lang w:eastAsia="ko-KR"/>
        </w:rPr>
        <w:t>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보정한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모델이다</w:t>
      </w:r>
      <w:r w:rsidRPr="00ED4019">
        <w:rPr>
          <w:rFonts w:ascii="Times New Roman" w:hAnsi="Times New Roman"/>
          <w:lang w:eastAsia="ko-KR"/>
        </w:rPr>
        <w:t>.</w:t>
      </w:r>
      <w:ins w:id="4749" w:author="user" w:date="2021-03-22T18:48:00Z">
        <w:r w:rsidR="001901F2">
          <w:rPr>
            <w:rFonts w:ascii="Times New Roman" w:hAnsi="Times New Roman" w:hint="eastAsia"/>
            <w:lang w:eastAsia="ko-KR"/>
          </w:rPr>
          <w:t xml:space="preserve"> </w:t>
        </w:r>
      </w:ins>
    </w:p>
    <w:p w14:paraId="2DED5CE3" w14:textId="16D23392" w:rsidR="00FD7B2A" w:rsidRPr="00ED4019" w:rsidRDefault="00FD7B2A">
      <w:pPr>
        <w:jc w:val="both"/>
        <w:rPr>
          <w:rFonts w:ascii="Times New Roman" w:hAnsi="Times New Roman"/>
          <w:lang w:eastAsia="ko-KR"/>
        </w:rPr>
        <w:pPrChange w:id="4750" w:author="user" w:date="2021-03-22T18:48:00Z">
          <w:pPr>
            <w:pStyle w:val="a0"/>
          </w:pPr>
        </w:pPrChange>
      </w:pPr>
      <w:r w:rsidRPr="00ED4019">
        <w:rPr>
          <w:rFonts w:ascii="Times New Roman" w:hAnsi="Times New Roman"/>
          <w:lang w:eastAsia="ko-KR"/>
        </w:rPr>
        <w:t xml:space="preserve">ETS </w:t>
      </w:r>
      <w:r w:rsidRPr="00ED4019">
        <w:rPr>
          <w:rFonts w:ascii="Times New Roman" w:hAnsi="Times New Roman"/>
          <w:lang w:eastAsia="ko-KR"/>
        </w:rPr>
        <w:t>모델은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모델을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구성하는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방법에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따라</w:t>
      </w:r>
      <w:r w:rsidRPr="00ED4019">
        <w:rPr>
          <w:rFonts w:ascii="Times New Roman" w:hAnsi="Times New Roman"/>
          <w:lang w:eastAsia="ko-KR"/>
        </w:rPr>
        <w:t xml:space="preserve"> </w:t>
      </w:r>
      <w:del w:id="4751" w:author="제이펍 출판사" w:date="2021-03-14T19:58:00Z">
        <w:r w:rsidRPr="00ED4019" w:rsidDel="00754210">
          <w:rPr>
            <w:rFonts w:ascii="Times New Roman" w:hAnsi="Times New Roman"/>
            <w:lang w:eastAsia="ko-KR"/>
          </w:rPr>
          <w:delText>여러가지</w:delText>
        </w:r>
      </w:del>
      <w:ins w:id="4752" w:author="제이펍 출판사" w:date="2021-03-14T19:58:00Z">
        <w:r w:rsidR="00754210">
          <w:rPr>
            <w:rFonts w:ascii="Times New Roman" w:hAnsi="Times New Roman"/>
            <w:lang w:eastAsia="ko-KR"/>
          </w:rPr>
          <w:t>여러</w:t>
        </w:r>
        <w:r w:rsidR="00754210">
          <w:rPr>
            <w:rFonts w:ascii="Times New Roman" w:hAnsi="Times New Roman"/>
            <w:lang w:eastAsia="ko-KR"/>
          </w:rPr>
          <w:t xml:space="preserve"> </w:t>
        </w:r>
        <w:r w:rsidR="00754210">
          <w:rPr>
            <w:rFonts w:ascii="Times New Roman" w:hAnsi="Times New Roman"/>
            <w:lang w:eastAsia="ko-KR"/>
          </w:rPr>
          <w:t>가지</w:t>
        </w:r>
      </w:ins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모델로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구분될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있다</w:t>
      </w:r>
      <w:r w:rsidRPr="00ED4019">
        <w:rPr>
          <w:rFonts w:ascii="Times New Roman" w:hAnsi="Times New Roman"/>
          <w:lang w:eastAsia="ko-KR"/>
        </w:rPr>
        <w:t xml:space="preserve">. </w:t>
      </w:r>
      <w:r w:rsidRPr="00ED4019">
        <w:rPr>
          <w:rFonts w:ascii="Times New Roman" w:hAnsi="Times New Roman"/>
          <w:lang w:eastAsia="ko-KR"/>
        </w:rPr>
        <w:t>각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모델은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데이터의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측정식</w:t>
      </w:r>
      <w:r w:rsidRPr="00ED4019">
        <w:rPr>
          <w:rFonts w:ascii="Times New Roman" w:hAnsi="Times New Roman"/>
          <w:lang w:eastAsia="ko-KR"/>
        </w:rPr>
        <w:t>(measurement equation)</w:t>
      </w:r>
      <w:r w:rsidRPr="00ED4019">
        <w:rPr>
          <w:rFonts w:ascii="Times New Roman" w:hAnsi="Times New Roman"/>
          <w:lang w:eastAsia="ko-KR"/>
        </w:rPr>
        <w:t>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측정식에서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추출된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추세</w:t>
      </w:r>
      <w:r w:rsidRPr="00ED4019">
        <w:rPr>
          <w:rFonts w:ascii="Times New Roman" w:hAnsi="Times New Roman"/>
          <w:lang w:eastAsia="ko-KR"/>
        </w:rPr>
        <w:t xml:space="preserve">, </w:t>
      </w:r>
      <w:r w:rsidRPr="00ED4019">
        <w:rPr>
          <w:rFonts w:ascii="Times New Roman" w:hAnsi="Times New Roman"/>
          <w:lang w:eastAsia="ko-KR"/>
        </w:rPr>
        <w:t>계절성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등을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통해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추정되는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미래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예측값에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대한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상태식</w:t>
      </w:r>
      <w:r w:rsidRPr="00ED4019">
        <w:rPr>
          <w:rFonts w:ascii="Times New Roman" w:hAnsi="Times New Roman"/>
          <w:lang w:eastAsia="ko-KR"/>
        </w:rPr>
        <w:t>(state equation)</w:t>
      </w:r>
      <w:r w:rsidRPr="00ED4019">
        <w:rPr>
          <w:rFonts w:ascii="Times New Roman" w:hAnsi="Times New Roman"/>
          <w:lang w:eastAsia="ko-KR"/>
        </w:rPr>
        <w:t>에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따라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결정되는데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이를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상태공간</w:t>
      </w:r>
      <w:ins w:id="4753" w:author="user" w:date="2021-03-22T18:48:00Z">
        <w:r w:rsidR="001901F2">
          <w:rPr>
            <w:rFonts w:ascii="Times New Roman" w:hAnsi="Times New Roman" w:hint="eastAsia"/>
            <w:lang w:eastAsia="ko-KR"/>
          </w:rPr>
          <w:t xml:space="preserve"> </w:t>
        </w:r>
      </w:ins>
      <w:r w:rsidRPr="00ED4019">
        <w:rPr>
          <w:rFonts w:ascii="Times New Roman" w:hAnsi="Times New Roman"/>
          <w:lang w:eastAsia="ko-KR"/>
        </w:rPr>
        <w:t>모델</w:t>
      </w:r>
      <w:r w:rsidRPr="00ED4019">
        <w:rPr>
          <w:rFonts w:ascii="Times New Roman" w:hAnsi="Times New Roman"/>
          <w:lang w:eastAsia="ko-KR"/>
        </w:rPr>
        <w:t>(status space model)</w:t>
      </w:r>
      <w:r w:rsidRPr="00ED4019">
        <w:rPr>
          <w:rFonts w:ascii="Times New Roman" w:hAnsi="Times New Roman"/>
          <w:lang w:eastAsia="ko-KR"/>
        </w:rPr>
        <w:t>이라고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한다</w:t>
      </w:r>
      <w:r w:rsidRPr="00ED4019">
        <w:rPr>
          <w:rFonts w:ascii="Times New Roman" w:hAnsi="Times New Roman"/>
          <w:lang w:eastAsia="ko-KR"/>
        </w:rPr>
        <w:t>.</w:t>
      </w:r>
      <w:r w:rsidRPr="00ED4019">
        <w:rPr>
          <w:rStyle w:val="a7"/>
          <w:rFonts w:ascii="Times New Roman" w:hAnsi="Times New Roman"/>
        </w:rPr>
        <w:footnoteReference w:id="35"/>
      </w:r>
    </w:p>
    <w:p w14:paraId="06114B82" w14:textId="45EA943F" w:rsidR="00FD7B2A" w:rsidRPr="00ED4019" w:rsidRDefault="00FD7B2A">
      <w:pPr>
        <w:pStyle w:val="a0"/>
        <w:jc w:val="both"/>
        <w:rPr>
          <w:rFonts w:ascii="Times New Roman" w:hAnsi="Times New Roman"/>
          <w:lang w:eastAsia="ko-KR"/>
        </w:rPr>
        <w:pPrChange w:id="4756" w:author="제이펍 출판사" w:date="2021-03-14T15:57:00Z">
          <w:pPr>
            <w:pStyle w:val="a0"/>
          </w:pPr>
        </w:pPrChange>
      </w:pPr>
      <w:r w:rsidRPr="00ED4019">
        <w:rPr>
          <w:rFonts w:ascii="Times New Roman" w:hAnsi="Times New Roman"/>
          <w:lang w:eastAsia="ko-KR"/>
        </w:rPr>
        <w:lastRenderedPageBreak/>
        <w:t>상태공간</w:t>
      </w:r>
      <w:ins w:id="4757" w:author="user" w:date="2021-03-22T18:49:00Z">
        <w:r w:rsidR="001901F2">
          <w:rPr>
            <w:rFonts w:ascii="Times New Roman" w:hAnsi="Times New Roman" w:hint="eastAsia"/>
            <w:lang w:eastAsia="ko-KR"/>
          </w:rPr>
          <w:t xml:space="preserve"> </w:t>
        </w:r>
      </w:ins>
      <w:r w:rsidRPr="00ED4019">
        <w:rPr>
          <w:rFonts w:ascii="Times New Roman" w:hAnsi="Times New Roman"/>
          <w:lang w:eastAsia="ko-KR"/>
        </w:rPr>
        <w:t>모델에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의한</w:t>
      </w:r>
      <w:r w:rsidRPr="00ED4019">
        <w:rPr>
          <w:rFonts w:ascii="Times New Roman" w:hAnsi="Times New Roman"/>
          <w:lang w:eastAsia="ko-KR"/>
        </w:rPr>
        <w:t xml:space="preserve"> ETS </w:t>
      </w:r>
      <w:r w:rsidRPr="00ED4019">
        <w:rPr>
          <w:rFonts w:ascii="Times New Roman" w:hAnsi="Times New Roman"/>
          <w:lang w:eastAsia="ko-KR"/>
        </w:rPr>
        <w:t>모델은</w:t>
      </w:r>
      <w:r w:rsidRPr="00ED4019">
        <w:rPr>
          <w:rFonts w:ascii="Times New Roman" w:hAnsi="Times New Roman"/>
          <w:lang w:eastAsia="ko-KR"/>
        </w:rPr>
        <w:t xml:space="preserve"> Error</w:t>
      </w:r>
      <w:r w:rsidRPr="00ED4019">
        <w:rPr>
          <w:rFonts w:ascii="Times New Roman" w:hAnsi="Times New Roman"/>
          <w:lang w:eastAsia="ko-KR"/>
        </w:rPr>
        <w:t>에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의한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덧셈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보정</w:t>
      </w:r>
      <w:r w:rsidRPr="00ED4019">
        <w:rPr>
          <w:rFonts w:ascii="Times New Roman" w:hAnsi="Times New Roman"/>
          <w:lang w:eastAsia="ko-KR"/>
        </w:rPr>
        <w:t xml:space="preserve">(A), </w:t>
      </w:r>
      <w:r w:rsidRPr="00ED4019">
        <w:rPr>
          <w:rFonts w:ascii="Times New Roman" w:hAnsi="Times New Roman"/>
          <w:lang w:eastAsia="ko-KR"/>
        </w:rPr>
        <w:t>곱셈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보정</w:t>
      </w:r>
      <w:r w:rsidRPr="00ED4019">
        <w:rPr>
          <w:rFonts w:ascii="Times New Roman" w:hAnsi="Times New Roman"/>
          <w:lang w:eastAsia="ko-KR"/>
        </w:rPr>
        <w:t xml:space="preserve">(M), </w:t>
      </w:r>
      <w:r w:rsidRPr="00ED4019">
        <w:rPr>
          <w:rFonts w:ascii="Times New Roman" w:hAnsi="Times New Roman"/>
          <w:lang w:eastAsia="ko-KR"/>
        </w:rPr>
        <w:t>추세에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따른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덧셈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방법</w:t>
      </w:r>
      <w:r w:rsidRPr="00ED4019">
        <w:rPr>
          <w:rFonts w:ascii="Times New Roman" w:hAnsi="Times New Roman"/>
          <w:lang w:eastAsia="ko-KR"/>
        </w:rPr>
        <w:t xml:space="preserve">(A), </w:t>
      </w:r>
      <w:r w:rsidRPr="00ED4019">
        <w:rPr>
          <w:rFonts w:ascii="Times New Roman" w:hAnsi="Times New Roman"/>
          <w:lang w:eastAsia="ko-KR"/>
        </w:rPr>
        <w:t>감쇄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덧셈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방법</w:t>
      </w:r>
      <w:r w:rsidRPr="00ED4019">
        <w:rPr>
          <w:rFonts w:ascii="Times New Roman" w:hAnsi="Times New Roman"/>
          <w:lang w:eastAsia="ko-KR"/>
        </w:rPr>
        <w:t xml:space="preserve">(Ad), </w:t>
      </w:r>
      <w:r w:rsidRPr="00ED4019">
        <w:rPr>
          <w:rFonts w:ascii="Times New Roman" w:hAnsi="Times New Roman"/>
          <w:lang w:eastAsia="ko-KR"/>
        </w:rPr>
        <w:t>추세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없음</w:t>
      </w:r>
      <w:r w:rsidRPr="00ED4019">
        <w:rPr>
          <w:rFonts w:ascii="Times New Roman" w:hAnsi="Times New Roman"/>
          <w:lang w:eastAsia="ko-KR"/>
        </w:rPr>
        <w:t xml:space="preserve">(N), </w:t>
      </w:r>
      <w:r w:rsidRPr="00ED4019">
        <w:rPr>
          <w:rFonts w:ascii="Times New Roman" w:hAnsi="Times New Roman"/>
          <w:lang w:eastAsia="ko-KR"/>
        </w:rPr>
        <w:t>계절성에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따른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계절성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없음</w:t>
      </w:r>
      <w:r w:rsidRPr="00ED4019">
        <w:rPr>
          <w:rFonts w:ascii="Times New Roman" w:hAnsi="Times New Roman"/>
          <w:lang w:eastAsia="ko-KR"/>
        </w:rPr>
        <w:t xml:space="preserve">(N), </w:t>
      </w:r>
      <w:r w:rsidRPr="00ED4019">
        <w:rPr>
          <w:rFonts w:ascii="Times New Roman" w:hAnsi="Times New Roman"/>
          <w:lang w:eastAsia="ko-KR"/>
        </w:rPr>
        <w:t>덧셈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계절성</w:t>
      </w:r>
      <w:r w:rsidRPr="00ED4019">
        <w:rPr>
          <w:rFonts w:ascii="Times New Roman" w:hAnsi="Times New Roman"/>
          <w:lang w:eastAsia="ko-KR"/>
        </w:rPr>
        <w:t xml:space="preserve">(A), </w:t>
      </w:r>
      <w:r w:rsidRPr="00ED4019">
        <w:rPr>
          <w:rFonts w:ascii="Times New Roman" w:hAnsi="Times New Roman"/>
          <w:lang w:eastAsia="ko-KR"/>
        </w:rPr>
        <w:t>곱셈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계절성</w:t>
      </w:r>
      <w:r w:rsidRPr="00ED4019">
        <w:rPr>
          <w:rFonts w:ascii="Times New Roman" w:hAnsi="Times New Roman"/>
          <w:lang w:eastAsia="ko-KR"/>
        </w:rPr>
        <w:t>(M)</w:t>
      </w:r>
      <w:r w:rsidRPr="00ED4019">
        <w:rPr>
          <w:rFonts w:ascii="Times New Roman" w:hAnsi="Times New Roman"/>
          <w:lang w:eastAsia="ko-KR"/>
        </w:rPr>
        <w:t>으로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구분된다</w:t>
      </w:r>
      <w:r w:rsidRPr="00ED4019">
        <w:rPr>
          <w:rFonts w:ascii="Times New Roman" w:hAnsi="Times New Roman"/>
          <w:lang w:eastAsia="ko-KR"/>
        </w:rPr>
        <w:t xml:space="preserve">. </w:t>
      </w:r>
      <w:r w:rsidRPr="00ED4019">
        <w:rPr>
          <w:rFonts w:ascii="Times New Roman" w:hAnsi="Times New Roman"/>
          <w:lang w:eastAsia="ko-KR"/>
        </w:rPr>
        <w:t>이</w:t>
      </w:r>
      <w:r w:rsidRPr="00ED4019">
        <w:rPr>
          <w:rFonts w:ascii="Times New Roman" w:hAnsi="Times New Roman"/>
          <w:lang w:eastAsia="ko-KR"/>
        </w:rPr>
        <w:t xml:space="preserve"> 8</w:t>
      </w:r>
      <w:r w:rsidRPr="00ED4019">
        <w:rPr>
          <w:rFonts w:ascii="Times New Roman" w:hAnsi="Times New Roman"/>
          <w:lang w:eastAsia="ko-KR"/>
        </w:rPr>
        <w:t>가지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방법을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활용하여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최종</w:t>
      </w:r>
      <w:r w:rsidRPr="00ED4019">
        <w:rPr>
          <w:rFonts w:ascii="Times New Roman" w:hAnsi="Times New Roman"/>
          <w:lang w:eastAsia="ko-KR"/>
        </w:rPr>
        <w:t xml:space="preserve"> ETS </w:t>
      </w:r>
      <w:r w:rsidRPr="00ED4019">
        <w:rPr>
          <w:rFonts w:ascii="Times New Roman" w:hAnsi="Times New Roman"/>
          <w:lang w:eastAsia="ko-KR"/>
        </w:rPr>
        <w:t>모델을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결정할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있는데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모든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조합이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모델이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되지는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않는다</w:t>
      </w:r>
      <w:r w:rsidRPr="00ED4019">
        <w:rPr>
          <w:rFonts w:ascii="Times New Roman" w:hAnsi="Times New Roman"/>
          <w:lang w:eastAsia="ko-KR"/>
        </w:rPr>
        <w:t xml:space="preserve">. </w:t>
      </w:r>
      <w:r w:rsidRPr="00ED4019">
        <w:rPr>
          <w:rFonts w:ascii="Times New Roman" w:hAnsi="Times New Roman"/>
          <w:lang w:eastAsia="ko-KR"/>
        </w:rPr>
        <w:t>다음은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조합이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가능한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모든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상태공간</w:t>
      </w:r>
      <w:ins w:id="4758" w:author="user" w:date="2021-03-22T18:52:00Z">
        <w:r w:rsidR="001901F2">
          <w:rPr>
            <w:rFonts w:ascii="Times New Roman" w:hAnsi="Times New Roman" w:hint="eastAsia"/>
            <w:lang w:eastAsia="ko-KR"/>
          </w:rPr>
          <w:t xml:space="preserve"> </w:t>
        </w:r>
      </w:ins>
      <w:r w:rsidRPr="00ED4019">
        <w:rPr>
          <w:rFonts w:ascii="Times New Roman" w:hAnsi="Times New Roman"/>
          <w:lang w:eastAsia="ko-KR"/>
        </w:rPr>
        <w:t>모델이다</w:t>
      </w:r>
      <w:r w:rsidRPr="00ED4019">
        <w:rPr>
          <w:rFonts w:ascii="Times New Roman" w:hAnsi="Times New Roman"/>
          <w:lang w:eastAsia="ko-KR"/>
        </w:rPr>
        <w:t xml:space="preserve">. </w:t>
      </w:r>
      <w:r w:rsidRPr="00ED4019">
        <w:rPr>
          <w:rFonts w:ascii="Times New Roman" w:hAnsi="Times New Roman"/>
          <w:lang w:eastAsia="ko-KR"/>
        </w:rPr>
        <w:t>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중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일부는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덧셈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혹은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곱셈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보정에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따라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앞서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설명한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단순</w:t>
      </w:r>
      <w:ins w:id="4759" w:author="user" w:date="2021-03-22T18:52:00Z">
        <w:r w:rsidR="001901F2">
          <w:rPr>
            <w:rFonts w:ascii="Times New Roman" w:hAnsi="Times New Roman" w:hint="eastAsia"/>
            <w:lang w:eastAsia="ko-KR"/>
          </w:rPr>
          <w:t xml:space="preserve"> </w:t>
        </w:r>
      </w:ins>
      <w:r w:rsidRPr="00ED4019">
        <w:rPr>
          <w:rFonts w:ascii="Times New Roman" w:hAnsi="Times New Roman"/>
          <w:lang w:eastAsia="ko-KR"/>
        </w:rPr>
        <w:t>지수</w:t>
      </w:r>
      <w:ins w:id="4760" w:author="user" w:date="2021-03-22T18:52:00Z">
        <w:r w:rsidR="001901F2">
          <w:rPr>
            <w:rFonts w:ascii="Times New Roman" w:hAnsi="Times New Roman" w:hint="eastAsia"/>
            <w:lang w:eastAsia="ko-KR"/>
          </w:rPr>
          <w:t xml:space="preserve"> </w:t>
        </w:r>
      </w:ins>
      <w:r w:rsidRPr="00ED4019">
        <w:rPr>
          <w:rFonts w:ascii="Times New Roman" w:hAnsi="Times New Roman"/>
          <w:lang w:eastAsia="ko-KR"/>
        </w:rPr>
        <w:t>평활</w:t>
      </w:r>
      <w:ins w:id="4761" w:author="user" w:date="2021-03-22T18:52:00Z">
        <w:r w:rsidR="001901F2">
          <w:rPr>
            <w:rFonts w:ascii="Times New Roman" w:hAnsi="Times New Roman" w:hint="eastAsia"/>
            <w:lang w:eastAsia="ko-KR"/>
          </w:rPr>
          <w:t xml:space="preserve"> </w:t>
        </w:r>
      </w:ins>
      <w:r w:rsidRPr="00ED4019">
        <w:rPr>
          <w:rFonts w:ascii="Times New Roman" w:hAnsi="Times New Roman"/>
          <w:lang w:eastAsia="ko-KR"/>
        </w:rPr>
        <w:t>모델</w:t>
      </w:r>
      <w:r w:rsidRPr="00ED4019">
        <w:rPr>
          <w:rFonts w:ascii="Times New Roman" w:hAnsi="Times New Roman"/>
          <w:lang w:eastAsia="ko-KR"/>
        </w:rPr>
        <w:t xml:space="preserve">, </w:t>
      </w:r>
      <w:r w:rsidRPr="00ED4019">
        <w:rPr>
          <w:rFonts w:ascii="Times New Roman" w:hAnsi="Times New Roman"/>
          <w:lang w:eastAsia="ko-KR"/>
        </w:rPr>
        <w:t>홀트</w:t>
      </w:r>
      <w:ins w:id="4762" w:author="user" w:date="2021-03-22T18:52:00Z">
        <w:r w:rsidR="001901F2">
          <w:rPr>
            <w:rFonts w:ascii="Times New Roman" w:hAnsi="Times New Roman" w:hint="eastAsia"/>
            <w:lang w:eastAsia="ko-KR"/>
          </w:rPr>
          <w:t xml:space="preserve"> </w:t>
        </w:r>
      </w:ins>
      <w:r w:rsidRPr="00ED4019">
        <w:rPr>
          <w:rFonts w:ascii="Times New Roman" w:hAnsi="Times New Roman"/>
          <w:lang w:eastAsia="ko-KR"/>
        </w:rPr>
        <w:t>모델</w:t>
      </w:r>
      <w:r w:rsidRPr="00ED4019">
        <w:rPr>
          <w:rFonts w:ascii="Times New Roman" w:hAnsi="Times New Roman"/>
          <w:lang w:eastAsia="ko-KR"/>
        </w:rPr>
        <w:t xml:space="preserve">, damped </w:t>
      </w:r>
      <w:r w:rsidRPr="00ED4019">
        <w:rPr>
          <w:rFonts w:ascii="Times New Roman" w:hAnsi="Times New Roman"/>
          <w:lang w:eastAsia="ko-KR"/>
        </w:rPr>
        <w:t>홀트</w:t>
      </w:r>
      <w:ins w:id="4763" w:author="user" w:date="2021-03-22T18:52:00Z">
        <w:r w:rsidR="001901F2">
          <w:rPr>
            <w:rFonts w:ascii="Times New Roman" w:hAnsi="Times New Roman" w:hint="eastAsia"/>
            <w:lang w:eastAsia="ko-KR"/>
          </w:rPr>
          <w:t xml:space="preserve"> </w:t>
        </w:r>
      </w:ins>
      <w:r w:rsidRPr="00ED4019">
        <w:rPr>
          <w:rFonts w:ascii="Times New Roman" w:hAnsi="Times New Roman"/>
          <w:lang w:eastAsia="ko-KR"/>
        </w:rPr>
        <w:t>모델</w:t>
      </w:r>
      <w:r w:rsidRPr="00ED4019">
        <w:rPr>
          <w:rFonts w:ascii="Times New Roman" w:hAnsi="Times New Roman"/>
          <w:lang w:eastAsia="ko-KR"/>
        </w:rPr>
        <w:t xml:space="preserve">, </w:t>
      </w:r>
      <w:del w:id="4764" w:author="user" w:date="2021-03-22T18:54:00Z">
        <w:r w:rsidRPr="00ED4019" w:rsidDel="001901F2">
          <w:rPr>
            <w:rFonts w:ascii="Times New Roman" w:hAnsi="Times New Roman"/>
            <w:lang w:eastAsia="ko-KR"/>
          </w:rPr>
          <w:delText>홀트윈터</w:delText>
        </w:r>
      </w:del>
      <w:ins w:id="4765" w:author="user" w:date="2021-03-22T18:54:00Z">
        <w:r w:rsidR="001901F2">
          <w:rPr>
            <w:rFonts w:ascii="Times New Roman" w:hAnsi="Times New Roman"/>
            <w:lang w:eastAsia="ko-KR"/>
          </w:rPr>
          <w:t>홀트</w:t>
        </w:r>
        <w:r w:rsidR="001901F2">
          <w:rPr>
            <w:rFonts w:ascii="Times New Roman" w:hAnsi="Times New Roman"/>
            <w:lang w:eastAsia="ko-KR"/>
          </w:rPr>
          <w:t xml:space="preserve"> </w:t>
        </w:r>
        <w:r w:rsidR="001901F2">
          <w:rPr>
            <w:rFonts w:ascii="Times New Roman" w:hAnsi="Times New Roman"/>
            <w:lang w:eastAsia="ko-KR"/>
          </w:rPr>
          <w:t>윈터</w:t>
        </w:r>
      </w:ins>
      <w:ins w:id="4766" w:author="user" w:date="2021-03-22T18:52:00Z">
        <w:r w:rsidR="001901F2">
          <w:rPr>
            <w:rFonts w:ascii="Times New Roman" w:hAnsi="Times New Roman" w:hint="eastAsia"/>
            <w:lang w:eastAsia="ko-KR"/>
          </w:rPr>
          <w:t xml:space="preserve"> </w:t>
        </w:r>
      </w:ins>
      <w:r w:rsidRPr="00ED4019">
        <w:rPr>
          <w:rFonts w:ascii="Times New Roman" w:hAnsi="Times New Roman"/>
          <w:lang w:eastAsia="ko-KR"/>
        </w:rPr>
        <w:t>모델과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동일한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모델도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있다</w:t>
      </w:r>
      <w:r w:rsidRPr="00ED4019">
        <w:rPr>
          <w:rFonts w:ascii="Times New Roman" w:hAnsi="Times New Roman"/>
          <w:lang w:eastAsia="ko-KR"/>
        </w:rPr>
        <w:t>.</w:t>
      </w:r>
    </w:p>
    <w:p w14:paraId="608A61F0" w14:textId="77777777" w:rsidR="00FD7B2A" w:rsidRPr="00ED4019" w:rsidRDefault="00FD7B2A">
      <w:pPr>
        <w:pStyle w:val="Compact"/>
        <w:numPr>
          <w:ilvl w:val="0"/>
          <w:numId w:val="11"/>
        </w:numPr>
        <w:jc w:val="both"/>
        <w:rPr>
          <w:rFonts w:ascii="Times New Roman" w:hAnsi="Times New Roman"/>
        </w:rPr>
        <w:pPrChange w:id="4767" w:author="제이펍 출판사" w:date="2021-03-14T15:57:00Z">
          <w:pPr>
            <w:pStyle w:val="Compact"/>
            <w:numPr>
              <w:numId w:val="11"/>
            </w:numPr>
            <w:tabs>
              <w:tab w:val="num" w:pos="0"/>
            </w:tabs>
            <w:ind w:left="480" w:hanging="480"/>
          </w:pPr>
        </w:pPrChange>
      </w:pPr>
      <w:r w:rsidRPr="00ED4019">
        <w:rPr>
          <w:rFonts w:ascii="Times New Roman" w:hAnsi="Times New Roman"/>
        </w:rPr>
        <w:t>보정방법</w:t>
      </w:r>
      <w:r w:rsidRPr="00ED4019">
        <w:rPr>
          <w:rFonts w:ascii="Times New Roman" w:hAnsi="Times New Roman"/>
        </w:rPr>
        <w:t xml:space="preserve"> : </w:t>
      </w:r>
      <w:r w:rsidRPr="00ED4019">
        <w:rPr>
          <w:rFonts w:ascii="Times New Roman" w:hAnsi="Times New Roman"/>
        </w:rPr>
        <w:t>덧셈</w:t>
      </w:r>
      <w:r w:rsidRPr="00ED4019">
        <w:rPr>
          <w:rFonts w:ascii="Times New Roman" w:hAnsi="Times New Roman"/>
        </w:rPr>
        <w:t xml:space="preserve"> </w:t>
      </w:r>
      <w:r w:rsidRPr="00ED4019">
        <w:rPr>
          <w:rFonts w:ascii="Times New Roman" w:hAnsi="Times New Roman"/>
        </w:rPr>
        <w:t>보정</w:t>
      </w:r>
      <w:r w:rsidRPr="00ED4019">
        <w:rPr>
          <w:rFonts w:ascii="Times New Roman" w:hAnsi="Times New Roman"/>
        </w:rPr>
        <w:t>(A)</w:t>
      </w:r>
    </w:p>
    <w:tbl>
      <w:tblPr>
        <w:tblStyle w:val="Table"/>
        <w:tblW w:w="0" w:type="pct"/>
        <w:tblLook w:val="0020" w:firstRow="1" w:lastRow="0" w:firstColumn="0" w:lastColumn="0" w:noHBand="0" w:noVBand="0"/>
      </w:tblPr>
      <w:tblGrid>
        <w:gridCol w:w="1490"/>
        <w:gridCol w:w="2836"/>
        <w:gridCol w:w="2265"/>
        <w:gridCol w:w="2481"/>
      </w:tblGrid>
      <w:tr w:rsidR="00FD7B2A" w14:paraId="43B4AC56" w14:textId="77777777" w:rsidTr="00BF786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37DC185E" w14:textId="77777777" w:rsidR="00FD7B2A" w:rsidRDefault="00FD7B2A">
            <w:pPr>
              <w:jc w:val="both"/>
              <w:rPr>
                <w:b w:val="0"/>
              </w:rPr>
              <w:pPrChange w:id="4768" w:author="제이펍 출판사" w:date="2021-03-14T15:57:00Z">
                <w:pPr>
                  <w:keepNext w:val="0"/>
                </w:pPr>
              </w:pPrChange>
            </w:pP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119FA25F" w14:textId="77777777" w:rsidR="00FD7B2A" w:rsidRDefault="00FD7B2A">
            <w:pPr>
              <w:pStyle w:val="Compact"/>
              <w:jc w:val="both"/>
              <w:rPr>
                <w:b w:val="0"/>
              </w:rPr>
              <w:pPrChange w:id="4769" w:author="제이펍 출판사" w:date="2021-03-14T15:57:00Z">
                <w:pPr>
                  <w:pStyle w:val="Compact"/>
                  <w:keepNext w:val="0"/>
                </w:pPr>
              </w:pPrChange>
            </w:pPr>
            <w:r w:rsidRPr="00ED4019">
              <w:rPr>
                <w:rFonts w:ascii="Times New Roman" w:hAnsi="Times New Roman"/>
              </w:rPr>
              <w:t>덧셈</w:t>
            </w:r>
            <w:r w:rsidRPr="00ED4019">
              <w:rPr>
                <w:rFonts w:ascii="Times New Roman" w:hAnsi="Times New Roman"/>
              </w:rPr>
              <w:t xml:space="preserve"> </w:t>
            </w:r>
            <w:r w:rsidRPr="00ED4019">
              <w:rPr>
                <w:rFonts w:ascii="Times New Roman" w:hAnsi="Times New Roman"/>
              </w:rPr>
              <w:t>추세</w:t>
            </w:r>
            <w:r w:rsidRPr="00ED4019">
              <w:rPr>
                <w:rFonts w:ascii="Times New Roman" w:hAnsi="Times New Roman"/>
              </w:rPr>
              <w:t>(A)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3424D048" w14:textId="77777777" w:rsidR="00FD7B2A" w:rsidRDefault="00FD7B2A">
            <w:pPr>
              <w:pStyle w:val="Compact"/>
              <w:jc w:val="both"/>
              <w:rPr>
                <w:b w:val="0"/>
              </w:rPr>
              <w:pPrChange w:id="4770" w:author="제이펍 출판사" w:date="2021-03-14T15:57:00Z">
                <w:pPr>
                  <w:pStyle w:val="Compact"/>
                  <w:keepNext w:val="0"/>
                </w:pPr>
              </w:pPrChange>
            </w:pPr>
            <w:r w:rsidRPr="00ED4019">
              <w:rPr>
                <w:rFonts w:ascii="Times New Roman" w:hAnsi="Times New Roman"/>
              </w:rPr>
              <w:t>감쇄</w:t>
            </w:r>
            <w:r w:rsidRPr="00ED4019">
              <w:rPr>
                <w:rFonts w:ascii="Times New Roman" w:hAnsi="Times New Roman"/>
              </w:rPr>
              <w:t xml:space="preserve"> </w:t>
            </w:r>
            <w:r w:rsidRPr="00ED4019">
              <w:rPr>
                <w:rFonts w:ascii="Times New Roman" w:hAnsi="Times New Roman"/>
              </w:rPr>
              <w:t>덧셈</w:t>
            </w:r>
            <w:r w:rsidRPr="00ED4019">
              <w:rPr>
                <w:rFonts w:ascii="Times New Roman" w:hAnsi="Times New Roman"/>
              </w:rPr>
              <w:t xml:space="preserve"> </w:t>
            </w:r>
            <w:r w:rsidRPr="00ED4019">
              <w:rPr>
                <w:rFonts w:ascii="Times New Roman" w:hAnsi="Times New Roman"/>
              </w:rPr>
              <w:t>추세</w:t>
            </w:r>
            <w:r w:rsidRPr="00ED4019">
              <w:rPr>
                <w:rFonts w:ascii="Times New Roman" w:hAnsi="Times New Roman"/>
              </w:rPr>
              <w:t>(Ad)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035735B9" w14:textId="5732D65C" w:rsidR="00FD7B2A" w:rsidRDefault="00FD7B2A">
            <w:pPr>
              <w:pStyle w:val="Compact"/>
              <w:jc w:val="both"/>
              <w:rPr>
                <w:b w:val="0"/>
              </w:rPr>
              <w:pPrChange w:id="4771" w:author="제이펍 출판사" w:date="2021-03-14T15:57:00Z">
                <w:pPr>
                  <w:pStyle w:val="Compact"/>
                  <w:keepNext w:val="0"/>
                </w:pPr>
              </w:pPrChange>
            </w:pPr>
            <w:del w:id="4772" w:author="user" w:date="2021-03-22T18:54:00Z">
              <w:r w:rsidRPr="00ED4019" w:rsidDel="001901F2">
                <w:rPr>
                  <w:rFonts w:ascii="Times New Roman" w:hAnsi="Times New Roman"/>
                </w:rPr>
                <w:delText>추세없음</w:delText>
              </w:r>
            </w:del>
            <w:ins w:id="4773" w:author="user" w:date="2021-03-22T18:54:00Z">
              <w:r w:rsidR="001901F2">
                <w:rPr>
                  <w:rFonts w:ascii="Times New Roman" w:hAnsi="Times New Roman"/>
                </w:rPr>
                <w:t>추세</w:t>
              </w:r>
              <w:r w:rsidR="001901F2">
                <w:rPr>
                  <w:rFonts w:ascii="Times New Roman" w:hAnsi="Times New Roman"/>
                </w:rPr>
                <w:t xml:space="preserve"> </w:t>
              </w:r>
              <w:r w:rsidR="001901F2">
                <w:rPr>
                  <w:rFonts w:ascii="Times New Roman" w:hAnsi="Times New Roman"/>
                </w:rPr>
                <w:t>없음</w:t>
              </w:r>
            </w:ins>
            <w:r w:rsidRPr="00ED4019">
              <w:rPr>
                <w:rFonts w:ascii="Times New Roman" w:hAnsi="Times New Roman"/>
              </w:rPr>
              <w:t>(N)</w:t>
            </w:r>
          </w:p>
        </w:tc>
      </w:tr>
      <w:tr w:rsidR="00FD7B2A" w14:paraId="1FEE8FC7" w14:textId="77777777" w:rsidTr="00BF7861">
        <w:tblPrEx>
          <w:jc w:val="left"/>
        </w:tblPrEx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0" w:type="auto"/>
          </w:tcPr>
          <w:p w14:paraId="05442694" w14:textId="77777777" w:rsidR="00FD7B2A" w:rsidRDefault="00FD7B2A">
            <w:pPr>
              <w:pStyle w:val="Compact"/>
              <w:jc w:val="both"/>
              <w:pPrChange w:id="4774" w:author="제이펍 출판사" w:date="2021-03-14T15:57:00Z">
                <w:pPr>
                  <w:pStyle w:val="Compact"/>
                  <w:keepNext w:val="0"/>
                </w:pPr>
              </w:pPrChange>
            </w:pPr>
            <w:r w:rsidRPr="00ED4019">
              <w:rPr>
                <w:rFonts w:ascii="Times New Roman" w:hAnsi="Times New Roman"/>
                <w:b/>
              </w:rPr>
              <w:t>덧셈</w:t>
            </w:r>
            <w:r w:rsidRPr="00ED4019">
              <w:rPr>
                <w:rFonts w:ascii="Times New Roman" w:hAnsi="Times New Roman"/>
                <w:b/>
              </w:rPr>
              <w:t xml:space="preserve"> </w:t>
            </w:r>
            <w:r w:rsidRPr="00ED4019">
              <w:rPr>
                <w:rFonts w:ascii="Times New Roman" w:hAnsi="Times New Roman"/>
                <w:b/>
              </w:rPr>
              <w:t>계절성</w:t>
            </w:r>
            <w:r w:rsidRPr="00ED4019">
              <w:rPr>
                <w:rFonts w:ascii="Times New Roman" w:hAnsi="Times New Roman"/>
                <w:b/>
              </w:rPr>
              <w:t>(A)</w:t>
            </w:r>
          </w:p>
        </w:tc>
        <w:tc>
          <w:tcPr>
            <w:tcW w:w="0" w:type="auto"/>
          </w:tcPr>
          <w:p w14:paraId="2288AC3F" w14:textId="53460DAD" w:rsidR="00FD7B2A" w:rsidRDefault="00FD7B2A">
            <w:pPr>
              <w:pStyle w:val="Compact"/>
              <w:jc w:val="both"/>
              <w:pPrChange w:id="4775" w:author="제이펍 출판사" w:date="2021-03-14T15:57:00Z">
                <w:pPr>
                  <w:pStyle w:val="Compact"/>
                  <w:keepNext w:val="0"/>
                </w:pPr>
              </w:pPrChange>
            </w:pPr>
            <w:r w:rsidRPr="00ED4019">
              <w:rPr>
                <w:rFonts w:ascii="Times New Roman" w:hAnsi="Times New Roman"/>
              </w:rPr>
              <w:t xml:space="preserve">(A, A, A) = </w:t>
            </w:r>
            <w:r w:rsidRPr="00ED4019">
              <w:rPr>
                <w:rFonts w:ascii="Times New Roman" w:hAnsi="Times New Roman"/>
              </w:rPr>
              <w:t>덧셈</w:t>
            </w:r>
            <w:r w:rsidRPr="00ED4019">
              <w:rPr>
                <w:rFonts w:ascii="Times New Roman" w:hAnsi="Times New Roman"/>
              </w:rPr>
              <w:t xml:space="preserve"> </w:t>
            </w:r>
            <w:del w:id="4776" w:author="user" w:date="2021-03-22T18:54:00Z">
              <w:r w:rsidRPr="00ED4019" w:rsidDel="001901F2">
                <w:rPr>
                  <w:rFonts w:ascii="Times New Roman" w:hAnsi="Times New Roman"/>
                </w:rPr>
                <w:delText>홀트윈터</w:delText>
              </w:r>
            </w:del>
            <w:ins w:id="4777" w:author="user" w:date="2021-03-22T18:54:00Z">
              <w:r w:rsidR="001901F2">
                <w:rPr>
                  <w:rFonts w:ascii="Times New Roman" w:hAnsi="Times New Roman"/>
                </w:rPr>
                <w:t>홀트</w:t>
              </w:r>
              <w:r w:rsidR="001901F2">
                <w:rPr>
                  <w:rFonts w:ascii="Times New Roman" w:hAnsi="Times New Roman"/>
                </w:rPr>
                <w:t xml:space="preserve"> </w:t>
              </w:r>
              <w:r w:rsidR="001901F2">
                <w:rPr>
                  <w:rFonts w:ascii="Times New Roman" w:hAnsi="Times New Roman"/>
                </w:rPr>
                <w:t>윈터</w:t>
              </w:r>
            </w:ins>
          </w:p>
        </w:tc>
        <w:tc>
          <w:tcPr>
            <w:tcW w:w="0" w:type="auto"/>
          </w:tcPr>
          <w:p w14:paraId="7044B45E" w14:textId="77777777" w:rsidR="00FD7B2A" w:rsidRDefault="00FD7B2A">
            <w:pPr>
              <w:pStyle w:val="Compact"/>
              <w:jc w:val="both"/>
              <w:pPrChange w:id="4778" w:author="제이펍 출판사" w:date="2021-03-14T15:57:00Z">
                <w:pPr>
                  <w:pStyle w:val="Compact"/>
                  <w:keepNext w:val="0"/>
                </w:pPr>
              </w:pPrChange>
            </w:pPr>
            <w:r w:rsidRPr="00ED4019">
              <w:rPr>
                <w:rFonts w:ascii="Times New Roman" w:hAnsi="Times New Roman"/>
              </w:rPr>
              <w:t>(A, Ad, A)</w:t>
            </w:r>
          </w:p>
        </w:tc>
        <w:tc>
          <w:tcPr>
            <w:tcW w:w="0" w:type="auto"/>
          </w:tcPr>
          <w:p w14:paraId="16C85EEE" w14:textId="77777777" w:rsidR="00FD7B2A" w:rsidRDefault="00FD7B2A">
            <w:pPr>
              <w:pStyle w:val="Compact"/>
              <w:jc w:val="both"/>
              <w:pPrChange w:id="4779" w:author="제이펍 출판사" w:date="2021-03-14T15:57:00Z">
                <w:pPr>
                  <w:pStyle w:val="Compact"/>
                  <w:keepNext w:val="0"/>
                </w:pPr>
              </w:pPrChange>
            </w:pPr>
            <w:r w:rsidRPr="00ED4019">
              <w:rPr>
                <w:rFonts w:ascii="Times New Roman" w:hAnsi="Times New Roman"/>
              </w:rPr>
              <w:t>(A, N, A)</w:t>
            </w:r>
          </w:p>
        </w:tc>
      </w:tr>
      <w:tr w:rsidR="00FD7B2A" w14:paraId="624DA568" w14:textId="77777777" w:rsidTr="00BF7861">
        <w:tblPrEx>
          <w:jc w:val="left"/>
        </w:tblPrEx>
        <w:tc>
          <w:tcPr>
            <w:tcW w:w="0" w:type="auto"/>
          </w:tcPr>
          <w:p w14:paraId="1E0E8B6E" w14:textId="77777777" w:rsidR="00FD7B2A" w:rsidRDefault="00FD7B2A">
            <w:pPr>
              <w:pStyle w:val="Compact"/>
              <w:jc w:val="both"/>
              <w:pPrChange w:id="4780" w:author="제이펍 출판사" w:date="2021-03-14T15:57:00Z">
                <w:pPr>
                  <w:pStyle w:val="Compact"/>
                  <w:keepNext w:val="0"/>
                </w:pPr>
              </w:pPrChange>
            </w:pPr>
            <w:r w:rsidRPr="00ED4019">
              <w:rPr>
                <w:rFonts w:ascii="Times New Roman" w:hAnsi="Times New Roman"/>
                <w:b/>
              </w:rPr>
              <w:t>곱셈</w:t>
            </w:r>
            <w:r w:rsidRPr="00ED4019">
              <w:rPr>
                <w:rFonts w:ascii="Times New Roman" w:hAnsi="Times New Roman"/>
                <w:b/>
              </w:rPr>
              <w:t xml:space="preserve"> </w:t>
            </w:r>
            <w:r w:rsidRPr="00ED4019">
              <w:rPr>
                <w:rFonts w:ascii="Times New Roman" w:hAnsi="Times New Roman"/>
                <w:b/>
              </w:rPr>
              <w:t>계절성</w:t>
            </w:r>
            <w:r w:rsidRPr="00ED4019">
              <w:rPr>
                <w:rFonts w:ascii="Times New Roman" w:hAnsi="Times New Roman"/>
                <w:b/>
              </w:rPr>
              <w:t>(M)</w:t>
            </w:r>
          </w:p>
        </w:tc>
        <w:tc>
          <w:tcPr>
            <w:tcW w:w="0" w:type="auto"/>
          </w:tcPr>
          <w:p w14:paraId="2F07AF0A" w14:textId="4187890E" w:rsidR="00FD7B2A" w:rsidRDefault="00FD7B2A">
            <w:pPr>
              <w:pStyle w:val="Compact"/>
              <w:jc w:val="both"/>
              <w:pPrChange w:id="4781" w:author="제이펍 출판사" w:date="2021-03-14T15:57:00Z">
                <w:pPr>
                  <w:pStyle w:val="Compact"/>
                  <w:keepNext w:val="0"/>
                </w:pPr>
              </w:pPrChange>
            </w:pPr>
            <w:r w:rsidRPr="00ED4019">
              <w:rPr>
                <w:rFonts w:ascii="Times New Roman" w:hAnsi="Times New Roman"/>
              </w:rPr>
              <w:t xml:space="preserve">(A, A, M) = </w:t>
            </w:r>
            <w:r w:rsidRPr="00ED4019">
              <w:rPr>
                <w:rFonts w:ascii="Times New Roman" w:hAnsi="Times New Roman"/>
              </w:rPr>
              <w:t>곱셈</w:t>
            </w:r>
            <w:r w:rsidRPr="00ED4019">
              <w:rPr>
                <w:rFonts w:ascii="Times New Roman" w:hAnsi="Times New Roman"/>
              </w:rPr>
              <w:t xml:space="preserve"> </w:t>
            </w:r>
            <w:del w:id="4782" w:author="user" w:date="2021-03-22T18:54:00Z">
              <w:r w:rsidRPr="00ED4019" w:rsidDel="001901F2">
                <w:rPr>
                  <w:rFonts w:ascii="Times New Roman" w:hAnsi="Times New Roman"/>
                </w:rPr>
                <w:delText>홀트윈터</w:delText>
              </w:r>
            </w:del>
            <w:ins w:id="4783" w:author="user" w:date="2021-03-22T18:54:00Z">
              <w:r w:rsidR="001901F2">
                <w:rPr>
                  <w:rFonts w:ascii="Times New Roman" w:hAnsi="Times New Roman"/>
                </w:rPr>
                <w:t>홀트</w:t>
              </w:r>
              <w:r w:rsidR="001901F2">
                <w:rPr>
                  <w:rFonts w:ascii="Times New Roman" w:hAnsi="Times New Roman"/>
                </w:rPr>
                <w:t xml:space="preserve"> </w:t>
              </w:r>
              <w:r w:rsidR="001901F2">
                <w:rPr>
                  <w:rFonts w:ascii="Times New Roman" w:hAnsi="Times New Roman"/>
                </w:rPr>
                <w:t>윈터</w:t>
              </w:r>
            </w:ins>
          </w:p>
        </w:tc>
        <w:tc>
          <w:tcPr>
            <w:tcW w:w="0" w:type="auto"/>
          </w:tcPr>
          <w:p w14:paraId="54D2CF53" w14:textId="77777777" w:rsidR="00FD7B2A" w:rsidRDefault="00FD7B2A">
            <w:pPr>
              <w:pStyle w:val="Compact"/>
              <w:jc w:val="both"/>
              <w:pPrChange w:id="4784" w:author="제이펍 출판사" w:date="2021-03-14T15:57:00Z">
                <w:pPr>
                  <w:pStyle w:val="Compact"/>
                  <w:keepNext w:val="0"/>
                </w:pPr>
              </w:pPrChange>
            </w:pPr>
            <w:r w:rsidRPr="00ED4019">
              <w:rPr>
                <w:rFonts w:ascii="Times New Roman" w:hAnsi="Times New Roman"/>
              </w:rPr>
              <w:t xml:space="preserve">(A, Ad, M) = </w:t>
            </w:r>
            <w:r w:rsidRPr="00ED4019">
              <w:rPr>
                <w:rFonts w:ascii="Times New Roman" w:hAnsi="Times New Roman"/>
              </w:rPr>
              <w:t>감쇄</w:t>
            </w:r>
            <w:r w:rsidRPr="00ED4019">
              <w:rPr>
                <w:rFonts w:ascii="Times New Roman" w:hAnsi="Times New Roman"/>
              </w:rPr>
              <w:t xml:space="preserve"> </w:t>
            </w:r>
            <w:r w:rsidRPr="00ED4019">
              <w:rPr>
                <w:rFonts w:ascii="Times New Roman" w:hAnsi="Times New Roman"/>
              </w:rPr>
              <w:t>홀트</w:t>
            </w:r>
            <w:r w:rsidRPr="00ED4019">
              <w:rPr>
                <w:rFonts w:ascii="Times New Roman" w:hAnsi="Times New Roman"/>
              </w:rPr>
              <w:t xml:space="preserve"> </w:t>
            </w:r>
            <w:r w:rsidRPr="00ED4019">
              <w:rPr>
                <w:rFonts w:ascii="Times New Roman" w:hAnsi="Times New Roman"/>
              </w:rPr>
              <w:t>윈터</w:t>
            </w:r>
          </w:p>
        </w:tc>
        <w:tc>
          <w:tcPr>
            <w:tcW w:w="0" w:type="auto"/>
          </w:tcPr>
          <w:p w14:paraId="366881F0" w14:textId="77777777" w:rsidR="00FD7B2A" w:rsidRDefault="00FD7B2A">
            <w:pPr>
              <w:pStyle w:val="Compact"/>
              <w:jc w:val="both"/>
              <w:pPrChange w:id="4785" w:author="제이펍 출판사" w:date="2021-03-14T15:57:00Z">
                <w:pPr>
                  <w:pStyle w:val="Compact"/>
                  <w:keepNext w:val="0"/>
                </w:pPr>
              </w:pPrChange>
            </w:pPr>
            <w:r w:rsidRPr="00ED4019">
              <w:rPr>
                <w:rFonts w:ascii="Times New Roman" w:hAnsi="Times New Roman"/>
              </w:rPr>
              <w:t>(A, N, M)</w:t>
            </w:r>
          </w:p>
        </w:tc>
      </w:tr>
      <w:tr w:rsidR="00FD7B2A" w:rsidRPr="00ED4019" w14:paraId="74E5273E" w14:textId="77777777" w:rsidTr="00BF7861">
        <w:tblPrEx>
          <w:jc w:val="left"/>
        </w:tblPrEx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0" w:type="auto"/>
          </w:tcPr>
          <w:p w14:paraId="57CF8316" w14:textId="77777777" w:rsidR="00FD7B2A" w:rsidRDefault="00FD7B2A">
            <w:pPr>
              <w:pStyle w:val="Compact"/>
              <w:jc w:val="both"/>
              <w:pPrChange w:id="4786" w:author="제이펍 출판사" w:date="2021-03-14T15:57:00Z">
                <w:pPr>
                  <w:pStyle w:val="Compact"/>
                  <w:keepNext w:val="0"/>
                </w:pPr>
              </w:pPrChange>
            </w:pPr>
            <w:r w:rsidRPr="00ED4019">
              <w:rPr>
                <w:rFonts w:ascii="Times New Roman" w:hAnsi="Times New Roman"/>
                <w:b/>
              </w:rPr>
              <w:t>계절성</w:t>
            </w:r>
            <w:r w:rsidRPr="00ED4019">
              <w:rPr>
                <w:rFonts w:ascii="Times New Roman" w:hAnsi="Times New Roman"/>
                <w:b/>
              </w:rPr>
              <w:t xml:space="preserve"> </w:t>
            </w:r>
            <w:r w:rsidRPr="00ED4019">
              <w:rPr>
                <w:rFonts w:ascii="Times New Roman" w:hAnsi="Times New Roman"/>
                <w:b/>
              </w:rPr>
              <w:t>없음</w:t>
            </w:r>
            <w:r w:rsidRPr="00ED4019">
              <w:rPr>
                <w:rFonts w:ascii="Times New Roman" w:hAnsi="Times New Roman"/>
                <w:b/>
              </w:rPr>
              <w:t>(N)</w:t>
            </w:r>
          </w:p>
        </w:tc>
        <w:tc>
          <w:tcPr>
            <w:tcW w:w="0" w:type="auto"/>
          </w:tcPr>
          <w:p w14:paraId="4EE4C9F1" w14:textId="77777777" w:rsidR="00FD7B2A" w:rsidRDefault="00FD7B2A">
            <w:pPr>
              <w:pStyle w:val="Compact"/>
              <w:jc w:val="both"/>
              <w:pPrChange w:id="4787" w:author="제이펍 출판사" w:date="2021-03-14T15:57:00Z">
                <w:pPr>
                  <w:pStyle w:val="Compact"/>
                  <w:keepNext w:val="0"/>
                </w:pPr>
              </w:pPrChange>
            </w:pPr>
            <w:r w:rsidRPr="00ED4019">
              <w:rPr>
                <w:rFonts w:ascii="Times New Roman" w:hAnsi="Times New Roman"/>
              </w:rPr>
              <w:t xml:space="preserve">(A, A, N) = </w:t>
            </w:r>
            <w:r w:rsidRPr="00ED4019">
              <w:rPr>
                <w:rFonts w:ascii="Times New Roman" w:hAnsi="Times New Roman"/>
              </w:rPr>
              <w:t>홀트</w:t>
            </w:r>
            <w:r w:rsidRPr="00ED4019">
              <w:rPr>
                <w:rFonts w:ascii="Times New Roman" w:hAnsi="Times New Roman"/>
              </w:rPr>
              <w:t xml:space="preserve"> </w:t>
            </w:r>
            <w:r w:rsidRPr="00ED4019">
              <w:rPr>
                <w:rFonts w:ascii="Times New Roman" w:hAnsi="Times New Roman"/>
              </w:rPr>
              <w:t>선형</w:t>
            </w:r>
          </w:p>
        </w:tc>
        <w:tc>
          <w:tcPr>
            <w:tcW w:w="0" w:type="auto"/>
          </w:tcPr>
          <w:p w14:paraId="3A24126B" w14:textId="77777777" w:rsidR="00FD7B2A" w:rsidRDefault="00FD7B2A">
            <w:pPr>
              <w:pStyle w:val="Compact"/>
              <w:jc w:val="both"/>
              <w:pPrChange w:id="4788" w:author="제이펍 출판사" w:date="2021-03-14T15:57:00Z">
                <w:pPr>
                  <w:pStyle w:val="Compact"/>
                  <w:keepNext w:val="0"/>
                </w:pPr>
              </w:pPrChange>
            </w:pPr>
            <w:r w:rsidRPr="00ED4019">
              <w:rPr>
                <w:rFonts w:ascii="Times New Roman" w:hAnsi="Times New Roman"/>
              </w:rPr>
              <w:t xml:space="preserve">(A, Ad, N) = </w:t>
            </w:r>
            <w:r w:rsidRPr="00ED4019">
              <w:rPr>
                <w:rFonts w:ascii="Times New Roman" w:hAnsi="Times New Roman"/>
              </w:rPr>
              <w:t>감쇄</w:t>
            </w:r>
            <w:r w:rsidRPr="00ED4019">
              <w:rPr>
                <w:rFonts w:ascii="Times New Roman" w:hAnsi="Times New Roman"/>
              </w:rPr>
              <w:t xml:space="preserve"> </w:t>
            </w:r>
            <w:r w:rsidRPr="00ED4019">
              <w:rPr>
                <w:rFonts w:ascii="Times New Roman" w:hAnsi="Times New Roman"/>
              </w:rPr>
              <w:t>추세</w:t>
            </w:r>
          </w:p>
        </w:tc>
        <w:tc>
          <w:tcPr>
            <w:tcW w:w="0" w:type="auto"/>
          </w:tcPr>
          <w:p w14:paraId="14E373FB" w14:textId="5042714F" w:rsidR="00FD7B2A" w:rsidRPr="00ED4019" w:rsidRDefault="00FD7B2A">
            <w:pPr>
              <w:pStyle w:val="Compact"/>
              <w:jc w:val="both"/>
              <w:rPr>
                <w:rFonts w:ascii="Times New Roman" w:hAnsi="Times New Roman"/>
              </w:rPr>
              <w:pPrChange w:id="4789" w:author="제이펍 출판사" w:date="2021-03-14T15:57:00Z">
                <w:pPr>
                  <w:pStyle w:val="Compact"/>
                  <w:keepNext w:val="0"/>
                </w:pPr>
              </w:pPrChange>
            </w:pPr>
            <w:r w:rsidRPr="00ED4019">
              <w:rPr>
                <w:rFonts w:ascii="Times New Roman" w:hAnsi="Times New Roman"/>
              </w:rPr>
              <w:t xml:space="preserve">(A, N, N) = </w:t>
            </w:r>
            <w:del w:id="4790" w:author="user" w:date="2021-03-22T18:54:00Z">
              <w:r w:rsidRPr="00ED4019" w:rsidDel="001901F2">
                <w:rPr>
                  <w:rFonts w:ascii="Times New Roman" w:hAnsi="Times New Roman"/>
                </w:rPr>
                <w:delText>단순평활</w:delText>
              </w:r>
            </w:del>
            <w:ins w:id="4791" w:author="user" w:date="2021-03-22T18:54:00Z">
              <w:r w:rsidR="001901F2">
                <w:rPr>
                  <w:rFonts w:ascii="Times New Roman" w:hAnsi="Times New Roman"/>
                </w:rPr>
                <w:t>단순</w:t>
              </w:r>
              <w:r w:rsidR="001901F2">
                <w:rPr>
                  <w:rFonts w:ascii="Times New Roman" w:hAnsi="Times New Roman"/>
                </w:rPr>
                <w:t xml:space="preserve"> </w:t>
              </w:r>
              <w:r w:rsidR="001901F2">
                <w:rPr>
                  <w:rFonts w:ascii="Times New Roman" w:hAnsi="Times New Roman"/>
                </w:rPr>
                <w:t>평활</w:t>
              </w:r>
            </w:ins>
          </w:p>
        </w:tc>
      </w:tr>
    </w:tbl>
    <w:p w14:paraId="161F652B" w14:textId="77777777" w:rsidR="00FD7B2A" w:rsidRPr="00ED4019" w:rsidRDefault="00FD7B2A">
      <w:pPr>
        <w:pStyle w:val="Compact"/>
        <w:numPr>
          <w:ilvl w:val="0"/>
          <w:numId w:val="11"/>
        </w:numPr>
        <w:jc w:val="both"/>
        <w:rPr>
          <w:rFonts w:ascii="Times New Roman" w:hAnsi="Times New Roman"/>
        </w:rPr>
        <w:pPrChange w:id="4792" w:author="제이펍 출판사" w:date="2021-03-14T15:57:00Z">
          <w:pPr>
            <w:pStyle w:val="Compact"/>
            <w:numPr>
              <w:numId w:val="11"/>
            </w:numPr>
            <w:tabs>
              <w:tab w:val="num" w:pos="0"/>
            </w:tabs>
            <w:ind w:left="480" w:hanging="480"/>
          </w:pPr>
        </w:pPrChange>
      </w:pPr>
      <w:r w:rsidRPr="00ED4019">
        <w:rPr>
          <w:rFonts w:ascii="Times New Roman" w:hAnsi="Times New Roman"/>
        </w:rPr>
        <w:t>보정방법</w:t>
      </w:r>
      <w:r w:rsidRPr="00ED4019">
        <w:rPr>
          <w:rFonts w:ascii="Times New Roman" w:hAnsi="Times New Roman"/>
        </w:rPr>
        <w:t xml:space="preserve"> : </w:t>
      </w:r>
      <w:r w:rsidRPr="00ED4019">
        <w:rPr>
          <w:rFonts w:ascii="Times New Roman" w:hAnsi="Times New Roman"/>
        </w:rPr>
        <w:t>곱셈</w:t>
      </w:r>
      <w:r w:rsidRPr="00ED4019">
        <w:rPr>
          <w:rFonts w:ascii="Times New Roman" w:hAnsi="Times New Roman"/>
        </w:rPr>
        <w:t xml:space="preserve"> </w:t>
      </w:r>
      <w:r w:rsidRPr="00ED4019">
        <w:rPr>
          <w:rFonts w:ascii="Times New Roman" w:hAnsi="Times New Roman"/>
        </w:rPr>
        <w:t>보정</w:t>
      </w:r>
      <w:r w:rsidRPr="00ED4019">
        <w:rPr>
          <w:rFonts w:ascii="Times New Roman" w:hAnsi="Times New Roman"/>
        </w:rPr>
        <w:t>(M)</w:t>
      </w:r>
    </w:p>
    <w:tbl>
      <w:tblPr>
        <w:tblStyle w:val="Table"/>
        <w:tblW w:w="0" w:type="pct"/>
        <w:tblLook w:val="0020" w:firstRow="1" w:lastRow="0" w:firstColumn="0" w:lastColumn="0" w:noHBand="0" w:noVBand="0"/>
      </w:tblPr>
      <w:tblGrid>
        <w:gridCol w:w="1486"/>
        <w:gridCol w:w="2819"/>
        <w:gridCol w:w="2275"/>
        <w:gridCol w:w="2492"/>
      </w:tblGrid>
      <w:tr w:rsidR="00FD7B2A" w14:paraId="3E56769D" w14:textId="77777777" w:rsidTr="00BF786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4D78EEF9" w14:textId="77777777" w:rsidR="00FD7B2A" w:rsidRDefault="00FD7B2A">
            <w:pPr>
              <w:jc w:val="both"/>
              <w:rPr>
                <w:b w:val="0"/>
              </w:rPr>
              <w:pPrChange w:id="4793" w:author="제이펍 출판사" w:date="2021-03-14T15:57:00Z">
                <w:pPr>
                  <w:keepNext w:val="0"/>
                </w:pPr>
              </w:pPrChange>
            </w:pP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3374A3D2" w14:textId="77777777" w:rsidR="00FD7B2A" w:rsidRDefault="00FD7B2A">
            <w:pPr>
              <w:pStyle w:val="Compact"/>
              <w:jc w:val="both"/>
              <w:rPr>
                <w:b w:val="0"/>
              </w:rPr>
              <w:pPrChange w:id="4794" w:author="제이펍 출판사" w:date="2021-03-14T15:57:00Z">
                <w:pPr>
                  <w:pStyle w:val="Compact"/>
                  <w:keepNext w:val="0"/>
                </w:pPr>
              </w:pPrChange>
            </w:pPr>
            <w:r w:rsidRPr="00ED4019">
              <w:rPr>
                <w:rFonts w:ascii="Times New Roman" w:hAnsi="Times New Roman"/>
              </w:rPr>
              <w:t>덧셈</w:t>
            </w:r>
            <w:r w:rsidRPr="00ED4019">
              <w:rPr>
                <w:rFonts w:ascii="Times New Roman" w:hAnsi="Times New Roman"/>
              </w:rPr>
              <w:t xml:space="preserve"> </w:t>
            </w:r>
            <w:r w:rsidRPr="00ED4019">
              <w:rPr>
                <w:rFonts w:ascii="Times New Roman" w:hAnsi="Times New Roman"/>
              </w:rPr>
              <w:t>추세</w:t>
            </w:r>
            <w:r w:rsidRPr="00ED4019">
              <w:rPr>
                <w:rFonts w:ascii="Times New Roman" w:hAnsi="Times New Roman"/>
              </w:rPr>
              <w:t>(A)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1CBD6F35" w14:textId="77777777" w:rsidR="00FD7B2A" w:rsidRDefault="00FD7B2A">
            <w:pPr>
              <w:pStyle w:val="Compact"/>
              <w:jc w:val="both"/>
              <w:rPr>
                <w:b w:val="0"/>
              </w:rPr>
              <w:pPrChange w:id="4795" w:author="제이펍 출판사" w:date="2021-03-14T15:57:00Z">
                <w:pPr>
                  <w:pStyle w:val="Compact"/>
                  <w:keepNext w:val="0"/>
                </w:pPr>
              </w:pPrChange>
            </w:pPr>
            <w:r w:rsidRPr="00ED4019">
              <w:rPr>
                <w:rFonts w:ascii="Times New Roman" w:hAnsi="Times New Roman"/>
              </w:rPr>
              <w:t>감쇄</w:t>
            </w:r>
            <w:r w:rsidRPr="00ED4019">
              <w:rPr>
                <w:rFonts w:ascii="Times New Roman" w:hAnsi="Times New Roman"/>
              </w:rPr>
              <w:t xml:space="preserve"> </w:t>
            </w:r>
            <w:r w:rsidRPr="00ED4019">
              <w:rPr>
                <w:rFonts w:ascii="Times New Roman" w:hAnsi="Times New Roman"/>
              </w:rPr>
              <w:t>덧셈</w:t>
            </w:r>
            <w:r w:rsidRPr="00ED4019">
              <w:rPr>
                <w:rFonts w:ascii="Times New Roman" w:hAnsi="Times New Roman"/>
              </w:rPr>
              <w:t xml:space="preserve"> </w:t>
            </w:r>
            <w:r w:rsidRPr="00ED4019">
              <w:rPr>
                <w:rFonts w:ascii="Times New Roman" w:hAnsi="Times New Roman"/>
              </w:rPr>
              <w:t>추세</w:t>
            </w:r>
            <w:r w:rsidRPr="00ED4019">
              <w:rPr>
                <w:rFonts w:ascii="Times New Roman" w:hAnsi="Times New Roman"/>
              </w:rPr>
              <w:t>(Ad)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2A5FF569" w14:textId="545665C1" w:rsidR="00FD7B2A" w:rsidRDefault="00FD7B2A">
            <w:pPr>
              <w:pStyle w:val="Compact"/>
              <w:jc w:val="both"/>
              <w:rPr>
                <w:b w:val="0"/>
              </w:rPr>
              <w:pPrChange w:id="4796" w:author="제이펍 출판사" w:date="2021-03-14T15:57:00Z">
                <w:pPr>
                  <w:pStyle w:val="Compact"/>
                  <w:keepNext w:val="0"/>
                </w:pPr>
              </w:pPrChange>
            </w:pPr>
            <w:del w:id="4797" w:author="user" w:date="2021-03-22T18:54:00Z">
              <w:r w:rsidRPr="00ED4019" w:rsidDel="001901F2">
                <w:rPr>
                  <w:rFonts w:ascii="Times New Roman" w:hAnsi="Times New Roman"/>
                </w:rPr>
                <w:delText>추세없음</w:delText>
              </w:r>
            </w:del>
            <w:ins w:id="4798" w:author="user" w:date="2021-03-22T18:54:00Z">
              <w:r w:rsidR="001901F2">
                <w:rPr>
                  <w:rFonts w:ascii="Times New Roman" w:hAnsi="Times New Roman"/>
                </w:rPr>
                <w:t>추세</w:t>
              </w:r>
              <w:r w:rsidR="001901F2">
                <w:rPr>
                  <w:rFonts w:ascii="Times New Roman" w:hAnsi="Times New Roman"/>
                </w:rPr>
                <w:t xml:space="preserve"> </w:t>
              </w:r>
              <w:r w:rsidR="001901F2">
                <w:rPr>
                  <w:rFonts w:ascii="Times New Roman" w:hAnsi="Times New Roman"/>
                </w:rPr>
                <w:t>없음</w:t>
              </w:r>
            </w:ins>
            <w:r w:rsidRPr="00ED4019">
              <w:rPr>
                <w:rFonts w:ascii="Times New Roman" w:hAnsi="Times New Roman"/>
              </w:rPr>
              <w:t>(N)</w:t>
            </w:r>
          </w:p>
        </w:tc>
      </w:tr>
      <w:tr w:rsidR="00FD7B2A" w14:paraId="191DE4B9" w14:textId="77777777" w:rsidTr="00BF7861">
        <w:tblPrEx>
          <w:jc w:val="left"/>
        </w:tblPrEx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0" w:type="auto"/>
          </w:tcPr>
          <w:p w14:paraId="16114B17" w14:textId="77777777" w:rsidR="00FD7B2A" w:rsidRDefault="00FD7B2A">
            <w:pPr>
              <w:pStyle w:val="Compact"/>
              <w:jc w:val="both"/>
              <w:pPrChange w:id="4799" w:author="제이펍 출판사" w:date="2021-03-14T15:57:00Z">
                <w:pPr>
                  <w:pStyle w:val="Compact"/>
                  <w:keepNext w:val="0"/>
                </w:pPr>
              </w:pPrChange>
            </w:pPr>
            <w:r w:rsidRPr="00ED4019">
              <w:rPr>
                <w:rFonts w:ascii="Times New Roman" w:hAnsi="Times New Roman"/>
                <w:b/>
              </w:rPr>
              <w:t>덧셈</w:t>
            </w:r>
            <w:r w:rsidRPr="00ED4019">
              <w:rPr>
                <w:rFonts w:ascii="Times New Roman" w:hAnsi="Times New Roman"/>
                <w:b/>
              </w:rPr>
              <w:t xml:space="preserve"> </w:t>
            </w:r>
            <w:r w:rsidRPr="00ED4019">
              <w:rPr>
                <w:rFonts w:ascii="Times New Roman" w:hAnsi="Times New Roman"/>
                <w:b/>
              </w:rPr>
              <w:t>계절성</w:t>
            </w:r>
            <w:r w:rsidRPr="00ED4019">
              <w:rPr>
                <w:rFonts w:ascii="Times New Roman" w:hAnsi="Times New Roman"/>
                <w:b/>
              </w:rPr>
              <w:t>(A)</w:t>
            </w:r>
          </w:p>
        </w:tc>
        <w:tc>
          <w:tcPr>
            <w:tcW w:w="0" w:type="auto"/>
          </w:tcPr>
          <w:p w14:paraId="307A73F8" w14:textId="07A1A473" w:rsidR="00FD7B2A" w:rsidRDefault="00FD7B2A">
            <w:pPr>
              <w:pStyle w:val="Compact"/>
              <w:jc w:val="both"/>
              <w:pPrChange w:id="4800" w:author="제이펍 출판사" w:date="2021-03-14T15:57:00Z">
                <w:pPr>
                  <w:pStyle w:val="Compact"/>
                  <w:keepNext w:val="0"/>
                </w:pPr>
              </w:pPrChange>
            </w:pPr>
            <w:r w:rsidRPr="00ED4019">
              <w:rPr>
                <w:rFonts w:ascii="Times New Roman" w:hAnsi="Times New Roman"/>
              </w:rPr>
              <w:t xml:space="preserve">(M, A, A) = </w:t>
            </w:r>
            <w:r w:rsidRPr="00ED4019">
              <w:rPr>
                <w:rFonts w:ascii="Times New Roman" w:hAnsi="Times New Roman"/>
              </w:rPr>
              <w:t>덧셈</w:t>
            </w:r>
            <w:r w:rsidRPr="00ED4019">
              <w:rPr>
                <w:rFonts w:ascii="Times New Roman" w:hAnsi="Times New Roman"/>
              </w:rPr>
              <w:t xml:space="preserve"> </w:t>
            </w:r>
            <w:del w:id="4801" w:author="user" w:date="2021-03-22T18:54:00Z">
              <w:r w:rsidRPr="00ED4019" w:rsidDel="001901F2">
                <w:rPr>
                  <w:rFonts w:ascii="Times New Roman" w:hAnsi="Times New Roman"/>
                </w:rPr>
                <w:delText>홀트윈터</w:delText>
              </w:r>
            </w:del>
            <w:ins w:id="4802" w:author="user" w:date="2021-03-22T18:54:00Z">
              <w:r w:rsidR="001901F2">
                <w:rPr>
                  <w:rFonts w:ascii="Times New Roman" w:hAnsi="Times New Roman"/>
                </w:rPr>
                <w:t>홀트</w:t>
              </w:r>
              <w:r w:rsidR="001901F2">
                <w:rPr>
                  <w:rFonts w:ascii="Times New Roman" w:hAnsi="Times New Roman"/>
                </w:rPr>
                <w:t xml:space="preserve"> </w:t>
              </w:r>
              <w:r w:rsidR="001901F2">
                <w:rPr>
                  <w:rFonts w:ascii="Times New Roman" w:hAnsi="Times New Roman"/>
                </w:rPr>
                <w:t>윈터</w:t>
              </w:r>
            </w:ins>
          </w:p>
        </w:tc>
        <w:tc>
          <w:tcPr>
            <w:tcW w:w="0" w:type="auto"/>
          </w:tcPr>
          <w:p w14:paraId="64BFB6ED" w14:textId="77777777" w:rsidR="00FD7B2A" w:rsidRDefault="00FD7B2A">
            <w:pPr>
              <w:pStyle w:val="Compact"/>
              <w:jc w:val="both"/>
              <w:pPrChange w:id="4803" w:author="제이펍 출판사" w:date="2021-03-14T15:57:00Z">
                <w:pPr>
                  <w:pStyle w:val="Compact"/>
                  <w:keepNext w:val="0"/>
                </w:pPr>
              </w:pPrChange>
            </w:pPr>
            <w:r w:rsidRPr="00ED4019">
              <w:rPr>
                <w:rFonts w:ascii="Times New Roman" w:hAnsi="Times New Roman"/>
              </w:rPr>
              <w:t>(M, Ad, A)</w:t>
            </w:r>
          </w:p>
        </w:tc>
        <w:tc>
          <w:tcPr>
            <w:tcW w:w="0" w:type="auto"/>
          </w:tcPr>
          <w:p w14:paraId="29D98707" w14:textId="77777777" w:rsidR="00FD7B2A" w:rsidRDefault="00FD7B2A">
            <w:pPr>
              <w:pStyle w:val="Compact"/>
              <w:jc w:val="both"/>
              <w:pPrChange w:id="4804" w:author="제이펍 출판사" w:date="2021-03-14T15:57:00Z">
                <w:pPr>
                  <w:pStyle w:val="Compact"/>
                  <w:keepNext w:val="0"/>
                </w:pPr>
              </w:pPrChange>
            </w:pPr>
            <w:r w:rsidRPr="00ED4019">
              <w:rPr>
                <w:rFonts w:ascii="Times New Roman" w:hAnsi="Times New Roman"/>
              </w:rPr>
              <w:t>(M, N, A)</w:t>
            </w:r>
          </w:p>
        </w:tc>
      </w:tr>
      <w:tr w:rsidR="00FD7B2A" w14:paraId="4272398B" w14:textId="77777777" w:rsidTr="00BF7861">
        <w:tblPrEx>
          <w:jc w:val="left"/>
        </w:tblPrEx>
        <w:tc>
          <w:tcPr>
            <w:tcW w:w="0" w:type="auto"/>
          </w:tcPr>
          <w:p w14:paraId="2ADC4422" w14:textId="77777777" w:rsidR="00FD7B2A" w:rsidRDefault="00FD7B2A">
            <w:pPr>
              <w:pStyle w:val="Compact"/>
              <w:jc w:val="both"/>
              <w:pPrChange w:id="4805" w:author="제이펍 출판사" w:date="2021-03-14T15:57:00Z">
                <w:pPr>
                  <w:pStyle w:val="Compact"/>
                  <w:keepNext w:val="0"/>
                </w:pPr>
              </w:pPrChange>
            </w:pPr>
            <w:r w:rsidRPr="00ED4019">
              <w:rPr>
                <w:rFonts w:ascii="Times New Roman" w:hAnsi="Times New Roman"/>
                <w:b/>
              </w:rPr>
              <w:t>곱셈</w:t>
            </w:r>
            <w:r w:rsidRPr="00ED4019">
              <w:rPr>
                <w:rFonts w:ascii="Times New Roman" w:hAnsi="Times New Roman"/>
                <w:b/>
              </w:rPr>
              <w:t xml:space="preserve"> </w:t>
            </w:r>
            <w:r w:rsidRPr="00ED4019">
              <w:rPr>
                <w:rFonts w:ascii="Times New Roman" w:hAnsi="Times New Roman"/>
                <w:b/>
              </w:rPr>
              <w:t>계절성</w:t>
            </w:r>
            <w:r w:rsidRPr="00ED4019">
              <w:rPr>
                <w:rFonts w:ascii="Times New Roman" w:hAnsi="Times New Roman"/>
                <w:b/>
              </w:rPr>
              <w:t>(M)</w:t>
            </w:r>
          </w:p>
        </w:tc>
        <w:tc>
          <w:tcPr>
            <w:tcW w:w="0" w:type="auto"/>
          </w:tcPr>
          <w:p w14:paraId="5F2E854C" w14:textId="5F2E7265" w:rsidR="00FD7B2A" w:rsidRDefault="00FD7B2A">
            <w:pPr>
              <w:pStyle w:val="Compact"/>
              <w:jc w:val="both"/>
              <w:pPrChange w:id="4806" w:author="제이펍 출판사" w:date="2021-03-14T15:57:00Z">
                <w:pPr>
                  <w:pStyle w:val="Compact"/>
                  <w:keepNext w:val="0"/>
                </w:pPr>
              </w:pPrChange>
            </w:pPr>
            <w:r w:rsidRPr="00ED4019">
              <w:rPr>
                <w:rFonts w:ascii="Times New Roman" w:hAnsi="Times New Roman"/>
              </w:rPr>
              <w:t xml:space="preserve">(M, A, M)= </w:t>
            </w:r>
            <w:r w:rsidRPr="00ED4019">
              <w:rPr>
                <w:rFonts w:ascii="Times New Roman" w:hAnsi="Times New Roman"/>
              </w:rPr>
              <w:t>곱셈</w:t>
            </w:r>
            <w:r w:rsidRPr="00ED4019">
              <w:rPr>
                <w:rFonts w:ascii="Times New Roman" w:hAnsi="Times New Roman"/>
              </w:rPr>
              <w:t xml:space="preserve"> </w:t>
            </w:r>
            <w:del w:id="4807" w:author="user" w:date="2021-03-22T18:54:00Z">
              <w:r w:rsidRPr="00ED4019" w:rsidDel="001901F2">
                <w:rPr>
                  <w:rFonts w:ascii="Times New Roman" w:hAnsi="Times New Roman"/>
                </w:rPr>
                <w:delText>홀트윈터</w:delText>
              </w:r>
            </w:del>
            <w:ins w:id="4808" w:author="user" w:date="2021-03-22T18:54:00Z">
              <w:r w:rsidR="001901F2">
                <w:rPr>
                  <w:rFonts w:ascii="Times New Roman" w:hAnsi="Times New Roman"/>
                </w:rPr>
                <w:t>홀트</w:t>
              </w:r>
              <w:r w:rsidR="001901F2">
                <w:rPr>
                  <w:rFonts w:ascii="Times New Roman" w:hAnsi="Times New Roman"/>
                </w:rPr>
                <w:t xml:space="preserve"> </w:t>
              </w:r>
              <w:r w:rsidR="001901F2">
                <w:rPr>
                  <w:rFonts w:ascii="Times New Roman" w:hAnsi="Times New Roman"/>
                </w:rPr>
                <w:t>윈터</w:t>
              </w:r>
            </w:ins>
          </w:p>
        </w:tc>
        <w:tc>
          <w:tcPr>
            <w:tcW w:w="0" w:type="auto"/>
          </w:tcPr>
          <w:p w14:paraId="16BC9040" w14:textId="77777777" w:rsidR="00FD7B2A" w:rsidRDefault="00FD7B2A">
            <w:pPr>
              <w:pStyle w:val="Compact"/>
              <w:jc w:val="both"/>
              <w:rPr>
                <w:lang w:eastAsia="ko-KR"/>
              </w:rPr>
              <w:pPrChange w:id="4809" w:author="제이펍 출판사" w:date="2021-03-14T15:57:00Z">
                <w:pPr>
                  <w:pStyle w:val="Compact"/>
                  <w:keepNext w:val="0"/>
                </w:pPr>
              </w:pPrChange>
            </w:pPr>
            <w:r w:rsidRPr="00ED4019">
              <w:rPr>
                <w:rFonts w:ascii="Times New Roman" w:hAnsi="Times New Roman"/>
                <w:lang w:eastAsia="ko-KR"/>
              </w:rPr>
              <w:t xml:space="preserve">(M, Ad, M) = </w:t>
            </w:r>
            <w:r w:rsidRPr="00ED4019">
              <w:rPr>
                <w:rFonts w:ascii="Times New Roman" w:hAnsi="Times New Roman"/>
                <w:lang w:eastAsia="ko-KR"/>
              </w:rPr>
              <w:t>감쇄</w:t>
            </w:r>
            <w:r w:rsidRPr="00ED4019">
              <w:rPr>
                <w:rFonts w:ascii="Times New Roman" w:hAnsi="Times New Roman"/>
                <w:lang w:eastAsia="ko-KR"/>
              </w:rPr>
              <w:t xml:space="preserve"> </w:t>
            </w:r>
            <w:r w:rsidRPr="00ED4019">
              <w:rPr>
                <w:rFonts w:ascii="Times New Roman" w:hAnsi="Times New Roman"/>
                <w:lang w:eastAsia="ko-KR"/>
              </w:rPr>
              <w:t>홀트</w:t>
            </w:r>
            <w:r w:rsidRPr="00ED4019">
              <w:rPr>
                <w:rFonts w:ascii="Times New Roman" w:hAnsi="Times New Roman"/>
                <w:lang w:eastAsia="ko-KR"/>
              </w:rPr>
              <w:t xml:space="preserve"> </w:t>
            </w:r>
            <w:r w:rsidRPr="00ED4019">
              <w:rPr>
                <w:rFonts w:ascii="Times New Roman" w:hAnsi="Times New Roman"/>
                <w:lang w:eastAsia="ko-KR"/>
              </w:rPr>
              <w:t>윈터</w:t>
            </w:r>
          </w:p>
        </w:tc>
        <w:tc>
          <w:tcPr>
            <w:tcW w:w="0" w:type="auto"/>
          </w:tcPr>
          <w:p w14:paraId="5AF6A058" w14:textId="77777777" w:rsidR="00FD7B2A" w:rsidRDefault="00FD7B2A">
            <w:pPr>
              <w:pStyle w:val="Compact"/>
              <w:jc w:val="both"/>
              <w:pPrChange w:id="4810" w:author="제이펍 출판사" w:date="2021-03-14T15:57:00Z">
                <w:pPr>
                  <w:pStyle w:val="Compact"/>
                  <w:keepNext w:val="0"/>
                </w:pPr>
              </w:pPrChange>
            </w:pPr>
            <w:r w:rsidRPr="00ED4019">
              <w:rPr>
                <w:rFonts w:ascii="Times New Roman" w:hAnsi="Times New Roman"/>
              </w:rPr>
              <w:t>(M, N, M)</w:t>
            </w:r>
          </w:p>
        </w:tc>
      </w:tr>
      <w:tr w:rsidR="00FD7B2A" w:rsidRPr="00ED4019" w14:paraId="155B4FBD" w14:textId="77777777" w:rsidTr="00BF7861">
        <w:tblPrEx>
          <w:jc w:val="left"/>
        </w:tblPrEx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0" w:type="auto"/>
          </w:tcPr>
          <w:p w14:paraId="331660B7" w14:textId="77777777" w:rsidR="00FD7B2A" w:rsidRDefault="00FD7B2A">
            <w:pPr>
              <w:pStyle w:val="Compact"/>
              <w:jc w:val="both"/>
              <w:pPrChange w:id="4811" w:author="제이펍 출판사" w:date="2021-03-14T15:57:00Z">
                <w:pPr>
                  <w:pStyle w:val="Compact"/>
                  <w:keepNext w:val="0"/>
                </w:pPr>
              </w:pPrChange>
            </w:pPr>
            <w:r w:rsidRPr="00ED4019">
              <w:rPr>
                <w:rFonts w:ascii="Times New Roman" w:hAnsi="Times New Roman"/>
                <w:b/>
              </w:rPr>
              <w:t>계절성</w:t>
            </w:r>
            <w:r w:rsidRPr="00ED4019">
              <w:rPr>
                <w:rFonts w:ascii="Times New Roman" w:hAnsi="Times New Roman"/>
                <w:b/>
              </w:rPr>
              <w:t xml:space="preserve"> </w:t>
            </w:r>
            <w:r w:rsidRPr="00ED4019">
              <w:rPr>
                <w:rFonts w:ascii="Times New Roman" w:hAnsi="Times New Roman"/>
                <w:b/>
              </w:rPr>
              <w:t>없음</w:t>
            </w:r>
            <w:r w:rsidRPr="00ED4019">
              <w:rPr>
                <w:rFonts w:ascii="Times New Roman" w:hAnsi="Times New Roman"/>
                <w:b/>
              </w:rPr>
              <w:t>(N)</w:t>
            </w:r>
          </w:p>
        </w:tc>
        <w:tc>
          <w:tcPr>
            <w:tcW w:w="0" w:type="auto"/>
          </w:tcPr>
          <w:p w14:paraId="7C891070" w14:textId="77777777" w:rsidR="00FD7B2A" w:rsidRDefault="00FD7B2A">
            <w:pPr>
              <w:pStyle w:val="Compact"/>
              <w:jc w:val="both"/>
              <w:pPrChange w:id="4812" w:author="제이펍 출판사" w:date="2021-03-14T15:57:00Z">
                <w:pPr>
                  <w:pStyle w:val="Compact"/>
                  <w:keepNext w:val="0"/>
                </w:pPr>
              </w:pPrChange>
            </w:pPr>
            <w:r w:rsidRPr="00ED4019">
              <w:rPr>
                <w:rFonts w:ascii="Times New Roman" w:hAnsi="Times New Roman"/>
              </w:rPr>
              <w:t xml:space="preserve">(M, A, N)= </w:t>
            </w:r>
            <w:r w:rsidRPr="00ED4019">
              <w:rPr>
                <w:rFonts w:ascii="Times New Roman" w:hAnsi="Times New Roman"/>
              </w:rPr>
              <w:t>홀트</w:t>
            </w:r>
            <w:r w:rsidRPr="00ED4019">
              <w:rPr>
                <w:rFonts w:ascii="Times New Roman" w:hAnsi="Times New Roman"/>
              </w:rPr>
              <w:t xml:space="preserve"> </w:t>
            </w:r>
            <w:r w:rsidRPr="00ED4019">
              <w:rPr>
                <w:rFonts w:ascii="Times New Roman" w:hAnsi="Times New Roman"/>
              </w:rPr>
              <w:t>선형</w:t>
            </w:r>
          </w:p>
        </w:tc>
        <w:tc>
          <w:tcPr>
            <w:tcW w:w="0" w:type="auto"/>
          </w:tcPr>
          <w:p w14:paraId="31488F3A" w14:textId="77777777" w:rsidR="00FD7B2A" w:rsidRDefault="00FD7B2A">
            <w:pPr>
              <w:pStyle w:val="Compact"/>
              <w:jc w:val="both"/>
              <w:pPrChange w:id="4813" w:author="제이펍 출판사" w:date="2021-03-14T15:57:00Z">
                <w:pPr>
                  <w:pStyle w:val="Compact"/>
                  <w:keepNext w:val="0"/>
                </w:pPr>
              </w:pPrChange>
            </w:pPr>
            <w:r w:rsidRPr="00ED4019">
              <w:rPr>
                <w:rFonts w:ascii="Times New Roman" w:hAnsi="Times New Roman"/>
              </w:rPr>
              <w:t xml:space="preserve">(M, Ad, N) = </w:t>
            </w:r>
            <w:r w:rsidRPr="00ED4019">
              <w:rPr>
                <w:rFonts w:ascii="Times New Roman" w:hAnsi="Times New Roman"/>
              </w:rPr>
              <w:t>감쇄</w:t>
            </w:r>
            <w:r w:rsidRPr="00ED4019">
              <w:rPr>
                <w:rFonts w:ascii="Times New Roman" w:hAnsi="Times New Roman"/>
              </w:rPr>
              <w:t xml:space="preserve"> </w:t>
            </w:r>
            <w:r w:rsidRPr="00ED4019">
              <w:rPr>
                <w:rFonts w:ascii="Times New Roman" w:hAnsi="Times New Roman"/>
              </w:rPr>
              <w:t>추세</w:t>
            </w:r>
          </w:p>
        </w:tc>
        <w:tc>
          <w:tcPr>
            <w:tcW w:w="0" w:type="auto"/>
          </w:tcPr>
          <w:p w14:paraId="47AB6555" w14:textId="2001CBC7" w:rsidR="00FD7B2A" w:rsidRPr="00ED4019" w:rsidRDefault="00FD7B2A">
            <w:pPr>
              <w:pStyle w:val="Compact"/>
              <w:jc w:val="both"/>
              <w:rPr>
                <w:rFonts w:ascii="Times New Roman" w:hAnsi="Times New Roman"/>
              </w:rPr>
              <w:pPrChange w:id="4814" w:author="제이펍 출판사" w:date="2021-03-14T15:57:00Z">
                <w:pPr>
                  <w:pStyle w:val="Compact"/>
                  <w:keepNext w:val="0"/>
                </w:pPr>
              </w:pPrChange>
            </w:pPr>
            <w:r w:rsidRPr="00ED4019">
              <w:rPr>
                <w:rFonts w:ascii="Times New Roman" w:hAnsi="Times New Roman"/>
              </w:rPr>
              <w:t xml:space="preserve">(M, N, N) = </w:t>
            </w:r>
            <w:del w:id="4815" w:author="user" w:date="2021-03-22T18:54:00Z">
              <w:r w:rsidRPr="00ED4019" w:rsidDel="001901F2">
                <w:rPr>
                  <w:rFonts w:ascii="Times New Roman" w:hAnsi="Times New Roman"/>
                </w:rPr>
                <w:delText>단순평활</w:delText>
              </w:r>
            </w:del>
            <w:ins w:id="4816" w:author="user" w:date="2021-03-22T18:54:00Z">
              <w:r w:rsidR="001901F2">
                <w:rPr>
                  <w:rFonts w:ascii="Times New Roman" w:hAnsi="Times New Roman"/>
                </w:rPr>
                <w:t>단순</w:t>
              </w:r>
              <w:r w:rsidR="001901F2">
                <w:rPr>
                  <w:rFonts w:ascii="Times New Roman" w:hAnsi="Times New Roman"/>
                </w:rPr>
                <w:t xml:space="preserve"> </w:t>
              </w:r>
              <w:r w:rsidR="001901F2">
                <w:rPr>
                  <w:rFonts w:ascii="Times New Roman" w:hAnsi="Times New Roman"/>
                </w:rPr>
                <w:t>평활</w:t>
              </w:r>
            </w:ins>
          </w:p>
        </w:tc>
      </w:tr>
    </w:tbl>
    <w:p w14:paraId="6B0EC1AD" w14:textId="4E21D807" w:rsidR="00FD7B2A" w:rsidRPr="00ED4019" w:rsidRDefault="00FD7B2A">
      <w:pPr>
        <w:pStyle w:val="a0"/>
        <w:jc w:val="both"/>
        <w:rPr>
          <w:rFonts w:ascii="Times New Roman" w:hAnsi="Times New Roman"/>
          <w:lang w:eastAsia="ko-KR"/>
        </w:rPr>
        <w:pPrChange w:id="4817" w:author="제이펍 출판사" w:date="2021-03-14T15:57:00Z">
          <w:pPr>
            <w:pStyle w:val="a0"/>
          </w:pPr>
        </w:pPrChange>
      </w:pPr>
      <w:r w:rsidRPr="00ED4019">
        <w:rPr>
          <w:rStyle w:val="VerbatimChar"/>
          <w:rFonts w:ascii="Times New Roman" w:hAnsi="Times New Roman"/>
          <w:lang w:eastAsia="ko-KR"/>
        </w:rPr>
        <w:t>forecast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패키지의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Style w:val="VerbatimChar"/>
          <w:rFonts w:ascii="Times New Roman" w:hAnsi="Times New Roman"/>
          <w:lang w:eastAsia="ko-KR"/>
        </w:rPr>
        <w:t>ets()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함수에는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상태공간</w:t>
      </w:r>
      <w:ins w:id="4818" w:author="user" w:date="2021-03-22T18:55:00Z">
        <w:r w:rsidR="001901F2">
          <w:rPr>
            <w:rFonts w:ascii="Times New Roman" w:hAnsi="Times New Roman" w:hint="eastAsia"/>
            <w:lang w:eastAsia="ko-KR"/>
          </w:rPr>
          <w:t xml:space="preserve"> </w:t>
        </w:r>
      </w:ins>
      <w:r w:rsidRPr="00ED4019">
        <w:rPr>
          <w:rFonts w:ascii="Times New Roman" w:hAnsi="Times New Roman"/>
          <w:lang w:eastAsia="ko-KR"/>
        </w:rPr>
        <w:t>모델을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지정할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있지만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Style w:val="VerbatimChar"/>
          <w:rFonts w:ascii="Times New Roman" w:hAnsi="Times New Roman"/>
          <w:lang w:eastAsia="ko-KR"/>
        </w:rPr>
        <w:t>ets()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함수에서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자동적으로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선정</w:t>
      </w:r>
      <w:del w:id="4819" w:author="제이펍 출판사" w:date="2021-03-14T20:27:00Z">
        <w:r w:rsidRPr="00ED4019" w:rsidDel="00F13479">
          <w:rPr>
            <w:rFonts w:ascii="Times New Roman" w:hAnsi="Times New Roman"/>
            <w:lang w:eastAsia="ko-KR"/>
          </w:rPr>
          <w:delText>해준</w:delText>
        </w:r>
      </w:del>
      <w:ins w:id="4820" w:author="제이펍 출판사" w:date="2021-03-14T20:27:00Z">
        <w:r w:rsidR="00F13479">
          <w:rPr>
            <w:rFonts w:ascii="Times New Roman" w:hAnsi="Times New Roman"/>
            <w:lang w:eastAsia="ko-KR"/>
          </w:rPr>
          <w:t>해</w:t>
        </w:r>
        <w:r w:rsidR="00F13479">
          <w:rPr>
            <w:rFonts w:ascii="Times New Roman" w:hAnsi="Times New Roman"/>
            <w:lang w:eastAsia="ko-KR"/>
          </w:rPr>
          <w:t xml:space="preserve"> </w:t>
        </w:r>
        <w:r w:rsidR="00F13479">
          <w:rPr>
            <w:rFonts w:ascii="Times New Roman" w:hAnsi="Times New Roman"/>
            <w:lang w:eastAsia="ko-KR"/>
          </w:rPr>
          <w:t>준</w:t>
        </w:r>
      </w:ins>
      <w:r w:rsidRPr="00ED4019">
        <w:rPr>
          <w:rFonts w:ascii="Times New Roman" w:hAnsi="Times New Roman"/>
          <w:lang w:eastAsia="ko-KR"/>
        </w:rPr>
        <w:t>다</w:t>
      </w:r>
      <w:r w:rsidRPr="00ED4019">
        <w:rPr>
          <w:rFonts w:ascii="Times New Roman" w:hAnsi="Times New Roman"/>
          <w:lang w:eastAsia="ko-KR"/>
        </w:rPr>
        <w:t xml:space="preserve">. ets </w:t>
      </w:r>
      <w:r w:rsidRPr="00ED4019">
        <w:rPr>
          <w:rFonts w:ascii="Times New Roman" w:hAnsi="Times New Roman"/>
          <w:lang w:eastAsia="ko-KR"/>
        </w:rPr>
        <w:t>모델을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Style w:val="VerbatimChar"/>
          <w:rFonts w:ascii="Times New Roman" w:hAnsi="Times New Roman"/>
          <w:lang w:eastAsia="ko-KR"/>
        </w:rPr>
        <w:t>autoplot()</w:t>
      </w:r>
      <w:r w:rsidRPr="00ED4019">
        <w:rPr>
          <w:rFonts w:ascii="Times New Roman" w:hAnsi="Times New Roman"/>
          <w:lang w:eastAsia="ko-KR"/>
        </w:rPr>
        <w:t>에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적용시키면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각각의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성분별로</w:t>
      </w:r>
      <w:r w:rsidRPr="00ED4019">
        <w:rPr>
          <w:rFonts w:ascii="Times New Roman" w:hAnsi="Times New Roman"/>
          <w:lang w:eastAsia="ko-KR"/>
        </w:rPr>
        <w:t xml:space="preserve"> plot</w:t>
      </w:r>
      <w:r w:rsidRPr="00ED4019">
        <w:rPr>
          <w:rFonts w:ascii="Times New Roman" w:hAnsi="Times New Roman"/>
          <w:lang w:eastAsia="ko-KR"/>
        </w:rPr>
        <w:t>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확인할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있다</w:t>
      </w:r>
      <w:r w:rsidRPr="00ED4019">
        <w:rPr>
          <w:rFonts w:ascii="Times New Roman" w:hAnsi="Times New Roman"/>
          <w:lang w:eastAsia="ko-KR"/>
        </w:rPr>
        <w:t>.</w:t>
      </w:r>
    </w:p>
    <w:p w14:paraId="3028F6A5" w14:textId="77777777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4821" w:author="제이펍 출판사" w:date="2021-03-14T15:57:00Z">
          <w:pPr>
            <w:pStyle w:val="SourceCode"/>
          </w:pPr>
        </w:pPrChange>
      </w:pPr>
      <w:r w:rsidRPr="00ED4019">
        <w:rPr>
          <w:rStyle w:val="CommentTok"/>
          <w:rFonts w:ascii="Times New Roman" w:hAnsi="Times New Roman"/>
        </w:rPr>
        <w:t xml:space="preserve"># </w:t>
      </w:r>
      <w:r w:rsidRPr="00ED4019">
        <w:rPr>
          <w:rStyle w:val="CommentTok"/>
          <w:rFonts w:ascii="Times New Roman" w:hAnsi="Times New Roman"/>
        </w:rPr>
        <w:t>총학생수에</w:t>
      </w:r>
      <w:r w:rsidRPr="00ED4019">
        <w:rPr>
          <w:rStyle w:val="CommentTok"/>
          <w:rFonts w:ascii="Times New Roman" w:hAnsi="Times New Roman"/>
        </w:rPr>
        <w:t xml:space="preserve"> </w:t>
      </w:r>
      <w:r w:rsidRPr="00ED4019">
        <w:rPr>
          <w:rStyle w:val="CommentTok"/>
          <w:rFonts w:ascii="Times New Roman" w:hAnsi="Times New Roman"/>
        </w:rPr>
        <w:t>대한</w:t>
      </w:r>
      <w:r w:rsidRPr="00ED4019">
        <w:rPr>
          <w:rStyle w:val="CommentTok"/>
          <w:rFonts w:ascii="Times New Roman" w:hAnsi="Times New Roman"/>
        </w:rPr>
        <w:t xml:space="preserve"> ets </w:t>
      </w:r>
      <w:r w:rsidRPr="00ED4019">
        <w:rPr>
          <w:rStyle w:val="CommentTok"/>
          <w:rFonts w:ascii="Times New Roman" w:hAnsi="Times New Roman"/>
        </w:rPr>
        <w:t>모델</w:t>
      </w:r>
      <w:r w:rsidRPr="00ED4019">
        <w:rPr>
          <w:rFonts w:ascii="Times New Roman" w:hAnsi="Times New Roman"/>
        </w:rPr>
        <w:br/>
      </w:r>
      <w:proofErr w:type="gramStart"/>
      <w:r w:rsidRPr="00ED4019">
        <w:rPr>
          <w:rStyle w:val="FunctionTok"/>
          <w:rFonts w:ascii="Times New Roman" w:hAnsi="Times New Roman"/>
        </w:rPr>
        <w:t>ets</w:t>
      </w:r>
      <w:r w:rsidRPr="00ED4019">
        <w:rPr>
          <w:rStyle w:val="NormalTok"/>
          <w:rFonts w:ascii="Times New Roman" w:hAnsi="Times New Roman"/>
        </w:rPr>
        <w:t>(</w:t>
      </w:r>
      <w:proofErr w:type="gramEnd"/>
      <w:r w:rsidRPr="00ED4019">
        <w:rPr>
          <w:rStyle w:val="NormalTok"/>
          <w:rFonts w:ascii="Times New Roman" w:hAnsi="Times New Roman"/>
        </w:rPr>
        <w:t>students.ts[,</w:t>
      </w:r>
      <w:r w:rsidRPr="00ED4019">
        <w:rPr>
          <w:rStyle w:val="DecValTok"/>
          <w:rFonts w:ascii="Times New Roman" w:hAnsi="Times New Roman"/>
        </w:rPr>
        <w:t>2</w:t>
      </w:r>
      <w:r w:rsidRPr="00ED4019">
        <w:rPr>
          <w:rStyle w:val="NormalTok"/>
          <w:rFonts w:ascii="Times New Roman" w:hAnsi="Times New Roman"/>
        </w:rPr>
        <w:t xml:space="preserve">]) </w:t>
      </w:r>
      <w:r w:rsidRPr="00ED4019">
        <w:rPr>
          <w:rStyle w:val="SpecialCharTok"/>
          <w:rFonts w:ascii="Times New Roman" w:hAnsi="Times New Roman"/>
        </w:rPr>
        <w:t>%&gt;%</w:t>
      </w:r>
      <w:r w:rsidRPr="00ED4019">
        <w:rPr>
          <w:rStyle w:val="NormalTok"/>
          <w:rFonts w:ascii="Times New Roman" w:hAnsi="Times New Roman"/>
        </w:rPr>
        <w:t xml:space="preserve"> summary</w:t>
      </w:r>
    </w:p>
    <w:p w14:paraId="2E8AE7E4" w14:textId="77777777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4822" w:author="제이펍 출판사" w:date="2021-03-14T15:57:00Z">
          <w:pPr>
            <w:pStyle w:val="SourceCode"/>
          </w:pPr>
        </w:pPrChange>
      </w:pPr>
      <w:proofErr w:type="gramStart"/>
      <w:r w:rsidRPr="00ED4019">
        <w:rPr>
          <w:rStyle w:val="VerbatimChar"/>
          <w:rFonts w:ascii="Times New Roman" w:hAnsi="Times New Roman"/>
        </w:rPr>
        <w:t>ETS(</w:t>
      </w:r>
      <w:proofErr w:type="gramEnd"/>
      <w:r w:rsidRPr="00ED4019">
        <w:rPr>
          <w:rStyle w:val="VerbatimChar"/>
          <w:rFonts w:ascii="Times New Roman" w:hAnsi="Times New Roman"/>
        </w:rPr>
        <w:t xml:space="preserve">A,Ad,N) </w:t>
      </w:r>
      <w:r w:rsidRPr="00ED4019">
        <w:rPr>
          <w:rFonts w:ascii="Times New Roman" w:hAnsi="Times New Roman"/>
        </w:rPr>
        <w:br/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Call: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 ets(y = students.ts[, 2]) </w:t>
      </w:r>
      <w:r w:rsidRPr="00ED4019">
        <w:rPr>
          <w:rFonts w:ascii="Times New Roman" w:hAnsi="Times New Roman"/>
        </w:rPr>
        <w:br/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  Smoothing parameters: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    alpha = 0.8929 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    beta  = 0.8929 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    phi   = 0.9401 </w:t>
      </w:r>
      <w:r w:rsidRPr="00ED4019">
        <w:rPr>
          <w:rFonts w:ascii="Times New Roman" w:hAnsi="Times New Roman"/>
        </w:rPr>
        <w:br/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  Initial states: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    l = 8930071.6714 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    b = -36934.5936 </w:t>
      </w:r>
      <w:r w:rsidRPr="00ED4019">
        <w:rPr>
          <w:rFonts w:ascii="Times New Roman" w:hAnsi="Times New Roman"/>
        </w:rPr>
        <w:br/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  sigma:  74403.08</w:t>
      </w:r>
      <w:r w:rsidRPr="00ED4019">
        <w:rPr>
          <w:rFonts w:ascii="Times New Roman" w:hAnsi="Times New Roman"/>
        </w:rPr>
        <w:br/>
      </w:r>
      <w:r w:rsidRPr="00ED4019">
        <w:rPr>
          <w:rFonts w:ascii="Times New Roman" w:hAnsi="Times New Roman"/>
        </w:rPr>
        <w:lastRenderedPageBreak/>
        <w:br/>
      </w:r>
      <w:r w:rsidRPr="00ED4019">
        <w:rPr>
          <w:rStyle w:val="VerbatimChar"/>
          <w:rFonts w:ascii="Times New Roman" w:hAnsi="Times New Roman"/>
        </w:rPr>
        <w:t xml:space="preserve">     AIC     AICc      BIC 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567.8898 573.4898 574.4361 </w:t>
      </w:r>
      <w:r w:rsidRPr="00ED4019">
        <w:rPr>
          <w:rFonts w:ascii="Times New Roman" w:hAnsi="Times New Roman"/>
        </w:rPr>
        <w:br/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Training set error measures: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                    ME     RMSE      MAE        MPE     MAPE     MASE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Training set -13547.67 65403.96 42008.54 -0.1655554 0.523083 0.326878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                    ACF1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Training set 0.007506032</w:t>
      </w:r>
    </w:p>
    <w:p w14:paraId="21EEE867" w14:textId="77777777" w:rsidR="00FD7B2A" w:rsidRDefault="00FD7B2A">
      <w:pPr>
        <w:pStyle w:val="result"/>
        <w:numPr>
          <w:ilvl w:val="0"/>
          <w:numId w:val="0"/>
        </w:numPr>
        <w:ind w:left="480"/>
        <w:jc w:val="both"/>
        <w:pPrChange w:id="4823" w:author="제이펍 출판사" w:date="2021-03-14T15:57:00Z">
          <w:pPr>
            <w:pStyle w:val="result"/>
            <w:numPr>
              <w:numId w:val="0"/>
            </w:numPr>
            <w:tabs>
              <w:tab w:val="clear" w:pos="0"/>
            </w:tabs>
            <w:ind w:left="0" w:firstLine="0"/>
          </w:pPr>
        </w:pPrChange>
      </w:pPr>
      <w:r>
        <w:t>결과 설명</w:t>
      </w:r>
    </w:p>
    <w:p w14:paraId="65567156" w14:textId="10A62CB6" w:rsidR="00FD7B2A" w:rsidRDefault="00FD7B2A">
      <w:pPr>
        <w:pStyle w:val="result"/>
        <w:numPr>
          <w:ilvl w:val="0"/>
          <w:numId w:val="27"/>
        </w:numPr>
        <w:jc w:val="both"/>
        <w:rPr>
          <w:lang w:eastAsia="ko-KR"/>
        </w:rPr>
        <w:pPrChange w:id="4824" w:author="제이펍 출판사" w:date="2021-03-14T15:57:00Z">
          <w:pPr>
            <w:pStyle w:val="result"/>
            <w:numPr>
              <w:numId w:val="27"/>
            </w:numPr>
            <w:tabs>
              <w:tab w:val="clear" w:pos="0"/>
            </w:tabs>
            <w:ind w:left="840" w:hanging="360"/>
          </w:pPr>
        </w:pPrChange>
      </w:pPr>
      <w:r>
        <w:rPr>
          <w:lang w:eastAsia="ko-KR"/>
        </w:rPr>
        <w:t>ETS(A, Ad N)</w:t>
      </w:r>
      <w:del w:id="4825" w:author="user" w:date="2021-03-22T18:55:00Z">
        <w:r w:rsidDel="009D41A2">
          <w:rPr>
            <w:lang w:eastAsia="ko-KR"/>
          </w:rPr>
          <w:delText xml:space="preserve"> </w:delText>
        </w:r>
      </w:del>
      <w:r>
        <w:rPr>
          <w:lang w:eastAsia="ko-KR"/>
        </w:rPr>
        <w:t>: ETS</w:t>
      </w:r>
      <w:ins w:id="4826" w:author="user" w:date="2021-03-22T18:59:00Z">
        <w:r w:rsidR="00007F29">
          <w:rPr>
            <w:rFonts w:hint="eastAsia"/>
            <w:lang w:eastAsia="ko-KR"/>
          </w:rPr>
          <w:t xml:space="preserve"> </w:t>
        </w:r>
      </w:ins>
      <w:r>
        <w:rPr>
          <w:lang w:eastAsia="ko-KR"/>
        </w:rPr>
        <w:t>모델로 덧셈 보정, 감쇄 추세, 계절성 없음 모델이 선정됨 - 덧셈 보정 감쇄 추세 모델</w:t>
      </w:r>
    </w:p>
    <w:p w14:paraId="4046D9BE" w14:textId="25DD0ED4" w:rsidR="00FD7B2A" w:rsidRDefault="00FD7B2A">
      <w:pPr>
        <w:pStyle w:val="result"/>
        <w:numPr>
          <w:ilvl w:val="0"/>
          <w:numId w:val="27"/>
        </w:numPr>
        <w:jc w:val="both"/>
        <w:rPr>
          <w:lang w:eastAsia="ko-KR"/>
        </w:rPr>
        <w:pPrChange w:id="4827" w:author="제이펍 출판사" w:date="2021-03-14T15:57:00Z">
          <w:pPr>
            <w:pStyle w:val="result"/>
            <w:numPr>
              <w:numId w:val="27"/>
            </w:numPr>
            <w:tabs>
              <w:tab w:val="clear" w:pos="0"/>
            </w:tabs>
            <w:ind w:left="840" w:hanging="360"/>
          </w:pPr>
        </w:pPrChange>
      </w:pPr>
      <w:del w:id="4828" w:author="user" w:date="2021-03-22T18:55:00Z">
        <w:r w:rsidDel="009D41A2">
          <w:rPr>
            <w:lang w:eastAsia="ko-KR"/>
          </w:rPr>
          <w:delText xml:space="preserve">Smooting </w:delText>
        </w:r>
      </w:del>
      <w:ins w:id="4829" w:author="user" w:date="2021-03-22T18:55:00Z">
        <w:r w:rsidR="009D41A2">
          <w:rPr>
            <w:rFonts w:hint="eastAsia"/>
            <w:lang w:eastAsia="ko-KR"/>
          </w:rPr>
          <w:t>s</w:t>
        </w:r>
        <w:r w:rsidR="009D41A2">
          <w:rPr>
            <w:lang w:eastAsia="ko-KR"/>
          </w:rPr>
          <w:t xml:space="preserve">mooting </w:t>
        </w:r>
      </w:ins>
      <w:r>
        <w:rPr>
          <w:lang w:eastAsia="ko-KR"/>
        </w:rPr>
        <w:t>parameters</w:t>
      </w:r>
      <w:del w:id="4830" w:author="user" w:date="2021-03-22T18:55:00Z">
        <w:r w:rsidDel="009D41A2">
          <w:rPr>
            <w:lang w:eastAsia="ko-KR"/>
          </w:rPr>
          <w:delText xml:space="preserve"> </w:delText>
        </w:r>
      </w:del>
      <w:r>
        <w:rPr>
          <w:lang w:eastAsia="ko-KR"/>
        </w:rPr>
        <w:t>: 레벨 평활 계수는 0.8929, 추세 평활 계수는 0,8929, 감쇄(damped) 평활 계수는 0.9401로 설정</w:t>
      </w:r>
    </w:p>
    <w:p w14:paraId="791C1E45" w14:textId="615B352E" w:rsidR="00FD7B2A" w:rsidRDefault="00FD7B2A">
      <w:pPr>
        <w:pStyle w:val="result"/>
        <w:numPr>
          <w:ilvl w:val="0"/>
          <w:numId w:val="27"/>
        </w:numPr>
        <w:jc w:val="both"/>
        <w:rPr>
          <w:lang w:eastAsia="ko-KR"/>
        </w:rPr>
        <w:pPrChange w:id="4831" w:author="제이펍 출판사" w:date="2021-03-14T15:57:00Z">
          <w:pPr>
            <w:pStyle w:val="result"/>
            <w:numPr>
              <w:numId w:val="27"/>
            </w:numPr>
            <w:tabs>
              <w:tab w:val="clear" w:pos="0"/>
            </w:tabs>
            <w:ind w:left="840" w:hanging="360"/>
          </w:pPr>
        </w:pPrChange>
      </w:pPr>
      <w:del w:id="4832" w:author="user" w:date="2021-03-22T18:55:00Z">
        <w:r w:rsidDel="009D41A2">
          <w:rPr>
            <w:lang w:eastAsia="ko-KR"/>
          </w:rPr>
          <w:delText xml:space="preserve">Initial </w:delText>
        </w:r>
      </w:del>
      <w:ins w:id="4833" w:author="user" w:date="2021-03-22T18:55:00Z">
        <w:r w:rsidR="009D41A2">
          <w:rPr>
            <w:rFonts w:hint="eastAsia"/>
            <w:lang w:eastAsia="ko-KR"/>
          </w:rPr>
          <w:t>i</w:t>
        </w:r>
        <w:r w:rsidR="009D41A2">
          <w:rPr>
            <w:lang w:eastAsia="ko-KR"/>
          </w:rPr>
          <w:t xml:space="preserve">nitial </w:t>
        </w:r>
      </w:ins>
      <w:r>
        <w:rPr>
          <w:lang w:eastAsia="ko-KR"/>
        </w:rPr>
        <w:t>states</w:t>
      </w:r>
      <w:del w:id="4834" w:author="user" w:date="2021-03-22T18:55:00Z">
        <w:r w:rsidDel="009D41A2">
          <w:rPr>
            <w:lang w:eastAsia="ko-KR"/>
          </w:rPr>
          <w:delText xml:space="preserve"> </w:delText>
        </w:r>
      </w:del>
      <w:r>
        <w:rPr>
          <w:lang w:eastAsia="ko-KR"/>
        </w:rPr>
        <w:t>: 레벨 초기 상태와 추세 초기</w:t>
      </w:r>
      <w:ins w:id="4835" w:author="user" w:date="2021-03-22T18:59:00Z">
        <w:r w:rsidR="00007F29">
          <w:rPr>
            <w:rFonts w:hint="eastAsia"/>
            <w:lang w:eastAsia="ko-KR"/>
          </w:rPr>
          <w:t xml:space="preserve"> </w:t>
        </w:r>
      </w:ins>
      <w:r>
        <w:rPr>
          <w:lang w:eastAsia="ko-KR"/>
        </w:rPr>
        <w:t>상태 설정</w:t>
      </w:r>
    </w:p>
    <w:p w14:paraId="46C22B83" w14:textId="77777777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4836" w:author="제이펍 출판사" w:date="2021-03-14T15:57:00Z">
          <w:pPr>
            <w:pStyle w:val="SourceCode"/>
          </w:pPr>
        </w:pPrChange>
      </w:pPr>
      <w:r w:rsidRPr="00ED4019">
        <w:rPr>
          <w:rStyle w:val="CommentTok"/>
          <w:rFonts w:ascii="Times New Roman" w:hAnsi="Times New Roman"/>
        </w:rPr>
        <w:t xml:space="preserve"># </w:t>
      </w:r>
      <w:r w:rsidRPr="00ED4019">
        <w:rPr>
          <w:rStyle w:val="CommentTok"/>
          <w:rFonts w:ascii="Times New Roman" w:hAnsi="Times New Roman"/>
        </w:rPr>
        <w:t>전체</w:t>
      </w:r>
      <w:r w:rsidRPr="00ED4019">
        <w:rPr>
          <w:rStyle w:val="CommentTok"/>
          <w:rFonts w:ascii="Times New Roman" w:hAnsi="Times New Roman"/>
        </w:rPr>
        <w:t xml:space="preserve"> </w:t>
      </w:r>
      <w:r w:rsidRPr="00ED4019">
        <w:rPr>
          <w:rStyle w:val="CommentTok"/>
          <w:rFonts w:ascii="Times New Roman" w:hAnsi="Times New Roman"/>
        </w:rPr>
        <w:t>학생수에</w:t>
      </w:r>
      <w:r w:rsidRPr="00ED4019">
        <w:rPr>
          <w:rStyle w:val="CommentTok"/>
          <w:rFonts w:ascii="Times New Roman" w:hAnsi="Times New Roman"/>
        </w:rPr>
        <w:t xml:space="preserve"> </w:t>
      </w:r>
      <w:r w:rsidRPr="00ED4019">
        <w:rPr>
          <w:rStyle w:val="CommentTok"/>
          <w:rFonts w:ascii="Times New Roman" w:hAnsi="Times New Roman"/>
        </w:rPr>
        <w:t>대한</w:t>
      </w:r>
      <w:r w:rsidRPr="00ED4019">
        <w:rPr>
          <w:rStyle w:val="CommentTok"/>
          <w:rFonts w:ascii="Times New Roman" w:hAnsi="Times New Roman"/>
        </w:rPr>
        <w:t xml:space="preserve"> ets </w:t>
      </w:r>
      <w:r w:rsidRPr="00ED4019">
        <w:rPr>
          <w:rStyle w:val="CommentTok"/>
          <w:rFonts w:ascii="Times New Roman" w:hAnsi="Times New Roman"/>
        </w:rPr>
        <w:t>모델</w:t>
      </w:r>
      <w:r w:rsidRPr="00ED4019">
        <w:rPr>
          <w:rStyle w:val="CommentTok"/>
          <w:rFonts w:ascii="Times New Roman" w:hAnsi="Times New Roman"/>
        </w:rPr>
        <w:t xml:space="preserve"> ploting</w:t>
      </w:r>
      <w:r w:rsidRPr="00ED4019">
        <w:rPr>
          <w:rFonts w:ascii="Times New Roman" w:hAnsi="Times New Roman"/>
        </w:rPr>
        <w:br/>
      </w:r>
      <w:proofErr w:type="gramStart"/>
      <w:r w:rsidRPr="00ED4019">
        <w:rPr>
          <w:rStyle w:val="FunctionTok"/>
          <w:rFonts w:ascii="Times New Roman" w:hAnsi="Times New Roman"/>
        </w:rPr>
        <w:t>ets</w:t>
      </w:r>
      <w:r w:rsidRPr="00ED4019">
        <w:rPr>
          <w:rStyle w:val="NormalTok"/>
          <w:rFonts w:ascii="Times New Roman" w:hAnsi="Times New Roman"/>
        </w:rPr>
        <w:t>(</w:t>
      </w:r>
      <w:proofErr w:type="gramEnd"/>
      <w:r w:rsidRPr="00ED4019">
        <w:rPr>
          <w:rStyle w:val="NormalTok"/>
          <w:rFonts w:ascii="Times New Roman" w:hAnsi="Times New Roman"/>
        </w:rPr>
        <w:t>students.ts[,</w:t>
      </w:r>
      <w:r w:rsidRPr="00ED4019">
        <w:rPr>
          <w:rStyle w:val="DecValTok"/>
          <w:rFonts w:ascii="Times New Roman" w:hAnsi="Times New Roman"/>
        </w:rPr>
        <w:t>2</w:t>
      </w:r>
      <w:r w:rsidRPr="00ED4019">
        <w:rPr>
          <w:rStyle w:val="NormalTok"/>
          <w:rFonts w:ascii="Times New Roman" w:hAnsi="Times New Roman"/>
        </w:rPr>
        <w:t xml:space="preserve">]) </w:t>
      </w:r>
      <w:r w:rsidRPr="00ED4019">
        <w:rPr>
          <w:rStyle w:val="SpecialCharTok"/>
          <w:rFonts w:ascii="Times New Roman" w:hAnsi="Times New Roman"/>
        </w:rPr>
        <w:t>%&gt;%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unctionTok"/>
          <w:rFonts w:ascii="Times New Roman" w:hAnsi="Times New Roman"/>
        </w:rPr>
        <w:t>autoplot</w:t>
      </w:r>
      <w:r w:rsidRPr="00ED4019">
        <w:rPr>
          <w:rStyle w:val="NormalTok"/>
          <w:rFonts w:ascii="Times New Roman" w:hAnsi="Times New Roman"/>
        </w:rPr>
        <w:t xml:space="preserve">()  </w:t>
      </w:r>
    </w:p>
    <w:p w14:paraId="220C108A" w14:textId="77777777" w:rsidR="00FD7B2A" w:rsidRPr="00ED4019" w:rsidRDefault="00FD7B2A">
      <w:pPr>
        <w:pStyle w:val="Figure"/>
        <w:jc w:val="both"/>
        <w:rPr>
          <w:rFonts w:ascii="Times New Roman" w:hAnsi="Times New Roman"/>
        </w:rPr>
        <w:pPrChange w:id="4837" w:author="제이펍 출판사" w:date="2021-03-14T15:57:00Z">
          <w:pPr>
            <w:pStyle w:val="Figure"/>
          </w:pPr>
        </w:pPrChange>
      </w:pPr>
      <w:r w:rsidRPr="00ED4019">
        <w:rPr>
          <w:rFonts w:ascii="Times New Roman" w:hAnsi="Times New Roman"/>
          <w:noProof/>
          <w:lang w:eastAsia="ko-KR"/>
        </w:rPr>
        <w:drawing>
          <wp:inline distT="0" distB="0" distL="0" distR="0" wp14:anchorId="5CB08251" wp14:editId="7A8451B6">
            <wp:extent cx="4572000" cy="3657600"/>
            <wp:effectExtent l="0" t="0" r="0" b="0"/>
            <wp:docPr id="173" name="그림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"/>
                    <pic:cNvPicPr>
                      <a:picLocks noChangeAspect="1" noChangeArrowheads="1"/>
                    </pic:cNvPicPr>
                  </pic:nvPicPr>
                  <pic:blipFill>
                    <a:blip r:embed="rId1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3E350B4" w14:textId="017F2812" w:rsidR="00FD7B2A" w:rsidRPr="00ED4019" w:rsidRDefault="00FD7B2A">
      <w:pPr>
        <w:pStyle w:val="a6"/>
        <w:jc w:val="both"/>
        <w:rPr>
          <w:rFonts w:ascii="Times New Roman" w:hAnsi="Times New Roman"/>
        </w:rPr>
        <w:pPrChange w:id="4838" w:author="제이펍 출판사" w:date="2021-03-14T15:57:00Z">
          <w:pPr>
            <w:pStyle w:val="a6"/>
            <w:jc w:val="center"/>
          </w:pPr>
        </w:pPrChange>
      </w:pPr>
      <w:commentRangeStart w:id="4839"/>
      <w:r w:rsidRPr="00ED4019">
        <w:rPr>
          <w:rFonts w:ascii="Times New Roman" w:hAnsi="Times New Roman" w:hint="eastAsia"/>
        </w:rPr>
        <w:t>그림</w:t>
      </w:r>
      <w:r w:rsidRPr="00ED4019">
        <w:rPr>
          <w:rFonts w:ascii="Times New Roman" w:hAnsi="Times New Roman" w:hint="eastAsia"/>
        </w:rPr>
        <w:t xml:space="preserve"> </w:t>
      </w:r>
      <w:r w:rsidRPr="00ED4019">
        <w:rPr>
          <w:rFonts w:ascii="Times New Roman" w:hAnsi="Times New Roman"/>
        </w:rPr>
        <w:fldChar w:fldCharType="begin"/>
      </w:r>
      <w:r w:rsidRPr="00ED4019">
        <w:rPr>
          <w:rFonts w:ascii="Times New Roman" w:hAnsi="Times New Roman"/>
        </w:rPr>
        <w:instrText xml:space="preserve"> </w:instrText>
      </w:r>
      <w:r w:rsidRPr="00ED4019">
        <w:rPr>
          <w:rFonts w:ascii="Times New Roman" w:hAnsi="Times New Roman" w:hint="eastAsia"/>
        </w:rPr>
        <w:instrText>STYLEREF 1 \s</w:instrText>
      </w:r>
      <w:r w:rsidRPr="00ED4019">
        <w:rPr>
          <w:rFonts w:ascii="Times New Roman" w:hAnsi="Times New Roman"/>
        </w:rPr>
        <w:instrText xml:space="preserve"> </w:instrText>
      </w:r>
      <w:r w:rsidRPr="00ED4019">
        <w:rPr>
          <w:rFonts w:ascii="Times New Roman" w:hAnsi="Times New Roman"/>
        </w:rPr>
        <w:fldChar w:fldCharType="separate"/>
      </w:r>
      <w:r w:rsidR="00B60F81">
        <w:rPr>
          <w:rFonts w:ascii="Times New Roman" w:hAnsi="Times New Roman"/>
          <w:noProof/>
        </w:rPr>
        <w:t>0</w:t>
      </w:r>
      <w:r w:rsidRPr="00ED4019">
        <w:rPr>
          <w:rFonts w:ascii="Times New Roman" w:hAnsi="Times New Roman"/>
        </w:rPr>
        <w:fldChar w:fldCharType="end"/>
      </w:r>
      <w:r w:rsidRPr="00ED4019">
        <w:rPr>
          <w:rFonts w:ascii="Times New Roman" w:hAnsi="Times New Roman"/>
        </w:rPr>
        <w:noBreakHyphen/>
        <w:t>44</w:t>
      </w:r>
      <w:commentRangeEnd w:id="4839"/>
      <w:r w:rsidR="00735E90">
        <w:rPr>
          <w:rStyle w:val="af3"/>
          <w:i w:val="0"/>
        </w:rPr>
        <w:commentReference w:id="4839"/>
      </w:r>
    </w:p>
    <w:p w14:paraId="029BE9AD" w14:textId="77777777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4840" w:author="제이펍 출판사" w:date="2021-03-14T15:57:00Z">
          <w:pPr>
            <w:pStyle w:val="SourceCode"/>
          </w:pPr>
        </w:pPrChange>
      </w:pPr>
      <w:r w:rsidRPr="00ED4019">
        <w:rPr>
          <w:rStyle w:val="CommentTok"/>
          <w:rFonts w:ascii="Times New Roman" w:hAnsi="Times New Roman"/>
        </w:rPr>
        <w:t xml:space="preserve"># </w:t>
      </w:r>
      <w:r w:rsidRPr="00ED4019">
        <w:rPr>
          <w:rStyle w:val="CommentTok"/>
          <w:rFonts w:ascii="Times New Roman" w:hAnsi="Times New Roman"/>
        </w:rPr>
        <w:t>전체</w:t>
      </w:r>
      <w:r w:rsidRPr="00ED4019">
        <w:rPr>
          <w:rStyle w:val="CommentTok"/>
          <w:rFonts w:ascii="Times New Roman" w:hAnsi="Times New Roman"/>
        </w:rPr>
        <w:t xml:space="preserve"> </w:t>
      </w:r>
      <w:r w:rsidRPr="00ED4019">
        <w:rPr>
          <w:rStyle w:val="CommentTok"/>
          <w:rFonts w:ascii="Times New Roman" w:hAnsi="Times New Roman"/>
        </w:rPr>
        <w:t>학생수에</w:t>
      </w:r>
      <w:r w:rsidRPr="00ED4019">
        <w:rPr>
          <w:rStyle w:val="CommentTok"/>
          <w:rFonts w:ascii="Times New Roman" w:hAnsi="Times New Roman"/>
        </w:rPr>
        <w:t xml:space="preserve"> </w:t>
      </w:r>
      <w:r w:rsidRPr="00ED4019">
        <w:rPr>
          <w:rStyle w:val="CommentTok"/>
          <w:rFonts w:ascii="Times New Roman" w:hAnsi="Times New Roman"/>
        </w:rPr>
        <w:t>대한</w:t>
      </w:r>
      <w:r w:rsidRPr="00ED4019">
        <w:rPr>
          <w:rStyle w:val="CommentTok"/>
          <w:rFonts w:ascii="Times New Roman" w:hAnsi="Times New Roman"/>
        </w:rPr>
        <w:t xml:space="preserve"> </w:t>
      </w:r>
      <w:r w:rsidRPr="00ED4019">
        <w:rPr>
          <w:rStyle w:val="CommentTok"/>
          <w:rFonts w:ascii="Times New Roman" w:hAnsi="Times New Roman"/>
        </w:rPr>
        <w:t>예측치</w:t>
      </w:r>
      <w:r w:rsidRPr="00ED4019">
        <w:rPr>
          <w:rStyle w:val="CommentTok"/>
          <w:rFonts w:ascii="Times New Roman" w:hAnsi="Times New Roman"/>
        </w:rPr>
        <w:t xml:space="preserve"> ploting</w:t>
      </w:r>
      <w:r w:rsidRPr="00ED4019">
        <w:rPr>
          <w:rFonts w:ascii="Times New Roman" w:hAnsi="Times New Roman"/>
        </w:rPr>
        <w:br/>
      </w:r>
      <w:proofErr w:type="gramStart"/>
      <w:r w:rsidRPr="00ED4019">
        <w:rPr>
          <w:rStyle w:val="FunctionTok"/>
          <w:rFonts w:ascii="Times New Roman" w:hAnsi="Times New Roman"/>
        </w:rPr>
        <w:t>ets</w:t>
      </w:r>
      <w:r w:rsidRPr="00ED4019">
        <w:rPr>
          <w:rStyle w:val="NormalTok"/>
          <w:rFonts w:ascii="Times New Roman" w:hAnsi="Times New Roman"/>
        </w:rPr>
        <w:t>(</w:t>
      </w:r>
      <w:proofErr w:type="gramEnd"/>
      <w:r w:rsidRPr="00ED4019">
        <w:rPr>
          <w:rStyle w:val="NormalTok"/>
          <w:rFonts w:ascii="Times New Roman" w:hAnsi="Times New Roman"/>
        </w:rPr>
        <w:t>students.ts[,</w:t>
      </w:r>
      <w:r w:rsidRPr="00ED4019">
        <w:rPr>
          <w:rStyle w:val="DecValTok"/>
          <w:rFonts w:ascii="Times New Roman" w:hAnsi="Times New Roman"/>
        </w:rPr>
        <w:t>2</w:t>
      </w:r>
      <w:r w:rsidRPr="00ED4019">
        <w:rPr>
          <w:rStyle w:val="NormalTok"/>
          <w:rFonts w:ascii="Times New Roman" w:hAnsi="Times New Roman"/>
        </w:rPr>
        <w:t xml:space="preserve">]) </w:t>
      </w:r>
      <w:r w:rsidRPr="00ED4019">
        <w:rPr>
          <w:rStyle w:val="SpecialCharTok"/>
          <w:rFonts w:ascii="Times New Roman" w:hAnsi="Times New Roman"/>
        </w:rPr>
        <w:t>%&gt;%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unctionTok"/>
          <w:rFonts w:ascii="Times New Roman" w:hAnsi="Times New Roman"/>
        </w:rPr>
        <w:t>forecast</w:t>
      </w:r>
      <w:r w:rsidRPr="00ED4019">
        <w:rPr>
          <w:rStyle w:val="NormalTok"/>
          <w:rFonts w:ascii="Times New Roman" w:hAnsi="Times New Roman"/>
        </w:rPr>
        <w:t xml:space="preserve">() </w:t>
      </w:r>
      <w:r w:rsidRPr="00ED4019">
        <w:rPr>
          <w:rStyle w:val="SpecialCharTok"/>
          <w:rFonts w:ascii="Times New Roman" w:hAnsi="Times New Roman"/>
        </w:rPr>
        <w:t>%&gt;%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</w:t>
      </w:r>
      <w:r w:rsidRPr="00ED4019">
        <w:rPr>
          <w:rStyle w:val="FunctionTok"/>
          <w:rFonts w:ascii="Times New Roman" w:hAnsi="Times New Roman"/>
        </w:rPr>
        <w:t>autoplot</w:t>
      </w:r>
      <w:r w:rsidRPr="00ED4019">
        <w:rPr>
          <w:rStyle w:val="NormalTok"/>
          <w:rFonts w:ascii="Times New Roman" w:hAnsi="Times New Roman"/>
        </w:rPr>
        <w:t xml:space="preserve">() </w:t>
      </w:r>
      <w:r w:rsidRPr="00ED4019">
        <w:rPr>
          <w:rStyle w:val="SpecialCharTok"/>
          <w:rFonts w:ascii="Times New Roman" w:hAnsi="Times New Roman"/>
        </w:rPr>
        <w:t>+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</w:t>
      </w:r>
      <w:r w:rsidRPr="00ED4019">
        <w:rPr>
          <w:rStyle w:val="FunctionTok"/>
          <w:rFonts w:ascii="Times New Roman" w:hAnsi="Times New Roman"/>
        </w:rPr>
        <w:t>labs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AttributeTok"/>
          <w:rFonts w:ascii="Times New Roman" w:hAnsi="Times New Roman"/>
        </w:rPr>
        <w:t>x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StringTok"/>
          <w:rFonts w:ascii="Times New Roman" w:hAnsi="Times New Roman"/>
        </w:rPr>
        <w:t>연도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NormalTok"/>
          <w:rFonts w:ascii="Times New Roman" w:hAnsi="Times New Roman"/>
        </w:rPr>
        <w:t xml:space="preserve">, </w:t>
      </w:r>
      <w:r w:rsidRPr="00ED4019">
        <w:rPr>
          <w:rStyle w:val="AttributeTok"/>
          <w:rFonts w:ascii="Times New Roman" w:hAnsi="Times New Roman"/>
        </w:rPr>
        <w:t>y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StringTok"/>
          <w:rFonts w:ascii="Times New Roman" w:hAnsi="Times New Roman"/>
        </w:rPr>
        <w:t>학생수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NormalTok"/>
          <w:rFonts w:ascii="Times New Roman" w:hAnsi="Times New Roman"/>
        </w:rPr>
        <w:t>)</w:t>
      </w:r>
    </w:p>
    <w:p w14:paraId="326054FC" w14:textId="77777777" w:rsidR="00FD7B2A" w:rsidRPr="00ED4019" w:rsidRDefault="00FD7B2A">
      <w:pPr>
        <w:pStyle w:val="Figure"/>
        <w:jc w:val="both"/>
        <w:rPr>
          <w:rFonts w:ascii="Times New Roman" w:hAnsi="Times New Roman"/>
        </w:rPr>
        <w:pPrChange w:id="4841" w:author="제이펍 출판사" w:date="2021-03-14T15:57:00Z">
          <w:pPr>
            <w:pStyle w:val="Figure"/>
          </w:pPr>
        </w:pPrChange>
      </w:pPr>
      <w:r w:rsidRPr="00ED4019">
        <w:rPr>
          <w:rFonts w:ascii="Times New Roman" w:hAnsi="Times New Roman"/>
          <w:noProof/>
          <w:lang w:eastAsia="ko-KR"/>
        </w:rPr>
        <w:lastRenderedPageBreak/>
        <w:drawing>
          <wp:inline distT="0" distB="0" distL="0" distR="0" wp14:anchorId="413FAFB9" wp14:editId="434528BE">
            <wp:extent cx="4572000" cy="3657600"/>
            <wp:effectExtent l="0" t="0" r="0" b="0"/>
            <wp:docPr id="174" name="그림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"/>
                    <pic:cNvPicPr>
                      <a:picLocks noChangeAspect="1" noChangeArrowheads="1"/>
                    </pic:cNvPicPr>
                  </pic:nvPicPr>
                  <pic:blipFill>
                    <a:blip r:embed="rId1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4A917CC" w14:textId="1D02AE52" w:rsidR="00FD7B2A" w:rsidRPr="00ED4019" w:rsidRDefault="00FD7B2A">
      <w:pPr>
        <w:pStyle w:val="a6"/>
        <w:jc w:val="both"/>
        <w:rPr>
          <w:rFonts w:ascii="Times New Roman" w:hAnsi="Times New Roman"/>
        </w:rPr>
        <w:pPrChange w:id="4842" w:author="제이펍 출판사" w:date="2021-03-14T15:57:00Z">
          <w:pPr>
            <w:pStyle w:val="a6"/>
            <w:jc w:val="center"/>
          </w:pPr>
        </w:pPrChange>
      </w:pPr>
      <w:commentRangeStart w:id="4843"/>
      <w:r w:rsidRPr="00ED4019">
        <w:rPr>
          <w:rFonts w:ascii="Times New Roman" w:hAnsi="Times New Roman" w:hint="eastAsia"/>
        </w:rPr>
        <w:t>그림</w:t>
      </w:r>
      <w:r w:rsidRPr="00ED4019">
        <w:rPr>
          <w:rFonts w:ascii="Times New Roman" w:hAnsi="Times New Roman" w:hint="eastAsia"/>
        </w:rPr>
        <w:t xml:space="preserve"> </w:t>
      </w:r>
      <w:r w:rsidRPr="00ED4019">
        <w:rPr>
          <w:rFonts w:ascii="Times New Roman" w:hAnsi="Times New Roman"/>
        </w:rPr>
        <w:fldChar w:fldCharType="begin"/>
      </w:r>
      <w:r w:rsidRPr="00ED4019">
        <w:rPr>
          <w:rFonts w:ascii="Times New Roman" w:hAnsi="Times New Roman"/>
        </w:rPr>
        <w:instrText xml:space="preserve"> </w:instrText>
      </w:r>
      <w:r w:rsidRPr="00ED4019">
        <w:rPr>
          <w:rFonts w:ascii="Times New Roman" w:hAnsi="Times New Roman" w:hint="eastAsia"/>
        </w:rPr>
        <w:instrText>STYLEREF 1 \s</w:instrText>
      </w:r>
      <w:r w:rsidRPr="00ED4019">
        <w:rPr>
          <w:rFonts w:ascii="Times New Roman" w:hAnsi="Times New Roman"/>
        </w:rPr>
        <w:instrText xml:space="preserve"> </w:instrText>
      </w:r>
      <w:r w:rsidRPr="00ED4019">
        <w:rPr>
          <w:rFonts w:ascii="Times New Roman" w:hAnsi="Times New Roman"/>
        </w:rPr>
        <w:fldChar w:fldCharType="separate"/>
      </w:r>
      <w:r w:rsidR="00B60F81">
        <w:rPr>
          <w:rFonts w:ascii="Times New Roman" w:hAnsi="Times New Roman"/>
          <w:noProof/>
        </w:rPr>
        <w:t>0</w:t>
      </w:r>
      <w:r w:rsidRPr="00ED4019">
        <w:rPr>
          <w:rFonts w:ascii="Times New Roman" w:hAnsi="Times New Roman"/>
        </w:rPr>
        <w:fldChar w:fldCharType="end"/>
      </w:r>
      <w:r w:rsidRPr="00ED4019">
        <w:rPr>
          <w:rFonts w:ascii="Times New Roman" w:hAnsi="Times New Roman"/>
        </w:rPr>
        <w:noBreakHyphen/>
        <w:t>45</w:t>
      </w:r>
      <w:commentRangeEnd w:id="4843"/>
      <w:r w:rsidR="00E540C2">
        <w:rPr>
          <w:rStyle w:val="af3"/>
          <w:i w:val="0"/>
        </w:rPr>
        <w:commentReference w:id="4843"/>
      </w:r>
    </w:p>
    <w:p w14:paraId="5602CC31" w14:textId="77777777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4844" w:author="제이펍 출판사" w:date="2021-03-14T15:57:00Z">
          <w:pPr>
            <w:pStyle w:val="SourceCode"/>
          </w:pPr>
        </w:pPrChange>
      </w:pPr>
      <w:r w:rsidRPr="00ED4019">
        <w:rPr>
          <w:rStyle w:val="CommentTok"/>
          <w:rFonts w:ascii="Times New Roman" w:hAnsi="Times New Roman"/>
        </w:rPr>
        <w:t xml:space="preserve"># </w:t>
      </w:r>
      <w:proofErr w:type="gramStart"/>
      <w:r w:rsidRPr="00ED4019">
        <w:rPr>
          <w:rStyle w:val="CommentTok"/>
          <w:rFonts w:ascii="Times New Roman" w:hAnsi="Times New Roman"/>
        </w:rPr>
        <w:t>ETS(</w:t>
      </w:r>
      <w:proofErr w:type="gramEnd"/>
      <w:r w:rsidRPr="00ED4019">
        <w:rPr>
          <w:rStyle w:val="CommentTok"/>
          <w:rFonts w:ascii="Times New Roman" w:hAnsi="Times New Roman"/>
        </w:rPr>
        <w:t>M,Ad,A)</w:t>
      </w:r>
      <w:r w:rsidRPr="00ED4019">
        <w:rPr>
          <w:rStyle w:val="CommentTok"/>
          <w:rFonts w:ascii="Times New Roman" w:hAnsi="Times New Roman"/>
        </w:rPr>
        <w:t>로</w:t>
      </w:r>
      <w:r w:rsidRPr="00ED4019">
        <w:rPr>
          <w:rStyle w:val="CommentTok"/>
          <w:rFonts w:ascii="Times New Roman" w:hAnsi="Times New Roman"/>
        </w:rPr>
        <w:t xml:space="preserve"> </w:t>
      </w:r>
      <w:r w:rsidRPr="00ED4019">
        <w:rPr>
          <w:rStyle w:val="CommentTok"/>
          <w:rFonts w:ascii="Times New Roman" w:hAnsi="Times New Roman"/>
        </w:rPr>
        <w:t>모델</w:t>
      </w:r>
      <w:r w:rsidRPr="00ED4019">
        <w:rPr>
          <w:rStyle w:val="CommentTok"/>
          <w:rFonts w:ascii="Times New Roman" w:hAnsi="Times New Roman"/>
        </w:rPr>
        <w:t xml:space="preserve"> </w:t>
      </w:r>
      <w:r w:rsidRPr="00ED4019">
        <w:rPr>
          <w:rStyle w:val="CommentTok"/>
          <w:rFonts w:ascii="Times New Roman" w:hAnsi="Times New Roman"/>
        </w:rPr>
        <w:t>선정</w:t>
      </w:r>
      <w:r w:rsidRPr="00ED4019">
        <w:rPr>
          <w:rFonts w:ascii="Times New Roman" w:hAnsi="Times New Roman"/>
        </w:rPr>
        <w:br/>
      </w:r>
      <w:r w:rsidRPr="00ED4019">
        <w:rPr>
          <w:rStyle w:val="FunctionTok"/>
          <w:rFonts w:ascii="Times New Roman" w:hAnsi="Times New Roman"/>
        </w:rPr>
        <w:t>ets</w:t>
      </w:r>
      <w:r w:rsidRPr="00ED4019">
        <w:rPr>
          <w:rStyle w:val="NormalTok"/>
          <w:rFonts w:ascii="Times New Roman" w:hAnsi="Times New Roman"/>
        </w:rPr>
        <w:t>(employees.ts[,</w:t>
      </w:r>
      <w:r w:rsidRPr="00ED4019">
        <w:rPr>
          <w:rStyle w:val="DecValTok"/>
          <w:rFonts w:ascii="Times New Roman" w:hAnsi="Times New Roman"/>
        </w:rPr>
        <w:t>2</w:t>
      </w:r>
      <w:r w:rsidRPr="00ED4019">
        <w:rPr>
          <w:rStyle w:val="NormalTok"/>
          <w:rFonts w:ascii="Times New Roman" w:hAnsi="Times New Roman"/>
        </w:rPr>
        <w:t xml:space="preserve">])  </w:t>
      </w:r>
    </w:p>
    <w:p w14:paraId="446060E5" w14:textId="77777777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4845" w:author="제이펍 출판사" w:date="2021-03-14T15:57:00Z">
          <w:pPr>
            <w:pStyle w:val="SourceCode"/>
          </w:pPr>
        </w:pPrChange>
      </w:pPr>
      <w:proofErr w:type="gramStart"/>
      <w:r w:rsidRPr="00ED4019">
        <w:rPr>
          <w:rStyle w:val="VerbatimChar"/>
          <w:rFonts w:ascii="Times New Roman" w:hAnsi="Times New Roman"/>
        </w:rPr>
        <w:t>ETS(</w:t>
      </w:r>
      <w:proofErr w:type="gramEnd"/>
      <w:r w:rsidRPr="00ED4019">
        <w:rPr>
          <w:rStyle w:val="VerbatimChar"/>
          <w:rFonts w:ascii="Times New Roman" w:hAnsi="Times New Roman"/>
        </w:rPr>
        <w:t xml:space="preserve">M,Ad,A) </w:t>
      </w:r>
      <w:r w:rsidRPr="00ED4019">
        <w:rPr>
          <w:rFonts w:ascii="Times New Roman" w:hAnsi="Times New Roman"/>
        </w:rPr>
        <w:br/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Call: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 ets(y = employees.ts[, 2]) </w:t>
      </w:r>
      <w:r w:rsidRPr="00ED4019">
        <w:rPr>
          <w:rFonts w:ascii="Times New Roman" w:hAnsi="Times New Roman"/>
        </w:rPr>
        <w:br/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  Smoothing parameters: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    alpha = 0.9989 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    beta  = 1e-04 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    gamma = 2e-04 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    phi   = 0.9744 </w:t>
      </w:r>
      <w:r w:rsidRPr="00ED4019">
        <w:rPr>
          <w:rFonts w:ascii="Times New Roman" w:hAnsi="Times New Roman"/>
        </w:rPr>
        <w:br/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  Initial states: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    l = 25055.6086 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    b = 53.1073 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    s = -222.3076 255.8486 261.7129 227.3178 163.5351 319.1916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           274.8844 226.215 -5.605 -294.4144 -588.041 -618.3374</w:t>
      </w:r>
      <w:r w:rsidRPr="00ED4019">
        <w:rPr>
          <w:rFonts w:ascii="Times New Roman" w:hAnsi="Times New Roman"/>
        </w:rPr>
        <w:br/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  sigma:  0.0045</w:t>
      </w:r>
      <w:r w:rsidRPr="00ED4019">
        <w:rPr>
          <w:rFonts w:ascii="Times New Roman" w:hAnsi="Times New Roman"/>
        </w:rPr>
        <w:br/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     AIC     AICc      BIC 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1372.968 1381.851 1419.126 </w:t>
      </w:r>
    </w:p>
    <w:p w14:paraId="40721D03" w14:textId="77777777" w:rsidR="00FD7B2A" w:rsidRDefault="00FD7B2A">
      <w:pPr>
        <w:pStyle w:val="result"/>
        <w:numPr>
          <w:ilvl w:val="0"/>
          <w:numId w:val="0"/>
        </w:numPr>
        <w:ind w:left="480"/>
        <w:jc w:val="both"/>
        <w:pPrChange w:id="4846" w:author="제이펍 출판사" w:date="2021-03-14T15:57:00Z">
          <w:pPr>
            <w:pStyle w:val="result"/>
            <w:numPr>
              <w:numId w:val="0"/>
            </w:numPr>
            <w:tabs>
              <w:tab w:val="clear" w:pos="0"/>
            </w:tabs>
            <w:ind w:left="0" w:firstLine="0"/>
          </w:pPr>
        </w:pPrChange>
      </w:pPr>
      <w:r>
        <w:t>결과 설명</w:t>
      </w:r>
    </w:p>
    <w:p w14:paraId="74CFE489" w14:textId="570A041E" w:rsidR="00FD7B2A" w:rsidRDefault="00FD7B2A">
      <w:pPr>
        <w:pStyle w:val="result"/>
        <w:numPr>
          <w:ilvl w:val="0"/>
          <w:numId w:val="27"/>
        </w:numPr>
        <w:jc w:val="both"/>
        <w:rPr>
          <w:lang w:eastAsia="ko-KR"/>
        </w:rPr>
        <w:pPrChange w:id="4847" w:author="제이펍 출판사" w:date="2021-03-14T15:57:00Z">
          <w:pPr>
            <w:pStyle w:val="result"/>
            <w:numPr>
              <w:numId w:val="27"/>
            </w:numPr>
            <w:tabs>
              <w:tab w:val="clear" w:pos="0"/>
            </w:tabs>
            <w:ind w:left="840" w:hanging="360"/>
          </w:pPr>
        </w:pPrChange>
      </w:pPr>
      <w:r>
        <w:rPr>
          <w:lang w:eastAsia="ko-KR"/>
        </w:rPr>
        <w:t>ETS(M, Ad A)</w:t>
      </w:r>
      <w:del w:id="4848" w:author="user" w:date="2021-03-22T18:56:00Z">
        <w:r w:rsidDel="00274856">
          <w:rPr>
            <w:lang w:eastAsia="ko-KR"/>
          </w:rPr>
          <w:delText xml:space="preserve"> </w:delText>
        </w:r>
      </w:del>
      <w:r>
        <w:rPr>
          <w:lang w:eastAsia="ko-KR"/>
        </w:rPr>
        <w:t>: ETS</w:t>
      </w:r>
      <w:ins w:id="4849" w:author="user" w:date="2021-03-22T18:57:00Z">
        <w:r w:rsidR="00274856">
          <w:rPr>
            <w:rFonts w:hint="eastAsia"/>
            <w:lang w:eastAsia="ko-KR"/>
          </w:rPr>
          <w:t xml:space="preserve"> </w:t>
        </w:r>
      </w:ins>
      <w:r>
        <w:rPr>
          <w:lang w:eastAsia="ko-KR"/>
        </w:rPr>
        <w:t>모델로 곱셈 보정, 감쇄 덧셈 추세, 덧셈 계절성 모델이 선정됨</w:t>
      </w:r>
    </w:p>
    <w:p w14:paraId="667F63EA" w14:textId="41590217" w:rsidR="00FD7B2A" w:rsidRDefault="00FD7B2A">
      <w:pPr>
        <w:pStyle w:val="result"/>
        <w:numPr>
          <w:ilvl w:val="0"/>
          <w:numId w:val="27"/>
        </w:numPr>
        <w:jc w:val="both"/>
        <w:rPr>
          <w:lang w:eastAsia="ko-KR"/>
        </w:rPr>
        <w:pPrChange w:id="4850" w:author="제이펍 출판사" w:date="2021-03-14T15:57:00Z">
          <w:pPr>
            <w:pStyle w:val="result"/>
            <w:numPr>
              <w:numId w:val="27"/>
            </w:numPr>
            <w:tabs>
              <w:tab w:val="clear" w:pos="0"/>
            </w:tabs>
            <w:ind w:left="840" w:hanging="360"/>
          </w:pPr>
        </w:pPrChange>
      </w:pPr>
      <w:del w:id="4851" w:author="user" w:date="2021-03-22T18:57:00Z">
        <w:r w:rsidDel="00274856">
          <w:rPr>
            <w:lang w:eastAsia="ko-KR"/>
          </w:rPr>
          <w:lastRenderedPageBreak/>
          <w:delText>S</w:delText>
        </w:r>
      </w:del>
      <w:ins w:id="4852" w:author="user" w:date="2021-03-22T18:57:00Z">
        <w:r w:rsidR="00274856">
          <w:rPr>
            <w:rFonts w:hint="eastAsia"/>
            <w:lang w:eastAsia="ko-KR"/>
          </w:rPr>
          <w:t>s</w:t>
        </w:r>
      </w:ins>
      <w:r>
        <w:rPr>
          <w:lang w:eastAsia="ko-KR"/>
        </w:rPr>
        <w:t>mooting parameters</w:t>
      </w:r>
      <w:del w:id="4853" w:author="user" w:date="2021-03-22T18:57:00Z">
        <w:r w:rsidDel="00274856">
          <w:rPr>
            <w:lang w:eastAsia="ko-KR"/>
          </w:rPr>
          <w:delText xml:space="preserve"> </w:delText>
        </w:r>
      </w:del>
      <w:r>
        <w:rPr>
          <w:lang w:eastAsia="ko-KR"/>
        </w:rPr>
        <w:t>: 레벨 평활 계수는 0.9989, 추세 평활 계수는 0.0001, 계절 평활</w:t>
      </w:r>
      <w:ins w:id="4854" w:author="user" w:date="2021-03-22T19:02:00Z">
        <w:r w:rsidR="0094249D">
          <w:rPr>
            <w:rFonts w:hint="eastAsia"/>
            <w:lang w:eastAsia="ko-KR"/>
          </w:rPr>
          <w:t xml:space="preserve"> </w:t>
        </w:r>
      </w:ins>
      <w:r>
        <w:rPr>
          <w:lang w:eastAsia="ko-KR"/>
        </w:rPr>
        <w:t>계수는 0.0002, 감쇄(damped) 평활 계수는 0.9744로 설정</w:t>
      </w:r>
    </w:p>
    <w:p w14:paraId="4028E37F" w14:textId="7AEFECC5" w:rsidR="00FD7B2A" w:rsidRDefault="00FD7B2A">
      <w:pPr>
        <w:pStyle w:val="result"/>
        <w:numPr>
          <w:ilvl w:val="0"/>
          <w:numId w:val="27"/>
        </w:numPr>
        <w:jc w:val="both"/>
        <w:rPr>
          <w:lang w:eastAsia="ko-KR"/>
        </w:rPr>
        <w:pPrChange w:id="4855" w:author="제이펍 출판사" w:date="2021-03-14T15:57:00Z">
          <w:pPr>
            <w:pStyle w:val="result"/>
            <w:numPr>
              <w:numId w:val="27"/>
            </w:numPr>
            <w:tabs>
              <w:tab w:val="clear" w:pos="0"/>
            </w:tabs>
            <w:ind w:left="840" w:hanging="360"/>
          </w:pPr>
        </w:pPrChange>
      </w:pPr>
      <w:del w:id="4856" w:author="user" w:date="2021-03-22T18:57:00Z">
        <w:r w:rsidDel="00274856">
          <w:rPr>
            <w:lang w:eastAsia="ko-KR"/>
          </w:rPr>
          <w:delText xml:space="preserve">Initial </w:delText>
        </w:r>
      </w:del>
      <w:ins w:id="4857" w:author="user" w:date="2021-03-22T18:57:00Z">
        <w:r w:rsidR="00274856">
          <w:rPr>
            <w:rFonts w:hint="eastAsia"/>
            <w:lang w:eastAsia="ko-KR"/>
          </w:rPr>
          <w:t>i</w:t>
        </w:r>
        <w:r w:rsidR="00274856">
          <w:rPr>
            <w:lang w:eastAsia="ko-KR"/>
          </w:rPr>
          <w:t xml:space="preserve">nitial </w:t>
        </w:r>
      </w:ins>
      <w:r>
        <w:rPr>
          <w:lang w:eastAsia="ko-KR"/>
        </w:rPr>
        <w:t>states</w:t>
      </w:r>
      <w:del w:id="4858" w:author="user" w:date="2021-03-22T18:59:00Z">
        <w:r w:rsidDel="00007F29">
          <w:rPr>
            <w:lang w:eastAsia="ko-KR"/>
          </w:rPr>
          <w:delText xml:space="preserve"> </w:delText>
        </w:r>
      </w:del>
      <w:r>
        <w:rPr>
          <w:lang w:eastAsia="ko-KR"/>
        </w:rPr>
        <w:t>: 레벨 초기 상태와 추세, 계절성 초기</w:t>
      </w:r>
      <w:ins w:id="4859" w:author="user" w:date="2021-03-22T18:59:00Z">
        <w:r w:rsidR="00007F29">
          <w:rPr>
            <w:rFonts w:hint="eastAsia"/>
            <w:lang w:eastAsia="ko-KR"/>
          </w:rPr>
          <w:t xml:space="preserve"> </w:t>
        </w:r>
      </w:ins>
      <w:r>
        <w:rPr>
          <w:lang w:eastAsia="ko-KR"/>
        </w:rPr>
        <w:t>상태 설정</w:t>
      </w:r>
    </w:p>
    <w:p w14:paraId="7BAC50A8" w14:textId="77777777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4860" w:author="제이펍 출판사" w:date="2021-03-14T15:57:00Z">
          <w:pPr>
            <w:pStyle w:val="SourceCode"/>
          </w:pPr>
        </w:pPrChange>
      </w:pPr>
      <w:proofErr w:type="gramStart"/>
      <w:r w:rsidRPr="00ED4019">
        <w:rPr>
          <w:rStyle w:val="FunctionTok"/>
          <w:rFonts w:ascii="Times New Roman" w:hAnsi="Times New Roman"/>
        </w:rPr>
        <w:t>ets</w:t>
      </w:r>
      <w:r w:rsidRPr="00ED4019">
        <w:rPr>
          <w:rStyle w:val="NormalTok"/>
          <w:rFonts w:ascii="Times New Roman" w:hAnsi="Times New Roman"/>
        </w:rPr>
        <w:t>(</w:t>
      </w:r>
      <w:proofErr w:type="gramEnd"/>
      <w:r w:rsidRPr="00ED4019">
        <w:rPr>
          <w:rStyle w:val="NormalTok"/>
          <w:rFonts w:ascii="Times New Roman" w:hAnsi="Times New Roman"/>
        </w:rPr>
        <w:t>employees.ts[,</w:t>
      </w:r>
      <w:r w:rsidRPr="00ED4019">
        <w:rPr>
          <w:rStyle w:val="DecValTok"/>
          <w:rFonts w:ascii="Times New Roman" w:hAnsi="Times New Roman"/>
        </w:rPr>
        <w:t>2</w:t>
      </w:r>
      <w:r w:rsidRPr="00ED4019">
        <w:rPr>
          <w:rStyle w:val="NormalTok"/>
          <w:rFonts w:ascii="Times New Roman" w:hAnsi="Times New Roman"/>
        </w:rPr>
        <w:t xml:space="preserve">]) </w:t>
      </w:r>
      <w:r w:rsidRPr="00ED4019">
        <w:rPr>
          <w:rStyle w:val="SpecialCharTok"/>
          <w:rFonts w:ascii="Times New Roman" w:hAnsi="Times New Roman"/>
        </w:rPr>
        <w:t>%&gt;%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unctionTok"/>
          <w:rFonts w:ascii="Times New Roman" w:hAnsi="Times New Roman"/>
        </w:rPr>
        <w:t>autoplot</w:t>
      </w:r>
      <w:r w:rsidRPr="00ED4019">
        <w:rPr>
          <w:rStyle w:val="NormalTok"/>
          <w:rFonts w:ascii="Times New Roman" w:hAnsi="Times New Roman"/>
        </w:rPr>
        <w:t>()</w:t>
      </w:r>
    </w:p>
    <w:p w14:paraId="1C9F2EDA" w14:textId="77777777" w:rsidR="00FD7B2A" w:rsidRPr="00ED4019" w:rsidRDefault="00FD7B2A">
      <w:pPr>
        <w:pStyle w:val="Figure"/>
        <w:jc w:val="both"/>
        <w:rPr>
          <w:rFonts w:ascii="Times New Roman" w:hAnsi="Times New Roman"/>
        </w:rPr>
        <w:pPrChange w:id="4861" w:author="제이펍 출판사" w:date="2021-03-14T15:57:00Z">
          <w:pPr>
            <w:pStyle w:val="Figure"/>
          </w:pPr>
        </w:pPrChange>
      </w:pPr>
      <w:r w:rsidRPr="00ED4019">
        <w:rPr>
          <w:rFonts w:ascii="Times New Roman" w:hAnsi="Times New Roman"/>
          <w:noProof/>
          <w:lang w:eastAsia="ko-KR"/>
        </w:rPr>
        <w:drawing>
          <wp:inline distT="0" distB="0" distL="0" distR="0" wp14:anchorId="4F38E760" wp14:editId="55112C5C">
            <wp:extent cx="4572000" cy="3657600"/>
            <wp:effectExtent l="0" t="0" r="0" b="0"/>
            <wp:docPr id="175" name="그림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"/>
                    <pic:cNvPicPr>
                      <a:picLocks noChangeAspect="1" noChangeArrowheads="1"/>
                    </pic:cNvPicPr>
                  </pic:nvPicPr>
                  <pic:blipFill>
                    <a:blip r:embed="rId1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1D51160" w14:textId="3DB21B24" w:rsidR="00FD7B2A" w:rsidRPr="00ED4019" w:rsidRDefault="00FD7B2A">
      <w:pPr>
        <w:pStyle w:val="a6"/>
        <w:jc w:val="both"/>
        <w:rPr>
          <w:rFonts w:ascii="Times New Roman" w:hAnsi="Times New Roman"/>
        </w:rPr>
        <w:pPrChange w:id="4862" w:author="제이펍 출판사" w:date="2021-03-14T15:57:00Z">
          <w:pPr>
            <w:pStyle w:val="a6"/>
            <w:jc w:val="center"/>
          </w:pPr>
        </w:pPrChange>
      </w:pPr>
      <w:commentRangeStart w:id="4863"/>
      <w:r w:rsidRPr="00ED4019">
        <w:rPr>
          <w:rFonts w:ascii="Times New Roman" w:hAnsi="Times New Roman" w:hint="eastAsia"/>
        </w:rPr>
        <w:t>그림</w:t>
      </w:r>
      <w:r w:rsidRPr="00ED4019">
        <w:rPr>
          <w:rFonts w:ascii="Times New Roman" w:hAnsi="Times New Roman" w:hint="eastAsia"/>
        </w:rPr>
        <w:t xml:space="preserve"> </w:t>
      </w:r>
      <w:r w:rsidRPr="00ED4019">
        <w:rPr>
          <w:rFonts w:ascii="Times New Roman" w:hAnsi="Times New Roman"/>
        </w:rPr>
        <w:fldChar w:fldCharType="begin"/>
      </w:r>
      <w:r w:rsidRPr="00ED4019">
        <w:rPr>
          <w:rFonts w:ascii="Times New Roman" w:hAnsi="Times New Roman"/>
        </w:rPr>
        <w:instrText xml:space="preserve"> </w:instrText>
      </w:r>
      <w:r w:rsidRPr="00ED4019">
        <w:rPr>
          <w:rFonts w:ascii="Times New Roman" w:hAnsi="Times New Roman" w:hint="eastAsia"/>
        </w:rPr>
        <w:instrText>STYLEREF 1 \s</w:instrText>
      </w:r>
      <w:r w:rsidRPr="00ED4019">
        <w:rPr>
          <w:rFonts w:ascii="Times New Roman" w:hAnsi="Times New Roman"/>
        </w:rPr>
        <w:instrText xml:space="preserve"> </w:instrText>
      </w:r>
      <w:r w:rsidRPr="00ED4019">
        <w:rPr>
          <w:rFonts w:ascii="Times New Roman" w:hAnsi="Times New Roman"/>
        </w:rPr>
        <w:fldChar w:fldCharType="separate"/>
      </w:r>
      <w:r w:rsidR="00B60F81">
        <w:rPr>
          <w:rFonts w:ascii="Times New Roman" w:hAnsi="Times New Roman"/>
          <w:noProof/>
        </w:rPr>
        <w:t>0</w:t>
      </w:r>
      <w:r w:rsidRPr="00ED4019">
        <w:rPr>
          <w:rFonts w:ascii="Times New Roman" w:hAnsi="Times New Roman"/>
        </w:rPr>
        <w:fldChar w:fldCharType="end"/>
      </w:r>
      <w:r w:rsidRPr="00ED4019">
        <w:rPr>
          <w:rFonts w:ascii="Times New Roman" w:hAnsi="Times New Roman"/>
        </w:rPr>
        <w:noBreakHyphen/>
        <w:t>46</w:t>
      </w:r>
      <w:commentRangeEnd w:id="4863"/>
      <w:r w:rsidR="0086227E">
        <w:rPr>
          <w:rStyle w:val="af3"/>
          <w:i w:val="0"/>
        </w:rPr>
        <w:commentReference w:id="4863"/>
      </w:r>
    </w:p>
    <w:p w14:paraId="060861DA" w14:textId="77777777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4864" w:author="제이펍 출판사" w:date="2021-03-14T15:57:00Z">
          <w:pPr>
            <w:pStyle w:val="SourceCode"/>
          </w:pPr>
        </w:pPrChange>
      </w:pPr>
      <w:proofErr w:type="gramStart"/>
      <w:r w:rsidRPr="00ED4019">
        <w:rPr>
          <w:rStyle w:val="FunctionTok"/>
          <w:rFonts w:ascii="Times New Roman" w:hAnsi="Times New Roman"/>
        </w:rPr>
        <w:t>ets</w:t>
      </w:r>
      <w:r w:rsidRPr="00ED4019">
        <w:rPr>
          <w:rStyle w:val="NormalTok"/>
          <w:rFonts w:ascii="Times New Roman" w:hAnsi="Times New Roman"/>
        </w:rPr>
        <w:t>(</w:t>
      </w:r>
      <w:proofErr w:type="gramEnd"/>
      <w:r w:rsidRPr="00ED4019">
        <w:rPr>
          <w:rStyle w:val="NormalTok"/>
          <w:rFonts w:ascii="Times New Roman" w:hAnsi="Times New Roman"/>
        </w:rPr>
        <w:t>employees.ts[,</w:t>
      </w:r>
      <w:r w:rsidRPr="00ED4019">
        <w:rPr>
          <w:rStyle w:val="DecValTok"/>
          <w:rFonts w:ascii="Times New Roman" w:hAnsi="Times New Roman"/>
        </w:rPr>
        <w:t>2</w:t>
      </w:r>
      <w:r w:rsidRPr="00ED4019">
        <w:rPr>
          <w:rStyle w:val="NormalTok"/>
          <w:rFonts w:ascii="Times New Roman" w:hAnsi="Times New Roman"/>
        </w:rPr>
        <w:t xml:space="preserve">]) </w:t>
      </w:r>
      <w:r w:rsidRPr="00ED4019">
        <w:rPr>
          <w:rStyle w:val="SpecialCharTok"/>
          <w:rFonts w:ascii="Times New Roman" w:hAnsi="Times New Roman"/>
        </w:rPr>
        <w:t>%&gt;%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unctionTok"/>
          <w:rFonts w:ascii="Times New Roman" w:hAnsi="Times New Roman"/>
        </w:rPr>
        <w:t>forecast</w:t>
      </w:r>
      <w:r w:rsidRPr="00ED4019">
        <w:rPr>
          <w:rStyle w:val="NormalTok"/>
          <w:rFonts w:ascii="Times New Roman" w:hAnsi="Times New Roman"/>
        </w:rPr>
        <w:t xml:space="preserve">() </w:t>
      </w:r>
      <w:r w:rsidRPr="00ED4019">
        <w:rPr>
          <w:rStyle w:val="SpecialCharTok"/>
          <w:rFonts w:ascii="Times New Roman" w:hAnsi="Times New Roman"/>
        </w:rPr>
        <w:t>%&gt;%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</w:t>
      </w:r>
      <w:r w:rsidRPr="00ED4019">
        <w:rPr>
          <w:rStyle w:val="FunctionTok"/>
          <w:rFonts w:ascii="Times New Roman" w:hAnsi="Times New Roman"/>
        </w:rPr>
        <w:t>autoplot</w:t>
      </w:r>
      <w:r w:rsidRPr="00ED4019">
        <w:rPr>
          <w:rStyle w:val="NormalTok"/>
          <w:rFonts w:ascii="Times New Roman" w:hAnsi="Times New Roman"/>
        </w:rPr>
        <w:t xml:space="preserve">() </w:t>
      </w:r>
      <w:r w:rsidRPr="00ED4019">
        <w:rPr>
          <w:rStyle w:val="SpecialCharTok"/>
          <w:rFonts w:ascii="Times New Roman" w:hAnsi="Times New Roman"/>
        </w:rPr>
        <w:t>+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</w:t>
      </w:r>
      <w:r w:rsidRPr="00ED4019">
        <w:rPr>
          <w:rStyle w:val="FunctionTok"/>
          <w:rFonts w:ascii="Times New Roman" w:hAnsi="Times New Roman"/>
        </w:rPr>
        <w:t>labs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AttributeTok"/>
          <w:rFonts w:ascii="Times New Roman" w:hAnsi="Times New Roman"/>
        </w:rPr>
        <w:t>x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StringTok"/>
          <w:rFonts w:ascii="Times New Roman" w:hAnsi="Times New Roman"/>
        </w:rPr>
        <w:t>연도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NormalTok"/>
          <w:rFonts w:ascii="Times New Roman" w:hAnsi="Times New Roman"/>
        </w:rPr>
        <w:t xml:space="preserve">, </w:t>
      </w:r>
      <w:r w:rsidRPr="00ED4019">
        <w:rPr>
          <w:rStyle w:val="AttributeTok"/>
          <w:rFonts w:ascii="Times New Roman" w:hAnsi="Times New Roman"/>
        </w:rPr>
        <w:t>y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StringTok"/>
          <w:rFonts w:ascii="Times New Roman" w:hAnsi="Times New Roman"/>
        </w:rPr>
        <w:t>취업자수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NormalTok"/>
          <w:rFonts w:ascii="Times New Roman" w:hAnsi="Times New Roman"/>
        </w:rPr>
        <w:t>)</w:t>
      </w:r>
    </w:p>
    <w:p w14:paraId="0A9E90BC" w14:textId="77777777" w:rsidR="00FD7B2A" w:rsidRPr="00ED4019" w:rsidRDefault="00FD7B2A">
      <w:pPr>
        <w:pStyle w:val="Figure"/>
        <w:jc w:val="both"/>
        <w:rPr>
          <w:rFonts w:ascii="Times New Roman" w:hAnsi="Times New Roman"/>
        </w:rPr>
        <w:pPrChange w:id="4865" w:author="제이펍 출판사" w:date="2021-03-14T15:57:00Z">
          <w:pPr>
            <w:pStyle w:val="Figure"/>
          </w:pPr>
        </w:pPrChange>
      </w:pPr>
      <w:r w:rsidRPr="00ED4019">
        <w:rPr>
          <w:rFonts w:ascii="Times New Roman" w:hAnsi="Times New Roman"/>
          <w:noProof/>
          <w:lang w:eastAsia="ko-KR"/>
        </w:rPr>
        <w:lastRenderedPageBreak/>
        <w:drawing>
          <wp:inline distT="0" distB="0" distL="0" distR="0" wp14:anchorId="0EDFA123" wp14:editId="34357BC8">
            <wp:extent cx="4572000" cy="3657600"/>
            <wp:effectExtent l="0" t="0" r="0" b="0"/>
            <wp:docPr id="176" name="그림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"/>
                    <pic:cNvPicPr>
                      <a:picLocks noChangeAspect="1" noChangeArrowheads="1"/>
                    </pic:cNvPicPr>
                  </pic:nvPicPr>
                  <pic:blipFill>
                    <a:blip r:embed="rId1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0233A0B" w14:textId="36CCB48C" w:rsidR="00FD7B2A" w:rsidRPr="00ED4019" w:rsidRDefault="00FD7B2A">
      <w:pPr>
        <w:pStyle w:val="a6"/>
        <w:jc w:val="both"/>
        <w:rPr>
          <w:rFonts w:ascii="Times New Roman" w:hAnsi="Times New Roman"/>
          <w:lang w:eastAsia="ko-KR"/>
        </w:rPr>
        <w:pPrChange w:id="4866" w:author="제이펍 출판사" w:date="2021-03-14T15:57:00Z">
          <w:pPr>
            <w:pStyle w:val="a6"/>
            <w:jc w:val="center"/>
          </w:pPr>
        </w:pPrChange>
      </w:pPr>
      <w:commentRangeStart w:id="4867"/>
      <w:r w:rsidRPr="00ED4019">
        <w:rPr>
          <w:rFonts w:ascii="Times New Roman" w:hAnsi="Times New Roman" w:hint="eastAsia"/>
          <w:lang w:eastAsia="ko-KR"/>
        </w:rPr>
        <w:t>그림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/>
        </w:rPr>
        <w:fldChar w:fldCharType="begin"/>
      </w:r>
      <w:r w:rsidRPr="00ED4019">
        <w:rPr>
          <w:rFonts w:ascii="Times New Roman" w:hAnsi="Times New Roman"/>
          <w:lang w:eastAsia="ko-KR"/>
        </w:rPr>
        <w:instrText xml:space="preserve"> </w:instrText>
      </w:r>
      <w:r w:rsidRPr="00ED4019">
        <w:rPr>
          <w:rFonts w:ascii="Times New Roman" w:hAnsi="Times New Roman" w:hint="eastAsia"/>
          <w:lang w:eastAsia="ko-KR"/>
        </w:rPr>
        <w:instrText>STYLEREF 1 \s</w:instrText>
      </w:r>
      <w:r w:rsidRPr="00ED4019">
        <w:rPr>
          <w:rFonts w:ascii="Times New Roman" w:hAnsi="Times New Roman"/>
          <w:lang w:eastAsia="ko-KR"/>
        </w:rPr>
        <w:instrText xml:space="preserve"> </w:instrText>
      </w:r>
      <w:r w:rsidRPr="00ED4019">
        <w:rPr>
          <w:rFonts w:ascii="Times New Roman" w:hAnsi="Times New Roman"/>
        </w:rPr>
        <w:fldChar w:fldCharType="separate"/>
      </w:r>
      <w:r w:rsidR="00B60F81">
        <w:rPr>
          <w:rFonts w:ascii="Times New Roman" w:hAnsi="Times New Roman"/>
          <w:noProof/>
          <w:lang w:eastAsia="ko-KR"/>
        </w:rPr>
        <w:t>0</w:t>
      </w:r>
      <w:r w:rsidRPr="00ED4019">
        <w:rPr>
          <w:rFonts w:ascii="Times New Roman" w:hAnsi="Times New Roman"/>
        </w:rPr>
        <w:fldChar w:fldCharType="end"/>
      </w:r>
      <w:r w:rsidRPr="00ED4019">
        <w:rPr>
          <w:rFonts w:ascii="Times New Roman" w:hAnsi="Times New Roman"/>
          <w:lang w:eastAsia="ko-KR"/>
        </w:rPr>
        <w:noBreakHyphen/>
        <w:t>47</w:t>
      </w:r>
      <w:commentRangeEnd w:id="4867"/>
      <w:r w:rsidR="0086227E">
        <w:rPr>
          <w:rStyle w:val="af3"/>
          <w:i w:val="0"/>
        </w:rPr>
        <w:commentReference w:id="4867"/>
      </w:r>
    </w:p>
    <w:p w14:paraId="62765EE2" w14:textId="0E1E07C6" w:rsidR="00FD7B2A" w:rsidRDefault="009A1B63">
      <w:pPr>
        <w:pStyle w:val="1"/>
        <w:numPr>
          <w:ilvl w:val="0"/>
          <w:numId w:val="0"/>
        </w:numPr>
        <w:jc w:val="both"/>
        <w:rPr>
          <w:lang w:eastAsia="ko-KR"/>
        </w:rPr>
        <w:pPrChange w:id="4868" w:author="user" w:date="2021-03-22T19:07:00Z">
          <w:pPr>
            <w:pStyle w:val="1"/>
          </w:pPr>
        </w:pPrChange>
      </w:pPr>
      <w:bookmarkStart w:id="4869" w:name="arima-모델"/>
      <w:bookmarkEnd w:id="4524"/>
      <w:bookmarkEnd w:id="4743"/>
      <w:ins w:id="4870" w:author="user" w:date="2021-03-22T19:07:00Z">
        <w:r>
          <w:rPr>
            <w:rFonts w:hint="eastAsia"/>
            <w:lang w:eastAsia="ko-KR"/>
          </w:rPr>
          <w:t xml:space="preserve">6.7 </w:t>
        </w:r>
      </w:ins>
      <w:r w:rsidR="00FD7B2A">
        <w:rPr>
          <w:lang w:eastAsia="ko-KR"/>
        </w:rPr>
        <w:t>ARIMA 모델</w:t>
      </w:r>
    </w:p>
    <w:p w14:paraId="7222E85B" w14:textId="2898581A" w:rsidR="00FD7B2A" w:rsidRPr="00ED4019" w:rsidRDefault="00FD7B2A">
      <w:pPr>
        <w:jc w:val="both"/>
        <w:rPr>
          <w:rFonts w:ascii="Times New Roman" w:hAnsi="Times New Roman"/>
          <w:lang w:eastAsia="ko-KR"/>
        </w:rPr>
        <w:pPrChange w:id="4871" w:author="제이펍 출판사" w:date="2021-03-14T15:57:00Z">
          <w:pPr/>
        </w:pPrChange>
      </w:pPr>
      <w:r w:rsidRPr="00ED4019">
        <w:rPr>
          <w:rFonts w:ascii="Times New Roman" w:hAnsi="Times New Roman"/>
          <w:lang w:eastAsia="ko-KR"/>
        </w:rPr>
        <w:t xml:space="preserve">ARIMA </w:t>
      </w:r>
      <w:r w:rsidRPr="00ED4019">
        <w:rPr>
          <w:rFonts w:ascii="Times New Roman" w:hAnsi="Times New Roman"/>
          <w:lang w:eastAsia="ko-KR"/>
        </w:rPr>
        <w:t>모델은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앞의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지수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평활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모델과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함께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시계열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예측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모델에서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가장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많이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사용되어</w:t>
      </w:r>
      <w:ins w:id="4872" w:author="user" w:date="2021-03-22T19:07:00Z">
        <w:r w:rsidR="009A1B63">
          <w:rPr>
            <w:rFonts w:ascii="Times New Roman" w:hAnsi="Times New Roman" w:hint="eastAsia"/>
            <w:lang w:eastAsia="ko-KR"/>
          </w:rPr>
          <w:t xml:space="preserve"> </w:t>
        </w:r>
      </w:ins>
      <w:r w:rsidRPr="00ED4019">
        <w:rPr>
          <w:rFonts w:ascii="Times New Roman" w:hAnsi="Times New Roman"/>
          <w:lang w:eastAsia="ko-KR"/>
        </w:rPr>
        <w:t>온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모델이다</w:t>
      </w:r>
      <w:r w:rsidRPr="00ED4019">
        <w:rPr>
          <w:rFonts w:ascii="Times New Roman" w:hAnsi="Times New Roman"/>
          <w:lang w:eastAsia="ko-KR"/>
        </w:rPr>
        <w:t>. ARIMA</w:t>
      </w:r>
      <w:r w:rsidRPr="00ED4019">
        <w:rPr>
          <w:rFonts w:ascii="Times New Roman" w:hAnsi="Times New Roman"/>
          <w:lang w:eastAsia="ko-KR"/>
        </w:rPr>
        <w:t>는</w:t>
      </w:r>
      <w:r w:rsidRPr="00ED4019">
        <w:rPr>
          <w:rFonts w:ascii="Times New Roman" w:hAnsi="Times New Roman"/>
          <w:lang w:eastAsia="ko-KR"/>
        </w:rPr>
        <w:t xml:space="preserve"> </w:t>
      </w:r>
      <w:del w:id="4873" w:author="user" w:date="2021-03-22T19:08:00Z">
        <w:r w:rsidRPr="00ED4019" w:rsidDel="00DC262B">
          <w:rPr>
            <w:rFonts w:ascii="Times New Roman" w:hAnsi="Times New Roman"/>
            <w:lang w:eastAsia="ko-KR"/>
          </w:rPr>
          <w:delText xml:space="preserve">AutoRegression </w:delText>
        </w:r>
      </w:del>
      <w:ins w:id="4874" w:author="user" w:date="2021-03-22T19:08:00Z">
        <w:r w:rsidR="00DC262B">
          <w:rPr>
            <w:rFonts w:ascii="Times New Roman" w:hAnsi="Times New Roman" w:hint="eastAsia"/>
            <w:lang w:eastAsia="ko-KR"/>
          </w:rPr>
          <w:t>a</w:t>
        </w:r>
        <w:r w:rsidR="00DC262B" w:rsidRPr="00ED4019">
          <w:rPr>
            <w:rFonts w:ascii="Times New Roman" w:hAnsi="Times New Roman"/>
            <w:lang w:eastAsia="ko-KR"/>
          </w:rPr>
          <w:t>uto</w:t>
        </w:r>
        <w:r w:rsidR="00DC262B">
          <w:rPr>
            <w:rFonts w:ascii="Times New Roman" w:hAnsi="Times New Roman" w:hint="eastAsia"/>
            <w:lang w:eastAsia="ko-KR"/>
          </w:rPr>
          <w:t>r</w:t>
        </w:r>
        <w:r w:rsidR="00DC262B" w:rsidRPr="00ED4019">
          <w:rPr>
            <w:rFonts w:ascii="Times New Roman" w:hAnsi="Times New Roman"/>
            <w:lang w:eastAsia="ko-KR"/>
          </w:rPr>
          <w:t xml:space="preserve">egression </w:t>
        </w:r>
      </w:ins>
      <w:del w:id="4875" w:author="user" w:date="2021-03-22T19:08:00Z">
        <w:r w:rsidRPr="00ED4019" w:rsidDel="00DC262B">
          <w:rPr>
            <w:rFonts w:ascii="Times New Roman" w:hAnsi="Times New Roman"/>
            <w:lang w:eastAsia="ko-KR"/>
          </w:rPr>
          <w:delText xml:space="preserve">Integrated </w:delText>
        </w:r>
      </w:del>
      <w:ins w:id="4876" w:author="user" w:date="2021-03-22T19:08:00Z">
        <w:r w:rsidR="00DC262B">
          <w:rPr>
            <w:rFonts w:ascii="Times New Roman" w:hAnsi="Times New Roman" w:hint="eastAsia"/>
            <w:lang w:eastAsia="ko-KR"/>
          </w:rPr>
          <w:t>i</w:t>
        </w:r>
        <w:r w:rsidR="00DC262B" w:rsidRPr="00ED4019">
          <w:rPr>
            <w:rFonts w:ascii="Times New Roman" w:hAnsi="Times New Roman"/>
            <w:lang w:eastAsia="ko-KR"/>
          </w:rPr>
          <w:t xml:space="preserve">ntegrated </w:t>
        </w:r>
      </w:ins>
      <w:del w:id="4877" w:author="user" w:date="2021-03-22T19:08:00Z">
        <w:r w:rsidRPr="00ED4019" w:rsidDel="00DC262B">
          <w:rPr>
            <w:rFonts w:ascii="Times New Roman" w:hAnsi="Times New Roman"/>
            <w:lang w:eastAsia="ko-KR"/>
          </w:rPr>
          <w:delText xml:space="preserve">Moving </w:delText>
        </w:r>
      </w:del>
      <w:ins w:id="4878" w:author="user" w:date="2021-03-22T19:08:00Z">
        <w:r w:rsidR="00DC262B">
          <w:rPr>
            <w:rFonts w:ascii="Times New Roman" w:hAnsi="Times New Roman" w:hint="eastAsia"/>
            <w:lang w:eastAsia="ko-KR"/>
          </w:rPr>
          <w:t>m</w:t>
        </w:r>
        <w:r w:rsidR="00DC262B" w:rsidRPr="00ED4019">
          <w:rPr>
            <w:rFonts w:ascii="Times New Roman" w:hAnsi="Times New Roman"/>
            <w:lang w:eastAsia="ko-KR"/>
          </w:rPr>
          <w:t xml:space="preserve">oving </w:t>
        </w:r>
      </w:ins>
      <w:del w:id="4879" w:author="user" w:date="2021-03-22T19:08:00Z">
        <w:r w:rsidRPr="00ED4019" w:rsidDel="00DC262B">
          <w:rPr>
            <w:rFonts w:ascii="Times New Roman" w:hAnsi="Times New Roman"/>
            <w:lang w:eastAsia="ko-KR"/>
          </w:rPr>
          <w:delText>Average</w:delText>
        </w:r>
      </w:del>
      <w:ins w:id="4880" w:author="user" w:date="2021-03-22T19:08:00Z">
        <w:r w:rsidR="00DC262B">
          <w:rPr>
            <w:rFonts w:ascii="Times New Roman" w:hAnsi="Times New Roman" w:hint="eastAsia"/>
            <w:lang w:eastAsia="ko-KR"/>
          </w:rPr>
          <w:t>a</w:t>
        </w:r>
        <w:r w:rsidR="00DC262B" w:rsidRPr="00ED4019">
          <w:rPr>
            <w:rFonts w:ascii="Times New Roman" w:hAnsi="Times New Roman"/>
            <w:lang w:eastAsia="ko-KR"/>
          </w:rPr>
          <w:t>verage</w:t>
        </w:r>
      </w:ins>
      <w:r w:rsidRPr="00ED4019">
        <w:rPr>
          <w:rFonts w:ascii="Times New Roman" w:hAnsi="Times New Roman"/>
          <w:lang w:eastAsia="ko-KR"/>
        </w:rPr>
        <w:t>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앞글자만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이름이다</w:t>
      </w:r>
      <w:r w:rsidRPr="00ED4019">
        <w:rPr>
          <w:rFonts w:ascii="Times New Roman" w:hAnsi="Times New Roman"/>
          <w:lang w:eastAsia="ko-KR"/>
        </w:rPr>
        <w:t xml:space="preserve">. </w:t>
      </w:r>
      <w:r w:rsidRPr="00ED4019">
        <w:rPr>
          <w:rFonts w:ascii="Times New Roman" w:hAnsi="Times New Roman"/>
          <w:lang w:eastAsia="ko-KR"/>
        </w:rPr>
        <w:t>지수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평활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모델은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주어진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데이터에서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추세와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계절성을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계량화한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모델이지만</w:t>
      </w:r>
      <w:ins w:id="4881" w:author="user" w:date="2021-03-22T19:08:00Z">
        <w:r w:rsidR="00DC262B">
          <w:rPr>
            <w:rFonts w:ascii="Times New Roman" w:hAnsi="Times New Roman" w:hint="eastAsia"/>
            <w:lang w:eastAsia="ko-KR"/>
          </w:rPr>
          <w:t>,</w:t>
        </w:r>
      </w:ins>
      <w:r w:rsidRPr="00ED4019">
        <w:rPr>
          <w:rFonts w:ascii="Times New Roman" w:hAnsi="Times New Roman"/>
          <w:lang w:eastAsia="ko-KR"/>
        </w:rPr>
        <w:t xml:space="preserve"> ARIMA </w:t>
      </w:r>
      <w:r w:rsidRPr="00ED4019">
        <w:rPr>
          <w:rFonts w:ascii="Times New Roman" w:hAnsi="Times New Roman"/>
          <w:lang w:eastAsia="ko-KR"/>
        </w:rPr>
        <w:t>모델은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이름에서도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나타나듯이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자기상관과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이동평균을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수식화한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모델이다</w:t>
      </w:r>
      <w:r w:rsidRPr="00ED4019">
        <w:rPr>
          <w:rFonts w:ascii="Times New Roman" w:hAnsi="Times New Roman"/>
          <w:lang w:eastAsia="ko-KR"/>
        </w:rPr>
        <w:t>.</w:t>
      </w:r>
    </w:p>
    <w:p w14:paraId="4038D4A2" w14:textId="67D8DB9C" w:rsidR="00FD7B2A" w:rsidRPr="00ED4019" w:rsidRDefault="00FD7B2A">
      <w:pPr>
        <w:pStyle w:val="a0"/>
        <w:jc w:val="both"/>
        <w:rPr>
          <w:rFonts w:ascii="Times New Roman" w:hAnsi="Times New Roman"/>
          <w:lang w:eastAsia="ko-KR"/>
        </w:rPr>
        <w:pPrChange w:id="4882" w:author="제이펍 출판사" w:date="2021-03-14T15:57:00Z">
          <w:pPr>
            <w:pStyle w:val="a0"/>
          </w:pPr>
        </w:pPrChange>
      </w:pPr>
      <w:r w:rsidRPr="00ED4019">
        <w:rPr>
          <w:rFonts w:ascii="Times New Roman" w:hAnsi="Times New Roman"/>
          <w:lang w:eastAsia="ko-KR"/>
        </w:rPr>
        <w:t xml:space="preserve">ARIMA </w:t>
      </w:r>
      <w:r w:rsidRPr="00ED4019">
        <w:rPr>
          <w:rFonts w:ascii="Times New Roman" w:hAnsi="Times New Roman"/>
          <w:lang w:eastAsia="ko-KR"/>
        </w:rPr>
        <w:t>모델은</w:t>
      </w:r>
      <w:r w:rsidRPr="00ED4019">
        <w:rPr>
          <w:rFonts w:ascii="Times New Roman" w:hAnsi="Times New Roman"/>
          <w:lang w:eastAsia="ko-KR"/>
        </w:rPr>
        <w:t xml:space="preserve"> ARMA(</w:t>
      </w:r>
      <w:del w:id="4883" w:author="user" w:date="2021-03-22T19:08:00Z">
        <w:r w:rsidRPr="00ED4019" w:rsidDel="00DC262B">
          <w:rPr>
            <w:rFonts w:ascii="Times New Roman" w:hAnsi="Times New Roman"/>
            <w:lang w:eastAsia="ko-KR"/>
          </w:rPr>
          <w:delText>A</w:delText>
        </w:r>
      </w:del>
      <w:ins w:id="4884" w:author="user" w:date="2021-03-22T19:08:00Z">
        <w:r w:rsidR="00DC262B">
          <w:rPr>
            <w:rFonts w:ascii="Times New Roman" w:hAnsi="Times New Roman" w:hint="eastAsia"/>
            <w:lang w:eastAsia="ko-KR"/>
          </w:rPr>
          <w:t>a</w:t>
        </w:r>
      </w:ins>
      <w:r w:rsidRPr="00ED4019">
        <w:rPr>
          <w:rFonts w:ascii="Times New Roman" w:hAnsi="Times New Roman"/>
          <w:lang w:eastAsia="ko-KR"/>
        </w:rPr>
        <w:t>uto</w:t>
      </w:r>
      <w:del w:id="4885" w:author="user" w:date="2021-03-22T19:08:00Z">
        <w:r w:rsidRPr="00ED4019" w:rsidDel="00DC262B">
          <w:rPr>
            <w:rFonts w:ascii="Times New Roman" w:hAnsi="Times New Roman"/>
            <w:lang w:eastAsia="ko-KR"/>
          </w:rPr>
          <w:delText>R</w:delText>
        </w:r>
      </w:del>
      <w:ins w:id="4886" w:author="user" w:date="2021-03-22T19:08:00Z">
        <w:r w:rsidR="00DC262B">
          <w:rPr>
            <w:rFonts w:ascii="Times New Roman" w:hAnsi="Times New Roman" w:hint="eastAsia"/>
            <w:lang w:eastAsia="ko-KR"/>
          </w:rPr>
          <w:t>r</w:t>
        </w:r>
      </w:ins>
      <w:r w:rsidRPr="00ED4019">
        <w:rPr>
          <w:rFonts w:ascii="Times New Roman" w:hAnsi="Times New Roman"/>
          <w:lang w:eastAsia="ko-KR"/>
        </w:rPr>
        <w:t xml:space="preserve">egression </w:t>
      </w:r>
      <w:del w:id="4887" w:author="user" w:date="2021-03-22T19:09:00Z">
        <w:r w:rsidRPr="00ED4019" w:rsidDel="00DC262B">
          <w:rPr>
            <w:rFonts w:ascii="Times New Roman" w:hAnsi="Times New Roman"/>
            <w:lang w:eastAsia="ko-KR"/>
          </w:rPr>
          <w:delText xml:space="preserve">Moving </w:delText>
        </w:r>
      </w:del>
      <w:ins w:id="4888" w:author="user" w:date="2021-03-22T19:09:00Z">
        <w:r w:rsidR="00DC262B">
          <w:rPr>
            <w:rFonts w:ascii="Times New Roman" w:hAnsi="Times New Roman" w:hint="eastAsia"/>
            <w:lang w:eastAsia="ko-KR"/>
          </w:rPr>
          <w:t>m</w:t>
        </w:r>
        <w:r w:rsidR="00DC262B" w:rsidRPr="00ED4019">
          <w:rPr>
            <w:rFonts w:ascii="Times New Roman" w:hAnsi="Times New Roman"/>
            <w:lang w:eastAsia="ko-KR"/>
          </w:rPr>
          <w:t xml:space="preserve">oving </w:t>
        </w:r>
      </w:ins>
      <w:del w:id="4889" w:author="user" w:date="2021-03-22T19:09:00Z">
        <w:r w:rsidRPr="00ED4019" w:rsidDel="00DC262B">
          <w:rPr>
            <w:rFonts w:ascii="Times New Roman" w:hAnsi="Times New Roman"/>
            <w:lang w:eastAsia="ko-KR"/>
          </w:rPr>
          <w:delText>Average</w:delText>
        </w:r>
      </w:del>
      <w:ins w:id="4890" w:author="user" w:date="2021-03-22T19:09:00Z">
        <w:r w:rsidR="00DC262B">
          <w:rPr>
            <w:rFonts w:ascii="Times New Roman" w:hAnsi="Times New Roman" w:hint="eastAsia"/>
            <w:lang w:eastAsia="ko-KR"/>
          </w:rPr>
          <w:t>a</w:t>
        </w:r>
        <w:r w:rsidR="00DC262B" w:rsidRPr="00ED4019">
          <w:rPr>
            <w:rFonts w:ascii="Times New Roman" w:hAnsi="Times New Roman"/>
            <w:lang w:eastAsia="ko-KR"/>
          </w:rPr>
          <w:t>verage</w:t>
        </w:r>
      </w:ins>
      <w:r w:rsidRPr="00ED4019">
        <w:rPr>
          <w:rFonts w:ascii="Times New Roman" w:hAnsi="Times New Roman"/>
          <w:lang w:eastAsia="ko-KR"/>
        </w:rPr>
        <w:t>)</w:t>
      </w:r>
      <w:del w:id="4891" w:author="user" w:date="2021-03-22T19:09:00Z">
        <w:r w:rsidRPr="00ED4019" w:rsidDel="00DC262B">
          <w:rPr>
            <w:rFonts w:ascii="Times New Roman" w:hAnsi="Times New Roman" w:hint="eastAsia"/>
            <w:lang w:eastAsia="ko-KR"/>
          </w:rPr>
          <w:delText>을</w:delText>
        </w:r>
      </w:del>
      <w:ins w:id="4892" w:author="user" w:date="2021-03-22T19:09:00Z">
        <w:r w:rsidR="00DC262B">
          <w:rPr>
            <w:rFonts w:ascii="Times New Roman" w:hAnsi="Times New Roman" w:hint="eastAsia"/>
            <w:lang w:eastAsia="ko-KR"/>
          </w:rPr>
          <w:t>를</w:t>
        </w:r>
      </w:ins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기반으로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모델이지만</w:t>
      </w:r>
      <w:r w:rsidRPr="00ED4019">
        <w:rPr>
          <w:rFonts w:ascii="Times New Roman" w:hAnsi="Times New Roman"/>
          <w:lang w:eastAsia="ko-KR"/>
        </w:rPr>
        <w:t xml:space="preserve"> ARMA </w:t>
      </w:r>
      <w:r w:rsidRPr="00ED4019">
        <w:rPr>
          <w:rFonts w:ascii="Times New Roman" w:hAnsi="Times New Roman"/>
          <w:lang w:eastAsia="ko-KR"/>
        </w:rPr>
        <w:t>모델은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정상성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시계열에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한한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모델이기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때문에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비정상성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데이터를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정상화하는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단계를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포함하여</w:t>
      </w:r>
      <w:r w:rsidRPr="00ED4019">
        <w:rPr>
          <w:rFonts w:ascii="Times New Roman" w:hAnsi="Times New Roman"/>
          <w:lang w:eastAsia="ko-KR"/>
        </w:rPr>
        <w:t xml:space="preserve"> ARIMA </w:t>
      </w:r>
      <w:r w:rsidRPr="00ED4019">
        <w:rPr>
          <w:rFonts w:ascii="Times New Roman" w:hAnsi="Times New Roman"/>
          <w:lang w:eastAsia="ko-KR"/>
        </w:rPr>
        <w:t>모델로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구현된다</w:t>
      </w:r>
      <w:r w:rsidRPr="00ED4019">
        <w:rPr>
          <w:rFonts w:ascii="Times New Roman" w:hAnsi="Times New Roman"/>
          <w:lang w:eastAsia="ko-KR"/>
        </w:rPr>
        <w:t>.</w:t>
      </w:r>
      <w:r w:rsidRPr="00ED4019">
        <w:rPr>
          <w:rStyle w:val="a7"/>
          <w:rFonts w:ascii="Times New Roman" w:hAnsi="Times New Roman"/>
        </w:rPr>
        <w:footnoteReference w:id="36"/>
      </w:r>
    </w:p>
    <w:p w14:paraId="5F422224" w14:textId="5765C660" w:rsidR="00FD7B2A" w:rsidRPr="00ED4019" w:rsidRDefault="00FD7B2A">
      <w:pPr>
        <w:pStyle w:val="a0"/>
        <w:jc w:val="both"/>
        <w:rPr>
          <w:rFonts w:ascii="Times New Roman" w:hAnsi="Times New Roman"/>
          <w:lang w:eastAsia="ko-KR"/>
        </w:rPr>
        <w:pPrChange w:id="4895" w:author="제이펍 출판사" w:date="2021-03-14T15:57:00Z">
          <w:pPr>
            <w:pStyle w:val="a0"/>
          </w:pPr>
        </w:pPrChange>
      </w:pPr>
      <w:r w:rsidRPr="00ED4019">
        <w:rPr>
          <w:rFonts w:ascii="Times New Roman" w:hAnsi="Times New Roman"/>
          <w:lang w:eastAsia="ko-KR"/>
        </w:rPr>
        <w:t xml:space="preserve">ARIMA </w:t>
      </w:r>
      <w:r w:rsidRPr="00ED4019">
        <w:rPr>
          <w:rFonts w:ascii="Times New Roman" w:hAnsi="Times New Roman"/>
          <w:lang w:eastAsia="ko-KR"/>
        </w:rPr>
        <w:t>모델은</w:t>
      </w:r>
      <w:r w:rsidRPr="00ED4019">
        <w:rPr>
          <w:rFonts w:ascii="Times New Roman" w:hAnsi="Times New Roman"/>
          <w:lang w:eastAsia="ko-KR"/>
        </w:rPr>
        <w:t xml:space="preserve"> arima(p, d, q)</w:t>
      </w:r>
      <w:r w:rsidRPr="00ED4019">
        <w:rPr>
          <w:rFonts w:ascii="Times New Roman" w:hAnsi="Times New Roman"/>
          <w:lang w:eastAsia="ko-KR"/>
        </w:rPr>
        <w:t>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표현되는데</w:t>
      </w:r>
      <w:r w:rsidRPr="00ED4019">
        <w:rPr>
          <w:rFonts w:ascii="Times New Roman" w:hAnsi="Times New Roman"/>
          <w:lang w:eastAsia="ko-KR"/>
        </w:rPr>
        <w:t xml:space="preserve"> p</w:t>
      </w:r>
      <w:r w:rsidRPr="00ED4019">
        <w:rPr>
          <w:rFonts w:ascii="Times New Roman" w:hAnsi="Times New Roman"/>
          <w:lang w:eastAsia="ko-KR"/>
        </w:rPr>
        <w:t>는</w:t>
      </w:r>
      <w:r w:rsidRPr="00ED4019">
        <w:rPr>
          <w:rFonts w:ascii="Times New Roman" w:hAnsi="Times New Roman"/>
          <w:lang w:eastAsia="ko-KR"/>
        </w:rPr>
        <w:t xml:space="preserve"> AR</w:t>
      </w:r>
      <w:ins w:id="4896" w:author="user" w:date="2021-03-22T19:10:00Z">
        <w:r w:rsidR="00B11487">
          <w:rPr>
            <w:rFonts w:ascii="Times New Roman" w:hAnsi="Times New Roman" w:hint="eastAsia"/>
            <w:lang w:eastAsia="ko-KR"/>
          </w:rPr>
          <w:t xml:space="preserve"> </w:t>
        </w:r>
      </w:ins>
      <w:r w:rsidRPr="00ED4019">
        <w:rPr>
          <w:rFonts w:ascii="Times New Roman" w:hAnsi="Times New Roman"/>
          <w:lang w:eastAsia="ko-KR"/>
        </w:rPr>
        <w:t>모델의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차수</w:t>
      </w:r>
      <w:r w:rsidRPr="00ED4019">
        <w:rPr>
          <w:rFonts w:ascii="Times New Roman" w:hAnsi="Times New Roman"/>
          <w:lang w:eastAsia="ko-KR"/>
        </w:rPr>
        <w:t>, d</w:t>
      </w:r>
      <w:r w:rsidRPr="00ED4019">
        <w:rPr>
          <w:rFonts w:ascii="Times New Roman" w:hAnsi="Times New Roman"/>
          <w:lang w:eastAsia="ko-KR"/>
        </w:rPr>
        <w:t>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비정상성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시계열을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정상성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시계열로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변환하기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위한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차분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차수</w:t>
      </w:r>
      <w:r w:rsidRPr="00ED4019">
        <w:rPr>
          <w:rFonts w:ascii="Times New Roman" w:hAnsi="Times New Roman"/>
          <w:lang w:eastAsia="ko-KR"/>
        </w:rPr>
        <w:t>, q</w:t>
      </w:r>
      <w:r w:rsidRPr="00ED4019">
        <w:rPr>
          <w:rFonts w:ascii="Times New Roman" w:hAnsi="Times New Roman"/>
          <w:lang w:eastAsia="ko-KR"/>
        </w:rPr>
        <w:t>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이동평균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차수를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의미한다</w:t>
      </w:r>
      <w:del w:id="4897" w:author="제이펍 출판사" w:date="2021-03-14T18:22:00Z">
        <w:r w:rsidRPr="00ED4019" w:rsidDel="004F772B">
          <w:rPr>
            <w:rFonts w:ascii="Times New Roman" w:hAnsi="Times New Roman"/>
            <w:lang w:eastAsia="ko-KR"/>
          </w:rPr>
          <w:delText xml:space="preserve">. </w:delText>
        </w:r>
        <w:r w:rsidRPr="00ED4019" w:rsidDel="004F772B">
          <w:rPr>
            <w:rFonts w:ascii="Times New Roman" w:hAnsi="Times New Roman"/>
            <w:lang w:eastAsia="ko-KR"/>
          </w:rPr>
          <w:delText>결국</w:delText>
        </w:r>
        <w:r w:rsidRPr="00ED4019" w:rsidDel="004F772B">
          <w:rPr>
            <w:rFonts w:ascii="Times New Roman" w:hAnsi="Times New Roman"/>
            <w:lang w:eastAsia="ko-KR"/>
          </w:rPr>
          <w:delText xml:space="preserve"> </w:delText>
        </w:r>
      </w:del>
      <w:ins w:id="4898" w:author="제이펍 출판사" w:date="2021-03-14T18:22:00Z">
        <w:r w:rsidR="004F772B">
          <w:rPr>
            <w:rFonts w:ascii="Times New Roman" w:hAnsi="Times New Roman"/>
            <w:lang w:eastAsia="ko-KR"/>
          </w:rPr>
          <w:t xml:space="preserve">. </w:t>
        </w:r>
        <w:r w:rsidR="004F772B">
          <w:rPr>
            <w:rFonts w:ascii="Times New Roman" w:hAnsi="Times New Roman"/>
            <w:lang w:eastAsia="ko-KR"/>
          </w:rPr>
          <w:t>결국</w:t>
        </w:r>
        <w:r w:rsidR="004F772B">
          <w:rPr>
            <w:rFonts w:ascii="Times New Roman" w:hAnsi="Times New Roman"/>
            <w:lang w:eastAsia="ko-KR"/>
          </w:rPr>
          <w:t xml:space="preserve">, </w:t>
        </w:r>
      </w:ins>
      <w:r w:rsidRPr="00ED4019">
        <w:rPr>
          <w:rFonts w:ascii="Times New Roman" w:hAnsi="Times New Roman"/>
          <w:lang w:eastAsia="ko-KR"/>
        </w:rPr>
        <w:t>ARIMA(p, d, q)</w:t>
      </w:r>
      <w:ins w:id="4899" w:author="user" w:date="2021-03-22T19:10:00Z">
        <w:r w:rsidR="00B11487">
          <w:rPr>
            <w:rFonts w:ascii="Times New Roman" w:hAnsi="Times New Roman" w:hint="eastAsia"/>
            <w:lang w:eastAsia="ko-KR"/>
          </w:rPr>
          <w:t xml:space="preserve"> </w:t>
        </w:r>
      </w:ins>
      <w:r w:rsidRPr="00ED4019">
        <w:rPr>
          <w:rFonts w:ascii="Times New Roman" w:hAnsi="Times New Roman"/>
          <w:lang w:eastAsia="ko-KR"/>
        </w:rPr>
        <w:t>모델은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데이터를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정상성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시계열로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만들기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위해</w:t>
      </w:r>
      <w:r w:rsidRPr="00ED4019">
        <w:rPr>
          <w:rFonts w:ascii="Times New Roman" w:hAnsi="Times New Roman"/>
          <w:lang w:eastAsia="ko-KR"/>
        </w:rPr>
        <w:t xml:space="preserve"> d</w:t>
      </w:r>
      <w:r w:rsidRPr="00ED4019">
        <w:rPr>
          <w:rFonts w:ascii="Times New Roman" w:hAnsi="Times New Roman"/>
          <w:lang w:eastAsia="ko-KR"/>
        </w:rPr>
        <w:t>번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차분한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데이터에</w:t>
      </w:r>
      <w:r w:rsidRPr="00ED4019">
        <w:rPr>
          <w:rFonts w:ascii="Times New Roman" w:hAnsi="Times New Roman"/>
          <w:lang w:eastAsia="ko-KR"/>
        </w:rPr>
        <w:t xml:space="preserve"> ARMA(p, q)</w:t>
      </w:r>
      <w:ins w:id="4900" w:author="user" w:date="2021-03-22T19:11:00Z">
        <w:r w:rsidR="00B11487">
          <w:rPr>
            <w:rFonts w:ascii="Times New Roman" w:hAnsi="Times New Roman" w:hint="eastAsia"/>
            <w:lang w:eastAsia="ko-KR"/>
          </w:rPr>
          <w:t xml:space="preserve"> </w:t>
        </w:r>
      </w:ins>
      <w:r w:rsidRPr="00ED4019">
        <w:rPr>
          <w:rFonts w:ascii="Times New Roman" w:hAnsi="Times New Roman"/>
          <w:lang w:eastAsia="ko-KR"/>
        </w:rPr>
        <w:t>모델을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적용하는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것과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동일하다</w:t>
      </w:r>
      <w:r w:rsidRPr="00ED4019">
        <w:rPr>
          <w:rFonts w:ascii="Times New Roman" w:hAnsi="Times New Roman"/>
          <w:lang w:eastAsia="ko-KR"/>
        </w:rPr>
        <w:t>.</w:t>
      </w:r>
    </w:p>
    <w:p w14:paraId="0724B060" w14:textId="2E90F0F9" w:rsidR="00FD7B2A" w:rsidRDefault="00B11487">
      <w:pPr>
        <w:pStyle w:val="2"/>
        <w:numPr>
          <w:ilvl w:val="0"/>
          <w:numId w:val="0"/>
        </w:numPr>
        <w:ind w:left="1080"/>
        <w:jc w:val="both"/>
        <w:rPr>
          <w:lang w:eastAsia="ko-KR"/>
        </w:rPr>
        <w:pPrChange w:id="4901" w:author="user" w:date="2021-03-22T19:11:00Z">
          <w:pPr>
            <w:pStyle w:val="2"/>
            <w:numPr>
              <w:numId w:val="33"/>
            </w:numPr>
            <w:tabs>
              <w:tab w:val="num" w:pos="361"/>
            </w:tabs>
            <w:ind w:leftChars="200" w:left="1032" w:hangingChars="200" w:hanging="640"/>
          </w:pPr>
        </w:pPrChange>
      </w:pPr>
      <w:bookmarkStart w:id="4902" w:name="자기회귀모델autoregressive-model"/>
      <w:ins w:id="4903" w:author="user" w:date="2021-03-22T19:11:00Z">
        <w:r>
          <w:rPr>
            <w:rFonts w:hint="eastAsia"/>
            <w:lang w:eastAsia="ko-KR"/>
          </w:rPr>
          <w:t xml:space="preserve">6.7.1 </w:t>
        </w:r>
      </w:ins>
      <w:r w:rsidR="00FD7B2A">
        <w:rPr>
          <w:lang w:eastAsia="ko-KR"/>
        </w:rPr>
        <w:t>자기회귀</w:t>
      </w:r>
      <w:ins w:id="4904" w:author="user" w:date="2021-03-22T19:11:00Z">
        <w:r>
          <w:rPr>
            <w:rFonts w:hint="eastAsia"/>
            <w:lang w:eastAsia="ko-KR"/>
          </w:rPr>
          <w:t xml:space="preserve"> </w:t>
        </w:r>
      </w:ins>
      <w:r w:rsidR="00FD7B2A">
        <w:rPr>
          <w:lang w:eastAsia="ko-KR"/>
        </w:rPr>
        <w:t>모델</w:t>
      </w:r>
      <w:del w:id="4905" w:author="user" w:date="2021-03-22T19:11:00Z">
        <w:r w:rsidR="00FD7B2A" w:rsidDel="00B11487">
          <w:rPr>
            <w:lang w:eastAsia="ko-KR"/>
          </w:rPr>
          <w:delText>(AutoRegressive Model)</w:delText>
        </w:r>
      </w:del>
    </w:p>
    <w:p w14:paraId="258EF891" w14:textId="67F31ECE" w:rsidR="00FD7B2A" w:rsidRPr="00ED4019" w:rsidRDefault="00FD7B2A">
      <w:pPr>
        <w:jc w:val="both"/>
        <w:rPr>
          <w:rFonts w:ascii="Times New Roman" w:hAnsi="Times New Roman"/>
          <w:lang w:eastAsia="ko-KR"/>
        </w:rPr>
        <w:pPrChange w:id="4906" w:author="제이펍 출판사" w:date="2021-03-14T15:57:00Z">
          <w:pPr/>
        </w:pPrChange>
      </w:pPr>
      <w:r w:rsidRPr="00ED4019">
        <w:rPr>
          <w:rFonts w:ascii="Times New Roman" w:hAnsi="Times New Roman"/>
          <w:lang w:eastAsia="ko-KR"/>
        </w:rPr>
        <w:t>머신러닝을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공부할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때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대부분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선형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회귀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모델을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가장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먼저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배운다</w:t>
      </w:r>
      <w:r w:rsidRPr="00ED4019">
        <w:rPr>
          <w:rFonts w:ascii="Times New Roman" w:hAnsi="Times New Roman"/>
          <w:lang w:eastAsia="ko-KR"/>
        </w:rPr>
        <w:t xml:space="preserve">. </w:t>
      </w:r>
      <w:r w:rsidRPr="00ED4019">
        <w:rPr>
          <w:rFonts w:ascii="Times New Roman" w:hAnsi="Times New Roman"/>
          <w:lang w:eastAsia="ko-KR"/>
        </w:rPr>
        <w:t>선형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회귀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모델은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독립변수와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종속변수를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선정</w:t>
      </w:r>
      <w:r w:rsidRPr="00ED4019">
        <w:rPr>
          <w:rFonts w:ascii="Times New Roman" w:hAnsi="Times New Roman"/>
          <w:lang w:eastAsia="ko-KR"/>
        </w:rPr>
        <w:t>하고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두</w:t>
      </w:r>
      <w:r w:rsidRPr="00ED4019">
        <w:rPr>
          <w:rFonts w:ascii="Times New Roman" w:hAnsi="Times New Roman"/>
          <w:lang w:eastAsia="ko-KR"/>
        </w:rPr>
        <w:t xml:space="preserve"> </w:t>
      </w:r>
      <w:del w:id="4907" w:author="제이펍 출판사" w:date="2021-03-14T17:54:00Z">
        <w:r w:rsidRPr="00ED4019" w:rsidDel="00F97807">
          <w:rPr>
            <w:rFonts w:ascii="Times New Roman" w:hAnsi="Times New Roman"/>
            <w:lang w:eastAsia="ko-KR"/>
          </w:rPr>
          <w:delText>변수간</w:delText>
        </w:r>
      </w:del>
      <w:ins w:id="4908" w:author="제이펍 출판사" w:date="2021-03-14T17:54:00Z">
        <w:r w:rsidR="00F97807">
          <w:rPr>
            <w:rFonts w:ascii="Times New Roman" w:hAnsi="Times New Roman"/>
            <w:lang w:eastAsia="ko-KR"/>
          </w:rPr>
          <w:t>변수</w:t>
        </w:r>
        <w:r w:rsidR="00F97807">
          <w:rPr>
            <w:rFonts w:ascii="Times New Roman" w:hAnsi="Times New Roman"/>
            <w:lang w:eastAsia="ko-KR"/>
          </w:rPr>
          <w:t xml:space="preserve"> </w:t>
        </w:r>
        <w:r w:rsidR="00F97807">
          <w:rPr>
            <w:rFonts w:ascii="Times New Roman" w:hAnsi="Times New Roman"/>
            <w:lang w:eastAsia="ko-KR"/>
          </w:rPr>
          <w:t>간</w:t>
        </w:r>
      </w:ins>
      <w:r w:rsidRPr="00ED4019">
        <w:rPr>
          <w:rFonts w:ascii="Times New Roman" w:hAnsi="Times New Roman"/>
          <w:lang w:eastAsia="ko-KR"/>
        </w:rPr>
        <w:t>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상관관계를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분석하여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모델링을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한다</w:t>
      </w:r>
      <w:r w:rsidRPr="00ED4019">
        <w:rPr>
          <w:rFonts w:ascii="Times New Roman" w:hAnsi="Times New Roman"/>
          <w:lang w:eastAsia="ko-KR"/>
        </w:rPr>
        <w:t xml:space="preserve">. </w:t>
      </w:r>
      <w:r w:rsidRPr="00ED4019">
        <w:rPr>
          <w:rFonts w:ascii="Times New Roman" w:hAnsi="Times New Roman"/>
          <w:lang w:eastAsia="ko-KR"/>
        </w:rPr>
        <w:t>앞선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장에서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시계열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선형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lastRenderedPageBreak/>
        <w:t>회귀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분석을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설명하였는데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Style w:val="VerbatimChar"/>
          <w:rFonts w:ascii="Times New Roman" w:hAnsi="Times New Roman"/>
          <w:lang w:eastAsia="ko-KR"/>
        </w:rPr>
        <w:t>~</w:t>
      </w:r>
      <w:r w:rsidRPr="00ED4019">
        <w:rPr>
          <w:rFonts w:ascii="Times New Roman" w:hAnsi="Times New Roman"/>
          <w:lang w:eastAsia="ko-KR"/>
        </w:rPr>
        <w:t>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사이에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두고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오른쪽의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독립변수는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시간이었고</w:t>
      </w:r>
      <w:ins w:id="4909" w:author="user" w:date="2021-03-22T19:42:00Z">
        <w:r w:rsidR="006B78C8">
          <w:rPr>
            <w:rFonts w:ascii="Times New Roman" w:hAnsi="Times New Roman" w:hint="eastAsia"/>
            <w:lang w:eastAsia="ko-KR"/>
          </w:rPr>
          <w:t>,</w:t>
        </w:r>
      </w:ins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왼쪽의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종속변수는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예측을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원하는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변수를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설정하였다</w:t>
      </w:r>
      <w:r w:rsidRPr="00ED4019">
        <w:rPr>
          <w:rFonts w:ascii="Times New Roman" w:hAnsi="Times New Roman"/>
          <w:lang w:eastAsia="ko-KR"/>
        </w:rPr>
        <w:t>.</w:t>
      </w:r>
    </w:p>
    <w:p w14:paraId="78E29429" w14:textId="7E3EF727" w:rsidR="00FD7B2A" w:rsidRPr="00ED4019" w:rsidRDefault="00FD7B2A">
      <w:pPr>
        <w:pStyle w:val="a0"/>
        <w:jc w:val="both"/>
        <w:rPr>
          <w:rFonts w:ascii="Times New Roman" w:hAnsi="Times New Roman"/>
          <w:lang w:eastAsia="ko-KR"/>
        </w:rPr>
        <w:pPrChange w:id="4910" w:author="제이펍 출판사" w:date="2021-03-14T15:57:00Z">
          <w:pPr>
            <w:pStyle w:val="a0"/>
          </w:pPr>
        </w:pPrChange>
      </w:pPr>
      <w:r w:rsidRPr="00ED4019">
        <w:rPr>
          <w:rFonts w:ascii="Times New Roman" w:hAnsi="Times New Roman"/>
          <w:lang w:eastAsia="ko-KR"/>
        </w:rPr>
        <w:t>그러나</w:t>
      </w:r>
      <w:r w:rsidRPr="00ED4019">
        <w:rPr>
          <w:rFonts w:ascii="Times New Roman" w:hAnsi="Times New Roman"/>
          <w:lang w:eastAsia="ko-KR"/>
        </w:rPr>
        <w:t xml:space="preserve"> AR</w:t>
      </w:r>
      <w:r w:rsidRPr="00ED4019">
        <w:rPr>
          <w:rFonts w:ascii="Times New Roman" w:hAnsi="Times New Roman"/>
          <w:lang w:eastAsia="ko-KR"/>
        </w:rPr>
        <w:t>모델은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독립변수와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종속변수</w:t>
      </w:r>
      <w:r w:rsidRPr="00ED4019">
        <w:rPr>
          <w:rFonts w:ascii="Times New Roman" w:hAnsi="Times New Roman" w:hint="eastAsia"/>
          <w:lang w:eastAsia="ko-KR"/>
        </w:rPr>
        <w:t>를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모두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자기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자신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데이터를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사용한다는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점에서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일반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회귀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모델과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다르다</w:t>
      </w:r>
      <w:r w:rsidRPr="00ED4019">
        <w:rPr>
          <w:rFonts w:ascii="Times New Roman" w:hAnsi="Times New Roman"/>
          <w:lang w:eastAsia="ko-KR"/>
        </w:rPr>
        <w:t xml:space="preserve">. </w:t>
      </w:r>
      <w:r w:rsidRPr="00ED4019">
        <w:rPr>
          <w:rFonts w:ascii="Times New Roman" w:hAnsi="Times New Roman"/>
          <w:lang w:eastAsia="ko-KR"/>
        </w:rPr>
        <w:t>과거의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자기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자신의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데이터와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현재의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자기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자신</w:t>
      </w:r>
      <w:r w:rsidRPr="00ED4019">
        <w:rPr>
          <w:rFonts w:ascii="Times New Roman" w:hAnsi="Times New Roman"/>
          <w:lang w:eastAsia="ko-KR"/>
        </w:rPr>
        <w:t xml:space="preserve"> </w:t>
      </w:r>
      <w:del w:id="4911" w:author="제이펍 출판사" w:date="2021-03-14T17:44:00Z">
        <w:r w:rsidRPr="00ED4019" w:rsidDel="001B0D03">
          <w:rPr>
            <w:rFonts w:ascii="Times New Roman" w:hAnsi="Times New Roman"/>
            <w:lang w:eastAsia="ko-KR"/>
          </w:rPr>
          <w:delText>데이터간</w:delText>
        </w:r>
      </w:del>
      <w:ins w:id="4912" w:author="제이펍 출판사" w:date="2021-03-14T17:44:00Z">
        <w:r w:rsidR="001B0D03">
          <w:rPr>
            <w:rFonts w:ascii="Times New Roman" w:hAnsi="Times New Roman"/>
            <w:lang w:eastAsia="ko-KR"/>
          </w:rPr>
          <w:t>데이터</w:t>
        </w:r>
        <w:r w:rsidR="001B0D03">
          <w:rPr>
            <w:rFonts w:ascii="Times New Roman" w:hAnsi="Times New Roman"/>
            <w:lang w:eastAsia="ko-KR"/>
          </w:rPr>
          <w:t xml:space="preserve"> </w:t>
        </w:r>
        <w:r w:rsidR="001B0D03">
          <w:rPr>
            <w:rFonts w:ascii="Times New Roman" w:hAnsi="Times New Roman"/>
            <w:lang w:eastAsia="ko-KR"/>
          </w:rPr>
          <w:t>간</w:t>
        </w:r>
      </w:ins>
      <w:r w:rsidRPr="00ED4019">
        <w:rPr>
          <w:rFonts w:ascii="Times New Roman" w:hAnsi="Times New Roman"/>
          <w:lang w:eastAsia="ko-KR"/>
        </w:rPr>
        <w:t>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상관관계를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분석하여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회귀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모델을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세우는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것이</w:t>
      </w:r>
      <w:r w:rsidRPr="00ED4019">
        <w:rPr>
          <w:rFonts w:ascii="Times New Roman" w:hAnsi="Times New Roman"/>
          <w:lang w:eastAsia="ko-KR"/>
        </w:rPr>
        <w:t xml:space="preserve"> AR </w:t>
      </w:r>
      <w:r w:rsidRPr="00ED4019">
        <w:rPr>
          <w:rFonts w:ascii="Times New Roman" w:hAnsi="Times New Roman"/>
          <w:lang w:eastAsia="ko-KR"/>
        </w:rPr>
        <w:t>모델이다</w:t>
      </w:r>
      <w:r w:rsidRPr="00ED4019">
        <w:rPr>
          <w:rFonts w:ascii="Times New Roman" w:hAnsi="Times New Roman"/>
          <w:lang w:eastAsia="ko-KR"/>
        </w:rPr>
        <w:t>.</w:t>
      </w:r>
    </w:p>
    <w:p w14:paraId="275ADFA8" w14:textId="7394EEEA" w:rsidR="00FD7B2A" w:rsidRPr="00ED4019" w:rsidRDefault="00FD7B2A">
      <w:pPr>
        <w:pStyle w:val="a0"/>
        <w:jc w:val="both"/>
        <w:rPr>
          <w:rFonts w:ascii="Times New Roman" w:hAnsi="Times New Roman"/>
          <w:lang w:eastAsia="ko-KR"/>
        </w:rPr>
        <w:pPrChange w:id="4913" w:author="제이펍 출판사" w:date="2021-03-14T15:57:00Z">
          <w:pPr>
            <w:pStyle w:val="a0"/>
          </w:pPr>
        </w:pPrChange>
      </w:pPr>
      <w:r w:rsidRPr="00ED4019">
        <w:rPr>
          <w:rFonts w:ascii="Times New Roman" w:hAnsi="Times New Roman"/>
          <w:lang w:eastAsia="ko-KR"/>
        </w:rPr>
        <w:t xml:space="preserve">AR(p) </w:t>
      </w:r>
      <w:r w:rsidRPr="00ED4019">
        <w:rPr>
          <w:rFonts w:ascii="Times New Roman" w:hAnsi="Times New Roman"/>
          <w:lang w:eastAsia="ko-KR"/>
        </w:rPr>
        <w:t>모델은</w:t>
      </w:r>
      <w:r w:rsidRPr="00ED4019">
        <w:rPr>
          <w:rFonts w:ascii="Times New Roman" w:hAnsi="Times New Roman"/>
          <w:lang w:eastAsia="ko-KR"/>
        </w:rPr>
        <w:t xml:space="preserve"> </w:t>
      </w:r>
      <w:del w:id="4914" w:author="제이펍 출판사" w:date="2021-03-14T18:04:00Z">
        <w:r w:rsidRPr="00ED4019" w:rsidDel="003F5176">
          <w:rPr>
            <w:rFonts w:ascii="Times New Roman" w:hAnsi="Times New Roman"/>
            <w:lang w:eastAsia="ko-KR"/>
          </w:rPr>
          <w:delText>자기</w:delText>
        </w:r>
        <w:r w:rsidRPr="00ED4019" w:rsidDel="003F5176">
          <w:rPr>
            <w:rFonts w:ascii="Times New Roman" w:hAnsi="Times New Roman"/>
            <w:lang w:eastAsia="ko-KR"/>
          </w:rPr>
          <w:delText xml:space="preserve"> </w:delText>
        </w:r>
        <w:r w:rsidRPr="00ED4019" w:rsidDel="003F5176">
          <w:rPr>
            <w:rFonts w:ascii="Times New Roman" w:hAnsi="Times New Roman"/>
            <w:lang w:eastAsia="ko-KR"/>
          </w:rPr>
          <w:delText>상관관계</w:delText>
        </w:r>
      </w:del>
      <w:ins w:id="4915" w:author="제이펍 출판사" w:date="2021-03-14T18:04:00Z">
        <w:r w:rsidR="003F5176">
          <w:rPr>
            <w:rFonts w:ascii="Times New Roman" w:hAnsi="Times New Roman"/>
            <w:lang w:eastAsia="ko-KR"/>
          </w:rPr>
          <w:t>자기상관</w:t>
        </w:r>
        <w:r w:rsidR="003F5176">
          <w:rPr>
            <w:rFonts w:ascii="Times New Roman" w:hAnsi="Times New Roman"/>
            <w:lang w:eastAsia="ko-KR"/>
          </w:rPr>
          <w:t xml:space="preserve"> </w:t>
        </w:r>
        <w:r w:rsidR="003F5176">
          <w:rPr>
            <w:rFonts w:ascii="Times New Roman" w:hAnsi="Times New Roman"/>
            <w:lang w:eastAsia="ko-KR"/>
          </w:rPr>
          <w:t>관계</w:t>
        </w:r>
      </w:ins>
      <w:r w:rsidRPr="00ED4019">
        <w:rPr>
          <w:rFonts w:ascii="Times New Roman" w:hAnsi="Times New Roman"/>
          <w:lang w:eastAsia="ko-KR"/>
        </w:rPr>
        <w:t>가</w:t>
      </w:r>
      <w:r w:rsidRPr="00ED4019">
        <w:rPr>
          <w:rFonts w:ascii="Times New Roman" w:hAnsi="Times New Roman"/>
          <w:lang w:eastAsia="ko-KR"/>
        </w:rPr>
        <w:t xml:space="preserve"> lag p</w:t>
      </w:r>
      <w:r w:rsidRPr="00ED4019">
        <w:rPr>
          <w:rFonts w:ascii="Times New Roman" w:hAnsi="Times New Roman"/>
          <w:lang w:eastAsia="ko-KR"/>
        </w:rPr>
        <w:t>까지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영향을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미치는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모델이다</w:t>
      </w:r>
      <w:r w:rsidRPr="00ED4019">
        <w:rPr>
          <w:rFonts w:ascii="Times New Roman" w:hAnsi="Times New Roman"/>
          <w:lang w:eastAsia="ko-KR"/>
        </w:rPr>
        <w:t>. AR(1)</w:t>
      </w:r>
      <w:r w:rsidRPr="00ED4019">
        <w:rPr>
          <w:rFonts w:ascii="Times New Roman" w:hAnsi="Times New Roman"/>
          <w:lang w:eastAsia="ko-KR"/>
        </w:rPr>
        <w:t>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자신의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데이터에</w:t>
      </w:r>
      <w:r w:rsidRPr="00ED4019">
        <w:rPr>
          <w:rFonts w:ascii="Times New Roman" w:hAnsi="Times New Roman"/>
          <w:lang w:eastAsia="ko-KR"/>
        </w:rPr>
        <w:t xml:space="preserve"> lag 1</w:t>
      </w:r>
      <w:r w:rsidRPr="00ED4019">
        <w:rPr>
          <w:rFonts w:ascii="Times New Roman" w:hAnsi="Times New Roman"/>
          <w:lang w:eastAsia="ko-KR"/>
        </w:rPr>
        <w:t>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취한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데이터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간의</w:t>
      </w:r>
      <w:r w:rsidRPr="00ED4019">
        <w:rPr>
          <w:rFonts w:ascii="Times New Roman" w:hAnsi="Times New Roman"/>
          <w:lang w:eastAsia="ko-KR"/>
        </w:rPr>
        <w:t xml:space="preserve"> </w:t>
      </w:r>
      <w:del w:id="4916" w:author="user" w:date="2021-03-22T17:20:00Z">
        <w:r w:rsidRPr="00ED4019" w:rsidDel="00A51FDE">
          <w:rPr>
            <w:rFonts w:ascii="Times New Roman" w:hAnsi="Times New Roman"/>
            <w:lang w:eastAsia="ko-KR"/>
          </w:rPr>
          <w:delText>회귀분석</w:delText>
        </w:r>
      </w:del>
      <w:ins w:id="4917" w:author="user" w:date="2021-03-22T17:20:00Z">
        <w:r w:rsidR="00A51FDE">
          <w:rPr>
            <w:rFonts w:ascii="Times New Roman" w:hAnsi="Times New Roman"/>
            <w:lang w:eastAsia="ko-KR"/>
          </w:rPr>
          <w:t>회귀</w:t>
        </w:r>
        <w:r w:rsidR="00A51FDE">
          <w:rPr>
            <w:rFonts w:ascii="Times New Roman" w:hAnsi="Times New Roman"/>
            <w:lang w:eastAsia="ko-KR"/>
          </w:rPr>
          <w:t xml:space="preserve"> </w:t>
        </w:r>
        <w:r w:rsidR="00A51FDE">
          <w:rPr>
            <w:rFonts w:ascii="Times New Roman" w:hAnsi="Times New Roman"/>
            <w:lang w:eastAsia="ko-KR"/>
          </w:rPr>
          <w:t>분석</w:t>
        </w:r>
      </w:ins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모델이고</w:t>
      </w:r>
      <w:ins w:id="4918" w:author="user" w:date="2021-03-22T19:43:00Z">
        <w:r w:rsidR="006B78C8">
          <w:rPr>
            <w:rFonts w:ascii="Times New Roman" w:hAnsi="Times New Roman" w:hint="eastAsia"/>
            <w:lang w:eastAsia="ko-KR"/>
          </w:rPr>
          <w:t>,</w:t>
        </w:r>
      </w:ins>
      <w:r w:rsidRPr="00ED4019">
        <w:rPr>
          <w:rFonts w:ascii="Times New Roman" w:hAnsi="Times New Roman"/>
          <w:lang w:eastAsia="ko-KR"/>
        </w:rPr>
        <w:t xml:space="preserve"> AR(2)</w:t>
      </w:r>
      <w:r w:rsidRPr="00ED4019">
        <w:rPr>
          <w:rFonts w:ascii="Times New Roman" w:hAnsi="Times New Roman"/>
          <w:lang w:eastAsia="ko-KR"/>
        </w:rPr>
        <w:t>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자신의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데이터에</w:t>
      </w:r>
      <w:r w:rsidRPr="00ED4019">
        <w:rPr>
          <w:rFonts w:ascii="Times New Roman" w:hAnsi="Times New Roman"/>
          <w:lang w:eastAsia="ko-KR"/>
        </w:rPr>
        <w:t xml:space="preserve"> lag 1</w:t>
      </w:r>
      <w:r w:rsidRPr="00ED4019">
        <w:rPr>
          <w:rFonts w:ascii="Times New Roman" w:hAnsi="Times New Roman"/>
          <w:lang w:eastAsia="ko-KR"/>
        </w:rPr>
        <w:t>과</w:t>
      </w:r>
      <w:r w:rsidRPr="00ED4019">
        <w:rPr>
          <w:rFonts w:ascii="Times New Roman" w:hAnsi="Times New Roman"/>
          <w:lang w:eastAsia="ko-KR"/>
        </w:rPr>
        <w:t xml:space="preserve"> lag 2 </w:t>
      </w:r>
      <w:r w:rsidRPr="00ED4019">
        <w:rPr>
          <w:rFonts w:ascii="Times New Roman" w:hAnsi="Times New Roman"/>
          <w:lang w:eastAsia="ko-KR"/>
        </w:rPr>
        <w:t>데이터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간의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다중</w:t>
      </w:r>
      <w:r w:rsidRPr="00ED4019">
        <w:rPr>
          <w:rFonts w:ascii="Times New Roman" w:hAnsi="Times New Roman"/>
          <w:lang w:eastAsia="ko-KR"/>
        </w:rPr>
        <w:t xml:space="preserve"> </w:t>
      </w:r>
      <w:del w:id="4919" w:author="user" w:date="2021-03-22T17:20:00Z">
        <w:r w:rsidRPr="00ED4019" w:rsidDel="00A51FDE">
          <w:rPr>
            <w:rFonts w:ascii="Times New Roman" w:hAnsi="Times New Roman"/>
            <w:lang w:eastAsia="ko-KR"/>
          </w:rPr>
          <w:delText>회귀분석</w:delText>
        </w:r>
      </w:del>
      <w:ins w:id="4920" w:author="user" w:date="2021-03-22T17:20:00Z">
        <w:r w:rsidR="00A51FDE">
          <w:rPr>
            <w:rFonts w:ascii="Times New Roman" w:hAnsi="Times New Roman"/>
            <w:lang w:eastAsia="ko-KR"/>
          </w:rPr>
          <w:t>회귀</w:t>
        </w:r>
        <w:r w:rsidR="00A51FDE">
          <w:rPr>
            <w:rFonts w:ascii="Times New Roman" w:hAnsi="Times New Roman"/>
            <w:lang w:eastAsia="ko-KR"/>
          </w:rPr>
          <w:t xml:space="preserve"> </w:t>
        </w:r>
        <w:r w:rsidR="00A51FDE">
          <w:rPr>
            <w:rFonts w:ascii="Times New Roman" w:hAnsi="Times New Roman"/>
            <w:lang w:eastAsia="ko-KR"/>
          </w:rPr>
          <w:t>분석</w:t>
        </w:r>
      </w:ins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모델이다</w:t>
      </w:r>
      <w:r w:rsidRPr="00ED4019">
        <w:rPr>
          <w:rFonts w:ascii="Times New Roman" w:hAnsi="Times New Roman"/>
          <w:lang w:eastAsia="ko-KR"/>
        </w:rPr>
        <w:t xml:space="preserve">. </w:t>
      </w:r>
      <w:r w:rsidRPr="00ED4019">
        <w:rPr>
          <w:rFonts w:ascii="Times New Roman" w:hAnsi="Times New Roman"/>
          <w:lang w:eastAsia="ko-KR"/>
        </w:rPr>
        <w:t>따라서</w:t>
      </w:r>
      <w:r w:rsidRPr="00ED4019">
        <w:rPr>
          <w:rFonts w:ascii="Times New Roman" w:hAnsi="Times New Roman"/>
          <w:lang w:eastAsia="ko-KR"/>
        </w:rPr>
        <w:t xml:space="preserve"> AR(1) </w:t>
      </w:r>
      <w:r w:rsidRPr="00ED4019">
        <w:rPr>
          <w:rFonts w:ascii="Times New Roman" w:hAnsi="Times New Roman"/>
          <w:lang w:eastAsia="ko-KR"/>
        </w:rPr>
        <w:t>모델은</w:t>
      </w:r>
      <w:r w:rsidRPr="00ED4019">
        <w:rPr>
          <w:rFonts w:ascii="Times New Roman" w:hAnsi="Times New Roman"/>
          <w:lang w:eastAsia="ko-KR"/>
        </w:rPr>
        <w:t xml:space="preserve"> </w:t>
      </w:r>
      <w:del w:id="4921" w:author="user" w:date="2021-03-22T19:43:00Z">
        <w:r w:rsidRPr="00ED4019" w:rsidDel="006B78C8">
          <w:rPr>
            <w:rFonts w:ascii="Times New Roman" w:hAnsi="Times New Roman"/>
            <w:lang w:eastAsia="ko-KR"/>
          </w:rPr>
          <w:delText>회귀계수</w:delText>
        </w:r>
      </w:del>
      <w:ins w:id="4922" w:author="user" w:date="2021-03-22T19:43:00Z">
        <w:r w:rsidR="006B78C8">
          <w:rPr>
            <w:rFonts w:ascii="Times New Roman" w:hAnsi="Times New Roman"/>
            <w:lang w:eastAsia="ko-KR"/>
          </w:rPr>
          <w:t>회귀</w:t>
        </w:r>
        <w:r w:rsidR="006B78C8">
          <w:rPr>
            <w:rFonts w:ascii="Times New Roman" w:hAnsi="Times New Roman"/>
            <w:lang w:eastAsia="ko-KR"/>
          </w:rPr>
          <w:t xml:space="preserve"> </w:t>
        </w:r>
        <w:r w:rsidR="006B78C8">
          <w:rPr>
            <w:rFonts w:ascii="Times New Roman" w:hAnsi="Times New Roman"/>
            <w:lang w:eastAsia="ko-KR"/>
          </w:rPr>
          <w:t>계수</w:t>
        </w:r>
      </w:ins>
      <w:r w:rsidRPr="00ED4019">
        <w:rPr>
          <w:rFonts w:ascii="Times New Roman" w:hAnsi="Times New Roman"/>
          <w:lang w:eastAsia="ko-KR"/>
        </w:rPr>
        <w:t>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하나이고</w:t>
      </w:r>
      <w:r w:rsidRPr="00ED4019">
        <w:rPr>
          <w:rFonts w:ascii="Times New Roman" w:hAnsi="Times New Roman"/>
          <w:lang w:eastAsia="ko-KR"/>
        </w:rPr>
        <w:t xml:space="preserve"> AR(2) </w:t>
      </w:r>
      <w:r w:rsidRPr="00ED4019">
        <w:rPr>
          <w:rFonts w:ascii="Times New Roman" w:hAnsi="Times New Roman"/>
          <w:lang w:eastAsia="ko-KR"/>
        </w:rPr>
        <w:t>모델은</w:t>
      </w:r>
      <w:r w:rsidRPr="00ED4019">
        <w:rPr>
          <w:rFonts w:ascii="Times New Roman" w:hAnsi="Times New Roman"/>
          <w:lang w:eastAsia="ko-KR"/>
        </w:rPr>
        <w:t xml:space="preserve"> </w:t>
      </w:r>
      <w:del w:id="4923" w:author="user" w:date="2021-03-22T19:43:00Z">
        <w:r w:rsidRPr="00ED4019" w:rsidDel="006B78C8">
          <w:rPr>
            <w:rFonts w:ascii="Times New Roman" w:hAnsi="Times New Roman"/>
            <w:lang w:eastAsia="ko-KR"/>
          </w:rPr>
          <w:delText>회귀계수</w:delText>
        </w:r>
      </w:del>
      <w:ins w:id="4924" w:author="user" w:date="2021-03-22T19:43:00Z">
        <w:r w:rsidR="006B78C8">
          <w:rPr>
            <w:rFonts w:ascii="Times New Roman" w:hAnsi="Times New Roman"/>
            <w:lang w:eastAsia="ko-KR"/>
          </w:rPr>
          <w:t>회귀</w:t>
        </w:r>
        <w:r w:rsidR="006B78C8">
          <w:rPr>
            <w:rFonts w:ascii="Times New Roman" w:hAnsi="Times New Roman"/>
            <w:lang w:eastAsia="ko-KR"/>
          </w:rPr>
          <w:t xml:space="preserve"> </w:t>
        </w:r>
        <w:r w:rsidR="006B78C8">
          <w:rPr>
            <w:rFonts w:ascii="Times New Roman" w:hAnsi="Times New Roman"/>
            <w:lang w:eastAsia="ko-KR"/>
          </w:rPr>
          <w:t>계수</w:t>
        </w:r>
      </w:ins>
      <w:r w:rsidRPr="00ED4019">
        <w:rPr>
          <w:rFonts w:ascii="Times New Roman" w:hAnsi="Times New Roman"/>
          <w:lang w:eastAsia="ko-KR"/>
        </w:rPr>
        <w:t>가</w:t>
      </w:r>
      <w:r w:rsidRPr="00ED4019">
        <w:rPr>
          <w:rFonts w:ascii="Times New Roman" w:hAnsi="Times New Roman"/>
          <w:lang w:eastAsia="ko-KR"/>
        </w:rPr>
        <w:t xml:space="preserve"> </w:t>
      </w:r>
      <w:del w:id="4925" w:author="user" w:date="2021-03-22T19:43:00Z">
        <w:r w:rsidRPr="00ED4019" w:rsidDel="006B78C8">
          <w:rPr>
            <w:rFonts w:ascii="Times New Roman" w:hAnsi="Times New Roman" w:hint="eastAsia"/>
            <w:lang w:eastAsia="ko-KR"/>
          </w:rPr>
          <w:delText>2</w:delText>
        </w:r>
      </w:del>
      <w:ins w:id="4926" w:author="user" w:date="2021-03-22T19:43:00Z">
        <w:r w:rsidR="006B78C8">
          <w:rPr>
            <w:rFonts w:ascii="Times New Roman" w:hAnsi="Times New Roman" w:hint="eastAsia"/>
            <w:lang w:eastAsia="ko-KR"/>
          </w:rPr>
          <w:t>두</w:t>
        </w:r>
        <w:r w:rsidR="006B78C8">
          <w:rPr>
            <w:rFonts w:ascii="Times New Roman" w:hAnsi="Times New Roman" w:hint="eastAsia"/>
            <w:lang w:eastAsia="ko-KR"/>
          </w:rPr>
          <w:t xml:space="preserve"> </w:t>
        </w:r>
      </w:ins>
      <w:r w:rsidRPr="00ED4019">
        <w:rPr>
          <w:rFonts w:ascii="Times New Roman" w:hAnsi="Times New Roman"/>
          <w:lang w:eastAsia="ko-KR"/>
        </w:rPr>
        <w:t>개이므로</w:t>
      </w:r>
      <w:r w:rsidRPr="00ED4019">
        <w:rPr>
          <w:rFonts w:ascii="Times New Roman" w:hAnsi="Times New Roman"/>
          <w:lang w:eastAsia="ko-KR"/>
        </w:rPr>
        <w:t xml:space="preserve"> AR(p) </w:t>
      </w:r>
      <w:r w:rsidRPr="00ED4019">
        <w:rPr>
          <w:rFonts w:ascii="Times New Roman" w:hAnsi="Times New Roman"/>
          <w:lang w:eastAsia="ko-KR"/>
        </w:rPr>
        <w:t>모델은</w:t>
      </w:r>
      <w:r w:rsidRPr="00ED4019">
        <w:rPr>
          <w:rFonts w:ascii="Times New Roman" w:hAnsi="Times New Roman"/>
          <w:lang w:eastAsia="ko-KR"/>
        </w:rPr>
        <w:t xml:space="preserve"> </w:t>
      </w:r>
      <w:del w:id="4927" w:author="user" w:date="2021-03-22T19:43:00Z">
        <w:r w:rsidRPr="00ED4019" w:rsidDel="006B78C8">
          <w:rPr>
            <w:rFonts w:ascii="Times New Roman" w:hAnsi="Times New Roman"/>
            <w:lang w:eastAsia="ko-KR"/>
          </w:rPr>
          <w:delText>회귀계수</w:delText>
        </w:r>
      </w:del>
      <w:ins w:id="4928" w:author="user" w:date="2021-03-22T19:43:00Z">
        <w:r w:rsidR="006B78C8">
          <w:rPr>
            <w:rFonts w:ascii="Times New Roman" w:hAnsi="Times New Roman"/>
            <w:lang w:eastAsia="ko-KR"/>
          </w:rPr>
          <w:t>회귀</w:t>
        </w:r>
        <w:r w:rsidR="006B78C8">
          <w:rPr>
            <w:rFonts w:ascii="Times New Roman" w:hAnsi="Times New Roman"/>
            <w:lang w:eastAsia="ko-KR"/>
          </w:rPr>
          <w:t xml:space="preserve"> </w:t>
        </w:r>
        <w:r w:rsidR="006B78C8">
          <w:rPr>
            <w:rFonts w:ascii="Times New Roman" w:hAnsi="Times New Roman"/>
            <w:lang w:eastAsia="ko-KR"/>
          </w:rPr>
          <w:t>계수</w:t>
        </w:r>
      </w:ins>
      <w:r w:rsidRPr="00ED4019">
        <w:rPr>
          <w:rFonts w:ascii="Times New Roman" w:hAnsi="Times New Roman"/>
          <w:lang w:eastAsia="ko-KR"/>
        </w:rPr>
        <w:t>가</w:t>
      </w:r>
      <w:r w:rsidRPr="00ED4019">
        <w:rPr>
          <w:rFonts w:ascii="Times New Roman" w:hAnsi="Times New Roman"/>
          <w:lang w:eastAsia="ko-KR"/>
        </w:rPr>
        <w:t xml:space="preserve"> p</w:t>
      </w:r>
      <w:r w:rsidRPr="00ED4019">
        <w:rPr>
          <w:rFonts w:ascii="Times New Roman" w:hAnsi="Times New Roman"/>
          <w:lang w:eastAsia="ko-KR"/>
        </w:rPr>
        <w:t>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존재하게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된다</w:t>
      </w:r>
      <w:r w:rsidRPr="00ED4019">
        <w:rPr>
          <w:rFonts w:ascii="Times New Roman" w:hAnsi="Times New Roman"/>
          <w:lang w:eastAsia="ko-KR"/>
        </w:rPr>
        <w:t>.</w:t>
      </w:r>
    </w:p>
    <w:p w14:paraId="6443061F" w14:textId="41D46C03" w:rsidR="00FD7B2A" w:rsidRPr="00ED4019" w:rsidRDefault="00FD7B2A">
      <w:pPr>
        <w:pStyle w:val="a0"/>
        <w:jc w:val="both"/>
        <w:rPr>
          <w:rFonts w:ascii="Times New Roman" w:hAnsi="Times New Roman"/>
          <w:lang w:eastAsia="ko-KR"/>
        </w:rPr>
        <w:pPrChange w:id="4929" w:author="제이펍 출판사" w:date="2021-03-14T15:57:00Z">
          <w:pPr>
            <w:pStyle w:val="a0"/>
          </w:pPr>
        </w:pPrChange>
      </w:pPr>
      <w:r w:rsidRPr="00ED4019">
        <w:rPr>
          <w:rFonts w:ascii="Times New Roman" w:hAnsi="Times New Roman"/>
          <w:lang w:eastAsia="ko-KR"/>
        </w:rPr>
        <w:t>다음의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예는</w:t>
      </w:r>
      <w:r w:rsidRPr="00ED4019">
        <w:rPr>
          <w:rFonts w:ascii="Times New Roman" w:hAnsi="Times New Roman"/>
          <w:lang w:eastAsia="ko-KR"/>
        </w:rPr>
        <w:t xml:space="preserve"> </w:t>
      </w:r>
      <w:del w:id="4930" w:author="user" w:date="2021-03-22T19:44:00Z">
        <w:r w:rsidRPr="00ED4019" w:rsidDel="006B78C8">
          <w:rPr>
            <w:rFonts w:ascii="Times New Roman" w:hAnsi="Times New Roman"/>
            <w:lang w:eastAsia="ko-KR"/>
          </w:rPr>
          <w:delText>자기회귀모델</w:delText>
        </w:r>
      </w:del>
      <w:ins w:id="4931" w:author="user" w:date="2021-03-22T19:44:00Z">
        <w:r w:rsidR="006B78C8">
          <w:rPr>
            <w:rFonts w:ascii="Times New Roman" w:hAnsi="Times New Roman"/>
            <w:lang w:eastAsia="ko-KR"/>
          </w:rPr>
          <w:t>자기회귀</w:t>
        </w:r>
        <w:r w:rsidR="006B78C8">
          <w:rPr>
            <w:rFonts w:ascii="Times New Roman" w:hAnsi="Times New Roman"/>
            <w:lang w:eastAsia="ko-KR"/>
          </w:rPr>
          <w:t xml:space="preserve"> </w:t>
        </w:r>
        <w:r w:rsidR="006B78C8">
          <w:rPr>
            <w:rFonts w:ascii="Times New Roman" w:hAnsi="Times New Roman"/>
            <w:lang w:eastAsia="ko-KR"/>
          </w:rPr>
          <w:t>모델</w:t>
        </w:r>
      </w:ins>
      <w:r w:rsidRPr="00ED4019">
        <w:rPr>
          <w:rFonts w:ascii="Times New Roman" w:hAnsi="Times New Roman"/>
          <w:lang w:eastAsia="ko-KR"/>
        </w:rPr>
        <w:t>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생성하고</w:t>
      </w:r>
      <w:r w:rsidRPr="00ED4019">
        <w:rPr>
          <w:rFonts w:ascii="Times New Roman" w:hAnsi="Times New Roman"/>
          <w:lang w:eastAsia="ko-KR"/>
        </w:rPr>
        <w:t xml:space="preserve"> plot</w:t>
      </w:r>
      <w:r w:rsidRPr="00ED4019">
        <w:rPr>
          <w:rFonts w:ascii="Times New Roman" w:hAnsi="Times New Roman" w:hint="eastAsia"/>
          <w:lang w:eastAsia="ko-KR"/>
        </w:rPr>
        <w:t>t</w:t>
      </w:r>
      <w:r w:rsidRPr="00ED4019">
        <w:rPr>
          <w:rFonts w:ascii="Times New Roman" w:hAnsi="Times New Roman"/>
          <w:lang w:eastAsia="ko-KR"/>
        </w:rPr>
        <w:t>ing</w:t>
      </w:r>
      <w:r w:rsidRPr="00ED4019">
        <w:rPr>
          <w:rFonts w:ascii="Times New Roman" w:hAnsi="Times New Roman"/>
          <w:lang w:eastAsia="ko-KR"/>
        </w:rPr>
        <w:t>하는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예를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보이고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있다</w:t>
      </w:r>
      <w:r w:rsidRPr="00ED4019">
        <w:rPr>
          <w:rFonts w:ascii="Times New Roman" w:hAnsi="Times New Roman"/>
          <w:lang w:eastAsia="ko-KR"/>
        </w:rPr>
        <w:t xml:space="preserve">. </w:t>
      </w:r>
      <w:r w:rsidRPr="00ED4019">
        <w:rPr>
          <w:rStyle w:val="VerbatimChar"/>
          <w:rFonts w:ascii="Times New Roman" w:hAnsi="Times New Roman"/>
          <w:lang w:eastAsia="ko-KR"/>
        </w:rPr>
        <w:t>arima.sim()</w:t>
      </w:r>
      <w:del w:id="4932" w:author="제이펍 출판사" w:date="2021-03-14T18:28:00Z">
        <w:r w:rsidRPr="00ED4019" w:rsidDel="002A2B40">
          <w:rPr>
            <w:rFonts w:ascii="Times New Roman" w:hAnsi="Times New Roman"/>
            <w:lang w:eastAsia="ko-KR"/>
          </w:rPr>
          <w:delText xml:space="preserve"> </w:delText>
        </w:r>
        <w:r w:rsidRPr="00ED4019" w:rsidDel="002A2B40">
          <w:rPr>
            <w:rFonts w:ascii="Times New Roman" w:hAnsi="Times New Roman"/>
            <w:lang w:eastAsia="ko-KR"/>
          </w:rPr>
          <w:delText>은</w:delText>
        </w:r>
        <w:r w:rsidRPr="00ED4019" w:rsidDel="002A2B40">
          <w:rPr>
            <w:rFonts w:ascii="Times New Roman" w:hAnsi="Times New Roman"/>
            <w:lang w:eastAsia="ko-KR"/>
          </w:rPr>
          <w:delText xml:space="preserve"> </w:delText>
        </w:r>
      </w:del>
      <w:ins w:id="4933" w:author="제이펍 출판사" w:date="2021-03-14T18:28:00Z">
        <w:r w:rsidR="002A2B40">
          <w:rPr>
            <w:rFonts w:ascii="Times New Roman" w:hAnsi="Times New Roman"/>
            <w:lang w:eastAsia="ko-KR"/>
          </w:rPr>
          <w:t>은</w:t>
        </w:r>
        <w:r w:rsidR="002A2B40">
          <w:rPr>
            <w:rFonts w:ascii="Times New Roman" w:hAnsi="Times New Roman"/>
            <w:lang w:eastAsia="ko-KR"/>
          </w:rPr>
          <w:t xml:space="preserve"> </w:t>
        </w:r>
      </w:ins>
      <w:r w:rsidRPr="00ED4019">
        <w:rPr>
          <w:rStyle w:val="VerbatimChar"/>
          <w:rFonts w:ascii="Times New Roman" w:hAnsi="Times New Roman"/>
          <w:lang w:eastAsia="ko-KR"/>
        </w:rPr>
        <w:t>tseries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패키지에서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제공하는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함수로</w:t>
      </w:r>
      <w:r w:rsidRPr="00ED4019">
        <w:rPr>
          <w:rFonts w:ascii="Times New Roman" w:hAnsi="Times New Roman"/>
          <w:lang w:eastAsia="ko-KR"/>
        </w:rPr>
        <w:t xml:space="preserve"> ARIMA </w:t>
      </w:r>
      <w:commentRangeStart w:id="4934"/>
      <w:r w:rsidRPr="00ED4019">
        <w:rPr>
          <w:rFonts w:ascii="Times New Roman" w:hAnsi="Times New Roman"/>
          <w:lang w:eastAsia="ko-KR"/>
        </w:rPr>
        <w:t>모형</w:t>
      </w:r>
      <w:commentRangeEnd w:id="4934"/>
      <w:r w:rsidR="000B00EF">
        <w:rPr>
          <w:rStyle w:val="af3"/>
        </w:rPr>
        <w:commentReference w:id="4934"/>
      </w:r>
      <w:r w:rsidRPr="00ED4019">
        <w:rPr>
          <w:rFonts w:ascii="Times New Roman" w:hAnsi="Times New Roman"/>
          <w:lang w:eastAsia="ko-KR"/>
        </w:rPr>
        <w:t>에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따른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랜덤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데이터를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생성하는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함수이고</w:t>
      </w:r>
      <w:ins w:id="4935" w:author="user" w:date="2021-03-22T19:44:00Z">
        <w:r w:rsidR="006B78C8">
          <w:rPr>
            <w:rFonts w:ascii="Times New Roman" w:hAnsi="Times New Roman" w:hint="eastAsia"/>
            <w:lang w:eastAsia="ko-KR"/>
          </w:rPr>
          <w:t>,</w:t>
        </w:r>
      </w:ins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Style w:val="VerbatimChar"/>
          <w:rFonts w:ascii="Times New Roman" w:hAnsi="Times New Roman"/>
          <w:lang w:eastAsia="ko-KR"/>
        </w:rPr>
        <w:t>auto.arima()</w:t>
      </w:r>
      <w:r w:rsidRPr="00ED4019">
        <w:rPr>
          <w:rFonts w:ascii="Times New Roman" w:hAnsi="Times New Roman"/>
          <w:lang w:eastAsia="ko-KR"/>
        </w:rPr>
        <w:t>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Style w:val="VerbatimChar"/>
          <w:rFonts w:ascii="Times New Roman" w:hAnsi="Times New Roman"/>
          <w:lang w:eastAsia="ko-KR"/>
        </w:rPr>
        <w:t>forecast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패키지에서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제공하는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함수로</w:t>
      </w:r>
      <w:r w:rsidRPr="00ED4019">
        <w:rPr>
          <w:rFonts w:ascii="Times New Roman" w:hAnsi="Times New Roman"/>
          <w:lang w:eastAsia="ko-KR"/>
        </w:rPr>
        <w:t xml:space="preserve"> ARIMA </w:t>
      </w:r>
      <w:r w:rsidRPr="00ED4019">
        <w:rPr>
          <w:rFonts w:ascii="Times New Roman" w:hAnsi="Times New Roman"/>
          <w:lang w:eastAsia="ko-KR"/>
        </w:rPr>
        <w:t>모델을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자동으로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결정해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주는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함</w:t>
      </w:r>
      <w:del w:id="4936" w:author="제이펍 출판사" w:date="2021-03-14T18:08:00Z">
        <w:r w:rsidRPr="00ED4019" w:rsidDel="003F5176">
          <w:rPr>
            <w:rFonts w:ascii="Times New Roman" w:hAnsi="Times New Roman"/>
            <w:lang w:eastAsia="ko-KR"/>
          </w:rPr>
          <w:delText>수이다</w:delText>
        </w:r>
        <w:r w:rsidRPr="00ED4019" w:rsidDel="003F5176">
          <w:rPr>
            <w:rFonts w:ascii="Times New Roman" w:hAnsi="Times New Roman"/>
            <w:lang w:eastAsia="ko-KR"/>
          </w:rPr>
          <w:delText>.</w:delText>
        </w:r>
      </w:del>
      <w:ins w:id="4937" w:author="제이펍 출판사" w:date="2021-03-14T18:08:00Z">
        <w:r w:rsidR="003F5176">
          <w:rPr>
            <w:rFonts w:ascii="Times New Roman" w:hAnsi="Times New Roman"/>
            <w:lang w:eastAsia="ko-KR"/>
          </w:rPr>
          <w:t>수다</w:t>
        </w:r>
        <w:r w:rsidR="003F5176">
          <w:rPr>
            <w:rFonts w:ascii="Times New Roman" w:hAnsi="Times New Roman"/>
            <w:lang w:eastAsia="ko-KR"/>
          </w:rPr>
          <w:t>.</w:t>
        </w:r>
      </w:ins>
    </w:p>
    <w:p w14:paraId="7A4EC826" w14:textId="77777777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4938" w:author="제이펍 출판사" w:date="2021-03-14T15:57:00Z">
          <w:pPr>
            <w:pStyle w:val="SourceCode"/>
          </w:pPr>
        </w:pPrChange>
      </w:pPr>
      <w:r w:rsidRPr="00ED4019">
        <w:rPr>
          <w:rStyle w:val="FunctionTok"/>
          <w:rFonts w:ascii="Times New Roman" w:hAnsi="Times New Roman"/>
        </w:rPr>
        <w:t>library</w:t>
      </w:r>
      <w:r w:rsidRPr="00ED4019">
        <w:rPr>
          <w:rStyle w:val="NormalTok"/>
          <w:rFonts w:ascii="Times New Roman" w:hAnsi="Times New Roman"/>
        </w:rPr>
        <w:t>(tseries)</w:t>
      </w:r>
      <w:r w:rsidRPr="00ED4019">
        <w:rPr>
          <w:rFonts w:ascii="Times New Roman" w:hAnsi="Times New Roman"/>
        </w:rPr>
        <w:br/>
      </w:r>
      <w:r w:rsidRPr="00ED4019">
        <w:rPr>
          <w:rStyle w:val="FunctionTok"/>
          <w:rFonts w:ascii="Times New Roman" w:hAnsi="Times New Roman"/>
        </w:rPr>
        <w:t>set.seed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DecValTok"/>
          <w:rFonts w:ascii="Times New Roman" w:hAnsi="Times New Roman"/>
        </w:rPr>
        <w:t>345</w:t>
      </w:r>
      <w:r w:rsidRPr="00ED4019">
        <w:rPr>
          <w:rStyle w:val="NormalTok"/>
          <w:rFonts w:ascii="Times New Roman" w:hAnsi="Times New Roman"/>
        </w:rPr>
        <w:t xml:space="preserve">) 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arima100 </w:t>
      </w:r>
      <w:r w:rsidRPr="00ED4019">
        <w:rPr>
          <w:rStyle w:val="OtherTok"/>
          <w:rFonts w:ascii="Times New Roman" w:hAnsi="Times New Roman"/>
        </w:rPr>
        <w:t>&lt;-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unctionTok"/>
          <w:rFonts w:ascii="Times New Roman" w:hAnsi="Times New Roman"/>
        </w:rPr>
        <w:t>arima.sim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AttributeTok"/>
          <w:rFonts w:ascii="Times New Roman" w:hAnsi="Times New Roman"/>
        </w:rPr>
        <w:t>model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unctionTok"/>
          <w:rFonts w:ascii="Times New Roman" w:hAnsi="Times New Roman"/>
        </w:rPr>
        <w:t>list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AttributeTok"/>
          <w:rFonts w:ascii="Times New Roman" w:hAnsi="Times New Roman"/>
        </w:rPr>
        <w:t>order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unctionTok"/>
          <w:rFonts w:ascii="Times New Roman" w:hAnsi="Times New Roman"/>
        </w:rPr>
        <w:t>c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DecValTok"/>
          <w:rFonts w:ascii="Times New Roman" w:hAnsi="Times New Roman"/>
        </w:rPr>
        <w:t>1</w:t>
      </w:r>
      <w:r w:rsidRPr="00ED4019">
        <w:rPr>
          <w:rStyle w:val="NormalTok"/>
          <w:rFonts w:ascii="Times New Roman" w:hAnsi="Times New Roman"/>
        </w:rPr>
        <w:t xml:space="preserve">, </w:t>
      </w:r>
      <w:r w:rsidRPr="00ED4019">
        <w:rPr>
          <w:rStyle w:val="DecValTok"/>
          <w:rFonts w:ascii="Times New Roman" w:hAnsi="Times New Roman"/>
        </w:rPr>
        <w:t>0</w:t>
      </w:r>
      <w:r w:rsidRPr="00ED4019">
        <w:rPr>
          <w:rStyle w:val="NormalTok"/>
          <w:rFonts w:ascii="Times New Roman" w:hAnsi="Times New Roman"/>
        </w:rPr>
        <w:t xml:space="preserve">, </w:t>
      </w:r>
      <w:r w:rsidRPr="00ED4019">
        <w:rPr>
          <w:rStyle w:val="DecValTok"/>
          <w:rFonts w:ascii="Times New Roman" w:hAnsi="Times New Roman"/>
        </w:rPr>
        <w:t>0</w:t>
      </w:r>
      <w:r w:rsidRPr="00ED4019">
        <w:rPr>
          <w:rStyle w:val="NormalTok"/>
          <w:rFonts w:ascii="Times New Roman" w:hAnsi="Times New Roman"/>
        </w:rPr>
        <w:t xml:space="preserve">), </w:t>
      </w:r>
      <w:r w:rsidRPr="00ED4019">
        <w:rPr>
          <w:rStyle w:val="AttributeTok"/>
          <w:rFonts w:ascii="Times New Roman" w:hAnsi="Times New Roman"/>
        </w:rPr>
        <w:t>ar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loatTok"/>
          <w:rFonts w:ascii="Times New Roman" w:hAnsi="Times New Roman"/>
        </w:rPr>
        <w:t>0.9</w:t>
      </w:r>
      <w:r w:rsidRPr="00ED4019">
        <w:rPr>
          <w:rStyle w:val="NormalTok"/>
          <w:rFonts w:ascii="Times New Roman" w:hAnsi="Times New Roman"/>
        </w:rPr>
        <w:t xml:space="preserve">), </w:t>
      </w:r>
      <w:r w:rsidRPr="00ED4019">
        <w:rPr>
          <w:rStyle w:val="AttributeTok"/>
          <w:rFonts w:ascii="Times New Roman" w:hAnsi="Times New Roman"/>
        </w:rPr>
        <w:t>n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DecValTok"/>
          <w:rFonts w:ascii="Times New Roman" w:hAnsi="Times New Roman"/>
        </w:rPr>
        <w:t>200</w:t>
      </w:r>
      <w:r w:rsidRPr="00ED4019">
        <w:rPr>
          <w:rStyle w:val="NormalTok"/>
          <w:rFonts w:ascii="Times New Roman" w:hAnsi="Times New Roman"/>
        </w:rPr>
        <w:t>)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arima100 </w:t>
      </w:r>
      <w:r w:rsidRPr="00ED4019">
        <w:rPr>
          <w:rStyle w:val="SpecialCharTok"/>
          <w:rFonts w:ascii="Times New Roman" w:hAnsi="Times New Roman"/>
        </w:rPr>
        <w:t>%&gt;%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unctionTok"/>
          <w:rFonts w:ascii="Times New Roman" w:hAnsi="Times New Roman"/>
        </w:rPr>
        <w:t>autoplot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AttributeTok"/>
          <w:rFonts w:ascii="Times New Roman" w:hAnsi="Times New Roman"/>
        </w:rPr>
        <w:t>main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'AR(1) model'</w:t>
      </w:r>
      <w:r w:rsidRPr="00ED4019">
        <w:rPr>
          <w:rStyle w:val="NormalTok"/>
          <w:rFonts w:ascii="Times New Roman" w:hAnsi="Times New Roman"/>
        </w:rPr>
        <w:t>)</w:t>
      </w:r>
    </w:p>
    <w:p w14:paraId="3B61416E" w14:textId="77777777" w:rsidR="00FD7B2A" w:rsidRPr="00ED4019" w:rsidRDefault="00FD7B2A">
      <w:pPr>
        <w:pStyle w:val="Figure"/>
        <w:jc w:val="both"/>
        <w:rPr>
          <w:rFonts w:ascii="Times New Roman" w:hAnsi="Times New Roman"/>
        </w:rPr>
        <w:pPrChange w:id="4939" w:author="제이펍 출판사" w:date="2021-03-14T15:57:00Z">
          <w:pPr>
            <w:pStyle w:val="Figure"/>
          </w:pPr>
        </w:pPrChange>
      </w:pPr>
      <w:r w:rsidRPr="00ED4019">
        <w:rPr>
          <w:rFonts w:ascii="Times New Roman" w:hAnsi="Times New Roman"/>
          <w:noProof/>
          <w:lang w:eastAsia="ko-KR"/>
        </w:rPr>
        <w:drawing>
          <wp:inline distT="0" distB="0" distL="0" distR="0" wp14:anchorId="02DA66C0" wp14:editId="0FA484FB">
            <wp:extent cx="4572000" cy="3657600"/>
            <wp:effectExtent l="0" t="0" r="0" b="0"/>
            <wp:docPr id="95" name="그림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"/>
                    <pic:cNvPicPr>
                      <a:picLocks noChangeAspect="1" noChangeArrowheads="1"/>
                    </pic:cNvPicPr>
                  </pic:nvPicPr>
                  <pic:blipFill>
                    <a:blip r:embed="rId1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D17FAE5" w14:textId="77777777" w:rsidR="00FD7B2A" w:rsidRPr="00ED4019" w:rsidRDefault="00FD7B2A">
      <w:pPr>
        <w:pStyle w:val="a6"/>
        <w:jc w:val="both"/>
        <w:rPr>
          <w:rFonts w:ascii="Times New Roman" w:hAnsi="Times New Roman"/>
        </w:rPr>
        <w:pPrChange w:id="4940" w:author="제이펍 출판사" w:date="2021-03-14T15:57:00Z">
          <w:pPr>
            <w:pStyle w:val="a6"/>
            <w:jc w:val="center"/>
          </w:pPr>
        </w:pPrChange>
      </w:pPr>
      <w:commentRangeStart w:id="4941"/>
      <w:r w:rsidRPr="00ED4019">
        <w:rPr>
          <w:rFonts w:ascii="Times New Roman" w:hAnsi="Times New Roman" w:hint="eastAsia"/>
        </w:rPr>
        <w:t>그림</w:t>
      </w:r>
      <w:r w:rsidRPr="00ED4019">
        <w:rPr>
          <w:rFonts w:ascii="Times New Roman" w:hAnsi="Times New Roman" w:hint="eastAsia"/>
        </w:rPr>
        <w:t xml:space="preserve"> </w:t>
      </w:r>
      <w:r w:rsidRPr="00ED4019">
        <w:rPr>
          <w:rFonts w:ascii="Times New Roman" w:hAnsi="Times New Roman"/>
        </w:rPr>
        <w:t>6-48</w:t>
      </w:r>
      <w:commentRangeEnd w:id="4941"/>
      <w:r w:rsidR="006B78C8">
        <w:rPr>
          <w:rStyle w:val="af3"/>
          <w:i w:val="0"/>
        </w:rPr>
        <w:commentReference w:id="4941"/>
      </w:r>
    </w:p>
    <w:p w14:paraId="3C00E62E" w14:textId="77777777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4942" w:author="제이펍 출판사" w:date="2021-03-14T15:57:00Z">
          <w:pPr>
            <w:pStyle w:val="SourceCode"/>
          </w:pPr>
        </w:pPrChange>
      </w:pPr>
      <w:proofErr w:type="gramStart"/>
      <w:r w:rsidRPr="00ED4019">
        <w:rPr>
          <w:rStyle w:val="NormalTok"/>
          <w:rFonts w:ascii="Times New Roman" w:hAnsi="Times New Roman"/>
        </w:rPr>
        <w:t>urca</w:t>
      </w:r>
      <w:proofErr w:type="gramEnd"/>
      <w:r w:rsidRPr="00ED4019">
        <w:rPr>
          <w:rStyle w:val="SpecialCharTok"/>
          <w:rFonts w:ascii="Times New Roman" w:hAnsi="Times New Roman"/>
        </w:rPr>
        <w:t>::</w:t>
      </w:r>
      <w:r w:rsidRPr="00ED4019">
        <w:rPr>
          <w:rStyle w:val="FunctionTok"/>
          <w:rFonts w:ascii="Times New Roman" w:hAnsi="Times New Roman"/>
        </w:rPr>
        <w:t>ur.kpss</w:t>
      </w:r>
      <w:r w:rsidRPr="00ED4019">
        <w:rPr>
          <w:rStyle w:val="NormalTok"/>
          <w:rFonts w:ascii="Times New Roman" w:hAnsi="Times New Roman"/>
        </w:rPr>
        <w:t xml:space="preserve">(arima100) </w:t>
      </w:r>
      <w:r w:rsidRPr="00ED4019">
        <w:rPr>
          <w:rStyle w:val="SpecialCharTok"/>
          <w:rFonts w:ascii="Times New Roman" w:hAnsi="Times New Roman"/>
        </w:rPr>
        <w:t>%&gt;%</w:t>
      </w:r>
      <w:r w:rsidRPr="00ED4019">
        <w:rPr>
          <w:rStyle w:val="NormalTok"/>
          <w:rFonts w:ascii="Times New Roman" w:hAnsi="Times New Roman"/>
        </w:rPr>
        <w:t xml:space="preserve"> urca</w:t>
      </w:r>
      <w:r w:rsidRPr="00ED4019">
        <w:rPr>
          <w:rStyle w:val="SpecialCharTok"/>
          <w:rFonts w:ascii="Times New Roman" w:hAnsi="Times New Roman"/>
        </w:rPr>
        <w:t>::</w:t>
      </w:r>
      <w:r w:rsidRPr="00ED4019">
        <w:rPr>
          <w:rStyle w:val="FunctionTok"/>
          <w:rFonts w:ascii="Times New Roman" w:hAnsi="Times New Roman"/>
        </w:rPr>
        <w:t>summary</w:t>
      </w:r>
      <w:r w:rsidRPr="00ED4019">
        <w:rPr>
          <w:rStyle w:val="NormalTok"/>
          <w:rFonts w:ascii="Times New Roman" w:hAnsi="Times New Roman"/>
        </w:rPr>
        <w:t>()</w:t>
      </w:r>
    </w:p>
    <w:p w14:paraId="098B3507" w14:textId="77777777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4943" w:author="제이펍 출판사" w:date="2021-03-14T15:57:00Z">
          <w:pPr>
            <w:pStyle w:val="SourceCode"/>
          </w:pPr>
        </w:pPrChange>
      </w:pP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####################### 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# KPSS Unit Root Test # 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####################### </w:t>
      </w:r>
      <w:r w:rsidRPr="00ED4019">
        <w:rPr>
          <w:rFonts w:ascii="Times New Roman" w:hAnsi="Times New Roman"/>
        </w:rPr>
        <w:br/>
      </w:r>
      <w:r w:rsidRPr="00ED4019">
        <w:rPr>
          <w:rFonts w:ascii="Times New Roman" w:hAnsi="Times New Roman"/>
        </w:rPr>
        <w:lastRenderedPageBreak/>
        <w:br/>
      </w:r>
      <w:r w:rsidRPr="00ED4019">
        <w:rPr>
          <w:rStyle w:val="VerbatimChar"/>
          <w:rFonts w:ascii="Times New Roman" w:hAnsi="Times New Roman"/>
        </w:rPr>
        <w:t xml:space="preserve">Test is of type: mu with 4 lags. </w:t>
      </w:r>
      <w:r w:rsidRPr="00ED4019">
        <w:rPr>
          <w:rFonts w:ascii="Times New Roman" w:hAnsi="Times New Roman"/>
        </w:rPr>
        <w:br/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Value of test-statistic is: 0.2684 </w:t>
      </w:r>
      <w:r w:rsidRPr="00ED4019">
        <w:rPr>
          <w:rFonts w:ascii="Times New Roman" w:hAnsi="Times New Roman"/>
        </w:rPr>
        <w:br/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Critical value for a significance level of: 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                </w:t>
      </w:r>
      <w:proofErr w:type="gramStart"/>
      <w:r w:rsidRPr="00ED4019">
        <w:rPr>
          <w:rStyle w:val="VerbatimChar"/>
          <w:rFonts w:ascii="Times New Roman" w:hAnsi="Times New Roman"/>
        </w:rPr>
        <w:t>10pct  5pct</w:t>
      </w:r>
      <w:proofErr w:type="gramEnd"/>
      <w:r w:rsidRPr="00ED4019">
        <w:rPr>
          <w:rStyle w:val="VerbatimChar"/>
          <w:rFonts w:ascii="Times New Roman" w:hAnsi="Times New Roman"/>
        </w:rPr>
        <w:t xml:space="preserve"> 2.5pct  1pct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critical values 0.347 0.463  0.574 0.739</w:t>
      </w:r>
    </w:p>
    <w:p w14:paraId="3C7DF781" w14:textId="77777777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4944" w:author="제이펍 출판사" w:date="2021-03-14T15:57:00Z">
          <w:pPr>
            <w:pStyle w:val="SourceCode"/>
          </w:pPr>
        </w:pPrChange>
      </w:pPr>
      <w:proofErr w:type="gramStart"/>
      <w:r w:rsidRPr="00ED4019">
        <w:rPr>
          <w:rStyle w:val="FunctionTok"/>
          <w:rFonts w:ascii="Times New Roman" w:hAnsi="Times New Roman"/>
        </w:rPr>
        <w:t>ndiffs</w:t>
      </w:r>
      <w:r w:rsidRPr="00ED4019">
        <w:rPr>
          <w:rStyle w:val="NormalTok"/>
          <w:rFonts w:ascii="Times New Roman" w:hAnsi="Times New Roman"/>
        </w:rPr>
        <w:t>(</w:t>
      </w:r>
      <w:proofErr w:type="gramEnd"/>
      <w:r w:rsidRPr="00ED4019">
        <w:rPr>
          <w:rStyle w:val="NormalTok"/>
          <w:rFonts w:ascii="Times New Roman" w:hAnsi="Times New Roman"/>
        </w:rPr>
        <w:t xml:space="preserve">arima100, </w:t>
      </w:r>
      <w:r w:rsidRPr="00ED4019">
        <w:rPr>
          <w:rStyle w:val="AttributeTok"/>
          <w:rFonts w:ascii="Times New Roman" w:hAnsi="Times New Roman"/>
        </w:rPr>
        <w:t>test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'kpss'</w:t>
      </w:r>
      <w:r w:rsidRPr="00ED4019">
        <w:rPr>
          <w:rStyle w:val="NormalTok"/>
          <w:rFonts w:ascii="Times New Roman" w:hAnsi="Times New Roman"/>
        </w:rPr>
        <w:t>)</w:t>
      </w:r>
    </w:p>
    <w:p w14:paraId="478CDEEA" w14:textId="77777777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4945" w:author="제이펍 출판사" w:date="2021-03-14T15:57:00Z">
          <w:pPr>
            <w:pStyle w:val="SourceCode"/>
          </w:pPr>
        </w:pPrChange>
      </w:pPr>
      <w:r w:rsidRPr="00ED4019">
        <w:rPr>
          <w:rStyle w:val="VerbatimChar"/>
          <w:rFonts w:ascii="Times New Roman" w:hAnsi="Times New Roman"/>
        </w:rPr>
        <w:t>[1] 0</w:t>
      </w:r>
    </w:p>
    <w:p w14:paraId="025082B1" w14:textId="77777777" w:rsidR="00FD7B2A" w:rsidRDefault="00FD7B2A">
      <w:pPr>
        <w:pStyle w:val="comment"/>
        <w:ind w:left="480"/>
        <w:jc w:val="both"/>
        <w:rPr>
          <w:lang w:eastAsia="ko-KR"/>
        </w:rPr>
        <w:pPrChange w:id="4946" w:author="제이펍 출판사" w:date="2021-03-14T15:57:00Z">
          <w:pPr>
            <w:pStyle w:val="comment"/>
            <w:ind w:left="480"/>
          </w:pPr>
        </w:pPrChange>
      </w:pPr>
      <w:r>
        <w:rPr>
          <w:lang w:eastAsia="ko-KR"/>
        </w:rPr>
        <w:t>코드 설명</w:t>
      </w:r>
    </w:p>
    <w:p w14:paraId="65B25EF2" w14:textId="5216FDC1" w:rsidR="00FD7B2A" w:rsidRDefault="00FD7B2A">
      <w:pPr>
        <w:pStyle w:val="comment"/>
        <w:numPr>
          <w:ilvl w:val="0"/>
          <w:numId w:val="27"/>
        </w:numPr>
        <w:jc w:val="both"/>
        <w:rPr>
          <w:lang w:eastAsia="ko-KR"/>
        </w:rPr>
        <w:pPrChange w:id="4947" w:author="제이펍 출판사" w:date="2021-03-14T15:57:00Z">
          <w:pPr>
            <w:pStyle w:val="comment"/>
            <w:numPr>
              <w:numId w:val="27"/>
            </w:numPr>
            <w:ind w:left="840" w:hanging="360"/>
          </w:pPr>
        </w:pPrChange>
      </w:pPr>
      <w:r>
        <w:rPr>
          <w:lang w:eastAsia="ko-KR"/>
        </w:rPr>
        <w:t xml:space="preserve">항상 동일한 </w:t>
      </w:r>
      <w:del w:id="4948" w:author="user" w:date="2021-03-22T19:52:00Z">
        <w:r w:rsidDel="003427E5">
          <w:rPr>
            <w:lang w:eastAsia="ko-KR"/>
          </w:rPr>
          <w:delText>랜덤 변수</w:delText>
        </w:r>
      </w:del>
      <w:ins w:id="4949" w:author="user" w:date="2021-03-22T19:52:00Z">
        <w:r w:rsidR="003427E5">
          <w:rPr>
            <w:lang w:eastAsia="ko-KR"/>
          </w:rPr>
          <w:t>랜덤변수</w:t>
        </w:r>
      </w:ins>
      <w:r>
        <w:rPr>
          <w:lang w:eastAsia="ko-KR"/>
        </w:rPr>
        <w:t>가 나오도록 seed를 345로 설정(</w:t>
      </w:r>
      <w:r w:rsidRPr="00ED4019">
        <w:rPr>
          <w:rStyle w:val="VerbatimChar"/>
          <w:rFonts w:ascii="Times New Roman" w:hAnsi="Times New Roman"/>
          <w:lang w:eastAsia="ko-KR"/>
        </w:rPr>
        <w:t>set.seed(345)</w:t>
      </w:r>
      <w:r>
        <w:rPr>
          <w:lang w:eastAsia="ko-KR"/>
        </w:rPr>
        <w:t>)</w:t>
      </w:r>
    </w:p>
    <w:p w14:paraId="06F14EEC" w14:textId="3629EDCD" w:rsidR="00FD7B2A" w:rsidRDefault="00FD7B2A">
      <w:pPr>
        <w:pStyle w:val="comment"/>
        <w:numPr>
          <w:ilvl w:val="0"/>
          <w:numId w:val="27"/>
        </w:numPr>
        <w:jc w:val="both"/>
        <w:rPr>
          <w:lang w:eastAsia="ko-KR"/>
        </w:rPr>
        <w:pPrChange w:id="4950" w:author="제이펍 출판사" w:date="2021-03-14T15:57:00Z">
          <w:pPr>
            <w:pStyle w:val="comment"/>
            <w:numPr>
              <w:numId w:val="27"/>
            </w:numPr>
            <w:ind w:left="840" w:hanging="360"/>
          </w:pPr>
        </w:pPrChange>
      </w:pPr>
      <w:r w:rsidRPr="00ED4019">
        <w:rPr>
          <w:rStyle w:val="VerbatimChar"/>
          <w:rFonts w:ascii="Times New Roman" w:hAnsi="Times New Roman"/>
          <w:lang w:eastAsia="ko-KR"/>
        </w:rPr>
        <w:t>arima.sim()</w:t>
      </w:r>
      <w:r>
        <w:rPr>
          <w:lang w:eastAsia="ko-KR"/>
        </w:rPr>
        <w:t xml:space="preserve">을 사용하여 1차 AR </w:t>
      </w:r>
      <w:del w:id="4951" w:author="user" w:date="2021-03-22T19:43:00Z">
        <w:r w:rsidDel="006B78C8">
          <w:rPr>
            <w:lang w:eastAsia="ko-KR"/>
          </w:rPr>
          <w:delText>회귀계수</w:delText>
        </w:r>
      </w:del>
      <w:ins w:id="4952" w:author="user" w:date="2021-03-22T19:43:00Z">
        <w:r w:rsidR="006B78C8">
          <w:rPr>
            <w:lang w:eastAsia="ko-KR"/>
          </w:rPr>
          <w:t>회귀 계수</w:t>
        </w:r>
      </w:ins>
      <w:r>
        <w:rPr>
          <w:lang w:eastAsia="ko-KR"/>
        </w:rPr>
        <w:t>가 09(</w:t>
      </w:r>
      <w:r w:rsidRPr="00ED4019">
        <w:rPr>
          <w:rStyle w:val="VerbatimChar"/>
          <w:rFonts w:ascii="Times New Roman" w:hAnsi="Times New Roman"/>
          <w:lang w:eastAsia="ko-KR"/>
        </w:rPr>
        <w:t>ar = 0.9</w:t>
      </w:r>
      <w:r>
        <w:rPr>
          <w:lang w:eastAsia="ko-KR"/>
        </w:rPr>
        <w:t>)인 ARIMA(1, 0, 0) 모델(</w:t>
      </w:r>
      <w:r w:rsidRPr="00ED4019">
        <w:rPr>
          <w:rStyle w:val="VerbatimChar"/>
          <w:rFonts w:ascii="Times New Roman" w:hAnsi="Times New Roman"/>
          <w:lang w:eastAsia="ko-KR"/>
        </w:rPr>
        <w:t>order = c(1, 0, 0)</w:t>
      </w:r>
      <w:r>
        <w:rPr>
          <w:lang w:eastAsia="ko-KR"/>
        </w:rPr>
        <w:t>)에 적합한 데이터 200개(</w:t>
      </w:r>
      <w:r w:rsidRPr="00ED4019">
        <w:rPr>
          <w:rStyle w:val="VerbatimChar"/>
          <w:rFonts w:ascii="Times New Roman" w:hAnsi="Times New Roman"/>
          <w:lang w:eastAsia="ko-KR"/>
        </w:rPr>
        <w:t>n = 200</w:t>
      </w:r>
      <w:r>
        <w:rPr>
          <w:lang w:eastAsia="ko-KR"/>
        </w:rPr>
        <w:t>) 생성해서 arima100에 저장</w:t>
      </w:r>
    </w:p>
    <w:p w14:paraId="726D7884" w14:textId="77777777" w:rsidR="00FD7B2A" w:rsidRDefault="00FD7B2A">
      <w:pPr>
        <w:pStyle w:val="comment"/>
        <w:numPr>
          <w:ilvl w:val="0"/>
          <w:numId w:val="27"/>
        </w:numPr>
        <w:jc w:val="both"/>
        <w:pPrChange w:id="4953" w:author="제이펍 출판사" w:date="2021-03-14T15:57:00Z">
          <w:pPr>
            <w:pStyle w:val="comment"/>
            <w:numPr>
              <w:numId w:val="27"/>
            </w:numPr>
            <w:ind w:left="840" w:hanging="360"/>
          </w:pPr>
        </w:pPrChange>
      </w:pPr>
      <w:r w:rsidRPr="00ED4019">
        <w:rPr>
          <w:rStyle w:val="VerbatimChar"/>
          <w:rFonts w:ascii="Times New Roman" w:hAnsi="Times New Roman"/>
        </w:rPr>
        <w:t>autoplot()</w:t>
      </w:r>
      <w:r>
        <w:t>을 사용하여 arima100을 plotting</w:t>
      </w:r>
    </w:p>
    <w:p w14:paraId="6CB5566A" w14:textId="77777777" w:rsidR="00FD7B2A" w:rsidRDefault="00FD7B2A">
      <w:pPr>
        <w:pStyle w:val="comment"/>
        <w:numPr>
          <w:ilvl w:val="0"/>
          <w:numId w:val="27"/>
        </w:numPr>
        <w:jc w:val="both"/>
        <w:rPr>
          <w:lang w:eastAsia="ko-KR"/>
        </w:rPr>
        <w:pPrChange w:id="4954" w:author="제이펍 출판사" w:date="2021-03-14T15:57:00Z">
          <w:pPr>
            <w:pStyle w:val="comment"/>
            <w:numPr>
              <w:numId w:val="27"/>
            </w:numPr>
            <w:ind w:left="840" w:hanging="360"/>
          </w:pPr>
        </w:pPrChange>
      </w:pPr>
      <w:r w:rsidRPr="00ED4019">
        <w:rPr>
          <w:rStyle w:val="VerbatimChar"/>
          <w:rFonts w:ascii="Times New Roman" w:hAnsi="Times New Roman"/>
          <w:lang w:eastAsia="ko-KR"/>
        </w:rPr>
        <w:t>kpss.test()</w:t>
      </w:r>
      <w:r>
        <w:rPr>
          <w:lang w:eastAsia="ko-KR"/>
        </w:rPr>
        <w:t>를 통해 정상성을 검사하는데 검정통계량이(0.2684)</w:t>
      </w:r>
      <w:commentRangeStart w:id="4955"/>
      <w:r>
        <w:rPr>
          <w:lang w:eastAsia="ko-KR"/>
        </w:rPr>
        <w:t>가</w:t>
      </w:r>
      <w:commentRangeEnd w:id="4955"/>
      <w:r w:rsidR="00A91913">
        <w:rPr>
          <w:rStyle w:val="af3"/>
          <w:rFonts w:ascii="Consolas" w:eastAsia="나눔바른고딕" w:hAnsi="Consolas" w:cstheme="minorBidi"/>
          <w:color w:val="auto"/>
        </w:rPr>
        <w:commentReference w:id="4955"/>
      </w:r>
      <w:r>
        <w:rPr>
          <w:lang w:eastAsia="ko-KR"/>
        </w:rPr>
        <w:t xml:space="preserve"> 5% 임계치(0.463)보다 작으므로 이미 정상성을 만족</w:t>
      </w:r>
    </w:p>
    <w:p w14:paraId="03C10118" w14:textId="1046FA21" w:rsidR="00FD7B2A" w:rsidRDefault="00FD7B2A">
      <w:pPr>
        <w:pStyle w:val="comment"/>
        <w:numPr>
          <w:ilvl w:val="0"/>
          <w:numId w:val="27"/>
        </w:numPr>
        <w:jc w:val="both"/>
        <w:rPr>
          <w:lang w:eastAsia="ko-KR"/>
        </w:rPr>
        <w:pPrChange w:id="4956" w:author="제이펍 출판사" w:date="2021-03-14T15:57:00Z">
          <w:pPr>
            <w:pStyle w:val="comment"/>
            <w:numPr>
              <w:numId w:val="27"/>
            </w:numPr>
            <w:ind w:left="840" w:hanging="360"/>
          </w:pPr>
        </w:pPrChange>
      </w:pPr>
      <w:r w:rsidRPr="00ED4019">
        <w:rPr>
          <w:rStyle w:val="VerbatimChar"/>
          <w:rFonts w:ascii="Times New Roman" w:hAnsi="Times New Roman"/>
          <w:lang w:eastAsia="ko-KR"/>
        </w:rPr>
        <w:t>ndiffs()</w:t>
      </w:r>
      <w:r>
        <w:rPr>
          <w:lang w:eastAsia="ko-KR"/>
        </w:rPr>
        <w:t>를 사용하여 arima100에 필요한 차분수를 kpss 테스트를 기반으로 산출하는데 kpss 테스트에서 이미 정상성이라고 판단하였으므로 차분이 불필요하다는 0</w:t>
      </w:r>
      <w:del w:id="4957" w:author="user" w:date="2021-03-22T20:18:00Z">
        <w:r w:rsidDel="002C7C2A">
          <w:rPr>
            <w:rFonts w:hint="eastAsia"/>
            <w:lang w:eastAsia="ko-KR"/>
          </w:rPr>
          <w:delText>를</w:delText>
        </w:r>
      </w:del>
      <w:ins w:id="4958" w:author="user" w:date="2021-03-22T20:18:00Z">
        <w:r w:rsidR="002C7C2A">
          <w:rPr>
            <w:rFonts w:hint="eastAsia"/>
            <w:lang w:eastAsia="ko-KR"/>
          </w:rPr>
          <w:t>을</w:t>
        </w:r>
      </w:ins>
      <w:r>
        <w:rPr>
          <w:lang w:eastAsia="ko-KR"/>
        </w:rPr>
        <w:t xml:space="preserve"> 출력</w:t>
      </w:r>
    </w:p>
    <w:p w14:paraId="1E53AE71" w14:textId="77777777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4959" w:author="제이펍 출판사" w:date="2021-03-14T15:57:00Z">
          <w:pPr>
            <w:pStyle w:val="SourceCode"/>
          </w:pPr>
        </w:pPrChange>
      </w:pPr>
      <w:proofErr w:type="gramStart"/>
      <w:r w:rsidRPr="00ED4019">
        <w:rPr>
          <w:rStyle w:val="FunctionTok"/>
          <w:rFonts w:ascii="Times New Roman" w:hAnsi="Times New Roman"/>
        </w:rPr>
        <w:t>set.seed</w:t>
      </w:r>
      <w:r w:rsidRPr="00ED4019">
        <w:rPr>
          <w:rStyle w:val="NormalTok"/>
          <w:rFonts w:ascii="Times New Roman" w:hAnsi="Times New Roman"/>
        </w:rPr>
        <w:t>(</w:t>
      </w:r>
      <w:proofErr w:type="gramEnd"/>
      <w:r w:rsidRPr="00ED4019">
        <w:rPr>
          <w:rStyle w:val="DecValTok"/>
          <w:rFonts w:ascii="Times New Roman" w:hAnsi="Times New Roman"/>
        </w:rPr>
        <w:t>345</w:t>
      </w:r>
      <w:r w:rsidRPr="00ED4019">
        <w:rPr>
          <w:rStyle w:val="NormalTok"/>
          <w:rFonts w:ascii="Times New Roman" w:hAnsi="Times New Roman"/>
        </w:rPr>
        <w:t>)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arima110 </w:t>
      </w:r>
      <w:r w:rsidRPr="00ED4019">
        <w:rPr>
          <w:rStyle w:val="OtherTok"/>
          <w:rFonts w:ascii="Times New Roman" w:hAnsi="Times New Roman"/>
        </w:rPr>
        <w:t>&lt;-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unctionTok"/>
          <w:rFonts w:ascii="Times New Roman" w:hAnsi="Times New Roman"/>
        </w:rPr>
        <w:t>arima.sim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AttributeTok"/>
          <w:rFonts w:ascii="Times New Roman" w:hAnsi="Times New Roman"/>
        </w:rPr>
        <w:t>model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unctionTok"/>
          <w:rFonts w:ascii="Times New Roman" w:hAnsi="Times New Roman"/>
        </w:rPr>
        <w:t>list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AttributeTok"/>
          <w:rFonts w:ascii="Times New Roman" w:hAnsi="Times New Roman"/>
        </w:rPr>
        <w:t>order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unctionTok"/>
          <w:rFonts w:ascii="Times New Roman" w:hAnsi="Times New Roman"/>
        </w:rPr>
        <w:t>c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DecValTok"/>
          <w:rFonts w:ascii="Times New Roman" w:hAnsi="Times New Roman"/>
        </w:rPr>
        <w:t>1</w:t>
      </w:r>
      <w:r w:rsidRPr="00ED4019">
        <w:rPr>
          <w:rStyle w:val="NormalTok"/>
          <w:rFonts w:ascii="Times New Roman" w:hAnsi="Times New Roman"/>
        </w:rPr>
        <w:t xml:space="preserve">, </w:t>
      </w:r>
      <w:r w:rsidRPr="00ED4019">
        <w:rPr>
          <w:rStyle w:val="DecValTok"/>
          <w:rFonts w:ascii="Times New Roman" w:hAnsi="Times New Roman"/>
        </w:rPr>
        <w:t>1</w:t>
      </w:r>
      <w:r w:rsidRPr="00ED4019">
        <w:rPr>
          <w:rStyle w:val="NormalTok"/>
          <w:rFonts w:ascii="Times New Roman" w:hAnsi="Times New Roman"/>
        </w:rPr>
        <w:t xml:space="preserve">, </w:t>
      </w:r>
      <w:r w:rsidRPr="00ED4019">
        <w:rPr>
          <w:rStyle w:val="DecValTok"/>
          <w:rFonts w:ascii="Times New Roman" w:hAnsi="Times New Roman"/>
        </w:rPr>
        <w:t>0</w:t>
      </w:r>
      <w:r w:rsidRPr="00ED4019">
        <w:rPr>
          <w:rStyle w:val="NormalTok"/>
          <w:rFonts w:ascii="Times New Roman" w:hAnsi="Times New Roman"/>
        </w:rPr>
        <w:t xml:space="preserve">), </w:t>
      </w:r>
      <w:r w:rsidRPr="00ED4019">
        <w:rPr>
          <w:rStyle w:val="AttributeTok"/>
          <w:rFonts w:ascii="Times New Roman" w:hAnsi="Times New Roman"/>
        </w:rPr>
        <w:t>ar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loatTok"/>
          <w:rFonts w:ascii="Times New Roman" w:hAnsi="Times New Roman"/>
        </w:rPr>
        <w:t>0.9</w:t>
      </w:r>
      <w:r w:rsidRPr="00ED4019">
        <w:rPr>
          <w:rStyle w:val="NormalTok"/>
          <w:rFonts w:ascii="Times New Roman" w:hAnsi="Times New Roman"/>
        </w:rPr>
        <w:t xml:space="preserve">), </w:t>
      </w:r>
      <w:r w:rsidRPr="00ED4019">
        <w:rPr>
          <w:rStyle w:val="AttributeTok"/>
          <w:rFonts w:ascii="Times New Roman" w:hAnsi="Times New Roman"/>
        </w:rPr>
        <w:t>n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DecValTok"/>
          <w:rFonts w:ascii="Times New Roman" w:hAnsi="Times New Roman"/>
        </w:rPr>
        <w:t>200</w:t>
      </w:r>
      <w:r w:rsidRPr="00ED4019">
        <w:rPr>
          <w:rStyle w:val="NormalTok"/>
          <w:rFonts w:ascii="Times New Roman" w:hAnsi="Times New Roman"/>
        </w:rPr>
        <w:t xml:space="preserve">) 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arima110 </w:t>
      </w:r>
      <w:r w:rsidRPr="00ED4019">
        <w:rPr>
          <w:rStyle w:val="SpecialCharTok"/>
          <w:rFonts w:ascii="Times New Roman" w:hAnsi="Times New Roman"/>
        </w:rPr>
        <w:t>%&gt;%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unctionTok"/>
          <w:rFonts w:ascii="Times New Roman" w:hAnsi="Times New Roman"/>
        </w:rPr>
        <w:t>autoplot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AttributeTok"/>
          <w:rFonts w:ascii="Times New Roman" w:hAnsi="Times New Roman"/>
        </w:rPr>
        <w:t>main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 xml:space="preserve">'AR(1), </w:t>
      </w:r>
      <w:r w:rsidRPr="00ED4019">
        <w:rPr>
          <w:rStyle w:val="StringTok"/>
          <w:rFonts w:ascii="Times New Roman" w:hAnsi="Times New Roman"/>
        </w:rPr>
        <w:t>차분</w:t>
      </w:r>
      <w:r w:rsidRPr="00ED4019">
        <w:rPr>
          <w:rStyle w:val="StringTok"/>
          <w:rFonts w:ascii="Times New Roman" w:hAnsi="Times New Roman"/>
        </w:rPr>
        <w:t xml:space="preserve"> 1 model'</w:t>
      </w:r>
      <w:r w:rsidRPr="00ED4019">
        <w:rPr>
          <w:rStyle w:val="NormalTok"/>
          <w:rFonts w:ascii="Times New Roman" w:hAnsi="Times New Roman"/>
        </w:rPr>
        <w:t>)</w:t>
      </w:r>
    </w:p>
    <w:p w14:paraId="0B57EBC9" w14:textId="77777777" w:rsidR="00FD7B2A" w:rsidRPr="00ED4019" w:rsidRDefault="00FD7B2A">
      <w:pPr>
        <w:pStyle w:val="Figure"/>
        <w:jc w:val="both"/>
        <w:rPr>
          <w:rFonts w:ascii="Times New Roman" w:hAnsi="Times New Roman"/>
        </w:rPr>
        <w:pPrChange w:id="4960" w:author="제이펍 출판사" w:date="2021-03-14T15:57:00Z">
          <w:pPr>
            <w:pStyle w:val="Figure"/>
          </w:pPr>
        </w:pPrChange>
      </w:pPr>
      <w:r w:rsidRPr="00ED4019">
        <w:rPr>
          <w:rFonts w:ascii="Times New Roman" w:hAnsi="Times New Roman"/>
          <w:noProof/>
          <w:lang w:eastAsia="ko-KR"/>
        </w:rPr>
        <w:lastRenderedPageBreak/>
        <w:drawing>
          <wp:inline distT="0" distB="0" distL="0" distR="0" wp14:anchorId="358E51A0" wp14:editId="2FDE39B3">
            <wp:extent cx="4572000" cy="3657600"/>
            <wp:effectExtent l="0" t="0" r="0" b="0"/>
            <wp:docPr id="97" name="그림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"/>
                    <pic:cNvPicPr>
                      <a:picLocks noChangeAspect="1" noChangeArrowheads="1"/>
                    </pic:cNvPicPr>
                  </pic:nvPicPr>
                  <pic:blipFill>
                    <a:blip r:embed="rId1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6FD437A" w14:textId="77777777" w:rsidR="00FD7B2A" w:rsidRPr="00ED4019" w:rsidRDefault="00FD7B2A">
      <w:pPr>
        <w:pStyle w:val="a6"/>
        <w:jc w:val="both"/>
        <w:rPr>
          <w:rFonts w:ascii="Times New Roman" w:hAnsi="Times New Roman"/>
        </w:rPr>
        <w:pPrChange w:id="4961" w:author="제이펍 출판사" w:date="2021-03-14T15:57:00Z">
          <w:pPr>
            <w:pStyle w:val="a6"/>
            <w:jc w:val="center"/>
          </w:pPr>
        </w:pPrChange>
      </w:pPr>
      <w:commentRangeStart w:id="4962"/>
      <w:r w:rsidRPr="00ED4019">
        <w:rPr>
          <w:rFonts w:ascii="Times New Roman" w:hAnsi="Times New Roman" w:hint="eastAsia"/>
        </w:rPr>
        <w:t>그림</w:t>
      </w:r>
      <w:r w:rsidRPr="00ED4019">
        <w:rPr>
          <w:rFonts w:ascii="Times New Roman" w:hAnsi="Times New Roman" w:hint="eastAsia"/>
        </w:rPr>
        <w:t xml:space="preserve"> </w:t>
      </w:r>
      <w:r w:rsidRPr="00ED4019">
        <w:rPr>
          <w:rFonts w:ascii="Times New Roman" w:hAnsi="Times New Roman"/>
        </w:rPr>
        <w:t>6-49</w:t>
      </w:r>
      <w:commentRangeEnd w:id="4962"/>
      <w:r w:rsidR="002C7C2A">
        <w:rPr>
          <w:rStyle w:val="af3"/>
          <w:i w:val="0"/>
        </w:rPr>
        <w:commentReference w:id="4962"/>
      </w:r>
    </w:p>
    <w:p w14:paraId="7D1287C4" w14:textId="77777777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4963" w:author="제이펍 출판사" w:date="2021-03-14T15:57:00Z">
          <w:pPr>
            <w:pStyle w:val="SourceCode"/>
          </w:pPr>
        </w:pPrChange>
      </w:pPr>
      <w:proofErr w:type="gramStart"/>
      <w:r w:rsidRPr="00ED4019">
        <w:rPr>
          <w:rStyle w:val="NormalTok"/>
          <w:rFonts w:ascii="Times New Roman" w:hAnsi="Times New Roman"/>
        </w:rPr>
        <w:t>urca</w:t>
      </w:r>
      <w:proofErr w:type="gramEnd"/>
      <w:r w:rsidRPr="00ED4019">
        <w:rPr>
          <w:rStyle w:val="SpecialCharTok"/>
          <w:rFonts w:ascii="Times New Roman" w:hAnsi="Times New Roman"/>
        </w:rPr>
        <w:t>::</w:t>
      </w:r>
      <w:r w:rsidRPr="00ED4019">
        <w:rPr>
          <w:rStyle w:val="FunctionTok"/>
          <w:rFonts w:ascii="Times New Roman" w:hAnsi="Times New Roman"/>
        </w:rPr>
        <w:t>ur.kpss</w:t>
      </w:r>
      <w:r w:rsidRPr="00ED4019">
        <w:rPr>
          <w:rStyle w:val="NormalTok"/>
          <w:rFonts w:ascii="Times New Roman" w:hAnsi="Times New Roman"/>
        </w:rPr>
        <w:t xml:space="preserve">(arima110) </w:t>
      </w:r>
      <w:r w:rsidRPr="00ED4019">
        <w:rPr>
          <w:rStyle w:val="SpecialCharTok"/>
          <w:rFonts w:ascii="Times New Roman" w:hAnsi="Times New Roman"/>
        </w:rPr>
        <w:t>%&gt;%</w:t>
      </w:r>
      <w:r w:rsidRPr="00ED4019">
        <w:rPr>
          <w:rStyle w:val="NormalTok"/>
          <w:rFonts w:ascii="Times New Roman" w:hAnsi="Times New Roman"/>
        </w:rPr>
        <w:t xml:space="preserve"> urca</w:t>
      </w:r>
      <w:r w:rsidRPr="00ED4019">
        <w:rPr>
          <w:rStyle w:val="SpecialCharTok"/>
          <w:rFonts w:ascii="Times New Roman" w:hAnsi="Times New Roman"/>
        </w:rPr>
        <w:t>::</w:t>
      </w:r>
      <w:r w:rsidRPr="00ED4019">
        <w:rPr>
          <w:rStyle w:val="FunctionTok"/>
          <w:rFonts w:ascii="Times New Roman" w:hAnsi="Times New Roman"/>
        </w:rPr>
        <w:t>summary</w:t>
      </w:r>
      <w:r w:rsidRPr="00ED4019">
        <w:rPr>
          <w:rStyle w:val="NormalTok"/>
          <w:rFonts w:ascii="Times New Roman" w:hAnsi="Times New Roman"/>
        </w:rPr>
        <w:t>()</w:t>
      </w:r>
    </w:p>
    <w:p w14:paraId="4AEF7259" w14:textId="77777777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4964" w:author="제이펍 출판사" w:date="2021-03-14T15:57:00Z">
          <w:pPr>
            <w:pStyle w:val="SourceCode"/>
          </w:pPr>
        </w:pPrChange>
      </w:pP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####################### 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# KPSS Unit Root Test # 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####################### </w:t>
      </w:r>
      <w:r w:rsidRPr="00ED4019">
        <w:rPr>
          <w:rFonts w:ascii="Times New Roman" w:hAnsi="Times New Roman"/>
        </w:rPr>
        <w:br/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Test is of type: mu with 4 lags. </w:t>
      </w:r>
      <w:r w:rsidRPr="00ED4019">
        <w:rPr>
          <w:rFonts w:ascii="Times New Roman" w:hAnsi="Times New Roman"/>
        </w:rPr>
        <w:br/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Value of test-statistic is: 3.2912 </w:t>
      </w:r>
      <w:r w:rsidRPr="00ED4019">
        <w:rPr>
          <w:rFonts w:ascii="Times New Roman" w:hAnsi="Times New Roman"/>
        </w:rPr>
        <w:br/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Critical value for a significance level of: 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                </w:t>
      </w:r>
      <w:proofErr w:type="gramStart"/>
      <w:r w:rsidRPr="00ED4019">
        <w:rPr>
          <w:rStyle w:val="VerbatimChar"/>
          <w:rFonts w:ascii="Times New Roman" w:hAnsi="Times New Roman"/>
        </w:rPr>
        <w:t>10pct  5pct</w:t>
      </w:r>
      <w:proofErr w:type="gramEnd"/>
      <w:r w:rsidRPr="00ED4019">
        <w:rPr>
          <w:rStyle w:val="VerbatimChar"/>
          <w:rFonts w:ascii="Times New Roman" w:hAnsi="Times New Roman"/>
        </w:rPr>
        <w:t xml:space="preserve"> 2.5pct  1pct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critical values 0.347 0.463  0.574 0.739</w:t>
      </w:r>
    </w:p>
    <w:p w14:paraId="5F029BD1" w14:textId="77777777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4965" w:author="제이펍 출판사" w:date="2021-03-14T15:57:00Z">
          <w:pPr>
            <w:pStyle w:val="SourceCode"/>
          </w:pPr>
        </w:pPrChange>
      </w:pPr>
      <w:proofErr w:type="gramStart"/>
      <w:r w:rsidRPr="00ED4019">
        <w:rPr>
          <w:rStyle w:val="FunctionTok"/>
          <w:rFonts w:ascii="Times New Roman" w:hAnsi="Times New Roman"/>
        </w:rPr>
        <w:t>ndiffs</w:t>
      </w:r>
      <w:r w:rsidRPr="00ED4019">
        <w:rPr>
          <w:rStyle w:val="NormalTok"/>
          <w:rFonts w:ascii="Times New Roman" w:hAnsi="Times New Roman"/>
        </w:rPr>
        <w:t>(</w:t>
      </w:r>
      <w:proofErr w:type="gramEnd"/>
      <w:r w:rsidRPr="00ED4019">
        <w:rPr>
          <w:rStyle w:val="NormalTok"/>
          <w:rFonts w:ascii="Times New Roman" w:hAnsi="Times New Roman"/>
        </w:rPr>
        <w:t xml:space="preserve">arima110, </w:t>
      </w:r>
      <w:r w:rsidRPr="00ED4019">
        <w:rPr>
          <w:rStyle w:val="AttributeTok"/>
          <w:rFonts w:ascii="Times New Roman" w:hAnsi="Times New Roman"/>
        </w:rPr>
        <w:t>test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'kpss'</w:t>
      </w:r>
      <w:r w:rsidRPr="00ED4019">
        <w:rPr>
          <w:rStyle w:val="NormalTok"/>
          <w:rFonts w:ascii="Times New Roman" w:hAnsi="Times New Roman"/>
        </w:rPr>
        <w:t>)</w:t>
      </w:r>
    </w:p>
    <w:p w14:paraId="022098D1" w14:textId="77777777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4966" w:author="제이펍 출판사" w:date="2021-03-14T15:57:00Z">
          <w:pPr>
            <w:pStyle w:val="SourceCode"/>
          </w:pPr>
        </w:pPrChange>
      </w:pPr>
      <w:r w:rsidRPr="00ED4019">
        <w:rPr>
          <w:rStyle w:val="VerbatimChar"/>
          <w:rFonts w:ascii="Times New Roman" w:hAnsi="Times New Roman"/>
        </w:rPr>
        <w:t>[1] 1</w:t>
      </w:r>
    </w:p>
    <w:p w14:paraId="37932F04" w14:textId="77777777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4967" w:author="제이펍 출판사" w:date="2021-03-14T15:57:00Z">
          <w:pPr>
            <w:pStyle w:val="SourceCode"/>
          </w:pPr>
        </w:pPrChange>
      </w:pPr>
      <w:proofErr w:type="gramStart"/>
      <w:r w:rsidRPr="00ED4019">
        <w:rPr>
          <w:rStyle w:val="NormalTok"/>
          <w:rFonts w:ascii="Times New Roman" w:hAnsi="Times New Roman"/>
        </w:rPr>
        <w:t>urca</w:t>
      </w:r>
      <w:proofErr w:type="gramEnd"/>
      <w:r w:rsidRPr="00ED4019">
        <w:rPr>
          <w:rStyle w:val="SpecialCharTok"/>
          <w:rFonts w:ascii="Times New Roman" w:hAnsi="Times New Roman"/>
        </w:rPr>
        <w:t>::</w:t>
      </w:r>
      <w:r w:rsidRPr="00ED4019">
        <w:rPr>
          <w:rStyle w:val="FunctionTok"/>
          <w:rFonts w:ascii="Times New Roman" w:hAnsi="Times New Roman"/>
        </w:rPr>
        <w:t>ur.kpss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FunctionTok"/>
          <w:rFonts w:ascii="Times New Roman" w:hAnsi="Times New Roman"/>
        </w:rPr>
        <w:t>diff</w:t>
      </w:r>
      <w:r w:rsidRPr="00ED4019">
        <w:rPr>
          <w:rStyle w:val="NormalTok"/>
          <w:rFonts w:ascii="Times New Roman" w:hAnsi="Times New Roman"/>
        </w:rPr>
        <w:t xml:space="preserve">(arima110)) </w:t>
      </w:r>
      <w:r w:rsidRPr="00ED4019">
        <w:rPr>
          <w:rStyle w:val="SpecialCharTok"/>
          <w:rFonts w:ascii="Times New Roman" w:hAnsi="Times New Roman"/>
        </w:rPr>
        <w:t>%&gt;%</w:t>
      </w:r>
      <w:r w:rsidRPr="00ED4019">
        <w:rPr>
          <w:rStyle w:val="NormalTok"/>
          <w:rFonts w:ascii="Times New Roman" w:hAnsi="Times New Roman"/>
        </w:rPr>
        <w:t xml:space="preserve"> urca</w:t>
      </w:r>
      <w:r w:rsidRPr="00ED4019">
        <w:rPr>
          <w:rStyle w:val="SpecialCharTok"/>
          <w:rFonts w:ascii="Times New Roman" w:hAnsi="Times New Roman"/>
        </w:rPr>
        <w:t>::</w:t>
      </w:r>
      <w:r w:rsidRPr="00ED4019">
        <w:rPr>
          <w:rStyle w:val="FunctionTok"/>
          <w:rFonts w:ascii="Times New Roman" w:hAnsi="Times New Roman"/>
        </w:rPr>
        <w:t>summary</w:t>
      </w:r>
      <w:r w:rsidRPr="00ED4019">
        <w:rPr>
          <w:rStyle w:val="NormalTok"/>
          <w:rFonts w:ascii="Times New Roman" w:hAnsi="Times New Roman"/>
        </w:rPr>
        <w:t>()</w:t>
      </w:r>
    </w:p>
    <w:p w14:paraId="247F82ED" w14:textId="77777777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4968" w:author="제이펍 출판사" w:date="2021-03-14T15:57:00Z">
          <w:pPr>
            <w:pStyle w:val="SourceCode"/>
          </w:pPr>
        </w:pPrChange>
      </w:pP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####################### 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# KPSS Unit Root Test # 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####################### </w:t>
      </w:r>
      <w:r w:rsidRPr="00ED4019">
        <w:rPr>
          <w:rFonts w:ascii="Times New Roman" w:hAnsi="Times New Roman"/>
        </w:rPr>
        <w:br/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Test is of type: mu with 4 lags. </w:t>
      </w:r>
      <w:r w:rsidRPr="00ED4019">
        <w:rPr>
          <w:rFonts w:ascii="Times New Roman" w:hAnsi="Times New Roman"/>
        </w:rPr>
        <w:br/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Value of test-statistic is: 0.2684 </w:t>
      </w:r>
      <w:r w:rsidRPr="00ED4019">
        <w:rPr>
          <w:rFonts w:ascii="Times New Roman" w:hAnsi="Times New Roman"/>
        </w:rPr>
        <w:br/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lastRenderedPageBreak/>
        <w:t xml:space="preserve">Critical value for a significance level of: 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                </w:t>
      </w:r>
      <w:proofErr w:type="gramStart"/>
      <w:r w:rsidRPr="00ED4019">
        <w:rPr>
          <w:rStyle w:val="VerbatimChar"/>
          <w:rFonts w:ascii="Times New Roman" w:hAnsi="Times New Roman"/>
        </w:rPr>
        <w:t>10pct  5pct</w:t>
      </w:r>
      <w:proofErr w:type="gramEnd"/>
      <w:r w:rsidRPr="00ED4019">
        <w:rPr>
          <w:rStyle w:val="VerbatimChar"/>
          <w:rFonts w:ascii="Times New Roman" w:hAnsi="Times New Roman"/>
        </w:rPr>
        <w:t xml:space="preserve"> 2.5pct  1pct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critical values 0.347 0.463  0.574 0.739</w:t>
      </w:r>
    </w:p>
    <w:p w14:paraId="4ACE79BE" w14:textId="77777777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4969" w:author="제이펍 출판사" w:date="2021-03-14T15:57:00Z">
          <w:pPr>
            <w:pStyle w:val="SourceCode"/>
          </w:pPr>
        </w:pPrChange>
      </w:pPr>
      <w:proofErr w:type="gramStart"/>
      <w:r w:rsidRPr="00ED4019">
        <w:rPr>
          <w:rStyle w:val="FunctionTok"/>
          <w:rFonts w:ascii="Times New Roman" w:hAnsi="Times New Roman"/>
        </w:rPr>
        <w:t>ndiffs</w:t>
      </w:r>
      <w:r w:rsidRPr="00ED4019">
        <w:rPr>
          <w:rStyle w:val="NormalTok"/>
          <w:rFonts w:ascii="Times New Roman" w:hAnsi="Times New Roman"/>
        </w:rPr>
        <w:t>(</w:t>
      </w:r>
      <w:proofErr w:type="gramEnd"/>
      <w:r w:rsidRPr="00ED4019">
        <w:rPr>
          <w:rStyle w:val="FunctionTok"/>
          <w:rFonts w:ascii="Times New Roman" w:hAnsi="Times New Roman"/>
        </w:rPr>
        <w:t>diff</w:t>
      </w:r>
      <w:r w:rsidRPr="00ED4019">
        <w:rPr>
          <w:rStyle w:val="NormalTok"/>
          <w:rFonts w:ascii="Times New Roman" w:hAnsi="Times New Roman"/>
        </w:rPr>
        <w:t xml:space="preserve">(arima110), </w:t>
      </w:r>
      <w:r w:rsidRPr="00ED4019">
        <w:rPr>
          <w:rStyle w:val="AttributeTok"/>
          <w:rFonts w:ascii="Times New Roman" w:hAnsi="Times New Roman"/>
        </w:rPr>
        <w:t>test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'kpss'</w:t>
      </w:r>
      <w:r w:rsidRPr="00ED4019">
        <w:rPr>
          <w:rStyle w:val="NormalTok"/>
          <w:rFonts w:ascii="Times New Roman" w:hAnsi="Times New Roman"/>
        </w:rPr>
        <w:t>)</w:t>
      </w:r>
    </w:p>
    <w:p w14:paraId="6E2137FA" w14:textId="77777777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4970" w:author="제이펍 출판사" w:date="2021-03-14T15:57:00Z">
          <w:pPr>
            <w:pStyle w:val="SourceCode"/>
          </w:pPr>
        </w:pPrChange>
      </w:pPr>
      <w:r w:rsidRPr="00ED4019">
        <w:rPr>
          <w:rStyle w:val="VerbatimChar"/>
          <w:rFonts w:ascii="Times New Roman" w:hAnsi="Times New Roman"/>
        </w:rPr>
        <w:t>[1] 0</w:t>
      </w:r>
    </w:p>
    <w:p w14:paraId="0B6D5661" w14:textId="77777777" w:rsidR="00FD7B2A" w:rsidRDefault="00FD7B2A">
      <w:pPr>
        <w:pStyle w:val="comment"/>
        <w:ind w:left="480"/>
        <w:jc w:val="both"/>
        <w:rPr>
          <w:lang w:eastAsia="ko-KR"/>
        </w:rPr>
        <w:pPrChange w:id="4971" w:author="제이펍 출판사" w:date="2021-03-14T15:57:00Z">
          <w:pPr>
            <w:pStyle w:val="comment"/>
            <w:ind w:left="480"/>
          </w:pPr>
        </w:pPrChange>
      </w:pPr>
      <w:r>
        <w:rPr>
          <w:lang w:eastAsia="ko-KR"/>
        </w:rPr>
        <w:t>코드 설명</w:t>
      </w:r>
    </w:p>
    <w:p w14:paraId="7C9771B8" w14:textId="5711B6BE" w:rsidR="00FD7B2A" w:rsidRDefault="00FD7B2A">
      <w:pPr>
        <w:pStyle w:val="comment"/>
        <w:numPr>
          <w:ilvl w:val="0"/>
          <w:numId w:val="27"/>
        </w:numPr>
        <w:jc w:val="both"/>
        <w:rPr>
          <w:lang w:eastAsia="ko-KR"/>
        </w:rPr>
        <w:pPrChange w:id="4972" w:author="제이펍 출판사" w:date="2021-03-14T15:57:00Z">
          <w:pPr>
            <w:pStyle w:val="comment"/>
            <w:numPr>
              <w:numId w:val="27"/>
            </w:numPr>
            <w:ind w:left="840" w:hanging="360"/>
          </w:pPr>
        </w:pPrChange>
      </w:pPr>
      <w:r>
        <w:rPr>
          <w:lang w:eastAsia="ko-KR"/>
        </w:rPr>
        <w:t xml:space="preserve">항상 동일한 </w:t>
      </w:r>
      <w:del w:id="4973" w:author="user" w:date="2021-03-22T19:52:00Z">
        <w:r w:rsidDel="003427E5">
          <w:rPr>
            <w:lang w:eastAsia="ko-KR"/>
          </w:rPr>
          <w:delText>랜덤 변수</w:delText>
        </w:r>
      </w:del>
      <w:ins w:id="4974" w:author="user" w:date="2021-03-22T19:52:00Z">
        <w:r w:rsidR="003427E5">
          <w:rPr>
            <w:lang w:eastAsia="ko-KR"/>
          </w:rPr>
          <w:t>랜덤변수</w:t>
        </w:r>
      </w:ins>
      <w:r>
        <w:rPr>
          <w:lang w:eastAsia="ko-KR"/>
        </w:rPr>
        <w:t>가 나오도록 seed를 345로 설정(</w:t>
      </w:r>
      <w:r w:rsidRPr="00ED4019">
        <w:rPr>
          <w:rStyle w:val="VerbatimChar"/>
          <w:rFonts w:ascii="Times New Roman" w:hAnsi="Times New Roman"/>
          <w:lang w:eastAsia="ko-KR"/>
        </w:rPr>
        <w:t>set.seed(345)</w:t>
      </w:r>
      <w:r>
        <w:rPr>
          <w:lang w:eastAsia="ko-KR"/>
        </w:rPr>
        <w:t>)</w:t>
      </w:r>
    </w:p>
    <w:p w14:paraId="58F29FAC" w14:textId="0194A998" w:rsidR="00FD7B2A" w:rsidRDefault="00FD7B2A">
      <w:pPr>
        <w:pStyle w:val="comment"/>
        <w:numPr>
          <w:ilvl w:val="0"/>
          <w:numId w:val="27"/>
        </w:numPr>
        <w:jc w:val="both"/>
        <w:rPr>
          <w:lang w:eastAsia="ko-KR"/>
        </w:rPr>
        <w:pPrChange w:id="4975" w:author="제이펍 출판사" w:date="2021-03-14T15:57:00Z">
          <w:pPr>
            <w:pStyle w:val="comment"/>
            <w:numPr>
              <w:numId w:val="27"/>
            </w:numPr>
            <w:ind w:left="840" w:hanging="360"/>
          </w:pPr>
        </w:pPrChange>
      </w:pPr>
      <w:r w:rsidRPr="00ED4019">
        <w:rPr>
          <w:rStyle w:val="VerbatimChar"/>
          <w:rFonts w:ascii="Times New Roman" w:hAnsi="Times New Roman"/>
          <w:lang w:eastAsia="ko-KR"/>
        </w:rPr>
        <w:t>arima.sim()</w:t>
      </w:r>
      <w:r>
        <w:rPr>
          <w:lang w:eastAsia="ko-KR"/>
        </w:rPr>
        <w:t xml:space="preserve">을 사용하여 1차 AR </w:t>
      </w:r>
      <w:del w:id="4976" w:author="user" w:date="2021-03-22T19:43:00Z">
        <w:r w:rsidDel="006B78C8">
          <w:rPr>
            <w:lang w:eastAsia="ko-KR"/>
          </w:rPr>
          <w:delText>회귀계수</w:delText>
        </w:r>
      </w:del>
      <w:ins w:id="4977" w:author="user" w:date="2021-03-22T19:43:00Z">
        <w:r w:rsidR="006B78C8">
          <w:rPr>
            <w:lang w:eastAsia="ko-KR"/>
          </w:rPr>
          <w:t>회귀 계수</w:t>
        </w:r>
      </w:ins>
      <w:r>
        <w:rPr>
          <w:lang w:eastAsia="ko-KR"/>
        </w:rPr>
        <w:t>가 0.9(</w:t>
      </w:r>
      <w:r w:rsidRPr="00ED4019">
        <w:rPr>
          <w:rStyle w:val="VerbatimChar"/>
          <w:rFonts w:ascii="Times New Roman" w:hAnsi="Times New Roman"/>
          <w:lang w:eastAsia="ko-KR"/>
        </w:rPr>
        <w:t>ar = 0.9</w:t>
      </w:r>
      <w:r>
        <w:rPr>
          <w:lang w:eastAsia="ko-KR"/>
        </w:rPr>
        <w:t>)인 ARIMA(1, 1, 0) 모델(</w:t>
      </w:r>
      <w:r w:rsidRPr="00ED4019">
        <w:rPr>
          <w:rStyle w:val="VerbatimChar"/>
          <w:rFonts w:ascii="Times New Roman" w:hAnsi="Times New Roman"/>
          <w:lang w:eastAsia="ko-KR"/>
        </w:rPr>
        <w:t>order = c(1, 1, 0)</w:t>
      </w:r>
      <w:r>
        <w:rPr>
          <w:lang w:eastAsia="ko-KR"/>
        </w:rPr>
        <w:t>)에 적합한 데이터 200개(</w:t>
      </w:r>
      <w:r w:rsidRPr="00ED4019">
        <w:rPr>
          <w:rStyle w:val="VerbatimChar"/>
          <w:rFonts w:ascii="Times New Roman" w:hAnsi="Times New Roman"/>
          <w:lang w:eastAsia="ko-KR"/>
        </w:rPr>
        <w:t>n = 200</w:t>
      </w:r>
      <w:r>
        <w:rPr>
          <w:lang w:eastAsia="ko-KR"/>
        </w:rPr>
        <w:t>) 생성해서 arima110에 저장</w:t>
      </w:r>
    </w:p>
    <w:p w14:paraId="6EE45ED3" w14:textId="77777777" w:rsidR="00FD7B2A" w:rsidRDefault="00FD7B2A">
      <w:pPr>
        <w:pStyle w:val="comment"/>
        <w:numPr>
          <w:ilvl w:val="0"/>
          <w:numId w:val="27"/>
        </w:numPr>
        <w:jc w:val="both"/>
        <w:pPrChange w:id="4978" w:author="제이펍 출판사" w:date="2021-03-14T15:57:00Z">
          <w:pPr>
            <w:pStyle w:val="comment"/>
            <w:numPr>
              <w:numId w:val="27"/>
            </w:numPr>
            <w:ind w:left="840" w:hanging="360"/>
          </w:pPr>
        </w:pPrChange>
      </w:pPr>
      <w:r w:rsidRPr="00ED4019">
        <w:rPr>
          <w:rStyle w:val="VerbatimChar"/>
          <w:rFonts w:ascii="Times New Roman" w:hAnsi="Times New Roman"/>
        </w:rPr>
        <w:t>autoplot()</w:t>
      </w:r>
      <w:r>
        <w:t>을 사용하여 arima110을 plotting</w:t>
      </w:r>
    </w:p>
    <w:p w14:paraId="4A16C095" w14:textId="77777777" w:rsidR="00FD7B2A" w:rsidRDefault="00FD7B2A">
      <w:pPr>
        <w:pStyle w:val="comment"/>
        <w:numPr>
          <w:ilvl w:val="0"/>
          <w:numId w:val="27"/>
        </w:numPr>
        <w:jc w:val="both"/>
        <w:rPr>
          <w:lang w:eastAsia="ko-KR"/>
        </w:rPr>
        <w:pPrChange w:id="4979" w:author="제이펍 출판사" w:date="2021-03-14T15:57:00Z">
          <w:pPr>
            <w:pStyle w:val="comment"/>
            <w:numPr>
              <w:numId w:val="27"/>
            </w:numPr>
            <w:ind w:left="840" w:hanging="360"/>
          </w:pPr>
        </w:pPrChange>
      </w:pPr>
      <w:r w:rsidRPr="00ED4019">
        <w:rPr>
          <w:rStyle w:val="VerbatimChar"/>
          <w:rFonts w:ascii="Times New Roman" w:hAnsi="Times New Roman"/>
          <w:lang w:eastAsia="ko-KR"/>
        </w:rPr>
        <w:t>ur.kpss()</w:t>
      </w:r>
      <w:r>
        <w:rPr>
          <w:lang w:eastAsia="ko-KR"/>
        </w:rPr>
        <w:t xml:space="preserve">를 통해 정상성을 검사하는데 </w:t>
      </w:r>
      <w:commentRangeStart w:id="4980"/>
      <w:r>
        <w:rPr>
          <w:lang w:eastAsia="ko-KR"/>
        </w:rPr>
        <w:t>검정통계량이(3.2912)</w:t>
      </w:r>
      <w:commentRangeEnd w:id="4980"/>
      <w:r w:rsidR="00681D15">
        <w:rPr>
          <w:rStyle w:val="af3"/>
          <w:rFonts w:ascii="Consolas" w:eastAsia="나눔바른고딕" w:hAnsi="Consolas" w:cstheme="minorBidi"/>
          <w:color w:val="auto"/>
        </w:rPr>
        <w:commentReference w:id="4980"/>
      </w:r>
      <w:r>
        <w:rPr>
          <w:lang w:eastAsia="ko-KR"/>
        </w:rPr>
        <w:t xml:space="preserve"> 5% 임계치(0.463)보다 크므로 비정상성임</w:t>
      </w:r>
    </w:p>
    <w:p w14:paraId="65E6FEC0" w14:textId="77777777" w:rsidR="00FD7B2A" w:rsidRDefault="00FD7B2A">
      <w:pPr>
        <w:pStyle w:val="comment"/>
        <w:numPr>
          <w:ilvl w:val="0"/>
          <w:numId w:val="27"/>
        </w:numPr>
        <w:jc w:val="both"/>
        <w:rPr>
          <w:lang w:eastAsia="ko-KR"/>
        </w:rPr>
        <w:pPrChange w:id="4981" w:author="제이펍 출판사" w:date="2021-03-14T15:57:00Z">
          <w:pPr>
            <w:pStyle w:val="comment"/>
            <w:numPr>
              <w:numId w:val="27"/>
            </w:numPr>
            <w:ind w:left="840" w:hanging="360"/>
          </w:pPr>
        </w:pPrChange>
      </w:pPr>
      <w:r w:rsidRPr="00ED4019">
        <w:rPr>
          <w:rStyle w:val="VerbatimChar"/>
          <w:rFonts w:ascii="Times New Roman" w:hAnsi="Times New Roman"/>
          <w:lang w:eastAsia="ko-KR"/>
        </w:rPr>
        <w:t>ndiffs()</w:t>
      </w:r>
      <w:r>
        <w:rPr>
          <w:lang w:eastAsia="ko-KR"/>
        </w:rPr>
        <w:t>를 사용하여 arima110에 필요한 차분수를 kpss 테스트를 기반으로 산출하는데 1를 출력하므로 1차 차분이 필요</w:t>
      </w:r>
    </w:p>
    <w:p w14:paraId="69C7F7CB" w14:textId="77777777" w:rsidR="00FD7B2A" w:rsidRDefault="00FD7B2A">
      <w:pPr>
        <w:pStyle w:val="comment"/>
        <w:numPr>
          <w:ilvl w:val="0"/>
          <w:numId w:val="27"/>
        </w:numPr>
        <w:jc w:val="both"/>
        <w:rPr>
          <w:lang w:eastAsia="ko-KR"/>
        </w:rPr>
        <w:pPrChange w:id="4982" w:author="제이펍 출판사" w:date="2021-03-14T15:57:00Z">
          <w:pPr>
            <w:pStyle w:val="comment"/>
            <w:numPr>
              <w:numId w:val="27"/>
            </w:numPr>
            <w:ind w:left="840" w:hanging="360"/>
          </w:pPr>
        </w:pPrChange>
      </w:pPr>
      <w:r>
        <w:rPr>
          <w:lang w:eastAsia="ko-KR"/>
        </w:rPr>
        <w:t>1차 차분 데이터를 ur.</w:t>
      </w:r>
      <w:r w:rsidRPr="00ED4019">
        <w:rPr>
          <w:rStyle w:val="VerbatimChar"/>
          <w:rFonts w:ascii="Times New Roman" w:hAnsi="Times New Roman"/>
          <w:lang w:eastAsia="ko-KR"/>
        </w:rPr>
        <w:t>kpss()</w:t>
      </w:r>
      <w:r>
        <w:rPr>
          <w:lang w:eastAsia="ko-KR"/>
        </w:rPr>
        <w:t>를 통해 정상성을 검사하는데 검정통계량이(0.2684) 5% 임계치(0.463)보다 작으므로 이미 정상성을 만족</w:t>
      </w:r>
    </w:p>
    <w:p w14:paraId="377A241A" w14:textId="352DC079" w:rsidR="00FD7B2A" w:rsidRDefault="00FD7B2A">
      <w:pPr>
        <w:pStyle w:val="comment"/>
        <w:numPr>
          <w:ilvl w:val="0"/>
          <w:numId w:val="27"/>
        </w:numPr>
        <w:jc w:val="both"/>
        <w:rPr>
          <w:lang w:eastAsia="ko-KR"/>
        </w:rPr>
        <w:pPrChange w:id="4983" w:author="제이펍 출판사" w:date="2021-03-14T15:57:00Z">
          <w:pPr>
            <w:pStyle w:val="comment"/>
            <w:numPr>
              <w:numId w:val="27"/>
            </w:numPr>
            <w:ind w:left="840" w:hanging="360"/>
          </w:pPr>
        </w:pPrChange>
      </w:pPr>
      <w:r w:rsidRPr="00ED4019">
        <w:rPr>
          <w:rStyle w:val="VerbatimChar"/>
          <w:rFonts w:ascii="Times New Roman" w:hAnsi="Times New Roman"/>
          <w:lang w:eastAsia="ko-KR"/>
        </w:rPr>
        <w:t>ndiffs()</w:t>
      </w:r>
      <w:r>
        <w:rPr>
          <w:lang w:eastAsia="ko-KR"/>
        </w:rPr>
        <w:t>를 사용하여 arima110의 1차</w:t>
      </w:r>
      <w:ins w:id="4984" w:author="user" w:date="2021-03-22T20:19:00Z">
        <w:r w:rsidR="002C7C2A">
          <w:rPr>
            <w:rFonts w:hint="eastAsia"/>
            <w:lang w:eastAsia="ko-KR"/>
          </w:rPr>
          <w:t xml:space="preserve"> </w:t>
        </w:r>
      </w:ins>
      <w:r>
        <w:rPr>
          <w:lang w:eastAsia="ko-KR"/>
        </w:rPr>
        <w:t>차분 데이터(</w:t>
      </w:r>
      <w:r w:rsidRPr="00ED4019">
        <w:rPr>
          <w:rStyle w:val="VerbatimChar"/>
          <w:rFonts w:ascii="Times New Roman" w:hAnsi="Times New Roman"/>
          <w:lang w:eastAsia="ko-KR"/>
        </w:rPr>
        <w:t>diff(arima110)</w:t>
      </w:r>
      <w:r>
        <w:rPr>
          <w:lang w:eastAsia="ko-KR"/>
        </w:rPr>
        <w:t>)에 필요한 차분수를 kpss 테스트를 기반으로 산출하는데 kpss 테스트에서 이미 정상성이라고 판단하였으므로 차분이 불필요하다는 0를 출력</w:t>
      </w:r>
    </w:p>
    <w:p w14:paraId="63C7CEDD" w14:textId="5332AE20" w:rsidR="00FD7B2A" w:rsidRPr="00ED4019" w:rsidRDefault="00FD7B2A">
      <w:pPr>
        <w:jc w:val="both"/>
        <w:rPr>
          <w:rFonts w:ascii="Times New Roman" w:hAnsi="Times New Roman"/>
          <w:lang w:eastAsia="ko-KR"/>
        </w:rPr>
        <w:pPrChange w:id="4985" w:author="제이펍 출판사" w:date="2021-03-14T15:57:00Z">
          <w:pPr/>
        </w:pPrChange>
      </w:pPr>
      <w:r w:rsidRPr="00ED4019">
        <w:rPr>
          <w:rFonts w:ascii="Times New Roman" w:hAnsi="Times New Roman"/>
          <w:lang w:eastAsia="ko-KR"/>
        </w:rPr>
        <w:t>ARIMA(1, 0, 0)</w:t>
      </w:r>
      <w:r w:rsidRPr="00ED4019">
        <w:rPr>
          <w:rFonts w:ascii="Times New Roman" w:hAnsi="Times New Roman"/>
          <w:lang w:eastAsia="ko-KR"/>
        </w:rPr>
        <w:t>의</w:t>
      </w:r>
      <w:r w:rsidRPr="00ED4019">
        <w:rPr>
          <w:rFonts w:ascii="Times New Roman" w:hAnsi="Times New Roman"/>
          <w:lang w:eastAsia="ko-KR"/>
        </w:rPr>
        <w:t xml:space="preserve"> ACF, PACF plot</w:t>
      </w:r>
      <w:r w:rsidRPr="00ED4019">
        <w:rPr>
          <w:rFonts w:ascii="Times New Roman" w:hAnsi="Times New Roman"/>
          <w:lang w:eastAsia="ko-KR"/>
        </w:rPr>
        <w:t>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다음과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같이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나타난다</w:t>
      </w:r>
      <w:r w:rsidRPr="00ED4019">
        <w:rPr>
          <w:rFonts w:ascii="Times New Roman" w:hAnsi="Times New Roman"/>
          <w:lang w:eastAsia="ko-KR"/>
        </w:rPr>
        <w:t>. acf plot</w:t>
      </w:r>
      <w:r w:rsidRPr="00ED4019">
        <w:rPr>
          <w:rFonts w:ascii="Times New Roman" w:hAnsi="Times New Roman"/>
          <w:lang w:eastAsia="ko-KR"/>
        </w:rPr>
        <w:t>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보면</w:t>
      </w:r>
      <w:r w:rsidRPr="00ED4019">
        <w:rPr>
          <w:rFonts w:ascii="Times New Roman" w:hAnsi="Times New Roman"/>
          <w:lang w:eastAsia="ko-KR"/>
        </w:rPr>
        <w:t xml:space="preserve"> </w:t>
      </w:r>
      <w:del w:id="4986" w:author="user" w:date="2021-03-22T13:20:00Z">
        <w:r w:rsidRPr="00ED4019" w:rsidDel="00F87BC3">
          <w:rPr>
            <w:rFonts w:ascii="Times New Roman" w:hAnsi="Times New Roman"/>
            <w:lang w:eastAsia="ko-KR"/>
          </w:rPr>
          <w:delText>자기</w:delText>
        </w:r>
        <w:r w:rsidRPr="00ED4019" w:rsidDel="00F87BC3">
          <w:rPr>
            <w:rFonts w:ascii="Times New Roman" w:hAnsi="Times New Roman"/>
            <w:lang w:eastAsia="ko-KR"/>
          </w:rPr>
          <w:delText xml:space="preserve"> </w:delText>
        </w:r>
        <w:r w:rsidRPr="00ED4019" w:rsidDel="00F87BC3">
          <w:rPr>
            <w:rFonts w:ascii="Times New Roman" w:hAnsi="Times New Roman"/>
            <w:lang w:eastAsia="ko-KR"/>
          </w:rPr>
          <w:delText>상관성</w:delText>
        </w:r>
      </w:del>
      <w:ins w:id="4987" w:author="user" w:date="2021-03-22T13:20:00Z">
        <w:r w:rsidR="00F87BC3">
          <w:rPr>
            <w:rFonts w:ascii="Times New Roman" w:hAnsi="Times New Roman"/>
            <w:lang w:eastAsia="ko-KR"/>
          </w:rPr>
          <w:t>자기상관성</w:t>
        </w:r>
      </w:ins>
      <w:r w:rsidRPr="00ED4019">
        <w:rPr>
          <w:rFonts w:ascii="Times New Roman" w:hAnsi="Times New Roman"/>
          <w:lang w:eastAsia="ko-KR"/>
        </w:rPr>
        <w:t>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전반적으로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높고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천천히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감소하는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형태</w:t>
      </w:r>
      <w:r w:rsidRPr="00ED4019">
        <w:rPr>
          <w:rFonts w:ascii="Times New Roman" w:hAnsi="Times New Roman"/>
          <w:lang w:eastAsia="ko-KR"/>
        </w:rPr>
        <w:t>(Tail off)</w:t>
      </w:r>
      <w:r w:rsidRPr="00ED4019">
        <w:rPr>
          <w:rFonts w:ascii="Times New Roman" w:hAnsi="Times New Roman"/>
          <w:lang w:eastAsia="ko-KR"/>
        </w:rPr>
        <w:t>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보인다</w:t>
      </w:r>
      <w:r w:rsidRPr="00ED4019">
        <w:rPr>
          <w:rFonts w:ascii="Times New Roman" w:hAnsi="Times New Roman"/>
          <w:lang w:eastAsia="ko-KR"/>
        </w:rPr>
        <w:t xml:space="preserve">. </w:t>
      </w:r>
      <w:r w:rsidRPr="00ED4019">
        <w:rPr>
          <w:rFonts w:ascii="Times New Roman" w:hAnsi="Times New Roman"/>
          <w:lang w:eastAsia="ko-KR"/>
        </w:rPr>
        <w:t>그리고</w:t>
      </w:r>
      <w:r w:rsidRPr="00ED4019">
        <w:rPr>
          <w:rFonts w:ascii="Times New Roman" w:hAnsi="Times New Roman"/>
          <w:lang w:eastAsia="ko-KR"/>
        </w:rPr>
        <w:t xml:space="preserve"> pacf plot</w:t>
      </w:r>
      <w:r w:rsidRPr="00ED4019">
        <w:rPr>
          <w:rFonts w:ascii="Times New Roman" w:hAnsi="Times New Roman"/>
          <w:lang w:eastAsia="ko-KR"/>
        </w:rPr>
        <w:t>은</w:t>
      </w:r>
      <w:r w:rsidRPr="00ED4019">
        <w:rPr>
          <w:rFonts w:ascii="Times New Roman" w:hAnsi="Times New Roman"/>
          <w:lang w:eastAsia="ko-KR"/>
        </w:rPr>
        <w:t xml:space="preserve"> lag 1</w:t>
      </w:r>
      <w:r w:rsidRPr="00ED4019">
        <w:rPr>
          <w:rFonts w:ascii="Times New Roman" w:hAnsi="Times New Roman"/>
          <w:lang w:eastAsia="ko-KR"/>
        </w:rPr>
        <w:t>에서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매우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높지만</w:t>
      </w:r>
      <w:r w:rsidRPr="00ED4019">
        <w:rPr>
          <w:rFonts w:ascii="Times New Roman" w:hAnsi="Times New Roman"/>
          <w:lang w:eastAsia="ko-KR"/>
        </w:rPr>
        <w:t xml:space="preserve"> 2</w:t>
      </w:r>
      <w:r w:rsidRPr="00ED4019">
        <w:rPr>
          <w:rFonts w:ascii="Times New Roman" w:hAnsi="Times New Roman"/>
          <w:lang w:eastAsia="ko-KR"/>
        </w:rPr>
        <w:t>에서부터는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끊어진다</w:t>
      </w:r>
      <w:del w:id="4988" w:author="user" w:date="2021-03-22T20:20:00Z">
        <w:r w:rsidRPr="00ED4019" w:rsidDel="002C7C2A">
          <w:rPr>
            <w:rFonts w:ascii="Times New Roman" w:hAnsi="Times New Roman"/>
            <w:lang w:eastAsia="ko-KR"/>
          </w:rPr>
          <w:delText>.</w:delText>
        </w:r>
      </w:del>
      <w:r w:rsidRPr="00ED4019">
        <w:rPr>
          <w:rFonts w:ascii="Times New Roman" w:hAnsi="Times New Roman"/>
          <w:lang w:eastAsia="ko-KR"/>
        </w:rPr>
        <w:t>(cut off)</w:t>
      </w:r>
      <w:ins w:id="4989" w:author="user" w:date="2021-03-22T20:20:00Z">
        <w:r w:rsidR="002C7C2A">
          <w:rPr>
            <w:rFonts w:ascii="Times New Roman" w:hAnsi="Times New Roman" w:hint="eastAsia"/>
            <w:lang w:eastAsia="ko-KR"/>
          </w:rPr>
          <w:t>.</w:t>
        </w:r>
      </w:ins>
      <w:r w:rsidRPr="00ED4019">
        <w:rPr>
          <w:rFonts w:ascii="Times New Roman" w:hAnsi="Times New Roman"/>
          <w:lang w:eastAsia="ko-KR"/>
        </w:rPr>
        <w:t xml:space="preserve"> ARIMA(1, 1, 0)</w:t>
      </w:r>
      <w:r w:rsidRPr="00ED4019">
        <w:rPr>
          <w:rFonts w:ascii="Times New Roman" w:hAnsi="Times New Roman"/>
          <w:lang w:eastAsia="ko-KR"/>
        </w:rPr>
        <w:t>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유사한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형태를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나타낸다</w:t>
      </w:r>
      <w:r w:rsidRPr="00ED4019">
        <w:rPr>
          <w:rFonts w:ascii="Times New Roman" w:hAnsi="Times New Roman"/>
          <w:lang w:eastAsia="ko-KR"/>
        </w:rPr>
        <w:t>.</w:t>
      </w:r>
    </w:p>
    <w:p w14:paraId="0357D0D3" w14:textId="77777777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4990" w:author="제이펍 출판사" w:date="2021-03-14T15:57:00Z">
          <w:pPr>
            <w:pStyle w:val="SourceCode"/>
          </w:pPr>
        </w:pPrChange>
      </w:pPr>
      <w:r w:rsidRPr="00ED4019">
        <w:rPr>
          <w:rStyle w:val="NormalTok"/>
          <w:rFonts w:ascii="Times New Roman" w:hAnsi="Times New Roman"/>
        </w:rPr>
        <w:t xml:space="preserve">arima100 </w:t>
      </w:r>
      <w:r w:rsidRPr="00ED4019">
        <w:rPr>
          <w:rStyle w:val="SpecialCharTok"/>
          <w:rFonts w:ascii="Times New Roman" w:hAnsi="Times New Roman"/>
        </w:rPr>
        <w:t>%&gt;%</w:t>
      </w:r>
      <w:r w:rsidRPr="00ED4019">
        <w:rPr>
          <w:rStyle w:val="NormalTok"/>
          <w:rFonts w:ascii="Times New Roman" w:hAnsi="Times New Roman"/>
        </w:rPr>
        <w:t xml:space="preserve"> </w:t>
      </w:r>
      <w:proofErr w:type="gramStart"/>
      <w:r w:rsidRPr="00ED4019">
        <w:rPr>
          <w:rStyle w:val="FunctionTok"/>
          <w:rFonts w:ascii="Times New Roman" w:hAnsi="Times New Roman"/>
        </w:rPr>
        <w:t>ggtsdisplay</w:t>
      </w:r>
      <w:r w:rsidRPr="00ED4019">
        <w:rPr>
          <w:rStyle w:val="NormalTok"/>
          <w:rFonts w:ascii="Times New Roman" w:hAnsi="Times New Roman"/>
        </w:rPr>
        <w:t>()</w:t>
      </w:r>
      <w:proofErr w:type="gramEnd"/>
    </w:p>
    <w:p w14:paraId="5AF2EEA4" w14:textId="77777777" w:rsidR="00FD7B2A" w:rsidRPr="00ED4019" w:rsidRDefault="00FD7B2A">
      <w:pPr>
        <w:pStyle w:val="Figure"/>
        <w:jc w:val="both"/>
        <w:rPr>
          <w:rFonts w:ascii="Times New Roman" w:hAnsi="Times New Roman"/>
        </w:rPr>
        <w:pPrChange w:id="4991" w:author="제이펍 출판사" w:date="2021-03-14T15:57:00Z">
          <w:pPr>
            <w:pStyle w:val="Figure"/>
          </w:pPr>
        </w:pPrChange>
      </w:pPr>
      <w:r w:rsidRPr="00ED4019">
        <w:rPr>
          <w:rFonts w:ascii="Times New Roman" w:hAnsi="Times New Roman"/>
          <w:noProof/>
          <w:lang w:eastAsia="ko-KR"/>
        </w:rPr>
        <w:lastRenderedPageBreak/>
        <w:drawing>
          <wp:inline distT="0" distB="0" distL="0" distR="0" wp14:anchorId="7B5841F2" wp14:editId="03E6CA6B">
            <wp:extent cx="4572000" cy="3657600"/>
            <wp:effectExtent l="0" t="0" r="0" b="0"/>
            <wp:docPr id="99" name="그림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"/>
                    <pic:cNvPicPr>
                      <a:picLocks noChangeAspect="1" noChangeArrowheads="1"/>
                    </pic:cNvPicPr>
                  </pic:nvPicPr>
                  <pic:blipFill>
                    <a:blip r:embed="rId1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4B9E810" w14:textId="77777777" w:rsidR="00FD7B2A" w:rsidRPr="00ED4019" w:rsidRDefault="00FD7B2A">
      <w:pPr>
        <w:pStyle w:val="a6"/>
        <w:jc w:val="both"/>
        <w:rPr>
          <w:rFonts w:ascii="Times New Roman" w:hAnsi="Times New Roman"/>
          <w:lang w:eastAsia="ko-KR"/>
        </w:rPr>
        <w:pPrChange w:id="4992" w:author="제이펍 출판사" w:date="2021-03-14T15:57:00Z">
          <w:pPr>
            <w:pStyle w:val="a6"/>
            <w:jc w:val="center"/>
          </w:pPr>
        </w:pPrChange>
      </w:pPr>
      <w:commentRangeStart w:id="4993"/>
      <w:r w:rsidRPr="00ED4019">
        <w:rPr>
          <w:rFonts w:ascii="Times New Roman" w:hAnsi="Times New Roman" w:hint="eastAsia"/>
          <w:lang w:eastAsia="ko-KR"/>
        </w:rPr>
        <w:t>그림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6-50</w:t>
      </w:r>
      <w:commentRangeEnd w:id="4993"/>
      <w:r w:rsidR="002C7C2A">
        <w:rPr>
          <w:rStyle w:val="af3"/>
          <w:i w:val="0"/>
        </w:rPr>
        <w:commentReference w:id="4993"/>
      </w:r>
    </w:p>
    <w:p w14:paraId="5B088986" w14:textId="0E09EC72" w:rsidR="00FD7B2A" w:rsidRDefault="002C7C2A">
      <w:pPr>
        <w:pStyle w:val="2"/>
        <w:numPr>
          <w:ilvl w:val="0"/>
          <w:numId w:val="0"/>
        </w:numPr>
        <w:ind w:left="760"/>
        <w:jc w:val="both"/>
        <w:rPr>
          <w:lang w:eastAsia="ko-KR"/>
        </w:rPr>
        <w:pPrChange w:id="4994" w:author="user" w:date="2021-03-22T20:20:00Z">
          <w:pPr>
            <w:pStyle w:val="2"/>
          </w:pPr>
        </w:pPrChange>
      </w:pPr>
      <w:bookmarkStart w:id="4995" w:name="이동평균-모델moving-average-model"/>
      <w:bookmarkEnd w:id="4902"/>
      <w:ins w:id="4996" w:author="user" w:date="2021-03-22T20:20:00Z">
        <w:r>
          <w:rPr>
            <w:rFonts w:hint="eastAsia"/>
            <w:lang w:eastAsia="ko-KR"/>
          </w:rPr>
          <w:t xml:space="preserve">6.7.2 </w:t>
        </w:r>
      </w:ins>
      <w:r w:rsidR="00FD7B2A">
        <w:rPr>
          <w:lang w:eastAsia="ko-KR"/>
        </w:rPr>
        <w:t>이동평균 모델</w:t>
      </w:r>
      <w:del w:id="4997" w:author="user" w:date="2021-03-22T20:20:00Z">
        <w:r w:rsidR="00FD7B2A" w:rsidDel="002C7C2A">
          <w:rPr>
            <w:lang w:eastAsia="ko-KR"/>
          </w:rPr>
          <w:delText>(Moving Average Model)</w:delText>
        </w:r>
      </w:del>
    </w:p>
    <w:p w14:paraId="7190C01B" w14:textId="7CF03807" w:rsidR="00FD7B2A" w:rsidRPr="00ED4019" w:rsidRDefault="00FD7B2A">
      <w:pPr>
        <w:jc w:val="both"/>
        <w:rPr>
          <w:rFonts w:ascii="Times New Roman" w:hAnsi="Times New Roman"/>
          <w:lang w:eastAsia="ko-KR"/>
        </w:rPr>
        <w:pPrChange w:id="4998" w:author="제이펍 출판사" w:date="2021-03-14T15:57:00Z">
          <w:pPr/>
        </w:pPrChange>
      </w:pPr>
      <w:r w:rsidRPr="00ED4019">
        <w:rPr>
          <w:rFonts w:ascii="Times New Roman" w:hAnsi="Times New Roman"/>
          <w:lang w:eastAsia="ko-KR"/>
        </w:rPr>
        <w:t>보통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우리는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데이터의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전체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합을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데이터의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개수로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나눈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것을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평균이라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한다</w:t>
      </w:r>
      <w:r w:rsidRPr="00ED4019">
        <w:rPr>
          <w:rFonts w:ascii="Times New Roman" w:hAnsi="Times New Roman"/>
          <w:lang w:eastAsia="ko-KR"/>
        </w:rPr>
        <w:t xml:space="preserve">. </w:t>
      </w:r>
      <w:r w:rsidRPr="00ED4019">
        <w:rPr>
          <w:rFonts w:ascii="Times New Roman" w:hAnsi="Times New Roman"/>
          <w:lang w:eastAsia="ko-KR"/>
        </w:rPr>
        <w:t>평균은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데이터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전체를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설명하는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가장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간편하고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널리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사용되는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모델이고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시계열</w:t>
      </w:r>
      <w:ins w:id="4999" w:author="user" w:date="2021-03-22T20:21:00Z">
        <w:r w:rsidR="00B310B7">
          <w:rPr>
            <w:rFonts w:ascii="Times New Roman" w:hAnsi="Times New Roman" w:hint="eastAsia"/>
            <w:lang w:eastAsia="ko-KR"/>
          </w:rPr>
          <w:t xml:space="preserve"> </w:t>
        </w:r>
      </w:ins>
      <w:r w:rsidRPr="00ED4019">
        <w:rPr>
          <w:rFonts w:ascii="Times New Roman" w:hAnsi="Times New Roman"/>
          <w:lang w:eastAsia="ko-KR"/>
        </w:rPr>
        <w:t>데이터에서도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많이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사용된다</w:t>
      </w:r>
      <w:r w:rsidRPr="00ED4019">
        <w:rPr>
          <w:rFonts w:ascii="Times New Roman" w:hAnsi="Times New Roman"/>
          <w:lang w:eastAsia="ko-KR"/>
        </w:rPr>
        <w:t>.</w:t>
      </w:r>
    </w:p>
    <w:p w14:paraId="5926B143" w14:textId="0D9719D8" w:rsidR="00FD7B2A" w:rsidRPr="00ED4019" w:rsidRDefault="00FD7B2A">
      <w:pPr>
        <w:pStyle w:val="a0"/>
        <w:jc w:val="both"/>
        <w:rPr>
          <w:rFonts w:ascii="Times New Roman" w:hAnsi="Times New Roman"/>
          <w:lang w:eastAsia="ko-KR"/>
        </w:rPr>
        <w:pPrChange w:id="5000" w:author="제이펍 출판사" w:date="2021-03-14T15:57:00Z">
          <w:pPr>
            <w:pStyle w:val="a0"/>
          </w:pPr>
        </w:pPrChange>
      </w:pPr>
      <w:r w:rsidRPr="00ED4019">
        <w:rPr>
          <w:rFonts w:ascii="Times New Roman" w:hAnsi="Times New Roman"/>
          <w:lang w:eastAsia="ko-KR"/>
        </w:rPr>
        <w:t>그러나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평균은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데이터의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분포</w:t>
      </w:r>
      <w:r w:rsidRPr="00ED4019">
        <w:rPr>
          <w:rFonts w:ascii="Times New Roman" w:hAnsi="Times New Roman"/>
          <w:lang w:eastAsia="ko-KR"/>
        </w:rPr>
        <w:t>(</w:t>
      </w:r>
      <w:r w:rsidRPr="00ED4019">
        <w:rPr>
          <w:rFonts w:ascii="Times New Roman" w:hAnsi="Times New Roman"/>
          <w:lang w:eastAsia="ko-KR"/>
        </w:rPr>
        <w:t>분산</w:t>
      </w:r>
      <w:r w:rsidRPr="00ED4019">
        <w:rPr>
          <w:rFonts w:ascii="Times New Roman" w:hAnsi="Times New Roman"/>
          <w:lang w:eastAsia="ko-KR"/>
        </w:rPr>
        <w:t>)</w:t>
      </w:r>
      <w:r w:rsidRPr="00ED4019">
        <w:rPr>
          <w:rFonts w:ascii="Times New Roman" w:hAnsi="Times New Roman"/>
          <w:lang w:eastAsia="ko-KR"/>
        </w:rPr>
        <w:t>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크고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이상치</w:t>
      </w:r>
      <w:r w:rsidRPr="00ED4019">
        <w:rPr>
          <w:rFonts w:ascii="Times New Roman" w:hAnsi="Times New Roman"/>
          <w:lang w:eastAsia="ko-KR"/>
        </w:rPr>
        <w:t>(</w:t>
      </w:r>
      <w:del w:id="5001" w:author="user" w:date="2021-03-22T20:21:00Z">
        <w:r w:rsidRPr="00ED4019" w:rsidDel="00B310B7">
          <w:rPr>
            <w:rFonts w:ascii="Times New Roman" w:hAnsi="Times New Roman"/>
            <w:lang w:eastAsia="ko-KR"/>
          </w:rPr>
          <w:delText>Outlier</w:delText>
        </w:r>
      </w:del>
      <w:ins w:id="5002" w:author="user" w:date="2021-03-22T20:21:00Z">
        <w:r w:rsidR="00B310B7">
          <w:rPr>
            <w:rFonts w:ascii="Times New Roman" w:hAnsi="Times New Roman" w:hint="eastAsia"/>
            <w:lang w:eastAsia="ko-KR"/>
          </w:rPr>
          <w:t>o</w:t>
        </w:r>
        <w:r w:rsidR="00B310B7" w:rsidRPr="00ED4019">
          <w:rPr>
            <w:rFonts w:ascii="Times New Roman" w:hAnsi="Times New Roman"/>
            <w:lang w:eastAsia="ko-KR"/>
          </w:rPr>
          <w:t>utlier</w:t>
        </w:r>
      </w:ins>
      <w:r w:rsidRPr="00ED4019">
        <w:rPr>
          <w:rFonts w:ascii="Times New Roman" w:hAnsi="Times New Roman"/>
          <w:lang w:eastAsia="ko-KR"/>
        </w:rPr>
        <w:t>)</w:t>
      </w:r>
      <w:r w:rsidRPr="00ED4019">
        <w:rPr>
          <w:rFonts w:ascii="Times New Roman" w:hAnsi="Times New Roman"/>
          <w:lang w:eastAsia="ko-KR"/>
        </w:rPr>
        <w:t>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많을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때는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데이터를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제대로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설명</w:t>
      </w:r>
      <w:del w:id="5003" w:author="제이펍 출판사" w:date="2021-03-14T16:14:00Z">
        <w:r w:rsidRPr="00ED4019" w:rsidDel="00AA34CE">
          <w:rPr>
            <w:rFonts w:ascii="Times New Roman" w:hAnsi="Times New Roman"/>
            <w:lang w:eastAsia="ko-KR"/>
          </w:rPr>
          <w:delText>해내</w:delText>
        </w:r>
      </w:del>
      <w:ins w:id="5004" w:author="제이펍 출판사" w:date="2021-03-14T16:14:00Z">
        <w:r w:rsidR="00AA34CE">
          <w:rPr>
            <w:rFonts w:ascii="Times New Roman" w:hAnsi="Times New Roman"/>
            <w:lang w:eastAsia="ko-KR"/>
          </w:rPr>
          <w:t>해</w:t>
        </w:r>
        <w:r w:rsidR="00AA34CE">
          <w:rPr>
            <w:rFonts w:ascii="Times New Roman" w:hAnsi="Times New Roman"/>
            <w:lang w:eastAsia="ko-KR"/>
          </w:rPr>
          <w:t xml:space="preserve"> </w:t>
        </w:r>
        <w:r w:rsidR="00AA34CE">
          <w:rPr>
            <w:rFonts w:ascii="Times New Roman" w:hAnsi="Times New Roman"/>
            <w:lang w:eastAsia="ko-KR"/>
          </w:rPr>
          <w:t>내</w:t>
        </w:r>
      </w:ins>
      <w:r w:rsidRPr="00ED4019">
        <w:rPr>
          <w:rFonts w:ascii="Times New Roman" w:hAnsi="Times New Roman"/>
          <w:lang w:eastAsia="ko-KR"/>
        </w:rPr>
        <w:t>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못한다</w:t>
      </w:r>
      <w:r w:rsidRPr="00ED4019">
        <w:rPr>
          <w:rFonts w:ascii="Times New Roman" w:hAnsi="Times New Roman"/>
          <w:lang w:eastAsia="ko-KR"/>
        </w:rPr>
        <w:t xml:space="preserve">. </w:t>
      </w:r>
      <w:r w:rsidRPr="00ED4019">
        <w:rPr>
          <w:rFonts w:ascii="Times New Roman" w:hAnsi="Times New Roman"/>
          <w:lang w:eastAsia="ko-KR"/>
        </w:rPr>
        <w:t>시계열에서도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비슷한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경향이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있는데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일반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데이터와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달리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시계열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데이터에서는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장</w:t>
      </w:r>
      <w:r w:rsidRPr="00ED4019">
        <w:rPr>
          <w:rFonts w:ascii="Times New Roman" w:hAnsi="Times New Roman" w:hint="eastAsia"/>
          <w:lang w:eastAsia="ko-KR"/>
        </w:rPr>
        <w:t>기</w:t>
      </w:r>
      <w:r w:rsidRPr="00ED4019">
        <w:rPr>
          <w:rFonts w:ascii="Times New Roman" w:hAnsi="Times New Roman"/>
          <w:lang w:eastAsia="ko-KR"/>
        </w:rPr>
        <w:t>간의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시계열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데이터일수록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평균을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사용하여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데이터를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설명하기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힘들어진다</w:t>
      </w:r>
      <w:r w:rsidRPr="00ED4019">
        <w:rPr>
          <w:rFonts w:ascii="Times New Roman" w:hAnsi="Times New Roman"/>
          <w:lang w:eastAsia="ko-KR"/>
        </w:rPr>
        <w:t>.</w:t>
      </w:r>
    </w:p>
    <w:p w14:paraId="3C6B2F15" w14:textId="78C719C1" w:rsidR="00FD7B2A" w:rsidRPr="00ED4019" w:rsidRDefault="00FD7B2A">
      <w:pPr>
        <w:pStyle w:val="a0"/>
        <w:jc w:val="both"/>
        <w:rPr>
          <w:rFonts w:ascii="Times New Roman" w:hAnsi="Times New Roman"/>
          <w:lang w:eastAsia="ko-KR"/>
        </w:rPr>
        <w:pPrChange w:id="5005" w:author="제이펍 출판사" w:date="2021-03-14T15:57:00Z">
          <w:pPr>
            <w:pStyle w:val="a0"/>
          </w:pPr>
        </w:pPrChange>
      </w:pPr>
      <w:r w:rsidRPr="00ED4019">
        <w:rPr>
          <w:rFonts w:ascii="Times New Roman" w:hAnsi="Times New Roman"/>
          <w:lang w:eastAsia="ko-KR"/>
        </w:rPr>
        <w:t>예를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들어</w:t>
      </w:r>
      <w:ins w:id="5006" w:author="user" w:date="2021-03-22T20:21:00Z">
        <w:r w:rsidR="00B310B7">
          <w:rPr>
            <w:rFonts w:ascii="Times New Roman" w:hAnsi="Times New Roman" w:hint="eastAsia"/>
            <w:lang w:eastAsia="ko-KR"/>
          </w:rPr>
          <w:t>,</w:t>
        </w:r>
      </w:ins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우리나라의</w:t>
      </w:r>
      <w:r w:rsidRPr="00ED4019">
        <w:rPr>
          <w:rFonts w:ascii="Times New Roman" w:hAnsi="Times New Roman"/>
          <w:lang w:eastAsia="ko-KR"/>
        </w:rPr>
        <w:t xml:space="preserve"> 1</w:t>
      </w:r>
      <w:r w:rsidRPr="00ED4019">
        <w:rPr>
          <w:rFonts w:ascii="Times New Roman" w:hAnsi="Times New Roman"/>
          <w:lang w:eastAsia="ko-KR"/>
        </w:rPr>
        <w:t>인당</w:t>
      </w:r>
      <w:r w:rsidRPr="00ED4019">
        <w:rPr>
          <w:rFonts w:ascii="Times New Roman" w:hAnsi="Times New Roman"/>
          <w:lang w:eastAsia="ko-KR"/>
        </w:rPr>
        <w:t xml:space="preserve"> GDP</w:t>
      </w:r>
      <w:r w:rsidRPr="00ED4019">
        <w:rPr>
          <w:rFonts w:ascii="Times New Roman" w:hAnsi="Times New Roman"/>
          <w:lang w:eastAsia="ko-KR"/>
        </w:rPr>
        <w:t>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분석하고자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할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때</w:t>
      </w:r>
      <w:r w:rsidRPr="00ED4019">
        <w:rPr>
          <w:rFonts w:ascii="Times New Roman" w:hAnsi="Times New Roman"/>
          <w:lang w:eastAsia="ko-KR"/>
        </w:rPr>
        <w:t xml:space="preserve"> 1960</w:t>
      </w:r>
      <w:r w:rsidRPr="00ED4019">
        <w:rPr>
          <w:rFonts w:ascii="Times New Roman" w:hAnsi="Times New Roman"/>
          <w:lang w:eastAsia="ko-KR"/>
        </w:rPr>
        <w:t>년대부터</w:t>
      </w:r>
      <w:r w:rsidRPr="00ED4019">
        <w:rPr>
          <w:rFonts w:ascii="Times New Roman" w:hAnsi="Times New Roman"/>
          <w:lang w:eastAsia="ko-KR"/>
        </w:rPr>
        <w:t xml:space="preserve"> 2020</w:t>
      </w:r>
      <w:r w:rsidRPr="00ED4019">
        <w:rPr>
          <w:rFonts w:ascii="Times New Roman" w:hAnsi="Times New Roman"/>
          <w:lang w:eastAsia="ko-KR"/>
        </w:rPr>
        <w:t>년까지의</w:t>
      </w:r>
      <w:r w:rsidRPr="00ED4019">
        <w:rPr>
          <w:rFonts w:ascii="Times New Roman" w:hAnsi="Times New Roman"/>
          <w:lang w:eastAsia="ko-KR"/>
        </w:rPr>
        <w:t xml:space="preserve"> GDP</w:t>
      </w:r>
      <w:r w:rsidRPr="00ED4019">
        <w:rPr>
          <w:rFonts w:ascii="Times New Roman" w:hAnsi="Times New Roman"/>
          <w:lang w:eastAsia="ko-KR"/>
        </w:rPr>
        <w:t>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평균을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낸다면</w:t>
      </w:r>
      <w:r w:rsidRPr="00ED4019">
        <w:rPr>
          <w:rFonts w:ascii="Times New Roman" w:hAnsi="Times New Roman"/>
          <w:lang w:eastAsia="ko-KR"/>
        </w:rPr>
        <w:t xml:space="preserve"> GDP</w:t>
      </w:r>
      <w:r w:rsidRPr="00ED4019">
        <w:rPr>
          <w:rFonts w:ascii="Times New Roman" w:hAnsi="Times New Roman"/>
          <w:lang w:eastAsia="ko-KR"/>
        </w:rPr>
        <w:t>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낮았던</w:t>
      </w:r>
      <w:r w:rsidRPr="00ED4019">
        <w:rPr>
          <w:rFonts w:ascii="Times New Roman" w:hAnsi="Times New Roman"/>
          <w:lang w:eastAsia="ko-KR"/>
        </w:rPr>
        <w:t xml:space="preserve"> 1970</w:t>
      </w:r>
      <w:r w:rsidRPr="00ED4019">
        <w:rPr>
          <w:rFonts w:ascii="Times New Roman" w:hAnsi="Times New Roman"/>
          <w:lang w:eastAsia="ko-KR"/>
        </w:rPr>
        <w:t>년대까지의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데이터로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인해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전체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평균이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최근의</w:t>
      </w:r>
      <w:r w:rsidRPr="00ED4019">
        <w:rPr>
          <w:rFonts w:ascii="Times New Roman" w:hAnsi="Times New Roman"/>
          <w:lang w:eastAsia="ko-KR"/>
        </w:rPr>
        <w:t xml:space="preserve"> GDP</w:t>
      </w:r>
      <w:r w:rsidRPr="00ED4019">
        <w:rPr>
          <w:rFonts w:ascii="Times New Roman" w:hAnsi="Times New Roman"/>
          <w:lang w:eastAsia="ko-KR"/>
        </w:rPr>
        <w:t>에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비해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낮게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나타날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것이다</w:t>
      </w:r>
      <w:r w:rsidRPr="00ED4019">
        <w:rPr>
          <w:rFonts w:ascii="Times New Roman" w:hAnsi="Times New Roman"/>
          <w:lang w:eastAsia="ko-KR"/>
        </w:rPr>
        <w:t xml:space="preserve">. </w:t>
      </w:r>
      <w:r w:rsidRPr="00ED4019">
        <w:rPr>
          <w:rFonts w:ascii="Times New Roman" w:hAnsi="Times New Roman"/>
          <w:lang w:eastAsia="ko-KR"/>
        </w:rPr>
        <w:t>경우에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따라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데이터가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의미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있을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수도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있지만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최근의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경향에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맞지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않은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데이터로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간주될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것이다</w:t>
      </w:r>
      <w:r w:rsidRPr="00ED4019">
        <w:rPr>
          <w:rFonts w:ascii="Times New Roman" w:hAnsi="Times New Roman"/>
          <w:lang w:eastAsia="ko-KR"/>
        </w:rPr>
        <w:t xml:space="preserve">. </w:t>
      </w:r>
      <w:r w:rsidRPr="00ED4019">
        <w:rPr>
          <w:rFonts w:ascii="Times New Roman" w:hAnsi="Times New Roman"/>
          <w:lang w:eastAsia="ko-KR"/>
        </w:rPr>
        <w:t>따라서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이런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경우는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시계열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데이터를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최근</w:t>
      </w:r>
      <w:r w:rsidRPr="00ED4019">
        <w:rPr>
          <w:rFonts w:ascii="Times New Roman" w:hAnsi="Times New Roman"/>
          <w:lang w:eastAsia="ko-KR"/>
        </w:rPr>
        <w:t xml:space="preserve"> 3</w:t>
      </w:r>
      <w:r w:rsidRPr="00ED4019">
        <w:rPr>
          <w:rFonts w:ascii="Times New Roman" w:hAnsi="Times New Roman"/>
          <w:lang w:eastAsia="ko-KR"/>
        </w:rPr>
        <w:t>년</w:t>
      </w:r>
      <w:r w:rsidRPr="00ED4019">
        <w:rPr>
          <w:rFonts w:ascii="Times New Roman" w:hAnsi="Times New Roman"/>
          <w:lang w:eastAsia="ko-KR"/>
        </w:rPr>
        <w:t>, 5</w:t>
      </w:r>
      <w:r w:rsidRPr="00ED4019">
        <w:rPr>
          <w:rFonts w:ascii="Times New Roman" w:hAnsi="Times New Roman"/>
          <w:lang w:eastAsia="ko-KR"/>
        </w:rPr>
        <w:t>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등으로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한정하여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평균을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내는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방법을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사용한다</w:t>
      </w:r>
      <w:r w:rsidRPr="00ED4019">
        <w:rPr>
          <w:rFonts w:ascii="Times New Roman" w:hAnsi="Times New Roman"/>
          <w:lang w:eastAsia="ko-KR"/>
        </w:rPr>
        <w:t xml:space="preserve">. </w:t>
      </w:r>
      <w:r w:rsidRPr="00ED4019">
        <w:rPr>
          <w:rFonts w:ascii="Times New Roman" w:hAnsi="Times New Roman"/>
          <w:lang w:eastAsia="ko-KR"/>
        </w:rPr>
        <w:t>이렇게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시계열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데이터에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대한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전체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평균이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아닌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특정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기간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간의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평균을</w:t>
      </w:r>
      <w:r w:rsidRPr="00ED4019">
        <w:rPr>
          <w:rFonts w:ascii="Times New Roman" w:hAnsi="Times New Roman"/>
          <w:lang w:eastAsia="ko-KR"/>
        </w:rPr>
        <w:t xml:space="preserve"> </w:t>
      </w:r>
      <w:del w:id="5007" w:author="제이펍 출판사" w:date="2021-03-14T18:07:00Z">
        <w:r w:rsidRPr="00ED4019" w:rsidDel="003F5176">
          <w:rPr>
            <w:rFonts w:ascii="Times New Roman" w:hAnsi="Times New Roman"/>
            <w:lang w:eastAsia="ko-KR"/>
          </w:rPr>
          <w:delText>지속적으로</w:delText>
        </w:r>
      </w:del>
      <w:ins w:id="5008" w:author="제이펍 출판사" w:date="2021-03-14T18:07:00Z">
        <w:r w:rsidR="003F5176">
          <w:rPr>
            <w:rFonts w:ascii="Times New Roman" w:hAnsi="Times New Roman"/>
            <w:lang w:eastAsia="ko-KR"/>
          </w:rPr>
          <w:t>지속해서</w:t>
        </w:r>
      </w:ins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내는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것을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이동평균이라고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한다</w:t>
      </w:r>
      <w:r w:rsidRPr="00ED4019">
        <w:rPr>
          <w:rFonts w:ascii="Times New Roman" w:hAnsi="Times New Roman"/>
          <w:lang w:eastAsia="ko-KR"/>
        </w:rPr>
        <w:t>.</w:t>
      </w:r>
    </w:p>
    <w:p w14:paraId="76FA0700" w14:textId="0933FA5A" w:rsidR="00FD7B2A" w:rsidRPr="00ED4019" w:rsidRDefault="00FD7B2A">
      <w:pPr>
        <w:pStyle w:val="a0"/>
        <w:jc w:val="both"/>
        <w:rPr>
          <w:rFonts w:ascii="Times New Roman" w:hAnsi="Times New Roman"/>
          <w:lang w:eastAsia="ko-KR"/>
        </w:rPr>
        <w:pPrChange w:id="5009" w:author="제이펍 출판사" w:date="2021-03-14T15:57:00Z">
          <w:pPr>
            <w:pStyle w:val="a0"/>
          </w:pPr>
        </w:pPrChange>
      </w:pPr>
      <w:r w:rsidRPr="00ED4019">
        <w:rPr>
          <w:rFonts w:ascii="Times New Roman" w:hAnsi="Times New Roman"/>
          <w:lang w:eastAsia="ko-KR"/>
        </w:rPr>
        <w:t>이동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평균을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가장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많이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있는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응용은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주식</w:t>
      </w:r>
      <w:r w:rsidRPr="00ED4019">
        <w:rPr>
          <w:rFonts w:ascii="Times New Roman" w:hAnsi="Times New Roman"/>
          <w:lang w:eastAsia="ko-KR"/>
        </w:rPr>
        <w:t xml:space="preserve"> plot</w:t>
      </w:r>
      <w:r w:rsidRPr="00ED4019">
        <w:rPr>
          <w:rFonts w:ascii="Times New Roman" w:hAnsi="Times New Roman"/>
          <w:lang w:eastAsia="ko-KR"/>
        </w:rPr>
        <w:t>이다</w:t>
      </w:r>
      <w:r w:rsidRPr="00ED4019">
        <w:rPr>
          <w:rFonts w:ascii="Times New Roman" w:hAnsi="Times New Roman"/>
          <w:lang w:eastAsia="ko-KR"/>
        </w:rPr>
        <w:t xml:space="preserve">. </w:t>
      </w:r>
      <w:r w:rsidRPr="00ED4019">
        <w:rPr>
          <w:rFonts w:ascii="Times New Roman" w:hAnsi="Times New Roman"/>
          <w:lang w:eastAsia="ko-KR"/>
        </w:rPr>
        <w:t>주식</w:t>
      </w:r>
      <w:r w:rsidRPr="00ED4019">
        <w:rPr>
          <w:rFonts w:ascii="Times New Roman" w:hAnsi="Times New Roman"/>
          <w:lang w:eastAsia="ko-KR"/>
        </w:rPr>
        <w:t xml:space="preserve"> plot</w:t>
      </w:r>
      <w:r w:rsidRPr="00ED4019">
        <w:rPr>
          <w:rFonts w:ascii="Times New Roman" w:hAnsi="Times New Roman"/>
          <w:lang w:eastAsia="ko-KR"/>
        </w:rPr>
        <w:t>에서는</w:t>
      </w:r>
      <w:r w:rsidRPr="00ED4019">
        <w:rPr>
          <w:rFonts w:ascii="Times New Roman" w:hAnsi="Times New Roman"/>
          <w:lang w:eastAsia="ko-KR"/>
        </w:rPr>
        <w:t xml:space="preserve"> 3</w:t>
      </w:r>
      <w:r w:rsidRPr="00ED4019">
        <w:rPr>
          <w:rFonts w:ascii="Times New Roman" w:hAnsi="Times New Roman"/>
          <w:lang w:eastAsia="ko-KR"/>
        </w:rPr>
        <w:t>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이동평균</w:t>
      </w:r>
      <w:r w:rsidRPr="00ED4019">
        <w:rPr>
          <w:rFonts w:ascii="Times New Roman" w:hAnsi="Times New Roman"/>
          <w:lang w:eastAsia="ko-KR"/>
        </w:rPr>
        <w:t>, 5</w:t>
      </w:r>
      <w:r w:rsidRPr="00ED4019">
        <w:rPr>
          <w:rFonts w:ascii="Times New Roman" w:hAnsi="Times New Roman"/>
          <w:lang w:eastAsia="ko-KR"/>
        </w:rPr>
        <w:t>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이동평균</w:t>
      </w:r>
      <w:r w:rsidRPr="00ED4019">
        <w:rPr>
          <w:rFonts w:ascii="Times New Roman" w:hAnsi="Times New Roman"/>
          <w:lang w:eastAsia="ko-KR"/>
        </w:rPr>
        <w:t>, 10</w:t>
      </w:r>
      <w:r w:rsidRPr="00ED4019">
        <w:rPr>
          <w:rFonts w:ascii="Times New Roman" w:hAnsi="Times New Roman"/>
          <w:lang w:eastAsia="ko-KR"/>
        </w:rPr>
        <w:t>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이동평균</w:t>
      </w:r>
      <w:ins w:id="5010" w:author="user" w:date="2021-03-22T20:22:00Z">
        <w:r w:rsidR="00B310B7">
          <w:rPr>
            <w:rFonts w:ascii="Times New Roman" w:hAnsi="Times New Roman" w:hint="eastAsia"/>
            <w:lang w:eastAsia="ko-KR"/>
          </w:rPr>
          <w:t xml:space="preserve"> </w:t>
        </w:r>
      </w:ins>
      <w:r w:rsidRPr="00ED4019">
        <w:rPr>
          <w:rFonts w:ascii="Times New Roman" w:hAnsi="Times New Roman"/>
          <w:lang w:eastAsia="ko-KR"/>
        </w:rPr>
        <w:t>등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다양한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이동평균을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통해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해당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주식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주가의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전반적인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흐름을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파악한다</w:t>
      </w:r>
      <w:r w:rsidRPr="00ED4019">
        <w:rPr>
          <w:rFonts w:ascii="Times New Roman" w:hAnsi="Times New Roman"/>
          <w:lang w:eastAsia="ko-KR"/>
        </w:rPr>
        <w:t>.</w:t>
      </w:r>
    </w:p>
    <w:p w14:paraId="70EB8B0D" w14:textId="77777777" w:rsidR="00FD7B2A" w:rsidRPr="00ED4019" w:rsidRDefault="00FD7B2A">
      <w:pPr>
        <w:pStyle w:val="a0"/>
        <w:keepNext/>
        <w:jc w:val="both"/>
        <w:rPr>
          <w:rFonts w:ascii="Times New Roman" w:hAnsi="Times New Roman"/>
        </w:rPr>
        <w:pPrChange w:id="5011" w:author="제이펍 출판사" w:date="2021-03-14T15:57:00Z">
          <w:pPr>
            <w:pStyle w:val="a0"/>
            <w:keepNext/>
          </w:pPr>
        </w:pPrChange>
      </w:pPr>
      <w:r w:rsidRPr="00ED4019">
        <w:rPr>
          <w:rFonts w:ascii="Times New Roman" w:hAnsi="Times New Roman"/>
          <w:noProof/>
          <w:lang w:eastAsia="ko-KR"/>
        </w:rPr>
        <w:lastRenderedPageBreak/>
        <w:drawing>
          <wp:inline distT="0" distB="0" distL="0" distR="0" wp14:anchorId="47F014C1" wp14:editId="60591E8E">
            <wp:extent cx="4709160" cy="1455420"/>
            <wp:effectExtent l="0" t="0" r="0" b="0"/>
            <wp:docPr id="10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" descr="ma1.jpg"/>
                    <pic:cNvPicPr>
                      <a:picLocks noChangeAspect="1" noChangeArrowheads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9160" cy="14554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7425BE6" w14:textId="77777777" w:rsidR="00FD7B2A" w:rsidRPr="00ED4019" w:rsidRDefault="00FD7B2A">
      <w:pPr>
        <w:pStyle w:val="a6"/>
        <w:jc w:val="both"/>
        <w:rPr>
          <w:rFonts w:ascii="Times New Roman" w:hAnsi="Times New Roman"/>
          <w:lang w:eastAsia="ko-KR"/>
        </w:rPr>
        <w:pPrChange w:id="5012" w:author="제이펍 출판사" w:date="2021-03-14T15:57:00Z">
          <w:pPr>
            <w:pStyle w:val="a6"/>
          </w:pPr>
        </w:pPrChange>
      </w:pPr>
      <w:r w:rsidRPr="00ED4019">
        <w:rPr>
          <w:rFonts w:ascii="Times New Roman" w:hAnsi="Times New Roman" w:hint="eastAsia"/>
          <w:lang w:eastAsia="ko-KR"/>
        </w:rPr>
        <w:t>그림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6-51</w:t>
      </w:r>
    </w:p>
    <w:p w14:paraId="67CC48DD" w14:textId="4EC5B712" w:rsidR="00FD7B2A" w:rsidRPr="00ED4019" w:rsidRDefault="00FD7B2A">
      <w:pPr>
        <w:pStyle w:val="a0"/>
        <w:jc w:val="both"/>
        <w:rPr>
          <w:rFonts w:ascii="Times New Roman" w:hAnsi="Times New Roman"/>
          <w:lang w:eastAsia="ko-KR"/>
        </w:rPr>
        <w:pPrChange w:id="5013" w:author="제이펍 출판사" w:date="2021-03-14T15:57:00Z">
          <w:pPr>
            <w:pStyle w:val="a0"/>
          </w:pPr>
        </w:pPrChange>
      </w:pPr>
      <w:del w:id="5014" w:author="user" w:date="2021-03-22T20:27:00Z">
        <w:r w:rsidRPr="00ED4019" w:rsidDel="00425B6B">
          <w:rPr>
            <w:rFonts w:ascii="Times New Roman" w:hAnsi="Times New Roman"/>
            <w:lang w:eastAsia="ko-KR"/>
          </w:rPr>
          <w:delText>이동</w:delText>
        </w:r>
        <w:r w:rsidRPr="00ED4019" w:rsidDel="00425B6B">
          <w:rPr>
            <w:rFonts w:ascii="Times New Roman" w:hAnsi="Times New Roman"/>
            <w:lang w:eastAsia="ko-KR"/>
          </w:rPr>
          <w:delText xml:space="preserve"> </w:delText>
        </w:r>
        <w:r w:rsidRPr="00ED4019" w:rsidDel="00425B6B">
          <w:rPr>
            <w:rFonts w:ascii="Times New Roman" w:hAnsi="Times New Roman"/>
            <w:lang w:eastAsia="ko-KR"/>
          </w:rPr>
          <w:delText>평균</w:delText>
        </w:r>
      </w:del>
      <w:ins w:id="5015" w:author="user" w:date="2021-03-22T20:27:00Z">
        <w:r w:rsidR="00425B6B">
          <w:rPr>
            <w:rFonts w:ascii="Times New Roman" w:hAnsi="Times New Roman"/>
            <w:lang w:eastAsia="ko-KR"/>
          </w:rPr>
          <w:t>이동평균</w:t>
        </w:r>
      </w:ins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모델은</w:t>
      </w:r>
      <w:r w:rsidRPr="00ED4019">
        <w:rPr>
          <w:rFonts w:ascii="Times New Roman" w:hAnsi="Times New Roman"/>
          <w:lang w:eastAsia="ko-KR"/>
        </w:rPr>
        <w:t xml:space="preserve"> MA(q)</w:t>
      </w:r>
      <w:r w:rsidRPr="00ED4019">
        <w:rPr>
          <w:rFonts w:ascii="Times New Roman" w:hAnsi="Times New Roman"/>
          <w:lang w:eastAsia="ko-KR"/>
        </w:rPr>
        <w:t>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표현하는데</w:t>
      </w:r>
      <w:r w:rsidRPr="00ED4019">
        <w:rPr>
          <w:rFonts w:ascii="Times New Roman" w:hAnsi="Times New Roman"/>
          <w:lang w:eastAsia="ko-KR"/>
        </w:rPr>
        <w:t xml:space="preserve"> q</w:t>
      </w:r>
      <w:r w:rsidRPr="00ED4019">
        <w:rPr>
          <w:rFonts w:ascii="Times New Roman" w:hAnsi="Times New Roman"/>
          <w:lang w:eastAsia="ko-KR"/>
        </w:rPr>
        <w:t>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이동평균을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산출하는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차수를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의미한다</w:t>
      </w:r>
      <w:r w:rsidRPr="00ED4019">
        <w:rPr>
          <w:rFonts w:ascii="Times New Roman" w:hAnsi="Times New Roman"/>
          <w:lang w:eastAsia="ko-KR"/>
        </w:rPr>
        <w:t>. q</w:t>
      </w:r>
      <w:r w:rsidRPr="00ED4019">
        <w:rPr>
          <w:rFonts w:ascii="Times New Roman" w:hAnsi="Times New Roman"/>
          <w:lang w:eastAsia="ko-KR"/>
        </w:rPr>
        <w:t>가</w:t>
      </w:r>
      <w:r w:rsidRPr="00ED4019">
        <w:rPr>
          <w:rFonts w:ascii="Times New Roman" w:hAnsi="Times New Roman"/>
          <w:lang w:eastAsia="ko-KR"/>
        </w:rPr>
        <w:t xml:space="preserve"> 1</w:t>
      </w:r>
      <w:r w:rsidRPr="00ED4019">
        <w:rPr>
          <w:rFonts w:ascii="Times New Roman" w:hAnsi="Times New Roman"/>
          <w:lang w:eastAsia="ko-KR"/>
        </w:rPr>
        <w:t>인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경우는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기준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시점값과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바로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이전값의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평균</w:t>
      </w:r>
      <w:r w:rsidRPr="00ED4019">
        <w:rPr>
          <w:rFonts w:ascii="Times New Roman" w:hAnsi="Times New Roman"/>
          <w:lang w:eastAsia="ko-KR"/>
        </w:rPr>
        <w:t>, 2</w:t>
      </w:r>
      <w:r w:rsidRPr="00ED4019">
        <w:rPr>
          <w:rFonts w:ascii="Times New Roman" w:hAnsi="Times New Roman"/>
          <w:lang w:eastAsia="ko-KR"/>
        </w:rPr>
        <w:t>인</w:t>
      </w:r>
      <w:ins w:id="5016" w:author="user" w:date="2021-03-22T20:27:00Z">
        <w:r w:rsidR="00032F89">
          <w:rPr>
            <w:rFonts w:ascii="Times New Roman" w:hAnsi="Times New Roman" w:hint="eastAsia"/>
            <w:lang w:eastAsia="ko-KR"/>
          </w:rPr>
          <w:t xml:space="preserve"> </w:t>
        </w:r>
      </w:ins>
      <w:r w:rsidRPr="00ED4019">
        <w:rPr>
          <w:rFonts w:ascii="Times New Roman" w:hAnsi="Times New Roman"/>
          <w:lang w:eastAsia="ko-KR"/>
        </w:rPr>
        <w:t>경우는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기준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시점값과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이전</w:t>
      </w:r>
      <w:r w:rsidRPr="00ED4019">
        <w:rPr>
          <w:rFonts w:ascii="Times New Roman" w:hAnsi="Times New Roman"/>
          <w:lang w:eastAsia="ko-KR"/>
        </w:rPr>
        <w:t xml:space="preserve">, </w:t>
      </w:r>
      <w:r w:rsidRPr="00ED4019">
        <w:rPr>
          <w:rFonts w:ascii="Times New Roman" w:hAnsi="Times New Roman"/>
          <w:lang w:eastAsia="ko-KR"/>
        </w:rPr>
        <w:t>차이전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값과의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평균을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의미한다</w:t>
      </w:r>
      <w:r w:rsidRPr="00ED4019">
        <w:rPr>
          <w:rFonts w:ascii="Times New Roman" w:hAnsi="Times New Roman"/>
          <w:lang w:eastAsia="ko-KR"/>
        </w:rPr>
        <w:t xml:space="preserve">. </w:t>
      </w:r>
      <w:r w:rsidRPr="00ED4019">
        <w:rPr>
          <w:rFonts w:ascii="Times New Roman" w:hAnsi="Times New Roman"/>
          <w:lang w:eastAsia="ko-KR"/>
        </w:rPr>
        <w:t>기준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시점값은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시계열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적으로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과거값으로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하나씩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이동할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있고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시계열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초기값까지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이동하면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이동평균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산출은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끝난다</w:t>
      </w:r>
      <w:r w:rsidRPr="00ED4019">
        <w:rPr>
          <w:rFonts w:ascii="Times New Roman" w:hAnsi="Times New Roman"/>
          <w:lang w:eastAsia="ko-KR"/>
        </w:rPr>
        <w:t>.</w:t>
      </w:r>
    </w:p>
    <w:p w14:paraId="23143CF9" w14:textId="120D1252" w:rsidR="00FD7B2A" w:rsidRPr="00ED4019" w:rsidRDefault="00FD7B2A">
      <w:pPr>
        <w:pStyle w:val="a0"/>
        <w:jc w:val="both"/>
        <w:rPr>
          <w:rFonts w:ascii="Times New Roman" w:hAnsi="Times New Roman"/>
          <w:lang w:eastAsia="ko-KR"/>
        </w:rPr>
        <w:pPrChange w:id="5017" w:author="제이펍 출판사" w:date="2021-03-14T15:57:00Z">
          <w:pPr>
            <w:pStyle w:val="a0"/>
          </w:pPr>
        </w:pPrChange>
      </w:pPr>
      <w:r w:rsidRPr="00ED4019">
        <w:rPr>
          <w:rFonts w:ascii="Times New Roman" w:hAnsi="Times New Roman"/>
          <w:lang w:eastAsia="ko-KR"/>
        </w:rPr>
        <w:t>ARIMA</w:t>
      </w:r>
      <w:ins w:id="5018" w:author="user" w:date="2021-03-22T20:28:00Z">
        <w:r w:rsidR="00032F89">
          <w:rPr>
            <w:rFonts w:ascii="Times New Roman" w:hAnsi="Times New Roman" w:hint="eastAsia"/>
            <w:lang w:eastAsia="ko-KR"/>
          </w:rPr>
          <w:t xml:space="preserve"> </w:t>
        </w:r>
      </w:ins>
      <w:r w:rsidRPr="00ED4019">
        <w:rPr>
          <w:rFonts w:ascii="Times New Roman" w:hAnsi="Times New Roman"/>
          <w:lang w:eastAsia="ko-KR"/>
        </w:rPr>
        <w:t>모델에서도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이동평균을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사용한다</w:t>
      </w:r>
      <w:r w:rsidRPr="00ED4019">
        <w:rPr>
          <w:rFonts w:ascii="Times New Roman" w:hAnsi="Times New Roman"/>
          <w:lang w:eastAsia="ko-KR"/>
        </w:rPr>
        <w:t xml:space="preserve">. </w:t>
      </w:r>
      <w:r w:rsidRPr="00ED4019">
        <w:rPr>
          <w:rFonts w:ascii="Times New Roman" w:hAnsi="Times New Roman"/>
          <w:lang w:eastAsia="ko-KR"/>
        </w:rPr>
        <w:t>앞에서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설명한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바와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같이</w:t>
      </w:r>
      <w:r w:rsidRPr="00ED4019">
        <w:rPr>
          <w:rFonts w:ascii="Times New Roman" w:hAnsi="Times New Roman"/>
          <w:lang w:eastAsia="ko-KR"/>
        </w:rPr>
        <w:t xml:space="preserve"> ARIMA(p, d, q)</w:t>
      </w:r>
      <w:r w:rsidRPr="00ED4019">
        <w:rPr>
          <w:rFonts w:ascii="Times New Roman" w:hAnsi="Times New Roman"/>
          <w:lang w:eastAsia="ko-KR"/>
        </w:rPr>
        <w:t>에서</w:t>
      </w:r>
      <w:r w:rsidRPr="00ED4019">
        <w:rPr>
          <w:rFonts w:ascii="Times New Roman" w:hAnsi="Times New Roman"/>
          <w:lang w:eastAsia="ko-KR"/>
        </w:rPr>
        <w:t xml:space="preserve"> q</w:t>
      </w:r>
      <w:r w:rsidRPr="00ED4019">
        <w:rPr>
          <w:rFonts w:ascii="Times New Roman" w:hAnsi="Times New Roman"/>
          <w:lang w:eastAsia="ko-KR"/>
        </w:rPr>
        <w:t>에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해당하는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값이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이동평균의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차수를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가리킨다</w:t>
      </w:r>
      <w:r w:rsidRPr="00ED4019">
        <w:rPr>
          <w:rFonts w:ascii="Times New Roman" w:hAnsi="Times New Roman"/>
          <w:lang w:eastAsia="ko-KR"/>
        </w:rPr>
        <w:t>.</w:t>
      </w:r>
    </w:p>
    <w:p w14:paraId="5A73EB81" w14:textId="2A69D70F" w:rsidR="00FD7B2A" w:rsidRPr="00ED4019" w:rsidRDefault="00FD7B2A">
      <w:pPr>
        <w:pStyle w:val="a0"/>
        <w:jc w:val="both"/>
        <w:rPr>
          <w:rFonts w:ascii="Times New Roman" w:hAnsi="Times New Roman"/>
          <w:lang w:eastAsia="ko-KR"/>
        </w:rPr>
        <w:pPrChange w:id="5019" w:author="제이펍 출판사" w:date="2021-03-14T15:57:00Z">
          <w:pPr>
            <w:pStyle w:val="a0"/>
          </w:pPr>
        </w:pPrChange>
      </w:pPr>
      <w:r w:rsidRPr="00ED4019">
        <w:rPr>
          <w:rFonts w:ascii="Times New Roman" w:hAnsi="Times New Roman"/>
          <w:lang w:eastAsia="ko-KR"/>
        </w:rPr>
        <w:t xml:space="preserve">ARIMA </w:t>
      </w:r>
      <w:r w:rsidRPr="00ED4019">
        <w:rPr>
          <w:rFonts w:ascii="Times New Roman" w:hAnsi="Times New Roman"/>
          <w:lang w:eastAsia="ko-KR"/>
        </w:rPr>
        <w:t>모델에서</w:t>
      </w:r>
      <w:r w:rsidRPr="00ED4019">
        <w:rPr>
          <w:rFonts w:ascii="Times New Roman" w:hAnsi="Times New Roman"/>
          <w:lang w:eastAsia="ko-KR"/>
        </w:rPr>
        <w:t xml:space="preserve"> </w:t>
      </w:r>
      <w:del w:id="5020" w:author="user" w:date="2021-03-22T20:27:00Z">
        <w:r w:rsidRPr="00ED4019" w:rsidDel="00425B6B">
          <w:rPr>
            <w:rFonts w:ascii="Times New Roman" w:hAnsi="Times New Roman"/>
            <w:lang w:eastAsia="ko-KR"/>
          </w:rPr>
          <w:delText>이동</w:delText>
        </w:r>
        <w:r w:rsidRPr="00ED4019" w:rsidDel="00425B6B">
          <w:rPr>
            <w:rFonts w:ascii="Times New Roman" w:hAnsi="Times New Roman"/>
            <w:lang w:eastAsia="ko-KR"/>
          </w:rPr>
          <w:delText xml:space="preserve"> </w:delText>
        </w:r>
        <w:r w:rsidRPr="00ED4019" w:rsidDel="00425B6B">
          <w:rPr>
            <w:rFonts w:ascii="Times New Roman" w:hAnsi="Times New Roman"/>
            <w:lang w:eastAsia="ko-KR"/>
          </w:rPr>
          <w:delText>평균</w:delText>
        </w:r>
      </w:del>
      <w:ins w:id="5021" w:author="user" w:date="2021-03-22T20:27:00Z">
        <w:r w:rsidR="00425B6B">
          <w:rPr>
            <w:rFonts w:ascii="Times New Roman" w:hAnsi="Times New Roman"/>
            <w:lang w:eastAsia="ko-KR"/>
          </w:rPr>
          <w:t>이동평균</w:t>
        </w:r>
      </w:ins>
      <w:r w:rsidRPr="00ED4019">
        <w:rPr>
          <w:rFonts w:ascii="Times New Roman" w:hAnsi="Times New Roman"/>
          <w:lang w:eastAsia="ko-KR"/>
        </w:rPr>
        <w:t>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사용할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때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주의해야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할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점은</w:t>
      </w:r>
      <w:r w:rsidRPr="00ED4019">
        <w:rPr>
          <w:rFonts w:ascii="Times New Roman" w:hAnsi="Times New Roman"/>
          <w:lang w:eastAsia="ko-KR"/>
        </w:rPr>
        <w:t xml:space="preserve"> </w:t>
      </w:r>
      <w:del w:id="5022" w:author="user" w:date="2021-03-22T20:27:00Z">
        <w:r w:rsidRPr="00ED4019" w:rsidDel="00425B6B">
          <w:rPr>
            <w:rFonts w:ascii="Times New Roman" w:hAnsi="Times New Roman"/>
            <w:lang w:eastAsia="ko-KR"/>
          </w:rPr>
          <w:delText>이동</w:delText>
        </w:r>
        <w:r w:rsidRPr="00ED4019" w:rsidDel="00425B6B">
          <w:rPr>
            <w:rFonts w:ascii="Times New Roman" w:hAnsi="Times New Roman"/>
            <w:lang w:eastAsia="ko-KR"/>
          </w:rPr>
          <w:delText xml:space="preserve"> </w:delText>
        </w:r>
        <w:r w:rsidRPr="00ED4019" w:rsidDel="00425B6B">
          <w:rPr>
            <w:rFonts w:ascii="Times New Roman" w:hAnsi="Times New Roman"/>
            <w:lang w:eastAsia="ko-KR"/>
          </w:rPr>
          <w:delText>평균</w:delText>
        </w:r>
      </w:del>
      <w:ins w:id="5023" w:author="user" w:date="2021-03-22T20:27:00Z">
        <w:r w:rsidR="00425B6B">
          <w:rPr>
            <w:rFonts w:ascii="Times New Roman" w:hAnsi="Times New Roman"/>
            <w:lang w:eastAsia="ko-KR"/>
          </w:rPr>
          <w:t>이동평균</w:t>
        </w:r>
      </w:ins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모델의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계수를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적용하는</w:t>
      </w:r>
      <w:r w:rsidRPr="00ED4019">
        <w:rPr>
          <w:rFonts w:ascii="Times New Roman" w:hAnsi="Times New Roman"/>
          <w:lang w:eastAsia="ko-KR"/>
        </w:rPr>
        <w:t xml:space="preserve"> </w:t>
      </w:r>
      <w:del w:id="5024" w:author="제이펍 출판사" w:date="2021-03-14T17:54:00Z">
        <w:r w:rsidRPr="00ED4019" w:rsidDel="00F97807">
          <w:rPr>
            <w:rFonts w:ascii="Times New Roman" w:hAnsi="Times New Roman"/>
            <w:lang w:eastAsia="ko-KR"/>
          </w:rPr>
          <w:delText>독립</w:delText>
        </w:r>
        <w:r w:rsidRPr="00ED4019" w:rsidDel="00F97807">
          <w:rPr>
            <w:rFonts w:ascii="Times New Roman" w:hAnsi="Times New Roman"/>
            <w:lang w:eastAsia="ko-KR"/>
          </w:rPr>
          <w:delText xml:space="preserve"> </w:delText>
        </w:r>
        <w:r w:rsidRPr="00ED4019" w:rsidDel="00F97807">
          <w:rPr>
            <w:rFonts w:ascii="Times New Roman" w:hAnsi="Times New Roman"/>
            <w:lang w:eastAsia="ko-KR"/>
          </w:rPr>
          <w:delText>변수</w:delText>
        </w:r>
      </w:del>
      <w:ins w:id="5025" w:author="제이펍 출판사" w:date="2021-03-14T17:54:00Z">
        <w:r w:rsidR="00F97807">
          <w:rPr>
            <w:rFonts w:ascii="Times New Roman" w:hAnsi="Times New Roman"/>
            <w:lang w:eastAsia="ko-KR"/>
          </w:rPr>
          <w:t>독립변수</w:t>
        </w:r>
      </w:ins>
      <w:r w:rsidRPr="00ED4019">
        <w:rPr>
          <w:rFonts w:ascii="Times New Roman" w:hAnsi="Times New Roman" w:hint="eastAsia"/>
          <w:lang w:eastAsia="ko-KR"/>
        </w:rPr>
        <w:t>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오차항이라는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점이다</w:t>
      </w:r>
      <w:r w:rsidRPr="00ED4019">
        <w:rPr>
          <w:rFonts w:ascii="Times New Roman" w:hAnsi="Times New Roman"/>
          <w:lang w:eastAsia="ko-KR"/>
        </w:rPr>
        <w:t xml:space="preserve">. </w:t>
      </w:r>
      <w:r w:rsidRPr="00ED4019">
        <w:rPr>
          <w:rFonts w:ascii="Times New Roman" w:hAnsi="Times New Roman"/>
          <w:lang w:eastAsia="ko-KR"/>
        </w:rPr>
        <w:t>앞선</w:t>
      </w:r>
      <w:r w:rsidRPr="00ED4019">
        <w:rPr>
          <w:rFonts w:ascii="Times New Roman" w:hAnsi="Times New Roman"/>
          <w:lang w:eastAsia="ko-KR"/>
        </w:rPr>
        <w:t xml:space="preserve"> </w:t>
      </w:r>
      <w:del w:id="5026" w:author="user" w:date="2021-03-22T19:44:00Z">
        <w:r w:rsidRPr="00ED4019" w:rsidDel="006B78C8">
          <w:rPr>
            <w:rFonts w:ascii="Times New Roman" w:hAnsi="Times New Roman"/>
            <w:lang w:eastAsia="ko-KR"/>
          </w:rPr>
          <w:delText>자기회귀모델</w:delText>
        </w:r>
      </w:del>
      <w:ins w:id="5027" w:author="user" w:date="2021-03-22T19:44:00Z">
        <w:r w:rsidR="006B78C8">
          <w:rPr>
            <w:rFonts w:ascii="Times New Roman" w:hAnsi="Times New Roman"/>
            <w:lang w:eastAsia="ko-KR"/>
          </w:rPr>
          <w:t>자기회귀</w:t>
        </w:r>
        <w:r w:rsidR="006B78C8">
          <w:rPr>
            <w:rFonts w:ascii="Times New Roman" w:hAnsi="Times New Roman"/>
            <w:lang w:eastAsia="ko-KR"/>
          </w:rPr>
          <w:t xml:space="preserve"> </w:t>
        </w:r>
        <w:r w:rsidR="006B78C8">
          <w:rPr>
            <w:rFonts w:ascii="Times New Roman" w:hAnsi="Times New Roman"/>
            <w:lang w:eastAsia="ko-KR"/>
          </w:rPr>
          <w:t>모델</w:t>
        </w:r>
      </w:ins>
      <w:r w:rsidRPr="00ED4019">
        <w:rPr>
          <w:rFonts w:ascii="Times New Roman" w:hAnsi="Times New Roman"/>
          <w:lang w:eastAsia="ko-KR"/>
        </w:rPr>
        <w:t>에서는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자기</w:t>
      </w:r>
      <w:del w:id="5028" w:author="user" w:date="2021-03-22T19:43:00Z">
        <w:r w:rsidRPr="00ED4019" w:rsidDel="006B78C8">
          <w:rPr>
            <w:rFonts w:ascii="Times New Roman" w:hAnsi="Times New Roman"/>
            <w:lang w:eastAsia="ko-KR"/>
          </w:rPr>
          <w:delText>회귀계수</w:delText>
        </w:r>
      </w:del>
      <w:ins w:id="5029" w:author="user" w:date="2021-03-22T19:43:00Z">
        <w:r w:rsidR="006B78C8">
          <w:rPr>
            <w:rFonts w:ascii="Times New Roman" w:hAnsi="Times New Roman"/>
            <w:lang w:eastAsia="ko-KR"/>
          </w:rPr>
          <w:t>회귀</w:t>
        </w:r>
        <w:r w:rsidR="006B78C8">
          <w:rPr>
            <w:rFonts w:ascii="Times New Roman" w:hAnsi="Times New Roman"/>
            <w:lang w:eastAsia="ko-KR"/>
          </w:rPr>
          <w:t xml:space="preserve"> </w:t>
        </w:r>
        <w:r w:rsidR="006B78C8">
          <w:rPr>
            <w:rFonts w:ascii="Times New Roman" w:hAnsi="Times New Roman"/>
            <w:lang w:eastAsia="ko-KR"/>
          </w:rPr>
          <w:t>계수</w:t>
        </w:r>
      </w:ins>
      <w:r w:rsidRPr="00ED4019">
        <w:rPr>
          <w:rFonts w:ascii="Times New Roman" w:hAnsi="Times New Roman"/>
          <w:lang w:eastAsia="ko-KR"/>
        </w:rPr>
        <w:t>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자기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자신의</w:t>
      </w:r>
      <w:r w:rsidRPr="00ED4019">
        <w:rPr>
          <w:rFonts w:ascii="Times New Roman" w:hAnsi="Times New Roman"/>
          <w:lang w:eastAsia="ko-KR"/>
        </w:rPr>
        <w:t xml:space="preserve"> lag </w:t>
      </w:r>
      <w:r w:rsidRPr="00ED4019">
        <w:rPr>
          <w:rFonts w:ascii="Times New Roman" w:hAnsi="Times New Roman" w:hint="eastAsia"/>
          <w:lang w:eastAsia="ko-KR"/>
        </w:rPr>
        <w:t>데이터</w:t>
      </w:r>
      <w:r w:rsidRPr="00ED4019">
        <w:rPr>
          <w:rFonts w:ascii="Times New Roman" w:hAnsi="Times New Roman"/>
          <w:lang w:eastAsia="ko-KR"/>
        </w:rPr>
        <w:t>에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적용하였지만</w:t>
      </w:r>
      <w:ins w:id="5030" w:author="user" w:date="2021-03-22T20:28:00Z">
        <w:r w:rsidR="00032F89">
          <w:rPr>
            <w:rFonts w:ascii="Times New Roman" w:hAnsi="Times New Roman" w:hint="eastAsia"/>
            <w:lang w:eastAsia="ko-KR"/>
          </w:rPr>
          <w:t>,</w:t>
        </w:r>
      </w:ins>
      <w:r w:rsidRPr="00ED4019">
        <w:rPr>
          <w:rFonts w:ascii="Times New Roman" w:hAnsi="Times New Roman"/>
          <w:lang w:eastAsia="ko-KR"/>
        </w:rPr>
        <w:t xml:space="preserve"> </w:t>
      </w:r>
      <w:del w:id="5031" w:author="user" w:date="2021-03-22T20:27:00Z">
        <w:r w:rsidRPr="00ED4019" w:rsidDel="00425B6B">
          <w:rPr>
            <w:rFonts w:ascii="Times New Roman" w:hAnsi="Times New Roman"/>
            <w:lang w:eastAsia="ko-KR"/>
          </w:rPr>
          <w:delText>이동</w:delText>
        </w:r>
        <w:r w:rsidRPr="00ED4019" w:rsidDel="00425B6B">
          <w:rPr>
            <w:rFonts w:ascii="Times New Roman" w:hAnsi="Times New Roman"/>
            <w:lang w:eastAsia="ko-KR"/>
          </w:rPr>
          <w:delText xml:space="preserve"> </w:delText>
        </w:r>
        <w:r w:rsidRPr="00ED4019" w:rsidDel="00425B6B">
          <w:rPr>
            <w:rFonts w:ascii="Times New Roman" w:hAnsi="Times New Roman"/>
            <w:lang w:eastAsia="ko-KR"/>
          </w:rPr>
          <w:delText>평균</w:delText>
        </w:r>
      </w:del>
      <w:ins w:id="5032" w:author="user" w:date="2021-03-22T20:27:00Z">
        <w:r w:rsidR="00425B6B">
          <w:rPr>
            <w:rFonts w:ascii="Times New Roman" w:hAnsi="Times New Roman"/>
            <w:lang w:eastAsia="ko-KR"/>
          </w:rPr>
          <w:t>이동평균</w:t>
        </w:r>
      </w:ins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모델은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이동평균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계수를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오차항에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적용시킨다</w:t>
      </w:r>
      <w:del w:id="5033" w:author="user" w:date="2021-03-22T20:28:00Z">
        <w:r w:rsidRPr="00ED4019" w:rsidDel="00032F89">
          <w:rPr>
            <w:rFonts w:ascii="Times New Roman" w:hAnsi="Times New Roman"/>
            <w:lang w:eastAsia="ko-KR"/>
          </w:rPr>
          <w:delText xml:space="preserve">. </w:delText>
        </w:r>
      </w:del>
      <w:r w:rsidRPr="00ED4019">
        <w:rPr>
          <w:rFonts w:ascii="Times New Roman" w:hAnsi="Times New Roman"/>
          <w:lang w:eastAsia="ko-KR"/>
        </w:rPr>
        <w:t>(</w:t>
      </w:r>
      <w:r w:rsidRPr="00ED4019">
        <w:rPr>
          <w:rFonts w:ascii="Times New Roman" w:hAnsi="Times New Roman"/>
          <w:lang w:eastAsia="ko-KR"/>
        </w:rPr>
        <w:t>이해가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어렵지만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원리를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알고</w:t>
      </w:r>
      <w:ins w:id="5034" w:author="user" w:date="2021-03-22T20:28:00Z">
        <w:r w:rsidR="00032F89">
          <w:rPr>
            <w:rFonts w:ascii="Times New Roman" w:hAnsi="Times New Roman" w:hint="eastAsia"/>
            <w:lang w:eastAsia="ko-KR"/>
          </w:rPr>
          <w:t xml:space="preserve"> </w:t>
        </w:r>
      </w:ins>
      <w:r w:rsidRPr="00ED4019">
        <w:rPr>
          <w:rFonts w:ascii="Times New Roman" w:hAnsi="Times New Roman"/>
          <w:lang w:eastAsia="ko-KR"/>
        </w:rPr>
        <w:t>싶다면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참고문헌</w:t>
      </w:r>
      <w:r w:rsidRPr="00ED4019">
        <w:rPr>
          <w:rStyle w:val="a7"/>
          <w:rFonts w:ascii="Times New Roman" w:hAnsi="Times New Roman"/>
        </w:rPr>
        <w:footnoteReference w:id="37"/>
      </w:r>
      <w:r w:rsidRPr="00ED4019">
        <w:rPr>
          <w:rFonts w:ascii="Times New Roman" w:hAnsi="Times New Roman"/>
          <w:lang w:eastAsia="ko-KR"/>
        </w:rPr>
        <w:t>을</w:t>
      </w:r>
      <w:r w:rsidRPr="00ED4019">
        <w:rPr>
          <w:rFonts w:ascii="Times New Roman" w:hAnsi="Times New Roman"/>
          <w:lang w:eastAsia="ko-KR"/>
        </w:rPr>
        <w:t xml:space="preserve"> </w:t>
      </w:r>
      <w:del w:id="5037" w:author="user" w:date="2021-03-22T20:28:00Z">
        <w:r w:rsidRPr="00ED4019" w:rsidDel="00032F89">
          <w:rPr>
            <w:rFonts w:ascii="Times New Roman" w:hAnsi="Times New Roman"/>
            <w:lang w:eastAsia="ko-KR"/>
          </w:rPr>
          <w:delText>참조하라</w:delText>
        </w:r>
      </w:del>
      <w:ins w:id="5038" w:author="user" w:date="2021-03-22T20:28:00Z">
        <w:r w:rsidR="00032F89" w:rsidRPr="00ED4019">
          <w:rPr>
            <w:rFonts w:ascii="Times New Roman" w:hAnsi="Times New Roman"/>
            <w:lang w:eastAsia="ko-KR"/>
          </w:rPr>
          <w:t>참</w:t>
        </w:r>
        <w:r w:rsidR="00032F89">
          <w:rPr>
            <w:rFonts w:ascii="Times New Roman" w:hAnsi="Times New Roman" w:hint="eastAsia"/>
            <w:lang w:eastAsia="ko-KR"/>
          </w:rPr>
          <w:t>고</w:t>
        </w:r>
        <w:r w:rsidR="00032F89" w:rsidRPr="00ED4019">
          <w:rPr>
            <w:rFonts w:ascii="Times New Roman" w:hAnsi="Times New Roman"/>
            <w:lang w:eastAsia="ko-KR"/>
          </w:rPr>
          <w:t>하라</w:t>
        </w:r>
      </w:ins>
      <w:r w:rsidRPr="00ED4019">
        <w:rPr>
          <w:rFonts w:ascii="Times New Roman" w:hAnsi="Times New Roman"/>
          <w:lang w:eastAsia="ko-KR"/>
        </w:rPr>
        <w:t>)</w:t>
      </w:r>
      <w:ins w:id="5039" w:author="user" w:date="2021-03-22T20:28:00Z">
        <w:r w:rsidR="00032F89">
          <w:rPr>
            <w:rFonts w:ascii="Times New Roman" w:hAnsi="Times New Roman" w:hint="eastAsia"/>
            <w:lang w:eastAsia="ko-KR"/>
          </w:rPr>
          <w:t>.</w:t>
        </w:r>
      </w:ins>
    </w:p>
    <w:p w14:paraId="2C1EA5E8" w14:textId="50D936B6" w:rsidR="00FD7B2A" w:rsidRPr="00ED4019" w:rsidRDefault="00FD7B2A">
      <w:pPr>
        <w:pStyle w:val="a0"/>
        <w:jc w:val="both"/>
        <w:rPr>
          <w:rFonts w:ascii="Times New Roman" w:hAnsi="Times New Roman"/>
          <w:lang w:eastAsia="ko-KR"/>
        </w:rPr>
        <w:pPrChange w:id="5040" w:author="제이펍 출판사" w:date="2021-03-14T15:57:00Z">
          <w:pPr>
            <w:pStyle w:val="a0"/>
          </w:pPr>
        </w:pPrChange>
      </w:pPr>
      <w:del w:id="5041" w:author="제이펍 출판사" w:date="2021-03-14T18:48:00Z">
        <w:r w:rsidRPr="00ED4019" w:rsidDel="00650713">
          <w:rPr>
            <w:rFonts w:ascii="Times New Roman" w:hAnsi="Times New Roman"/>
            <w:lang w:eastAsia="ko-KR"/>
          </w:rPr>
          <w:delText>아래와</w:delText>
        </w:r>
        <w:r w:rsidRPr="00ED4019" w:rsidDel="00650713">
          <w:rPr>
            <w:rFonts w:ascii="Times New Roman" w:hAnsi="Times New Roman"/>
            <w:lang w:eastAsia="ko-KR"/>
          </w:rPr>
          <w:delText xml:space="preserve"> </w:delText>
        </w:r>
        <w:r w:rsidRPr="00ED4019" w:rsidDel="00650713">
          <w:rPr>
            <w:rFonts w:ascii="Times New Roman" w:hAnsi="Times New Roman"/>
            <w:lang w:eastAsia="ko-KR"/>
          </w:rPr>
          <w:delText>같</w:delText>
        </w:r>
      </w:del>
      <w:ins w:id="5042" w:author="제이펍 출판사" w:date="2021-03-14T18:48:00Z">
        <w:r w:rsidR="00650713">
          <w:rPr>
            <w:rFonts w:ascii="Times New Roman" w:hAnsi="Times New Roman"/>
            <w:lang w:eastAsia="ko-KR"/>
          </w:rPr>
          <w:t>다음과</w:t>
        </w:r>
        <w:r w:rsidR="00650713">
          <w:rPr>
            <w:rFonts w:ascii="Times New Roman" w:hAnsi="Times New Roman"/>
            <w:lang w:eastAsia="ko-KR"/>
          </w:rPr>
          <w:t xml:space="preserve"> </w:t>
        </w:r>
        <w:r w:rsidR="00650713">
          <w:rPr>
            <w:rFonts w:ascii="Times New Roman" w:hAnsi="Times New Roman"/>
            <w:lang w:eastAsia="ko-KR"/>
          </w:rPr>
          <w:t>같</w:t>
        </w:r>
      </w:ins>
      <w:r w:rsidRPr="00ED4019">
        <w:rPr>
          <w:rFonts w:ascii="Times New Roman" w:hAnsi="Times New Roman"/>
          <w:lang w:eastAsia="ko-KR"/>
        </w:rPr>
        <w:t>이</w:t>
      </w:r>
      <w:r w:rsidRPr="00ED4019">
        <w:rPr>
          <w:rFonts w:ascii="Times New Roman" w:hAnsi="Times New Roman"/>
          <w:lang w:eastAsia="ko-KR"/>
        </w:rPr>
        <w:t xml:space="preserve"> MA(1)</w:t>
      </w:r>
      <w:ins w:id="5043" w:author="user" w:date="2021-03-22T20:28:00Z">
        <w:r w:rsidR="000F668F">
          <w:rPr>
            <w:rFonts w:ascii="Times New Roman" w:hAnsi="Times New Roman" w:hint="eastAsia"/>
            <w:lang w:eastAsia="ko-KR"/>
          </w:rPr>
          <w:t xml:space="preserve"> </w:t>
        </w:r>
      </w:ins>
      <w:r w:rsidRPr="00ED4019">
        <w:rPr>
          <w:rFonts w:ascii="Times New Roman" w:hAnsi="Times New Roman"/>
          <w:lang w:eastAsia="ko-KR"/>
        </w:rPr>
        <w:t>모델을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생성시켜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차이를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살펴보자</w:t>
      </w:r>
      <w:r w:rsidRPr="00ED4019">
        <w:rPr>
          <w:rFonts w:ascii="Times New Roman" w:hAnsi="Times New Roman"/>
          <w:lang w:eastAsia="ko-KR"/>
        </w:rPr>
        <w:t>.</w:t>
      </w:r>
    </w:p>
    <w:p w14:paraId="2ECF7A4B" w14:textId="13156EAD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5044" w:author="제이펍 출판사" w:date="2021-03-14T15:57:00Z">
          <w:pPr>
            <w:pStyle w:val="SourceCode"/>
          </w:pPr>
        </w:pPrChange>
      </w:pPr>
      <w:r w:rsidRPr="00ED4019">
        <w:rPr>
          <w:rStyle w:val="FunctionTok"/>
          <w:rFonts w:ascii="Times New Roman" w:hAnsi="Times New Roman"/>
        </w:rPr>
        <w:t>set.seed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DecValTok"/>
          <w:rFonts w:ascii="Times New Roman" w:hAnsi="Times New Roman"/>
        </w:rPr>
        <w:t>345</w:t>
      </w:r>
      <w:r w:rsidRPr="00ED4019">
        <w:rPr>
          <w:rStyle w:val="NormalTok"/>
          <w:rFonts w:ascii="Times New Roman" w:hAnsi="Times New Roman"/>
        </w:rPr>
        <w:t xml:space="preserve">) </w:t>
      </w:r>
      <w:r w:rsidRPr="00ED4019">
        <w:rPr>
          <w:rFonts w:ascii="Times New Roman" w:hAnsi="Times New Roman"/>
        </w:rPr>
        <w:br/>
      </w:r>
      <w:r w:rsidRPr="00ED4019">
        <w:rPr>
          <w:rStyle w:val="CommentTok"/>
          <w:rFonts w:ascii="Times New Roman" w:hAnsi="Times New Roman"/>
        </w:rPr>
        <w:t># ARIMA(1,0,0)</w:t>
      </w:r>
      <w:r w:rsidRPr="00ED4019">
        <w:rPr>
          <w:rStyle w:val="CommentTok"/>
          <w:rFonts w:ascii="Times New Roman" w:hAnsi="Times New Roman"/>
        </w:rPr>
        <w:t>에</w:t>
      </w:r>
      <w:r w:rsidRPr="00ED4019">
        <w:rPr>
          <w:rStyle w:val="CommentTok"/>
          <w:rFonts w:ascii="Times New Roman" w:hAnsi="Times New Roman"/>
        </w:rPr>
        <w:t xml:space="preserve"> AR(1)</w:t>
      </w:r>
      <w:r w:rsidRPr="00ED4019">
        <w:rPr>
          <w:rStyle w:val="CommentTok"/>
          <w:rFonts w:ascii="Times New Roman" w:hAnsi="Times New Roman"/>
        </w:rPr>
        <w:t>의</w:t>
      </w:r>
      <w:r w:rsidRPr="00ED4019">
        <w:rPr>
          <w:rStyle w:val="CommentTok"/>
          <w:rFonts w:ascii="Times New Roman" w:hAnsi="Times New Roman"/>
        </w:rPr>
        <w:t xml:space="preserve"> </w:t>
      </w:r>
      <w:del w:id="5045" w:author="user" w:date="2021-03-22T19:43:00Z">
        <w:r w:rsidRPr="00ED4019" w:rsidDel="006B78C8">
          <w:rPr>
            <w:rStyle w:val="CommentTok"/>
            <w:rFonts w:ascii="Times New Roman" w:hAnsi="Times New Roman"/>
          </w:rPr>
          <w:delText>회귀계수</w:delText>
        </w:r>
      </w:del>
      <w:ins w:id="5046" w:author="user" w:date="2021-03-22T19:43:00Z">
        <w:r w:rsidR="006B78C8">
          <w:rPr>
            <w:rStyle w:val="CommentTok"/>
            <w:rFonts w:ascii="Times New Roman" w:hAnsi="Times New Roman"/>
          </w:rPr>
          <w:t>회귀</w:t>
        </w:r>
        <w:r w:rsidR="006B78C8">
          <w:rPr>
            <w:rStyle w:val="CommentTok"/>
            <w:rFonts w:ascii="Times New Roman" w:hAnsi="Times New Roman"/>
          </w:rPr>
          <w:t xml:space="preserve"> </w:t>
        </w:r>
        <w:r w:rsidR="006B78C8">
          <w:rPr>
            <w:rStyle w:val="CommentTok"/>
            <w:rFonts w:ascii="Times New Roman" w:hAnsi="Times New Roman"/>
          </w:rPr>
          <w:t>계수</w:t>
        </w:r>
      </w:ins>
      <w:r w:rsidRPr="00ED4019">
        <w:rPr>
          <w:rStyle w:val="CommentTok"/>
          <w:rFonts w:ascii="Times New Roman" w:hAnsi="Times New Roman"/>
        </w:rPr>
        <w:t>가</w:t>
      </w:r>
      <w:r w:rsidRPr="00ED4019">
        <w:rPr>
          <w:rStyle w:val="CommentTok"/>
          <w:rFonts w:ascii="Times New Roman" w:hAnsi="Times New Roman"/>
        </w:rPr>
        <w:t xml:space="preserve"> 0.9</w:t>
      </w:r>
      <w:r w:rsidRPr="00ED4019">
        <w:rPr>
          <w:rStyle w:val="CommentTok"/>
          <w:rFonts w:ascii="Times New Roman" w:hAnsi="Times New Roman"/>
        </w:rPr>
        <w:t>인</w:t>
      </w:r>
      <w:r w:rsidRPr="00ED4019">
        <w:rPr>
          <w:rStyle w:val="CommentTok"/>
          <w:rFonts w:ascii="Times New Roman" w:hAnsi="Times New Roman"/>
        </w:rPr>
        <w:t xml:space="preserve"> </w:t>
      </w:r>
      <w:r w:rsidRPr="00ED4019">
        <w:rPr>
          <w:rStyle w:val="CommentTok"/>
          <w:rFonts w:ascii="Times New Roman" w:hAnsi="Times New Roman"/>
        </w:rPr>
        <w:t>데이터</w:t>
      </w:r>
      <w:r w:rsidRPr="00ED4019">
        <w:rPr>
          <w:rStyle w:val="CommentTok"/>
          <w:rFonts w:ascii="Times New Roman" w:hAnsi="Times New Roman"/>
        </w:rPr>
        <w:t xml:space="preserve"> 200</w:t>
      </w:r>
      <w:r w:rsidRPr="00ED4019">
        <w:rPr>
          <w:rStyle w:val="CommentTok"/>
          <w:rFonts w:ascii="Times New Roman" w:hAnsi="Times New Roman"/>
        </w:rPr>
        <w:t>개</w:t>
      </w:r>
      <w:r w:rsidRPr="00ED4019">
        <w:rPr>
          <w:rStyle w:val="CommentTok"/>
          <w:rFonts w:ascii="Times New Roman" w:hAnsi="Times New Roman"/>
        </w:rPr>
        <w:t xml:space="preserve"> </w:t>
      </w:r>
      <w:r w:rsidRPr="00ED4019">
        <w:rPr>
          <w:rStyle w:val="CommentTok"/>
          <w:rFonts w:ascii="Times New Roman" w:hAnsi="Times New Roman"/>
        </w:rPr>
        <w:t>생성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arima001 </w:t>
      </w:r>
      <w:r w:rsidRPr="00ED4019">
        <w:rPr>
          <w:rStyle w:val="OtherTok"/>
          <w:rFonts w:ascii="Times New Roman" w:hAnsi="Times New Roman"/>
        </w:rPr>
        <w:t>&lt;-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unctionTok"/>
          <w:rFonts w:ascii="Times New Roman" w:hAnsi="Times New Roman"/>
        </w:rPr>
        <w:t>arima.sim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AttributeTok"/>
          <w:rFonts w:ascii="Times New Roman" w:hAnsi="Times New Roman"/>
        </w:rPr>
        <w:t>model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unctionTok"/>
          <w:rFonts w:ascii="Times New Roman" w:hAnsi="Times New Roman"/>
        </w:rPr>
        <w:t>list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AttributeTok"/>
          <w:rFonts w:ascii="Times New Roman" w:hAnsi="Times New Roman"/>
        </w:rPr>
        <w:t>order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unctionTok"/>
          <w:rFonts w:ascii="Times New Roman" w:hAnsi="Times New Roman"/>
        </w:rPr>
        <w:t>c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DecValTok"/>
          <w:rFonts w:ascii="Times New Roman" w:hAnsi="Times New Roman"/>
        </w:rPr>
        <w:t>0</w:t>
      </w:r>
      <w:r w:rsidRPr="00ED4019">
        <w:rPr>
          <w:rStyle w:val="NormalTok"/>
          <w:rFonts w:ascii="Times New Roman" w:hAnsi="Times New Roman"/>
        </w:rPr>
        <w:t xml:space="preserve">, </w:t>
      </w:r>
      <w:r w:rsidRPr="00ED4019">
        <w:rPr>
          <w:rStyle w:val="DecValTok"/>
          <w:rFonts w:ascii="Times New Roman" w:hAnsi="Times New Roman"/>
        </w:rPr>
        <w:t>0</w:t>
      </w:r>
      <w:r w:rsidRPr="00ED4019">
        <w:rPr>
          <w:rStyle w:val="NormalTok"/>
          <w:rFonts w:ascii="Times New Roman" w:hAnsi="Times New Roman"/>
        </w:rPr>
        <w:t xml:space="preserve">, </w:t>
      </w:r>
      <w:r w:rsidRPr="00ED4019">
        <w:rPr>
          <w:rStyle w:val="DecValTok"/>
          <w:rFonts w:ascii="Times New Roman" w:hAnsi="Times New Roman"/>
        </w:rPr>
        <w:t>1</w:t>
      </w:r>
      <w:r w:rsidRPr="00ED4019">
        <w:rPr>
          <w:rStyle w:val="NormalTok"/>
          <w:rFonts w:ascii="Times New Roman" w:hAnsi="Times New Roman"/>
        </w:rPr>
        <w:t xml:space="preserve">), </w:t>
      </w:r>
      <w:r w:rsidRPr="00ED4019">
        <w:rPr>
          <w:rStyle w:val="AttributeTok"/>
          <w:rFonts w:ascii="Times New Roman" w:hAnsi="Times New Roman"/>
        </w:rPr>
        <w:t>ma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loatTok"/>
          <w:rFonts w:ascii="Times New Roman" w:hAnsi="Times New Roman"/>
        </w:rPr>
        <w:t>0.9</w:t>
      </w:r>
      <w:r w:rsidRPr="00ED4019">
        <w:rPr>
          <w:rStyle w:val="NormalTok"/>
          <w:rFonts w:ascii="Times New Roman" w:hAnsi="Times New Roman"/>
        </w:rPr>
        <w:t xml:space="preserve">), </w:t>
      </w:r>
      <w:r w:rsidRPr="00ED4019">
        <w:rPr>
          <w:rStyle w:val="AttributeTok"/>
          <w:rFonts w:ascii="Times New Roman" w:hAnsi="Times New Roman"/>
        </w:rPr>
        <w:t>n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DecValTok"/>
          <w:rFonts w:ascii="Times New Roman" w:hAnsi="Times New Roman"/>
        </w:rPr>
        <w:t>200</w:t>
      </w:r>
      <w:r w:rsidRPr="00ED4019">
        <w:rPr>
          <w:rStyle w:val="NormalTok"/>
          <w:rFonts w:ascii="Times New Roman" w:hAnsi="Times New Roman"/>
        </w:rPr>
        <w:t xml:space="preserve">)   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arima001 </w:t>
      </w:r>
      <w:r w:rsidRPr="00ED4019">
        <w:rPr>
          <w:rStyle w:val="SpecialCharTok"/>
          <w:rFonts w:ascii="Times New Roman" w:hAnsi="Times New Roman"/>
        </w:rPr>
        <w:t>%&gt;%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unctionTok"/>
          <w:rFonts w:ascii="Times New Roman" w:hAnsi="Times New Roman"/>
        </w:rPr>
        <w:t>autoplot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AttributeTok"/>
          <w:rFonts w:ascii="Times New Roman" w:hAnsi="Times New Roman"/>
        </w:rPr>
        <w:t>main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'MA(1) model'</w:t>
      </w:r>
      <w:r w:rsidRPr="00ED4019">
        <w:rPr>
          <w:rStyle w:val="NormalTok"/>
          <w:rFonts w:ascii="Times New Roman" w:hAnsi="Times New Roman"/>
        </w:rPr>
        <w:t>)</w:t>
      </w:r>
    </w:p>
    <w:p w14:paraId="68934DE2" w14:textId="77777777" w:rsidR="00FD7B2A" w:rsidRPr="00ED4019" w:rsidRDefault="00FD7B2A">
      <w:pPr>
        <w:pStyle w:val="Figure"/>
        <w:jc w:val="both"/>
        <w:rPr>
          <w:rFonts w:ascii="Times New Roman" w:hAnsi="Times New Roman"/>
        </w:rPr>
        <w:pPrChange w:id="5047" w:author="제이펍 출판사" w:date="2021-03-14T15:57:00Z">
          <w:pPr>
            <w:pStyle w:val="Figure"/>
          </w:pPr>
        </w:pPrChange>
      </w:pPr>
      <w:r w:rsidRPr="00ED4019">
        <w:rPr>
          <w:rFonts w:ascii="Times New Roman" w:hAnsi="Times New Roman"/>
          <w:noProof/>
          <w:lang w:eastAsia="ko-KR"/>
        </w:rPr>
        <w:lastRenderedPageBreak/>
        <w:drawing>
          <wp:inline distT="0" distB="0" distL="0" distR="0" wp14:anchorId="55F623BF" wp14:editId="5EC64162">
            <wp:extent cx="4572000" cy="3657600"/>
            <wp:effectExtent l="0" t="0" r="0" b="0"/>
            <wp:docPr id="103" name="그림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"/>
                    <pic:cNvPicPr>
                      <a:picLocks noChangeAspect="1" noChangeArrowheads="1"/>
                    </pic:cNvPicPr>
                  </pic:nvPicPr>
                  <pic:blipFill>
                    <a:blip r:embed="rId1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61FD19B" w14:textId="77777777" w:rsidR="00FD7B2A" w:rsidRPr="00ED4019" w:rsidRDefault="00FD7B2A">
      <w:pPr>
        <w:pStyle w:val="a6"/>
        <w:jc w:val="both"/>
        <w:rPr>
          <w:rFonts w:ascii="Times New Roman" w:hAnsi="Times New Roman"/>
          <w:lang w:eastAsia="ko-KR"/>
        </w:rPr>
        <w:pPrChange w:id="5048" w:author="제이펍 출판사" w:date="2021-03-14T15:57:00Z">
          <w:pPr>
            <w:pStyle w:val="a6"/>
            <w:jc w:val="center"/>
          </w:pPr>
        </w:pPrChange>
      </w:pPr>
      <w:commentRangeStart w:id="5049"/>
      <w:r w:rsidRPr="00ED4019">
        <w:rPr>
          <w:rFonts w:ascii="Times New Roman" w:hAnsi="Times New Roman" w:hint="eastAsia"/>
          <w:lang w:eastAsia="ko-KR"/>
        </w:rPr>
        <w:t>그림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6-52</w:t>
      </w:r>
      <w:commentRangeEnd w:id="5049"/>
      <w:r w:rsidR="000F668F">
        <w:rPr>
          <w:rStyle w:val="af3"/>
          <w:i w:val="0"/>
        </w:rPr>
        <w:commentReference w:id="5049"/>
      </w:r>
    </w:p>
    <w:p w14:paraId="3DB926D6" w14:textId="77777777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5050" w:author="제이펍 출판사" w:date="2021-03-14T15:57:00Z">
          <w:pPr>
            <w:pStyle w:val="SourceCode"/>
          </w:pPr>
        </w:pPrChange>
      </w:pPr>
      <w:r w:rsidRPr="00ED4019">
        <w:rPr>
          <w:rStyle w:val="CommentTok"/>
          <w:rFonts w:ascii="Times New Roman" w:hAnsi="Times New Roman"/>
          <w:lang w:eastAsia="ko-KR"/>
        </w:rPr>
        <w:t xml:space="preserve"># kpss </w:t>
      </w:r>
      <w:r w:rsidRPr="00ED4019">
        <w:rPr>
          <w:rStyle w:val="CommentTok"/>
          <w:rFonts w:ascii="Times New Roman" w:hAnsi="Times New Roman"/>
          <w:lang w:eastAsia="ko-KR"/>
        </w:rPr>
        <w:t>테스트를</w:t>
      </w:r>
      <w:r w:rsidRPr="00ED4019">
        <w:rPr>
          <w:rStyle w:val="CommentTok"/>
          <w:rFonts w:ascii="Times New Roman" w:hAnsi="Times New Roman"/>
          <w:lang w:eastAsia="ko-KR"/>
        </w:rPr>
        <w:t xml:space="preserve"> </w:t>
      </w:r>
      <w:r w:rsidRPr="00ED4019">
        <w:rPr>
          <w:rStyle w:val="CommentTok"/>
          <w:rFonts w:ascii="Times New Roman" w:hAnsi="Times New Roman"/>
          <w:lang w:eastAsia="ko-KR"/>
        </w:rPr>
        <w:t>통해</w:t>
      </w:r>
      <w:r w:rsidRPr="00ED4019">
        <w:rPr>
          <w:rStyle w:val="CommentTok"/>
          <w:rFonts w:ascii="Times New Roman" w:hAnsi="Times New Roman"/>
          <w:lang w:eastAsia="ko-KR"/>
        </w:rPr>
        <w:t xml:space="preserve"> </w:t>
      </w:r>
      <w:r w:rsidRPr="00ED4019">
        <w:rPr>
          <w:rStyle w:val="CommentTok"/>
          <w:rFonts w:ascii="Times New Roman" w:hAnsi="Times New Roman"/>
          <w:lang w:eastAsia="ko-KR"/>
        </w:rPr>
        <w:t>생성된</w:t>
      </w:r>
      <w:r w:rsidRPr="00ED4019">
        <w:rPr>
          <w:rStyle w:val="CommentTok"/>
          <w:rFonts w:ascii="Times New Roman" w:hAnsi="Times New Roman"/>
          <w:lang w:eastAsia="ko-KR"/>
        </w:rPr>
        <w:t xml:space="preserve"> </w:t>
      </w:r>
      <w:r w:rsidRPr="00ED4019">
        <w:rPr>
          <w:rStyle w:val="CommentTok"/>
          <w:rFonts w:ascii="Times New Roman" w:hAnsi="Times New Roman"/>
          <w:lang w:eastAsia="ko-KR"/>
        </w:rPr>
        <w:t>데이터가</w:t>
      </w:r>
      <w:r w:rsidRPr="00ED4019">
        <w:rPr>
          <w:rStyle w:val="CommentTok"/>
          <w:rFonts w:ascii="Times New Roman" w:hAnsi="Times New Roman"/>
          <w:lang w:eastAsia="ko-KR"/>
        </w:rPr>
        <w:t xml:space="preserve"> </w:t>
      </w:r>
      <w:r w:rsidRPr="00ED4019">
        <w:rPr>
          <w:rStyle w:val="CommentTok"/>
          <w:rFonts w:ascii="Times New Roman" w:hAnsi="Times New Roman"/>
          <w:lang w:eastAsia="ko-KR"/>
        </w:rPr>
        <w:t>정상성인지</w:t>
      </w:r>
      <w:r w:rsidRPr="00ED4019">
        <w:rPr>
          <w:rStyle w:val="CommentTok"/>
          <w:rFonts w:ascii="Times New Roman" w:hAnsi="Times New Roman"/>
          <w:lang w:eastAsia="ko-KR"/>
        </w:rPr>
        <w:t xml:space="preserve"> </w:t>
      </w:r>
      <w:r w:rsidRPr="00ED4019">
        <w:rPr>
          <w:rStyle w:val="CommentTok"/>
          <w:rFonts w:ascii="Times New Roman" w:hAnsi="Times New Roman"/>
          <w:lang w:eastAsia="ko-KR"/>
        </w:rPr>
        <w:t>테스트</w:t>
      </w:r>
      <w:r w:rsidRPr="00ED4019">
        <w:rPr>
          <w:rStyle w:val="CommentTok"/>
          <w:rFonts w:ascii="Times New Roman" w:hAnsi="Times New Roman"/>
          <w:lang w:eastAsia="ko-KR"/>
        </w:rPr>
        <w:t xml:space="preserve"> - 0.05</w:t>
      </w:r>
      <w:r w:rsidRPr="00ED4019">
        <w:rPr>
          <w:rStyle w:val="CommentTok"/>
          <w:rFonts w:ascii="Times New Roman" w:hAnsi="Times New Roman"/>
          <w:lang w:eastAsia="ko-KR"/>
        </w:rPr>
        <w:t>보다</w:t>
      </w:r>
      <w:r w:rsidRPr="00ED4019">
        <w:rPr>
          <w:rStyle w:val="CommentTok"/>
          <w:rFonts w:ascii="Times New Roman" w:hAnsi="Times New Roman"/>
          <w:lang w:eastAsia="ko-KR"/>
        </w:rPr>
        <w:t xml:space="preserve"> </w:t>
      </w:r>
      <w:r w:rsidRPr="00ED4019">
        <w:rPr>
          <w:rStyle w:val="CommentTok"/>
          <w:rFonts w:ascii="Times New Roman" w:hAnsi="Times New Roman"/>
          <w:lang w:eastAsia="ko-KR"/>
        </w:rPr>
        <w:t>크므로</w:t>
      </w:r>
      <w:r w:rsidRPr="00ED4019">
        <w:rPr>
          <w:rStyle w:val="CommentTok"/>
          <w:rFonts w:ascii="Times New Roman" w:hAnsi="Times New Roman"/>
          <w:lang w:eastAsia="ko-KR"/>
        </w:rPr>
        <w:t xml:space="preserve"> </w:t>
      </w:r>
      <w:r w:rsidRPr="00ED4019">
        <w:rPr>
          <w:rStyle w:val="CommentTok"/>
          <w:rFonts w:ascii="Times New Roman" w:hAnsi="Times New Roman"/>
          <w:lang w:eastAsia="ko-KR"/>
        </w:rPr>
        <w:t>정상성</w:t>
      </w:r>
      <w:r w:rsidRPr="00ED4019">
        <w:rPr>
          <w:rStyle w:val="CommentTok"/>
          <w:rFonts w:ascii="Times New Roman" w:hAnsi="Times New Roman"/>
          <w:lang w:eastAsia="ko-KR"/>
        </w:rPr>
        <w:t xml:space="preserve">, </w:t>
      </w:r>
      <w:r w:rsidRPr="00ED4019">
        <w:rPr>
          <w:rStyle w:val="CommentTok"/>
          <w:rFonts w:ascii="Times New Roman" w:hAnsi="Times New Roman"/>
          <w:lang w:eastAsia="ko-KR"/>
        </w:rPr>
        <w:t>차분</w:t>
      </w:r>
      <w:r w:rsidRPr="00ED4019">
        <w:rPr>
          <w:rStyle w:val="CommentTok"/>
          <w:rFonts w:ascii="Times New Roman" w:hAnsi="Times New Roman"/>
          <w:lang w:eastAsia="ko-KR"/>
        </w:rPr>
        <w:t xml:space="preserve"> </w:t>
      </w:r>
      <w:r w:rsidRPr="00ED4019">
        <w:rPr>
          <w:rStyle w:val="CommentTok"/>
          <w:rFonts w:ascii="Times New Roman" w:hAnsi="Times New Roman"/>
          <w:lang w:eastAsia="ko-KR"/>
        </w:rPr>
        <w:t>불필요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  <w:lang w:eastAsia="ko-KR"/>
        </w:rPr>
        <w:t>urca</w:t>
      </w:r>
      <w:proofErr w:type="gramStart"/>
      <w:r w:rsidRPr="00ED4019">
        <w:rPr>
          <w:rStyle w:val="SpecialCharTok"/>
          <w:rFonts w:ascii="Times New Roman" w:hAnsi="Times New Roman"/>
          <w:lang w:eastAsia="ko-KR"/>
        </w:rPr>
        <w:t>::</w:t>
      </w:r>
      <w:proofErr w:type="gramEnd"/>
      <w:r w:rsidRPr="00ED4019">
        <w:rPr>
          <w:rStyle w:val="FunctionTok"/>
          <w:rFonts w:ascii="Times New Roman" w:hAnsi="Times New Roman"/>
          <w:lang w:eastAsia="ko-KR"/>
        </w:rPr>
        <w:t>ur.kpss</w:t>
      </w:r>
      <w:r w:rsidRPr="00ED4019">
        <w:rPr>
          <w:rStyle w:val="NormalTok"/>
          <w:rFonts w:ascii="Times New Roman" w:hAnsi="Times New Roman"/>
          <w:lang w:eastAsia="ko-KR"/>
        </w:rPr>
        <w:t xml:space="preserve">(arima001) </w:t>
      </w:r>
      <w:r w:rsidRPr="00ED4019">
        <w:rPr>
          <w:rStyle w:val="SpecialCharTok"/>
          <w:rFonts w:ascii="Times New Roman" w:hAnsi="Times New Roman"/>
          <w:lang w:eastAsia="ko-KR"/>
        </w:rPr>
        <w:t>%&gt;%</w:t>
      </w:r>
      <w:r w:rsidRPr="00ED4019">
        <w:rPr>
          <w:rStyle w:val="NormalTok"/>
          <w:rFonts w:ascii="Times New Roman" w:hAnsi="Times New Roman"/>
          <w:lang w:eastAsia="ko-KR"/>
        </w:rPr>
        <w:t xml:space="preserve"> urca</w:t>
      </w:r>
      <w:r w:rsidRPr="00ED4019">
        <w:rPr>
          <w:rStyle w:val="SpecialCharTok"/>
          <w:rFonts w:ascii="Times New Roman" w:hAnsi="Times New Roman"/>
          <w:lang w:eastAsia="ko-KR"/>
        </w:rPr>
        <w:t>::</w:t>
      </w:r>
      <w:r w:rsidRPr="00ED4019">
        <w:rPr>
          <w:rStyle w:val="FunctionTok"/>
          <w:rFonts w:ascii="Times New Roman" w:hAnsi="Times New Roman"/>
          <w:lang w:eastAsia="ko-KR"/>
        </w:rPr>
        <w:t>summary</w:t>
      </w:r>
      <w:r w:rsidRPr="00ED4019">
        <w:rPr>
          <w:rStyle w:val="NormalTok"/>
          <w:rFonts w:ascii="Times New Roman" w:hAnsi="Times New Roman"/>
          <w:lang w:eastAsia="ko-KR"/>
        </w:rPr>
        <w:t xml:space="preserve">()   </w:t>
      </w:r>
    </w:p>
    <w:p w14:paraId="0313BF94" w14:textId="77777777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5051" w:author="제이펍 출판사" w:date="2021-03-14T15:57:00Z">
          <w:pPr>
            <w:pStyle w:val="SourceCode"/>
          </w:pPr>
        </w:pPrChange>
      </w:pP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####################### 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# KPSS Unit Root Test # 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####################### </w:t>
      </w:r>
      <w:r w:rsidRPr="00ED4019">
        <w:rPr>
          <w:rFonts w:ascii="Times New Roman" w:hAnsi="Times New Roman"/>
        </w:rPr>
        <w:br/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Test is of type: mu with 4 lags. </w:t>
      </w:r>
      <w:r w:rsidRPr="00ED4019">
        <w:rPr>
          <w:rFonts w:ascii="Times New Roman" w:hAnsi="Times New Roman"/>
        </w:rPr>
        <w:br/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Value of test-statistic is: 0.0906 </w:t>
      </w:r>
      <w:r w:rsidRPr="00ED4019">
        <w:rPr>
          <w:rFonts w:ascii="Times New Roman" w:hAnsi="Times New Roman"/>
        </w:rPr>
        <w:br/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Critical value for a significance level of: 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                </w:t>
      </w:r>
      <w:proofErr w:type="gramStart"/>
      <w:r w:rsidRPr="00ED4019">
        <w:rPr>
          <w:rStyle w:val="VerbatimChar"/>
          <w:rFonts w:ascii="Times New Roman" w:hAnsi="Times New Roman"/>
        </w:rPr>
        <w:t>10pct  5pct</w:t>
      </w:r>
      <w:proofErr w:type="gramEnd"/>
      <w:r w:rsidRPr="00ED4019">
        <w:rPr>
          <w:rStyle w:val="VerbatimChar"/>
          <w:rFonts w:ascii="Times New Roman" w:hAnsi="Times New Roman"/>
        </w:rPr>
        <w:t xml:space="preserve"> 2.5pct  1pct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critical values 0.347 0.463  0.574 0.739</w:t>
      </w:r>
    </w:p>
    <w:p w14:paraId="27A95075" w14:textId="77777777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5052" w:author="제이펍 출판사" w:date="2021-03-14T15:57:00Z">
          <w:pPr>
            <w:pStyle w:val="SourceCode"/>
          </w:pPr>
        </w:pPrChange>
      </w:pPr>
      <w:r w:rsidRPr="00ED4019">
        <w:rPr>
          <w:rStyle w:val="CommentTok"/>
          <w:rFonts w:ascii="Times New Roman" w:hAnsi="Times New Roman"/>
          <w:lang w:eastAsia="ko-KR"/>
        </w:rPr>
        <w:t xml:space="preserve"># </w:t>
      </w:r>
      <w:r w:rsidRPr="00ED4019">
        <w:rPr>
          <w:rStyle w:val="CommentTok"/>
          <w:rFonts w:ascii="Times New Roman" w:hAnsi="Times New Roman"/>
          <w:lang w:eastAsia="ko-KR"/>
        </w:rPr>
        <w:t>비정상</w:t>
      </w:r>
      <w:r w:rsidRPr="00ED4019">
        <w:rPr>
          <w:rStyle w:val="CommentTok"/>
          <w:rFonts w:ascii="Times New Roman" w:hAnsi="Times New Roman"/>
          <w:lang w:eastAsia="ko-KR"/>
        </w:rPr>
        <w:t xml:space="preserve"> </w:t>
      </w:r>
      <w:r w:rsidRPr="00ED4019">
        <w:rPr>
          <w:rStyle w:val="CommentTok"/>
          <w:rFonts w:ascii="Times New Roman" w:hAnsi="Times New Roman"/>
          <w:lang w:eastAsia="ko-KR"/>
        </w:rPr>
        <w:t>제거를</w:t>
      </w:r>
      <w:r w:rsidRPr="00ED4019">
        <w:rPr>
          <w:rStyle w:val="CommentTok"/>
          <w:rFonts w:ascii="Times New Roman" w:hAnsi="Times New Roman"/>
          <w:lang w:eastAsia="ko-KR"/>
        </w:rPr>
        <w:t xml:space="preserve"> </w:t>
      </w:r>
      <w:r w:rsidRPr="00ED4019">
        <w:rPr>
          <w:rStyle w:val="CommentTok"/>
          <w:rFonts w:ascii="Times New Roman" w:hAnsi="Times New Roman"/>
          <w:lang w:eastAsia="ko-KR"/>
        </w:rPr>
        <w:t>위한</w:t>
      </w:r>
      <w:r w:rsidRPr="00ED4019">
        <w:rPr>
          <w:rStyle w:val="CommentTok"/>
          <w:rFonts w:ascii="Times New Roman" w:hAnsi="Times New Roman"/>
          <w:lang w:eastAsia="ko-KR"/>
        </w:rPr>
        <w:t xml:space="preserve"> </w:t>
      </w:r>
      <w:r w:rsidRPr="00ED4019">
        <w:rPr>
          <w:rStyle w:val="CommentTok"/>
          <w:rFonts w:ascii="Times New Roman" w:hAnsi="Times New Roman"/>
          <w:lang w:eastAsia="ko-KR"/>
        </w:rPr>
        <w:t>차분수</w:t>
      </w:r>
      <w:r w:rsidRPr="00ED4019">
        <w:rPr>
          <w:rStyle w:val="CommentTok"/>
          <w:rFonts w:ascii="Times New Roman" w:hAnsi="Times New Roman"/>
          <w:lang w:eastAsia="ko-KR"/>
        </w:rPr>
        <w:t xml:space="preserve"> - 0</w:t>
      </w:r>
      <w:r w:rsidRPr="00ED4019">
        <w:rPr>
          <w:rStyle w:val="CommentTok"/>
          <w:rFonts w:ascii="Times New Roman" w:hAnsi="Times New Roman"/>
          <w:lang w:eastAsia="ko-KR"/>
        </w:rPr>
        <w:t>이</w:t>
      </w:r>
      <w:r w:rsidRPr="00ED4019">
        <w:rPr>
          <w:rStyle w:val="CommentTok"/>
          <w:rFonts w:ascii="Times New Roman" w:hAnsi="Times New Roman"/>
          <w:lang w:eastAsia="ko-KR"/>
        </w:rPr>
        <w:t xml:space="preserve"> </w:t>
      </w:r>
      <w:r w:rsidRPr="00ED4019">
        <w:rPr>
          <w:rStyle w:val="CommentTok"/>
          <w:rFonts w:ascii="Times New Roman" w:hAnsi="Times New Roman"/>
          <w:lang w:eastAsia="ko-KR"/>
        </w:rPr>
        <w:t>나오므로</w:t>
      </w:r>
      <w:r w:rsidRPr="00ED4019">
        <w:rPr>
          <w:rStyle w:val="CommentTok"/>
          <w:rFonts w:ascii="Times New Roman" w:hAnsi="Times New Roman"/>
          <w:lang w:eastAsia="ko-KR"/>
        </w:rPr>
        <w:t xml:space="preserve"> </w:t>
      </w:r>
      <w:r w:rsidRPr="00ED4019">
        <w:rPr>
          <w:rStyle w:val="CommentTok"/>
          <w:rFonts w:ascii="Times New Roman" w:hAnsi="Times New Roman"/>
          <w:lang w:eastAsia="ko-KR"/>
        </w:rPr>
        <w:t>차분</w:t>
      </w:r>
      <w:r w:rsidRPr="00ED4019">
        <w:rPr>
          <w:rStyle w:val="CommentTok"/>
          <w:rFonts w:ascii="Times New Roman" w:hAnsi="Times New Roman"/>
          <w:lang w:eastAsia="ko-KR"/>
        </w:rPr>
        <w:t xml:space="preserve"> </w:t>
      </w:r>
      <w:r w:rsidRPr="00ED4019">
        <w:rPr>
          <w:rStyle w:val="CommentTok"/>
          <w:rFonts w:ascii="Times New Roman" w:hAnsi="Times New Roman"/>
          <w:lang w:eastAsia="ko-KR"/>
        </w:rPr>
        <w:t>불필요</w:t>
      </w:r>
      <w:r w:rsidRPr="00ED4019">
        <w:rPr>
          <w:rFonts w:ascii="Times New Roman" w:hAnsi="Times New Roman"/>
        </w:rPr>
        <w:br/>
      </w:r>
      <w:r w:rsidRPr="00ED4019">
        <w:rPr>
          <w:rStyle w:val="FunctionTok"/>
          <w:rFonts w:ascii="Times New Roman" w:hAnsi="Times New Roman"/>
          <w:lang w:eastAsia="ko-KR"/>
        </w:rPr>
        <w:t>ndiffs</w:t>
      </w:r>
      <w:r w:rsidRPr="00ED4019">
        <w:rPr>
          <w:rStyle w:val="NormalTok"/>
          <w:rFonts w:ascii="Times New Roman" w:hAnsi="Times New Roman"/>
          <w:lang w:eastAsia="ko-KR"/>
        </w:rPr>
        <w:t xml:space="preserve">(arima001, </w:t>
      </w:r>
      <w:r w:rsidRPr="00ED4019">
        <w:rPr>
          <w:rStyle w:val="AttributeTok"/>
          <w:rFonts w:ascii="Times New Roman" w:hAnsi="Times New Roman"/>
          <w:lang w:eastAsia="ko-KR"/>
        </w:rPr>
        <w:t>test =</w:t>
      </w:r>
      <w:r w:rsidRPr="00ED4019">
        <w:rPr>
          <w:rStyle w:val="NormalTok"/>
          <w:rFonts w:ascii="Times New Roman" w:hAnsi="Times New Roman"/>
          <w:lang w:eastAsia="ko-KR"/>
        </w:rPr>
        <w:t xml:space="preserve"> </w:t>
      </w:r>
      <w:r w:rsidRPr="00ED4019">
        <w:rPr>
          <w:rStyle w:val="StringTok"/>
          <w:rFonts w:ascii="Times New Roman" w:hAnsi="Times New Roman"/>
          <w:lang w:eastAsia="ko-KR"/>
        </w:rPr>
        <w:t>'kpss'</w:t>
      </w:r>
      <w:r w:rsidRPr="00ED4019">
        <w:rPr>
          <w:rStyle w:val="NormalTok"/>
          <w:rFonts w:ascii="Times New Roman" w:hAnsi="Times New Roman"/>
          <w:lang w:eastAsia="ko-KR"/>
        </w:rPr>
        <w:t xml:space="preserve">) </w:t>
      </w:r>
    </w:p>
    <w:p w14:paraId="25805B1F" w14:textId="77777777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5053" w:author="제이펍 출판사" w:date="2021-03-14T15:57:00Z">
          <w:pPr>
            <w:pStyle w:val="SourceCode"/>
          </w:pPr>
        </w:pPrChange>
      </w:pPr>
      <w:r w:rsidRPr="00ED4019">
        <w:rPr>
          <w:rStyle w:val="VerbatimChar"/>
          <w:rFonts w:ascii="Times New Roman" w:hAnsi="Times New Roman"/>
        </w:rPr>
        <w:t>[1] 0</w:t>
      </w:r>
    </w:p>
    <w:p w14:paraId="48346ABC" w14:textId="77777777" w:rsidR="00FD7B2A" w:rsidRDefault="00FD7B2A">
      <w:pPr>
        <w:pStyle w:val="comment"/>
        <w:ind w:left="480"/>
        <w:jc w:val="both"/>
        <w:rPr>
          <w:lang w:eastAsia="ko-KR"/>
        </w:rPr>
        <w:pPrChange w:id="5054" w:author="제이펍 출판사" w:date="2021-03-14T15:57:00Z">
          <w:pPr>
            <w:pStyle w:val="comment"/>
            <w:ind w:left="480"/>
          </w:pPr>
        </w:pPrChange>
      </w:pPr>
      <w:r>
        <w:rPr>
          <w:lang w:eastAsia="ko-KR"/>
        </w:rPr>
        <w:t>코드 설명</w:t>
      </w:r>
    </w:p>
    <w:p w14:paraId="1DEF8A29" w14:textId="059B3791" w:rsidR="00FD7B2A" w:rsidRDefault="00FD7B2A">
      <w:pPr>
        <w:pStyle w:val="comment"/>
        <w:numPr>
          <w:ilvl w:val="0"/>
          <w:numId w:val="27"/>
        </w:numPr>
        <w:jc w:val="both"/>
        <w:rPr>
          <w:lang w:eastAsia="ko-KR"/>
        </w:rPr>
        <w:pPrChange w:id="5055" w:author="제이펍 출판사" w:date="2021-03-14T15:57:00Z">
          <w:pPr>
            <w:pStyle w:val="comment"/>
            <w:numPr>
              <w:numId w:val="27"/>
            </w:numPr>
            <w:ind w:left="840" w:hanging="360"/>
          </w:pPr>
        </w:pPrChange>
      </w:pPr>
      <w:r>
        <w:rPr>
          <w:lang w:eastAsia="ko-KR"/>
        </w:rPr>
        <w:t xml:space="preserve">항상 동일한 </w:t>
      </w:r>
      <w:del w:id="5056" w:author="user" w:date="2021-03-22T19:52:00Z">
        <w:r w:rsidDel="003427E5">
          <w:rPr>
            <w:lang w:eastAsia="ko-KR"/>
          </w:rPr>
          <w:delText>랜덤 변수</w:delText>
        </w:r>
      </w:del>
      <w:ins w:id="5057" w:author="user" w:date="2021-03-22T19:52:00Z">
        <w:r w:rsidR="003427E5">
          <w:rPr>
            <w:lang w:eastAsia="ko-KR"/>
          </w:rPr>
          <w:t>랜덤변수</w:t>
        </w:r>
      </w:ins>
      <w:r>
        <w:rPr>
          <w:lang w:eastAsia="ko-KR"/>
        </w:rPr>
        <w:t>가 나오도록 seed를 345로 설정(</w:t>
      </w:r>
      <w:r w:rsidRPr="00ED4019">
        <w:rPr>
          <w:rStyle w:val="VerbatimChar"/>
          <w:rFonts w:ascii="Times New Roman" w:hAnsi="Times New Roman"/>
          <w:lang w:eastAsia="ko-KR"/>
        </w:rPr>
        <w:t>set.seed(345)</w:t>
      </w:r>
      <w:r>
        <w:rPr>
          <w:lang w:eastAsia="ko-KR"/>
        </w:rPr>
        <w:t>)</w:t>
      </w:r>
    </w:p>
    <w:p w14:paraId="099414E6" w14:textId="38439A72" w:rsidR="00FD7B2A" w:rsidRDefault="00FD7B2A">
      <w:pPr>
        <w:pStyle w:val="comment"/>
        <w:numPr>
          <w:ilvl w:val="0"/>
          <w:numId w:val="27"/>
        </w:numPr>
        <w:jc w:val="both"/>
        <w:rPr>
          <w:lang w:eastAsia="ko-KR"/>
        </w:rPr>
        <w:pPrChange w:id="5058" w:author="제이펍 출판사" w:date="2021-03-14T15:57:00Z">
          <w:pPr>
            <w:pStyle w:val="comment"/>
            <w:numPr>
              <w:numId w:val="27"/>
            </w:numPr>
            <w:ind w:left="840" w:hanging="360"/>
          </w:pPr>
        </w:pPrChange>
      </w:pPr>
      <w:r w:rsidRPr="00ED4019">
        <w:rPr>
          <w:rStyle w:val="VerbatimChar"/>
          <w:rFonts w:ascii="Times New Roman" w:hAnsi="Times New Roman"/>
          <w:lang w:eastAsia="ko-KR"/>
        </w:rPr>
        <w:t>arima.sim()</w:t>
      </w:r>
      <w:r>
        <w:rPr>
          <w:lang w:eastAsia="ko-KR"/>
        </w:rPr>
        <w:t xml:space="preserve">을 사용하여 1차 MA </w:t>
      </w:r>
      <w:del w:id="5059" w:author="user" w:date="2021-03-22T19:43:00Z">
        <w:r w:rsidDel="006B78C8">
          <w:rPr>
            <w:lang w:eastAsia="ko-KR"/>
          </w:rPr>
          <w:delText>회귀계수</w:delText>
        </w:r>
      </w:del>
      <w:ins w:id="5060" w:author="user" w:date="2021-03-22T19:43:00Z">
        <w:r w:rsidR="006B78C8">
          <w:rPr>
            <w:lang w:eastAsia="ko-KR"/>
          </w:rPr>
          <w:t>회귀 계수</w:t>
        </w:r>
      </w:ins>
      <w:r>
        <w:rPr>
          <w:lang w:eastAsia="ko-KR"/>
        </w:rPr>
        <w:t>가 0.9(</w:t>
      </w:r>
      <w:r w:rsidRPr="00ED4019">
        <w:rPr>
          <w:rStyle w:val="VerbatimChar"/>
          <w:rFonts w:ascii="Times New Roman" w:hAnsi="Times New Roman"/>
          <w:lang w:eastAsia="ko-KR"/>
        </w:rPr>
        <w:t>ma = 0.9</w:t>
      </w:r>
      <w:r>
        <w:rPr>
          <w:lang w:eastAsia="ko-KR"/>
        </w:rPr>
        <w:t>)인 ARIMA(0, 0, 1) 모델(</w:t>
      </w:r>
      <w:r w:rsidRPr="00ED4019">
        <w:rPr>
          <w:rStyle w:val="VerbatimChar"/>
          <w:rFonts w:ascii="Times New Roman" w:hAnsi="Times New Roman"/>
          <w:lang w:eastAsia="ko-KR"/>
        </w:rPr>
        <w:t>order = c(0, 0, 1)</w:t>
      </w:r>
      <w:r>
        <w:rPr>
          <w:lang w:eastAsia="ko-KR"/>
        </w:rPr>
        <w:t>)에 적합한 데이터 200개(</w:t>
      </w:r>
      <w:r w:rsidRPr="00ED4019">
        <w:rPr>
          <w:rStyle w:val="VerbatimChar"/>
          <w:rFonts w:ascii="Times New Roman" w:hAnsi="Times New Roman"/>
          <w:lang w:eastAsia="ko-KR"/>
        </w:rPr>
        <w:t>n = 200</w:t>
      </w:r>
      <w:r>
        <w:rPr>
          <w:lang w:eastAsia="ko-KR"/>
        </w:rPr>
        <w:t>) 생성해서 arima001에 저장</w:t>
      </w:r>
    </w:p>
    <w:p w14:paraId="10F27268" w14:textId="77777777" w:rsidR="00FD7B2A" w:rsidRDefault="00FD7B2A">
      <w:pPr>
        <w:pStyle w:val="comment"/>
        <w:numPr>
          <w:ilvl w:val="0"/>
          <w:numId w:val="27"/>
        </w:numPr>
        <w:jc w:val="both"/>
        <w:pPrChange w:id="5061" w:author="제이펍 출판사" w:date="2021-03-14T15:57:00Z">
          <w:pPr>
            <w:pStyle w:val="comment"/>
            <w:numPr>
              <w:numId w:val="27"/>
            </w:numPr>
            <w:ind w:left="840" w:hanging="360"/>
          </w:pPr>
        </w:pPrChange>
      </w:pPr>
      <w:r w:rsidRPr="00ED4019">
        <w:rPr>
          <w:rStyle w:val="VerbatimChar"/>
          <w:rFonts w:ascii="Times New Roman" w:hAnsi="Times New Roman"/>
        </w:rPr>
        <w:t>autoplot()</w:t>
      </w:r>
      <w:r>
        <w:t>을 사용하여 arima001을 plotting</w:t>
      </w:r>
    </w:p>
    <w:p w14:paraId="401BB1C2" w14:textId="77777777" w:rsidR="00FD7B2A" w:rsidRDefault="00FD7B2A">
      <w:pPr>
        <w:pStyle w:val="comment"/>
        <w:numPr>
          <w:ilvl w:val="0"/>
          <w:numId w:val="27"/>
        </w:numPr>
        <w:jc w:val="both"/>
        <w:rPr>
          <w:lang w:eastAsia="ko-KR"/>
        </w:rPr>
        <w:pPrChange w:id="5062" w:author="제이펍 출판사" w:date="2021-03-14T15:57:00Z">
          <w:pPr>
            <w:pStyle w:val="comment"/>
            <w:numPr>
              <w:numId w:val="27"/>
            </w:numPr>
            <w:ind w:left="840" w:hanging="360"/>
          </w:pPr>
        </w:pPrChange>
      </w:pPr>
      <w:r w:rsidRPr="00ED4019">
        <w:rPr>
          <w:rStyle w:val="VerbatimChar"/>
          <w:rFonts w:ascii="Times New Roman" w:hAnsi="Times New Roman"/>
          <w:lang w:eastAsia="ko-KR"/>
        </w:rPr>
        <w:lastRenderedPageBreak/>
        <w:t>ur.kpss()</w:t>
      </w:r>
      <w:r>
        <w:rPr>
          <w:lang w:eastAsia="ko-KR"/>
        </w:rPr>
        <w:t>를 통해 정상성을 검사하는데 검정통계량이(0.0906) 5% 임계치(0.463)보다 작으므로 정상성임</w:t>
      </w:r>
    </w:p>
    <w:p w14:paraId="017F3F3D" w14:textId="77777777" w:rsidR="00FD7B2A" w:rsidRDefault="00FD7B2A">
      <w:pPr>
        <w:pStyle w:val="comment"/>
        <w:numPr>
          <w:ilvl w:val="0"/>
          <w:numId w:val="27"/>
        </w:numPr>
        <w:jc w:val="both"/>
        <w:rPr>
          <w:lang w:eastAsia="ko-KR"/>
        </w:rPr>
        <w:pPrChange w:id="5063" w:author="제이펍 출판사" w:date="2021-03-14T15:57:00Z">
          <w:pPr>
            <w:pStyle w:val="comment"/>
            <w:numPr>
              <w:numId w:val="27"/>
            </w:numPr>
            <w:ind w:left="840" w:hanging="360"/>
          </w:pPr>
        </w:pPrChange>
      </w:pPr>
      <w:r w:rsidRPr="00ED4019">
        <w:rPr>
          <w:rStyle w:val="VerbatimChar"/>
          <w:rFonts w:ascii="Times New Roman" w:hAnsi="Times New Roman"/>
          <w:lang w:eastAsia="ko-KR"/>
        </w:rPr>
        <w:t>ndiffs()</w:t>
      </w:r>
      <w:r>
        <w:rPr>
          <w:lang w:eastAsia="ko-KR"/>
        </w:rPr>
        <w:t>를 사용하여 arima001에 필요한 차분수를 kpss 테스트를 기반으로 산출하는데 0를 출력하므로 1차 차분이 불필요</w:t>
      </w:r>
    </w:p>
    <w:p w14:paraId="09A9BFE2" w14:textId="77777777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5064" w:author="제이펍 출판사" w:date="2021-03-14T15:57:00Z">
          <w:pPr>
            <w:pStyle w:val="SourceCode"/>
          </w:pPr>
        </w:pPrChange>
      </w:pPr>
      <w:proofErr w:type="gramStart"/>
      <w:r w:rsidRPr="00ED4019">
        <w:rPr>
          <w:rStyle w:val="FunctionTok"/>
          <w:rFonts w:ascii="Times New Roman" w:hAnsi="Times New Roman"/>
        </w:rPr>
        <w:t>set.seed</w:t>
      </w:r>
      <w:r w:rsidRPr="00ED4019">
        <w:rPr>
          <w:rStyle w:val="NormalTok"/>
          <w:rFonts w:ascii="Times New Roman" w:hAnsi="Times New Roman"/>
        </w:rPr>
        <w:t>(</w:t>
      </w:r>
      <w:proofErr w:type="gramEnd"/>
      <w:r w:rsidRPr="00ED4019">
        <w:rPr>
          <w:rStyle w:val="DecValTok"/>
          <w:rFonts w:ascii="Times New Roman" w:hAnsi="Times New Roman"/>
        </w:rPr>
        <w:t>345</w:t>
      </w:r>
      <w:r w:rsidRPr="00ED4019">
        <w:rPr>
          <w:rStyle w:val="NormalTok"/>
          <w:rFonts w:ascii="Times New Roman" w:hAnsi="Times New Roman"/>
        </w:rPr>
        <w:t>)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arima011 </w:t>
      </w:r>
      <w:r w:rsidRPr="00ED4019">
        <w:rPr>
          <w:rStyle w:val="OtherTok"/>
          <w:rFonts w:ascii="Times New Roman" w:hAnsi="Times New Roman"/>
        </w:rPr>
        <w:t>&lt;-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unctionTok"/>
          <w:rFonts w:ascii="Times New Roman" w:hAnsi="Times New Roman"/>
        </w:rPr>
        <w:t>arima.sim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AttributeTok"/>
          <w:rFonts w:ascii="Times New Roman" w:hAnsi="Times New Roman"/>
        </w:rPr>
        <w:t>model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unctionTok"/>
          <w:rFonts w:ascii="Times New Roman" w:hAnsi="Times New Roman"/>
        </w:rPr>
        <w:t>list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AttributeTok"/>
          <w:rFonts w:ascii="Times New Roman" w:hAnsi="Times New Roman"/>
        </w:rPr>
        <w:t>order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unctionTok"/>
          <w:rFonts w:ascii="Times New Roman" w:hAnsi="Times New Roman"/>
        </w:rPr>
        <w:t>c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DecValTok"/>
          <w:rFonts w:ascii="Times New Roman" w:hAnsi="Times New Roman"/>
        </w:rPr>
        <w:t>0</w:t>
      </w:r>
      <w:r w:rsidRPr="00ED4019">
        <w:rPr>
          <w:rStyle w:val="NormalTok"/>
          <w:rFonts w:ascii="Times New Roman" w:hAnsi="Times New Roman"/>
        </w:rPr>
        <w:t xml:space="preserve">, </w:t>
      </w:r>
      <w:r w:rsidRPr="00ED4019">
        <w:rPr>
          <w:rStyle w:val="DecValTok"/>
          <w:rFonts w:ascii="Times New Roman" w:hAnsi="Times New Roman"/>
        </w:rPr>
        <w:t>1</w:t>
      </w:r>
      <w:r w:rsidRPr="00ED4019">
        <w:rPr>
          <w:rStyle w:val="NormalTok"/>
          <w:rFonts w:ascii="Times New Roman" w:hAnsi="Times New Roman"/>
        </w:rPr>
        <w:t xml:space="preserve">, </w:t>
      </w:r>
      <w:r w:rsidRPr="00ED4019">
        <w:rPr>
          <w:rStyle w:val="DecValTok"/>
          <w:rFonts w:ascii="Times New Roman" w:hAnsi="Times New Roman"/>
        </w:rPr>
        <w:t>1</w:t>
      </w:r>
      <w:r w:rsidRPr="00ED4019">
        <w:rPr>
          <w:rStyle w:val="NormalTok"/>
          <w:rFonts w:ascii="Times New Roman" w:hAnsi="Times New Roman"/>
        </w:rPr>
        <w:t xml:space="preserve">), </w:t>
      </w:r>
      <w:r w:rsidRPr="00ED4019">
        <w:rPr>
          <w:rStyle w:val="AttributeTok"/>
          <w:rFonts w:ascii="Times New Roman" w:hAnsi="Times New Roman"/>
        </w:rPr>
        <w:t>ma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loatTok"/>
          <w:rFonts w:ascii="Times New Roman" w:hAnsi="Times New Roman"/>
        </w:rPr>
        <w:t>0.9</w:t>
      </w:r>
      <w:r w:rsidRPr="00ED4019">
        <w:rPr>
          <w:rStyle w:val="NormalTok"/>
          <w:rFonts w:ascii="Times New Roman" w:hAnsi="Times New Roman"/>
        </w:rPr>
        <w:t xml:space="preserve">), </w:t>
      </w:r>
      <w:r w:rsidRPr="00ED4019">
        <w:rPr>
          <w:rStyle w:val="AttributeTok"/>
          <w:rFonts w:ascii="Times New Roman" w:hAnsi="Times New Roman"/>
        </w:rPr>
        <w:t>n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DecValTok"/>
          <w:rFonts w:ascii="Times New Roman" w:hAnsi="Times New Roman"/>
        </w:rPr>
        <w:t>200</w:t>
      </w:r>
      <w:r w:rsidRPr="00ED4019">
        <w:rPr>
          <w:rStyle w:val="NormalTok"/>
          <w:rFonts w:ascii="Times New Roman" w:hAnsi="Times New Roman"/>
        </w:rPr>
        <w:t xml:space="preserve">) 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arima011 </w:t>
      </w:r>
      <w:r w:rsidRPr="00ED4019">
        <w:rPr>
          <w:rStyle w:val="SpecialCharTok"/>
          <w:rFonts w:ascii="Times New Roman" w:hAnsi="Times New Roman"/>
        </w:rPr>
        <w:t>%&gt;%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unctionTok"/>
          <w:rFonts w:ascii="Times New Roman" w:hAnsi="Times New Roman"/>
        </w:rPr>
        <w:t>autoplot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AttributeTok"/>
          <w:rFonts w:ascii="Times New Roman" w:hAnsi="Times New Roman"/>
        </w:rPr>
        <w:t>main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 xml:space="preserve">'MA(1), </w:t>
      </w:r>
      <w:r w:rsidRPr="00ED4019">
        <w:rPr>
          <w:rStyle w:val="StringTok"/>
          <w:rFonts w:ascii="Times New Roman" w:hAnsi="Times New Roman"/>
        </w:rPr>
        <w:t>차분</w:t>
      </w:r>
      <w:r w:rsidRPr="00ED4019">
        <w:rPr>
          <w:rStyle w:val="StringTok"/>
          <w:rFonts w:ascii="Times New Roman" w:hAnsi="Times New Roman"/>
        </w:rPr>
        <w:t xml:space="preserve"> 1 model'</w:t>
      </w:r>
      <w:r w:rsidRPr="00ED4019">
        <w:rPr>
          <w:rStyle w:val="NormalTok"/>
          <w:rFonts w:ascii="Times New Roman" w:hAnsi="Times New Roman"/>
        </w:rPr>
        <w:t>)</w:t>
      </w:r>
    </w:p>
    <w:p w14:paraId="503307D6" w14:textId="77777777" w:rsidR="00FD7B2A" w:rsidRPr="00ED4019" w:rsidRDefault="00FD7B2A">
      <w:pPr>
        <w:pStyle w:val="Figure"/>
        <w:jc w:val="both"/>
        <w:rPr>
          <w:rFonts w:ascii="Times New Roman" w:hAnsi="Times New Roman"/>
        </w:rPr>
        <w:pPrChange w:id="5065" w:author="제이펍 출판사" w:date="2021-03-14T15:57:00Z">
          <w:pPr>
            <w:pStyle w:val="Figure"/>
          </w:pPr>
        </w:pPrChange>
      </w:pPr>
      <w:r w:rsidRPr="00ED4019">
        <w:rPr>
          <w:rFonts w:ascii="Times New Roman" w:hAnsi="Times New Roman"/>
          <w:noProof/>
          <w:lang w:eastAsia="ko-KR"/>
        </w:rPr>
        <w:drawing>
          <wp:inline distT="0" distB="0" distL="0" distR="0" wp14:anchorId="76C73520" wp14:editId="534DF560">
            <wp:extent cx="4572000" cy="3657600"/>
            <wp:effectExtent l="0" t="0" r="0" b="0"/>
            <wp:docPr id="105" name="그림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"/>
                    <pic:cNvPicPr>
                      <a:picLocks noChangeAspect="1" noChangeArrowheads="1"/>
                    </pic:cNvPicPr>
                  </pic:nvPicPr>
                  <pic:blipFill>
                    <a:blip r:embed="rId1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0C06DB4" w14:textId="77777777" w:rsidR="00FD7B2A" w:rsidRPr="00ED4019" w:rsidRDefault="00FD7B2A">
      <w:pPr>
        <w:pStyle w:val="a6"/>
        <w:jc w:val="both"/>
        <w:rPr>
          <w:rFonts w:ascii="Times New Roman" w:hAnsi="Times New Roman"/>
          <w:lang w:eastAsia="ko-KR"/>
        </w:rPr>
        <w:pPrChange w:id="5066" w:author="제이펍 출판사" w:date="2021-03-14T15:57:00Z">
          <w:pPr>
            <w:pStyle w:val="a6"/>
            <w:jc w:val="center"/>
          </w:pPr>
        </w:pPrChange>
      </w:pPr>
      <w:commentRangeStart w:id="5067"/>
      <w:r w:rsidRPr="00ED4019">
        <w:rPr>
          <w:rFonts w:ascii="Times New Roman" w:hAnsi="Times New Roman" w:hint="eastAsia"/>
          <w:lang w:eastAsia="ko-KR"/>
        </w:rPr>
        <w:t>그림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6-53</w:t>
      </w:r>
      <w:commentRangeEnd w:id="5067"/>
      <w:r w:rsidR="00A91913">
        <w:rPr>
          <w:rStyle w:val="af3"/>
          <w:i w:val="0"/>
        </w:rPr>
        <w:commentReference w:id="5067"/>
      </w:r>
    </w:p>
    <w:p w14:paraId="013D632B" w14:textId="77777777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5068" w:author="제이펍 출판사" w:date="2021-03-14T15:57:00Z">
          <w:pPr>
            <w:pStyle w:val="SourceCode"/>
          </w:pPr>
        </w:pPrChange>
      </w:pPr>
      <w:r w:rsidRPr="00ED4019">
        <w:rPr>
          <w:rStyle w:val="CommentTok"/>
          <w:rFonts w:ascii="Times New Roman" w:hAnsi="Times New Roman"/>
          <w:lang w:eastAsia="ko-KR"/>
        </w:rPr>
        <w:t xml:space="preserve"># kpss </w:t>
      </w:r>
      <w:r w:rsidRPr="00ED4019">
        <w:rPr>
          <w:rStyle w:val="CommentTok"/>
          <w:rFonts w:ascii="Times New Roman" w:hAnsi="Times New Roman"/>
          <w:lang w:eastAsia="ko-KR"/>
        </w:rPr>
        <w:t>테스트를</w:t>
      </w:r>
      <w:r w:rsidRPr="00ED4019">
        <w:rPr>
          <w:rStyle w:val="CommentTok"/>
          <w:rFonts w:ascii="Times New Roman" w:hAnsi="Times New Roman"/>
          <w:lang w:eastAsia="ko-KR"/>
        </w:rPr>
        <w:t xml:space="preserve"> </w:t>
      </w:r>
      <w:r w:rsidRPr="00ED4019">
        <w:rPr>
          <w:rStyle w:val="CommentTok"/>
          <w:rFonts w:ascii="Times New Roman" w:hAnsi="Times New Roman"/>
          <w:lang w:eastAsia="ko-KR"/>
        </w:rPr>
        <w:t>통해</w:t>
      </w:r>
      <w:r w:rsidRPr="00ED4019">
        <w:rPr>
          <w:rStyle w:val="CommentTok"/>
          <w:rFonts w:ascii="Times New Roman" w:hAnsi="Times New Roman"/>
          <w:lang w:eastAsia="ko-KR"/>
        </w:rPr>
        <w:t xml:space="preserve"> </w:t>
      </w:r>
      <w:r w:rsidRPr="00ED4019">
        <w:rPr>
          <w:rStyle w:val="CommentTok"/>
          <w:rFonts w:ascii="Times New Roman" w:hAnsi="Times New Roman"/>
          <w:lang w:eastAsia="ko-KR"/>
        </w:rPr>
        <w:t>생성된</w:t>
      </w:r>
      <w:r w:rsidRPr="00ED4019">
        <w:rPr>
          <w:rStyle w:val="CommentTok"/>
          <w:rFonts w:ascii="Times New Roman" w:hAnsi="Times New Roman"/>
          <w:lang w:eastAsia="ko-KR"/>
        </w:rPr>
        <w:t xml:space="preserve"> </w:t>
      </w:r>
      <w:r w:rsidRPr="00ED4019">
        <w:rPr>
          <w:rStyle w:val="CommentTok"/>
          <w:rFonts w:ascii="Times New Roman" w:hAnsi="Times New Roman"/>
          <w:lang w:eastAsia="ko-KR"/>
        </w:rPr>
        <w:t>데이터가</w:t>
      </w:r>
      <w:r w:rsidRPr="00ED4019">
        <w:rPr>
          <w:rStyle w:val="CommentTok"/>
          <w:rFonts w:ascii="Times New Roman" w:hAnsi="Times New Roman"/>
          <w:lang w:eastAsia="ko-KR"/>
        </w:rPr>
        <w:t xml:space="preserve"> </w:t>
      </w:r>
      <w:r w:rsidRPr="00ED4019">
        <w:rPr>
          <w:rStyle w:val="CommentTok"/>
          <w:rFonts w:ascii="Times New Roman" w:hAnsi="Times New Roman"/>
          <w:lang w:eastAsia="ko-KR"/>
        </w:rPr>
        <w:t>정상성인지</w:t>
      </w:r>
      <w:r w:rsidRPr="00ED4019">
        <w:rPr>
          <w:rStyle w:val="CommentTok"/>
          <w:rFonts w:ascii="Times New Roman" w:hAnsi="Times New Roman"/>
          <w:lang w:eastAsia="ko-KR"/>
        </w:rPr>
        <w:t xml:space="preserve"> </w:t>
      </w:r>
      <w:r w:rsidRPr="00ED4019">
        <w:rPr>
          <w:rStyle w:val="CommentTok"/>
          <w:rFonts w:ascii="Times New Roman" w:hAnsi="Times New Roman"/>
          <w:lang w:eastAsia="ko-KR"/>
        </w:rPr>
        <w:t>테스트</w:t>
      </w:r>
      <w:r w:rsidRPr="00ED4019">
        <w:rPr>
          <w:rStyle w:val="CommentTok"/>
          <w:rFonts w:ascii="Times New Roman" w:hAnsi="Times New Roman"/>
          <w:lang w:eastAsia="ko-KR"/>
        </w:rPr>
        <w:t xml:space="preserve"> - 0.05</w:t>
      </w:r>
      <w:r w:rsidRPr="00ED4019">
        <w:rPr>
          <w:rStyle w:val="CommentTok"/>
          <w:rFonts w:ascii="Times New Roman" w:hAnsi="Times New Roman"/>
          <w:lang w:eastAsia="ko-KR"/>
        </w:rPr>
        <w:t>보다</w:t>
      </w:r>
      <w:r w:rsidRPr="00ED4019">
        <w:rPr>
          <w:rStyle w:val="CommentTok"/>
          <w:rFonts w:ascii="Times New Roman" w:hAnsi="Times New Roman"/>
          <w:lang w:eastAsia="ko-KR"/>
        </w:rPr>
        <w:t xml:space="preserve"> </w:t>
      </w:r>
      <w:r w:rsidRPr="00ED4019">
        <w:rPr>
          <w:rStyle w:val="CommentTok"/>
          <w:rFonts w:ascii="Times New Roman" w:hAnsi="Times New Roman"/>
          <w:lang w:eastAsia="ko-KR"/>
        </w:rPr>
        <w:t>작으므로</w:t>
      </w:r>
      <w:r w:rsidRPr="00ED4019">
        <w:rPr>
          <w:rStyle w:val="CommentTok"/>
          <w:rFonts w:ascii="Times New Roman" w:hAnsi="Times New Roman"/>
          <w:lang w:eastAsia="ko-KR"/>
        </w:rPr>
        <w:t xml:space="preserve"> </w:t>
      </w:r>
      <w:r w:rsidRPr="00ED4019">
        <w:rPr>
          <w:rStyle w:val="CommentTok"/>
          <w:rFonts w:ascii="Times New Roman" w:hAnsi="Times New Roman"/>
          <w:lang w:eastAsia="ko-KR"/>
        </w:rPr>
        <w:t>정상성</w:t>
      </w:r>
      <w:r w:rsidRPr="00ED4019">
        <w:rPr>
          <w:rStyle w:val="CommentTok"/>
          <w:rFonts w:ascii="Times New Roman" w:hAnsi="Times New Roman"/>
          <w:lang w:eastAsia="ko-KR"/>
        </w:rPr>
        <w:t xml:space="preserve">, </w:t>
      </w:r>
      <w:r w:rsidRPr="00ED4019">
        <w:rPr>
          <w:rStyle w:val="CommentTok"/>
          <w:rFonts w:ascii="Times New Roman" w:hAnsi="Times New Roman"/>
          <w:lang w:eastAsia="ko-KR"/>
        </w:rPr>
        <w:t>차분</w:t>
      </w:r>
      <w:r w:rsidRPr="00ED4019">
        <w:rPr>
          <w:rStyle w:val="CommentTok"/>
          <w:rFonts w:ascii="Times New Roman" w:hAnsi="Times New Roman"/>
          <w:lang w:eastAsia="ko-KR"/>
        </w:rPr>
        <w:t xml:space="preserve"> </w:t>
      </w:r>
      <w:r w:rsidRPr="00ED4019">
        <w:rPr>
          <w:rStyle w:val="CommentTok"/>
          <w:rFonts w:ascii="Times New Roman" w:hAnsi="Times New Roman"/>
          <w:lang w:eastAsia="ko-KR"/>
        </w:rPr>
        <w:t>필요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  <w:lang w:eastAsia="ko-KR"/>
        </w:rPr>
        <w:t>urca</w:t>
      </w:r>
      <w:proofErr w:type="gramStart"/>
      <w:r w:rsidRPr="00ED4019">
        <w:rPr>
          <w:rStyle w:val="SpecialCharTok"/>
          <w:rFonts w:ascii="Times New Roman" w:hAnsi="Times New Roman"/>
          <w:lang w:eastAsia="ko-KR"/>
        </w:rPr>
        <w:t>::</w:t>
      </w:r>
      <w:proofErr w:type="gramEnd"/>
      <w:r w:rsidRPr="00ED4019">
        <w:rPr>
          <w:rStyle w:val="FunctionTok"/>
          <w:rFonts w:ascii="Times New Roman" w:hAnsi="Times New Roman"/>
          <w:lang w:eastAsia="ko-KR"/>
        </w:rPr>
        <w:t>ur.kpss</w:t>
      </w:r>
      <w:r w:rsidRPr="00ED4019">
        <w:rPr>
          <w:rStyle w:val="NormalTok"/>
          <w:rFonts w:ascii="Times New Roman" w:hAnsi="Times New Roman"/>
          <w:lang w:eastAsia="ko-KR"/>
        </w:rPr>
        <w:t xml:space="preserve">(arima011) </w:t>
      </w:r>
      <w:r w:rsidRPr="00ED4019">
        <w:rPr>
          <w:rStyle w:val="SpecialCharTok"/>
          <w:rFonts w:ascii="Times New Roman" w:hAnsi="Times New Roman"/>
          <w:lang w:eastAsia="ko-KR"/>
        </w:rPr>
        <w:t>%&gt;%</w:t>
      </w:r>
      <w:r w:rsidRPr="00ED4019">
        <w:rPr>
          <w:rStyle w:val="NormalTok"/>
          <w:rFonts w:ascii="Times New Roman" w:hAnsi="Times New Roman"/>
          <w:lang w:eastAsia="ko-KR"/>
        </w:rPr>
        <w:t xml:space="preserve"> urca</w:t>
      </w:r>
      <w:r w:rsidRPr="00ED4019">
        <w:rPr>
          <w:rStyle w:val="SpecialCharTok"/>
          <w:rFonts w:ascii="Times New Roman" w:hAnsi="Times New Roman"/>
          <w:lang w:eastAsia="ko-KR"/>
        </w:rPr>
        <w:t>::</w:t>
      </w:r>
      <w:r w:rsidRPr="00ED4019">
        <w:rPr>
          <w:rStyle w:val="FunctionTok"/>
          <w:rFonts w:ascii="Times New Roman" w:hAnsi="Times New Roman"/>
          <w:lang w:eastAsia="ko-KR"/>
        </w:rPr>
        <w:t>summary</w:t>
      </w:r>
      <w:r w:rsidRPr="00ED4019">
        <w:rPr>
          <w:rStyle w:val="NormalTok"/>
          <w:rFonts w:ascii="Times New Roman" w:hAnsi="Times New Roman"/>
          <w:lang w:eastAsia="ko-KR"/>
        </w:rPr>
        <w:t xml:space="preserve">()   </w:t>
      </w:r>
    </w:p>
    <w:p w14:paraId="2B1214C1" w14:textId="77777777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5069" w:author="제이펍 출판사" w:date="2021-03-14T15:57:00Z">
          <w:pPr>
            <w:pStyle w:val="SourceCode"/>
          </w:pPr>
        </w:pPrChange>
      </w:pP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####################### 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# KPSS Unit Root Test # 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####################### </w:t>
      </w:r>
      <w:r w:rsidRPr="00ED4019">
        <w:rPr>
          <w:rFonts w:ascii="Times New Roman" w:hAnsi="Times New Roman"/>
        </w:rPr>
        <w:br/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Test is of type: mu with 4 lags. </w:t>
      </w:r>
      <w:r w:rsidRPr="00ED4019">
        <w:rPr>
          <w:rFonts w:ascii="Times New Roman" w:hAnsi="Times New Roman"/>
        </w:rPr>
        <w:br/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Value of test-statistic is: 3.5785 </w:t>
      </w:r>
      <w:r w:rsidRPr="00ED4019">
        <w:rPr>
          <w:rFonts w:ascii="Times New Roman" w:hAnsi="Times New Roman"/>
        </w:rPr>
        <w:br/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Critical value for a significance level of: 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                </w:t>
      </w:r>
      <w:proofErr w:type="gramStart"/>
      <w:r w:rsidRPr="00ED4019">
        <w:rPr>
          <w:rStyle w:val="VerbatimChar"/>
          <w:rFonts w:ascii="Times New Roman" w:hAnsi="Times New Roman"/>
        </w:rPr>
        <w:t>10pct  5pct</w:t>
      </w:r>
      <w:proofErr w:type="gramEnd"/>
      <w:r w:rsidRPr="00ED4019">
        <w:rPr>
          <w:rStyle w:val="VerbatimChar"/>
          <w:rFonts w:ascii="Times New Roman" w:hAnsi="Times New Roman"/>
        </w:rPr>
        <w:t xml:space="preserve"> 2.5pct  1pct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critical values 0.347 0.463  0.574 0.739</w:t>
      </w:r>
    </w:p>
    <w:p w14:paraId="6FB3096D" w14:textId="77777777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5070" w:author="제이펍 출판사" w:date="2021-03-14T15:57:00Z">
          <w:pPr>
            <w:pStyle w:val="SourceCode"/>
          </w:pPr>
        </w:pPrChange>
      </w:pPr>
      <w:r w:rsidRPr="00ED4019">
        <w:rPr>
          <w:rStyle w:val="CommentTok"/>
          <w:rFonts w:ascii="Times New Roman" w:hAnsi="Times New Roman"/>
          <w:lang w:eastAsia="ko-KR"/>
        </w:rPr>
        <w:t xml:space="preserve"># </w:t>
      </w:r>
      <w:r w:rsidRPr="00ED4019">
        <w:rPr>
          <w:rStyle w:val="CommentTok"/>
          <w:rFonts w:ascii="Times New Roman" w:hAnsi="Times New Roman"/>
          <w:lang w:eastAsia="ko-KR"/>
        </w:rPr>
        <w:t>비정상성을</w:t>
      </w:r>
      <w:r w:rsidRPr="00ED4019">
        <w:rPr>
          <w:rStyle w:val="CommentTok"/>
          <w:rFonts w:ascii="Times New Roman" w:hAnsi="Times New Roman"/>
          <w:lang w:eastAsia="ko-KR"/>
        </w:rPr>
        <w:t xml:space="preserve"> </w:t>
      </w:r>
      <w:r w:rsidRPr="00ED4019">
        <w:rPr>
          <w:rStyle w:val="CommentTok"/>
          <w:rFonts w:ascii="Times New Roman" w:hAnsi="Times New Roman"/>
          <w:lang w:eastAsia="ko-KR"/>
        </w:rPr>
        <w:t>제거하기</w:t>
      </w:r>
      <w:r w:rsidRPr="00ED4019">
        <w:rPr>
          <w:rStyle w:val="CommentTok"/>
          <w:rFonts w:ascii="Times New Roman" w:hAnsi="Times New Roman"/>
          <w:lang w:eastAsia="ko-KR"/>
        </w:rPr>
        <w:t xml:space="preserve"> </w:t>
      </w:r>
      <w:r w:rsidRPr="00ED4019">
        <w:rPr>
          <w:rStyle w:val="CommentTok"/>
          <w:rFonts w:ascii="Times New Roman" w:hAnsi="Times New Roman"/>
          <w:lang w:eastAsia="ko-KR"/>
        </w:rPr>
        <w:t>위해</w:t>
      </w:r>
      <w:r w:rsidRPr="00ED4019">
        <w:rPr>
          <w:rStyle w:val="CommentTok"/>
          <w:rFonts w:ascii="Times New Roman" w:hAnsi="Times New Roman"/>
          <w:lang w:eastAsia="ko-KR"/>
        </w:rPr>
        <w:t xml:space="preserve"> </w:t>
      </w:r>
      <w:r w:rsidRPr="00ED4019">
        <w:rPr>
          <w:rStyle w:val="CommentTok"/>
          <w:rFonts w:ascii="Times New Roman" w:hAnsi="Times New Roman"/>
          <w:lang w:eastAsia="ko-KR"/>
        </w:rPr>
        <w:t>필요한</w:t>
      </w:r>
      <w:r w:rsidRPr="00ED4019">
        <w:rPr>
          <w:rStyle w:val="CommentTok"/>
          <w:rFonts w:ascii="Times New Roman" w:hAnsi="Times New Roman"/>
          <w:lang w:eastAsia="ko-KR"/>
        </w:rPr>
        <w:t xml:space="preserve"> </w:t>
      </w:r>
      <w:r w:rsidRPr="00ED4019">
        <w:rPr>
          <w:rStyle w:val="CommentTok"/>
          <w:rFonts w:ascii="Times New Roman" w:hAnsi="Times New Roman"/>
          <w:lang w:eastAsia="ko-KR"/>
        </w:rPr>
        <w:t>차분수</w:t>
      </w:r>
      <w:r w:rsidRPr="00ED4019">
        <w:rPr>
          <w:rFonts w:ascii="Times New Roman" w:hAnsi="Times New Roman"/>
        </w:rPr>
        <w:br/>
      </w:r>
      <w:r w:rsidRPr="00ED4019">
        <w:rPr>
          <w:rStyle w:val="FunctionTok"/>
          <w:rFonts w:ascii="Times New Roman" w:hAnsi="Times New Roman"/>
          <w:lang w:eastAsia="ko-KR"/>
        </w:rPr>
        <w:t>ndiffs</w:t>
      </w:r>
      <w:r w:rsidRPr="00ED4019">
        <w:rPr>
          <w:rStyle w:val="NormalTok"/>
          <w:rFonts w:ascii="Times New Roman" w:hAnsi="Times New Roman"/>
          <w:lang w:eastAsia="ko-KR"/>
        </w:rPr>
        <w:t xml:space="preserve">(arima011, </w:t>
      </w:r>
      <w:r w:rsidRPr="00ED4019">
        <w:rPr>
          <w:rStyle w:val="AttributeTok"/>
          <w:rFonts w:ascii="Times New Roman" w:hAnsi="Times New Roman"/>
          <w:lang w:eastAsia="ko-KR"/>
        </w:rPr>
        <w:t>test =</w:t>
      </w:r>
      <w:r w:rsidRPr="00ED4019">
        <w:rPr>
          <w:rStyle w:val="NormalTok"/>
          <w:rFonts w:ascii="Times New Roman" w:hAnsi="Times New Roman"/>
          <w:lang w:eastAsia="ko-KR"/>
        </w:rPr>
        <w:t xml:space="preserve"> </w:t>
      </w:r>
      <w:r w:rsidRPr="00ED4019">
        <w:rPr>
          <w:rStyle w:val="StringTok"/>
          <w:rFonts w:ascii="Times New Roman" w:hAnsi="Times New Roman"/>
          <w:lang w:eastAsia="ko-KR"/>
        </w:rPr>
        <w:t>'kpss'</w:t>
      </w:r>
      <w:r w:rsidRPr="00ED4019">
        <w:rPr>
          <w:rStyle w:val="NormalTok"/>
          <w:rFonts w:ascii="Times New Roman" w:hAnsi="Times New Roman"/>
          <w:lang w:eastAsia="ko-KR"/>
        </w:rPr>
        <w:t xml:space="preserve">)   </w:t>
      </w:r>
    </w:p>
    <w:p w14:paraId="427D93B8" w14:textId="77777777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5071" w:author="제이펍 출판사" w:date="2021-03-14T15:57:00Z">
          <w:pPr>
            <w:pStyle w:val="SourceCode"/>
          </w:pPr>
        </w:pPrChange>
      </w:pPr>
      <w:r w:rsidRPr="00ED4019">
        <w:rPr>
          <w:rStyle w:val="VerbatimChar"/>
          <w:rFonts w:ascii="Times New Roman" w:hAnsi="Times New Roman"/>
        </w:rPr>
        <w:lastRenderedPageBreak/>
        <w:t>[1] 1</w:t>
      </w:r>
    </w:p>
    <w:p w14:paraId="6698D87A" w14:textId="77777777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5072" w:author="제이펍 출판사" w:date="2021-03-14T15:57:00Z">
          <w:pPr>
            <w:pStyle w:val="SourceCode"/>
          </w:pPr>
        </w:pPrChange>
      </w:pPr>
      <w:proofErr w:type="gramStart"/>
      <w:r w:rsidRPr="00ED4019">
        <w:rPr>
          <w:rStyle w:val="NormalTok"/>
          <w:rFonts w:ascii="Times New Roman" w:hAnsi="Times New Roman"/>
        </w:rPr>
        <w:t>urca</w:t>
      </w:r>
      <w:proofErr w:type="gramEnd"/>
      <w:r w:rsidRPr="00ED4019">
        <w:rPr>
          <w:rStyle w:val="SpecialCharTok"/>
          <w:rFonts w:ascii="Times New Roman" w:hAnsi="Times New Roman"/>
        </w:rPr>
        <w:t>::</w:t>
      </w:r>
      <w:r w:rsidRPr="00ED4019">
        <w:rPr>
          <w:rStyle w:val="FunctionTok"/>
          <w:rFonts w:ascii="Times New Roman" w:hAnsi="Times New Roman"/>
        </w:rPr>
        <w:t>ur.kpss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FunctionTok"/>
          <w:rFonts w:ascii="Times New Roman" w:hAnsi="Times New Roman"/>
        </w:rPr>
        <w:t>diff</w:t>
      </w:r>
      <w:r w:rsidRPr="00ED4019">
        <w:rPr>
          <w:rStyle w:val="NormalTok"/>
          <w:rFonts w:ascii="Times New Roman" w:hAnsi="Times New Roman"/>
        </w:rPr>
        <w:t xml:space="preserve">(arima011)) </w:t>
      </w:r>
      <w:r w:rsidRPr="00ED4019">
        <w:rPr>
          <w:rStyle w:val="SpecialCharTok"/>
          <w:rFonts w:ascii="Times New Roman" w:hAnsi="Times New Roman"/>
        </w:rPr>
        <w:t>%&gt;%</w:t>
      </w:r>
      <w:r w:rsidRPr="00ED4019">
        <w:rPr>
          <w:rStyle w:val="NormalTok"/>
          <w:rFonts w:ascii="Times New Roman" w:hAnsi="Times New Roman"/>
        </w:rPr>
        <w:t xml:space="preserve"> urca</w:t>
      </w:r>
      <w:r w:rsidRPr="00ED4019">
        <w:rPr>
          <w:rStyle w:val="SpecialCharTok"/>
          <w:rFonts w:ascii="Times New Roman" w:hAnsi="Times New Roman"/>
        </w:rPr>
        <w:t>::</w:t>
      </w:r>
      <w:r w:rsidRPr="00ED4019">
        <w:rPr>
          <w:rStyle w:val="FunctionTok"/>
          <w:rFonts w:ascii="Times New Roman" w:hAnsi="Times New Roman"/>
        </w:rPr>
        <w:t>summary</w:t>
      </w:r>
      <w:r w:rsidRPr="00ED4019">
        <w:rPr>
          <w:rStyle w:val="NormalTok"/>
          <w:rFonts w:ascii="Times New Roman" w:hAnsi="Times New Roman"/>
        </w:rPr>
        <w:t>()</w:t>
      </w:r>
    </w:p>
    <w:p w14:paraId="10B5A9F9" w14:textId="77777777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5073" w:author="제이펍 출판사" w:date="2021-03-14T15:57:00Z">
          <w:pPr>
            <w:pStyle w:val="SourceCode"/>
          </w:pPr>
        </w:pPrChange>
      </w:pP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####################### 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# KPSS Unit Root Test # 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####################### </w:t>
      </w:r>
      <w:r w:rsidRPr="00ED4019">
        <w:rPr>
          <w:rFonts w:ascii="Times New Roman" w:hAnsi="Times New Roman"/>
        </w:rPr>
        <w:br/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Test is of type: mu with 4 lags. </w:t>
      </w:r>
      <w:r w:rsidRPr="00ED4019">
        <w:rPr>
          <w:rFonts w:ascii="Times New Roman" w:hAnsi="Times New Roman"/>
        </w:rPr>
        <w:br/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Value of test-statistic is: 0.0906 </w:t>
      </w:r>
      <w:r w:rsidRPr="00ED4019">
        <w:rPr>
          <w:rFonts w:ascii="Times New Roman" w:hAnsi="Times New Roman"/>
        </w:rPr>
        <w:br/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Critical value for a significance level of: 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                </w:t>
      </w:r>
      <w:proofErr w:type="gramStart"/>
      <w:r w:rsidRPr="00ED4019">
        <w:rPr>
          <w:rStyle w:val="VerbatimChar"/>
          <w:rFonts w:ascii="Times New Roman" w:hAnsi="Times New Roman"/>
        </w:rPr>
        <w:t>10pct  5pct</w:t>
      </w:r>
      <w:proofErr w:type="gramEnd"/>
      <w:r w:rsidRPr="00ED4019">
        <w:rPr>
          <w:rStyle w:val="VerbatimChar"/>
          <w:rFonts w:ascii="Times New Roman" w:hAnsi="Times New Roman"/>
        </w:rPr>
        <w:t xml:space="preserve"> 2.5pct  1pct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critical values 0.347 0.463  0.574 0.739</w:t>
      </w:r>
    </w:p>
    <w:p w14:paraId="24466D48" w14:textId="77777777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5074" w:author="제이펍 출판사" w:date="2021-03-14T15:57:00Z">
          <w:pPr>
            <w:pStyle w:val="SourceCode"/>
          </w:pPr>
        </w:pPrChange>
      </w:pPr>
      <w:proofErr w:type="gramStart"/>
      <w:r w:rsidRPr="00ED4019">
        <w:rPr>
          <w:rStyle w:val="FunctionTok"/>
          <w:rFonts w:ascii="Times New Roman" w:hAnsi="Times New Roman"/>
        </w:rPr>
        <w:t>ndiffs</w:t>
      </w:r>
      <w:r w:rsidRPr="00ED4019">
        <w:rPr>
          <w:rStyle w:val="NormalTok"/>
          <w:rFonts w:ascii="Times New Roman" w:hAnsi="Times New Roman"/>
        </w:rPr>
        <w:t>(</w:t>
      </w:r>
      <w:proofErr w:type="gramEnd"/>
      <w:r w:rsidRPr="00ED4019">
        <w:rPr>
          <w:rStyle w:val="FunctionTok"/>
          <w:rFonts w:ascii="Times New Roman" w:hAnsi="Times New Roman"/>
        </w:rPr>
        <w:t>diff</w:t>
      </w:r>
      <w:r w:rsidRPr="00ED4019">
        <w:rPr>
          <w:rStyle w:val="NormalTok"/>
          <w:rFonts w:ascii="Times New Roman" w:hAnsi="Times New Roman"/>
        </w:rPr>
        <w:t xml:space="preserve">(arima011), </w:t>
      </w:r>
      <w:r w:rsidRPr="00ED4019">
        <w:rPr>
          <w:rStyle w:val="AttributeTok"/>
          <w:rFonts w:ascii="Times New Roman" w:hAnsi="Times New Roman"/>
        </w:rPr>
        <w:t>test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'kpss'</w:t>
      </w:r>
      <w:r w:rsidRPr="00ED4019">
        <w:rPr>
          <w:rStyle w:val="NormalTok"/>
          <w:rFonts w:ascii="Times New Roman" w:hAnsi="Times New Roman"/>
        </w:rPr>
        <w:t>)</w:t>
      </w:r>
    </w:p>
    <w:p w14:paraId="3CDB22FF" w14:textId="77777777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5075" w:author="제이펍 출판사" w:date="2021-03-14T15:57:00Z">
          <w:pPr>
            <w:pStyle w:val="SourceCode"/>
          </w:pPr>
        </w:pPrChange>
      </w:pPr>
      <w:r w:rsidRPr="00ED4019">
        <w:rPr>
          <w:rStyle w:val="VerbatimChar"/>
          <w:rFonts w:ascii="Times New Roman" w:hAnsi="Times New Roman"/>
        </w:rPr>
        <w:t>[1] 0</w:t>
      </w:r>
    </w:p>
    <w:p w14:paraId="3DDA612F" w14:textId="77777777" w:rsidR="00FD7B2A" w:rsidRDefault="00FD7B2A">
      <w:pPr>
        <w:pStyle w:val="comment"/>
        <w:ind w:left="480"/>
        <w:jc w:val="both"/>
        <w:rPr>
          <w:lang w:eastAsia="ko-KR"/>
        </w:rPr>
        <w:pPrChange w:id="5076" w:author="제이펍 출판사" w:date="2021-03-14T15:57:00Z">
          <w:pPr>
            <w:pStyle w:val="comment"/>
            <w:ind w:left="480"/>
          </w:pPr>
        </w:pPrChange>
      </w:pPr>
      <w:r>
        <w:rPr>
          <w:lang w:eastAsia="ko-KR"/>
        </w:rPr>
        <w:t>코드 설명</w:t>
      </w:r>
    </w:p>
    <w:p w14:paraId="7DCF2C06" w14:textId="2EAF596B" w:rsidR="00FD7B2A" w:rsidRDefault="00FD7B2A">
      <w:pPr>
        <w:pStyle w:val="comment"/>
        <w:numPr>
          <w:ilvl w:val="0"/>
          <w:numId w:val="27"/>
        </w:numPr>
        <w:jc w:val="both"/>
        <w:rPr>
          <w:lang w:eastAsia="ko-KR"/>
        </w:rPr>
        <w:pPrChange w:id="5077" w:author="제이펍 출판사" w:date="2021-03-14T15:57:00Z">
          <w:pPr>
            <w:pStyle w:val="comment"/>
            <w:numPr>
              <w:numId w:val="27"/>
            </w:numPr>
            <w:ind w:left="840" w:hanging="360"/>
          </w:pPr>
        </w:pPrChange>
      </w:pPr>
      <w:r>
        <w:rPr>
          <w:lang w:eastAsia="ko-KR"/>
        </w:rPr>
        <w:t xml:space="preserve">항상 동일한 </w:t>
      </w:r>
      <w:del w:id="5078" w:author="user" w:date="2021-03-22T19:52:00Z">
        <w:r w:rsidDel="003427E5">
          <w:rPr>
            <w:lang w:eastAsia="ko-KR"/>
          </w:rPr>
          <w:delText>랜덤 변수</w:delText>
        </w:r>
      </w:del>
      <w:ins w:id="5079" w:author="user" w:date="2021-03-22T19:52:00Z">
        <w:r w:rsidR="003427E5">
          <w:rPr>
            <w:lang w:eastAsia="ko-KR"/>
          </w:rPr>
          <w:t>랜덤변수</w:t>
        </w:r>
      </w:ins>
      <w:r>
        <w:rPr>
          <w:lang w:eastAsia="ko-KR"/>
        </w:rPr>
        <w:t>가 나오도록 seed를 345로 설정(</w:t>
      </w:r>
      <w:r w:rsidRPr="00ED4019">
        <w:rPr>
          <w:rStyle w:val="VerbatimChar"/>
          <w:rFonts w:ascii="Times New Roman" w:hAnsi="Times New Roman"/>
          <w:lang w:eastAsia="ko-KR"/>
        </w:rPr>
        <w:t>set.seed(345)</w:t>
      </w:r>
      <w:r>
        <w:rPr>
          <w:lang w:eastAsia="ko-KR"/>
        </w:rPr>
        <w:t>)</w:t>
      </w:r>
    </w:p>
    <w:p w14:paraId="0FD8EE39" w14:textId="1488D8B7" w:rsidR="00FD7B2A" w:rsidRDefault="00FD7B2A">
      <w:pPr>
        <w:pStyle w:val="comment"/>
        <w:numPr>
          <w:ilvl w:val="0"/>
          <w:numId w:val="27"/>
        </w:numPr>
        <w:jc w:val="both"/>
        <w:rPr>
          <w:lang w:eastAsia="ko-KR"/>
        </w:rPr>
        <w:pPrChange w:id="5080" w:author="제이펍 출판사" w:date="2021-03-14T15:57:00Z">
          <w:pPr>
            <w:pStyle w:val="comment"/>
            <w:numPr>
              <w:numId w:val="27"/>
            </w:numPr>
            <w:ind w:left="840" w:hanging="360"/>
          </w:pPr>
        </w:pPrChange>
      </w:pPr>
      <w:r w:rsidRPr="00ED4019">
        <w:rPr>
          <w:rStyle w:val="VerbatimChar"/>
          <w:rFonts w:ascii="Times New Roman" w:hAnsi="Times New Roman"/>
          <w:lang w:eastAsia="ko-KR"/>
        </w:rPr>
        <w:t>arima.sim()</w:t>
      </w:r>
      <w:r>
        <w:rPr>
          <w:lang w:eastAsia="ko-KR"/>
        </w:rPr>
        <w:t xml:space="preserve">을 사용하여 1차 MA </w:t>
      </w:r>
      <w:del w:id="5081" w:author="user" w:date="2021-03-22T19:43:00Z">
        <w:r w:rsidDel="006B78C8">
          <w:rPr>
            <w:lang w:eastAsia="ko-KR"/>
          </w:rPr>
          <w:delText>회귀계수</w:delText>
        </w:r>
      </w:del>
      <w:ins w:id="5082" w:author="user" w:date="2021-03-22T19:43:00Z">
        <w:r w:rsidR="006B78C8">
          <w:rPr>
            <w:lang w:eastAsia="ko-KR"/>
          </w:rPr>
          <w:t>회귀 계수</w:t>
        </w:r>
      </w:ins>
      <w:r>
        <w:rPr>
          <w:lang w:eastAsia="ko-KR"/>
        </w:rPr>
        <w:t>가 0.9(</w:t>
      </w:r>
      <w:r w:rsidRPr="00ED4019">
        <w:rPr>
          <w:rStyle w:val="VerbatimChar"/>
          <w:rFonts w:ascii="Times New Roman" w:hAnsi="Times New Roman"/>
          <w:lang w:eastAsia="ko-KR"/>
        </w:rPr>
        <w:t>ma = 0.9</w:t>
      </w:r>
      <w:r>
        <w:rPr>
          <w:lang w:eastAsia="ko-KR"/>
        </w:rPr>
        <w:t>)인 ARIMA(0, 1, 1) 모델(</w:t>
      </w:r>
      <w:r w:rsidRPr="00ED4019">
        <w:rPr>
          <w:rStyle w:val="VerbatimChar"/>
          <w:rFonts w:ascii="Times New Roman" w:hAnsi="Times New Roman"/>
          <w:lang w:eastAsia="ko-KR"/>
        </w:rPr>
        <w:t>order = c(0, 1, 1)</w:t>
      </w:r>
      <w:r>
        <w:rPr>
          <w:lang w:eastAsia="ko-KR"/>
        </w:rPr>
        <w:t>)에 적합한 데이터 200개(</w:t>
      </w:r>
      <w:r w:rsidRPr="00ED4019">
        <w:rPr>
          <w:rStyle w:val="VerbatimChar"/>
          <w:rFonts w:ascii="Times New Roman" w:hAnsi="Times New Roman"/>
          <w:lang w:eastAsia="ko-KR"/>
        </w:rPr>
        <w:t>n = 200</w:t>
      </w:r>
      <w:r>
        <w:rPr>
          <w:lang w:eastAsia="ko-KR"/>
        </w:rPr>
        <w:t>) 생성해서 arima011에 저장</w:t>
      </w:r>
    </w:p>
    <w:p w14:paraId="1037C6EB" w14:textId="77777777" w:rsidR="00FD7B2A" w:rsidRDefault="00FD7B2A">
      <w:pPr>
        <w:pStyle w:val="comment"/>
        <w:numPr>
          <w:ilvl w:val="0"/>
          <w:numId w:val="27"/>
        </w:numPr>
        <w:jc w:val="both"/>
        <w:pPrChange w:id="5083" w:author="제이펍 출판사" w:date="2021-03-14T15:57:00Z">
          <w:pPr>
            <w:pStyle w:val="comment"/>
            <w:numPr>
              <w:numId w:val="27"/>
            </w:numPr>
            <w:ind w:left="840" w:hanging="360"/>
          </w:pPr>
        </w:pPrChange>
      </w:pPr>
      <w:r w:rsidRPr="00ED4019">
        <w:rPr>
          <w:rStyle w:val="VerbatimChar"/>
          <w:rFonts w:ascii="Times New Roman" w:hAnsi="Times New Roman"/>
        </w:rPr>
        <w:t>autoplot()</w:t>
      </w:r>
      <w:r>
        <w:t>을 사용하여 arima011을 plotting</w:t>
      </w:r>
    </w:p>
    <w:p w14:paraId="46D6E06A" w14:textId="77777777" w:rsidR="00FD7B2A" w:rsidRDefault="00FD7B2A">
      <w:pPr>
        <w:pStyle w:val="comment"/>
        <w:numPr>
          <w:ilvl w:val="0"/>
          <w:numId w:val="27"/>
        </w:numPr>
        <w:jc w:val="both"/>
        <w:rPr>
          <w:lang w:eastAsia="ko-KR"/>
        </w:rPr>
        <w:pPrChange w:id="5084" w:author="제이펍 출판사" w:date="2021-03-14T15:57:00Z">
          <w:pPr>
            <w:pStyle w:val="comment"/>
            <w:numPr>
              <w:numId w:val="27"/>
            </w:numPr>
            <w:ind w:left="840" w:hanging="360"/>
          </w:pPr>
        </w:pPrChange>
      </w:pPr>
      <w:r w:rsidRPr="00ED4019">
        <w:rPr>
          <w:rStyle w:val="VerbatimChar"/>
          <w:rFonts w:ascii="Times New Roman" w:hAnsi="Times New Roman"/>
          <w:lang w:eastAsia="ko-KR"/>
        </w:rPr>
        <w:t>ur.kpss()</w:t>
      </w:r>
      <w:r>
        <w:rPr>
          <w:lang w:eastAsia="ko-KR"/>
        </w:rPr>
        <w:t>를 통해 정상성을 검사하는데 검정통계량이(3.5785) 5% 임계치(0.463)보다 크므로 비정상성임</w:t>
      </w:r>
    </w:p>
    <w:p w14:paraId="3C6C2171" w14:textId="77777777" w:rsidR="00FD7B2A" w:rsidRDefault="00FD7B2A">
      <w:pPr>
        <w:pStyle w:val="comment"/>
        <w:numPr>
          <w:ilvl w:val="0"/>
          <w:numId w:val="27"/>
        </w:numPr>
        <w:jc w:val="both"/>
        <w:rPr>
          <w:lang w:eastAsia="ko-KR"/>
        </w:rPr>
        <w:pPrChange w:id="5085" w:author="제이펍 출판사" w:date="2021-03-14T15:57:00Z">
          <w:pPr>
            <w:pStyle w:val="comment"/>
            <w:numPr>
              <w:numId w:val="27"/>
            </w:numPr>
            <w:ind w:left="840" w:hanging="360"/>
          </w:pPr>
        </w:pPrChange>
      </w:pPr>
      <w:r w:rsidRPr="00ED4019">
        <w:rPr>
          <w:rStyle w:val="VerbatimChar"/>
          <w:rFonts w:ascii="Times New Roman" w:hAnsi="Times New Roman"/>
          <w:lang w:eastAsia="ko-KR"/>
        </w:rPr>
        <w:t>ndiffs()</w:t>
      </w:r>
      <w:r>
        <w:rPr>
          <w:lang w:eastAsia="ko-KR"/>
        </w:rPr>
        <w:t>를 사용하여 arima011에 필요한 차분수를 kpss 테스트를 기반으로 산출하는데 1를 출력하므로 1차 차분이 필요</w:t>
      </w:r>
    </w:p>
    <w:p w14:paraId="1B4BCB36" w14:textId="77777777" w:rsidR="00FD7B2A" w:rsidRDefault="00FD7B2A">
      <w:pPr>
        <w:pStyle w:val="comment"/>
        <w:numPr>
          <w:ilvl w:val="0"/>
          <w:numId w:val="27"/>
        </w:numPr>
        <w:jc w:val="both"/>
        <w:rPr>
          <w:lang w:eastAsia="ko-KR"/>
        </w:rPr>
        <w:pPrChange w:id="5086" w:author="제이펍 출판사" w:date="2021-03-14T15:57:00Z">
          <w:pPr>
            <w:pStyle w:val="comment"/>
            <w:numPr>
              <w:numId w:val="27"/>
            </w:numPr>
            <w:ind w:left="840" w:hanging="360"/>
          </w:pPr>
        </w:pPrChange>
      </w:pPr>
      <w:r>
        <w:rPr>
          <w:lang w:eastAsia="ko-KR"/>
        </w:rPr>
        <w:t xml:space="preserve">1차 차분 데이터를 </w:t>
      </w:r>
      <w:r w:rsidRPr="00ED4019">
        <w:rPr>
          <w:rStyle w:val="VerbatimChar"/>
          <w:rFonts w:ascii="Times New Roman" w:hAnsi="Times New Roman"/>
          <w:lang w:eastAsia="ko-KR"/>
        </w:rPr>
        <w:t>ur.kpss()</w:t>
      </w:r>
      <w:r>
        <w:rPr>
          <w:lang w:eastAsia="ko-KR"/>
        </w:rPr>
        <w:t>를 통해 정상성을 검사하는데 검정통계량이(0.0906) 5% 임계치(0.463)보다 작으므로 이미 정상성을 만족</w:t>
      </w:r>
    </w:p>
    <w:p w14:paraId="45BFA451" w14:textId="77777777" w:rsidR="00FD7B2A" w:rsidRDefault="00FD7B2A">
      <w:pPr>
        <w:pStyle w:val="comment"/>
        <w:numPr>
          <w:ilvl w:val="0"/>
          <w:numId w:val="27"/>
        </w:numPr>
        <w:jc w:val="both"/>
        <w:rPr>
          <w:lang w:eastAsia="ko-KR"/>
        </w:rPr>
        <w:pPrChange w:id="5087" w:author="제이펍 출판사" w:date="2021-03-14T15:57:00Z">
          <w:pPr>
            <w:pStyle w:val="comment"/>
            <w:numPr>
              <w:numId w:val="27"/>
            </w:numPr>
            <w:ind w:left="840" w:hanging="360"/>
          </w:pPr>
        </w:pPrChange>
      </w:pPr>
      <w:r w:rsidRPr="00ED4019">
        <w:rPr>
          <w:rStyle w:val="VerbatimChar"/>
          <w:rFonts w:ascii="Times New Roman" w:hAnsi="Times New Roman"/>
          <w:lang w:eastAsia="ko-KR"/>
        </w:rPr>
        <w:t>ndiffs()</w:t>
      </w:r>
      <w:r>
        <w:rPr>
          <w:lang w:eastAsia="ko-KR"/>
        </w:rPr>
        <w:t>를 사용하여 arima011의 1차차분 데이터(</w:t>
      </w:r>
      <w:r w:rsidRPr="00ED4019">
        <w:rPr>
          <w:rStyle w:val="VerbatimChar"/>
          <w:rFonts w:ascii="Times New Roman" w:hAnsi="Times New Roman"/>
          <w:lang w:eastAsia="ko-KR"/>
        </w:rPr>
        <w:t>diff(arima011)</w:t>
      </w:r>
      <w:r>
        <w:rPr>
          <w:lang w:eastAsia="ko-KR"/>
        </w:rPr>
        <w:t>)에 필요한 차분수를 kpss 테스트를 기반으로 산출하는데 kpss 테스트에서 이미 정상성이라고 판단하였으므로 차분이 불필요하다는 0를 출력</w:t>
      </w:r>
    </w:p>
    <w:p w14:paraId="640F9F20" w14:textId="5794BF0E" w:rsidR="00FD7B2A" w:rsidRPr="00ED4019" w:rsidRDefault="00FD7B2A">
      <w:pPr>
        <w:jc w:val="both"/>
        <w:rPr>
          <w:rFonts w:ascii="Times New Roman" w:hAnsi="Times New Roman"/>
          <w:lang w:eastAsia="ko-KR"/>
        </w:rPr>
        <w:pPrChange w:id="5088" w:author="제이펍 출판사" w:date="2021-03-14T15:57:00Z">
          <w:pPr/>
        </w:pPrChange>
      </w:pPr>
      <w:r w:rsidRPr="00ED4019">
        <w:rPr>
          <w:rFonts w:ascii="Times New Roman" w:hAnsi="Times New Roman"/>
          <w:lang w:eastAsia="ko-KR"/>
        </w:rPr>
        <w:t>ARIMA(0, 0, 1)</w:t>
      </w:r>
      <w:r w:rsidRPr="00ED4019">
        <w:rPr>
          <w:rFonts w:ascii="Times New Roman" w:hAnsi="Times New Roman"/>
          <w:lang w:eastAsia="ko-KR"/>
        </w:rPr>
        <w:t>의</w:t>
      </w:r>
      <w:r w:rsidRPr="00ED4019">
        <w:rPr>
          <w:rFonts w:ascii="Times New Roman" w:hAnsi="Times New Roman"/>
          <w:lang w:eastAsia="ko-KR"/>
        </w:rPr>
        <w:t xml:space="preserve"> ACF, PACF plot</w:t>
      </w:r>
      <w:r w:rsidRPr="00ED4019">
        <w:rPr>
          <w:rFonts w:ascii="Times New Roman" w:hAnsi="Times New Roman"/>
          <w:lang w:eastAsia="ko-KR"/>
        </w:rPr>
        <w:t>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다음과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같이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나타난다</w:t>
      </w:r>
      <w:r w:rsidRPr="00ED4019">
        <w:rPr>
          <w:rFonts w:ascii="Times New Roman" w:hAnsi="Times New Roman"/>
          <w:lang w:eastAsia="ko-KR"/>
        </w:rPr>
        <w:t>. AR(1)</w:t>
      </w:r>
      <w:ins w:id="5089" w:author="user" w:date="2021-03-22T20:33:00Z">
        <w:r w:rsidR="008D7CB3">
          <w:rPr>
            <w:rFonts w:ascii="Times New Roman" w:hAnsi="Times New Roman" w:hint="eastAsia"/>
            <w:lang w:eastAsia="ko-KR"/>
          </w:rPr>
          <w:t xml:space="preserve"> </w:t>
        </w:r>
      </w:ins>
      <w:r w:rsidRPr="00ED4019">
        <w:rPr>
          <w:rFonts w:ascii="Times New Roman" w:hAnsi="Times New Roman"/>
          <w:lang w:eastAsia="ko-KR"/>
        </w:rPr>
        <w:t>모델의</w:t>
      </w:r>
      <w:r w:rsidRPr="00ED4019">
        <w:rPr>
          <w:rFonts w:ascii="Times New Roman" w:hAnsi="Times New Roman"/>
          <w:lang w:eastAsia="ko-KR"/>
        </w:rPr>
        <w:t xml:space="preserve"> acf</w:t>
      </w:r>
      <w:r w:rsidRPr="00ED4019">
        <w:rPr>
          <w:rFonts w:ascii="Times New Roman" w:hAnsi="Times New Roman"/>
          <w:lang w:eastAsia="ko-KR"/>
        </w:rPr>
        <w:t>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점차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감소</w:t>
      </w:r>
      <w:r w:rsidRPr="00ED4019">
        <w:rPr>
          <w:rFonts w:ascii="Times New Roman" w:hAnsi="Times New Roman"/>
          <w:lang w:eastAsia="ko-KR"/>
        </w:rPr>
        <w:t>(tail off)</w:t>
      </w:r>
      <w:r w:rsidRPr="00ED4019">
        <w:rPr>
          <w:rFonts w:ascii="Times New Roman" w:hAnsi="Times New Roman"/>
          <w:lang w:eastAsia="ko-KR"/>
        </w:rPr>
        <w:t>하였고</w:t>
      </w:r>
      <w:r w:rsidRPr="00ED4019">
        <w:rPr>
          <w:rFonts w:ascii="Times New Roman" w:hAnsi="Times New Roman"/>
          <w:lang w:eastAsia="ko-KR"/>
        </w:rPr>
        <w:t xml:space="preserve"> pacf</w:t>
      </w:r>
      <w:r w:rsidRPr="00ED4019">
        <w:rPr>
          <w:rFonts w:ascii="Times New Roman" w:hAnsi="Times New Roman"/>
          <w:lang w:eastAsia="ko-KR"/>
        </w:rPr>
        <w:t>는</w:t>
      </w:r>
      <w:r w:rsidRPr="00ED4019">
        <w:rPr>
          <w:rFonts w:ascii="Times New Roman" w:hAnsi="Times New Roman"/>
          <w:lang w:eastAsia="ko-KR"/>
        </w:rPr>
        <w:t xml:space="preserve"> 1</w:t>
      </w:r>
      <w:r w:rsidRPr="00ED4019">
        <w:rPr>
          <w:rFonts w:ascii="Times New Roman" w:hAnsi="Times New Roman"/>
          <w:lang w:eastAsia="ko-KR"/>
        </w:rPr>
        <w:t>에서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절단</w:t>
      </w:r>
      <w:r w:rsidRPr="00ED4019">
        <w:rPr>
          <w:rFonts w:ascii="Times New Roman" w:hAnsi="Times New Roman"/>
          <w:lang w:eastAsia="ko-KR"/>
        </w:rPr>
        <w:t>(cut off)</w:t>
      </w:r>
      <w:r w:rsidRPr="00ED4019">
        <w:rPr>
          <w:rFonts w:ascii="Times New Roman" w:hAnsi="Times New Roman"/>
          <w:lang w:eastAsia="ko-KR"/>
        </w:rPr>
        <w:t>되었지만</w:t>
      </w:r>
      <w:ins w:id="5090" w:author="user" w:date="2021-03-22T20:33:00Z">
        <w:r w:rsidR="008D7CB3">
          <w:rPr>
            <w:rFonts w:ascii="Times New Roman" w:hAnsi="Times New Roman" w:hint="eastAsia"/>
            <w:lang w:eastAsia="ko-KR"/>
          </w:rPr>
          <w:t>,</w:t>
        </w:r>
      </w:ins>
      <w:r w:rsidRPr="00ED4019">
        <w:rPr>
          <w:rFonts w:ascii="Times New Roman" w:hAnsi="Times New Roman"/>
          <w:lang w:eastAsia="ko-KR"/>
        </w:rPr>
        <w:t xml:space="preserve"> MA(1)</w:t>
      </w:r>
      <w:ins w:id="5091" w:author="user" w:date="2021-03-22T20:33:00Z">
        <w:r w:rsidR="008D7CB3">
          <w:rPr>
            <w:rFonts w:ascii="Times New Roman" w:hAnsi="Times New Roman" w:hint="eastAsia"/>
            <w:lang w:eastAsia="ko-KR"/>
          </w:rPr>
          <w:t xml:space="preserve"> </w:t>
        </w:r>
      </w:ins>
      <w:r w:rsidRPr="00ED4019">
        <w:rPr>
          <w:rFonts w:ascii="Times New Roman" w:hAnsi="Times New Roman"/>
          <w:lang w:eastAsia="ko-KR"/>
        </w:rPr>
        <w:t>모델에서는</w:t>
      </w:r>
      <w:r w:rsidRPr="00ED4019">
        <w:rPr>
          <w:rFonts w:ascii="Times New Roman" w:hAnsi="Times New Roman"/>
          <w:lang w:eastAsia="ko-KR"/>
        </w:rPr>
        <w:t xml:space="preserve"> acf plot</w:t>
      </w:r>
      <w:r w:rsidRPr="00ED4019">
        <w:rPr>
          <w:rFonts w:ascii="Times New Roman" w:hAnsi="Times New Roman"/>
          <w:lang w:eastAsia="ko-KR"/>
        </w:rPr>
        <w:t>이</w:t>
      </w:r>
      <w:r w:rsidRPr="00ED4019">
        <w:rPr>
          <w:rFonts w:ascii="Times New Roman" w:hAnsi="Times New Roman"/>
          <w:lang w:eastAsia="ko-KR"/>
        </w:rPr>
        <w:t xml:space="preserve"> 1</w:t>
      </w:r>
      <w:r w:rsidRPr="00ED4019">
        <w:rPr>
          <w:rFonts w:ascii="Times New Roman" w:hAnsi="Times New Roman"/>
          <w:lang w:eastAsia="ko-KR"/>
        </w:rPr>
        <w:t>에서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절단</w:t>
      </w:r>
      <w:del w:id="5092" w:author="user" w:date="2021-03-22T20:47:00Z">
        <w:r w:rsidRPr="00ED4019" w:rsidDel="00085DAD">
          <w:rPr>
            <w:rFonts w:ascii="Times New Roman" w:hAnsi="Times New Roman"/>
            <w:lang w:eastAsia="ko-KR"/>
          </w:rPr>
          <w:delText>(cut off)</w:delText>
        </w:r>
      </w:del>
      <w:r w:rsidRPr="00ED4019">
        <w:rPr>
          <w:rFonts w:ascii="Times New Roman" w:hAnsi="Times New Roman"/>
          <w:lang w:eastAsia="ko-KR"/>
        </w:rPr>
        <w:t>되고</w:t>
      </w:r>
      <w:r w:rsidRPr="00ED4019">
        <w:rPr>
          <w:rFonts w:ascii="Times New Roman" w:hAnsi="Times New Roman"/>
          <w:lang w:eastAsia="ko-KR"/>
        </w:rPr>
        <w:t xml:space="preserve"> pacf plot</w:t>
      </w:r>
      <w:r w:rsidRPr="00ED4019">
        <w:rPr>
          <w:rFonts w:ascii="Times New Roman" w:hAnsi="Times New Roman"/>
          <w:lang w:eastAsia="ko-KR"/>
        </w:rPr>
        <w:t>은</w:t>
      </w:r>
      <w:r w:rsidRPr="00ED4019">
        <w:rPr>
          <w:rFonts w:ascii="Times New Roman" w:hAnsi="Times New Roman"/>
          <w:lang w:eastAsia="ko-KR"/>
        </w:rPr>
        <w:t xml:space="preserve"> +</w:t>
      </w:r>
      <w:r w:rsidRPr="00ED4019">
        <w:rPr>
          <w:rFonts w:ascii="Times New Roman" w:hAnsi="Times New Roman"/>
          <w:lang w:eastAsia="ko-KR"/>
        </w:rPr>
        <w:t>와</w:t>
      </w:r>
      <w:r w:rsidRPr="00ED4019">
        <w:rPr>
          <w:rFonts w:ascii="Times New Roman" w:hAnsi="Times New Roman"/>
          <w:lang w:eastAsia="ko-KR"/>
        </w:rPr>
        <w:t xml:space="preserve"> -</w:t>
      </w:r>
      <w:r w:rsidRPr="00ED4019">
        <w:rPr>
          <w:rFonts w:ascii="Times New Roman" w:hAnsi="Times New Roman"/>
          <w:lang w:eastAsia="ko-KR"/>
        </w:rPr>
        <w:t>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반복하지만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전반적으로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감소</w:t>
      </w:r>
      <w:del w:id="5093" w:author="user" w:date="2021-03-22T20:47:00Z">
        <w:r w:rsidRPr="00ED4019" w:rsidDel="00085DAD">
          <w:rPr>
            <w:rFonts w:ascii="Times New Roman" w:hAnsi="Times New Roman"/>
            <w:lang w:eastAsia="ko-KR"/>
          </w:rPr>
          <w:delText>(tail off)</w:delText>
        </w:r>
      </w:del>
      <w:r w:rsidRPr="00ED4019">
        <w:rPr>
          <w:rFonts w:ascii="Times New Roman" w:hAnsi="Times New Roman"/>
          <w:lang w:eastAsia="ko-KR"/>
        </w:rPr>
        <w:t>하고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있다</w:t>
      </w:r>
      <w:r w:rsidRPr="00ED4019">
        <w:rPr>
          <w:rFonts w:ascii="Times New Roman" w:hAnsi="Times New Roman"/>
          <w:lang w:eastAsia="ko-KR"/>
        </w:rPr>
        <w:t>.</w:t>
      </w:r>
    </w:p>
    <w:p w14:paraId="46587773" w14:textId="77777777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5094" w:author="제이펍 출판사" w:date="2021-03-14T15:57:00Z">
          <w:pPr>
            <w:pStyle w:val="SourceCode"/>
          </w:pPr>
        </w:pPrChange>
      </w:pPr>
      <w:r w:rsidRPr="00ED4019">
        <w:rPr>
          <w:rStyle w:val="NormalTok"/>
          <w:rFonts w:ascii="Times New Roman" w:hAnsi="Times New Roman"/>
        </w:rPr>
        <w:t xml:space="preserve">arima001 </w:t>
      </w:r>
      <w:r w:rsidRPr="00ED4019">
        <w:rPr>
          <w:rStyle w:val="SpecialCharTok"/>
          <w:rFonts w:ascii="Times New Roman" w:hAnsi="Times New Roman"/>
        </w:rPr>
        <w:t>%&gt;%</w:t>
      </w:r>
      <w:r w:rsidRPr="00ED4019">
        <w:rPr>
          <w:rStyle w:val="NormalTok"/>
          <w:rFonts w:ascii="Times New Roman" w:hAnsi="Times New Roman"/>
        </w:rPr>
        <w:t xml:space="preserve"> </w:t>
      </w:r>
      <w:proofErr w:type="gramStart"/>
      <w:r w:rsidRPr="00ED4019">
        <w:rPr>
          <w:rStyle w:val="FunctionTok"/>
          <w:rFonts w:ascii="Times New Roman" w:hAnsi="Times New Roman"/>
        </w:rPr>
        <w:t>ggtsdisplay</w:t>
      </w:r>
      <w:r w:rsidRPr="00ED4019">
        <w:rPr>
          <w:rStyle w:val="NormalTok"/>
          <w:rFonts w:ascii="Times New Roman" w:hAnsi="Times New Roman"/>
        </w:rPr>
        <w:t>()</w:t>
      </w:r>
      <w:proofErr w:type="gramEnd"/>
    </w:p>
    <w:p w14:paraId="4AEB5509" w14:textId="77777777" w:rsidR="00FD7B2A" w:rsidRPr="00ED4019" w:rsidRDefault="00FD7B2A">
      <w:pPr>
        <w:pStyle w:val="Figure"/>
        <w:jc w:val="both"/>
        <w:rPr>
          <w:rFonts w:ascii="Times New Roman" w:hAnsi="Times New Roman"/>
        </w:rPr>
        <w:pPrChange w:id="5095" w:author="제이펍 출판사" w:date="2021-03-14T15:57:00Z">
          <w:pPr>
            <w:pStyle w:val="Figure"/>
          </w:pPr>
        </w:pPrChange>
      </w:pPr>
      <w:r w:rsidRPr="00ED4019">
        <w:rPr>
          <w:rFonts w:ascii="Times New Roman" w:hAnsi="Times New Roman"/>
          <w:noProof/>
          <w:lang w:eastAsia="ko-KR"/>
        </w:rPr>
        <w:lastRenderedPageBreak/>
        <w:drawing>
          <wp:inline distT="0" distB="0" distL="0" distR="0" wp14:anchorId="70CB3B50" wp14:editId="3FAF6B4B">
            <wp:extent cx="4572000" cy="3657600"/>
            <wp:effectExtent l="0" t="0" r="0" b="0"/>
            <wp:docPr id="107" name="그림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"/>
                    <pic:cNvPicPr>
                      <a:picLocks noChangeAspect="1" noChangeArrowheads="1"/>
                    </pic:cNvPicPr>
                  </pic:nvPicPr>
                  <pic:blipFill>
                    <a:blip r:embed="rId1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12A2771" w14:textId="77777777" w:rsidR="00FD7B2A" w:rsidRPr="00ED4019" w:rsidRDefault="00FD7B2A">
      <w:pPr>
        <w:pStyle w:val="a6"/>
        <w:jc w:val="both"/>
        <w:rPr>
          <w:rFonts w:ascii="Times New Roman" w:hAnsi="Times New Roman"/>
          <w:lang w:eastAsia="ko-KR"/>
        </w:rPr>
        <w:pPrChange w:id="5096" w:author="제이펍 출판사" w:date="2021-03-14T15:57:00Z">
          <w:pPr>
            <w:pStyle w:val="a6"/>
            <w:jc w:val="center"/>
          </w:pPr>
        </w:pPrChange>
      </w:pPr>
      <w:commentRangeStart w:id="5097"/>
      <w:r w:rsidRPr="00ED4019">
        <w:rPr>
          <w:rFonts w:ascii="Times New Roman" w:hAnsi="Times New Roman" w:hint="eastAsia"/>
          <w:lang w:eastAsia="ko-KR"/>
        </w:rPr>
        <w:t>그림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6-54</w:t>
      </w:r>
      <w:commentRangeEnd w:id="5097"/>
      <w:r w:rsidR="00681D15">
        <w:rPr>
          <w:rStyle w:val="af3"/>
          <w:i w:val="0"/>
        </w:rPr>
        <w:commentReference w:id="5097"/>
      </w:r>
    </w:p>
    <w:p w14:paraId="0937E67B" w14:textId="05B5E0BF" w:rsidR="00FD7B2A" w:rsidRDefault="00681D15">
      <w:pPr>
        <w:pStyle w:val="2"/>
        <w:numPr>
          <w:ilvl w:val="0"/>
          <w:numId w:val="0"/>
        </w:numPr>
        <w:ind w:left="760"/>
        <w:jc w:val="both"/>
        <w:rPr>
          <w:lang w:eastAsia="ko-KR"/>
        </w:rPr>
        <w:pPrChange w:id="5098" w:author="user" w:date="2021-03-22T20:47:00Z">
          <w:pPr>
            <w:pStyle w:val="2"/>
          </w:pPr>
        </w:pPrChange>
      </w:pPr>
      <w:bookmarkStart w:id="5099" w:name="arima-모델-결정"/>
      <w:bookmarkEnd w:id="4995"/>
      <w:ins w:id="5100" w:author="user" w:date="2021-03-22T20:47:00Z">
        <w:r>
          <w:rPr>
            <w:rFonts w:hint="eastAsia"/>
            <w:lang w:eastAsia="ko-KR"/>
          </w:rPr>
          <w:t xml:space="preserve">6.7.3 </w:t>
        </w:r>
      </w:ins>
      <w:r w:rsidR="00FD7B2A">
        <w:rPr>
          <w:lang w:eastAsia="ko-KR"/>
        </w:rPr>
        <w:t>ARIMA 모델 결정</w:t>
      </w:r>
    </w:p>
    <w:p w14:paraId="4091BAA6" w14:textId="77777777" w:rsidR="00FD7B2A" w:rsidRPr="00ED4019" w:rsidRDefault="00FD7B2A">
      <w:pPr>
        <w:jc w:val="both"/>
        <w:rPr>
          <w:rFonts w:ascii="Times New Roman" w:hAnsi="Times New Roman"/>
          <w:lang w:eastAsia="ko-KR"/>
        </w:rPr>
        <w:pPrChange w:id="5101" w:author="제이펍 출판사" w:date="2021-03-14T15:57:00Z">
          <w:pPr/>
        </w:pPrChange>
      </w:pPr>
      <w:r w:rsidRPr="00ED4019">
        <w:rPr>
          <w:rFonts w:ascii="Times New Roman" w:hAnsi="Times New Roman"/>
          <w:lang w:eastAsia="ko-KR"/>
        </w:rPr>
        <w:t xml:space="preserve">ARIMA </w:t>
      </w:r>
      <w:r w:rsidRPr="00ED4019">
        <w:rPr>
          <w:rFonts w:ascii="Times New Roman" w:hAnsi="Times New Roman"/>
          <w:lang w:eastAsia="ko-KR"/>
        </w:rPr>
        <w:t>모델을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사용하기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위해서는</w:t>
      </w:r>
      <w:r w:rsidRPr="00ED4019">
        <w:rPr>
          <w:rFonts w:ascii="Times New Roman" w:hAnsi="Times New Roman"/>
          <w:lang w:eastAsia="ko-KR"/>
        </w:rPr>
        <w:t xml:space="preserve"> p, d, q</w:t>
      </w:r>
      <w:r w:rsidRPr="00ED4019">
        <w:rPr>
          <w:rFonts w:ascii="Times New Roman" w:hAnsi="Times New Roman"/>
          <w:lang w:eastAsia="ko-KR"/>
        </w:rPr>
        <w:t>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차수를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결정하는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것이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매우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중요하다</w:t>
      </w:r>
      <w:r w:rsidRPr="00ED4019">
        <w:rPr>
          <w:rFonts w:ascii="Times New Roman" w:hAnsi="Times New Roman"/>
          <w:lang w:eastAsia="ko-KR"/>
        </w:rPr>
        <w:t xml:space="preserve">. </w:t>
      </w:r>
      <w:r w:rsidRPr="00ED4019">
        <w:rPr>
          <w:rFonts w:ascii="Times New Roman" w:hAnsi="Times New Roman"/>
          <w:lang w:eastAsia="ko-KR"/>
        </w:rPr>
        <w:t>차수를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결정하는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방법은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앞서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설명한</w:t>
      </w:r>
      <w:r w:rsidRPr="00ED4019">
        <w:rPr>
          <w:rFonts w:ascii="Times New Roman" w:hAnsi="Times New Roman"/>
          <w:lang w:eastAsia="ko-KR"/>
        </w:rPr>
        <w:t xml:space="preserve"> acf, pacf</w:t>
      </w:r>
      <w:r w:rsidRPr="00ED4019">
        <w:rPr>
          <w:rFonts w:ascii="Times New Roman" w:hAnsi="Times New Roman"/>
          <w:lang w:eastAsia="ko-KR"/>
        </w:rPr>
        <w:t>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보고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판단할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있는데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Style w:val="VerbatimChar"/>
          <w:rFonts w:ascii="Times New Roman" w:hAnsi="Times New Roman"/>
          <w:lang w:eastAsia="ko-KR"/>
        </w:rPr>
        <w:t>forecast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패키지의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Style w:val="VerbatimChar"/>
          <w:rFonts w:ascii="Times New Roman" w:hAnsi="Times New Roman"/>
          <w:lang w:eastAsia="ko-KR"/>
        </w:rPr>
        <w:t>auto.arima()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함수에서는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자동으로</w:t>
      </w:r>
      <w:r w:rsidRPr="00ED4019">
        <w:rPr>
          <w:rFonts w:ascii="Times New Roman" w:hAnsi="Times New Roman"/>
          <w:lang w:eastAsia="ko-KR"/>
        </w:rPr>
        <w:t xml:space="preserve"> p, d, q</w:t>
      </w:r>
      <w:r w:rsidRPr="00ED4019">
        <w:rPr>
          <w:rFonts w:ascii="Times New Roman" w:hAnsi="Times New Roman"/>
          <w:lang w:eastAsia="ko-KR"/>
        </w:rPr>
        <w:t>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차수를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결정해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주기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때문에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편리</w:t>
      </w:r>
      <w:r w:rsidRPr="00ED4019">
        <w:rPr>
          <w:rFonts w:ascii="Times New Roman" w:hAnsi="Times New Roman" w:hint="eastAsia"/>
          <w:lang w:eastAsia="ko-KR"/>
        </w:rPr>
        <w:t>하</w:t>
      </w:r>
      <w:r w:rsidRPr="00ED4019">
        <w:rPr>
          <w:rFonts w:ascii="Times New Roman" w:hAnsi="Times New Roman"/>
          <w:lang w:eastAsia="ko-KR"/>
        </w:rPr>
        <w:t>게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사용할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있다</w:t>
      </w:r>
      <w:r w:rsidRPr="00ED4019">
        <w:rPr>
          <w:rFonts w:ascii="Times New Roman" w:hAnsi="Times New Roman"/>
          <w:lang w:eastAsia="ko-KR"/>
        </w:rPr>
        <w:t>.</w:t>
      </w:r>
    </w:p>
    <w:p w14:paraId="31B25476" w14:textId="2E24C3F9" w:rsidR="00FD7B2A" w:rsidRPr="00ED4019" w:rsidRDefault="00FD7B2A">
      <w:pPr>
        <w:pStyle w:val="a0"/>
        <w:jc w:val="both"/>
        <w:rPr>
          <w:rFonts w:ascii="Times New Roman" w:hAnsi="Times New Roman"/>
          <w:lang w:eastAsia="ko-KR"/>
        </w:rPr>
        <w:pPrChange w:id="5102" w:author="제이펍 출판사" w:date="2021-03-14T15:57:00Z">
          <w:pPr>
            <w:pStyle w:val="a0"/>
          </w:pPr>
        </w:pPrChange>
      </w:pPr>
      <w:r w:rsidRPr="00ED4019">
        <w:rPr>
          <w:rFonts w:ascii="Times New Roman" w:hAnsi="Times New Roman"/>
          <w:lang w:eastAsia="ko-KR"/>
        </w:rPr>
        <w:t>하지만</w:t>
      </w:r>
      <w:r w:rsidRPr="00ED4019">
        <w:rPr>
          <w:rFonts w:ascii="Times New Roman" w:hAnsi="Times New Roman"/>
          <w:lang w:eastAsia="ko-KR"/>
        </w:rPr>
        <w:t xml:space="preserve"> ARIMA </w:t>
      </w:r>
      <w:r w:rsidRPr="00ED4019">
        <w:rPr>
          <w:rFonts w:ascii="Times New Roman" w:hAnsi="Times New Roman"/>
          <w:lang w:eastAsia="ko-KR"/>
        </w:rPr>
        <w:t>모델의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전반적인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동작을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이해하기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위해서는</w:t>
      </w:r>
      <w:r w:rsidRPr="00ED4019">
        <w:rPr>
          <w:rFonts w:ascii="Times New Roman" w:hAnsi="Times New Roman"/>
          <w:lang w:eastAsia="ko-KR"/>
        </w:rPr>
        <w:t xml:space="preserve"> acf</w:t>
      </w:r>
      <w:r w:rsidRPr="00ED4019">
        <w:rPr>
          <w:rFonts w:ascii="Times New Roman" w:hAnsi="Times New Roman"/>
          <w:lang w:eastAsia="ko-KR"/>
        </w:rPr>
        <w:t>와</w:t>
      </w:r>
      <w:r w:rsidRPr="00ED4019">
        <w:rPr>
          <w:rFonts w:ascii="Times New Roman" w:hAnsi="Times New Roman"/>
          <w:lang w:eastAsia="ko-KR"/>
        </w:rPr>
        <w:t xml:space="preserve"> pacf</w:t>
      </w:r>
      <w:r w:rsidRPr="00ED4019">
        <w:rPr>
          <w:rFonts w:ascii="Times New Roman" w:hAnsi="Times New Roman"/>
          <w:lang w:eastAsia="ko-KR"/>
        </w:rPr>
        <w:t>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확인하여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모델을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결정하는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방법을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알아</w:t>
      </w:r>
      <w:ins w:id="5103" w:author="user" w:date="2021-03-22T20:50:00Z">
        <w:r w:rsidR="008150B8">
          <w:rPr>
            <w:rFonts w:ascii="Times New Roman" w:hAnsi="Times New Roman" w:hint="eastAsia"/>
            <w:lang w:eastAsia="ko-KR"/>
          </w:rPr>
          <w:t>두어야</w:t>
        </w:r>
        <w:r w:rsidR="008150B8">
          <w:rPr>
            <w:rFonts w:ascii="Times New Roman" w:hAnsi="Times New Roman" w:hint="eastAsia"/>
            <w:lang w:eastAsia="ko-KR"/>
          </w:rPr>
          <w:t xml:space="preserve"> </w:t>
        </w:r>
        <w:r w:rsidR="008150B8">
          <w:rPr>
            <w:rFonts w:ascii="Times New Roman" w:hAnsi="Times New Roman" w:hint="eastAsia"/>
            <w:lang w:eastAsia="ko-KR"/>
          </w:rPr>
          <w:t>한</w:t>
        </w:r>
      </w:ins>
      <w:del w:id="5104" w:author="user" w:date="2021-03-22T20:50:00Z">
        <w:r w:rsidRPr="00ED4019" w:rsidDel="008150B8">
          <w:rPr>
            <w:rFonts w:ascii="Times New Roman" w:hAnsi="Times New Roman"/>
            <w:lang w:eastAsia="ko-KR"/>
          </w:rPr>
          <w:delText>둘</w:delText>
        </w:r>
        <w:r w:rsidRPr="00ED4019" w:rsidDel="008150B8">
          <w:rPr>
            <w:rFonts w:ascii="Times New Roman" w:hAnsi="Times New Roman"/>
            <w:lang w:eastAsia="ko-KR"/>
          </w:rPr>
          <w:delText xml:space="preserve"> </w:delText>
        </w:r>
        <w:r w:rsidRPr="00ED4019" w:rsidDel="008150B8">
          <w:rPr>
            <w:rFonts w:ascii="Times New Roman" w:hAnsi="Times New Roman"/>
            <w:lang w:eastAsia="ko-KR"/>
          </w:rPr>
          <w:delText>필요가</w:delText>
        </w:r>
        <w:r w:rsidRPr="00ED4019" w:rsidDel="008150B8">
          <w:rPr>
            <w:rFonts w:ascii="Times New Roman" w:hAnsi="Times New Roman"/>
            <w:lang w:eastAsia="ko-KR"/>
          </w:rPr>
          <w:delText xml:space="preserve"> </w:delText>
        </w:r>
        <w:r w:rsidRPr="00ED4019" w:rsidDel="008150B8">
          <w:rPr>
            <w:rFonts w:ascii="Times New Roman" w:hAnsi="Times New Roman"/>
            <w:lang w:eastAsia="ko-KR"/>
          </w:rPr>
          <w:delText>있</w:delText>
        </w:r>
      </w:del>
      <w:r w:rsidRPr="00ED4019">
        <w:rPr>
          <w:rFonts w:ascii="Times New Roman" w:hAnsi="Times New Roman"/>
          <w:lang w:eastAsia="ko-KR"/>
        </w:rPr>
        <w:t>다</w:t>
      </w:r>
      <w:r w:rsidRPr="00ED4019">
        <w:rPr>
          <w:rFonts w:ascii="Times New Roman" w:hAnsi="Times New Roman"/>
          <w:lang w:eastAsia="ko-KR"/>
        </w:rPr>
        <w:t xml:space="preserve">. </w:t>
      </w:r>
      <w:r w:rsidRPr="00ED4019">
        <w:rPr>
          <w:rFonts w:ascii="Times New Roman" w:hAnsi="Times New Roman"/>
          <w:lang w:eastAsia="ko-KR"/>
        </w:rPr>
        <w:t>우선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간략하게</w:t>
      </w:r>
      <w:r w:rsidRPr="00ED4019">
        <w:rPr>
          <w:rFonts w:ascii="Times New Roman" w:hAnsi="Times New Roman"/>
          <w:lang w:eastAsia="ko-KR"/>
        </w:rPr>
        <w:t xml:space="preserve"> ARIMA </w:t>
      </w:r>
      <w:r w:rsidRPr="00ED4019">
        <w:rPr>
          <w:rFonts w:ascii="Times New Roman" w:hAnsi="Times New Roman"/>
          <w:lang w:eastAsia="ko-KR"/>
        </w:rPr>
        <w:t>모델을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결정하는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방법을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설명하</w:t>
      </w:r>
      <w:del w:id="5105" w:author="user" w:date="2021-03-22T20:50:00Z">
        <w:r w:rsidRPr="00ED4019" w:rsidDel="008150B8">
          <w:rPr>
            <w:rFonts w:ascii="Times New Roman" w:hAnsi="Times New Roman"/>
            <w:lang w:eastAsia="ko-KR"/>
          </w:rPr>
          <w:delText>자</w:delText>
        </w:r>
      </w:del>
      <w:r w:rsidRPr="00ED4019">
        <w:rPr>
          <w:rFonts w:ascii="Times New Roman" w:hAnsi="Times New Roman"/>
          <w:lang w:eastAsia="ko-KR"/>
        </w:rPr>
        <w:t>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다음과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같다</w:t>
      </w:r>
      <w:r w:rsidRPr="00ED4019">
        <w:rPr>
          <w:rFonts w:ascii="Times New Roman" w:hAnsi="Times New Roman"/>
          <w:lang w:eastAsia="ko-KR"/>
        </w:rPr>
        <w:t>.</w:t>
      </w:r>
    </w:p>
    <w:p w14:paraId="215F0AC3" w14:textId="537EEAAB" w:rsidR="00FD7B2A" w:rsidRDefault="008150B8">
      <w:pPr>
        <w:pStyle w:val="boxBorder"/>
        <w:numPr>
          <w:ilvl w:val="0"/>
          <w:numId w:val="0"/>
        </w:numPr>
        <w:ind w:left="480" w:hanging="480"/>
        <w:jc w:val="both"/>
        <w:rPr>
          <w:lang w:eastAsia="ko-KR"/>
        </w:rPr>
        <w:pPrChange w:id="5106" w:author="user" w:date="2021-03-22T20:50:00Z">
          <w:pPr>
            <w:pStyle w:val="boxBorder"/>
          </w:pPr>
        </w:pPrChange>
      </w:pPr>
      <w:ins w:id="5107" w:author="user" w:date="2021-03-22T20:50:00Z">
        <w:r>
          <w:rPr>
            <w:rFonts w:hint="eastAsia"/>
            <w:lang w:eastAsia="ko-KR"/>
          </w:rPr>
          <w:t xml:space="preserve">1. </w:t>
        </w:r>
      </w:ins>
      <w:r w:rsidR="00FD7B2A">
        <w:rPr>
          <w:lang w:eastAsia="ko-KR"/>
        </w:rPr>
        <w:t>차분을 통한 정상화</w:t>
      </w:r>
    </w:p>
    <w:p w14:paraId="562C90CA" w14:textId="7D79C765" w:rsidR="00FD7B2A" w:rsidRDefault="00FD7B2A">
      <w:pPr>
        <w:pStyle w:val="boxBorder"/>
        <w:numPr>
          <w:ilvl w:val="0"/>
          <w:numId w:val="0"/>
        </w:numPr>
        <w:adjustRightInd w:val="0"/>
        <w:jc w:val="both"/>
        <w:rPr>
          <w:lang w:eastAsia="ko-KR"/>
        </w:rPr>
        <w:pPrChange w:id="5108" w:author="제이펍 출판사" w:date="2021-03-14T15:57:00Z">
          <w:pPr>
            <w:pStyle w:val="boxBorder"/>
            <w:numPr>
              <w:numId w:val="0"/>
            </w:numPr>
            <w:tabs>
              <w:tab w:val="clear" w:pos="0"/>
            </w:tabs>
            <w:adjustRightInd w:val="0"/>
            <w:ind w:left="0" w:firstLine="0"/>
          </w:pPr>
        </w:pPrChange>
      </w:pPr>
      <w:r w:rsidRPr="001C6913">
        <w:rPr>
          <w:lang w:eastAsia="ko-KR"/>
        </w:rPr>
        <w:t xml:space="preserve">   </w:t>
      </w:r>
      <w:r>
        <w:rPr>
          <w:lang w:eastAsia="ko-KR"/>
        </w:rPr>
        <w:t xml:space="preserve">  </w:t>
      </w:r>
      <w:r w:rsidRPr="001C6913">
        <w:rPr>
          <w:lang w:eastAsia="ko-KR"/>
        </w:rPr>
        <w:t>a.</w:t>
      </w:r>
      <w:r w:rsidRPr="00ED4019">
        <w:rPr>
          <w:rStyle w:val="VerbatimChar"/>
          <w:rFonts w:ascii="Times New Roman" w:hAnsi="Times New Roman"/>
          <w:lang w:eastAsia="ko-KR"/>
        </w:rPr>
        <w:t xml:space="preserve"> </w:t>
      </w:r>
      <w:proofErr w:type="gramStart"/>
      <w:r w:rsidRPr="00ED4019">
        <w:rPr>
          <w:rStyle w:val="VerbatimChar"/>
          <w:rFonts w:ascii="Times New Roman" w:hAnsi="Times New Roman"/>
          <w:lang w:eastAsia="ko-KR"/>
        </w:rPr>
        <w:t>ur.kpss(</w:t>
      </w:r>
      <w:proofErr w:type="gramEnd"/>
      <w:r w:rsidRPr="00ED4019">
        <w:rPr>
          <w:rStyle w:val="VerbatimChar"/>
          <w:rFonts w:ascii="Times New Roman" w:hAnsi="Times New Roman"/>
          <w:lang w:eastAsia="ko-KR"/>
        </w:rPr>
        <w:t>)</w:t>
      </w:r>
      <w:r>
        <w:rPr>
          <w:lang w:eastAsia="ko-KR"/>
        </w:rPr>
        <w:t xml:space="preserve">를 사용하여 검정통계량이 5% 임계치보다 크면 비정상으로 </w:t>
      </w:r>
      <w:r w:rsidRPr="00ED4019">
        <w:rPr>
          <w:rStyle w:val="VerbatimChar"/>
          <w:rFonts w:ascii="Times New Roman" w:hAnsi="Times New Roman"/>
          <w:lang w:eastAsia="ko-KR"/>
        </w:rPr>
        <w:t>ndiffs()</w:t>
      </w:r>
      <w:del w:id="5109" w:author="제이펍 출판사" w:date="2021-03-14T18:28:00Z">
        <w:r w:rsidDel="002A2B40">
          <w:rPr>
            <w:lang w:eastAsia="ko-KR"/>
          </w:rPr>
          <w:delText xml:space="preserve"> 를 </w:delText>
        </w:r>
      </w:del>
      <w:ins w:id="5110" w:author="제이펍 출판사" w:date="2021-03-14T18:28:00Z">
        <w:r w:rsidR="002A2B40">
          <w:rPr>
            <w:lang w:eastAsia="ko-KR"/>
          </w:rPr>
          <w:t xml:space="preserve">를 </w:t>
        </w:r>
      </w:ins>
      <w:r>
        <w:rPr>
          <w:lang w:eastAsia="ko-KR"/>
        </w:rPr>
        <w:t>사용하여 차분수를 구함</w:t>
      </w:r>
    </w:p>
    <w:p w14:paraId="06BB66D5" w14:textId="0524C292" w:rsidR="00FD7B2A" w:rsidRDefault="00FD7B2A">
      <w:pPr>
        <w:pStyle w:val="boxBorder"/>
        <w:numPr>
          <w:ilvl w:val="0"/>
          <w:numId w:val="0"/>
        </w:numPr>
        <w:jc w:val="both"/>
        <w:rPr>
          <w:lang w:eastAsia="ko-KR"/>
        </w:rPr>
        <w:pPrChange w:id="5111" w:author="제이펍 출판사" w:date="2021-03-14T15:57:00Z">
          <w:pPr>
            <w:pStyle w:val="boxBorder"/>
            <w:numPr>
              <w:numId w:val="0"/>
            </w:numPr>
            <w:tabs>
              <w:tab w:val="clear" w:pos="0"/>
            </w:tabs>
            <w:ind w:left="0" w:firstLine="0"/>
          </w:pPr>
        </w:pPrChange>
      </w:pPr>
      <w:r>
        <w:rPr>
          <w:lang w:eastAsia="ko-KR"/>
        </w:rPr>
        <w:t xml:space="preserve">     b</w:t>
      </w:r>
      <w:r w:rsidRPr="001C6913">
        <w:rPr>
          <w:lang w:eastAsia="ko-KR"/>
        </w:rPr>
        <w:t>.</w:t>
      </w:r>
      <w:r w:rsidRPr="00ED4019">
        <w:rPr>
          <w:rStyle w:val="VerbatimChar"/>
          <w:rFonts w:ascii="Times New Roman" w:hAnsi="Times New Roman"/>
          <w:lang w:eastAsia="ko-KR"/>
        </w:rPr>
        <w:t xml:space="preserve"> </w:t>
      </w:r>
      <w:proofErr w:type="gramStart"/>
      <w:r w:rsidRPr="00ED4019">
        <w:rPr>
          <w:rStyle w:val="VerbatimChar"/>
          <w:rFonts w:ascii="Times New Roman" w:hAnsi="Times New Roman"/>
          <w:lang w:eastAsia="ko-KR"/>
        </w:rPr>
        <w:t>ur.kpss(</w:t>
      </w:r>
      <w:proofErr w:type="gramEnd"/>
      <w:r w:rsidRPr="00ED4019">
        <w:rPr>
          <w:rStyle w:val="VerbatimChar"/>
          <w:rFonts w:ascii="Times New Roman" w:hAnsi="Times New Roman"/>
          <w:lang w:eastAsia="ko-KR"/>
        </w:rPr>
        <w:t>)</w:t>
      </w:r>
      <w:r>
        <w:rPr>
          <w:lang w:eastAsia="ko-KR"/>
        </w:rPr>
        <w:t>의 검정통계량이 5% 임계치보다 작을</w:t>
      </w:r>
      <w:ins w:id="5112" w:author="user" w:date="2021-03-22T20:51:00Z">
        <w:r w:rsidR="008150B8">
          <w:rPr>
            <w:rFonts w:hint="eastAsia"/>
            <w:lang w:eastAsia="ko-KR"/>
          </w:rPr>
          <w:t xml:space="preserve"> </w:t>
        </w:r>
      </w:ins>
      <w:r>
        <w:rPr>
          <w:lang w:eastAsia="ko-KR"/>
        </w:rPr>
        <w:t>때까지 a를 반복</w:t>
      </w:r>
    </w:p>
    <w:p w14:paraId="5E64BDDD" w14:textId="46FD7956" w:rsidR="00FD7B2A" w:rsidRDefault="008150B8">
      <w:pPr>
        <w:pStyle w:val="boxBorder"/>
        <w:numPr>
          <w:ilvl w:val="0"/>
          <w:numId w:val="0"/>
        </w:numPr>
        <w:ind w:left="480" w:hanging="480"/>
        <w:jc w:val="both"/>
        <w:rPr>
          <w:lang w:eastAsia="ko-KR"/>
        </w:rPr>
        <w:pPrChange w:id="5113" w:author="user" w:date="2021-03-22T20:50:00Z">
          <w:pPr>
            <w:pStyle w:val="boxBorder"/>
          </w:pPr>
        </w:pPrChange>
      </w:pPr>
      <w:ins w:id="5114" w:author="user" w:date="2021-03-22T20:50:00Z">
        <w:r>
          <w:rPr>
            <w:rFonts w:hint="eastAsia"/>
            <w:lang w:eastAsia="ko-KR"/>
          </w:rPr>
          <w:t xml:space="preserve">2. </w:t>
        </w:r>
      </w:ins>
      <w:r w:rsidR="00FD7B2A">
        <w:rPr>
          <w:lang w:eastAsia="ko-KR"/>
        </w:rPr>
        <w:t>ACF, PACF를 확인</w:t>
      </w:r>
    </w:p>
    <w:p w14:paraId="59D4A1DF" w14:textId="77777777" w:rsidR="00FD7B2A" w:rsidRDefault="00FD7B2A">
      <w:pPr>
        <w:pStyle w:val="boxBorder"/>
        <w:numPr>
          <w:ilvl w:val="0"/>
          <w:numId w:val="0"/>
        </w:numPr>
        <w:jc w:val="both"/>
        <w:rPr>
          <w:lang w:eastAsia="ko-KR"/>
        </w:rPr>
        <w:pPrChange w:id="5115" w:author="제이펍 출판사" w:date="2021-03-14T15:57:00Z">
          <w:pPr>
            <w:pStyle w:val="boxBorder"/>
            <w:numPr>
              <w:numId w:val="0"/>
            </w:numPr>
            <w:tabs>
              <w:tab w:val="clear" w:pos="0"/>
            </w:tabs>
            <w:ind w:left="0" w:firstLine="0"/>
          </w:pPr>
        </w:pPrChange>
      </w:pPr>
      <w:r>
        <w:rPr>
          <w:lang w:eastAsia="ko-KR"/>
        </w:rPr>
        <w:t xml:space="preserve">     </w:t>
      </w:r>
      <w:r w:rsidRPr="001C6913">
        <w:rPr>
          <w:lang w:eastAsia="ko-KR"/>
        </w:rPr>
        <w:t>a.</w:t>
      </w:r>
      <w:r w:rsidRPr="00ED4019">
        <w:rPr>
          <w:rStyle w:val="VerbatimChar"/>
          <w:rFonts w:ascii="Times New Roman" w:hAnsi="Times New Roman"/>
          <w:lang w:eastAsia="ko-KR"/>
        </w:rPr>
        <w:t xml:space="preserve"> </w:t>
      </w:r>
      <w:r>
        <w:rPr>
          <w:lang w:eastAsia="ko-KR"/>
        </w:rPr>
        <w:t xml:space="preserve">ACF가 점차 감소이고 PACF의 p차에서 절단값이 있다면 </w:t>
      </w:r>
      <w:proofErr w:type="gramStart"/>
      <w:r>
        <w:rPr>
          <w:lang w:eastAsia="ko-KR"/>
        </w:rPr>
        <w:t>AR(</w:t>
      </w:r>
      <w:proofErr w:type="gramEnd"/>
      <w:r>
        <w:rPr>
          <w:lang w:eastAsia="ko-KR"/>
        </w:rPr>
        <w:t>p)</w:t>
      </w:r>
    </w:p>
    <w:p w14:paraId="4D52D901" w14:textId="77777777" w:rsidR="00FD7B2A" w:rsidRDefault="00FD7B2A">
      <w:pPr>
        <w:pStyle w:val="boxBorder"/>
        <w:numPr>
          <w:ilvl w:val="0"/>
          <w:numId w:val="0"/>
        </w:numPr>
        <w:jc w:val="both"/>
        <w:rPr>
          <w:lang w:eastAsia="ko-KR"/>
        </w:rPr>
        <w:pPrChange w:id="5116" w:author="제이펍 출판사" w:date="2021-03-14T15:57:00Z">
          <w:pPr>
            <w:pStyle w:val="boxBorder"/>
            <w:numPr>
              <w:numId w:val="0"/>
            </w:numPr>
            <w:tabs>
              <w:tab w:val="clear" w:pos="0"/>
            </w:tabs>
            <w:ind w:left="0" w:firstLine="0"/>
          </w:pPr>
        </w:pPrChange>
      </w:pPr>
      <w:r>
        <w:rPr>
          <w:lang w:eastAsia="ko-KR"/>
        </w:rPr>
        <w:t xml:space="preserve">     b. PACF가 점차 감소이고 ACF가 q차에서 절단값이 있다면 </w:t>
      </w:r>
      <w:proofErr w:type="gramStart"/>
      <w:r>
        <w:rPr>
          <w:lang w:eastAsia="ko-KR"/>
        </w:rPr>
        <w:t>MA(</w:t>
      </w:r>
      <w:proofErr w:type="gramEnd"/>
      <w:r>
        <w:rPr>
          <w:lang w:eastAsia="ko-KR"/>
        </w:rPr>
        <w:t>q)</w:t>
      </w:r>
    </w:p>
    <w:p w14:paraId="7E5BD1E7" w14:textId="47D71A9C" w:rsidR="00FD7B2A" w:rsidRDefault="00FD7B2A">
      <w:pPr>
        <w:pStyle w:val="boxBorder"/>
        <w:numPr>
          <w:ilvl w:val="0"/>
          <w:numId w:val="0"/>
        </w:numPr>
        <w:jc w:val="both"/>
        <w:rPr>
          <w:lang w:eastAsia="ko-KR"/>
        </w:rPr>
        <w:pPrChange w:id="5117" w:author="제이펍 출판사" w:date="2021-03-14T15:57:00Z">
          <w:pPr>
            <w:pStyle w:val="boxBorder"/>
            <w:numPr>
              <w:numId w:val="0"/>
            </w:numPr>
            <w:tabs>
              <w:tab w:val="clear" w:pos="0"/>
            </w:tabs>
            <w:ind w:left="0" w:firstLine="0"/>
          </w:pPr>
        </w:pPrChange>
      </w:pPr>
      <w:r>
        <w:rPr>
          <w:lang w:eastAsia="ko-KR"/>
        </w:rPr>
        <w:t xml:space="preserve">     </w:t>
      </w:r>
      <w:proofErr w:type="gramStart"/>
      <w:r>
        <w:rPr>
          <w:lang w:eastAsia="ko-KR"/>
        </w:rPr>
        <w:t>c</w:t>
      </w:r>
      <w:proofErr w:type="gramEnd"/>
      <w:r>
        <w:rPr>
          <w:lang w:eastAsia="ko-KR"/>
        </w:rPr>
        <w:t>. ACF와 PACF가 모두 점차</w:t>
      </w:r>
      <w:ins w:id="5118" w:author="user" w:date="2021-03-23T16:25:00Z">
        <w:r w:rsidR="00AC424A">
          <w:rPr>
            <w:rFonts w:hint="eastAsia"/>
            <w:lang w:eastAsia="ko-KR"/>
          </w:rPr>
          <w:t xml:space="preserve"> </w:t>
        </w:r>
      </w:ins>
      <w:r>
        <w:rPr>
          <w:lang w:eastAsia="ko-KR"/>
        </w:rPr>
        <w:t>감소라면 ARMA 모델(육안으로는 선택이 어려움)</w:t>
      </w:r>
    </w:p>
    <w:p w14:paraId="23908341" w14:textId="6E4904D9" w:rsidR="00FD7B2A" w:rsidRDefault="008150B8">
      <w:pPr>
        <w:pStyle w:val="boxBorder"/>
        <w:numPr>
          <w:ilvl w:val="0"/>
          <w:numId w:val="0"/>
        </w:numPr>
        <w:ind w:left="480" w:hanging="480"/>
        <w:jc w:val="both"/>
        <w:rPr>
          <w:lang w:eastAsia="ko-KR"/>
        </w:rPr>
        <w:pPrChange w:id="5119" w:author="user" w:date="2021-03-22T20:51:00Z">
          <w:pPr>
            <w:pStyle w:val="boxBorder"/>
          </w:pPr>
        </w:pPrChange>
      </w:pPr>
      <w:ins w:id="5120" w:author="user" w:date="2021-03-22T20:51:00Z">
        <w:r>
          <w:rPr>
            <w:rFonts w:hint="eastAsia"/>
            <w:lang w:eastAsia="ko-KR"/>
          </w:rPr>
          <w:t xml:space="preserve">3. </w:t>
        </w:r>
      </w:ins>
      <w:r w:rsidR="00FD7B2A">
        <w:rPr>
          <w:lang w:eastAsia="ko-KR"/>
        </w:rPr>
        <w:t>잔차를 확인</w:t>
      </w:r>
    </w:p>
    <w:p w14:paraId="7A0823A9" w14:textId="350F861D" w:rsidR="00FD7B2A" w:rsidRDefault="00FD7B2A">
      <w:pPr>
        <w:pStyle w:val="boxBorder"/>
        <w:numPr>
          <w:ilvl w:val="0"/>
          <w:numId w:val="0"/>
        </w:numPr>
        <w:jc w:val="both"/>
        <w:rPr>
          <w:lang w:eastAsia="ko-KR"/>
        </w:rPr>
        <w:pPrChange w:id="5121" w:author="제이펍 출판사" w:date="2021-03-14T15:57:00Z">
          <w:pPr>
            <w:pStyle w:val="boxBorder"/>
            <w:numPr>
              <w:numId w:val="0"/>
            </w:numPr>
            <w:tabs>
              <w:tab w:val="clear" w:pos="0"/>
            </w:tabs>
            <w:ind w:left="0" w:firstLine="0"/>
          </w:pPr>
        </w:pPrChange>
      </w:pPr>
      <w:r>
        <w:rPr>
          <w:rFonts w:hint="eastAsia"/>
          <w:lang w:eastAsia="ko-KR"/>
        </w:rPr>
        <w:t xml:space="preserve">     </w:t>
      </w:r>
      <w:proofErr w:type="gramStart"/>
      <w:r>
        <w:rPr>
          <w:rFonts w:hint="eastAsia"/>
          <w:lang w:eastAsia="ko-KR"/>
        </w:rPr>
        <w:t>a</w:t>
      </w:r>
      <w:proofErr w:type="gramEnd"/>
      <w:r>
        <w:rPr>
          <w:rFonts w:hint="eastAsia"/>
          <w:lang w:eastAsia="ko-KR"/>
        </w:rPr>
        <w:t xml:space="preserve">. </w:t>
      </w:r>
      <w:r>
        <w:rPr>
          <w:lang w:eastAsia="ko-KR"/>
        </w:rPr>
        <w:t>각 시차의 잔차 Ljung-</w:t>
      </w:r>
      <w:del w:id="5122" w:author="user" w:date="2021-03-22T20:51:00Z">
        <w:r w:rsidDel="008150B8">
          <w:rPr>
            <w:lang w:eastAsia="ko-KR"/>
          </w:rPr>
          <w:delText xml:space="preserve">box </w:delText>
        </w:r>
      </w:del>
      <w:ins w:id="5123" w:author="user" w:date="2021-03-22T20:51:00Z">
        <w:r w:rsidR="008150B8">
          <w:rPr>
            <w:rFonts w:hint="eastAsia"/>
            <w:lang w:eastAsia="ko-KR"/>
          </w:rPr>
          <w:t>B</w:t>
        </w:r>
        <w:r w:rsidR="008150B8">
          <w:rPr>
            <w:lang w:eastAsia="ko-KR"/>
          </w:rPr>
          <w:t xml:space="preserve">ox </w:t>
        </w:r>
      </w:ins>
      <w:r>
        <w:rPr>
          <w:lang w:eastAsia="ko-KR"/>
        </w:rPr>
        <w:t>테스트 값이 임계치 이상이어서 정상성을 만족하는지 확인</w:t>
      </w:r>
    </w:p>
    <w:p w14:paraId="254CFC70" w14:textId="48230C8E" w:rsidR="00FD7B2A" w:rsidRDefault="008150B8">
      <w:pPr>
        <w:pStyle w:val="3"/>
        <w:numPr>
          <w:ilvl w:val="0"/>
          <w:numId w:val="0"/>
        </w:numPr>
        <w:ind w:left="1520"/>
        <w:jc w:val="both"/>
        <w:rPr>
          <w:lang w:eastAsia="ko-KR"/>
        </w:rPr>
        <w:pPrChange w:id="5124" w:author="user" w:date="2021-03-22T20:53:00Z">
          <w:pPr>
            <w:pStyle w:val="3"/>
          </w:pPr>
        </w:pPrChange>
      </w:pPr>
      <w:bookmarkStart w:id="5125" w:name="차분을-통한-정상화"/>
      <w:ins w:id="5126" w:author="user" w:date="2021-03-22T20:52:00Z">
        <w:r>
          <w:rPr>
            <w:rFonts w:hint="eastAsia"/>
            <w:lang w:eastAsia="ko-KR"/>
          </w:rPr>
          <w:t xml:space="preserve">6.7.3.1 </w:t>
        </w:r>
      </w:ins>
      <w:r w:rsidR="00FD7B2A">
        <w:rPr>
          <w:lang w:eastAsia="ko-KR"/>
        </w:rPr>
        <w:t>차분을 통한 정상화</w:t>
      </w:r>
    </w:p>
    <w:p w14:paraId="157D19D9" w14:textId="14153410" w:rsidR="00FD7B2A" w:rsidRPr="00ED4019" w:rsidRDefault="00FD7B2A">
      <w:pPr>
        <w:jc w:val="both"/>
        <w:rPr>
          <w:rFonts w:ascii="Times New Roman" w:hAnsi="Times New Roman"/>
          <w:lang w:eastAsia="ko-KR"/>
        </w:rPr>
        <w:pPrChange w:id="5127" w:author="제이펍 출판사" w:date="2021-03-14T15:57:00Z">
          <w:pPr/>
        </w:pPrChange>
      </w:pPr>
      <w:r w:rsidRPr="00ED4019">
        <w:rPr>
          <w:rFonts w:ascii="Times New Roman" w:hAnsi="Times New Roman"/>
          <w:lang w:eastAsia="ko-KR"/>
        </w:rPr>
        <w:lastRenderedPageBreak/>
        <w:t>앞에서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설명했다시피</w:t>
      </w:r>
      <w:r w:rsidRPr="00ED4019">
        <w:rPr>
          <w:rFonts w:ascii="Times New Roman" w:hAnsi="Times New Roman"/>
          <w:lang w:eastAsia="ko-KR"/>
        </w:rPr>
        <w:t xml:space="preserve"> ARIMA</w:t>
      </w:r>
      <w:ins w:id="5128" w:author="user" w:date="2021-03-22T21:09:00Z">
        <w:r w:rsidR="00F23FCE">
          <w:rPr>
            <w:rFonts w:ascii="Times New Roman" w:hAnsi="Times New Roman" w:hint="eastAsia"/>
            <w:lang w:eastAsia="ko-KR"/>
          </w:rPr>
          <w:t xml:space="preserve"> </w:t>
        </w:r>
      </w:ins>
      <w:r w:rsidRPr="00ED4019">
        <w:rPr>
          <w:rFonts w:ascii="Times New Roman" w:hAnsi="Times New Roman"/>
          <w:lang w:eastAsia="ko-KR"/>
        </w:rPr>
        <w:t>모델은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비정상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데이터를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정상화로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만들기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위해</w:t>
      </w:r>
      <w:r w:rsidRPr="00ED4019">
        <w:rPr>
          <w:rFonts w:ascii="Times New Roman" w:hAnsi="Times New Roman"/>
          <w:lang w:eastAsia="ko-KR"/>
        </w:rPr>
        <w:t xml:space="preserve"> d</w:t>
      </w:r>
      <w:r w:rsidRPr="00ED4019">
        <w:rPr>
          <w:rFonts w:ascii="Times New Roman" w:hAnsi="Times New Roman" w:hint="eastAsia"/>
          <w:lang w:eastAsia="ko-KR"/>
        </w:rPr>
        <w:t>차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차분한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데이터에</w:t>
      </w:r>
      <w:r w:rsidRPr="00ED4019">
        <w:rPr>
          <w:rFonts w:ascii="Times New Roman" w:hAnsi="Times New Roman"/>
          <w:lang w:eastAsia="ko-KR"/>
        </w:rPr>
        <w:t xml:space="preserve"> ARMA(p, q)</w:t>
      </w:r>
      <w:r w:rsidRPr="00ED4019">
        <w:rPr>
          <w:rFonts w:ascii="Times New Roman" w:hAnsi="Times New Roman"/>
          <w:lang w:eastAsia="ko-KR"/>
        </w:rPr>
        <w:t>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적용한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것과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같다</w:t>
      </w:r>
      <w:r w:rsidRPr="00ED4019">
        <w:rPr>
          <w:rFonts w:ascii="Times New Roman" w:hAnsi="Times New Roman"/>
          <w:lang w:eastAsia="ko-KR"/>
        </w:rPr>
        <w:t xml:space="preserve">. </w:t>
      </w:r>
      <w:r w:rsidRPr="00ED4019">
        <w:rPr>
          <w:rFonts w:ascii="Times New Roman" w:hAnsi="Times New Roman"/>
          <w:lang w:eastAsia="ko-KR"/>
        </w:rPr>
        <w:t>따라서</w:t>
      </w:r>
      <w:r w:rsidRPr="00ED4019">
        <w:rPr>
          <w:rFonts w:ascii="Times New Roman" w:hAnsi="Times New Roman"/>
          <w:lang w:eastAsia="ko-KR"/>
        </w:rPr>
        <w:t xml:space="preserve"> ARIMA </w:t>
      </w:r>
      <w:r w:rsidRPr="00ED4019">
        <w:rPr>
          <w:rFonts w:ascii="Times New Roman" w:hAnsi="Times New Roman"/>
          <w:lang w:eastAsia="ko-KR"/>
        </w:rPr>
        <w:t>모델을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만들기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위해서는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먼저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정상</w:t>
      </w:r>
      <w:r w:rsidRPr="00ED4019">
        <w:rPr>
          <w:rFonts w:ascii="Times New Roman" w:hAnsi="Times New Roman" w:hint="eastAsia"/>
          <w:lang w:eastAsia="ko-KR"/>
        </w:rPr>
        <w:t>성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시계열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데이터</w:t>
      </w:r>
      <w:r w:rsidRPr="00ED4019">
        <w:rPr>
          <w:rFonts w:ascii="Times New Roman" w:hAnsi="Times New Roman" w:hint="eastAsia"/>
          <w:lang w:eastAsia="ko-KR"/>
        </w:rPr>
        <w:t>인</w:t>
      </w:r>
      <w:r w:rsidRPr="00ED4019">
        <w:rPr>
          <w:rFonts w:ascii="Times New Roman" w:hAnsi="Times New Roman"/>
          <w:lang w:eastAsia="ko-KR"/>
        </w:rPr>
        <w:t>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검사하고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비정상일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경우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차분을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통해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정상</w:t>
      </w:r>
      <w:r w:rsidRPr="00ED4019">
        <w:rPr>
          <w:rFonts w:ascii="Times New Roman" w:hAnsi="Times New Roman" w:hint="eastAsia"/>
          <w:lang w:eastAsia="ko-KR"/>
        </w:rPr>
        <w:t>성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시계열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데이터로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만들어야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한다</w:t>
      </w:r>
      <w:r w:rsidRPr="00ED4019">
        <w:rPr>
          <w:rFonts w:ascii="Times New Roman" w:hAnsi="Times New Roman"/>
          <w:lang w:eastAsia="ko-KR"/>
        </w:rPr>
        <w:t xml:space="preserve">. </w:t>
      </w:r>
      <w:r w:rsidRPr="00ED4019">
        <w:rPr>
          <w:rFonts w:ascii="Times New Roman" w:hAnsi="Times New Roman"/>
          <w:lang w:eastAsia="ko-KR"/>
        </w:rPr>
        <w:t>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과정은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앞의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예제에서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Style w:val="VerbatimChar"/>
          <w:rFonts w:ascii="Times New Roman" w:hAnsi="Times New Roman"/>
          <w:lang w:eastAsia="ko-KR"/>
        </w:rPr>
        <w:t>ur.kpss()</w:t>
      </w:r>
      <w:r w:rsidRPr="00ED4019">
        <w:rPr>
          <w:rFonts w:ascii="Times New Roman" w:hAnsi="Times New Roman"/>
          <w:lang w:eastAsia="ko-KR"/>
        </w:rPr>
        <w:t>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Style w:val="VerbatimChar"/>
          <w:rFonts w:ascii="Times New Roman" w:hAnsi="Times New Roman"/>
          <w:lang w:eastAsia="ko-KR"/>
        </w:rPr>
        <w:t>ndiffs()</w:t>
      </w:r>
      <w:r w:rsidRPr="00ED4019">
        <w:rPr>
          <w:rFonts w:ascii="Times New Roman" w:hAnsi="Times New Roman"/>
          <w:lang w:eastAsia="ko-KR"/>
        </w:rPr>
        <w:t>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이용하는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방법을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설명했다</w:t>
      </w:r>
      <w:r w:rsidRPr="00ED4019">
        <w:rPr>
          <w:rFonts w:ascii="Times New Roman" w:hAnsi="Times New Roman"/>
          <w:lang w:eastAsia="ko-KR"/>
        </w:rPr>
        <w:t>.</w:t>
      </w:r>
    </w:p>
    <w:p w14:paraId="7B556668" w14:textId="03A58C7D" w:rsidR="00FD7B2A" w:rsidRDefault="008150B8">
      <w:pPr>
        <w:pStyle w:val="3"/>
        <w:numPr>
          <w:ilvl w:val="0"/>
          <w:numId w:val="0"/>
        </w:numPr>
        <w:ind w:left="1520"/>
        <w:jc w:val="both"/>
        <w:rPr>
          <w:lang w:eastAsia="ko-KR"/>
        </w:rPr>
        <w:pPrChange w:id="5129" w:author="user" w:date="2021-03-22T20:53:00Z">
          <w:pPr>
            <w:pStyle w:val="3"/>
          </w:pPr>
        </w:pPrChange>
      </w:pPr>
      <w:bookmarkStart w:id="5130" w:name="acf-pacf-확인"/>
      <w:bookmarkEnd w:id="5125"/>
      <w:ins w:id="5131" w:author="user" w:date="2021-03-22T20:53:00Z">
        <w:r>
          <w:rPr>
            <w:rFonts w:hint="eastAsia"/>
            <w:lang w:eastAsia="ko-KR"/>
          </w:rPr>
          <w:t xml:space="preserve">6.5.3.2 </w:t>
        </w:r>
      </w:ins>
      <w:r w:rsidR="00FD7B2A">
        <w:rPr>
          <w:lang w:eastAsia="ko-KR"/>
        </w:rPr>
        <w:t>ACF, PACF 확인</w:t>
      </w:r>
    </w:p>
    <w:p w14:paraId="1646960D" w14:textId="41B1119D" w:rsidR="00FD7B2A" w:rsidRPr="00ED4019" w:rsidRDefault="00FD7B2A">
      <w:pPr>
        <w:jc w:val="both"/>
        <w:rPr>
          <w:rFonts w:ascii="Times New Roman" w:hAnsi="Times New Roman"/>
          <w:lang w:eastAsia="ko-KR"/>
        </w:rPr>
        <w:pPrChange w:id="5132" w:author="제이펍 출판사" w:date="2021-03-14T15:57:00Z">
          <w:pPr/>
        </w:pPrChange>
      </w:pPr>
      <w:r w:rsidRPr="00ED4019">
        <w:rPr>
          <w:rFonts w:ascii="Times New Roman" w:hAnsi="Times New Roman"/>
          <w:lang w:eastAsia="ko-KR"/>
        </w:rPr>
        <w:t>앞의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예제에서</w:t>
      </w:r>
      <w:r w:rsidRPr="00ED4019">
        <w:rPr>
          <w:rFonts w:ascii="Times New Roman" w:hAnsi="Times New Roman"/>
          <w:lang w:eastAsia="ko-KR"/>
        </w:rPr>
        <w:t xml:space="preserve"> AR(1)</w:t>
      </w:r>
      <w:r w:rsidRPr="00ED4019">
        <w:rPr>
          <w:rFonts w:ascii="Times New Roman" w:hAnsi="Times New Roman"/>
          <w:lang w:eastAsia="ko-KR"/>
        </w:rPr>
        <w:t>과</w:t>
      </w:r>
      <w:r w:rsidRPr="00ED4019">
        <w:rPr>
          <w:rFonts w:ascii="Times New Roman" w:hAnsi="Times New Roman"/>
          <w:lang w:eastAsia="ko-KR"/>
        </w:rPr>
        <w:t xml:space="preserve"> MA(1)</w:t>
      </w:r>
      <w:r w:rsidRPr="00ED4019">
        <w:rPr>
          <w:rFonts w:ascii="Times New Roman" w:hAnsi="Times New Roman"/>
          <w:lang w:eastAsia="ko-KR"/>
        </w:rPr>
        <w:t>의</w:t>
      </w:r>
      <w:r w:rsidRPr="00ED4019">
        <w:rPr>
          <w:rFonts w:ascii="Times New Roman" w:hAnsi="Times New Roman"/>
          <w:lang w:eastAsia="ko-KR"/>
        </w:rPr>
        <w:t xml:space="preserve"> ACF</w:t>
      </w:r>
      <w:r w:rsidRPr="00ED4019">
        <w:rPr>
          <w:rFonts w:ascii="Times New Roman" w:hAnsi="Times New Roman"/>
          <w:lang w:eastAsia="ko-KR"/>
        </w:rPr>
        <w:t>와</w:t>
      </w:r>
      <w:r w:rsidRPr="00ED4019">
        <w:rPr>
          <w:rFonts w:ascii="Times New Roman" w:hAnsi="Times New Roman"/>
          <w:lang w:eastAsia="ko-KR"/>
        </w:rPr>
        <w:t xml:space="preserve"> PACF plot</w:t>
      </w:r>
      <w:r w:rsidRPr="00ED4019">
        <w:rPr>
          <w:rFonts w:ascii="Times New Roman" w:hAnsi="Times New Roman"/>
          <w:lang w:eastAsia="ko-KR"/>
        </w:rPr>
        <w:t>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보았는데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두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경우가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비슷하지만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다른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특성이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있다</w:t>
      </w:r>
      <w:r w:rsidRPr="00ED4019">
        <w:rPr>
          <w:rFonts w:ascii="Times New Roman" w:hAnsi="Times New Roman"/>
          <w:lang w:eastAsia="ko-KR"/>
        </w:rPr>
        <w:t xml:space="preserve">. AR(1) </w:t>
      </w:r>
      <w:r w:rsidRPr="00ED4019">
        <w:rPr>
          <w:rFonts w:ascii="Times New Roman" w:hAnsi="Times New Roman"/>
          <w:lang w:eastAsia="ko-KR"/>
        </w:rPr>
        <w:t>모델의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경우는</w:t>
      </w:r>
      <w:r w:rsidRPr="00ED4019">
        <w:rPr>
          <w:rFonts w:ascii="Times New Roman" w:hAnsi="Times New Roman"/>
          <w:lang w:eastAsia="ko-KR"/>
        </w:rPr>
        <w:t xml:space="preserve"> ACF plot</w:t>
      </w:r>
      <w:r w:rsidRPr="00ED4019">
        <w:rPr>
          <w:rFonts w:ascii="Times New Roman" w:hAnsi="Times New Roman"/>
          <w:lang w:eastAsia="ko-KR"/>
        </w:rPr>
        <w:t>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점차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감소</w:t>
      </w:r>
      <w:r w:rsidRPr="00ED4019">
        <w:rPr>
          <w:rFonts w:ascii="Times New Roman" w:hAnsi="Times New Roman"/>
          <w:lang w:eastAsia="ko-KR"/>
        </w:rPr>
        <w:t>(tail off)</w:t>
      </w:r>
      <w:r w:rsidRPr="00ED4019">
        <w:rPr>
          <w:rFonts w:ascii="Times New Roman" w:hAnsi="Times New Roman"/>
          <w:lang w:eastAsia="ko-KR"/>
        </w:rPr>
        <w:t>하고</w:t>
      </w:r>
      <w:r w:rsidRPr="00ED4019">
        <w:rPr>
          <w:rFonts w:ascii="Times New Roman" w:hAnsi="Times New Roman"/>
          <w:lang w:eastAsia="ko-KR"/>
        </w:rPr>
        <w:t xml:space="preserve"> PACF plot</w:t>
      </w:r>
      <w:r w:rsidRPr="00ED4019">
        <w:rPr>
          <w:rFonts w:ascii="Times New Roman" w:hAnsi="Times New Roman"/>
          <w:lang w:eastAsia="ko-KR"/>
        </w:rPr>
        <w:t>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절단</w:t>
      </w:r>
      <w:r w:rsidRPr="00ED4019">
        <w:rPr>
          <w:rFonts w:ascii="Times New Roman" w:hAnsi="Times New Roman"/>
          <w:lang w:eastAsia="ko-KR"/>
        </w:rPr>
        <w:t xml:space="preserve">(cut off) </w:t>
      </w:r>
      <w:r w:rsidRPr="00ED4019">
        <w:rPr>
          <w:rFonts w:ascii="Times New Roman" w:hAnsi="Times New Roman"/>
          <w:lang w:eastAsia="ko-KR"/>
        </w:rPr>
        <w:t>차수가</w:t>
      </w:r>
      <w:r w:rsidRPr="00ED4019">
        <w:rPr>
          <w:rFonts w:ascii="Times New Roman" w:hAnsi="Times New Roman"/>
          <w:lang w:eastAsia="ko-KR"/>
        </w:rPr>
        <w:t xml:space="preserve"> 1</w:t>
      </w:r>
      <w:r w:rsidRPr="00ED4019">
        <w:rPr>
          <w:rFonts w:ascii="Times New Roman" w:hAnsi="Times New Roman"/>
          <w:lang w:eastAsia="ko-KR"/>
        </w:rPr>
        <w:t>이었다</w:t>
      </w:r>
      <w:r w:rsidRPr="00ED4019">
        <w:rPr>
          <w:rFonts w:ascii="Times New Roman" w:hAnsi="Times New Roman"/>
          <w:lang w:eastAsia="ko-KR"/>
        </w:rPr>
        <w:t xml:space="preserve">. </w:t>
      </w:r>
      <w:r w:rsidRPr="00ED4019">
        <w:rPr>
          <w:rFonts w:ascii="Times New Roman" w:hAnsi="Times New Roman"/>
          <w:lang w:eastAsia="ko-KR"/>
        </w:rPr>
        <w:t>반면</w:t>
      </w:r>
      <w:r w:rsidRPr="00ED4019">
        <w:rPr>
          <w:rFonts w:ascii="Times New Roman" w:hAnsi="Times New Roman"/>
          <w:lang w:eastAsia="ko-KR"/>
        </w:rPr>
        <w:t xml:space="preserve"> MA(1)</w:t>
      </w:r>
      <w:r w:rsidRPr="00ED4019">
        <w:rPr>
          <w:rFonts w:ascii="Times New Roman" w:hAnsi="Times New Roman"/>
          <w:lang w:eastAsia="ko-KR"/>
        </w:rPr>
        <w:t>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경우는</w:t>
      </w:r>
      <w:r w:rsidRPr="00ED4019">
        <w:rPr>
          <w:rFonts w:ascii="Times New Roman" w:hAnsi="Times New Roman"/>
          <w:lang w:eastAsia="ko-KR"/>
        </w:rPr>
        <w:t xml:space="preserve"> ACF plot</w:t>
      </w:r>
      <w:r w:rsidRPr="00ED4019">
        <w:rPr>
          <w:rFonts w:ascii="Times New Roman" w:hAnsi="Times New Roman"/>
          <w:lang w:eastAsia="ko-KR"/>
        </w:rPr>
        <w:t>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절단</w:t>
      </w:r>
      <w:del w:id="5133" w:author="user" w:date="2021-03-22T20:54:00Z">
        <w:r w:rsidRPr="00ED4019" w:rsidDel="00741D53">
          <w:rPr>
            <w:rFonts w:ascii="Times New Roman" w:hAnsi="Times New Roman"/>
            <w:lang w:eastAsia="ko-KR"/>
          </w:rPr>
          <w:delText>(cut off)</w:delText>
        </w:r>
      </w:del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차수가</w:t>
      </w:r>
      <w:r w:rsidRPr="00ED4019">
        <w:rPr>
          <w:rFonts w:ascii="Times New Roman" w:hAnsi="Times New Roman"/>
          <w:lang w:eastAsia="ko-KR"/>
        </w:rPr>
        <w:t xml:space="preserve"> 1</w:t>
      </w:r>
      <w:r w:rsidRPr="00ED4019">
        <w:rPr>
          <w:rFonts w:ascii="Times New Roman" w:hAnsi="Times New Roman"/>
          <w:lang w:eastAsia="ko-KR"/>
        </w:rPr>
        <w:t>이었고</w:t>
      </w:r>
      <w:r w:rsidRPr="00ED4019">
        <w:rPr>
          <w:rFonts w:ascii="Times New Roman" w:hAnsi="Times New Roman"/>
          <w:lang w:eastAsia="ko-KR"/>
        </w:rPr>
        <w:t xml:space="preserve"> PACF plot</w:t>
      </w:r>
      <w:r w:rsidRPr="00ED4019">
        <w:rPr>
          <w:rFonts w:ascii="Times New Roman" w:hAnsi="Times New Roman"/>
          <w:lang w:eastAsia="ko-KR"/>
        </w:rPr>
        <w:t>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점차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감소</w:t>
      </w:r>
      <w:del w:id="5134" w:author="user" w:date="2021-03-22T20:54:00Z">
        <w:r w:rsidRPr="00ED4019" w:rsidDel="00741D53">
          <w:rPr>
            <w:rFonts w:ascii="Times New Roman" w:hAnsi="Times New Roman"/>
            <w:lang w:eastAsia="ko-KR"/>
          </w:rPr>
          <w:delText>(tail off)</w:delText>
        </w:r>
      </w:del>
      <w:r w:rsidRPr="00ED4019">
        <w:rPr>
          <w:rFonts w:ascii="Times New Roman" w:hAnsi="Times New Roman"/>
          <w:lang w:eastAsia="ko-KR"/>
        </w:rPr>
        <w:t>하였다</w:t>
      </w:r>
      <w:r w:rsidRPr="00ED4019">
        <w:rPr>
          <w:rFonts w:ascii="Times New Roman" w:hAnsi="Times New Roman"/>
          <w:lang w:eastAsia="ko-KR"/>
        </w:rPr>
        <w:t xml:space="preserve">. </w:t>
      </w:r>
      <w:r w:rsidRPr="00ED4019">
        <w:rPr>
          <w:rFonts w:ascii="Times New Roman" w:hAnsi="Times New Roman"/>
          <w:lang w:eastAsia="ko-KR"/>
        </w:rPr>
        <w:t>이를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정리하면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다음의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표와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같이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나타낼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있다</w:t>
      </w:r>
      <w:r w:rsidRPr="00ED4019">
        <w:rPr>
          <w:rFonts w:ascii="Times New Roman" w:hAnsi="Times New Roman"/>
          <w:lang w:eastAsia="ko-KR"/>
        </w:rPr>
        <w:t>.</w:t>
      </w:r>
    </w:p>
    <w:tbl>
      <w:tblPr>
        <w:tblStyle w:val="Table"/>
        <w:tblW w:w="0" w:type="pct"/>
        <w:tblLook w:val="0020" w:firstRow="1" w:lastRow="0" w:firstColumn="0" w:lastColumn="0" w:noHBand="0" w:noVBand="0"/>
      </w:tblPr>
      <w:tblGrid>
        <w:gridCol w:w="767"/>
        <w:gridCol w:w="2182"/>
        <w:gridCol w:w="2182"/>
        <w:gridCol w:w="1839"/>
      </w:tblGrid>
      <w:tr w:rsidR="00FD7B2A" w14:paraId="3ACB1039" w14:textId="77777777" w:rsidTr="00BF786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2CF7245A" w14:textId="77777777" w:rsidR="00FD7B2A" w:rsidRDefault="00FD7B2A">
            <w:pPr>
              <w:jc w:val="both"/>
              <w:rPr>
                <w:b w:val="0"/>
                <w:lang w:eastAsia="ko-KR"/>
              </w:rPr>
              <w:pPrChange w:id="5135" w:author="제이펍 출판사" w:date="2021-03-14T15:57:00Z">
                <w:pPr>
                  <w:keepNext w:val="0"/>
                </w:pPr>
              </w:pPrChange>
            </w:pP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203A49F1" w14:textId="77777777" w:rsidR="00FD7B2A" w:rsidRDefault="00FD7B2A">
            <w:pPr>
              <w:pStyle w:val="Compact"/>
              <w:jc w:val="both"/>
              <w:rPr>
                <w:b w:val="0"/>
              </w:rPr>
              <w:pPrChange w:id="5136" w:author="제이펍 출판사" w:date="2021-03-14T15:57:00Z">
                <w:pPr>
                  <w:pStyle w:val="Compact"/>
                  <w:keepNext w:val="0"/>
                </w:pPr>
              </w:pPrChange>
            </w:pPr>
            <w:r w:rsidRPr="00ED4019">
              <w:rPr>
                <w:rFonts w:ascii="Times New Roman" w:hAnsi="Times New Roman"/>
              </w:rPr>
              <w:t>AR(p)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773373B2" w14:textId="77777777" w:rsidR="00FD7B2A" w:rsidRDefault="00FD7B2A">
            <w:pPr>
              <w:pStyle w:val="Compact"/>
              <w:jc w:val="both"/>
              <w:rPr>
                <w:b w:val="0"/>
              </w:rPr>
              <w:pPrChange w:id="5137" w:author="제이펍 출판사" w:date="2021-03-14T15:57:00Z">
                <w:pPr>
                  <w:pStyle w:val="Compact"/>
                  <w:keepNext w:val="0"/>
                </w:pPr>
              </w:pPrChange>
            </w:pPr>
            <w:r w:rsidRPr="00ED4019">
              <w:rPr>
                <w:rFonts w:ascii="Times New Roman" w:hAnsi="Times New Roman"/>
              </w:rPr>
              <w:t>MA(q)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0BEA6901" w14:textId="77777777" w:rsidR="00FD7B2A" w:rsidRDefault="00FD7B2A">
            <w:pPr>
              <w:pStyle w:val="Compact"/>
              <w:jc w:val="both"/>
              <w:rPr>
                <w:b w:val="0"/>
              </w:rPr>
              <w:pPrChange w:id="5138" w:author="제이펍 출판사" w:date="2021-03-14T15:57:00Z">
                <w:pPr>
                  <w:pStyle w:val="Compact"/>
                  <w:keepNext w:val="0"/>
                </w:pPr>
              </w:pPrChange>
            </w:pPr>
            <w:r w:rsidRPr="00ED4019">
              <w:rPr>
                <w:rFonts w:ascii="Times New Roman" w:hAnsi="Times New Roman"/>
              </w:rPr>
              <w:t>ARMA(p, q)</w:t>
            </w:r>
          </w:p>
        </w:tc>
      </w:tr>
      <w:tr w:rsidR="00FD7B2A" w14:paraId="483E6857" w14:textId="77777777" w:rsidTr="00BF7861">
        <w:tblPrEx>
          <w:jc w:val="left"/>
        </w:tblPrEx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0" w:type="auto"/>
          </w:tcPr>
          <w:p w14:paraId="1B3A31C7" w14:textId="77777777" w:rsidR="00FD7B2A" w:rsidRDefault="00FD7B2A">
            <w:pPr>
              <w:pStyle w:val="Compact"/>
              <w:jc w:val="both"/>
              <w:pPrChange w:id="5139" w:author="제이펍 출판사" w:date="2021-03-14T15:57:00Z">
                <w:pPr>
                  <w:pStyle w:val="Compact"/>
                  <w:keepNext w:val="0"/>
                </w:pPr>
              </w:pPrChange>
            </w:pPr>
            <w:r w:rsidRPr="00ED4019">
              <w:rPr>
                <w:rFonts w:ascii="Times New Roman" w:hAnsi="Times New Roman"/>
              </w:rPr>
              <w:t>ACF</w:t>
            </w:r>
          </w:p>
        </w:tc>
        <w:tc>
          <w:tcPr>
            <w:tcW w:w="0" w:type="auto"/>
          </w:tcPr>
          <w:p w14:paraId="22945552" w14:textId="4696A76F" w:rsidR="00FD7B2A" w:rsidRDefault="00FD7B2A">
            <w:pPr>
              <w:pStyle w:val="Compact"/>
              <w:jc w:val="both"/>
              <w:pPrChange w:id="5140" w:author="user" w:date="2021-03-22T20:55:00Z">
                <w:pPr>
                  <w:pStyle w:val="Compact"/>
                  <w:keepNext w:val="0"/>
                </w:pPr>
              </w:pPrChange>
            </w:pPr>
            <w:r w:rsidRPr="00ED4019">
              <w:rPr>
                <w:rFonts w:ascii="Times New Roman" w:hAnsi="Times New Roman"/>
              </w:rPr>
              <w:t>점차</w:t>
            </w:r>
            <w:r w:rsidRPr="00ED4019">
              <w:rPr>
                <w:rFonts w:ascii="Times New Roman" w:hAnsi="Times New Roman"/>
              </w:rPr>
              <w:t xml:space="preserve"> </w:t>
            </w:r>
            <w:r w:rsidRPr="00ED4019">
              <w:rPr>
                <w:rFonts w:ascii="Times New Roman" w:hAnsi="Times New Roman"/>
              </w:rPr>
              <w:t>감소</w:t>
            </w:r>
            <w:del w:id="5141" w:author="user" w:date="2021-03-22T20:55:00Z">
              <w:r w:rsidRPr="00ED4019" w:rsidDel="00741D53">
                <w:rPr>
                  <w:rFonts w:ascii="Times New Roman" w:hAnsi="Times New Roman"/>
                </w:rPr>
                <w:delText>(tail off)</w:delText>
              </w:r>
            </w:del>
          </w:p>
        </w:tc>
        <w:tc>
          <w:tcPr>
            <w:tcW w:w="0" w:type="auto"/>
          </w:tcPr>
          <w:p w14:paraId="2F99DCD8" w14:textId="5E2B6DC9" w:rsidR="00FD7B2A" w:rsidRDefault="00FD7B2A">
            <w:pPr>
              <w:pStyle w:val="Compact"/>
              <w:jc w:val="both"/>
              <w:pPrChange w:id="5142" w:author="user" w:date="2021-03-22T20:55:00Z">
                <w:pPr>
                  <w:pStyle w:val="Compact"/>
                  <w:keepNext w:val="0"/>
                </w:pPr>
              </w:pPrChange>
            </w:pPr>
            <w:r w:rsidRPr="00ED4019">
              <w:rPr>
                <w:rFonts w:ascii="Times New Roman" w:hAnsi="Times New Roman"/>
              </w:rPr>
              <w:t>q</w:t>
            </w:r>
            <w:r w:rsidRPr="00ED4019">
              <w:rPr>
                <w:rFonts w:ascii="Times New Roman" w:hAnsi="Times New Roman"/>
              </w:rPr>
              <w:t>차에서</w:t>
            </w:r>
            <w:r w:rsidRPr="00ED4019">
              <w:rPr>
                <w:rFonts w:ascii="Times New Roman" w:hAnsi="Times New Roman"/>
              </w:rPr>
              <w:t xml:space="preserve"> </w:t>
            </w:r>
            <w:r w:rsidRPr="00ED4019">
              <w:rPr>
                <w:rFonts w:ascii="Times New Roman" w:hAnsi="Times New Roman"/>
              </w:rPr>
              <w:t>절단</w:t>
            </w:r>
            <w:del w:id="5143" w:author="user" w:date="2021-03-22T20:55:00Z">
              <w:r w:rsidRPr="00ED4019" w:rsidDel="00741D53">
                <w:rPr>
                  <w:rFonts w:ascii="Times New Roman" w:hAnsi="Times New Roman"/>
                </w:rPr>
                <w:delText>(cut off)</w:delText>
              </w:r>
            </w:del>
          </w:p>
        </w:tc>
        <w:tc>
          <w:tcPr>
            <w:tcW w:w="0" w:type="auto"/>
          </w:tcPr>
          <w:p w14:paraId="3CBA0AD5" w14:textId="7E34D1C1" w:rsidR="00FD7B2A" w:rsidRDefault="00FD7B2A">
            <w:pPr>
              <w:pStyle w:val="Compact"/>
              <w:jc w:val="both"/>
              <w:pPrChange w:id="5144" w:author="user" w:date="2021-03-22T20:55:00Z">
                <w:pPr>
                  <w:pStyle w:val="Compact"/>
                  <w:keepNext w:val="0"/>
                </w:pPr>
              </w:pPrChange>
            </w:pPr>
            <w:r w:rsidRPr="00ED4019">
              <w:rPr>
                <w:rFonts w:ascii="Times New Roman" w:hAnsi="Times New Roman"/>
              </w:rPr>
              <w:t>점차</w:t>
            </w:r>
            <w:r w:rsidRPr="00ED4019">
              <w:rPr>
                <w:rFonts w:ascii="Times New Roman" w:hAnsi="Times New Roman"/>
              </w:rPr>
              <w:t xml:space="preserve"> </w:t>
            </w:r>
            <w:r w:rsidRPr="00ED4019">
              <w:rPr>
                <w:rFonts w:ascii="Times New Roman" w:hAnsi="Times New Roman"/>
              </w:rPr>
              <w:t>감소</w:t>
            </w:r>
            <w:del w:id="5145" w:author="user" w:date="2021-03-22T20:55:00Z">
              <w:r w:rsidRPr="00ED4019" w:rsidDel="00741D53">
                <w:rPr>
                  <w:rFonts w:ascii="Times New Roman" w:hAnsi="Times New Roman"/>
                </w:rPr>
                <w:delText>(tail off)</w:delText>
              </w:r>
            </w:del>
          </w:p>
        </w:tc>
      </w:tr>
      <w:tr w:rsidR="00FD7B2A" w:rsidRPr="00ED4019" w14:paraId="30FC8F72" w14:textId="77777777" w:rsidTr="00BF7861">
        <w:tblPrEx>
          <w:jc w:val="left"/>
        </w:tblPrEx>
        <w:tc>
          <w:tcPr>
            <w:tcW w:w="0" w:type="auto"/>
          </w:tcPr>
          <w:p w14:paraId="1D35BF14" w14:textId="77777777" w:rsidR="00FD7B2A" w:rsidRDefault="00FD7B2A">
            <w:pPr>
              <w:pStyle w:val="Compact"/>
              <w:jc w:val="both"/>
              <w:pPrChange w:id="5146" w:author="제이펍 출판사" w:date="2021-03-14T15:57:00Z">
                <w:pPr>
                  <w:pStyle w:val="Compact"/>
                  <w:keepNext w:val="0"/>
                </w:pPr>
              </w:pPrChange>
            </w:pPr>
            <w:r w:rsidRPr="00ED4019">
              <w:rPr>
                <w:rFonts w:ascii="Times New Roman" w:hAnsi="Times New Roman"/>
              </w:rPr>
              <w:t>PACF</w:t>
            </w:r>
          </w:p>
        </w:tc>
        <w:tc>
          <w:tcPr>
            <w:tcW w:w="0" w:type="auto"/>
          </w:tcPr>
          <w:p w14:paraId="31F02434" w14:textId="3977C373" w:rsidR="00FD7B2A" w:rsidRDefault="00FD7B2A">
            <w:pPr>
              <w:pStyle w:val="Compact"/>
              <w:jc w:val="both"/>
              <w:pPrChange w:id="5147" w:author="user" w:date="2021-03-22T20:55:00Z">
                <w:pPr>
                  <w:pStyle w:val="Compact"/>
                  <w:keepNext w:val="0"/>
                </w:pPr>
              </w:pPrChange>
            </w:pPr>
            <w:r w:rsidRPr="00ED4019">
              <w:rPr>
                <w:rFonts w:ascii="Times New Roman" w:hAnsi="Times New Roman"/>
              </w:rPr>
              <w:t>p</w:t>
            </w:r>
            <w:r w:rsidRPr="00ED4019">
              <w:rPr>
                <w:rFonts w:ascii="Times New Roman" w:hAnsi="Times New Roman"/>
              </w:rPr>
              <w:t>차에서</w:t>
            </w:r>
            <w:r w:rsidRPr="00ED4019">
              <w:rPr>
                <w:rFonts w:ascii="Times New Roman" w:hAnsi="Times New Roman"/>
              </w:rPr>
              <w:t xml:space="preserve"> </w:t>
            </w:r>
            <w:r w:rsidRPr="00ED4019">
              <w:rPr>
                <w:rFonts w:ascii="Times New Roman" w:hAnsi="Times New Roman"/>
              </w:rPr>
              <w:t>절단</w:t>
            </w:r>
            <w:del w:id="5148" w:author="user" w:date="2021-03-22T20:55:00Z">
              <w:r w:rsidRPr="00ED4019" w:rsidDel="00741D53">
                <w:rPr>
                  <w:rFonts w:ascii="Times New Roman" w:hAnsi="Times New Roman"/>
                </w:rPr>
                <w:delText>(cut off)</w:delText>
              </w:r>
            </w:del>
          </w:p>
        </w:tc>
        <w:tc>
          <w:tcPr>
            <w:tcW w:w="0" w:type="auto"/>
          </w:tcPr>
          <w:p w14:paraId="64A9B2BC" w14:textId="2D1EEFB6" w:rsidR="00FD7B2A" w:rsidRDefault="00FD7B2A">
            <w:pPr>
              <w:pStyle w:val="Compact"/>
              <w:jc w:val="both"/>
              <w:pPrChange w:id="5149" w:author="user" w:date="2021-03-22T20:55:00Z">
                <w:pPr>
                  <w:pStyle w:val="Compact"/>
                  <w:keepNext w:val="0"/>
                </w:pPr>
              </w:pPrChange>
            </w:pPr>
            <w:r w:rsidRPr="00ED4019">
              <w:rPr>
                <w:rFonts w:ascii="Times New Roman" w:hAnsi="Times New Roman"/>
              </w:rPr>
              <w:t>점차</w:t>
            </w:r>
            <w:r w:rsidRPr="00ED4019">
              <w:rPr>
                <w:rFonts w:ascii="Times New Roman" w:hAnsi="Times New Roman"/>
              </w:rPr>
              <w:t xml:space="preserve"> </w:t>
            </w:r>
            <w:r w:rsidRPr="00ED4019">
              <w:rPr>
                <w:rFonts w:ascii="Times New Roman" w:hAnsi="Times New Roman"/>
              </w:rPr>
              <w:t>감소</w:t>
            </w:r>
            <w:del w:id="5150" w:author="user" w:date="2021-03-22T20:55:00Z">
              <w:r w:rsidRPr="00ED4019" w:rsidDel="00741D53">
                <w:rPr>
                  <w:rFonts w:ascii="Times New Roman" w:hAnsi="Times New Roman"/>
                </w:rPr>
                <w:delText>(tail off)</w:delText>
              </w:r>
            </w:del>
          </w:p>
        </w:tc>
        <w:tc>
          <w:tcPr>
            <w:tcW w:w="0" w:type="auto"/>
          </w:tcPr>
          <w:p w14:paraId="5D3AB9F3" w14:textId="06580454" w:rsidR="00FD7B2A" w:rsidRPr="00ED4019" w:rsidRDefault="00FD7B2A">
            <w:pPr>
              <w:pStyle w:val="Compact"/>
              <w:jc w:val="both"/>
              <w:rPr>
                <w:rFonts w:ascii="Times New Roman" w:hAnsi="Times New Roman"/>
              </w:rPr>
              <w:pPrChange w:id="5151" w:author="user" w:date="2021-03-22T20:55:00Z">
                <w:pPr>
                  <w:pStyle w:val="Compact"/>
                  <w:keepNext w:val="0"/>
                </w:pPr>
              </w:pPrChange>
            </w:pPr>
            <w:r w:rsidRPr="00ED4019">
              <w:rPr>
                <w:rFonts w:ascii="Times New Roman" w:hAnsi="Times New Roman"/>
              </w:rPr>
              <w:t>점차</w:t>
            </w:r>
            <w:r w:rsidRPr="00ED4019">
              <w:rPr>
                <w:rFonts w:ascii="Times New Roman" w:hAnsi="Times New Roman"/>
              </w:rPr>
              <w:t xml:space="preserve"> </w:t>
            </w:r>
            <w:r w:rsidRPr="00ED4019">
              <w:rPr>
                <w:rFonts w:ascii="Times New Roman" w:hAnsi="Times New Roman"/>
              </w:rPr>
              <w:t>감소</w:t>
            </w:r>
            <w:del w:id="5152" w:author="user" w:date="2021-03-22T20:55:00Z">
              <w:r w:rsidRPr="00ED4019" w:rsidDel="00741D53">
                <w:rPr>
                  <w:rFonts w:ascii="Times New Roman" w:hAnsi="Times New Roman"/>
                </w:rPr>
                <w:delText>(tail off)</w:delText>
              </w:r>
            </w:del>
          </w:p>
        </w:tc>
      </w:tr>
    </w:tbl>
    <w:p w14:paraId="6417DF07" w14:textId="0E68E2B9" w:rsidR="00FD7B2A" w:rsidRPr="00ED4019" w:rsidRDefault="00FD7B2A">
      <w:pPr>
        <w:pStyle w:val="a0"/>
        <w:jc w:val="both"/>
        <w:rPr>
          <w:rFonts w:ascii="Times New Roman" w:hAnsi="Times New Roman"/>
          <w:lang w:eastAsia="ko-KR"/>
        </w:rPr>
        <w:pPrChange w:id="5153" w:author="제이펍 출판사" w:date="2021-03-14T15:57:00Z">
          <w:pPr>
            <w:pStyle w:val="a0"/>
          </w:pPr>
        </w:pPrChange>
      </w:pPr>
      <w:r w:rsidRPr="00ED4019">
        <w:rPr>
          <w:rFonts w:ascii="Times New Roman" w:hAnsi="Times New Roman"/>
          <w:lang w:eastAsia="ko-KR"/>
        </w:rPr>
        <w:t>위의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표에서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보듯이</w:t>
      </w:r>
      <w:r w:rsidRPr="00ED4019">
        <w:rPr>
          <w:rFonts w:ascii="Times New Roman" w:hAnsi="Times New Roman"/>
          <w:lang w:eastAsia="ko-KR"/>
        </w:rPr>
        <w:t xml:space="preserve"> AR</w:t>
      </w:r>
      <w:r w:rsidRPr="00ED4019">
        <w:rPr>
          <w:rFonts w:ascii="Times New Roman" w:hAnsi="Times New Roman"/>
          <w:lang w:eastAsia="ko-KR"/>
        </w:rPr>
        <w:t>모델은</w:t>
      </w:r>
      <w:r w:rsidRPr="00ED4019">
        <w:rPr>
          <w:rFonts w:ascii="Times New Roman" w:hAnsi="Times New Roman"/>
          <w:lang w:eastAsia="ko-KR"/>
        </w:rPr>
        <w:t xml:space="preserve"> ACF plot</w:t>
      </w:r>
      <w:r w:rsidRPr="00ED4019">
        <w:rPr>
          <w:rFonts w:ascii="Times New Roman" w:hAnsi="Times New Roman"/>
          <w:lang w:eastAsia="ko-KR"/>
        </w:rPr>
        <w:t>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점차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감소하며</w:t>
      </w:r>
      <w:r w:rsidRPr="00ED4019">
        <w:rPr>
          <w:rFonts w:ascii="Times New Roman" w:hAnsi="Times New Roman"/>
          <w:lang w:eastAsia="ko-KR"/>
        </w:rPr>
        <w:t xml:space="preserve"> PACF plot</w:t>
      </w:r>
      <w:r w:rsidRPr="00ED4019">
        <w:rPr>
          <w:rFonts w:ascii="Times New Roman" w:hAnsi="Times New Roman"/>
          <w:lang w:eastAsia="ko-KR"/>
        </w:rPr>
        <w:t>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절단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차수가</w:t>
      </w:r>
      <w:r w:rsidRPr="00ED4019">
        <w:rPr>
          <w:rFonts w:ascii="Times New Roman" w:hAnsi="Times New Roman"/>
          <w:lang w:eastAsia="ko-KR"/>
        </w:rPr>
        <w:t xml:space="preserve"> p</w:t>
      </w:r>
      <w:r w:rsidRPr="00ED4019">
        <w:rPr>
          <w:rFonts w:ascii="Times New Roman" w:hAnsi="Times New Roman"/>
          <w:lang w:eastAsia="ko-KR"/>
        </w:rPr>
        <w:t>일</w:t>
      </w:r>
      <w:ins w:id="5154" w:author="user" w:date="2021-03-22T20:55:00Z">
        <w:r w:rsidR="00741D53">
          <w:rPr>
            <w:rFonts w:ascii="Times New Roman" w:hAnsi="Times New Roman" w:hint="eastAsia"/>
            <w:lang w:eastAsia="ko-KR"/>
          </w:rPr>
          <w:t xml:space="preserve"> </w:t>
        </w:r>
      </w:ins>
      <w:r w:rsidRPr="00ED4019">
        <w:rPr>
          <w:rFonts w:ascii="Times New Roman" w:hAnsi="Times New Roman"/>
          <w:lang w:eastAsia="ko-KR"/>
        </w:rPr>
        <w:t>때</w:t>
      </w:r>
      <w:r w:rsidRPr="00ED4019">
        <w:rPr>
          <w:rFonts w:ascii="Times New Roman" w:hAnsi="Times New Roman"/>
          <w:lang w:eastAsia="ko-KR"/>
        </w:rPr>
        <w:t xml:space="preserve"> AR(p)</w:t>
      </w:r>
      <w:ins w:id="5155" w:author="user" w:date="2021-03-22T20:55:00Z">
        <w:r w:rsidR="00741D53">
          <w:rPr>
            <w:rFonts w:ascii="Times New Roman" w:hAnsi="Times New Roman" w:hint="eastAsia"/>
            <w:lang w:eastAsia="ko-KR"/>
          </w:rPr>
          <w:t xml:space="preserve"> </w:t>
        </w:r>
      </w:ins>
      <w:r w:rsidRPr="00ED4019">
        <w:rPr>
          <w:rFonts w:ascii="Times New Roman" w:hAnsi="Times New Roman"/>
          <w:lang w:eastAsia="ko-KR"/>
        </w:rPr>
        <w:t>모델로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결정되고</w:t>
      </w:r>
      <w:r w:rsidRPr="00ED4019">
        <w:rPr>
          <w:rFonts w:ascii="Times New Roman" w:hAnsi="Times New Roman"/>
          <w:lang w:eastAsia="ko-KR"/>
        </w:rPr>
        <w:t xml:space="preserve">, MA </w:t>
      </w:r>
      <w:r w:rsidRPr="00ED4019">
        <w:rPr>
          <w:rFonts w:ascii="Times New Roman" w:hAnsi="Times New Roman"/>
          <w:lang w:eastAsia="ko-KR"/>
        </w:rPr>
        <w:t>모델은</w:t>
      </w:r>
      <w:r w:rsidRPr="00ED4019">
        <w:rPr>
          <w:rFonts w:ascii="Times New Roman" w:hAnsi="Times New Roman"/>
          <w:lang w:eastAsia="ko-KR"/>
        </w:rPr>
        <w:t xml:space="preserve"> PACF plot</w:t>
      </w:r>
      <w:r w:rsidRPr="00ED4019">
        <w:rPr>
          <w:rFonts w:ascii="Times New Roman" w:hAnsi="Times New Roman"/>
          <w:lang w:eastAsia="ko-KR"/>
        </w:rPr>
        <w:t>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점차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감소하며</w:t>
      </w:r>
      <w:ins w:id="5156" w:author="user" w:date="2021-03-22T20:56:00Z">
        <w:r w:rsidR="001320AE">
          <w:rPr>
            <w:rFonts w:ascii="Times New Roman" w:hAnsi="Times New Roman" w:hint="eastAsia"/>
            <w:lang w:eastAsia="ko-KR"/>
          </w:rPr>
          <w:t>,</w:t>
        </w:r>
      </w:ins>
      <w:r w:rsidRPr="00ED4019">
        <w:rPr>
          <w:rFonts w:ascii="Times New Roman" w:hAnsi="Times New Roman"/>
          <w:lang w:eastAsia="ko-KR"/>
        </w:rPr>
        <w:t xml:space="preserve"> ACF plot</w:t>
      </w:r>
      <w:r w:rsidRPr="00ED4019">
        <w:rPr>
          <w:rFonts w:ascii="Times New Roman" w:hAnsi="Times New Roman"/>
          <w:lang w:eastAsia="ko-KR"/>
        </w:rPr>
        <w:t>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절단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차수가</w:t>
      </w:r>
      <w:r w:rsidRPr="00ED4019">
        <w:rPr>
          <w:rFonts w:ascii="Times New Roman" w:hAnsi="Times New Roman"/>
          <w:lang w:eastAsia="ko-KR"/>
        </w:rPr>
        <w:t xml:space="preserve"> q</w:t>
      </w:r>
      <w:r w:rsidRPr="00ED4019">
        <w:rPr>
          <w:rFonts w:ascii="Times New Roman" w:hAnsi="Times New Roman"/>
          <w:lang w:eastAsia="ko-KR"/>
        </w:rPr>
        <w:t>일</w:t>
      </w:r>
      <w:ins w:id="5157" w:author="user" w:date="2021-03-22T20:56:00Z">
        <w:r w:rsidR="001320AE">
          <w:rPr>
            <w:rFonts w:ascii="Times New Roman" w:hAnsi="Times New Roman" w:hint="eastAsia"/>
            <w:lang w:eastAsia="ko-KR"/>
          </w:rPr>
          <w:t xml:space="preserve"> </w:t>
        </w:r>
      </w:ins>
      <w:r w:rsidRPr="00ED4019">
        <w:rPr>
          <w:rFonts w:ascii="Times New Roman" w:hAnsi="Times New Roman"/>
          <w:lang w:eastAsia="ko-KR"/>
        </w:rPr>
        <w:t>때</w:t>
      </w:r>
      <w:r w:rsidRPr="00ED4019">
        <w:rPr>
          <w:rFonts w:ascii="Times New Roman" w:hAnsi="Times New Roman"/>
          <w:lang w:eastAsia="ko-KR"/>
        </w:rPr>
        <w:t xml:space="preserve"> MA(q)</w:t>
      </w:r>
      <w:r w:rsidRPr="00ED4019">
        <w:rPr>
          <w:rFonts w:ascii="Times New Roman" w:hAnsi="Times New Roman"/>
          <w:lang w:eastAsia="ko-KR"/>
        </w:rPr>
        <w:t>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결정한다</w:t>
      </w:r>
      <w:r w:rsidRPr="00ED4019">
        <w:rPr>
          <w:rFonts w:ascii="Times New Roman" w:hAnsi="Times New Roman"/>
          <w:lang w:eastAsia="ko-KR"/>
        </w:rPr>
        <w:t xml:space="preserve">. </w:t>
      </w:r>
      <w:r w:rsidRPr="00ED4019">
        <w:rPr>
          <w:rFonts w:ascii="Times New Roman" w:hAnsi="Times New Roman"/>
          <w:lang w:eastAsia="ko-KR"/>
        </w:rPr>
        <w:t>만약</w:t>
      </w:r>
      <w:r w:rsidRPr="00ED4019">
        <w:rPr>
          <w:rFonts w:ascii="Times New Roman" w:hAnsi="Times New Roman"/>
          <w:lang w:eastAsia="ko-KR"/>
        </w:rPr>
        <w:t xml:space="preserve"> AR</w:t>
      </w:r>
      <w:r w:rsidRPr="00ED4019">
        <w:rPr>
          <w:rFonts w:ascii="Times New Roman" w:hAnsi="Times New Roman"/>
          <w:lang w:eastAsia="ko-KR"/>
        </w:rPr>
        <w:t>과</w:t>
      </w:r>
      <w:r w:rsidRPr="00ED4019">
        <w:rPr>
          <w:rFonts w:ascii="Times New Roman" w:hAnsi="Times New Roman"/>
          <w:lang w:eastAsia="ko-KR"/>
        </w:rPr>
        <w:t xml:space="preserve"> MA</w:t>
      </w:r>
      <w:r w:rsidRPr="00ED4019">
        <w:rPr>
          <w:rFonts w:ascii="Times New Roman" w:hAnsi="Times New Roman"/>
          <w:lang w:eastAsia="ko-KR"/>
        </w:rPr>
        <w:t>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동시에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나타나는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모델의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경우는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다음의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예에서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보듯이</w:t>
      </w:r>
      <w:r w:rsidRPr="00ED4019">
        <w:rPr>
          <w:rFonts w:ascii="Times New Roman" w:hAnsi="Times New Roman"/>
          <w:lang w:eastAsia="ko-KR"/>
        </w:rPr>
        <w:t xml:space="preserve"> ACF</w:t>
      </w:r>
      <w:r w:rsidRPr="00ED4019">
        <w:rPr>
          <w:rFonts w:ascii="Times New Roman" w:hAnsi="Times New Roman"/>
          <w:lang w:eastAsia="ko-KR"/>
        </w:rPr>
        <w:t>와</w:t>
      </w:r>
      <w:r w:rsidRPr="00ED4019">
        <w:rPr>
          <w:rFonts w:ascii="Times New Roman" w:hAnsi="Times New Roman"/>
          <w:lang w:eastAsia="ko-KR"/>
        </w:rPr>
        <w:t xml:space="preserve"> PACF</w:t>
      </w:r>
      <w:r w:rsidRPr="00ED4019">
        <w:rPr>
          <w:rFonts w:ascii="Times New Roman" w:hAnsi="Times New Roman"/>
          <w:lang w:eastAsia="ko-KR"/>
        </w:rPr>
        <w:t>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모두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점차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감소하는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형태를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보인다</w:t>
      </w:r>
      <w:r w:rsidRPr="00ED4019">
        <w:rPr>
          <w:rFonts w:ascii="Times New Roman" w:hAnsi="Times New Roman"/>
          <w:lang w:eastAsia="ko-KR"/>
        </w:rPr>
        <w:t>.</w:t>
      </w:r>
    </w:p>
    <w:p w14:paraId="02D40EDA" w14:textId="60EE9B07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5158" w:author="제이펍 출판사" w:date="2021-03-14T15:57:00Z">
          <w:pPr>
            <w:pStyle w:val="SourceCode"/>
          </w:pPr>
        </w:pPrChange>
      </w:pPr>
      <w:r w:rsidRPr="00ED4019">
        <w:rPr>
          <w:rStyle w:val="FunctionTok"/>
          <w:rFonts w:ascii="Times New Roman" w:hAnsi="Times New Roman"/>
        </w:rPr>
        <w:t>set.seed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DecValTok"/>
          <w:rFonts w:ascii="Times New Roman" w:hAnsi="Times New Roman"/>
        </w:rPr>
        <w:t>345</w:t>
      </w:r>
      <w:r w:rsidRPr="00ED4019">
        <w:rPr>
          <w:rStyle w:val="NormalTok"/>
          <w:rFonts w:ascii="Times New Roman" w:hAnsi="Times New Roman"/>
        </w:rPr>
        <w:t>)</w:t>
      </w:r>
      <w:r w:rsidRPr="00ED4019">
        <w:rPr>
          <w:rFonts w:ascii="Times New Roman" w:hAnsi="Times New Roman"/>
        </w:rPr>
        <w:br/>
      </w:r>
      <w:r w:rsidRPr="00ED4019">
        <w:rPr>
          <w:rStyle w:val="CommentTok"/>
          <w:rFonts w:ascii="Times New Roman" w:hAnsi="Times New Roman"/>
        </w:rPr>
        <w:t># ARIMA(1,0,0)</w:t>
      </w:r>
      <w:r w:rsidRPr="00ED4019">
        <w:rPr>
          <w:rStyle w:val="CommentTok"/>
          <w:rFonts w:ascii="Times New Roman" w:hAnsi="Times New Roman"/>
        </w:rPr>
        <w:t>에</w:t>
      </w:r>
      <w:r w:rsidRPr="00ED4019">
        <w:rPr>
          <w:rStyle w:val="CommentTok"/>
          <w:rFonts w:ascii="Times New Roman" w:hAnsi="Times New Roman"/>
        </w:rPr>
        <w:t xml:space="preserve"> AR(1)</w:t>
      </w:r>
      <w:r w:rsidRPr="00ED4019">
        <w:rPr>
          <w:rStyle w:val="CommentTok"/>
          <w:rFonts w:ascii="Times New Roman" w:hAnsi="Times New Roman"/>
        </w:rPr>
        <w:t>의</w:t>
      </w:r>
      <w:r w:rsidRPr="00ED4019">
        <w:rPr>
          <w:rStyle w:val="CommentTok"/>
          <w:rFonts w:ascii="Times New Roman" w:hAnsi="Times New Roman"/>
        </w:rPr>
        <w:t xml:space="preserve"> </w:t>
      </w:r>
      <w:del w:id="5159" w:author="user" w:date="2021-03-22T19:43:00Z">
        <w:r w:rsidRPr="00ED4019" w:rsidDel="006B78C8">
          <w:rPr>
            <w:rStyle w:val="CommentTok"/>
            <w:rFonts w:ascii="Times New Roman" w:hAnsi="Times New Roman"/>
          </w:rPr>
          <w:delText>회귀계수</w:delText>
        </w:r>
      </w:del>
      <w:ins w:id="5160" w:author="user" w:date="2021-03-22T19:43:00Z">
        <w:r w:rsidR="006B78C8">
          <w:rPr>
            <w:rStyle w:val="CommentTok"/>
            <w:rFonts w:ascii="Times New Roman" w:hAnsi="Times New Roman"/>
          </w:rPr>
          <w:t>회귀</w:t>
        </w:r>
        <w:r w:rsidR="006B78C8">
          <w:rPr>
            <w:rStyle w:val="CommentTok"/>
            <w:rFonts w:ascii="Times New Roman" w:hAnsi="Times New Roman"/>
          </w:rPr>
          <w:t xml:space="preserve"> </w:t>
        </w:r>
        <w:r w:rsidR="006B78C8">
          <w:rPr>
            <w:rStyle w:val="CommentTok"/>
            <w:rFonts w:ascii="Times New Roman" w:hAnsi="Times New Roman"/>
          </w:rPr>
          <w:t>계수</w:t>
        </w:r>
      </w:ins>
      <w:r w:rsidRPr="00ED4019">
        <w:rPr>
          <w:rStyle w:val="CommentTok"/>
          <w:rFonts w:ascii="Times New Roman" w:hAnsi="Times New Roman"/>
        </w:rPr>
        <w:t>가</w:t>
      </w:r>
      <w:r w:rsidRPr="00ED4019">
        <w:rPr>
          <w:rStyle w:val="CommentTok"/>
          <w:rFonts w:ascii="Times New Roman" w:hAnsi="Times New Roman"/>
        </w:rPr>
        <w:t xml:space="preserve"> 0.9</w:t>
      </w:r>
      <w:r w:rsidRPr="00ED4019">
        <w:rPr>
          <w:rStyle w:val="CommentTok"/>
          <w:rFonts w:ascii="Times New Roman" w:hAnsi="Times New Roman"/>
        </w:rPr>
        <w:t>인</w:t>
      </w:r>
      <w:r w:rsidRPr="00ED4019">
        <w:rPr>
          <w:rStyle w:val="CommentTok"/>
          <w:rFonts w:ascii="Times New Roman" w:hAnsi="Times New Roman"/>
        </w:rPr>
        <w:t xml:space="preserve"> </w:t>
      </w:r>
      <w:r w:rsidRPr="00ED4019">
        <w:rPr>
          <w:rStyle w:val="CommentTok"/>
          <w:rFonts w:ascii="Times New Roman" w:hAnsi="Times New Roman"/>
        </w:rPr>
        <w:t>데이터</w:t>
      </w:r>
      <w:r w:rsidRPr="00ED4019">
        <w:rPr>
          <w:rStyle w:val="CommentTok"/>
          <w:rFonts w:ascii="Times New Roman" w:hAnsi="Times New Roman"/>
        </w:rPr>
        <w:t xml:space="preserve"> 200</w:t>
      </w:r>
      <w:r w:rsidRPr="00ED4019">
        <w:rPr>
          <w:rStyle w:val="CommentTok"/>
          <w:rFonts w:ascii="Times New Roman" w:hAnsi="Times New Roman"/>
        </w:rPr>
        <w:t>개</w:t>
      </w:r>
      <w:r w:rsidRPr="00ED4019">
        <w:rPr>
          <w:rStyle w:val="CommentTok"/>
          <w:rFonts w:ascii="Times New Roman" w:hAnsi="Times New Roman"/>
        </w:rPr>
        <w:t xml:space="preserve"> </w:t>
      </w:r>
      <w:r w:rsidRPr="00ED4019">
        <w:rPr>
          <w:rStyle w:val="CommentTok"/>
          <w:rFonts w:ascii="Times New Roman" w:hAnsi="Times New Roman"/>
        </w:rPr>
        <w:t>생성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arima101 </w:t>
      </w:r>
      <w:r w:rsidRPr="00ED4019">
        <w:rPr>
          <w:rStyle w:val="OtherTok"/>
          <w:rFonts w:ascii="Times New Roman" w:hAnsi="Times New Roman"/>
        </w:rPr>
        <w:t>&lt;-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unctionTok"/>
          <w:rFonts w:ascii="Times New Roman" w:hAnsi="Times New Roman"/>
        </w:rPr>
        <w:t>arima.sim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AttributeTok"/>
          <w:rFonts w:ascii="Times New Roman" w:hAnsi="Times New Roman"/>
        </w:rPr>
        <w:t>model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unctionTok"/>
          <w:rFonts w:ascii="Times New Roman" w:hAnsi="Times New Roman"/>
        </w:rPr>
        <w:t>list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AttributeTok"/>
          <w:rFonts w:ascii="Times New Roman" w:hAnsi="Times New Roman"/>
        </w:rPr>
        <w:t>order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unctionTok"/>
          <w:rFonts w:ascii="Times New Roman" w:hAnsi="Times New Roman"/>
        </w:rPr>
        <w:t>c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DecValTok"/>
          <w:rFonts w:ascii="Times New Roman" w:hAnsi="Times New Roman"/>
        </w:rPr>
        <w:t>1</w:t>
      </w:r>
      <w:r w:rsidRPr="00ED4019">
        <w:rPr>
          <w:rStyle w:val="NormalTok"/>
          <w:rFonts w:ascii="Times New Roman" w:hAnsi="Times New Roman"/>
        </w:rPr>
        <w:t xml:space="preserve">, </w:t>
      </w:r>
      <w:r w:rsidRPr="00ED4019">
        <w:rPr>
          <w:rStyle w:val="DecValTok"/>
          <w:rFonts w:ascii="Times New Roman" w:hAnsi="Times New Roman"/>
        </w:rPr>
        <w:t>0</w:t>
      </w:r>
      <w:r w:rsidRPr="00ED4019">
        <w:rPr>
          <w:rStyle w:val="NormalTok"/>
          <w:rFonts w:ascii="Times New Roman" w:hAnsi="Times New Roman"/>
        </w:rPr>
        <w:t xml:space="preserve">, </w:t>
      </w:r>
      <w:r w:rsidRPr="00ED4019">
        <w:rPr>
          <w:rStyle w:val="DecValTok"/>
          <w:rFonts w:ascii="Times New Roman" w:hAnsi="Times New Roman"/>
        </w:rPr>
        <w:t>1</w:t>
      </w:r>
      <w:r w:rsidRPr="00ED4019">
        <w:rPr>
          <w:rStyle w:val="NormalTok"/>
          <w:rFonts w:ascii="Times New Roman" w:hAnsi="Times New Roman"/>
        </w:rPr>
        <w:t xml:space="preserve">), </w:t>
      </w:r>
      <w:r w:rsidRPr="00ED4019">
        <w:rPr>
          <w:rStyle w:val="AttributeTok"/>
          <w:rFonts w:ascii="Times New Roman" w:hAnsi="Times New Roman"/>
        </w:rPr>
        <w:t>ar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loatTok"/>
          <w:rFonts w:ascii="Times New Roman" w:hAnsi="Times New Roman"/>
        </w:rPr>
        <w:t>0.9</w:t>
      </w:r>
      <w:r w:rsidRPr="00ED4019">
        <w:rPr>
          <w:rStyle w:val="NormalTok"/>
          <w:rFonts w:ascii="Times New Roman" w:hAnsi="Times New Roman"/>
        </w:rPr>
        <w:t xml:space="preserve">, </w:t>
      </w:r>
      <w:r w:rsidRPr="00ED4019">
        <w:rPr>
          <w:rStyle w:val="AttributeTok"/>
          <w:rFonts w:ascii="Times New Roman" w:hAnsi="Times New Roman"/>
        </w:rPr>
        <w:t>ma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loatTok"/>
          <w:rFonts w:ascii="Times New Roman" w:hAnsi="Times New Roman"/>
        </w:rPr>
        <w:t>0.9</w:t>
      </w:r>
      <w:r w:rsidRPr="00ED4019">
        <w:rPr>
          <w:rStyle w:val="NormalTok"/>
          <w:rFonts w:ascii="Times New Roman" w:hAnsi="Times New Roman"/>
        </w:rPr>
        <w:t xml:space="preserve">), </w:t>
      </w:r>
      <w:r w:rsidRPr="00ED4019">
        <w:rPr>
          <w:rStyle w:val="AttributeTok"/>
          <w:rFonts w:ascii="Times New Roman" w:hAnsi="Times New Roman"/>
        </w:rPr>
        <w:t>n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DecValTok"/>
          <w:rFonts w:ascii="Times New Roman" w:hAnsi="Times New Roman"/>
        </w:rPr>
        <w:t>200</w:t>
      </w:r>
      <w:r w:rsidRPr="00ED4019">
        <w:rPr>
          <w:rStyle w:val="NormalTok"/>
          <w:rFonts w:ascii="Times New Roman" w:hAnsi="Times New Roman"/>
        </w:rPr>
        <w:t xml:space="preserve">)  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arima101 </w:t>
      </w:r>
      <w:r w:rsidRPr="00ED4019">
        <w:rPr>
          <w:rStyle w:val="SpecialCharTok"/>
          <w:rFonts w:ascii="Times New Roman" w:hAnsi="Times New Roman"/>
        </w:rPr>
        <w:t>%&gt;%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unctionTok"/>
          <w:rFonts w:ascii="Times New Roman" w:hAnsi="Times New Roman"/>
        </w:rPr>
        <w:t>autoplot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AttributeTok"/>
          <w:rFonts w:ascii="Times New Roman" w:hAnsi="Times New Roman"/>
        </w:rPr>
        <w:t>main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'AR(1), MA(1) model'</w:t>
      </w:r>
      <w:r w:rsidRPr="00ED4019">
        <w:rPr>
          <w:rStyle w:val="NormalTok"/>
          <w:rFonts w:ascii="Times New Roman" w:hAnsi="Times New Roman"/>
        </w:rPr>
        <w:t>)</w:t>
      </w:r>
    </w:p>
    <w:p w14:paraId="1C4A659D" w14:textId="77777777" w:rsidR="00FD7B2A" w:rsidRPr="00ED4019" w:rsidRDefault="00FD7B2A">
      <w:pPr>
        <w:pStyle w:val="Figure"/>
        <w:jc w:val="both"/>
        <w:rPr>
          <w:rFonts w:ascii="Times New Roman" w:hAnsi="Times New Roman"/>
        </w:rPr>
        <w:pPrChange w:id="5161" w:author="제이펍 출판사" w:date="2021-03-14T15:57:00Z">
          <w:pPr>
            <w:pStyle w:val="Figure"/>
          </w:pPr>
        </w:pPrChange>
      </w:pPr>
      <w:r w:rsidRPr="00ED4019">
        <w:rPr>
          <w:rFonts w:ascii="Times New Roman" w:hAnsi="Times New Roman"/>
          <w:noProof/>
          <w:lang w:eastAsia="ko-KR"/>
        </w:rPr>
        <w:lastRenderedPageBreak/>
        <w:drawing>
          <wp:inline distT="0" distB="0" distL="0" distR="0" wp14:anchorId="47B3E035" wp14:editId="5AAD216D">
            <wp:extent cx="4572000" cy="3657600"/>
            <wp:effectExtent l="0" t="0" r="0" b="0"/>
            <wp:docPr id="109" name="그림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"/>
                    <pic:cNvPicPr>
                      <a:picLocks noChangeAspect="1" noChangeArrowheads="1"/>
                    </pic:cNvPicPr>
                  </pic:nvPicPr>
                  <pic:blipFill>
                    <a:blip r:embed="rId1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D28F627" w14:textId="77777777" w:rsidR="00FD7B2A" w:rsidRPr="00ED4019" w:rsidRDefault="00FD7B2A">
      <w:pPr>
        <w:pStyle w:val="a6"/>
        <w:jc w:val="both"/>
        <w:rPr>
          <w:rFonts w:ascii="Times New Roman" w:hAnsi="Times New Roman"/>
        </w:rPr>
        <w:pPrChange w:id="5162" w:author="제이펍 출판사" w:date="2021-03-14T15:57:00Z">
          <w:pPr>
            <w:pStyle w:val="a6"/>
            <w:jc w:val="center"/>
          </w:pPr>
        </w:pPrChange>
      </w:pPr>
      <w:commentRangeStart w:id="5163"/>
      <w:r w:rsidRPr="00ED4019">
        <w:rPr>
          <w:rFonts w:ascii="Times New Roman" w:hAnsi="Times New Roman" w:hint="eastAsia"/>
        </w:rPr>
        <w:t>그림</w:t>
      </w:r>
      <w:r w:rsidRPr="00ED4019">
        <w:rPr>
          <w:rFonts w:ascii="Times New Roman" w:hAnsi="Times New Roman" w:hint="eastAsia"/>
        </w:rPr>
        <w:t xml:space="preserve"> </w:t>
      </w:r>
      <w:r w:rsidRPr="00ED4019">
        <w:rPr>
          <w:rFonts w:ascii="Times New Roman" w:hAnsi="Times New Roman"/>
        </w:rPr>
        <w:t>6-55</w:t>
      </w:r>
      <w:commentRangeEnd w:id="5163"/>
      <w:r w:rsidR="001320AE">
        <w:rPr>
          <w:rStyle w:val="af3"/>
          <w:i w:val="0"/>
        </w:rPr>
        <w:commentReference w:id="5163"/>
      </w:r>
    </w:p>
    <w:p w14:paraId="577816E6" w14:textId="77777777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5164" w:author="제이펍 출판사" w:date="2021-03-14T15:57:00Z">
          <w:pPr>
            <w:pStyle w:val="SourceCode"/>
          </w:pPr>
        </w:pPrChange>
      </w:pPr>
      <w:r w:rsidRPr="00ED4019">
        <w:rPr>
          <w:rStyle w:val="NormalTok"/>
          <w:rFonts w:ascii="Times New Roman" w:hAnsi="Times New Roman"/>
        </w:rPr>
        <w:t xml:space="preserve">arima101 </w:t>
      </w:r>
      <w:r w:rsidRPr="00ED4019">
        <w:rPr>
          <w:rStyle w:val="SpecialCharTok"/>
          <w:rFonts w:ascii="Times New Roman" w:hAnsi="Times New Roman"/>
        </w:rPr>
        <w:t>%&gt;%</w:t>
      </w:r>
      <w:r w:rsidRPr="00ED4019">
        <w:rPr>
          <w:rStyle w:val="NormalTok"/>
          <w:rFonts w:ascii="Times New Roman" w:hAnsi="Times New Roman"/>
        </w:rPr>
        <w:t xml:space="preserve"> </w:t>
      </w:r>
      <w:proofErr w:type="gramStart"/>
      <w:r w:rsidRPr="00ED4019">
        <w:rPr>
          <w:rStyle w:val="FunctionTok"/>
          <w:rFonts w:ascii="Times New Roman" w:hAnsi="Times New Roman"/>
        </w:rPr>
        <w:t>ggtsdisplay</w:t>
      </w:r>
      <w:r w:rsidRPr="00ED4019">
        <w:rPr>
          <w:rStyle w:val="NormalTok"/>
          <w:rFonts w:ascii="Times New Roman" w:hAnsi="Times New Roman"/>
        </w:rPr>
        <w:t>()</w:t>
      </w:r>
      <w:proofErr w:type="gramEnd"/>
    </w:p>
    <w:p w14:paraId="35136294" w14:textId="77777777" w:rsidR="00FD7B2A" w:rsidRPr="00ED4019" w:rsidRDefault="00FD7B2A">
      <w:pPr>
        <w:pStyle w:val="Figure"/>
        <w:jc w:val="both"/>
        <w:rPr>
          <w:rFonts w:ascii="Times New Roman" w:hAnsi="Times New Roman"/>
        </w:rPr>
        <w:pPrChange w:id="5165" w:author="제이펍 출판사" w:date="2021-03-14T15:57:00Z">
          <w:pPr>
            <w:pStyle w:val="Figure"/>
          </w:pPr>
        </w:pPrChange>
      </w:pPr>
      <w:r w:rsidRPr="00ED4019">
        <w:rPr>
          <w:rFonts w:ascii="Times New Roman" w:hAnsi="Times New Roman"/>
          <w:noProof/>
          <w:lang w:eastAsia="ko-KR"/>
        </w:rPr>
        <w:drawing>
          <wp:inline distT="0" distB="0" distL="0" distR="0" wp14:anchorId="3EE83A13" wp14:editId="6E08BED2">
            <wp:extent cx="4572000" cy="3657600"/>
            <wp:effectExtent l="0" t="0" r="0" b="0"/>
            <wp:docPr id="111" name="그림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"/>
                    <pic:cNvPicPr>
                      <a:picLocks noChangeAspect="1" noChangeArrowheads="1"/>
                    </pic:cNvPicPr>
                  </pic:nvPicPr>
                  <pic:blipFill>
                    <a:blip r:embed="rId1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3B98642" w14:textId="77777777" w:rsidR="00FD7B2A" w:rsidRPr="00ED4019" w:rsidRDefault="00FD7B2A">
      <w:pPr>
        <w:pStyle w:val="a6"/>
        <w:jc w:val="both"/>
        <w:rPr>
          <w:rFonts w:ascii="Times New Roman" w:hAnsi="Times New Roman"/>
          <w:lang w:eastAsia="ko-KR"/>
        </w:rPr>
        <w:pPrChange w:id="5166" w:author="제이펍 출판사" w:date="2021-03-14T15:57:00Z">
          <w:pPr>
            <w:pStyle w:val="a6"/>
            <w:jc w:val="center"/>
          </w:pPr>
        </w:pPrChange>
      </w:pPr>
      <w:commentRangeStart w:id="5167"/>
      <w:r w:rsidRPr="00ED4019">
        <w:rPr>
          <w:rFonts w:ascii="Times New Roman" w:hAnsi="Times New Roman" w:hint="eastAsia"/>
          <w:lang w:eastAsia="ko-KR"/>
        </w:rPr>
        <w:t>그림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6-56</w:t>
      </w:r>
      <w:commentRangeEnd w:id="5167"/>
      <w:r w:rsidR="0015401A">
        <w:rPr>
          <w:rStyle w:val="af3"/>
          <w:i w:val="0"/>
        </w:rPr>
        <w:commentReference w:id="5167"/>
      </w:r>
    </w:p>
    <w:p w14:paraId="3F60582F" w14:textId="3DDFD65F" w:rsidR="00FD7B2A" w:rsidRPr="00ED4019" w:rsidRDefault="00FD7B2A">
      <w:pPr>
        <w:jc w:val="both"/>
        <w:rPr>
          <w:rFonts w:ascii="Times New Roman" w:hAnsi="Times New Roman"/>
          <w:lang w:eastAsia="ko-KR"/>
        </w:rPr>
        <w:pPrChange w:id="5168" w:author="제이펍 출판사" w:date="2021-03-14T15:57:00Z">
          <w:pPr/>
        </w:pPrChange>
      </w:pPr>
      <w:r w:rsidRPr="00ED4019">
        <w:rPr>
          <w:rFonts w:ascii="Times New Roman" w:hAnsi="Times New Roman"/>
          <w:lang w:eastAsia="ko-KR"/>
        </w:rPr>
        <w:lastRenderedPageBreak/>
        <w:t>위의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예와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같이</w:t>
      </w:r>
      <w:r w:rsidRPr="00ED4019">
        <w:rPr>
          <w:rFonts w:ascii="Times New Roman" w:hAnsi="Times New Roman"/>
          <w:lang w:eastAsia="ko-KR"/>
        </w:rPr>
        <w:t xml:space="preserve"> p</w:t>
      </w:r>
      <w:r w:rsidRPr="00ED4019">
        <w:rPr>
          <w:rFonts w:ascii="Times New Roman" w:hAnsi="Times New Roman"/>
          <w:lang w:eastAsia="ko-KR"/>
        </w:rPr>
        <w:t>와</w:t>
      </w:r>
      <w:r w:rsidRPr="00ED4019">
        <w:rPr>
          <w:rFonts w:ascii="Times New Roman" w:hAnsi="Times New Roman"/>
          <w:lang w:eastAsia="ko-KR"/>
        </w:rPr>
        <w:t xml:space="preserve"> q</w:t>
      </w:r>
      <w:r w:rsidRPr="00ED4019">
        <w:rPr>
          <w:rFonts w:ascii="Times New Roman" w:hAnsi="Times New Roman"/>
          <w:lang w:eastAsia="ko-KR"/>
        </w:rPr>
        <w:t>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모두</w:t>
      </w:r>
      <w:r w:rsidRPr="00ED4019">
        <w:rPr>
          <w:rFonts w:ascii="Times New Roman" w:hAnsi="Times New Roman"/>
          <w:lang w:eastAsia="ko-KR"/>
        </w:rPr>
        <w:t xml:space="preserve"> 0</w:t>
      </w:r>
      <w:r w:rsidRPr="00ED4019">
        <w:rPr>
          <w:rFonts w:ascii="Times New Roman" w:hAnsi="Times New Roman"/>
          <w:lang w:eastAsia="ko-KR"/>
        </w:rPr>
        <w:t>보다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큰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경우는</w:t>
      </w:r>
      <w:r w:rsidRPr="00ED4019">
        <w:rPr>
          <w:rFonts w:ascii="Times New Roman" w:hAnsi="Times New Roman"/>
          <w:lang w:eastAsia="ko-KR"/>
        </w:rPr>
        <w:t xml:space="preserve"> ACF</w:t>
      </w:r>
      <w:r w:rsidRPr="00ED4019">
        <w:rPr>
          <w:rFonts w:ascii="Times New Roman" w:hAnsi="Times New Roman"/>
          <w:lang w:eastAsia="ko-KR"/>
        </w:rPr>
        <w:t>와</w:t>
      </w:r>
      <w:r w:rsidRPr="00ED4019">
        <w:rPr>
          <w:rFonts w:ascii="Times New Roman" w:hAnsi="Times New Roman"/>
          <w:lang w:eastAsia="ko-KR"/>
        </w:rPr>
        <w:t xml:space="preserve"> PACF plot</w:t>
      </w:r>
      <w:r w:rsidRPr="00ED4019">
        <w:rPr>
          <w:rFonts w:ascii="Times New Roman" w:hAnsi="Times New Roman"/>
          <w:lang w:eastAsia="ko-KR"/>
        </w:rPr>
        <w:t>으로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모델을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결정하는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것이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적절하지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않을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있다</w:t>
      </w:r>
      <w:r w:rsidRPr="00ED4019">
        <w:rPr>
          <w:rFonts w:ascii="Times New Roman" w:hAnsi="Times New Roman"/>
          <w:lang w:eastAsia="ko-KR"/>
        </w:rPr>
        <w:t>.</w:t>
      </w:r>
      <w:r w:rsidRPr="00ED4019">
        <w:rPr>
          <w:rStyle w:val="a7"/>
          <w:rFonts w:ascii="Times New Roman" w:hAnsi="Times New Roman"/>
        </w:rPr>
        <w:footnoteReference w:id="38"/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경우에는</w:t>
      </w:r>
      <w:r w:rsidRPr="00ED4019">
        <w:rPr>
          <w:rFonts w:ascii="Times New Roman" w:hAnsi="Times New Roman"/>
          <w:lang w:eastAsia="ko-KR"/>
        </w:rPr>
        <w:t xml:space="preserve"> </w:t>
      </w:r>
      <w:del w:id="5171" w:author="제이펍 출판사" w:date="2021-03-14T19:58:00Z">
        <w:r w:rsidRPr="00ED4019" w:rsidDel="00754210">
          <w:rPr>
            <w:rFonts w:ascii="Times New Roman" w:hAnsi="Times New Roman"/>
            <w:lang w:eastAsia="ko-KR"/>
          </w:rPr>
          <w:delText>여러가지</w:delText>
        </w:r>
      </w:del>
      <w:ins w:id="5172" w:author="제이펍 출판사" w:date="2021-03-14T19:58:00Z">
        <w:r w:rsidR="00754210">
          <w:rPr>
            <w:rFonts w:ascii="Times New Roman" w:hAnsi="Times New Roman"/>
            <w:lang w:eastAsia="ko-KR"/>
          </w:rPr>
          <w:t>여러</w:t>
        </w:r>
        <w:r w:rsidR="00754210">
          <w:rPr>
            <w:rFonts w:ascii="Times New Roman" w:hAnsi="Times New Roman"/>
            <w:lang w:eastAsia="ko-KR"/>
          </w:rPr>
          <w:t xml:space="preserve"> </w:t>
        </w:r>
        <w:r w:rsidR="00754210">
          <w:rPr>
            <w:rFonts w:ascii="Times New Roman" w:hAnsi="Times New Roman"/>
            <w:lang w:eastAsia="ko-KR"/>
          </w:rPr>
          <w:t>가지</w:t>
        </w:r>
      </w:ins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경우</w:t>
      </w:r>
      <w:r w:rsidRPr="00ED4019">
        <w:rPr>
          <w:rFonts w:ascii="Times New Roman" w:hAnsi="Times New Roman" w:hint="eastAsia"/>
          <w:lang w:eastAsia="ko-KR"/>
        </w:rPr>
        <w:t>의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수를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설정하고</w:t>
      </w:r>
      <w:r w:rsidRPr="00ED4019">
        <w:rPr>
          <w:rFonts w:ascii="Times New Roman" w:hAnsi="Times New Roman"/>
          <w:lang w:eastAsia="ko-KR"/>
        </w:rPr>
        <w:t xml:space="preserve"> AIC, BIC, RMSE </w:t>
      </w:r>
      <w:r w:rsidRPr="00ED4019">
        <w:rPr>
          <w:rFonts w:ascii="Times New Roman" w:hAnsi="Times New Roman"/>
          <w:lang w:eastAsia="ko-KR"/>
        </w:rPr>
        <w:t>등의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성능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분석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수치를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통해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가장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좋은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모델을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선정해야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한다</w:t>
      </w:r>
      <w:r w:rsidRPr="00ED4019">
        <w:rPr>
          <w:rFonts w:ascii="Times New Roman" w:hAnsi="Times New Roman"/>
          <w:lang w:eastAsia="ko-KR"/>
        </w:rPr>
        <w:t xml:space="preserve">. </w:t>
      </w:r>
      <w:r w:rsidRPr="00ED4019">
        <w:rPr>
          <w:rFonts w:ascii="Times New Roman" w:hAnsi="Times New Roman"/>
          <w:lang w:eastAsia="ko-KR"/>
        </w:rPr>
        <w:t>이와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관련된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내용은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다음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장에서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다루겠다</w:t>
      </w:r>
      <w:r w:rsidRPr="00ED4019">
        <w:rPr>
          <w:rFonts w:ascii="Times New Roman" w:hAnsi="Times New Roman"/>
          <w:lang w:eastAsia="ko-KR"/>
        </w:rPr>
        <w:t>.</w:t>
      </w:r>
    </w:p>
    <w:p w14:paraId="6E23E47A" w14:textId="58F08609" w:rsidR="00FD7B2A" w:rsidRDefault="00CB3AB8">
      <w:pPr>
        <w:pStyle w:val="3"/>
        <w:numPr>
          <w:ilvl w:val="0"/>
          <w:numId w:val="0"/>
        </w:numPr>
        <w:ind w:left="1520"/>
        <w:jc w:val="both"/>
        <w:rPr>
          <w:lang w:eastAsia="ko-KR"/>
        </w:rPr>
        <w:pPrChange w:id="5173" w:author="user" w:date="2021-03-22T20:57:00Z">
          <w:pPr>
            <w:pStyle w:val="3"/>
          </w:pPr>
        </w:pPrChange>
      </w:pPr>
      <w:bookmarkStart w:id="5174" w:name="잔차-확인"/>
      <w:bookmarkEnd w:id="5130"/>
      <w:ins w:id="5175" w:author="user" w:date="2021-03-22T20:57:00Z">
        <w:r>
          <w:rPr>
            <w:rFonts w:hint="eastAsia"/>
            <w:lang w:eastAsia="ko-KR"/>
          </w:rPr>
          <w:t xml:space="preserve">6.7.3.3 </w:t>
        </w:r>
      </w:ins>
      <w:r w:rsidR="00FD7B2A">
        <w:rPr>
          <w:lang w:eastAsia="ko-KR"/>
        </w:rPr>
        <w:t>잔차 확인</w:t>
      </w:r>
    </w:p>
    <w:p w14:paraId="7201219D" w14:textId="77777777" w:rsidR="00FD7B2A" w:rsidRPr="00ED4019" w:rsidRDefault="00FD7B2A">
      <w:pPr>
        <w:jc w:val="both"/>
        <w:rPr>
          <w:rFonts w:ascii="Times New Roman" w:hAnsi="Times New Roman"/>
          <w:lang w:eastAsia="ko-KR"/>
        </w:rPr>
        <w:pPrChange w:id="5176" w:author="제이펍 출판사" w:date="2021-03-14T15:57:00Z">
          <w:pPr/>
        </w:pPrChange>
      </w:pPr>
      <w:r w:rsidRPr="00ED4019">
        <w:rPr>
          <w:rFonts w:ascii="Times New Roman" w:hAnsi="Times New Roman"/>
          <w:lang w:eastAsia="ko-KR"/>
        </w:rPr>
        <w:t xml:space="preserve">ARIMA </w:t>
      </w:r>
      <w:r w:rsidRPr="00ED4019">
        <w:rPr>
          <w:rFonts w:ascii="Times New Roman" w:hAnsi="Times New Roman"/>
          <w:lang w:eastAsia="ko-KR"/>
        </w:rPr>
        <w:t>모형에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적용할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차수를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모두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결정한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후에는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결정한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모델을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통해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생성된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잔차가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백색잡음인지를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확인해야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한다</w:t>
      </w:r>
      <w:r w:rsidRPr="00ED4019">
        <w:rPr>
          <w:rFonts w:ascii="Times New Roman" w:hAnsi="Times New Roman"/>
          <w:lang w:eastAsia="ko-KR"/>
        </w:rPr>
        <w:t>.</w:t>
      </w:r>
    </w:p>
    <w:p w14:paraId="307389A2" w14:textId="0C7B12B9" w:rsidR="00FD7B2A" w:rsidRPr="00ED4019" w:rsidRDefault="00FD7B2A">
      <w:pPr>
        <w:pStyle w:val="a0"/>
        <w:jc w:val="both"/>
        <w:rPr>
          <w:rFonts w:ascii="Times New Roman" w:hAnsi="Times New Roman"/>
          <w:lang w:eastAsia="ko-KR"/>
        </w:rPr>
        <w:pPrChange w:id="5177" w:author="제이펍 출판사" w:date="2021-03-14T15:57:00Z">
          <w:pPr>
            <w:pStyle w:val="a0"/>
          </w:pPr>
        </w:pPrChange>
      </w:pPr>
      <w:r w:rsidRPr="00ED4019">
        <w:rPr>
          <w:rFonts w:ascii="Times New Roman" w:hAnsi="Times New Roman"/>
          <w:lang w:eastAsia="ko-KR"/>
        </w:rPr>
        <w:t>백색잡음인지를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검사하는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방법으로</w:t>
      </w:r>
      <w:r w:rsidRPr="00ED4019">
        <w:rPr>
          <w:rFonts w:ascii="Times New Roman" w:hAnsi="Times New Roman"/>
          <w:lang w:eastAsia="ko-KR"/>
        </w:rPr>
        <w:t xml:space="preserve"> </w:t>
      </w:r>
      <w:del w:id="5178" w:author="user" w:date="2021-03-22T12:54:00Z">
        <w:r w:rsidRPr="00ED4019" w:rsidDel="009028FD">
          <w:rPr>
            <w:rFonts w:ascii="Times New Roman" w:hAnsi="Times New Roman"/>
            <w:lang w:eastAsia="ko-KR"/>
          </w:rPr>
          <w:delText>자기상관관계</w:delText>
        </w:r>
      </w:del>
      <w:ins w:id="5179" w:author="user" w:date="2021-03-22T12:54:00Z">
        <w:r w:rsidR="009028FD">
          <w:rPr>
            <w:rFonts w:ascii="Times New Roman" w:hAnsi="Times New Roman"/>
            <w:lang w:eastAsia="ko-KR"/>
          </w:rPr>
          <w:t>자기상관</w:t>
        </w:r>
        <w:r w:rsidR="009028FD">
          <w:rPr>
            <w:rFonts w:ascii="Times New Roman" w:hAnsi="Times New Roman"/>
            <w:lang w:eastAsia="ko-KR"/>
          </w:rPr>
          <w:t xml:space="preserve"> </w:t>
        </w:r>
        <w:r w:rsidR="009028FD">
          <w:rPr>
            <w:rFonts w:ascii="Times New Roman" w:hAnsi="Times New Roman"/>
            <w:lang w:eastAsia="ko-KR"/>
          </w:rPr>
          <w:t>관계</w:t>
        </w:r>
      </w:ins>
      <w:r w:rsidRPr="00ED4019">
        <w:rPr>
          <w:rFonts w:ascii="Times New Roman" w:hAnsi="Times New Roman"/>
          <w:lang w:eastAsia="ko-KR"/>
        </w:rPr>
        <w:t>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사용한</w:t>
      </w:r>
      <w:r w:rsidRPr="00ED4019">
        <w:rPr>
          <w:rFonts w:ascii="Times New Roman" w:hAnsi="Times New Roman"/>
          <w:lang w:eastAsia="ko-KR"/>
        </w:rPr>
        <w:t xml:space="preserve"> Ljung-</w:t>
      </w:r>
      <w:commentRangeStart w:id="5180"/>
      <w:r w:rsidRPr="00ED4019">
        <w:rPr>
          <w:rFonts w:ascii="Times New Roman" w:hAnsi="Times New Roman"/>
          <w:lang w:eastAsia="ko-KR"/>
        </w:rPr>
        <w:t>b</w:t>
      </w:r>
      <w:commentRangeEnd w:id="5180"/>
      <w:r w:rsidR="00990F86">
        <w:rPr>
          <w:rStyle w:val="af3"/>
        </w:rPr>
        <w:commentReference w:id="5180"/>
      </w:r>
      <w:r w:rsidRPr="00ED4019">
        <w:rPr>
          <w:rFonts w:ascii="Times New Roman" w:hAnsi="Times New Roman"/>
          <w:lang w:eastAsia="ko-KR"/>
        </w:rPr>
        <w:t>ox test</w:t>
      </w:r>
      <w:r w:rsidRPr="00ED4019">
        <w:rPr>
          <w:rFonts w:ascii="Times New Roman" w:hAnsi="Times New Roman"/>
          <w:lang w:eastAsia="ko-KR"/>
        </w:rPr>
        <w:t>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단위근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검정을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통한</w:t>
      </w:r>
      <w:r w:rsidRPr="00ED4019">
        <w:rPr>
          <w:rFonts w:ascii="Times New Roman" w:hAnsi="Times New Roman"/>
          <w:lang w:eastAsia="ko-KR"/>
        </w:rPr>
        <w:t xml:space="preserve"> KPSS </w:t>
      </w:r>
      <w:commentRangeStart w:id="5181"/>
      <w:r w:rsidRPr="00ED4019">
        <w:rPr>
          <w:rFonts w:ascii="Times New Roman" w:hAnsi="Times New Roman"/>
          <w:lang w:eastAsia="ko-KR"/>
        </w:rPr>
        <w:t>test</w:t>
      </w:r>
      <w:commentRangeEnd w:id="5181"/>
      <w:r w:rsidR="00A251F2">
        <w:rPr>
          <w:rStyle w:val="af3"/>
        </w:rPr>
        <w:commentReference w:id="5181"/>
      </w:r>
      <w:r w:rsidRPr="00ED4019">
        <w:rPr>
          <w:rFonts w:ascii="Times New Roman" w:hAnsi="Times New Roman"/>
          <w:lang w:eastAsia="ko-KR"/>
        </w:rPr>
        <w:t>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소개하였다</w:t>
      </w:r>
      <w:r w:rsidRPr="00ED4019">
        <w:rPr>
          <w:rFonts w:ascii="Times New Roman" w:hAnsi="Times New Roman"/>
          <w:lang w:eastAsia="ko-KR"/>
        </w:rPr>
        <w:t>. ARIMA</w:t>
      </w:r>
      <w:ins w:id="5182" w:author="user" w:date="2021-03-22T21:09:00Z">
        <w:r w:rsidR="00F23FCE">
          <w:rPr>
            <w:rFonts w:ascii="Times New Roman" w:hAnsi="Times New Roman" w:hint="eastAsia"/>
            <w:lang w:eastAsia="ko-KR"/>
          </w:rPr>
          <w:t xml:space="preserve"> </w:t>
        </w:r>
      </w:ins>
      <w:r w:rsidRPr="00ED4019">
        <w:rPr>
          <w:rFonts w:ascii="Times New Roman" w:hAnsi="Times New Roman"/>
          <w:lang w:eastAsia="ko-KR"/>
        </w:rPr>
        <w:t>모델을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결정하기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위해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가장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먼저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했던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작업이</w:t>
      </w:r>
      <w:r w:rsidRPr="00ED4019">
        <w:rPr>
          <w:rFonts w:ascii="Times New Roman" w:hAnsi="Times New Roman"/>
          <w:lang w:eastAsia="ko-KR"/>
        </w:rPr>
        <w:t xml:space="preserve"> KPSS test</w:t>
      </w:r>
      <w:r w:rsidRPr="00ED4019">
        <w:rPr>
          <w:rFonts w:ascii="Times New Roman" w:hAnsi="Times New Roman"/>
          <w:lang w:eastAsia="ko-KR"/>
        </w:rPr>
        <w:t>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통한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단위근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검정이었기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때문에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이미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단위근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검정은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시행했다</w:t>
      </w:r>
      <w:r w:rsidRPr="00ED4019">
        <w:rPr>
          <w:rFonts w:ascii="Times New Roman" w:hAnsi="Times New Roman"/>
          <w:lang w:eastAsia="ko-KR"/>
        </w:rPr>
        <w:t xml:space="preserve">. </w:t>
      </w:r>
      <w:r w:rsidRPr="00ED4019">
        <w:rPr>
          <w:rFonts w:ascii="Times New Roman" w:hAnsi="Times New Roman"/>
          <w:lang w:eastAsia="ko-KR"/>
        </w:rPr>
        <w:t>따라서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모델이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생성한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잔차가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백색잡음인지를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검사하기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위해서는</w:t>
      </w:r>
      <w:r w:rsidRPr="00ED4019">
        <w:rPr>
          <w:rFonts w:ascii="Times New Roman" w:hAnsi="Times New Roman"/>
          <w:lang w:eastAsia="ko-KR"/>
        </w:rPr>
        <w:t xml:space="preserve"> </w:t>
      </w:r>
      <w:del w:id="5183" w:author="제이펍 출판사" w:date="2021-03-14T18:04:00Z">
        <w:r w:rsidRPr="00ED4019" w:rsidDel="003F5176">
          <w:rPr>
            <w:rFonts w:ascii="Times New Roman" w:hAnsi="Times New Roman"/>
            <w:lang w:eastAsia="ko-KR"/>
          </w:rPr>
          <w:delText>자기</w:delText>
        </w:r>
        <w:r w:rsidRPr="00ED4019" w:rsidDel="003F5176">
          <w:rPr>
            <w:rFonts w:ascii="Times New Roman" w:hAnsi="Times New Roman"/>
            <w:lang w:eastAsia="ko-KR"/>
          </w:rPr>
          <w:delText xml:space="preserve"> </w:delText>
        </w:r>
        <w:r w:rsidRPr="00ED4019" w:rsidDel="003F5176">
          <w:rPr>
            <w:rFonts w:ascii="Times New Roman" w:hAnsi="Times New Roman"/>
            <w:lang w:eastAsia="ko-KR"/>
          </w:rPr>
          <w:delText>상관관계</w:delText>
        </w:r>
      </w:del>
      <w:ins w:id="5184" w:author="제이펍 출판사" w:date="2021-03-14T18:04:00Z">
        <w:r w:rsidR="003F5176">
          <w:rPr>
            <w:rFonts w:ascii="Times New Roman" w:hAnsi="Times New Roman"/>
            <w:lang w:eastAsia="ko-KR"/>
          </w:rPr>
          <w:t>자기상관</w:t>
        </w:r>
        <w:r w:rsidR="003F5176">
          <w:rPr>
            <w:rFonts w:ascii="Times New Roman" w:hAnsi="Times New Roman"/>
            <w:lang w:eastAsia="ko-KR"/>
          </w:rPr>
          <w:t xml:space="preserve"> </w:t>
        </w:r>
        <w:r w:rsidR="003F5176">
          <w:rPr>
            <w:rFonts w:ascii="Times New Roman" w:hAnsi="Times New Roman"/>
            <w:lang w:eastAsia="ko-KR"/>
          </w:rPr>
          <w:t>관계</w:t>
        </w:r>
      </w:ins>
      <w:r w:rsidRPr="00ED4019">
        <w:rPr>
          <w:rFonts w:ascii="Times New Roman" w:hAnsi="Times New Roman"/>
          <w:lang w:eastAsia="ko-KR"/>
        </w:rPr>
        <w:t>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활용해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백색잡음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여부를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판단하는</w:t>
      </w:r>
      <w:r w:rsidRPr="00ED4019">
        <w:rPr>
          <w:rFonts w:ascii="Times New Roman" w:hAnsi="Times New Roman"/>
          <w:lang w:eastAsia="ko-KR"/>
        </w:rPr>
        <w:t xml:space="preserve"> Ljung-box test</w:t>
      </w:r>
      <w:r w:rsidRPr="00ED4019">
        <w:rPr>
          <w:rFonts w:ascii="Times New Roman" w:hAnsi="Times New Roman"/>
          <w:lang w:eastAsia="ko-KR"/>
        </w:rPr>
        <w:t>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추가로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시행한다</w:t>
      </w:r>
      <w:r w:rsidRPr="00ED4019">
        <w:rPr>
          <w:rFonts w:ascii="Times New Roman" w:hAnsi="Times New Roman"/>
          <w:lang w:eastAsia="ko-KR"/>
        </w:rPr>
        <w:t xml:space="preserve">. ARIMA </w:t>
      </w:r>
      <w:r w:rsidRPr="00ED4019">
        <w:rPr>
          <w:rFonts w:ascii="Times New Roman" w:hAnsi="Times New Roman"/>
          <w:lang w:eastAsia="ko-KR"/>
        </w:rPr>
        <w:t>모델의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잔차를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검사할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때는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Style w:val="VerbatimChar"/>
          <w:rFonts w:ascii="Times New Roman" w:hAnsi="Times New Roman"/>
          <w:lang w:eastAsia="ko-KR"/>
        </w:rPr>
        <w:t>astsa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패키지에서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제공하는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Style w:val="VerbatimChar"/>
          <w:rFonts w:ascii="Times New Roman" w:hAnsi="Times New Roman"/>
          <w:lang w:eastAsia="ko-KR"/>
        </w:rPr>
        <w:t>sarima()</w:t>
      </w:r>
      <w:r w:rsidRPr="00ED4019">
        <w:rPr>
          <w:rFonts w:ascii="Times New Roman" w:hAnsi="Times New Roman"/>
          <w:lang w:eastAsia="ko-KR"/>
        </w:rPr>
        <w:t>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사용하면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편리하다</w:t>
      </w:r>
      <w:r w:rsidRPr="00ED4019">
        <w:rPr>
          <w:rFonts w:ascii="Times New Roman" w:hAnsi="Times New Roman"/>
          <w:lang w:eastAsia="ko-KR"/>
        </w:rPr>
        <w:t>.</w:t>
      </w:r>
    </w:p>
    <w:p w14:paraId="5B73E098" w14:textId="77777777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5185" w:author="제이펍 출판사" w:date="2021-03-14T15:57:00Z">
          <w:pPr>
            <w:pStyle w:val="SourceCode"/>
          </w:pPr>
        </w:pPrChange>
      </w:pPr>
      <w:proofErr w:type="gramStart"/>
      <w:r w:rsidRPr="00ED4019">
        <w:rPr>
          <w:rStyle w:val="FunctionTok"/>
          <w:rFonts w:ascii="Times New Roman" w:hAnsi="Times New Roman"/>
        </w:rPr>
        <w:t>library</w:t>
      </w:r>
      <w:r w:rsidRPr="00ED4019">
        <w:rPr>
          <w:rStyle w:val="NormalTok"/>
          <w:rFonts w:ascii="Times New Roman" w:hAnsi="Times New Roman"/>
        </w:rPr>
        <w:t>(</w:t>
      </w:r>
      <w:proofErr w:type="gramEnd"/>
      <w:r w:rsidRPr="00ED4019">
        <w:rPr>
          <w:rStyle w:val="NormalTok"/>
          <w:rFonts w:ascii="Times New Roman" w:hAnsi="Times New Roman"/>
        </w:rPr>
        <w:t>astsa)</w:t>
      </w:r>
      <w:r w:rsidRPr="00ED4019">
        <w:rPr>
          <w:rFonts w:ascii="Times New Roman" w:hAnsi="Times New Roman"/>
        </w:rPr>
        <w:br/>
      </w:r>
      <w:r w:rsidRPr="00ED4019">
        <w:rPr>
          <w:rStyle w:val="FunctionTok"/>
          <w:rFonts w:ascii="Times New Roman" w:hAnsi="Times New Roman"/>
        </w:rPr>
        <w:t>sarima</w:t>
      </w:r>
      <w:r w:rsidRPr="00ED4019">
        <w:rPr>
          <w:rStyle w:val="NormalTok"/>
          <w:rFonts w:ascii="Times New Roman" w:hAnsi="Times New Roman"/>
        </w:rPr>
        <w:t xml:space="preserve">(arima101, </w:t>
      </w:r>
      <w:r w:rsidRPr="00ED4019">
        <w:rPr>
          <w:rStyle w:val="AttributeTok"/>
          <w:rFonts w:ascii="Times New Roman" w:hAnsi="Times New Roman"/>
        </w:rPr>
        <w:t>p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DecValTok"/>
          <w:rFonts w:ascii="Times New Roman" w:hAnsi="Times New Roman"/>
        </w:rPr>
        <w:t>1</w:t>
      </w:r>
      <w:r w:rsidRPr="00ED4019">
        <w:rPr>
          <w:rStyle w:val="NormalTok"/>
          <w:rFonts w:ascii="Times New Roman" w:hAnsi="Times New Roman"/>
        </w:rPr>
        <w:t xml:space="preserve">, </w:t>
      </w:r>
      <w:r w:rsidRPr="00ED4019">
        <w:rPr>
          <w:rStyle w:val="AttributeTok"/>
          <w:rFonts w:ascii="Times New Roman" w:hAnsi="Times New Roman"/>
        </w:rPr>
        <w:t>d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DecValTok"/>
          <w:rFonts w:ascii="Times New Roman" w:hAnsi="Times New Roman"/>
        </w:rPr>
        <w:t>0</w:t>
      </w:r>
      <w:r w:rsidRPr="00ED4019">
        <w:rPr>
          <w:rStyle w:val="NormalTok"/>
          <w:rFonts w:ascii="Times New Roman" w:hAnsi="Times New Roman"/>
        </w:rPr>
        <w:t xml:space="preserve">, </w:t>
      </w:r>
      <w:r w:rsidRPr="00ED4019">
        <w:rPr>
          <w:rStyle w:val="AttributeTok"/>
          <w:rFonts w:ascii="Times New Roman" w:hAnsi="Times New Roman"/>
        </w:rPr>
        <w:t>q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DecValTok"/>
          <w:rFonts w:ascii="Times New Roman" w:hAnsi="Times New Roman"/>
        </w:rPr>
        <w:t>1</w:t>
      </w:r>
      <w:r w:rsidRPr="00ED4019">
        <w:rPr>
          <w:rStyle w:val="NormalTok"/>
          <w:rFonts w:ascii="Times New Roman" w:hAnsi="Times New Roman"/>
        </w:rPr>
        <w:t>)</w:t>
      </w:r>
    </w:p>
    <w:p w14:paraId="077C11C5" w14:textId="77777777" w:rsidR="00FD7B2A" w:rsidRPr="00ED4019" w:rsidRDefault="00FD7B2A">
      <w:pPr>
        <w:pStyle w:val="Figure"/>
        <w:jc w:val="both"/>
        <w:rPr>
          <w:rFonts w:ascii="Times New Roman" w:hAnsi="Times New Roman"/>
        </w:rPr>
        <w:pPrChange w:id="5186" w:author="제이펍 출판사" w:date="2021-03-14T15:57:00Z">
          <w:pPr>
            <w:pStyle w:val="Figure"/>
          </w:pPr>
        </w:pPrChange>
      </w:pPr>
      <w:r w:rsidRPr="00ED4019">
        <w:rPr>
          <w:rFonts w:ascii="Times New Roman" w:hAnsi="Times New Roman"/>
          <w:noProof/>
          <w:lang w:eastAsia="ko-KR"/>
        </w:rPr>
        <w:drawing>
          <wp:inline distT="0" distB="0" distL="0" distR="0" wp14:anchorId="608D68E9" wp14:editId="2BFE9EC5">
            <wp:extent cx="4572000" cy="3657600"/>
            <wp:effectExtent l="0" t="0" r="0" b="0"/>
            <wp:docPr id="113" name="그림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"/>
                    <pic:cNvPicPr>
                      <a:picLocks noChangeAspect="1" noChangeArrowheads="1"/>
                    </pic:cNvPicPr>
                  </pic:nvPicPr>
                  <pic:blipFill>
                    <a:blip r:embed="rId1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DC27148" w14:textId="77777777" w:rsidR="00FD7B2A" w:rsidRPr="00ED4019" w:rsidRDefault="00FD7B2A">
      <w:pPr>
        <w:pStyle w:val="a6"/>
        <w:jc w:val="both"/>
        <w:rPr>
          <w:rFonts w:ascii="Times New Roman" w:hAnsi="Times New Roman"/>
          <w:lang w:eastAsia="ko-KR"/>
        </w:rPr>
        <w:pPrChange w:id="5187" w:author="제이펍 출판사" w:date="2021-03-14T15:57:00Z">
          <w:pPr>
            <w:pStyle w:val="a6"/>
            <w:jc w:val="center"/>
          </w:pPr>
        </w:pPrChange>
      </w:pPr>
      <w:commentRangeStart w:id="5188"/>
      <w:r w:rsidRPr="00ED4019">
        <w:rPr>
          <w:rFonts w:ascii="Times New Roman" w:hAnsi="Times New Roman" w:hint="eastAsia"/>
          <w:lang w:eastAsia="ko-KR"/>
        </w:rPr>
        <w:t>그림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6-57</w:t>
      </w:r>
      <w:commentRangeEnd w:id="5188"/>
      <w:r w:rsidR="00A251F2">
        <w:rPr>
          <w:rStyle w:val="af3"/>
          <w:i w:val="0"/>
        </w:rPr>
        <w:commentReference w:id="5188"/>
      </w:r>
    </w:p>
    <w:p w14:paraId="6780B244" w14:textId="253E15A4" w:rsidR="00FD7B2A" w:rsidRPr="00ED4019" w:rsidRDefault="00FD7B2A">
      <w:pPr>
        <w:jc w:val="both"/>
        <w:rPr>
          <w:rFonts w:ascii="Times New Roman" w:hAnsi="Times New Roman"/>
          <w:lang w:eastAsia="ko-KR"/>
        </w:rPr>
        <w:pPrChange w:id="5189" w:author="제이펍 출판사" w:date="2021-03-14T15:57:00Z">
          <w:pPr/>
        </w:pPrChange>
      </w:pPr>
      <w:r w:rsidRPr="00ED4019">
        <w:rPr>
          <w:rFonts w:ascii="Times New Roman" w:hAnsi="Times New Roman"/>
          <w:lang w:eastAsia="ko-KR"/>
        </w:rPr>
        <w:t>위</w:t>
      </w:r>
      <w:r w:rsidRPr="00ED4019">
        <w:rPr>
          <w:rFonts w:ascii="Times New Roman" w:hAnsi="Times New Roman"/>
          <w:lang w:eastAsia="ko-KR"/>
        </w:rPr>
        <w:t xml:space="preserve"> plot</w:t>
      </w:r>
      <w:r w:rsidRPr="00ED4019">
        <w:rPr>
          <w:rFonts w:ascii="Times New Roman" w:hAnsi="Times New Roman"/>
          <w:lang w:eastAsia="ko-KR"/>
        </w:rPr>
        <w:t>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가장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위의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표준화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잔차</w:t>
      </w:r>
      <w:r w:rsidRPr="00ED4019">
        <w:rPr>
          <w:rFonts w:ascii="Times New Roman" w:hAnsi="Times New Roman"/>
          <w:lang w:eastAsia="ko-KR"/>
        </w:rPr>
        <w:t xml:space="preserve"> plot(</w:t>
      </w:r>
      <w:del w:id="5190" w:author="user" w:date="2021-03-22T20:59:00Z">
        <w:r w:rsidRPr="00ED4019" w:rsidDel="00A251F2">
          <w:rPr>
            <w:rFonts w:ascii="Times New Roman" w:hAnsi="Times New Roman"/>
            <w:lang w:eastAsia="ko-KR"/>
          </w:rPr>
          <w:delText xml:space="preserve">Standardized </w:delText>
        </w:r>
      </w:del>
      <w:ins w:id="5191" w:author="user" w:date="2021-03-22T20:59:00Z">
        <w:r w:rsidR="00A251F2">
          <w:rPr>
            <w:rFonts w:ascii="Times New Roman" w:hAnsi="Times New Roman" w:hint="eastAsia"/>
            <w:lang w:eastAsia="ko-KR"/>
          </w:rPr>
          <w:t>s</w:t>
        </w:r>
        <w:r w:rsidR="00A251F2" w:rsidRPr="00ED4019">
          <w:rPr>
            <w:rFonts w:ascii="Times New Roman" w:hAnsi="Times New Roman"/>
            <w:lang w:eastAsia="ko-KR"/>
          </w:rPr>
          <w:t xml:space="preserve">tandardized </w:t>
        </w:r>
      </w:ins>
      <w:del w:id="5192" w:author="user" w:date="2021-03-22T20:59:00Z">
        <w:r w:rsidRPr="00ED4019" w:rsidDel="00A251F2">
          <w:rPr>
            <w:rFonts w:ascii="Times New Roman" w:hAnsi="Times New Roman"/>
            <w:lang w:eastAsia="ko-KR"/>
          </w:rPr>
          <w:delText>Residuals</w:delText>
        </w:r>
      </w:del>
      <w:ins w:id="5193" w:author="user" w:date="2021-03-22T20:59:00Z">
        <w:r w:rsidR="00A251F2">
          <w:rPr>
            <w:rFonts w:ascii="Times New Roman" w:hAnsi="Times New Roman" w:hint="eastAsia"/>
            <w:lang w:eastAsia="ko-KR"/>
          </w:rPr>
          <w:t>r</w:t>
        </w:r>
        <w:r w:rsidR="00A251F2" w:rsidRPr="00ED4019">
          <w:rPr>
            <w:rFonts w:ascii="Times New Roman" w:hAnsi="Times New Roman"/>
            <w:lang w:eastAsia="ko-KR"/>
          </w:rPr>
          <w:t>esiduals</w:t>
        </w:r>
      </w:ins>
      <w:r w:rsidRPr="00ED4019">
        <w:rPr>
          <w:rFonts w:ascii="Times New Roman" w:hAnsi="Times New Roman"/>
          <w:lang w:eastAsia="ko-KR"/>
        </w:rPr>
        <w:t>)</w:t>
      </w:r>
      <w:r w:rsidRPr="00ED4019">
        <w:rPr>
          <w:rFonts w:ascii="Times New Roman" w:hAnsi="Times New Roman"/>
          <w:lang w:eastAsia="ko-KR"/>
        </w:rPr>
        <w:t>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잔차의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분포를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보여</w:t>
      </w:r>
      <w:ins w:id="5194" w:author="user" w:date="2021-03-22T20:59:00Z">
        <w:r w:rsidR="00A251F2">
          <w:rPr>
            <w:rFonts w:ascii="Times New Roman" w:hAnsi="Times New Roman" w:hint="eastAsia"/>
            <w:lang w:eastAsia="ko-KR"/>
          </w:rPr>
          <w:t xml:space="preserve"> </w:t>
        </w:r>
      </w:ins>
      <w:r w:rsidRPr="00ED4019">
        <w:rPr>
          <w:rFonts w:ascii="Times New Roman" w:hAnsi="Times New Roman"/>
          <w:lang w:eastAsia="ko-KR"/>
        </w:rPr>
        <w:t>준다</w:t>
      </w:r>
      <w:r w:rsidRPr="00ED4019">
        <w:rPr>
          <w:rFonts w:ascii="Times New Roman" w:hAnsi="Times New Roman"/>
          <w:lang w:eastAsia="ko-KR"/>
        </w:rPr>
        <w:t xml:space="preserve">. </w:t>
      </w:r>
      <w:r w:rsidRPr="00ED4019">
        <w:rPr>
          <w:rFonts w:ascii="Times New Roman" w:hAnsi="Times New Roman"/>
          <w:lang w:eastAsia="ko-KR"/>
        </w:rPr>
        <w:t>전반적으로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평균</w:t>
      </w:r>
      <w:r w:rsidRPr="00ED4019">
        <w:rPr>
          <w:rFonts w:ascii="Times New Roman" w:hAnsi="Times New Roman"/>
          <w:lang w:eastAsia="ko-KR"/>
        </w:rPr>
        <w:t xml:space="preserve"> 0</w:t>
      </w:r>
      <w:r w:rsidRPr="00ED4019">
        <w:rPr>
          <w:rFonts w:ascii="Times New Roman" w:hAnsi="Times New Roman"/>
          <w:lang w:eastAsia="ko-KR"/>
        </w:rPr>
        <w:t>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레벨에서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분산이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크게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벗어나고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있지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않음을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있다</w:t>
      </w:r>
      <w:r w:rsidRPr="00ED4019">
        <w:rPr>
          <w:rFonts w:ascii="Times New Roman" w:hAnsi="Times New Roman"/>
          <w:lang w:eastAsia="ko-KR"/>
        </w:rPr>
        <w:t>.</w:t>
      </w:r>
    </w:p>
    <w:p w14:paraId="4F43D61C" w14:textId="0A278B5C" w:rsidR="00FD7B2A" w:rsidRPr="00ED4019" w:rsidRDefault="00FD7B2A">
      <w:pPr>
        <w:pStyle w:val="a0"/>
        <w:jc w:val="both"/>
        <w:rPr>
          <w:rFonts w:ascii="Times New Roman" w:hAnsi="Times New Roman"/>
          <w:lang w:eastAsia="ko-KR"/>
        </w:rPr>
        <w:pPrChange w:id="5195" w:author="제이펍 출판사" w:date="2021-03-14T15:57:00Z">
          <w:pPr>
            <w:pStyle w:val="a0"/>
          </w:pPr>
        </w:pPrChange>
      </w:pPr>
      <w:del w:id="5196" w:author="제이펍 출판사" w:date="2021-03-14T20:43:00Z">
        <w:r w:rsidRPr="00ED4019" w:rsidDel="001B4014">
          <w:rPr>
            <w:rFonts w:ascii="Times New Roman" w:hAnsi="Times New Roman"/>
            <w:lang w:eastAsia="ko-KR"/>
          </w:rPr>
          <w:lastRenderedPageBreak/>
          <w:delText>두번</w:delText>
        </w:r>
      </w:del>
      <w:ins w:id="5197" w:author="제이펍 출판사" w:date="2021-03-14T20:43:00Z">
        <w:r w:rsidR="001B4014">
          <w:rPr>
            <w:rFonts w:ascii="Times New Roman" w:hAnsi="Times New Roman"/>
            <w:lang w:eastAsia="ko-KR"/>
          </w:rPr>
          <w:t>두</w:t>
        </w:r>
        <w:r w:rsidR="001B4014">
          <w:rPr>
            <w:rFonts w:ascii="Times New Roman" w:hAnsi="Times New Roman"/>
            <w:lang w:eastAsia="ko-KR"/>
          </w:rPr>
          <w:t xml:space="preserve"> </w:t>
        </w:r>
        <w:r w:rsidR="001B4014">
          <w:rPr>
            <w:rFonts w:ascii="Times New Roman" w:hAnsi="Times New Roman"/>
            <w:lang w:eastAsia="ko-KR"/>
          </w:rPr>
          <w:t>번</w:t>
        </w:r>
      </w:ins>
      <w:r w:rsidRPr="00ED4019">
        <w:rPr>
          <w:rFonts w:ascii="Times New Roman" w:hAnsi="Times New Roman"/>
          <w:lang w:eastAsia="ko-KR"/>
        </w:rPr>
        <w:t>째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열의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왼쪽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잔차의</w:t>
      </w:r>
      <w:r w:rsidRPr="00ED4019">
        <w:rPr>
          <w:rFonts w:ascii="Times New Roman" w:hAnsi="Times New Roman"/>
          <w:lang w:eastAsia="ko-KR"/>
        </w:rPr>
        <w:t xml:space="preserve"> ACF plot</w:t>
      </w:r>
      <w:r w:rsidRPr="00ED4019">
        <w:rPr>
          <w:rFonts w:ascii="Times New Roman" w:hAnsi="Times New Roman"/>
          <w:lang w:eastAsia="ko-KR"/>
        </w:rPr>
        <w:t>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보면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잔차의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자기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상관이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거의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없음이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나타난다</w:t>
      </w:r>
      <w:r w:rsidRPr="00ED4019">
        <w:rPr>
          <w:rFonts w:ascii="Times New Roman" w:hAnsi="Times New Roman"/>
          <w:lang w:eastAsia="ko-KR"/>
        </w:rPr>
        <w:t xml:space="preserve">. </w:t>
      </w:r>
      <w:r w:rsidRPr="00ED4019">
        <w:rPr>
          <w:rFonts w:ascii="Times New Roman" w:hAnsi="Times New Roman"/>
          <w:lang w:eastAsia="ko-KR"/>
        </w:rPr>
        <w:t>오른쪽의</w:t>
      </w:r>
      <w:r w:rsidRPr="00ED4019">
        <w:rPr>
          <w:rFonts w:ascii="Times New Roman" w:hAnsi="Times New Roman"/>
          <w:lang w:eastAsia="ko-KR"/>
        </w:rPr>
        <w:t xml:space="preserve"> Q-Q plot</w:t>
      </w:r>
      <w:r w:rsidRPr="00ED4019">
        <w:rPr>
          <w:rFonts w:ascii="Times New Roman" w:hAnsi="Times New Roman"/>
          <w:lang w:eastAsia="ko-KR"/>
        </w:rPr>
        <w:t>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잔차가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정규분포를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하는지를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보여</w:t>
      </w:r>
      <w:ins w:id="5198" w:author="user" w:date="2021-03-22T21:00:00Z">
        <w:r w:rsidR="00A251F2">
          <w:rPr>
            <w:rFonts w:ascii="Times New Roman" w:hAnsi="Times New Roman" w:hint="eastAsia"/>
            <w:lang w:eastAsia="ko-KR"/>
          </w:rPr>
          <w:t xml:space="preserve"> </w:t>
        </w:r>
      </w:ins>
      <w:r w:rsidRPr="00ED4019">
        <w:rPr>
          <w:rFonts w:ascii="Times New Roman" w:hAnsi="Times New Roman"/>
          <w:lang w:eastAsia="ko-KR"/>
        </w:rPr>
        <w:t>주는</w:t>
      </w:r>
      <w:r w:rsidRPr="00ED4019">
        <w:rPr>
          <w:rFonts w:ascii="Times New Roman" w:hAnsi="Times New Roman"/>
          <w:lang w:eastAsia="ko-KR"/>
        </w:rPr>
        <w:t xml:space="preserve"> plot</w:t>
      </w:r>
      <w:r w:rsidRPr="00ED4019">
        <w:rPr>
          <w:rFonts w:ascii="Times New Roman" w:hAnsi="Times New Roman"/>
          <w:lang w:eastAsia="ko-KR"/>
        </w:rPr>
        <w:t>인데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정규분포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데이터일수록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대각선에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포인트들이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몰려</w:t>
      </w:r>
      <w:ins w:id="5199" w:author="user" w:date="2021-03-22T21:00:00Z">
        <w:r w:rsidR="00A251F2">
          <w:rPr>
            <w:rFonts w:ascii="Times New Roman" w:hAnsi="Times New Roman" w:hint="eastAsia"/>
            <w:lang w:eastAsia="ko-KR"/>
          </w:rPr>
          <w:t xml:space="preserve"> </w:t>
        </w:r>
      </w:ins>
      <w:r w:rsidRPr="00ED4019">
        <w:rPr>
          <w:rFonts w:ascii="Times New Roman" w:hAnsi="Times New Roman"/>
          <w:lang w:eastAsia="ko-KR"/>
        </w:rPr>
        <w:t>있게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된다</w:t>
      </w:r>
      <w:r w:rsidRPr="00ED4019">
        <w:rPr>
          <w:rFonts w:ascii="Times New Roman" w:hAnsi="Times New Roman"/>
          <w:lang w:eastAsia="ko-KR"/>
        </w:rPr>
        <w:t xml:space="preserve">. </w:t>
      </w:r>
      <w:r w:rsidRPr="00ED4019">
        <w:rPr>
          <w:rFonts w:ascii="Times New Roman" w:hAnsi="Times New Roman"/>
          <w:lang w:eastAsia="ko-KR"/>
        </w:rPr>
        <w:t>양쪽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끝</w:t>
      </w:r>
      <w:del w:id="5200" w:author="user" w:date="2021-03-22T21:00:00Z">
        <w:r w:rsidRPr="00ED4019" w:rsidDel="00A251F2">
          <w:rPr>
            <w:rFonts w:ascii="Times New Roman" w:hAnsi="Times New Roman" w:hint="eastAsia"/>
            <w:lang w:eastAsia="ko-KR"/>
          </w:rPr>
          <w:delText xml:space="preserve"> </w:delText>
        </w:r>
      </w:del>
      <w:r w:rsidRPr="00ED4019">
        <w:rPr>
          <w:rFonts w:ascii="Times New Roman" w:hAnsi="Times New Roman"/>
          <w:lang w:eastAsia="ko-KR"/>
        </w:rPr>
        <w:t>단의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데이터는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큰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의미가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없다</w:t>
      </w:r>
      <w:r w:rsidRPr="00ED4019">
        <w:rPr>
          <w:rFonts w:ascii="Times New Roman" w:hAnsi="Times New Roman"/>
          <w:lang w:eastAsia="ko-KR"/>
        </w:rPr>
        <w:t>. Q-Q plot</w:t>
      </w:r>
      <w:r w:rsidRPr="00ED4019">
        <w:rPr>
          <w:rFonts w:ascii="Times New Roman" w:hAnsi="Times New Roman"/>
          <w:lang w:eastAsia="ko-KR"/>
        </w:rPr>
        <w:t>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때도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정규분포에서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크게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벗어나지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않는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것으로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보인다</w:t>
      </w:r>
      <w:r w:rsidRPr="00ED4019">
        <w:rPr>
          <w:rFonts w:ascii="Times New Roman" w:hAnsi="Times New Roman"/>
          <w:lang w:eastAsia="ko-KR"/>
        </w:rPr>
        <w:t>.</w:t>
      </w:r>
    </w:p>
    <w:p w14:paraId="7879D03A" w14:textId="6A2A7D54" w:rsidR="00FD7B2A" w:rsidRPr="00ED4019" w:rsidRDefault="00FD7B2A">
      <w:pPr>
        <w:pStyle w:val="a0"/>
        <w:jc w:val="both"/>
        <w:rPr>
          <w:rFonts w:ascii="Times New Roman" w:hAnsi="Times New Roman"/>
          <w:lang w:eastAsia="ko-KR"/>
        </w:rPr>
        <w:pPrChange w:id="5201" w:author="제이펍 출판사" w:date="2021-03-14T15:57:00Z">
          <w:pPr>
            <w:pStyle w:val="a0"/>
          </w:pPr>
        </w:pPrChange>
      </w:pPr>
      <w:r w:rsidRPr="00ED4019">
        <w:rPr>
          <w:rFonts w:ascii="Times New Roman" w:hAnsi="Times New Roman"/>
          <w:lang w:eastAsia="ko-KR"/>
        </w:rPr>
        <w:t>마지막으로</w:t>
      </w:r>
      <w:r w:rsidRPr="00ED4019">
        <w:rPr>
          <w:rFonts w:ascii="Times New Roman" w:hAnsi="Times New Roman"/>
          <w:lang w:eastAsia="ko-KR"/>
        </w:rPr>
        <w:t xml:space="preserve"> Ljung-Box</w:t>
      </w:r>
      <w:r w:rsidRPr="00ED4019">
        <w:rPr>
          <w:rFonts w:ascii="Times New Roman" w:hAnsi="Times New Roman"/>
          <w:lang w:eastAsia="ko-KR"/>
        </w:rPr>
        <w:t>의</w:t>
      </w:r>
      <w:r w:rsidRPr="00ED4019">
        <w:rPr>
          <w:rFonts w:ascii="Times New Roman" w:hAnsi="Times New Roman"/>
          <w:lang w:eastAsia="ko-KR"/>
        </w:rPr>
        <w:t xml:space="preserve"> p-value plot</w:t>
      </w:r>
      <w:r w:rsidRPr="00ED4019">
        <w:rPr>
          <w:rFonts w:ascii="Times New Roman" w:hAnsi="Times New Roman"/>
          <w:lang w:eastAsia="ko-KR"/>
        </w:rPr>
        <w:t>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보이는데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모든</w:t>
      </w:r>
      <w:r w:rsidRPr="00ED4019">
        <w:rPr>
          <w:rFonts w:ascii="Times New Roman" w:hAnsi="Times New Roman"/>
          <w:lang w:eastAsia="ko-KR"/>
        </w:rPr>
        <w:t xml:space="preserve"> lag</w:t>
      </w:r>
      <w:r w:rsidRPr="00ED4019">
        <w:rPr>
          <w:rFonts w:ascii="Times New Roman" w:hAnsi="Times New Roman"/>
          <w:lang w:eastAsia="ko-KR"/>
        </w:rPr>
        <w:t>의</w:t>
      </w:r>
      <w:r w:rsidRPr="00ED4019">
        <w:rPr>
          <w:rFonts w:ascii="Times New Roman" w:hAnsi="Times New Roman"/>
          <w:lang w:eastAsia="ko-KR"/>
        </w:rPr>
        <w:t xml:space="preserve"> p-value</w:t>
      </w:r>
      <w:r w:rsidRPr="00ED4019">
        <w:rPr>
          <w:rFonts w:ascii="Times New Roman" w:hAnsi="Times New Roman"/>
          <w:lang w:eastAsia="ko-KR"/>
        </w:rPr>
        <w:t>가</w:t>
      </w:r>
      <w:r w:rsidRPr="00ED4019">
        <w:rPr>
          <w:rFonts w:ascii="Times New Roman" w:hAnsi="Times New Roman"/>
          <w:lang w:eastAsia="ko-KR"/>
        </w:rPr>
        <w:t xml:space="preserve"> 95% </w:t>
      </w:r>
      <w:r w:rsidRPr="00ED4019">
        <w:rPr>
          <w:rFonts w:ascii="Times New Roman" w:hAnsi="Times New Roman"/>
          <w:lang w:eastAsia="ko-KR"/>
        </w:rPr>
        <w:t>임계선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위쪽으로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나타나야</w:t>
      </w:r>
      <w:r w:rsidRPr="00ED4019">
        <w:rPr>
          <w:rFonts w:ascii="Times New Roman" w:hAnsi="Times New Roman"/>
          <w:lang w:eastAsia="ko-KR"/>
        </w:rPr>
        <w:t xml:space="preserve"> </w:t>
      </w:r>
      <w:del w:id="5202" w:author="user" w:date="2021-03-22T14:01:00Z">
        <w:r w:rsidRPr="00ED4019" w:rsidDel="000F4E31">
          <w:rPr>
            <w:rFonts w:ascii="Times New Roman" w:hAnsi="Times New Roman"/>
            <w:lang w:eastAsia="ko-KR"/>
          </w:rPr>
          <w:delText>백색</w:delText>
        </w:r>
        <w:r w:rsidRPr="00ED4019" w:rsidDel="000F4E31">
          <w:rPr>
            <w:rFonts w:ascii="Times New Roman" w:hAnsi="Times New Roman"/>
            <w:lang w:eastAsia="ko-KR"/>
          </w:rPr>
          <w:delText xml:space="preserve"> </w:delText>
        </w:r>
        <w:r w:rsidRPr="00ED4019" w:rsidDel="000F4E31">
          <w:rPr>
            <w:rFonts w:ascii="Times New Roman" w:hAnsi="Times New Roman"/>
            <w:lang w:eastAsia="ko-KR"/>
          </w:rPr>
          <w:delText>잡음</w:delText>
        </w:r>
      </w:del>
      <w:ins w:id="5203" w:author="user" w:date="2021-03-22T14:01:00Z">
        <w:r w:rsidR="000F4E31">
          <w:rPr>
            <w:rFonts w:ascii="Times New Roman" w:hAnsi="Times New Roman"/>
            <w:lang w:eastAsia="ko-KR"/>
          </w:rPr>
          <w:t>백색잡음</w:t>
        </w:r>
      </w:ins>
      <w:r w:rsidRPr="00ED4019">
        <w:rPr>
          <w:rFonts w:ascii="Times New Roman" w:hAnsi="Times New Roman"/>
          <w:lang w:eastAsia="ko-KR"/>
        </w:rPr>
        <w:t>으로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간주할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있</w:t>
      </w:r>
      <w:commentRangeStart w:id="5204"/>
      <w:r w:rsidRPr="00ED4019">
        <w:rPr>
          <w:rFonts w:ascii="Times New Roman" w:hAnsi="Times New Roman"/>
          <w:lang w:eastAsia="ko-KR"/>
        </w:rPr>
        <w:t>는데</w:t>
      </w:r>
      <w:commentRangeEnd w:id="5204"/>
      <w:r w:rsidR="00A251F2">
        <w:rPr>
          <w:rStyle w:val="af3"/>
        </w:rPr>
        <w:commentReference w:id="5204"/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여기서는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모두</w:t>
      </w:r>
      <w:r w:rsidRPr="00ED4019">
        <w:rPr>
          <w:rFonts w:ascii="Times New Roman" w:hAnsi="Times New Roman"/>
          <w:lang w:eastAsia="ko-KR"/>
        </w:rPr>
        <w:t xml:space="preserve"> 95% </w:t>
      </w:r>
      <w:r w:rsidRPr="00ED4019">
        <w:rPr>
          <w:rFonts w:ascii="Times New Roman" w:hAnsi="Times New Roman"/>
          <w:lang w:eastAsia="ko-KR"/>
        </w:rPr>
        <w:t>임계선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위에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있으므로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모든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조건이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백색잡음을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만족한다</w:t>
      </w:r>
      <w:r w:rsidRPr="00ED4019">
        <w:rPr>
          <w:rFonts w:ascii="Times New Roman" w:hAnsi="Times New Roman"/>
          <w:lang w:eastAsia="ko-KR"/>
        </w:rPr>
        <w:t>.</w:t>
      </w:r>
    </w:p>
    <w:p w14:paraId="74363C06" w14:textId="1024C5A2" w:rsidR="00FD7B2A" w:rsidRDefault="00A251F2">
      <w:pPr>
        <w:pStyle w:val="3"/>
        <w:numPr>
          <w:ilvl w:val="0"/>
          <w:numId w:val="0"/>
        </w:numPr>
        <w:ind w:left="1520"/>
        <w:jc w:val="both"/>
        <w:rPr>
          <w:lang w:eastAsia="ko-KR"/>
        </w:rPr>
        <w:pPrChange w:id="5205" w:author="user" w:date="2021-03-22T21:01:00Z">
          <w:pPr>
            <w:pStyle w:val="3"/>
          </w:pPr>
        </w:pPrChange>
      </w:pPr>
      <w:bookmarkStart w:id="5206" w:name="arima-모델-실습"/>
      <w:bookmarkEnd w:id="5174"/>
      <w:ins w:id="5207" w:author="user" w:date="2021-03-22T21:01:00Z">
        <w:r>
          <w:rPr>
            <w:rFonts w:hint="eastAsia"/>
            <w:lang w:eastAsia="ko-KR"/>
          </w:rPr>
          <w:t xml:space="preserve">6.7.3.4 </w:t>
        </w:r>
      </w:ins>
      <w:r w:rsidR="00FD7B2A">
        <w:rPr>
          <w:lang w:eastAsia="ko-KR"/>
        </w:rPr>
        <w:t>ARIMA 모델 실습</w:t>
      </w:r>
    </w:p>
    <w:p w14:paraId="5FA9B53A" w14:textId="6DBE8003" w:rsidR="00FD7B2A" w:rsidRPr="00ED4019" w:rsidRDefault="00FD7B2A">
      <w:pPr>
        <w:jc w:val="both"/>
        <w:rPr>
          <w:rFonts w:ascii="Times New Roman" w:hAnsi="Times New Roman"/>
          <w:lang w:eastAsia="ko-KR"/>
        </w:rPr>
        <w:pPrChange w:id="5208" w:author="제이펍 출판사" w:date="2021-03-14T15:57:00Z">
          <w:pPr/>
        </w:pPrChange>
      </w:pPr>
      <w:r w:rsidRPr="00ED4019">
        <w:rPr>
          <w:rFonts w:ascii="Times New Roman" w:hAnsi="Times New Roman"/>
          <w:lang w:eastAsia="ko-KR"/>
        </w:rPr>
        <w:t xml:space="preserve">ARIMA </w:t>
      </w:r>
      <w:r w:rsidRPr="00ED4019">
        <w:rPr>
          <w:rFonts w:ascii="Times New Roman" w:hAnsi="Times New Roman"/>
          <w:lang w:eastAsia="ko-KR"/>
        </w:rPr>
        <w:t>모델을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학생수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시계열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데이터</w:t>
      </w:r>
      <w:r w:rsidRPr="00ED4019">
        <w:rPr>
          <w:rFonts w:ascii="Times New Roman" w:hAnsi="Times New Roman"/>
          <w:lang w:eastAsia="ko-KR"/>
        </w:rPr>
        <w:t xml:space="preserve">, </w:t>
      </w:r>
      <w:r w:rsidRPr="00ED4019">
        <w:rPr>
          <w:rFonts w:ascii="Times New Roman" w:hAnsi="Times New Roman"/>
          <w:lang w:eastAsia="ko-KR"/>
        </w:rPr>
        <w:t>취업자수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시계열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데이터</w:t>
      </w:r>
      <w:r w:rsidRPr="00ED4019">
        <w:rPr>
          <w:rFonts w:ascii="Times New Roman" w:hAnsi="Times New Roman"/>
          <w:lang w:eastAsia="ko-KR"/>
        </w:rPr>
        <w:t xml:space="preserve">, </w:t>
      </w:r>
      <w:r w:rsidRPr="00ED4019">
        <w:rPr>
          <w:rFonts w:ascii="Times New Roman" w:hAnsi="Times New Roman"/>
          <w:lang w:eastAsia="ko-KR"/>
        </w:rPr>
        <w:t>코로나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확진자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시계열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데이터에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적용</w:t>
      </w:r>
      <w:del w:id="5209" w:author="제이펍 출판사" w:date="2021-03-14T20:28:00Z">
        <w:r w:rsidRPr="00ED4019" w:rsidDel="00F13479">
          <w:rPr>
            <w:rFonts w:ascii="Times New Roman" w:hAnsi="Times New Roman"/>
            <w:lang w:eastAsia="ko-KR"/>
          </w:rPr>
          <w:delText>해보</w:delText>
        </w:r>
      </w:del>
      <w:ins w:id="5210" w:author="제이펍 출판사" w:date="2021-03-14T20:28:00Z">
        <w:r w:rsidR="00F13479">
          <w:rPr>
            <w:rFonts w:ascii="Times New Roman" w:hAnsi="Times New Roman"/>
            <w:lang w:eastAsia="ko-KR"/>
          </w:rPr>
          <w:t>해</w:t>
        </w:r>
        <w:r w:rsidR="00F13479">
          <w:rPr>
            <w:rFonts w:ascii="Times New Roman" w:hAnsi="Times New Roman"/>
            <w:lang w:eastAsia="ko-KR"/>
          </w:rPr>
          <w:t xml:space="preserve"> </w:t>
        </w:r>
        <w:r w:rsidR="00F13479">
          <w:rPr>
            <w:rFonts w:ascii="Times New Roman" w:hAnsi="Times New Roman"/>
            <w:lang w:eastAsia="ko-KR"/>
          </w:rPr>
          <w:t>보</w:t>
        </w:r>
      </w:ins>
      <w:r w:rsidRPr="00ED4019">
        <w:rPr>
          <w:rFonts w:ascii="Times New Roman" w:hAnsi="Times New Roman"/>
          <w:lang w:eastAsia="ko-KR"/>
        </w:rPr>
        <w:t>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다음과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같다</w:t>
      </w:r>
      <w:r w:rsidRPr="00ED4019">
        <w:rPr>
          <w:rFonts w:ascii="Times New Roman" w:hAnsi="Times New Roman"/>
          <w:lang w:eastAsia="ko-KR"/>
        </w:rPr>
        <w:t xml:space="preserve">. </w:t>
      </w:r>
      <w:r w:rsidRPr="00ED4019">
        <w:rPr>
          <w:rFonts w:ascii="Times New Roman" w:hAnsi="Times New Roman" w:hint="eastAsia"/>
          <w:lang w:eastAsia="ko-KR"/>
        </w:rPr>
        <w:t>여기서는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ARIMA</w:t>
      </w:r>
      <w:ins w:id="5211" w:author="user" w:date="2021-03-22T21:02:00Z">
        <w:r w:rsidR="00A251F2">
          <w:rPr>
            <w:rFonts w:ascii="Times New Roman" w:hAnsi="Times New Roman" w:hint="eastAsia"/>
            <w:lang w:eastAsia="ko-KR"/>
          </w:rPr>
          <w:t xml:space="preserve"> </w:t>
        </w:r>
      </w:ins>
      <w:r w:rsidRPr="00ED4019">
        <w:rPr>
          <w:rFonts w:ascii="Times New Roman" w:hAnsi="Times New Roman"/>
          <w:lang w:eastAsia="ko-KR"/>
        </w:rPr>
        <w:t>모델을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자동으로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결정</w:t>
      </w:r>
      <w:del w:id="5212" w:author="제이펍 출판사" w:date="2021-03-14T20:27:00Z">
        <w:r w:rsidRPr="00ED4019" w:rsidDel="00F13479">
          <w:rPr>
            <w:rFonts w:ascii="Times New Roman" w:hAnsi="Times New Roman"/>
            <w:lang w:eastAsia="ko-KR"/>
          </w:rPr>
          <w:delText>해주</w:delText>
        </w:r>
      </w:del>
      <w:ins w:id="5213" w:author="제이펍 출판사" w:date="2021-03-14T20:27:00Z">
        <w:r w:rsidR="00F13479">
          <w:rPr>
            <w:rFonts w:ascii="Times New Roman" w:hAnsi="Times New Roman"/>
            <w:lang w:eastAsia="ko-KR"/>
          </w:rPr>
          <w:t>해</w:t>
        </w:r>
        <w:r w:rsidR="00F13479">
          <w:rPr>
            <w:rFonts w:ascii="Times New Roman" w:hAnsi="Times New Roman"/>
            <w:lang w:eastAsia="ko-KR"/>
          </w:rPr>
          <w:t xml:space="preserve"> </w:t>
        </w:r>
        <w:r w:rsidR="00F13479">
          <w:rPr>
            <w:rFonts w:ascii="Times New Roman" w:hAnsi="Times New Roman"/>
            <w:lang w:eastAsia="ko-KR"/>
          </w:rPr>
          <w:t>주</w:t>
        </w:r>
      </w:ins>
      <w:r w:rsidRPr="00ED4019">
        <w:rPr>
          <w:rFonts w:ascii="Times New Roman" w:hAnsi="Times New Roman"/>
          <w:lang w:eastAsia="ko-KR"/>
        </w:rPr>
        <w:t>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Style w:val="VerbatimChar"/>
          <w:rFonts w:ascii="Times New Roman" w:hAnsi="Times New Roman"/>
          <w:lang w:eastAsia="ko-KR"/>
        </w:rPr>
        <w:t>forecast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패키지</w:t>
      </w:r>
      <w:r w:rsidRPr="00ED4019">
        <w:rPr>
          <w:rFonts w:ascii="Times New Roman" w:hAnsi="Times New Roman" w:hint="eastAsia"/>
          <w:lang w:eastAsia="ko-KR"/>
        </w:rPr>
        <w:t>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Style w:val="VerbatimChar"/>
          <w:rFonts w:ascii="Times New Roman" w:hAnsi="Times New Roman"/>
          <w:lang w:eastAsia="ko-KR"/>
        </w:rPr>
        <w:t>auto.arima()</w:t>
      </w:r>
      <w:r w:rsidRPr="00ED4019">
        <w:rPr>
          <w:rFonts w:ascii="Times New Roman" w:hAnsi="Times New Roman"/>
          <w:lang w:eastAsia="ko-KR"/>
        </w:rPr>
        <w:t>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사용</w:t>
      </w:r>
      <w:del w:id="5214" w:author="제이펍 출판사" w:date="2021-03-14T20:28:00Z">
        <w:r w:rsidRPr="00ED4019" w:rsidDel="00F13479">
          <w:rPr>
            <w:rFonts w:ascii="Times New Roman" w:hAnsi="Times New Roman" w:hint="eastAsia"/>
            <w:lang w:eastAsia="ko-KR"/>
          </w:rPr>
          <w:delText>해보</w:delText>
        </w:r>
      </w:del>
      <w:ins w:id="5215" w:author="제이펍 출판사" w:date="2021-03-14T20:28:00Z">
        <w:r w:rsidR="00F13479">
          <w:rPr>
            <w:rFonts w:ascii="Times New Roman" w:hAnsi="Times New Roman" w:hint="eastAsia"/>
            <w:lang w:eastAsia="ko-KR"/>
          </w:rPr>
          <w:t>해</w:t>
        </w:r>
        <w:r w:rsidR="00F13479">
          <w:rPr>
            <w:rFonts w:ascii="Times New Roman" w:hAnsi="Times New Roman" w:hint="eastAsia"/>
            <w:lang w:eastAsia="ko-KR"/>
          </w:rPr>
          <w:t xml:space="preserve"> </w:t>
        </w:r>
        <w:r w:rsidR="00F13479">
          <w:rPr>
            <w:rFonts w:ascii="Times New Roman" w:hAnsi="Times New Roman" w:hint="eastAsia"/>
            <w:lang w:eastAsia="ko-KR"/>
          </w:rPr>
          <w:t>보</w:t>
        </w:r>
      </w:ins>
      <w:r w:rsidRPr="00ED4019">
        <w:rPr>
          <w:rFonts w:ascii="Times New Roman" w:hAnsi="Times New Roman" w:hint="eastAsia"/>
          <w:lang w:eastAsia="ko-KR"/>
        </w:rPr>
        <w:t>고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ACF</w:t>
      </w:r>
      <w:r w:rsidRPr="00ED4019">
        <w:rPr>
          <w:rFonts w:ascii="Times New Roman" w:hAnsi="Times New Roman" w:hint="eastAsia"/>
          <w:lang w:eastAsia="ko-KR"/>
        </w:rPr>
        <w:t>와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PACF</w:t>
      </w:r>
      <w:r w:rsidRPr="00ED4019">
        <w:rPr>
          <w:rFonts w:ascii="Times New Roman" w:hAnsi="Times New Roman" w:hint="eastAsia"/>
          <w:lang w:eastAsia="ko-KR"/>
        </w:rPr>
        <w:t>도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확인</w:t>
      </w:r>
      <w:del w:id="5216" w:author="제이펍 출판사" w:date="2021-03-14T20:28:00Z">
        <w:r w:rsidRPr="00ED4019" w:rsidDel="00F13479">
          <w:rPr>
            <w:rFonts w:ascii="Times New Roman" w:hAnsi="Times New Roman" w:hint="eastAsia"/>
            <w:lang w:eastAsia="ko-KR"/>
          </w:rPr>
          <w:delText>해보</w:delText>
        </w:r>
      </w:del>
      <w:ins w:id="5217" w:author="제이펍 출판사" w:date="2021-03-14T20:28:00Z">
        <w:r w:rsidR="00F13479">
          <w:rPr>
            <w:rFonts w:ascii="Times New Roman" w:hAnsi="Times New Roman" w:hint="eastAsia"/>
            <w:lang w:eastAsia="ko-KR"/>
          </w:rPr>
          <w:t>해</w:t>
        </w:r>
        <w:r w:rsidR="00F13479">
          <w:rPr>
            <w:rFonts w:ascii="Times New Roman" w:hAnsi="Times New Roman" w:hint="eastAsia"/>
            <w:lang w:eastAsia="ko-KR"/>
          </w:rPr>
          <w:t xml:space="preserve"> </w:t>
        </w:r>
        <w:r w:rsidR="00F13479">
          <w:rPr>
            <w:rFonts w:ascii="Times New Roman" w:hAnsi="Times New Roman" w:hint="eastAsia"/>
            <w:lang w:eastAsia="ko-KR"/>
          </w:rPr>
          <w:t>보</w:t>
        </w:r>
      </w:ins>
      <w:r w:rsidRPr="00ED4019">
        <w:rPr>
          <w:rFonts w:ascii="Times New Roman" w:hAnsi="Times New Roman" w:hint="eastAsia"/>
          <w:lang w:eastAsia="ko-KR"/>
        </w:rPr>
        <w:t>겠다</w:t>
      </w:r>
      <w:r w:rsidRPr="00ED4019">
        <w:rPr>
          <w:rFonts w:ascii="Times New Roman" w:hAnsi="Times New Roman" w:hint="eastAsia"/>
          <w:lang w:eastAsia="ko-KR"/>
        </w:rPr>
        <w:t>.</w:t>
      </w:r>
    </w:p>
    <w:p w14:paraId="0C9A6670" w14:textId="4041DAB7" w:rsidR="00FD7B2A" w:rsidRPr="00ED4019" w:rsidRDefault="00FD7B2A">
      <w:pPr>
        <w:pStyle w:val="a0"/>
        <w:jc w:val="both"/>
        <w:rPr>
          <w:rFonts w:ascii="Times New Roman" w:hAnsi="Times New Roman"/>
          <w:lang w:eastAsia="ko-KR"/>
        </w:rPr>
        <w:pPrChange w:id="5218" w:author="제이펍 출판사" w:date="2021-03-14T15:57:00Z">
          <w:pPr>
            <w:pStyle w:val="a0"/>
          </w:pPr>
        </w:pPrChange>
      </w:pPr>
      <w:r w:rsidRPr="00ED4019">
        <w:rPr>
          <w:rFonts w:ascii="Times New Roman" w:hAnsi="Times New Roman"/>
          <w:lang w:eastAsia="ko-KR"/>
        </w:rPr>
        <w:t>학생수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데이터</w:t>
      </w:r>
      <w:r w:rsidRPr="00ED4019">
        <w:rPr>
          <w:rFonts w:ascii="Times New Roman" w:hAnsi="Times New Roman" w:hint="eastAsia"/>
          <w:lang w:eastAsia="ko-KR"/>
        </w:rPr>
        <w:t>의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ACF</w:t>
      </w:r>
      <w:r w:rsidRPr="00ED4019">
        <w:rPr>
          <w:rFonts w:ascii="Times New Roman" w:hAnsi="Times New Roman" w:hint="eastAsia"/>
          <w:lang w:eastAsia="ko-KR"/>
        </w:rPr>
        <w:t>와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PACF</w:t>
      </w:r>
      <w:r w:rsidRPr="00ED4019">
        <w:rPr>
          <w:rFonts w:ascii="Times New Roman" w:hAnsi="Times New Roman"/>
          <w:lang w:eastAsia="ko-KR"/>
        </w:rPr>
        <w:t>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확인</w:t>
      </w:r>
      <w:del w:id="5219" w:author="제이펍 출판사" w:date="2021-03-14T20:28:00Z">
        <w:r w:rsidRPr="00ED4019" w:rsidDel="00F13479">
          <w:rPr>
            <w:rFonts w:ascii="Times New Roman" w:hAnsi="Times New Roman" w:hint="eastAsia"/>
            <w:lang w:eastAsia="ko-KR"/>
          </w:rPr>
          <w:delText>해보</w:delText>
        </w:r>
      </w:del>
      <w:ins w:id="5220" w:author="제이펍 출판사" w:date="2021-03-14T20:28:00Z">
        <w:r w:rsidR="00F13479">
          <w:rPr>
            <w:rFonts w:ascii="Times New Roman" w:hAnsi="Times New Roman" w:hint="eastAsia"/>
            <w:lang w:eastAsia="ko-KR"/>
          </w:rPr>
          <w:t>해</w:t>
        </w:r>
        <w:r w:rsidR="00F13479">
          <w:rPr>
            <w:rFonts w:ascii="Times New Roman" w:hAnsi="Times New Roman" w:hint="eastAsia"/>
            <w:lang w:eastAsia="ko-KR"/>
          </w:rPr>
          <w:t xml:space="preserve"> </w:t>
        </w:r>
        <w:r w:rsidR="00F13479">
          <w:rPr>
            <w:rFonts w:ascii="Times New Roman" w:hAnsi="Times New Roman" w:hint="eastAsia"/>
            <w:lang w:eastAsia="ko-KR"/>
          </w:rPr>
          <w:t>보</w:t>
        </w:r>
      </w:ins>
      <w:r w:rsidRPr="00ED4019">
        <w:rPr>
          <w:rFonts w:ascii="Times New Roman" w:hAnsi="Times New Roman" w:hint="eastAsia"/>
          <w:lang w:eastAsia="ko-KR"/>
        </w:rPr>
        <w:t>면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비교적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확실하게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확인이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가능한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모델을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선정할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있</w:t>
      </w:r>
      <w:r w:rsidRPr="00ED4019">
        <w:rPr>
          <w:rFonts w:ascii="Times New Roman" w:hAnsi="Times New Roman" w:hint="eastAsia"/>
          <w:lang w:eastAsia="ko-KR"/>
        </w:rPr>
        <w:t>는데</w:t>
      </w:r>
      <w:ins w:id="5221" w:author="user" w:date="2021-03-22T21:02:00Z">
        <w:r w:rsidR="00A251F2">
          <w:rPr>
            <w:rFonts w:ascii="Times New Roman" w:hAnsi="Times New Roman" w:hint="eastAsia"/>
            <w:lang w:eastAsia="ko-KR"/>
          </w:rPr>
          <w:t>,</w:t>
        </w:r>
      </w:ins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Style w:val="VerbatimChar"/>
          <w:rFonts w:ascii="Times New Roman" w:hAnsi="Times New Roman"/>
          <w:lang w:eastAsia="ko-KR"/>
        </w:rPr>
        <w:t>a</w:t>
      </w:r>
      <w:r w:rsidRPr="00ED4019">
        <w:rPr>
          <w:rStyle w:val="VerbatimChar"/>
          <w:rFonts w:ascii="Times New Roman" w:hAnsi="Times New Roman" w:hint="eastAsia"/>
          <w:lang w:eastAsia="ko-KR"/>
        </w:rPr>
        <w:t>uto.arima()</w:t>
      </w:r>
      <w:r w:rsidRPr="00ED4019">
        <w:rPr>
          <w:rFonts w:ascii="Times New Roman" w:hAnsi="Times New Roman" w:hint="eastAsia"/>
          <w:lang w:eastAsia="ko-KR"/>
        </w:rPr>
        <w:t>를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사용해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선정된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 xml:space="preserve">ARIMA </w:t>
      </w:r>
      <w:r w:rsidRPr="00ED4019">
        <w:rPr>
          <w:rFonts w:ascii="Times New Roman" w:hAnsi="Times New Roman"/>
          <w:lang w:eastAsia="ko-KR"/>
        </w:rPr>
        <w:t>모델</w:t>
      </w:r>
      <w:r w:rsidRPr="00ED4019">
        <w:rPr>
          <w:rFonts w:ascii="Times New Roman" w:hAnsi="Times New Roman" w:hint="eastAsia"/>
          <w:lang w:eastAsia="ko-KR"/>
        </w:rPr>
        <w:t>과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비교해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보자</w:t>
      </w:r>
      <w:r w:rsidRPr="00ED4019">
        <w:rPr>
          <w:rFonts w:ascii="Times New Roman" w:hAnsi="Times New Roman" w:hint="eastAsia"/>
          <w:lang w:eastAsia="ko-KR"/>
        </w:rPr>
        <w:t>.</w:t>
      </w:r>
      <w:r w:rsidRPr="00ED4019">
        <w:rPr>
          <w:rFonts w:ascii="Times New Roman" w:hAnsi="Times New Roman"/>
          <w:lang w:eastAsia="ko-KR"/>
        </w:rPr>
        <w:t xml:space="preserve"> </w:t>
      </w:r>
    </w:p>
    <w:p w14:paraId="1A588D8A" w14:textId="77777777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5222" w:author="제이펍 출판사" w:date="2021-03-14T15:57:00Z">
          <w:pPr>
            <w:pStyle w:val="SourceCode"/>
          </w:pPr>
        </w:pPrChange>
      </w:pPr>
      <w:proofErr w:type="gramStart"/>
      <w:r w:rsidRPr="00ED4019">
        <w:rPr>
          <w:rStyle w:val="NormalTok"/>
          <w:rFonts w:ascii="Times New Roman" w:hAnsi="Times New Roman"/>
        </w:rPr>
        <w:t>students.ts[</w:t>
      </w:r>
      <w:proofErr w:type="gramEnd"/>
      <w:r w:rsidRPr="00ED4019">
        <w:rPr>
          <w:rStyle w:val="NormalTok"/>
          <w:rFonts w:ascii="Times New Roman" w:hAnsi="Times New Roman"/>
        </w:rPr>
        <w:t>,</w:t>
      </w:r>
      <w:r w:rsidRPr="00ED4019">
        <w:rPr>
          <w:rStyle w:val="DecValTok"/>
          <w:rFonts w:ascii="Times New Roman" w:hAnsi="Times New Roman"/>
        </w:rPr>
        <w:t>2</w:t>
      </w:r>
      <w:r w:rsidRPr="00ED4019">
        <w:rPr>
          <w:rStyle w:val="NormalTok"/>
          <w:rFonts w:ascii="Times New Roman" w:hAnsi="Times New Roman"/>
        </w:rPr>
        <w:t xml:space="preserve">] </w:t>
      </w:r>
      <w:r w:rsidRPr="00ED4019">
        <w:rPr>
          <w:rStyle w:val="SpecialCharTok"/>
          <w:rFonts w:ascii="Times New Roman" w:hAnsi="Times New Roman"/>
        </w:rPr>
        <w:t>%&gt;%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unctionTok"/>
          <w:rFonts w:ascii="Times New Roman" w:hAnsi="Times New Roman"/>
        </w:rPr>
        <w:t>ggtsdisplay</w:t>
      </w:r>
      <w:r w:rsidRPr="00ED4019">
        <w:rPr>
          <w:rStyle w:val="NormalTok"/>
          <w:rFonts w:ascii="Times New Roman" w:hAnsi="Times New Roman"/>
        </w:rPr>
        <w:t>()</w:t>
      </w:r>
    </w:p>
    <w:p w14:paraId="523A991C" w14:textId="77777777" w:rsidR="00FD7B2A" w:rsidRPr="00ED4019" w:rsidRDefault="00FD7B2A">
      <w:pPr>
        <w:pStyle w:val="Figure"/>
        <w:jc w:val="both"/>
        <w:rPr>
          <w:rFonts w:ascii="Times New Roman" w:hAnsi="Times New Roman"/>
        </w:rPr>
        <w:pPrChange w:id="5223" w:author="제이펍 출판사" w:date="2021-03-14T15:57:00Z">
          <w:pPr>
            <w:pStyle w:val="Figure"/>
          </w:pPr>
        </w:pPrChange>
      </w:pPr>
      <w:r w:rsidRPr="00ED4019">
        <w:rPr>
          <w:rFonts w:ascii="Times New Roman" w:hAnsi="Times New Roman"/>
          <w:noProof/>
          <w:lang w:eastAsia="ko-KR"/>
        </w:rPr>
        <w:drawing>
          <wp:inline distT="0" distB="0" distL="0" distR="0" wp14:anchorId="621DA329" wp14:editId="2609538F">
            <wp:extent cx="4572000" cy="3657600"/>
            <wp:effectExtent l="0" t="0" r="0" b="0"/>
            <wp:docPr id="115" name="그림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"/>
                    <pic:cNvPicPr>
                      <a:picLocks noChangeAspect="1" noChangeArrowheads="1"/>
                    </pic:cNvPicPr>
                  </pic:nvPicPr>
                  <pic:blipFill>
                    <a:blip r:embed="rId1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D10A6EF" w14:textId="77777777" w:rsidR="00FD7B2A" w:rsidRPr="00ED4019" w:rsidRDefault="00FD7B2A">
      <w:pPr>
        <w:pStyle w:val="a6"/>
        <w:jc w:val="both"/>
        <w:rPr>
          <w:rFonts w:ascii="Times New Roman" w:hAnsi="Times New Roman"/>
        </w:rPr>
        <w:pPrChange w:id="5224" w:author="제이펍 출판사" w:date="2021-03-14T15:57:00Z">
          <w:pPr>
            <w:pStyle w:val="a6"/>
            <w:jc w:val="center"/>
          </w:pPr>
        </w:pPrChange>
      </w:pPr>
      <w:commentRangeStart w:id="5225"/>
      <w:r w:rsidRPr="00A251F2">
        <w:rPr>
          <w:rFonts w:ascii="Times New Roman" w:hAnsi="Times New Roman" w:hint="eastAsia"/>
          <w:i w:val="0"/>
          <w:rPrChange w:id="5226" w:author="user" w:date="2021-03-22T21:02:00Z">
            <w:rPr>
              <w:rFonts w:ascii="Times New Roman" w:hAnsi="Times New Roman" w:hint="eastAsia"/>
            </w:rPr>
          </w:rPrChange>
        </w:rPr>
        <w:t>그림</w:t>
      </w:r>
      <w:r w:rsidRPr="00ED4019">
        <w:rPr>
          <w:rFonts w:ascii="Times New Roman" w:hAnsi="Times New Roman" w:hint="eastAsia"/>
        </w:rPr>
        <w:t xml:space="preserve"> </w:t>
      </w:r>
      <w:r w:rsidRPr="00ED4019">
        <w:rPr>
          <w:rFonts w:ascii="Times New Roman" w:hAnsi="Times New Roman"/>
        </w:rPr>
        <w:t>6-58</w:t>
      </w:r>
      <w:commentRangeEnd w:id="5225"/>
      <w:r w:rsidR="00A251F2">
        <w:rPr>
          <w:rStyle w:val="af3"/>
          <w:i w:val="0"/>
        </w:rPr>
        <w:commentReference w:id="5225"/>
      </w:r>
    </w:p>
    <w:p w14:paraId="72E0D78B" w14:textId="77777777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5227" w:author="제이펍 출판사" w:date="2021-03-14T15:57:00Z">
          <w:pPr>
            <w:pStyle w:val="SourceCode"/>
          </w:pPr>
        </w:pPrChange>
      </w:pPr>
      <w:proofErr w:type="gramStart"/>
      <w:r w:rsidRPr="00ED4019">
        <w:rPr>
          <w:rStyle w:val="NormalTok"/>
          <w:rFonts w:ascii="Times New Roman" w:hAnsi="Times New Roman"/>
        </w:rPr>
        <w:t>urca</w:t>
      </w:r>
      <w:proofErr w:type="gramEnd"/>
      <w:r w:rsidRPr="00ED4019">
        <w:rPr>
          <w:rStyle w:val="SpecialCharTok"/>
          <w:rFonts w:ascii="Times New Roman" w:hAnsi="Times New Roman"/>
        </w:rPr>
        <w:t>::</w:t>
      </w:r>
      <w:r w:rsidRPr="00ED4019">
        <w:rPr>
          <w:rStyle w:val="FunctionTok"/>
          <w:rFonts w:ascii="Times New Roman" w:hAnsi="Times New Roman"/>
        </w:rPr>
        <w:t>ur.kpss</w:t>
      </w:r>
      <w:r w:rsidRPr="00ED4019">
        <w:rPr>
          <w:rStyle w:val="NormalTok"/>
          <w:rFonts w:ascii="Times New Roman" w:hAnsi="Times New Roman"/>
        </w:rPr>
        <w:t>(students.ts[,</w:t>
      </w:r>
      <w:r w:rsidRPr="00ED4019">
        <w:rPr>
          <w:rStyle w:val="DecValTok"/>
          <w:rFonts w:ascii="Times New Roman" w:hAnsi="Times New Roman"/>
        </w:rPr>
        <w:t>2</w:t>
      </w:r>
      <w:r w:rsidRPr="00ED4019">
        <w:rPr>
          <w:rStyle w:val="NormalTok"/>
          <w:rFonts w:ascii="Times New Roman" w:hAnsi="Times New Roman"/>
        </w:rPr>
        <w:t xml:space="preserve">]) </w:t>
      </w:r>
      <w:r w:rsidRPr="00ED4019">
        <w:rPr>
          <w:rStyle w:val="SpecialCharTok"/>
          <w:rFonts w:ascii="Times New Roman" w:hAnsi="Times New Roman"/>
        </w:rPr>
        <w:t>%&gt;%</w:t>
      </w:r>
      <w:r w:rsidRPr="00ED4019">
        <w:rPr>
          <w:rStyle w:val="NormalTok"/>
          <w:rFonts w:ascii="Times New Roman" w:hAnsi="Times New Roman"/>
        </w:rPr>
        <w:t xml:space="preserve"> urca</w:t>
      </w:r>
      <w:r w:rsidRPr="00ED4019">
        <w:rPr>
          <w:rStyle w:val="SpecialCharTok"/>
          <w:rFonts w:ascii="Times New Roman" w:hAnsi="Times New Roman"/>
        </w:rPr>
        <w:t>::</w:t>
      </w:r>
      <w:r w:rsidRPr="00ED4019">
        <w:rPr>
          <w:rStyle w:val="FunctionTok"/>
          <w:rFonts w:ascii="Times New Roman" w:hAnsi="Times New Roman"/>
        </w:rPr>
        <w:t>summary</w:t>
      </w:r>
      <w:r w:rsidRPr="00ED4019">
        <w:rPr>
          <w:rStyle w:val="NormalTok"/>
          <w:rFonts w:ascii="Times New Roman" w:hAnsi="Times New Roman"/>
        </w:rPr>
        <w:t>()</w:t>
      </w:r>
    </w:p>
    <w:p w14:paraId="36B9DC98" w14:textId="77777777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5228" w:author="제이펍 출판사" w:date="2021-03-14T15:57:00Z">
          <w:pPr>
            <w:pStyle w:val="SourceCode"/>
          </w:pPr>
        </w:pPrChange>
      </w:pP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####################### 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# KPSS Unit Root Test # 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####################### </w:t>
      </w:r>
      <w:r w:rsidRPr="00ED4019">
        <w:rPr>
          <w:rFonts w:ascii="Times New Roman" w:hAnsi="Times New Roman"/>
        </w:rPr>
        <w:br/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lastRenderedPageBreak/>
        <w:t xml:space="preserve">Test is of type: mu with 2 lags. </w:t>
      </w:r>
      <w:r w:rsidRPr="00ED4019">
        <w:rPr>
          <w:rFonts w:ascii="Times New Roman" w:hAnsi="Times New Roman"/>
        </w:rPr>
        <w:br/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Value of test-statistic is: 0.7939 </w:t>
      </w:r>
      <w:r w:rsidRPr="00ED4019">
        <w:rPr>
          <w:rFonts w:ascii="Times New Roman" w:hAnsi="Times New Roman"/>
        </w:rPr>
        <w:br/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Critical value for a significance level of: 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                </w:t>
      </w:r>
      <w:proofErr w:type="gramStart"/>
      <w:r w:rsidRPr="00ED4019">
        <w:rPr>
          <w:rStyle w:val="VerbatimChar"/>
          <w:rFonts w:ascii="Times New Roman" w:hAnsi="Times New Roman"/>
        </w:rPr>
        <w:t>10pct  5pct</w:t>
      </w:r>
      <w:proofErr w:type="gramEnd"/>
      <w:r w:rsidRPr="00ED4019">
        <w:rPr>
          <w:rStyle w:val="VerbatimChar"/>
          <w:rFonts w:ascii="Times New Roman" w:hAnsi="Times New Roman"/>
        </w:rPr>
        <w:t xml:space="preserve"> 2.5pct  1pct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critical values 0.347 0.463  0.574 0.739</w:t>
      </w:r>
    </w:p>
    <w:p w14:paraId="135078AE" w14:textId="77777777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5229" w:author="제이펍 출판사" w:date="2021-03-14T15:57:00Z">
          <w:pPr>
            <w:pStyle w:val="SourceCode"/>
          </w:pPr>
        </w:pPrChange>
      </w:pPr>
      <w:proofErr w:type="gramStart"/>
      <w:r w:rsidRPr="00ED4019">
        <w:rPr>
          <w:rStyle w:val="FunctionTok"/>
          <w:rFonts w:ascii="Times New Roman" w:hAnsi="Times New Roman"/>
        </w:rPr>
        <w:t>ndiffs</w:t>
      </w:r>
      <w:r w:rsidRPr="00ED4019">
        <w:rPr>
          <w:rStyle w:val="NormalTok"/>
          <w:rFonts w:ascii="Times New Roman" w:hAnsi="Times New Roman"/>
        </w:rPr>
        <w:t>(</w:t>
      </w:r>
      <w:proofErr w:type="gramEnd"/>
      <w:r w:rsidRPr="00ED4019">
        <w:rPr>
          <w:rStyle w:val="NormalTok"/>
          <w:rFonts w:ascii="Times New Roman" w:hAnsi="Times New Roman"/>
        </w:rPr>
        <w:t>students.ts[,</w:t>
      </w:r>
      <w:r w:rsidRPr="00ED4019">
        <w:rPr>
          <w:rStyle w:val="DecValTok"/>
          <w:rFonts w:ascii="Times New Roman" w:hAnsi="Times New Roman"/>
        </w:rPr>
        <w:t>2</w:t>
      </w:r>
      <w:r w:rsidRPr="00ED4019">
        <w:rPr>
          <w:rStyle w:val="NormalTok"/>
          <w:rFonts w:ascii="Times New Roman" w:hAnsi="Times New Roman"/>
        </w:rPr>
        <w:t xml:space="preserve">], </w:t>
      </w:r>
      <w:r w:rsidRPr="00ED4019">
        <w:rPr>
          <w:rStyle w:val="AttributeTok"/>
          <w:rFonts w:ascii="Times New Roman" w:hAnsi="Times New Roman"/>
        </w:rPr>
        <w:t>test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'kpss'</w:t>
      </w:r>
      <w:r w:rsidRPr="00ED4019">
        <w:rPr>
          <w:rStyle w:val="NormalTok"/>
          <w:rFonts w:ascii="Times New Roman" w:hAnsi="Times New Roman"/>
        </w:rPr>
        <w:t>)</w:t>
      </w:r>
    </w:p>
    <w:p w14:paraId="11326D4D" w14:textId="77777777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5230" w:author="제이펍 출판사" w:date="2021-03-14T15:57:00Z">
          <w:pPr>
            <w:pStyle w:val="SourceCode"/>
          </w:pPr>
        </w:pPrChange>
      </w:pPr>
      <w:r w:rsidRPr="00ED4019">
        <w:rPr>
          <w:rStyle w:val="VerbatimChar"/>
          <w:rFonts w:ascii="Times New Roman" w:hAnsi="Times New Roman"/>
        </w:rPr>
        <w:t>[1] 2</w:t>
      </w:r>
    </w:p>
    <w:p w14:paraId="5697DE64" w14:textId="77777777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5231" w:author="제이펍 출판사" w:date="2021-03-14T15:57:00Z">
          <w:pPr>
            <w:pStyle w:val="SourceCode"/>
          </w:pPr>
        </w:pPrChange>
      </w:pPr>
      <w:proofErr w:type="gramStart"/>
      <w:r w:rsidRPr="00ED4019">
        <w:rPr>
          <w:rStyle w:val="FunctionTok"/>
          <w:rFonts w:ascii="Times New Roman" w:hAnsi="Times New Roman"/>
        </w:rPr>
        <w:t>sarima</w:t>
      </w:r>
      <w:r w:rsidRPr="00ED4019">
        <w:rPr>
          <w:rStyle w:val="NormalTok"/>
          <w:rFonts w:ascii="Times New Roman" w:hAnsi="Times New Roman"/>
        </w:rPr>
        <w:t>(</w:t>
      </w:r>
      <w:proofErr w:type="gramEnd"/>
      <w:r w:rsidRPr="00ED4019">
        <w:rPr>
          <w:rStyle w:val="NormalTok"/>
          <w:rFonts w:ascii="Times New Roman" w:hAnsi="Times New Roman"/>
        </w:rPr>
        <w:t>students.ts[,</w:t>
      </w:r>
      <w:r w:rsidRPr="00ED4019">
        <w:rPr>
          <w:rStyle w:val="DecValTok"/>
          <w:rFonts w:ascii="Times New Roman" w:hAnsi="Times New Roman"/>
        </w:rPr>
        <w:t>2</w:t>
      </w:r>
      <w:r w:rsidRPr="00ED4019">
        <w:rPr>
          <w:rStyle w:val="NormalTok"/>
          <w:rFonts w:ascii="Times New Roman" w:hAnsi="Times New Roman"/>
        </w:rPr>
        <w:t xml:space="preserve">], </w:t>
      </w:r>
      <w:r w:rsidRPr="00ED4019">
        <w:rPr>
          <w:rStyle w:val="AttributeTok"/>
          <w:rFonts w:ascii="Times New Roman" w:hAnsi="Times New Roman"/>
        </w:rPr>
        <w:t>p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DecValTok"/>
          <w:rFonts w:ascii="Times New Roman" w:hAnsi="Times New Roman"/>
        </w:rPr>
        <w:t>1</w:t>
      </w:r>
      <w:r w:rsidRPr="00ED4019">
        <w:rPr>
          <w:rStyle w:val="NormalTok"/>
          <w:rFonts w:ascii="Times New Roman" w:hAnsi="Times New Roman"/>
        </w:rPr>
        <w:t xml:space="preserve">, </w:t>
      </w:r>
      <w:r w:rsidRPr="00ED4019">
        <w:rPr>
          <w:rStyle w:val="AttributeTok"/>
          <w:rFonts w:ascii="Times New Roman" w:hAnsi="Times New Roman"/>
        </w:rPr>
        <w:t>d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DecValTok"/>
          <w:rFonts w:ascii="Times New Roman" w:hAnsi="Times New Roman"/>
        </w:rPr>
        <w:t>2</w:t>
      </w:r>
      <w:r w:rsidRPr="00ED4019">
        <w:rPr>
          <w:rStyle w:val="NormalTok"/>
          <w:rFonts w:ascii="Times New Roman" w:hAnsi="Times New Roman"/>
        </w:rPr>
        <w:t xml:space="preserve">, </w:t>
      </w:r>
      <w:r w:rsidRPr="00ED4019">
        <w:rPr>
          <w:rStyle w:val="AttributeTok"/>
          <w:rFonts w:ascii="Times New Roman" w:hAnsi="Times New Roman"/>
        </w:rPr>
        <w:t>q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DecValTok"/>
          <w:rFonts w:ascii="Times New Roman" w:hAnsi="Times New Roman"/>
        </w:rPr>
        <w:t>0</w:t>
      </w:r>
      <w:r w:rsidRPr="00ED4019">
        <w:rPr>
          <w:rStyle w:val="NormalTok"/>
          <w:rFonts w:ascii="Times New Roman" w:hAnsi="Times New Roman"/>
        </w:rPr>
        <w:t>)</w:t>
      </w:r>
    </w:p>
    <w:p w14:paraId="1B3B7DBE" w14:textId="77777777" w:rsidR="00FD7B2A" w:rsidRPr="00ED4019" w:rsidRDefault="00FD7B2A">
      <w:pPr>
        <w:pStyle w:val="Figure"/>
        <w:jc w:val="both"/>
        <w:rPr>
          <w:rFonts w:ascii="Times New Roman" w:hAnsi="Times New Roman"/>
        </w:rPr>
        <w:pPrChange w:id="5232" w:author="제이펍 출판사" w:date="2021-03-14T15:57:00Z">
          <w:pPr>
            <w:pStyle w:val="Figure"/>
          </w:pPr>
        </w:pPrChange>
      </w:pPr>
      <w:r w:rsidRPr="00ED4019">
        <w:rPr>
          <w:rFonts w:ascii="Times New Roman" w:hAnsi="Times New Roman"/>
          <w:noProof/>
          <w:lang w:eastAsia="ko-KR"/>
        </w:rPr>
        <w:drawing>
          <wp:inline distT="0" distB="0" distL="0" distR="0" wp14:anchorId="4ED74B7F" wp14:editId="347829F8">
            <wp:extent cx="4572000" cy="3657600"/>
            <wp:effectExtent l="0" t="0" r="0" b="0"/>
            <wp:docPr id="117" name="그림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"/>
                    <pic:cNvPicPr>
                      <a:picLocks noChangeAspect="1" noChangeArrowheads="1"/>
                    </pic:cNvPicPr>
                  </pic:nvPicPr>
                  <pic:blipFill>
                    <a:blip r:embed="rId1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453AC94" w14:textId="77777777" w:rsidR="00FD7B2A" w:rsidRPr="00ED4019" w:rsidRDefault="00FD7B2A">
      <w:pPr>
        <w:pStyle w:val="a6"/>
        <w:jc w:val="both"/>
        <w:rPr>
          <w:rFonts w:ascii="Times New Roman" w:hAnsi="Times New Roman"/>
        </w:rPr>
        <w:pPrChange w:id="5233" w:author="제이펍 출판사" w:date="2021-03-14T15:57:00Z">
          <w:pPr>
            <w:pStyle w:val="a6"/>
            <w:jc w:val="center"/>
          </w:pPr>
        </w:pPrChange>
      </w:pPr>
      <w:commentRangeStart w:id="5234"/>
      <w:r w:rsidRPr="00ED4019">
        <w:rPr>
          <w:rFonts w:ascii="Times New Roman" w:hAnsi="Times New Roman" w:hint="eastAsia"/>
        </w:rPr>
        <w:t>그림</w:t>
      </w:r>
      <w:r w:rsidRPr="00ED4019">
        <w:rPr>
          <w:rFonts w:ascii="Times New Roman" w:hAnsi="Times New Roman" w:hint="eastAsia"/>
        </w:rPr>
        <w:t xml:space="preserve"> </w:t>
      </w:r>
      <w:r w:rsidRPr="00ED4019">
        <w:rPr>
          <w:rFonts w:ascii="Times New Roman" w:hAnsi="Times New Roman"/>
        </w:rPr>
        <w:t>6-59</w:t>
      </w:r>
      <w:commentRangeEnd w:id="5234"/>
      <w:r w:rsidR="00240399">
        <w:rPr>
          <w:rStyle w:val="af3"/>
          <w:i w:val="0"/>
        </w:rPr>
        <w:commentReference w:id="5234"/>
      </w:r>
    </w:p>
    <w:p w14:paraId="29107957" w14:textId="77777777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5235" w:author="제이펍 출판사" w:date="2021-03-14T15:57:00Z">
          <w:pPr>
            <w:pStyle w:val="SourceCode"/>
          </w:pPr>
        </w:pPrChange>
      </w:pPr>
      <w:proofErr w:type="gramStart"/>
      <w:r w:rsidRPr="00ED4019">
        <w:rPr>
          <w:rStyle w:val="FunctionTok"/>
          <w:rFonts w:ascii="Times New Roman" w:hAnsi="Times New Roman"/>
        </w:rPr>
        <w:t>auto.arima</w:t>
      </w:r>
      <w:r w:rsidRPr="00ED4019">
        <w:rPr>
          <w:rStyle w:val="NormalTok"/>
          <w:rFonts w:ascii="Times New Roman" w:hAnsi="Times New Roman"/>
        </w:rPr>
        <w:t>(</w:t>
      </w:r>
      <w:proofErr w:type="gramEnd"/>
      <w:r w:rsidRPr="00ED4019">
        <w:rPr>
          <w:rStyle w:val="NormalTok"/>
          <w:rFonts w:ascii="Times New Roman" w:hAnsi="Times New Roman"/>
        </w:rPr>
        <w:t>students.ts[,</w:t>
      </w:r>
      <w:r w:rsidRPr="00ED4019">
        <w:rPr>
          <w:rStyle w:val="DecValTok"/>
          <w:rFonts w:ascii="Times New Roman" w:hAnsi="Times New Roman"/>
        </w:rPr>
        <w:t>2</w:t>
      </w:r>
      <w:r w:rsidRPr="00ED4019">
        <w:rPr>
          <w:rStyle w:val="NormalTok"/>
          <w:rFonts w:ascii="Times New Roman" w:hAnsi="Times New Roman"/>
        </w:rPr>
        <w:t>])</w:t>
      </w:r>
    </w:p>
    <w:p w14:paraId="780BD4B2" w14:textId="77777777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5236" w:author="제이펍 출판사" w:date="2021-03-14T15:57:00Z">
          <w:pPr>
            <w:pStyle w:val="SourceCode"/>
          </w:pPr>
        </w:pPrChange>
      </w:pPr>
      <w:r w:rsidRPr="00ED4019">
        <w:rPr>
          <w:rStyle w:val="VerbatimChar"/>
          <w:rFonts w:ascii="Times New Roman" w:hAnsi="Times New Roman"/>
        </w:rPr>
        <w:t xml:space="preserve">Series: </w:t>
      </w:r>
      <w:proofErr w:type="gramStart"/>
      <w:r w:rsidRPr="00ED4019">
        <w:rPr>
          <w:rStyle w:val="VerbatimChar"/>
          <w:rFonts w:ascii="Times New Roman" w:hAnsi="Times New Roman"/>
        </w:rPr>
        <w:t>students.ts[</w:t>
      </w:r>
      <w:proofErr w:type="gramEnd"/>
      <w:r w:rsidRPr="00ED4019">
        <w:rPr>
          <w:rStyle w:val="VerbatimChar"/>
          <w:rFonts w:ascii="Times New Roman" w:hAnsi="Times New Roman"/>
        </w:rPr>
        <w:t xml:space="preserve">, 2] 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ARIMA(1,2,0) </w:t>
      </w:r>
      <w:r w:rsidRPr="00ED4019">
        <w:rPr>
          <w:rFonts w:ascii="Times New Roman" w:hAnsi="Times New Roman"/>
        </w:rPr>
        <w:br/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Coefficients: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         ar1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      0.3861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s.e.  0.2075</w:t>
      </w:r>
      <w:r w:rsidRPr="00ED4019">
        <w:rPr>
          <w:rFonts w:ascii="Times New Roman" w:hAnsi="Times New Roman"/>
        </w:rPr>
        <w:br/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sigma^2 estimated as 1.174e+09:  log likelihood=-236.71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AIC=477.42   AICc=478.12   BIC=479.41</w:t>
      </w:r>
    </w:p>
    <w:p w14:paraId="78EBA58D" w14:textId="77777777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5237" w:author="제이펍 출판사" w:date="2021-03-14T15:57:00Z">
          <w:pPr>
            <w:pStyle w:val="SourceCode"/>
          </w:pPr>
        </w:pPrChange>
      </w:pPr>
      <w:proofErr w:type="gramStart"/>
      <w:r w:rsidRPr="00ED4019">
        <w:rPr>
          <w:rStyle w:val="FunctionTok"/>
          <w:rFonts w:ascii="Times New Roman" w:hAnsi="Times New Roman"/>
        </w:rPr>
        <w:t>auto.arima</w:t>
      </w:r>
      <w:r w:rsidRPr="00ED4019">
        <w:rPr>
          <w:rStyle w:val="NormalTok"/>
          <w:rFonts w:ascii="Times New Roman" w:hAnsi="Times New Roman"/>
        </w:rPr>
        <w:t>(</w:t>
      </w:r>
      <w:proofErr w:type="gramEnd"/>
      <w:r w:rsidRPr="00ED4019">
        <w:rPr>
          <w:rStyle w:val="NormalTok"/>
          <w:rFonts w:ascii="Times New Roman" w:hAnsi="Times New Roman"/>
        </w:rPr>
        <w:t>students.ts[,</w:t>
      </w:r>
      <w:r w:rsidRPr="00ED4019">
        <w:rPr>
          <w:rStyle w:val="DecValTok"/>
          <w:rFonts w:ascii="Times New Roman" w:hAnsi="Times New Roman"/>
        </w:rPr>
        <w:t>2</w:t>
      </w:r>
      <w:r w:rsidRPr="00ED4019">
        <w:rPr>
          <w:rStyle w:val="NormalTok"/>
          <w:rFonts w:ascii="Times New Roman" w:hAnsi="Times New Roman"/>
        </w:rPr>
        <w:t xml:space="preserve">]) </w:t>
      </w:r>
      <w:r w:rsidRPr="00ED4019">
        <w:rPr>
          <w:rStyle w:val="SpecialCharTok"/>
          <w:rFonts w:ascii="Times New Roman" w:hAnsi="Times New Roman"/>
        </w:rPr>
        <w:t>%&gt;%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unctionTok"/>
          <w:rFonts w:ascii="Times New Roman" w:hAnsi="Times New Roman"/>
        </w:rPr>
        <w:t>forecast</w:t>
      </w:r>
      <w:r w:rsidRPr="00ED4019">
        <w:rPr>
          <w:rStyle w:val="NormalTok"/>
          <w:rFonts w:ascii="Times New Roman" w:hAnsi="Times New Roman"/>
        </w:rPr>
        <w:t xml:space="preserve">() </w:t>
      </w:r>
      <w:r w:rsidRPr="00ED4019">
        <w:rPr>
          <w:rStyle w:val="SpecialCharTok"/>
          <w:rFonts w:ascii="Times New Roman" w:hAnsi="Times New Roman"/>
        </w:rPr>
        <w:t>%&gt;%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</w:t>
      </w:r>
      <w:r w:rsidRPr="00ED4019">
        <w:rPr>
          <w:rStyle w:val="FunctionTok"/>
          <w:rFonts w:ascii="Times New Roman" w:hAnsi="Times New Roman"/>
        </w:rPr>
        <w:t>autoplot</w:t>
      </w:r>
      <w:r w:rsidRPr="00ED4019">
        <w:rPr>
          <w:rStyle w:val="NormalTok"/>
          <w:rFonts w:ascii="Times New Roman" w:hAnsi="Times New Roman"/>
        </w:rPr>
        <w:t xml:space="preserve">() </w:t>
      </w:r>
      <w:r w:rsidRPr="00ED4019">
        <w:rPr>
          <w:rStyle w:val="SpecialCharTok"/>
          <w:rFonts w:ascii="Times New Roman" w:hAnsi="Times New Roman"/>
        </w:rPr>
        <w:t>+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</w:t>
      </w:r>
      <w:r w:rsidRPr="00ED4019">
        <w:rPr>
          <w:rStyle w:val="FunctionTok"/>
          <w:rFonts w:ascii="Times New Roman" w:hAnsi="Times New Roman"/>
        </w:rPr>
        <w:t>labs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AttributeTok"/>
          <w:rFonts w:ascii="Times New Roman" w:hAnsi="Times New Roman"/>
        </w:rPr>
        <w:t>x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StringTok"/>
          <w:rFonts w:ascii="Times New Roman" w:hAnsi="Times New Roman"/>
        </w:rPr>
        <w:t>연도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NormalTok"/>
          <w:rFonts w:ascii="Times New Roman" w:hAnsi="Times New Roman"/>
        </w:rPr>
        <w:t xml:space="preserve">, </w:t>
      </w:r>
      <w:r w:rsidRPr="00ED4019">
        <w:rPr>
          <w:rStyle w:val="AttributeTok"/>
          <w:rFonts w:ascii="Times New Roman" w:hAnsi="Times New Roman"/>
        </w:rPr>
        <w:t>y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StringTok"/>
          <w:rFonts w:ascii="Times New Roman" w:hAnsi="Times New Roman"/>
        </w:rPr>
        <w:t>학생수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NormalTok"/>
          <w:rFonts w:ascii="Times New Roman" w:hAnsi="Times New Roman"/>
        </w:rPr>
        <w:t>)</w:t>
      </w:r>
    </w:p>
    <w:p w14:paraId="033AF9DA" w14:textId="77777777" w:rsidR="00FD7B2A" w:rsidRPr="00ED4019" w:rsidRDefault="00FD7B2A">
      <w:pPr>
        <w:pStyle w:val="Figure"/>
        <w:jc w:val="both"/>
        <w:rPr>
          <w:rFonts w:ascii="Times New Roman" w:hAnsi="Times New Roman"/>
        </w:rPr>
        <w:pPrChange w:id="5238" w:author="제이펍 출판사" w:date="2021-03-14T15:57:00Z">
          <w:pPr>
            <w:pStyle w:val="Figure"/>
          </w:pPr>
        </w:pPrChange>
      </w:pPr>
      <w:r w:rsidRPr="00ED4019">
        <w:rPr>
          <w:rFonts w:ascii="Times New Roman" w:hAnsi="Times New Roman"/>
          <w:noProof/>
          <w:lang w:eastAsia="ko-KR"/>
        </w:rPr>
        <w:lastRenderedPageBreak/>
        <w:drawing>
          <wp:inline distT="0" distB="0" distL="0" distR="0" wp14:anchorId="00EED8FA" wp14:editId="6606A60A">
            <wp:extent cx="4572000" cy="3657600"/>
            <wp:effectExtent l="0" t="0" r="0" b="0"/>
            <wp:docPr id="119" name="그림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"/>
                    <pic:cNvPicPr>
                      <a:picLocks noChangeAspect="1" noChangeArrowheads="1"/>
                    </pic:cNvPicPr>
                  </pic:nvPicPr>
                  <pic:blipFill>
                    <a:blip r:embed="rId1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88FDBC4" w14:textId="77777777" w:rsidR="00FD7B2A" w:rsidRPr="00ED4019" w:rsidRDefault="00FD7B2A">
      <w:pPr>
        <w:pStyle w:val="a6"/>
        <w:jc w:val="both"/>
        <w:rPr>
          <w:rFonts w:ascii="Times New Roman" w:hAnsi="Times New Roman"/>
        </w:rPr>
        <w:pPrChange w:id="5239" w:author="제이펍 출판사" w:date="2021-03-14T15:57:00Z">
          <w:pPr>
            <w:pStyle w:val="a6"/>
            <w:jc w:val="center"/>
          </w:pPr>
        </w:pPrChange>
      </w:pPr>
      <w:commentRangeStart w:id="5240"/>
      <w:r w:rsidRPr="00ED4019">
        <w:rPr>
          <w:rFonts w:ascii="Times New Roman" w:hAnsi="Times New Roman" w:hint="eastAsia"/>
        </w:rPr>
        <w:t>그림</w:t>
      </w:r>
      <w:r w:rsidRPr="00ED4019">
        <w:rPr>
          <w:rFonts w:ascii="Times New Roman" w:hAnsi="Times New Roman" w:hint="eastAsia"/>
        </w:rPr>
        <w:t xml:space="preserve"> </w:t>
      </w:r>
      <w:r w:rsidRPr="00ED4019">
        <w:rPr>
          <w:rFonts w:ascii="Times New Roman" w:hAnsi="Times New Roman"/>
        </w:rPr>
        <w:t>6-60</w:t>
      </w:r>
      <w:commentRangeEnd w:id="5240"/>
      <w:r w:rsidR="000D3A2E">
        <w:rPr>
          <w:rStyle w:val="af3"/>
          <w:i w:val="0"/>
        </w:rPr>
        <w:commentReference w:id="5240"/>
      </w:r>
    </w:p>
    <w:p w14:paraId="11EEB132" w14:textId="77777777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5241" w:author="제이펍 출판사" w:date="2021-03-14T15:57:00Z">
          <w:pPr>
            <w:pStyle w:val="SourceCode"/>
          </w:pPr>
        </w:pPrChange>
      </w:pPr>
      <w:proofErr w:type="gramStart"/>
      <w:r w:rsidRPr="00ED4019">
        <w:rPr>
          <w:rStyle w:val="FunctionTok"/>
          <w:rFonts w:ascii="Times New Roman" w:hAnsi="Times New Roman"/>
        </w:rPr>
        <w:t>sarima</w:t>
      </w:r>
      <w:r w:rsidRPr="00ED4019">
        <w:rPr>
          <w:rStyle w:val="NormalTok"/>
          <w:rFonts w:ascii="Times New Roman" w:hAnsi="Times New Roman"/>
        </w:rPr>
        <w:t>(</w:t>
      </w:r>
      <w:proofErr w:type="gramEnd"/>
      <w:r w:rsidRPr="00ED4019">
        <w:rPr>
          <w:rStyle w:val="NormalTok"/>
          <w:rFonts w:ascii="Times New Roman" w:hAnsi="Times New Roman"/>
        </w:rPr>
        <w:t>students.ts[,</w:t>
      </w:r>
      <w:r w:rsidRPr="00ED4019">
        <w:rPr>
          <w:rStyle w:val="DecValTok"/>
          <w:rFonts w:ascii="Times New Roman" w:hAnsi="Times New Roman"/>
        </w:rPr>
        <w:t>2</w:t>
      </w:r>
      <w:r w:rsidRPr="00ED4019">
        <w:rPr>
          <w:rStyle w:val="NormalTok"/>
          <w:rFonts w:ascii="Times New Roman" w:hAnsi="Times New Roman"/>
        </w:rPr>
        <w:t xml:space="preserve">], </w:t>
      </w:r>
      <w:r w:rsidRPr="00ED4019">
        <w:rPr>
          <w:rStyle w:val="AttributeTok"/>
          <w:rFonts w:ascii="Times New Roman" w:hAnsi="Times New Roman"/>
        </w:rPr>
        <w:t>p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DecValTok"/>
          <w:rFonts w:ascii="Times New Roman" w:hAnsi="Times New Roman"/>
        </w:rPr>
        <w:t>1</w:t>
      </w:r>
      <w:r w:rsidRPr="00ED4019">
        <w:rPr>
          <w:rStyle w:val="NormalTok"/>
          <w:rFonts w:ascii="Times New Roman" w:hAnsi="Times New Roman"/>
        </w:rPr>
        <w:t xml:space="preserve">, </w:t>
      </w:r>
      <w:r w:rsidRPr="00ED4019">
        <w:rPr>
          <w:rStyle w:val="AttributeTok"/>
          <w:rFonts w:ascii="Times New Roman" w:hAnsi="Times New Roman"/>
        </w:rPr>
        <w:t>d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DecValTok"/>
          <w:rFonts w:ascii="Times New Roman" w:hAnsi="Times New Roman"/>
        </w:rPr>
        <w:t>2</w:t>
      </w:r>
      <w:r w:rsidRPr="00ED4019">
        <w:rPr>
          <w:rStyle w:val="NormalTok"/>
          <w:rFonts w:ascii="Times New Roman" w:hAnsi="Times New Roman"/>
        </w:rPr>
        <w:t xml:space="preserve">, </w:t>
      </w:r>
      <w:r w:rsidRPr="00ED4019">
        <w:rPr>
          <w:rStyle w:val="AttributeTok"/>
          <w:rFonts w:ascii="Times New Roman" w:hAnsi="Times New Roman"/>
        </w:rPr>
        <w:t>q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DecValTok"/>
          <w:rFonts w:ascii="Times New Roman" w:hAnsi="Times New Roman"/>
        </w:rPr>
        <w:t>0</w:t>
      </w:r>
      <w:r w:rsidRPr="00ED4019">
        <w:rPr>
          <w:rStyle w:val="NormalTok"/>
          <w:rFonts w:ascii="Times New Roman" w:hAnsi="Times New Roman"/>
        </w:rPr>
        <w:t>)</w:t>
      </w:r>
    </w:p>
    <w:p w14:paraId="0D107E1C" w14:textId="77777777" w:rsidR="00FD7B2A" w:rsidRPr="00ED4019" w:rsidRDefault="00FD7B2A">
      <w:pPr>
        <w:pStyle w:val="Figure"/>
        <w:jc w:val="both"/>
        <w:rPr>
          <w:rFonts w:ascii="Times New Roman" w:hAnsi="Times New Roman"/>
        </w:rPr>
        <w:pPrChange w:id="5242" w:author="제이펍 출판사" w:date="2021-03-14T15:57:00Z">
          <w:pPr>
            <w:pStyle w:val="Figure"/>
          </w:pPr>
        </w:pPrChange>
      </w:pPr>
      <w:r w:rsidRPr="00ED4019">
        <w:rPr>
          <w:rFonts w:ascii="Times New Roman" w:hAnsi="Times New Roman"/>
          <w:noProof/>
          <w:lang w:eastAsia="ko-KR"/>
        </w:rPr>
        <w:drawing>
          <wp:inline distT="0" distB="0" distL="0" distR="0" wp14:anchorId="281CC8D1" wp14:editId="7350D08A">
            <wp:extent cx="4572000" cy="3657600"/>
            <wp:effectExtent l="0" t="0" r="0" b="0"/>
            <wp:docPr id="121" name="그림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"/>
                    <pic:cNvPicPr>
                      <a:picLocks noChangeAspect="1" noChangeArrowheads="1"/>
                    </pic:cNvPicPr>
                  </pic:nvPicPr>
                  <pic:blipFill>
                    <a:blip r:embed="rId1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CC2B02E" w14:textId="77777777" w:rsidR="00FD7B2A" w:rsidRPr="00ED4019" w:rsidRDefault="00FD7B2A">
      <w:pPr>
        <w:pStyle w:val="a6"/>
        <w:jc w:val="both"/>
        <w:rPr>
          <w:rFonts w:ascii="Times New Roman" w:hAnsi="Times New Roman"/>
        </w:rPr>
        <w:pPrChange w:id="5243" w:author="제이펍 출판사" w:date="2021-03-14T15:57:00Z">
          <w:pPr>
            <w:pStyle w:val="a6"/>
            <w:jc w:val="center"/>
          </w:pPr>
        </w:pPrChange>
      </w:pPr>
      <w:commentRangeStart w:id="5244"/>
      <w:r w:rsidRPr="00ED4019">
        <w:rPr>
          <w:rFonts w:ascii="Times New Roman" w:hAnsi="Times New Roman" w:hint="eastAsia"/>
        </w:rPr>
        <w:t>그림</w:t>
      </w:r>
      <w:r w:rsidRPr="00ED4019">
        <w:rPr>
          <w:rFonts w:ascii="Times New Roman" w:hAnsi="Times New Roman" w:hint="eastAsia"/>
        </w:rPr>
        <w:t xml:space="preserve"> </w:t>
      </w:r>
      <w:r w:rsidRPr="00ED4019">
        <w:rPr>
          <w:rFonts w:ascii="Times New Roman" w:hAnsi="Times New Roman"/>
        </w:rPr>
        <w:t>6-61</w:t>
      </w:r>
      <w:commentRangeEnd w:id="5244"/>
      <w:r w:rsidR="001F55EE">
        <w:rPr>
          <w:rStyle w:val="af3"/>
          <w:i w:val="0"/>
        </w:rPr>
        <w:commentReference w:id="5244"/>
      </w:r>
    </w:p>
    <w:p w14:paraId="63EDB927" w14:textId="77777777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5245" w:author="제이펍 출판사" w:date="2021-03-14T15:57:00Z">
          <w:pPr>
            <w:pStyle w:val="SourceCode"/>
          </w:pPr>
        </w:pPrChange>
      </w:pPr>
      <w:proofErr w:type="gramStart"/>
      <w:r w:rsidRPr="00ED4019">
        <w:rPr>
          <w:rStyle w:val="FunctionTok"/>
          <w:rFonts w:ascii="Times New Roman" w:hAnsi="Times New Roman"/>
        </w:rPr>
        <w:t>auto.arima</w:t>
      </w:r>
      <w:r w:rsidRPr="00ED4019">
        <w:rPr>
          <w:rStyle w:val="NormalTok"/>
          <w:rFonts w:ascii="Times New Roman" w:hAnsi="Times New Roman"/>
        </w:rPr>
        <w:t>(</w:t>
      </w:r>
      <w:proofErr w:type="gramEnd"/>
      <w:r w:rsidRPr="00ED4019">
        <w:rPr>
          <w:rStyle w:val="NormalTok"/>
          <w:rFonts w:ascii="Times New Roman" w:hAnsi="Times New Roman"/>
        </w:rPr>
        <w:t>students.ts[,</w:t>
      </w:r>
      <w:r w:rsidRPr="00ED4019">
        <w:rPr>
          <w:rStyle w:val="DecValTok"/>
          <w:rFonts w:ascii="Times New Roman" w:hAnsi="Times New Roman"/>
        </w:rPr>
        <w:t>2</w:t>
      </w:r>
      <w:r w:rsidRPr="00ED4019">
        <w:rPr>
          <w:rStyle w:val="NormalTok"/>
          <w:rFonts w:ascii="Times New Roman" w:hAnsi="Times New Roman"/>
        </w:rPr>
        <w:t>])</w:t>
      </w:r>
    </w:p>
    <w:p w14:paraId="31E4E6A2" w14:textId="77777777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5246" w:author="제이펍 출판사" w:date="2021-03-14T15:57:00Z">
          <w:pPr>
            <w:pStyle w:val="SourceCode"/>
          </w:pPr>
        </w:pPrChange>
      </w:pPr>
      <w:r w:rsidRPr="00ED4019">
        <w:rPr>
          <w:rStyle w:val="VerbatimChar"/>
          <w:rFonts w:ascii="Times New Roman" w:hAnsi="Times New Roman"/>
        </w:rPr>
        <w:lastRenderedPageBreak/>
        <w:t xml:space="preserve">Series: </w:t>
      </w:r>
      <w:proofErr w:type="gramStart"/>
      <w:r w:rsidRPr="00ED4019">
        <w:rPr>
          <w:rStyle w:val="VerbatimChar"/>
          <w:rFonts w:ascii="Times New Roman" w:hAnsi="Times New Roman"/>
        </w:rPr>
        <w:t>students.ts[</w:t>
      </w:r>
      <w:proofErr w:type="gramEnd"/>
      <w:r w:rsidRPr="00ED4019">
        <w:rPr>
          <w:rStyle w:val="VerbatimChar"/>
          <w:rFonts w:ascii="Times New Roman" w:hAnsi="Times New Roman"/>
        </w:rPr>
        <w:t xml:space="preserve">, 2] 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ARIMA(1,2,0) </w:t>
      </w:r>
      <w:r w:rsidRPr="00ED4019">
        <w:rPr>
          <w:rFonts w:ascii="Times New Roman" w:hAnsi="Times New Roman"/>
        </w:rPr>
        <w:br/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Coefficients: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         ar1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      0.3861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s.e.  0.2075</w:t>
      </w:r>
      <w:r w:rsidRPr="00ED4019">
        <w:rPr>
          <w:rFonts w:ascii="Times New Roman" w:hAnsi="Times New Roman"/>
        </w:rPr>
        <w:br/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sigma^2 estimated as 1.174e+09:  log likelihood=-236.71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AIC=477.42   AICc=478.12   BIC=479.41</w:t>
      </w:r>
    </w:p>
    <w:p w14:paraId="3570AA0C" w14:textId="77777777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5247" w:author="제이펍 출판사" w:date="2021-03-14T15:57:00Z">
          <w:pPr>
            <w:pStyle w:val="SourceCode"/>
          </w:pPr>
        </w:pPrChange>
      </w:pPr>
      <w:proofErr w:type="gramStart"/>
      <w:r w:rsidRPr="00ED4019">
        <w:rPr>
          <w:rStyle w:val="FunctionTok"/>
          <w:rFonts w:ascii="Times New Roman" w:hAnsi="Times New Roman"/>
        </w:rPr>
        <w:t>auto.arima</w:t>
      </w:r>
      <w:r w:rsidRPr="00ED4019">
        <w:rPr>
          <w:rStyle w:val="NormalTok"/>
          <w:rFonts w:ascii="Times New Roman" w:hAnsi="Times New Roman"/>
        </w:rPr>
        <w:t>(</w:t>
      </w:r>
      <w:proofErr w:type="gramEnd"/>
      <w:r w:rsidRPr="00ED4019">
        <w:rPr>
          <w:rStyle w:val="NormalTok"/>
          <w:rFonts w:ascii="Times New Roman" w:hAnsi="Times New Roman"/>
        </w:rPr>
        <w:t>students.ts[,</w:t>
      </w:r>
      <w:r w:rsidRPr="00ED4019">
        <w:rPr>
          <w:rStyle w:val="DecValTok"/>
          <w:rFonts w:ascii="Times New Roman" w:hAnsi="Times New Roman"/>
        </w:rPr>
        <w:t>2</w:t>
      </w:r>
      <w:r w:rsidRPr="00ED4019">
        <w:rPr>
          <w:rStyle w:val="NormalTok"/>
          <w:rFonts w:ascii="Times New Roman" w:hAnsi="Times New Roman"/>
        </w:rPr>
        <w:t xml:space="preserve">]) </w:t>
      </w:r>
      <w:r w:rsidRPr="00ED4019">
        <w:rPr>
          <w:rStyle w:val="SpecialCharTok"/>
          <w:rFonts w:ascii="Times New Roman" w:hAnsi="Times New Roman"/>
        </w:rPr>
        <w:t>%&gt;%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unctionTok"/>
          <w:rFonts w:ascii="Times New Roman" w:hAnsi="Times New Roman"/>
        </w:rPr>
        <w:t>forecast</w:t>
      </w:r>
      <w:r w:rsidRPr="00ED4019">
        <w:rPr>
          <w:rStyle w:val="NormalTok"/>
          <w:rFonts w:ascii="Times New Roman" w:hAnsi="Times New Roman"/>
        </w:rPr>
        <w:t xml:space="preserve">() </w:t>
      </w:r>
      <w:r w:rsidRPr="00ED4019">
        <w:rPr>
          <w:rStyle w:val="SpecialCharTok"/>
          <w:rFonts w:ascii="Times New Roman" w:hAnsi="Times New Roman"/>
        </w:rPr>
        <w:t>%&gt;%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</w:t>
      </w:r>
      <w:r w:rsidRPr="00ED4019">
        <w:rPr>
          <w:rStyle w:val="FunctionTok"/>
          <w:rFonts w:ascii="Times New Roman" w:hAnsi="Times New Roman"/>
        </w:rPr>
        <w:t>autoplot</w:t>
      </w:r>
      <w:r w:rsidRPr="00ED4019">
        <w:rPr>
          <w:rStyle w:val="NormalTok"/>
          <w:rFonts w:ascii="Times New Roman" w:hAnsi="Times New Roman"/>
        </w:rPr>
        <w:t xml:space="preserve">() </w:t>
      </w:r>
      <w:r w:rsidRPr="00ED4019">
        <w:rPr>
          <w:rStyle w:val="SpecialCharTok"/>
          <w:rFonts w:ascii="Times New Roman" w:hAnsi="Times New Roman"/>
        </w:rPr>
        <w:t>+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</w:t>
      </w:r>
      <w:r w:rsidRPr="00ED4019">
        <w:rPr>
          <w:rStyle w:val="FunctionTok"/>
          <w:rFonts w:ascii="Times New Roman" w:hAnsi="Times New Roman"/>
        </w:rPr>
        <w:t>labs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AttributeTok"/>
          <w:rFonts w:ascii="Times New Roman" w:hAnsi="Times New Roman"/>
        </w:rPr>
        <w:t>x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StringTok"/>
          <w:rFonts w:ascii="Times New Roman" w:hAnsi="Times New Roman"/>
        </w:rPr>
        <w:t>연도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NormalTok"/>
          <w:rFonts w:ascii="Times New Roman" w:hAnsi="Times New Roman"/>
        </w:rPr>
        <w:t xml:space="preserve">, </w:t>
      </w:r>
      <w:r w:rsidRPr="00ED4019">
        <w:rPr>
          <w:rStyle w:val="AttributeTok"/>
          <w:rFonts w:ascii="Times New Roman" w:hAnsi="Times New Roman"/>
        </w:rPr>
        <w:t>y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StringTok"/>
          <w:rFonts w:ascii="Times New Roman" w:hAnsi="Times New Roman"/>
        </w:rPr>
        <w:t>학생수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NormalTok"/>
          <w:rFonts w:ascii="Times New Roman" w:hAnsi="Times New Roman"/>
        </w:rPr>
        <w:t>)</w:t>
      </w:r>
    </w:p>
    <w:p w14:paraId="3E3855FE" w14:textId="77777777" w:rsidR="00FD7B2A" w:rsidRPr="00ED4019" w:rsidRDefault="00FD7B2A">
      <w:pPr>
        <w:pStyle w:val="Figure"/>
        <w:jc w:val="both"/>
        <w:rPr>
          <w:rFonts w:ascii="Times New Roman" w:hAnsi="Times New Roman"/>
        </w:rPr>
        <w:pPrChange w:id="5248" w:author="제이펍 출판사" w:date="2021-03-14T15:57:00Z">
          <w:pPr>
            <w:pStyle w:val="Figure"/>
          </w:pPr>
        </w:pPrChange>
      </w:pPr>
      <w:r w:rsidRPr="00ED4019">
        <w:rPr>
          <w:rFonts w:ascii="Times New Roman" w:hAnsi="Times New Roman"/>
          <w:noProof/>
          <w:lang w:eastAsia="ko-KR"/>
        </w:rPr>
        <w:drawing>
          <wp:inline distT="0" distB="0" distL="0" distR="0" wp14:anchorId="7E5D3D6F" wp14:editId="5A0ABC8A">
            <wp:extent cx="4572000" cy="3657600"/>
            <wp:effectExtent l="0" t="0" r="0" b="0"/>
            <wp:docPr id="123" name="그림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"/>
                    <pic:cNvPicPr>
                      <a:picLocks noChangeAspect="1" noChangeArrowheads="1"/>
                    </pic:cNvPicPr>
                  </pic:nvPicPr>
                  <pic:blipFill>
                    <a:blip r:embed="rId1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247BDA1" w14:textId="77777777" w:rsidR="00FD7B2A" w:rsidRPr="00ED4019" w:rsidRDefault="00FD7B2A">
      <w:pPr>
        <w:pStyle w:val="a6"/>
        <w:jc w:val="both"/>
        <w:rPr>
          <w:rFonts w:ascii="Times New Roman" w:hAnsi="Times New Roman"/>
        </w:rPr>
        <w:pPrChange w:id="5249" w:author="제이펍 출판사" w:date="2021-03-14T15:57:00Z">
          <w:pPr>
            <w:pStyle w:val="a6"/>
            <w:jc w:val="center"/>
          </w:pPr>
        </w:pPrChange>
      </w:pPr>
      <w:commentRangeStart w:id="5250"/>
      <w:r w:rsidRPr="00ED4019">
        <w:rPr>
          <w:rFonts w:ascii="Times New Roman" w:hAnsi="Times New Roman" w:hint="eastAsia"/>
        </w:rPr>
        <w:t>그림</w:t>
      </w:r>
      <w:r w:rsidRPr="00ED4019">
        <w:rPr>
          <w:rFonts w:ascii="Times New Roman" w:hAnsi="Times New Roman" w:hint="eastAsia"/>
        </w:rPr>
        <w:t xml:space="preserve"> </w:t>
      </w:r>
      <w:r w:rsidRPr="00ED4019">
        <w:rPr>
          <w:rFonts w:ascii="Times New Roman" w:hAnsi="Times New Roman"/>
        </w:rPr>
        <w:t>6-62</w:t>
      </w:r>
      <w:commentRangeEnd w:id="5250"/>
      <w:r w:rsidR="001F55EE">
        <w:rPr>
          <w:rStyle w:val="af3"/>
          <w:i w:val="0"/>
        </w:rPr>
        <w:commentReference w:id="5250"/>
      </w:r>
    </w:p>
    <w:p w14:paraId="6542807C" w14:textId="77777777" w:rsidR="00FD7B2A" w:rsidRDefault="00FD7B2A">
      <w:pPr>
        <w:pStyle w:val="comment"/>
        <w:ind w:left="480"/>
        <w:jc w:val="both"/>
        <w:rPr>
          <w:lang w:eastAsia="ko-KR"/>
        </w:rPr>
        <w:pPrChange w:id="5251" w:author="제이펍 출판사" w:date="2021-03-14T15:57:00Z">
          <w:pPr>
            <w:pStyle w:val="comment"/>
            <w:ind w:left="480"/>
          </w:pPr>
        </w:pPrChange>
      </w:pPr>
      <w:r>
        <w:rPr>
          <w:lang w:eastAsia="ko-KR"/>
        </w:rPr>
        <w:t>코드 설명</w:t>
      </w:r>
    </w:p>
    <w:p w14:paraId="4347FB53" w14:textId="77777777" w:rsidR="00FD7B2A" w:rsidRDefault="00FD7B2A">
      <w:pPr>
        <w:pStyle w:val="comment"/>
        <w:numPr>
          <w:ilvl w:val="0"/>
          <w:numId w:val="27"/>
        </w:numPr>
        <w:jc w:val="both"/>
        <w:rPr>
          <w:lang w:eastAsia="ko-KR"/>
        </w:rPr>
        <w:pPrChange w:id="5252" w:author="제이펍 출판사" w:date="2021-03-14T15:57:00Z">
          <w:pPr>
            <w:pStyle w:val="comment"/>
            <w:numPr>
              <w:numId w:val="27"/>
            </w:numPr>
            <w:ind w:left="840" w:hanging="360"/>
          </w:pPr>
        </w:pPrChange>
      </w:pPr>
      <w:r>
        <w:rPr>
          <w:lang w:eastAsia="ko-KR"/>
        </w:rPr>
        <w:t>ACF가 점차 감소(tail off)하고 PACF가 lag 1에서 절단(cut off)되었으므로 AR(1) 모델로 결정할 수 있음</w:t>
      </w:r>
    </w:p>
    <w:p w14:paraId="3B8176AB" w14:textId="006CD053" w:rsidR="00FD7B2A" w:rsidRDefault="00FD7B2A">
      <w:pPr>
        <w:pStyle w:val="comment"/>
        <w:numPr>
          <w:ilvl w:val="0"/>
          <w:numId w:val="27"/>
        </w:numPr>
        <w:jc w:val="both"/>
        <w:rPr>
          <w:lang w:eastAsia="ko-KR"/>
        </w:rPr>
        <w:pPrChange w:id="5253" w:author="제이펍 출판사" w:date="2021-03-14T15:57:00Z">
          <w:pPr>
            <w:pStyle w:val="comment"/>
            <w:numPr>
              <w:numId w:val="27"/>
            </w:numPr>
            <w:ind w:left="840" w:hanging="360"/>
          </w:pPr>
        </w:pPrChange>
      </w:pPr>
      <w:r>
        <w:rPr>
          <w:lang w:eastAsia="ko-KR"/>
        </w:rPr>
        <w:t>KPSS 테스트</w:t>
      </w:r>
      <w:ins w:id="5254" w:author="user" w:date="2021-03-22T21:05:00Z">
        <w:r w:rsidR="001F55EE">
          <w:rPr>
            <w:rFonts w:hint="eastAsia"/>
            <w:lang w:eastAsia="ko-KR"/>
          </w:rPr>
          <w:t xml:space="preserve"> </w:t>
        </w:r>
      </w:ins>
      <w:r>
        <w:rPr>
          <w:lang w:eastAsia="ko-KR"/>
        </w:rPr>
        <w:t>결과 검정통계량이 95% 임계치보다 크기 때문에 차분이 필요함.</w:t>
      </w:r>
    </w:p>
    <w:p w14:paraId="70B25DF4" w14:textId="77777777" w:rsidR="00FD7B2A" w:rsidRDefault="00FD7B2A">
      <w:pPr>
        <w:pStyle w:val="comment"/>
        <w:numPr>
          <w:ilvl w:val="0"/>
          <w:numId w:val="27"/>
        </w:numPr>
        <w:jc w:val="both"/>
        <w:rPr>
          <w:lang w:eastAsia="ko-KR"/>
        </w:rPr>
        <w:pPrChange w:id="5255" w:author="제이펍 출판사" w:date="2021-03-14T15:57:00Z">
          <w:pPr>
            <w:pStyle w:val="comment"/>
            <w:numPr>
              <w:numId w:val="27"/>
            </w:numPr>
            <w:ind w:left="840" w:hanging="360"/>
          </w:pPr>
        </w:pPrChange>
      </w:pPr>
      <w:r w:rsidRPr="00ED4019">
        <w:rPr>
          <w:rStyle w:val="VerbatimChar"/>
          <w:rFonts w:ascii="Times New Roman" w:hAnsi="Times New Roman"/>
          <w:lang w:eastAsia="ko-KR"/>
        </w:rPr>
        <w:t>ndiffs()</w:t>
      </w:r>
      <w:r>
        <w:rPr>
          <w:lang w:eastAsia="ko-KR"/>
        </w:rPr>
        <w:t>를 사용해 적정 차분수를 알아봄. 결과가 2로 나와 2차 차분이 필요</w:t>
      </w:r>
    </w:p>
    <w:p w14:paraId="05CB3FB2" w14:textId="77777777" w:rsidR="00FD7B2A" w:rsidRDefault="00FD7B2A">
      <w:pPr>
        <w:pStyle w:val="comment"/>
        <w:numPr>
          <w:ilvl w:val="0"/>
          <w:numId w:val="27"/>
        </w:numPr>
        <w:jc w:val="both"/>
        <w:rPr>
          <w:lang w:eastAsia="ko-KR"/>
        </w:rPr>
        <w:pPrChange w:id="5256" w:author="제이펍 출판사" w:date="2021-03-14T15:57:00Z">
          <w:pPr>
            <w:pStyle w:val="comment"/>
            <w:numPr>
              <w:numId w:val="27"/>
            </w:numPr>
            <w:ind w:left="840" w:hanging="360"/>
          </w:pPr>
        </w:pPrChange>
      </w:pPr>
      <w:r>
        <w:rPr>
          <w:lang w:eastAsia="ko-KR"/>
        </w:rPr>
        <w:t>sarima()로 확인한 잔차의 Ljung-box의 p-value는 모두 임계치보다 크므로 잔차는 백색잡음으로 볼 수 있음</w:t>
      </w:r>
    </w:p>
    <w:p w14:paraId="6157526C" w14:textId="77777777" w:rsidR="00FD7B2A" w:rsidRDefault="00FD7B2A">
      <w:pPr>
        <w:pStyle w:val="comment"/>
        <w:numPr>
          <w:ilvl w:val="0"/>
          <w:numId w:val="27"/>
        </w:numPr>
        <w:jc w:val="both"/>
        <w:rPr>
          <w:lang w:eastAsia="ko-KR"/>
        </w:rPr>
        <w:pPrChange w:id="5257" w:author="제이펍 출판사" w:date="2021-03-14T15:57:00Z">
          <w:pPr>
            <w:pStyle w:val="comment"/>
            <w:numPr>
              <w:numId w:val="27"/>
            </w:numPr>
            <w:ind w:left="840" w:hanging="360"/>
          </w:pPr>
        </w:pPrChange>
      </w:pPr>
      <w:r>
        <w:rPr>
          <w:lang w:eastAsia="ko-KR"/>
        </w:rPr>
        <w:t>auto.arima()를 사용하여 결정된 ARIMA 모형도 ARIMA(1, 2, 0)이며 1차 AR계수는 0.3861로 계산됨</w:t>
      </w:r>
    </w:p>
    <w:p w14:paraId="6E01F35D" w14:textId="77777777" w:rsidR="00FD7B2A" w:rsidRDefault="00FD7B2A">
      <w:pPr>
        <w:pStyle w:val="comment"/>
        <w:numPr>
          <w:ilvl w:val="0"/>
          <w:numId w:val="27"/>
        </w:numPr>
        <w:jc w:val="both"/>
        <w:rPr>
          <w:lang w:eastAsia="ko-KR"/>
        </w:rPr>
        <w:pPrChange w:id="5258" w:author="제이펍 출판사" w:date="2021-03-14T15:57:00Z">
          <w:pPr>
            <w:pStyle w:val="comment"/>
            <w:numPr>
              <w:numId w:val="27"/>
            </w:numPr>
            <w:ind w:left="840" w:hanging="360"/>
          </w:pPr>
        </w:pPrChange>
      </w:pPr>
      <w:r>
        <w:rPr>
          <w:lang w:eastAsia="ko-KR"/>
        </w:rPr>
        <w:lastRenderedPageBreak/>
        <w:t>auto.arima() 모델을 forecast()를 사용하여 예측치를 생성하고 autoplot()으로 plot 생성</w:t>
      </w:r>
    </w:p>
    <w:p w14:paraId="5BE239D5" w14:textId="09557AB8" w:rsidR="00FD7B2A" w:rsidRPr="00ED4019" w:rsidDel="001F55EE" w:rsidRDefault="00FD7B2A">
      <w:pPr>
        <w:jc w:val="both"/>
        <w:rPr>
          <w:del w:id="5259" w:author="user" w:date="2021-03-22T21:06:00Z"/>
          <w:rFonts w:ascii="Times New Roman" w:hAnsi="Times New Roman"/>
          <w:lang w:eastAsia="ko-KR"/>
        </w:rPr>
        <w:pPrChange w:id="5260" w:author="제이펍 출판사" w:date="2021-03-14T15:57:00Z">
          <w:pPr/>
        </w:pPrChange>
      </w:pPr>
      <w:r w:rsidRPr="00ED4019">
        <w:rPr>
          <w:rFonts w:ascii="Times New Roman" w:hAnsi="Times New Roman"/>
          <w:lang w:eastAsia="ko-KR"/>
        </w:rPr>
        <w:t>전체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취업자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수는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계절성을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지니기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때문에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계절성</w:t>
      </w:r>
      <w:r w:rsidRPr="00ED4019">
        <w:rPr>
          <w:rFonts w:ascii="Times New Roman" w:hAnsi="Times New Roman"/>
          <w:lang w:eastAsia="ko-KR"/>
        </w:rPr>
        <w:t xml:space="preserve"> ARIMA</w:t>
      </w:r>
      <w:r w:rsidRPr="00ED4019">
        <w:rPr>
          <w:rFonts w:ascii="Times New Roman" w:hAnsi="Times New Roman"/>
          <w:lang w:eastAsia="ko-KR"/>
        </w:rPr>
        <w:t>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사용하여야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한다</w:t>
      </w:r>
      <w:r w:rsidRPr="00ED4019">
        <w:rPr>
          <w:rFonts w:ascii="Times New Roman" w:hAnsi="Times New Roman"/>
          <w:lang w:eastAsia="ko-KR"/>
        </w:rPr>
        <w:t xml:space="preserve">. </w:t>
      </w:r>
      <w:r w:rsidRPr="00ED4019">
        <w:rPr>
          <w:rFonts w:ascii="Times New Roman" w:hAnsi="Times New Roman"/>
          <w:lang w:eastAsia="ko-KR"/>
        </w:rPr>
        <w:t>다음의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절에서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설명한다</w:t>
      </w:r>
      <w:r w:rsidRPr="00ED4019">
        <w:rPr>
          <w:rFonts w:ascii="Times New Roman" w:hAnsi="Times New Roman"/>
          <w:lang w:eastAsia="ko-KR"/>
        </w:rPr>
        <w:t>.</w:t>
      </w:r>
      <w:ins w:id="5261" w:author="user" w:date="2021-03-22T21:05:00Z">
        <w:r w:rsidR="001F55EE">
          <w:rPr>
            <w:rFonts w:ascii="Times New Roman" w:hAnsi="Times New Roman" w:hint="eastAsia"/>
            <w:lang w:eastAsia="ko-KR"/>
          </w:rPr>
          <w:t xml:space="preserve"> </w:t>
        </w:r>
      </w:ins>
    </w:p>
    <w:p w14:paraId="10D194BF" w14:textId="2F518810" w:rsidR="00FD7B2A" w:rsidRPr="00ED4019" w:rsidRDefault="00FD7B2A">
      <w:pPr>
        <w:jc w:val="both"/>
        <w:rPr>
          <w:rFonts w:ascii="Times New Roman" w:hAnsi="Times New Roman"/>
          <w:lang w:eastAsia="ko-KR"/>
        </w:rPr>
        <w:pPrChange w:id="5262" w:author="user" w:date="2021-03-22T21:06:00Z">
          <w:pPr>
            <w:pStyle w:val="a0"/>
          </w:pPr>
        </w:pPrChange>
      </w:pPr>
      <w:r w:rsidRPr="00ED4019">
        <w:rPr>
          <w:rFonts w:ascii="Times New Roman" w:hAnsi="Times New Roman"/>
          <w:lang w:eastAsia="ko-KR"/>
        </w:rPr>
        <w:t>코로나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확진자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데이터의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자동</w:t>
      </w:r>
      <w:r w:rsidRPr="00ED4019">
        <w:rPr>
          <w:rFonts w:ascii="Times New Roman" w:hAnsi="Times New Roman"/>
          <w:lang w:eastAsia="ko-KR"/>
        </w:rPr>
        <w:t xml:space="preserve"> ARIMA </w:t>
      </w:r>
      <w:r w:rsidRPr="00ED4019">
        <w:rPr>
          <w:rFonts w:ascii="Times New Roman" w:hAnsi="Times New Roman"/>
          <w:lang w:eastAsia="ko-KR"/>
        </w:rPr>
        <w:t>모형은</w:t>
      </w:r>
      <w:r w:rsidRPr="00ED4019">
        <w:rPr>
          <w:rFonts w:ascii="Times New Roman" w:hAnsi="Times New Roman"/>
          <w:lang w:eastAsia="ko-KR"/>
        </w:rPr>
        <w:t xml:space="preserve"> (2, 1, 1)</w:t>
      </w:r>
      <w:r w:rsidRPr="00ED4019">
        <w:rPr>
          <w:rFonts w:ascii="Times New Roman" w:hAnsi="Times New Roman"/>
          <w:lang w:eastAsia="ko-KR"/>
        </w:rPr>
        <w:t>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나타난다</w:t>
      </w:r>
      <w:r w:rsidRPr="00ED4019">
        <w:rPr>
          <w:rFonts w:ascii="Times New Roman" w:hAnsi="Times New Roman"/>
          <w:lang w:eastAsia="ko-KR"/>
        </w:rPr>
        <w:t>. kpss test</w:t>
      </w:r>
      <w:r w:rsidRPr="00ED4019">
        <w:rPr>
          <w:rFonts w:ascii="Times New Roman" w:hAnsi="Times New Roman"/>
          <w:lang w:eastAsia="ko-KR"/>
        </w:rPr>
        <w:t>와</w:t>
      </w:r>
      <w:r w:rsidRPr="00ED4019">
        <w:rPr>
          <w:rFonts w:ascii="Times New Roman" w:hAnsi="Times New Roman"/>
          <w:lang w:eastAsia="ko-KR"/>
        </w:rPr>
        <w:t xml:space="preserve"> ndiffs</w:t>
      </w:r>
      <w:r w:rsidRPr="00ED4019">
        <w:rPr>
          <w:rFonts w:ascii="Times New Roman" w:hAnsi="Times New Roman"/>
          <w:lang w:eastAsia="ko-KR"/>
        </w:rPr>
        <w:t>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통해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차분이</w:t>
      </w:r>
      <w:r w:rsidRPr="00ED4019">
        <w:rPr>
          <w:rFonts w:ascii="Times New Roman" w:hAnsi="Times New Roman"/>
          <w:lang w:eastAsia="ko-KR"/>
        </w:rPr>
        <w:t xml:space="preserve"> 1</w:t>
      </w:r>
      <w:r w:rsidRPr="00ED4019">
        <w:rPr>
          <w:rFonts w:ascii="Times New Roman" w:hAnsi="Times New Roman"/>
          <w:lang w:eastAsia="ko-KR"/>
        </w:rPr>
        <w:t>인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경우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정상성이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되는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것을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확인할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있으나</w:t>
      </w:r>
      <w:r w:rsidRPr="00ED4019">
        <w:rPr>
          <w:rFonts w:ascii="Times New Roman" w:hAnsi="Times New Roman"/>
          <w:lang w:eastAsia="ko-KR"/>
        </w:rPr>
        <w:t xml:space="preserve"> p, q</w:t>
      </w:r>
      <w:r w:rsidRPr="00ED4019">
        <w:rPr>
          <w:rFonts w:ascii="Times New Roman" w:hAnsi="Times New Roman"/>
          <w:lang w:eastAsia="ko-KR"/>
        </w:rPr>
        <w:t>값이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모두</w:t>
      </w:r>
      <w:r w:rsidRPr="00ED4019">
        <w:rPr>
          <w:rFonts w:ascii="Times New Roman" w:hAnsi="Times New Roman"/>
          <w:lang w:eastAsia="ko-KR"/>
        </w:rPr>
        <w:t xml:space="preserve"> 0</w:t>
      </w:r>
      <w:r w:rsidRPr="00ED4019">
        <w:rPr>
          <w:rFonts w:ascii="Times New Roman" w:hAnsi="Times New Roman"/>
          <w:lang w:eastAsia="ko-KR"/>
        </w:rPr>
        <w:t>보다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큰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수이기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때문에</w:t>
      </w:r>
      <w:r w:rsidRPr="00ED4019">
        <w:rPr>
          <w:rFonts w:ascii="Times New Roman" w:hAnsi="Times New Roman"/>
          <w:lang w:eastAsia="ko-KR"/>
        </w:rPr>
        <w:t xml:space="preserve"> ACF</w:t>
      </w:r>
      <w:r w:rsidRPr="00ED4019">
        <w:rPr>
          <w:rFonts w:ascii="Times New Roman" w:hAnsi="Times New Roman"/>
          <w:lang w:eastAsia="ko-KR"/>
        </w:rPr>
        <w:t>와</w:t>
      </w:r>
      <w:r w:rsidRPr="00ED4019">
        <w:rPr>
          <w:rFonts w:ascii="Times New Roman" w:hAnsi="Times New Roman"/>
          <w:lang w:eastAsia="ko-KR"/>
        </w:rPr>
        <w:t xml:space="preserve"> PACF plot</w:t>
      </w:r>
      <w:r w:rsidRPr="00ED4019">
        <w:rPr>
          <w:rFonts w:ascii="Times New Roman" w:hAnsi="Times New Roman"/>
          <w:lang w:eastAsia="ko-KR"/>
        </w:rPr>
        <w:t>으로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차수를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결정하는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것이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쉽지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않다</w:t>
      </w:r>
      <w:del w:id="5263" w:author="제이펍 출판사" w:date="2021-03-14T20:03:00Z">
        <w:r w:rsidRPr="00ED4019" w:rsidDel="00754210">
          <w:rPr>
            <w:rFonts w:ascii="Times New Roman" w:hAnsi="Times New Roman"/>
            <w:lang w:eastAsia="ko-KR"/>
          </w:rPr>
          <w:delText xml:space="preserve">. </w:delText>
        </w:r>
        <w:r w:rsidRPr="00ED4019" w:rsidDel="00754210">
          <w:rPr>
            <w:rFonts w:ascii="Times New Roman" w:hAnsi="Times New Roman"/>
            <w:lang w:eastAsia="ko-KR"/>
          </w:rPr>
          <w:delText>또한</w:delText>
        </w:r>
        <w:r w:rsidRPr="00ED4019" w:rsidDel="00754210">
          <w:rPr>
            <w:rFonts w:ascii="Times New Roman" w:hAnsi="Times New Roman"/>
            <w:lang w:eastAsia="ko-KR"/>
          </w:rPr>
          <w:delText xml:space="preserve"> </w:delText>
        </w:r>
      </w:del>
      <w:ins w:id="5264" w:author="제이펍 출판사" w:date="2021-03-14T20:03:00Z">
        <w:r w:rsidR="00754210">
          <w:rPr>
            <w:rFonts w:ascii="Times New Roman" w:hAnsi="Times New Roman"/>
            <w:lang w:eastAsia="ko-KR"/>
          </w:rPr>
          <w:t xml:space="preserve">. </w:t>
        </w:r>
        <w:r w:rsidR="00754210">
          <w:rPr>
            <w:rFonts w:ascii="Times New Roman" w:hAnsi="Times New Roman"/>
            <w:lang w:eastAsia="ko-KR"/>
          </w:rPr>
          <w:t>또한</w:t>
        </w:r>
        <w:r w:rsidR="00754210">
          <w:rPr>
            <w:rFonts w:ascii="Times New Roman" w:hAnsi="Times New Roman"/>
            <w:lang w:eastAsia="ko-KR"/>
          </w:rPr>
          <w:t xml:space="preserve">, </w:t>
        </w:r>
      </w:ins>
      <w:r w:rsidRPr="00ED4019">
        <w:rPr>
          <w:rFonts w:ascii="Times New Roman" w:hAnsi="Times New Roman"/>
          <w:lang w:eastAsia="ko-KR"/>
        </w:rPr>
        <w:t>ARIMA(2, 1, 1)</w:t>
      </w:r>
      <w:r w:rsidRPr="00ED4019">
        <w:rPr>
          <w:rFonts w:ascii="Times New Roman" w:hAnsi="Times New Roman"/>
          <w:lang w:eastAsia="ko-KR"/>
        </w:rPr>
        <w:t>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통한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잔차의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결과도</w:t>
      </w:r>
      <w:r w:rsidRPr="00ED4019">
        <w:rPr>
          <w:rFonts w:ascii="Times New Roman" w:hAnsi="Times New Roman"/>
          <w:lang w:eastAsia="ko-KR"/>
        </w:rPr>
        <w:t xml:space="preserve"> Ljung-box </w:t>
      </w:r>
      <w:r w:rsidRPr="00ED4019">
        <w:rPr>
          <w:rFonts w:ascii="Times New Roman" w:hAnsi="Times New Roman"/>
          <w:lang w:eastAsia="ko-KR"/>
        </w:rPr>
        <w:t>결과가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모두</w:t>
      </w:r>
      <w:r w:rsidRPr="00ED4019">
        <w:rPr>
          <w:rFonts w:ascii="Times New Roman" w:hAnsi="Times New Roman"/>
          <w:lang w:eastAsia="ko-KR"/>
        </w:rPr>
        <w:t xml:space="preserve"> 95% </w:t>
      </w:r>
      <w:r w:rsidRPr="00ED4019">
        <w:rPr>
          <w:rFonts w:ascii="Times New Roman" w:hAnsi="Times New Roman"/>
          <w:lang w:eastAsia="ko-KR"/>
        </w:rPr>
        <w:t>임계치보다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큰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것이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아니기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때문에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백색잡음이라고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단정할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없다</w:t>
      </w:r>
      <w:r w:rsidRPr="00ED4019">
        <w:rPr>
          <w:rFonts w:ascii="Times New Roman" w:hAnsi="Times New Roman"/>
          <w:lang w:eastAsia="ko-KR"/>
        </w:rPr>
        <w:t xml:space="preserve">. </w:t>
      </w:r>
      <w:r w:rsidRPr="00ED4019">
        <w:rPr>
          <w:rFonts w:ascii="Times New Roman" w:hAnsi="Times New Roman"/>
          <w:lang w:eastAsia="ko-KR"/>
        </w:rPr>
        <w:t>이럴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경우는</w:t>
      </w:r>
      <w:r w:rsidRPr="00ED4019">
        <w:rPr>
          <w:rFonts w:ascii="Times New Roman" w:hAnsi="Times New Roman"/>
          <w:lang w:eastAsia="ko-KR"/>
        </w:rPr>
        <w:t xml:space="preserve"> p</w:t>
      </w:r>
      <w:r w:rsidRPr="00ED4019">
        <w:rPr>
          <w:rFonts w:ascii="Times New Roman" w:hAnsi="Times New Roman"/>
          <w:lang w:eastAsia="ko-KR"/>
        </w:rPr>
        <w:t>값과</w:t>
      </w:r>
      <w:r w:rsidRPr="00ED4019">
        <w:rPr>
          <w:rFonts w:ascii="Times New Roman" w:hAnsi="Times New Roman"/>
          <w:lang w:eastAsia="ko-KR"/>
        </w:rPr>
        <w:t xml:space="preserve"> q</w:t>
      </w:r>
      <w:r w:rsidRPr="00ED4019">
        <w:rPr>
          <w:rFonts w:ascii="Times New Roman" w:hAnsi="Times New Roman"/>
          <w:lang w:eastAsia="ko-KR"/>
        </w:rPr>
        <w:t>값의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주위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값들에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대한</w:t>
      </w:r>
      <w:r w:rsidRPr="00ED4019">
        <w:rPr>
          <w:rFonts w:ascii="Times New Roman" w:hAnsi="Times New Roman"/>
          <w:lang w:eastAsia="ko-KR"/>
        </w:rPr>
        <w:t xml:space="preserve"> ARIMA</w:t>
      </w:r>
      <w:ins w:id="5265" w:author="user" w:date="2021-03-22T21:06:00Z">
        <w:r w:rsidR="001F55EE">
          <w:rPr>
            <w:rFonts w:ascii="Times New Roman" w:hAnsi="Times New Roman" w:hint="eastAsia"/>
            <w:lang w:eastAsia="ko-KR"/>
          </w:rPr>
          <w:t xml:space="preserve"> </w:t>
        </w:r>
      </w:ins>
      <w:r w:rsidRPr="00ED4019">
        <w:rPr>
          <w:rFonts w:ascii="Times New Roman" w:hAnsi="Times New Roman"/>
          <w:lang w:eastAsia="ko-KR"/>
        </w:rPr>
        <w:t>모델들을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확인하여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결정하는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것이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좋다</w:t>
      </w:r>
      <w:r w:rsidRPr="00ED4019">
        <w:rPr>
          <w:rFonts w:ascii="Times New Roman" w:hAnsi="Times New Roman"/>
          <w:lang w:eastAsia="ko-KR"/>
        </w:rPr>
        <w:t xml:space="preserve">. </w:t>
      </w:r>
    </w:p>
    <w:p w14:paraId="53441A3C" w14:textId="57E4E495" w:rsidR="00FD7B2A" w:rsidRPr="00ED4019" w:rsidRDefault="00FD7B2A">
      <w:pPr>
        <w:pStyle w:val="a0"/>
        <w:jc w:val="both"/>
        <w:rPr>
          <w:rFonts w:ascii="Times New Roman" w:hAnsi="Times New Roman"/>
          <w:lang w:eastAsia="ko-KR"/>
        </w:rPr>
        <w:pPrChange w:id="5266" w:author="제이펍 출판사" w:date="2021-03-14T15:57:00Z">
          <w:pPr>
            <w:pStyle w:val="a0"/>
          </w:pPr>
        </w:pPrChange>
      </w:pPr>
      <w:r w:rsidRPr="00ED4019">
        <w:rPr>
          <w:rStyle w:val="VerbatimChar"/>
          <w:rFonts w:ascii="Times New Roman" w:hAnsi="Times New Roman"/>
          <w:lang w:eastAsia="ko-KR"/>
        </w:rPr>
        <w:t>auto.arima()</w:t>
      </w:r>
      <w:r w:rsidRPr="00ED4019">
        <w:rPr>
          <w:rFonts w:ascii="Times New Roman" w:hAnsi="Times New Roman"/>
          <w:lang w:eastAsia="ko-KR"/>
        </w:rPr>
        <w:t>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여러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모델들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중에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최적의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모델을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선정할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때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AIC</w:t>
      </w:r>
      <w:ins w:id="5267" w:author="user" w:date="2021-03-22T21:06:00Z">
        <w:r w:rsidR="00AA52F9">
          <w:rPr>
            <w:rFonts w:ascii="Times New Roman" w:hAnsi="Times New Roman" w:hint="eastAsia"/>
            <w:lang w:eastAsia="ko-KR"/>
          </w:rPr>
          <w:t xml:space="preserve"> </w:t>
        </w:r>
      </w:ins>
      <w:r w:rsidRPr="00ED4019">
        <w:rPr>
          <w:rFonts w:ascii="Times New Roman" w:hAnsi="Times New Roman"/>
          <w:lang w:eastAsia="ko-KR"/>
        </w:rPr>
        <w:t>값이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작은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값을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모델로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선택한다</w:t>
      </w:r>
      <w:r w:rsidRPr="00ED4019">
        <w:rPr>
          <w:rFonts w:ascii="Times New Roman" w:hAnsi="Times New Roman"/>
          <w:lang w:eastAsia="ko-KR"/>
        </w:rPr>
        <w:t>. AIC(</w:t>
      </w:r>
      <w:del w:id="5268" w:author="user" w:date="2021-03-22T21:06:00Z">
        <w:r w:rsidRPr="00ED4019" w:rsidDel="00AA52F9">
          <w:rPr>
            <w:rFonts w:ascii="Times New Roman" w:hAnsi="Times New Roman"/>
            <w:lang w:eastAsia="ko-KR"/>
          </w:rPr>
          <w:delText xml:space="preserve">Akaike’s </w:delText>
        </w:r>
      </w:del>
      <w:ins w:id="5269" w:author="user" w:date="2021-03-22T21:06:00Z">
        <w:r w:rsidR="00AA52F9">
          <w:rPr>
            <w:rFonts w:ascii="Times New Roman" w:hAnsi="Times New Roman" w:hint="eastAsia"/>
            <w:lang w:eastAsia="ko-KR"/>
          </w:rPr>
          <w:t>a</w:t>
        </w:r>
        <w:r w:rsidR="00AA52F9" w:rsidRPr="00ED4019">
          <w:rPr>
            <w:rFonts w:ascii="Times New Roman" w:hAnsi="Times New Roman"/>
            <w:lang w:eastAsia="ko-KR"/>
          </w:rPr>
          <w:t xml:space="preserve">kaike’s </w:t>
        </w:r>
      </w:ins>
      <w:del w:id="5270" w:author="user" w:date="2021-03-22T21:06:00Z">
        <w:r w:rsidRPr="00ED4019" w:rsidDel="00AA52F9">
          <w:rPr>
            <w:rFonts w:ascii="Times New Roman" w:hAnsi="Times New Roman"/>
            <w:lang w:eastAsia="ko-KR"/>
          </w:rPr>
          <w:delText xml:space="preserve">Information </w:delText>
        </w:r>
      </w:del>
      <w:ins w:id="5271" w:author="user" w:date="2021-03-22T21:06:00Z">
        <w:r w:rsidR="00AA52F9">
          <w:rPr>
            <w:rFonts w:ascii="Times New Roman" w:hAnsi="Times New Roman" w:hint="eastAsia"/>
            <w:lang w:eastAsia="ko-KR"/>
          </w:rPr>
          <w:t>i</w:t>
        </w:r>
        <w:r w:rsidR="00AA52F9" w:rsidRPr="00ED4019">
          <w:rPr>
            <w:rFonts w:ascii="Times New Roman" w:hAnsi="Times New Roman"/>
            <w:lang w:eastAsia="ko-KR"/>
          </w:rPr>
          <w:t xml:space="preserve">nformation </w:t>
        </w:r>
      </w:ins>
      <w:del w:id="5272" w:author="user" w:date="2021-03-22T21:06:00Z">
        <w:r w:rsidRPr="00ED4019" w:rsidDel="00AA52F9">
          <w:rPr>
            <w:rFonts w:ascii="Times New Roman" w:hAnsi="Times New Roman"/>
            <w:lang w:eastAsia="ko-KR"/>
          </w:rPr>
          <w:delText>Criterion</w:delText>
        </w:r>
      </w:del>
      <w:ins w:id="5273" w:author="user" w:date="2021-03-22T21:06:00Z">
        <w:r w:rsidR="00AA52F9">
          <w:rPr>
            <w:rFonts w:ascii="Times New Roman" w:hAnsi="Times New Roman" w:hint="eastAsia"/>
            <w:lang w:eastAsia="ko-KR"/>
          </w:rPr>
          <w:t>c</w:t>
        </w:r>
        <w:r w:rsidR="00AA52F9" w:rsidRPr="00ED4019">
          <w:rPr>
            <w:rFonts w:ascii="Times New Roman" w:hAnsi="Times New Roman"/>
            <w:lang w:eastAsia="ko-KR"/>
          </w:rPr>
          <w:t>riterion</w:t>
        </w:r>
      </w:ins>
      <w:r w:rsidRPr="00ED4019">
        <w:rPr>
          <w:rFonts w:ascii="Times New Roman" w:hAnsi="Times New Roman"/>
          <w:lang w:eastAsia="ko-KR"/>
        </w:rPr>
        <w:t>)</w:t>
      </w:r>
      <w:r w:rsidRPr="00ED4019">
        <w:rPr>
          <w:rFonts w:ascii="Times New Roman" w:hAnsi="Times New Roman"/>
          <w:lang w:eastAsia="ko-KR"/>
        </w:rPr>
        <w:t>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모델의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품질을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결정할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때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참고하는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값이다</w:t>
      </w:r>
      <w:r w:rsidRPr="00ED4019">
        <w:rPr>
          <w:rFonts w:ascii="Times New Roman" w:hAnsi="Times New Roman"/>
          <w:lang w:eastAsia="ko-KR"/>
        </w:rPr>
        <w:t xml:space="preserve">. </w:t>
      </w:r>
      <w:r w:rsidRPr="00ED4019">
        <w:rPr>
          <w:rFonts w:ascii="Times New Roman" w:hAnsi="Times New Roman"/>
          <w:lang w:eastAsia="ko-KR"/>
        </w:rPr>
        <w:t>일반적으로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과대적합</w:t>
      </w:r>
      <w:r w:rsidRPr="00ED4019">
        <w:rPr>
          <w:rFonts w:ascii="Times New Roman" w:hAnsi="Times New Roman"/>
          <w:lang w:eastAsia="ko-KR"/>
        </w:rPr>
        <w:t>(</w:t>
      </w:r>
      <w:del w:id="5274" w:author="user" w:date="2021-03-22T21:07:00Z">
        <w:r w:rsidRPr="00ED4019" w:rsidDel="00003791">
          <w:rPr>
            <w:rFonts w:ascii="Times New Roman" w:hAnsi="Times New Roman"/>
            <w:lang w:eastAsia="ko-KR"/>
          </w:rPr>
          <w:delText>Overfitting</w:delText>
        </w:r>
      </w:del>
      <w:ins w:id="5275" w:author="user" w:date="2021-03-22T21:07:00Z">
        <w:r w:rsidR="00003791">
          <w:rPr>
            <w:rFonts w:ascii="Times New Roman" w:hAnsi="Times New Roman" w:hint="eastAsia"/>
            <w:lang w:eastAsia="ko-KR"/>
          </w:rPr>
          <w:t>o</w:t>
        </w:r>
        <w:r w:rsidR="00003791" w:rsidRPr="00ED4019">
          <w:rPr>
            <w:rFonts w:ascii="Times New Roman" w:hAnsi="Times New Roman"/>
            <w:lang w:eastAsia="ko-KR"/>
          </w:rPr>
          <w:t>verfitting</w:t>
        </w:r>
      </w:ins>
      <w:r w:rsidRPr="00ED4019">
        <w:rPr>
          <w:rFonts w:ascii="Times New Roman" w:hAnsi="Times New Roman"/>
          <w:lang w:eastAsia="ko-KR"/>
        </w:rPr>
        <w:t xml:space="preserve">) </w:t>
      </w:r>
      <w:r w:rsidRPr="00ED4019">
        <w:rPr>
          <w:rFonts w:ascii="Times New Roman" w:hAnsi="Times New Roman"/>
          <w:lang w:eastAsia="ko-KR"/>
        </w:rPr>
        <w:t>또는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과소적합</w:t>
      </w:r>
      <w:r w:rsidRPr="00ED4019">
        <w:rPr>
          <w:rFonts w:ascii="Times New Roman" w:hAnsi="Times New Roman"/>
          <w:lang w:eastAsia="ko-KR"/>
        </w:rPr>
        <w:t>(</w:t>
      </w:r>
      <w:del w:id="5276" w:author="user" w:date="2021-03-22T21:07:00Z">
        <w:r w:rsidRPr="00ED4019" w:rsidDel="00003791">
          <w:rPr>
            <w:rFonts w:ascii="Times New Roman" w:hAnsi="Times New Roman"/>
            <w:lang w:eastAsia="ko-KR"/>
          </w:rPr>
          <w:delText>Underfitting</w:delText>
        </w:r>
      </w:del>
      <w:ins w:id="5277" w:author="user" w:date="2021-03-22T21:07:00Z">
        <w:r w:rsidR="00003791">
          <w:rPr>
            <w:rFonts w:ascii="Times New Roman" w:hAnsi="Times New Roman" w:hint="eastAsia"/>
            <w:lang w:eastAsia="ko-KR"/>
          </w:rPr>
          <w:t>u</w:t>
        </w:r>
        <w:r w:rsidR="00003791" w:rsidRPr="00ED4019">
          <w:rPr>
            <w:rFonts w:ascii="Times New Roman" w:hAnsi="Times New Roman"/>
            <w:lang w:eastAsia="ko-KR"/>
          </w:rPr>
          <w:t>nderfitting</w:t>
        </w:r>
      </w:ins>
      <w:r w:rsidRPr="00ED4019">
        <w:rPr>
          <w:rFonts w:ascii="Times New Roman" w:hAnsi="Times New Roman"/>
          <w:lang w:eastAsia="ko-KR"/>
        </w:rPr>
        <w:t>)</w:t>
      </w:r>
      <w:r w:rsidRPr="00ED4019">
        <w:rPr>
          <w:rFonts w:ascii="Times New Roman" w:hAnsi="Times New Roman"/>
          <w:lang w:eastAsia="ko-KR"/>
        </w:rPr>
        <w:t>되는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모델은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효율적이지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않다고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평가한다</w:t>
      </w:r>
      <w:del w:id="5278" w:author="제이펍 출판사" w:date="2021-03-14T18:22:00Z">
        <w:r w:rsidRPr="00ED4019" w:rsidDel="004F772B">
          <w:rPr>
            <w:rFonts w:ascii="Times New Roman" w:hAnsi="Times New Roman"/>
            <w:lang w:eastAsia="ko-KR"/>
          </w:rPr>
          <w:delText xml:space="preserve">. </w:delText>
        </w:r>
        <w:r w:rsidRPr="00ED4019" w:rsidDel="004F772B">
          <w:rPr>
            <w:rFonts w:ascii="Times New Roman" w:hAnsi="Times New Roman"/>
            <w:lang w:eastAsia="ko-KR"/>
          </w:rPr>
          <w:delText>결국</w:delText>
        </w:r>
        <w:r w:rsidRPr="00ED4019" w:rsidDel="004F772B">
          <w:rPr>
            <w:rFonts w:ascii="Times New Roman" w:hAnsi="Times New Roman"/>
            <w:lang w:eastAsia="ko-KR"/>
          </w:rPr>
          <w:delText xml:space="preserve"> </w:delText>
        </w:r>
      </w:del>
      <w:ins w:id="5279" w:author="제이펍 출판사" w:date="2021-03-14T18:22:00Z">
        <w:r w:rsidR="004F772B">
          <w:rPr>
            <w:rFonts w:ascii="Times New Roman" w:hAnsi="Times New Roman"/>
            <w:lang w:eastAsia="ko-KR"/>
          </w:rPr>
          <w:t xml:space="preserve">. </w:t>
        </w:r>
        <w:r w:rsidR="004F772B">
          <w:rPr>
            <w:rFonts w:ascii="Times New Roman" w:hAnsi="Times New Roman"/>
            <w:lang w:eastAsia="ko-KR"/>
          </w:rPr>
          <w:t>결국</w:t>
        </w:r>
        <w:r w:rsidR="004F772B">
          <w:rPr>
            <w:rFonts w:ascii="Times New Roman" w:hAnsi="Times New Roman"/>
            <w:lang w:eastAsia="ko-KR"/>
          </w:rPr>
          <w:t xml:space="preserve">, </w:t>
        </w:r>
      </w:ins>
      <w:r w:rsidRPr="00ED4019">
        <w:rPr>
          <w:rFonts w:ascii="Times New Roman" w:hAnsi="Times New Roman"/>
          <w:lang w:eastAsia="ko-KR"/>
        </w:rPr>
        <w:t>AIC</w:t>
      </w:r>
      <w:r w:rsidRPr="00ED4019">
        <w:rPr>
          <w:rFonts w:ascii="Times New Roman" w:hAnsi="Times New Roman"/>
          <w:lang w:eastAsia="ko-KR"/>
        </w:rPr>
        <w:t>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높을수록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모형의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적합도가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떨어진다는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것을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의미한다</w:t>
      </w:r>
      <w:r w:rsidRPr="00ED4019">
        <w:rPr>
          <w:rFonts w:ascii="Times New Roman" w:hAnsi="Times New Roman"/>
          <w:lang w:eastAsia="ko-KR"/>
        </w:rPr>
        <w:t xml:space="preserve">. </w:t>
      </w:r>
      <w:r w:rsidRPr="00ED4019">
        <w:rPr>
          <w:rFonts w:ascii="Times New Roman" w:hAnsi="Times New Roman"/>
          <w:lang w:eastAsia="ko-KR"/>
        </w:rPr>
        <w:t>여기서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주의해</w:t>
      </w:r>
      <w:del w:id="5280" w:author="제이펍 출판사" w:date="2021-03-14T18:23:00Z">
        <w:r w:rsidRPr="00ED4019" w:rsidDel="004F772B">
          <w:rPr>
            <w:rFonts w:ascii="Times New Roman" w:hAnsi="Times New Roman"/>
            <w:lang w:eastAsia="ko-KR"/>
          </w:rPr>
          <w:delText>야할</w:delText>
        </w:r>
      </w:del>
      <w:ins w:id="5281" w:author="제이펍 출판사" w:date="2021-03-14T18:23:00Z">
        <w:r w:rsidR="004F772B">
          <w:rPr>
            <w:rFonts w:ascii="Times New Roman" w:hAnsi="Times New Roman"/>
            <w:lang w:eastAsia="ko-KR"/>
          </w:rPr>
          <w:t>야</w:t>
        </w:r>
        <w:r w:rsidR="004F772B">
          <w:rPr>
            <w:rFonts w:ascii="Times New Roman" w:hAnsi="Times New Roman"/>
            <w:lang w:eastAsia="ko-KR"/>
          </w:rPr>
          <w:t xml:space="preserve"> </w:t>
        </w:r>
        <w:r w:rsidR="004F772B">
          <w:rPr>
            <w:rFonts w:ascii="Times New Roman" w:hAnsi="Times New Roman"/>
            <w:lang w:eastAsia="ko-KR"/>
          </w:rPr>
          <w:t>할</w:t>
        </w:r>
      </w:ins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것은</w:t>
      </w:r>
      <w:r w:rsidRPr="00ED4019">
        <w:rPr>
          <w:rFonts w:ascii="Times New Roman" w:hAnsi="Times New Roman"/>
          <w:lang w:eastAsia="ko-KR"/>
        </w:rPr>
        <w:t xml:space="preserve"> AIC</w:t>
      </w:r>
      <w:r w:rsidRPr="00ED4019">
        <w:rPr>
          <w:rFonts w:ascii="Times New Roman" w:hAnsi="Times New Roman"/>
          <w:lang w:eastAsia="ko-KR"/>
        </w:rPr>
        <w:t>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모델의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성능을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평가하는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지수가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아닌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모델의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적합도를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평가하는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지수라는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것이다</w:t>
      </w:r>
      <w:r w:rsidRPr="00ED4019">
        <w:rPr>
          <w:rFonts w:ascii="Times New Roman" w:hAnsi="Times New Roman"/>
          <w:lang w:eastAsia="ko-KR"/>
        </w:rPr>
        <w:t>.</w:t>
      </w:r>
    </w:p>
    <w:p w14:paraId="76AF4822" w14:textId="77777777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5282" w:author="제이펍 출판사" w:date="2021-03-14T15:57:00Z">
          <w:pPr>
            <w:pStyle w:val="SourceCode"/>
          </w:pPr>
        </w:pPrChange>
      </w:pPr>
      <w:proofErr w:type="gramStart"/>
      <w:r w:rsidRPr="00ED4019">
        <w:rPr>
          <w:rStyle w:val="NormalTok"/>
          <w:rFonts w:ascii="Times New Roman" w:hAnsi="Times New Roman"/>
        </w:rPr>
        <w:t>urca</w:t>
      </w:r>
      <w:proofErr w:type="gramEnd"/>
      <w:r w:rsidRPr="00ED4019">
        <w:rPr>
          <w:rStyle w:val="SpecialCharTok"/>
          <w:rFonts w:ascii="Times New Roman" w:hAnsi="Times New Roman"/>
        </w:rPr>
        <w:t>::</w:t>
      </w:r>
      <w:r w:rsidRPr="00ED4019">
        <w:rPr>
          <w:rStyle w:val="FunctionTok"/>
          <w:rFonts w:ascii="Times New Roman" w:hAnsi="Times New Roman"/>
        </w:rPr>
        <w:t>ur.kpss</w:t>
      </w:r>
      <w:r w:rsidRPr="00ED4019">
        <w:rPr>
          <w:rStyle w:val="NormalTok"/>
          <w:rFonts w:ascii="Times New Roman" w:hAnsi="Times New Roman"/>
        </w:rPr>
        <w:t>(covid19.ts[,</w:t>
      </w:r>
      <w:r w:rsidRPr="00ED4019">
        <w:rPr>
          <w:rStyle w:val="DecValTok"/>
          <w:rFonts w:ascii="Times New Roman" w:hAnsi="Times New Roman"/>
        </w:rPr>
        <w:t>2</w:t>
      </w:r>
      <w:r w:rsidRPr="00ED4019">
        <w:rPr>
          <w:rStyle w:val="NormalTok"/>
          <w:rFonts w:ascii="Times New Roman" w:hAnsi="Times New Roman"/>
        </w:rPr>
        <w:t xml:space="preserve">]) </w:t>
      </w:r>
      <w:r w:rsidRPr="00ED4019">
        <w:rPr>
          <w:rStyle w:val="SpecialCharTok"/>
          <w:rFonts w:ascii="Times New Roman" w:hAnsi="Times New Roman"/>
        </w:rPr>
        <w:t>%&gt;%</w:t>
      </w:r>
      <w:r w:rsidRPr="00ED4019">
        <w:rPr>
          <w:rStyle w:val="NormalTok"/>
          <w:rFonts w:ascii="Times New Roman" w:hAnsi="Times New Roman"/>
        </w:rPr>
        <w:t xml:space="preserve"> urca</w:t>
      </w:r>
      <w:r w:rsidRPr="00ED4019">
        <w:rPr>
          <w:rStyle w:val="SpecialCharTok"/>
          <w:rFonts w:ascii="Times New Roman" w:hAnsi="Times New Roman"/>
        </w:rPr>
        <w:t>::</w:t>
      </w:r>
      <w:r w:rsidRPr="00ED4019">
        <w:rPr>
          <w:rStyle w:val="FunctionTok"/>
          <w:rFonts w:ascii="Times New Roman" w:hAnsi="Times New Roman"/>
        </w:rPr>
        <w:t>summary</w:t>
      </w:r>
      <w:r w:rsidRPr="00ED4019">
        <w:rPr>
          <w:rStyle w:val="NormalTok"/>
          <w:rFonts w:ascii="Times New Roman" w:hAnsi="Times New Roman"/>
        </w:rPr>
        <w:t>()</w:t>
      </w:r>
    </w:p>
    <w:p w14:paraId="3D6F4679" w14:textId="77777777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5283" w:author="제이펍 출판사" w:date="2021-03-14T15:57:00Z">
          <w:pPr>
            <w:pStyle w:val="SourceCode"/>
          </w:pPr>
        </w:pPrChange>
      </w:pP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####################### 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# KPSS Unit Root Test # 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####################### </w:t>
      </w:r>
      <w:r w:rsidRPr="00ED4019">
        <w:rPr>
          <w:rFonts w:ascii="Times New Roman" w:hAnsi="Times New Roman"/>
        </w:rPr>
        <w:br/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Test is of type: mu with 5 lags. </w:t>
      </w:r>
      <w:r w:rsidRPr="00ED4019">
        <w:rPr>
          <w:rFonts w:ascii="Times New Roman" w:hAnsi="Times New Roman"/>
        </w:rPr>
        <w:br/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Value of test-statistic is: 3.2656 </w:t>
      </w:r>
      <w:r w:rsidRPr="00ED4019">
        <w:rPr>
          <w:rFonts w:ascii="Times New Roman" w:hAnsi="Times New Roman"/>
        </w:rPr>
        <w:br/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Critical value for a significance level of: 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                </w:t>
      </w:r>
      <w:proofErr w:type="gramStart"/>
      <w:r w:rsidRPr="00ED4019">
        <w:rPr>
          <w:rStyle w:val="VerbatimChar"/>
          <w:rFonts w:ascii="Times New Roman" w:hAnsi="Times New Roman"/>
        </w:rPr>
        <w:t>10pct  5pct</w:t>
      </w:r>
      <w:proofErr w:type="gramEnd"/>
      <w:r w:rsidRPr="00ED4019">
        <w:rPr>
          <w:rStyle w:val="VerbatimChar"/>
          <w:rFonts w:ascii="Times New Roman" w:hAnsi="Times New Roman"/>
        </w:rPr>
        <w:t xml:space="preserve"> 2.5pct  1pct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critical values 0.347 0.463  0.574 0.739</w:t>
      </w:r>
    </w:p>
    <w:p w14:paraId="70EF6F30" w14:textId="77777777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5284" w:author="제이펍 출판사" w:date="2021-03-14T15:57:00Z">
          <w:pPr>
            <w:pStyle w:val="SourceCode"/>
          </w:pPr>
        </w:pPrChange>
      </w:pPr>
      <w:r w:rsidRPr="00ED4019">
        <w:rPr>
          <w:rStyle w:val="CommentTok"/>
          <w:rFonts w:ascii="Times New Roman" w:hAnsi="Times New Roman"/>
          <w:lang w:eastAsia="ko-KR"/>
        </w:rPr>
        <w:t xml:space="preserve"># </w:t>
      </w:r>
      <w:r w:rsidRPr="00ED4019">
        <w:rPr>
          <w:rStyle w:val="CommentTok"/>
          <w:rFonts w:ascii="Times New Roman" w:hAnsi="Times New Roman"/>
          <w:lang w:eastAsia="ko-KR"/>
        </w:rPr>
        <w:t>비정상성을</w:t>
      </w:r>
      <w:r w:rsidRPr="00ED4019">
        <w:rPr>
          <w:rStyle w:val="CommentTok"/>
          <w:rFonts w:ascii="Times New Roman" w:hAnsi="Times New Roman"/>
          <w:lang w:eastAsia="ko-KR"/>
        </w:rPr>
        <w:t xml:space="preserve"> </w:t>
      </w:r>
      <w:r w:rsidRPr="00ED4019">
        <w:rPr>
          <w:rStyle w:val="CommentTok"/>
          <w:rFonts w:ascii="Times New Roman" w:hAnsi="Times New Roman"/>
          <w:lang w:eastAsia="ko-KR"/>
        </w:rPr>
        <w:t>제거하기</w:t>
      </w:r>
      <w:r w:rsidRPr="00ED4019">
        <w:rPr>
          <w:rStyle w:val="CommentTok"/>
          <w:rFonts w:ascii="Times New Roman" w:hAnsi="Times New Roman"/>
          <w:lang w:eastAsia="ko-KR"/>
        </w:rPr>
        <w:t xml:space="preserve"> </w:t>
      </w:r>
      <w:r w:rsidRPr="00ED4019">
        <w:rPr>
          <w:rStyle w:val="CommentTok"/>
          <w:rFonts w:ascii="Times New Roman" w:hAnsi="Times New Roman"/>
          <w:lang w:eastAsia="ko-KR"/>
        </w:rPr>
        <w:t>위해</w:t>
      </w:r>
      <w:r w:rsidRPr="00ED4019">
        <w:rPr>
          <w:rStyle w:val="CommentTok"/>
          <w:rFonts w:ascii="Times New Roman" w:hAnsi="Times New Roman"/>
          <w:lang w:eastAsia="ko-KR"/>
        </w:rPr>
        <w:t xml:space="preserve"> </w:t>
      </w:r>
      <w:r w:rsidRPr="00ED4019">
        <w:rPr>
          <w:rStyle w:val="CommentTok"/>
          <w:rFonts w:ascii="Times New Roman" w:hAnsi="Times New Roman"/>
          <w:lang w:eastAsia="ko-KR"/>
        </w:rPr>
        <w:t>필요한</w:t>
      </w:r>
      <w:r w:rsidRPr="00ED4019">
        <w:rPr>
          <w:rStyle w:val="CommentTok"/>
          <w:rFonts w:ascii="Times New Roman" w:hAnsi="Times New Roman"/>
          <w:lang w:eastAsia="ko-KR"/>
        </w:rPr>
        <w:t xml:space="preserve"> </w:t>
      </w:r>
      <w:r w:rsidRPr="00ED4019">
        <w:rPr>
          <w:rStyle w:val="CommentTok"/>
          <w:rFonts w:ascii="Times New Roman" w:hAnsi="Times New Roman"/>
          <w:lang w:eastAsia="ko-KR"/>
        </w:rPr>
        <w:t>차분수가</w:t>
      </w:r>
      <w:r w:rsidRPr="00ED4019">
        <w:rPr>
          <w:rStyle w:val="CommentTok"/>
          <w:rFonts w:ascii="Times New Roman" w:hAnsi="Times New Roman"/>
          <w:lang w:eastAsia="ko-KR"/>
        </w:rPr>
        <w:t xml:space="preserve"> 1</w:t>
      </w:r>
      <w:r w:rsidRPr="00ED4019">
        <w:rPr>
          <w:rFonts w:ascii="Times New Roman" w:hAnsi="Times New Roman"/>
        </w:rPr>
        <w:br/>
      </w:r>
      <w:r w:rsidRPr="00ED4019">
        <w:rPr>
          <w:rStyle w:val="FunctionTok"/>
          <w:rFonts w:ascii="Times New Roman" w:hAnsi="Times New Roman"/>
          <w:lang w:eastAsia="ko-KR"/>
        </w:rPr>
        <w:t>ndiffs</w:t>
      </w:r>
      <w:r w:rsidRPr="00ED4019">
        <w:rPr>
          <w:rStyle w:val="NormalTok"/>
          <w:rFonts w:ascii="Times New Roman" w:hAnsi="Times New Roman"/>
          <w:lang w:eastAsia="ko-KR"/>
        </w:rPr>
        <w:t>(covid19.ts[</w:t>
      </w:r>
      <w:proofErr w:type="gramStart"/>
      <w:r w:rsidRPr="00ED4019">
        <w:rPr>
          <w:rStyle w:val="NormalTok"/>
          <w:rFonts w:ascii="Times New Roman" w:hAnsi="Times New Roman"/>
          <w:lang w:eastAsia="ko-KR"/>
        </w:rPr>
        <w:t>,</w:t>
      </w:r>
      <w:r w:rsidRPr="00ED4019">
        <w:rPr>
          <w:rStyle w:val="DecValTok"/>
          <w:rFonts w:ascii="Times New Roman" w:hAnsi="Times New Roman"/>
          <w:lang w:eastAsia="ko-KR"/>
        </w:rPr>
        <w:t>2</w:t>
      </w:r>
      <w:proofErr w:type="gramEnd"/>
      <w:r w:rsidRPr="00ED4019">
        <w:rPr>
          <w:rStyle w:val="NormalTok"/>
          <w:rFonts w:ascii="Times New Roman" w:hAnsi="Times New Roman"/>
          <w:lang w:eastAsia="ko-KR"/>
        </w:rPr>
        <w:t xml:space="preserve">], </w:t>
      </w:r>
      <w:r w:rsidRPr="00ED4019">
        <w:rPr>
          <w:rStyle w:val="AttributeTok"/>
          <w:rFonts w:ascii="Times New Roman" w:hAnsi="Times New Roman"/>
          <w:lang w:eastAsia="ko-KR"/>
        </w:rPr>
        <w:t>test =</w:t>
      </w:r>
      <w:r w:rsidRPr="00ED4019">
        <w:rPr>
          <w:rStyle w:val="NormalTok"/>
          <w:rFonts w:ascii="Times New Roman" w:hAnsi="Times New Roman"/>
          <w:lang w:eastAsia="ko-KR"/>
        </w:rPr>
        <w:t xml:space="preserve"> </w:t>
      </w:r>
      <w:r w:rsidRPr="00ED4019">
        <w:rPr>
          <w:rStyle w:val="StringTok"/>
          <w:rFonts w:ascii="Times New Roman" w:hAnsi="Times New Roman"/>
          <w:lang w:eastAsia="ko-KR"/>
        </w:rPr>
        <w:t>'kpss'</w:t>
      </w:r>
      <w:r w:rsidRPr="00ED4019">
        <w:rPr>
          <w:rStyle w:val="NormalTok"/>
          <w:rFonts w:ascii="Times New Roman" w:hAnsi="Times New Roman"/>
          <w:lang w:eastAsia="ko-KR"/>
        </w:rPr>
        <w:t xml:space="preserve">)   </w:t>
      </w:r>
    </w:p>
    <w:p w14:paraId="2C897F79" w14:textId="77777777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5285" w:author="제이펍 출판사" w:date="2021-03-14T15:57:00Z">
          <w:pPr>
            <w:pStyle w:val="SourceCode"/>
          </w:pPr>
        </w:pPrChange>
      </w:pPr>
      <w:r w:rsidRPr="00ED4019">
        <w:rPr>
          <w:rStyle w:val="VerbatimChar"/>
          <w:rFonts w:ascii="Times New Roman" w:hAnsi="Times New Roman"/>
        </w:rPr>
        <w:t>[1] 1</w:t>
      </w:r>
    </w:p>
    <w:p w14:paraId="31EC0253" w14:textId="415D520D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5286" w:author="제이펍 출판사" w:date="2021-03-14T15:57:00Z">
          <w:pPr>
            <w:pStyle w:val="SourceCode"/>
          </w:pPr>
        </w:pPrChange>
      </w:pPr>
      <w:r w:rsidRPr="00ED4019">
        <w:rPr>
          <w:rStyle w:val="CommentTok"/>
          <w:rFonts w:ascii="Times New Roman" w:hAnsi="Times New Roman"/>
        </w:rPr>
        <w:t xml:space="preserve"># ACF, PACF </w:t>
      </w:r>
      <w:r w:rsidRPr="00ED4019">
        <w:rPr>
          <w:rStyle w:val="CommentTok"/>
          <w:rFonts w:ascii="Times New Roman" w:hAnsi="Times New Roman"/>
        </w:rPr>
        <w:t>모두</w:t>
      </w:r>
      <w:r w:rsidRPr="00ED4019">
        <w:rPr>
          <w:rStyle w:val="CommentTok"/>
          <w:rFonts w:ascii="Times New Roman" w:hAnsi="Times New Roman"/>
        </w:rPr>
        <w:t xml:space="preserve"> </w:t>
      </w:r>
      <w:proofErr w:type="gramStart"/>
      <w:r w:rsidRPr="00ED4019">
        <w:rPr>
          <w:rStyle w:val="CommentTok"/>
          <w:rFonts w:ascii="Times New Roman" w:hAnsi="Times New Roman"/>
        </w:rPr>
        <w:t>절단</w:t>
      </w:r>
      <w:r w:rsidRPr="00ED4019">
        <w:rPr>
          <w:rStyle w:val="CommentTok"/>
          <w:rFonts w:ascii="Times New Roman" w:hAnsi="Times New Roman"/>
        </w:rPr>
        <w:t>(</w:t>
      </w:r>
      <w:proofErr w:type="gramEnd"/>
      <w:del w:id="5287" w:author="user" w:date="2021-03-22T21:08:00Z">
        <w:r w:rsidRPr="00ED4019" w:rsidDel="00003791">
          <w:rPr>
            <w:rStyle w:val="CommentTok"/>
            <w:rFonts w:ascii="Times New Roman" w:hAnsi="Times New Roman"/>
          </w:rPr>
          <w:delText xml:space="preserve">Cut </w:delText>
        </w:r>
      </w:del>
      <w:ins w:id="5288" w:author="user" w:date="2021-03-22T21:08:00Z">
        <w:r w:rsidR="00003791">
          <w:rPr>
            <w:rStyle w:val="CommentTok"/>
            <w:rFonts w:ascii="Times New Roman" w:hAnsi="Times New Roman" w:hint="eastAsia"/>
            <w:lang w:eastAsia="ko-KR"/>
          </w:rPr>
          <w:t>c</w:t>
        </w:r>
        <w:r w:rsidR="00003791" w:rsidRPr="00ED4019">
          <w:rPr>
            <w:rStyle w:val="CommentTok"/>
            <w:rFonts w:ascii="Times New Roman" w:hAnsi="Times New Roman"/>
          </w:rPr>
          <w:t xml:space="preserve">ut </w:t>
        </w:r>
      </w:ins>
      <w:r w:rsidRPr="00ED4019">
        <w:rPr>
          <w:rStyle w:val="CommentTok"/>
          <w:rFonts w:ascii="Times New Roman" w:hAnsi="Times New Roman"/>
        </w:rPr>
        <w:t>off)</w:t>
      </w:r>
      <w:r w:rsidRPr="00ED4019">
        <w:rPr>
          <w:rStyle w:val="CommentTok"/>
          <w:rFonts w:ascii="Times New Roman" w:hAnsi="Times New Roman"/>
        </w:rPr>
        <w:t>이므로</w:t>
      </w:r>
      <w:r w:rsidRPr="00ED4019">
        <w:rPr>
          <w:rStyle w:val="CommentTok"/>
          <w:rFonts w:ascii="Times New Roman" w:hAnsi="Times New Roman"/>
        </w:rPr>
        <w:t xml:space="preserve"> ARMA(p, q) </w:t>
      </w:r>
      <w:r w:rsidRPr="00ED4019">
        <w:rPr>
          <w:rStyle w:val="CommentTok"/>
          <w:rFonts w:ascii="Times New Roman" w:hAnsi="Times New Roman"/>
        </w:rPr>
        <w:t>모델</w:t>
      </w:r>
      <w:r w:rsidRPr="00ED4019">
        <w:rPr>
          <w:rStyle w:val="CommentTok"/>
          <w:rFonts w:ascii="Times New Roman" w:hAnsi="Times New Roman"/>
        </w:rPr>
        <w:t xml:space="preserve"> </w:t>
      </w:r>
      <w:r w:rsidRPr="00ED4019">
        <w:rPr>
          <w:rFonts w:ascii="Times New Roman" w:hAnsi="Times New Roman"/>
        </w:rPr>
        <w:br/>
      </w:r>
      <w:r w:rsidRPr="00ED4019">
        <w:rPr>
          <w:rStyle w:val="FunctionTok"/>
          <w:rFonts w:ascii="Times New Roman" w:hAnsi="Times New Roman"/>
        </w:rPr>
        <w:t>diff</w:t>
      </w:r>
      <w:r w:rsidRPr="00ED4019">
        <w:rPr>
          <w:rStyle w:val="NormalTok"/>
          <w:rFonts w:ascii="Times New Roman" w:hAnsi="Times New Roman"/>
        </w:rPr>
        <w:t>(covid19.ts[,</w:t>
      </w:r>
      <w:r w:rsidRPr="00ED4019">
        <w:rPr>
          <w:rStyle w:val="DecValTok"/>
          <w:rFonts w:ascii="Times New Roman" w:hAnsi="Times New Roman"/>
        </w:rPr>
        <w:t>2</w:t>
      </w:r>
      <w:r w:rsidRPr="00ED4019">
        <w:rPr>
          <w:rStyle w:val="NormalTok"/>
          <w:rFonts w:ascii="Times New Roman" w:hAnsi="Times New Roman"/>
        </w:rPr>
        <w:t xml:space="preserve">]) </w:t>
      </w:r>
      <w:r w:rsidRPr="00ED4019">
        <w:rPr>
          <w:rStyle w:val="SpecialCharTok"/>
          <w:rFonts w:ascii="Times New Roman" w:hAnsi="Times New Roman"/>
        </w:rPr>
        <w:t>%&gt;%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unctionTok"/>
          <w:rFonts w:ascii="Times New Roman" w:hAnsi="Times New Roman"/>
        </w:rPr>
        <w:t>ggtsdisplay</w:t>
      </w:r>
      <w:r w:rsidRPr="00ED4019">
        <w:rPr>
          <w:rStyle w:val="NormalTok"/>
          <w:rFonts w:ascii="Times New Roman" w:hAnsi="Times New Roman"/>
        </w:rPr>
        <w:t xml:space="preserve">()  </w:t>
      </w:r>
    </w:p>
    <w:p w14:paraId="4621FAED" w14:textId="77777777" w:rsidR="00FD7B2A" w:rsidRPr="00ED4019" w:rsidRDefault="00FD7B2A">
      <w:pPr>
        <w:pStyle w:val="Figure"/>
        <w:jc w:val="both"/>
        <w:rPr>
          <w:rFonts w:ascii="Times New Roman" w:hAnsi="Times New Roman"/>
        </w:rPr>
        <w:pPrChange w:id="5289" w:author="제이펍 출판사" w:date="2021-03-14T15:57:00Z">
          <w:pPr>
            <w:pStyle w:val="Figure"/>
          </w:pPr>
        </w:pPrChange>
      </w:pPr>
      <w:r w:rsidRPr="00ED4019">
        <w:rPr>
          <w:rFonts w:ascii="Times New Roman" w:hAnsi="Times New Roman"/>
          <w:noProof/>
          <w:lang w:eastAsia="ko-KR"/>
        </w:rPr>
        <w:lastRenderedPageBreak/>
        <w:drawing>
          <wp:inline distT="0" distB="0" distL="0" distR="0" wp14:anchorId="68EFE5A7" wp14:editId="564A2A9B">
            <wp:extent cx="4572000" cy="3657600"/>
            <wp:effectExtent l="0" t="0" r="0" b="0"/>
            <wp:docPr id="125" name="그림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"/>
                    <pic:cNvPicPr>
                      <a:picLocks noChangeAspect="1" noChangeArrowheads="1"/>
                    </pic:cNvPicPr>
                  </pic:nvPicPr>
                  <pic:blipFill>
                    <a:blip r:embed="rId1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0A42899" w14:textId="77777777" w:rsidR="00FD7B2A" w:rsidRPr="00ED4019" w:rsidRDefault="00FD7B2A">
      <w:pPr>
        <w:pStyle w:val="a6"/>
        <w:jc w:val="both"/>
        <w:rPr>
          <w:rFonts w:ascii="Times New Roman" w:hAnsi="Times New Roman"/>
          <w:lang w:eastAsia="ko-KR"/>
        </w:rPr>
        <w:pPrChange w:id="5290" w:author="제이펍 출판사" w:date="2021-03-14T15:57:00Z">
          <w:pPr>
            <w:pStyle w:val="a6"/>
            <w:jc w:val="center"/>
          </w:pPr>
        </w:pPrChange>
      </w:pPr>
      <w:commentRangeStart w:id="5291"/>
      <w:r w:rsidRPr="00ED4019">
        <w:rPr>
          <w:rFonts w:ascii="Times New Roman" w:hAnsi="Times New Roman" w:hint="eastAsia"/>
          <w:lang w:eastAsia="ko-KR"/>
        </w:rPr>
        <w:t>그림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6-63</w:t>
      </w:r>
      <w:commentRangeEnd w:id="5291"/>
      <w:r w:rsidR="00003791">
        <w:rPr>
          <w:rStyle w:val="af3"/>
          <w:i w:val="0"/>
        </w:rPr>
        <w:commentReference w:id="5291"/>
      </w:r>
    </w:p>
    <w:p w14:paraId="54B62888" w14:textId="5F63D90D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5292" w:author="제이펍 출판사" w:date="2021-03-14T15:57:00Z">
          <w:pPr>
            <w:pStyle w:val="SourceCode"/>
          </w:pPr>
        </w:pPrChange>
      </w:pPr>
      <w:r w:rsidRPr="00ED4019">
        <w:rPr>
          <w:rStyle w:val="CommentTok"/>
          <w:rFonts w:ascii="Times New Roman" w:hAnsi="Times New Roman"/>
          <w:lang w:eastAsia="ko-KR"/>
        </w:rPr>
        <w:t># 0-9</w:t>
      </w:r>
      <w:r w:rsidRPr="00ED4019">
        <w:rPr>
          <w:rStyle w:val="CommentTok"/>
          <w:rFonts w:ascii="Times New Roman" w:hAnsi="Times New Roman"/>
          <w:lang w:eastAsia="ko-KR"/>
        </w:rPr>
        <w:t>세</w:t>
      </w:r>
      <w:r w:rsidRPr="00ED4019">
        <w:rPr>
          <w:rStyle w:val="CommentTok"/>
          <w:rFonts w:ascii="Times New Roman" w:hAnsi="Times New Roman"/>
          <w:lang w:eastAsia="ko-KR"/>
        </w:rPr>
        <w:t xml:space="preserve"> </w:t>
      </w:r>
      <w:r w:rsidRPr="00ED4019">
        <w:rPr>
          <w:rStyle w:val="CommentTok"/>
          <w:rFonts w:ascii="Times New Roman" w:hAnsi="Times New Roman"/>
          <w:lang w:eastAsia="ko-KR"/>
        </w:rPr>
        <w:t>코로나</w:t>
      </w:r>
      <w:r w:rsidRPr="00ED4019">
        <w:rPr>
          <w:rStyle w:val="CommentTok"/>
          <w:rFonts w:ascii="Times New Roman" w:hAnsi="Times New Roman"/>
          <w:lang w:eastAsia="ko-KR"/>
        </w:rPr>
        <w:t xml:space="preserve"> </w:t>
      </w:r>
      <w:r w:rsidRPr="00ED4019">
        <w:rPr>
          <w:rStyle w:val="CommentTok"/>
          <w:rFonts w:ascii="Times New Roman" w:hAnsi="Times New Roman"/>
          <w:lang w:eastAsia="ko-KR"/>
        </w:rPr>
        <w:t>확진자수의</w:t>
      </w:r>
      <w:r w:rsidRPr="00ED4019">
        <w:rPr>
          <w:rStyle w:val="CommentTok"/>
          <w:rFonts w:ascii="Times New Roman" w:hAnsi="Times New Roman"/>
          <w:lang w:eastAsia="ko-KR"/>
        </w:rPr>
        <w:t xml:space="preserve"> ARIMA</w:t>
      </w:r>
      <w:ins w:id="5293" w:author="user" w:date="2021-03-22T21:08:00Z">
        <w:r w:rsidR="00003791">
          <w:rPr>
            <w:rStyle w:val="CommentTok"/>
            <w:rFonts w:ascii="Times New Roman" w:hAnsi="Times New Roman" w:hint="eastAsia"/>
            <w:lang w:eastAsia="ko-KR"/>
          </w:rPr>
          <w:t xml:space="preserve"> </w:t>
        </w:r>
      </w:ins>
      <w:r w:rsidRPr="00ED4019">
        <w:rPr>
          <w:rStyle w:val="CommentTok"/>
          <w:rFonts w:ascii="Times New Roman" w:hAnsi="Times New Roman"/>
          <w:lang w:eastAsia="ko-KR"/>
        </w:rPr>
        <w:t>모형은</w:t>
      </w:r>
      <w:r w:rsidRPr="00ED4019">
        <w:rPr>
          <w:rStyle w:val="CommentTok"/>
          <w:rFonts w:ascii="Times New Roman" w:hAnsi="Times New Roman"/>
          <w:lang w:eastAsia="ko-KR"/>
        </w:rPr>
        <w:t xml:space="preserve"> ARIMA(2, 1, 1)</w:t>
      </w:r>
      <w:r w:rsidRPr="00ED4019">
        <w:rPr>
          <w:rStyle w:val="CommentTok"/>
          <w:rFonts w:ascii="Times New Roman" w:hAnsi="Times New Roman"/>
          <w:lang w:eastAsia="ko-KR"/>
        </w:rPr>
        <w:t>으로</w:t>
      </w:r>
      <w:r w:rsidRPr="00ED4019">
        <w:rPr>
          <w:rStyle w:val="CommentTok"/>
          <w:rFonts w:ascii="Times New Roman" w:hAnsi="Times New Roman"/>
          <w:lang w:eastAsia="ko-KR"/>
        </w:rPr>
        <w:t xml:space="preserve"> </w:t>
      </w:r>
      <w:r w:rsidRPr="00ED4019">
        <w:rPr>
          <w:rStyle w:val="CommentTok"/>
          <w:rFonts w:ascii="Times New Roman" w:hAnsi="Times New Roman"/>
          <w:lang w:eastAsia="ko-KR"/>
        </w:rPr>
        <w:t>선정됨</w:t>
      </w:r>
      <w:r w:rsidRPr="00ED4019">
        <w:rPr>
          <w:rFonts w:ascii="Times New Roman" w:hAnsi="Times New Roman"/>
        </w:rPr>
        <w:br/>
      </w:r>
      <w:r w:rsidRPr="00ED4019">
        <w:rPr>
          <w:rStyle w:val="FunctionTok"/>
          <w:rFonts w:ascii="Times New Roman" w:hAnsi="Times New Roman"/>
          <w:lang w:eastAsia="ko-KR"/>
        </w:rPr>
        <w:t>auto.arima</w:t>
      </w:r>
      <w:r w:rsidRPr="00ED4019">
        <w:rPr>
          <w:rStyle w:val="NormalTok"/>
          <w:rFonts w:ascii="Times New Roman" w:hAnsi="Times New Roman"/>
          <w:lang w:eastAsia="ko-KR"/>
        </w:rPr>
        <w:t>(covid19.ts[</w:t>
      </w:r>
      <w:proofErr w:type="gramStart"/>
      <w:r w:rsidRPr="00ED4019">
        <w:rPr>
          <w:rStyle w:val="NormalTok"/>
          <w:rFonts w:ascii="Times New Roman" w:hAnsi="Times New Roman"/>
          <w:lang w:eastAsia="ko-KR"/>
        </w:rPr>
        <w:t>,</w:t>
      </w:r>
      <w:r w:rsidRPr="00ED4019">
        <w:rPr>
          <w:rStyle w:val="DecValTok"/>
          <w:rFonts w:ascii="Times New Roman" w:hAnsi="Times New Roman"/>
          <w:lang w:eastAsia="ko-KR"/>
        </w:rPr>
        <w:t>2</w:t>
      </w:r>
      <w:proofErr w:type="gramEnd"/>
      <w:r w:rsidRPr="00ED4019">
        <w:rPr>
          <w:rStyle w:val="NormalTok"/>
          <w:rFonts w:ascii="Times New Roman" w:hAnsi="Times New Roman"/>
          <w:lang w:eastAsia="ko-KR"/>
        </w:rPr>
        <w:t xml:space="preserve">]) </w:t>
      </w:r>
    </w:p>
    <w:p w14:paraId="6B3DD706" w14:textId="77777777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5294" w:author="제이펍 출판사" w:date="2021-03-14T15:57:00Z">
          <w:pPr>
            <w:pStyle w:val="SourceCode"/>
          </w:pPr>
        </w:pPrChange>
      </w:pPr>
      <w:r w:rsidRPr="00ED4019">
        <w:rPr>
          <w:rStyle w:val="VerbatimChar"/>
          <w:rFonts w:ascii="Times New Roman" w:hAnsi="Times New Roman"/>
        </w:rPr>
        <w:t xml:space="preserve">Series: </w:t>
      </w:r>
      <w:proofErr w:type="gramStart"/>
      <w:r w:rsidRPr="00ED4019">
        <w:rPr>
          <w:rStyle w:val="VerbatimChar"/>
          <w:rFonts w:ascii="Times New Roman" w:hAnsi="Times New Roman"/>
        </w:rPr>
        <w:t>covid19.ts[</w:t>
      </w:r>
      <w:proofErr w:type="gramEnd"/>
      <w:r w:rsidRPr="00ED4019">
        <w:rPr>
          <w:rStyle w:val="VerbatimChar"/>
          <w:rFonts w:ascii="Times New Roman" w:hAnsi="Times New Roman"/>
        </w:rPr>
        <w:t xml:space="preserve">, 2] 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ARIMA(2,1,1) </w:t>
      </w:r>
      <w:r w:rsidRPr="00ED4019">
        <w:rPr>
          <w:rFonts w:ascii="Times New Roman" w:hAnsi="Times New Roman"/>
        </w:rPr>
        <w:br/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Coefficients: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         ar1      ar2      ma1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      0.1126  -0.1775  -0.6535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s.e.  0.0868   0.0688   0.0726</w:t>
      </w:r>
      <w:r w:rsidRPr="00ED4019">
        <w:rPr>
          <w:rFonts w:ascii="Times New Roman" w:hAnsi="Times New Roman"/>
        </w:rPr>
        <w:br/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sigma^2 estimated as 26.74:  log likelihood=-920.47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AIC=1848.93   AICc=1849.07   BIC=1863.76</w:t>
      </w:r>
    </w:p>
    <w:p w14:paraId="3E6EF76B" w14:textId="77777777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5295" w:author="제이펍 출판사" w:date="2021-03-14T15:57:00Z">
          <w:pPr>
            <w:pStyle w:val="SourceCode"/>
          </w:pPr>
        </w:pPrChange>
      </w:pPr>
      <w:proofErr w:type="gramStart"/>
      <w:r w:rsidRPr="00ED4019">
        <w:rPr>
          <w:rStyle w:val="FunctionTok"/>
          <w:rFonts w:ascii="Times New Roman" w:hAnsi="Times New Roman"/>
        </w:rPr>
        <w:t>sarima</w:t>
      </w:r>
      <w:r w:rsidRPr="00ED4019">
        <w:rPr>
          <w:rStyle w:val="NormalTok"/>
          <w:rFonts w:ascii="Times New Roman" w:hAnsi="Times New Roman"/>
        </w:rPr>
        <w:t>(</w:t>
      </w:r>
      <w:proofErr w:type="gramEnd"/>
      <w:r w:rsidRPr="00ED4019">
        <w:rPr>
          <w:rStyle w:val="NormalTok"/>
          <w:rFonts w:ascii="Times New Roman" w:hAnsi="Times New Roman"/>
        </w:rPr>
        <w:t>covid19.ts[,</w:t>
      </w:r>
      <w:r w:rsidRPr="00ED4019">
        <w:rPr>
          <w:rStyle w:val="DecValTok"/>
          <w:rFonts w:ascii="Times New Roman" w:hAnsi="Times New Roman"/>
        </w:rPr>
        <w:t>2</w:t>
      </w:r>
      <w:r w:rsidRPr="00ED4019">
        <w:rPr>
          <w:rStyle w:val="NormalTok"/>
          <w:rFonts w:ascii="Times New Roman" w:hAnsi="Times New Roman"/>
        </w:rPr>
        <w:t xml:space="preserve">], </w:t>
      </w:r>
      <w:r w:rsidRPr="00ED4019">
        <w:rPr>
          <w:rStyle w:val="DecValTok"/>
          <w:rFonts w:ascii="Times New Roman" w:hAnsi="Times New Roman"/>
        </w:rPr>
        <w:t>2</w:t>
      </w:r>
      <w:r w:rsidRPr="00ED4019">
        <w:rPr>
          <w:rStyle w:val="NormalTok"/>
          <w:rFonts w:ascii="Times New Roman" w:hAnsi="Times New Roman"/>
        </w:rPr>
        <w:t xml:space="preserve">, </w:t>
      </w:r>
      <w:r w:rsidRPr="00ED4019">
        <w:rPr>
          <w:rStyle w:val="DecValTok"/>
          <w:rFonts w:ascii="Times New Roman" w:hAnsi="Times New Roman"/>
        </w:rPr>
        <w:t>1</w:t>
      </w:r>
      <w:r w:rsidRPr="00ED4019">
        <w:rPr>
          <w:rStyle w:val="NormalTok"/>
          <w:rFonts w:ascii="Times New Roman" w:hAnsi="Times New Roman"/>
        </w:rPr>
        <w:t xml:space="preserve">, </w:t>
      </w:r>
      <w:r w:rsidRPr="00ED4019">
        <w:rPr>
          <w:rStyle w:val="DecValTok"/>
          <w:rFonts w:ascii="Times New Roman" w:hAnsi="Times New Roman"/>
        </w:rPr>
        <w:t>1</w:t>
      </w:r>
      <w:r w:rsidRPr="00ED4019">
        <w:rPr>
          <w:rStyle w:val="NormalTok"/>
          <w:rFonts w:ascii="Times New Roman" w:hAnsi="Times New Roman"/>
        </w:rPr>
        <w:t>)</w:t>
      </w:r>
    </w:p>
    <w:p w14:paraId="42168FA0" w14:textId="77777777" w:rsidR="00FD7B2A" w:rsidRPr="00ED4019" w:rsidRDefault="00FD7B2A">
      <w:pPr>
        <w:pStyle w:val="Figure"/>
        <w:jc w:val="both"/>
        <w:rPr>
          <w:rFonts w:ascii="Times New Roman" w:hAnsi="Times New Roman"/>
        </w:rPr>
        <w:pPrChange w:id="5296" w:author="제이펍 출판사" w:date="2021-03-14T15:57:00Z">
          <w:pPr>
            <w:pStyle w:val="Figure"/>
          </w:pPr>
        </w:pPrChange>
      </w:pPr>
      <w:r w:rsidRPr="00ED4019">
        <w:rPr>
          <w:rFonts w:ascii="Times New Roman" w:hAnsi="Times New Roman"/>
          <w:noProof/>
          <w:lang w:eastAsia="ko-KR"/>
        </w:rPr>
        <w:lastRenderedPageBreak/>
        <w:drawing>
          <wp:inline distT="0" distB="0" distL="0" distR="0" wp14:anchorId="76516E92" wp14:editId="2D0BD751">
            <wp:extent cx="4572000" cy="3657600"/>
            <wp:effectExtent l="0" t="0" r="0" b="0"/>
            <wp:docPr id="127" name="그림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"/>
                    <pic:cNvPicPr>
                      <a:picLocks noChangeAspect="1" noChangeArrowheads="1"/>
                    </pic:cNvPicPr>
                  </pic:nvPicPr>
                  <pic:blipFill>
                    <a:blip r:embed="rId1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690B919" w14:textId="77777777" w:rsidR="00FD7B2A" w:rsidRPr="00ED4019" w:rsidRDefault="00FD7B2A">
      <w:pPr>
        <w:pStyle w:val="a6"/>
        <w:jc w:val="both"/>
        <w:rPr>
          <w:rFonts w:ascii="Times New Roman" w:hAnsi="Times New Roman"/>
          <w:lang w:eastAsia="ko-KR"/>
        </w:rPr>
        <w:pPrChange w:id="5297" w:author="제이펍 출판사" w:date="2021-03-14T15:57:00Z">
          <w:pPr>
            <w:pStyle w:val="a6"/>
            <w:jc w:val="center"/>
          </w:pPr>
        </w:pPrChange>
      </w:pPr>
      <w:commentRangeStart w:id="5298"/>
      <w:r w:rsidRPr="00ED4019">
        <w:rPr>
          <w:rFonts w:ascii="Times New Roman" w:hAnsi="Times New Roman" w:hint="eastAsia"/>
          <w:lang w:eastAsia="ko-KR"/>
        </w:rPr>
        <w:t>그림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6-64</w:t>
      </w:r>
      <w:commentRangeEnd w:id="5298"/>
      <w:r w:rsidR="00905C5D">
        <w:rPr>
          <w:rStyle w:val="af3"/>
          <w:i w:val="0"/>
        </w:rPr>
        <w:commentReference w:id="5298"/>
      </w:r>
    </w:p>
    <w:p w14:paraId="2919FB54" w14:textId="6EC36CAA" w:rsidR="00FD7B2A" w:rsidRDefault="00905C5D">
      <w:pPr>
        <w:pStyle w:val="2"/>
        <w:numPr>
          <w:ilvl w:val="0"/>
          <w:numId w:val="0"/>
        </w:numPr>
        <w:ind w:left="851"/>
        <w:jc w:val="both"/>
        <w:rPr>
          <w:lang w:eastAsia="ko-KR"/>
        </w:rPr>
        <w:pPrChange w:id="5299" w:author="user" w:date="2021-03-22T21:09:00Z">
          <w:pPr>
            <w:pStyle w:val="2"/>
          </w:pPr>
        </w:pPrChange>
      </w:pPr>
      <w:bookmarkStart w:id="5300" w:name="seasonal-arima-모델"/>
      <w:bookmarkEnd w:id="5099"/>
      <w:bookmarkEnd w:id="5206"/>
      <w:ins w:id="5301" w:author="user" w:date="2021-03-22T21:09:00Z">
        <w:r>
          <w:rPr>
            <w:rFonts w:hint="eastAsia"/>
            <w:lang w:eastAsia="ko-KR"/>
          </w:rPr>
          <w:t xml:space="preserve">6.7.4 </w:t>
        </w:r>
      </w:ins>
      <w:r w:rsidR="00FD7B2A">
        <w:rPr>
          <w:lang w:eastAsia="ko-KR"/>
        </w:rPr>
        <w:t>Seasonal ARIMA 모델</w:t>
      </w:r>
    </w:p>
    <w:p w14:paraId="64CB9A1C" w14:textId="4A37D91E" w:rsidR="00FD7B2A" w:rsidRPr="00ED4019" w:rsidRDefault="00FD7B2A">
      <w:pPr>
        <w:jc w:val="both"/>
        <w:rPr>
          <w:rFonts w:ascii="Times New Roman" w:hAnsi="Times New Roman"/>
          <w:lang w:eastAsia="ko-KR"/>
        </w:rPr>
        <w:pPrChange w:id="5302" w:author="제이펍 출판사" w:date="2021-03-14T15:57:00Z">
          <w:pPr/>
        </w:pPrChange>
      </w:pPr>
      <w:r w:rsidRPr="00ED4019">
        <w:rPr>
          <w:rFonts w:ascii="Times New Roman" w:hAnsi="Times New Roman"/>
          <w:lang w:eastAsia="ko-KR"/>
        </w:rPr>
        <w:t>위에서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살펴본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모델은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비계절성</w:t>
      </w:r>
      <w:r w:rsidRPr="00ED4019">
        <w:rPr>
          <w:rFonts w:ascii="Times New Roman" w:hAnsi="Times New Roman"/>
          <w:lang w:eastAsia="ko-KR"/>
        </w:rPr>
        <w:t xml:space="preserve"> ARIMA </w:t>
      </w:r>
      <w:r w:rsidRPr="00ED4019">
        <w:rPr>
          <w:rFonts w:ascii="Times New Roman" w:hAnsi="Times New Roman"/>
          <w:lang w:eastAsia="ko-KR"/>
        </w:rPr>
        <w:t>모델이었다</w:t>
      </w:r>
      <w:r w:rsidRPr="00ED4019">
        <w:rPr>
          <w:rFonts w:ascii="Times New Roman" w:hAnsi="Times New Roman"/>
          <w:lang w:eastAsia="ko-KR"/>
        </w:rPr>
        <w:t xml:space="preserve">. </w:t>
      </w:r>
      <w:r w:rsidRPr="00ED4019">
        <w:rPr>
          <w:rFonts w:ascii="Times New Roman" w:hAnsi="Times New Roman"/>
          <w:lang w:eastAsia="ko-KR"/>
        </w:rPr>
        <w:t>계절성을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지니는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데이터는</w:t>
      </w:r>
      <w:r w:rsidRPr="00ED4019">
        <w:rPr>
          <w:rFonts w:ascii="Times New Roman" w:hAnsi="Times New Roman"/>
          <w:lang w:eastAsia="ko-KR"/>
        </w:rPr>
        <w:t xml:space="preserve"> ARIMA </w:t>
      </w:r>
      <w:r w:rsidRPr="00ED4019">
        <w:rPr>
          <w:rFonts w:ascii="Times New Roman" w:hAnsi="Times New Roman"/>
          <w:lang w:eastAsia="ko-KR"/>
        </w:rPr>
        <w:t>모델로는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적절히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모델링이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어렵기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때문에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계절성</w:t>
      </w:r>
      <w:r w:rsidRPr="00ED4019">
        <w:rPr>
          <w:rFonts w:ascii="Times New Roman" w:hAnsi="Times New Roman"/>
          <w:lang w:eastAsia="ko-KR"/>
        </w:rPr>
        <w:t xml:space="preserve"> ARIMA </w:t>
      </w:r>
      <w:r w:rsidRPr="00ED4019">
        <w:rPr>
          <w:rFonts w:ascii="Times New Roman" w:hAnsi="Times New Roman"/>
          <w:lang w:eastAsia="ko-KR"/>
        </w:rPr>
        <w:t>모델</w:t>
      </w:r>
      <w:r w:rsidRPr="00ED4019">
        <w:rPr>
          <w:rFonts w:ascii="Times New Roman" w:hAnsi="Times New Roman" w:hint="eastAsia"/>
          <w:lang w:eastAsia="ko-KR"/>
        </w:rPr>
        <w:t>을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사용해야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한다</w:t>
      </w:r>
      <w:r w:rsidRPr="00ED4019">
        <w:rPr>
          <w:rFonts w:ascii="Times New Roman" w:hAnsi="Times New Roman" w:hint="eastAsia"/>
          <w:lang w:eastAsia="ko-KR"/>
        </w:rPr>
        <w:t>.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계절성</w:t>
      </w:r>
      <w:r w:rsidRPr="00ED4019">
        <w:rPr>
          <w:rFonts w:ascii="Times New Roman" w:hAnsi="Times New Roman"/>
          <w:lang w:eastAsia="ko-KR"/>
        </w:rPr>
        <w:t xml:space="preserve"> ARIMA</w:t>
      </w:r>
      <w:r w:rsidRPr="00ED4019">
        <w:rPr>
          <w:rFonts w:ascii="Times New Roman" w:hAnsi="Times New Roman"/>
          <w:lang w:eastAsia="ko-KR"/>
        </w:rPr>
        <w:t>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비계절성</w:t>
      </w:r>
      <w:r w:rsidRPr="00ED4019">
        <w:rPr>
          <w:rFonts w:ascii="Times New Roman" w:hAnsi="Times New Roman"/>
          <w:lang w:eastAsia="ko-KR"/>
        </w:rPr>
        <w:t xml:space="preserve"> ARIMA</w:t>
      </w:r>
      <w:r w:rsidRPr="00ED4019">
        <w:rPr>
          <w:rFonts w:ascii="Times New Roman" w:hAnsi="Times New Roman"/>
          <w:lang w:eastAsia="ko-KR"/>
        </w:rPr>
        <w:t>의</w:t>
      </w:r>
      <w:r w:rsidRPr="00ED4019">
        <w:rPr>
          <w:rFonts w:ascii="Times New Roman" w:hAnsi="Times New Roman"/>
          <w:lang w:eastAsia="ko-KR"/>
        </w:rPr>
        <w:t xml:space="preserve"> p, d, q </w:t>
      </w:r>
      <w:r w:rsidRPr="00ED4019">
        <w:rPr>
          <w:rFonts w:ascii="Times New Roman" w:hAnsi="Times New Roman"/>
          <w:lang w:eastAsia="ko-KR"/>
        </w:rPr>
        <w:t>차수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외에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계절성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차수인</w:t>
      </w:r>
      <w:r w:rsidRPr="00ED4019">
        <w:rPr>
          <w:rFonts w:ascii="Times New Roman" w:hAnsi="Times New Roman"/>
          <w:lang w:eastAsia="ko-KR"/>
        </w:rPr>
        <w:t xml:space="preserve"> P, D, Q</w:t>
      </w:r>
      <w:r w:rsidRPr="00ED4019">
        <w:rPr>
          <w:rFonts w:ascii="Times New Roman" w:hAnsi="Times New Roman"/>
          <w:lang w:eastAsia="ko-KR"/>
        </w:rPr>
        <w:t>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계절</w:t>
      </w:r>
      <w:ins w:id="5303" w:author="user" w:date="2021-03-22T21:10:00Z">
        <w:r w:rsidR="000B00EF">
          <w:rPr>
            <w:rFonts w:ascii="Times New Roman" w:hAnsi="Times New Roman" w:hint="eastAsia"/>
            <w:lang w:eastAsia="ko-KR"/>
          </w:rPr>
          <w:t xml:space="preserve"> </w:t>
        </w:r>
      </w:ins>
      <w:r w:rsidRPr="00ED4019">
        <w:rPr>
          <w:rFonts w:ascii="Times New Roman" w:hAnsi="Times New Roman"/>
          <w:lang w:eastAsia="ko-KR"/>
        </w:rPr>
        <w:t>주기</w:t>
      </w:r>
      <w:r w:rsidRPr="00ED4019">
        <w:rPr>
          <w:rFonts w:ascii="Times New Roman" w:hAnsi="Times New Roman"/>
          <w:lang w:eastAsia="ko-KR"/>
        </w:rPr>
        <w:t xml:space="preserve"> m</w:t>
      </w:r>
      <w:r w:rsidRPr="00ED4019">
        <w:rPr>
          <w:rFonts w:ascii="Times New Roman" w:hAnsi="Times New Roman"/>
          <w:lang w:eastAsia="ko-KR"/>
        </w:rPr>
        <w:t>을</w:t>
      </w:r>
      <w:r w:rsidRPr="00ED4019">
        <w:rPr>
          <w:rFonts w:ascii="Times New Roman" w:hAnsi="Times New Roman"/>
          <w:lang w:eastAsia="ko-KR"/>
        </w:rPr>
        <w:t xml:space="preserve"> </w:t>
      </w:r>
      <w:del w:id="5304" w:author="제이펍 출판사" w:date="2021-03-14T20:50:00Z">
        <w:r w:rsidRPr="00ED4019" w:rsidDel="00CE3145">
          <w:rPr>
            <w:rFonts w:ascii="Times New Roman" w:hAnsi="Times New Roman"/>
            <w:lang w:eastAsia="ko-KR"/>
          </w:rPr>
          <w:delText>추가적으로</w:delText>
        </w:r>
        <w:r w:rsidRPr="00ED4019" w:rsidDel="00CE3145">
          <w:rPr>
            <w:rFonts w:ascii="Times New Roman" w:hAnsi="Times New Roman"/>
            <w:lang w:eastAsia="ko-KR"/>
          </w:rPr>
          <w:delText xml:space="preserve"> </w:delText>
        </w:r>
      </w:del>
      <w:ins w:id="5305" w:author="제이펍 출판사" w:date="2021-03-14T20:50:00Z">
        <w:r w:rsidR="00CE3145">
          <w:rPr>
            <w:rFonts w:ascii="Times New Roman" w:hAnsi="Times New Roman"/>
            <w:lang w:eastAsia="ko-KR"/>
          </w:rPr>
          <w:t>추가로</w:t>
        </w:r>
        <w:r w:rsidR="00CE3145">
          <w:rPr>
            <w:rFonts w:ascii="Times New Roman" w:hAnsi="Times New Roman"/>
            <w:lang w:eastAsia="ko-KR"/>
          </w:rPr>
          <w:t xml:space="preserve"> </w:t>
        </w:r>
      </w:ins>
      <w:r w:rsidRPr="00ED4019">
        <w:rPr>
          <w:rFonts w:ascii="Times New Roman" w:hAnsi="Times New Roman"/>
          <w:lang w:eastAsia="ko-KR"/>
        </w:rPr>
        <w:t>결정해야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하고</w:t>
      </w:r>
      <w:r w:rsidRPr="00ED4019">
        <w:rPr>
          <w:rFonts w:ascii="Times New Roman" w:hAnsi="Times New Roman"/>
          <w:lang w:eastAsia="ko-KR"/>
        </w:rPr>
        <w:t xml:space="preserve"> ARIMA(p, d, q)(P, D, Q)m</w:t>
      </w:r>
      <w:r w:rsidRPr="00ED4019">
        <w:rPr>
          <w:rFonts w:ascii="Times New Roman" w:hAnsi="Times New Roman"/>
          <w:lang w:eastAsia="ko-KR"/>
        </w:rPr>
        <w:t>으로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표기한다</w:t>
      </w:r>
      <w:r w:rsidRPr="00ED4019">
        <w:rPr>
          <w:rFonts w:ascii="Times New Roman" w:hAnsi="Times New Roman"/>
          <w:lang w:eastAsia="ko-KR"/>
        </w:rPr>
        <w:t xml:space="preserve">. </w:t>
      </w:r>
      <w:r w:rsidRPr="00ED4019">
        <w:rPr>
          <w:rFonts w:ascii="Times New Roman" w:hAnsi="Times New Roman"/>
          <w:lang w:eastAsia="ko-KR"/>
        </w:rPr>
        <w:t>아래의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코드는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전체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취업자수</w:t>
      </w:r>
      <w:r w:rsidRPr="00ED4019">
        <w:rPr>
          <w:rFonts w:ascii="Times New Roman" w:hAnsi="Times New Roman" w:hint="eastAsia"/>
          <w:lang w:eastAsia="ko-KR"/>
        </w:rPr>
        <w:t>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주기별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합계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계절성</w:t>
      </w:r>
      <w:r w:rsidRPr="00ED4019">
        <w:rPr>
          <w:rFonts w:ascii="Times New Roman" w:hAnsi="Times New Roman"/>
          <w:lang w:eastAsia="ko-KR"/>
        </w:rPr>
        <w:t xml:space="preserve"> ARIMA </w:t>
      </w:r>
      <w:r w:rsidRPr="00ED4019">
        <w:rPr>
          <w:rFonts w:ascii="Times New Roman" w:hAnsi="Times New Roman"/>
          <w:lang w:eastAsia="ko-KR"/>
        </w:rPr>
        <w:t>모델을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산출하는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코드</w:t>
      </w:r>
      <w:del w:id="5306" w:author="user" w:date="2021-03-22T21:10:00Z">
        <w:r w:rsidRPr="00ED4019" w:rsidDel="000B00EF">
          <w:rPr>
            <w:rFonts w:ascii="Times New Roman" w:hAnsi="Times New Roman"/>
            <w:lang w:eastAsia="ko-KR"/>
          </w:rPr>
          <w:delText>이</w:delText>
        </w:r>
      </w:del>
      <w:r w:rsidRPr="00ED4019">
        <w:rPr>
          <w:rFonts w:ascii="Times New Roman" w:hAnsi="Times New Roman"/>
          <w:lang w:eastAsia="ko-KR"/>
        </w:rPr>
        <w:t>다</w:t>
      </w:r>
      <w:r w:rsidRPr="00ED4019">
        <w:rPr>
          <w:rFonts w:ascii="Times New Roman" w:hAnsi="Times New Roman"/>
          <w:lang w:eastAsia="ko-KR"/>
        </w:rPr>
        <w:t xml:space="preserve">. </w:t>
      </w:r>
      <w:r w:rsidRPr="00ED4019">
        <w:rPr>
          <w:rFonts w:ascii="Times New Roman" w:hAnsi="Times New Roman"/>
          <w:lang w:eastAsia="ko-KR"/>
        </w:rPr>
        <w:t>계절성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주기가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클수록</w:t>
      </w:r>
      <w:r w:rsidRPr="00ED4019">
        <w:rPr>
          <w:rFonts w:ascii="Times New Roman" w:hAnsi="Times New Roman"/>
          <w:lang w:eastAsia="ko-KR"/>
        </w:rPr>
        <w:t xml:space="preserve"> ACF</w:t>
      </w:r>
      <w:r w:rsidRPr="00ED4019">
        <w:rPr>
          <w:rFonts w:ascii="Times New Roman" w:hAnsi="Times New Roman"/>
          <w:lang w:eastAsia="ko-KR"/>
        </w:rPr>
        <w:t>와</w:t>
      </w:r>
      <w:r w:rsidRPr="00ED4019">
        <w:rPr>
          <w:rFonts w:ascii="Times New Roman" w:hAnsi="Times New Roman"/>
          <w:lang w:eastAsia="ko-KR"/>
        </w:rPr>
        <w:t xml:space="preserve"> PACF</w:t>
      </w:r>
      <w:r w:rsidRPr="00ED4019">
        <w:rPr>
          <w:rFonts w:ascii="Times New Roman" w:hAnsi="Times New Roman"/>
          <w:lang w:eastAsia="ko-KR"/>
        </w:rPr>
        <w:t>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계절성</w:t>
      </w:r>
      <w:r w:rsidRPr="00ED4019">
        <w:rPr>
          <w:rFonts w:ascii="Times New Roman" w:hAnsi="Times New Roman"/>
          <w:lang w:eastAsia="ko-KR"/>
        </w:rPr>
        <w:t xml:space="preserve"> ARIMA</w:t>
      </w:r>
      <w:r w:rsidRPr="00ED4019">
        <w:rPr>
          <w:rFonts w:ascii="Times New Roman" w:hAnsi="Times New Roman"/>
          <w:lang w:eastAsia="ko-KR"/>
        </w:rPr>
        <w:t>차수를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찾아내는</w:t>
      </w:r>
      <w:ins w:id="5307" w:author="user" w:date="2021-03-22T21:10:00Z">
        <w:r w:rsidR="000B00EF">
          <w:rPr>
            <w:rFonts w:ascii="Times New Roman" w:hAnsi="Times New Roman" w:hint="eastAsia"/>
            <w:lang w:eastAsia="ko-KR"/>
          </w:rPr>
          <w:t xml:space="preserve"> </w:t>
        </w:r>
      </w:ins>
      <w:r w:rsidRPr="00ED4019">
        <w:rPr>
          <w:rFonts w:ascii="Times New Roman" w:hAnsi="Times New Roman"/>
          <w:lang w:eastAsia="ko-KR"/>
        </w:rPr>
        <w:t>게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어려워지기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때문에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간단한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전체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취업자수의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분기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데이터로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연습</w:t>
      </w:r>
      <w:del w:id="5308" w:author="제이펍 출판사" w:date="2021-03-14T20:28:00Z">
        <w:r w:rsidRPr="00ED4019" w:rsidDel="00F13479">
          <w:rPr>
            <w:rFonts w:ascii="Times New Roman" w:hAnsi="Times New Roman"/>
            <w:lang w:eastAsia="ko-KR"/>
          </w:rPr>
          <w:delText>해보</w:delText>
        </w:r>
      </w:del>
      <w:ins w:id="5309" w:author="제이펍 출판사" w:date="2021-03-14T20:28:00Z">
        <w:r w:rsidR="00F13479">
          <w:rPr>
            <w:rFonts w:ascii="Times New Roman" w:hAnsi="Times New Roman"/>
            <w:lang w:eastAsia="ko-KR"/>
          </w:rPr>
          <w:t>해</w:t>
        </w:r>
        <w:r w:rsidR="00F13479">
          <w:rPr>
            <w:rFonts w:ascii="Times New Roman" w:hAnsi="Times New Roman"/>
            <w:lang w:eastAsia="ko-KR"/>
          </w:rPr>
          <w:t xml:space="preserve"> </w:t>
        </w:r>
        <w:r w:rsidR="00F13479">
          <w:rPr>
            <w:rFonts w:ascii="Times New Roman" w:hAnsi="Times New Roman"/>
            <w:lang w:eastAsia="ko-KR"/>
          </w:rPr>
          <w:t>보</w:t>
        </w:r>
      </w:ins>
      <w:r w:rsidRPr="00ED4019">
        <w:rPr>
          <w:rFonts w:ascii="Times New Roman" w:hAnsi="Times New Roman"/>
          <w:lang w:eastAsia="ko-KR"/>
        </w:rPr>
        <w:t>자</w:t>
      </w:r>
      <w:r w:rsidRPr="00ED4019">
        <w:rPr>
          <w:rFonts w:ascii="Times New Roman" w:hAnsi="Times New Roman"/>
          <w:lang w:eastAsia="ko-KR"/>
        </w:rPr>
        <w:t>.</w:t>
      </w:r>
    </w:p>
    <w:p w14:paraId="71E400C8" w14:textId="77777777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5310" w:author="제이펍 출판사" w:date="2021-03-14T15:57:00Z">
          <w:pPr>
            <w:pStyle w:val="SourceCode"/>
          </w:pPr>
        </w:pPrChange>
      </w:pPr>
      <w:r w:rsidRPr="00ED4019">
        <w:rPr>
          <w:rStyle w:val="CommentTok"/>
          <w:rFonts w:ascii="Times New Roman" w:hAnsi="Times New Roman"/>
        </w:rPr>
        <w:t xml:space="preserve"># </w:t>
      </w:r>
      <w:r w:rsidRPr="00ED4019">
        <w:rPr>
          <w:rStyle w:val="CommentTok"/>
          <w:rFonts w:ascii="Times New Roman" w:hAnsi="Times New Roman"/>
        </w:rPr>
        <w:t>전체</w:t>
      </w:r>
      <w:r w:rsidRPr="00ED4019">
        <w:rPr>
          <w:rStyle w:val="CommentTok"/>
          <w:rFonts w:ascii="Times New Roman" w:hAnsi="Times New Roman"/>
        </w:rPr>
        <w:t xml:space="preserve"> </w:t>
      </w:r>
      <w:r w:rsidRPr="00ED4019">
        <w:rPr>
          <w:rStyle w:val="CommentTok"/>
          <w:rFonts w:ascii="Times New Roman" w:hAnsi="Times New Roman"/>
        </w:rPr>
        <w:t>취업자수</w:t>
      </w:r>
      <w:r w:rsidRPr="00ED4019">
        <w:rPr>
          <w:rStyle w:val="CommentTok"/>
          <w:rFonts w:ascii="Times New Roman" w:hAnsi="Times New Roman"/>
        </w:rPr>
        <w:t xml:space="preserve"> </w:t>
      </w:r>
      <w:r w:rsidRPr="00ED4019">
        <w:rPr>
          <w:rStyle w:val="CommentTok"/>
          <w:rFonts w:ascii="Times New Roman" w:hAnsi="Times New Roman"/>
        </w:rPr>
        <w:t>데이터를</w:t>
      </w:r>
      <w:r w:rsidRPr="00ED4019">
        <w:rPr>
          <w:rStyle w:val="CommentTok"/>
          <w:rFonts w:ascii="Times New Roman" w:hAnsi="Times New Roman"/>
        </w:rPr>
        <w:t xml:space="preserve"> </w:t>
      </w:r>
      <w:r w:rsidRPr="00ED4019">
        <w:rPr>
          <w:rStyle w:val="CommentTok"/>
          <w:rFonts w:ascii="Times New Roman" w:hAnsi="Times New Roman"/>
        </w:rPr>
        <w:t>분기별</w:t>
      </w:r>
      <w:r w:rsidRPr="00ED4019">
        <w:rPr>
          <w:rStyle w:val="CommentTok"/>
          <w:rFonts w:ascii="Times New Roman" w:hAnsi="Times New Roman"/>
        </w:rPr>
        <w:t xml:space="preserve"> </w:t>
      </w:r>
      <w:commentRangeStart w:id="5311"/>
      <w:r w:rsidRPr="00ED4019">
        <w:rPr>
          <w:rStyle w:val="CommentTok"/>
          <w:rFonts w:ascii="Times New Roman" w:hAnsi="Times New Roman"/>
        </w:rPr>
        <w:t>합계제이터</w:t>
      </w:r>
      <w:commentRangeEnd w:id="5311"/>
      <w:r w:rsidR="000B00EF">
        <w:rPr>
          <w:rStyle w:val="af3"/>
          <w:kern w:val="0"/>
          <w:lang w:eastAsia="en-US"/>
        </w:rPr>
        <w:commentReference w:id="5311"/>
      </w:r>
      <w:r w:rsidRPr="00ED4019">
        <w:rPr>
          <w:rStyle w:val="CommentTok"/>
          <w:rFonts w:ascii="Times New Roman" w:hAnsi="Times New Roman"/>
        </w:rPr>
        <w:t>로</w:t>
      </w:r>
      <w:r w:rsidRPr="00ED4019">
        <w:rPr>
          <w:rStyle w:val="CommentTok"/>
          <w:rFonts w:ascii="Times New Roman" w:hAnsi="Times New Roman"/>
        </w:rPr>
        <w:t xml:space="preserve"> </w:t>
      </w:r>
      <w:r w:rsidRPr="00ED4019">
        <w:rPr>
          <w:rStyle w:val="CommentTok"/>
          <w:rFonts w:ascii="Times New Roman" w:hAnsi="Times New Roman"/>
        </w:rPr>
        <w:t>변환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  <w:lang w:eastAsia="ko-KR"/>
        </w:rPr>
        <w:t xml:space="preserve">employees </w:t>
      </w:r>
      <w:r w:rsidRPr="00ED4019">
        <w:rPr>
          <w:rStyle w:val="SpecialCharTok"/>
          <w:rFonts w:ascii="Times New Roman" w:hAnsi="Times New Roman"/>
        </w:rPr>
        <w:t>%&gt;%</w:t>
      </w:r>
      <w:r w:rsidRPr="00ED4019">
        <w:rPr>
          <w:rStyle w:val="NormalTok"/>
          <w:rFonts w:ascii="Times New Roman" w:hAnsi="Times New Roman"/>
          <w:lang w:eastAsia="ko-KR"/>
        </w:rPr>
        <w:t xml:space="preserve"> </w:t>
      </w:r>
      <w:r w:rsidRPr="00ED4019">
        <w:rPr>
          <w:rStyle w:val="FunctionTok"/>
          <w:rFonts w:ascii="Times New Roman" w:hAnsi="Times New Roman"/>
          <w:lang w:eastAsia="ko-KR"/>
        </w:rPr>
        <w:t>mutate</w:t>
      </w:r>
      <w:r w:rsidRPr="00ED4019">
        <w:rPr>
          <w:rStyle w:val="NormalTok"/>
          <w:rFonts w:ascii="Times New Roman" w:hAnsi="Times New Roman"/>
          <w:lang w:eastAsia="ko-KR"/>
        </w:rPr>
        <w:t>(</w:t>
      </w:r>
      <w:r w:rsidRPr="00ED4019">
        <w:rPr>
          <w:rStyle w:val="AttributeTok"/>
          <w:rFonts w:ascii="Times New Roman" w:hAnsi="Times New Roman"/>
          <w:lang w:eastAsia="ko-KR"/>
        </w:rPr>
        <w:t>year =</w:t>
      </w:r>
      <w:r w:rsidRPr="00ED4019">
        <w:rPr>
          <w:rStyle w:val="NormalTok"/>
          <w:rFonts w:ascii="Times New Roman" w:hAnsi="Times New Roman"/>
          <w:lang w:eastAsia="ko-KR"/>
        </w:rPr>
        <w:t xml:space="preserve"> lubridate</w:t>
      </w:r>
      <w:r w:rsidRPr="00ED4019">
        <w:rPr>
          <w:rStyle w:val="SpecialCharTok"/>
          <w:rFonts w:ascii="Times New Roman" w:hAnsi="Times New Roman"/>
        </w:rPr>
        <w:t>::</w:t>
      </w:r>
      <w:r w:rsidRPr="00ED4019">
        <w:rPr>
          <w:rStyle w:val="FunctionTok"/>
          <w:rFonts w:ascii="Times New Roman" w:hAnsi="Times New Roman"/>
          <w:lang w:eastAsia="ko-KR"/>
        </w:rPr>
        <w:t>year</w:t>
      </w:r>
      <w:r w:rsidRPr="00ED4019">
        <w:rPr>
          <w:rStyle w:val="NormalTok"/>
          <w:rFonts w:ascii="Times New Roman" w:hAnsi="Times New Roman"/>
          <w:lang w:eastAsia="ko-KR"/>
        </w:rPr>
        <w:t xml:space="preserve">(time), 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  <w:lang w:eastAsia="ko-KR"/>
        </w:rPr>
        <w:t xml:space="preserve">                     </w:t>
      </w:r>
      <w:r w:rsidRPr="00ED4019">
        <w:rPr>
          <w:rStyle w:val="AttributeTok"/>
          <w:rFonts w:ascii="Times New Roman" w:hAnsi="Times New Roman"/>
          <w:lang w:eastAsia="ko-KR"/>
        </w:rPr>
        <w:t>qtr =</w:t>
      </w:r>
      <w:r w:rsidRPr="00ED4019">
        <w:rPr>
          <w:rStyle w:val="NormalTok"/>
          <w:rFonts w:ascii="Times New Roman" w:hAnsi="Times New Roman"/>
          <w:lang w:eastAsia="ko-KR"/>
        </w:rPr>
        <w:t xml:space="preserve"> lubridate</w:t>
      </w:r>
      <w:r w:rsidRPr="00ED4019">
        <w:rPr>
          <w:rStyle w:val="SpecialCharTok"/>
          <w:rFonts w:ascii="Times New Roman" w:hAnsi="Times New Roman"/>
        </w:rPr>
        <w:t>::</w:t>
      </w:r>
      <w:r w:rsidRPr="00ED4019">
        <w:rPr>
          <w:rStyle w:val="FunctionTok"/>
          <w:rFonts w:ascii="Times New Roman" w:hAnsi="Times New Roman"/>
          <w:lang w:eastAsia="ko-KR"/>
        </w:rPr>
        <w:t>quarter</w:t>
      </w:r>
      <w:r w:rsidRPr="00ED4019">
        <w:rPr>
          <w:rStyle w:val="NormalTok"/>
          <w:rFonts w:ascii="Times New Roman" w:hAnsi="Times New Roman"/>
          <w:lang w:eastAsia="ko-KR"/>
        </w:rPr>
        <w:t>(</w:t>
      </w:r>
      <w:r w:rsidRPr="00ED4019">
        <w:rPr>
          <w:rStyle w:val="NormalTok"/>
          <w:rFonts w:ascii="Times New Roman" w:hAnsi="Times New Roman"/>
        </w:rPr>
        <w:t xml:space="preserve">time)) </w:t>
      </w:r>
      <w:r w:rsidRPr="00ED4019">
        <w:rPr>
          <w:rStyle w:val="SpecialCharTok"/>
          <w:rFonts w:ascii="Times New Roman" w:hAnsi="Times New Roman"/>
        </w:rPr>
        <w:t>%&gt;%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</w:t>
      </w:r>
      <w:r w:rsidRPr="00ED4019">
        <w:rPr>
          <w:rStyle w:val="FunctionTok"/>
          <w:rFonts w:ascii="Times New Roman" w:hAnsi="Times New Roman"/>
        </w:rPr>
        <w:t>group_by</w:t>
      </w:r>
      <w:r w:rsidRPr="00ED4019">
        <w:rPr>
          <w:rStyle w:val="NormalTok"/>
          <w:rFonts w:ascii="Times New Roman" w:hAnsi="Times New Roman"/>
        </w:rPr>
        <w:t xml:space="preserve">(year, qtr) </w:t>
      </w:r>
      <w:r w:rsidRPr="00ED4019">
        <w:rPr>
          <w:rStyle w:val="SpecialCharTok"/>
          <w:rFonts w:ascii="Times New Roman" w:hAnsi="Times New Roman"/>
        </w:rPr>
        <w:t>%&gt;%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</w:t>
      </w:r>
      <w:r w:rsidRPr="00ED4019">
        <w:rPr>
          <w:rStyle w:val="FunctionTok"/>
          <w:rFonts w:ascii="Times New Roman" w:hAnsi="Times New Roman"/>
        </w:rPr>
        <w:t>summarise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AttributeTok"/>
          <w:rFonts w:ascii="Times New Roman" w:hAnsi="Times New Roman"/>
        </w:rPr>
        <w:t>sum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unctionTok"/>
          <w:rFonts w:ascii="Times New Roman" w:hAnsi="Times New Roman"/>
        </w:rPr>
        <w:t>sum</w:t>
      </w:r>
      <w:r w:rsidRPr="00ED4019">
        <w:rPr>
          <w:rStyle w:val="NormalTok"/>
          <w:rFonts w:ascii="Times New Roman" w:hAnsi="Times New Roman"/>
        </w:rPr>
        <w:t xml:space="preserve">(total)) </w:t>
      </w:r>
      <w:r w:rsidRPr="00ED4019">
        <w:rPr>
          <w:rStyle w:val="SpecialCharTok"/>
          <w:rFonts w:ascii="Times New Roman" w:hAnsi="Times New Roman"/>
        </w:rPr>
        <w:t>%&gt;%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</w:t>
      </w:r>
      <w:r w:rsidRPr="00ED4019">
        <w:rPr>
          <w:rStyle w:val="FunctionTok"/>
          <w:rFonts w:ascii="Times New Roman" w:hAnsi="Times New Roman"/>
        </w:rPr>
        <w:t>ts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AttributeTok"/>
          <w:rFonts w:ascii="Times New Roman" w:hAnsi="Times New Roman"/>
        </w:rPr>
        <w:t>frequency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DecValTok"/>
          <w:rFonts w:ascii="Times New Roman" w:hAnsi="Times New Roman"/>
        </w:rPr>
        <w:t>4</w:t>
      </w:r>
      <w:r w:rsidRPr="00ED4019">
        <w:rPr>
          <w:rStyle w:val="NormalTok"/>
          <w:rFonts w:ascii="Times New Roman" w:hAnsi="Times New Roman"/>
        </w:rPr>
        <w:t xml:space="preserve">, </w:t>
      </w:r>
      <w:r w:rsidRPr="00ED4019">
        <w:rPr>
          <w:rStyle w:val="AttributeTok"/>
          <w:rFonts w:ascii="Times New Roman" w:hAnsi="Times New Roman"/>
        </w:rPr>
        <w:t>start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unctionTok"/>
          <w:rFonts w:ascii="Times New Roman" w:hAnsi="Times New Roman"/>
        </w:rPr>
        <w:t>c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DecValTok"/>
          <w:rFonts w:ascii="Times New Roman" w:hAnsi="Times New Roman"/>
        </w:rPr>
        <w:t>2013</w:t>
      </w:r>
      <w:r w:rsidRPr="00ED4019">
        <w:rPr>
          <w:rStyle w:val="NormalTok"/>
          <w:rFonts w:ascii="Times New Roman" w:hAnsi="Times New Roman"/>
        </w:rPr>
        <w:t>,</w:t>
      </w:r>
      <w:r w:rsidRPr="00ED4019">
        <w:rPr>
          <w:rStyle w:val="DecValTok"/>
          <w:rFonts w:ascii="Times New Roman" w:hAnsi="Times New Roman"/>
        </w:rPr>
        <w:t>1</w:t>
      </w:r>
      <w:r w:rsidRPr="00ED4019">
        <w:rPr>
          <w:rStyle w:val="NormalTok"/>
          <w:rFonts w:ascii="Times New Roman" w:hAnsi="Times New Roman"/>
        </w:rPr>
        <w:t xml:space="preserve">)) </w:t>
      </w:r>
      <w:r w:rsidRPr="00ED4019">
        <w:rPr>
          <w:rStyle w:val="OtherTok"/>
          <w:rFonts w:ascii="Times New Roman" w:hAnsi="Times New Roman"/>
        </w:rPr>
        <w:t>-&gt;</w:t>
      </w:r>
      <w:r w:rsidRPr="00ED4019">
        <w:rPr>
          <w:rStyle w:val="NormalTok"/>
          <w:rFonts w:ascii="Times New Roman" w:hAnsi="Times New Roman"/>
        </w:rPr>
        <w:t xml:space="preserve"> qtr.employees.ts</w:t>
      </w:r>
    </w:p>
    <w:p w14:paraId="52FEE5FA" w14:textId="77777777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5312" w:author="제이펍 출판사" w:date="2021-03-14T15:57:00Z">
          <w:pPr>
            <w:pStyle w:val="SourceCode"/>
          </w:pPr>
        </w:pPrChange>
      </w:pPr>
      <w:r w:rsidRPr="00ED4019">
        <w:rPr>
          <w:rStyle w:val="VerbatimChar"/>
          <w:rFonts w:ascii="Times New Roman" w:hAnsi="Times New Roman"/>
        </w:rPr>
        <w:t>`</w:t>
      </w:r>
      <w:proofErr w:type="gramStart"/>
      <w:r w:rsidRPr="00ED4019">
        <w:rPr>
          <w:rStyle w:val="VerbatimChar"/>
          <w:rFonts w:ascii="Times New Roman" w:hAnsi="Times New Roman"/>
        </w:rPr>
        <w:t>summarise(</w:t>
      </w:r>
      <w:proofErr w:type="gramEnd"/>
      <w:r w:rsidRPr="00ED4019">
        <w:rPr>
          <w:rStyle w:val="VerbatimChar"/>
          <w:rFonts w:ascii="Times New Roman" w:hAnsi="Times New Roman"/>
        </w:rPr>
        <w:t>)` regrouping output by 'year' (override with `.groups` argument)</w:t>
      </w:r>
    </w:p>
    <w:p w14:paraId="17C98243" w14:textId="441D3C92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5313" w:author="제이펍 출판사" w:date="2021-03-14T15:57:00Z">
          <w:pPr>
            <w:pStyle w:val="SourceCode"/>
          </w:pPr>
        </w:pPrChange>
      </w:pPr>
      <w:r w:rsidRPr="00ED4019">
        <w:rPr>
          <w:rStyle w:val="CommentTok"/>
          <w:rFonts w:ascii="Times New Roman" w:hAnsi="Times New Roman"/>
        </w:rPr>
        <w:t># auto.arima</w:t>
      </w:r>
      <w:r w:rsidRPr="00ED4019">
        <w:rPr>
          <w:rStyle w:val="CommentTok"/>
          <w:rFonts w:ascii="Times New Roman" w:hAnsi="Times New Roman"/>
        </w:rPr>
        <w:t>로</w:t>
      </w:r>
      <w:r w:rsidRPr="00ED4019">
        <w:rPr>
          <w:rStyle w:val="CommentTok"/>
          <w:rFonts w:ascii="Times New Roman" w:hAnsi="Times New Roman"/>
        </w:rPr>
        <w:t xml:space="preserve"> </w:t>
      </w:r>
      <w:r w:rsidRPr="00ED4019">
        <w:rPr>
          <w:rStyle w:val="CommentTok"/>
          <w:rFonts w:ascii="Times New Roman" w:hAnsi="Times New Roman"/>
        </w:rPr>
        <w:t>일단</w:t>
      </w:r>
      <w:r w:rsidRPr="00ED4019">
        <w:rPr>
          <w:rStyle w:val="CommentTok"/>
          <w:rFonts w:ascii="Times New Roman" w:hAnsi="Times New Roman"/>
        </w:rPr>
        <w:t xml:space="preserve"> ARIMA</w:t>
      </w:r>
      <w:ins w:id="5314" w:author="user" w:date="2021-03-22T21:11:00Z">
        <w:r w:rsidR="000B00EF">
          <w:rPr>
            <w:rStyle w:val="CommentTok"/>
            <w:rFonts w:ascii="Times New Roman" w:hAnsi="Times New Roman" w:hint="eastAsia"/>
            <w:lang w:eastAsia="ko-KR"/>
          </w:rPr>
          <w:t xml:space="preserve"> </w:t>
        </w:r>
      </w:ins>
      <w:r w:rsidRPr="00ED4019">
        <w:rPr>
          <w:rStyle w:val="CommentTok"/>
          <w:rFonts w:ascii="Times New Roman" w:hAnsi="Times New Roman"/>
        </w:rPr>
        <w:t>모형을</w:t>
      </w:r>
      <w:r w:rsidRPr="00ED4019">
        <w:rPr>
          <w:rStyle w:val="CommentTok"/>
          <w:rFonts w:ascii="Times New Roman" w:hAnsi="Times New Roman"/>
        </w:rPr>
        <w:t xml:space="preserve"> </w:t>
      </w:r>
      <w:r w:rsidRPr="00ED4019">
        <w:rPr>
          <w:rStyle w:val="CommentTok"/>
          <w:rFonts w:ascii="Times New Roman" w:hAnsi="Times New Roman"/>
        </w:rPr>
        <w:t>검토</w:t>
      </w:r>
      <w:r w:rsidRPr="00ED4019">
        <w:rPr>
          <w:rStyle w:val="CommentTok"/>
          <w:rFonts w:ascii="Times New Roman" w:hAnsi="Times New Roman"/>
        </w:rPr>
        <w:t xml:space="preserve"> - ARIMA(0,1,0)(0,1,0)[4]</w:t>
      </w:r>
      <w:r w:rsidRPr="00ED4019">
        <w:rPr>
          <w:rStyle w:val="CommentTok"/>
          <w:rFonts w:ascii="Times New Roman" w:hAnsi="Times New Roman"/>
        </w:rPr>
        <w:t>로</w:t>
      </w:r>
      <w:r w:rsidRPr="00ED4019">
        <w:rPr>
          <w:rStyle w:val="CommentTok"/>
          <w:rFonts w:ascii="Times New Roman" w:hAnsi="Times New Roman"/>
        </w:rPr>
        <w:t xml:space="preserve"> </w:t>
      </w:r>
      <w:r w:rsidRPr="00ED4019">
        <w:rPr>
          <w:rStyle w:val="CommentTok"/>
          <w:rFonts w:ascii="Times New Roman" w:hAnsi="Times New Roman"/>
        </w:rPr>
        <w:t>제안됨</w:t>
      </w:r>
      <w:r w:rsidRPr="00ED4019">
        <w:rPr>
          <w:rFonts w:ascii="Times New Roman" w:hAnsi="Times New Roman"/>
        </w:rPr>
        <w:br/>
      </w:r>
      <w:r w:rsidRPr="00ED4019">
        <w:rPr>
          <w:rStyle w:val="FunctionTok"/>
          <w:rFonts w:ascii="Times New Roman" w:hAnsi="Times New Roman"/>
        </w:rPr>
        <w:t>auto.arima</w:t>
      </w:r>
      <w:r w:rsidRPr="00ED4019">
        <w:rPr>
          <w:rStyle w:val="NormalTok"/>
          <w:rFonts w:ascii="Times New Roman" w:hAnsi="Times New Roman"/>
        </w:rPr>
        <w:t>(qtr.employees.ts[,</w:t>
      </w:r>
      <w:r w:rsidRPr="00ED4019">
        <w:rPr>
          <w:rStyle w:val="DecValTok"/>
          <w:rFonts w:ascii="Times New Roman" w:hAnsi="Times New Roman"/>
        </w:rPr>
        <w:t>3</w:t>
      </w:r>
      <w:r w:rsidRPr="00ED4019">
        <w:rPr>
          <w:rStyle w:val="NormalTok"/>
          <w:rFonts w:ascii="Times New Roman" w:hAnsi="Times New Roman"/>
        </w:rPr>
        <w:t xml:space="preserve">]) </w:t>
      </w:r>
      <w:r w:rsidRPr="00ED4019">
        <w:rPr>
          <w:rStyle w:val="SpecialCharTok"/>
          <w:rFonts w:ascii="Times New Roman" w:hAnsi="Times New Roman"/>
        </w:rPr>
        <w:t>%&gt;%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unctionTok"/>
          <w:rFonts w:ascii="Times New Roman" w:hAnsi="Times New Roman"/>
        </w:rPr>
        <w:t>summary</w:t>
      </w:r>
      <w:r w:rsidRPr="00ED4019">
        <w:rPr>
          <w:rStyle w:val="NormalTok"/>
          <w:rFonts w:ascii="Times New Roman" w:hAnsi="Times New Roman"/>
        </w:rPr>
        <w:t>()</w:t>
      </w:r>
    </w:p>
    <w:p w14:paraId="28970109" w14:textId="77777777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5315" w:author="제이펍 출판사" w:date="2021-03-14T15:57:00Z">
          <w:pPr>
            <w:pStyle w:val="SourceCode"/>
          </w:pPr>
        </w:pPrChange>
      </w:pPr>
      <w:r w:rsidRPr="00ED4019">
        <w:rPr>
          <w:rStyle w:val="VerbatimChar"/>
          <w:rFonts w:ascii="Times New Roman" w:hAnsi="Times New Roman"/>
        </w:rPr>
        <w:t xml:space="preserve">Series: </w:t>
      </w:r>
      <w:proofErr w:type="gramStart"/>
      <w:r w:rsidRPr="00ED4019">
        <w:rPr>
          <w:rStyle w:val="VerbatimChar"/>
          <w:rFonts w:ascii="Times New Roman" w:hAnsi="Times New Roman"/>
        </w:rPr>
        <w:t>qtr.employees.ts[</w:t>
      </w:r>
      <w:proofErr w:type="gramEnd"/>
      <w:r w:rsidRPr="00ED4019">
        <w:rPr>
          <w:rStyle w:val="VerbatimChar"/>
          <w:rFonts w:ascii="Times New Roman" w:hAnsi="Times New Roman"/>
        </w:rPr>
        <w:t xml:space="preserve">, 3] 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ARIMA(0,1,0)(0,1,0)[4] </w:t>
      </w:r>
      <w:r w:rsidRPr="00ED4019">
        <w:rPr>
          <w:rFonts w:ascii="Times New Roman" w:hAnsi="Times New Roman"/>
        </w:rPr>
        <w:br/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sigma^2 estimated as 240342:  log likelihood=-205.52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AIC=413.04   AICc=413.2   BIC=414.33</w:t>
      </w:r>
      <w:r w:rsidRPr="00ED4019">
        <w:rPr>
          <w:rFonts w:ascii="Times New Roman" w:hAnsi="Times New Roman"/>
        </w:rPr>
        <w:br/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lastRenderedPageBreak/>
        <w:t>Training set error measures: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                   ME     RMSE      MAE        MPE      MAPE      MASE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Training set -119.056 450.3206 266.8772 -0.1506314 0.3348234 0.2848644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                   ACF1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Training set 0.02400751</w:t>
      </w:r>
    </w:p>
    <w:p w14:paraId="440F6EB1" w14:textId="78A5F2A8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5316" w:author="제이펍 출판사" w:date="2021-03-14T15:57:00Z">
          <w:pPr>
            <w:pStyle w:val="SourceCode"/>
          </w:pPr>
        </w:pPrChange>
      </w:pPr>
      <w:r w:rsidRPr="00ED4019">
        <w:rPr>
          <w:rStyle w:val="CommentTok"/>
          <w:rFonts w:ascii="Times New Roman" w:hAnsi="Times New Roman"/>
        </w:rPr>
        <w:t xml:space="preserve"># </w:t>
      </w:r>
      <w:proofErr w:type="gramStart"/>
      <w:r w:rsidRPr="00ED4019">
        <w:rPr>
          <w:rStyle w:val="CommentTok"/>
          <w:rFonts w:ascii="Times New Roman" w:hAnsi="Times New Roman"/>
        </w:rPr>
        <w:t>ggtsdisplay(</w:t>
      </w:r>
      <w:proofErr w:type="gramEnd"/>
      <w:r w:rsidRPr="00ED4019">
        <w:rPr>
          <w:rStyle w:val="CommentTok"/>
          <w:rFonts w:ascii="Times New Roman" w:hAnsi="Times New Roman"/>
        </w:rPr>
        <w:t>)</w:t>
      </w:r>
      <w:r w:rsidRPr="00ED4019">
        <w:rPr>
          <w:rStyle w:val="CommentTok"/>
          <w:rFonts w:ascii="Times New Roman" w:hAnsi="Times New Roman"/>
        </w:rPr>
        <w:t>로</w:t>
      </w:r>
      <w:r w:rsidRPr="00ED4019">
        <w:rPr>
          <w:rStyle w:val="CommentTok"/>
          <w:rFonts w:ascii="Times New Roman" w:hAnsi="Times New Roman"/>
        </w:rPr>
        <w:t xml:space="preserve"> ACF plot</w:t>
      </w:r>
      <w:r w:rsidRPr="00ED4019">
        <w:rPr>
          <w:rStyle w:val="CommentTok"/>
          <w:rFonts w:ascii="Times New Roman" w:hAnsi="Times New Roman"/>
        </w:rPr>
        <w:t>을</w:t>
      </w:r>
      <w:r w:rsidRPr="00ED4019">
        <w:rPr>
          <w:rStyle w:val="CommentTok"/>
          <w:rFonts w:ascii="Times New Roman" w:hAnsi="Times New Roman"/>
        </w:rPr>
        <w:t xml:space="preserve"> </w:t>
      </w:r>
      <w:r w:rsidRPr="00ED4019">
        <w:rPr>
          <w:rStyle w:val="CommentTok"/>
          <w:rFonts w:ascii="Times New Roman" w:hAnsi="Times New Roman"/>
        </w:rPr>
        <w:t>볼</w:t>
      </w:r>
      <w:ins w:id="5317" w:author="user" w:date="2021-03-22T21:12:00Z">
        <w:r w:rsidR="000B00EF">
          <w:rPr>
            <w:rStyle w:val="CommentTok"/>
            <w:rFonts w:ascii="Times New Roman" w:hAnsi="Times New Roman" w:hint="eastAsia"/>
            <w:lang w:eastAsia="ko-KR"/>
          </w:rPr>
          <w:t xml:space="preserve"> </w:t>
        </w:r>
      </w:ins>
      <w:r w:rsidRPr="00ED4019">
        <w:rPr>
          <w:rStyle w:val="CommentTok"/>
          <w:rFonts w:ascii="Times New Roman" w:hAnsi="Times New Roman"/>
        </w:rPr>
        <w:t>때</w:t>
      </w:r>
      <w:r w:rsidRPr="00ED4019">
        <w:rPr>
          <w:rStyle w:val="CommentTok"/>
          <w:rFonts w:ascii="Times New Roman" w:hAnsi="Times New Roman"/>
        </w:rPr>
        <w:t xml:space="preserve"> 4</w:t>
      </w:r>
      <w:r w:rsidRPr="00ED4019">
        <w:rPr>
          <w:rStyle w:val="CommentTok"/>
          <w:rFonts w:ascii="Times New Roman" w:hAnsi="Times New Roman"/>
        </w:rPr>
        <w:t>주기마다</w:t>
      </w:r>
      <w:r w:rsidRPr="00ED4019">
        <w:rPr>
          <w:rStyle w:val="CommentTok"/>
          <w:rFonts w:ascii="Times New Roman" w:hAnsi="Times New Roman"/>
        </w:rPr>
        <w:t xml:space="preserve"> </w:t>
      </w:r>
      <w:r w:rsidRPr="00ED4019">
        <w:rPr>
          <w:rStyle w:val="CommentTok"/>
          <w:rFonts w:ascii="Times New Roman" w:hAnsi="Times New Roman"/>
        </w:rPr>
        <w:t>계절성이</w:t>
      </w:r>
      <w:r w:rsidRPr="00ED4019">
        <w:rPr>
          <w:rStyle w:val="CommentTok"/>
          <w:rFonts w:ascii="Times New Roman" w:hAnsi="Times New Roman"/>
        </w:rPr>
        <w:t xml:space="preserve"> </w:t>
      </w:r>
      <w:r w:rsidRPr="00ED4019">
        <w:rPr>
          <w:rStyle w:val="CommentTok"/>
          <w:rFonts w:ascii="Times New Roman" w:hAnsi="Times New Roman"/>
        </w:rPr>
        <w:t>있는</w:t>
      </w:r>
      <w:ins w:id="5318" w:author="user" w:date="2021-03-22T21:12:00Z">
        <w:r w:rsidR="000B00EF">
          <w:rPr>
            <w:rStyle w:val="CommentTok"/>
            <w:rFonts w:ascii="Times New Roman" w:hAnsi="Times New Roman" w:hint="eastAsia"/>
            <w:lang w:eastAsia="ko-KR"/>
          </w:rPr>
          <w:t xml:space="preserve"> </w:t>
        </w:r>
      </w:ins>
      <w:r w:rsidRPr="00ED4019">
        <w:rPr>
          <w:rStyle w:val="CommentTok"/>
          <w:rFonts w:ascii="Times New Roman" w:hAnsi="Times New Roman"/>
        </w:rPr>
        <w:t>듯</w:t>
      </w:r>
      <w:r w:rsidRPr="00ED4019">
        <w:rPr>
          <w:rStyle w:val="CommentTok"/>
          <w:rFonts w:ascii="Times New Roman" w:hAnsi="Times New Roman"/>
        </w:rPr>
        <w:t xml:space="preserve"> </w:t>
      </w:r>
      <w:r w:rsidRPr="00ED4019">
        <w:rPr>
          <w:rStyle w:val="CommentTok"/>
          <w:rFonts w:ascii="Times New Roman" w:hAnsi="Times New Roman"/>
        </w:rPr>
        <w:t>보임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>qtr.employees.ts[,</w:t>
      </w:r>
      <w:r w:rsidRPr="00ED4019">
        <w:rPr>
          <w:rStyle w:val="DecValTok"/>
          <w:rFonts w:ascii="Times New Roman" w:hAnsi="Times New Roman"/>
        </w:rPr>
        <w:t>3</w:t>
      </w:r>
      <w:r w:rsidRPr="00ED4019">
        <w:rPr>
          <w:rStyle w:val="NormalTok"/>
          <w:rFonts w:ascii="Times New Roman" w:hAnsi="Times New Roman"/>
        </w:rPr>
        <w:t xml:space="preserve">] </w:t>
      </w:r>
      <w:r w:rsidRPr="00ED4019">
        <w:rPr>
          <w:rStyle w:val="SpecialCharTok"/>
          <w:rFonts w:ascii="Times New Roman" w:hAnsi="Times New Roman"/>
        </w:rPr>
        <w:t>%&gt;%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unctionTok"/>
          <w:rFonts w:ascii="Times New Roman" w:hAnsi="Times New Roman"/>
        </w:rPr>
        <w:t>tsdisplay</w:t>
      </w:r>
      <w:r w:rsidRPr="00ED4019">
        <w:rPr>
          <w:rStyle w:val="NormalTok"/>
          <w:rFonts w:ascii="Times New Roman" w:hAnsi="Times New Roman"/>
        </w:rPr>
        <w:t>()</w:t>
      </w:r>
    </w:p>
    <w:p w14:paraId="1F164D86" w14:textId="77777777" w:rsidR="00FD7B2A" w:rsidRPr="00ED4019" w:rsidRDefault="00FD7B2A">
      <w:pPr>
        <w:pStyle w:val="Figure"/>
        <w:jc w:val="both"/>
        <w:rPr>
          <w:rFonts w:ascii="Times New Roman" w:hAnsi="Times New Roman"/>
        </w:rPr>
        <w:pPrChange w:id="5319" w:author="제이펍 출판사" w:date="2021-03-14T15:57:00Z">
          <w:pPr>
            <w:pStyle w:val="Figure"/>
          </w:pPr>
        </w:pPrChange>
      </w:pPr>
      <w:r w:rsidRPr="00ED4019">
        <w:rPr>
          <w:rFonts w:ascii="Times New Roman" w:hAnsi="Times New Roman"/>
          <w:noProof/>
          <w:lang w:eastAsia="ko-KR"/>
        </w:rPr>
        <w:drawing>
          <wp:inline distT="0" distB="0" distL="0" distR="0" wp14:anchorId="3A501711" wp14:editId="2D91BC72">
            <wp:extent cx="4572000" cy="3657600"/>
            <wp:effectExtent l="0" t="0" r="0" b="0"/>
            <wp:docPr id="129" name="그림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"/>
                    <pic:cNvPicPr>
                      <a:picLocks noChangeAspect="1" noChangeArrowheads="1"/>
                    </pic:cNvPicPr>
                  </pic:nvPicPr>
                  <pic:blipFill>
                    <a:blip r:embed="rId1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5A8E3A0" w14:textId="77777777" w:rsidR="00FD7B2A" w:rsidRPr="00ED4019" w:rsidRDefault="00FD7B2A">
      <w:pPr>
        <w:pStyle w:val="a6"/>
        <w:jc w:val="both"/>
        <w:rPr>
          <w:rFonts w:ascii="Times New Roman" w:hAnsi="Times New Roman"/>
        </w:rPr>
        <w:pPrChange w:id="5320" w:author="제이펍 출판사" w:date="2021-03-14T15:57:00Z">
          <w:pPr>
            <w:pStyle w:val="a6"/>
            <w:jc w:val="center"/>
          </w:pPr>
        </w:pPrChange>
      </w:pPr>
      <w:commentRangeStart w:id="5321"/>
      <w:r w:rsidRPr="00ED4019">
        <w:rPr>
          <w:rFonts w:ascii="Times New Roman" w:hAnsi="Times New Roman" w:hint="eastAsia"/>
        </w:rPr>
        <w:t>그림</w:t>
      </w:r>
      <w:r w:rsidRPr="00ED4019">
        <w:rPr>
          <w:rFonts w:ascii="Times New Roman" w:hAnsi="Times New Roman" w:hint="eastAsia"/>
        </w:rPr>
        <w:t xml:space="preserve"> </w:t>
      </w:r>
      <w:r w:rsidRPr="00ED4019">
        <w:rPr>
          <w:rFonts w:ascii="Times New Roman" w:hAnsi="Times New Roman"/>
        </w:rPr>
        <w:t>6-65</w:t>
      </w:r>
      <w:commentRangeEnd w:id="5321"/>
      <w:r w:rsidR="000B00EF">
        <w:rPr>
          <w:rStyle w:val="af3"/>
          <w:i w:val="0"/>
        </w:rPr>
        <w:commentReference w:id="5321"/>
      </w:r>
    </w:p>
    <w:p w14:paraId="2B3131B7" w14:textId="77777777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5322" w:author="제이펍 출판사" w:date="2021-03-14T15:57:00Z">
          <w:pPr>
            <w:pStyle w:val="SourceCode"/>
          </w:pPr>
        </w:pPrChange>
      </w:pPr>
      <w:r w:rsidRPr="00ED4019">
        <w:rPr>
          <w:rStyle w:val="CommentTok"/>
          <w:rFonts w:ascii="Times New Roman" w:hAnsi="Times New Roman"/>
        </w:rPr>
        <w:t xml:space="preserve"># KPSS </w:t>
      </w:r>
      <w:r w:rsidRPr="00ED4019">
        <w:rPr>
          <w:rStyle w:val="CommentTok"/>
          <w:rFonts w:ascii="Times New Roman" w:hAnsi="Times New Roman"/>
        </w:rPr>
        <w:t>검정결과</w:t>
      </w:r>
      <w:r w:rsidRPr="00ED4019">
        <w:rPr>
          <w:rStyle w:val="CommentTok"/>
          <w:rFonts w:ascii="Times New Roman" w:hAnsi="Times New Roman"/>
        </w:rPr>
        <w:t xml:space="preserve"> </w:t>
      </w:r>
      <w:r w:rsidRPr="00ED4019">
        <w:rPr>
          <w:rStyle w:val="CommentTok"/>
          <w:rFonts w:ascii="Times New Roman" w:hAnsi="Times New Roman"/>
        </w:rPr>
        <w:t>단위근이</w:t>
      </w:r>
      <w:r w:rsidRPr="00ED4019">
        <w:rPr>
          <w:rStyle w:val="CommentTok"/>
          <w:rFonts w:ascii="Times New Roman" w:hAnsi="Times New Roman"/>
        </w:rPr>
        <w:t xml:space="preserve"> </w:t>
      </w:r>
      <w:r w:rsidRPr="00ED4019">
        <w:rPr>
          <w:rStyle w:val="CommentTok"/>
          <w:rFonts w:ascii="Times New Roman" w:hAnsi="Times New Roman"/>
        </w:rPr>
        <w:t>존재하는</w:t>
      </w:r>
      <w:r w:rsidRPr="00ED4019">
        <w:rPr>
          <w:rStyle w:val="CommentTok"/>
          <w:rFonts w:ascii="Times New Roman" w:hAnsi="Times New Roman"/>
        </w:rPr>
        <w:t xml:space="preserve"> </w:t>
      </w:r>
      <w:r w:rsidRPr="00ED4019">
        <w:rPr>
          <w:rStyle w:val="CommentTok"/>
          <w:rFonts w:ascii="Times New Roman" w:hAnsi="Times New Roman"/>
        </w:rPr>
        <w:t>비정상성</w:t>
      </w:r>
      <w:r w:rsidRPr="00ED4019">
        <w:rPr>
          <w:rStyle w:val="CommentTok"/>
          <w:rFonts w:ascii="Times New Roman" w:hAnsi="Times New Roman"/>
        </w:rPr>
        <w:t xml:space="preserve"> </w:t>
      </w:r>
      <w:r w:rsidRPr="00ED4019">
        <w:rPr>
          <w:rStyle w:val="CommentTok"/>
          <w:rFonts w:ascii="Times New Roman" w:hAnsi="Times New Roman"/>
        </w:rPr>
        <w:t>데이터</w:t>
      </w:r>
      <w:r w:rsidRPr="00ED4019">
        <w:rPr>
          <w:rFonts w:ascii="Times New Roman" w:hAnsi="Times New Roman"/>
        </w:rPr>
        <w:br/>
      </w:r>
      <w:proofErr w:type="gramStart"/>
      <w:r w:rsidRPr="00ED4019">
        <w:rPr>
          <w:rStyle w:val="NormalTok"/>
          <w:rFonts w:ascii="Times New Roman" w:hAnsi="Times New Roman"/>
        </w:rPr>
        <w:t>qtr.employees.ts[</w:t>
      </w:r>
      <w:proofErr w:type="gramEnd"/>
      <w:r w:rsidRPr="00ED4019">
        <w:rPr>
          <w:rStyle w:val="NormalTok"/>
          <w:rFonts w:ascii="Times New Roman" w:hAnsi="Times New Roman"/>
        </w:rPr>
        <w:t>,</w:t>
      </w:r>
      <w:r w:rsidRPr="00ED4019">
        <w:rPr>
          <w:rStyle w:val="DecValTok"/>
          <w:rFonts w:ascii="Times New Roman" w:hAnsi="Times New Roman"/>
        </w:rPr>
        <w:t>3</w:t>
      </w:r>
      <w:r w:rsidRPr="00ED4019">
        <w:rPr>
          <w:rStyle w:val="NormalTok"/>
          <w:rFonts w:ascii="Times New Roman" w:hAnsi="Times New Roman"/>
        </w:rPr>
        <w:t xml:space="preserve">] </w:t>
      </w:r>
      <w:r w:rsidRPr="00ED4019">
        <w:rPr>
          <w:rStyle w:val="SpecialCharTok"/>
          <w:rFonts w:ascii="Times New Roman" w:hAnsi="Times New Roman"/>
        </w:rPr>
        <w:t>%&gt;%</w:t>
      </w:r>
      <w:r w:rsidRPr="00ED4019">
        <w:rPr>
          <w:rStyle w:val="NormalTok"/>
          <w:rFonts w:ascii="Times New Roman" w:hAnsi="Times New Roman"/>
        </w:rPr>
        <w:t xml:space="preserve"> urca</w:t>
      </w:r>
      <w:r w:rsidRPr="00ED4019">
        <w:rPr>
          <w:rStyle w:val="SpecialCharTok"/>
          <w:rFonts w:ascii="Times New Roman" w:hAnsi="Times New Roman"/>
        </w:rPr>
        <w:t>::</w:t>
      </w:r>
      <w:r w:rsidRPr="00ED4019">
        <w:rPr>
          <w:rStyle w:val="FunctionTok"/>
          <w:rFonts w:ascii="Times New Roman" w:hAnsi="Times New Roman"/>
        </w:rPr>
        <w:t>ur.kpss</w:t>
      </w:r>
      <w:r w:rsidRPr="00ED4019">
        <w:rPr>
          <w:rStyle w:val="NormalTok"/>
          <w:rFonts w:ascii="Times New Roman" w:hAnsi="Times New Roman"/>
        </w:rPr>
        <w:t xml:space="preserve">() </w:t>
      </w:r>
      <w:r w:rsidRPr="00ED4019">
        <w:rPr>
          <w:rStyle w:val="SpecialCharTok"/>
          <w:rFonts w:ascii="Times New Roman" w:hAnsi="Times New Roman"/>
        </w:rPr>
        <w:t>%&gt;%</w:t>
      </w:r>
      <w:r w:rsidRPr="00ED4019">
        <w:rPr>
          <w:rStyle w:val="NormalTok"/>
          <w:rFonts w:ascii="Times New Roman" w:hAnsi="Times New Roman"/>
        </w:rPr>
        <w:t xml:space="preserve"> urca</w:t>
      </w:r>
      <w:r w:rsidRPr="00ED4019">
        <w:rPr>
          <w:rStyle w:val="SpecialCharTok"/>
          <w:rFonts w:ascii="Times New Roman" w:hAnsi="Times New Roman"/>
        </w:rPr>
        <w:t>::</w:t>
      </w:r>
      <w:r w:rsidRPr="00ED4019">
        <w:rPr>
          <w:rStyle w:val="FunctionTok"/>
          <w:rFonts w:ascii="Times New Roman" w:hAnsi="Times New Roman"/>
        </w:rPr>
        <w:t>summary</w:t>
      </w:r>
      <w:r w:rsidRPr="00ED4019">
        <w:rPr>
          <w:rStyle w:val="NormalTok"/>
          <w:rFonts w:ascii="Times New Roman" w:hAnsi="Times New Roman"/>
        </w:rPr>
        <w:t>()</w:t>
      </w:r>
    </w:p>
    <w:p w14:paraId="194D02FD" w14:textId="77777777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5323" w:author="제이펍 출판사" w:date="2021-03-14T15:57:00Z">
          <w:pPr>
            <w:pStyle w:val="SourceCode"/>
          </w:pPr>
        </w:pPrChange>
      </w:pP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####################### 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# KPSS Unit Root Test # 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####################### </w:t>
      </w:r>
      <w:r w:rsidRPr="00ED4019">
        <w:rPr>
          <w:rFonts w:ascii="Times New Roman" w:hAnsi="Times New Roman"/>
        </w:rPr>
        <w:br/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Test is of type: mu with 3 lags. </w:t>
      </w:r>
      <w:r w:rsidRPr="00ED4019">
        <w:rPr>
          <w:rFonts w:ascii="Times New Roman" w:hAnsi="Times New Roman"/>
        </w:rPr>
        <w:br/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Value of test-statistic is: 0.8663 </w:t>
      </w:r>
      <w:r w:rsidRPr="00ED4019">
        <w:rPr>
          <w:rFonts w:ascii="Times New Roman" w:hAnsi="Times New Roman"/>
        </w:rPr>
        <w:br/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Critical value for a significance level of: 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                </w:t>
      </w:r>
      <w:proofErr w:type="gramStart"/>
      <w:r w:rsidRPr="00ED4019">
        <w:rPr>
          <w:rStyle w:val="VerbatimChar"/>
          <w:rFonts w:ascii="Times New Roman" w:hAnsi="Times New Roman"/>
        </w:rPr>
        <w:t>10pct  5pct</w:t>
      </w:r>
      <w:proofErr w:type="gramEnd"/>
      <w:r w:rsidRPr="00ED4019">
        <w:rPr>
          <w:rStyle w:val="VerbatimChar"/>
          <w:rFonts w:ascii="Times New Roman" w:hAnsi="Times New Roman"/>
        </w:rPr>
        <w:t xml:space="preserve"> 2.5pct  1pct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critical values 0.347 0.463  0.574 0.739</w:t>
      </w:r>
    </w:p>
    <w:p w14:paraId="3A785EA8" w14:textId="77777777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5324" w:author="제이펍 출판사" w:date="2021-03-14T15:57:00Z">
          <w:pPr>
            <w:pStyle w:val="SourceCode"/>
          </w:pPr>
        </w:pPrChange>
      </w:pPr>
      <w:r w:rsidRPr="00ED4019">
        <w:rPr>
          <w:rStyle w:val="CommentTok"/>
          <w:rFonts w:ascii="Times New Roman" w:hAnsi="Times New Roman"/>
        </w:rPr>
        <w:t xml:space="preserve"># </w:t>
      </w:r>
      <w:proofErr w:type="gramStart"/>
      <w:r w:rsidRPr="00ED4019">
        <w:rPr>
          <w:rStyle w:val="CommentTok"/>
          <w:rFonts w:ascii="Times New Roman" w:hAnsi="Times New Roman"/>
        </w:rPr>
        <w:t>ndiffs(</w:t>
      </w:r>
      <w:proofErr w:type="gramEnd"/>
      <w:r w:rsidRPr="00ED4019">
        <w:rPr>
          <w:rStyle w:val="CommentTok"/>
          <w:rFonts w:ascii="Times New Roman" w:hAnsi="Times New Roman"/>
        </w:rPr>
        <w:t>)</w:t>
      </w:r>
      <w:r w:rsidRPr="00ED4019">
        <w:rPr>
          <w:rStyle w:val="CommentTok"/>
          <w:rFonts w:ascii="Times New Roman" w:hAnsi="Times New Roman"/>
        </w:rPr>
        <w:t>에</w:t>
      </w:r>
      <w:r w:rsidRPr="00ED4019">
        <w:rPr>
          <w:rStyle w:val="CommentTok"/>
          <w:rFonts w:ascii="Times New Roman" w:hAnsi="Times New Roman"/>
        </w:rPr>
        <w:t xml:space="preserve"> </w:t>
      </w:r>
      <w:r w:rsidRPr="00ED4019">
        <w:rPr>
          <w:rStyle w:val="CommentTok"/>
          <w:rFonts w:ascii="Times New Roman" w:hAnsi="Times New Roman"/>
        </w:rPr>
        <w:t>의하면</w:t>
      </w:r>
      <w:r w:rsidRPr="00ED4019">
        <w:rPr>
          <w:rStyle w:val="CommentTok"/>
          <w:rFonts w:ascii="Times New Roman" w:hAnsi="Times New Roman"/>
        </w:rPr>
        <w:t xml:space="preserve"> 1</w:t>
      </w:r>
      <w:r w:rsidRPr="00ED4019">
        <w:rPr>
          <w:rStyle w:val="CommentTok"/>
          <w:rFonts w:ascii="Times New Roman" w:hAnsi="Times New Roman"/>
        </w:rPr>
        <w:t>차</w:t>
      </w:r>
      <w:r w:rsidRPr="00ED4019">
        <w:rPr>
          <w:rStyle w:val="CommentTok"/>
          <w:rFonts w:ascii="Times New Roman" w:hAnsi="Times New Roman"/>
        </w:rPr>
        <w:t xml:space="preserve"> </w:t>
      </w:r>
      <w:r w:rsidRPr="00ED4019">
        <w:rPr>
          <w:rStyle w:val="CommentTok"/>
          <w:rFonts w:ascii="Times New Roman" w:hAnsi="Times New Roman"/>
        </w:rPr>
        <w:t>차분</w:t>
      </w:r>
      <w:r w:rsidRPr="00ED4019">
        <w:rPr>
          <w:rStyle w:val="CommentTok"/>
          <w:rFonts w:ascii="Times New Roman" w:hAnsi="Times New Roman"/>
        </w:rPr>
        <w:t xml:space="preserve"> </w:t>
      </w:r>
      <w:r w:rsidRPr="00ED4019">
        <w:rPr>
          <w:rStyle w:val="CommentTok"/>
          <w:rFonts w:ascii="Times New Roman" w:hAnsi="Times New Roman"/>
        </w:rPr>
        <w:t>필요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>qtr.employees.ts[,</w:t>
      </w:r>
      <w:r w:rsidRPr="00ED4019">
        <w:rPr>
          <w:rStyle w:val="DecValTok"/>
          <w:rFonts w:ascii="Times New Roman" w:hAnsi="Times New Roman"/>
        </w:rPr>
        <w:t>3</w:t>
      </w:r>
      <w:r w:rsidRPr="00ED4019">
        <w:rPr>
          <w:rStyle w:val="NormalTok"/>
          <w:rFonts w:ascii="Times New Roman" w:hAnsi="Times New Roman"/>
        </w:rPr>
        <w:t xml:space="preserve">] </w:t>
      </w:r>
      <w:r w:rsidRPr="00ED4019">
        <w:rPr>
          <w:rStyle w:val="SpecialCharTok"/>
          <w:rFonts w:ascii="Times New Roman" w:hAnsi="Times New Roman"/>
        </w:rPr>
        <w:t>%&gt;%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unctionTok"/>
          <w:rFonts w:ascii="Times New Roman" w:hAnsi="Times New Roman"/>
        </w:rPr>
        <w:t>ndiffs</w:t>
      </w:r>
      <w:r w:rsidRPr="00ED4019">
        <w:rPr>
          <w:rStyle w:val="NormalTok"/>
          <w:rFonts w:ascii="Times New Roman" w:hAnsi="Times New Roman"/>
        </w:rPr>
        <w:t>()</w:t>
      </w:r>
    </w:p>
    <w:p w14:paraId="36D41618" w14:textId="77777777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5325" w:author="제이펍 출판사" w:date="2021-03-14T15:57:00Z">
          <w:pPr>
            <w:pStyle w:val="SourceCode"/>
          </w:pPr>
        </w:pPrChange>
      </w:pPr>
      <w:r w:rsidRPr="00ED4019">
        <w:rPr>
          <w:rStyle w:val="VerbatimChar"/>
          <w:rFonts w:ascii="Times New Roman" w:hAnsi="Times New Roman"/>
        </w:rPr>
        <w:t>[1] 1</w:t>
      </w:r>
    </w:p>
    <w:p w14:paraId="01606001" w14:textId="77777777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5326" w:author="제이펍 출판사" w:date="2021-03-14T15:57:00Z">
          <w:pPr>
            <w:pStyle w:val="SourceCode"/>
          </w:pPr>
        </w:pPrChange>
      </w:pPr>
      <w:r w:rsidRPr="00ED4019">
        <w:rPr>
          <w:rStyle w:val="CommentTok"/>
          <w:rFonts w:ascii="Times New Roman" w:hAnsi="Times New Roman"/>
        </w:rPr>
        <w:lastRenderedPageBreak/>
        <w:t># 1</w:t>
      </w:r>
      <w:r w:rsidRPr="00ED4019">
        <w:rPr>
          <w:rStyle w:val="CommentTok"/>
          <w:rFonts w:ascii="Times New Roman" w:hAnsi="Times New Roman"/>
        </w:rPr>
        <w:t>차</w:t>
      </w:r>
      <w:r w:rsidRPr="00ED4019">
        <w:rPr>
          <w:rStyle w:val="CommentTok"/>
          <w:rFonts w:ascii="Times New Roman" w:hAnsi="Times New Roman"/>
        </w:rPr>
        <w:t xml:space="preserve"> </w:t>
      </w:r>
      <w:r w:rsidRPr="00ED4019">
        <w:rPr>
          <w:rStyle w:val="CommentTok"/>
          <w:rFonts w:ascii="Times New Roman" w:hAnsi="Times New Roman"/>
        </w:rPr>
        <w:t>차분</w:t>
      </w:r>
      <w:r w:rsidRPr="00ED4019">
        <w:rPr>
          <w:rStyle w:val="CommentTok"/>
          <w:rFonts w:ascii="Times New Roman" w:hAnsi="Times New Roman"/>
        </w:rPr>
        <w:t xml:space="preserve"> </w:t>
      </w:r>
      <w:r w:rsidRPr="00ED4019">
        <w:rPr>
          <w:rStyle w:val="CommentTok"/>
          <w:rFonts w:ascii="Times New Roman" w:hAnsi="Times New Roman"/>
        </w:rPr>
        <w:t>결과</w:t>
      </w:r>
      <w:r w:rsidRPr="00ED4019">
        <w:rPr>
          <w:rStyle w:val="CommentTok"/>
          <w:rFonts w:ascii="Times New Roman" w:hAnsi="Times New Roman"/>
        </w:rPr>
        <w:t xml:space="preserve"> </w:t>
      </w:r>
      <w:proofErr w:type="gramStart"/>
      <w:r w:rsidRPr="00ED4019">
        <w:rPr>
          <w:rStyle w:val="CommentTok"/>
          <w:rFonts w:ascii="Times New Roman" w:hAnsi="Times New Roman"/>
        </w:rPr>
        <w:t>plot(</w:t>
      </w:r>
      <w:proofErr w:type="gramEnd"/>
      <w:r w:rsidRPr="00ED4019">
        <w:rPr>
          <w:rStyle w:val="CommentTok"/>
          <w:rFonts w:ascii="Times New Roman" w:hAnsi="Times New Roman"/>
        </w:rPr>
        <w:t>)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>qtr.employees.ts[,</w:t>
      </w:r>
      <w:r w:rsidRPr="00ED4019">
        <w:rPr>
          <w:rStyle w:val="DecValTok"/>
          <w:rFonts w:ascii="Times New Roman" w:hAnsi="Times New Roman"/>
        </w:rPr>
        <w:t>3</w:t>
      </w:r>
      <w:r w:rsidRPr="00ED4019">
        <w:rPr>
          <w:rStyle w:val="NormalTok"/>
          <w:rFonts w:ascii="Times New Roman" w:hAnsi="Times New Roman"/>
        </w:rPr>
        <w:t xml:space="preserve">] </w:t>
      </w:r>
      <w:r w:rsidRPr="00ED4019">
        <w:rPr>
          <w:rStyle w:val="SpecialCharTok"/>
          <w:rFonts w:ascii="Times New Roman" w:hAnsi="Times New Roman"/>
        </w:rPr>
        <w:t>%&gt;%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unctionTok"/>
          <w:rFonts w:ascii="Times New Roman" w:hAnsi="Times New Roman"/>
        </w:rPr>
        <w:t>diff</w:t>
      </w:r>
      <w:r w:rsidRPr="00ED4019">
        <w:rPr>
          <w:rStyle w:val="NormalTok"/>
          <w:rFonts w:ascii="Times New Roman" w:hAnsi="Times New Roman"/>
        </w:rPr>
        <w:t xml:space="preserve">() </w:t>
      </w:r>
      <w:r w:rsidRPr="00ED4019">
        <w:rPr>
          <w:rStyle w:val="SpecialCharTok"/>
          <w:rFonts w:ascii="Times New Roman" w:hAnsi="Times New Roman"/>
        </w:rPr>
        <w:t>%&gt;%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unctionTok"/>
          <w:rFonts w:ascii="Times New Roman" w:hAnsi="Times New Roman"/>
        </w:rPr>
        <w:t>tsdisplay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AttributeTok"/>
          <w:rFonts w:ascii="Times New Roman" w:hAnsi="Times New Roman"/>
        </w:rPr>
        <w:t>lag.max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DecValTok"/>
          <w:rFonts w:ascii="Times New Roman" w:hAnsi="Times New Roman"/>
        </w:rPr>
        <w:t>36</w:t>
      </w:r>
      <w:r w:rsidRPr="00ED4019">
        <w:rPr>
          <w:rStyle w:val="NormalTok"/>
          <w:rFonts w:ascii="Times New Roman" w:hAnsi="Times New Roman"/>
        </w:rPr>
        <w:t>)</w:t>
      </w:r>
    </w:p>
    <w:p w14:paraId="694FAC33" w14:textId="77777777" w:rsidR="00FD7B2A" w:rsidRPr="00ED4019" w:rsidRDefault="00FD7B2A">
      <w:pPr>
        <w:pStyle w:val="Figure"/>
        <w:jc w:val="both"/>
        <w:rPr>
          <w:rFonts w:ascii="Times New Roman" w:hAnsi="Times New Roman"/>
        </w:rPr>
        <w:pPrChange w:id="5327" w:author="제이펍 출판사" w:date="2021-03-14T15:57:00Z">
          <w:pPr>
            <w:pStyle w:val="Figure"/>
          </w:pPr>
        </w:pPrChange>
      </w:pPr>
      <w:r w:rsidRPr="00ED4019">
        <w:rPr>
          <w:rFonts w:ascii="Times New Roman" w:hAnsi="Times New Roman"/>
          <w:noProof/>
          <w:lang w:eastAsia="ko-KR"/>
        </w:rPr>
        <w:drawing>
          <wp:inline distT="0" distB="0" distL="0" distR="0" wp14:anchorId="4AF73003" wp14:editId="07F9D1B0">
            <wp:extent cx="4572000" cy="3657600"/>
            <wp:effectExtent l="0" t="0" r="0" b="0"/>
            <wp:docPr id="131" name="그림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"/>
                    <pic:cNvPicPr>
                      <a:picLocks noChangeAspect="1" noChangeArrowheads="1"/>
                    </pic:cNvPicPr>
                  </pic:nvPicPr>
                  <pic:blipFill>
                    <a:blip r:embed="rId1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08E1651" w14:textId="77777777" w:rsidR="00FD7B2A" w:rsidRPr="00ED4019" w:rsidRDefault="00FD7B2A">
      <w:pPr>
        <w:pStyle w:val="a6"/>
        <w:jc w:val="both"/>
        <w:rPr>
          <w:rFonts w:ascii="Times New Roman" w:hAnsi="Times New Roman"/>
          <w:lang w:eastAsia="ko-KR"/>
        </w:rPr>
        <w:pPrChange w:id="5328" w:author="제이펍 출판사" w:date="2021-03-14T15:57:00Z">
          <w:pPr>
            <w:pStyle w:val="a6"/>
            <w:jc w:val="center"/>
          </w:pPr>
        </w:pPrChange>
      </w:pPr>
      <w:commentRangeStart w:id="5329"/>
      <w:r w:rsidRPr="00ED4019">
        <w:rPr>
          <w:rFonts w:ascii="Times New Roman" w:hAnsi="Times New Roman" w:hint="eastAsia"/>
          <w:lang w:eastAsia="ko-KR"/>
        </w:rPr>
        <w:t>그림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6-66</w:t>
      </w:r>
      <w:commentRangeEnd w:id="5329"/>
      <w:r w:rsidR="000A4B4E">
        <w:rPr>
          <w:rStyle w:val="af3"/>
          <w:i w:val="0"/>
        </w:rPr>
        <w:commentReference w:id="5329"/>
      </w:r>
    </w:p>
    <w:p w14:paraId="55FAF50B" w14:textId="6039235C" w:rsidR="00FD7B2A" w:rsidRPr="00ED4019" w:rsidRDefault="00FD7B2A">
      <w:pPr>
        <w:jc w:val="both"/>
        <w:rPr>
          <w:rFonts w:ascii="Times New Roman" w:hAnsi="Times New Roman"/>
          <w:lang w:eastAsia="ko-KR"/>
        </w:rPr>
        <w:pPrChange w:id="5330" w:author="제이펍 출판사" w:date="2021-03-14T15:57:00Z">
          <w:pPr/>
        </w:pPrChange>
      </w:pPr>
      <w:r w:rsidRPr="00ED4019">
        <w:rPr>
          <w:rFonts w:ascii="Times New Roman" w:hAnsi="Times New Roman"/>
          <w:lang w:eastAsia="ko-KR"/>
        </w:rPr>
        <w:t>1</w:t>
      </w:r>
      <w:r w:rsidRPr="00ED4019">
        <w:rPr>
          <w:rFonts w:ascii="Times New Roman" w:hAnsi="Times New Roman"/>
          <w:lang w:eastAsia="ko-KR"/>
        </w:rPr>
        <w:t>차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차분된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데이터의</w:t>
      </w:r>
      <w:r w:rsidRPr="00ED4019">
        <w:rPr>
          <w:rFonts w:ascii="Times New Roman" w:hAnsi="Times New Roman"/>
          <w:lang w:eastAsia="ko-KR"/>
        </w:rPr>
        <w:t xml:space="preserve"> ACF</w:t>
      </w:r>
      <w:r w:rsidRPr="00ED4019">
        <w:rPr>
          <w:rFonts w:ascii="Times New Roman" w:hAnsi="Times New Roman"/>
          <w:lang w:eastAsia="ko-KR"/>
        </w:rPr>
        <w:t>와</w:t>
      </w:r>
      <w:r w:rsidRPr="00ED4019">
        <w:rPr>
          <w:rFonts w:ascii="Times New Roman" w:hAnsi="Times New Roman"/>
          <w:lang w:eastAsia="ko-KR"/>
        </w:rPr>
        <w:t xml:space="preserve"> PACF</w:t>
      </w:r>
      <w:r w:rsidRPr="00ED4019">
        <w:rPr>
          <w:rFonts w:ascii="Times New Roman" w:hAnsi="Times New Roman"/>
          <w:lang w:eastAsia="ko-KR"/>
        </w:rPr>
        <w:t>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확인</w:t>
      </w:r>
      <w:del w:id="5331" w:author="제이펍 출판사" w:date="2021-03-14T20:28:00Z">
        <w:r w:rsidRPr="00ED4019" w:rsidDel="00F13479">
          <w:rPr>
            <w:rFonts w:ascii="Times New Roman" w:hAnsi="Times New Roman"/>
            <w:lang w:eastAsia="ko-KR"/>
          </w:rPr>
          <w:delText>해보</w:delText>
        </w:r>
      </w:del>
      <w:ins w:id="5332" w:author="제이펍 출판사" w:date="2021-03-14T20:28:00Z">
        <w:r w:rsidR="00F13479">
          <w:rPr>
            <w:rFonts w:ascii="Times New Roman" w:hAnsi="Times New Roman"/>
            <w:lang w:eastAsia="ko-KR"/>
          </w:rPr>
          <w:t>해</w:t>
        </w:r>
        <w:r w:rsidR="00F13479">
          <w:rPr>
            <w:rFonts w:ascii="Times New Roman" w:hAnsi="Times New Roman"/>
            <w:lang w:eastAsia="ko-KR"/>
          </w:rPr>
          <w:t xml:space="preserve"> </w:t>
        </w:r>
        <w:r w:rsidR="00F13479">
          <w:rPr>
            <w:rFonts w:ascii="Times New Roman" w:hAnsi="Times New Roman"/>
            <w:lang w:eastAsia="ko-KR"/>
          </w:rPr>
          <w:t>보</w:t>
        </w:r>
      </w:ins>
      <w:r w:rsidRPr="00ED4019">
        <w:rPr>
          <w:rFonts w:ascii="Times New Roman" w:hAnsi="Times New Roman"/>
          <w:lang w:eastAsia="ko-KR"/>
        </w:rPr>
        <w:t>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비계절성</w:t>
      </w:r>
      <w:r w:rsidRPr="00ED4019">
        <w:rPr>
          <w:rFonts w:ascii="Times New Roman" w:hAnsi="Times New Roman"/>
          <w:lang w:eastAsia="ko-KR"/>
        </w:rPr>
        <w:t xml:space="preserve"> lag(1, 2, 3 </w:t>
      </w:r>
      <w:r w:rsidRPr="00ED4019">
        <w:rPr>
          <w:rFonts w:ascii="Times New Roman" w:hAnsi="Times New Roman"/>
          <w:lang w:eastAsia="ko-KR"/>
        </w:rPr>
        <w:t>등</w:t>
      </w:r>
      <w:r w:rsidRPr="00ED4019">
        <w:rPr>
          <w:rFonts w:ascii="Times New Roman" w:hAnsi="Times New Roman"/>
          <w:lang w:eastAsia="ko-KR"/>
        </w:rPr>
        <w:t>)</w:t>
      </w:r>
      <w:r w:rsidRPr="00ED4019">
        <w:rPr>
          <w:rFonts w:ascii="Times New Roman" w:hAnsi="Times New Roman"/>
          <w:lang w:eastAsia="ko-KR"/>
        </w:rPr>
        <w:t>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대부분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임계치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아래로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내려가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있기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때문에</w:t>
      </w:r>
      <w:r w:rsidRPr="00ED4019">
        <w:rPr>
          <w:rFonts w:ascii="Times New Roman" w:hAnsi="Times New Roman"/>
          <w:lang w:eastAsia="ko-KR"/>
        </w:rPr>
        <w:t xml:space="preserve"> ARMA(0,0)</w:t>
      </w:r>
      <w:r w:rsidRPr="00ED4019">
        <w:rPr>
          <w:rFonts w:ascii="Times New Roman" w:hAnsi="Times New Roman"/>
          <w:lang w:eastAsia="ko-KR"/>
        </w:rPr>
        <w:t>으로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결정이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가능하다</w:t>
      </w:r>
      <w:r w:rsidRPr="00ED4019">
        <w:rPr>
          <w:rFonts w:ascii="Times New Roman" w:hAnsi="Times New Roman"/>
          <w:lang w:eastAsia="ko-KR"/>
        </w:rPr>
        <w:t xml:space="preserve">. </w:t>
      </w:r>
      <w:r w:rsidRPr="00ED4019">
        <w:rPr>
          <w:rFonts w:ascii="Times New Roman" w:hAnsi="Times New Roman"/>
          <w:lang w:eastAsia="ko-KR"/>
        </w:rPr>
        <w:t>그런데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위의</w:t>
      </w:r>
      <w:r w:rsidRPr="00ED4019">
        <w:rPr>
          <w:rFonts w:ascii="Times New Roman" w:hAnsi="Times New Roman"/>
          <w:lang w:eastAsia="ko-KR"/>
        </w:rPr>
        <w:t xml:space="preserve"> ACF</w:t>
      </w:r>
      <w:r w:rsidRPr="00ED4019">
        <w:rPr>
          <w:rFonts w:ascii="Times New Roman" w:hAnsi="Times New Roman"/>
          <w:lang w:eastAsia="ko-KR"/>
        </w:rPr>
        <w:t>와</w:t>
      </w:r>
      <w:r w:rsidRPr="00ED4019">
        <w:rPr>
          <w:rFonts w:ascii="Times New Roman" w:hAnsi="Times New Roman"/>
          <w:lang w:eastAsia="ko-KR"/>
        </w:rPr>
        <w:t xml:space="preserve"> PACF</w:t>
      </w:r>
      <w:r w:rsidRPr="00ED4019">
        <w:rPr>
          <w:rFonts w:ascii="Times New Roman" w:hAnsi="Times New Roman"/>
          <w:lang w:eastAsia="ko-KR"/>
        </w:rPr>
        <w:t>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다른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ACF</w:t>
      </w:r>
      <w:r w:rsidRPr="00ED4019">
        <w:rPr>
          <w:rFonts w:ascii="Times New Roman" w:hAnsi="Times New Roman" w:hint="eastAsia"/>
          <w:lang w:eastAsia="ko-KR"/>
        </w:rPr>
        <w:t>와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PACF</w:t>
      </w:r>
      <w:r w:rsidRPr="00ED4019">
        <w:rPr>
          <w:rFonts w:ascii="Times New Roman" w:hAnsi="Times New Roman" w:hint="eastAsia"/>
          <w:lang w:eastAsia="ko-KR"/>
        </w:rPr>
        <w:t>와는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다른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점이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있는데</w:t>
      </w:r>
      <w:r w:rsidRPr="00ED4019">
        <w:rPr>
          <w:rFonts w:ascii="Times New Roman" w:hAnsi="Times New Roman"/>
          <w:lang w:eastAsia="ko-KR"/>
        </w:rPr>
        <w:t xml:space="preserve"> ACF</w:t>
      </w:r>
      <w:r w:rsidRPr="00ED4019">
        <w:rPr>
          <w:rFonts w:ascii="Times New Roman" w:hAnsi="Times New Roman"/>
          <w:lang w:eastAsia="ko-KR"/>
        </w:rPr>
        <w:t>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선이</w:t>
      </w:r>
      <w:r w:rsidRPr="00ED4019">
        <w:rPr>
          <w:rFonts w:ascii="Times New Roman" w:hAnsi="Times New Roman"/>
          <w:lang w:eastAsia="ko-KR"/>
        </w:rPr>
        <w:t xml:space="preserve"> 4</w:t>
      </w:r>
      <w:r w:rsidRPr="00ED4019">
        <w:rPr>
          <w:rFonts w:ascii="Times New Roman" w:hAnsi="Times New Roman"/>
          <w:lang w:eastAsia="ko-KR"/>
        </w:rPr>
        <w:t>주기별로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점차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감소하는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형태를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보이고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있다는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점이다</w:t>
      </w:r>
      <w:r w:rsidRPr="00ED4019">
        <w:rPr>
          <w:rFonts w:ascii="Times New Roman" w:hAnsi="Times New Roman"/>
          <w:lang w:eastAsia="ko-KR"/>
        </w:rPr>
        <w:t xml:space="preserve">. </w:t>
      </w:r>
      <w:r w:rsidRPr="00ED4019">
        <w:rPr>
          <w:rFonts w:ascii="Times New Roman" w:hAnsi="Times New Roman" w:hint="eastAsia"/>
          <w:lang w:eastAsia="ko-KR"/>
        </w:rPr>
        <w:t>계절성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주기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 xml:space="preserve">lag(4, 8, 12 </w:t>
      </w:r>
      <w:r w:rsidRPr="00ED4019">
        <w:rPr>
          <w:rFonts w:ascii="Times New Roman" w:hAnsi="Times New Roman" w:hint="eastAsia"/>
          <w:lang w:eastAsia="ko-KR"/>
        </w:rPr>
        <w:t>등</w:t>
      </w:r>
      <w:r w:rsidRPr="00ED4019">
        <w:rPr>
          <w:rFonts w:ascii="Times New Roman" w:hAnsi="Times New Roman"/>
          <w:lang w:eastAsia="ko-KR"/>
        </w:rPr>
        <w:t>)</w:t>
      </w:r>
      <w:r w:rsidRPr="00ED4019">
        <w:rPr>
          <w:rFonts w:ascii="Times New Roman" w:hAnsi="Times New Roman" w:hint="eastAsia"/>
          <w:lang w:eastAsia="ko-KR"/>
        </w:rPr>
        <w:t>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보고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계절성</w:t>
      </w:r>
      <w:r w:rsidRPr="00ED4019">
        <w:rPr>
          <w:rFonts w:ascii="Times New Roman" w:hAnsi="Times New Roman"/>
          <w:lang w:eastAsia="ko-KR"/>
        </w:rPr>
        <w:t xml:space="preserve"> ARIMA</w:t>
      </w:r>
      <w:ins w:id="5333" w:author="user" w:date="2021-03-22T21:11:00Z">
        <w:r w:rsidR="000B00EF">
          <w:rPr>
            <w:rFonts w:ascii="Times New Roman" w:hAnsi="Times New Roman" w:hint="eastAsia"/>
            <w:lang w:eastAsia="ko-KR"/>
          </w:rPr>
          <w:t xml:space="preserve"> </w:t>
        </w:r>
      </w:ins>
      <w:r w:rsidRPr="00ED4019">
        <w:rPr>
          <w:rFonts w:ascii="Times New Roman" w:hAnsi="Times New Roman"/>
          <w:lang w:eastAsia="ko-KR"/>
        </w:rPr>
        <w:t>모형을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결정할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있는데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위에서는</w:t>
      </w:r>
      <w:r w:rsidRPr="00ED4019">
        <w:rPr>
          <w:rFonts w:ascii="Times New Roman" w:hAnsi="Times New Roman"/>
          <w:lang w:eastAsia="ko-KR"/>
        </w:rPr>
        <w:t xml:space="preserve"> ACF</w:t>
      </w:r>
      <w:r w:rsidRPr="00ED4019">
        <w:rPr>
          <w:rFonts w:ascii="Times New Roman" w:hAnsi="Times New Roman"/>
          <w:lang w:eastAsia="ko-KR"/>
        </w:rPr>
        <w:t>에서</w:t>
      </w:r>
      <w:r w:rsidRPr="00ED4019">
        <w:rPr>
          <w:rFonts w:ascii="Times New Roman" w:hAnsi="Times New Roman"/>
          <w:lang w:eastAsia="ko-KR"/>
        </w:rPr>
        <w:t xml:space="preserve"> 4</w:t>
      </w:r>
      <w:r w:rsidRPr="00ED4019">
        <w:rPr>
          <w:rFonts w:ascii="Times New Roman" w:hAnsi="Times New Roman"/>
          <w:lang w:eastAsia="ko-KR"/>
        </w:rPr>
        <w:t>주기별로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점차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감소하고</w:t>
      </w:r>
      <w:r w:rsidRPr="00ED4019">
        <w:rPr>
          <w:rFonts w:ascii="Times New Roman" w:hAnsi="Times New Roman"/>
          <w:lang w:eastAsia="ko-KR"/>
        </w:rPr>
        <w:t xml:space="preserve"> PACF</w:t>
      </w:r>
      <w:r w:rsidRPr="00ED4019">
        <w:rPr>
          <w:rFonts w:ascii="Times New Roman" w:hAnsi="Times New Roman"/>
          <w:lang w:eastAsia="ko-KR"/>
        </w:rPr>
        <w:t>에서는</w:t>
      </w:r>
      <w:r w:rsidRPr="00ED4019">
        <w:rPr>
          <w:rFonts w:ascii="Times New Roman" w:hAnsi="Times New Roman"/>
          <w:lang w:eastAsia="ko-KR"/>
        </w:rPr>
        <w:t xml:space="preserve"> lag 4</w:t>
      </w:r>
      <w:r w:rsidRPr="00ED4019">
        <w:rPr>
          <w:rFonts w:ascii="Times New Roman" w:hAnsi="Times New Roman"/>
          <w:lang w:eastAsia="ko-KR"/>
        </w:rPr>
        <w:t>에서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절단</w:t>
      </w:r>
      <w:del w:id="5334" w:author="user" w:date="2021-03-22T21:14:00Z">
        <w:r w:rsidRPr="00ED4019" w:rsidDel="008C583F">
          <w:rPr>
            <w:rFonts w:ascii="Times New Roman" w:hAnsi="Times New Roman"/>
            <w:lang w:eastAsia="ko-KR"/>
          </w:rPr>
          <w:delText xml:space="preserve"> </w:delText>
        </w:r>
      </w:del>
      <w:r w:rsidRPr="00ED4019">
        <w:rPr>
          <w:rFonts w:ascii="Times New Roman" w:hAnsi="Times New Roman"/>
          <w:lang w:eastAsia="ko-KR"/>
        </w:rPr>
        <w:t>되기</w:t>
      </w:r>
      <w:ins w:id="5335" w:author="user" w:date="2021-03-22T21:14:00Z">
        <w:r w:rsidR="008C583F">
          <w:rPr>
            <w:rFonts w:ascii="Times New Roman" w:hAnsi="Times New Roman" w:hint="eastAsia"/>
            <w:lang w:eastAsia="ko-KR"/>
          </w:rPr>
          <w:t xml:space="preserve"> </w:t>
        </w:r>
      </w:ins>
      <w:r w:rsidRPr="00ED4019">
        <w:rPr>
          <w:rFonts w:ascii="Times New Roman" w:hAnsi="Times New Roman"/>
          <w:lang w:eastAsia="ko-KR"/>
        </w:rPr>
        <w:t>때문에</w:t>
      </w:r>
      <w:r w:rsidRPr="00ED4019">
        <w:rPr>
          <w:rFonts w:ascii="Times New Roman" w:hAnsi="Times New Roman"/>
          <w:lang w:eastAsia="ko-KR"/>
        </w:rPr>
        <w:t xml:space="preserve"> ARMA(1, 0)[4]</w:t>
      </w:r>
      <w:r w:rsidRPr="00ED4019">
        <w:rPr>
          <w:rFonts w:ascii="Times New Roman" w:hAnsi="Times New Roman"/>
          <w:lang w:eastAsia="ko-KR"/>
        </w:rPr>
        <w:t>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있다</w:t>
      </w:r>
      <w:r w:rsidRPr="00ED4019">
        <w:rPr>
          <w:rFonts w:ascii="Times New Roman" w:hAnsi="Times New Roman"/>
          <w:lang w:eastAsia="ko-KR"/>
        </w:rPr>
        <w:t xml:space="preserve">. </w:t>
      </w:r>
      <w:r w:rsidRPr="00ED4019">
        <w:rPr>
          <w:rFonts w:ascii="Times New Roman" w:hAnsi="Times New Roman"/>
          <w:lang w:eastAsia="ko-KR"/>
        </w:rPr>
        <w:t>따라서</w:t>
      </w:r>
      <w:r w:rsidRPr="00ED4019">
        <w:rPr>
          <w:rFonts w:ascii="Times New Roman" w:hAnsi="Times New Roman"/>
          <w:lang w:eastAsia="ko-KR"/>
        </w:rPr>
        <w:t xml:space="preserve"> ACF, PACF</w:t>
      </w:r>
      <w:r w:rsidRPr="00ED4019">
        <w:rPr>
          <w:rFonts w:ascii="Times New Roman" w:hAnsi="Times New Roman"/>
          <w:lang w:eastAsia="ko-KR"/>
        </w:rPr>
        <w:t>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보고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결정할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있는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계절성</w:t>
      </w:r>
      <w:r w:rsidRPr="00ED4019">
        <w:rPr>
          <w:rFonts w:ascii="Times New Roman" w:hAnsi="Times New Roman"/>
          <w:lang w:eastAsia="ko-KR"/>
        </w:rPr>
        <w:t xml:space="preserve"> ARIMA </w:t>
      </w:r>
      <w:r w:rsidRPr="00ED4019">
        <w:rPr>
          <w:rFonts w:ascii="Times New Roman" w:hAnsi="Times New Roman"/>
          <w:lang w:eastAsia="ko-KR"/>
        </w:rPr>
        <w:t>모형은</w:t>
      </w:r>
      <w:r w:rsidRPr="00ED4019">
        <w:rPr>
          <w:rFonts w:ascii="Times New Roman" w:hAnsi="Times New Roman"/>
          <w:lang w:eastAsia="ko-KR"/>
        </w:rPr>
        <w:t xml:space="preserve"> ARIMA(0,1,0)(1,1,0)[4]</w:t>
      </w:r>
      <w:r w:rsidRPr="00ED4019">
        <w:rPr>
          <w:rFonts w:ascii="Times New Roman" w:hAnsi="Times New Roman"/>
          <w:lang w:eastAsia="ko-KR"/>
        </w:rPr>
        <w:t>이다</w:t>
      </w:r>
      <w:r w:rsidRPr="00ED4019">
        <w:rPr>
          <w:rFonts w:ascii="Times New Roman" w:hAnsi="Times New Roman"/>
          <w:lang w:eastAsia="ko-KR"/>
        </w:rPr>
        <w:t>.</w:t>
      </w:r>
    </w:p>
    <w:p w14:paraId="17979C1D" w14:textId="77777777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5336" w:author="제이펍 출판사" w:date="2021-03-14T15:57:00Z">
          <w:pPr>
            <w:pStyle w:val="SourceCode"/>
          </w:pPr>
        </w:pPrChange>
      </w:pPr>
      <w:r w:rsidRPr="00ED4019">
        <w:rPr>
          <w:rStyle w:val="CommentTok"/>
          <w:rFonts w:ascii="Times New Roman" w:hAnsi="Times New Roman"/>
        </w:rPr>
        <w:t xml:space="preserve"># </w:t>
      </w:r>
      <w:r w:rsidRPr="00ED4019">
        <w:rPr>
          <w:rStyle w:val="CommentTok"/>
          <w:rFonts w:ascii="Times New Roman" w:hAnsi="Times New Roman"/>
        </w:rPr>
        <w:t>잔차의</w:t>
      </w:r>
      <w:r w:rsidRPr="00ED4019">
        <w:rPr>
          <w:rStyle w:val="CommentTok"/>
          <w:rFonts w:ascii="Times New Roman" w:hAnsi="Times New Roman"/>
        </w:rPr>
        <w:t xml:space="preserve"> </w:t>
      </w:r>
      <w:r w:rsidRPr="00ED4019">
        <w:rPr>
          <w:rStyle w:val="CommentTok"/>
          <w:rFonts w:ascii="Times New Roman" w:hAnsi="Times New Roman"/>
        </w:rPr>
        <w:t>분포</w:t>
      </w:r>
      <w:r w:rsidRPr="00ED4019">
        <w:rPr>
          <w:rStyle w:val="CommentTok"/>
          <w:rFonts w:ascii="Times New Roman" w:hAnsi="Times New Roman"/>
        </w:rPr>
        <w:t xml:space="preserve">, ACF, Q-Q plot, Ljung-box test </w:t>
      </w:r>
      <w:r w:rsidRPr="00ED4019">
        <w:rPr>
          <w:rStyle w:val="CommentTok"/>
          <w:rFonts w:ascii="Times New Roman" w:hAnsi="Times New Roman"/>
        </w:rPr>
        <w:t>모두</w:t>
      </w:r>
      <w:r w:rsidRPr="00ED4019">
        <w:rPr>
          <w:rStyle w:val="CommentTok"/>
          <w:rFonts w:ascii="Times New Roman" w:hAnsi="Times New Roman"/>
        </w:rPr>
        <w:t xml:space="preserve"> </w:t>
      </w:r>
      <w:r w:rsidRPr="00ED4019">
        <w:rPr>
          <w:rStyle w:val="CommentTok"/>
          <w:rFonts w:ascii="Times New Roman" w:hAnsi="Times New Roman"/>
        </w:rPr>
        <w:t>백색잡음으로</w:t>
      </w:r>
      <w:r w:rsidRPr="00ED4019">
        <w:rPr>
          <w:rStyle w:val="CommentTok"/>
          <w:rFonts w:ascii="Times New Roman" w:hAnsi="Times New Roman"/>
        </w:rPr>
        <w:t xml:space="preserve"> </w:t>
      </w:r>
      <w:r w:rsidRPr="00ED4019">
        <w:rPr>
          <w:rStyle w:val="CommentTok"/>
          <w:rFonts w:ascii="Times New Roman" w:hAnsi="Times New Roman"/>
        </w:rPr>
        <w:t>나타남</w:t>
      </w:r>
      <w:r w:rsidRPr="00ED4019">
        <w:rPr>
          <w:rFonts w:ascii="Times New Roman" w:hAnsi="Times New Roman"/>
        </w:rPr>
        <w:br/>
      </w:r>
      <w:proofErr w:type="gramStart"/>
      <w:r w:rsidRPr="00ED4019">
        <w:rPr>
          <w:rStyle w:val="FunctionTok"/>
          <w:rFonts w:ascii="Times New Roman" w:hAnsi="Times New Roman"/>
        </w:rPr>
        <w:t>sarima</w:t>
      </w:r>
      <w:r w:rsidRPr="00ED4019">
        <w:rPr>
          <w:rStyle w:val="NormalTok"/>
          <w:rFonts w:ascii="Times New Roman" w:hAnsi="Times New Roman"/>
        </w:rPr>
        <w:t>(</w:t>
      </w:r>
      <w:proofErr w:type="gramEnd"/>
      <w:r w:rsidRPr="00ED4019">
        <w:rPr>
          <w:rStyle w:val="NormalTok"/>
          <w:rFonts w:ascii="Times New Roman" w:hAnsi="Times New Roman"/>
        </w:rPr>
        <w:t>qtr.employees.ts[,</w:t>
      </w:r>
      <w:r w:rsidRPr="00ED4019">
        <w:rPr>
          <w:rStyle w:val="DecValTok"/>
          <w:rFonts w:ascii="Times New Roman" w:hAnsi="Times New Roman"/>
        </w:rPr>
        <w:t>3</w:t>
      </w:r>
      <w:r w:rsidRPr="00ED4019">
        <w:rPr>
          <w:rStyle w:val="NormalTok"/>
          <w:rFonts w:ascii="Times New Roman" w:hAnsi="Times New Roman"/>
        </w:rPr>
        <w:t xml:space="preserve">], </w:t>
      </w:r>
      <w:r w:rsidRPr="00ED4019">
        <w:rPr>
          <w:rStyle w:val="AttributeTok"/>
          <w:rFonts w:ascii="Times New Roman" w:hAnsi="Times New Roman"/>
        </w:rPr>
        <w:t>p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DecValTok"/>
          <w:rFonts w:ascii="Times New Roman" w:hAnsi="Times New Roman"/>
        </w:rPr>
        <w:t>0</w:t>
      </w:r>
      <w:r w:rsidRPr="00ED4019">
        <w:rPr>
          <w:rStyle w:val="NormalTok"/>
          <w:rFonts w:ascii="Times New Roman" w:hAnsi="Times New Roman"/>
        </w:rPr>
        <w:t xml:space="preserve">, </w:t>
      </w:r>
      <w:r w:rsidRPr="00ED4019">
        <w:rPr>
          <w:rStyle w:val="AttributeTok"/>
          <w:rFonts w:ascii="Times New Roman" w:hAnsi="Times New Roman"/>
        </w:rPr>
        <w:t>d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DecValTok"/>
          <w:rFonts w:ascii="Times New Roman" w:hAnsi="Times New Roman"/>
        </w:rPr>
        <w:t>1</w:t>
      </w:r>
      <w:r w:rsidRPr="00ED4019">
        <w:rPr>
          <w:rStyle w:val="NormalTok"/>
          <w:rFonts w:ascii="Times New Roman" w:hAnsi="Times New Roman"/>
        </w:rPr>
        <w:t xml:space="preserve">, </w:t>
      </w:r>
      <w:r w:rsidRPr="00ED4019">
        <w:rPr>
          <w:rStyle w:val="AttributeTok"/>
          <w:rFonts w:ascii="Times New Roman" w:hAnsi="Times New Roman"/>
        </w:rPr>
        <w:t>q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DecValTok"/>
          <w:rFonts w:ascii="Times New Roman" w:hAnsi="Times New Roman"/>
        </w:rPr>
        <w:t>0</w:t>
      </w:r>
      <w:r w:rsidRPr="00ED4019">
        <w:rPr>
          <w:rStyle w:val="NormalTok"/>
          <w:rFonts w:ascii="Times New Roman" w:hAnsi="Times New Roman"/>
        </w:rPr>
        <w:t xml:space="preserve">, </w:t>
      </w:r>
      <w:r w:rsidRPr="00ED4019">
        <w:rPr>
          <w:rStyle w:val="AttributeTok"/>
          <w:rFonts w:ascii="Times New Roman" w:hAnsi="Times New Roman"/>
        </w:rPr>
        <w:t>P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DecValTok"/>
          <w:rFonts w:ascii="Times New Roman" w:hAnsi="Times New Roman"/>
        </w:rPr>
        <w:t>1</w:t>
      </w:r>
      <w:r w:rsidRPr="00ED4019">
        <w:rPr>
          <w:rStyle w:val="NormalTok"/>
          <w:rFonts w:ascii="Times New Roman" w:hAnsi="Times New Roman"/>
        </w:rPr>
        <w:t xml:space="preserve">, </w:t>
      </w:r>
      <w:r w:rsidRPr="00ED4019">
        <w:rPr>
          <w:rStyle w:val="AttributeTok"/>
          <w:rFonts w:ascii="Times New Roman" w:hAnsi="Times New Roman"/>
        </w:rPr>
        <w:t>D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DecValTok"/>
          <w:rFonts w:ascii="Times New Roman" w:hAnsi="Times New Roman"/>
        </w:rPr>
        <w:t>1</w:t>
      </w:r>
      <w:r w:rsidRPr="00ED4019">
        <w:rPr>
          <w:rStyle w:val="NormalTok"/>
          <w:rFonts w:ascii="Times New Roman" w:hAnsi="Times New Roman"/>
        </w:rPr>
        <w:t xml:space="preserve">, </w:t>
      </w:r>
      <w:r w:rsidRPr="00ED4019">
        <w:rPr>
          <w:rStyle w:val="AttributeTok"/>
          <w:rFonts w:ascii="Times New Roman" w:hAnsi="Times New Roman"/>
        </w:rPr>
        <w:t>Q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DecValTok"/>
          <w:rFonts w:ascii="Times New Roman" w:hAnsi="Times New Roman"/>
        </w:rPr>
        <w:t>0</w:t>
      </w:r>
      <w:r w:rsidRPr="00ED4019">
        <w:rPr>
          <w:rStyle w:val="NormalTok"/>
          <w:rFonts w:ascii="Times New Roman" w:hAnsi="Times New Roman"/>
        </w:rPr>
        <w:t xml:space="preserve">, </w:t>
      </w:r>
      <w:r w:rsidRPr="00ED4019">
        <w:rPr>
          <w:rStyle w:val="AttributeTok"/>
          <w:rFonts w:ascii="Times New Roman" w:hAnsi="Times New Roman"/>
        </w:rPr>
        <w:t>S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DecValTok"/>
          <w:rFonts w:ascii="Times New Roman" w:hAnsi="Times New Roman"/>
        </w:rPr>
        <w:t>4</w:t>
      </w:r>
      <w:r w:rsidRPr="00ED4019">
        <w:rPr>
          <w:rStyle w:val="NormalTok"/>
          <w:rFonts w:ascii="Times New Roman" w:hAnsi="Times New Roman"/>
        </w:rPr>
        <w:t>)</w:t>
      </w:r>
    </w:p>
    <w:p w14:paraId="2E4CB457" w14:textId="77777777" w:rsidR="00FD7B2A" w:rsidRPr="00ED4019" w:rsidRDefault="00FD7B2A">
      <w:pPr>
        <w:pStyle w:val="Figure"/>
        <w:jc w:val="both"/>
        <w:rPr>
          <w:rFonts w:ascii="Times New Roman" w:hAnsi="Times New Roman"/>
        </w:rPr>
        <w:pPrChange w:id="5337" w:author="제이펍 출판사" w:date="2021-03-14T15:57:00Z">
          <w:pPr>
            <w:pStyle w:val="Figure"/>
          </w:pPr>
        </w:pPrChange>
      </w:pPr>
      <w:r w:rsidRPr="00ED4019">
        <w:rPr>
          <w:rFonts w:ascii="Times New Roman" w:hAnsi="Times New Roman"/>
          <w:noProof/>
          <w:lang w:eastAsia="ko-KR"/>
        </w:rPr>
        <w:lastRenderedPageBreak/>
        <w:drawing>
          <wp:inline distT="0" distB="0" distL="0" distR="0" wp14:anchorId="15EE0450" wp14:editId="67282D74">
            <wp:extent cx="4572000" cy="3657600"/>
            <wp:effectExtent l="0" t="0" r="0" b="0"/>
            <wp:docPr id="133" name="그림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"/>
                    <pic:cNvPicPr>
                      <a:picLocks noChangeAspect="1" noChangeArrowheads="1"/>
                    </pic:cNvPicPr>
                  </pic:nvPicPr>
                  <pic:blipFill>
                    <a:blip r:embed="rId1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FAF4319" w14:textId="77777777" w:rsidR="00FD7B2A" w:rsidRPr="00ED4019" w:rsidRDefault="00FD7B2A">
      <w:pPr>
        <w:pStyle w:val="a6"/>
        <w:jc w:val="both"/>
        <w:rPr>
          <w:rFonts w:ascii="Times New Roman" w:hAnsi="Times New Roman"/>
          <w:lang w:eastAsia="ko-KR"/>
        </w:rPr>
        <w:pPrChange w:id="5338" w:author="제이펍 출판사" w:date="2021-03-14T15:57:00Z">
          <w:pPr>
            <w:pStyle w:val="a6"/>
            <w:jc w:val="center"/>
          </w:pPr>
        </w:pPrChange>
      </w:pPr>
      <w:commentRangeStart w:id="5339"/>
      <w:r w:rsidRPr="00ED4019">
        <w:rPr>
          <w:rFonts w:ascii="Times New Roman" w:hAnsi="Times New Roman" w:hint="eastAsia"/>
          <w:lang w:eastAsia="ko-KR"/>
        </w:rPr>
        <w:t>그림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6-67</w:t>
      </w:r>
      <w:commentRangeEnd w:id="5339"/>
      <w:r w:rsidR="008C583F">
        <w:rPr>
          <w:rStyle w:val="af3"/>
          <w:i w:val="0"/>
        </w:rPr>
        <w:commentReference w:id="5339"/>
      </w:r>
    </w:p>
    <w:p w14:paraId="11ADF997" w14:textId="77777777" w:rsidR="00FD7B2A" w:rsidRPr="00ED4019" w:rsidRDefault="00FD7B2A">
      <w:pPr>
        <w:jc w:val="both"/>
        <w:rPr>
          <w:rFonts w:ascii="Times New Roman" w:hAnsi="Times New Roman"/>
          <w:lang w:eastAsia="ko-KR"/>
        </w:rPr>
        <w:pPrChange w:id="5340" w:author="제이펍 출판사" w:date="2021-03-14T15:57:00Z">
          <w:pPr/>
        </w:pPrChange>
      </w:pPr>
      <w:r w:rsidRPr="00ED4019">
        <w:rPr>
          <w:rFonts w:ascii="Times New Roman" w:hAnsi="Times New Roman" w:hint="eastAsia"/>
          <w:lang w:eastAsia="ko-KR"/>
        </w:rPr>
        <w:t>이번에는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Style w:val="VerbatimChar"/>
          <w:rFonts w:ascii="Times New Roman" w:hAnsi="Times New Roman" w:hint="eastAsia"/>
          <w:lang w:eastAsia="ko-KR"/>
        </w:rPr>
        <w:t>a</w:t>
      </w:r>
      <w:r w:rsidRPr="00ED4019">
        <w:rPr>
          <w:rStyle w:val="VerbatimChar"/>
          <w:rFonts w:ascii="Times New Roman" w:hAnsi="Times New Roman"/>
          <w:lang w:eastAsia="ko-KR"/>
        </w:rPr>
        <w:t>uto.arima()</w:t>
      </w:r>
      <w:r w:rsidRPr="00ED4019">
        <w:rPr>
          <w:rFonts w:ascii="Times New Roman" w:hAnsi="Times New Roman" w:hint="eastAsia"/>
          <w:lang w:eastAsia="ko-KR"/>
        </w:rPr>
        <w:t>를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사용해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결정된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모델의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잔차를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Style w:val="VerbatimChar"/>
          <w:rFonts w:ascii="Times New Roman" w:hAnsi="Times New Roman"/>
          <w:lang w:eastAsia="ko-KR"/>
        </w:rPr>
        <w:t>sarima()</w:t>
      </w:r>
      <w:r w:rsidRPr="00ED4019">
        <w:rPr>
          <w:rFonts w:ascii="Times New Roman" w:hAnsi="Times New Roman" w:hint="eastAsia"/>
          <w:lang w:eastAsia="ko-KR"/>
        </w:rPr>
        <w:t>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통해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살펴보자</w:t>
      </w:r>
      <w:r w:rsidRPr="00ED4019">
        <w:rPr>
          <w:rFonts w:ascii="Times New Roman" w:hAnsi="Times New Roman" w:hint="eastAsia"/>
          <w:lang w:eastAsia="ko-KR"/>
        </w:rPr>
        <w:t>.</w:t>
      </w:r>
    </w:p>
    <w:p w14:paraId="5A4CD1B9" w14:textId="77777777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5341" w:author="제이펍 출판사" w:date="2021-03-14T15:57:00Z">
          <w:pPr>
            <w:pStyle w:val="SourceCode"/>
          </w:pPr>
        </w:pPrChange>
      </w:pPr>
      <w:proofErr w:type="gramStart"/>
      <w:r w:rsidRPr="00ED4019">
        <w:rPr>
          <w:rStyle w:val="FunctionTok"/>
          <w:rFonts w:ascii="Times New Roman" w:hAnsi="Times New Roman"/>
        </w:rPr>
        <w:t>sarima</w:t>
      </w:r>
      <w:r w:rsidRPr="00ED4019">
        <w:rPr>
          <w:rStyle w:val="NormalTok"/>
          <w:rFonts w:ascii="Times New Roman" w:hAnsi="Times New Roman"/>
        </w:rPr>
        <w:t>(</w:t>
      </w:r>
      <w:proofErr w:type="gramEnd"/>
      <w:r w:rsidRPr="00ED4019">
        <w:rPr>
          <w:rStyle w:val="NormalTok"/>
          <w:rFonts w:ascii="Times New Roman" w:hAnsi="Times New Roman"/>
        </w:rPr>
        <w:t>qtr.employees.ts[,</w:t>
      </w:r>
      <w:r w:rsidRPr="00ED4019">
        <w:rPr>
          <w:rStyle w:val="DecValTok"/>
          <w:rFonts w:ascii="Times New Roman" w:hAnsi="Times New Roman"/>
        </w:rPr>
        <w:t>3</w:t>
      </w:r>
      <w:r w:rsidRPr="00ED4019">
        <w:rPr>
          <w:rStyle w:val="NormalTok"/>
          <w:rFonts w:ascii="Times New Roman" w:hAnsi="Times New Roman"/>
        </w:rPr>
        <w:t xml:space="preserve">], </w:t>
      </w:r>
      <w:r w:rsidRPr="00ED4019">
        <w:rPr>
          <w:rStyle w:val="AttributeTok"/>
          <w:rFonts w:ascii="Times New Roman" w:hAnsi="Times New Roman"/>
        </w:rPr>
        <w:t>p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DecValTok"/>
          <w:rFonts w:ascii="Times New Roman" w:hAnsi="Times New Roman"/>
        </w:rPr>
        <w:t>0</w:t>
      </w:r>
      <w:r w:rsidRPr="00ED4019">
        <w:rPr>
          <w:rStyle w:val="NormalTok"/>
          <w:rFonts w:ascii="Times New Roman" w:hAnsi="Times New Roman"/>
        </w:rPr>
        <w:t xml:space="preserve">, </w:t>
      </w:r>
      <w:r w:rsidRPr="00ED4019">
        <w:rPr>
          <w:rStyle w:val="AttributeTok"/>
          <w:rFonts w:ascii="Times New Roman" w:hAnsi="Times New Roman"/>
        </w:rPr>
        <w:t>d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DecValTok"/>
          <w:rFonts w:ascii="Times New Roman" w:hAnsi="Times New Roman"/>
        </w:rPr>
        <w:t>1</w:t>
      </w:r>
      <w:r w:rsidRPr="00ED4019">
        <w:rPr>
          <w:rStyle w:val="NormalTok"/>
          <w:rFonts w:ascii="Times New Roman" w:hAnsi="Times New Roman"/>
        </w:rPr>
        <w:t xml:space="preserve">, </w:t>
      </w:r>
      <w:r w:rsidRPr="00ED4019">
        <w:rPr>
          <w:rStyle w:val="AttributeTok"/>
          <w:rFonts w:ascii="Times New Roman" w:hAnsi="Times New Roman"/>
        </w:rPr>
        <w:t>q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DecValTok"/>
          <w:rFonts w:ascii="Times New Roman" w:hAnsi="Times New Roman"/>
        </w:rPr>
        <w:t>0</w:t>
      </w:r>
      <w:r w:rsidRPr="00ED4019">
        <w:rPr>
          <w:rStyle w:val="NormalTok"/>
          <w:rFonts w:ascii="Times New Roman" w:hAnsi="Times New Roman"/>
        </w:rPr>
        <w:t xml:space="preserve">, </w:t>
      </w:r>
      <w:r w:rsidRPr="00ED4019">
        <w:rPr>
          <w:rStyle w:val="AttributeTok"/>
          <w:rFonts w:ascii="Times New Roman" w:hAnsi="Times New Roman"/>
        </w:rPr>
        <w:t>P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DecValTok"/>
          <w:rFonts w:ascii="Times New Roman" w:hAnsi="Times New Roman"/>
        </w:rPr>
        <w:t>0</w:t>
      </w:r>
      <w:r w:rsidRPr="00ED4019">
        <w:rPr>
          <w:rStyle w:val="NormalTok"/>
          <w:rFonts w:ascii="Times New Roman" w:hAnsi="Times New Roman"/>
        </w:rPr>
        <w:t xml:space="preserve">, </w:t>
      </w:r>
      <w:r w:rsidRPr="00ED4019">
        <w:rPr>
          <w:rStyle w:val="AttributeTok"/>
          <w:rFonts w:ascii="Times New Roman" w:hAnsi="Times New Roman"/>
        </w:rPr>
        <w:t>D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DecValTok"/>
          <w:rFonts w:ascii="Times New Roman" w:hAnsi="Times New Roman"/>
        </w:rPr>
        <w:t>1</w:t>
      </w:r>
      <w:r w:rsidRPr="00ED4019">
        <w:rPr>
          <w:rStyle w:val="NormalTok"/>
          <w:rFonts w:ascii="Times New Roman" w:hAnsi="Times New Roman"/>
        </w:rPr>
        <w:t xml:space="preserve">, </w:t>
      </w:r>
      <w:r w:rsidRPr="00ED4019">
        <w:rPr>
          <w:rStyle w:val="AttributeTok"/>
          <w:rFonts w:ascii="Times New Roman" w:hAnsi="Times New Roman"/>
        </w:rPr>
        <w:t>Q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DecValTok"/>
          <w:rFonts w:ascii="Times New Roman" w:hAnsi="Times New Roman"/>
        </w:rPr>
        <w:t>0</w:t>
      </w:r>
      <w:r w:rsidRPr="00ED4019">
        <w:rPr>
          <w:rStyle w:val="NormalTok"/>
          <w:rFonts w:ascii="Times New Roman" w:hAnsi="Times New Roman"/>
        </w:rPr>
        <w:t xml:space="preserve">, </w:t>
      </w:r>
      <w:r w:rsidRPr="00ED4019">
        <w:rPr>
          <w:rStyle w:val="AttributeTok"/>
          <w:rFonts w:ascii="Times New Roman" w:hAnsi="Times New Roman"/>
        </w:rPr>
        <w:t>S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DecValTok"/>
          <w:rFonts w:ascii="Times New Roman" w:hAnsi="Times New Roman"/>
        </w:rPr>
        <w:t>4</w:t>
      </w:r>
      <w:r w:rsidRPr="00ED4019">
        <w:rPr>
          <w:rStyle w:val="NormalTok"/>
          <w:rFonts w:ascii="Times New Roman" w:hAnsi="Times New Roman"/>
        </w:rPr>
        <w:t>)</w:t>
      </w:r>
    </w:p>
    <w:p w14:paraId="50168511" w14:textId="77777777" w:rsidR="00FD7B2A" w:rsidRPr="00ED4019" w:rsidRDefault="00FD7B2A">
      <w:pPr>
        <w:pStyle w:val="Figure"/>
        <w:jc w:val="both"/>
        <w:rPr>
          <w:rFonts w:ascii="Times New Roman" w:hAnsi="Times New Roman"/>
        </w:rPr>
        <w:pPrChange w:id="5342" w:author="제이펍 출판사" w:date="2021-03-14T15:57:00Z">
          <w:pPr>
            <w:pStyle w:val="Figure"/>
          </w:pPr>
        </w:pPrChange>
      </w:pPr>
      <w:r w:rsidRPr="00ED4019">
        <w:rPr>
          <w:rFonts w:ascii="Times New Roman" w:hAnsi="Times New Roman"/>
          <w:noProof/>
          <w:lang w:eastAsia="ko-KR"/>
        </w:rPr>
        <w:drawing>
          <wp:inline distT="0" distB="0" distL="0" distR="0" wp14:anchorId="0B64A46B" wp14:editId="2F045837">
            <wp:extent cx="4572000" cy="3657600"/>
            <wp:effectExtent l="0" t="0" r="0" b="0"/>
            <wp:docPr id="135" name="그림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"/>
                    <pic:cNvPicPr>
                      <a:picLocks noChangeAspect="1" noChangeArrowheads="1"/>
                    </pic:cNvPicPr>
                  </pic:nvPicPr>
                  <pic:blipFill>
                    <a:blip r:embed="rId1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AFBB55F" w14:textId="77777777" w:rsidR="00FD7B2A" w:rsidRPr="00ED4019" w:rsidRDefault="00FD7B2A">
      <w:pPr>
        <w:pStyle w:val="a6"/>
        <w:jc w:val="both"/>
        <w:rPr>
          <w:rFonts w:ascii="Times New Roman" w:hAnsi="Times New Roman"/>
          <w:lang w:eastAsia="ko-KR"/>
        </w:rPr>
        <w:pPrChange w:id="5343" w:author="제이펍 출판사" w:date="2021-03-14T15:57:00Z">
          <w:pPr>
            <w:pStyle w:val="a6"/>
            <w:jc w:val="center"/>
          </w:pPr>
        </w:pPrChange>
      </w:pPr>
      <w:commentRangeStart w:id="5344"/>
      <w:r w:rsidRPr="00ED4019">
        <w:rPr>
          <w:rFonts w:ascii="Times New Roman" w:hAnsi="Times New Roman" w:hint="eastAsia"/>
          <w:lang w:eastAsia="ko-KR"/>
        </w:rPr>
        <w:t>그림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6-68</w:t>
      </w:r>
      <w:commentRangeEnd w:id="5344"/>
      <w:r w:rsidR="00585629">
        <w:rPr>
          <w:rStyle w:val="af3"/>
          <w:i w:val="0"/>
        </w:rPr>
        <w:commentReference w:id="5344"/>
      </w:r>
    </w:p>
    <w:p w14:paraId="7569A8F8" w14:textId="232E1153" w:rsidR="00FD7B2A" w:rsidRPr="00ED4019" w:rsidRDefault="00FD7B2A">
      <w:pPr>
        <w:jc w:val="both"/>
        <w:rPr>
          <w:rFonts w:ascii="Times New Roman" w:hAnsi="Times New Roman"/>
          <w:lang w:eastAsia="ko-KR"/>
        </w:rPr>
        <w:pPrChange w:id="5345" w:author="제이펍 출판사" w:date="2021-03-14T15:57:00Z">
          <w:pPr/>
        </w:pPrChange>
      </w:pPr>
      <w:r w:rsidRPr="00ED4019">
        <w:rPr>
          <w:rFonts w:ascii="Times New Roman" w:hAnsi="Times New Roman"/>
          <w:lang w:eastAsia="ko-KR"/>
        </w:rPr>
        <w:lastRenderedPageBreak/>
        <w:t>위의</w:t>
      </w:r>
      <w:r w:rsidRPr="00ED4019">
        <w:rPr>
          <w:rFonts w:ascii="Times New Roman" w:hAnsi="Times New Roman"/>
          <w:lang w:eastAsia="ko-KR"/>
        </w:rPr>
        <w:t xml:space="preserve"> </w:t>
      </w:r>
      <w:del w:id="5346" w:author="제이펍 출판사" w:date="2021-03-14T18:08:00Z">
        <w:r w:rsidRPr="00ED4019" w:rsidDel="003F5176">
          <w:rPr>
            <w:rFonts w:ascii="Times New Roman" w:hAnsi="Times New Roman"/>
            <w:lang w:eastAsia="ko-KR"/>
          </w:rPr>
          <w:delText>두개</w:delText>
        </w:r>
      </w:del>
      <w:ins w:id="5347" w:author="제이펍 출판사" w:date="2021-03-14T18:08:00Z">
        <w:r w:rsidR="003F5176">
          <w:rPr>
            <w:rFonts w:ascii="Times New Roman" w:hAnsi="Times New Roman"/>
            <w:lang w:eastAsia="ko-KR"/>
          </w:rPr>
          <w:t>두</w:t>
        </w:r>
        <w:r w:rsidR="003F5176">
          <w:rPr>
            <w:rFonts w:ascii="Times New Roman" w:hAnsi="Times New Roman"/>
            <w:lang w:eastAsia="ko-KR"/>
          </w:rPr>
          <w:t xml:space="preserve"> </w:t>
        </w:r>
        <w:del w:id="5348" w:author="user" w:date="2021-03-22T21:16:00Z">
          <w:r w:rsidR="003F5176" w:rsidDel="001450AC">
            <w:rPr>
              <w:rFonts w:ascii="Times New Roman" w:hAnsi="Times New Roman"/>
              <w:lang w:eastAsia="ko-KR"/>
            </w:rPr>
            <w:delText>개</w:delText>
          </w:r>
        </w:del>
      </w:ins>
      <w:del w:id="5349" w:author="user" w:date="2021-03-22T21:16:00Z">
        <w:r w:rsidRPr="00ED4019" w:rsidDel="001450AC">
          <w:rPr>
            <w:rFonts w:ascii="Times New Roman" w:hAnsi="Times New Roman"/>
            <w:lang w:eastAsia="ko-KR"/>
          </w:rPr>
          <w:delText>의</w:delText>
        </w:r>
        <w:r w:rsidRPr="00ED4019" w:rsidDel="001450AC">
          <w:rPr>
            <w:rFonts w:ascii="Times New Roman" w:hAnsi="Times New Roman"/>
            <w:lang w:eastAsia="ko-KR"/>
          </w:rPr>
          <w:delText xml:space="preserve"> </w:delText>
        </w:r>
      </w:del>
      <w:r w:rsidRPr="00ED4019">
        <w:rPr>
          <w:rFonts w:ascii="Times New Roman" w:hAnsi="Times New Roman"/>
          <w:lang w:eastAsia="ko-KR"/>
        </w:rPr>
        <w:t>plot</w:t>
      </w:r>
      <w:r w:rsidRPr="00ED4019">
        <w:rPr>
          <w:rFonts w:ascii="Times New Roman" w:hAnsi="Times New Roman"/>
          <w:lang w:eastAsia="ko-KR"/>
        </w:rPr>
        <w:t>은</w:t>
      </w:r>
      <w:r w:rsidRPr="00ED4019">
        <w:rPr>
          <w:rFonts w:ascii="Times New Roman" w:hAnsi="Times New Roman"/>
          <w:lang w:eastAsia="ko-KR"/>
        </w:rPr>
        <w:t xml:space="preserve"> ACF, PACF</w:t>
      </w:r>
      <w:r w:rsidRPr="00ED4019">
        <w:rPr>
          <w:rFonts w:ascii="Times New Roman" w:hAnsi="Times New Roman"/>
          <w:lang w:eastAsia="ko-KR"/>
        </w:rPr>
        <w:t>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통해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결정한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모델과</w:t>
      </w:r>
      <w:r w:rsidRPr="00ED4019">
        <w:rPr>
          <w:rFonts w:ascii="Times New Roman" w:hAnsi="Times New Roman"/>
          <w:lang w:eastAsia="ko-KR"/>
        </w:rPr>
        <w:t xml:space="preserve"> auto.arima()</w:t>
      </w:r>
      <w:r w:rsidRPr="00ED4019">
        <w:rPr>
          <w:rFonts w:ascii="Times New Roman" w:hAnsi="Times New Roman"/>
          <w:lang w:eastAsia="ko-KR"/>
        </w:rPr>
        <w:t>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통해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결정된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모델의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잔차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정보</w:t>
      </w:r>
      <w:r w:rsidRPr="00ED4019">
        <w:rPr>
          <w:rFonts w:ascii="Times New Roman" w:hAnsi="Times New Roman"/>
          <w:lang w:eastAsia="ko-KR"/>
        </w:rPr>
        <w:t xml:space="preserve"> plot</w:t>
      </w:r>
      <w:r w:rsidRPr="00ED4019">
        <w:rPr>
          <w:rFonts w:ascii="Times New Roman" w:hAnsi="Times New Roman"/>
          <w:lang w:eastAsia="ko-KR"/>
        </w:rPr>
        <w:t>이다</w:t>
      </w:r>
      <w:r w:rsidRPr="00ED4019">
        <w:rPr>
          <w:rFonts w:ascii="Times New Roman" w:hAnsi="Times New Roman"/>
          <w:lang w:eastAsia="ko-KR"/>
        </w:rPr>
        <w:t xml:space="preserve">. </w:t>
      </w:r>
      <w:r w:rsidRPr="00ED4019">
        <w:rPr>
          <w:rFonts w:ascii="Times New Roman" w:hAnsi="Times New Roman"/>
          <w:lang w:eastAsia="ko-KR"/>
        </w:rPr>
        <w:t>두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모델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모두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잔차를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백색잡음으로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있을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것으로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보인다</w:t>
      </w:r>
      <w:r w:rsidRPr="00ED4019">
        <w:rPr>
          <w:rFonts w:ascii="Times New Roman" w:hAnsi="Times New Roman"/>
          <w:lang w:eastAsia="ko-KR"/>
        </w:rPr>
        <w:t>.</w:t>
      </w:r>
    </w:p>
    <w:p w14:paraId="7184196B" w14:textId="22628B9F" w:rsidR="00FD7B2A" w:rsidRPr="00ED4019" w:rsidRDefault="00FD7B2A">
      <w:pPr>
        <w:pStyle w:val="a0"/>
        <w:jc w:val="both"/>
        <w:rPr>
          <w:rFonts w:ascii="Times New Roman" w:hAnsi="Times New Roman"/>
          <w:lang w:eastAsia="ko-KR"/>
        </w:rPr>
        <w:pPrChange w:id="5350" w:author="제이펍 출판사" w:date="2021-03-14T15:57:00Z">
          <w:pPr>
            <w:pStyle w:val="a0"/>
          </w:pPr>
        </w:pPrChange>
      </w:pPr>
      <w:r w:rsidRPr="00ED4019">
        <w:rPr>
          <w:rFonts w:ascii="Times New Roman" w:hAnsi="Times New Roman"/>
          <w:lang w:eastAsia="ko-KR"/>
        </w:rPr>
        <w:t>그럼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Style w:val="VerbatimChar"/>
          <w:rFonts w:ascii="Times New Roman" w:hAnsi="Times New Roman"/>
          <w:lang w:eastAsia="ko-KR"/>
        </w:rPr>
        <w:t>auto.arima()</w:t>
      </w:r>
      <w:r w:rsidRPr="00ED4019">
        <w:rPr>
          <w:rFonts w:ascii="Times New Roman" w:hAnsi="Times New Roman"/>
          <w:lang w:eastAsia="ko-KR"/>
        </w:rPr>
        <w:t>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결정한</w:t>
      </w:r>
      <w:r w:rsidRPr="00ED4019">
        <w:rPr>
          <w:rFonts w:ascii="Times New Roman" w:hAnsi="Times New Roman"/>
          <w:lang w:eastAsia="ko-KR"/>
        </w:rPr>
        <w:t xml:space="preserve"> ARIMA(0,1,0)(0,1,0)[4]</w:t>
      </w:r>
      <w:ins w:id="5351" w:author="user" w:date="2021-03-22T21:16:00Z">
        <w:r w:rsidR="001450AC">
          <w:rPr>
            <w:rFonts w:ascii="Times New Roman" w:hAnsi="Times New Roman" w:hint="eastAsia"/>
            <w:lang w:eastAsia="ko-KR"/>
          </w:rPr>
          <w:t xml:space="preserve"> </w:t>
        </w:r>
      </w:ins>
      <w:r w:rsidRPr="00ED4019">
        <w:rPr>
          <w:rFonts w:ascii="Times New Roman" w:hAnsi="Times New Roman"/>
          <w:lang w:eastAsia="ko-KR"/>
        </w:rPr>
        <w:t>모델과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수작업으로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결정한</w:t>
      </w:r>
      <w:r w:rsidRPr="00ED4019">
        <w:rPr>
          <w:rFonts w:ascii="Times New Roman" w:hAnsi="Times New Roman"/>
          <w:lang w:eastAsia="ko-KR"/>
        </w:rPr>
        <w:t xml:space="preserve"> ARIMA(0,1,0)(1,1,0)</w:t>
      </w:r>
      <w:r w:rsidRPr="00ED4019">
        <w:rPr>
          <w:rFonts w:ascii="Times New Roman" w:hAnsi="Times New Roman"/>
          <w:lang w:eastAsia="ko-KR"/>
        </w:rPr>
        <w:t>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비교</w:t>
      </w:r>
      <w:del w:id="5352" w:author="제이펍 출판사" w:date="2021-03-14T20:28:00Z">
        <w:r w:rsidRPr="00ED4019" w:rsidDel="00F13479">
          <w:rPr>
            <w:rFonts w:ascii="Times New Roman" w:hAnsi="Times New Roman"/>
            <w:lang w:eastAsia="ko-KR"/>
          </w:rPr>
          <w:delText>해보</w:delText>
        </w:r>
      </w:del>
      <w:ins w:id="5353" w:author="제이펍 출판사" w:date="2021-03-14T20:28:00Z">
        <w:r w:rsidR="00F13479">
          <w:rPr>
            <w:rFonts w:ascii="Times New Roman" w:hAnsi="Times New Roman"/>
            <w:lang w:eastAsia="ko-KR"/>
          </w:rPr>
          <w:t>해</w:t>
        </w:r>
        <w:r w:rsidR="00F13479">
          <w:rPr>
            <w:rFonts w:ascii="Times New Roman" w:hAnsi="Times New Roman"/>
            <w:lang w:eastAsia="ko-KR"/>
          </w:rPr>
          <w:t xml:space="preserve"> </w:t>
        </w:r>
        <w:r w:rsidR="00F13479">
          <w:rPr>
            <w:rFonts w:ascii="Times New Roman" w:hAnsi="Times New Roman"/>
            <w:lang w:eastAsia="ko-KR"/>
          </w:rPr>
          <w:t>보</w:t>
        </w:r>
      </w:ins>
      <w:r w:rsidRPr="00ED4019">
        <w:rPr>
          <w:rFonts w:ascii="Times New Roman" w:hAnsi="Times New Roman"/>
          <w:lang w:eastAsia="ko-KR"/>
        </w:rPr>
        <w:t>자</w:t>
      </w:r>
      <w:r w:rsidRPr="00ED4019">
        <w:rPr>
          <w:rFonts w:ascii="Times New Roman" w:hAnsi="Times New Roman"/>
          <w:lang w:eastAsia="ko-KR"/>
        </w:rPr>
        <w:t xml:space="preserve">. </w:t>
      </w:r>
      <w:r w:rsidRPr="00ED4019">
        <w:rPr>
          <w:rFonts w:ascii="Times New Roman" w:hAnsi="Times New Roman"/>
          <w:lang w:eastAsia="ko-KR"/>
        </w:rPr>
        <w:t>모델을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비교하는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데에는</w:t>
      </w:r>
      <w:r w:rsidRPr="00ED4019">
        <w:rPr>
          <w:rFonts w:ascii="Times New Roman" w:hAnsi="Times New Roman"/>
          <w:lang w:eastAsia="ko-KR"/>
        </w:rPr>
        <w:t xml:space="preserve"> </w:t>
      </w:r>
      <w:del w:id="5354" w:author="제이펍 출판사" w:date="2021-03-14T17:46:00Z">
        <w:r w:rsidRPr="00ED4019" w:rsidDel="001B0D03">
          <w:rPr>
            <w:rFonts w:ascii="Times New Roman" w:hAnsi="Times New Roman"/>
            <w:lang w:eastAsia="ko-KR"/>
          </w:rPr>
          <w:delText>몇가지</w:delText>
        </w:r>
      </w:del>
      <w:ins w:id="5355" w:author="제이펍 출판사" w:date="2021-03-14T17:46:00Z">
        <w:r w:rsidR="001B0D03">
          <w:rPr>
            <w:rFonts w:ascii="Times New Roman" w:hAnsi="Times New Roman"/>
            <w:lang w:eastAsia="ko-KR"/>
          </w:rPr>
          <w:t>몇</w:t>
        </w:r>
        <w:r w:rsidR="001B0D03">
          <w:rPr>
            <w:rFonts w:ascii="Times New Roman" w:hAnsi="Times New Roman"/>
            <w:lang w:eastAsia="ko-KR"/>
          </w:rPr>
          <w:t xml:space="preserve"> </w:t>
        </w:r>
        <w:r w:rsidR="001B0D03">
          <w:rPr>
            <w:rFonts w:ascii="Times New Roman" w:hAnsi="Times New Roman"/>
            <w:lang w:eastAsia="ko-KR"/>
          </w:rPr>
          <w:t>가지</w:t>
        </w:r>
      </w:ins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방법이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있고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다음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장에서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비교</w:t>
      </w:r>
      <w:r w:rsidRPr="00ED4019">
        <w:rPr>
          <w:rFonts w:ascii="Times New Roman" w:hAnsi="Times New Roman" w:hint="eastAsia"/>
          <w:lang w:eastAsia="ko-KR"/>
        </w:rPr>
        <w:t>를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위한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지수에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대해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자세히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설명하겠다</w:t>
      </w:r>
      <w:r w:rsidRPr="00ED4019">
        <w:rPr>
          <w:rFonts w:ascii="Times New Roman" w:hAnsi="Times New Roman"/>
          <w:lang w:eastAsia="ko-KR"/>
        </w:rPr>
        <w:t>.</w:t>
      </w:r>
    </w:p>
    <w:p w14:paraId="73D00A4A" w14:textId="6E76E300" w:rsidR="00FD7B2A" w:rsidRPr="00ED4019" w:rsidRDefault="00FD7B2A">
      <w:pPr>
        <w:pStyle w:val="a0"/>
        <w:jc w:val="both"/>
        <w:rPr>
          <w:rFonts w:ascii="Times New Roman" w:hAnsi="Times New Roman"/>
          <w:lang w:eastAsia="ko-KR"/>
        </w:rPr>
        <w:pPrChange w:id="5356" w:author="제이펍 출판사" w:date="2021-03-14T15:57:00Z">
          <w:pPr>
            <w:pStyle w:val="a0"/>
          </w:pPr>
        </w:pPrChange>
      </w:pPr>
      <w:r w:rsidRPr="00ED4019">
        <w:rPr>
          <w:rStyle w:val="VerbatimChar"/>
          <w:rFonts w:ascii="Times New Roman" w:hAnsi="Times New Roman"/>
          <w:lang w:eastAsia="ko-KR"/>
        </w:rPr>
        <w:t>auto.arima()</w:t>
      </w:r>
      <w:r w:rsidRPr="00ED4019">
        <w:rPr>
          <w:rFonts w:ascii="Times New Roman" w:hAnsi="Times New Roman"/>
          <w:lang w:eastAsia="ko-KR"/>
        </w:rPr>
        <w:t>에서는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모델을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선택하는</w:t>
      </w:r>
      <w:ins w:id="5357" w:author="user" w:date="2021-03-22T21:17:00Z">
        <w:r w:rsidR="001450AC">
          <w:rPr>
            <w:rFonts w:ascii="Times New Roman" w:hAnsi="Times New Roman" w:hint="eastAsia"/>
            <w:lang w:eastAsia="ko-KR"/>
          </w:rPr>
          <w:t xml:space="preserve"> </w:t>
        </w:r>
      </w:ins>
      <w:r w:rsidRPr="00ED4019">
        <w:rPr>
          <w:rFonts w:ascii="Times New Roman" w:hAnsi="Times New Roman"/>
          <w:lang w:eastAsia="ko-KR"/>
        </w:rPr>
        <w:t>데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사용하는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지수로</w:t>
      </w:r>
      <w:r w:rsidRPr="00ED4019">
        <w:rPr>
          <w:rFonts w:ascii="Times New Roman" w:hAnsi="Times New Roman"/>
          <w:lang w:eastAsia="ko-KR"/>
        </w:rPr>
        <w:t xml:space="preserve"> AIC</w:t>
      </w:r>
      <w:r w:rsidRPr="00ED4019">
        <w:rPr>
          <w:rFonts w:ascii="Times New Roman" w:hAnsi="Times New Roman"/>
          <w:lang w:eastAsia="ko-KR"/>
        </w:rPr>
        <w:t>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사용한다고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하였다</w:t>
      </w:r>
      <w:r w:rsidRPr="00ED4019">
        <w:rPr>
          <w:rFonts w:ascii="Times New Roman" w:hAnsi="Times New Roman"/>
          <w:lang w:eastAsia="ko-KR"/>
        </w:rPr>
        <w:t xml:space="preserve">. ARIMA </w:t>
      </w:r>
      <w:r w:rsidRPr="00ED4019">
        <w:rPr>
          <w:rFonts w:ascii="Times New Roman" w:hAnsi="Times New Roman"/>
          <w:lang w:eastAsia="ko-KR"/>
        </w:rPr>
        <w:t>모델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차수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간의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비교에는</w:t>
      </w:r>
      <w:r w:rsidRPr="00ED4019">
        <w:rPr>
          <w:rFonts w:ascii="Times New Roman" w:hAnsi="Times New Roman"/>
          <w:lang w:eastAsia="ko-KR"/>
        </w:rPr>
        <w:t xml:space="preserve"> AIC</w:t>
      </w:r>
      <w:r w:rsidRPr="00ED4019">
        <w:rPr>
          <w:rFonts w:ascii="Times New Roman" w:hAnsi="Times New Roman"/>
          <w:lang w:eastAsia="ko-KR"/>
        </w:rPr>
        <w:t>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유용한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판단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지수이지만</w:t>
      </w:r>
      <w:ins w:id="5358" w:author="user" w:date="2021-03-22T21:17:00Z">
        <w:r w:rsidR="001450AC">
          <w:rPr>
            <w:rFonts w:ascii="Times New Roman" w:hAnsi="Times New Roman" w:hint="eastAsia"/>
            <w:lang w:eastAsia="ko-KR"/>
          </w:rPr>
          <w:t>,</w:t>
        </w:r>
      </w:ins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다른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전혀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다른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모델과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비교할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때는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잔차에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관련된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성능지수를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사용하는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것이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일반적이다</w:t>
      </w:r>
      <w:r w:rsidRPr="00ED4019">
        <w:rPr>
          <w:rFonts w:ascii="Times New Roman" w:hAnsi="Times New Roman"/>
          <w:lang w:eastAsia="ko-KR"/>
        </w:rPr>
        <w:t xml:space="preserve">. </w:t>
      </w:r>
      <w:r w:rsidRPr="00ED4019">
        <w:rPr>
          <w:rFonts w:ascii="Times New Roman" w:hAnsi="Times New Roman"/>
          <w:lang w:eastAsia="ko-KR"/>
        </w:rPr>
        <w:t>따라서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모델</w:t>
      </w:r>
      <w:ins w:id="5359" w:author="user" w:date="2021-03-22T21:17:00Z">
        <w:r w:rsidR="001450AC">
          <w:rPr>
            <w:rFonts w:ascii="Times New Roman" w:hAnsi="Times New Roman" w:hint="eastAsia"/>
            <w:lang w:eastAsia="ko-KR"/>
          </w:rPr>
          <w:t xml:space="preserve"> </w:t>
        </w:r>
      </w:ins>
      <w:r w:rsidRPr="00ED4019">
        <w:rPr>
          <w:rFonts w:ascii="Times New Roman" w:hAnsi="Times New Roman"/>
          <w:lang w:eastAsia="ko-KR"/>
        </w:rPr>
        <w:t>간의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성능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비교에서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많이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사용하는</w:t>
      </w:r>
      <w:r w:rsidRPr="00ED4019">
        <w:rPr>
          <w:rFonts w:ascii="Times New Roman" w:hAnsi="Times New Roman"/>
          <w:lang w:eastAsia="ko-KR"/>
        </w:rPr>
        <w:t xml:space="preserve"> RMSE </w:t>
      </w:r>
      <w:r w:rsidRPr="00ED4019">
        <w:rPr>
          <w:rFonts w:ascii="Times New Roman" w:hAnsi="Times New Roman"/>
          <w:lang w:eastAsia="ko-KR"/>
        </w:rPr>
        <w:t>지수를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사용하여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비교해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보았다</w:t>
      </w:r>
      <w:del w:id="5360" w:author="user" w:date="2021-03-22T21:17:00Z">
        <w:r w:rsidRPr="00ED4019" w:rsidDel="001450AC">
          <w:rPr>
            <w:rFonts w:ascii="Times New Roman" w:hAnsi="Times New Roman"/>
            <w:lang w:eastAsia="ko-KR"/>
          </w:rPr>
          <w:delText>.</w:delText>
        </w:r>
      </w:del>
      <w:r w:rsidRPr="00ED4019">
        <w:rPr>
          <w:rFonts w:ascii="Times New Roman" w:hAnsi="Times New Roman"/>
          <w:lang w:eastAsia="ko-KR"/>
        </w:rPr>
        <w:t>(RMSE</w:t>
      </w:r>
      <w:r w:rsidRPr="00ED4019">
        <w:rPr>
          <w:rFonts w:ascii="Times New Roman" w:hAnsi="Times New Roman"/>
          <w:lang w:eastAsia="ko-KR"/>
        </w:rPr>
        <w:t>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다음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장에서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상세히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설명한다</w:t>
      </w:r>
      <w:r w:rsidRPr="00ED4019">
        <w:rPr>
          <w:rFonts w:ascii="Times New Roman" w:hAnsi="Times New Roman"/>
          <w:lang w:eastAsia="ko-KR"/>
        </w:rPr>
        <w:t xml:space="preserve">. </w:t>
      </w:r>
      <w:r w:rsidRPr="00ED4019">
        <w:rPr>
          <w:rFonts w:ascii="Times New Roman" w:hAnsi="Times New Roman"/>
          <w:lang w:eastAsia="ko-KR"/>
        </w:rPr>
        <w:t>일단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낮은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값이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좋은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값이다</w:t>
      </w:r>
      <w:del w:id="5361" w:author="user" w:date="2021-03-22T21:18:00Z">
        <w:r w:rsidRPr="00ED4019" w:rsidDel="001450AC">
          <w:rPr>
            <w:rFonts w:ascii="Times New Roman" w:hAnsi="Times New Roman"/>
            <w:lang w:eastAsia="ko-KR"/>
          </w:rPr>
          <w:delText>.</w:delText>
        </w:r>
      </w:del>
      <w:r w:rsidRPr="00ED4019">
        <w:rPr>
          <w:rFonts w:ascii="Times New Roman" w:hAnsi="Times New Roman"/>
          <w:lang w:eastAsia="ko-KR"/>
        </w:rPr>
        <w:t>)</w:t>
      </w:r>
      <w:ins w:id="5362" w:author="user" w:date="2021-03-22T21:18:00Z">
        <w:r w:rsidR="001450AC">
          <w:rPr>
            <w:rFonts w:ascii="Times New Roman" w:hAnsi="Times New Roman" w:hint="eastAsia"/>
            <w:lang w:eastAsia="ko-KR"/>
          </w:rPr>
          <w:t>.</w:t>
        </w:r>
      </w:ins>
    </w:p>
    <w:p w14:paraId="0F27B2CB" w14:textId="61EF78B3" w:rsidR="00FD7B2A" w:rsidRPr="00ED4019" w:rsidRDefault="00FD7B2A">
      <w:pPr>
        <w:pStyle w:val="a0"/>
        <w:jc w:val="both"/>
        <w:rPr>
          <w:rFonts w:ascii="Times New Roman" w:hAnsi="Times New Roman"/>
          <w:lang w:eastAsia="ko-KR"/>
        </w:rPr>
        <w:pPrChange w:id="5363" w:author="제이펍 출판사" w:date="2021-03-14T15:57:00Z">
          <w:pPr>
            <w:pStyle w:val="a0"/>
          </w:pPr>
        </w:pPrChange>
      </w:pPr>
      <w:r w:rsidRPr="00ED4019">
        <w:rPr>
          <w:rFonts w:ascii="Times New Roman" w:hAnsi="Times New Roman"/>
          <w:lang w:eastAsia="ko-KR"/>
        </w:rPr>
        <w:t>수작업으로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선택한</w:t>
      </w:r>
      <w:r w:rsidRPr="00ED4019">
        <w:rPr>
          <w:rFonts w:ascii="Times New Roman" w:hAnsi="Times New Roman"/>
          <w:lang w:eastAsia="ko-KR"/>
        </w:rPr>
        <w:t xml:space="preserve"> ARIMA(0,1,0)(1,1,0)[4] </w:t>
      </w:r>
      <w:r w:rsidRPr="00ED4019">
        <w:rPr>
          <w:rFonts w:ascii="Times New Roman" w:hAnsi="Times New Roman"/>
          <w:lang w:eastAsia="ko-KR"/>
        </w:rPr>
        <w:t>모델의</w:t>
      </w:r>
      <w:r w:rsidRPr="00ED4019">
        <w:rPr>
          <w:rFonts w:ascii="Times New Roman" w:hAnsi="Times New Roman"/>
          <w:lang w:eastAsia="ko-KR"/>
        </w:rPr>
        <w:t xml:space="preserve"> RMSE</w:t>
      </w:r>
      <w:r w:rsidRPr="00ED4019">
        <w:rPr>
          <w:rFonts w:ascii="Times New Roman" w:hAnsi="Times New Roman"/>
          <w:lang w:eastAsia="ko-KR"/>
        </w:rPr>
        <w:t>는</w:t>
      </w:r>
      <w:r w:rsidRPr="00ED4019">
        <w:rPr>
          <w:rFonts w:ascii="Times New Roman" w:hAnsi="Times New Roman"/>
          <w:lang w:eastAsia="ko-KR"/>
        </w:rPr>
        <w:t xml:space="preserve"> 441.4946</w:t>
      </w:r>
      <w:r w:rsidRPr="00ED4019">
        <w:rPr>
          <w:rFonts w:ascii="Times New Roman" w:hAnsi="Times New Roman"/>
          <w:lang w:eastAsia="ko-KR"/>
        </w:rPr>
        <w:t>이고</w:t>
      </w:r>
      <w:ins w:id="5364" w:author="user" w:date="2021-03-22T21:18:00Z">
        <w:r w:rsidR="001450AC">
          <w:rPr>
            <w:rFonts w:ascii="Times New Roman" w:hAnsi="Times New Roman" w:hint="eastAsia"/>
            <w:lang w:eastAsia="ko-KR"/>
          </w:rPr>
          <w:t>,</w:t>
        </w:r>
      </w:ins>
      <w:r w:rsidRPr="00ED4019">
        <w:rPr>
          <w:rFonts w:ascii="Times New Roman" w:hAnsi="Times New Roman"/>
          <w:lang w:eastAsia="ko-KR"/>
        </w:rPr>
        <w:t xml:space="preserve"> auto.arima()</w:t>
      </w:r>
      <w:r w:rsidRPr="00ED4019">
        <w:rPr>
          <w:rFonts w:ascii="Times New Roman" w:hAnsi="Times New Roman"/>
          <w:lang w:eastAsia="ko-KR"/>
        </w:rPr>
        <w:t>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선택된</w:t>
      </w:r>
      <w:r w:rsidRPr="00ED4019">
        <w:rPr>
          <w:rFonts w:ascii="Times New Roman" w:hAnsi="Times New Roman"/>
          <w:lang w:eastAsia="ko-KR"/>
        </w:rPr>
        <w:t xml:space="preserve"> ARIMA(0,1,0)(0,1,0)[4] </w:t>
      </w:r>
      <w:r w:rsidRPr="00ED4019">
        <w:rPr>
          <w:rFonts w:ascii="Times New Roman" w:hAnsi="Times New Roman"/>
          <w:lang w:eastAsia="ko-KR"/>
        </w:rPr>
        <w:t>모델의</w:t>
      </w:r>
      <w:r w:rsidRPr="00ED4019">
        <w:rPr>
          <w:rFonts w:ascii="Times New Roman" w:hAnsi="Times New Roman"/>
          <w:lang w:eastAsia="ko-KR"/>
        </w:rPr>
        <w:t xml:space="preserve"> RMSE</w:t>
      </w:r>
      <w:r w:rsidRPr="00ED4019">
        <w:rPr>
          <w:rFonts w:ascii="Times New Roman" w:hAnsi="Times New Roman"/>
          <w:lang w:eastAsia="ko-KR"/>
        </w:rPr>
        <w:t>는</w:t>
      </w:r>
      <w:r w:rsidRPr="00ED4019">
        <w:rPr>
          <w:rFonts w:ascii="Times New Roman" w:hAnsi="Times New Roman"/>
          <w:lang w:eastAsia="ko-KR"/>
        </w:rPr>
        <w:t xml:space="preserve"> 450.3206</w:t>
      </w:r>
      <w:r w:rsidRPr="00ED4019">
        <w:rPr>
          <w:rFonts w:ascii="Times New Roman" w:hAnsi="Times New Roman"/>
          <w:lang w:eastAsia="ko-KR"/>
        </w:rPr>
        <w:t>으로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산출되었다</w:t>
      </w:r>
      <w:r w:rsidRPr="00ED4019">
        <w:rPr>
          <w:rFonts w:ascii="Times New Roman" w:hAnsi="Times New Roman"/>
          <w:lang w:eastAsia="ko-KR"/>
        </w:rPr>
        <w:t>. RMSE</w:t>
      </w:r>
      <w:r w:rsidRPr="00ED4019">
        <w:rPr>
          <w:rFonts w:ascii="Times New Roman" w:hAnsi="Times New Roman"/>
          <w:lang w:eastAsia="ko-KR"/>
        </w:rPr>
        <w:t>상으로는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수작업으로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선택한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모델이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Style w:val="VerbatimChar"/>
          <w:rFonts w:ascii="Times New Roman" w:hAnsi="Times New Roman"/>
          <w:lang w:eastAsia="ko-KR"/>
        </w:rPr>
        <w:t>auto.arima()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선택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모델보다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우수</w:t>
      </w:r>
      <w:del w:id="5365" w:author="제이펍 출판사" w:date="2021-03-14T20:28:00Z">
        <w:r w:rsidRPr="00ED4019" w:rsidDel="00F13479">
          <w:rPr>
            <w:rFonts w:ascii="Times New Roman" w:hAnsi="Times New Roman"/>
            <w:lang w:eastAsia="ko-KR"/>
          </w:rPr>
          <w:delText>해보</w:delText>
        </w:r>
      </w:del>
      <w:ins w:id="5366" w:author="제이펍 출판사" w:date="2021-03-14T20:28:00Z">
        <w:r w:rsidR="00F13479">
          <w:rPr>
            <w:rFonts w:ascii="Times New Roman" w:hAnsi="Times New Roman"/>
            <w:lang w:eastAsia="ko-KR"/>
          </w:rPr>
          <w:t>해</w:t>
        </w:r>
        <w:r w:rsidR="00F13479">
          <w:rPr>
            <w:rFonts w:ascii="Times New Roman" w:hAnsi="Times New Roman"/>
            <w:lang w:eastAsia="ko-KR"/>
          </w:rPr>
          <w:t xml:space="preserve"> </w:t>
        </w:r>
        <w:r w:rsidR="00F13479">
          <w:rPr>
            <w:rFonts w:ascii="Times New Roman" w:hAnsi="Times New Roman"/>
            <w:lang w:eastAsia="ko-KR"/>
          </w:rPr>
          <w:t>보</w:t>
        </w:r>
      </w:ins>
      <w:r w:rsidRPr="00ED4019">
        <w:rPr>
          <w:rFonts w:ascii="Times New Roman" w:hAnsi="Times New Roman"/>
          <w:lang w:eastAsia="ko-KR"/>
        </w:rPr>
        <w:t>인다</w:t>
      </w:r>
      <w:r w:rsidRPr="00ED4019">
        <w:rPr>
          <w:rFonts w:ascii="Times New Roman" w:hAnsi="Times New Roman"/>
          <w:lang w:eastAsia="ko-KR"/>
        </w:rPr>
        <w:t xml:space="preserve">. </w:t>
      </w:r>
      <w:r w:rsidRPr="00ED4019">
        <w:rPr>
          <w:rFonts w:ascii="Times New Roman" w:hAnsi="Times New Roman"/>
          <w:lang w:eastAsia="ko-KR"/>
        </w:rPr>
        <w:t>아래</w:t>
      </w:r>
      <w:r w:rsidRPr="00ED4019">
        <w:rPr>
          <w:rFonts w:ascii="Times New Roman" w:hAnsi="Times New Roman"/>
          <w:lang w:eastAsia="ko-KR"/>
        </w:rPr>
        <w:t xml:space="preserve"> plot</w:t>
      </w:r>
      <w:r w:rsidRPr="00ED4019">
        <w:rPr>
          <w:rFonts w:ascii="Times New Roman" w:hAnsi="Times New Roman"/>
          <w:lang w:eastAsia="ko-KR"/>
        </w:rPr>
        <w:t>으로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두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모델을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확인</w:t>
      </w:r>
      <w:del w:id="5367" w:author="제이펍 출판사" w:date="2021-03-14T20:28:00Z">
        <w:r w:rsidRPr="00ED4019" w:rsidDel="00F13479">
          <w:rPr>
            <w:rFonts w:ascii="Times New Roman" w:hAnsi="Times New Roman"/>
            <w:lang w:eastAsia="ko-KR"/>
          </w:rPr>
          <w:delText>해보</w:delText>
        </w:r>
      </w:del>
      <w:ins w:id="5368" w:author="제이펍 출판사" w:date="2021-03-14T20:28:00Z">
        <w:r w:rsidR="00F13479">
          <w:rPr>
            <w:rFonts w:ascii="Times New Roman" w:hAnsi="Times New Roman"/>
            <w:lang w:eastAsia="ko-KR"/>
          </w:rPr>
          <w:t>해</w:t>
        </w:r>
        <w:r w:rsidR="00F13479">
          <w:rPr>
            <w:rFonts w:ascii="Times New Roman" w:hAnsi="Times New Roman"/>
            <w:lang w:eastAsia="ko-KR"/>
          </w:rPr>
          <w:t xml:space="preserve"> </w:t>
        </w:r>
        <w:r w:rsidR="00F13479">
          <w:rPr>
            <w:rFonts w:ascii="Times New Roman" w:hAnsi="Times New Roman"/>
            <w:lang w:eastAsia="ko-KR"/>
          </w:rPr>
          <w:t>보</w:t>
        </w:r>
      </w:ins>
      <w:r w:rsidRPr="00ED4019">
        <w:rPr>
          <w:rFonts w:ascii="Times New Roman" w:hAnsi="Times New Roman"/>
          <w:lang w:eastAsia="ko-KR"/>
        </w:rPr>
        <w:t>자</w:t>
      </w:r>
      <w:r w:rsidRPr="00ED4019">
        <w:rPr>
          <w:rFonts w:ascii="Times New Roman" w:hAnsi="Times New Roman"/>
          <w:lang w:eastAsia="ko-KR"/>
        </w:rPr>
        <w:t xml:space="preserve">. </w:t>
      </w:r>
      <w:r w:rsidRPr="00ED4019">
        <w:rPr>
          <w:rFonts w:ascii="Times New Roman" w:hAnsi="Times New Roman"/>
          <w:lang w:eastAsia="ko-KR"/>
        </w:rPr>
        <w:t>이제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선택은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여러분의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몫이다</w:t>
      </w:r>
      <w:r w:rsidRPr="00ED4019">
        <w:rPr>
          <w:rFonts w:ascii="Times New Roman" w:hAnsi="Times New Roman"/>
          <w:lang w:eastAsia="ko-KR"/>
        </w:rPr>
        <w:t>.</w:t>
      </w:r>
    </w:p>
    <w:p w14:paraId="0102DD9B" w14:textId="3AF6550D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5369" w:author="제이펍 출판사" w:date="2021-03-14T15:57:00Z">
          <w:pPr>
            <w:pStyle w:val="SourceCode"/>
          </w:pPr>
        </w:pPrChange>
      </w:pPr>
      <w:r w:rsidRPr="00ED4019">
        <w:rPr>
          <w:rStyle w:val="CommentTok"/>
          <w:rFonts w:ascii="Times New Roman" w:hAnsi="Times New Roman"/>
        </w:rPr>
        <w:t xml:space="preserve"># ARIMA(0,1,0)(0,1,1)[12] </w:t>
      </w:r>
      <w:r w:rsidRPr="00ED4019">
        <w:rPr>
          <w:rStyle w:val="CommentTok"/>
          <w:rFonts w:ascii="Times New Roman" w:hAnsi="Times New Roman"/>
        </w:rPr>
        <w:t>모델</w:t>
      </w:r>
      <w:r w:rsidRPr="00ED4019">
        <w:rPr>
          <w:rStyle w:val="CommentTok"/>
          <w:rFonts w:ascii="Times New Roman" w:hAnsi="Times New Roman"/>
        </w:rPr>
        <w:t xml:space="preserve"> </w:t>
      </w:r>
      <w:r w:rsidRPr="00ED4019">
        <w:rPr>
          <w:rStyle w:val="CommentTok"/>
          <w:rFonts w:ascii="Times New Roman" w:hAnsi="Times New Roman"/>
        </w:rPr>
        <w:t>생성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arima010110 </w:t>
      </w:r>
      <w:r w:rsidRPr="00ED4019">
        <w:rPr>
          <w:rStyle w:val="OtherTok"/>
          <w:rFonts w:ascii="Times New Roman" w:hAnsi="Times New Roman"/>
        </w:rPr>
        <w:t>&lt;-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unctionTok"/>
          <w:rFonts w:ascii="Times New Roman" w:hAnsi="Times New Roman"/>
        </w:rPr>
        <w:t>Arima</w:t>
      </w:r>
      <w:r w:rsidRPr="00ED4019">
        <w:rPr>
          <w:rStyle w:val="NormalTok"/>
          <w:rFonts w:ascii="Times New Roman" w:hAnsi="Times New Roman"/>
        </w:rPr>
        <w:t>(qtr.employees.ts[,</w:t>
      </w:r>
      <w:r w:rsidRPr="00ED4019">
        <w:rPr>
          <w:rStyle w:val="DecValTok"/>
          <w:rFonts w:ascii="Times New Roman" w:hAnsi="Times New Roman"/>
        </w:rPr>
        <w:t>3</w:t>
      </w:r>
      <w:r w:rsidRPr="00ED4019">
        <w:rPr>
          <w:rStyle w:val="NormalTok"/>
          <w:rFonts w:ascii="Times New Roman" w:hAnsi="Times New Roman"/>
        </w:rPr>
        <w:t xml:space="preserve">], </w:t>
      </w:r>
      <w:r w:rsidRPr="00ED4019">
        <w:rPr>
          <w:rStyle w:val="AttributeTok"/>
          <w:rFonts w:ascii="Times New Roman" w:hAnsi="Times New Roman"/>
        </w:rPr>
        <w:t>order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unctionTok"/>
          <w:rFonts w:ascii="Times New Roman" w:hAnsi="Times New Roman"/>
        </w:rPr>
        <w:t>c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DecValTok"/>
          <w:rFonts w:ascii="Times New Roman" w:hAnsi="Times New Roman"/>
        </w:rPr>
        <w:t>0</w:t>
      </w:r>
      <w:r w:rsidRPr="00ED4019">
        <w:rPr>
          <w:rStyle w:val="NormalTok"/>
          <w:rFonts w:ascii="Times New Roman" w:hAnsi="Times New Roman"/>
        </w:rPr>
        <w:t>,</w:t>
      </w:r>
      <w:r w:rsidRPr="00ED4019">
        <w:rPr>
          <w:rStyle w:val="DecValTok"/>
          <w:rFonts w:ascii="Times New Roman" w:hAnsi="Times New Roman"/>
        </w:rPr>
        <w:t>1</w:t>
      </w:r>
      <w:r w:rsidRPr="00ED4019">
        <w:rPr>
          <w:rStyle w:val="NormalTok"/>
          <w:rFonts w:ascii="Times New Roman" w:hAnsi="Times New Roman"/>
        </w:rPr>
        <w:t>,</w:t>
      </w:r>
      <w:r w:rsidRPr="00ED4019">
        <w:rPr>
          <w:rStyle w:val="DecValTok"/>
          <w:rFonts w:ascii="Times New Roman" w:hAnsi="Times New Roman"/>
        </w:rPr>
        <w:t>0</w:t>
      </w:r>
      <w:r w:rsidRPr="00ED4019">
        <w:rPr>
          <w:rStyle w:val="NormalTok"/>
          <w:rFonts w:ascii="Times New Roman" w:hAnsi="Times New Roman"/>
        </w:rPr>
        <w:t xml:space="preserve">), </w:t>
      </w:r>
      <w:r w:rsidRPr="00ED4019">
        <w:rPr>
          <w:rStyle w:val="AttributeTok"/>
          <w:rFonts w:ascii="Times New Roman" w:hAnsi="Times New Roman"/>
        </w:rPr>
        <w:t>seasonal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unctionTok"/>
          <w:rFonts w:ascii="Times New Roman" w:hAnsi="Times New Roman"/>
        </w:rPr>
        <w:t>c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DecValTok"/>
          <w:rFonts w:ascii="Times New Roman" w:hAnsi="Times New Roman"/>
        </w:rPr>
        <w:t>1</w:t>
      </w:r>
      <w:r w:rsidRPr="00ED4019">
        <w:rPr>
          <w:rStyle w:val="NormalTok"/>
          <w:rFonts w:ascii="Times New Roman" w:hAnsi="Times New Roman"/>
        </w:rPr>
        <w:t>,</w:t>
      </w:r>
      <w:r w:rsidRPr="00ED4019">
        <w:rPr>
          <w:rStyle w:val="DecValTok"/>
          <w:rFonts w:ascii="Times New Roman" w:hAnsi="Times New Roman"/>
        </w:rPr>
        <w:t>1</w:t>
      </w:r>
      <w:r w:rsidRPr="00ED4019">
        <w:rPr>
          <w:rStyle w:val="NormalTok"/>
          <w:rFonts w:ascii="Times New Roman" w:hAnsi="Times New Roman"/>
        </w:rPr>
        <w:t>,</w:t>
      </w:r>
      <w:r w:rsidRPr="00ED4019">
        <w:rPr>
          <w:rStyle w:val="DecValTok"/>
          <w:rFonts w:ascii="Times New Roman" w:hAnsi="Times New Roman"/>
        </w:rPr>
        <w:t>0</w:t>
      </w:r>
      <w:r w:rsidRPr="00ED4019">
        <w:rPr>
          <w:rStyle w:val="NormalTok"/>
          <w:rFonts w:ascii="Times New Roman" w:hAnsi="Times New Roman"/>
        </w:rPr>
        <w:t>))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arima010010 </w:t>
      </w:r>
      <w:r w:rsidRPr="00ED4019">
        <w:rPr>
          <w:rStyle w:val="OtherTok"/>
          <w:rFonts w:ascii="Times New Roman" w:hAnsi="Times New Roman"/>
        </w:rPr>
        <w:t>&lt;-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unctionTok"/>
          <w:rFonts w:ascii="Times New Roman" w:hAnsi="Times New Roman"/>
        </w:rPr>
        <w:t>Arima</w:t>
      </w:r>
      <w:r w:rsidRPr="00ED4019">
        <w:rPr>
          <w:rStyle w:val="NormalTok"/>
          <w:rFonts w:ascii="Times New Roman" w:hAnsi="Times New Roman"/>
        </w:rPr>
        <w:t>(qtr.employees.ts[,</w:t>
      </w:r>
      <w:r w:rsidRPr="00ED4019">
        <w:rPr>
          <w:rStyle w:val="DecValTok"/>
          <w:rFonts w:ascii="Times New Roman" w:hAnsi="Times New Roman"/>
        </w:rPr>
        <w:t>3</w:t>
      </w:r>
      <w:r w:rsidRPr="00ED4019">
        <w:rPr>
          <w:rStyle w:val="NormalTok"/>
          <w:rFonts w:ascii="Times New Roman" w:hAnsi="Times New Roman"/>
        </w:rPr>
        <w:t xml:space="preserve">], </w:t>
      </w:r>
      <w:r w:rsidRPr="00ED4019">
        <w:rPr>
          <w:rStyle w:val="AttributeTok"/>
          <w:rFonts w:ascii="Times New Roman" w:hAnsi="Times New Roman"/>
        </w:rPr>
        <w:t>order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unctionTok"/>
          <w:rFonts w:ascii="Times New Roman" w:hAnsi="Times New Roman"/>
        </w:rPr>
        <w:t>c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DecValTok"/>
          <w:rFonts w:ascii="Times New Roman" w:hAnsi="Times New Roman"/>
        </w:rPr>
        <w:t>0</w:t>
      </w:r>
      <w:r w:rsidRPr="00ED4019">
        <w:rPr>
          <w:rStyle w:val="NormalTok"/>
          <w:rFonts w:ascii="Times New Roman" w:hAnsi="Times New Roman"/>
        </w:rPr>
        <w:t>,</w:t>
      </w:r>
      <w:r w:rsidRPr="00ED4019">
        <w:rPr>
          <w:rStyle w:val="DecValTok"/>
          <w:rFonts w:ascii="Times New Roman" w:hAnsi="Times New Roman"/>
        </w:rPr>
        <w:t>1</w:t>
      </w:r>
      <w:r w:rsidRPr="00ED4019">
        <w:rPr>
          <w:rStyle w:val="NormalTok"/>
          <w:rFonts w:ascii="Times New Roman" w:hAnsi="Times New Roman"/>
        </w:rPr>
        <w:t>,</w:t>
      </w:r>
      <w:r w:rsidRPr="00ED4019">
        <w:rPr>
          <w:rStyle w:val="DecValTok"/>
          <w:rFonts w:ascii="Times New Roman" w:hAnsi="Times New Roman"/>
        </w:rPr>
        <w:t>0</w:t>
      </w:r>
      <w:r w:rsidRPr="00ED4019">
        <w:rPr>
          <w:rStyle w:val="NormalTok"/>
          <w:rFonts w:ascii="Times New Roman" w:hAnsi="Times New Roman"/>
        </w:rPr>
        <w:t xml:space="preserve">), </w:t>
      </w:r>
      <w:r w:rsidRPr="00ED4019">
        <w:rPr>
          <w:rStyle w:val="AttributeTok"/>
          <w:rFonts w:ascii="Times New Roman" w:hAnsi="Times New Roman"/>
        </w:rPr>
        <w:t>seasonal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unctionTok"/>
          <w:rFonts w:ascii="Times New Roman" w:hAnsi="Times New Roman"/>
        </w:rPr>
        <w:t>c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DecValTok"/>
          <w:rFonts w:ascii="Times New Roman" w:hAnsi="Times New Roman"/>
        </w:rPr>
        <w:t>0</w:t>
      </w:r>
      <w:r w:rsidRPr="00ED4019">
        <w:rPr>
          <w:rStyle w:val="NormalTok"/>
          <w:rFonts w:ascii="Times New Roman" w:hAnsi="Times New Roman"/>
        </w:rPr>
        <w:t>,</w:t>
      </w:r>
      <w:r w:rsidRPr="00ED4019">
        <w:rPr>
          <w:rStyle w:val="DecValTok"/>
          <w:rFonts w:ascii="Times New Roman" w:hAnsi="Times New Roman"/>
        </w:rPr>
        <w:t>1</w:t>
      </w:r>
      <w:r w:rsidRPr="00ED4019">
        <w:rPr>
          <w:rStyle w:val="NormalTok"/>
          <w:rFonts w:ascii="Times New Roman" w:hAnsi="Times New Roman"/>
        </w:rPr>
        <w:t>,</w:t>
      </w:r>
      <w:r w:rsidRPr="00ED4019">
        <w:rPr>
          <w:rStyle w:val="DecValTok"/>
          <w:rFonts w:ascii="Times New Roman" w:hAnsi="Times New Roman"/>
        </w:rPr>
        <w:t>0</w:t>
      </w:r>
      <w:r w:rsidRPr="00ED4019">
        <w:rPr>
          <w:rStyle w:val="NormalTok"/>
          <w:rFonts w:ascii="Times New Roman" w:hAnsi="Times New Roman"/>
        </w:rPr>
        <w:t>))</w:t>
      </w:r>
      <w:r w:rsidRPr="00ED4019">
        <w:rPr>
          <w:rFonts w:ascii="Times New Roman" w:hAnsi="Times New Roman"/>
        </w:rPr>
        <w:br/>
      </w:r>
      <w:r w:rsidRPr="00ED4019">
        <w:rPr>
          <w:rStyle w:val="CommentTok"/>
          <w:rFonts w:ascii="Times New Roman" w:hAnsi="Times New Roman"/>
        </w:rPr>
        <w:t># ARIMA(0,1,0)(0,1,0)[12]</w:t>
      </w:r>
      <w:ins w:id="5370" w:author="user" w:date="2021-03-22T21:18:00Z">
        <w:r w:rsidR="001450AC">
          <w:rPr>
            <w:rStyle w:val="CommentTok"/>
            <w:rFonts w:ascii="Times New Roman" w:hAnsi="Times New Roman" w:hint="eastAsia"/>
            <w:lang w:eastAsia="ko-KR"/>
          </w:rPr>
          <w:t xml:space="preserve"> </w:t>
        </w:r>
      </w:ins>
      <w:r w:rsidRPr="00ED4019">
        <w:rPr>
          <w:rStyle w:val="CommentTok"/>
          <w:rFonts w:ascii="Times New Roman" w:hAnsi="Times New Roman"/>
        </w:rPr>
        <w:t>모델의</w:t>
      </w:r>
      <w:r w:rsidRPr="00ED4019">
        <w:rPr>
          <w:rStyle w:val="CommentTok"/>
          <w:rFonts w:ascii="Times New Roman" w:hAnsi="Times New Roman"/>
        </w:rPr>
        <w:t xml:space="preserve"> </w:t>
      </w:r>
      <w:del w:id="5371" w:author="user" w:date="2021-03-22T19:43:00Z">
        <w:r w:rsidRPr="00ED4019" w:rsidDel="006B78C8">
          <w:rPr>
            <w:rStyle w:val="CommentTok"/>
            <w:rFonts w:ascii="Times New Roman" w:hAnsi="Times New Roman"/>
          </w:rPr>
          <w:delText>회귀계수</w:delText>
        </w:r>
      </w:del>
      <w:ins w:id="5372" w:author="user" w:date="2021-03-22T19:43:00Z">
        <w:r w:rsidR="006B78C8">
          <w:rPr>
            <w:rStyle w:val="CommentTok"/>
            <w:rFonts w:ascii="Times New Roman" w:hAnsi="Times New Roman"/>
          </w:rPr>
          <w:t>회귀</w:t>
        </w:r>
        <w:r w:rsidR="006B78C8">
          <w:rPr>
            <w:rStyle w:val="CommentTok"/>
            <w:rFonts w:ascii="Times New Roman" w:hAnsi="Times New Roman"/>
          </w:rPr>
          <w:t xml:space="preserve"> </w:t>
        </w:r>
        <w:r w:rsidR="006B78C8">
          <w:rPr>
            <w:rStyle w:val="CommentTok"/>
            <w:rFonts w:ascii="Times New Roman" w:hAnsi="Times New Roman"/>
          </w:rPr>
          <w:t>계수</w:t>
        </w:r>
      </w:ins>
      <w:r w:rsidRPr="00ED4019">
        <w:rPr>
          <w:rStyle w:val="CommentTok"/>
          <w:rFonts w:ascii="Times New Roman" w:hAnsi="Times New Roman"/>
        </w:rPr>
        <w:t xml:space="preserve"> </w:t>
      </w:r>
      <w:r w:rsidRPr="00ED4019">
        <w:rPr>
          <w:rStyle w:val="CommentTok"/>
          <w:rFonts w:ascii="Times New Roman" w:hAnsi="Times New Roman"/>
        </w:rPr>
        <w:t>및</w:t>
      </w:r>
      <w:r w:rsidRPr="00ED4019">
        <w:rPr>
          <w:rStyle w:val="CommentTok"/>
          <w:rFonts w:ascii="Times New Roman" w:hAnsi="Times New Roman"/>
        </w:rPr>
        <w:t xml:space="preserve"> </w:t>
      </w:r>
      <w:r w:rsidRPr="00ED4019">
        <w:rPr>
          <w:rStyle w:val="CommentTok"/>
          <w:rFonts w:ascii="Times New Roman" w:hAnsi="Times New Roman"/>
        </w:rPr>
        <w:t>다양한</w:t>
      </w:r>
      <w:r w:rsidRPr="00ED4019">
        <w:rPr>
          <w:rStyle w:val="CommentTok"/>
          <w:rFonts w:ascii="Times New Roman" w:hAnsi="Times New Roman"/>
        </w:rPr>
        <w:t xml:space="preserve"> </w:t>
      </w:r>
      <w:r w:rsidRPr="00ED4019">
        <w:rPr>
          <w:rStyle w:val="CommentTok"/>
          <w:rFonts w:ascii="Times New Roman" w:hAnsi="Times New Roman"/>
        </w:rPr>
        <w:t>정보</w:t>
      </w:r>
      <w:r w:rsidRPr="00ED4019">
        <w:rPr>
          <w:rFonts w:ascii="Times New Roman" w:hAnsi="Times New Roman"/>
        </w:rPr>
        <w:br/>
      </w:r>
      <w:r w:rsidRPr="00ED4019">
        <w:rPr>
          <w:rStyle w:val="FunctionTok"/>
          <w:rFonts w:ascii="Times New Roman" w:hAnsi="Times New Roman"/>
        </w:rPr>
        <w:t>summary</w:t>
      </w:r>
      <w:r w:rsidRPr="00ED4019">
        <w:rPr>
          <w:rStyle w:val="NormalTok"/>
          <w:rFonts w:ascii="Times New Roman" w:hAnsi="Times New Roman"/>
        </w:rPr>
        <w:t xml:space="preserve">(arima010110) </w:t>
      </w:r>
    </w:p>
    <w:p w14:paraId="65FC3E33" w14:textId="77777777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5373" w:author="제이펍 출판사" w:date="2021-03-14T15:57:00Z">
          <w:pPr>
            <w:pStyle w:val="SourceCode"/>
          </w:pPr>
        </w:pPrChange>
      </w:pPr>
      <w:r w:rsidRPr="00ED4019">
        <w:rPr>
          <w:rStyle w:val="VerbatimChar"/>
          <w:rFonts w:ascii="Times New Roman" w:hAnsi="Times New Roman"/>
        </w:rPr>
        <w:t xml:space="preserve">Series: qtr.employees.ts[, 3] 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ARIMA(0,1,0)(1,1,0)[4] </w:t>
      </w:r>
      <w:r w:rsidRPr="00ED4019">
        <w:rPr>
          <w:rFonts w:ascii="Times New Roman" w:hAnsi="Times New Roman"/>
        </w:rPr>
        <w:br/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Coefficients: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         sar1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      -0.2955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s.e.   0.3359</w:t>
      </w:r>
      <w:r w:rsidRPr="00ED4019">
        <w:rPr>
          <w:rFonts w:ascii="Times New Roman" w:hAnsi="Times New Roman"/>
        </w:rPr>
        <w:br/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sigma^2 estimated as 239898:  log likelihood=-205.16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AIC=414.33   AICc=414.83   BIC=416.92</w:t>
      </w:r>
      <w:r w:rsidRPr="00ED4019">
        <w:rPr>
          <w:rFonts w:ascii="Times New Roman" w:hAnsi="Times New Roman"/>
        </w:rPr>
        <w:br/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Training set error measures: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                    ME     RMSE      MAE        MPE      MAPE    MASE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Training set -127.5149 441.4946 260.5119 -0.1615043 0.3268788 0.27807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                    ACF1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Training set -0.05923251</w:t>
      </w:r>
    </w:p>
    <w:p w14:paraId="18EB21E4" w14:textId="77777777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5374" w:author="제이펍 출판사" w:date="2021-03-14T15:57:00Z">
          <w:pPr>
            <w:pStyle w:val="SourceCode"/>
          </w:pPr>
        </w:pPrChange>
      </w:pPr>
      <w:proofErr w:type="gramStart"/>
      <w:r w:rsidRPr="00ED4019">
        <w:rPr>
          <w:rStyle w:val="FunctionTok"/>
          <w:rFonts w:ascii="Times New Roman" w:hAnsi="Times New Roman"/>
        </w:rPr>
        <w:t>summary</w:t>
      </w:r>
      <w:r w:rsidRPr="00ED4019">
        <w:rPr>
          <w:rStyle w:val="NormalTok"/>
          <w:rFonts w:ascii="Times New Roman" w:hAnsi="Times New Roman"/>
        </w:rPr>
        <w:t>(</w:t>
      </w:r>
      <w:proofErr w:type="gramEnd"/>
      <w:r w:rsidRPr="00ED4019">
        <w:rPr>
          <w:rStyle w:val="NormalTok"/>
          <w:rFonts w:ascii="Times New Roman" w:hAnsi="Times New Roman"/>
        </w:rPr>
        <w:t xml:space="preserve">arima010010) </w:t>
      </w:r>
    </w:p>
    <w:p w14:paraId="0F7FF455" w14:textId="77777777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5375" w:author="제이펍 출판사" w:date="2021-03-14T15:57:00Z">
          <w:pPr>
            <w:pStyle w:val="SourceCode"/>
          </w:pPr>
        </w:pPrChange>
      </w:pPr>
      <w:r w:rsidRPr="00ED4019">
        <w:rPr>
          <w:rStyle w:val="VerbatimChar"/>
          <w:rFonts w:ascii="Times New Roman" w:hAnsi="Times New Roman"/>
        </w:rPr>
        <w:t xml:space="preserve">Series: </w:t>
      </w:r>
      <w:proofErr w:type="gramStart"/>
      <w:r w:rsidRPr="00ED4019">
        <w:rPr>
          <w:rStyle w:val="VerbatimChar"/>
          <w:rFonts w:ascii="Times New Roman" w:hAnsi="Times New Roman"/>
        </w:rPr>
        <w:t>qtr.employees.ts[</w:t>
      </w:r>
      <w:proofErr w:type="gramEnd"/>
      <w:r w:rsidRPr="00ED4019">
        <w:rPr>
          <w:rStyle w:val="VerbatimChar"/>
          <w:rFonts w:ascii="Times New Roman" w:hAnsi="Times New Roman"/>
        </w:rPr>
        <w:t xml:space="preserve">, 3] 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ARIMA(0,1,0)(0,1,0)[4] </w:t>
      </w:r>
      <w:r w:rsidRPr="00ED4019">
        <w:rPr>
          <w:rFonts w:ascii="Times New Roman" w:hAnsi="Times New Roman"/>
        </w:rPr>
        <w:br/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sigma^2 estimated as 240342:  log likelihood=-205.52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AIC=413.04   AICc=413.2   BIC=414.33</w:t>
      </w:r>
      <w:r w:rsidRPr="00ED4019">
        <w:rPr>
          <w:rFonts w:ascii="Times New Roman" w:hAnsi="Times New Roman"/>
        </w:rPr>
        <w:br/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Training set error measures: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                   ME     RMSE      MAE        MPE      MAPE      MASE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Training set -119.056 450.3206 266.8772 -0.1506314 0.3348234 0.2848644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lastRenderedPageBreak/>
        <w:t xml:space="preserve">                   ACF1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Training set 0.02400751</w:t>
      </w:r>
    </w:p>
    <w:p w14:paraId="3ACD25D0" w14:textId="77777777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5376" w:author="제이펍 출판사" w:date="2021-03-14T15:57:00Z">
          <w:pPr>
            <w:pStyle w:val="SourceCode"/>
          </w:pPr>
        </w:pPrChange>
      </w:pPr>
      <w:r w:rsidRPr="00ED4019">
        <w:rPr>
          <w:rStyle w:val="CommentTok"/>
          <w:rFonts w:ascii="Times New Roman" w:hAnsi="Times New Roman"/>
        </w:rPr>
        <w:t xml:space="preserve"># ARIMA(0,1,0)(0,1,1)[12] </w:t>
      </w:r>
      <w:r w:rsidRPr="00ED4019">
        <w:rPr>
          <w:rStyle w:val="CommentTok"/>
          <w:rFonts w:ascii="Times New Roman" w:hAnsi="Times New Roman"/>
        </w:rPr>
        <w:t>모델의</w:t>
      </w:r>
      <w:r w:rsidRPr="00ED4019">
        <w:rPr>
          <w:rStyle w:val="CommentTok"/>
          <w:rFonts w:ascii="Times New Roman" w:hAnsi="Times New Roman"/>
        </w:rPr>
        <w:t xml:space="preserve"> </w:t>
      </w:r>
      <w:r w:rsidRPr="00ED4019">
        <w:rPr>
          <w:rStyle w:val="CommentTok"/>
          <w:rFonts w:ascii="Times New Roman" w:hAnsi="Times New Roman"/>
        </w:rPr>
        <w:t>예측치</w:t>
      </w:r>
      <w:r w:rsidRPr="00ED4019">
        <w:rPr>
          <w:rStyle w:val="CommentTok"/>
          <w:rFonts w:ascii="Times New Roman" w:hAnsi="Times New Roman"/>
        </w:rPr>
        <w:t xml:space="preserve"> </w:t>
      </w:r>
      <w:r w:rsidRPr="00ED4019">
        <w:rPr>
          <w:rStyle w:val="CommentTok"/>
          <w:rFonts w:ascii="Times New Roman" w:hAnsi="Times New Roman"/>
        </w:rPr>
        <w:t>산출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forecast010110 </w:t>
      </w:r>
      <w:r w:rsidRPr="00ED4019">
        <w:rPr>
          <w:rStyle w:val="OtherTok"/>
          <w:rFonts w:ascii="Times New Roman" w:hAnsi="Times New Roman"/>
        </w:rPr>
        <w:t>&lt;-</w:t>
      </w:r>
      <w:r w:rsidRPr="00ED4019">
        <w:rPr>
          <w:rStyle w:val="NormalTok"/>
          <w:rFonts w:ascii="Times New Roman" w:hAnsi="Times New Roman"/>
        </w:rPr>
        <w:t xml:space="preserve"> arima010110 </w:t>
      </w:r>
      <w:r w:rsidRPr="00ED4019">
        <w:rPr>
          <w:rStyle w:val="SpecialCharTok"/>
          <w:rFonts w:ascii="Times New Roman" w:hAnsi="Times New Roman"/>
        </w:rPr>
        <w:t>%&gt;%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unctionTok"/>
          <w:rFonts w:ascii="Times New Roman" w:hAnsi="Times New Roman"/>
        </w:rPr>
        <w:t>forecast</w:t>
      </w:r>
      <w:r w:rsidRPr="00ED4019">
        <w:rPr>
          <w:rStyle w:val="NormalTok"/>
          <w:rFonts w:ascii="Times New Roman" w:hAnsi="Times New Roman"/>
        </w:rPr>
        <w:t>()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forecast010010 </w:t>
      </w:r>
      <w:r w:rsidRPr="00ED4019">
        <w:rPr>
          <w:rStyle w:val="OtherTok"/>
          <w:rFonts w:ascii="Times New Roman" w:hAnsi="Times New Roman"/>
        </w:rPr>
        <w:t>&lt;-</w:t>
      </w:r>
      <w:r w:rsidRPr="00ED4019">
        <w:rPr>
          <w:rStyle w:val="NormalTok"/>
          <w:rFonts w:ascii="Times New Roman" w:hAnsi="Times New Roman"/>
        </w:rPr>
        <w:t xml:space="preserve"> arima010010 </w:t>
      </w:r>
      <w:r w:rsidRPr="00ED4019">
        <w:rPr>
          <w:rStyle w:val="SpecialCharTok"/>
          <w:rFonts w:ascii="Times New Roman" w:hAnsi="Times New Roman"/>
        </w:rPr>
        <w:t>%&gt;%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unctionTok"/>
          <w:rFonts w:ascii="Times New Roman" w:hAnsi="Times New Roman"/>
        </w:rPr>
        <w:t>forecast</w:t>
      </w:r>
      <w:r w:rsidRPr="00ED4019">
        <w:rPr>
          <w:rStyle w:val="NormalTok"/>
          <w:rFonts w:ascii="Times New Roman" w:hAnsi="Times New Roman"/>
        </w:rPr>
        <w:t>()</w:t>
      </w:r>
      <w:r w:rsidRPr="00ED4019">
        <w:rPr>
          <w:rFonts w:ascii="Times New Roman" w:hAnsi="Times New Roman"/>
        </w:rPr>
        <w:br/>
      </w:r>
      <w:r w:rsidRPr="00ED4019">
        <w:rPr>
          <w:rStyle w:val="CommentTok"/>
          <w:rFonts w:ascii="Times New Roman" w:hAnsi="Times New Roman"/>
        </w:rPr>
        <w:t># ARIMA(0,1,0)(0,1,1)[12]</w:t>
      </w:r>
      <w:r w:rsidRPr="00ED4019">
        <w:rPr>
          <w:rStyle w:val="CommentTok"/>
          <w:rFonts w:ascii="Times New Roman" w:hAnsi="Times New Roman"/>
        </w:rPr>
        <w:t>의</w:t>
      </w:r>
      <w:r w:rsidRPr="00ED4019">
        <w:rPr>
          <w:rStyle w:val="CommentTok"/>
          <w:rFonts w:ascii="Times New Roman" w:hAnsi="Times New Roman"/>
        </w:rPr>
        <w:t xml:space="preserve"> plot</w:t>
      </w:r>
      <w:r w:rsidRPr="00ED4019">
        <w:rPr>
          <w:rFonts w:ascii="Times New Roman" w:hAnsi="Times New Roman"/>
        </w:rPr>
        <w:br/>
      </w:r>
      <w:r w:rsidRPr="00ED4019">
        <w:rPr>
          <w:rStyle w:val="FunctionTok"/>
          <w:rFonts w:ascii="Times New Roman" w:hAnsi="Times New Roman"/>
        </w:rPr>
        <w:t>autoplot</w:t>
      </w:r>
      <w:r w:rsidRPr="00ED4019">
        <w:rPr>
          <w:rStyle w:val="NormalTok"/>
          <w:rFonts w:ascii="Times New Roman" w:hAnsi="Times New Roman"/>
        </w:rPr>
        <w:t>(qtr.employees.ts[,</w:t>
      </w:r>
      <w:r w:rsidRPr="00ED4019">
        <w:rPr>
          <w:rStyle w:val="DecValTok"/>
          <w:rFonts w:ascii="Times New Roman" w:hAnsi="Times New Roman"/>
        </w:rPr>
        <w:t>3</w:t>
      </w:r>
      <w:r w:rsidRPr="00ED4019">
        <w:rPr>
          <w:rStyle w:val="NormalTok"/>
          <w:rFonts w:ascii="Times New Roman" w:hAnsi="Times New Roman"/>
        </w:rPr>
        <w:t xml:space="preserve">]) </w:t>
      </w:r>
      <w:r w:rsidRPr="00ED4019">
        <w:rPr>
          <w:rStyle w:val="SpecialCharTok"/>
          <w:rFonts w:ascii="Times New Roman" w:hAnsi="Times New Roman"/>
        </w:rPr>
        <w:t>+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</w:t>
      </w:r>
      <w:r w:rsidRPr="00ED4019">
        <w:rPr>
          <w:rStyle w:val="FunctionTok"/>
          <w:rFonts w:ascii="Times New Roman" w:hAnsi="Times New Roman"/>
        </w:rPr>
        <w:t>autolayer</w:t>
      </w:r>
      <w:r w:rsidRPr="00ED4019">
        <w:rPr>
          <w:rStyle w:val="NormalTok"/>
          <w:rFonts w:ascii="Times New Roman" w:hAnsi="Times New Roman"/>
        </w:rPr>
        <w:t xml:space="preserve">(forecast010110, </w:t>
      </w:r>
      <w:r w:rsidRPr="00ED4019">
        <w:rPr>
          <w:rStyle w:val="AttributeTok"/>
          <w:rFonts w:ascii="Times New Roman" w:hAnsi="Times New Roman"/>
        </w:rPr>
        <w:t>PI =</w:t>
      </w:r>
      <w:r w:rsidRPr="00ED4019">
        <w:rPr>
          <w:rStyle w:val="NormalTok"/>
          <w:rFonts w:ascii="Times New Roman" w:hAnsi="Times New Roman"/>
        </w:rPr>
        <w:t xml:space="preserve"> F, </w:t>
      </w:r>
      <w:r w:rsidRPr="00ED4019">
        <w:rPr>
          <w:rStyle w:val="AttributeTok"/>
          <w:rFonts w:ascii="Times New Roman" w:hAnsi="Times New Roman"/>
        </w:rPr>
        <w:t>series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'010110'</w:t>
      </w:r>
      <w:r w:rsidRPr="00ED4019">
        <w:rPr>
          <w:rStyle w:val="NormalTok"/>
          <w:rFonts w:ascii="Times New Roman" w:hAnsi="Times New Roman"/>
        </w:rPr>
        <w:t xml:space="preserve">) </w:t>
      </w:r>
      <w:r w:rsidRPr="00ED4019">
        <w:rPr>
          <w:rStyle w:val="SpecialCharTok"/>
          <w:rFonts w:ascii="Times New Roman" w:hAnsi="Times New Roman"/>
        </w:rPr>
        <w:t>+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</w:t>
      </w:r>
      <w:r w:rsidRPr="00ED4019">
        <w:rPr>
          <w:rStyle w:val="FunctionTok"/>
          <w:rFonts w:ascii="Times New Roman" w:hAnsi="Times New Roman"/>
        </w:rPr>
        <w:t>autolayer</w:t>
      </w:r>
      <w:r w:rsidRPr="00ED4019">
        <w:rPr>
          <w:rStyle w:val="NormalTok"/>
          <w:rFonts w:ascii="Times New Roman" w:hAnsi="Times New Roman"/>
        </w:rPr>
        <w:t xml:space="preserve">(forecast010010, </w:t>
      </w:r>
      <w:r w:rsidRPr="00ED4019">
        <w:rPr>
          <w:rStyle w:val="AttributeTok"/>
          <w:rFonts w:ascii="Times New Roman" w:hAnsi="Times New Roman"/>
        </w:rPr>
        <w:t>PI =</w:t>
      </w:r>
      <w:r w:rsidRPr="00ED4019">
        <w:rPr>
          <w:rStyle w:val="NormalTok"/>
          <w:rFonts w:ascii="Times New Roman" w:hAnsi="Times New Roman"/>
        </w:rPr>
        <w:t xml:space="preserve"> F, </w:t>
      </w:r>
      <w:r w:rsidRPr="00ED4019">
        <w:rPr>
          <w:rStyle w:val="AttributeTok"/>
          <w:rFonts w:ascii="Times New Roman" w:hAnsi="Times New Roman"/>
        </w:rPr>
        <w:t>series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'010010'</w:t>
      </w:r>
      <w:r w:rsidRPr="00ED4019">
        <w:rPr>
          <w:rStyle w:val="NormalTok"/>
          <w:rFonts w:ascii="Times New Roman" w:hAnsi="Times New Roman"/>
        </w:rPr>
        <w:t xml:space="preserve">) </w:t>
      </w:r>
      <w:r w:rsidRPr="00ED4019">
        <w:rPr>
          <w:rStyle w:val="SpecialCharTok"/>
          <w:rFonts w:ascii="Times New Roman" w:hAnsi="Times New Roman"/>
        </w:rPr>
        <w:t>+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</w:t>
      </w:r>
      <w:r w:rsidRPr="00ED4019">
        <w:rPr>
          <w:rStyle w:val="FunctionTok"/>
          <w:rFonts w:ascii="Times New Roman" w:hAnsi="Times New Roman"/>
        </w:rPr>
        <w:t>labs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AttributeTok"/>
          <w:rFonts w:ascii="Times New Roman" w:hAnsi="Times New Roman"/>
        </w:rPr>
        <w:t>title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StringTok"/>
          <w:rFonts w:ascii="Times New Roman" w:hAnsi="Times New Roman"/>
        </w:rPr>
        <w:t>분기별</w:t>
      </w:r>
      <w:r w:rsidRPr="00ED4019">
        <w:rPr>
          <w:rStyle w:val="String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취업자수에</w:t>
      </w:r>
      <w:r w:rsidRPr="00ED4019">
        <w:rPr>
          <w:rStyle w:val="String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대한</w:t>
      </w:r>
      <w:r w:rsidRPr="00ED4019">
        <w:rPr>
          <w:rStyle w:val="StringTok"/>
          <w:rFonts w:ascii="Times New Roman" w:hAnsi="Times New Roman"/>
        </w:rPr>
        <w:t xml:space="preserve"> ARIMA(0,1,0)(0,1,0)[4]</w:t>
      </w:r>
      <w:r w:rsidRPr="00ED4019">
        <w:rPr>
          <w:rStyle w:val="StringTok"/>
          <w:rFonts w:ascii="Times New Roman" w:hAnsi="Times New Roman"/>
        </w:rPr>
        <w:t>와</w:t>
      </w:r>
      <w:r w:rsidRPr="00ED4019">
        <w:rPr>
          <w:rStyle w:val="StringTok"/>
          <w:rFonts w:ascii="Times New Roman" w:hAnsi="Times New Roman"/>
        </w:rPr>
        <w:t xml:space="preserve"> ARIMA(0,1,0)(1,1,0)[4]'</w:t>
      </w:r>
      <w:r w:rsidRPr="00ED4019">
        <w:rPr>
          <w:rStyle w:val="NormalTok"/>
          <w:rFonts w:ascii="Times New Roman" w:hAnsi="Times New Roman"/>
        </w:rPr>
        <w:t xml:space="preserve">, </w:t>
      </w:r>
      <w:r w:rsidRPr="00ED4019">
        <w:rPr>
          <w:rStyle w:val="AttributeTok"/>
          <w:rFonts w:ascii="Times New Roman" w:hAnsi="Times New Roman"/>
        </w:rPr>
        <w:t>x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StringTok"/>
          <w:rFonts w:ascii="Times New Roman" w:hAnsi="Times New Roman"/>
        </w:rPr>
        <w:t>연도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NormalTok"/>
          <w:rFonts w:ascii="Times New Roman" w:hAnsi="Times New Roman"/>
        </w:rPr>
        <w:t xml:space="preserve">, </w:t>
      </w:r>
      <w:r w:rsidRPr="00ED4019">
        <w:rPr>
          <w:rStyle w:val="AttributeTok"/>
          <w:rFonts w:ascii="Times New Roman" w:hAnsi="Times New Roman"/>
        </w:rPr>
        <w:t>y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StringTok"/>
          <w:rFonts w:ascii="Times New Roman" w:hAnsi="Times New Roman"/>
        </w:rPr>
        <w:t>취업자수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NormalTok"/>
          <w:rFonts w:ascii="Times New Roman" w:hAnsi="Times New Roman"/>
        </w:rPr>
        <w:t xml:space="preserve">, </w:t>
      </w:r>
      <w:r w:rsidRPr="00ED4019">
        <w:rPr>
          <w:rStyle w:val="AttributeTok"/>
          <w:rFonts w:ascii="Times New Roman" w:hAnsi="Times New Roman"/>
        </w:rPr>
        <w:t>color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StringTok"/>
          <w:rFonts w:ascii="Times New Roman" w:hAnsi="Times New Roman"/>
        </w:rPr>
        <w:t>모델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NormalTok"/>
          <w:rFonts w:ascii="Times New Roman" w:hAnsi="Times New Roman"/>
        </w:rPr>
        <w:t>)</w:t>
      </w:r>
    </w:p>
    <w:p w14:paraId="6B307A98" w14:textId="77777777" w:rsidR="00FD7B2A" w:rsidRPr="00ED4019" w:rsidRDefault="00FD7B2A">
      <w:pPr>
        <w:pStyle w:val="Figure"/>
        <w:jc w:val="both"/>
        <w:rPr>
          <w:rFonts w:ascii="Times New Roman" w:hAnsi="Times New Roman"/>
        </w:rPr>
        <w:pPrChange w:id="5377" w:author="제이펍 출판사" w:date="2021-03-14T15:57:00Z">
          <w:pPr>
            <w:pStyle w:val="Figure"/>
          </w:pPr>
        </w:pPrChange>
      </w:pPr>
      <w:r w:rsidRPr="00ED4019">
        <w:rPr>
          <w:rFonts w:ascii="Times New Roman" w:hAnsi="Times New Roman"/>
          <w:noProof/>
          <w:lang w:eastAsia="ko-KR"/>
        </w:rPr>
        <w:drawing>
          <wp:inline distT="0" distB="0" distL="0" distR="0" wp14:anchorId="54B90A6C" wp14:editId="59D1C645">
            <wp:extent cx="4572000" cy="3657600"/>
            <wp:effectExtent l="0" t="0" r="0" b="0"/>
            <wp:docPr id="137" name="그림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"/>
                    <pic:cNvPicPr>
                      <a:picLocks noChangeAspect="1" noChangeArrowheads="1"/>
                    </pic:cNvPicPr>
                  </pic:nvPicPr>
                  <pic:blipFill>
                    <a:blip r:embed="rId1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DDC17D9" w14:textId="77777777" w:rsidR="00FD7B2A" w:rsidRPr="00ED4019" w:rsidRDefault="00FD7B2A">
      <w:pPr>
        <w:pStyle w:val="a6"/>
        <w:jc w:val="both"/>
        <w:rPr>
          <w:rFonts w:ascii="Times New Roman" w:hAnsi="Times New Roman"/>
          <w:lang w:eastAsia="ko-KR"/>
        </w:rPr>
        <w:pPrChange w:id="5378" w:author="제이펍 출판사" w:date="2021-03-14T15:57:00Z">
          <w:pPr>
            <w:pStyle w:val="a6"/>
            <w:jc w:val="center"/>
          </w:pPr>
        </w:pPrChange>
      </w:pPr>
      <w:commentRangeStart w:id="5379"/>
      <w:r w:rsidRPr="00ED4019">
        <w:rPr>
          <w:rFonts w:ascii="Times New Roman" w:hAnsi="Times New Roman" w:hint="eastAsia"/>
          <w:lang w:eastAsia="ko-KR"/>
        </w:rPr>
        <w:t>그림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6-69</w:t>
      </w:r>
      <w:commentRangeEnd w:id="5379"/>
      <w:r w:rsidR="001450AC">
        <w:rPr>
          <w:rStyle w:val="af3"/>
          <w:i w:val="0"/>
        </w:rPr>
        <w:commentReference w:id="5379"/>
      </w:r>
    </w:p>
    <w:p w14:paraId="3F8BB8C6" w14:textId="1AA20469" w:rsidR="00FD7B2A" w:rsidRPr="00ED4019" w:rsidRDefault="00FD7B2A">
      <w:pPr>
        <w:jc w:val="both"/>
        <w:rPr>
          <w:rFonts w:ascii="Times New Roman" w:hAnsi="Times New Roman"/>
          <w:lang w:eastAsia="ko-KR"/>
        </w:rPr>
        <w:pPrChange w:id="5380" w:author="제이펍 출판사" w:date="2021-03-14T15:57:00Z">
          <w:pPr/>
        </w:pPrChange>
      </w:pPr>
      <w:r w:rsidRPr="00ED4019">
        <w:rPr>
          <w:rFonts w:ascii="Times New Roman" w:hAnsi="Times New Roman"/>
          <w:lang w:eastAsia="ko-KR"/>
        </w:rPr>
        <w:t>그러면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이제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취업자수의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월별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데이터로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확인</w:t>
      </w:r>
      <w:del w:id="5381" w:author="제이펍 출판사" w:date="2021-03-14T20:28:00Z">
        <w:r w:rsidRPr="00ED4019" w:rsidDel="00F13479">
          <w:rPr>
            <w:rFonts w:ascii="Times New Roman" w:hAnsi="Times New Roman"/>
            <w:lang w:eastAsia="ko-KR"/>
          </w:rPr>
          <w:delText>해보</w:delText>
        </w:r>
      </w:del>
      <w:ins w:id="5382" w:author="제이펍 출판사" w:date="2021-03-14T20:28:00Z">
        <w:r w:rsidR="00F13479">
          <w:rPr>
            <w:rFonts w:ascii="Times New Roman" w:hAnsi="Times New Roman"/>
            <w:lang w:eastAsia="ko-KR"/>
          </w:rPr>
          <w:t>해</w:t>
        </w:r>
        <w:r w:rsidR="00F13479">
          <w:rPr>
            <w:rFonts w:ascii="Times New Roman" w:hAnsi="Times New Roman"/>
            <w:lang w:eastAsia="ko-KR"/>
          </w:rPr>
          <w:t xml:space="preserve"> </w:t>
        </w:r>
        <w:r w:rsidR="00F13479">
          <w:rPr>
            <w:rFonts w:ascii="Times New Roman" w:hAnsi="Times New Roman"/>
            <w:lang w:eastAsia="ko-KR"/>
          </w:rPr>
          <w:t>보</w:t>
        </w:r>
      </w:ins>
      <w:r w:rsidRPr="00ED4019">
        <w:rPr>
          <w:rFonts w:ascii="Times New Roman" w:hAnsi="Times New Roman"/>
          <w:lang w:eastAsia="ko-KR"/>
        </w:rPr>
        <w:t>자</w:t>
      </w:r>
      <w:r w:rsidRPr="00ED4019">
        <w:rPr>
          <w:rFonts w:ascii="Times New Roman" w:hAnsi="Times New Roman"/>
          <w:lang w:eastAsia="ko-KR"/>
        </w:rPr>
        <w:t>.</w:t>
      </w:r>
    </w:p>
    <w:p w14:paraId="6E3C4EB5" w14:textId="77777777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5383" w:author="제이펍 출판사" w:date="2021-03-14T15:57:00Z">
          <w:pPr>
            <w:pStyle w:val="SourceCode"/>
          </w:pPr>
        </w:pPrChange>
      </w:pPr>
      <w:r w:rsidRPr="00ED4019">
        <w:rPr>
          <w:rStyle w:val="CommentTok"/>
          <w:rFonts w:ascii="Times New Roman" w:hAnsi="Times New Roman"/>
        </w:rPr>
        <w:t># auto.arima()</w:t>
      </w:r>
      <w:r w:rsidRPr="00ED4019">
        <w:rPr>
          <w:rStyle w:val="CommentTok"/>
          <w:rFonts w:ascii="Times New Roman" w:hAnsi="Times New Roman"/>
        </w:rPr>
        <w:t>는</w:t>
      </w:r>
      <w:r w:rsidRPr="00ED4019">
        <w:rPr>
          <w:rStyle w:val="CommentTok"/>
          <w:rFonts w:ascii="Times New Roman" w:hAnsi="Times New Roman"/>
        </w:rPr>
        <w:t xml:space="preserve"> ARIMA(0,1,0)(0,1,1)[12] </w:t>
      </w:r>
      <w:r w:rsidRPr="00ED4019">
        <w:rPr>
          <w:rStyle w:val="CommentTok"/>
          <w:rFonts w:ascii="Times New Roman" w:hAnsi="Times New Roman"/>
        </w:rPr>
        <w:t>모델</w:t>
      </w:r>
      <w:r w:rsidRPr="00ED4019">
        <w:rPr>
          <w:rStyle w:val="CommentTok"/>
          <w:rFonts w:ascii="Times New Roman" w:hAnsi="Times New Roman"/>
        </w:rPr>
        <w:t xml:space="preserve"> </w:t>
      </w:r>
      <w:r w:rsidRPr="00ED4019">
        <w:rPr>
          <w:rStyle w:val="CommentTok"/>
          <w:rFonts w:ascii="Times New Roman" w:hAnsi="Times New Roman"/>
        </w:rPr>
        <w:t>제안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>employees.ts[,</w:t>
      </w:r>
      <w:r w:rsidRPr="00ED4019">
        <w:rPr>
          <w:rStyle w:val="DecValTok"/>
          <w:rFonts w:ascii="Times New Roman" w:hAnsi="Times New Roman"/>
        </w:rPr>
        <w:t>2</w:t>
      </w:r>
      <w:r w:rsidRPr="00ED4019">
        <w:rPr>
          <w:rStyle w:val="NormalTok"/>
          <w:rFonts w:ascii="Times New Roman" w:hAnsi="Times New Roman"/>
        </w:rPr>
        <w:t xml:space="preserve">] </w:t>
      </w:r>
      <w:r w:rsidRPr="00ED4019">
        <w:rPr>
          <w:rStyle w:val="SpecialCharTok"/>
          <w:rFonts w:ascii="Times New Roman" w:hAnsi="Times New Roman"/>
        </w:rPr>
        <w:t>%&gt;%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unctionTok"/>
          <w:rFonts w:ascii="Times New Roman" w:hAnsi="Times New Roman"/>
        </w:rPr>
        <w:t>auto.arima</w:t>
      </w:r>
      <w:r w:rsidRPr="00ED4019">
        <w:rPr>
          <w:rStyle w:val="NormalTok"/>
          <w:rFonts w:ascii="Times New Roman" w:hAnsi="Times New Roman"/>
        </w:rPr>
        <w:t>()</w:t>
      </w:r>
    </w:p>
    <w:p w14:paraId="1AA45A3C" w14:textId="77777777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5384" w:author="제이펍 출판사" w:date="2021-03-14T15:57:00Z">
          <w:pPr>
            <w:pStyle w:val="SourceCode"/>
          </w:pPr>
        </w:pPrChange>
      </w:pPr>
      <w:r w:rsidRPr="00ED4019">
        <w:rPr>
          <w:rStyle w:val="VerbatimChar"/>
          <w:rFonts w:ascii="Times New Roman" w:hAnsi="Times New Roman"/>
        </w:rPr>
        <w:t>Series</w:t>
      </w:r>
      <w:proofErr w:type="gramStart"/>
      <w:r w:rsidRPr="00ED4019">
        <w:rPr>
          <w:rStyle w:val="VerbatimChar"/>
          <w:rFonts w:ascii="Times New Roman" w:hAnsi="Times New Roman"/>
        </w:rPr>
        <w:t>: .</w:t>
      </w:r>
      <w:proofErr w:type="gramEnd"/>
      <w:r w:rsidRPr="00ED4019">
        <w:rPr>
          <w:rStyle w:val="VerbatimChar"/>
          <w:rFonts w:ascii="Times New Roman" w:hAnsi="Times New Roman"/>
        </w:rPr>
        <w:t xml:space="preserve"> 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ARIMA(0,1,0)(0,1,1)[12] </w:t>
      </w:r>
      <w:r w:rsidRPr="00ED4019">
        <w:rPr>
          <w:rFonts w:ascii="Times New Roman" w:hAnsi="Times New Roman"/>
        </w:rPr>
        <w:br/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Coefficients: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         sma1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      -0.4246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s.e.   0.1648</w:t>
      </w:r>
      <w:r w:rsidRPr="00ED4019">
        <w:rPr>
          <w:rFonts w:ascii="Times New Roman" w:hAnsi="Times New Roman"/>
        </w:rPr>
        <w:br/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sigma^2 estimated as 15320:  log likelihood=-518.14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AIC=1040.27   AICc=1040.42   BIC=1045.11</w:t>
      </w:r>
    </w:p>
    <w:p w14:paraId="2E26799A" w14:textId="69F25331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5385" w:author="제이펍 출판사" w:date="2021-03-14T15:57:00Z">
          <w:pPr>
            <w:pStyle w:val="SourceCode"/>
          </w:pPr>
        </w:pPrChange>
      </w:pPr>
      <w:r w:rsidRPr="00ED4019">
        <w:rPr>
          <w:rStyle w:val="CommentTok"/>
          <w:rFonts w:ascii="Times New Roman" w:hAnsi="Times New Roman"/>
        </w:rPr>
        <w:lastRenderedPageBreak/>
        <w:t xml:space="preserve"># </w:t>
      </w:r>
      <w:proofErr w:type="gramStart"/>
      <w:r w:rsidRPr="00ED4019">
        <w:rPr>
          <w:rStyle w:val="CommentTok"/>
          <w:rFonts w:ascii="Times New Roman" w:hAnsi="Times New Roman"/>
        </w:rPr>
        <w:t>ggtsdisplay(</w:t>
      </w:r>
      <w:proofErr w:type="gramEnd"/>
      <w:r w:rsidRPr="00ED4019">
        <w:rPr>
          <w:rStyle w:val="CommentTok"/>
          <w:rFonts w:ascii="Times New Roman" w:hAnsi="Times New Roman"/>
        </w:rPr>
        <w:t>)</w:t>
      </w:r>
      <w:r w:rsidRPr="00ED4019">
        <w:rPr>
          <w:rStyle w:val="CommentTok"/>
          <w:rFonts w:ascii="Times New Roman" w:hAnsi="Times New Roman"/>
        </w:rPr>
        <w:t>로</w:t>
      </w:r>
      <w:r w:rsidRPr="00ED4019">
        <w:rPr>
          <w:rStyle w:val="CommentTok"/>
          <w:rFonts w:ascii="Times New Roman" w:hAnsi="Times New Roman"/>
        </w:rPr>
        <w:t xml:space="preserve"> ACF plot</w:t>
      </w:r>
      <w:r w:rsidRPr="00ED4019">
        <w:rPr>
          <w:rStyle w:val="CommentTok"/>
          <w:rFonts w:ascii="Times New Roman" w:hAnsi="Times New Roman"/>
        </w:rPr>
        <w:t>을</w:t>
      </w:r>
      <w:r w:rsidRPr="00ED4019">
        <w:rPr>
          <w:rStyle w:val="CommentTok"/>
          <w:rFonts w:ascii="Times New Roman" w:hAnsi="Times New Roman"/>
        </w:rPr>
        <w:t xml:space="preserve"> </w:t>
      </w:r>
      <w:r w:rsidRPr="00ED4019">
        <w:rPr>
          <w:rStyle w:val="CommentTok"/>
          <w:rFonts w:ascii="Times New Roman" w:hAnsi="Times New Roman"/>
        </w:rPr>
        <w:t>볼</w:t>
      </w:r>
      <w:ins w:id="5386" w:author="user" w:date="2021-03-22T21:21:00Z">
        <w:r w:rsidR="001450AC">
          <w:rPr>
            <w:rStyle w:val="CommentTok"/>
            <w:rFonts w:ascii="Times New Roman" w:hAnsi="Times New Roman" w:hint="eastAsia"/>
            <w:lang w:eastAsia="ko-KR"/>
          </w:rPr>
          <w:t xml:space="preserve"> </w:t>
        </w:r>
      </w:ins>
      <w:r w:rsidRPr="00ED4019">
        <w:rPr>
          <w:rStyle w:val="CommentTok"/>
          <w:rFonts w:ascii="Times New Roman" w:hAnsi="Times New Roman"/>
        </w:rPr>
        <w:t>때</w:t>
      </w:r>
      <w:r w:rsidRPr="00ED4019">
        <w:rPr>
          <w:rStyle w:val="CommentTok"/>
          <w:rFonts w:ascii="Times New Roman" w:hAnsi="Times New Roman"/>
        </w:rPr>
        <w:t xml:space="preserve"> 12</w:t>
      </w:r>
      <w:r w:rsidRPr="00ED4019">
        <w:rPr>
          <w:rStyle w:val="CommentTok"/>
          <w:rFonts w:ascii="Times New Roman" w:hAnsi="Times New Roman"/>
        </w:rPr>
        <w:t>주기마다</w:t>
      </w:r>
      <w:r w:rsidRPr="00ED4019">
        <w:rPr>
          <w:rStyle w:val="CommentTok"/>
          <w:rFonts w:ascii="Times New Roman" w:hAnsi="Times New Roman"/>
        </w:rPr>
        <w:t xml:space="preserve"> </w:t>
      </w:r>
      <w:r w:rsidRPr="00ED4019">
        <w:rPr>
          <w:rStyle w:val="CommentTok"/>
          <w:rFonts w:ascii="Times New Roman" w:hAnsi="Times New Roman"/>
        </w:rPr>
        <w:t>계절성이</w:t>
      </w:r>
      <w:r w:rsidRPr="00ED4019">
        <w:rPr>
          <w:rStyle w:val="CommentTok"/>
          <w:rFonts w:ascii="Times New Roman" w:hAnsi="Times New Roman"/>
        </w:rPr>
        <w:t xml:space="preserve"> </w:t>
      </w:r>
      <w:r w:rsidRPr="00ED4019">
        <w:rPr>
          <w:rStyle w:val="CommentTok"/>
          <w:rFonts w:ascii="Times New Roman" w:hAnsi="Times New Roman"/>
        </w:rPr>
        <w:t>있는</w:t>
      </w:r>
      <w:ins w:id="5387" w:author="user" w:date="2021-03-22T21:21:00Z">
        <w:r w:rsidR="001450AC">
          <w:rPr>
            <w:rStyle w:val="CommentTok"/>
            <w:rFonts w:ascii="Times New Roman" w:hAnsi="Times New Roman" w:hint="eastAsia"/>
            <w:lang w:eastAsia="ko-KR"/>
          </w:rPr>
          <w:t xml:space="preserve"> </w:t>
        </w:r>
      </w:ins>
      <w:r w:rsidRPr="00ED4019">
        <w:rPr>
          <w:rStyle w:val="CommentTok"/>
          <w:rFonts w:ascii="Times New Roman" w:hAnsi="Times New Roman"/>
        </w:rPr>
        <w:t>듯</w:t>
      </w:r>
      <w:r w:rsidRPr="00ED4019">
        <w:rPr>
          <w:rStyle w:val="CommentTok"/>
          <w:rFonts w:ascii="Times New Roman" w:hAnsi="Times New Roman"/>
        </w:rPr>
        <w:t xml:space="preserve"> </w:t>
      </w:r>
      <w:r w:rsidRPr="00ED4019">
        <w:rPr>
          <w:rStyle w:val="CommentTok"/>
          <w:rFonts w:ascii="Times New Roman" w:hAnsi="Times New Roman"/>
        </w:rPr>
        <w:t>보임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>employees.ts[,</w:t>
      </w:r>
      <w:r w:rsidRPr="00ED4019">
        <w:rPr>
          <w:rStyle w:val="DecValTok"/>
          <w:rFonts w:ascii="Times New Roman" w:hAnsi="Times New Roman"/>
        </w:rPr>
        <w:t>2</w:t>
      </w:r>
      <w:r w:rsidRPr="00ED4019">
        <w:rPr>
          <w:rStyle w:val="NormalTok"/>
          <w:rFonts w:ascii="Times New Roman" w:hAnsi="Times New Roman"/>
        </w:rPr>
        <w:t xml:space="preserve">] </w:t>
      </w:r>
      <w:r w:rsidRPr="00ED4019">
        <w:rPr>
          <w:rStyle w:val="SpecialCharTok"/>
          <w:rFonts w:ascii="Times New Roman" w:hAnsi="Times New Roman"/>
        </w:rPr>
        <w:t>%&gt;%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unctionTok"/>
          <w:rFonts w:ascii="Times New Roman" w:hAnsi="Times New Roman"/>
        </w:rPr>
        <w:t>tsdisplay</w:t>
      </w:r>
      <w:r w:rsidRPr="00ED4019">
        <w:rPr>
          <w:rStyle w:val="NormalTok"/>
          <w:rFonts w:ascii="Times New Roman" w:hAnsi="Times New Roman"/>
        </w:rPr>
        <w:t>()</w:t>
      </w:r>
    </w:p>
    <w:p w14:paraId="1513DF91" w14:textId="77777777" w:rsidR="00FD7B2A" w:rsidRPr="00ED4019" w:rsidRDefault="00FD7B2A">
      <w:pPr>
        <w:pStyle w:val="Figure"/>
        <w:jc w:val="both"/>
        <w:rPr>
          <w:rFonts w:ascii="Times New Roman" w:hAnsi="Times New Roman"/>
        </w:rPr>
        <w:pPrChange w:id="5388" w:author="제이펍 출판사" w:date="2021-03-14T15:57:00Z">
          <w:pPr>
            <w:pStyle w:val="Figure"/>
          </w:pPr>
        </w:pPrChange>
      </w:pPr>
      <w:r w:rsidRPr="00ED4019">
        <w:rPr>
          <w:rFonts w:ascii="Times New Roman" w:hAnsi="Times New Roman"/>
          <w:noProof/>
          <w:lang w:eastAsia="ko-KR"/>
        </w:rPr>
        <w:drawing>
          <wp:inline distT="0" distB="0" distL="0" distR="0" wp14:anchorId="5FB03AA1" wp14:editId="06C60C1B">
            <wp:extent cx="4572000" cy="3657600"/>
            <wp:effectExtent l="0" t="0" r="0" b="0"/>
            <wp:docPr id="139" name="그림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"/>
                    <pic:cNvPicPr>
                      <a:picLocks noChangeAspect="1" noChangeArrowheads="1"/>
                    </pic:cNvPicPr>
                  </pic:nvPicPr>
                  <pic:blipFill>
                    <a:blip r:embed="rId16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6747041" w14:textId="77777777" w:rsidR="00FD7B2A" w:rsidRPr="00ED4019" w:rsidRDefault="00FD7B2A">
      <w:pPr>
        <w:pStyle w:val="a6"/>
        <w:jc w:val="both"/>
        <w:rPr>
          <w:rFonts w:ascii="Times New Roman" w:hAnsi="Times New Roman"/>
        </w:rPr>
        <w:pPrChange w:id="5389" w:author="제이펍 출판사" w:date="2021-03-14T15:57:00Z">
          <w:pPr>
            <w:pStyle w:val="a6"/>
            <w:jc w:val="center"/>
          </w:pPr>
        </w:pPrChange>
      </w:pPr>
      <w:commentRangeStart w:id="5390"/>
      <w:r w:rsidRPr="00ED4019">
        <w:rPr>
          <w:rFonts w:ascii="Times New Roman" w:hAnsi="Times New Roman" w:hint="eastAsia"/>
        </w:rPr>
        <w:t>그림</w:t>
      </w:r>
      <w:r w:rsidRPr="00ED4019">
        <w:rPr>
          <w:rFonts w:ascii="Times New Roman" w:hAnsi="Times New Roman" w:hint="eastAsia"/>
        </w:rPr>
        <w:t xml:space="preserve"> </w:t>
      </w:r>
      <w:r w:rsidRPr="00ED4019">
        <w:rPr>
          <w:rFonts w:ascii="Times New Roman" w:hAnsi="Times New Roman"/>
        </w:rPr>
        <w:t>6-70</w:t>
      </w:r>
      <w:commentRangeEnd w:id="5390"/>
      <w:r w:rsidR="00E60940">
        <w:rPr>
          <w:rStyle w:val="af3"/>
          <w:i w:val="0"/>
        </w:rPr>
        <w:commentReference w:id="5390"/>
      </w:r>
    </w:p>
    <w:p w14:paraId="2C033865" w14:textId="77777777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5391" w:author="제이펍 출판사" w:date="2021-03-14T15:57:00Z">
          <w:pPr>
            <w:pStyle w:val="SourceCode"/>
          </w:pPr>
        </w:pPrChange>
      </w:pPr>
      <w:r w:rsidRPr="00ED4019">
        <w:rPr>
          <w:rStyle w:val="CommentTok"/>
          <w:rFonts w:ascii="Times New Roman" w:hAnsi="Times New Roman"/>
        </w:rPr>
        <w:t xml:space="preserve"># KPSS </w:t>
      </w:r>
      <w:r w:rsidRPr="00ED4019">
        <w:rPr>
          <w:rStyle w:val="CommentTok"/>
          <w:rFonts w:ascii="Times New Roman" w:hAnsi="Times New Roman"/>
        </w:rPr>
        <w:t>검정결과</w:t>
      </w:r>
      <w:r w:rsidRPr="00ED4019">
        <w:rPr>
          <w:rStyle w:val="CommentTok"/>
          <w:rFonts w:ascii="Times New Roman" w:hAnsi="Times New Roman"/>
        </w:rPr>
        <w:t xml:space="preserve"> </w:t>
      </w:r>
      <w:r w:rsidRPr="00ED4019">
        <w:rPr>
          <w:rStyle w:val="CommentTok"/>
          <w:rFonts w:ascii="Times New Roman" w:hAnsi="Times New Roman"/>
        </w:rPr>
        <w:t>단위근이</w:t>
      </w:r>
      <w:r w:rsidRPr="00ED4019">
        <w:rPr>
          <w:rStyle w:val="CommentTok"/>
          <w:rFonts w:ascii="Times New Roman" w:hAnsi="Times New Roman"/>
        </w:rPr>
        <w:t xml:space="preserve"> </w:t>
      </w:r>
      <w:r w:rsidRPr="00ED4019">
        <w:rPr>
          <w:rStyle w:val="CommentTok"/>
          <w:rFonts w:ascii="Times New Roman" w:hAnsi="Times New Roman"/>
        </w:rPr>
        <w:t>존재하는</w:t>
      </w:r>
      <w:r w:rsidRPr="00ED4019">
        <w:rPr>
          <w:rStyle w:val="CommentTok"/>
          <w:rFonts w:ascii="Times New Roman" w:hAnsi="Times New Roman"/>
        </w:rPr>
        <w:t xml:space="preserve"> </w:t>
      </w:r>
      <w:r w:rsidRPr="00ED4019">
        <w:rPr>
          <w:rStyle w:val="CommentTok"/>
          <w:rFonts w:ascii="Times New Roman" w:hAnsi="Times New Roman"/>
        </w:rPr>
        <w:t>비정상성</w:t>
      </w:r>
      <w:r w:rsidRPr="00ED4019">
        <w:rPr>
          <w:rStyle w:val="CommentTok"/>
          <w:rFonts w:ascii="Times New Roman" w:hAnsi="Times New Roman"/>
        </w:rPr>
        <w:t xml:space="preserve"> </w:t>
      </w:r>
      <w:r w:rsidRPr="00ED4019">
        <w:rPr>
          <w:rStyle w:val="CommentTok"/>
          <w:rFonts w:ascii="Times New Roman" w:hAnsi="Times New Roman"/>
        </w:rPr>
        <w:t>데이터</w:t>
      </w:r>
      <w:r w:rsidRPr="00ED4019">
        <w:rPr>
          <w:rFonts w:ascii="Times New Roman" w:hAnsi="Times New Roman"/>
        </w:rPr>
        <w:br/>
      </w:r>
      <w:proofErr w:type="gramStart"/>
      <w:r w:rsidRPr="00ED4019">
        <w:rPr>
          <w:rStyle w:val="NormalTok"/>
          <w:rFonts w:ascii="Times New Roman" w:hAnsi="Times New Roman"/>
        </w:rPr>
        <w:t>employees.ts[</w:t>
      </w:r>
      <w:proofErr w:type="gramEnd"/>
      <w:r w:rsidRPr="00ED4019">
        <w:rPr>
          <w:rStyle w:val="NormalTok"/>
          <w:rFonts w:ascii="Times New Roman" w:hAnsi="Times New Roman"/>
        </w:rPr>
        <w:t>,</w:t>
      </w:r>
      <w:r w:rsidRPr="00ED4019">
        <w:rPr>
          <w:rStyle w:val="DecValTok"/>
          <w:rFonts w:ascii="Times New Roman" w:hAnsi="Times New Roman"/>
        </w:rPr>
        <w:t>2</w:t>
      </w:r>
      <w:r w:rsidRPr="00ED4019">
        <w:rPr>
          <w:rStyle w:val="NormalTok"/>
          <w:rFonts w:ascii="Times New Roman" w:hAnsi="Times New Roman"/>
        </w:rPr>
        <w:t xml:space="preserve">] </w:t>
      </w:r>
      <w:r w:rsidRPr="00ED4019">
        <w:rPr>
          <w:rStyle w:val="SpecialCharTok"/>
          <w:rFonts w:ascii="Times New Roman" w:hAnsi="Times New Roman"/>
        </w:rPr>
        <w:t>%&gt;%</w:t>
      </w:r>
      <w:r w:rsidRPr="00ED4019">
        <w:rPr>
          <w:rStyle w:val="NormalTok"/>
          <w:rFonts w:ascii="Times New Roman" w:hAnsi="Times New Roman"/>
        </w:rPr>
        <w:t xml:space="preserve"> urca</w:t>
      </w:r>
      <w:r w:rsidRPr="00ED4019">
        <w:rPr>
          <w:rStyle w:val="SpecialCharTok"/>
          <w:rFonts w:ascii="Times New Roman" w:hAnsi="Times New Roman"/>
        </w:rPr>
        <w:t>::</w:t>
      </w:r>
      <w:r w:rsidRPr="00ED4019">
        <w:rPr>
          <w:rStyle w:val="FunctionTok"/>
          <w:rFonts w:ascii="Times New Roman" w:hAnsi="Times New Roman"/>
        </w:rPr>
        <w:t>ur.kpss</w:t>
      </w:r>
      <w:r w:rsidRPr="00ED4019">
        <w:rPr>
          <w:rStyle w:val="NormalTok"/>
          <w:rFonts w:ascii="Times New Roman" w:hAnsi="Times New Roman"/>
        </w:rPr>
        <w:t xml:space="preserve">() </w:t>
      </w:r>
      <w:r w:rsidRPr="00ED4019">
        <w:rPr>
          <w:rStyle w:val="SpecialCharTok"/>
          <w:rFonts w:ascii="Times New Roman" w:hAnsi="Times New Roman"/>
        </w:rPr>
        <w:t>%&gt;%</w:t>
      </w:r>
      <w:r w:rsidRPr="00ED4019">
        <w:rPr>
          <w:rStyle w:val="NormalTok"/>
          <w:rFonts w:ascii="Times New Roman" w:hAnsi="Times New Roman"/>
        </w:rPr>
        <w:t xml:space="preserve"> urca</w:t>
      </w:r>
      <w:r w:rsidRPr="00ED4019">
        <w:rPr>
          <w:rStyle w:val="SpecialCharTok"/>
          <w:rFonts w:ascii="Times New Roman" w:hAnsi="Times New Roman"/>
        </w:rPr>
        <w:t>::</w:t>
      </w:r>
      <w:r w:rsidRPr="00ED4019">
        <w:rPr>
          <w:rStyle w:val="FunctionTok"/>
          <w:rFonts w:ascii="Times New Roman" w:hAnsi="Times New Roman"/>
        </w:rPr>
        <w:t>summary</w:t>
      </w:r>
      <w:r w:rsidRPr="00ED4019">
        <w:rPr>
          <w:rStyle w:val="NormalTok"/>
          <w:rFonts w:ascii="Times New Roman" w:hAnsi="Times New Roman"/>
        </w:rPr>
        <w:t>()</w:t>
      </w:r>
    </w:p>
    <w:p w14:paraId="129738CF" w14:textId="77777777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5392" w:author="제이펍 출판사" w:date="2021-03-14T15:57:00Z">
          <w:pPr>
            <w:pStyle w:val="SourceCode"/>
          </w:pPr>
        </w:pPrChange>
      </w:pP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####################### 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# KPSS Unit Root Test # 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####################### </w:t>
      </w:r>
      <w:r w:rsidRPr="00ED4019">
        <w:rPr>
          <w:rFonts w:ascii="Times New Roman" w:hAnsi="Times New Roman"/>
        </w:rPr>
        <w:br/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Test is of type: mu with 3 lags. </w:t>
      </w:r>
      <w:r w:rsidRPr="00ED4019">
        <w:rPr>
          <w:rFonts w:ascii="Times New Roman" w:hAnsi="Times New Roman"/>
        </w:rPr>
        <w:br/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Value of test-statistic is: 1.9226 </w:t>
      </w:r>
      <w:r w:rsidRPr="00ED4019">
        <w:rPr>
          <w:rFonts w:ascii="Times New Roman" w:hAnsi="Times New Roman"/>
        </w:rPr>
        <w:br/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Critical value for a significance level of: 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                </w:t>
      </w:r>
      <w:proofErr w:type="gramStart"/>
      <w:r w:rsidRPr="00ED4019">
        <w:rPr>
          <w:rStyle w:val="VerbatimChar"/>
          <w:rFonts w:ascii="Times New Roman" w:hAnsi="Times New Roman"/>
        </w:rPr>
        <w:t>10pct  5pct</w:t>
      </w:r>
      <w:proofErr w:type="gramEnd"/>
      <w:r w:rsidRPr="00ED4019">
        <w:rPr>
          <w:rStyle w:val="VerbatimChar"/>
          <w:rFonts w:ascii="Times New Roman" w:hAnsi="Times New Roman"/>
        </w:rPr>
        <w:t xml:space="preserve"> 2.5pct  1pct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critical values 0.347 0.463  0.574 0.739</w:t>
      </w:r>
    </w:p>
    <w:p w14:paraId="4E6B26EE" w14:textId="77777777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5393" w:author="제이펍 출판사" w:date="2021-03-14T15:57:00Z">
          <w:pPr>
            <w:pStyle w:val="SourceCode"/>
          </w:pPr>
        </w:pPrChange>
      </w:pPr>
      <w:r w:rsidRPr="00ED4019">
        <w:rPr>
          <w:rStyle w:val="CommentTok"/>
          <w:rFonts w:ascii="Times New Roman" w:hAnsi="Times New Roman"/>
        </w:rPr>
        <w:t xml:space="preserve"># </w:t>
      </w:r>
      <w:proofErr w:type="gramStart"/>
      <w:r w:rsidRPr="00ED4019">
        <w:rPr>
          <w:rStyle w:val="CommentTok"/>
          <w:rFonts w:ascii="Times New Roman" w:hAnsi="Times New Roman"/>
        </w:rPr>
        <w:t>ndiffs(</w:t>
      </w:r>
      <w:proofErr w:type="gramEnd"/>
      <w:r w:rsidRPr="00ED4019">
        <w:rPr>
          <w:rStyle w:val="CommentTok"/>
          <w:rFonts w:ascii="Times New Roman" w:hAnsi="Times New Roman"/>
        </w:rPr>
        <w:t>)</w:t>
      </w:r>
      <w:r w:rsidRPr="00ED4019">
        <w:rPr>
          <w:rStyle w:val="CommentTok"/>
          <w:rFonts w:ascii="Times New Roman" w:hAnsi="Times New Roman"/>
        </w:rPr>
        <w:t>에</w:t>
      </w:r>
      <w:r w:rsidRPr="00ED4019">
        <w:rPr>
          <w:rStyle w:val="CommentTok"/>
          <w:rFonts w:ascii="Times New Roman" w:hAnsi="Times New Roman"/>
        </w:rPr>
        <w:t xml:space="preserve"> </w:t>
      </w:r>
      <w:r w:rsidRPr="00ED4019">
        <w:rPr>
          <w:rStyle w:val="CommentTok"/>
          <w:rFonts w:ascii="Times New Roman" w:hAnsi="Times New Roman"/>
        </w:rPr>
        <w:t>의하면</w:t>
      </w:r>
      <w:r w:rsidRPr="00ED4019">
        <w:rPr>
          <w:rStyle w:val="CommentTok"/>
          <w:rFonts w:ascii="Times New Roman" w:hAnsi="Times New Roman"/>
        </w:rPr>
        <w:t xml:space="preserve"> 1</w:t>
      </w:r>
      <w:r w:rsidRPr="00ED4019">
        <w:rPr>
          <w:rStyle w:val="CommentTok"/>
          <w:rFonts w:ascii="Times New Roman" w:hAnsi="Times New Roman"/>
        </w:rPr>
        <w:t>차</w:t>
      </w:r>
      <w:r w:rsidRPr="00ED4019">
        <w:rPr>
          <w:rStyle w:val="CommentTok"/>
          <w:rFonts w:ascii="Times New Roman" w:hAnsi="Times New Roman"/>
        </w:rPr>
        <w:t xml:space="preserve"> </w:t>
      </w:r>
      <w:r w:rsidRPr="00ED4019">
        <w:rPr>
          <w:rStyle w:val="CommentTok"/>
          <w:rFonts w:ascii="Times New Roman" w:hAnsi="Times New Roman"/>
        </w:rPr>
        <w:t>차분</w:t>
      </w:r>
      <w:r w:rsidRPr="00ED4019">
        <w:rPr>
          <w:rStyle w:val="CommentTok"/>
          <w:rFonts w:ascii="Times New Roman" w:hAnsi="Times New Roman"/>
        </w:rPr>
        <w:t xml:space="preserve"> </w:t>
      </w:r>
      <w:r w:rsidRPr="00ED4019">
        <w:rPr>
          <w:rStyle w:val="CommentTok"/>
          <w:rFonts w:ascii="Times New Roman" w:hAnsi="Times New Roman"/>
        </w:rPr>
        <w:t>필요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>employees.ts[,</w:t>
      </w:r>
      <w:r w:rsidRPr="00ED4019">
        <w:rPr>
          <w:rStyle w:val="DecValTok"/>
          <w:rFonts w:ascii="Times New Roman" w:hAnsi="Times New Roman"/>
        </w:rPr>
        <w:t>2</w:t>
      </w:r>
      <w:r w:rsidRPr="00ED4019">
        <w:rPr>
          <w:rStyle w:val="NormalTok"/>
          <w:rFonts w:ascii="Times New Roman" w:hAnsi="Times New Roman"/>
        </w:rPr>
        <w:t xml:space="preserve">] </w:t>
      </w:r>
      <w:r w:rsidRPr="00ED4019">
        <w:rPr>
          <w:rStyle w:val="SpecialCharTok"/>
          <w:rFonts w:ascii="Times New Roman" w:hAnsi="Times New Roman"/>
        </w:rPr>
        <w:t>%&gt;%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unctionTok"/>
          <w:rFonts w:ascii="Times New Roman" w:hAnsi="Times New Roman"/>
        </w:rPr>
        <w:t>ndiffs</w:t>
      </w:r>
      <w:r w:rsidRPr="00ED4019">
        <w:rPr>
          <w:rStyle w:val="NormalTok"/>
          <w:rFonts w:ascii="Times New Roman" w:hAnsi="Times New Roman"/>
        </w:rPr>
        <w:t>()</w:t>
      </w:r>
    </w:p>
    <w:p w14:paraId="7FC1481B" w14:textId="77777777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5394" w:author="제이펍 출판사" w:date="2021-03-14T15:57:00Z">
          <w:pPr>
            <w:pStyle w:val="SourceCode"/>
          </w:pPr>
        </w:pPrChange>
      </w:pPr>
      <w:r w:rsidRPr="00ED4019">
        <w:rPr>
          <w:rStyle w:val="VerbatimChar"/>
          <w:rFonts w:ascii="Times New Roman" w:hAnsi="Times New Roman"/>
        </w:rPr>
        <w:t>[1] 1</w:t>
      </w:r>
    </w:p>
    <w:p w14:paraId="34F8373C" w14:textId="7AF75AAC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5395" w:author="제이펍 출판사" w:date="2021-03-14T15:57:00Z">
          <w:pPr>
            <w:pStyle w:val="SourceCode"/>
          </w:pPr>
        </w:pPrChange>
      </w:pPr>
      <w:r w:rsidRPr="00ED4019">
        <w:rPr>
          <w:rStyle w:val="CommentTok"/>
          <w:rFonts w:ascii="Times New Roman" w:hAnsi="Times New Roman"/>
        </w:rPr>
        <w:t># 1</w:t>
      </w:r>
      <w:r w:rsidRPr="00ED4019">
        <w:rPr>
          <w:rStyle w:val="CommentTok"/>
          <w:rFonts w:ascii="Times New Roman" w:hAnsi="Times New Roman"/>
        </w:rPr>
        <w:t>차</w:t>
      </w:r>
      <w:r w:rsidRPr="00ED4019">
        <w:rPr>
          <w:rStyle w:val="CommentTok"/>
          <w:rFonts w:ascii="Times New Roman" w:hAnsi="Times New Roman"/>
        </w:rPr>
        <w:t xml:space="preserve"> </w:t>
      </w:r>
      <w:r w:rsidRPr="00ED4019">
        <w:rPr>
          <w:rStyle w:val="CommentTok"/>
          <w:rFonts w:ascii="Times New Roman" w:hAnsi="Times New Roman"/>
        </w:rPr>
        <w:t>차분</w:t>
      </w:r>
      <w:r w:rsidRPr="00ED4019">
        <w:rPr>
          <w:rStyle w:val="CommentTok"/>
          <w:rFonts w:ascii="Times New Roman" w:hAnsi="Times New Roman"/>
        </w:rPr>
        <w:t xml:space="preserve"> </w:t>
      </w:r>
      <w:r w:rsidRPr="00ED4019">
        <w:rPr>
          <w:rStyle w:val="CommentTok"/>
          <w:rFonts w:ascii="Times New Roman" w:hAnsi="Times New Roman"/>
        </w:rPr>
        <w:t>결과</w:t>
      </w:r>
      <w:r w:rsidRPr="00ED4019">
        <w:rPr>
          <w:rStyle w:val="CommentTok"/>
          <w:rFonts w:ascii="Times New Roman" w:hAnsi="Times New Roman"/>
        </w:rPr>
        <w:t xml:space="preserve"> plot()</w:t>
      </w:r>
      <w:r w:rsidRPr="00ED4019">
        <w:rPr>
          <w:rFonts w:ascii="Times New Roman" w:hAnsi="Times New Roman"/>
        </w:rPr>
        <w:br/>
      </w:r>
      <w:r w:rsidRPr="00ED4019">
        <w:rPr>
          <w:rStyle w:val="CommentTok"/>
          <w:rFonts w:ascii="Times New Roman" w:hAnsi="Times New Roman"/>
        </w:rPr>
        <w:t># ACF, PACF</w:t>
      </w:r>
      <w:r w:rsidRPr="00ED4019">
        <w:rPr>
          <w:rStyle w:val="CommentTok"/>
          <w:rFonts w:ascii="Times New Roman" w:hAnsi="Times New Roman"/>
        </w:rPr>
        <w:t>를</w:t>
      </w:r>
      <w:r w:rsidRPr="00ED4019">
        <w:rPr>
          <w:rStyle w:val="CommentTok"/>
          <w:rFonts w:ascii="Times New Roman" w:hAnsi="Times New Roman"/>
        </w:rPr>
        <w:t xml:space="preserve"> </w:t>
      </w:r>
      <w:r w:rsidRPr="00ED4019">
        <w:rPr>
          <w:rStyle w:val="CommentTok"/>
          <w:rFonts w:ascii="Times New Roman" w:hAnsi="Times New Roman"/>
        </w:rPr>
        <w:t>확인해서</w:t>
      </w:r>
      <w:r w:rsidRPr="00ED4019">
        <w:rPr>
          <w:rStyle w:val="CommentTok"/>
          <w:rFonts w:ascii="Times New Roman" w:hAnsi="Times New Roman"/>
        </w:rPr>
        <w:t xml:space="preserve"> </w:t>
      </w:r>
      <w:r w:rsidRPr="00ED4019">
        <w:rPr>
          <w:rStyle w:val="CommentTok"/>
          <w:rFonts w:ascii="Times New Roman" w:hAnsi="Times New Roman"/>
        </w:rPr>
        <w:t>비계절성</w:t>
      </w:r>
      <w:r w:rsidRPr="00ED4019">
        <w:rPr>
          <w:rStyle w:val="CommentTok"/>
          <w:rFonts w:ascii="Times New Roman" w:hAnsi="Times New Roman"/>
        </w:rPr>
        <w:t xml:space="preserve"> </w:t>
      </w:r>
      <w:r w:rsidRPr="00ED4019">
        <w:rPr>
          <w:rStyle w:val="CommentTok"/>
          <w:rFonts w:ascii="Times New Roman" w:hAnsi="Times New Roman"/>
        </w:rPr>
        <w:t>모델은</w:t>
      </w:r>
      <w:r w:rsidRPr="00ED4019">
        <w:rPr>
          <w:rStyle w:val="CommentTok"/>
          <w:rFonts w:ascii="Times New Roman" w:hAnsi="Times New Roman"/>
        </w:rPr>
        <w:t xml:space="preserve"> (0,1,1)</w:t>
      </w:r>
      <w:ins w:id="5396" w:author="user" w:date="2021-03-22T21:21:00Z">
        <w:r w:rsidR="00E60940">
          <w:rPr>
            <w:rStyle w:val="CommentTok"/>
            <w:rFonts w:ascii="Times New Roman" w:hAnsi="Times New Roman" w:hint="eastAsia"/>
            <w:lang w:eastAsia="ko-KR"/>
          </w:rPr>
          <w:t>,</w:t>
        </w:r>
      </w:ins>
      <w:r w:rsidRPr="00ED4019">
        <w:rPr>
          <w:rStyle w:val="CommentTok"/>
          <w:rFonts w:ascii="Times New Roman" w:hAnsi="Times New Roman"/>
        </w:rPr>
        <w:t xml:space="preserve"> </w:t>
      </w:r>
      <w:r w:rsidRPr="00ED4019">
        <w:rPr>
          <w:rStyle w:val="CommentTok"/>
          <w:rFonts w:ascii="Times New Roman" w:hAnsi="Times New Roman"/>
        </w:rPr>
        <w:t>계절성</w:t>
      </w:r>
      <w:r w:rsidRPr="00ED4019">
        <w:rPr>
          <w:rStyle w:val="CommentTok"/>
          <w:rFonts w:ascii="Times New Roman" w:hAnsi="Times New Roman"/>
        </w:rPr>
        <w:t xml:space="preserve"> </w:t>
      </w:r>
      <w:r w:rsidRPr="00ED4019">
        <w:rPr>
          <w:rStyle w:val="CommentTok"/>
          <w:rFonts w:ascii="Times New Roman" w:hAnsi="Times New Roman"/>
        </w:rPr>
        <w:t>모델은</w:t>
      </w:r>
      <w:r w:rsidRPr="00ED4019">
        <w:rPr>
          <w:rStyle w:val="CommentTok"/>
          <w:rFonts w:ascii="Times New Roman" w:hAnsi="Times New Roman"/>
        </w:rPr>
        <w:t xml:space="preserve"> (1,1,0)</w:t>
      </w:r>
      <w:r w:rsidRPr="00ED4019">
        <w:rPr>
          <w:rStyle w:val="CommentTok"/>
          <w:rFonts w:ascii="Times New Roman" w:hAnsi="Times New Roman"/>
        </w:rPr>
        <w:t>으로</w:t>
      </w:r>
      <w:r w:rsidRPr="00ED4019">
        <w:rPr>
          <w:rStyle w:val="CommentTok"/>
          <w:rFonts w:ascii="Times New Roman" w:hAnsi="Times New Roman"/>
        </w:rPr>
        <w:t xml:space="preserve"> </w:t>
      </w:r>
      <w:r w:rsidRPr="00ED4019">
        <w:rPr>
          <w:rStyle w:val="CommentTok"/>
          <w:rFonts w:ascii="Times New Roman" w:hAnsi="Times New Roman"/>
        </w:rPr>
        <w:t>결정</w:t>
      </w:r>
      <w:r w:rsidRPr="00ED4019">
        <w:rPr>
          <w:rStyle w:val="CommentTok"/>
          <w:rFonts w:ascii="Times New Roman" w:hAnsi="Times New Roman"/>
        </w:rPr>
        <w:t xml:space="preserve"> 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>employees.ts[,</w:t>
      </w:r>
      <w:r w:rsidRPr="00ED4019">
        <w:rPr>
          <w:rStyle w:val="DecValTok"/>
          <w:rFonts w:ascii="Times New Roman" w:hAnsi="Times New Roman"/>
        </w:rPr>
        <w:t>2</w:t>
      </w:r>
      <w:r w:rsidRPr="00ED4019">
        <w:rPr>
          <w:rStyle w:val="NormalTok"/>
          <w:rFonts w:ascii="Times New Roman" w:hAnsi="Times New Roman"/>
        </w:rPr>
        <w:t xml:space="preserve">] </w:t>
      </w:r>
      <w:r w:rsidRPr="00ED4019">
        <w:rPr>
          <w:rStyle w:val="SpecialCharTok"/>
          <w:rFonts w:ascii="Times New Roman" w:hAnsi="Times New Roman"/>
        </w:rPr>
        <w:t>%&gt;%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unctionTok"/>
          <w:rFonts w:ascii="Times New Roman" w:hAnsi="Times New Roman"/>
        </w:rPr>
        <w:t>diff</w:t>
      </w:r>
      <w:r w:rsidRPr="00ED4019">
        <w:rPr>
          <w:rStyle w:val="NormalTok"/>
          <w:rFonts w:ascii="Times New Roman" w:hAnsi="Times New Roman"/>
        </w:rPr>
        <w:t xml:space="preserve">() </w:t>
      </w:r>
      <w:r w:rsidRPr="00ED4019">
        <w:rPr>
          <w:rStyle w:val="SpecialCharTok"/>
          <w:rFonts w:ascii="Times New Roman" w:hAnsi="Times New Roman"/>
        </w:rPr>
        <w:t>%&gt;%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unctionTok"/>
          <w:rFonts w:ascii="Times New Roman" w:hAnsi="Times New Roman"/>
        </w:rPr>
        <w:t>tsdisplay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AttributeTok"/>
          <w:rFonts w:ascii="Times New Roman" w:hAnsi="Times New Roman"/>
        </w:rPr>
        <w:t>lag.max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DecValTok"/>
          <w:rFonts w:ascii="Times New Roman" w:hAnsi="Times New Roman"/>
        </w:rPr>
        <w:t>36</w:t>
      </w:r>
      <w:r w:rsidRPr="00ED4019">
        <w:rPr>
          <w:rStyle w:val="NormalTok"/>
          <w:rFonts w:ascii="Times New Roman" w:hAnsi="Times New Roman"/>
        </w:rPr>
        <w:t>)</w:t>
      </w:r>
    </w:p>
    <w:p w14:paraId="316BC35A" w14:textId="77777777" w:rsidR="00FD7B2A" w:rsidRPr="00ED4019" w:rsidRDefault="00FD7B2A">
      <w:pPr>
        <w:pStyle w:val="Figure"/>
        <w:jc w:val="both"/>
        <w:rPr>
          <w:rFonts w:ascii="Times New Roman" w:hAnsi="Times New Roman"/>
        </w:rPr>
        <w:pPrChange w:id="5397" w:author="제이펍 출판사" w:date="2021-03-14T15:57:00Z">
          <w:pPr>
            <w:pStyle w:val="Figure"/>
          </w:pPr>
        </w:pPrChange>
      </w:pPr>
      <w:r w:rsidRPr="00ED4019">
        <w:rPr>
          <w:rFonts w:ascii="Times New Roman" w:hAnsi="Times New Roman"/>
          <w:noProof/>
          <w:lang w:eastAsia="ko-KR"/>
        </w:rPr>
        <w:lastRenderedPageBreak/>
        <w:drawing>
          <wp:inline distT="0" distB="0" distL="0" distR="0" wp14:anchorId="76CB2493" wp14:editId="6A470127">
            <wp:extent cx="4572000" cy="3657600"/>
            <wp:effectExtent l="0" t="0" r="0" b="0"/>
            <wp:docPr id="141" name="그림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"/>
                    <pic:cNvPicPr>
                      <a:picLocks noChangeAspect="1" noChangeArrowheads="1"/>
                    </pic:cNvPicPr>
                  </pic:nvPicPr>
                  <pic:blipFill>
                    <a:blip r:embed="rId17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E322346" w14:textId="77777777" w:rsidR="00FD7B2A" w:rsidRPr="00ED4019" w:rsidRDefault="00FD7B2A">
      <w:pPr>
        <w:pStyle w:val="a6"/>
        <w:jc w:val="both"/>
        <w:rPr>
          <w:rFonts w:ascii="Times New Roman" w:hAnsi="Times New Roman"/>
        </w:rPr>
        <w:pPrChange w:id="5398" w:author="제이펍 출판사" w:date="2021-03-14T15:57:00Z">
          <w:pPr>
            <w:pStyle w:val="a6"/>
            <w:jc w:val="center"/>
          </w:pPr>
        </w:pPrChange>
      </w:pPr>
      <w:commentRangeStart w:id="5399"/>
      <w:r w:rsidRPr="00ED4019">
        <w:rPr>
          <w:rFonts w:ascii="Times New Roman" w:hAnsi="Times New Roman" w:hint="eastAsia"/>
        </w:rPr>
        <w:t>그림</w:t>
      </w:r>
      <w:r w:rsidRPr="00ED4019">
        <w:rPr>
          <w:rFonts w:ascii="Times New Roman" w:hAnsi="Times New Roman" w:hint="eastAsia"/>
        </w:rPr>
        <w:t xml:space="preserve"> </w:t>
      </w:r>
      <w:r w:rsidRPr="00ED4019">
        <w:rPr>
          <w:rFonts w:ascii="Times New Roman" w:hAnsi="Times New Roman"/>
        </w:rPr>
        <w:t>6-71</w:t>
      </w:r>
      <w:commentRangeEnd w:id="5399"/>
      <w:r w:rsidR="006620BC">
        <w:rPr>
          <w:rStyle w:val="af3"/>
          <w:i w:val="0"/>
        </w:rPr>
        <w:commentReference w:id="5399"/>
      </w:r>
    </w:p>
    <w:p w14:paraId="347FE429" w14:textId="77777777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5400" w:author="제이펍 출판사" w:date="2021-03-14T15:57:00Z">
          <w:pPr>
            <w:pStyle w:val="SourceCode"/>
          </w:pPr>
        </w:pPrChange>
      </w:pPr>
      <w:r w:rsidRPr="00ED4019">
        <w:rPr>
          <w:rStyle w:val="CommentTok"/>
          <w:rFonts w:ascii="Times New Roman" w:hAnsi="Times New Roman"/>
        </w:rPr>
        <w:t># ARIMA(0,1,1)(1,1,0)[12]</w:t>
      </w:r>
      <w:r w:rsidRPr="00ED4019">
        <w:rPr>
          <w:rStyle w:val="CommentTok"/>
          <w:rFonts w:ascii="Times New Roman" w:hAnsi="Times New Roman"/>
        </w:rPr>
        <w:t>모델</w:t>
      </w:r>
      <w:r w:rsidRPr="00ED4019">
        <w:rPr>
          <w:rStyle w:val="CommentTok"/>
          <w:rFonts w:ascii="Times New Roman" w:hAnsi="Times New Roman"/>
        </w:rPr>
        <w:t xml:space="preserve"> </w:t>
      </w:r>
      <w:r w:rsidRPr="00ED4019">
        <w:rPr>
          <w:rStyle w:val="CommentTok"/>
          <w:rFonts w:ascii="Times New Roman" w:hAnsi="Times New Roman"/>
        </w:rPr>
        <w:t>생성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arima011110 </w:t>
      </w:r>
      <w:r w:rsidRPr="00ED4019">
        <w:rPr>
          <w:rStyle w:val="OtherTok"/>
          <w:rFonts w:ascii="Times New Roman" w:hAnsi="Times New Roman"/>
        </w:rPr>
        <w:t>&lt;-</w:t>
      </w:r>
      <w:r w:rsidRPr="00ED4019">
        <w:rPr>
          <w:rStyle w:val="NormalTok"/>
          <w:rFonts w:ascii="Times New Roman" w:hAnsi="Times New Roman"/>
        </w:rPr>
        <w:t xml:space="preserve"> employees.ts[,</w:t>
      </w:r>
      <w:r w:rsidRPr="00ED4019">
        <w:rPr>
          <w:rStyle w:val="DecValTok"/>
          <w:rFonts w:ascii="Times New Roman" w:hAnsi="Times New Roman"/>
        </w:rPr>
        <w:t>2</w:t>
      </w:r>
      <w:r w:rsidRPr="00ED4019">
        <w:rPr>
          <w:rStyle w:val="NormalTok"/>
          <w:rFonts w:ascii="Times New Roman" w:hAnsi="Times New Roman"/>
        </w:rPr>
        <w:t xml:space="preserve">] </w:t>
      </w:r>
      <w:r w:rsidRPr="00ED4019">
        <w:rPr>
          <w:rStyle w:val="SpecialCharTok"/>
          <w:rFonts w:ascii="Times New Roman" w:hAnsi="Times New Roman"/>
        </w:rPr>
        <w:t>%&gt;%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unctionTok"/>
          <w:rFonts w:ascii="Times New Roman" w:hAnsi="Times New Roman"/>
        </w:rPr>
        <w:t>Arima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AttributeTok"/>
          <w:rFonts w:ascii="Times New Roman" w:hAnsi="Times New Roman"/>
        </w:rPr>
        <w:t>order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unctionTok"/>
          <w:rFonts w:ascii="Times New Roman" w:hAnsi="Times New Roman"/>
        </w:rPr>
        <w:t>c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DecValTok"/>
          <w:rFonts w:ascii="Times New Roman" w:hAnsi="Times New Roman"/>
        </w:rPr>
        <w:t>0</w:t>
      </w:r>
      <w:r w:rsidRPr="00ED4019">
        <w:rPr>
          <w:rStyle w:val="NormalTok"/>
          <w:rFonts w:ascii="Times New Roman" w:hAnsi="Times New Roman"/>
        </w:rPr>
        <w:t>,</w:t>
      </w:r>
      <w:r w:rsidRPr="00ED4019">
        <w:rPr>
          <w:rStyle w:val="DecValTok"/>
          <w:rFonts w:ascii="Times New Roman" w:hAnsi="Times New Roman"/>
        </w:rPr>
        <w:t>1</w:t>
      </w:r>
      <w:r w:rsidRPr="00ED4019">
        <w:rPr>
          <w:rStyle w:val="NormalTok"/>
          <w:rFonts w:ascii="Times New Roman" w:hAnsi="Times New Roman"/>
        </w:rPr>
        <w:t>,</w:t>
      </w:r>
      <w:r w:rsidRPr="00ED4019">
        <w:rPr>
          <w:rStyle w:val="DecValTok"/>
          <w:rFonts w:ascii="Times New Roman" w:hAnsi="Times New Roman"/>
        </w:rPr>
        <w:t>1</w:t>
      </w:r>
      <w:r w:rsidRPr="00ED4019">
        <w:rPr>
          <w:rStyle w:val="NormalTok"/>
          <w:rFonts w:ascii="Times New Roman" w:hAnsi="Times New Roman"/>
        </w:rPr>
        <w:t xml:space="preserve">), </w:t>
      </w:r>
      <w:r w:rsidRPr="00ED4019">
        <w:rPr>
          <w:rStyle w:val="AttributeTok"/>
          <w:rFonts w:ascii="Times New Roman" w:hAnsi="Times New Roman"/>
        </w:rPr>
        <w:t>seasonal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unctionTok"/>
          <w:rFonts w:ascii="Times New Roman" w:hAnsi="Times New Roman"/>
        </w:rPr>
        <w:t>c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DecValTok"/>
          <w:rFonts w:ascii="Times New Roman" w:hAnsi="Times New Roman"/>
        </w:rPr>
        <w:t>1</w:t>
      </w:r>
      <w:r w:rsidRPr="00ED4019">
        <w:rPr>
          <w:rStyle w:val="NormalTok"/>
          <w:rFonts w:ascii="Times New Roman" w:hAnsi="Times New Roman"/>
        </w:rPr>
        <w:t>,</w:t>
      </w:r>
      <w:r w:rsidRPr="00ED4019">
        <w:rPr>
          <w:rStyle w:val="DecValTok"/>
          <w:rFonts w:ascii="Times New Roman" w:hAnsi="Times New Roman"/>
        </w:rPr>
        <w:t>1</w:t>
      </w:r>
      <w:r w:rsidRPr="00ED4019">
        <w:rPr>
          <w:rStyle w:val="NormalTok"/>
          <w:rFonts w:ascii="Times New Roman" w:hAnsi="Times New Roman"/>
        </w:rPr>
        <w:t>,</w:t>
      </w:r>
      <w:r w:rsidRPr="00ED4019">
        <w:rPr>
          <w:rStyle w:val="DecValTok"/>
          <w:rFonts w:ascii="Times New Roman" w:hAnsi="Times New Roman"/>
        </w:rPr>
        <w:t>0</w:t>
      </w:r>
      <w:r w:rsidRPr="00ED4019">
        <w:rPr>
          <w:rStyle w:val="NormalTok"/>
          <w:rFonts w:ascii="Times New Roman" w:hAnsi="Times New Roman"/>
        </w:rPr>
        <w:t>))</w:t>
      </w:r>
      <w:r w:rsidRPr="00ED4019">
        <w:rPr>
          <w:rFonts w:ascii="Times New Roman" w:hAnsi="Times New Roman"/>
        </w:rPr>
        <w:br/>
      </w:r>
      <w:r w:rsidRPr="00ED4019">
        <w:rPr>
          <w:rStyle w:val="CommentTok"/>
          <w:rFonts w:ascii="Times New Roman" w:hAnsi="Times New Roman"/>
        </w:rPr>
        <w:t># auto.arima()</w:t>
      </w:r>
      <w:r w:rsidRPr="00ED4019">
        <w:rPr>
          <w:rStyle w:val="CommentTok"/>
          <w:rFonts w:ascii="Times New Roman" w:hAnsi="Times New Roman"/>
        </w:rPr>
        <w:t>가</w:t>
      </w:r>
      <w:r w:rsidRPr="00ED4019">
        <w:rPr>
          <w:rStyle w:val="CommentTok"/>
          <w:rFonts w:ascii="Times New Roman" w:hAnsi="Times New Roman"/>
        </w:rPr>
        <w:t xml:space="preserve"> </w:t>
      </w:r>
      <w:r w:rsidRPr="00ED4019">
        <w:rPr>
          <w:rStyle w:val="CommentTok"/>
          <w:rFonts w:ascii="Times New Roman" w:hAnsi="Times New Roman"/>
        </w:rPr>
        <w:t>제안한</w:t>
      </w:r>
      <w:r w:rsidRPr="00ED4019">
        <w:rPr>
          <w:rStyle w:val="CommentTok"/>
          <w:rFonts w:ascii="Times New Roman" w:hAnsi="Times New Roman"/>
        </w:rPr>
        <w:t xml:space="preserve"> ARIMA(0,1,0)(0,1,1)[12]</w:t>
      </w:r>
      <w:r w:rsidRPr="00ED4019">
        <w:rPr>
          <w:rStyle w:val="CommentTok"/>
          <w:rFonts w:ascii="Times New Roman" w:hAnsi="Times New Roman"/>
        </w:rPr>
        <w:t>모델</w:t>
      </w:r>
      <w:r w:rsidRPr="00ED4019">
        <w:rPr>
          <w:rStyle w:val="CommentTok"/>
          <w:rFonts w:ascii="Times New Roman" w:hAnsi="Times New Roman"/>
        </w:rPr>
        <w:t xml:space="preserve"> </w:t>
      </w:r>
      <w:r w:rsidRPr="00ED4019">
        <w:rPr>
          <w:rStyle w:val="CommentTok"/>
          <w:rFonts w:ascii="Times New Roman" w:hAnsi="Times New Roman"/>
        </w:rPr>
        <w:t>생성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arima010011 </w:t>
      </w:r>
      <w:r w:rsidRPr="00ED4019">
        <w:rPr>
          <w:rStyle w:val="OtherTok"/>
          <w:rFonts w:ascii="Times New Roman" w:hAnsi="Times New Roman"/>
        </w:rPr>
        <w:t>&lt;-</w:t>
      </w:r>
      <w:r w:rsidRPr="00ED4019">
        <w:rPr>
          <w:rStyle w:val="NormalTok"/>
          <w:rFonts w:ascii="Times New Roman" w:hAnsi="Times New Roman"/>
        </w:rPr>
        <w:t xml:space="preserve"> employees.ts[,</w:t>
      </w:r>
      <w:r w:rsidRPr="00ED4019">
        <w:rPr>
          <w:rStyle w:val="DecValTok"/>
          <w:rFonts w:ascii="Times New Roman" w:hAnsi="Times New Roman"/>
        </w:rPr>
        <w:t>2</w:t>
      </w:r>
      <w:r w:rsidRPr="00ED4019">
        <w:rPr>
          <w:rStyle w:val="NormalTok"/>
          <w:rFonts w:ascii="Times New Roman" w:hAnsi="Times New Roman"/>
        </w:rPr>
        <w:t xml:space="preserve">] </w:t>
      </w:r>
      <w:r w:rsidRPr="00ED4019">
        <w:rPr>
          <w:rStyle w:val="SpecialCharTok"/>
          <w:rFonts w:ascii="Times New Roman" w:hAnsi="Times New Roman"/>
        </w:rPr>
        <w:t>%&gt;%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unctionTok"/>
          <w:rFonts w:ascii="Times New Roman" w:hAnsi="Times New Roman"/>
        </w:rPr>
        <w:t>Arima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AttributeTok"/>
          <w:rFonts w:ascii="Times New Roman" w:hAnsi="Times New Roman"/>
        </w:rPr>
        <w:t>order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unctionTok"/>
          <w:rFonts w:ascii="Times New Roman" w:hAnsi="Times New Roman"/>
        </w:rPr>
        <w:t>c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DecValTok"/>
          <w:rFonts w:ascii="Times New Roman" w:hAnsi="Times New Roman"/>
        </w:rPr>
        <w:t>0</w:t>
      </w:r>
      <w:r w:rsidRPr="00ED4019">
        <w:rPr>
          <w:rStyle w:val="NormalTok"/>
          <w:rFonts w:ascii="Times New Roman" w:hAnsi="Times New Roman"/>
        </w:rPr>
        <w:t>,</w:t>
      </w:r>
      <w:r w:rsidRPr="00ED4019">
        <w:rPr>
          <w:rStyle w:val="DecValTok"/>
          <w:rFonts w:ascii="Times New Roman" w:hAnsi="Times New Roman"/>
        </w:rPr>
        <w:t>1</w:t>
      </w:r>
      <w:r w:rsidRPr="00ED4019">
        <w:rPr>
          <w:rStyle w:val="NormalTok"/>
          <w:rFonts w:ascii="Times New Roman" w:hAnsi="Times New Roman"/>
        </w:rPr>
        <w:t>,</w:t>
      </w:r>
      <w:r w:rsidRPr="00ED4019">
        <w:rPr>
          <w:rStyle w:val="DecValTok"/>
          <w:rFonts w:ascii="Times New Roman" w:hAnsi="Times New Roman"/>
        </w:rPr>
        <w:t>0</w:t>
      </w:r>
      <w:r w:rsidRPr="00ED4019">
        <w:rPr>
          <w:rStyle w:val="NormalTok"/>
          <w:rFonts w:ascii="Times New Roman" w:hAnsi="Times New Roman"/>
        </w:rPr>
        <w:t xml:space="preserve">), </w:t>
      </w:r>
      <w:r w:rsidRPr="00ED4019">
        <w:rPr>
          <w:rStyle w:val="AttributeTok"/>
          <w:rFonts w:ascii="Times New Roman" w:hAnsi="Times New Roman"/>
        </w:rPr>
        <w:t>seasonal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unctionTok"/>
          <w:rFonts w:ascii="Times New Roman" w:hAnsi="Times New Roman"/>
        </w:rPr>
        <w:t>c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DecValTok"/>
          <w:rFonts w:ascii="Times New Roman" w:hAnsi="Times New Roman"/>
        </w:rPr>
        <w:t>0</w:t>
      </w:r>
      <w:r w:rsidRPr="00ED4019">
        <w:rPr>
          <w:rStyle w:val="NormalTok"/>
          <w:rFonts w:ascii="Times New Roman" w:hAnsi="Times New Roman"/>
        </w:rPr>
        <w:t>,</w:t>
      </w:r>
      <w:r w:rsidRPr="00ED4019">
        <w:rPr>
          <w:rStyle w:val="DecValTok"/>
          <w:rFonts w:ascii="Times New Roman" w:hAnsi="Times New Roman"/>
        </w:rPr>
        <w:t>1</w:t>
      </w:r>
      <w:r w:rsidRPr="00ED4019">
        <w:rPr>
          <w:rStyle w:val="NormalTok"/>
          <w:rFonts w:ascii="Times New Roman" w:hAnsi="Times New Roman"/>
        </w:rPr>
        <w:t>,</w:t>
      </w:r>
      <w:r w:rsidRPr="00ED4019">
        <w:rPr>
          <w:rStyle w:val="DecValTok"/>
          <w:rFonts w:ascii="Times New Roman" w:hAnsi="Times New Roman"/>
        </w:rPr>
        <w:t>1</w:t>
      </w:r>
      <w:r w:rsidRPr="00ED4019">
        <w:rPr>
          <w:rStyle w:val="NormalTok"/>
          <w:rFonts w:ascii="Times New Roman" w:hAnsi="Times New Roman"/>
        </w:rPr>
        <w:t>))</w:t>
      </w:r>
      <w:r w:rsidRPr="00ED4019">
        <w:rPr>
          <w:rFonts w:ascii="Times New Roman" w:hAnsi="Times New Roman"/>
        </w:rPr>
        <w:br/>
      </w:r>
      <w:r w:rsidRPr="00ED4019">
        <w:rPr>
          <w:rStyle w:val="CommentTok"/>
          <w:rFonts w:ascii="Times New Roman" w:hAnsi="Times New Roman"/>
        </w:rPr>
        <w:t xml:space="preserve"># </w:t>
      </w:r>
      <w:r w:rsidRPr="00ED4019">
        <w:rPr>
          <w:rStyle w:val="CommentTok"/>
          <w:rFonts w:ascii="Times New Roman" w:hAnsi="Times New Roman"/>
        </w:rPr>
        <w:t>각</w:t>
      </w:r>
      <w:r w:rsidRPr="00ED4019">
        <w:rPr>
          <w:rStyle w:val="CommentTok"/>
          <w:rFonts w:ascii="Times New Roman" w:hAnsi="Times New Roman"/>
        </w:rPr>
        <w:t xml:space="preserve"> </w:t>
      </w:r>
      <w:r w:rsidRPr="00ED4019">
        <w:rPr>
          <w:rStyle w:val="CommentTok"/>
          <w:rFonts w:ascii="Times New Roman" w:hAnsi="Times New Roman"/>
        </w:rPr>
        <w:t>모델의</w:t>
      </w:r>
      <w:r w:rsidRPr="00ED4019">
        <w:rPr>
          <w:rStyle w:val="CommentTok"/>
          <w:rFonts w:ascii="Times New Roman" w:hAnsi="Times New Roman"/>
        </w:rPr>
        <w:t xml:space="preserve"> </w:t>
      </w:r>
      <w:r w:rsidRPr="00ED4019">
        <w:rPr>
          <w:rStyle w:val="CommentTok"/>
          <w:rFonts w:ascii="Times New Roman" w:hAnsi="Times New Roman"/>
        </w:rPr>
        <w:t>정보</w:t>
      </w:r>
      <w:r w:rsidRPr="00ED4019">
        <w:rPr>
          <w:rStyle w:val="CommentTok"/>
          <w:rFonts w:ascii="Times New Roman" w:hAnsi="Times New Roman"/>
        </w:rPr>
        <w:t xml:space="preserve"> </w:t>
      </w:r>
      <w:r w:rsidRPr="00ED4019">
        <w:rPr>
          <w:rStyle w:val="CommentTok"/>
          <w:rFonts w:ascii="Times New Roman" w:hAnsi="Times New Roman"/>
        </w:rPr>
        <w:t>확인</w:t>
      </w:r>
      <w:r w:rsidRPr="00ED4019">
        <w:rPr>
          <w:rFonts w:ascii="Times New Roman" w:hAnsi="Times New Roman"/>
        </w:rPr>
        <w:br/>
      </w:r>
      <w:r w:rsidRPr="00ED4019">
        <w:rPr>
          <w:rStyle w:val="FunctionTok"/>
          <w:rFonts w:ascii="Times New Roman" w:hAnsi="Times New Roman"/>
        </w:rPr>
        <w:t>summary</w:t>
      </w:r>
      <w:r w:rsidRPr="00ED4019">
        <w:rPr>
          <w:rStyle w:val="NormalTok"/>
          <w:rFonts w:ascii="Times New Roman" w:hAnsi="Times New Roman"/>
        </w:rPr>
        <w:t xml:space="preserve">(arima011110) </w:t>
      </w:r>
    </w:p>
    <w:p w14:paraId="2960C76C" w14:textId="77777777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5401" w:author="제이펍 출판사" w:date="2021-03-14T15:57:00Z">
          <w:pPr>
            <w:pStyle w:val="SourceCode"/>
          </w:pPr>
        </w:pPrChange>
      </w:pPr>
      <w:r w:rsidRPr="00ED4019">
        <w:rPr>
          <w:rStyle w:val="VerbatimChar"/>
          <w:rFonts w:ascii="Times New Roman" w:hAnsi="Times New Roman"/>
        </w:rPr>
        <w:t>Series</w:t>
      </w:r>
      <w:proofErr w:type="gramStart"/>
      <w:r w:rsidRPr="00ED4019">
        <w:rPr>
          <w:rStyle w:val="VerbatimChar"/>
          <w:rFonts w:ascii="Times New Roman" w:hAnsi="Times New Roman"/>
        </w:rPr>
        <w:t>: .</w:t>
      </w:r>
      <w:proofErr w:type="gramEnd"/>
      <w:r w:rsidRPr="00ED4019">
        <w:rPr>
          <w:rStyle w:val="VerbatimChar"/>
          <w:rFonts w:ascii="Times New Roman" w:hAnsi="Times New Roman"/>
        </w:rPr>
        <w:t xml:space="preserve"> </w:t>
      </w:r>
      <w:r w:rsidRPr="00ED4019">
        <w:rPr>
          <w:rFonts w:ascii="Times New Roman" w:hAnsi="Times New Roman"/>
        </w:rPr>
        <w:br/>
      </w:r>
      <w:proofErr w:type="gramStart"/>
      <w:r w:rsidRPr="00ED4019">
        <w:rPr>
          <w:rStyle w:val="VerbatimChar"/>
          <w:rFonts w:ascii="Times New Roman" w:hAnsi="Times New Roman"/>
        </w:rPr>
        <w:t>ARIMA(</w:t>
      </w:r>
      <w:proofErr w:type="gramEnd"/>
      <w:r w:rsidRPr="00ED4019">
        <w:rPr>
          <w:rStyle w:val="VerbatimChar"/>
          <w:rFonts w:ascii="Times New Roman" w:hAnsi="Times New Roman"/>
        </w:rPr>
        <w:t xml:space="preserve">0,1,1)(1,1,0)[12] </w:t>
      </w:r>
      <w:r w:rsidRPr="00ED4019">
        <w:rPr>
          <w:rFonts w:ascii="Times New Roman" w:hAnsi="Times New Roman"/>
        </w:rPr>
        <w:br/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Coefficients: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         ma1     sar1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      0.0087  -0.3649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s.e.  0.1385   0.1395</w:t>
      </w:r>
      <w:r w:rsidRPr="00ED4019">
        <w:rPr>
          <w:rFonts w:ascii="Times New Roman" w:hAnsi="Times New Roman"/>
        </w:rPr>
        <w:br/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sigma^2 estimated as 15667:  log likelihood=-518.22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AIC=1042.45   AICc=1042.75   BIC=1049.7</w:t>
      </w:r>
      <w:r w:rsidRPr="00ED4019">
        <w:rPr>
          <w:rFonts w:ascii="Times New Roman" w:hAnsi="Times New Roman"/>
        </w:rPr>
        <w:br/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Training set error measures: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                    ME    RMSE      MAE         MPE      MAPE      MASE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Training set -15.58899 114.974 74.83796 -0.05996543 0.2828592 0.2361174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                    ACF1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Training set -0.02801497</w:t>
      </w:r>
    </w:p>
    <w:p w14:paraId="00CF3B80" w14:textId="77777777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5402" w:author="제이펍 출판사" w:date="2021-03-14T15:57:00Z">
          <w:pPr>
            <w:pStyle w:val="SourceCode"/>
          </w:pPr>
        </w:pPrChange>
      </w:pPr>
      <w:proofErr w:type="gramStart"/>
      <w:r w:rsidRPr="00ED4019">
        <w:rPr>
          <w:rStyle w:val="FunctionTok"/>
          <w:rFonts w:ascii="Times New Roman" w:hAnsi="Times New Roman"/>
        </w:rPr>
        <w:t>summary</w:t>
      </w:r>
      <w:r w:rsidRPr="00ED4019">
        <w:rPr>
          <w:rStyle w:val="NormalTok"/>
          <w:rFonts w:ascii="Times New Roman" w:hAnsi="Times New Roman"/>
        </w:rPr>
        <w:t>(</w:t>
      </w:r>
      <w:proofErr w:type="gramEnd"/>
      <w:r w:rsidRPr="00ED4019">
        <w:rPr>
          <w:rStyle w:val="NormalTok"/>
          <w:rFonts w:ascii="Times New Roman" w:hAnsi="Times New Roman"/>
        </w:rPr>
        <w:t xml:space="preserve">arima010011) </w:t>
      </w:r>
    </w:p>
    <w:p w14:paraId="292A58FF" w14:textId="77777777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5403" w:author="제이펍 출판사" w:date="2021-03-14T15:57:00Z">
          <w:pPr>
            <w:pStyle w:val="SourceCode"/>
          </w:pPr>
        </w:pPrChange>
      </w:pPr>
      <w:r w:rsidRPr="00ED4019">
        <w:rPr>
          <w:rStyle w:val="VerbatimChar"/>
          <w:rFonts w:ascii="Times New Roman" w:hAnsi="Times New Roman"/>
        </w:rPr>
        <w:t>Series</w:t>
      </w:r>
      <w:proofErr w:type="gramStart"/>
      <w:r w:rsidRPr="00ED4019">
        <w:rPr>
          <w:rStyle w:val="VerbatimChar"/>
          <w:rFonts w:ascii="Times New Roman" w:hAnsi="Times New Roman"/>
        </w:rPr>
        <w:t>: .</w:t>
      </w:r>
      <w:proofErr w:type="gramEnd"/>
      <w:r w:rsidRPr="00ED4019">
        <w:rPr>
          <w:rStyle w:val="VerbatimChar"/>
          <w:rFonts w:ascii="Times New Roman" w:hAnsi="Times New Roman"/>
        </w:rPr>
        <w:t xml:space="preserve"> 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ARIMA(0,1,0)(0,1,1)[12] </w:t>
      </w:r>
      <w:r w:rsidRPr="00ED4019">
        <w:rPr>
          <w:rFonts w:ascii="Times New Roman" w:hAnsi="Times New Roman"/>
        </w:rPr>
        <w:br/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lastRenderedPageBreak/>
        <w:t>Coefficients: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         sma1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      -0.4246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s.e.   0.1648</w:t>
      </w:r>
      <w:r w:rsidRPr="00ED4019">
        <w:rPr>
          <w:rFonts w:ascii="Times New Roman" w:hAnsi="Times New Roman"/>
        </w:rPr>
        <w:br/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sigma^2 estimated as 15320:  log likelihood=-518.14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AIC=1040.27   AICc=1040.42   BIC=1045.11</w:t>
      </w:r>
      <w:r w:rsidRPr="00ED4019">
        <w:rPr>
          <w:rFonts w:ascii="Times New Roman" w:hAnsi="Times New Roman"/>
        </w:rPr>
        <w:br/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Training set error measures: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                    ME     RMSE      MAE         MPE      MAPE      MASE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Training set -17.24831 114.3934 73.75538 -0.06622242 0.2787589 0.2327018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                    ACF1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Training set -0.01264952</w:t>
      </w:r>
    </w:p>
    <w:p w14:paraId="58A4EAA7" w14:textId="77777777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5404" w:author="제이펍 출판사" w:date="2021-03-14T15:57:00Z">
          <w:pPr>
            <w:pStyle w:val="SourceCode"/>
          </w:pPr>
        </w:pPrChange>
      </w:pPr>
      <w:r w:rsidRPr="00ED4019">
        <w:rPr>
          <w:rStyle w:val="CommentTok"/>
          <w:rFonts w:ascii="Times New Roman" w:hAnsi="Times New Roman"/>
        </w:rPr>
        <w:t xml:space="preserve"># </w:t>
      </w:r>
      <w:r w:rsidRPr="00ED4019">
        <w:rPr>
          <w:rStyle w:val="CommentTok"/>
          <w:rFonts w:ascii="Times New Roman" w:hAnsi="Times New Roman"/>
        </w:rPr>
        <w:t>두</w:t>
      </w:r>
      <w:r w:rsidRPr="00ED4019">
        <w:rPr>
          <w:rStyle w:val="CommentTok"/>
          <w:rFonts w:ascii="Times New Roman" w:hAnsi="Times New Roman"/>
        </w:rPr>
        <w:t xml:space="preserve"> </w:t>
      </w:r>
      <w:r w:rsidRPr="00ED4019">
        <w:rPr>
          <w:rStyle w:val="CommentTok"/>
          <w:rFonts w:ascii="Times New Roman" w:hAnsi="Times New Roman"/>
        </w:rPr>
        <w:t>모델의</w:t>
      </w:r>
      <w:r w:rsidRPr="00ED4019">
        <w:rPr>
          <w:rStyle w:val="CommentTok"/>
          <w:rFonts w:ascii="Times New Roman" w:hAnsi="Times New Roman"/>
        </w:rPr>
        <w:t xml:space="preserve"> </w:t>
      </w:r>
      <w:r w:rsidRPr="00ED4019">
        <w:rPr>
          <w:rStyle w:val="CommentTok"/>
          <w:rFonts w:ascii="Times New Roman" w:hAnsi="Times New Roman"/>
        </w:rPr>
        <w:t>예측치</w:t>
      </w:r>
      <w:r w:rsidRPr="00ED4019">
        <w:rPr>
          <w:rStyle w:val="CommentTok"/>
          <w:rFonts w:ascii="Times New Roman" w:hAnsi="Times New Roman"/>
        </w:rPr>
        <w:t xml:space="preserve"> </w:t>
      </w:r>
      <w:r w:rsidRPr="00ED4019">
        <w:rPr>
          <w:rStyle w:val="CommentTok"/>
          <w:rFonts w:ascii="Times New Roman" w:hAnsi="Times New Roman"/>
        </w:rPr>
        <w:t>산출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forecast011110 </w:t>
      </w:r>
      <w:r w:rsidRPr="00ED4019">
        <w:rPr>
          <w:rStyle w:val="OtherTok"/>
          <w:rFonts w:ascii="Times New Roman" w:hAnsi="Times New Roman"/>
        </w:rPr>
        <w:t>&lt;-</w:t>
      </w:r>
      <w:r w:rsidRPr="00ED4019">
        <w:rPr>
          <w:rStyle w:val="NormalTok"/>
          <w:rFonts w:ascii="Times New Roman" w:hAnsi="Times New Roman"/>
        </w:rPr>
        <w:t xml:space="preserve"> arima011110 </w:t>
      </w:r>
      <w:r w:rsidRPr="00ED4019">
        <w:rPr>
          <w:rStyle w:val="SpecialCharTok"/>
          <w:rFonts w:ascii="Times New Roman" w:hAnsi="Times New Roman"/>
        </w:rPr>
        <w:t>%&gt;%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unctionTok"/>
          <w:rFonts w:ascii="Times New Roman" w:hAnsi="Times New Roman"/>
        </w:rPr>
        <w:t>forecast</w:t>
      </w:r>
      <w:r w:rsidRPr="00ED4019">
        <w:rPr>
          <w:rStyle w:val="NormalTok"/>
          <w:rFonts w:ascii="Times New Roman" w:hAnsi="Times New Roman"/>
        </w:rPr>
        <w:t>()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forecast010011 </w:t>
      </w:r>
      <w:r w:rsidRPr="00ED4019">
        <w:rPr>
          <w:rStyle w:val="OtherTok"/>
          <w:rFonts w:ascii="Times New Roman" w:hAnsi="Times New Roman"/>
        </w:rPr>
        <w:t>&lt;-</w:t>
      </w:r>
      <w:r w:rsidRPr="00ED4019">
        <w:rPr>
          <w:rStyle w:val="NormalTok"/>
          <w:rFonts w:ascii="Times New Roman" w:hAnsi="Times New Roman"/>
        </w:rPr>
        <w:t xml:space="preserve"> arima010011 </w:t>
      </w:r>
      <w:r w:rsidRPr="00ED4019">
        <w:rPr>
          <w:rStyle w:val="SpecialCharTok"/>
          <w:rFonts w:ascii="Times New Roman" w:hAnsi="Times New Roman"/>
        </w:rPr>
        <w:t>%&gt;%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unctionTok"/>
          <w:rFonts w:ascii="Times New Roman" w:hAnsi="Times New Roman"/>
        </w:rPr>
        <w:t>forecast</w:t>
      </w:r>
      <w:r w:rsidRPr="00ED4019">
        <w:rPr>
          <w:rStyle w:val="NormalTok"/>
          <w:rFonts w:ascii="Times New Roman" w:hAnsi="Times New Roman"/>
        </w:rPr>
        <w:t>()</w:t>
      </w:r>
      <w:r w:rsidRPr="00ED4019">
        <w:rPr>
          <w:rFonts w:ascii="Times New Roman" w:hAnsi="Times New Roman"/>
        </w:rPr>
        <w:br/>
      </w:r>
      <w:r w:rsidRPr="00ED4019">
        <w:rPr>
          <w:rStyle w:val="CommentTok"/>
          <w:rFonts w:ascii="Times New Roman" w:hAnsi="Times New Roman"/>
        </w:rPr>
        <w:t xml:space="preserve"># </w:t>
      </w:r>
      <w:r w:rsidRPr="00ED4019">
        <w:rPr>
          <w:rStyle w:val="CommentTok"/>
          <w:rFonts w:ascii="Times New Roman" w:hAnsi="Times New Roman"/>
        </w:rPr>
        <w:t>두</w:t>
      </w:r>
      <w:r w:rsidRPr="00ED4019">
        <w:rPr>
          <w:rStyle w:val="CommentTok"/>
          <w:rFonts w:ascii="Times New Roman" w:hAnsi="Times New Roman"/>
        </w:rPr>
        <w:t xml:space="preserve"> </w:t>
      </w:r>
      <w:r w:rsidRPr="00ED4019">
        <w:rPr>
          <w:rStyle w:val="CommentTok"/>
          <w:rFonts w:ascii="Times New Roman" w:hAnsi="Times New Roman"/>
        </w:rPr>
        <w:t>모델의</w:t>
      </w:r>
      <w:r w:rsidRPr="00ED4019">
        <w:rPr>
          <w:rStyle w:val="CommentTok"/>
          <w:rFonts w:ascii="Times New Roman" w:hAnsi="Times New Roman"/>
        </w:rPr>
        <w:t xml:space="preserve"> plot</w:t>
      </w:r>
      <w:r w:rsidRPr="00ED4019">
        <w:rPr>
          <w:rFonts w:ascii="Times New Roman" w:hAnsi="Times New Roman"/>
        </w:rPr>
        <w:br/>
      </w:r>
      <w:r w:rsidRPr="00ED4019">
        <w:rPr>
          <w:rStyle w:val="FunctionTok"/>
          <w:rFonts w:ascii="Times New Roman" w:hAnsi="Times New Roman"/>
        </w:rPr>
        <w:t>autoplot</w:t>
      </w:r>
      <w:r w:rsidRPr="00ED4019">
        <w:rPr>
          <w:rStyle w:val="NormalTok"/>
          <w:rFonts w:ascii="Times New Roman" w:hAnsi="Times New Roman"/>
        </w:rPr>
        <w:t>(employees.ts[,</w:t>
      </w:r>
      <w:r w:rsidRPr="00ED4019">
        <w:rPr>
          <w:rStyle w:val="DecValTok"/>
          <w:rFonts w:ascii="Times New Roman" w:hAnsi="Times New Roman"/>
        </w:rPr>
        <w:t>2</w:t>
      </w:r>
      <w:r w:rsidRPr="00ED4019">
        <w:rPr>
          <w:rStyle w:val="NormalTok"/>
          <w:rFonts w:ascii="Times New Roman" w:hAnsi="Times New Roman"/>
        </w:rPr>
        <w:t xml:space="preserve">]) </w:t>
      </w:r>
      <w:r w:rsidRPr="00ED4019">
        <w:rPr>
          <w:rStyle w:val="SpecialCharTok"/>
          <w:rFonts w:ascii="Times New Roman" w:hAnsi="Times New Roman"/>
        </w:rPr>
        <w:t>+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</w:t>
      </w:r>
      <w:r w:rsidRPr="00ED4019">
        <w:rPr>
          <w:rStyle w:val="FunctionTok"/>
          <w:rFonts w:ascii="Times New Roman" w:hAnsi="Times New Roman"/>
        </w:rPr>
        <w:t>autolayer</w:t>
      </w:r>
      <w:r w:rsidRPr="00ED4019">
        <w:rPr>
          <w:rStyle w:val="NormalTok"/>
          <w:rFonts w:ascii="Times New Roman" w:hAnsi="Times New Roman"/>
        </w:rPr>
        <w:t xml:space="preserve">(forecast011110, </w:t>
      </w:r>
      <w:r w:rsidRPr="00ED4019">
        <w:rPr>
          <w:rStyle w:val="AttributeTok"/>
          <w:rFonts w:ascii="Times New Roman" w:hAnsi="Times New Roman"/>
        </w:rPr>
        <w:t>PI =</w:t>
      </w:r>
      <w:r w:rsidRPr="00ED4019">
        <w:rPr>
          <w:rStyle w:val="NormalTok"/>
          <w:rFonts w:ascii="Times New Roman" w:hAnsi="Times New Roman"/>
        </w:rPr>
        <w:t xml:space="preserve"> F, </w:t>
      </w:r>
      <w:r w:rsidRPr="00ED4019">
        <w:rPr>
          <w:rStyle w:val="AttributeTok"/>
          <w:rFonts w:ascii="Times New Roman" w:hAnsi="Times New Roman"/>
        </w:rPr>
        <w:t>series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'011110'</w:t>
      </w:r>
      <w:r w:rsidRPr="00ED4019">
        <w:rPr>
          <w:rStyle w:val="NormalTok"/>
          <w:rFonts w:ascii="Times New Roman" w:hAnsi="Times New Roman"/>
        </w:rPr>
        <w:t xml:space="preserve">) </w:t>
      </w:r>
      <w:r w:rsidRPr="00ED4019">
        <w:rPr>
          <w:rStyle w:val="SpecialCharTok"/>
          <w:rFonts w:ascii="Times New Roman" w:hAnsi="Times New Roman"/>
        </w:rPr>
        <w:t>+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</w:t>
      </w:r>
      <w:r w:rsidRPr="00ED4019">
        <w:rPr>
          <w:rStyle w:val="FunctionTok"/>
          <w:rFonts w:ascii="Times New Roman" w:hAnsi="Times New Roman"/>
        </w:rPr>
        <w:t>autolayer</w:t>
      </w:r>
      <w:r w:rsidRPr="00ED4019">
        <w:rPr>
          <w:rStyle w:val="NormalTok"/>
          <w:rFonts w:ascii="Times New Roman" w:hAnsi="Times New Roman"/>
        </w:rPr>
        <w:t xml:space="preserve">(forecast010011, </w:t>
      </w:r>
      <w:r w:rsidRPr="00ED4019">
        <w:rPr>
          <w:rStyle w:val="AttributeTok"/>
          <w:rFonts w:ascii="Times New Roman" w:hAnsi="Times New Roman"/>
        </w:rPr>
        <w:t>PI =</w:t>
      </w:r>
      <w:r w:rsidRPr="00ED4019">
        <w:rPr>
          <w:rStyle w:val="NormalTok"/>
          <w:rFonts w:ascii="Times New Roman" w:hAnsi="Times New Roman"/>
        </w:rPr>
        <w:t xml:space="preserve"> F, </w:t>
      </w:r>
      <w:r w:rsidRPr="00ED4019">
        <w:rPr>
          <w:rStyle w:val="AttributeTok"/>
          <w:rFonts w:ascii="Times New Roman" w:hAnsi="Times New Roman"/>
        </w:rPr>
        <w:t>series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'010011'</w:t>
      </w:r>
      <w:r w:rsidRPr="00ED4019">
        <w:rPr>
          <w:rStyle w:val="NormalTok"/>
          <w:rFonts w:ascii="Times New Roman" w:hAnsi="Times New Roman"/>
        </w:rPr>
        <w:t xml:space="preserve">) </w:t>
      </w:r>
      <w:r w:rsidRPr="00ED4019">
        <w:rPr>
          <w:rStyle w:val="SpecialCharTok"/>
          <w:rFonts w:ascii="Times New Roman" w:hAnsi="Times New Roman"/>
        </w:rPr>
        <w:t>+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</w:t>
      </w:r>
      <w:r w:rsidRPr="00ED4019">
        <w:rPr>
          <w:rStyle w:val="FunctionTok"/>
          <w:rFonts w:ascii="Times New Roman" w:hAnsi="Times New Roman"/>
        </w:rPr>
        <w:t>labs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AttributeTok"/>
          <w:rFonts w:ascii="Times New Roman" w:hAnsi="Times New Roman"/>
        </w:rPr>
        <w:t>title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StringTok"/>
          <w:rFonts w:ascii="Times New Roman" w:hAnsi="Times New Roman"/>
        </w:rPr>
        <w:t>월별</w:t>
      </w:r>
      <w:r w:rsidRPr="00ED4019">
        <w:rPr>
          <w:rStyle w:val="String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취업자수에</w:t>
      </w:r>
      <w:r w:rsidRPr="00ED4019">
        <w:rPr>
          <w:rStyle w:val="String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대한</w:t>
      </w:r>
      <w:r w:rsidRPr="00ED4019">
        <w:rPr>
          <w:rStyle w:val="StringTok"/>
          <w:rFonts w:ascii="Times New Roman" w:hAnsi="Times New Roman"/>
        </w:rPr>
        <w:t xml:space="preserve"> ARIMA(0,1,1)(1,1,0)[12]</w:t>
      </w:r>
      <w:r w:rsidRPr="00ED4019">
        <w:rPr>
          <w:rStyle w:val="StringTok"/>
          <w:rFonts w:ascii="Times New Roman" w:hAnsi="Times New Roman"/>
        </w:rPr>
        <w:t>와</w:t>
      </w:r>
      <w:r w:rsidRPr="00ED4019">
        <w:rPr>
          <w:rStyle w:val="StringTok"/>
          <w:rFonts w:ascii="Times New Roman" w:hAnsi="Times New Roman"/>
        </w:rPr>
        <w:t xml:space="preserve"> ARIMA(0,1,0)(0,1,1)[12]'</w:t>
      </w:r>
      <w:r w:rsidRPr="00ED4019">
        <w:rPr>
          <w:rStyle w:val="NormalTok"/>
          <w:rFonts w:ascii="Times New Roman" w:hAnsi="Times New Roman"/>
        </w:rPr>
        <w:t xml:space="preserve">, </w:t>
      </w:r>
      <w:r w:rsidRPr="00ED4019">
        <w:rPr>
          <w:rStyle w:val="AttributeTok"/>
          <w:rFonts w:ascii="Times New Roman" w:hAnsi="Times New Roman"/>
        </w:rPr>
        <w:t>x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StringTok"/>
          <w:rFonts w:ascii="Times New Roman" w:hAnsi="Times New Roman"/>
        </w:rPr>
        <w:t>연도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NormalTok"/>
          <w:rFonts w:ascii="Times New Roman" w:hAnsi="Times New Roman"/>
        </w:rPr>
        <w:t xml:space="preserve">, </w:t>
      </w:r>
      <w:r w:rsidRPr="00ED4019">
        <w:rPr>
          <w:rStyle w:val="AttributeTok"/>
          <w:rFonts w:ascii="Times New Roman" w:hAnsi="Times New Roman"/>
        </w:rPr>
        <w:t>y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StringTok"/>
          <w:rFonts w:ascii="Times New Roman" w:hAnsi="Times New Roman"/>
        </w:rPr>
        <w:t>취업자수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NormalTok"/>
          <w:rFonts w:ascii="Times New Roman" w:hAnsi="Times New Roman"/>
        </w:rPr>
        <w:t xml:space="preserve">, </w:t>
      </w:r>
      <w:r w:rsidRPr="00ED4019">
        <w:rPr>
          <w:rStyle w:val="AttributeTok"/>
          <w:rFonts w:ascii="Times New Roman" w:hAnsi="Times New Roman"/>
        </w:rPr>
        <w:t>color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StringTok"/>
          <w:rFonts w:ascii="Times New Roman" w:hAnsi="Times New Roman"/>
        </w:rPr>
        <w:t>모델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NormalTok"/>
          <w:rFonts w:ascii="Times New Roman" w:hAnsi="Times New Roman"/>
        </w:rPr>
        <w:t>)</w:t>
      </w:r>
    </w:p>
    <w:p w14:paraId="49CB00F7" w14:textId="77777777" w:rsidR="00FD7B2A" w:rsidRPr="00ED4019" w:rsidRDefault="00FD7B2A">
      <w:pPr>
        <w:pStyle w:val="Figure"/>
        <w:jc w:val="both"/>
        <w:rPr>
          <w:rFonts w:ascii="Times New Roman" w:hAnsi="Times New Roman"/>
        </w:rPr>
        <w:pPrChange w:id="5405" w:author="제이펍 출판사" w:date="2021-03-14T15:57:00Z">
          <w:pPr>
            <w:pStyle w:val="Figure"/>
          </w:pPr>
        </w:pPrChange>
      </w:pPr>
      <w:r w:rsidRPr="00ED4019">
        <w:rPr>
          <w:rFonts w:ascii="Times New Roman" w:hAnsi="Times New Roman"/>
          <w:noProof/>
          <w:lang w:eastAsia="ko-KR"/>
        </w:rPr>
        <w:drawing>
          <wp:inline distT="0" distB="0" distL="0" distR="0" wp14:anchorId="410428C8" wp14:editId="579D64E9">
            <wp:extent cx="4572000" cy="3657600"/>
            <wp:effectExtent l="0" t="0" r="0" b="0"/>
            <wp:docPr id="143" name="그림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"/>
                    <pic:cNvPicPr>
                      <a:picLocks noChangeAspect="1" noChangeArrowheads="1"/>
                    </pic:cNvPicPr>
                  </pic:nvPicPr>
                  <pic:blipFill>
                    <a:blip r:embed="rId17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BF0E24B" w14:textId="77777777" w:rsidR="00FD7B2A" w:rsidRPr="00ED4019" w:rsidRDefault="00FD7B2A">
      <w:pPr>
        <w:pStyle w:val="a6"/>
        <w:jc w:val="both"/>
        <w:rPr>
          <w:rFonts w:ascii="Times New Roman" w:hAnsi="Times New Roman"/>
          <w:lang w:eastAsia="ko-KR"/>
        </w:rPr>
        <w:pPrChange w:id="5406" w:author="제이펍 출판사" w:date="2021-03-14T15:57:00Z">
          <w:pPr>
            <w:pStyle w:val="a6"/>
            <w:jc w:val="center"/>
          </w:pPr>
        </w:pPrChange>
      </w:pPr>
      <w:commentRangeStart w:id="5407"/>
      <w:r w:rsidRPr="00ED4019">
        <w:rPr>
          <w:rFonts w:ascii="Times New Roman" w:hAnsi="Times New Roman" w:hint="eastAsia"/>
          <w:lang w:eastAsia="ko-KR"/>
        </w:rPr>
        <w:t>그림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6-72</w:t>
      </w:r>
      <w:commentRangeEnd w:id="5407"/>
      <w:r w:rsidR="006620BC">
        <w:rPr>
          <w:rStyle w:val="af3"/>
          <w:i w:val="0"/>
        </w:rPr>
        <w:commentReference w:id="5407"/>
      </w:r>
    </w:p>
    <w:p w14:paraId="33261391" w14:textId="6766661C" w:rsidR="00FD7B2A" w:rsidRPr="00ED4019" w:rsidRDefault="00FD7B2A">
      <w:pPr>
        <w:jc w:val="both"/>
        <w:rPr>
          <w:rFonts w:ascii="Times New Roman" w:hAnsi="Times New Roman"/>
          <w:lang w:eastAsia="ko-KR"/>
        </w:rPr>
        <w:pPrChange w:id="5408" w:author="제이펍 출판사" w:date="2021-03-14T15:57:00Z">
          <w:pPr/>
        </w:pPrChange>
      </w:pPr>
      <w:r w:rsidRPr="00ED4019">
        <w:rPr>
          <w:rFonts w:ascii="Times New Roman" w:hAnsi="Times New Roman"/>
          <w:lang w:eastAsia="ko-KR"/>
        </w:rPr>
        <w:t>위의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Style w:val="VerbatimChar"/>
          <w:rFonts w:ascii="Times New Roman" w:hAnsi="Times New Roman"/>
          <w:lang w:eastAsia="ko-KR"/>
        </w:rPr>
        <w:t>auto.arima()</w:t>
      </w:r>
      <w:r w:rsidRPr="00ED4019">
        <w:rPr>
          <w:rFonts w:ascii="Times New Roman" w:hAnsi="Times New Roman"/>
          <w:lang w:eastAsia="ko-KR"/>
        </w:rPr>
        <w:t>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결정한</w:t>
      </w:r>
      <w:r w:rsidRPr="00ED4019">
        <w:rPr>
          <w:rFonts w:ascii="Times New Roman" w:hAnsi="Times New Roman"/>
          <w:lang w:eastAsia="ko-KR"/>
        </w:rPr>
        <w:t xml:space="preserve"> ARIMA(0,1,0)(0,1,1)[12]</w:t>
      </w:r>
      <w:ins w:id="5409" w:author="user" w:date="2021-03-22T21:24:00Z">
        <w:r w:rsidR="00EE6814">
          <w:rPr>
            <w:rFonts w:ascii="Times New Roman" w:hAnsi="Times New Roman" w:hint="eastAsia"/>
            <w:lang w:eastAsia="ko-KR"/>
          </w:rPr>
          <w:t xml:space="preserve"> </w:t>
        </w:r>
      </w:ins>
      <w:r w:rsidRPr="00ED4019">
        <w:rPr>
          <w:rFonts w:ascii="Times New Roman" w:hAnsi="Times New Roman"/>
          <w:lang w:eastAsia="ko-KR"/>
        </w:rPr>
        <w:t>모델과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수작업으로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결정한</w:t>
      </w:r>
      <w:r w:rsidRPr="00ED4019">
        <w:rPr>
          <w:rFonts w:ascii="Times New Roman" w:hAnsi="Times New Roman"/>
          <w:lang w:eastAsia="ko-KR"/>
        </w:rPr>
        <w:t xml:space="preserve"> ARIMA(0,1,1)(1,1,0)</w:t>
      </w:r>
      <w:r w:rsidRPr="00ED4019">
        <w:rPr>
          <w:rFonts w:ascii="Times New Roman" w:hAnsi="Times New Roman"/>
          <w:lang w:eastAsia="ko-KR"/>
        </w:rPr>
        <w:t>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비교해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보자</w:t>
      </w:r>
      <w:r w:rsidRPr="00ED4019">
        <w:rPr>
          <w:rFonts w:ascii="Times New Roman" w:hAnsi="Times New Roman"/>
          <w:lang w:eastAsia="ko-KR"/>
        </w:rPr>
        <w:t xml:space="preserve">. </w:t>
      </w:r>
      <w:r w:rsidRPr="00ED4019">
        <w:rPr>
          <w:rStyle w:val="VerbatimChar"/>
          <w:rFonts w:ascii="Times New Roman" w:hAnsi="Times New Roman"/>
          <w:lang w:eastAsia="ko-KR"/>
        </w:rPr>
        <w:t>auto.plot()</w:t>
      </w:r>
      <w:r w:rsidRPr="00ED4019">
        <w:rPr>
          <w:rFonts w:ascii="Times New Roman" w:hAnsi="Times New Roman"/>
          <w:lang w:eastAsia="ko-KR"/>
        </w:rPr>
        <w:t>의</w:t>
      </w:r>
      <w:r w:rsidRPr="00ED4019">
        <w:rPr>
          <w:rFonts w:ascii="Times New Roman" w:hAnsi="Times New Roman"/>
          <w:lang w:eastAsia="ko-KR"/>
        </w:rPr>
        <w:t xml:space="preserve"> ARIMA(0,1,0)(0,1,1)[12]</w:t>
      </w:r>
      <w:ins w:id="5410" w:author="user" w:date="2021-03-22T21:24:00Z">
        <w:r w:rsidR="00EE6814">
          <w:rPr>
            <w:rFonts w:ascii="Times New Roman" w:hAnsi="Times New Roman" w:hint="eastAsia"/>
            <w:lang w:eastAsia="ko-KR"/>
          </w:rPr>
          <w:t xml:space="preserve"> </w:t>
        </w:r>
      </w:ins>
      <w:r w:rsidRPr="00ED4019">
        <w:rPr>
          <w:rFonts w:ascii="Times New Roman" w:hAnsi="Times New Roman"/>
          <w:lang w:eastAsia="ko-KR"/>
        </w:rPr>
        <w:t>모델의</w:t>
      </w:r>
      <w:r w:rsidRPr="00ED4019">
        <w:rPr>
          <w:rFonts w:ascii="Times New Roman" w:hAnsi="Times New Roman"/>
          <w:lang w:eastAsia="ko-KR"/>
        </w:rPr>
        <w:t xml:space="preserve"> RMSE</w:t>
      </w:r>
      <w:ins w:id="5411" w:author="user" w:date="2021-03-23T12:59:00Z">
        <w:r w:rsidR="00A01D23">
          <w:rPr>
            <w:rFonts w:ascii="Times New Roman" w:hAnsi="Times New Roman" w:hint="eastAsia"/>
            <w:lang w:eastAsia="ko-KR"/>
          </w:rPr>
          <w:t xml:space="preserve"> </w:t>
        </w:r>
      </w:ins>
      <w:r w:rsidRPr="00ED4019">
        <w:rPr>
          <w:rFonts w:ascii="Times New Roman" w:hAnsi="Times New Roman"/>
          <w:lang w:eastAsia="ko-KR"/>
        </w:rPr>
        <w:t>값은</w:t>
      </w:r>
      <w:r w:rsidRPr="00ED4019">
        <w:rPr>
          <w:rFonts w:ascii="Times New Roman" w:hAnsi="Times New Roman"/>
          <w:lang w:eastAsia="ko-KR"/>
        </w:rPr>
        <w:t xml:space="preserve"> 114.39</w:t>
      </w:r>
      <w:r w:rsidRPr="00ED4019">
        <w:rPr>
          <w:rFonts w:ascii="Times New Roman" w:hAnsi="Times New Roman"/>
          <w:lang w:eastAsia="ko-KR"/>
        </w:rPr>
        <w:t>이고</w:t>
      </w:r>
      <w:ins w:id="5412" w:author="user" w:date="2021-03-22T21:24:00Z">
        <w:r w:rsidR="00EE6814">
          <w:rPr>
            <w:rFonts w:ascii="Times New Roman" w:hAnsi="Times New Roman" w:hint="eastAsia"/>
            <w:lang w:eastAsia="ko-KR"/>
          </w:rPr>
          <w:t>,</w:t>
        </w:r>
      </w:ins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수작업으로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결정한</w:t>
      </w:r>
      <w:r w:rsidRPr="00ED4019">
        <w:rPr>
          <w:rFonts w:ascii="Times New Roman" w:hAnsi="Times New Roman"/>
          <w:lang w:eastAsia="ko-KR"/>
        </w:rPr>
        <w:t xml:space="preserve"> ARIMA(0,1,1)(1,1,0)</w:t>
      </w:r>
      <w:r w:rsidRPr="00ED4019">
        <w:rPr>
          <w:rFonts w:ascii="Times New Roman" w:hAnsi="Times New Roman"/>
          <w:lang w:eastAsia="ko-KR"/>
        </w:rPr>
        <w:t>의</w:t>
      </w:r>
      <w:r w:rsidRPr="00ED4019">
        <w:rPr>
          <w:rFonts w:ascii="Times New Roman" w:hAnsi="Times New Roman"/>
          <w:lang w:eastAsia="ko-KR"/>
        </w:rPr>
        <w:t xml:space="preserve"> RMSE</w:t>
      </w:r>
      <w:ins w:id="5413" w:author="user" w:date="2021-03-22T21:24:00Z">
        <w:r w:rsidR="00CF741C">
          <w:rPr>
            <w:rFonts w:ascii="Times New Roman" w:hAnsi="Times New Roman" w:hint="eastAsia"/>
            <w:lang w:eastAsia="ko-KR"/>
          </w:rPr>
          <w:t xml:space="preserve"> </w:t>
        </w:r>
      </w:ins>
      <w:r w:rsidRPr="00ED4019">
        <w:rPr>
          <w:rFonts w:ascii="Times New Roman" w:hAnsi="Times New Roman"/>
          <w:lang w:eastAsia="ko-KR"/>
        </w:rPr>
        <w:t>값은</w:t>
      </w:r>
      <w:r w:rsidRPr="00ED4019">
        <w:rPr>
          <w:rFonts w:ascii="Times New Roman" w:hAnsi="Times New Roman"/>
          <w:lang w:eastAsia="ko-KR"/>
        </w:rPr>
        <w:t xml:space="preserve"> 114.97</w:t>
      </w:r>
      <w:r w:rsidRPr="00ED4019">
        <w:rPr>
          <w:rFonts w:ascii="Times New Roman" w:hAnsi="Times New Roman"/>
          <w:lang w:eastAsia="ko-KR"/>
        </w:rPr>
        <w:t>이다</w:t>
      </w:r>
      <w:r w:rsidRPr="00ED4019">
        <w:rPr>
          <w:rFonts w:ascii="Times New Roman" w:hAnsi="Times New Roman"/>
          <w:lang w:eastAsia="ko-KR"/>
        </w:rPr>
        <w:t xml:space="preserve">. </w:t>
      </w:r>
      <w:r w:rsidRPr="00ED4019">
        <w:rPr>
          <w:rFonts w:ascii="Times New Roman" w:hAnsi="Times New Roman"/>
          <w:lang w:eastAsia="ko-KR"/>
        </w:rPr>
        <w:t>일반적으로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lastRenderedPageBreak/>
        <w:t>RMSE</w:t>
      </w:r>
      <w:ins w:id="5414" w:author="user" w:date="2021-03-23T12:59:00Z">
        <w:r w:rsidR="00A01D23">
          <w:rPr>
            <w:rFonts w:ascii="Times New Roman" w:hAnsi="Times New Roman" w:hint="eastAsia"/>
            <w:lang w:eastAsia="ko-KR"/>
          </w:rPr>
          <w:t xml:space="preserve"> </w:t>
        </w:r>
      </w:ins>
      <w:r w:rsidRPr="00ED4019">
        <w:rPr>
          <w:rFonts w:ascii="Times New Roman" w:hAnsi="Times New Roman"/>
          <w:lang w:eastAsia="ko-KR"/>
        </w:rPr>
        <w:t>값이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작은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모델이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성능이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좋은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모델인데</w:t>
      </w:r>
      <w:ins w:id="5415" w:author="user" w:date="2021-03-22T21:24:00Z">
        <w:r w:rsidR="00EE6814">
          <w:rPr>
            <w:rFonts w:ascii="Times New Roman" w:hAnsi="Times New Roman" w:hint="eastAsia"/>
            <w:lang w:eastAsia="ko-KR"/>
          </w:rPr>
          <w:t>,</w:t>
        </w:r>
      </w:ins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두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모델의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중에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성능이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좋은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모델은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Style w:val="VerbatimChar"/>
          <w:rFonts w:ascii="Times New Roman" w:hAnsi="Times New Roman"/>
          <w:lang w:eastAsia="ko-KR"/>
        </w:rPr>
        <w:t>auto.arima()</w:t>
      </w:r>
      <w:r w:rsidRPr="00ED4019">
        <w:rPr>
          <w:rFonts w:ascii="Times New Roman" w:hAnsi="Times New Roman"/>
          <w:lang w:eastAsia="ko-KR"/>
        </w:rPr>
        <w:t>의</w:t>
      </w:r>
      <w:r w:rsidRPr="00ED4019">
        <w:rPr>
          <w:rFonts w:ascii="Times New Roman" w:hAnsi="Times New Roman"/>
          <w:lang w:eastAsia="ko-KR"/>
        </w:rPr>
        <w:t xml:space="preserve"> ARIMA(0,1,0)(0,1,1)[12]</w:t>
      </w:r>
      <w:ins w:id="5416" w:author="user" w:date="2021-03-22T21:24:00Z">
        <w:r w:rsidR="00EE6814">
          <w:rPr>
            <w:rFonts w:ascii="Times New Roman" w:hAnsi="Times New Roman" w:hint="eastAsia"/>
            <w:lang w:eastAsia="ko-KR"/>
          </w:rPr>
          <w:t xml:space="preserve"> </w:t>
        </w:r>
      </w:ins>
      <w:r w:rsidRPr="00ED4019">
        <w:rPr>
          <w:rFonts w:ascii="Times New Roman" w:hAnsi="Times New Roman"/>
          <w:lang w:eastAsia="ko-KR"/>
        </w:rPr>
        <w:t>모델이다</w:t>
      </w:r>
      <w:r w:rsidRPr="00ED4019">
        <w:rPr>
          <w:rFonts w:ascii="Times New Roman" w:hAnsi="Times New Roman"/>
          <w:lang w:eastAsia="ko-KR"/>
        </w:rPr>
        <w:t xml:space="preserve">. </w:t>
      </w:r>
      <w:r w:rsidRPr="00ED4019">
        <w:rPr>
          <w:rFonts w:ascii="Times New Roman" w:hAnsi="Times New Roman"/>
          <w:lang w:eastAsia="ko-KR"/>
        </w:rPr>
        <w:t>또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아래의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표는</w:t>
      </w:r>
      <w:r w:rsidRPr="00ED4019">
        <w:rPr>
          <w:rFonts w:ascii="Times New Roman" w:hAnsi="Times New Roman"/>
          <w:lang w:eastAsia="ko-KR"/>
        </w:rPr>
        <w:t xml:space="preserve"> ARIMA(0,1,0)(0,1,1)</w:t>
      </w:r>
      <w:ins w:id="5417" w:author="user" w:date="2021-03-22T21:24:00Z">
        <w:r w:rsidR="00EE6814">
          <w:rPr>
            <w:rFonts w:ascii="Times New Roman" w:hAnsi="Times New Roman" w:hint="eastAsia"/>
            <w:lang w:eastAsia="ko-KR"/>
          </w:rPr>
          <w:t xml:space="preserve"> </w:t>
        </w:r>
      </w:ins>
      <w:r w:rsidRPr="00ED4019">
        <w:rPr>
          <w:rFonts w:ascii="Times New Roman" w:hAnsi="Times New Roman"/>
          <w:lang w:eastAsia="ko-KR"/>
        </w:rPr>
        <w:t>모델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부근의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모델들의</w:t>
      </w:r>
      <w:r w:rsidRPr="00ED4019">
        <w:rPr>
          <w:rFonts w:ascii="Times New Roman" w:hAnsi="Times New Roman"/>
          <w:lang w:eastAsia="ko-KR"/>
        </w:rPr>
        <w:t xml:space="preserve"> RMSE</w:t>
      </w:r>
      <w:ins w:id="5418" w:author="user" w:date="2021-03-22T21:24:00Z">
        <w:r w:rsidR="00EE6814">
          <w:rPr>
            <w:rFonts w:ascii="Times New Roman" w:hAnsi="Times New Roman" w:hint="eastAsia"/>
            <w:lang w:eastAsia="ko-KR"/>
          </w:rPr>
          <w:t xml:space="preserve"> </w:t>
        </w:r>
      </w:ins>
      <w:r w:rsidRPr="00ED4019">
        <w:rPr>
          <w:rFonts w:ascii="Times New Roman" w:hAnsi="Times New Roman"/>
          <w:lang w:eastAsia="ko-KR"/>
        </w:rPr>
        <w:t>값이다</w:t>
      </w:r>
      <w:r w:rsidRPr="00ED4019">
        <w:rPr>
          <w:rFonts w:ascii="Times New Roman" w:hAnsi="Times New Roman"/>
          <w:lang w:eastAsia="ko-KR"/>
        </w:rPr>
        <w:t>.</w:t>
      </w:r>
    </w:p>
    <w:tbl>
      <w:tblPr>
        <w:tblStyle w:val="Table"/>
        <w:tblW w:w="0" w:type="pct"/>
        <w:tblLook w:val="0020" w:firstRow="1" w:lastRow="0" w:firstColumn="0" w:lastColumn="0" w:noHBand="0" w:noVBand="0"/>
      </w:tblPr>
      <w:tblGrid>
        <w:gridCol w:w="2123"/>
        <w:gridCol w:w="852"/>
      </w:tblGrid>
      <w:tr w:rsidR="00FD7B2A" w14:paraId="15F3F125" w14:textId="77777777" w:rsidTr="00BF786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56C95D9E" w14:textId="52DF7F69" w:rsidR="00FD7B2A" w:rsidRDefault="00FD7B2A">
            <w:pPr>
              <w:pStyle w:val="Compact"/>
              <w:jc w:val="both"/>
              <w:rPr>
                <w:b w:val="0"/>
              </w:rPr>
              <w:pPrChange w:id="5419" w:author="제이펍 출판사" w:date="2021-03-14T15:57:00Z">
                <w:pPr>
                  <w:pStyle w:val="Compact"/>
                  <w:keepNext w:val="0"/>
                </w:pPr>
              </w:pPrChange>
            </w:pPr>
            <w:r w:rsidRPr="00ED4019">
              <w:rPr>
                <w:rFonts w:ascii="Times New Roman" w:hAnsi="Times New Roman"/>
              </w:rPr>
              <w:t>모델</w:t>
            </w:r>
            <w:ins w:id="5420" w:author="user" w:date="2021-03-22T21:24:00Z">
              <w:r w:rsidR="00CF741C">
                <w:rPr>
                  <w:rFonts w:ascii="Times New Roman" w:hAnsi="Times New Roman" w:hint="eastAsia"/>
                  <w:lang w:eastAsia="ko-KR"/>
                </w:rPr>
                <w:t xml:space="preserve"> </w:t>
              </w:r>
            </w:ins>
            <w:r w:rsidRPr="00ED4019">
              <w:rPr>
                <w:rFonts w:ascii="Times New Roman" w:hAnsi="Times New Roman"/>
              </w:rPr>
              <w:t>차수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06195C3B" w14:textId="77777777" w:rsidR="00FD7B2A" w:rsidRDefault="00FD7B2A">
            <w:pPr>
              <w:pStyle w:val="Compact"/>
              <w:jc w:val="both"/>
              <w:rPr>
                <w:b w:val="0"/>
              </w:rPr>
              <w:pPrChange w:id="5421" w:author="제이펍 출판사" w:date="2021-03-14T15:57:00Z">
                <w:pPr>
                  <w:pStyle w:val="Compact"/>
                  <w:keepNext w:val="0"/>
                </w:pPr>
              </w:pPrChange>
            </w:pPr>
            <w:r w:rsidRPr="00ED4019">
              <w:rPr>
                <w:rFonts w:ascii="Times New Roman" w:hAnsi="Times New Roman"/>
              </w:rPr>
              <w:t>RMSE</w:t>
            </w:r>
          </w:p>
        </w:tc>
      </w:tr>
      <w:tr w:rsidR="00FD7B2A" w14:paraId="4CEDF68A" w14:textId="77777777" w:rsidTr="00BF7861">
        <w:tblPrEx>
          <w:jc w:val="left"/>
        </w:tblPrEx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0" w:type="auto"/>
          </w:tcPr>
          <w:p w14:paraId="4A76C446" w14:textId="77777777" w:rsidR="00FD7B2A" w:rsidRDefault="00FD7B2A">
            <w:pPr>
              <w:pStyle w:val="Compact"/>
              <w:jc w:val="both"/>
              <w:pPrChange w:id="5422" w:author="제이펍 출판사" w:date="2021-03-14T15:57:00Z">
                <w:pPr>
                  <w:pStyle w:val="Compact"/>
                  <w:keepNext w:val="0"/>
                </w:pPr>
              </w:pPrChange>
            </w:pPr>
            <w:r w:rsidRPr="00ED4019">
              <w:rPr>
                <w:rFonts w:ascii="Times New Roman" w:hAnsi="Times New Roman"/>
              </w:rPr>
              <w:t>ARIMA(0,1,0)(0,1,1)</w:t>
            </w:r>
          </w:p>
        </w:tc>
        <w:tc>
          <w:tcPr>
            <w:tcW w:w="0" w:type="auto"/>
          </w:tcPr>
          <w:p w14:paraId="4954953C" w14:textId="77777777" w:rsidR="00FD7B2A" w:rsidRDefault="00FD7B2A">
            <w:pPr>
              <w:pStyle w:val="Compact"/>
              <w:jc w:val="both"/>
              <w:pPrChange w:id="5423" w:author="제이펍 출판사" w:date="2021-03-14T15:57:00Z">
                <w:pPr>
                  <w:pStyle w:val="Compact"/>
                  <w:keepNext w:val="0"/>
                </w:pPr>
              </w:pPrChange>
            </w:pPr>
            <w:r w:rsidRPr="00ED4019">
              <w:rPr>
                <w:rFonts w:ascii="Times New Roman" w:hAnsi="Times New Roman"/>
              </w:rPr>
              <w:t>114.39</w:t>
            </w:r>
          </w:p>
        </w:tc>
      </w:tr>
      <w:tr w:rsidR="00FD7B2A" w14:paraId="7712A91A" w14:textId="77777777" w:rsidTr="00BF7861">
        <w:tblPrEx>
          <w:jc w:val="left"/>
        </w:tblPrEx>
        <w:tc>
          <w:tcPr>
            <w:tcW w:w="0" w:type="auto"/>
          </w:tcPr>
          <w:p w14:paraId="6017DA82" w14:textId="77777777" w:rsidR="00FD7B2A" w:rsidRDefault="00FD7B2A">
            <w:pPr>
              <w:pStyle w:val="Compact"/>
              <w:jc w:val="both"/>
              <w:pPrChange w:id="5424" w:author="제이펍 출판사" w:date="2021-03-14T15:57:00Z">
                <w:pPr>
                  <w:pStyle w:val="Compact"/>
                  <w:keepNext w:val="0"/>
                </w:pPr>
              </w:pPrChange>
            </w:pPr>
            <w:r w:rsidRPr="00ED4019">
              <w:rPr>
                <w:rFonts w:ascii="Times New Roman" w:hAnsi="Times New Roman"/>
              </w:rPr>
              <w:t>ARIMA(0,1,0)(0,1,0)</w:t>
            </w:r>
          </w:p>
        </w:tc>
        <w:tc>
          <w:tcPr>
            <w:tcW w:w="0" w:type="auto"/>
          </w:tcPr>
          <w:p w14:paraId="0E2686EB" w14:textId="77777777" w:rsidR="00FD7B2A" w:rsidRDefault="00FD7B2A">
            <w:pPr>
              <w:pStyle w:val="Compact"/>
              <w:jc w:val="both"/>
              <w:pPrChange w:id="5425" w:author="제이펍 출판사" w:date="2021-03-14T15:57:00Z">
                <w:pPr>
                  <w:pStyle w:val="Compact"/>
                  <w:keepNext w:val="0"/>
                </w:pPr>
              </w:pPrChange>
            </w:pPr>
            <w:r w:rsidRPr="00ED4019">
              <w:rPr>
                <w:rFonts w:ascii="Times New Roman" w:hAnsi="Times New Roman"/>
              </w:rPr>
              <w:t>120.51</w:t>
            </w:r>
          </w:p>
        </w:tc>
      </w:tr>
      <w:tr w:rsidR="00FD7B2A" w14:paraId="23819BB6" w14:textId="77777777" w:rsidTr="00BF7861">
        <w:tblPrEx>
          <w:jc w:val="left"/>
        </w:tblPrEx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0" w:type="auto"/>
          </w:tcPr>
          <w:p w14:paraId="21EE5271" w14:textId="77777777" w:rsidR="00FD7B2A" w:rsidRDefault="00FD7B2A">
            <w:pPr>
              <w:pStyle w:val="Compact"/>
              <w:jc w:val="both"/>
              <w:pPrChange w:id="5426" w:author="제이펍 출판사" w:date="2021-03-14T15:57:00Z">
                <w:pPr>
                  <w:pStyle w:val="Compact"/>
                  <w:keepNext w:val="0"/>
                </w:pPr>
              </w:pPrChange>
            </w:pPr>
            <w:r w:rsidRPr="00ED4019">
              <w:rPr>
                <w:rFonts w:ascii="Times New Roman" w:hAnsi="Times New Roman"/>
              </w:rPr>
              <w:t>ARIMA(0,1,0)(1,1,1)</w:t>
            </w:r>
          </w:p>
        </w:tc>
        <w:tc>
          <w:tcPr>
            <w:tcW w:w="0" w:type="auto"/>
          </w:tcPr>
          <w:p w14:paraId="4EDD869A" w14:textId="77777777" w:rsidR="00FD7B2A" w:rsidRDefault="00FD7B2A">
            <w:pPr>
              <w:pStyle w:val="Compact"/>
              <w:jc w:val="both"/>
              <w:pPrChange w:id="5427" w:author="제이펍 출판사" w:date="2021-03-14T15:57:00Z">
                <w:pPr>
                  <w:pStyle w:val="Compact"/>
                  <w:keepNext w:val="0"/>
                </w:pPr>
              </w:pPrChange>
            </w:pPr>
            <w:r w:rsidRPr="00ED4019">
              <w:rPr>
                <w:rFonts w:ascii="Times New Roman" w:hAnsi="Times New Roman"/>
              </w:rPr>
              <w:t>120.41</w:t>
            </w:r>
          </w:p>
        </w:tc>
      </w:tr>
      <w:tr w:rsidR="00FD7B2A" w14:paraId="18C8FE53" w14:textId="77777777" w:rsidTr="00BF7861">
        <w:tblPrEx>
          <w:jc w:val="left"/>
        </w:tblPrEx>
        <w:tc>
          <w:tcPr>
            <w:tcW w:w="0" w:type="auto"/>
          </w:tcPr>
          <w:p w14:paraId="3E3F5FD2" w14:textId="77777777" w:rsidR="00FD7B2A" w:rsidRDefault="00FD7B2A">
            <w:pPr>
              <w:pStyle w:val="Compact"/>
              <w:jc w:val="both"/>
              <w:pPrChange w:id="5428" w:author="제이펍 출판사" w:date="2021-03-14T15:57:00Z">
                <w:pPr>
                  <w:pStyle w:val="Compact"/>
                  <w:keepNext w:val="0"/>
                </w:pPr>
              </w:pPrChange>
            </w:pPr>
            <w:r w:rsidRPr="00ED4019">
              <w:rPr>
                <w:rFonts w:ascii="Times New Roman" w:hAnsi="Times New Roman"/>
              </w:rPr>
              <w:t>ARIMA(0,1,0)(0,1,0)</w:t>
            </w:r>
          </w:p>
        </w:tc>
        <w:tc>
          <w:tcPr>
            <w:tcW w:w="0" w:type="auto"/>
          </w:tcPr>
          <w:p w14:paraId="204BD8CD" w14:textId="77777777" w:rsidR="00FD7B2A" w:rsidRDefault="00FD7B2A">
            <w:pPr>
              <w:pStyle w:val="Compact"/>
              <w:jc w:val="both"/>
              <w:pPrChange w:id="5429" w:author="제이펍 출판사" w:date="2021-03-14T15:57:00Z">
                <w:pPr>
                  <w:pStyle w:val="Compact"/>
                  <w:keepNext w:val="0"/>
                </w:pPr>
              </w:pPrChange>
            </w:pPr>
            <w:r w:rsidRPr="00ED4019">
              <w:rPr>
                <w:rFonts w:ascii="Times New Roman" w:hAnsi="Times New Roman"/>
              </w:rPr>
              <w:t>120.51</w:t>
            </w:r>
          </w:p>
        </w:tc>
      </w:tr>
      <w:tr w:rsidR="00FD7B2A" w14:paraId="1266CECC" w14:textId="77777777" w:rsidTr="00BF7861">
        <w:tblPrEx>
          <w:jc w:val="left"/>
        </w:tblPrEx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0" w:type="auto"/>
          </w:tcPr>
          <w:p w14:paraId="71D1856C" w14:textId="77777777" w:rsidR="00FD7B2A" w:rsidRDefault="00FD7B2A">
            <w:pPr>
              <w:pStyle w:val="Compact"/>
              <w:jc w:val="both"/>
              <w:pPrChange w:id="5430" w:author="제이펍 출판사" w:date="2021-03-14T15:57:00Z">
                <w:pPr>
                  <w:pStyle w:val="Compact"/>
                  <w:keepNext w:val="0"/>
                </w:pPr>
              </w:pPrChange>
            </w:pPr>
            <w:r w:rsidRPr="00ED4019">
              <w:rPr>
                <w:rFonts w:ascii="Times New Roman" w:hAnsi="Times New Roman"/>
              </w:rPr>
              <w:t>ARIMA(1,1,0)(0,1,1)</w:t>
            </w:r>
          </w:p>
        </w:tc>
        <w:tc>
          <w:tcPr>
            <w:tcW w:w="0" w:type="auto"/>
          </w:tcPr>
          <w:p w14:paraId="0DF8872F" w14:textId="77777777" w:rsidR="00FD7B2A" w:rsidRDefault="00FD7B2A">
            <w:pPr>
              <w:pStyle w:val="Compact"/>
              <w:jc w:val="both"/>
              <w:pPrChange w:id="5431" w:author="제이펍 출판사" w:date="2021-03-14T15:57:00Z">
                <w:pPr>
                  <w:pStyle w:val="Compact"/>
                  <w:keepNext w:val="0"/>
                </w:pPr>
              </w:pPrChange>
            </w:pPr>
            <w:r w:rsidRPr="00ED4019">
              <w:rPr>
                <w:rFonts w:ascii="Times New Roman" w:hAnsi="Times New Roman"/>
                <w:b/>
              </w:rPr>
              <w:t>114.35</w:t>
            </w:r>
          </w:p>
        </w:tc>
      </w:tr>
      <w:tr w:rsidR="00FD7B2A" w14:paraId="21BA418D" w14:textId="77777777" w:rsidTr="00BF7861">
        <w:tblPrEx>
          <w:jc w:val="left"/>
        </w:tblPrEx>
        <w:tc>
          <w:tcPr>
            <w:tcW w:w="0" w:type="auto"/>
          </w:tcPr>
          <w:p w14:paraId="0D182ED8" w14:textId="77777777" w:rsidR="00FD7B2A" w:rsidRDefault="00FD7B2A">
            <w:pPr>
              <w:pStyle w:val="Compact"/>
              <w:jc w:val="both"/>
              <w:pPrChange w:id="5432" w:author="제이펍 출판사" w:date="2021-03-14T15:57:00Z">
                <w:pPr>
                  <w:pStyle w:val="Compact"/>
                  <w:keepNext w:val="0"/>
                </w:pPr>
              </w:pPrChange>
            </w:pPr>
            <w:r w:rsidRPr="00ED4019">
              <w:rPr>
                <w:rFonts w:ascii="Times New Roman" w:hAnsi="Times New Roman"/>
              </w:rPr>
              <w:t>ARIMA(1,1,0)(0,1,0)</w:t>
            </w:r>
          </w:p>
        </w:tc>
        <w:tc>
          <w:tcPr>
            <w:tcW w:w="0" w:type="auto"/>
          </w:tcPr>
          <w:p w14:paraId="73C9D9ED" w14:textId="77777777" w:rsidR="00FD7B2A" w:rsidRDefault="00FD7B2A">
            <w:pPr>
              <w:pStyle w:val="Compact"/>
              <w:jc w:val="both"/>
              <w:pPrChange w:id="5433" w:author="제이펍 출판사" w:date="2021-03-14T15:57:00Z">
                <w:pPr>
                  <w:pStyle w:val="Compact"/>
                  <w:keepNext w:val="0"/>
                </w:pPr>
              </w:pPrChange>
            </w:pPr>
            <w:r w:rsidRPr="00ED4019">
              <w:rPr>
                <w:rFonts w:ascii="Times New Roman" w:hAnsi="Times New Roman"/>
              </w:rPr>
              <w:t>120.51</w:t>
            </w:r>
          </w:p>
        </w:tc>
      </w:tr>
      <w:tr w:rsidR="00FD7B2A" w14:paraId="1219A59D" w14:textId="77777777" w:rsidTr="00BF7861">
        <w:tblPrEx>
          <w:jc w:val="left"/>
        </w:tblPrEx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0" w:type="auto"/>
          </w:tcPr>
          <w:p w14:paraId="017179CB" w14:textId="77777777" w:rsidR="00FD7B2A" w:rsidRDefault="00FD7B2A">
            <w:pPr>
              <w:pStyle w:val="Compact"/>
              <w:jc w:val="both"/>
              <w:pPrChange w:id="5434" w:author="제이펍 출판사" w:date="2021-03-14T15:57:00Z">
                <w:pPr>
                  <w:pStyle w:val="Compact"/>
                  <w:keepNext w:val="0"/>
                </w:pPr>
              </w:pPrChange>
            </w:pPr>
            <w:r w:rsidRPr="00ED4019">
              <w:rPr>
                <w:rFonts w:ascii="Times New Roman" w:hAnsi="Times New Roman"/>
              </w:rPr>
              <w:t>ARIMA(1,1,0)(1,1,0)</w:t>
            </w:r>
          </w:p>
        </w:tc>
        <w:tc>
          <w:tcPr>
            <w:tcW w:w="0" w:type="auto"/>
          </w:tcPr>
          <w:p w14:paraId="795A23BB" w14:textId="77777777" w:rsidR="00FD7B2A" w:rsidRDefault="00FD7B2A">
            <w:pPr>
              <w:pStyle w:val="Compact"/>
              <w:jc w:val="both"/>
              <w:pPrChange w:id="5435" w:author="제이펍 출판사" w:date="2021-03-14T15:57:00Z">
                <w:pPr>
                  <w:pStyle w:val="Compact"/>
                  <w:keepNext w:val="0"/>
                </w:pPr>
              </w:pPrChange>
            </w:pPr>
            <w:r w:rsidRPr="00ED4019">
              <w:rPr>
                <w:rFonts w:ascii="Times New Roman" w:hAnsi="Times New Roman"/>
              </w:rPr>
              <w:t>114.97</w:t>
            </w:r>
          </w:p>
        </w:tc>
      </w:tr>
      <w:tr w:rsidR="00FD7B2A" w14:paraId="0D5202D2" w14:textId="77777777" w:rsidTr="00BF7861">
        <w:tblPrEx>
          <w:jc w:val="left"/>
        </w:tblPrEx>
        <w:tc>
          <w:tcPr>
            <w:tcW w:w="0" w:type="auto"/>
          </w:tcPr>
          <w:p w14:paraId="7CF32D9B" w14:textId="77777777" w:rsidR="00FD7B2A" w:rsidRDefault="00FD7B2A">
            <w:pPr>
              <w:pStyle w:val="Compact"/>
              <w:jc w:val="both"/>
              <w:pPrChange w:id="5436" w:author="제이펍 출판사" w:date="2021-03-14T15:57:00Z">
                <w:pPr>
                  <w:pStyle w:val="Compact"/>
                  <w:keepNext w:val="0"/>
                </w:pPr>
              </w:pPrChange>
            </w:pPr>
            <w:r w:rsidRPr="00ED4019">
              <w:rPr>
                <w:rFonts w:ascii="Times New Roman" w:hAnsi="Times New Roman"/>
              </w:rPr>
              <w:t>ARIMA(1,1,0)(0,1,0)</w:t>
            </w:r>
          </w:p>
        </w:tc>
        <w:tc>
          <w:tcPr>
            <w:tcW w:w="0" w:type="auto"/>
          </w:tcPr>
          <w:p w14:paraId="18298EA5" w14:textId="77777777" w:rsidR="00FD7B2A" w:rsidRDefault="00FD7B2A">
            <w:pPr>
              <w:pStyle w:val="Compact"/>
              <w:jc w:val="both"/>
              <w:pPrChange w:id="5437" w:author="제이펍 출판사" w:date="2021-03-14T15:57:00Z">
                <w:pPr>
                  <w:pStyle w:val="Compact"/>
                  <w:keepNext w:val="0"/>
                </w:pPr>
              </w:pPrChange>
            </w:pPr>
            <w:r w:rsidRPr="00ED4019">
              <w:rPr>
                <w:rFonts w:ascii="Times New Roman" w:hAnsi="Times New Roman"/>
              </w:rPr>
              <w:t>120.51</w:t>
            </w:r>
          </w:p>
        </w:tc>
      </w:tr>
      <w:tr w:rsidR="00FD7B2A" w14:paraId="66416311" w14:textId="77777777" w:rsidTr="00BF7861">
        <w:tblPrEx>
          <w:jc w:val="left"/>
        </w:tblPrEx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0" w:type="auto"/>
          </w:tcPr>
          <w:p w14:paraId="1E42F294" w14:textId="77777777" w:rsidR="00FD7B2A" w:rsidRDefault="00FD7B2A">
            <w:pPr>
              <w:pStyle w:val="Compact"/>
              <w:jc w:val="both"/>
              <w:pPrChange w:id="5438" w:author="제이펍 출판사" w:date="2021-03-14T15:57:00Z">
                <w:pPr>
                  <w:pStyle w:val="Compact"/>
                  <w:keepNext w:val="0"/>
                </w:pPr>
              </w:pPrChange>
            </w:pPr>
            <w:r w:rsidRPr="00ED4019">
              <w:rPr>
                <w:rFonts w:ascii="Times New Roman" w:hAnsi="Times New Roman"/>
              </w:rPr>
              <w:t>ARIMA(0,1,1)(0,1,1)</w:t>
            </w:r>
          </w:p>
        </w:tc>
        <w:tc>
          <w:tcPr>
            <w:tcW w:w="0" w:type="auto"/>
          </w:tcPr>
          <w:p w14:paraId="0960EBC4" w14:textId="77777777" w:rsidR="00FD7B2A" w:rsidRDefault="00FD7B2A">
            <w:pPr>
              <w:pStyle w:val="Compact"/>
              <w:jc w:val="both"/>
              <w:pPrChange w:id="5439" w:author="제이펍 출판사" w:date="2021-03-14T15:57:00Z">
                <w:pPr>
                  <w:pStyle w:val="Compact"/>
                  <w:keepNext w:val="0"/>
                </w:pPr>
              </w:pPrChange>
            </w:pPr>
            <w:r w:rsidRPr="00ED4019">
              <w:rPr>
                <w:rFonts w:ascii="Times New Roman" w:hAnsi="Times New Roman"/>
                <w:b/>
              </w:rPr>
              <w:t>114.32</w:t>
            </w:r>
          </w:p>
        </w:tc>
      </w:tr>
      <w:tr w:rsidR="00FD7B2A" w14:paraId="4D8D4C9C" w14:textId="77777777" w:rsidTr="00BF7861">
        <w:tblPrEx>
          <w:jc w:val="left"/>
        </w:tblPrEx>
        <w:tc>
          <w:tcPr>
            <w:tcW w:w="0" w:type="auto"/>
          </w:tcPr>
          <w:p w14:paraId="75826B19" w14:textId="77777777" w:rsidR="00FD7B2A" w:rsidRDefault="00FD7B2A">
            <w:pPr>
              <w:pStyle w:val="Compact"/>
              <w:jc w:val="both"/>
              <w:pPrChange w:id="5440" w:author="제이펍 출판사" w:date="2021-03-14T15:57:00Z">
                <w:pPr>
                  <w:pStyle w:val="Compact"/>
                  <w:keepNext w:val="0"/>
                </w:pPr>
              </w:pPrChange>
            </w:pPr>
            <w:r w:rsidRPr="00ED4019">
              <w:rPr>
                <w:rFonts w:ascii="Times New Roman" w:hAnsi="Times New Roman"/>
              </w:rPr>
              <w:t>ARIMA(0,1,1)(0,1,0)</w:t>
            </w:r>
          </w:p>
        </w:tc>
        <w:tc>
          <w:tcPr>
            <w:tcW w:w="0" w:type="auto"/>
          </w:tcPr>
          <w:p w14:paraId="27539BD0" w14:textId="77777777" w:rsidR="00FD7B2A" w:rsidRDefault="00FD7B2A">
            <w:pPr>
              <w:pStyle w:val="Compact"/>
              <w:jc w:val="both"/>
              <w:pPrChange w:id="5441" w:author="제이펍 출판사" w:date="2021-03-14T15:57:00Z">
                <w:pPr>
                  <w:pStyle w:val="Compact"/>
                  <w:keepNext w:val="0"/>
                </w:pPr>
              </w:pPrChange>
            </w:pPr>
            <w:r w:rsidRPr="00ED4019">
              <w:rPr>
                <w:rFonts w:ascii="Times New Roman" w:hAnsi="Times New Roman"/>
              </w:rPr>
              <w:t>120.51</w:t>
            </w:r>
          </w:p>
        </w:tc>
      </w:tr>
      <w:tr w:rsidR="00FD7B2A" w14:paraId="51C4C486" w14:textId="77777777" w:rsidTr="00BF7861">
        <w:tblPrEx>
          <w:jc w:val="left"/>
        </w:tblPrEx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0" w:type="auto"/>
          </w:tcPr>
          <w:p w14:paraId="40C0D28A" w14:textId="77777777" w:rsidR="00FD7B2A" w:rsidRDefault="00FD7B2A">
            <w:pPr>
              <w:pStyle w:val="Compact"/>
              <w:jc w:val="both"/>
              <w:pPrChange w:id="5442" w:author="제이펍 출판사" w:date="2021-03-14T15:57:00Z">
                <w:pPr>
                  <w:pStyle w:val="Compact"/>
                  <w:keepNext w:val="0"/>
                </w:pPr>
              </w:pPrChange>
            </w:pPr>
            <w:r w:rsidRPr="00ED4019">
              <w:rPr>
                <w:rFonts w:ascii="Times New Roman" w:hAnsi="Times New Roman"/>
              </w:rPr>
              <w:t>ARIMA(0,1,1)(1,1,1)</w:t>
            </w:r>
          </w:p>
        </w:tc>
        <w:tc>
          <w:tcPr>
            <w:tcW w:w="0" w:type="auto"/>
          </w:tcPr>
          <w:p w14:paraId="4059D81E" w14:textId="77777777" w:rsidR="00FD7B2A" w:rsidRDefault="00FD7B2A">
            <w:pPr>
              <w:pStyle w:val="Compact"/>
              <w:jc w:val="both"/>
              <w:pPrChange w:id="5443" w:author="제이펍 출판사" w:date="2021-03-14T15:57:00Z">
                <w:pPr>
                  <w:pStyle w:val="Compact"/>
                  <w:keepNext w:val="0"/>
                </w:pPr>
              </w:pPrChange>
            </w:pPr>
            <w:r w:rsidRPr="00ED4019">
              <w:rPr>
                <w:rFonts w:ascii="Times New Roman" w:hAnsi="Times New Roman"/>
              </w:rPr>
              <w:t>114.32</w:t>
            </w:r>
          </w:p>
        </w:tc>
      </w:tr>
      <w:tr w:rsidR="00FD7B2A" w14:paraId="0048E63F" w14:textId="77777777" w:rsidTr="00BF7861">
        <w:tblPrEx>
          <w:jc w:val="left"/>
        </w:tblPrEx>
        <w:tc>
          <w:tcPr>
            <w:tcW w:w="0" w:type="auto"/>
          </w:tcPr>
          <w:p w14:paraId="04B4296B" w14:textId="77777777" w:rsidR="00FD7B2A" w:rsidRDefault="00FD7B2A">
            <w:pPr>
              <w:pStyle w:val="Compact"/>
              <w:jc w:val="both"/>
              <w:pPrChange w:id="5444" w:author="제이펍 출판사" w:date="2021-03-14T15:57:00Z">
                <w:pPr>
                  <w:pStyle w:val="Compact"/>
                  <w:keepNext w:val="0"/>
                </w:pPr>
              </w:pPrChange>
            </w:pPr>
            <w:r w:rsidRPr="00ED4019">
              <w:rPr>
                <w:rFonts w:ascii="Times New Roman" w:hAnsi="Times New Roman"/>
              </w:rPr>
              <w:t>ARIMA(0,1,1)(0,1,0)</w:t>
            </w:r>
          </w:p>
        </w:tc>
        <w:tc>
          <w:tcPr>
            <w:tcW w:w="0" w:type="auto"/>
          </w:tcPr>
          <w:p w14:paraId="0EA58E18" w14:textId="77777777" w:rsidR="00FD7B2A" w:rsidRDefault="00FD7B2A">
            <w:pPr>
              <w:pStyle w:val="Compact"/>
              <w:jc w:val="both"/>
              <w:pPrChange w:id="5445" w:author="제이펍 출판사" w:date="2021-03-14T15:57:00Z">
                <w:pPr>
                  <w:pStyle w:val="Compact"/>
                  <w:keepNext w:val="0"/>
                </w:pPr>
              </w:pPrChange>
            </w:pPr>
            <w:r w:rsidRPr="00ED4019">
              <w:rPr>
                <w:rFonts w:ascii="Times New Roman" w:hAnsi="Times New Roman"/>
              </w:rPr>
              <w:t>120.51</w:t>
            </w:r>
          </w:p>
        </w:tc>
      </w:tr>
      <w:tr w:rsidR="00FD7B2A" w14:paraId="419FAFE7" w14:textId="77777777" w:rsidTr="00BF7861">
        <w:tblPrEx>
          <w:jc w:val="left"/>
        </w:tblPrEx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0" w:type="auto"/>
          </w:tcPr>
          <w:p w14:paraId="07B5A2DB" w14:textId="77777777" w:rsidR="00FD7B2A" w:rsidRDefault="00FD7B2A">
            <w:pPr>
              <w:pStyle w:val="Compact"/>
              <w:jc w:val="both"/>
              <w:pPrChange w:id="5446" w:author="제이펍 출판사" w:date="2021-03-14T15:57:00Z">
                <w:pPr>
                  <w:pStyle w:val="Compact"/>
                  <w:keepNext w:val="0"/>
                </w:pPr>
              </w:pPrChange>
            </w:pPr>
            <w:r w:rsidRPr="00ED4019">
              <w:rPr>
                <w:rFonts w:ascii="Times New Roman" w:hAnsi="Times New Roman"/>
              </w:rPr>
              <w:t>ARIMA(1,1,1)(0,1,1)</w:t>
            </w:r>
          </w:p>
        </w:tc>
        <w:tc>
          <w:tcPr>
            <w:tcW w:w="0" w:type="auto"/>
          </w:tcPr>
          <w:p w14:paraId="5E35663A" w14:textId="77777777" w:rsidR="00FD7B2A" w:rsidRDefault="00FD7B2A">
            <w:pPr>
              <w:pStyle w:val="Compact"/>
              <w:jc w:val="both"/>
              <w:pPrChange w:id="5447" w:author="제이펍 출판사" w:date="2021-03-14T15:57:00Z">
                <w:pPr>
                  <w:pStyle w:val="Compact"/>
                  <w:keepNext w:val="0"/>
                </w:pPr>
              </w:pPrChange>
            </w:pPr>
            <w:r w:rsidRPr="00ED4019">
              <w:rPr>
                <w:rFonts w:ascii="Times New Roman" w:hAnsi="Times New Roman"/>
                <w:b/>
              </w:rPr>
              <w:t>113.23</w:t>
            </w:r>
          </w:p>
        </w:tc>
      </w:tr>
      <w:tr w:rsidR="00FD7B2A" w14:paraId="3C8C7CAB" w14:textId="77777777" w:rsidTr="00BF7861">
        <w:tblPrEx>
          <w:jc w:val="left"/>
        </w:tblPrEx>
        <w:tc>
          <w:tcPr>
            <w:tcW w:w="0" w:type="auto"/>
          </w:tcPr>
          <w:p w14:paraId="262C109A" w14:textId="77777777" w:rsidR="00FD7B2A" w:rsidRDefault="00FD7B2A">
            <w:pPr>
              <w:pStyle w:val="Compact"/>
              <w:jc w:val="both"/>
              <w:pPrChange w:id="5448" w:author="제이펍 출판사" w:date="2021-03-14T15:57:00Z">
                <w:pPr>
                  <w:pStyle w:val="Compact"/>
                  <w:keepNext w:val="0"/>
                </w:pPr>
              </w:pPrChange>
            </w:pPr>
            <w:r w:rsidRPr="00ED4019">
              <w:rPr>
                <w:rFonts w:ascii="Times New Roman" w:hAnsi="Times New Roman"/>
              </w:rPr>
              <w:t>ARIMA(1,1,1)(0,1,0)</w:t>
            </w:r>
          </w:p>
        </w:tc>
        <w:tc>
          <w:tcPr>
            <w:tcW w:w="0" w:type="auto"/>
          </w:tcPr>
          <w:p w14:paraId="0385BC11" w14:textId="77777777" w:rsidR="00FD7B2A" w:rsidRDefault="00FD7B2A">
            <w:pPr>
              <w:pStyle w:val="Compact"/>
              <w:jc w:val="both"/>
              <w:pPrChange w:id="5449" w:author="제이펍 출판사" w:date="2021-03-14T15:57:00Z">
                <w:pPr>
                  <w:pStyle w:val="Compact"/>
                  <w:keepNext w:val="0"/>
                </w:pPr>
              </w:pPrChange>
            </w:pPr>
            <w:r w:rsidRPr="00ED4019">
              <w:rPr>
                <w:rFonts w:ascii="Times New Roman" w:hAnsi="Times New Roman"/>
              </w:rPr>
              <w:t>117.42</w:t>
            </w:r>
          </w:p>
        </w:tc>
      </w:tr>
      <w:tr w:rsidR="00FD7B2A" w14:paraId="2D0CC563" w14:textId="77777777" w:rsidTr="00BF7861">
        <w:tblPrEx>
          <w:jc w:val="left"/>
        </w:tblPrEx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0" w:type="auto"/>
          </w:tcPr>
          <w:p w14:paraId="74977134" w14:textId="77777777" w:rsidR="00FD7B2A" w:rsidRDefault="00FD7B2A">
            <w:pPr>
              <w:pStyle w:val="Compact"/>
              <w:jc w:val="both"/>
              <w:pPrChange w:id="5450" w:author="제이펍 출판사" w:date="2021-03-14T15:57:00Z">
                <w:pPr>
                  <w:pStyle w:val="Compact"/>
                  <w:keepNext w:val="0"/>
                </w:pPr>
              </w:pPrChange>
            </w:pPr>
            <w:r w:rsidRPr="00ED4019">
              <w:rPr>
                <w:rFonts w:ascii="Times New Roman" w:hAnsi="Times New Roman"/>
              </w:rPr>
              <w:t>ARIMA(1,1,1)(1,1,1)</w:t>
            </w:r>
          </w:p>
        </w:tc>
        <w:tc>
          <w:tcPr>
            <w:tcW w:w="0" w:type="auto"/>
          </w:tcPr>
          <w:p w14:paraId="70DEC3DC" w14:textId="77777777" w:rsidR="00FD7B2A" w:rsidRDefault="00FD7B2A">
            <w:pPr>
              <w:pStyle w:val="Compact"/>
              <w:jc w:val="both"/>
              <w:pPrChange w:id="5451" w:author="제이펍 출판사" w:date="2021-03-14T15:57:00Z">
                <w:pPr>
                  <w:pStyle w:val="Compact"/>
                  <w:keepNext w:val="0"/>
                </w:pPr>
              </w:pPrChange>
            </w:pPr>
            <w:r w:rsidRPr="00ED4019">
              <w:rPr>
                <w:rFonts w:ascii="Times New Roman" w:hAnsi="Times New Roman"/>
                <w:b/>
              </w:rPr>
              <w:t>113.23</w:t>
            </w:r>
          </w:p>
        </w:tc>
      </w:tr>
      <w:tr w:rsidR="00FD7B2A" w:rsidRPr="00ED4019" w14:paraId="3223F6C2" w14:textId="77777777" w:rsidTr="00BF7861">
        <w:tblPrEx>
          <w:jc w:val="left"/>
        </w:tblPrEx>
        <w:tc>
          <w:tcPr>
            <w:tcW w:w="0" w:type="auto"/>
          </w:tcPr>
          <w:p w14:paraId="5DFD212F" w14:textId="77777777" w:rsidR="00FD7B2A" w:rsidRDefault="00FD7B2A">
            <w:pPr>
              <w:pStyle w:val="Compact"/>
              <w:jc w:val="both"/>
              <w:pPrChange w:id="5452" w:author="제이펍 출판사" w:date="2021-03-14T15:57:00Z">
                <w:pPr>
                  <w:pStyle w:val="Compact"/>
                  <w:keepNext w:val="0"/>
                </w:pPr>
              </w:pPrChange>
            </w:pPr>
            <w:r w:rsidRPr="00ED4019">
              <w:rPr>
                <w:rFonts w:ascii="Times New Roman" w:hAnsi="Times New Roman"/>
              </w:rPr>
              <w:t>ARIMA(1,1,1)(0,1,0)</w:t>
            </w:r>
          </w:p>
        </w:tc>
        <w:tc>
          <w:tcPr>
            <w:tcW w:w="0" w:type="auto"/>
          </w:tcPr>
          <w:p w14:paraId="52EEE715" w14:textId="77777777" w:rsidR="00FD7B2A" w:rsidRPr="00ED4019" w:rsidRDefault="00FD7B2A">
            <w:pPr>
              <w:pStyle w:val="Compact"/>
              <w:jc w:val="both"/>
              <w:rPr>
                <w:rFonts w:ascii="Times New Roman" w:hAnsi="Times New Roman"/>
              </w:rPr>
              <w:pPrChange w:id="5453" w:author="제이펍 출판사" w:date="2021-03-14T15:57:00Z">
                <w:pPr>
                  <w:pStyle w:val="Compact"/>
                  <w:keepNext w:val="0"/>
                </w:pPr>
              </w:pPrChange>
            </w:pPr>
            <w:r w:rsidRPr="00ED4019">
              <w:rPr>
                <w:rFonts w:ascii="Times New Roman" w:hAnsi="Times New Roman"/>
              </w:rPr>
              <w:t>117.42</w:t>
            </w:r>
          </w:p>
        </w:tc>
      </w:tr>
    </w:tbl>
    <w:p w14:paraId="28BE3A0F" w14:textId="0865F0E6" w:rsidR="00FD7B2A" w:rsidRPr="00ED4019" w:rsidRDefault="00FD7B2A">
      <w:pPr>
        <w:pStyle w:val="a0"/>
        <w:jc w:val="both"/>
        <w:rPr>
          <w:rFonts w:ascii="Times New Roman" w:hAnsi="Times New Roman"/>
          <w:lang w:eastAsia="ko-KR"/>
        </w:rPr>
        <w:pPrChange w:id="5454" w:author="제이펍 출판사" w:date="2021-03-14T15:57:00Z">
          <w:pPr>
            <w:pStyle w:val="a0"/>
          </w:pPr>
        </w:pPrChange>
      </w:pPr>
      <w:r w:rsidRPr="00ED4019">
        <w:rPr>
          <w:rStyle w:val="VerbatimChar"/>
          <w:rFonts w:ascii="Times New Roman" w:hAnsi="Times New Roman"/>
          <w:lang w:eastAsia="ko-KR"/>
        </w:rPr>
        <w:t>auto.arima()</w:t>
      </w:r>
      <w:r w:rsidRPr="00ED4019">
        <w:rPr>
          <w:rFonts w:ascii="Times New Roman" w:hAnsi="Times New Roman"/>
          <w:lang w:eastAsia="ko-KR"/>
        </w:rPr>
        <w:t>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수동으로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선택한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모델인</w:t>
      </w:r>
      <w:r w:rsidRPr="00ED4019">
        <w:rPr>
          <w:rFonts w:ascii="Times New Roman" w:hAnsi="Times New Roman"/>
          <w:lang w:eastAsia="ko-KR"/>
        </w:rPr>
        <w:t xml:space="preserve"> ARIMA(0,1,0)(0,1,1)[12]</w:t>
      </w:r>
      <w:r w:rsidRPr="00ED4019">
        <w:rPr>
          <w:rFonts w:ascii="Times New Roman" w:hAnsi="Times New Roman"/>
          <w:lang w:eastAsia="ko-KR"/>
        </w:rPr>
        <w:t>의</w:t>
      </w:r>
      <w:r w:rsidRPr="00ED4019">
        <w:rPr>
          <w:rFonts w:ascii="Times New Roman" w:hAnsi="Times New Roman"/>
          <w:lang w:eastAsia="ko-KR"/>
        </w:rPr>
        <w:t xml:space="preserve"> RMSE</w:t>
      </w:r>
      <w:r w:rsidRPr="00ED4019">
        <w:rPr>
          <w:rFonts w:ascii="Times New Roman" w:hAnsi="Times New Roman"/>
          <w:lang w:eastAsia="ko-KR"/>
        </w:rPr>
        <w:t>보다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낮은</w:t>
      </w:r>
      <w:r w:rsidRPr="00ED4019">
        <w:rPr>
          <w:rFonts w:ascii="Times New Roman" w:hAnsi="Times New Roman"/>
          <w:lang w:eastAsia="ko-KR"/>
        </w:rPr>
        <w:t xml:space="preserve"> RMSE</w:t>
      </w:r>
      <w:ins w:id="5455" w:author="user" w:date="2021-03-22T21:25:00Z">
        <w:r w:rsidR="00CF741C">
          <w:rPr>
            <w:rFonts w:ascii="Times New Roman" w:hAnsi="Times New Roman" w:hint="eastAsia"/>
            <w:lang w:eastAsia="ko-KR"/>
          </w:rPr>
          <w:t xml:space="preserve"> </w:t>
        </w:r>
      </w:ins>
      <w:r w:rsidRPr="00ED4019">
        <w:rPr>
          <w:rFonts w:ascii="Times New Roman" w:hAnsi="Times New Roman"/>
          <w:lang w:eastAsia="ko-KR"/>
        </w:rPr>
        <w:t>값을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갖는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모델이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눈에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보인다</w:t>
      </w:r>
      <w:r w:rsidRPr="00ED4019">
        <w:rPr>
          <w:rFonts w:ascii="Times New Roman" w:hAnsi="Times New Roman"/>
          <w:lang w:eastAsia="ko-KR"/>
        </w:rPr>
        <w:t xml:space="preserve">. </w:t>
      </w:r>
      <w:r w:rsidRPr="00ED4019">
        <w:rPr>
          <w:rFonts w:ascii="Times New Roman" w:hAnsi="Times New Roman"/>
          <w:lang w:eastAsia="ko-KR"/>
        </w:rPr>
        <w:t>그렇다면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모델이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좋은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모델인가</w:t>
      </w:r>
      <w:r w:rsidRPr="00ED4019">
        <w:rPr>
          <w:rFonts w:ascii="Times New Roman" w:hAnsi="Times New Roman"/>
          <w:lang w:eastAsia="ko-KR"/>
        </w:rPr>
        <w:t>? ARIMA(0,1,1)(1,1,1)</w:t>
      </w:r>
      <w:ins w:id="5456" w:author="user" w:date="2021-03-22T21:25:00Z">
        <w:r w:rsidR="00CF741C">
          <w:rPr>
            <w:rFonts w:ascii="Times New Roman" w:hAnsi="Times New Roman" w:hint="eastAsia"/>
            <w:lang w:eastAsia="ko-KR"/>
          </w:rPr>
          <w:t xml:space="preserve"> </w:t>
        </w:r>
      </w:ins>
      <w:r w:rsidRPr="00ED4019">
        <w:rPr>
          <w:rFonts w:ascii="Times New Roman" w:hAnsi="Times New Roman"/>
          <w:lang w:eastAsia="ko-KR"/>
        </w:rPr>
        <w:t>모델은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잔차의</w:t>
      </w:r>
      <w:r w:rsidRPr="00ED4019">
        <w:rPr>
          <w:rFonts w:ascii="Times New Roman" w:hAnsi="Times New Roman"/>
          <w:lang w:eastAsia="ko-KR"/>
        </w:rPr>
        <w:t xml:space="preserve"> Ljung-Box </w:t>
      </w:r>
      <w:r w:rsidRPr="00ED4019">
        <w:rPr>
          <w:rFonts w:ascii="Times New Roman" w:hAnsi="Times New Roman"/>
          <w:lang w:eastAsia="ko-KR"/>
        </w:rPr>
        <w:t>테스트에서</w:t>
      </w:r>
      <w:r w:rsidRPr="00ED4019">
        <w:rPr>
          <w:rFonts w:ascii="Times New Roman" w:hAnsi="Times New Roman"/>
          <w:lang w:eastAsia="ko-KR"/>
        </w:rPr>
        <w:t xml:space="preserve"> lag 1</w:t>
      </w:r>
      <w:r w:rsidRPr="00ED4019">
        <w:rPr>
          <w:rFonts w:ascii="Times New Roman" w:hAnsi="Times New Roman"/>
          <w:lang w:eastAsia="ko-KR"/>
        </w:rPr>
        <w:t>의</w:t>
      </w:r>
      <w:r w:rsidRPr="00ED4019">
        <w:rPr>
          <w:rFonts w:ascii="Times New Roman" w:hAnsi="Times New Roman"/>
          <w:lang w:eastAsia="ko-KR"/>
        </w:rPr>
        <w:t xml:space="preserve"> p-value</w:t>
      </w:r>
      <w:r w:rsidRPr="00ED4019">
        <w:rPr>
          <w:rFonts w:ascii="Times New Roman" w:hAnsi="Times New Roman"/>
          <w:lang w:eastAsia="ko-KR"/>
        </w:rPr>
        <w:t>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임계치보다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낮아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잔차의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정상성을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확보하지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못한다</w:t>
      </w:r>
      <w:r w:rsidRPr="00ED4019">
        <w:rPr>
          <w:rFonts w:ascii="Times New Roman" w:hAnsi="Times New Roman"/>
          <w:lang w:eastAsia="ko-KR"/>
        </w:rPr>
        <w:t xml:space="preserve">. </w:t>
      </w:r>
      <w:r w:rsidRPr="00ED4019">
        <w:rPr>
          <w:rFonts w:ascii="Times New Roman" w:hAnsi="Times New Roman"/>
          <w:lang w:eastAsia="ko-KR"/>
        </w:rPr>
        <w:t>다음의</w:t>
      </w:r>
      <w:r w:rsidRPr="00ED4019">
        <w:rPr>
          <w:rFonts w:ascii="Times New Roman" w:hAnsi="Times New Roman"/>
          <w:lang w:eastAsia="ko-KR"/>
        </w:rPr>
        <w:t xml:space="preserve"> plot</w:t>
      </w:r>
      <w:r w:rsidRPr="00ED4019">
        <w:rPr>
          <w:rFonts w:ascii="Times New Roman" w:hAnsi="Times New Roman"/>
          <w:lang w:eastAsia="ko-KR"/>
        </w:rPr>
        <w:t>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Style w:val="VerbatimChar"/>
          <w:rFonts w:ascii="Times New Roman" w:hAnsi="Times New Roman"/>
          <w:lang w:eastAsia="ko-KR"/>
        </w:rPr>
        <w:t>auto.arima()</w:t>
      </w:r>
      <w:r w:rsidRPr="00ED4019">
        <w:rPr>
          <w:rFonts w:ascii="Times New Roman" w:hAnsi="Times New Roman"/>
          <w:lang w:eastAsia="ko-KR"/>
        </w:rPr>
        <w:t>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선택한</w:t>
      </w:r>
      <w:r w:rsidRPr="00ED4019">
        <w:rPr>
          <w:rFonts w:ascii="Times New Roman" w:hAnsi="Times New Roman"/>
          <w:lang w:eastAsia="ko-KR"/>
        </w:rPr>
        <w:t xml:space="preserve"> RMSE</w:t>
      </w:r>
      <w:r w:rsidRPr="00ED4019">
        <w:rPr>
          <w:rFonts w:ascii="Times New Roman" w:hAnsi="Times New Roman"/>
          <w:lang w:eastAsia="ko-KR"/>
        </w:rPr>
        <w:t>보다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낮은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모델의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예측치</w:t>
      </w:r>
      <w:r w:rsidRPr="00ED4019">
        <w:rPr>
          <w:rFonts w:ascii="Times New Roman" w:hAnsi="Times New Roman"/>
          <w:lang w:eastAsia="ko-KR"/>
        </w:rPr>
        <w:t xml:space="preserve"> plot</w:t>
      </w:r>
      <w:r w:rsidRPr="00ED4019">
        <w:rPr>
          <w:rFonts w:ascii="Times New Roman" w:hAnsi="Times New Roman"/>
          <w:lang w:eastAsia="ko-KR"/>
        </w:rPr>
        <w:t>이다</w:t>
      </w:r>
      <w:r w:rsidRPr="00ED4019">
        <w:rPr>
          <w:rFonts w:ascii="Times New Roman" w:hAnsi="Times New Roman"/>
          <w:lang w:eastAsia="ko-KR"/>
        </w:rPr>
        <w:t>.</w:t>
      </w:r>
    </w:p>
    <w:p w14:paraId="24C6132A" w14:textId="77777777" w:rsidR="00FD7B2A" w:rsidRPr="00ED4019" w:rsidRDefault="00FD7B2A">
      <w:pPr>
        <w:pStyle w:val="Figure"/>
        <w:jc w:val="both"/>
        <w:rPr>
          <w:rFonts w:ascii="Times New Roman" w:hAnsi="Times New Roman"/>
        </w:rPr>
        <w:pPrChange w:id="5457" w:author="제이펍 출판사" w:date="2021-03-14T15:57:00Z">
          <w:pPr>
            <w:pStyle w:val="Figure"/>
          </w:pPr>
        </w:pPrChange>
      </w:pPr>
      <w:r w:rsidRPr="00ED4019">
        <w:rPr>
          <w:rFonts w:ascii="Times New Roman" w:hAnsi="Times New Roman"/>
          <w:noProof/>
          <w:lang w:eastAsia="ko-KR"/>
        </w:rPr>
        <w:lastRenderedPageBreak/>
        <w:drawing>
          <wp:inline distT="0" distB="0" distL="0" distR="0" wp14:anchorId="4C3519D5" wp14:editId="2C2CDC64">
            <wp:extent cx="4572000" cy="3657600"/>
            <wp:effectExtent l="0" t="0" r="0" b="0"/>
            <wp:docPr id="145" name="그림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"/>
                    <pic:cNvPicPr>
                      <a:picLocks noChangeAspect="1" noChangeArrowheads="1"/>
                    </pic:cNvPicPr>
                  </pic:nvPicPr>
                  <pic:blipFill>
                    <a:blip r:embed="rId17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DD9F132" w14:textId="77777777" w:rsidR="00FD7B2A" w:rsidRPr="00ED4019" w:rsidRDefault="00FD7B2A">
      <w:pPr>
        <w:pStyle w:val="a6"/>
        <w:jc w:val="both"/>
        <w:rPr>
          <w:rFonts w:ascii="Times New Roman" w:hAnsi="Times New Roman"/>
          <w:lang w:eastAsia="ko-KR"/>
        </w:rPr>
        <w:pPrChange w:id="5458" w:author="제이펍 출판사" w:date="2021-03-14T15:57:00Z">
          <w:pPr>
            <w:pStyle w:val="a6"/>
            <w:jc w:val="center"/>
          </w:pPr>
        </w:pPrChange>
      </w:pPr>
      <w:commentRangeStart w:id="5459"/>
      <w:r w:rsidRPr="00ED4019">
        <w:rPr>
          <w:rFonts w:ascii="Times New Roman" w:hAnsi="Times New Roman" w:hint="eastAsia"/>
          <w:lang w:eastAsia="ko-KR"/>
        </w:rPr>
        <w:t>그림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6-73</w:t>
      </w:r>
      <w:commentRangeEnd w:id="5459"/>
      <w:r w:rsidR="00022734">
        <w:rPr>
          <w:rStyle w:val="af3"/>
          <w:i w:val="0"/>
        </w:rPr>
        <w:commentReference w:id="5459"/>
      </w:r>
    </w:p>
    <w:p w14:paraId="0D06FB2F" w14:textId="3DFCB42F" w:rsidR="00FD7B2A" w:rsidRPr="00ED4019" w:rsidRDefault="00FD7B2A">
      <w:pPr>
        <w:pStyle w:val="a0"/>
        <w:jc w:val="both"/>
        <w:rPr>
          <w:rFonts w:ascii="Times New Roman" w:hAnsi="Times New Roman"/>
          <w:lang w:eastAsia="ko-KR"/>
        </w:rPr>
        <w:pPrChange w:id="5460" w:author="제이펍 출판사" w:date="2021-03-14T15:57:00Z">
          <w:pPr>
            <w:pStyle w:val="a0"/>
          </w:pPr>
        </w:pPrChange>
      </w:pPr>
      <w:r w:rsidRPr="00ED4019">
        <w:rPr>
          <w:rFonts w:ascii="Times New Roman" w:hAnsi="Times New Roman"/>
          <w:lang w:eastAsia="ko-KR"/>
        </w:rPr>
        <w:t>위의</w:t>
      </w:r>
      <w:r w:rsidRPr="00ED4019">
        <w:rPr>
          <w:rFonts w:ascii="Times New Roman" w:hAnsi="Times New Roman"/>
          <w:lang w:eastAsia="ko-KR"/>
        </w:rPr>
        <w:t xml:space="preserve"> plot</w:t>
      </w:r>
      <w:r w:rsidRPr="00ED4019">
        <w:rPr>
          <w:rFonts w:ascii="Times New Roman" w:hAnsi="Times New Roman"/>
          <w:lang w:eastAsia="ko-KR"/>
        </w:rPr>
        <w:t>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보면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예측치가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미세하게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차이</w:t>
      </w:r>
      <w:r w:rsidRPr="00ED4019">
        <w:rPr>
          <w:rFonts w:ascii="Times New Roman" w:hAnsi="Times New Roman" w:hint="eastAsia"/>
          <w:lang w:eastAsia="ko-KR"/>
        </w:rPr>
        <w:t>가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난다</w:t>
      </w:r>
      <w:r w:rsidRPr="00ED4019">
        <w:rPr>
          <w:rFonts w:ascii="Times New Roman" w:hAnsi="Times New Roman"/>
          <w:lang w:eastAsia="ko-KR"/>
        </w:rPr>
        <w:t xml:space="preserve">. </w:t>
      </w:r>
      <w:r w:rsidRPr="00ED4019">
        <w:rPr>
          <w:rFonts w:ascii="Times New Roman" w:hAnsi="Times New Roman"/>
          <w:lang w:eastAsia="ko-KR"/>
        </w:rPr>
        <w:t>어떻게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보면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큰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차이가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아닐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수도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있고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어찌</w:t>
      </w:r>
      <w:ins w:id="5461" w:author="user" w:date="2021-03-22T21:26:00Z">
        <w:r w:rsidR="000331D0">
          <w:rPr>
            <w:rFonts w:ascii="Times New Roman" w:hAnsi="Times New Roman" w:hint="eastAsia"/>
            <w:lang w:eastAsia="ko-KR"/>
          </w:rPr>
          <w:t xml:space="preserve"> </w:t>
        </w:r>
      </w:ins>
      <w:r w:rsidRPr="00ED4019">
        <w:rPr>
          <w:rFonts w:ascii="Times New Roman" w:hAnsi="Times New Roman"/>
          <w:lang w:eastAsia="ko-KR"/>
        </w:rPr>
        <w:t>보면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Style w:val="VerbatimChar"/>
          <w:rFonts w:ascii="Times New Roman" w:hAnsi="Times New Roman"/>
          <w:lang w:eastAsia="ko-KR"/>
        </w:rPr>
        <w:t>auto.plot()</w:t>
      </w:r>
      <w:r w:rsidRPr="00ED4019">
        <w:rPr>
          <w:rFonts w:ascii="Times New Roman" w:hAnsi="Times New Roman"/>
          <w:lang w:eastAsia="ko-KR"/>
        </w:rPr>
        <w:t>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예측력이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떨어진다고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볼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수도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있다</w:t>
      </w:r>
      <w:r w:rsidRPr="00ED4019">
        <w:rPr>
          <w:rFonts w:ascii="Times New Roman" w:hAnsi="Times New Roman"/>
          <w:lang w:eastAsia="ko-KR"/>
        </w:rPr>
        <w:t xml:space="preserve">. </w:t>
      </w:r>
      <w:r w:rsidRPr="00ED4019">
        <w:rPr>
          <w:rFonts w:ascii="Times New Roman" w:hAnsi="Times New Roman"/>
          <w:lang w:eastAsia="ko-KR"/>
        </w:rPr>
        <w:t>따라서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육안으로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확인하거나</w:t>
      </w:r>
      <w:r w:rsidRPr="00ED4019">
        <w:rPr>
          <w:rFonts w:ascii="Times New Roman" w:hAnsi="Times New Roman"/>
          <w:lang w:eastAsia="ko-KR"/>
        </w:rPr>
        <w:t xml:space="preserve"> auto.arima </w:t>
      </w:r>
      <w:r w:rsidRPr="00ED4019">
        <w:rPr>
          <w:rFonts w:ascii="Times New Roman" w:hAnsi="Times New Roman"/>
          <w:lang w:eastAsia="ko-KR"/>
        </w:rPr>
        <w:t>모델의</w:t>
      </w:r>
      <w:r w:rsidRPr="00ED4019">
        <w:rPr>
          <w:rFonts w:ascii="Times New Roman" w:hAnsi="Times New Roman"/>
          <w:lang w:eastAsia="ko-KR"/>
        </w:rPr>
        <w:t xml:space="preserve"> p, q</w:t>
      </w:r>
      <w:r w:rsidRPr="00ED4019">
        <w:rPr>
          <w:rFonts w:ascii="Times New Roman" w:hAnsi="Times New Roman"/>
          <w:lang w:eastAsia="ko-KR"/>
        </w:rPr>
        <w:t>값의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주위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모델을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반드시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확인하여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성능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수치가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우수한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모델을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찾는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과정을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거쳐야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한다</w:t>
      </w:r>
      <w:r w:rsidRPr="00ED4019">
        <w:rPr>
          <w:rFonts w:ascii="Times New Roman" w:hAnsi="Times New Roman"/>
          <w:lang w:eastAsia="ko-KR"/>
        </w:rPr>
        <w:t>.</w:t>
      </w:r>
    </w:p>
    <w:p w14:paraId="5FDF02C1" w14:textId="6D416E2B" w:rsidR="00FD7B2A" w:rsidRPr="000D5A0A" w:rsidRDefault="000331D0">
      <w:pPr>
        <w:pStyle w:val="1"/>
        <w:numPr>
          <w:ilvl w:val="0"/>
          <w:numId w:val="0"/>
        </w:numPr>
        <w:jc w:val="both"/>
        <w:rPr>
          <w:lang w:eastAsia="ko-KR"/>
        </w:rPr>
        <w:pPrChange w:id="5462" w:author="user" w:date="2021-03-22T21:26:00Z">
          <w:pPr>
            <w:pStyle w:val="1"/>
          </w:pPr>
        </w:pPrChange>
      </w:pPr>
      <w:bookmarkStart w:id="5463" w:name="tbats-모델"/>
      <w:bookmarkEnd w:id="4869"/>
      <w:bookmarkEnd w:id="5300"/>
      <w:ins w:id="5464" w:author="user" w:date="2021-03-22T21:26:00Z">
        <w:r>
          <w:rPr>
            <w:rFonts w:hint="eastAsia"/>
            <w:lang w:eastAsia="ko-KR"/>
          </w:rPr>
          <w:t xml:space="preserve">6.8 </w:t>
        </w:r>
      </w:ins>
      <w:r w:rsidR="00FD7B2A">
        <w:rPr>
          <w:lang w:eastAsia="ko-KR"/>
        </w:rPr>
        <w:t>TBATS 모델</w:t>
      </w:r>
    </w:p>
    <w:p w14:paraId="0979874D" w14:textId="6F02778B" w:rsidR="00FD7B2A" w:rsidRPr="00ED4019" w:rsidRDefault="00FD7B2A">
      <w:pPr>
        <w:jc w:val="both"/>
        <w:rPr>
          <w:rFonts w:ascii="Times New Roman" w:hAnsi="Times New Roman"/>
          <w:lang w:eastAsia="ko-KR"/>
        </w:rPr>
        <w:pPrChange w:id="5465" w:author="제이펍 출판사" w:date="2021-03-14T15:57:00Z">
          <w:pPr/>
        </w:pPrChange>
      </w:pPr>
      <w:r w:rsidRPr="00ED4019">
        <w:rPr>
          <w:rFonts w:ascii="Times New Roman" w:hAnsi="Times New Roman"/>
          <w:lang w:eastAsia="ko-KR"/>
        </w:rPr>
        <w:t>앞선</w:t>
      </w:r>
      <w:r w:rsidRPr="00ED4019">
        <w:rPr>
          <w:rFonts w:ascii="Times New Roman" w:hAnsi="Times New Roman"/>
          <w:lang w:eastAsia="ko-KR"/>
        </w:rPr>
        <w:t xml:space="preserve"> ETS </w:t>
      </w:r>
      <w:r w:rsidRPr="00ED4019">
        <w:rPr>
          <w:rFonts w:ascii="Times New Roman" w:hAnsi="Times New Roman"/>
          <w:lang w:eastAsia="ko-KR"/>
        </w:rPr>
        <w:t>모델과</w:t>
      </w:r>
      <w:r w:rsidRPr="00ED4019">
        <w:rPr>
          <w:rFonts w:ascii="Times New Roman" w:hAnsi="Times New Roman"/>
          <w:lang w:eastAsia="ko-KR"/>
        </w:rPr>
        <w:t xml:space="preserve"> ARIMA </w:t>
      </w:r>
      <w:r w:rsidRPr="00ED4019">
        <w:rPr>
          <w:rFonts w:ascii="Times New Roman" w:hAnsi="Times New Roman"/>
          <w:lang w:eastAsia="ko-KR"/>
        </w:rPr>
        <w:t>모델은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계절성을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처리할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있는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방법을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제공하지만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문제는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다중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계절성을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지는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경우</w:t>
      </w:r>
      <w:del w:id="5466" w:author="user" w:date="2021-03-23T10:26:00Z">
        <w:r w:rsidRPr="00ED4019" w:rsidDel="004F7733">
          <w:rPr>
            <w:rFonts w:ascii="Times New Roman" w:hAnsi="Times New Roman"/>
            <w:lang w:eastAsia="ko-KR"/>
          </w:rPr>
          <w:delText>이</w:delText>
        </w:r>
      </w:del>
      <w:r w:rsidRPr="00ED4019">
        <w:rPr>
          <w:rFonts w:ascii="Times New Roman" w:hAnsi="Times New Roman"/>
          <w:lang w:eastAsia="ko-KR"/>
        </w:rPr>
        <w:t>다</w:t>
      </w:r>
      <w:del w:id="5467" w:author="제이펍 출판사" w:date="2021-03-14T17:55:00Z">
        <w:r w:rsidRPr="00ED4019" w:rsidDel="00F97807">
          <w:rPr>
            <w:rFonts w:ascii="Times New Roman" w:hAnsi="Times New Roman"/>
            <w:lang w:eastAsia="ko-KR"/>
          </w:rPr>
          <w:delText xml:space="preserve">. </w:delText>
        </w:r>
        <w:r w:rsidRPr="00ED4019" w:rsidDel="00F97807">
          <w:rPr>
            <w:rFonts w:ascii="Times New Roman" w:hAnsi="Times New Roman"/>
            <w:lang w:eastAsia="ko-KR"/>
          </w:rPr>
          <w:delText>예를</w:delText>
        </w:r>
        <w:r w:rsidRPr="00ED4019" w:rsidDel="00F97807">
          <w:rPr>
            <w:rFonts w:ascii="Times New Roman" w:hAnsi="Times New Roman"/>
            <w:lang w:eastAsia="ko-KR"/>
          </w:rPr>
          <w:delText xml:space="preserve"> </w:delText>
        </w:r>
        <w:r w:rsidRPr="00ED4019" w:rsidDel="00F97807">
          <w:rPr>
            <w:rFonts w:ascii="Times New Roman" w:hAnsi="Times New Roman"/>
            <w:lang w:eastAsia="ko-KR"/>
          </w:rPr>
          <w:delText>들어</w:delText>
        </w:r>
        <w:r w:rsidRPr="00ED4019" w:rsidDel="00F97807">
          <w:rPr>
            <w:rFonts w:ascii="Times New Roman" w:hAnsi="Times New Roman"/>
            <w:lang w:eastAsia="ko-KR"/>
          </w:rPr>
          <w:delText xml:space="preserve"> </w:delText>
        </w:r>
      </w:del>
      <w:ins w:id="5468" w:author="제이펍 출판사" w:date="2021-03-14T17:55:00Z">
        <w:r w:rsidR="00F97807">
          <w:rPr>
            <w:rFonts w:ascii="Times New Roman" w:hAnsi="Times New Roman"/>
            <w:lang w:eastAsia="ko-KR"/>
          </w:rPr>
          <w:t xml:space="preserve">. </w:t>
        </w:r>
        <w:r w:rsidR="00F97807">
          <w:rPr>
            <w:rFonts w:ascii="Times New Roman" w:hAnsi="Times New Roman"/>
            <w:lang w:eastAsia="ko-KR"/>
          </w:rPr>
          <w:t>예를</w:t>
        </w:r>
        <w:r w:rsidR="00F97807">
          <w:rPr>
            <w:rFonts w:ascii="Times New Roman" w:hAnsi="Times New Roman"/>
            <w:lang w:eastAsia="ko-KR"/>
          </w:rPr>
          <w:t xml:space="preserve"> </w:t>
        </w:r>
        <w:r w:rsidR="00F97807">
          <w:rPr>
            <w:rFonts w:ascii="Times New Roman" w:hAnsi="Times New Roman"/>
            <w:lang w:eastAsia="ko-KR"/>
          </w:rPr>
          <w:t>들어</w:t>
        </w:r>
        <w:r w:rsidR="00F97807">
          <w:rPr>
            <w:rFonts w:ascii="Times New Roman" w:hAnsi="Times New Roman"/>
            <w:lang w:eastAsia="ko-KR"/>
          </w:rPr>
          <w:t xml:space="preserve">, </w:t>
        </w:r>
      </w:ins>
      <w:r w:rsidRPr="00ED4019">
        <w:rPr>
          <w:rFonts w:ascii="Times New Roman" w:hAnsi="Times New Roman"/>
          <w:lang w:eastAsia="ko-KR"/>
        </w:rPr>
        <w:t>시간별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데이터는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하루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내에서도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계절성을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가질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있고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주간적으로도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계절성을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가질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있으며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월간적으로</w:t>
      </w:r>
      <w:r w:rsidRPr="00ED4019">
        <w:rPr>
          <w:rFonts w:ascii="Times New Roman" w:hAnsi="Times New Roman"/>
          <w:lang w:eastAsia="ko-KR"/>
        </w:rPr>
        <w:t xml:space="preserve">, </w:t>
      </w:r>
      <w:r w:rsidRPr="00ED4019">
        <w:rPr>
          <w:rFonts w:ascii="Times New Roman" w:hAnsi="Times New Roman"/>
          <w:lang w:eastAsia="ko-KR"/>
        </w:rPr>
        <w:t>연간적으로도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계절성을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가질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있다</w:t>
      </w:r>
      <w:r w:rsidRPr="00ED4019">
        <w:rPr>
          <w:rFonts w:ascii="Times New Roman" w:hAnsi="Times New Roman"/>
          <w:lang w:eastAsia="ko-KR"/>
        </w:rPr>
        <w:t xml:space="preserve">. ETS </w:t>
      </w:r>
      <w:r w:rsidRPr="00ED4019">
        <w:rPr>
          <w:rFonts w:ascii="Times New Roman" w:hAnsi="Times New Roman"/>
          <w:lang w:eastAsia="ko-KR"/>
        </w:rPr>
        <w:t>모델과</w:t>
      </w:r>
      <w:r w:rsidRPr="00ED4019">
        <w:rPr>
          <w:rFonts w:ascii="Times New Roman" w:hAnsi="Times New Roman"/>
          <w:lang w:eastAsia="ko-KR"/>
        </w:rPr>
        <w:t xml:space="preserve"> ARIMA </w:t>
      </w:r>
      <w:r w:rsidRPr="00ED4019">
        <w:rPr>
          <w:rFonts w:ascii="Times New Roman" w:hAnsi="Times New Roman"/>
          <w:lang w:eastAsia="ko-KR"/>
        </w:rPr>
        <w:t>모델은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연간</w:t>
      </w:r>
      <w:r w:rsidRPr="00ED4019">
        <w:rPr>
          <w:rFonts w:ascii="Times New Roman" w:hAnsi="Times New Roman"/>
          <w:lang w:eastAsia="ko-KR"/>
        </w:rPr>
        <w:t xml:space="preserve">(frequency = 1), </w:t>
      </w:r>
      <w:r w:rsidRPr="00ED4019">
        <w:rPr>
          <w:rFonts w:ascii="Times New Roman" w:hAnsi="Times New Roman"/>
          <w:lang w:eastAsia="ko-KR"/>
        </w:rPr>
        <w:t>분기간</w:t>
      </w:r>
      <w:r w:rsidRPr="00ED4019">
        <w:rPr>
          <w:rFonts w:ascii="Times New Roman" w:hAnsi="Times New Roman"/>
          <w:lang w:eastAsia="ko-KR"/>
        </w:rPr>
        <w:t xml:space="preserve">(frequency = 4), </w:t>
      </w:r>
      <w:r w:rsidRPr="00ED4019">
        <w:rPr>
          <w:rFonts w:ascii="Times New Roman" w:hAnsi="Times New Roman"/>
          <w:lang w:eastAsia="ko-KR"/>
        </w:rPr>
        <w:t>월간</w:t>
      </w:r>
      <w:r w:rsidRPr="00ED4019">
        <w:rPr>
          <w:rFonts w:ascii="Times New Roman" w:hAnsi="Times New Roman"/>
          <w:lang w:eastAsia="ko-KR"/>
        </w:rPr>
        <w:t>(frequency = 12)</w:t>
      </w:r>
      <w:del w:id="5469" w:author="user" w:date="2021-03-23T10:26:00Z">
        <w:r w:rsidRPr="00ED4019" w:rsidDel="004F7733">
          <w:rPr>
            <w:rFonts w:ascii="Times New Roman" w:hAnsi="Times New Roman"/>
            <w:lang w:eastAsia="ko-KR"/>
          </w:rPr>
          <w:delText xml:space="preserve"> </w:delText>
        </w:r>
      </w:del>
      <w:r w:rsidRPr="00ED4019">
        <w:rPr>
          <w:rFonts w:ascii="Times New Roman" w:hAnsi="Times New Roman"/>
          <w:lang w:eastAsia="ko-KR"/>
        </w:rPr>
        <w:t>까지의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계절성을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지원하고</w:t>
      </w:r>
      <w:ins w:id="5470" w:author="user" w:date="2021-03-23T10:27:00Z">
        <w:r w:rsidR="004F7733">
          <w:rPr>
            <w:rFonts w:ascii="Times New Roman" w:hAnsi="Times New Roman" w:hint="eastAsia"/>
            <w:lang w:eastAsia="ko-KR"/>
          </w:rPr>
          <w:t>,</w:t>
        </w:r>
      </w:ins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주간</w:t>
      </w:r>
      <w:r w:rsidRPr="00ED4019">
        <w:rPr>
          <w:rFonts w:ascii="Times New Roman" w:hAnsi="Times New Roman"/>
          <w:lang w:eastAsia="ko-KR"/>
        </w:rPr>
        <w:t xml:space="preserve">(frequency = 52) </w:t>
      </w:r>
      <w:r w:rsidRPr="00ED4019">
        <w:rPr>
          <w:rFonts w:ascii="Times New Roman" w:hAnsi="Times New Roman"/>
          <w:lang w:eastAsia="ko-KR"/>
        </w:rPr>
        <w:t>이상의</w:t>
      </w:r>
      <w:r w:rsidRPr="00ED4019">
        <w:rPr>
          <w:rFonts w:ascii="Times New Roman" w:hAnsi="Times New Roman"/>
          <w:lang w:eastAsia="ko-KR"/>
        </w:rPr>
        <w:t xml:space="preserve"> </w:t>
      </w:r>
      <w:commentRangeStart w:id="5471"/>
      <w:r w:rsidRPr="00ED4019">
        <w:rPr>
          <w:rFonts w:ascii="Times New Roman" w:hAnsi="Times New Roman"/>
          <w:lang w:eastAsia="ko-KR"/>
        </w:rPr>
        <w:t>계절성을</w:t>
      </w:r>
      <w:commentRangeEnd w:id="5471"/>
      <w:r w:rsidR="004F7733">
        <w:rPr>
          <w:rStyle w:val="af3"/>
        </w:rPr>
        <w:commentReference w:id="5471"/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지원</w:t>
      </w:r>
      <w:r w:rsidRPr="00ED4019">
        <w:rPr>
          <w:rFonts w:ascii="Times New Roman" w:hAnsi="Times New Roman" w:hint="eastAsia"/>
          <w:lang w:eastAsia="ko-KR"/>
        </w:rPr>
        <w:t>이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원활하지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못하다</w:t>
      </w:r>
      <w:r w:rsidRPr="00ED4019">
        <w:rPr>
          <w:rFonts w:ascii="Times New Roman" w:hAnsi="Times New Roman" w:hint="eastAsia"/>
          <w:lang w:eastAsia="ko-KR"/>
        </w:rPr>
        <w:t>.</w:t>
      </w:r>
    </w:p>
    <w:p w14:paraId="164838A4" w14:textId="415DA527" w:rsidR="00FD7B2A" w:rsidRPr="00ED4019" w:rsidRDefault="00FD7B2A">
      <w:pPr>
        <w:pStyle w:val="a0"/>
        <w:jc w:val="both"/>
        <w:rPr>
          <w:rFonts w:ascii="Times New Roman" w:hAnsi="Times New Roman"/>
          <w:lang w:eastAsia="ko-KR"/>
        </w:rPr>
        <w:pPrChange w:id="5472" w:author="제이펍 출판사" w:date="2021-03-14T15:57:00Z">
          <w:pPr>
            <w:pStyle w:val="a0"/>
          </w:pPr>
        </w:pPrChange>
      </w:pPr>
      <w:r w:rsidRPr="00ED4019">
        <w:rPr>
          <w:rFonts w:ascii="Times New Roman" w:hAnsi="Times New Roman"/>
          <w:lang w:eastAsia="ko-KR"/>
        </w:rPr>
        <w:t>또한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계절성이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동적으로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변동되는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경우는</w:t>
      </w:r>
      <w:r w:rsidRPr="00ED4019">
        <w:rPr>
          <w:rFonts w:ascii="Times New Roman" w:hAnsi="Times New Roman"/>
          <w:lang w:eastAsia="ko-KR"/>
        </w:rPr>
        <w:t xml:space="preserve"> ETS, ARIMA </w:t>
      </w:r>
      <w:r w:rsidRPr="00ED4019">
        <w:rPr>
          <w:rFonts w:ascii="Times New Roman" w:hAnsi="Times New Roman"/>
          <w:lang w:eastAsia="ko-KR"/>
        </w:rPr>
        <w:t>모델이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지원하지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못한다</w:t>
      </w:r>
      <w:r w:rsidRPr="00ED4019">
        <w:rPr>
          <w:rFonts w:ascii="Times New Roman" w:hAnsi="Times New Roman"/>
          <w:lang w:eastAsia="ko-KR"/>
        </w:rPr>
        <w:t xml:space="preserve">. </w:t>
      </w:r>
      <w:r w:rsidRPr="00ED4019">
        <w:rPr>
          <w:rFonts w:ascii="Times New Roman" w:hAnsi="Times New Roman"/>
          <w:lang w:eastAsia="ko-KR"/>
        </w:rPr>
        <w:t>따라서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이렇게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주기의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계절성을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찾아내는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모델이나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변동성을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지니는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계절성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데이터에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대한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모델을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구축해야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할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때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사용하는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모델이</w:t>
      </w:r>
      <w:r w:rsidRPr="00ED4019">
        <w:rPr>
          <w:rFonts w:ascii="Times New Roman" w:hAnsi="Times New Roman"/>
          <w:lang w:eastAsia="ko-KR"/>
        </w:rPr>
        <w:t xml:space="preserve"> TBATS</w:t>
      </w:r>
      <w:ins w:id="5473" w:author="user" w:date="2021-03-23T10:27:00Z">
        <w:r w:rsidR="004F7733">
          <w:rPr>
            <w:rFonts w:ascii="Times New Roman" w:hAnsi="Times New Roman" w:hint="eastAsia"/>
            <w:lang w:eastAsia="ko-KR"/>
          </w:rPr>
          <w:t xml:space="preserve"> </w:t>
        </w:r>
      </w:ins>
      <w:r w:rsidRPr="00ED4019">
        <w:rPr>
          <w:rFonts w:ascii="Times New Roman" w:hAnsi="Times New Roman"/>
          <w:lang w:eastAsia="ko-KR"/>
        </w:rPr>
        <w:t>모델이다</w:t>
      </w:r>
      <w:r w:rsidRPr="00ED4019">
        <w:rPr>
          <w:rFonts w:ascii="Times New Roman" w:hAnsi="Times New Roman"/>
          <w:lang w:eastAsia="ko-KR"/>
        </w:rPr>
        <w:t xml:space="preserve">. TBATS </w:t>
      </w:r>
      <w:r w:rsidRPr="00ED4019">
        <w:rPr>
          <w:rFonts w:ascii="Times New Roman" w:hAnsi="Times New Roman"/>
          <w:lang w:eastAsia="ko-KR"/>
        </w:rPr>
        <w:t>모델은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계절성의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삼각함수</w:t>
      </w:r>
      <w:r w:rsidRPr="00ED4019">
        <w:rPr>
          <w:rFonts w:ascii="Times New Roman" w:hAnsi="Times New Roman"/>
          <w:lang w:eastAsia="ko-KR"/>
        </w:rPr>
        <w:t>(</w:t>
      </w:r>
      <w:del w:id="5474" w:author="user" w:date="2021-03-23T10:27:00Z">
        <w:r w:rsidRPr="00ED4019" w:rsidDel="004F7733">
          <w:rPr>
            <w:rFonts w:ascii="Times New Roman" w:hAnsi="Times New Roman"/>
            <w:b/>
            <w:lang w:eastAsia="ko-KR"/>
          </w:rPr>
          <w:delText>T</w:delText>
        </w:r>
        <w:r w:rsidRPr="00ED4019" w:rsidDel="004F7733">
          <w:rPr>
            <w:rFonts w:ascii="Times New Roman" w:hAnsi="Times New Roman"/>
            <w:lang w:eastAsia="ko-KR"/>
          </w:rPr>
          <w:delText>rigonometric</w:delText>
        </w:r>
      </w:del>
      <w:ins w:id="5475" w:author="user" w:date="2021-03-23T10:27:00Z">
        <w:r w:rsidR="004F7733">
          <w:rPr>
            <w:rFonts w:ascii="Times New Roman" w:hAnsi="Times New Roman" w:hint="eastAsia"/>
            <w:b/>
            <w:lang w:eastAsia="ko-KR"/>
          </w:rPr>
          <w:t>t</w:t>
        </w:r>
        <w:r w:rsidR="004F7733" w:rsidRPr="00ED4019">
          <w:rPr>
            <w:rFonts w:ascii="Times New Roman" w:hAnsi="Times New Roman"/>
            <w:lang w:eastAsia="ko-KR"/>
          </w:rPr>
          <w:t>rigonometric</w:t>
        </w:r>
      </w:ins>
      <w:r w:rsidRPr="00ED4019">
        <w:rPr>
          <w:rFonts w:ascii="Times New Roman" w:hAnsi="Times New Roman"/>
          <w:lang w:eastAsia="ko-KR"/>
        </w:rPr>
        <w:t xml:space="preserve">), </w:t>
      </w:r>
      <w:r w:rsidRPr="00ED4019">
        <w:rPr>
          <w:rFonts w:ascii="Times New Roman" w:hAnsi="Times New Roman"/>
          <w:b/>
          <w:lang w:eastAsia="ko-KR"/>
        </w:rPr>
        <w:t>B</w:t>
      </w:r>
      <w:r w:rsidRPr="00ED4019">
        <w:rPr>
          <w:rFonts w:ascii="Times New Roman" w:hAnsi="Times New Roman"/>
          <w:lang w:eastAsia="ko-KR"/>
        </w:rPr>
        <w:t xml:space="preserve">ox-Cox </w:t>
      </w:r>
      <w:r w:rsidRPr="00ED4019">
        <w:rPr>
          <w:rFonts w:ascii="Times New Roman" w:hAnsi="Times New Roman"/>
          <w:lang w:eastAsia="ko-KR"/>
        </w:rPr>
        <w:t>변환</w:t>
      </w:r>
      <w:ins w:id="5476" w:author="user" w:date="2021-03-23T10:27:00Z">
        <w:r w:rsidR="004F7733">
          <w:rPr>
            <w:rFonts w:ascii="Times New Roman" w:hAnsi="Times New Roman" w:hint="eastAsia"/>
            <w:lang w:eastAsia="ko-KR"/>
          </w:rPr>
          <w:t>,</w:t>
        </w:r>
      </w:ins>
      <w:r w:rsidRPr="00ED4019">
        <w:rPr>
          <w:rStyle w:val="a7"/>
          <w:rFonts w:ascii="Times New Roman" w:hAnsi="Times New Roman"/>
        </w:rPr>
        <w:footnoteReference w:id="39"/>
      </w:r>
      <w:del w:id="5479" w:author="user" w:date="2021-03-23T10:27:00Z">
        <w:r w:rsidRPr="00ED4019" w:rsidDel="004F7733">
          <w:rPr>
            <w:rFonts w:ascii="Times New Roman" w:hAnsi="Times New Roman"/>
            <w:lang w:eastAsia="ko-KR"/>
          </w:rPr>
          <w:delText>,</w:delText>
        </w:r>
      </w:del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b/>
          <w:lang w:eastAsia="ko-KR"/>
        </w:rPr>
        <w:t>A</w:t>
      </w:r>
      <w:r w:rsidRPr="00ED4019">
        <w:rPr>
          <w:rFonts w:ascii="Times New Roman" w:hAnsi="Times New Roman"/>
          <w:lang w:eastAsia="ko-KR"/>
        </w:rPr>
        <w:t xml:space="preserve">RMA </w:t>
      </w:r>
      <w:r w:rsidRPr="00ED4019">
        <w:rPr>
          <w:rFonts w:ascii="Times New Roman" w:hAnsi="Times New Roman"/>
          <w:lang w:eastAsia="ko-KR"/>
        </w:rPr>
        <w:t>에러</w:t>
      </w:r>
      <w:r w:rsidRPr="00ED4019">
        <w:rPr>
          <w:rFonts w:ascii="Times New Roman" w:hAnsi="Times New Roman"/>
          <w:lang w:eastAsia="ko-KR"/>
        </w:rPr>
        <w:t xml:space="preserve">, </w:t>
      </w:r>
      <w:r w:rsidRPr="00ED4019">
        <w:rPr>
          <w:rFonts w:ascii="Times New Roman" w:hAnsi="Times New Roman"/>
          <w:lang w:eastAsia="ko-KR"/>
        </w:rPr>
        <w:t>추세</w:t>
      </w:r>
      <w:r w:rsidRPr="00ED4019">
        <w:rPr>
          <w:rFonts w:ascii="Times New Roman" w:hAnsi="Times New Roman"/>
          <w:lang w:eastAsia="ko-KR"/>
        </w:rPr>
        <w:t>(</w:t>
      </w:r>
      <w:del w:id="5480" w:author="user" w:date="2021-03-23T10:27:00Z">
        <w:r w:rsidRPr="00ED4019" w:rsidDel="004F7733">
          <w:rPr>
            <w:rFonts w:ascii="Times New Roman" w:hAnsi="Times New Roman"/>
            <w:b/>
            <w:lang w:eastAsia="ko-KR"/>
          </w:rPr>
          <w:delText>T</w:delText>
        </w:r>
        <w:r w:rsidRPr="00ED4019" w:rsidDel="004F7733">
          <w:rPr>
            <w:rFonts w:ascii="Times New Roman" w:hAnsi="Times New Roman"/>
            <w:lang w:eastAsia="ko-KR"/>
          </w:rPr>
          <w:delText>rend</w:delText>
        </w:r>
      </w:del>
      <w:ins w:id="5481" w:author="user" w:date="2021-03-23T10:27:00Z">
        <w:r w:rsidR="004F7733">
          <w:rPr>
            <w:rFonts w:ascii="Times New Roman" w:hAnsi="Times New Roman" w:hint="eastAsia"/>
            <w:b/>
            <w:lang w:eastAsia="ko-KR"/>
          </w:rPr>
          <w:t>t</w:t>
        </w:r>
        <w:r w:rsidR="004F7733" w:rsidRPr="00ED4019">
          <w:rPr>
            <w:rFonts w:ascii="Times New Roman" w:hAnsi="Times New Roman"/>
            <w:lang w:eastAsia="ko-KR"/>
          </w:rPr>
          <w:t>rend</w:t>
        </w:r>
      </w:ins>
      <w:r w:rsidRPr="00ED4019">
        <w:rPr>
          <w:rFonts w:ascii="Times New Roman" w:hAnsi="Times New Roman"/>
          <w:lang w:eastAsia="ko-KR"/>
        </w:rPr>
        <w:t>)</w:t>
      </w:r>
      <w:r w:rsidRPr="00ED4019">
        <w:rPr>
          <w:rFonts w:ascii="Times New Roman" w:hAnsi="Times New Roman"/>
          <w:lang w:eastAsia="ko-KR"/>
        </w:rPr>
        <w:t>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계절성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컴포넌트</w:t>
      </w:r>
      <w:r w:rsidRPr="00ED4019">
        <w:rPr>
          <w:rFonts w:ascii="Times New Roman" w:hAnsi="Times New Roman"/>
          <w:lang w:eastAsia="ko-KR"/>
        </w:rPr>
        <w:t>(</w:t>
      </w:r>
      <w:del w:id="5482" w:author="user" w:date="2021-03-23T10:27:00Z">
        <w:r w:rsidRPr="00ED4019" w:rsidDel="004F7733">
          <w:rPr>
            <w:rFonts w:ascii="Times New Roman" w:hAnsi="Times New Roman"/>
            <w:b/>
            <w:lang w:eastAsia="ko-KR"/>
          </w:rPr>
          <w:delText>S</w:delText>
        </w:r>
        <w:r w:rsidRPr="00ED4019" w:rsidDel="004F7733">
          <w:rPr>
            <w:rFonts w:ascii="Times New Roman" w:hAnsi="Times New Roman"/>
            <w:lang w:eastAsia="ko-KR"/>
          </w:rPr>
          <w:delText xml:space="preserve">easonal </w:delText>
        </w:r>
      </w:del>
      <w:ins w:id="5483" w:author="user" w:date="2021-03-23T10:27:00Z">
        <w:r w:rsidR="004F7733">
          <w:rPr>
            <w:rFonts w:ascii="Times New Roman" w:hAnsi="Times New Roman" w:hint="eastAsia"/>
            <w:b/>
            <w:lang w:eastAsia="ko-KR"/>
          </w:rPr>
          <w:t>s</w:t>
        </w:r>
        <w:r w:rsidR="004F7733" w:rsidRPr="00ED4019">
          <w:rPr>
            <w:rFonts w:ascii="Times New Roman" w:hAnsi="Times New Roman"/>
            <w:lang w:eastAsia="ko-KR"/>
          </w:rPr>
          <w:t xml:space="preserve">easonal </w:t>
        </w:r>
      </w:ins>
      <w:del w:id="5484" w:author="user" w:date="2021-03-23T10:27:00Z">
        <w:r w:rsidRPr="00ED4019" w:rsidDel="004F7733">
          <w:rPr>
            <w:rFonts w:ascii="Times New Roman" w:hAnsi="Times New Roman"/>
            <w:lang w:eastAsia="ko-KR"/>
          </w:rPr>
          <w:delText>Components</w:delText>
        </w:r>
      </w:del>
      <w:ins w:id="5485" w:author="user" w:date="2021-03-23T10:27:00Z">
        <w:r w:rsidR="004F7733">
          <w:rPr>
            <w:rFonts w:ascii="Times New Roman" w:hAnsi="Times New Roman" w:hint="eastAsia"/>
            <w:lang w:eastAsia="ko-KR"/>
          </w:rPr>
          <w:t>c</w:t>
        </w:r>
        <w:r w:rsidR="004F7733" w:rsidRPr="00ED4019">
          <w:rPr>
            <w:rFonts w:ascii="Times New Roman" w:hAnsi="Times New Roman"/>
            <w:lang w:eastAsia="ko-KR"/>
          </w:rPr>
          <w:t>omponent</w:t>
        </w:r>
      </w:ins>
      <w:r w:rsidRPr="00ED4019">
        <w:rPr>
          <w:rFonts w:ascii="Times New Roman" w:hAnsi="Times New Roman"/>
          <w:lang w:eastAsia="ko-KR"/>
        </w:rPr>
        <w:t>)</w:t>
      </w:r>
      <w:r w:rsidRPr="00ED4019">
        <w:rPr>
          <w:rFonts w:ascii="Times New Roman" w:hAnsi="Times New Roman"/>
          <w:lang w:eastAsia="ko-KR"/>
        </w:rPr>
        <w:t>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다섯</w:t>
      </w:r>
      <w:ins w:id="5486" w:author="user" w:date="2021-03-23T10:28:00Z">
        <w:r w:rsidR="004F7733">
          <w:rPr>
            <w:rFonts w:ascii="Times New Roman" w:hAnsi="Times New Roman" w:hint="eastAsia"/>
            <w:lang w:eastAsia="ko-KR"/>
          </w:rPr>
          <w:t xml:space="preserve"> </w:t>
        </w:r>
      </w:ins>
      <w:r w:rsidRPr="00ED4019">
        <w:rPr>
          <w:rFonts w:ascii="Times New Roman" w:hAnsi="Times New Roman"/>
          <w:lang w:eastAsia="ko-KR"/>
        </w:rPr>
        <w:t>가지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요소를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사용한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지수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평활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상태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공간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모델이다</w:t>
      </w:r>
      <w:r w:rsidRPr="00ED4019">
        <w:rPr>
          <w:rFonts w:ascii="Times New Roman" w:hAnsi="Times New Roman"/>
          <w:lang w:eastAsia="ko-KR"/>
        </w:rPr>
        <w:t>.</w:t>
      </w:r>
      <w:r w:rsidRPr="00ED4019">
        <w:rPr>
          <w:rStyle w:val="a7"/>
          <w:rFonts w:ascii="Times New Roman" w:hAnsi="Times New Roman"/>
        </w:rPr>
        <w:footnoteReference w:id="40"/>
      </w:r>
    </w:p>
    <w:p w14:paraId="6BB1B0BC" w14:textId="261D9319" w:rsidR="00FD7B2A" w:rsidRPr="00ED4019" w:rsidRDefault="00FD7B2A">
      <w:pPr>
        <w:pStyle w:val="a0"/>
        <w:jc w:val="both"/>
        <w:rPr>
          <w:rFonts w:ascii="Times New Roman" w:hAnsi="Times New Roman"/>
          <w:lang w:eastAsia="ko-KR"/>
        </w:rPr>
        <w:pPrChange w:id="5489" w:author="제이펍 출판사" w:date="2021-03-14T15:57:00Z">
          <w:pPr>
            <w:pStyle w:val="a0"/>
          </w:pPr>
        </w:pPrChange>
      </w:pPr>
      <w:r w:rsidRPr="00ED4019">
        <w:rPr>
          <w:rFonts w:ascii="Times New Roman" w:hAnsi="Times New Roman"/>
          <w:lang w:eastAsia="ko-KR"/>
        </w:rPr>
        <w:lastRenderedPageBreak/>
        <w:t>코로나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확진자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데이터의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경우</w:t>
      </w:r>
      <w:r w:rsidRPr="00ED4019">
        <w:rPr>
          <w:rFonts w:ascii="Times New Roman" w:hAnsi="Times New Roman"/>
          <w:lang w:eastAsia="ko-KR"/>
        </w:rPr>
        <w:t xml:space="preserve"> 2020</w:t>
      </w:r>
      <w:r w:rsidRPr="00ED4019">
        <w:rPr>
          <w:rFonts w:ascii="Times New Roman" w:hAnsi="Times New Roman"/>
          <w:lang w:eastAsia="ko-KR"/>
        </w:rPr>
        <w:t>년</w:t>
      </w:r>
      <w:r w:rsidRPr="00ED4019">
        <w:rPr>
          <w:rFonts w:ascii="Times New Roman" w:hAnsi="Times New Roman"/>
          <w:lang w:eastAsia="ko-KR"/>
        </w:rPr>
        <w:t xml:space="preserve"> 9</w:t>
      </w:r>
      <w:r w:rsidRPr="00ED4019">
        <w:rPr>
          <w:rFonts w:ascii="Times New Roman" w:hAnsi="Times New Roman"/>
          <w:lang w:eastAsia="ko-KR"/>
        </w:rPr>
        <w:t>월</w:t>
      </w:r>
      <w:del w:id="5490" w:author="user" w:date="2021-03-23T10:42:00Z">
        <w:r w:rsidRPr="00ED4019" w:rsidDel="004F7733">
          <w:rPr>
            <w:rFonts w:ascii="Times New Roman" w:hAnsi="Times New Roman"/>
            <w:lang w:eastAsia="ko-KR"/>
          </w:rPr>
          <w:delText xml:space="preserve"> </w:delText>
        </w:r>
      </w:del>
      <w:r w:rsidRPr="00ED4019">
        <w:rPr>
          <w:rFonts w:ascii="Times New Roman" w:hAnsi="Times New Roman"/>
          <w:lang w:eastAsia="ko-KR"/>
        </w:rPr>
        <w:t>경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한</w:t>
      </w:r>
      <w:ins w:id="5491" w:author="user" w:date="2021-03-23T10:42:00Z">
        <w:r w:rsidR="004F7733">
          <w:rPr>
            <w:rFonts w:ascii="Times New Roman" w:hAnsi="Times New Roman" w:hint="eastAsia"/>
            <w:lang w:eastAsia="ko-KR"/>
          </w:rPr>
          <w:t xml:space="preserve"> </w:t>
        </w:r>
      </w:ins>
      <w:r w:rsidRPr="00ED4019">
        <w:rPr>
          <w:rFonts w:ascii="Times New Roman" w:hAnsi="Times New Roman"/>
          <w:lang w:eastAsia="ko-KR"/>
        </w:rPr>
        <w:t>차례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증가가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있었다가</w:t>
      </w:r>
      <w:r w:rsidRPr="00ED4019">
        <w:rPr>
          <w:rFonts w:ascii="Times New Roman" w:hAnsi="Times New Roman"/>
          <w:lang w:eastAsia="ko-KR"/>
        </w:rPr>
        <w:t xml:space="preserve"> 2020</w:t>
      </w:r>
      <w:r w:rsidRPr="00ED4019">
        <w:rPr>
          <w:rFonts w:ascii="Times New Roman" w:hAnsi="Times New Roman"/>
          <w:lang w:eastAsia="ko-KR"/>
        </w:rPr>
        <w:t>년</w:t>
      </w:r>
      <w:r w:rsidRPr="00ED4019">
        <w:rPr>
          <w:rFonts w:ascii="Times New Roman" w:hAnsi="Times New Roman"/>
          <w:lang w:eastAsia="ko-KR"/>
        </w:rPr>
        <w:t xml:space="preserve"> 12</w:t>
      </w:r>
      <w:r w:rsidRPr="00ED4019">
        <w:rPr>
          <w:rFonts w:ascii="Times New Roman" w:hAnsi="Times New Roman"/>
          <w:lang w:eastAsia="ko-KR"/>
        </w:rPr>
        <w:t>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또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한</w:t>
      </w:r>
      <w:ins w:id="5492" w:author="user" w:date="2021-03-23T10:42:00Z">
        <w:r w:rsidR="004F7733">
          <w:rPr>
            <w:rFonts w:ascii="Times New Roman" w:hAnsi="Times New Roman" w:hint="eastAsia"/>
            <w:lang w:eastAsia="ko-KR"/>
          </w:rPr>
          <w:t xml:space="preserve"> </w:t>
        </w:r>
      </w:ins>
      <w:r w:rsidRPr="00ED4019">
        <w:rPr>
          <w:rFonts w:ascii="Times New Roman" w:hAnsi="Times New Roman"/>
          <w:lang w:eastAsia="ko-KR"/>
        </w:rPr>
        <w:t>차례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증가가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발생했다</w:t>
      </w:r>
      <w:r w:rsidRPr="00ED4019">
        <w:rPr>
          <w:rFonts w:ascii="Times New Roman" w:hAnsi="Times New Roman"/>
          <w:lang w:eastAsia="ko-KR"/>
        </w:rPr>
        <w:t xml:space="preserve">. </w:t>
      </w:r>
      <w:r w:rsidRPr="00ED4019">
        <w:rPr>
          <w:rFonts w:ascii="Times New Roman" w:hAnsi="Times New Roman"/>
          <w:lang w:eastAsia="ko-KR"/>
        </w:rPr>
        <w:t>이것을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이중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계절성으로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파악한다면</w:t>
      </w:r>
      <w:r w:rsidRPr="00ED4019">
        <w:rPr>
          <w:rFonts w:ascii="Times New Roman" w:hAnsi="Times New Roman"/>
          <w:lang w:eastAsia="ko-KR"/>
        </w:rPr>
        <w:t xml:space="preserve"> ETS</w:t>
      </w:r>
      <w:r w:rsidRPr="00ED4019">
        <w:rPr>
          <w:rFonts w:ascii="Times New Roman" w:hAnsi="Times New Roman"/>
          <w:lang w:eastAsia="ko-KR"/>
        </w:rPr>
        <w:t>나</w:t>
      </w:r>
      <w:r w:rsidRPr="00ED4019">
        <w:rPr>
          <w:rFonts w:ascii="Times New Roman" w:hAnsi="Times New Roman"/>
          <w:lang w:eastAsia="ko-KR"/>
        </w:rPr>
        <w:t xml:space="preserve"> ARIMA</w:t>
      </w:r>
      <w:ins w:id="5493" w:author="user" w:date="2021-03-22T21:11:00Z">
        <w:r w:rsidR="000B00EF">
          <w:rPr>
            <w:rFonts w:ascii="Times New Roman" w:hAnsi="Times New Roman" w:hint="eastAsia"/>
            <w:lang w:eastAsia="ko-KR"/>
          </w:rPr>
          <w:t xml:space="preserve"> </w:t>
        </w:r>
      </w:ins>
      <w:r w:rsidRPr="00ED4019">
        <w:rPr>
          <w:rFonts w:ascii="Times New Roman" w:hAnsi="Times New Roman"/>
          <w:lang w:eastAsia="ko-KR"/>
        </w:rPr>
        <w:t>모형으로는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모델링이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잘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되지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않는</w:t>
      </w:r>
      <w:r w:rsidRPr="00ED4019">
        <w:rPr>
          <w:rFonts w:ascii="Times New Roman" w:hAnsi="Times New Roman"/>
          <w:lang w:eastAsia="ko-KR"/>
        </w:rPr>
        <w:t>다</w:t>
      </w:r>
      <w:r w:rsidRPr="00ED4019">
        <w:rPr>
          <w:rFonts w:ascii="Times New Roman" w:hAnsi="Times New Roman"/>
          <w:lang w:eastAsia="ko-KR"/>
        </w:rPr>
        <w:t xml:space="preserve">. </w:t>
      </w:r>
      <w:r w:rsidRPr="00ED4019">
        <w:rPr>
          <w:rFonts w:ascii="Times New Roman" w:hAnsi="Times New Roman"/>
          <w:lang w:eastAsia="ko-KR"/>
        </w:rPr>
        <w:t>하지만</w:t>
      </w:r>
      <w:r w:rsidRPr="00ED4019">
        <w:rPr>
          <w:rFonts w:ascii="Times New Roman" w:hAnsi="Times New Roman"/>
          <w:lang w:eastAsia="ko-KR"/>
        </w:rPr>
        <w:t xml:space="preserve"> TBATS </w:t>
      </w:r>
      <w:r w:rsidRPr="00ED4019">
        <w:rPr>
          <w:rFonts w:ascii="Times New Roman" w:hAnsi="Times New Roman"/>
          <w:lang w:eastAsia="ko-KR"/>
        </w:rPr>
        <w:t>모델은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다음과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같이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모델이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가능하다</w:t>
      </w:r>
      <w:r w:rsidRPr="00ED4019">
        <w:rPr>
          <w:rFonts w:ascii="Times New Roman" w:hAnsi="Times New Roman"/>
          <w:lang w:eastAsia="ko-KR"/>
        </w:rPr>
        <w:t>.</w:t>
      </w:r>
    </w:p>
    <w:p w14:paraId="1AD60F3D" w14:textId="77777777" w:rsidR="00FD7B2A" w:rsidRPr="00ED4019" w:rsidRDefault="00FD7B2A">
      <w:pPr>
        <w:pStyle w:val="a0"/>
        <w:jc w:val="both"/>
        <w:rPr>
          <w:rFonts w:ascii="Times New Roman" w:hAnsi="Times New Roman"/>
          <w:lang w:eastAsia="ko-KR"/>
        </w:rPr>
        <w:pPrChange w:id="5494" w:author="제이펍 출판사" w:date="2021-03-14T15:57:00Z">
          <w:pPr>
            <w:pStyle w:val="a0"/>
          </w:pPr>
        </w:pPrChange>
      </w:pPr>
      <w:r w:rsidRPr="00ED4019">
        <w:rPr>
          <w:rFonts w:ascii="Times New Roman" w:hAnsi="Times New Roman"/>
          <w:lang w:eastAsia="ko-KR"/>
        </w:rPr>
        <w:t>TBATS</w:t>
      </w:r>
      <w:r w:rsidRPr="00ED4019">
        <w:rPr>
          <w:rFonts w:ascii="Times New Roman" w:hAnsi="Times New Roman"/>
          <w:lang w:eastAsia="ko-KR"/>
        </w:rPr>
        <w:t>모델은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Style w:val="VerbatimChar"/>
          <w:rFonts w:ascii="Times New Roman" w:hAnsi="Times New Roman"/>
          <w:lang w:eastAsia="ko-KR"/>
        </w:rPr>
        <w:t>forecast()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패키지의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Style w:val="VerbatimChar"/>
          <w:rFonts w:ascii="Times New Roman" w:hAnsi="Times New Roman"/>
          <w:lang w:eastAsia="ko-KR"/>
        </w:rPr>
        <w:t>tbats()</w:t>
      </w:r>
      <w:r w:rsidRPr="00ED4019">
        <w:rPr>
          <w:rFonts w:ascii="Times New Roman" w:hAnsi="Times New Roman"/>
          <w:lang w:eastAsia="ko-KR"/>
        </w:rPr>
        <w:t>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통해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생성할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있다</w:t>
      </w:r>
      <w:r w:rsidRPr="00ED4019">
        <w:rPr>
          <w:rFonts w:ascii="Times New Roman" w:hAnsi="Times New Roman"/>
          <w:lang w:eastAsia="ko-KR"/>
        </w:rPr>
        <w:t xml:space="preserve">. </w:t>
      </w:r>
      <w:r w:rsidRPr="00ED4019">
        <w:rPr>
          <w:rFonts w:ascii="Times New Roman" w:hAnsi="Times New Roman"/>
          <w:lang w:eastAsia="ko-KR"/>
        </w:rPr>
        <w:t>생성된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모델은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Style w:val="VerbatimChar"/>
          <w:rFonts w:ascii="Times New Roman" w:hAnsi="Times New Roman"/>
          <w:lang w:eastAsia="ko-KR"/>
        </w:rPr>
        <w:t>forecast()</w:t>
      </w:r>
      <w:r w:rsidRPr="00ED4019">
        <w:rPr>
          <w:rFonts w:ascii="Times New Roman" w:hAnsi="Times New Roman"/>
          <w:lang w:eastAsia="ko-KR"/>
        </w:rPr>
        <w:t>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통해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예측치를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산출할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있다</w:t>
      </w:r>
      <w:r w:rsidRPr="00ED4019">
        <w:rPr>
          <w:rFonts w:ascii="Times New Roman" w:hAnsi="Times New Roman"/>
          <w:lang w:eastAsia="ko-KR"/>
        </w:rPr>
        <w:t>.</w:t>
      </w:r>
    </w:p>
    <w:p w14:paraId="21136337" w14:textId="77777777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5495" w:author="제이펍 출판사" w:date="2021-03-14T15:57:00Z">
          <w:pPr>
            <w:pStyle w:val="SourceCode"/>
          </w:pPr>
        </w:pPrChange>
      </w:pPr>
      <w:r w:rsidRPr="00ED4019">
        <w:rPr>
          <w:rStyle w:val="CommentTok"/>
          <w:rFonts w:ascii="Times New Roman" w:hAnsi="Times New Roman"/>
        </w:rPr>
        <w:t xml:space="preserve"># </w:t>
      </w:r>
      <w:r w:rsidRPr="00ED4019">
        <w:rPr>
          <w:rStyle w:val="CommentTok"/>
          <w:rFonts w:ascii="Times New Roman" w:hAnsi="Times New Roman"/>
        </w:rPr>
        <w:t>코로나</w:t>
      </w:r>
      <w:r w:rsidRPr="00ED4019">
        <w:rPr>
          <w:rStyle w:val="CommentTok"/>
          <w:rFonts w:ascii="Times New Roman" w:hAnsi="Times New Roman"/>
        </w:rPr>
        <w:t xml:space="preserve"> </w:t>
      </w:r>
      <w:r w:rsidRPr="00ED4019">
        <w:rPr>
          <w:rStyle w:val="CommentTok"/>
          <w:rFonts w:ascii="Times New Roman" w:hAnsi="Times New Roman"/>
        </w:rPr>
        <w:t>확진자</w:t>
      </w:r>
      <w:r w:rsidRPr="00ED4019">
        <w:rPr>
          <w:rStyle w:val="CommentTok"/>
          <w:rFonts w:ascii="Times New Roman" w:hAnsi="Times New Roman"/>
        </w:rPr>
        <w:t xml:space="preserve"> </w:t>
      </w:r>
      <w:r w:rsidRPr="00ED4019">
        <w:rPr>
          <w:rStyle w:val="CommentTok"/>
          <w:rFonts w:ascii="Times New Roman" w:hAnsi="Times New Roman"/>
        </w:rPr>
        <w:t>데이터에</w:t>
      </w:r>
      <w:r w:rsidRPr="00ED4019">
        <w:rPr>
          <w:rStyle w:val="CommentTok"/>
          <w:rFonts w:ascii="Times New Roman" w:hAnsi="Times New Roman"/>
        </w:rPr>
        <w:t xml:space="preserve"> </w:t>
      </w:r>
      <w:r w:rsidRPr="00ED4019">
        <w:rPr>
          <w:rStyle w:val="CommentTok"/>
          <w:rFonts w:ascii="Times New Roman" w:hAnsi="Times New Roman"/>
        </w:rPr>
        <w:t>대한</w:t>
      </w:r>
      <w:r w:rsidRPr="00ED4019">
        <w:rPr>
          <w:rStyle w:val="CommentTok"/>
          <w:rFonts w:ascii="Times New Roman" w:hAnsi="Times New Roman"/>
        </w:rPr>
        <w:t xml:space="preserve"> tBats </w:t>
      </w:r>
      <w:r w:rsidRPr="00ED4019">
        <w:rPr>
          <w:rStyle w:val="CommentTok"/>
          <w:rFonts w:ascii="Times New Roman" w:hAnsi="Times New Roman"/>
        </w:rPr>
        <w:t>모델</w:t>
      </w:r>
      <w:r w:rsidRPr="00ED4019">
        <w:rPr>
          <w:rFonts w:ascii="Times New Roman" w:hAnsi="Times New Roman"/>
        </w:rPr>
        <w:br/>
      </w:r>
      <w:proofErr w:type="gramStart"/>
      <w:r w:rsidRPr="00ED4019">
        <w:rPr>
          <w:rStyle w:val="NormalTok"/>
          <w:rFonts w:ascii="Times New Roman" w:hAnsi="Times New Roman"/>
        </w:rPr>
        <w:t>covid19.ts[</w:t>
      </w:r>
      <w:proofErr w:type="gramEnd"/>
      <w:r w:rsidRPr="00ED4019">
        <w:rPr>
          <w:rStyle w:val="NormalTok"/>
          <w:rFonts w:ascii="Times New Roman" w:hAnsi="Times New Roman"/>
        </w:rPr>
        <w:t>,</w:t>
      </w:r>
      <w:r w:rsidRPr="00ED4019">
        <w:rPr>
          <w:rStyle w:val="DecValTok"/>
          <w:rFonts w:ascii="Times New Roman" w:hAnsi="Times New Roman"/>
        </w:rPr>
        <w:t>2</w:t>
      </w:r>
      <w:r w:rsidRPr="00ED4019">
        <w:rPr>
          <w:rStyle w:val="NormalTok"/>
          <w:rFonts w:ascii="Times New Roman" w:hAnsi="Times New Roman"/>
        </w:rPr>
        <w:t xml:space="preserve">] </w:t>
      </w:r>
      <w:r w:rsidRPr="00ED4019">
        <w:rPr>
          <w:rStyle w:val="SpecialCharTok"/>
          <w:rFonts w:ascii="Times New Roman" w:hAnsi="Times New Roman"/>
        </w:rPr>
        <w:t>%&gt;%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unctionTok"/>
          <w:rFonts w:ascii="Times New Roman" w:hAnsi="Times New Roman"/>
        </w:rPr>
        <w:t>tbats</w:t>
      </w:r>
      <w:r w:rsidRPr="00ED4019">
        <w:rPr>
          <w:rStyle w:val="NormalTok"/>
          <w:rFonts w:ascii="Times New Roman" w:hAnsi="Times New Roman"/>
        </w:rPr>
        <w:t xml:space="preserve">() </w:t>
      </w:r>
      <w:r w:rsidRPr="00ED4019">
        <w:rPr>
          <w:rStyle w:val="SpecialCharTok"/>
          <w:rFonts w:ascii="Times New Roman" w:hAnsi="Times New Roman"/>
        </w:rPr>
        <w:t>%&gt;%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unctionTok"/>
          <w:rFonts w:ascii="Times New Roman" w:hAnsi="Times New Roman"/>
        </w:rPr>
        <w:t>forecast</w:t>
      </w:r>
      <w:r w:rsidRPr="00ED4019">
        <w:rPr>
          <w:rStyle w:val="NormalTok"/>
          <w:rFonts w:ascii="Times New Roman" w:hAnsi="Times New Roman"/>
        </w:rPr>
        <w:t xml:space="preserve">() </w:t>
      </w:r>
      <w:r w:rsidRPr="00ED4019">
        <w:rPr>
          <w:rStyle w:val="SpecialCharTok"/>
          <w:rFonts w:ascii="Times New Roman" w:hAnsi="Times New Roman"/>
        </w:rPr>
        <w:t>%&gt;%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unctionTok"/>
          <w:rFonts w:ascii="Times New Roman" w:hAnsi="Times New Roman"/>
        </w:rPr>
        <w:t>autoplot</w:t>
      </w:r>
      <w:r w:rsidRPr="00ED4019">
        <w:rPr>
          <w:rStyle w:val="NormalTok"/>
          <w:rFonts w:ascii="Times New Roman" w:hAnsi="Times New Roman"/>
        </w:rPr>
        <w:t xml:space="preserve">()   </w:t>
      </w:r>
    </w:p>
    <w:p w14:paraId="7FD1F677" w14:textId="77777777" w:rsidR="00FD7B2A" w:rsidRPr="00ED4019" w:rsidRDefault="00FD7B2A">
      <w:pPr>
        <w:pStyle w:val="Figure"/>
        <w:jc w:val="both"/>
        <w:rPr>
          <w:rFonts w:ascii="Times New Roman" w:hAnsi="Times New Roman"/>
        </w:rPr>
        <w:pPrChange w:id="5496" w:author="제이펍 출판사" w:date="2021-03-14T15:57:00Z">
          <w:pPr>
            <w:pStyle w:val="Figure"/>
          </w:pPr>
        </w:pPrChange>
      </w:pPr>
      <w:r w:rsidRPr="00ED4019">
        <w:rPr>
          <w:rFonts w:ascii="Times New Roman" w:hAnsi="Times New Roman"/>
          <w:noProof/>
          <w:lang w:eastAsia="ko-KR"/>
        </w:rPr>
        <w:drawing>
          <wp:inline distT="0" distB="0" distL="0" distR="0" wp14:anchorId="500FC444" wp14:editId="07E939AD">
            <wp:extent cx="4572000" cy="3657600"/>
            <wp:effectExtent l="0" t="0" r="0" b="0"/>
            <wp:docPr id="147" name="그림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"/>
                    <pic:cNvPicPr>
                      <a:picLocks noChangeAspect="1" noChangeArrowheads="1"/>
                    </pic:cNvPicPr>
                  </pic:nvPicPr>
                  <pic:blipFill>
                    <a:blip r:embed="rId17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4E929FE" w14:textId="77777777" w:rsidR="00FD7B2A" w:rsidRPr="00ED4019" w:rsidRDefault="00FD7B2A">
      <w:pPr>
        <w:pStyle w:val="a6"/>
        <w:jc w:val="both"/>
        <w:rPr>
          <w:rFonts w:ascii="Times New Roman" w:hAnsi="Times New Roman"/>
          <w:lang w:eastAsia="ko-KR"/>
        </w:rPr>
        <w:pPrChange w:id="5497" w:author="제이펍 출판사" w:date="2021-03-14T15:57:00Z">
          <w:pPr>
            <w:pStyle w:val="a6"/>
            <w:jc w:val="center"/>
          </w:pPr>
        </w:pPrChange>
      </w:pPr>
      <w:commentRangeStart w:id="5498"/>
      <w:r w:rsidRPr="00ED4019">
        <w:rPr>
          <w:rFonts w:ascii="Times New Roman" w:hAnsi="Times New Roman" w:hint="eastAsia"/>
          <w:lang w:eastAsia="ko-KR"/>
        </w:rPr>
        <w:t>그림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6-74</w:t>
      </w:r>
      <w:commentRangeEnd w:id="5498"/>
      <w:r w:rsidR="00F64257">
        <w:rPr>
          <w:rStyle w:val="af3"/>
          <w:i w:val="0"/>
        </w:rPr>
        <w:commentReference w:id="5498"/>
      </w:r>
    </w:p>
    <w:p w14:paraId="6FFCCB5D" w14:textId="3340E119" w:rsidR="00FD7B2A" w:rsidRDefault="00B64914">
      <w:pPr>
        <w:pStyle w:val="1"/>
        <w:numPr>
          <w:ilvl w:val="0"/>
          <w:numId w:val="0"/>
        </w:numPr>
        <w:jc w:val="both"/>
        <w:rPr>
          <w:lang w:eastAsia="ko-KR"/>
        </w:rPr>
        <w:pPrChange w:id="5499" w:author="user" w:date="2021-03-23T10:46:00Z">
          <w:pPr>
            <w:pStyle w:val="1"/>
          </w:pPr>
        </w:pPrChange>
      </w:pPr>
      <w:bookmarkStart w:id="5500" w:name="prophet-모델"/>
      <w:bookmarkEnd w:id="5463"/>
      <w:ins w:id="5501" w:author="user" w:date="2021-03-23T10:46:00Z">
        <w:r>
          <w:rPr>
            <w:rFonts w:hint="eastAsia"/>
            <w:lang w:eastAsia="ko-KR"/>
          </w:rPr>
          <w:t xml:space="preserve">6.9 </w:t>
        </w:r>
      </w:ins>
      <w:r w:rsidR="00FD7B2A">
        <w:rPr>
          <w:lang w:eastAsia="ko-KR"/>
        </w:rPr>
        <w:t>prophet 모델</w:t>
      </w:r>
    </w:p>
    <w:p w14:paraId="5012A3AC" w14:textId="038ABA72" w:rsidR="00FD7B2A" w:rsidRPr="00ED4019" w:rsidRDefault="00FD7B2A">
      <w:pPr>
        <w:jc w:val="both"/>
        <w:rPr>
          <w:rFonts w:ascii="Times New Roman" w:hAnsi="Times New Roman"/>
          <w:lang w:eastAsia="ko-KR"/>
        </w:rPr>
        <w:pPrChange w:id="5502" w:author="제이펍 출판사" w:date="2021-03-14T15:57:00Z">
          <w:pPr/>
        </w:pPrChange>
      </w:pPr>
      <w:r w:rsidRPr="00ED4019">
        <w:rPr>
          <w:rFonts w:ascii="Times New Roman" w:hAnsi="Times New Roman"/>
          <w:lang w:eastAsia="ko-KR"/>
        </w:rPr>
        <w:t xml:space="preserve">prophet </w:t>
      </w:r>
      <w:r w:rsidRPr="00ED4019">
        <w:rPr>
          <w:rFonts w:ascii="Times New Roman" w:hAnsi="Times New Roman"/>
          <w:lang w:eastAsia="ko-KR"/>
        </w:rPr>
        <w:t>모델은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페이스북에서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자사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데이터를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기반으로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개발한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시계열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모델로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Style w:val="VerbatimChar"/>
          <w:rFonts w:ascii="Times New Roman" w:hAnsi="Times New Roman"/>
          <w:lang w:eastAsia="ko-KR"/>
        </w:rPr>
        <w:t>prophet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패키지를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통해</w:t>
      </w:r>
      <w:r w:rsidRPr="00ED4019">
        <w:rPr>
          <w:rFonts w:ascii="Times New Roman" w:hAnsi="Times New Roman"/>
          <w:lang w:eastAsia="ko-KR"/>
        </w:rPr>
        <w:t xml:space="preserve"> R</w:t>
      </w:r>
      <w:r w:rsidRPr="00ED4019">
        <w:rPr>
          <w:rFonts w:ascii="Times New Roman" w:hAnsi="Times New Roman"/>
          <w:lang w:eastAsia="ko-KR"/>
        </w:rPr>
        <w:t>과</w:t>
      </w:r>
      <w:r w:rsidRPr="00ED4019">
        <w:rPr>
          <w:rFonts w:ascii="Times New Roman" w:hAnsi="Times New Roman"/>
          <w:lang w:eastAsia="ko-KR"/>
        </w:rPr>
        <w:t xml:space="preserve"> </w:t>
      </w:r>
      <w:ins w:id="5503" w:author="user" w:date="2021-03-23T11:00:00Z">
        <w:r w:rsidR="00364411">
          <w:rPr>
            <w:rFonts w:ascii="Times New Roman" w:hAnsi="Times New Roman" w:hint="eastAsia"/>
            <w:lang w:eastAsia="ko-KR"/>
          </w:rPr>
          <w:t>파이썬</w:t>
        </w:r>
        <w:r w:rsidR="00364411">
          <w:rPr>
            <w:rFonts w:ascii="Times New Roman" w:hAnsi="Times New Roman" w:hint="eastAsia"/>
            <w:lang w:eastAsia="ko-KR"/>
          </w:rPr>
          <w:t>(</w:t>
        </w:r>
      </w:ins>
      <w:r w:rsidRPr="00ED4019">
        <w:rPr>
          <w:rFonts w:ascii="Times New Roman" w:hAnsi="Times New Roman"/>
          <w:lang w:eastAsia="ko-KR"/>
        </w:rPr>
        <w:t>Python</w:t>
      </w:r>
      <w:ins w:id="5504" w:author="user" w:date="2021-03-23T11:00:00Z">
        <w:r w:rsidR="00364411">
          <w:rPr>
            <w:rFonts w:ascii="Times New Roman" w:hAnsi="Times New Roman" w:hint="eastAsia"/>
            <w:lang w:eastAsia="ko-KR"/>
          </w:rPr>
          <w:t>)</w:t>
        </w:r>
      </w:ins>
      <w:r w:rsidRPr="00ED4019">
        <w:rPr>
          <w:rFonts w:ascii="Times New Roman" w:hAnsi="Times New Roman"/>
          <w:lang w:eastAsia="ko-KR"/>
        </w:rPr>
        <w:t>에서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사용할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있다</w:t>
      </w:r>
      <w:r w:rsidRPr="00ED4019">
        <w:rPr>
          <w:rFonts w:ascii="Times New Roman" w:hAnsi="Times New Roman"/>
          <w:lang w:eastAsia="ko-KR"/>
        </w:rPr>
        <w:t xml:space="preserve">. </w:t>
      </w:r>
      <w:r w:rsidRPr="00ED4019">
        <w:rPr>
          <w:rFonts w:ascii="Times New Roman" w:hAnsi="Times New Roman"/>
          <w:lang w:eastAsia="ko-KR"/>
        </w:rPr>
        <w:t>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모델은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연도별</w:t>
      </w:r>
      <w:r w:rsidRPr="00ED4019">
        <w:rPr>
          <w:rFonts w:ascii="Times New Roman" w:hAnsi="Times New Roman"/>
          <w:lang w:eastAsia="ko-KR"/>
        </w:rPr>
        <w:t xml:space="preserve">, </w:t>
      </w:r>
      <w:r w:rsidRPr="00ED4019">
        <w:rPr>
          <w:rFonts w:ascii="Times New Roman" w:hAnsi="Times New Roman"/>
          <w:lang w:eastAsia="ko-KR"/>
        </w:rPr>
        <w:t>주별</w:t>
      </w:r>
      <w:r w:rsidRPr="00ED4019">
        <w:rPr>
          <w:rFonts w:ascii="Times New Roman" w:hAnsi="Times New Roman"/>
          <w:lang w:eastAsia="ko-KR"/>
        </w:rPr>
        <w:t xml:space="preserve">, </w:t>
      </w:r>
      <w:r w:rsidRPr="00ED4019">
        <w:rPr>
          <w:rFonts w:ascii="Times New Roman" w:hAnsi="Times New Roman"/>
          <w:lang w:eastAsia="ko-KR"/>
        </w:rPr>
        <w:t>일별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계절성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및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휴일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효과에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적합한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비선형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추세에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알맞은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가법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모델을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통해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시계열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데이터를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예측한다</w:t>
      </w:r>
      <w:del w:id="5505" w:author="user" w:date="2021-03-23T11:00:00Z">
        <w:r w:rsidRPr="00ED4019" w:rsidDel="00364411">
          <w:rPr>
            <w:rFonts w:ascii="Times New Roman" w:hAnsi="Times New Roman"/>
            <w:lang w:eastAsia="ko-KR"/>
          </w:rPr>
          <w:delText>.</w:delText>
        </w:r>
      </w:del>
      <w:r w:rsidRPr="00ED4019">
        <w:rPr>
          <w:rFonts w:ascii="Times New Roman" w:hAnsi="Times New Roman"/>
          <w:lang w:eastAsia="ko-KR"/>
        </w:rPr>
        <w:t xml:space="preserve"> (</w:t>
      </w:r>
      <w:r w:rsidRPr="00ED4019">
        <w:rPr>
          <w:rFonts w:ascii="Times New Roman" w:hAnsi="Times New Roman"/>
          <w:lang w:eastAsia="ko-KR"/>
        </w:rPr>
        <w:t>무슨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말인지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몰라도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상관없다</w:t>
      </w:r>
      <w:r w:rsidRPr="00ED4019">
        <w:rPr>
          <w:rFonts w:ascii="Times New Roman" w:hAnsi="Times New Roman"/>
          <w:lang w:eastAsia="ko-KR"/>
        </w:rPr>
        <w:t>)</w:t>
      </w:r>
      <w:ins w:id="5506" w:author="user" w:date="2021-03-23T11:00:00Z">
        <w:r w:rsidR="00364411">
          <w:rPr>
            <w:rFonts w:ascii="Times New Roman" w:hAnsi="Times New Roman" w:hint="eastAsia"/>
            <w:lang w:eastAsia="ko-KR"/>
          </w:rPr>
          <w:t>.</w:t>
        </w:r>
      </w:ins>
    </w:p>
    <w:p w14:paraId="761DE51B" w14:textId="04D50A7B" w:rsidR="00FD7B2A" w:rsidRPr="00ED4019" w:rsidRDefault="00FD7B2A">
      <w:pPr>
        <w:pStyle w:val="a0"/>
        <w:jc w:val="both"/>
        <w:rPr>
          <w:rFonts w:ascii="Times New Roman" w:hAnsi="Times New Roman"/>
          <w:lang w:eastAsia="ko-KR"/>
        </w:rPr>
        <w:pPrChange w:id="5507" w:author="제이펍 출판사" w:date="2021-03-14T15:57:00Z">
          <w:pPr>
            <w:pStyle w:val="a0"/>
          </w:pPr>
        </w:pPrChange>
      </w:pPr>
      <w:r w:rsidRPr="00ED4019">
        <w:rPr>
          <w:rFonts w:ascii="Times New Roman" w:hAnsi="Times New Roman"/>
          <w:lang w:eastAsia="ko-KR"/>
        </w:rPr>
        <w:t>페이스북에서는</w:t>
      </w:r>
      <w:r w:rsidRPr="00ED4019">
        <w:rPr>
          <w:rFonts w:ascii="Times New Roman" w:hAnsi="Times New Roman"/>
          <w:lang w:eastAsia="ko-KR"/>
        </w:rPr>
        <w:t xml:space="preserve"> prophet </w:t>
      </w:r>
      <w:r w:rsidRPr="00ED4019">
        <w:rPr>
          <w:rFonts w:ascii="Times New Roman" w:hAnsi="Times New Roman"/>
          <w:lang w:eastAsia="ko-KR"/>
        </w:rPr>
        <w:t>모델이</w:t>
      </w:r>
      <w:r w:rsidRPr="00ED4019">
        <w:rPr>
          <w:rFonts w:ascii="Times New Roman" w:hAnsi="Times New Roman"/>
          <w:lang w:eastAsia="ko-KR"/>
        </w:rPr>
        <w:t xml:space="preserve"> ‘</w:t>
      </w:r>
      <w:r w:rsidRPr="00ED4019">
        <w:rPr>
          <w:rFonts w:ascii="Times New Roman" w:hAnsi="Times New Roman"/>
          <w:lang w:eastAsia="ko-KR"/>
        </w:rPr>
        <w:t>빠르고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정확하다</w:t>
      </w:r>
      <w:r w:rsidRPr="00ED4019">
        <w:rPr>
          <w:rFonts w:ascii="Times New Roman" w:hAnsi="Times New Roman"/>
          <w:lang w:eastAsia="ko-KR"/>
        </w:rPr>
        <w:t>’, ‘</w:t>
      </w:r>
      <w:r w:rsidRPr="00ED4019">
        <w:rPr>
          <w:rFonts w:ascii="Times New Roman" w:hAnsi="Times New Roman"/>
          <w:lang w:eastAsia="ko-KR"/>
        </w:rPr>
        <w:t>완전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자동화되어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있다</w:t>
      </w:r>
      <w:r w:rsidRPr="00ED4019">
        <w:rPr>
          <w:rFonts w:ascii="Times New Roman" w:hAnsi="Times New Roman"/>
          <w:lang w:eastAsia="ko-KR"/>
        </w:rPr>
        <w:t>’, ‘</w:t>
      </w:r>
      <w:r w:rsidRPr="00ED4019">
        <w:rPr>
          <w:rFonts w:ascii="Times New Roman" w:hAnsi="Times New Roman"/>
          <w:lang w:eastAsia="ko-KR"/>
        </w:rPr>
        <w:t>예측을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조절할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있다</w:t>
      </w:r>
      <w:r w:rsidRPr="00ED4019">
        <w:rPr>
          <w:rFonts w:ascii="Times New Roman" w:hAnsi="Times New Roman"/>
          <w:lang w:eastAsia="ko-KR"/>
        </w:rPr>
        <w:t>’, ‘R</w:t>
      </w:r>
      <w:r w:rsidRPr="00ED4019">
        <w:rPr>
          <w:rFonts w:ascii="Times New Roman" w:hAnsi="Times New Roman"/>
          <w:lang w:eastAsia="ko-KR"/>
        </w:rPr>
        <w:t>과</w:t>
      </w:r>
      <w:r w:rsidRPr="00ED4019">
        <w:rPr>
          <w:rFonts w:ascii="Times New Roman" w:hAnsi="Times New Roman"/>
          <w:lang w:eastAsia="ko-KR"/>
        </w:rPr>
        <w:t xml:space="preserve"> </w:t>
      </w:r>
      <w:del w:id="5508" w:author="user" w:date="2021-03-23T11:00:00Z">
        <w:r w:rsidRPr="00ED4019" w:rsidDel="00364411">
          <w:rPr>
            <w:rFonts w:ascii="Times New Roman" w:hAnsi="Times New Roman" w:hint="eastAsia"/>
            <w:lang w:eastAsia="ko-KR"/>
          </w:rPr>
          <w:delText>Python</w:delText>
        </w:r>
      </w:del>
      <w:ins w:id="5509" w:author="user" w:date="2021-03-23T11:00:00Z">
        <w:r w:rsidR="00364411">
          <w:rPr>
            <w:rFonts w:ascii="Times New Roman" w:hAnsi="Times New Roman" w:hint="eastAsia"/>
            <w:lang w:eastAsia="ko-KR"/>
          </w:rPr>
          <w:t>파이썬</w:t>
        </w:r>
      </w:ins>
      <w:r w:rsidRPr="00ED4019">
        <w:rPr>
          <w:rFonts w:ascii="Times New Roman" w:hAnsi="Times New Roman"/>
          <w:lang w:eastAsia="ko-KR"/>
        </w:rPr>
        <w:t>에서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사용할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있다</w:t>
      </w:r>
      <w:r w:rsidRPr="00ED4019">
        <w:rPr>
          <w:rFonts w:ascii="Times New Roman" w:hAnsi="Times New Roman"/>
          <w:lang w:eastAsia="ko-KR"/>
        </w:rPr>
        <w:t>’</w:t>
      </w:r>
      <w:r w:rsidRPr="00ED4019">
        <w:rPr>
          <w:rFonts w:ascii="Times New Roman" w:hAnsi="Times New Roman"/>
          <w:lang w:eastAsia="ko-KR"/>
        </w:rPr>
        <w:t>고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홍보하고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있다</w:t>
      </w:r>
      <w:r w:rsidRPr="00ED4019">
        <w:rPr>
          <w:rFonts w:ascii="Times New Roman" w:hAnsi="Times New Roman"/>
          <w:lang w:eastAsia="ko-KR"/>
        </w:rPr>
        <w:t>.</w:t>
      </w:r>
      <w:r w:rsidRPr="00ED4019">
        <w:rPr>
          <w:rStyle w:val="a7"/>
          <w:rFonts w:ascii="Times New Roman" w:hAnsi="Times New Roman"/>
        </w:rPr>
        <w:footnoteReference w:id="41"/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하지만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예측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방법론을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페이스북에서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공개하지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않는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블랙박스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모델이다</w:t>
      </w:r>
      <w:r w:rsidRPr="00ED4019">
        <w:rPr>
          <w:rFonts w:ascii="Times New Roman" w:hAnsi="Times New Roman"/>
          <w:lang w:eastAsia="ko-KR"/>
        </w:rPr>
        <w:t xml:space="preserve">. </w:t>
      </w:r>
      <w:r w:rsidRPr="00ED4019">
        <w:rPr>
          <w:rFonts w:ascii="Times New Roman" w:hAnsi="Times New Roman"/>
          <w:lang w:eastAsia="ko-KR"/>
        </w:rPr>
        <w:t>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부분은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시계열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분석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방법론을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연구하는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연구자들에게는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단점이지만</w:t>
      </w:r>
      <w:ins w:id="5512" w:author="user" w:date="2021-03-23T11:01:00Z">
        <w:r w:rsidR="00AE1D1F">
          <w:rPr>
            <w:rFonts w:ascii="Times New Roman" w:hAnsi="Times New Roman" w:hint="eastAsia"/>
            <w:lang w:eastAsia="ko-KR"/>
          </w:rPr>
          <w:t>,</w:t>
        </w:r>
      </w:ins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lastRenderedPageBreak/>
        <w:t>시계열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분석을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실무에서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사용하는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사람들은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오히려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장점이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될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있다</w:t>
      </w:r>
      <w:del w:id="5513" w:author="user" w:date="2021-03-23T11:01:00Z">
        <w:r w:rsidRPr="00ED4019" w:rsidDel="00AE1D1F">
          <w:rPr>
            <w:rFonts w:ascii="Times New Roman" w:hAnsi="Times New Roman"/>
            <w:lang w:eastAsia="ko-KR"/>
          </w:rPr>
          <w:delText>.</w:delText>
        </w:r>
      </w:del>
      <w:r w:rsidRPr="00ED4019">
        <w:rPr>
          <w:rFonts w:ascii="Times New Roman" w:hAnsi="Times New Roman"/>
          <w:lang w:eastAsia="ko-KR"/>
        </w:rPr>
        <w:t>(</w:t>
      </w:r>
      <w:r w:rsidRPr="00ED4019">
        <w:rPr>
          <w:rFonts w:ascii="Times New Roman" w:hAnsi="Times New Roman"/>
          <w:lang w:eastAsia="ko-KR"/>
        </w:rPr>
        <w:t>머리</w:t>
      </w:r>
      <w:ins w:id="5514" w:author="user" w:date="2021-03-23T11:01:00Z">
        <w:r w:rsidR="00AE1D1F">
          <w:rPr>
            <w:rFonts w:ascii="Times New Roman" w:hAnsi="Times New Roman" w:hint="eastAsia"/>
            <w:lang w:eastAsia="ko-KR"/>
          </w:rPr>
          <w:t xml:space="preserve"> </w:t>
        </w:r>
      </w:ins>
      <w:r w:rsidRPr="00ED4019">
        <w:rPr>
          <w:rFonts w:ascii="Times New Roman" w:hAnsi="Times New Roman"/>
          <w:lang w:eastAsia="ko-KR"/>
        </w:rPr>
        <w:t>아프게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공부하지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않고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그냥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쓰면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되니까</w:t>
      </w:r>
      <w:r w:rsidRPr="00ED4019">
        <w:rPr>
          <w:rFonts w:ascii="Times New Roman" w:hAnsi="Times New Roman"/>
          <w:lang w:eastAsia="ko-KR"/>
        </w:rPr>
        <w:t>)</w:t>
      </w:r>
      <w:ins w:id="5515" w:author="user" w:date="2021-03-23T11:01:00Z">
        <w:r w:rsidR="00AE1D1F">
          <w:rPr>
            <w:rFonts w:ascii="Times New Roman" w:hAnsi="Times New Roman" w:hint="eastAsia"/>
            <w:lang w:eastAsia="ko-KR"/>
          </w:rPr>
          <w:t>.</w:t>
        </w:r>
      </w:ins>
    </w:p>
    <w:p w14:paraId="73EB4507" w14:textId="7BFFD22B" w:rsidR="00FD7B2A" w:rsidRPr="00ED4019" w:rsidRDefault="00FD7B2A">
      <w:pPr>
        <w:pStyle w:val="a0"/>
        <w:jc w:val="both"/>
        <w:rPr>
          <w:rFonts w:ascii="Times New Roman" w:hAnsi="Times New Roman"/>
          <w:lang w:eastAsia="ko-KR"/>
        </w:rPr>
        <w:pPrChange w:id="5516" w:author="제이펍 출판사" w:date="2021-03-14T15:57:00Z">
          <w:pPr>
            <w:pStyle w:val="a0"/>
          </w:pPr>
        </w:pPrChange>
      </w:pPr>
      <w:r w:rsidRPr="00ED4019">
        <w:rPr>
          <w:rStyle w:val="VerbatimChar"/>
          <w:rFonts w:ascii="Times New Roman" w:hAnsi="Times New Roman"/>
          <w:lang w:eastAsia="ko-KR"/>
        </w:rPr>
        <w:t>prophet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모델은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시계열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데이터를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추세</w:t>
      </w:r>
      <w:r w:rsidRPr="00ED4019">
        <w:rPr>
          <w:rFonts w:ascii="Times New Roman" w:hAnsi="Times New Roman"/>
          <w:lang w:eastAsia="ko-KR"/>
        </w:rPr>
        <w:t xml:space="preserve">(t), </w:t>
      </w:r>
      <w:r w:rsidRPr="00ED4019">
        <w:rPr>
          <w:rFonts w:ascii="Times New Roman" w:hAnsi="Times New Roman"/>
          <w:lang w:eastAsia="ko-KR"/>
        </w:rPr>
        <w:t>계절성</w:t>
      </w:r>
      <w:r w:rsidRPr="00ED4019">
        <w:rPr>
          <w:rFonts w:ascii="Times New Roman" w:hAnsi="Times New Roman"/>
          <w:lang w:eastAsia="ko-KR"/>
        </w:rPr>
        <w:t xml:space="preserve">(s), </w:t>
      </w:r>
      <w:r w:rsidRPr="00ED4019">
        <w:rPr>
          <w:rFonts w:ascii="Times New Roman" w:hAnsi="Times New Roman"/>
          <w:lang w:eastAsia="ko-KR"/>
        </w:rPr>
        <w:t>휴일</w:t>
      </w:r>
      <w:r w:rsidRPr="00ED4019">
        <w:rPr>
          <w:rFonts w:ascii="Times New Roman" w:hAnsi="Times New Roman"/>
          <w:lang w:eastAsia="ko-KR"/>
        </w:rPr>
        <w:t xml:space="preserve">(h), </w:t>
      </w:r>
      <w:r w:rsidRPr="00ED4019">
        <w:rPr>
          <w:rFonts w:ascii="Times New Roman" w:hAnsi="Times New Roman"/>
          <w:lang w:eastAsia="ko-KR"/>
        </w:rPr>
        <w:t>오차</w:t>
      </w:r>
      <w:r w:rsidRPr="00ED4019">
        <w:rPr>
          <w:rFonts w:ascii="Times New Roman" w:hAnsi="Times New Roman" w:hint="eastAsia"/>
          <w:lang w:eastAsia="ko-KR"/>
        </w:rPr>
        <w:t>(</w:t>
      </w:r>
      <w:r w:rsidRPr="00ED4019">
        <w:rPr>
          <w:rFonts w:ascii="Times New Roman" w:hAnsi="Times New Roman"/>
          <w:lang w:eastAsia="ko-KR"/>
        </w:rPr>
        <w:t>e)</w:t>
      </w:r>
      <w:r w:rsidRPr="00ED4019">
        <w:rPr>
          <w:rFonts w:ascii="Times New Roman" w:hAnsi="Times New Roman"/>
          <w:lang w:eastAsia="ko-KR"/>
        </w:rPr>
        <w:t>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네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가지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특성</w:t>
      </w:r>
      <w:r w:rsidRPr="00ED4019">
        <w:rPr>
          <w:rFonts w:ascii="Times New Roman" w:hAnsi="Times New Roman"/>
          <w:lang w:eastAsia="ko-KR"/>
        </w:rPr>
        <w:t>(feature)</w:t>
      </w:r>
      <w:r w:rsidRPr="00ED4019">
        <w:rPr>
          <w:rFonts w:ascii="Times New Roman" w:hAnsi="Times New Roman" w:hint="eastAsia"/>
          <w:lang w:eastAsia="ko-KR"/>
        </w:rPr>
        <w:t>으</w:t>
      </w:r>
      <w:r w:rsidRPr="00ED4019">
        <w:rPr>
          <w:rFonts w:ascii="Times New Roman" w:hAnsi="Times New Roman"/>
          <w:lang w:eastAsia="ko-KR"/>
        </w:rPr>
        <w:t>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분리한다</w:t>
      </w:r>
      <w:r w:rsidRPr="00ED4019">
        <w:rPr>
          <w:rFonts w:ascii="Times New Roman" w:hAnsi="Times New Roman"/>
          <w:lang w:eastAsia="ko-KR"/>
        </w:rPr>
        <w:t xml:space="preserve">. </w:t>
      </w:r>
      <w:r w:rsidRPr="00ED4019">
        <w:rPr>
          <w:rFonts w:ascii="Times New Roman" w:hAnsi="Times New Roman"/>
          <w:lang w:eastAsia="ko-KR"/>
        </w:rPr>
        <w:t>추세</w:t>
      </w:r>
      <w:r w:rsidRPr="00ED4019">
        <w:rPr>
          <w:rFonts w:ascii="Times New Roman" w:hAnsi="Times New Roman"/>
          <w:lang w:eastAsia="ko-KR"/>
        </w:rPr>
        <w:t>(t)</w:t>
      </w:r>
      <w:r w:rsidRPr="00ED4019">
        <w:rPr>
          <w:rFonts w:ascii="Times New Roman" w:hAnsi="Times New Roman"/>
          <w:lang w:eastAsia="ko-KR"/>
        </w:rPr>
        <w:t>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반복이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되지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않는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추세</w:t>
      </w:r>
      <w:r w:rsidRPr="00ED4019">
        <w:rPr>
          <w:rFonts w:ascii="Times New Roman" w:hAnsi="Times New Roman"/>
          <w:lang w:eastAsia="ko-KR"/>
        </w:rPr>
        <w:t xml:space="preserve">, </w:t>
      </w:r>
      <w:r w:rsidRPr="00ED4019">
        <w:rPr>
          <w:rFonts w:ascii="Times New Roman" w:hAnsi="Times New Roman"/>
          <w:lang w:eastAsia="ko-KR"/>
        </w:rPr>
        <w:t>계절성</w:t>
      </w:r>
      <w:r w:rsidRPr="00ED4019">
        <w:rPr>
          <w:rFonts w:ascii="Times New Roman" w:hAnsi="Times New Roman"/>
          <w:lang w:eastAsia="ko-KR"/>
        </w:rPr>
        <w:t>(s)</w:t>
      </w:r>
      <w:r w:rsidRPr="00ED4019">
        <w:rPr>
          <w:rFonts w:ascii="Times New Roman" w:hAnsi="Times New Roman"/>
          <w:lang w:eastAsia="ko-KR"/>
        </w:rPr>
        <w:t>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계절성과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같은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반복적인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변화</w:t>
      </w:r>
      <w:r w:rsidRPr="00ED4019">
        <w:rPr>
          <w:rFonts w:ascii="Times New Roman" w:hAnsi="Times New Roman"/>
          <w:lang w:eastAsia="ko-KR"/>
        </w:rPr>
        <w:t xml:space="preserve">, </w:t>
      </w:r>
      <w:r w:rsidRPr="00ED4019">
        <w:rPr>
          <w:rFonts w:ascii="Times New Roman" w:hAnsi="Times New Roman"/>
          <w:lang w:eastAsia="ko-KR"/>
        </w:rPr>
        <w:t>휴일</w:t>
      </w:r>
      <w:r w:rsidRPr="00ED4019">
        <w:rPr>
          <w:rFonts w:ascii="Times New Roman" w:hAnsi="Times New Roman"/>
          <w:lang w:eastAsia="ko-KR"/>
        </w:rPr>
        <w:t>(h)</w:t>
      </w:r>
      <w:r w:rsidRPr="00ED4019">
        <w:rPr>
          <w:rFonts w:ascii="Times New Roman" w:hAnsi="Times New Roman"/>
          <w:lang w:eastAsia="ko-KR"/>
        </w:rPr>
        <w:t>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공휴일과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같이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달력상에서의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불규칙한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특성</w:t>
      </w:r>
      <w:r w:rsidRPr="00ED4019">
        <w:rPr>
          <w:rFonts w:ascii="Times New Roman" w:hAnsi="Times New Roman"/>
          <w:lang w:eastAsia="ko-KR"/>
        </w:rPr>
        <w:t>(feature)</w:t>
      </w:r>
      <w:r w:rsidRPr="00ED4019">
        <w:rPr>
          <w:rFonts w:ascii="Times New Roman" w:hAnsi="Times New Roman"/>
          <w:lang w:eastAsia="ko-KR"/>
        </w:rPr>
        <w:t>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말한다</w:t>
      </w:r>
      <w:r w:rsidRPr="00ED4019">
        <w:rPr>
          <w:rFonts w:ascii="Times New Roman" w:hAnsi="Times New Roman"/>
          <w:lang w:eastAsia="ko-KR"/>
        </w:rPr>
        <w:t xml:space="preserve">. </w:t>
      </w:r>
      <w:r w:rsidRPr="00ED4019">
        <w:rPr>
          <w:rFonts w:ascii="Times New Roman" w:hAnsi="Times New Roman"/>
          <w:lang w:eastAsia="ko-KR"/>
        </w:rPr>
        <w:t>여기에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오차가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더해지는데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오차는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특정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모델로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적용이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어려운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정규분포를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따르는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오차라고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가정한다</w:t>
      </w:r>
      <w:r w:rsidRPr="00ED4019">
        <w:rPr>
          <w:rFonts w:ascii="Times New Roman" w:hAnsi="Times New Roman"/>
          <w:lang w:eastAsia="ko-KR"/>
        </w:rPr>
        <w:t>.</w:t>
      </w:r>
      <w:r w:rsidRPr="00ED4019">
        <w:rPr>
          <w:rStyle w:val="a7"/>
          <w:rFonts w:ascii="Times New Roman" w:hAnsi="Times New Roman"/>
        </w:rPr>
        <w:footnoteReference w:id="42"/>
      </w:r>
    </w:p>
    <w:p w14:paraId="23C40013" w14:textId="42BB6FF9" w:rsidR="00FD7B2A" w:rsidRPr="00ED4019" w:rsidRDefault="00FD7B2A">
      <w:pPr>
        <w:pStyle w:val="a0"/>
        <w:jc w:val="both"/>
        <w:rPr>
          <w:rFonts w:ascii="Times New Roman" w:hAnsi="Times New Roman"/>
          <w:lang w:eastAsia="ko-KR"/>
        </w:rPr>
        <w:pPrChange w:id="5519" w:author="제이펍 출판사" w:date="2021-03-14T15:57:00Z">
          <w:pPr>
            <w:pStyle w:val="a0"/>
          </w:pPr>
        </w:pPrChange>
      </w:pPr>
      <w:r w:rsidRPr="00ED4019">
        <w:rPr>
          <w:rFonts w:ascii="Times New Roman" w:hAnsi="Times New Roman"/>
          <w:lang w:eastAsia="ko-KR"/>
        </w:rPr>
        <w:t xml:space="preserve">prophet </w:t>
      </w:r>
      <w:r w:rsidRPr="00ED4019">
        <w:rPr>
          <w:rFonts w:ascii="Times New Roman" w:hAnsi="Times New Roman"/>
          <w:lang w:eastAsia="ko-KR"/>
        </w:rPr>
        <w:t>모델은</w:t>
      </w:r>
      <w:r w:rsidRPr="00ED4019">
        <w:rPr>
          <w:rFonts w:ascii="Times New Roman" w:hAnsi="Times New Roman"/>
          <w:lang w:eastAsia="ko-KR"/>
        </w:rPr>
        <w:t xml:space="preserve"> ARIMA </w:t>
      </w:r>
      <w:r w:rsidRPr="00ED4019">
        <w:rPr>
          <w:rFonts w:ascii="Times New Roman" w:hAnsi="Times New Roman"/>
          <w:lang w:eastAsia="ko-KR"/>
        </w:rPr>
        <w:t>모델</w:t>
      </w:r>
      <w:del w:id="5520" w:author="user" w:date="2021-03-23T11:03:00Z">
        <w:r w:rsidRPr="00ED4019" w:rsidDel="00B63FB3">
          <w:rPr>
            <w:rFonts w:ascii="Times New Roman" w:hAnsi="Times New Roman"/>
            <w:lang w:eastAsia="ko-KR"/>
          </w:rPr>
          <w:delText xml:space="preserve"> </w:delText>
        </w:r>
      </w:del>
      <w:r w:rsidRPr="00ED4019">
        <w:rPr>
          <w:rFonts w:ascii="Times New Roman" w:hAnsi="Times New Roman"/>
          <w:lang w:eastAsia="ko-KR"/>
        </w:rPr>
        <w:t>같이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시계열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데이터의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구조</w:t>
      </w:r>
      <w:ins w:id="5521" w:author="user" w:date="2021-03-23T11:03:00Z">
        <w:r w:rsidR="00B63FB3">
          <w:rPr>
            <w:rFonts w:ascii="Times New Roman" w:hAnsi="Times New Roman" w:hint="eastAsia"/>
            <w:lang w:eastAsia="ko-KR"/>
          </w:rPr>
          <w:t xml:space="preserve"> </w:t>
        </w:r>
      </w:ins>
      <w:r w:rsidRPr="00ED4019">
        <w:rPr>
          <w:rFonts w:ascii="Times New Roman" w:hAnsi="Times New Roman" w:hint="eastAsia"/>
          <w:lang w:eastAsia="ko-KR"/>
        </w:rPr>
        <w:t>간의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관계를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분석하는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모델과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달리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데이터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구조가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어떻</w:t>
      </w:r>
      <w:del w:id="5522" w:author="user" w:date="2021-03-23T11:03:00Z">
        <w:r w:rsidRPr="00ED4019" w:rsidDel="00B63FB3">
          <w:rPr>
            <w:rFonts w:ascii="Times New Roman" w:hAnsi="Times New Roman" w:hint="eastAsia"/>
            <w:lang w:eastAsia="ko-KR"/>
          </w:rPr>
          <w:delText>던</w:delText>
        </w:r>
      </w:del>
      <w:ins w:id="5523" w:author="user" w:date="2021-03-23T11:03:00Z">
        <w:r w:rsidR="00B63FB3">
          <w:rPr>
            <w:rFonts w:ascii="Times New Roman" w:hAnsi="Times New Roman" w:hint="eastAsia"/>
            <w:lang w:eastAsia="ko-KR"/>
          </w:rPr>
          <w:t>든</w:t>
        </w:r>
      </w:ins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데이터에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적합한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커브를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그리는</w:t>
      </w:r>
      <w:ins w:id="5524" w:author="user" w:date="2021-03-23T11:03:00Z">
        <w:r w:rsidR="00B63FB3">
          <w:rPr>
            <w:rFonts w:ascii="Times New Roman" w:hAnsi="Times New Roman" w:hint="eastAsia"/>
            <w:lang w:eastAsia="ko-KR"/>
          </w:rPr>
          <w:t xml:space="preserve"> </w:t>
        </w:r>
      </w:ins>
      <w:r w:rsidRPr="00ED4019">
        <w:rPr>
          <w:rFonts w:ascii="Times New Roman" w:hAnsi="Times New Roman"/>
          <w:lang w:eastAsia="ko-KR"/>
        </w:rPr>
        <w:t>데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목표를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두고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있다</w:t>
      </w:r>
      <w:r w:rsidRPr="00ED4019">
        <w:rPr>
          <w:rFonts w:ascii="Times New Roman" w:hAnsi="Times New Roman"/>
          <w:lang w:eastAsia="ko-KR"/>
        </w:rPr>
        <w:t xml:space="preserve">. </w:t>
      </w:r>
      <w:r w:rsidRPr="00ED4019">
        <w:rPr>
          <w:rFonts w:ascii="Times New Roman" w:hAnsi="Times New Roman"/>
          <w:lang w:eastAsia="ko-KR"/>
        </w:rPr>
        <w:t>이렇게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함으로써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여러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주기를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가지는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계절성에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쉽게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사용할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있고</w:t>
      </w:r>
      <w:r w:rsidRPr="00ED4019">
        <w:rPr>
          <w:rFonts w:ascii="Times New Roman" w:hAnsi="Times New Roman"/>
          <w:lang w:eastAsia="ko-KR"/>
        </w:rPr>
        <w:t xml:space="preserve">, ARIMA </w:t>
      </w:r>
      <w:r w:rsidRPr="00ED4019">
        <w:rPr>
          <w:rFonts w:ascii="Times New Roman" w:hAnsi="Times New Roman"/>
          <w:lang w:eastAsia="ko-KR"/>
        </w:rPr>
        <w:t>모델과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같이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일정한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데이터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주기를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맞추기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위해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데이터를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채워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넣는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작업을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피할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있</w:t>
      </w:r>
      <w:r w:rsidRPr="00ED4019">
        <w:rPr>
          <w:rFonts w:ascii="Times New Roman" w:hAnsi="Times New Roman" w:hint="eastAsia"/>
          <w:lang w:eastAsia="ko-KR"/>
        </w:rPr>
        <w:t>으며</w:t>
      </w:r>
      <w:r w:rsidRPr="00ED4019">
        <w:rPr>
          <w:rFonts w:ascii="Times New Roman" w:hAnsi="Times New Roman"/>
          <w:lang w:eastAsia="ko-KR"/>
        </w:rPr>
        <w:t xml:space="preserve">, </w:t>
      </w:r>
      <w:r w:rsidRPr="00ED4019">
        <w:rPr>
          <w:rFonts w:ascii="Times New Roman" w:hAnsi="Times New Roman"/>
          <w:lang w:eastAsia="ko-KR"/>
        </w:rPr>
        <w:t>매우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빠르게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다양한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모델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스펙을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경험할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수</w:t>
      </w:r>
      <w:r w:rsidRPr="00ED4019">
        <w:rPr>
          <w:rFonts w:ascii="Times New Roman" w:hAnsi="Times New Roman"/>
          <w:lang w:eastAsia="ko-KR"/>
        </w:rPr>
        <w:t xml:space="preserve"> </w:t>
      </w:r>
      <w:commentRangeStart w:id="5525"/>
      <w:r w:rsidRPr="00ED4019">
        <w:rPr>
          <w:rFonts w:ascii="Times New Roman" w:hAnsi="Times New Roman"/>
          <w:lang w:eastAsia="ko-KR"/>
        </w:rPr>
        <w:t>있고</w:t>
      </w:r>
      <w:r w:rsidRPr="00ED4019">
        <w:rPr>
          <w:rFonts w:ascii="Times New Roman" w:hAnsi="Times New Roman"/>
          <w:lang w:eastAsia="ko-KR"/>
        </w:rPr>
        <w:t>,</w:t>
      </w:r>
      <w:commentRangeEnd w:id="5525"/>
      <w:r w:rsidR="00B63FB3">
        <w:rPr>
          <w:rStyle w:val="af3"/>
        </w:rPr>
        <w:commentReference w:id="5525"/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다양한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매개변수를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사용할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있으며</w:t>
      </w:r>
      <w:r w:rsidRPr="00ED4019">
        <w:rPr>
          <w:rFonts w:ascii="Times New Roman" w:hAnsi="Times New Roman"/>
          <w:lang w:eastAsia="ko-KR"/>
        </w:rPr>
        <w:t xml:space="preserve">, </w:t>
      </w:r>
      <w:r w:rsidRPr="00ED4019">
        <w:rPr>
          <w:rFonts w:ascii="Times New Roman" w:hAnsi="Times New Roman"/>
          <w:lang w:eastAsia="ko-KR"/>
        </w:rPr>
        <w:t>회귀에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경험이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많은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분석가들의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개념에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쉽게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이해될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있는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형태의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매개변수들을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사용한다는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장점이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있다고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한다</w:t>
      </w:r>
      <w:r w:rsidRPr="00ED4019">
        <w:rPr>
          <w:rFonts w:ascii="Times New Roman" w:hAnsi="Times New Roman"/>
          <w:lang w:eastAsia="ko-KR"/>
        </w:rPr>
        <w:t>.</w:t>
      </w:r>
    </w:p>
    <w:p w14:paraId="3143AD59" w14:textId="7E3F2DC5" w:rsidR="00FD7B2A" w:rsidRPr="00ED4019" w:rsidDel="00B63FB3" w:rsidRDefault="00FD7B2A">
      <w:pPr>
        <w:pStyle w:val="a0"/>
        <w:jc w:val="both"/>
        <w:rPr>
          <w:del w:id="5526" w:author="user" w:date="2021-03-23T11:05:00Z"/>
          <w:rFonts w:ascii="Times New Roman" w:hAnsi="Times New Roman"/>
          <w:lang w:eastAsia="ko-KR"/>
        </w:rPr>
        <w:pPrChange w:id="5527" w:author="제이펍 출판사" w:date="2021-03-14T15:57:00Z">
          <w:pPr>
            <w:pStyle w:val="a0"/>
          </w:pPr>
        </w:pPrChange>
      </w:pPr>
      <w:r w:rsidRPr="00ED4019">
        <w:rPr>
          <w:rStyle w:val="VerbatimChar"/>
          <w:rFonts w:ascii="Times New Roman" w:hAnsi="Times New Roman"/>
          <w:lang w:eastAsia="ko-KR"/>
        </w:rPr>
        <w:t>prophet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모델은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앞서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사용한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Style w:val="VerbatimChar"/>
          <w:rFonts w:ascii="Times New Roman" w:hAnsi="Times New Roman"/>
          <w:lang w:eastAsia="ko-KR"/>
        </w:rPr>
        <w:t>forecast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패키지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기반의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모델과는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사용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방법이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다르다</w:t>
      </w:r>
      <w:r w:rsidRPr="00ED4019">
        <w:rPr>
          <w:rFonts w:ascii="Times New Roman" w:hAnsi="Times New Roman" w:hint="eastAsia"/>
          <w:lang w:eastAsia="ko-KR"/>
        </w:rPr>
        <w:t>.</w:t>
      </w:r>
      <w:r w:rsidRPr="00ED4019">
        <w:rPr>
          <w:rFonts w:ascii="Times New Roman" w:hAnsi="Times New Roman"/>
          <w:lang w:eastAsia="ko-KR"/>
        </w:rPr>
        <w:t xml:space="preserve"> </w:t>
      </w:r>
    </w:p>
    <w:p w14:paraId="0C5DFE03" w14:textId="1DF7B6DE" w:rsidR="00FD7B2A" w:rsidRPr="00ED4019" w:rsidRDefault="00FD7B2A">
      <w:pPr>
        <w:pStyle w:val="a0"/>
        <w:jc w:val="both"/>
        <w:rPr>
          <w:rFonts w:ascii="Times New Roman" w:hAnsi="Times New Roman"/>
          <w:lang w:eastAsia="ko-KR"/>
        </w:rPr>
        <w:pPrChange w:id="5528" w:author="제이펍 출판사" w:date="2021-03-14T15:57:00Z">
          <w:pPr>
            <w:pStyle w:val="a0"/>
          </w:pPr>
        </w:pPrChange>
      </w:pPr>
      <w:r w:rsidRPr="00ED4019">
        <w:rPr>
          <w:rStyle w:val="VerbatimChar"/>
          <w:rFonts w:ascii="Times New Roman" w:hAnsi="Times New Roman"/>
          <w:lang w:eastAsia="ko-KR"/>
        </w:rPr>
        <w:t>prophet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모델을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사용하기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위해서는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먼저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Style w:val="VerbatimChar"/>
          <w:rFonts w:ascii="Times New Roman" w:hAnsi="Times New Roman"/>
          <w:lang w:eastAsia="ko-KR"/>
        </w:rPr>
        <w:t>prophet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패키지를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설치하고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로딩해야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하고</w:t>
      </w:r>
      <w:ins w:id="5529" w:author="user" w:date="2021-03-23T11:05:00Z">
        <w:r w:rsidR="00B63FB3">
          <w:rPr>
            <w:rFonts w:ascii="Times New Roman" w:hAnsi="Times New Roman" w:hint="eastAsia"/>
            <w:lang w:eastAsia="ko-KR"/>
          </w:rPr>
          <w:t>,</w:t>
        </w:r>
      </w:ins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모델을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만드는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데</w:t>
      </w:r>
      <w:del w:id="5530" w:author="user" w:date="2021-03-23T11:05:00Z">
        <w:r w:rsidRPr="00ED4019" w:rsidDel="00B63FB3">
          <w:rPr>
            <w:rFonts w:ascii="Times New Roman" w:hAnsi="Times New Roman" w:hint="eastAsia"/>
            <w:lang w:eastAsia="ko-KR"/>
          </w:rPr>
          <w:delText>는</w:delText>
        </w:r>
      </w:del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Style w:val="VerbatimChar"/>
          <w:rFonts w:ascii="Times New Roman" w:hAnsi="Times New Roman"/>
          <w:lang w:eastAsia="ko-KR"/>
        </w:rPr>
        <w:t>prophet()</w:t>
      </w:r>
      <w:r w:rsidRPr="00ED4019">
        <w:rPr>
          <w:rFonts w:ascii="Times New Roman" w:hAnsi="Times New Roman"/>
          <w:lang w:eastAsia="ko-KR"/>
        </w:rPr>
        <w:t>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사용한다</w:t>
      </w:r>
      <w:r w:rsidRPr="00ED4019">
        <w:rPr>
          <w:rFonts w:ascii="Times New Roman" w:hAnsi="Times New Roman"/>
          <w:lang w:eastAsia="ko-KR"/>
        </w:rPr>
        <w:t xml:space="preserve">. </w:t>
      </w:r>
    </w:p>
    <w:p w14:paraId="0CE661EE" w14:textId="432F29D5" w:rsidR="00FD7B2A" w:rsidRPr="00ED4019" w:rsidRDefault="00FD7B2A">
      <w:pPr>
        <w:pStyle w:val="a0"/>
        <w:jc w:val="both"/>
        <w:rPr>
          <w:rFonts w:ascii="Times New Roman" w:hAnsi="Times New Roman"/>
          <w:lang w:eastAsia="ko-KR"/>
        </w:rPr>
        <w:pPrChange w:id="5531" w:author="제이펍 출판사" w:date="2021-03-14T15:57:00Z">
          <w:pPr>
            <w:pStyle w:val="a0"/>
          </w:pPr>
        </w:pPrChange>
      </w:pPr>
      <w:r w:rsidRPr="00ED4019">
        <w:rPr>
          <w:rStyle w:val="VerbatimChar"/>
          <w:rFonts w:ascii="Times New Roman" w:hAnsi="Times New Roman"/>
          <w:lang w:eastAsia="ko-KR"/>
        </w:rPr>
        <w:t>prophet()</w:t>
      </w:r>
      <w:r w:rsidRPr="00ED4019">
        <w:rPr>
          <w:rFonts w:ascii="Times New Roman" w:hAnsi="Times New Roman"/>
          <w:lang w:eastAsia="ko-KR"/>
        </w:rPr>
        <w:t>은</w:t>
      </w:r>
      <w:r w:rsidRPr="00ED4019">
        <w:rPr>
          <w:rFonts w:ascii="Times New Roman" w:hAnsi="Times New Roman"/>
          <w:lang w:eastAsia="ko-KR"/>
        </w:rPr>
        <w:t xml:space="preserve"> </w:t>
      </w:r>
      <w:del w:id="5532" w:author="제이펍 출판사" w:date="2021-03-14T20:35:00Z">
        <w:r w:rsidRPr="00ED4019" w:rsidDel="00EE4FE2">
          <w:rPr>
            <w:rFonts w:ascii="Times New Roman" w:hAnsi="Times New Roman" w:hint="eastAsia"/>
            <w:lang w:eastAsia="ko-KR"/>
          </w:rPr>
          <w:delText>데이터프레</w:delText>
        </w:r>
      </w:del>
      <w:ins w:id="5533" w:author="제이펍 출판사" w:date="2021-03-14T20:35:00Z">
        <w:r w:rsidR="00EE4FE2">
          <w:rPr>
            <w:rFonts w:ascii="Times New Roman" w:hAnsi="Times New Roman" w:hint="eastAsia"/>
            <w:lang w:eastAsia="ko-KR"/>
          </w:rPr>
          <w:t>데이터</w:t>
        </w:r>
        <w:r w:rsidR="00EE4FE2">
          <w:rPr>
            <w:rFonts w:ascii="Times New Roman" w:hAnsi="Times New Roman" w:hint="eastAsia"/>
            <w:lang w:eastAsia="ko-KR"/>
          </w:rPr>
          <w:t xml:space="preserve"> </w:t>
        </w:r>
        <w:r w:rsidR="00EE4FE2">
          <w:rPr>
            <w:rFonts w:ascii="Times New Roman" w:hAnsi="Times New Roman" w:hint="eastAsia"/>
            <w:lang w:eastAsia="ko-KR"/>
          </w:rPr>
          <w:t>프레</w:t>
        </w:r>
      </w:ins>
      <w:r w:rsidRPr="00ED4019">
        <w:rPr>
          <w:rFonts w:ascii="Times New Roman" w:hAnsi="Times New Roman" w:hint="eastAsia"/>
          <w:lang w:eastAsia="ko-KR"/>
        </w:rPr>
        <w:t>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객체를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대상으로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사용되는데</w:t>
      </w:r>
      <w:r w:rsidRPr="00ED4019">
        <w:rPr>
          <w:rFonts w:ascii="Times New Roman" w:hAnsi="Times New Roman"/>
          <w:lang w:eastAsia="ko-KR"/>
        </w:rPr>
        <w:t xml:space="preserve"> </w:t>
      </w:r>
      <w:del w:id="5534" w:author="제이펍 출판사" w:date="2021-03-14T20:35:00Z">
        <w:r w:rsidRPr="00ED4019" w:rsidDel="00EE4FE2">
          <w:rPr>
            <w:rFonts w:ascii="Times New Roman" w:hAnsi="Times New Roman" w:hint="eastAsia"/>
            <w:lang w:eastAsia="ko-KR"/>
          </w:rPr>
          <w:delText>데이터프레</w:delText>
        </w:r>
      </w:del>
      <w:ins w:id="5535" w:author="제이펍 출판사" w:date="2021-03-14T20:35:00Z">
        <w:r w:rsidR="00EE4FE2">
          <w:rPr>
            <w:rFonts w:ascii="Times New Roman" w:hAnsi="Times New Roman" w:hint="eastAsia"/>
            <w:lang w:eastAsia="ko-KR"/>
          </w:rPr>
          <w:t>데이터</w:t>
        </w:r>
        <w:r w:rsidR="00EE4FE2">
          <w:rPr>
            <w:rFonts w:ascii="Times New Roman" w:hAnsi="Times New Roman" w:hint="eastAsia"/>
            <w:lang w:eastAsia="ko-KR"/>
          </w:rPr>
          <w:t xml:space="preserve"> </w:t>
        </w:r>
        <w:r w:rsidR="00EE4FE2">
          <w:rPr>
            <w:rFonts w:ascii="Times New Roman" w:hAnsi="Times New Roman" w:hint="eastAsia"/>
            <w:lang w:eastAsia="ko-KR"/>
          </w:rPr>
          <w:t>프레</w:t>
        </w:r>
      </w:ins>
      <w:r w:rsidRPr="00ED4019">
        <w:rPr>
          <w:rFonts w:ascii="Times New Roman" w:hAnsi="Times New Roman" w:hint="eastAsia"/>
          <w:lang w:eastAsia="ko-KR"/>
        </w:rPr>
        <w:t>임</w:t>
      </w:r>
      <w:r w:rsidRPr="00ED4019">
        <w:rPr>
          <w:rFonts w:ascii="Times New Roman" w:hAnsi="Times New Roman"/>
          <w:lang w:eastAsia="ko-KR"/>
        </w:rPr>
        <w:t>에는</w:t>
      </w:r>
      <w:r w:rsidRPr="00ED4019">
        <w:rPr>
          <w:rFonts w:ascii="Times New Roman" w:hAnsi="Times New Roman"/>
          <w:lang w:eastAsia="ko-KR"/>
        </w:rPr>
        <w:t xml:space="preserve"> </w:t>
      </w:r>
      <w:del w:id="5536" w:author="제이펍 출판사" w:date="2021-03-14T20:19:00Z">
        <w:r w:rsidRPr="00ED4019" w:rsidDel="00766301">
          <w:rPr>
            <w:rFonts w:ascii="Times New Roman" w:hAnsi="Times New Roman"/>
            <w:lang w:eastAsia="ko-KR"/>
          </w:rPr>
          <w:delText>컬럼</w:delText>
        </w:r>
      </w:del>
      <w:ins w:id="5537" w:author="제이펍 출판사" w:date="2021-03-14T20:19:00Z">
        <w:r w:rsidR="00766301">
          <w:rPr>
            <w:rFonts w:ascii="Times New Roman" w:hAnsi="Times New Roman"/>
            <w:lang w:eastAsia="ko-KR"/>
          </w:rPr>
          <w:t>칼럼</w:t>
        </w:r>
      </w:ins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이름이</w:t>
      </w:r>
      <w:r w:rsidRPr="00ED4019">
        <w:rPr>
          <w:rFonts w:ascii="Times New Roman" w:hAnsi="Times New Roman"/>
          <w:lang w:eastAsia="ko-KR"/>
        </w:rPr>
        <w:t xml:space="preserve"> ‘ds’</w:t>
      </w:r>
      <w:r w:rsidRPr="00ED4019">
        <w:rPr>
          <w:rFonts w:ascii="Times New Roman" w:hAnsi="Times New Roman"/>
          <w:lang w:eastAsia="ko-KR"/>
        </w:rPr>
        <w:t>와</w:t>
      </w:r>
      <w:r w:rsidRPr="00ED4019">
        <w:rPr>
          <w:rFonts w:ascii="Times New Roman" w:hAnsi="Times New Roman"/>
          <w:lang w:eastAsia="ko-KR"/>
        </w:rPr>
        <w:t xml:space="preserve"> ‘y’</w:t>
      </w:r>
      <w:r w:rsidRPr="00ED4019">
        <w:rPr>
          <w:rFonts w:ascii="Times New Roman" w:hAnsi="Times New Roman"/>
          <w:lang w:eastAsia="ko-KR"/>
        </w:rPr>
        <w:t>으로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설정된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두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개의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데이터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필드가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필요하다</w:t>
      </w:r>
      <w:r w:rsidRPr="00ED4019">
        <w:rPr>
          <w:rFonts w:ascii="Times New Roman" w:hAnsi="Times New Roman"/>
          <w:lang w:eastAsia="ko-KR"/>
        </w:rPr>
        <w:t xml:space="preserve">. ds </w:t>
      </w:r>
      <w:del w:id="5538" w:author="제이펍 출판사" w:date="2021-03-14T20:19:00Z">
        <w:r w:rsidRPr="00ED4019" w:rsidDel="00766301">
          <w:rPr>
            <w:rFonts w:ascii="Times New Roman" w:hAnsi="Times New Roman"/>
            <w:lang w:eastAsia="ko-KR"/>
          </w:rPr>
          <w:delText>컬럼</w:delText>
        </w:r>
      </w:del>
      <w:ins w:id="5539" w:author="제이펍 출판사" w:date="2021-03-14T20:19:00Z">
        <w:r w:rsidR="00766301">
          <w:rPr>
            <w:rFonts w:ascii="Times New Roman" w:hAnsi="Times New Roman"/>
            <w:lang w:eastAsia="ko-KR"/>
          </w:rPr>
          <w:t>칼럼</w:t>
        </w:r>
      </w:ins>
      <w:r w:rsidRPr="00ED4019">
        <w:rPr>
          <w:rFonts w:ascii="Times New Roman" w:hAnsi="Times New Roman"/>
          <w:lang w:eastAsia="ko-KR"/>
        </w:rPr>
        <w:t>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Style w:val="VerbatimChar"/>
          <w:rFonts w:ascii="Times New Roman" w:hAnsi="Times New Roman"/>
          <w:lang w:eastAsia="ko-KR"/>
        </w:rPr>
        <w:t>date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데이터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타입이어야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하며</w:t>
      </w:r>
      <w:ins w:id="5540" w:author="user" w:date="2021-03-23T11:05:00Z">
        <w:r w:rsidR="00B63FB3">
          <w:rPr>
            <w:rFonts w:ascii="Times New Roman" w:hAnsi="Times New Roman" w:hint="eastAsia"/>
            <w:lang w:eastAsia="ko-KR"/>
          </w:rPr>
          <w:t>,</w:t>
        </w:r>
      </w:ins>
      <w:r w:rsidRPr="00ED4019">
        <w:rPr>
          <w:rFonts w:ascii="Times New Roman" w:hAnsi="Times New Roman"/>
          <w:lang w:eastAsia="ko-KR"/>
        </w:rPr>
        <w:t xml:space="preserve"> y </w:t>
      </w:r>
      <w:del w:id="5541" w:author="제이펍 출판사" w:date="2021-03-14T20:19:00Z">
        <w:r w:rsidRPr="00ED4019" w:rsidDel="00766301">
          <w:rPr>
            <w:rFonts w:ascii="Times New Roman" w:hAnsi="Times New Roman"/>
            <w:lang w:eastAsia="ko-KR"/>
          </w:rPr>
          <w:delText>컬럼</w:delText>
        </w:r>
      </w:del>
      <w:ins w:id="5542" w:author="제이펍 출판사" w:date="2021-03-14T20:19:00Z">
        <w:r w:rsidR="00766301">
          <w:rPr>
            <w:rFonts w:ascii="Times New Roman" w:hAnsi="Times New Roman"/>
            <w:lang w:eastAsia="ko-KR"/>
          </w:rPr>
          <w:t>칼럼</w:t>
        </w:r>
      </w:ins>
      <w:r w:rsidRPr="00ED4019">
        <w:rPr>
          <w:rFonts w:ascii="Times New Roman" w:hAnsi="Times New Roman"/>
          <w:lang w:eastAsia="ko-KR"/>
        </w:rPr>
        <w:t>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수치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데이터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타입</w:t>
      </w:r>
      <w:r w:rsidRPr="00ED4019">
        <w:rPr>
          <w:rFonts w:ascii="Times New Roman" w:hAnsi="Times New Roman"/>
          <w:lang w:eastAsia="ko-KR"/>
        </w:rPr>
        <w:t>이어야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한다</w:t>
      </w:r>
      <w:r w:rsidRPr="00ED4019">
        <w:rPr>
          <w:rFonts w:ascii="Times New Roman" w:hAnsi="Times New Roman"/>
          <w:lang w:eastAsia="ko-KR"/>
        </w:rPr>
        <w:t>.</w:t>
      </w:r>
    </w:p>
    <w:p w14:paraId="7D479AB5" w14:textId="3CE0B022" w:rsidR="00FD7B2A" w:rsidRPr="00ED4019" w:rsidRDefault="00FD7B2A">
      <w:pPr>
        <w:pStyle w:val="a0"/>
        <w:jc w:val="both"/>
        <w:rPr>
          <w:rFonts w:ascii="Times New Roman" w:hAnsi="Times New Roman"/>
          <w:lang w:eastAsia="ko-KR"/>
        </w:rPr>
        <w:pPrChange w:id="5543" w:author="제이펍 출판사" w:date="2021-03-14T15:57:00Z">
          <w:pPr>
            <w:pStyle w:val="a0"/>
          </w:pPr>
        </w:pPrChange>
      </w:pPr>
      <w:r w:rsidRPr="00ED4019">
        <w:rPr>
          <w:rStyle w:val="VerbatimChar"/>
          <w:rFonts w:ascii="Times New Roman" w:hAnsi="Times New Roman"/>
          <w:lang w:eastAsia="ko-KR"/>
        </w:rPr>
        <w:t>prophet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모델은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다른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모델에서는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거치지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않는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하나의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추가적인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단계를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거치는데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미래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예측값을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저장할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del w:id="5544" w:author="제이펍 출판사" w:date="2021-03-14T20:35:00Z">
        <w:r w:rsidRPr="00ED4019" w:rsidDel="00EE4FE2">
          <w:rPr>
            <w:rFonts w:ascii="Times New Roman" w:hAnsi="Times New Roman" w:hint="eastAsia"/>
            <w:lang w:eastAsia="ko-KR"/>
          </w:rPr>
          <w:delText>데이터프레</w:delText>
        </w:r>
      </w:del>
      <w:ins w:id="5545" w:author="제이펍 출판사" w:date="2021-03-14T20:35:00Z">
        <w:r w:rsidR="00EE4FE2">
          <w:rPr>
            <w:rFonts w:ascii="Times New Roman" w:hAnsi="Times New Roman" w:hint="eastAsia"/>
            <w:lang w:eastAsia="ko-KR"/>
          </w:rPr>
          <w:t>데이터</w:t>
        </w:r>
        <w:r w:rsidR="00EE4FE2">
          <w:rPr>
            <w:rFonts w:ascii="Times New Roman" w:hAnsi="Times New Roman" w:hint="eastAsia"/>
            <w:lang w:eastAsia="ko-KR"/>
          </w:rPr>
          <w:t xml:space="preserve"> </w:t>
        </w:r>
        <w:r w:rsidR="00EE4FE2">
          <w:rPr>
            <w:rFonts w:ascii="Times New Roman" w:hAnsi="Times New Roman" w:hint="eastAsia"/>
            <w:lang w:eastAsia="ko-KR"/>
          </w:rPr>
          <w:t>프레</w:t>
        </w:r>
      </w:ins>
      <w:r w:rsidRPr="00ED4019">
        <w:rPr>
          <w:rFonts w:ascii="Times New Roman" w:hAnsi="Times New Roman" w:hint="eastAsia"/>
          <w:lang w:eastAsia="ko-KR"/>
        </w:rPr>
        <w:t>임을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미리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만들어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놓는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단계</w:t>
      </w:r>
      <w:del w:id="5546" w:author="user" w:date="2021-03-23T11:05:00Z">
        <w:r w:rsidRPr="00ED4019" w:rsidDel="00B63FB3">
          <w:rPr>
            <w:rFonts w:ascii="Times New Roman" w:hAnsi="Times New Roman" w:hint="eastAsia"/>
            <w:lang w:eastAsia="ko-KR"/>
          </w:rPr>
          <w:delText>이</w:delText>
        </w:r>
      </w:del>
      <w:r w:rsidRPr="00ED4019">
        <w:rPr>
          <w:rFonts w:ascii="Times New Roman" w:hAnsi="Times New Roman" w:hint="eastAsia"/>
          <w:lang w:eastAsia="ko-KR"/>
        </w:rPr>
        <w:t>다</w:t>
      </w:r>
      <w:r w:rsidRPr="00ED4019">
        <w:rPr>
          <w:rFonts w:ascii="Times New Roman" w:hAnsi="Times New Roman" w:hint="eastAsia"/>
          <w:lang w:eastAsia="ko-KR"/>
        </w:rPr>
        <w:t>.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이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단계는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Style w:val="VerbatimChar"/>
          <w:rFonts w:ascii="Times New Roman" w:hAnsi="Times New Roman"/>
          <w:lang w:eastAsia="ko-KR"/>
        </w:rPr>
        <w:t>prophet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패키지에서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제공하는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Style w:val="VerbatimChar"/>
          <w:rFonts w:ascii="Times New Roman" w:hAnsi="Times New Roman"/>
          <w:lang w:eastAsia="ko-KR"/>
        </w:rPr>
        <w:t>make_future_dataframe()</w:t>
      </w:r>
      <w:r w:rsidRPr="00ED4019">
        <w:rPr>
          <w:rFonts w:ascii="Times New Roman" w:hAnsi="Times New Roman" w:hint="eastAsia"/>
          <w:lang w:eastAsia="ko-KR"/>
        </w:rPr>
        <w:t>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통해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만들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수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있는데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예측하고자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하는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기간과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예측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주기를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설정하면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del w:id="5547" w:author="제이펍 출판사" w:date="2021-03-14T20:35:00Z">
        <w:r w:rsidRPr="00ED4019" w:rsidDel="00EE4FE2">
          <w:rPr>
            <w:rFonts w:ascii="Times New Roman" w:hAnsi="Times New Roman" w:hint="eastAsia"/>
            <w:lang w:eastAsia="ko-KR"/>
          </w:rPr>
          <w:delText>데이터프레</w:delText>
        </w:r>
      </w:del>
      <w:ins w:id="5548" w:author="제이펍 출판사" w:date="2021-03-14T20:35:00Z">
        <w:r w:rsidR="00EE4FE2">
          <w:rPr>
            <w:rFonts w:ascii="Times New Roman" w:hAnsi="Times New Roman" w:hint="eastAsia"/>
            <w:lang w:eastAsia="ko-KR"/>
          </w:rPr>
          <w:t>데이터</w:t>
        </w:r>
        <w:r w:rsidR="00EE4FE2">
          <w:rPr>
            <w:rFonts w:ascii="Times New Roman" w:hAnsi="Times New Roman" w:hint="eastAsia"/>
            <w:lang w:eastAsia="ko-KR"/>
          </w:rPr>
          <w:t xml:space="preserve"> </w:t>
        </w:r>
        <w:r w:rsidR="00EE4FE2">
          <w:rPr>
            <w:rFonts w:ascii="Times New Roman" w:hAnsi="Times New Roman" w:hint="eastAsia"/>
            <w:lang w:eastAsia="ko-KR"/>
          </w:rPr>
          <w:t>프레</w:t>
        </w:r>
      </w:ins>
      <w:r w:rsidRPr="00ED4019">
        <w:rPr>
          <w:rFonts w:ascii="Times New Roman" w:hAnsi="Times New Roman" w:hint="eastAsia"/>
          <w:lang w:eastAsia="ko-KR"/>
        </w:rPr>
        <w:t>임이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생성된다</w:t>
      </w:r>
      <w:r w:rsidRPr="00ED4019">
        <w:rPr>
          <w:rFonts w:ascii="Times New Roman" w:hAnsi="Times New Roman" w:hint="eastAsia"/>
          <w:lang w:eastAsia="ko-KR"/>
        </w:rPr>
        <w:t>.</w:t>
      </w:r>
      <w:r w:rsidRPr="00ED4019">
        <w:rPr>
          <w:rFonts w:ascii="Times New Roman" w:hAnsi="Times New Roman"/>
          <w:lang w:eastAsia="ko-KR"/>
        </w:rPr>
        <w:t xml:space="preserve"> </w:t>
      </w:r>
    </w:p>
    <w:p w14:paraId="3F071B3F" w14:textId="03B2AC39" w:rsidR="00FD7B2A" w:rsidRPr="00ED4019" w:rsidRDefault="00FD7B2A">
      <w:pPr>
        <w:pStyle w:val="a0"/>
        <w:jc w:val="both"/>
        <w:rPr>
          <w:rFonts w:ascii="Times New Roman" w:hAnsi="Times New Roman"/>
          <w:lang w:eastAsia="ko-KR"/>
        </w:rPr>
        <w:pPrChange w:id="5549" w:author="제이펍 출판사" w:date="2021-03-14T15:57:00Z">
          <w:pPr>
            <w:pStyle w:val="a0"/>
          </w:pPr>
        </w:pPrChange>
      </w:pPr>
      <w:r w:rsidRPr="00ED4019">
        <w:rPr>
          <w:rFonts w:ascii="Times New Roman" w:hAnsi="Times New Roman" w:hint="eastAsia"/>
          <w:lang w:eastAsia="ko-KR"/>
        </w:rPr>
        <w:t>앞서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Style w:val="VerbatimChar"/>
          <w:rFonts w:ascii="Times New Roman" w:hAnsi="Times New Roman"/>
          <w:lang w:eastAsia="ko-KR"/>
        </w:rPr>
        <w:t>forecast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패키지에서는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미래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예측치를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만들어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commentRangeStart w:id="5550"/>
      <w:r w:rsidRPr="00ED4019">
        <w:rPr>
          <w:rFonts w:ascii="Times New Roman" w:hAnsi="Times New Roman" w:hint="eastAsia"/>
          <w:lang w:eastAsia="ko-KR"/>
        </w:rPr>
        <w:t>내는데</w:t>
      </w:r>
      <w:commentRangeEnd w:id="5550"/>
      <w:r w:rsidR="00B63FB3">
        <w:rPr>
          <w:rStyle w:val="af3"/>
        </w:rPr>
        <w:commentReference w:id="5550"/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모델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생성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함수에서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바로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만들어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내거나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Style w:val="VerbatimChar"/>
          <w:rFonts w:ascii="Times New Roman" w:hAnsi="Times New Roman"/>
          <w:lang w:eastAsia="ko-KR"/>
        </w:rPr>
        <w:t>forecast()</w:t>
      </w:r>
      <w:r w:rsidRPr="00ED4019">
        <w:rPr>
          <w:rFonts w:ascii="Times New Roman" w:hAnsi="Times New Roman" w:hint="eastAsia"/>
          <w:lang w:eastAsia="ko-KR"/>
        </w:rPr>
        <w:t>를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commentRangeStart w:id="5551"/>
      <w:r w:rsidRPr="00ED4019">
        <w:rPr>
          <w:rFonts w:ascii="Times New Roman" w:hAnsi="Times New Roman" w:hint="eastAsia"/>
          <w:lang w:eastAsia="ko-KR"/>
        </w:rPr>
        <w:t>사용하였지만</w:t>
      </w:r>
      <w:commentRangeEnd w:id="5551"/>
      <w:r w:rsidR="000A74C0">
        <w:rPr>
          <w:rStyle w:val="af3"/>
        </w:rPr>
        <w:commentReference w:id="5551"/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Style w:val="VerbatimChar"/>
          <w:rFonts w:ascii="Times New Roman" w:hAnsi="Times New Roman"/>
          <w:lang w:eastAsia="ko-KR"/>
        </w:rPr>
        <w:t>prophet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패키지는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Style w:val="VerbatimChar"/>
          <w:rFonts w:ascii="Times New Roman" w:hAnsi="Times New Roman"/>
          <w:lang w:eastAsia="ko-KR"/>
        </w:rPr>
        <w:t>predict()</w:t>
      </w:r>
      <w:r w:rsidRPr="00ED4019">
        <w:rPr>
          <w:rFonts w:ascii="Times New Roman" w:hAnsi="Times New Roman" w:hint="eastAsia"/>
          <w:lang w:eastAsia="ko-KR"/>
        </w:rPr>
        <w:t>를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사용하고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plot</w:t>
      </w:r>
      <w:r w:rsidRPr="00ED4019">
        <w:rPr>
          <w:rFonts w:ascii="Times New Roman" w:hAnsi="Times New Roman" w:hint="eastAsia"/>
          <w:lang w:eastAsia="ko-KR"/>
        </w:rPr>
        <w:t>을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만들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때도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Style w:val="VerbatimChar"/>
          <w:rFonts w:ascii="Times New Roman" w:hAnsi="Times New Roman"/>
          <w:lang w:eastAsia="ko-KR"/>
        </w:rPr>
        <w:t>forecast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패키지에서는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Style w:val="VerbatimChar"/>
          <w:rFonts w:ascii="Times New Roman" w:hAnsi="Times New Roman"/>
          <w:lang w:eastAsia="ko-KR"/>
        </w:rPr>
        <w:t>auto.plot()</w:t>
      </w:r>
      <w:r w:rsidRPr="00ED4019">
        <w:rPr>
          <w:rFonts w:ascii="Times New Roman" w:hAnsi="Times New Roman" w:hint="eastAsia"/>
          <w:lang w:eastAsia="ko-KR"/>
        </w:rPr>
        <w:t>을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사용하는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반면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Style w:val="VerbatimChar"/>
          <w:rFonts w:ascii="Times New Roman" w:hAnsi="Times New Roman"/>
          <w:lang w:eastAsia="ko-KR"/>
        </w:rPr>
        <w:t>prophet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패키지에서는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Style w:val="VerbatimChar"/>
          <w:rFonts w:ascii="Times New Roman" w:hAnsi="Times New Roman"/>
          <w:lang w:eastAsia="ko-KR"/>
        </w:rPr>
        <w:t>plot()</w:t>
      </w:r>
      <w:r w:rsidRPr="00ED4019">
        <w:rPr>
          <w:rFonts w:ascii="Times New Roman" w:hAnsi="Times New Roman" w:hint="eastAsia"/>
          <w:lang w:eastAsia="ko-KR"/>
        </w:rPr>
        <w:t>을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사용한다</w:t>
      </w:r>
      <w:r w:rsidRPr="00ED4019">
        <w:rPr>
          <w:rFonts w:ascii="Times New Roman" w:hAnsi="Times New Roman" w:hint="eastAsia"/>
          <w:lang w:eastAsia="ko-KR"/>
        </w:rPr>
        <w:t xml:space="preserve">. </w:t>
      </w:r>
      <w:r w:rsidRPr="00ED4019">
        <w:rPr>
          <w:rStyle w:val="VerbatimChar"/>
          <w:rFonts w:ascii="Times New Roman" w:hAnsi="Times New Roman"/>
          <w:lang w:eastAsia="ko-KR"/>
        </w:rPr>
        <w:t>plot()</w:t>
      </w:r>
      <w:r w:rsidRPr="00ED4019">
        <w:rPr>
          <w:rFonts w:ascii="Times New Roman" w:hAnsi="Times New Roman" w:hint="eastAsia"/>
          <w:lang w:eastAsia="ko-KR"/>
        </w:rPr>
        <w:t>은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Style w:val="VerbatimChar"/>
          <w:rFonts w:ascii="Times New Roman" w:hAnsi="Times New Roman" w:hint="eastAsia"/>
          <w:lang w:eastAsia="ko-KR"/>
        </w:rPr>
        <w:t>ggplot</w:t>
      </w:r>
      <w:r w:rsidRPr="00ED4019">
        <w:rPr>
          <w:rStyle w:val="VerbatimChar"/>
          <w:rFonts w:ascii="Times New Roman" w:hAnsi="Times New Roman"/>
          <w:lang w:eastAsia="ko-KR"/>
        </w:rPr>
        <w:t>2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패키지를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사용하여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만들어진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함수이기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때문에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Style w:val="VerbatimChar"/>
          <w:rFonts w:ascii="Times New Roman" w:hAnsi="Times New Roman"/>
          <w:lang w:eastAsia="ko-KR"/>
        </w:rPr>
        <w:t>ggplot</w:t>
      </w:r>
      <w:r w:rsidRPr="00ED4019">
        <w:rPr>
          <w:rFonts w:ascii="Times New Roman" w:hAnsi="Times New Roman" w:hint="eastAsia"/>
          <w:lang w:eastAsia="ko-KR"/>
        </w:rPr>
        <w:t>에서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사용하는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기능들을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같이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사용할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수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있다</w:t>
      </w:r>
      <w:r w:rsidRPr="00ED4019">
        <w:rPr>
          <w:rFonts w:ascii="Times New Roman" w:hAnsi="Times New Roman"/>
          <w:lang w:eastAsia="ko-KR"/>
        </w:rPr>
        <w:t>. plot()</w:t>
      </w:r>
      <w:r w:rsidRPr="00ED4019">
        <w:rPr>
          <w:rFonts w:ascii="Times New Roman" w:hAnsi="Times New Roman" w:hint="eastAsia"/>
          <w:lang w:eastAsia="ko-KR"/>
        </w:rPr>
        <w:t>을</w:t>
      </w:r>
      <w:r w:rsidRPr="00ED4019">
        <w:rPr>
          <w:rFonts w:ascii="Times New Roman" w:hAnsi="Times New Roman"/>
          <w:lang w:eastAsia="ko-KR"/>
        </w:rPr>
        <w:t xml:space="preserve"> </w:t>
      </w:r>
      <w:commentRangeStart w:id="5552"/>
      <w:r w:rsidRPr="00ED4019">
        <w:rPr>
          <w:rFonts w:ascii="Times New Roman" w:hAnsi="Times New Roman" w:hint="eastAsia"/>
          <w:lang w:eastAsia="ko-KR"/>
        </w:rPr>
        <w:t>사용시에는</w:t>
      </w:r>
      <w:commentRangeEnd w:id="5552"/>
      <w:r w:rsidR="000A74C0">
        <w:rPr>
          <w:rStyle w:val="af3"/>
        </w:rPr>
        <w:commentReference w:id="5552"/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prophet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모델과</w:t>
      </w:r>
      <w:r w:rsidRPr="00ED4019">
        <w:rPr>
          <w:rFonts w:ascii="Times New Roman" w:hAnsi="Times New Roman" w:hint="eastAsia"/>
          <w:lang w:eastAsia="ko-KR"/>
        </w:rPr>
        <w:t xml:space="preserve"> future </w:t>
      </w:r>
      <w:r w:rsidRPr="00ED4019">
        <w:rPr>
          <w:rFonts w:ascii="Times New Roman" w:hAnsi="Times New Roman" w:hint="eastAsia"/>
          <w:lang w:eastAsia="ko-KR"/>
        </w:rPr>
        <w:t>테이블을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전달하여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호출하면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del w:id="5553" w:author="제이펍 출판사" w:date="2021-03-14T18:48:00Z">
        <w:r w:rsidRPr="00ED4019" w:rsidDel="00650713">
          <w:rPr>
            <w:rFonts w:ascii="Times New Roman" w:hAnsi="Times New Roman" w:hint="eastAsia"/>
            <w:lang w:eastAsia="ko-KR"/>
          </w:rPr>
          <w:delText>아래와</w:delText>
        </w:r>
        <w:r w:rsidRPr="00ED4019" w:rsidDel="00650713">
          <w:rPr>
            <w:rFonts w:ascii="Times New Roman" w:hAnsi="Times New Roman" w:hint="eastAsia"/>
            <w:lang w:eastAsia="ko-KR"/>
          </w:rPr>
          <w:delText xml:space="preserve"> </w:delText>
        </w:r>
        <w:r w:rsidRPr="00ED4019" w:rsidDel="00650713">
          <w:rPr>
            <w:rFonts w:ascii="Times New Roman" w:hAnsi="Times New Roman" w:hint="eastAsia"/>
            <w:lang w:eastAsia="ko-KR"/>
          </w:rPr>
          <w:delText>같</w:delText>
        </w:r>
      </w:del>
      <w:ins w:id="5554" w:author="제이펍 출판사" w:date="2021-03-14T18:48:00Z">
        <w:r w:rsidR="00650713">
          <w:rPr>
            <w:rFonts w:ascii="Times New Roman" w:hAnsi="Times New Roman" w:hint="eastAsia"/>
            <w:lang w:eastAsia="ko-KR"/>
          </w:rPr>
          <w:t>다음과</w:t>
        </w:r>
        <w:r w:rsidR="00650713">
          <w:rPr>
            <w:rFonts w:ascii="Times New Roman" w:hAnsi="Times New Roman" w:hint="eastAsia"/>
            <w:lang w:eastAsia="ko-KR"/>
          </w:rPr>
          <w:t xml:space="preserve"> </w:t>
        </w:r>
        <w:r w:rsidR="00650713">
          <w:rPr>
            <w:rFonts w:ascii="Times New Roman" w:hAnsi="Times New Roman" w:hint="eastAsia"/>
            <w:lang w:eastAsia="ko-KR"/>
          </w:rPr>
          <w:t>같</w:t>
        </w:r>
      </w:ins>
      <w:r w:rsidRPr="00ED4019">
        <w:rPr>
          <w:rFonts w:ascii="Times New Roman" w:hAnsi="Times New Roman" w:hint="eastAsia"/>
          <w:lang w:eastAsia="ko-KR"/>
        </w:rPr>
        <w:t>은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plot</w:t>
      </w:r>
      <w:r w:rsidRPr="00ED4019">
        <w:rPr>
          <w:rFonts w:ascii="Times New Roman" w:hAnsi="Times New Roman" w:hint="eastAsia"/>
          <w:lang w:eastAsia="ko-KR"/>
        </w:rPr>
        <w:t>이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생성된다</w:t>
      </w:r>
      <w:r w:rsidRPr="00ED4019">
        <w:rPr>
          <w:rFonts w:ascii="Times New Roman" w:hAnsi="Times New Roman" w:hint="eastAsia"/>
          <w:lang w:eastAsia="ko-KR"/>
        </w:rPr>
        <w:t>.</w:t>
      </w:r>
    </w:p>
    <w:p w14:paraId="0EAD25B8" w14:textId="77777777" w:rsidR="00FD7B2A" w:rsidRPr="00ED4019" w:rsidRDefault="00FD7B2A">
      <w:pPr>
        <w:pStyle w:val="a0"/>
        <w:jc w:val="both"/>
        <w:rPr>
          <w:rFonts w:ascii="Times New Roman" w:hAnsi="Times New Roman"/>
          <w:lang w:eastAsia="ko-KR"/>
        </w:rPr>
        <w:pPrChange w:id="5555" w:author="제이펍 출판사" w:date="2021-03-14T15:57:00Z">
          <w:pPr>
            <w:pStyle w:val="a0"/>
          </w:pPr>
        </w:pPrChange>
      </w:pPr>
      <w:r w:rsidRPr="00ED4019">
        <w:rPr>
          <w:rFonts w:ascii="Times New Roman" w:hAnsi="Times New Roman"/>
          <w:lang w:eastAsia="ko-KR"/>
        </w:rPr>
        <w:t>prophet_plot_component()</w:t>
      </w:r>
      <w:r w:rsidRPr="00ED4019">
        <w:rPr>
          <w:rFonts w:ascii="Times New Roman" w:hAnsi="Times New Roman" w:hint="eastAsia"/>
          <w:lang w:eastAsia="ko-KR"/>
        </w:rPr>
        <w:t>를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사용하면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 xml:space="preserve">prophet </w:t>
      </w:r>
      <w:r w:rsidRPr="00ED4019">
        <w:rPr>
          <w:rFonts w:ascii="Times New Roman" w:hAnsi="Times New Roman" w:hint="eastAsia"/>
          <w:lang w:eastAsia="ko-KR"/>
        </w:rPr>
        <w:t>모델로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분해된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특성들에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대한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plot</w:t>
      </w:r>
      <w:r w:rsidRPr="00ED4019">
        <w:rPr>
          <w:rFonts w:ascii="Times New Roman" w:hAnsi="Times New Roman" w:hint="eastAsia"/>
          <w:lang w:eastAsia="ko-KR"/>
        </w:rPr>
        <w:t>도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확인할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수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있다</w:t>
      </w:r>
      <w:r w:rsidRPr="00ED4019">
        <w:rPr>
          <w:rFonts w:ascii="Times New Roman" w:hAnsi="Times New Roman" w:hint="eastAsia"/>
          <w:lang w:eastAsia="ko-KR"/>
        </w:rPr>
        <w:t>.</w:t>
      </w:r>
      <w:r w:rsidRPr="00ED4019">
        <w:rPr>
          <w:rFonts w:ascii="Times New Roman" w:hAnsi="Times New Roman"/>
          <w:lang w:eastAsia="ko-KR"/>
        </w:rPr>
        <w:t xml:space="preserve"> </w:t>
      </w:r>
    </w:p>
    <w:p w14:paraId="238CB18D" w14:textId="77777777" w:rsidR="00FD7B2A" w:rsidRPr="00ED4019" w:rsidRDefault="00FD7B2A">
      <w:pPr>
        <w:pStyle w:val="SourceCode"/>
        <w:spacing w:after="0"/>
        <w:jc w:val="both"/>
        <w:rPr>
          <w:rStyle w:val="FunctionTok"/>
          <w:rFonts w:ascii="Times New Roman" w:hAnsi="Times New Roman"/>
          <w:color w:val="auto"/>
          <w:shd w:val="clear" w:color="auto" w:fill="auto"/>
        </w:rPr>
        <w:pPrChange w:id="5556" w:author="제이펍 출판사" w:date="2021-03-14T15:57:00Z">
          <w:pPr>
            <w:pStyle w:val="SourceCode"/>
            <w:spacing w:after="0"/>
          </w:pPr>
        </w:pPrChange>
      </w:pPr>
      <w:commentRangeStart w:id="5557"/>
      <w:proofErr w:type="gramStart"/>
      <w:r w:rsidRPr="00ED4019">
        <w:rPr>
          <w:rStyle w:val="FunctionTok"/>
          <w:rFonts w:ascii="Times New Roman" w:hAnsi="Times New Roman"/>
          <w:color w:val="auto"/>
          <w:shd w:val="clear" w:color="auto" w:fill="auto"/>
        </w:rPr>
        <w:t>if(</w:t>
      </w:r>
      <w:proofErr w:type="gramEnd"/>
      <w:r w:rsidRPr="00ED4019">
        <w:rPr>
          <w:rStyle w:val="FunctionTok"/>
          <w:rFonts w:ascii="Times New Roman" w:hAnsi="Times New Roman"/>
          <w:color w:val="auto"/>
          <w:shd w:val="clear" w:color="auto" w:fill="auto"/>
        </w:rPr>
        <w:t>!require(prophet) {</w:t>
      </w:r>
    </w:p>
    <w:p w14:paraId="6784406B" w14:textId="77777777" w:rsidR="00FD7B2A" w:rsidRPr="00ED4019" w:rsidRDefault="00FD7B2A">
      <w:pPr>
        <w:pStyle w:val="SourceCode"/>
        <w:spacing w:after="0"/>
        <w:ind w:firstLineChars="100" w:firstLine="196"/>
        <w:jc w:val="both"/>
        <w:rPr>
          <w:rStyle w:val="FunctionTok"/>
          <w:rFonts w:ascii="Times New Roman" w:hAnsi="Times New Roman"/>
          <w:color w:val="auto"/>
          <w:shd w:val="clear" w:color="auto" w:fill="auto"/>
        </w:rPr>
        <w:pPrChange w:id="5558" w:author="user" w:date="2021-03-19T09:05:00Z">
          <w:pPr>
            <w:pStyle w:val="SourceCode"/>
            <w:spacing w:after="0"/>
            <w:ind w:firstLineChars="100" w:firstLine="196"/>
          </w:pPr>
        </w:pPrChange>
      </w:pPr>
      <w:proofErr w:type="gramStart"/>
      <w:r w:rsidRPr="00ED4019">
        <w:rPr>
          <w:rStyle w:val="FunctionTok"/>
          <w:rFonts w:ascii="Times New Roman" w:hAnsi="Times New Roman"/>
          <w:color w:val="auto"/>
          <w:shd w:val="clear" w:color="auto" w:fill="auto"/>
        </w:rPr>
        <w:t>install.packages(</w:t>
      </w:r>
      <w:proofErr w:type="gramEnd"/>
      <w:r w:rsidRPr="00ED4019">
        <w:rPr>
          <w:rStyle w:val="FunctionTok"/>
          <w:rFonts w:ascii="Times New Roman" w:hAnsi="Times New Roman"/>
          <w:color w:val="auto"/>
          <w:shd w:val="clear" w:color="auto" w:fill="auto"/>
        </w:rPr>
        <w:t>‘prophet’)</w:t>
      </w:r>
    </w:p>
    <w:p w14:paraId="57A82CAD" w14:textId="77777777" w:rsidR="00FD7B2A" w:rsidRPr="00ED4019" w:rsidRDefault="00FD7B2A">
      <w:pPr>
        <w:pStyle w:val="SourceCode"/>
        <w:spacing w:after="0"/>
        <w:ind w:firstLineChars="100" w:firstLine="196"/>
        <w:jc w:val="both"/>
        <w:rPr>
          <w:rFonts w:ascii="Times New Roman" w:hAnsi="Times New Roman"/>
        </w:rPr>
        <w:pPrChange w:id="5559" w:author="user" w:date="2021-03-19T09:05:00Z">
          <w:pPr>
            <w:pStyle w:val="SourceCode"/>
            <w:spacing w:after="0"/>
            <w:ind w:firstLineChars="100" w:firstLine="196"/>
          </w:pPr>
        </w:pPrChange>
      </w:pPr>
      <w:r w:rsidRPr="00ED4019">
        <w:rPr>
          <w:rStyle w:val="FunctionTok"/>
          <w:rFonts w:ascii="Times New Roman" w:hAnsi="Times New Roman"/>
          <w:color w:val="auto"/>
          <w:shd w:val="clear" w:color="auto" w:fill="auto"/>
        </w:rPr>
        <w:t>library</w:t>
      </w:r>
      <w:r w:rsidRPr="00ED4019">
        <w:rPr>
          <w:rStyle w:val="NormalTok"/>
          <w:rFonts w:ascii="Times New Roman" w:hAnsi="Times New Roman"/>
          <w:shd w:val="clear" w:color="auto" w:fill="auto"/>
        </w:rPr>
        <w:t>(prophet)</w:t>
      </w:r>
      <w:r w:rsidRPr="00ED4019">
        <w:rPr>
          <w:rFonts w:ascii="Times New Roman" w:hAnsi="Times New Roman"/>
        </w:rPr>
        <w:t xml:space="preserve"> </w:t>
      </w:r>
      <w:r w:rsidRPr="00ED4019">
        <w:rPr>
          <w:rFonts w:ascii="Times New Roman" w:hAnsi="Times New Roman"/>
        </w:rPr>
        <w:br/>
        <w:t>}</w:t>
      </w:r>
      <w:commentRangeEnd w:id="5557"/>
      <w:r w:rsidR="000A74C0">
        <w:rPr>
          <w:rStyle w:val="af3"/>
          <w:kern w:val="0"/>
          <w:lang w:eastAsia="en-US"/>
        </w:rPr>
        <w:commentReference w:id="5557"/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students.prophet </w:t>
      </w:r>
      <w:r w:rsidRPr="00ED4019">
        <w:rPr>
          <w:rStyle w:val="OtherTok"/>
          <w:rFonts w:ascii="Times New Roman" w:hAnsi="Times New Roman"/>
        </w:rPr>
        <w:t>&lt;-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unctionTok"/>
          <w:rFonts w:ascii="Times New Roman" w:hAnsi="Times New Roman"/>
        </w:rPr>
        <w:t>data.frame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AttributeTok"/>
          <w:rFonts w:ascii="Times New Roman" w:hAnsi="Times New Roman"/>
        </w:rPr>
        <w:t>ds =</w:t>
      </w:r>
      <w:r w:rsidRPr="00ED4019">
        <w:rPr>
          <w:rStyle w:val="NormalTok"/>
          <w:rFonts w:ascii="Times New Roman" w:hAnsi="Times New Roman"/>
        </w:rPr>
        <w:t xml:space="preserve"> students</w:t>
      </w:r>
      <w:r w:rsidRPr="00ED4019">
        <w:rPr>
          <w:rStyle w:val="SpecialCharTok"/>
          <w:rFonts w:ascii="Times New Roman" w:hAnsi="Times New Roman"/>
        </w:rPr>
        <w:t>$</w:t>
      </w:r>
      <w:r w:rsidRPr="00ED4019">
        <w:rPr>
          <w:rStyle w:val="NormalTok"/>
          <w:rFonts w:ascii="Times New Roman" w:hAnsi="Times New Roman"/>
        </w:rPr>
        <w:t>연도</w:t>
      </w:r>
      <w:r w:rsidRPr="00ED4019">
        <w:rPr>
          <w:rStyle w:val="NormalTok"/>
          <w:rFonts w:ascii="Times New Roman" w:hAnsi="Times New Roman"/>
        </w:rPr>
        <w:t xml:space="preserve">, </w:t>
      </w:r>
      <w:r w:rsidRPr="00ED4019">
        <w:rPr>
          <w:rStyle w:val="AttributeTok"/>
          <w:rFonts w:ascii="Times New Roman" w:hAnsi="Times New Roman"/>
        </w:rPr>
        <w:t>y =</w:t>
      </w:r>
      <w:r w:rsidRPr="00ED4019">
        <w:rPr>
          <w:rStyle w:val="NormalTok"/>
          <w:rFonts w:ascii="Times New Roman" w:hAnsi="Times New Roman"/>
        </w:rPr>
        <w:t xml:space="preserve"> students</w:t>
      </w:r>
      <w:r w:rsidRPr="00ED4019">
        <w:rPr>
          <w:rStyle w:val="SpecialCharTok"/>
          <w:rFonts w:ascii="Times New Roman" w:hAnsi="Times New Roman"/>
        </w:rPr>
        <w:t>$</w:t>
      </w:r>
      <w:r w:rsidRPr="00ED4019">
        <w:rPr>
          <w:rStyle w:val="NormalTok"/>
          <w:rFonts w:ascii="Times New Roman" w:hAnsi="Times New Roman"/>
        </w:rPr>
        <w:t>학생수계</w:t>
      </w:r>
      <w:r w:rsidRPr="00ED4019">
        <w:rPr>
          <w:rStyle w:val="NormalTok"/>
          <w:rFonts w:ascii="Times New Roman" w:hAnsi="Times New Roman"/>
        </w:rPr>
        <w:t xml:space="preserve">) 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model.prophet.students </w:t>
      </w:r>
      <w:r w:rsidRPr="00ED4019">
        <w:rPr>
          <w:rStyle w:val="OtherTok"/>
          <w:rFonts w:ascii="Times New Roman" w:hAnsi="Times New Roman"/>
        </w:rPr>
        <w:t>&lt;-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unctionTok"/>
          <w:rFonts w:ascii="Times New Roman" w:hAnsi="Times New Roman"/>
        </w:rPr>
        <w:t>prophet</w:t>
      </w:r>
      <w:r w:rsidRPr="00ED4019">
        <w:rPr>
          <w:rStyle w:val="NormalTok"/>
          <w:rFonts w:ascii="Times New Roman" w:hAnsi="Times New Roman"/>
        </w:rPr>
        <w:t>(students.prophet)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future.students </w:t>
      </w:r>
      <w:r w:rsidRPr="00ED4019">
        <w:rPr>
          <w:rStyle w:val="OtherTok"/>
          <w:rFonts w:ascii="Times New Roman" w:hAnsi="Times New Roman"/>
        </w:rPr>
        <w:t>&lt;-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unctionTok"/>
          <w:rFonts w:ascii="Times New Roman" w:hAnsi="Times New Roman"/>
        </w:rPr>
        <w:t>make_future_dataframe</w:t>
      </w:r>
      <w:r w:rsidRPr="00ED4019">
        <w:rPr>
          <w:rStyle w:val="NormalTok"/>
          <w:rFonts w:ascii="Times New Roman" w:hAnsi="Times New Roman"/>
        </w:rPr>
        <w:t xml:space="preserve">(model.prophet.students, </w:t>
      </w:r>
      <w:r w:rsidRPr="00ED4019">
        <w:rPr>
          <w:rStyle w:val="AttributeTok"/>
          <w:rFonts w:ascii="Times New Roman" w:hAnsi="Times New Roman"/>
        </w:rPr>
        <w:t>periods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DecValTok"/>
          <w:rFonts w:ascii="Times New Roman" w:hAnsi="Times New Roman"/>
        </w:rPr>
        <w:t>10</w:t>
      </w:r>
      <w:r w:rsidRPr="00ED4019">
        <w:rPr>
          <w:rStyle w:val="NormalTok"/>
          <w:rFonts w:ascii="Times New Roman" w:hAnsi="Times New Roman"/>
        </w:rPr>
        <w:t xml:space="preserve">, </w:t>
      </w:r>
      <w:r w:rsidRPr="00ED4019">
        <w:rPr>
          <w:rStyle w:val="AttributeTok"/>
          <w:rFonts w:ascii="Times New Roman" w:hAnsi="Times New Roman"/>
        </w:rPr>
        <w:t>freq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'year'</w:t>
      </w:r>
      <w:r w:rsidRPr="00ED4019">
        <w:rPr>
          <w:rStyle w:val="NormalTok"/>
          <w:rFonts w:ascii="Times New Roman" w:hAnsi="Times New Roman"/>
        </w:rPr>
        <w:t>)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lastRenderedPageBreak/>
        <w:t xml:space="preserve">forecast.students </w:t>
      </w:r>
      <w:r w:rsidRPr="00ED4019">
        <w:rPr>
          <w:rStyle w:val="OtherTok"/>
          <w:rFonts w:ascii="Times New Roman" w:hAnsi="Times New Roman"/>
        </w:rPr>
        <w:t>&lt;-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unctionTok"/>
          <w:rFonts w:ascii="Times New Roman" w:hAnsi="Times New Roman"/>
        </w:rPr>
        <w:t>predict</w:t>
      </w:r>
      <w:r w:rsidRPr="00ED4019">
        <w:rPr>
          <w:rStyle w:val="NormalTok"/>
          <w:rFonts w:ascii="Times New Roman" w:hAnsi="Times New Roman"/>
        </w:rPr>
        <w:t xml:space="preserve">(model.prophet.students, </w:t>
      </w:r>
      <w:r w:rsidRPr="00ED4019">
        <w:rPr>
          <w:rStyle w:val="AttributeTok"/>
          <w:rFonts w:ascii="Times New Roman" w:hAnsi="Times New Roman"/>
        </w:rPr>
        <w:t>newdata =</w:t>
      </w:r>
      <w:r w:rsidRPr="00ED4019">
        <w:rPr>
          <w:rStyle w:val="NormalTok"/>
          <w:rFonts w:ascii="Times New Roman" w:hAnsi="Times New Roman"/>
        </w:rPr>
        <w:t xml:space="preserve"> future.students)</w:t>
      </w:r>
      <w:r w:rsidRPr="00ED4019">
        <w:rPr>
          <w:rFonts w:ascii="Times New Roman" w:hAnsi="Times New Roman"/>
        </w:rPr>
        <w:br/>
      </w:r>
      <w:r w:rsidRPr="00ED4019">
        <w:rPr>
          <w:rStyle w:val="FunctionTok"/>
          <w:rFonts w:ascii="Times New Roman" w:hAnsi="Times New Roman"/>
        </w:rPr>
        <w:t>plot</w:t>
      </w:r>
      <w:r w:rsidRPr="00ED4019">
        <w:rPr>
          <w:rStyle w:val="NormalTok"/>
          <w:rFonts w:ascii="Times New Roman" w:hAnsi="Times New Roman"/>
        </w:rPr>
        <w:t xml:space="preserve">(model.prophet.students, forecast.students) </w:t>
      </w:r>
      <w:r w:rsidRPr="00ED4019">
        <w:rPr>
          <w:rStyle w:val="SpecialCharTok"/>
          <w:rFonts w:ascii="Times New Roman" w:hAnsi="Times New Roman"/>
        </w:rPr>
        <w:t>+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ggrepel</w:t>
      </w:r>
      <w:r w:rsidRPr="00ED4019">
        <w:rPr>
          <w:rStyle w:val="SpecialCharTok"/>
          <w:rFonts w:ascii="Times New Roman" w:hAnsi="Times New Roman"/>
        </w:rPr>
        <w:t>::</w:t>
      </w:r>
      <w:r w:rsidRPr="00ED4019">
        <w:rPr>
          <w:rStyle w:val="FunctionTok"/>
          <w:rFonts w:ascii="Times New Roman" w:hAnsi="Times New Roman"/>
        </w:rPr>
        <w:t>geom_text_repel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FunctionTok"/>
          <w:rFonts w:ascii="Times New Roman" w:hAnsi="Times New Roman"/>
        </w:rPr>
        <w:t>aes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AttributeTok"/>
          <w:rFonts w:ascii="Times New Roman" w:hAnsi="Times New Roman"/>
        </w:rPr>
        <w:t>label =</w:t>
      </w:r>
      <w:r w:rsidRPr="00ED4019">
        <w:rPr>
          <w:rStyle w:val="NormalTok"/>
          <w:rFonts w:ascii="Times New Roman" w:hAnsi="Times New Roman"/>
        </w:rPr>
        <w:t xml:space="preserve"> scales</w:t>
      </w:r>
      <w:r w:rsidRPr="00ED4019">
        <w:rPr>
          <w:rStyle w:val="SpecialCharTok"/>
          <w:rFonts w:ascii="Times New Roman" w:hAnsi="Times New Roman"/>
        </w:rPr>
        <w:t>::</w:t>
      </w:r>
      <w:r w:rsidRPr="00ED4019">
        <w:rPr>
          <w:rStyle w:val="FunctionTok"/>
          <w:rFonts w:ascii="Times New Roman" w:hAnsi="Times New Roman"/>
        </w:rPr>
        <w:t>number</w:t>
      </w:r>
      <w:r w:rsidRPr="00ED4019">
        <w:rPr>
          <w:rStyle w:val="NormalTok"/>
          <w:rFonts w:ascii="Times New Roman" w:hAnsi="Times New Roman"/>
        </w:rPr>
        <w:t xml:space="preserve">(y, </w:t>
      </w:r>
      <w:r w:rsidRPr="00ED4019">
        <w:rPr>
          <w:rStyle w:val="AttributeTok"/>
          <w:rFonts w:ascii="Times New Roman" w:hAnsi="Times New Roman"/>
        </w:rPr>
        <w:t>big.mark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','</w:t>
      </w:r>
      <w:r w:rsidRPr="00ED4019">
        <w:rPr>
          <w:rStyle w:val="NormalTok"/>
          <w:rFonts w:ascii="Times New Roman" w:hAnsi="Times New Roman"/>
        </w:rPr>
        <w:t xml:space="preserve">, </w:t>
      </w:r>
      <w:r w:rsidRPr="00ED4019">
        <w:rPr>
          <w:rStyle w:val="AttributeTok"/>
          <w:rFonts w:ascii="Times New Roman" w:hAnsi="Times New Roman"/>
        </w:rPr>
        <w:t>accuracy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DecValTok"/>
          <w:rFonts w:ascii="Times New Roman" w:hAnsi="Times New Roman"/>
        </w:rPr>
        <w:t>1</w:t>
      </w:r>
      <w:r w:rsidRPr="00ED4019">
        <w:rPr>
          <w:rStyle w:val="NormalTok"/>
          <w:rFonts w:ascii="Times New Roman" w:hAnsi="Times New Roman"/>
        </w:rPr>
        <w:t xml:space="preserve">)), </w:t>
      </w:r>
      <w:r w:rsidRPr="00ED4019">
        <w:rPr>
          <w:rStyle w:val="AttributeTok"/>
          <w:rFonts w:ascii="Times New Roman" w:hAnsi="Times New Roman"/>
        </w:rPr>
        <w:t>vjust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DecValTok"/>
          <w:rFonts w:ascii="Times New Roman" w:hAnsi="Times New Roman"/>
        </w:rPr>
        <w:t>1</w:t>
      </w:r>
      <w:r w:rsidRPr="00ED4019">
        <w:rPr>
          <w:rStyle w:val="NormalTok"/>
          <w:rFonts w:ascii="Times New Roman" w:hAnsi="Times New Roman"/>
        </w:rPr>
        <w:t xml:space="preserve">, </w:t>
      </w:r>
      <w:r w:rsidRPr="00ED4019">
        <w:rPr>
          <w:rStyle w:val="AttributeTok"/>
          <w:rFonts w:ascii="Times New Roman" w:hAnsi="Times New Roman"/>
        </w:rPr>
        <w:t>size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DecValTok"/>
          <w:rFonts w:ascii="Times New Roman" w:hAnsi="Times New Roman"/>
        </w:rPr>
        <w:t>3</w:t>
      </w:r>
      <w:r w:rsidRPr="00ED4019">
        <w:rPr>
          <w:rStyle w:val="NormalTok"/>
          <w:rFonts w:ascii="Times New Roman" w:hAnsi="Times New Roman"/>
        </w:rPr>
        <w:t xml:space="preserve">) </w:t>
      </w:r>
      <w:r w:rsidRPr="00ED4019">
        <w:rPr>
          <w:rStyle w:val="SpecialCharTok"/>
          <w:rFonts w:ascii="Times New Roman" w:hAnsi="Times New Roman"/>
        </w:rPr>
        <w:t>+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</w:t>
      </w:r>
      <w:r w:rsidRPr="00ED4019">
        <w:rPr>
          <w:rStyle w:val="FunctionTok"/>
          <w:rFonts w:ascii="Times New Roman" w:hAnsi="Times New Roman"/>
        </w:rPr>
        <w:t>labs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AttributeTok"/>
          <w:rFonts w:ascii="Times New Roman" w:hAnsi="Times New Roman"/>
        </w:rPr>
        <w:t>title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'prophet model'</w:t>
      </w:r>
      <w:r w:rsidRPr="00ED4019">
        <w:rPr>
          <w:rStyle w:val="NormalTok"/>
          <w:rFonts w:ascii="Times New Roman" w:hAnsi="Times New Roman"/>
        </w:rPr>
        <w:t xml:space="preserve">, </w:t>
      </w:r>
      <w:r w:rsidRPr="00ED4019">
        <w:rPr>
          <w:rStyle w:val="AttributeTok"/>
          <w:rFonts w:ascii="Times New Roman" w:hAnsi="Times New Roman"/>
        </w:rPr>
        <w:t>x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StringTok"/>
          <w:rFonts w:ascii="Times New Roman" w:hAnsi="Times New Roman"/>
        </w:rPr>
        <w:t>연도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NormalTok"/>
          <w:rFonts w:ascii="Times New Roman" w:hAnsi="Times New Roman"/>
        </w:rPr>
        <w:t xml:space="preserve">, </w:t>
      </w:r>
      <w:r w:rsidRPr="00ED4019">
        <w:rPr>
          <w:rStyle w:val="AttributeTok"/>
          <w:rFonts w:ascii="Times New Roman" w:hAnsi="Times New Roman"/>
        </w:rPr>
        <w:t>y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StringTok"/>
          <w:rFonts w:ascii="Times New Roman" w:hAnsi="Times New Roman"/>
        </w:rPr>
        <w:t>학생수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NormalTok"/>
          <w:rFonts w:ascii="Times New Roman" w:hAnsi="Times New Roman"/>
        </w:rPr>
        <w:t xml:space="preserve">) </w:t>
      </w:r>
      <w:r w:rsidRPr="00ED4019">
        <w:rPr>
          <w:rStyle w:val="SpecialCharTok"/>
          <w:rFonts w:ascii="Times New Roman" w:hAnsi="Times New Roman"/>
        </w:rPr>
        <w:t>+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</w:t>
      </w:r>
      <w:r w:rsidRPr="00ED4019">
        <w:rPr>
          <w:rStyle w:val="FunctionTok"/>
          <w:rFonts w:ascii="Times New Roman" w:hAnsi="Times New Roman"/>
        </w:rPr>
        <w:t>scale_y_continuous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AttributeTok"/>
          <w:rFonts w:ascii="Times New Roman" w:hAnsi="Times New Roman"/>
        </w:rPr>
        <w:t>labels =</w:t>
      </w:r>
      <w:r w:rsidRPr="00ED4019">
        <w:rPr>
          <w:rStyle w:val="NormalTok"/>
          <w:rFonts w:ascii="Times New Roman" w:hAnsi="Times New Roman"/>
        </w:rPr>
        <w:t xml:space="preserve"> scales</w:t>
      </w:r>
      <w:r w:rsidRPr="00ED4019">
        <w:rPr>
          <w:rStyle w:val="SpecialCharTok"/>
          <w:rFonts w:ascii="Times New Roman" w:hAnsi="Times New Roman"/>
        </w:rPr>
        <w:t>::</w:t>
      </w:r>
      <w:r w:rsidRPr="00ED4019">
        <w:rPr>
          <w:rStyle w:val="FunctionTok"/>
          <w:rFonts w:ascii="Times New Roman" w:hAnsi="Times New Roman"/>
        </w:rPr>
        <w:t>number_format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AttributeTok"/>
          <w:rFonts w:ascii="Times New Roman" w:hAnsi="Times New Roman"/>
        </w:rPr>
        <w:t>big.mark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','</w:t>
      </w:r>
      <w:r w:rsidRPr="00ED4019">
        <w:rPr>
          <w:rStyle w:val="NormalTok"/>
          <w:rFonts w:ascii="Times New Roman" w:hAnsi="Times New Roman"/>
        </w:rPr>
        <w:t>))</w:t>
      </w:r>
    </w:p>
    <w:p w14:paraId="69C6C096" w14:textId="77777777" w:rsidR="00FD7B2A" w:rsidRPr="00ED4019" w:rsidRDefault="00FD7B2A">
      <w:pPr>
        <w:pStyle w:val="Figure"/>
        <w:jc w:val="both"/>
        <w:rPr>
          <w:rFonts w:ascii="Times New Roman" w:hAnsi="Times New Roman"/>
        </w:rPr>
        <w:pPrChange w:id="5560" w:author="제이펍 출판사" w:date="2021-03-14T15:57:00Z">
          <w:pPr>
            <w:pStyle w:val="Figure"/>
          </w:pPr>
        </w:pPrChange>
      </w:pPr>
      <w:r w:rsidRPr="00ED4019">
        <w:rPr>
          <w:rFonts w:ascii="Times New Roman" w:hAnsi="Times New Roman"/>
          <w:noProof/>
          <w:lang w:eastAsia="ko-KR"/>
        </w:rPr>
        <w:drawing>
          <wp:inline distT="0" distB="0" distL="0" distR="0" wp14:anchorId="19565494" wp14:editId="1FF7641F">
            <wp:extent cx="4572000" cy="3657600"/>
            <wp:effectExtent l="0" t="0" r="0" b="0"/>
            <wp:docPr id="149" name="그림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"/>
                    <pic:cNvPicPr>
                      <a:picLocks noChangeAspect="1" noChangeArrowheads="1"/>
                    </pic:cNvPicPr>
                  </pic:nvPicPr>
                  <pic:blipFill>
                    <a:blip r:embed="rId17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8D72F3C" w14:textId="77777777" w:rsidR="00FD7B2A" w:rsidRPr="00ED4019" w:rsidRDefault="00FD7B2A">
      <w:pPr>
        <w:pStyle w:val="a6"/>
        <w:jc w:val="both"/>
        <w:rPr>
          <w:rFonts w:ascii="Times New Roman" w:hAnsi="Times New Roman"/>
        </w:rPr>
        <w:pPrChange w:id="5561" w:author="제이펍 출판사" w:date="2021-03-14T15:57:00Z">
          <w:pPr>
            <w:pStyle w:val="a6"/>
            <w:jc w:val="center"/>
          </w:pPr>
        </w:pPrChange>
      </w:pPr>
      <w:commentRangeStart w:id="5562"/>
      <w:r w:rsidRPr="00ED4019">
        <w:rPr>
          <w:rFonts w:ascii="Times New Roman" w:hAnsi="Times New Roman" w:hint="eastAsia"/>
        </w:rPr>
        <w:t>그림</w:t>
      </w:r>
      <w:r w:rsidRPr="00ED4019">
        <w:rPr>
          <w:rFonts w:ascii="Times New Roman" w:hAnsi="Times New Roman" w:hint="eastAsia"/>
        </w:rPr>
        <w:t xml:space="preserve"> </w:t>
      </w:r>
      <w:r w:rsidRPr="00ED4019">
        <w:rPr>
          <w:rFonts w:ascii="Times New Roman" w:hAnsi="Times New Roman"/>
        </w:rPr>
        <w:t>6-75</w:t>
      </w:r>
      <w:commentRangeEnd w:id="5562"/>
      <w:r w:rsidR="00093001">
        <w:rPr>
          <w:rStyle w:val="af3"/>
          <w:i w:val="0"/>
        </w:rPr>
        <w:commentReference w:id="5562"/>
      </w:r>
    </w:p>
    <w:p w14:paraId="423BC41F" w14:textId="77777777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5563" w:author="제이펍 출판사" w:date="2021-03-14T15:57:00Z">
          <w:pPr>
            <w:pStyle w:val="SourceCode"/>
          </w:pPr>
        </w:pPrChange>
      </w:pPr>
      <w:r w:rsidRPr="00ED4019">
        <w:rPr>
          <w:rStyle w:val="FunctionTok"/>
          <w:rFonts w:ascii="Times New Roman" w:hAnsi="Times New Roman"/>
        </w:rPr>
        <w:t>prophet_plot_</w:t>
      </w:r>
      <w:proofErr w:type="gramStart"/>
      <w:r w:rsidRPr="00ED4019">
        <w:rPr>
          <w:rStyle w:val="FunctionTok"/>
          <w:rFonts w:ascii="Times New Roman" w:hAnsi="Times New Roman"/>
        </w:rPr>
        <w:t>components</w:t>
      </w:r>
      <w:r w:rsidRPr="00ED4019">
        <w:rPr>
          <w:rStyle w:val="NormalTok"/>
          <w:rFonts w:ascii="Times New Roman" w:hAnsi="Times New Roman"/>
        </w:rPr>
        <w:t>(</w:t>
      </w:r>
      <w:proofErr w:type="gramEnd"/>
      <w:r w:rsidRPr="00ED4019">
        <w:rPr>
          <w:rStyle w:val="NormalTok"/>
          <w:rFonts w:ascii="Times New Roman" w:hAnsi="Times New Roman"/>
        </w:rPr>
        <w:t>model.prophet.students, forecast.students)</w:t>
      </w:r>
    </w:p>
    <w:p w14:paraId="09DFC35D" w14:textId="77777777" w:rsidR="00FD7B2A" w:rsidRPr="00ED4019" w:rsidRDefault="00FD7B2A">
      <w:pPr>
        <w:pStyle w:val="Figure"/>
        <w:jc w:val="both"/>
        <w:rPr>
          <w:rFonts w:ascii="Times New Roman" w:hAnsi="Times New Roman"/>
        </w:rPr>
        <w:pPrChange w:id="5564" w:author="제이펍 출판사" w:date="2021-03-14T15:57:00Z">
          <w:pPr>
            <w:pStyle w:val="Figure"/>
          </w:pPr>
        </w:pPrChange>
      </w:pPr>
      <w:r w:rsidRPr="00ED4019">
        <w:rPr>
          <w:rFonts w:ascii="Times New Roman" w:hAnsi="Times New Roman"/>
          <w:noProof/>
          <w:lang w:eastAsia="ko-KR"/>
        </w:rPr>
        <w:lastRenderedPageBreak/>
        <w:drawing>
          <wp:inline distT="0" distB="0" distL="0" distR="0" wp14:anchorId="70C8AF22" wp14:editId="5DF39C31">
            <wp:extent cx="4572000" cy="3657600"/>
            <wp:effectExtent l="0" t="0" r="0" b="0"/>
            <wp:docPr id="151" name="그림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"/>
                    <pic:cNvPicPr>
                      <a:picLocks noChangeAspect="1" noChangeArrowheads="1"/>
                    </pic:cNvPicPr>
                  </pic:nvPicPr>
                  <pic:blipFill>
                    <a:blip r:embed="rId17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856820D" w14:textId="77777777" w:rsidR="00FD7B2A" w:rsidRPr="00ED4019" w:rsidRDefault="00FD7B2A">
      <w:pPr>
        <w:pStyle w:val="a6"/>
        <w:jc w:val="both"/>
        <w:rPr>
          <w:rFonts w:ascii="Times New Roman" w:hAnsi="Times New Roman"/>
        </w:rPr>
        <w:pPrChange w:id="5565" w:author="제이펍 출판사" w:date="2021-03-14T15:57:00Z">
          <w:pPr>
            <w:pStyle w:val="a6"/>
            <w:jc w:val="center"/>
          </w:pPr>
        </w:pPrChange>
      </w:pPr>
      <w:commentRangeStart w:id="5566"/>
      <w:r w:rsidRPr="00ED4019">
        <w:rPr>
          <w:rFonts w:ascii="Times New Roman" w:hAnsi="Times New Roman" w:hint="eastAsia"/>
        </w:rPr>
        <w:t>그림</w:t>
      </w:r>
      <w:r w:rsidRPr="00ED4019">
        <w:rPr>
          <w:rFonts w:ascii="Times New Roman" w:hAnsi="Times New Roman" w:hint="eastAsia"/>
        </w:rPr>
        <w:t xml:space="preserve"> </w:t>
      </w:r>
      <w:r w:rsidRPr="00ED4019">
        <w:rPr>
          <w:rFonts w:ascii="Times New Roman" w:hAnsi="Times New Roman"/>
        </w:rPr>
        <w:t>6-76</w:t>
      </w:r>
      <w:commentRangeEnd w:id="5566"/>
      <w:r w:rsidR="0003650B">
        <w:rPr>
          <w:rStyle w:val="af3"/>
          <w:i w:val="0"/>
        </w:rPr>
        <w:commentReference w:id="5566"/>
      </w:r>
    </w:p>
    <w:p w14:paraId="59C8208F" w14:textId="77777777" w:rsidR="00FD7B2A" w:rsidRDefault="00FD7B2A">
      <w:pPr>
        <w:pStyle w:val="comment"/>
        <w:ind w:left="480"/>
        <w:jc w:val="both"/>
        <w:rPr>
          <w:lang w:eastAsia="ko-KR"/>
        </w:rPr>
        <w:pPrChange w:id="5567" w:author="제이펍 출판사" w:date="2021-03-14T15:57:00Z">
          <w:pPr>
            <w:pStyle w:val="comment"/>
            <w:ind w:left="480"/>
          </w:pPr>
        </w:pPrChange>
      </w:pPr>
      <w:r>
        <w:rPr>
          <w:lang w:eastAsia="ko-KR"/>
        </w:rPr>
        <w:t>코드 설명</w:t>
      </w:r>
    </w:p>
    <w:p w14:paraId="6D96071B" w14:textId="7DDEEC51" w:rsidR="00FD7B2A" w:rsidRDefault="00FD7B2A">
      <w:pPr>
        <w:pStyle w:val="comment"/>
        <w:numPr>
          <w:ilvl w:val="0"/>
          <w:numId w:val="27"/>
        </w:numPr>
        <w:jc w:val="both"/>
        <w:rPr>
          <w:lang w:eastAsia="ko-KR"/>
        </w:rPr>
        <w:pPrChange w:id="5568" w:author="제이펍 출판사" w:date="2021-03-14T15:57:00Z">
          <w:pPr>
            <w:pStyle w:val="comment"/>
            <w:numPr>
              <w:numId w:val="27"/>
            </w:numPr>
            <w:ind w:left="840" w:hanging="360"/>
          </w:pPr>
        </w:pPrChange>
      </w:pPr>
      <w:r>
        <w:rPr>
          <w:lang w:eastAsia="ko-KR"/>
        </w:rPr>
        <w:t>ds</w:t>
      </w:r>
      <w:del w:id="5569" w:author="제이펍 출판사" w:date="2021-03-14T20:19:00Z">
        <w:r w:rsidDel="00766301">
          <w:rPr>
            <w:lang w:eastAsia="ko-KR"/>
          </w:rPr>
          <w:delText>컬럼</w:delText>
        </w:r>
      </w:del>
      <w:ins w:id="5570" w:author="제이펍 출판사" w:date="2021-03-14T20:19:00Z">
        <w:r w:rsidR="00766301">
          <w:rPr>
            <w:lang w:eastAsia="ko-KR"/>
          </w:rPr>
          <w:t>칼럼</w:t>
        </w:r>
      </w:ins>
      <w:r>
        <w:rPr>
          <w:lang w:eastAsia="ko-KR"/>
        </w:rPr>
        <w:t>(students의 연도</w:t>
      </w:r>
      <w:del w:id="5571" w:author="제이펍 출판사" w:date="2021-03-14T20:19:00Z">
        <w:r w:rsidDel="00766301">
          <w:rPr>
            <w:lang w:eastAsia="ko-KR"/>
          </w:rPr>
          <w:delText>컬럼</w:delText>
        </w:r>
      </w:del>
      <w:ins w:id="5572" w:author="user" w:date="2021-03-23T11:14:00Z">
        <w:r w:rsidR="00F7781F">
          <w:rPr>
            <w:rFonts w:hint="eastAsia"/>
            <w:lang w:eastAsia="ko-KR"/>
          </w:rPr>
          <w:t xml:space="preserve"> </w:t>
        </w:r>
      </w:ins>
      <w:ins w:id="5573" w:author="제이펍 출판사" w:date="2021-03-14T20:19:00Z">
        <w:r w:rsidR="00766301">
          <w:rPr>
            <w:lang w:eastAsia="ko-KR"/>
          </w:rPr>
          <w:t>칼럼</w:t>
        </w:r>
      </w:ins>
      <w:r>
        <w:rPr>
          <w:lang w:eastAsia="ko-KR"/>
        </w:rPr>
        <w:t>(date 클래스로 변환), students의 학생수계)과 y</w:t>
      </w:r>
      <w:del w:id="5574" w:author="제이펍 출판사" w:date="2021-03-14T20:19:00Z">
        <w:r w:rsidDel="00766301">
          <w:rPr>
            <w:lang w:eastAsia="ko-KR"/>
          </w:rPr>
          <w:delText>컬럼</w:delText>
        </w:r>
      </w:del>
      <w:ins w:id="5575" w:author="제이펍 출판사" w:date="2021-03-14T20:19:00Z">
        <w:r w:rsidR="00766301">
          <w:rPr>
            <w:lang w:eastAsia="ko-KR"/>
          </w:rPr>
          <w:t>칼럼</w:t>
        </w:r>
      </w:ins>
      <w:r>
        <w:rPr>
          <w:lang w:eastAsia="ko-KR"/>
        </w:rPr>
        <w:t>을 가지는 데이프레임을 생성</w:t>
      </w:r>
    </w:p>
    <w:p w14:paraId="2F9B8BFF" w14:textId="77777777" w:rsidR="00FD7B2A" w:rsidRDefault="00FD7B2A">
      <w:pPr>
        <w:pStyle w:val="comment"/>
        <w:numPr>
          <w:ilvl w:val="0"/>
          <w:numId w:val="27"/>
        </w:numPr>
        <w:jc w:val="both"/>
        <w:rPr>
          <w:lang w:eastAsia="ko-KR"/>
        </w:rPr>
        <w:pPrChange w:id="5576" w:author="제이펍 출판사" w:date="2021-03-14T15:57:00Z">
          <w:pPr>
            <w:pStyle w:val="comment"/>
            <w:numPr>
              <w:numId w:val="27"/>
            </w:numPr>
            <w:ind w:left="840" w:hanging="360"/>
          </w:pPr>
        </w:pPrChange>
      </w:pPr>
      <w:r>
        <w:rPr>
          <w:lang w:eastAsia="ko-KR"/>
        </w:rPr>
        <w:t>prophet()을 사용하여 prophet 모델을 생성</w:t>
      </w:r>
    </w:p>
    <w:p w14:paraId="7D5692C5" w14:textId="6C1CED1D" w:rsidR="00FD7B2A" w:rsidRDefault="00FD7B2A">
      <w:pPr>
        <w:pStyle w:val="comment"/>
        <w:numPr>
          <w:ilvl w:val="0"/>
          <w:numId w:val="27"/>
        </w:numPr>
        <w:jc w:val="both"/>
        <w:rPr>
          <w:lang w:eastAsia="ko-KR"/>
        </w:rPr>
        <w:pPrChange w:id="5577" w:author="제이펍 출판사" w:date="2021-03-14T15:57:00Z">
          <w:pPr>
            <w:pStyle w:val="comment"/>
            <w:numPr>
              <w:numId w:val="27"/>
            </w:numPr>
            <w:ind w:left="840" w:hanging="360"/>
          </w:pPr>
        </w:pPrChange>
      </w:pPr>
      <w:r>
        <w:rPr>
          <w:lang w:eastAsia="ko-KR"/>
        </w:rPr>
        <w:t xml:space="preserve">make_future_dataframe()을 사용하여 </w:t>
      </w:r>
      <w:del w:id="5578" w:author="user" w:date="2021-03-22T15:02:00Z">
        <w:r w:rsidDel="00971B3E">
          <w:rPr>
            <w:lang w:eastAsia="ko-KR"/>
          </w:rPr>
          <w:delText>미래예측</w:delText>
        </w:r>
      </w:del>
      <w:ins w:id="5579" w:author="user" w:date="2021-03-22T15:02:00Z">
        <w:r w:rsidR="00971B3E">
          <w:rPr>
            <w:lang w:eastAsia="ko-KR"/>
          </w:rPr>
          <w:t>미래 예측</w:t>
        </w:r>
      </w:ins>
      <w:r>
        <w:rPr>
          <w:lang w:eastAsia="ko-KR"/>
        </w:rPr>
        <w:t xml:space="preserve"> 데이터를 담을 빈</w:t>
      </w:r>
      <w:ins w:id="5580" w:author="user" w:date="2021-03-23T11:14:00Z">
        <w:r w:rsidR="00F7781F">
          <w:rPr>
            <w:rFonts w:hint="eastAsia"/>
            <w:lang w:eastAsia="ko-KR"/>
          </w:rPr>
          <w:t xml:space="preserve"> </w:t>
        </w:r>
      </w:ins>
      <w:r>
        <w:rPr>
          <w:lang w:eastAsia="ko-KR"/>
        </w:rPr>
        <w:t xml:space="preserve">데이터 프레임(시간 </w:t>
      </w:r>
      <w:del w:id="5581" w:author="제이펍 출판사" w:date="2021-03-14T20:19:00Z">
        <w:r w:rsidDel="00766301">
          <w:rPr>
            <w:lang w:eastAsia="ko-KR"/>
          </w:rPr>
          <w:delText>컬럼</w:delText>
        </w:r>
      </w:del>
      <w:ins w:id="5582" w:author="제이펍 출판사" w:date="2021-03-14T20:19:00Z">
        <w:r w:rsidR="00766301">
          <w:rPr>
            <w:lang w:eastAsia="ko-KR"/>
          </w:rPr>
          <w:t>칼럼</w:t>
        </w:r>
      </w:ins>
      <w:r>
        <w:rPr>
          <w:lang w:eastAsia="ko-KR"/>
        </w:rPr>
        <w:t>만 있는) 생성</w:t>
      </w:r>
    </w:p>
    <w:p w14:paraId="7D49874C" w14:textId="113E538D" w:rsidR="00FD7B2A" w:rsidRDefault="00FD7B2A">
      <w:pPr>
        <w:pStyle w:val="comment"/>
        <w:numPr>
          <w:ilvl w:val="0"/>
          <w:numId w:val="27"/>
        </w:numPr>
        <w:jc w:val="both"/>
        <w:rPr>
          <w:lang w:eastAsia="ko-KR"/>
        </w:rPr>
        <w:pPrChange w:id="5583" w:author="제이펍 출판사" w:date="2021-03-14T15:57:00Z">
          <w:pPr>
            <w:pStyle w:val="comment"/>
            <w:numPr>
              <w:numId w:val="27"/>
            </w:numPr>
            <w:ind w:left="840" w:hanging="360"/>
          </w:pPr>
        </w:pPrChange>
      </w:pPr>
      <w:r>
        <w:rPr>
          <w:lang w:eastAsia="ko-KR"/>
        </w:rPr>
        <w:t xml:space="preserve">predict()로 </w:t>
      </w:r>
      <w:del w:id="5584" w:author="user" w:date="2021-03-22T15:02:00Z">
        <w:r w:rsidDel="00971B3E">
          <w:rPr>
            <w:lang w:eastAsia="ko-KR"/>
          </w:rPr>
          <w:delText>미래예측</w:delText>
        </w:r>
      </w:del>
      <w:ins w:id="5585" w:author="user" w:date="2021-03-22T15:02:00Z">
        <w:r w:rsidR="00971B3E">
          <w:rPr>
            <w:lang w:eastAsia="ko-KR"/>
          </w:rPr>
          <w:t>미래 예측</w:t>
        </w:r>
      </w:ins>
      <w:r>
        <w:rPr>
          <w:lang w:eastAsia="ko-KR"/>
        </w:rPr>
        <w:t xml:space="preserve"> 데이터를 생성하는데 모델로 prophet</w:t>
      </w:r>
      <w:ins w:id="5586" w:author="user" w:date="2021-03-23T11:14:00Z">
        <w:r w:rsidR="00F7781F">
          <w:rPr>
            <w:rFonts w:hint="eastAsia"/>
            <w:lang w:eastAsia="ko-KR"/>
          </w:rPr>
          <w:t xml:space="preserve"> </w:t>
        </w:r>
      </w:ins>
      <w:r>
        <w:rPr>
          <w:lang w:eastAsia="ko-KR"/>
        </w:rPr>
        <w:t>모델, 예측에 사용될 신규 데이터로는 make_future_dataframe()으로 만들어</w:t>
      </w:r>
      <w:ins w:id="5587" w:author="user" w:date="2021-03-23T11:14:00Z">
        <w:r w:rsidR="00F7781F">
          <w:rPr>
            <w:rFonts w:hint="eastAsia"/>
            <w:lang w:eastAsia="ko-KR"/>
          </w:rPr>
          <w:t xml:space="preserve"> </w:t>
        </w:r>
      </w:ins>
      <w:r>
        <w:rPr>
          <w:lang w:eastAsia="ko-KR"/>
        </w:rPr>
        <w:t xml:space="preserve">놓은 </w:t>
      </w:r>
      <w:del w:id="5588" w:author="user" w:date="2021-03-22T15:02:00Z">
        <w:r w:rsidDel="00971B3E">
          <w:rPr>
            <w:lang w:eastAsia="ko-KR"/>
          </w:rPr>
          <w:delText>미래예측</w:delText>
        </w:r>
      </w:del>
      <w:ins w:id="5589" w:author="user" w:date="2021-03-22T15:02:00Z">
        <w:r w:rsidR="00971B3E">
          <w:rPr>
            <w:lang w:eastAsia="ko-KR"/>
          </w:rPr>
          <w:t>미래 예측</w:t>
        </w:r>
      </w:ins>
      <w:r>
        <w:rPr>
          <w:lang w:eastAsia="ko-KR"/>
        </w:rPr>
        <w:t xml:space="preserve"> 데이터 프레임을 사용</w:t>
      </w:r>
    </w:p>
    <w:p w14:paraId="08D87901" w14:textId="6C4CC3DC" w:rsidR="00FD7B2A" w:rsidRDefault="00FD7B2A">
      <w:pPr>
        <w:pStyle w:val="comment"/>
        <w:numPr>
          <w:ilvl w:val="0"/>
          <w:numId w:val="27"/>
        </w:numPr>
        <w:jc w:val="both"/>
        <w:rPr>
          <w:lang w:eastAsia="ko-KR"/>
        </w:rPr>
        <w:pPrChange w:id="5590" w:author="제이펍 출판사" w:date="2021-03-14T15:57:00Z">
          <w:pPr>
            <w:pStyle w:val="comment"/>
            <w:numPr>
              <w:numId w:val="27"/>
            </w:numPr>
            <w:ind w:left="840" w:hanging="360"/>
          </w:pPr>
        </w:pPrChange>
      </w:pPr>
      <w:r>
        <w:rPr>
          <w:lang w:eastAsia="ko-KR"/>
        </w:rPr>
        <w:t>plot()을 사용하여 미래 예측 데이터의 plot을 생성, prophet</w:t>
      </w:r>
      <w:ins w:id="5591" w:author="user" w:date="2021-03-23T15:30:00Z">
        <w:r w:rsidR="00FB369D">
          <w:rPr>
            <w:rFonts w:hint="eastAsia"/>
            <w:lang w:eastAsia="ko-KR"/>
          </w:rPr>
          <w:t xml:space="preserve"> </w:t>
        </w:r>
      </w:ins>
      <w:r>
        <w:rPr>
          <w:lang w:eastAsia="ko-KR"/>
        </w:rPr>
        <w:t xml:space="preserve">모델이 사용하는 plot()은 ggplot()를 기반으로 작성된 plot()의 </w:t>
      </w:r>
      <w:del w:id="5592" w:author="user" w:date="2021-03-23T11:15:00Z">
        <w:r w:rsidDel="00F7781F">
          <w:rPr>
            <w:rFonts w:hint="eastAsia"/>
            <w:lang w:eastAsia="ko-KR"/>
          </w:rPr>
          <w:delText>랩</w:delText>
        </w:r>
      </w:del>
      <w:ins w:id="5593" w:author="user" w:date="2021-03-23T11:15:00Z">
        <w:r w:rsidR="00F7781F">
          <w:rPr>
            <w:rFonts w:hint="eastAsia"/>
            <w:lang w:eastAsia="ko-KR"/>
          </w:rPr>
          <w:t>래</w:t>
        </w:r>
      </w:ins>
      <w:r>
        <w:rPr>
          <w:lang w:eastAsia="ko-KR"/>
        </w:rPr>
        <w:t>핑</w:t>
      </w:r>
      <w:ins w:id="5594" w:author="user" w:date="2021-03-23T11:15:00Z">
        <w:r w:rsidR="00F7781F">
          <w:rPr>
            <w:rFonts w:hint="eastAsia"/>
            <w:lang w:eastAsia="ko-KR"/>
          </w:rPr>
          <w:t xml:space="preserve"> </w:t>
        </w:r>
      </w:ins>
      <w:r>
        <w:rPr>
          <w:lang w:eastAsia="ko-KR"/>
        </w:rPr>
        <w:t>함수이므로 ggplot()의 기능을 이용하여 plot을 변경할 수 있음.</w:t>
      </w:r>
    </w:p>
    <w:p w14:paraId="73A6E1B8" w14:textId="77777777" w:rsidR="00FD7B2A" w:rsidRDefault="00FD7B2A">
      <w:pPr>
        <w:pStyle w:val="comment"/>
        <w:numPr>
          <w:ilvl w:val="0"/>
          <w:numId w:val="27"/>
        </w:numPr>
        <w:jc w:val="both"/>
        <w:pPrChange w:id="5595" w:author="제이펍 출판사" w:date="2021-03-14T15:57:00Z">
          <w:pPr>
            <w:pStyle w:val="comment"/>
            <w:numPr>
              <w:numId w:val="27"/>
            </w:numPr>
            <w:ind w:left="840" w:hanging="360"/>
          </w:pPr>
        </w:pPrChange>
      </w:pPr>
      <w:r>
        <w:t>prophet_plot_components()로 prophet 예측에 사용된 컴포넌트들을 plot</w:t>
      </w:r>
    </w:p>
    <w:p w14:paraId="642E3F2F" w14:textId="77777777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5596" w:author="제이펍 출판사" w:date="2021-03-14T15:57:00Z">
          <w:pPr>
            <w:pStyle w:val="SourceCode"/>
          </w:pPr>
        </w:pPrChange>
      </w:pPr>
      <w:r w:rsidRPr="00ED4019">
        <w:rPr>
          <w:rStyle w:val="NormalTok"/>
          <w:rFonts w:ascii="Times New Roman" w:hAnsi="Times New Roman"/>
        </w:rPr>
        <w:t xml:space="preserve">employees.prophet </w:t>
      </w:r>
      <w:r w:rsidRPr="00ED4019">
        <w:rPr>
          <w:rStyle w:val="OtherTok"/>
          <w:rFonts w:ascii="Times New Roman" w:hAnsi="Times New Roman"/>
        </w:rPr>
        <w:t>&lt;-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unctionTok"/>
          <w:rFonts w:ascii="Times New Roman" w:hAnsi="Times New Roman"/>
        </w:rPr>
        <w:t>data.frame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AttributeTok"/>
          <w:rFonts w:ascii="Times New Roman" w:hAnsi="Times New Roman"/>
        </w:rPr>
        <w:t>ds =</w:t>
      </w:r>
      <w:r w:rsidRPr="00ED4019">
        <w:rPr>
          <w:rStyle w:val="NormalTok"/>
          <w:rFonts w:ascii="Times New Roman" w:hAnsi="Times New Roman"/>
        </w:rPr>
        <w:t xml:space="preserve"> employees[,</w:t>
      </w:r>
      <w:r w:rsidRPr="00ED4019">
        <w:rPr>
          <w:rStyle w:val="DecValTok"/>
          <w:rFonts w:ascii="Times New Roman" w:hAnsi="Times New Roman"/>
        </w:rPr>
        <w:t>1</w:t>
      </w:r>
      <w:r w:rsidRPr="00ED4019">
        <w:rPr>
          <w:rStyle w:val="NormalTok"/>
          <w:rFonts w:ascii="Times New Roman" w:hAnsi="Times New Roman"/>
        </w:rPr>
        <w:t xml:space="preserve">], </w:t>
      </w:r>
      <w:r w:rsidRPr="00ED4019">
        <w:rPr>
          <w:rStyle w:val="AttributeTok"/>
          <w:rFonts w:ascii="Times New Roman" w:hAnsi="Times New Roman"/>
        </w:rPr>
        <w:t>y =</w:t>
      </w:r>
      <w:r w:rsidRPr="00ED4019">
        <w:rPr>
          <w:rStyle w:val="NormalTok"/>
          <w:rFonts w:ascii="Times New Roman" w:hAnsi="Times New Roman"/>
        </w:rPr>
        <w:t xml:space="preserve"> employees[,</w:t>
      </w:r>
      <w:r w:rsidRPr="00ED4019">
        <w:rPr>
          <w:rStyle w:val="DecValTok"/>
          <w:rFonts w:ascii="Times New Roman" w:hAnsi="Times New Roman"/>
        </w:rPr>
        <w:t>2</w:t>
      </w:r>
      <w:r w:rsidRPr="00ED4019">
        <w:rPr>
          <w:rStyle w:val="NormalTok"/>
          <w:rFonts w:ascii="Times New Roman" w:hAnsi="Times New Roman"/>
        </w:rPr>
        <w:t>])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model.prophet.employees </w:t>
      </w:r>
      <w:r w:rsidRPr="00ED4019">
        <w:rPr>
          <w:rStyle w:val="OtherTok"/>
          <w:rFonts w:ascii="Times New Roman" w:hAnsi="Times New Roman"/>
        </w:rPr>
        <w:t>&lt;-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unctionTok"/>
          <w:rFonts w:ascii="Times New Roman" w:hAnsi="Times New Roman"/>
        </w:rPr>
        <w:t>prophet</w:t>
      </w:r>
      <w:r w:rsidRPr="00ED4019">
        <w:rPr>
          <w:rStyle w:val="NormalTok"/>
          <w:rFonts w:ascii="Times New Roman" w:hAnsi="Times New Roman"/>
        </w:rPr>
        <w:t>(employees.prophet)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future.employees </w:t>
      </w:r>
      <w:r w:rsidRPr="00ED4019">
        <w:rPr>
          <w:rStyle w:val="OtherTok"/>
          <w:rFonts w:ascii="Times New Roman" w:hAnsi="Times New Roman"/>
        </w:rPr>
        <w:t>&lt;-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unctionTok"/>
          <w:rFonts w:ascii="Times New Roman" w:hAnsi="Times New Roman"/>
        </w:rPr>
        <w:t>make_future_dataframe</w:t>
      </w:r>
      <w:r w:rsidRPr="00ED4019">
        <w:rPr>
          <w:rStyle w:val="NormalTok"/>
          <w:rFonts w:ascii="Times New Roman" w:hAnsi="Times New Roman"/>
        </w:rPr>
        <w:t xml:space="preserve">(model.prophet.employees, </w:t>
      </w:r>
      <w:r w:rsidRPr="00ED4019">
        <w:rPr>
          <w:rStyle w:val="AttributeTok"/>
          <w:rFonts w:ascii="Times New Roman" w:hAnsi="Times New Roman"/>
        </w:rPr>
        <w:t>periods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DecValTok"/>
          <w:rFonts w:ascii="Times New Roman" w:hAnsi="Times New Roman"/>
        </w:rPr>
        <w:t>10</w:t>
      </w:r>
      <w:r w:rsidRPr="00ED4019">
        <w:rPr>
          <w:rStyle w:val="NormalTok"/>
          <w:rFonts w:ascii="Times New Roman" w:hAnsi="Times New Roman"/>
        </w:rPr>
        <w:t xml:space="preserve">, </w:t>
      </w:r>
      <w:r w:rsidRPr="00ED4019">
        <w:rPr>
          <w:rStyle w:val="AttributeTok"/>
          <w:rFonts w:ascii="Times New Roman" w:hAnsi="Times New Roman"/>
        </w:rPr>
        <w:t>freq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'month'</w:t>
      </w:r>
      <w:r w:rsidRPr="00ED4019">
        <w:rPr>
          <w:rStyle w:val="NormalTok"/>
          <w:rFonts w:ascii="Times New Roman" w:hAnsi="Times New Roman"/>
        </w:rPr>
        <w:t>)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forecast.employees </w:t>
      </w:r>
      <w:r w:rsidRPr="00ED4019">
        <w:rPr>
          <w:rStyle w:val="OtherTok"/>
          <w:rFonts w:ascii="Times New Roman" w:hAnsi="Times New Roman"/>
        </w:rPr>
        <w:t>&lt;-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unctionTok"/>
          <w:rFonts w:ascii="Times New Roman" w:hAnsi="Times New Roman"/>
        </w:rPr>
        <w:t>predict</w:t>
      </w:r>
      <w:r w:rsidRPr="00ED4019">
        <w:rPr>
          <w:rStyle w:val="NormalTok"/>
          <w:rFonts w:ascii="Times New Roman" w:hAnsi="Times New Roman"/>
        </w:rPr>
        <w:t>(model.prophet.employees, future.employees)</w:t>
      </w:r>
      <w:r w:rsidRPr="00ED4019">
        <w:rPr>
          <w:rFonts w:ascii="Times New Roman" w:hAnsi="Times New Roman"/>
        </w:rPr>
        <w:br/>
      </w:r>
      <w:r w:rsidRPr="00ED4019">
        <w:rPr>
          <w:rStyle w:val="FunctionTok"/>
          <w:rFonts w:ascii="Times New Roman" w:hAnsi="Times New Roman"/>
        </w:rPr>
        <w:t>plot</w:t>
      </w:r>
      <w:r w:rsidRPr="00ED4019">
        <w:rPr>
          <w:rStyle w:val="NormalTok"/>
          <w:rFonts w:ascii="Times New Roman" w:hAnsi="Times New Roman"/>
        </w:rPr>
        <w:t xml:space="preserve">(model.prophet.employees, forecast.employees) </w:t>
      </w:r>
      <w:r w:rsidRPr="00ED4019">
        <w:rPr>
          <w:rStyle w:val="SpecialCharTok"/>
          <w:rFonts w:ascii="Times New Roman" w:hAnsi="Times New Roman"/>
        </w:rPr>
        <w:t>+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</w:t>
      </w:r>
      <w:r w:rsidRPr="00ED4019">
        <w:rPr>
          <w:rStyle w:val="FunctionTok"/>
          <w:rFonts w:ascii="Times New Roman" w:hAnsi="Times New Roman"/>
        </w:rPr>
        <w:t>labs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AttributeTok"/>
          <w:rFonts w:ascii="Times New Roman" w:hAnsi="Times New Roman"/>
        </w:rPr>
        <w:t>title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StringTok"/>
          <w:rFonts w:ascii="Times New Roman" w:hAnsi="Times New Roman"/>
        </w:rPr>
        <w:t>월별</w:t>
      </w:r>
      <w:r w:rsidRPr="00ED4019">
        <w:rPr>
          <w:rStyle w:val="String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전체</w:t>
      </w:r>
      <w:r w:rsidRPr="00ED4019">
        <w:rPr>
          <w:rStyle w:val="String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취업자수</w:t>
      </w:r>
      <w:r w:rsidRPr="00ED4019">
        <w:rPr>
          <w:rStyle w:val="String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추세</w:t>
      </w:r>
      <w:r w:rsidRPr="00ED4019">
        <w:rPr>
          <w:rStyle w:val="StringTok"/>
          <w:rFonts w:ascii="Times New Roman" w:hAnsi="Times New Roman"/>
        </w:rPr>
        <w:t>(prophet model)'</w:t>
      </w:r>
      <w:r w:rsidRPr="00ED4019">
        <w:rPr>
          <w:rStyle w:val="NormalTok"/>
          <w:rFonts w:ascii="Times New Roman" w:hAnsi="Times New Roman"/>
        </w:rPr>
        <w:t xml:space="preserve">, </w:t>
      </w:r>
      <w:r w:rsidRPr="00ED4019">
        <w:rPr>
          <w:rStyle w:val="AttributeTok"/>
          <w:rFonts w:ascii="Times New Roman" w:hAnsi="Times New Roman"/>
        </w:rPr>
        <w:t>x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StringTok"/>
          <w:rFonts w:ascii="Times New Roman" w:hAnsi="Times New Roman"/>
        </w:rPr>
        <w:t>연월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NormalTok"/>
          <w:rFonts w:ascii="Times New Roman" w:hAnsi="Times New Roman"/>
        </w:rPr>
        <w:t xml:space="preserve">, </w:t>
      </w:r>
      <w:r w:rsidRPr="00ED4019">
        <w:rPr>
          <w:rStyle w:val="AttributeTok"/>
          <w:rFonts w:ascii="Times New Roman" w:hAnsi="Times New Roman"/>
        </w:rPr>
        <w:t>y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StringTok"/>
          <w:rFonts w:ascii="Times New Roman" w:hAnsi="Times New Roman"/>
        </w:rPr>
        <w:t>취업자수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NormalTok"/>
          <w:rFonts w:ascii="Times New Roman" w:hAnsi="Times New Roman"/>
        </w:rPr>
        <w:t xml:space="preserve">) </w:t>
      </w:r>
      <w:r w:rsidRPr="00ED4019">
        <w:rPr>
          <w:rStyle w:val="SpecialCharTok"/>
          <w:rFonts w:ascii="Times New Roman" w:hAnsi="Times New Roman"/>
        </w:rPr>
        <w:t>+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</w:t>
      </w:r>
      <w:r w:rsidRPr="00ED4019">
        <w:rPr>
          <w:rStyle w:val="FunctionTok"/>
          <w:rFonts w:ascii="Times New Roman" w:hAnsi="Times New Roman"/>
        </w:rPr>
        <w:t>scale_y_continuous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AttributeTok"/>
          <w:rFonts w:ascii="Times New Roman" w:hAnsi="Times New Roman"/>
        </w:rPr>
        <w:t>labels =</w:t>
      </w:r>
      <w:r w:rsidRPr="00ED4019">
        <w:rPr>
          <w:rStyle w:val="NormalTok"/>
          <w:rFonts w:ascii="Times New Roman" w:hAnsi="Times New Roman"/>
        </w:rPr>
        <w:t xml:space="preserve"> scales</w:t>
      </w:r>
      <w:r w:rsidRPr="00ED4019">
        <w:rPr>
          <w:rStyle w:val="SpecialCharTok"/>
          <w:rFonts w:ascii="Times New Roman" w:hAnsi="Times New Roman"/>
        </w:rPr>
        <w:t>::</w:t>
      </w:r>
      <w:r w:rsidRPr="00ED4019">
        <w:rPr>
          <w:rStyle w:val="FunctionTok"/>
          <w:rFonts w:ascii="Times New Roman" w:hAnsi="Times New Roman"/>
        </w:rPr>
        <w:t>number_format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AttributeTok"/>
          <w:rFonts w:ascii="Times New Roman" w:hAnsi="Times New Roman"/>
        </w:rPr>
        <w:t>big.mark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','</w:t>
      </w:r>
      <w:r w:rsidRPr="00ED4019">
        <w:rPr>
          <w:rStyle w:val="NormalTok"/>
          <w:rFonts w:ascii="Times New Roman" w:hAnsi="Times New Roman"/>
        </w:rPr>
        <w:t>))</w:t>
      </w:r>
    </w:p>
    <w:p w14:paraId="5D3AEB47" w14:textId="77777777" w:rsidR="00FD7B2A" w:rsidRPr="00ED4019" w:rsidRDefault="00FD7B2A">
      <w:pPr>
        <w:pStyle w:val="Figure"/>
        <w:jc w:val="both"/>
        <w:rPr>
          <w:rFonts w:ascii="Times New Roman" w:hAnsi="Times New Roman"/>
        </w:rPr>
        <w:pPrChange w:id="5597" w:author="제이펍 출판사" w:date="2021-03-14T15:57:00Z">
          <w:pPr>
            <w:pStyle w:val="Figure"/>
          </w:pPr>
        </w:pPrChange>
      </w:pPr>
      <w:r w:rsidRPr="00ED4019">
        <w:rPr>
          <w:rFonts w:ascii="Times New Roman" w:hAnsi="Times New Roman"/>
          <w:noProof/>
          <w:lang w:eastAsia="ko-KR"/>
        </w:rPr>
        <w:lastRenderedPageBreak/>
        <w:drawing>
          <wp:inline distT="0" distB="0" distL="0" distR="0" wp14:anchorId="65BBF2EB" wp14:editId="76630985">
            <wp:extent cx="4572000" cy="3657600"/>
            <wp:effectExtent l="0" t="0" r="0" b="0"/>
            <wp:docPr id="153" name="그림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"/>
                    <pic:cNvPicPr>
                      <a:picLocks noChangeAspect="1" noChangeArrowheads="1"/>
                    </pic:cNvPicPr>
                  </pic:nvPicPr>
                  <pic:blipFill>
                    <a:blip r:embed="rId17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860F0A3" w14:textId="77777777" w:rsidR="00FD7B2A" w:rsidRPr="00ED4019" w:rsidRDefault="00FD7B2A">
      <w:pPr>
        <w:pStyle w:val="a6"/>
        <w:jc w:val="both"/>
        <w:rPr>
          <w:rFonts w:ascii="Times New Roman" w:hAnsi="Times New Roman"/>
        </w:rPr>
        <w:pPrChange w:id="5598" w:author="제이펍 출판사" w:date="2021-03-14T15:57:00Z">
          <w:pPr>
            <w:pStyle w:val="a6"/>
            <w:jc w:val="center"/>
          </w:pPr>
        </w:pPrChange>
      </w:pPr>
      <w:commentRangeStart w:id="5599"/>
      <w:r w:rsidRPr="00ED4019">
        <w:rPr>
          <w:rFonts w:ascii="Times New Roman" w:hAnsi="Times New Roman" w:hint="eastAsia"/>
        </w:rPr>
        <w:t>그림</w:t>
      </w:r>
      <w:r w:rsidRPr="00ED4019">
        <w:rPr>
          <w:rFonts w:ascii="Times New Roman" w:hAnsi="Times New Roman" w:hint="eastAsia"/>
        </w:rPr>
        <w:t xml:space="preserve"> </w:t>
      </w:r>
      <w:r w:rsidRPr="00ED4019">
        <w:rPr>
          <w:rFonts w:ascii="Times New Roman" w:hAnsi="Times New Roman"/>
        </w:rPr>
        <w:t>6-77</w:t>
      </w:r>
      <w:commentRangeEnd w:id="5599"/>
      <w:r w:rsidR="00F7781F">
        <w:rPr>
          <w:rStyle w:val="af3"/>
          <w:i w:val="0"/>
        </w:rPr>
        <w:commentReference w:id="5599"/>
      </w:r>
    </w:p>
    <w:p w14:paraId="79FC81FD" w14:textId="77777777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5600" w:author="제이펍 출판사" w:date="2021-03-14T15:57:00Z">
          <w:pPr>
            <w:pStyle w:val="SourceCode"/>
          </w:pPr>
        </w:pPrChange>
      </w:pPr>
      <w:r w:rsidRPr="00ED4019">
        <w:rPr>
          <w:rStyle w:val="FunctionTok"/>
          <w:rFonts w:ascii="Times New Roman" w:hAnsi="Times New Roman"/>
        </w:rPr>
        <w:t>prophet_plot_</w:t>
      </w:r>
      <w:proofErr w:type="gramStart"/>
      <w:r w:rsidRPr="00ED4019">
        <w:rPr>
          <w:rStyle w:val="FunctionTok"/>
          <w:rFonts w:ascii="Times New Roman" w:hAnsi="Times New Roman"/>
        </w:rPr>
        <w:t>components</w:t>
      </w:r>
      <w:r w:rsidRPr="00ED4019">
        <w:rPr>
          <w:rStyle w:val="NormalTok"/>
          <w:rFonts w:ascii="Times New Roman" w:hAnsi="Times New Roman"/>
        </w:rPr>
        <w:t>(</w:t>
      </w:r>
      <w:proofErr w:type="gramEnd"/>
      <w:r w:rsidRPr="00ED4019">
        <w:rPr>
          <w:rStyle w:val="NormalTok"/>
          <w:rFonts w:ascii="Times New Roman" w:hAnsi="Times New Roman"/>
        </w:rPr>
        <w:t>model.prophet.employees, forecast.employees)</w:t>
      </w:r>
    </w:p>
    <w:p w14:paraId="6713D2E0" w14:textId="77777777" w:rsidR="00FD7B2A" w:rsidRPr="00ED4019" w:rsidRDefault="00FD7B2A">
      <w:pPr>
        <w:pStyle w:val="Figure"/>
        <w:jc w:val="both"/>
        <w:rPr>
          <w:rFonts w:ascii="Times New Roman" w:hAnsi="Times New Roman"/>
        </w:rPr>
        <w:pPrChange w:id="5601" w:author="제이펍 출판사" w:date="2021-03-14T15:57:00Z">
          <w:pPr>
            <w:pStyle w:val="Figure"/>
          </w:pPr>
        </w:pPrChange>
      </w:pPr>
      <w:r w:rsidRPr="00ED4019">
        <w:rPr>
          <w:rFonts w:ascii="Times New Roman" w:hAnsi="Times New Roman"/>
          <w:noProof/>
          <w:lang w:eastAsia="ko-KR"/>
        </w:rPr>
        <w:drawing>
          <wp:inline distT="0" distB="0" distL="0" distR="0" wp14:anchorId="50711F96" wp14:editId="1ED5A977">
            <wp:extent cx="4572000" cy="3657600"/>
            <wp:effectExtent l="0" t="0" r="0" b="0"/>
            <wp:docPr id="155" name="그림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"/>
                    <pic:cNvPicPr>
                      <a:picLocks noChangeAspect="1" noChangeArrowheads="1"/>
                    </pic:cNvPicPr>
                  </pic:nvPicPr>
                  <pic:blipFill>
                    <a:blip r:embed="rId17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E8DC0E6" w14:textId="77777777" w:rsidR="00FD7B2A" w:rsidRPr="00ED4019" w:rsidRDefault="00FD7B2A">
      <w:pPr>
        <w:pStyle w:val="a6"/>
        <w:jc w:val="both"/>
        <w:rPr>
          <w:rFonts w:ascii="Times New Roman" w:hAnsi="Times New Roman"/>
        </w:rPr>
        <w:pPrChange w:id="5602" w:author="제이펍 출판사" w:date="2021-03-14T15:57:00Z">
          <w:pPr>
            <w:pStyle w:val="a6"/>
            <w:jc w:val="center"/>
          </w:pPr>
        </w:pPrChange>
      </w:pPr>
      <w:commentRangeStart w:id="5603"/>
      <w:r w:rsidRPr="00ED4019">
        <w:rPr>
          <w:rFonts w:ascii="Times New Roman" w:hAnsi="Times New Roman" w:hint="eastAsia"/>
        </w:rPr>
        <w:t>그림</w:t>
      </w:r>
      <w:r w:rsidRPr="00ED4019">
        <w:rPr>
          <w:rFonts w:ascii="Times New Roman" w:hAnsi="Times New Roman" w:hint="eastAsia"/>
        </w:rPr>
        <w:t xml:space="preserve"> </w:t>
      </w:r>
      <w:r w:rsidRPr="00ED4019">
        <w:rPr>
          <w:rFonts w:ascii="Times New Roman" w:hAnsi="Times New Roman"/>
        </w:rPr>
        <w:t>6-78</w:t>
      </w:r>
      <w:commentRangeEnd w:id="5603"/>
      <w:r w:rsidR="00F7781F">
        <w:rPr>
          <w:rStyle w:val="af3"/>
          <w:i w:val="0"/>
        </w:rPr>
        <w:commentReference w:id="5603"/>
      </w:r>
    </w:p>
    <w:p w14:paraId="1F2E3C7B" w14:textId="77777777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5604" w:author="제이펍 출판사" w:date="2021-03-14T15:57:00Z">
          <w:pPr>
            <w:pStyle w:val="SourceCode"/>
          </w:pPr>
        </w:pPrChange>
      </w:pPr>
      <w:r w:rsidRPr="00ED4019">
        <w:rPr>
          <w:rStyle w:val="NormalTok"/>
          <w:rFonts w:ascii="Times New Roman" w:hAnsi="Times New Roman"/>
        </w:rPr>
        <w:t xml:space="preserve">covid.prophet </w:t>
      </w:r>
      <w:r w:rsidRPr="00ED4019">
        <w:rPr>
          <w:rStyle w:val="OtherTok"/>
          <w:rFonts w:ascii="Times New Roman" w:hAnsi="Times New Roman"/>
        </w:rPr>
        <w:t>&lt;-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unctionTok"/>
          <w:rFonts w:ascii="Times New Roman" w:hAnsi="Times New Roman"/>
        </w:rPr>
        <w:t>data.frame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AttributeTok"/>
          <w:rFonts w:ascii="Times New Roman" w:hAnsi="Times New Roman"/>
        </w:rPr>
        <w:t>ds =</w:t>
      </w:r>
      <w:r w:rsidRPr="00ED4019">
        <w:rPr>
          <w:rStyle w:val="NormalTok"/>
          <w:rFonts w:ascii="Times New Roman" w:hAnsi="Times New Roman"/>
        </w:rPr>
        <w:t xml:space="preserve"> covid19</w:t>
      </w:r>
      <w:r w:rsidRPr="00ED4019">
        <w:rPr>
          <w:rStyle w:val="SpecialCharTok"/>
          <w:rFonts w:ascii="Times New Roman" w:hAnsi="Times New Roman"/>
        </w:rPr>
        <w:t>$</w:t>
      </w:r>
      <w:r w:rsidRPr="00ED4019">
        <w:rPr>
          <w:rStyle w:val="NormalTok"/>
          <w:rFonts w:ascii="Times New Roman" w:hAnsi="Times New Roman"/>
        </w:rPr>
        <w:t xml:space="preserve">date, </w:t>
      </w:r>
      <w:r w:rsidRPr="00ED4019">
        <w:rPr>
          <w:rStyle w:val="AttributeTok"/>
          <w:rFonts w:ascii="Times New Roman" w:hAnsi="Times New Roman"/>
        </w:rPr>
        <w:t>y =</w:t>
      </w:r>
      <w:r w:rsidRPr="00ED4019">
        <w:rPr>
          <w:rStyle w:val="NormalTok"/>
          <w:rFonts w:ascii="Times New Roman" w:hAnsi="Times New Roman"/>
        </w:rPr>
        <w:t xml:space="preserve"> covid19</w:t>
      </w:r>
      <w:r w:rsidRPr="00ED4019">
        <w:rPr>
          <w:rStyle w:val="SpecialCharTok"/>
          <w:rFonts w:ascii="Times New Roman" w:hAnsi="Times New Roman"/>
        </w:rPr>
        <w:t>$</w:t>
      </w:r>
      <w:r w:rsidRPr="00ED4019">
        <w:rPr>
          <w:rStyle w:val="StringTok"/>
          <w:rFonts w:ascii="Times New Roman" w:hAnsi="Times New Roman"/>
        </w:rPr>
        <w:t>`</w:t>
      </w:r>
      <w:r w:rsidRPr="00ED4019">
        <w:rPr>
          <w:rStyle w:val="AttributeTok"/>
          <w:rFonts w:ascii="Times New Roman" w:hAnsi="Times New Roman"/>
        </w:rPr>
        <w:t>0-9</w:t>
      </w:r>
      <w:r w:rsidRPr="00ED4019">
        <w:rPr>
          <w:rStyle w:val="AttributeTok"/>
          <w:rFonts w:ascii="Times New Roman" w:hAnsi="Times New Roman"/>
        </w:rPr>
        <w:t>세</w:t>
      </w:r>
      <w:r w:rsidRPr="00ED4019">
        <w:rPr>
          <w:rStyle w:val="StringTok"/>
          <w:rFonts w:ascii="Times New Roman" w:hAnsi="Times New Roman"/>
        </w:rPr>
        <w:t>`</w:t>
      </w:r>
      <w:r w:rsidRPr="00ED4019">
        <w:rPr>
          <w:rStyle w:val="NormalTok"/>
          <w:rFonts w:ascii="Times New Roman" w:hAnsi="Times New Roman"/>
        </w:rPr>
        <w:t>)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model.prophet.covid </w:t>
      </w:r>
      <w:r w:rsidRPr="00ED4019">
        <w:rPr>
          <w:rStyle w:val="OtherTok"/>
          <w:rFonts w:ascii="Times New Roman" w:hAnsi="Times New Roman"/>
        </w:rPr>
        <w:t>&lt;-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unctionTok"/>
          <w:rFonts w:ascii="Times New Roman" w:hAnsi="Times New Roman"/>
        </w:rPr>
        <w:t>prophet</w:t>
      </w:r>
      <w:r w:rsidRPr="00ED4019">
        <w:rPr>
          <w:rStyle w:val="NormalTok"/>
          <w:rFonts w:ascii="Times New Roman" w:hAnsi="Times New Roman"/>
        </w:rPr>
        <w:t xml:space="preserve">(covid.prophet, </w:t>
      </w:r>
      <w:r w:rsidRPr="00ED4019">
        <w:rPr>
          <w:rStyle w:val="AttributeTok"/>
          <w:rFonts w:ascii="Times New Roman" w:hAnsi="Times New Roman"/>
        </w:rPr>
        <w:t>yearly.seasonality=</w:t>
      </w:r>
      <w:r w:rsidRPr="00ED4019">
        <w:rPr>
          <w:rStyle w:val="ConstantTok"/>
          <w:rFonts w:ascii="Times New Roman" w:hAnsi="Times New Roman"/>
        </w:rPr>
        <w:t>TRUE</w:t>
      </w:r>
      <w:r w:rsidRPr="00ED4019">
        <w:rPr>
          <w:rStyle w:val="NormalTok"/>
          <w:rFonts w:ascii="Times New Roman" w:hAnsi="Times New Roman"/>
        </w:rPr>
        <w:t xml:space="preserve">, </w:t>
      </w:r>
      <w:r w:rsidRPr="00ED4019">
        <w:rPr>
          <w:rStyle w:val="AttributeTok"/>
          <w:rFonts w:ascii="Times New Roman" w:hAnsi="Times New Roman"/>
        </w:rPr>
        <w:t>daily.seasonality=</w:t>
      </w:r>
      <w:r w:rsidRPr="00ED4019">
        <w:rPr>
          <w:rStyle w:val="ConstantTok"/>
          <w:rFonts w:ascii="Times New Roman" w:hAnsi="Times New Roman"/>
        </w:rPr>
        <w:t>TRUE</w:t>
      </w:r>
      <w:r w:rsidRPr="00ED4019">
        <w:rPr>
          <w:rStyle w:val="NormalTok"/>
          <w:rFonts w:ascii="Times New Roman" w:hAnsi="Times New Roman"/>
        </w:rPr>
        <w:t xml:space="preserve">, </w:t>
      </w:r>
      <w:r w:rsidRPr="00ED4019">
        <w:rPr>
          <w:rStyle w:val="AttributeTok"/>
          <w:rFonts w:ascii="Times New Roman" w:hAnsi="Times New Roman"/>
        </w:rPr>
        <w:lastRenderedPageBreak/>
        <w:t>weekly.seasonality=</w:t>
      </w:r>
      <w:r w:rsidRPr="00ED4019">
        <w:rPr>
          <w:rStyle w:val="ConstantTok"/>
          <w:rFonts w:ascii="Times New Roman" w:hAnsi="Times New Roman"/>
        </w:rPr>
        <w:t>TRUE</w:t>
      </w:r>
      <w:r w:rsidRPr="00ED4019">
        <w:rPr>
          <w:rStyle w:val="NormalTok"/>
          <w:rFonts w:ascii="Times New Roman" w:hAnsi="Times New Roman"/>
        </w:rPr>
        <w:t>)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future.covid </w:t>
      </w:r>
      <w:r w:rsidRPr="00ED4019">
        <w:rPr>
          <w:rStyle w:val="OtherTok"/>
          <w:rFonts w:ascii="Times New Roman" w:hAnsi="Times New Roman"/>
        </w:rPr>
        <w:t>&lt;-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unctionTok"/>
          <w:rFonts w:ascii="Times New Roman" w:hAnsi="Times New Roman"/>
        </w:rPr>
        <w:t>make_future_dataframe</w:t>
      </w:r>
      <w:r w:rsidRPr="00ED4019">
        <w:rPr>
          <w:rStyle w:val="NormalTok"/>
          <w:rFonts w:ascii="Times New Roman" w:hAnsi="Times New Roman"/>
        </w:rPr>
        <w:t xml:space="preserve">(model.prophet.covid, </w:t>
      </w:r>
      <w:r w:rsidRPr="00ED4019">
        <w:rPr>
          <w:rStyle w:val="AttributeTok"/>
          <w:rFonts w:ascii="Times New Roman" w:hAnsi="Times New Roman"/>
        </w:rPr>
        <w:t>periods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DecValTok"/>
          <w:rFonts w:ascii="Times New Roman" w:hAnsi="Times New Roman"/>
        </w:rPr>
        <w:t>100</w:t>
      </w:r>
      <w:r w:rsidRPr="00ED4019">
        <w:rPr>
          <w:rStyle w:val="NormalTok"/>
          <w:rFonts w:ascii="Times New Roman" w:hAnsi="Times New Roman"/>
        </w:rPr>
        <w:t xml:space="preserve">, </w:t>
      </w:r>
      <w:r w:rsidRPr="00ED4019">
        <w:rPr>
          <w:rStyle w:val="AttributeTok"/>
          <w:rFonts w:ascii="Times New Roman" w:hAnsi="Times New Roman"/>
        </w:rPr>
        <w:t>freq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'day'</w:t>
      </w:r>
      <w:r w:rsidRPr="00ED4019">
        <w:rPr>
          <w:rStyle w:val="NormalTok"/>
          <w:rFonts w:ascii="Times New Roman" w:hAnsi="Times New Roman"/>
        </w:rPr>
        <w:t>)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forecast.covid </w:t>
      </w:r>
      <w:r w:rsidRPr="00ED4019">
        <w:rPr>
          <w:rStyle w:val="OtherTok"/>
          <w:rFonts w:ascii="Times New Roman" w:hAnsi="Times New Roman"/>
        </w:rPr>
        <w:t>&lt;-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unctionTok"/>
          <w:rFonts w:ascii="Times New Roman" w:hAnsi="Times New Roman"/>
        </w:rPr>
        <w:t>predict</w:t>
      </w:r>
      <w:r w:rsidRPr="00ED4019">
        <w:rPr>
          <w:rStyle w:val="NormalTok"/>
          <w:rFonts w:ascii="Times New Roman" w:hAnsi="Times New Roman"/>
        </w:rPr>
        <w:t>(model.prophet.covid, future.covid)</w:t>
      </w:r>
      <w:r w:rsidRPr="00ED4019">
        <w:rPr>
          <w:rFonts w:ascii="Times New Roman" w:hAnsi="Times New Roman"/>
        </w:rPr>
        <w:br/>
      </w:r>
      <w:r w:rsidRPr="00ED4019">
        <w:rPr>
          <w:rStyle w:val="FunctionTok"/>
          <w:rFonts w:ascii="Times New Roman" w:hAnsi="Times New Roman"/>
        </w:rPr>
        <w:t>plot</w:t>
      </w:r>
      <w:r w:rsidRPr="00ED4019">
        <w:rPr>
          <w:rStyle w:val="NormalTok"/>
          <w:rFonts w:ascii="Times New Roman" w:hAnsi="Times New Roman"/>
        </w:rPr>
        <w:t xml:space="preserve">(model.prophet.covid, forecast.covid) </w:t>
      </w:r>
      <w:r w:rsidRPr="00ED4019">
        <w:rPr>
          <w:rStyle w:val="SpecialCharTok"/>
          <w:rFonts w:ascii="Times New Roman" w:hAnsi="Times New Roman"/>
        </w:rPr>
        <w:t>+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</w:t>
      </w:r>
      <w:r w:rsidRPr="00ED4019">
        <w:rPr>
          <w:rStyle w:val="FunctionTok"/>
          <w:rFonts w:ascii="Times New Roman" w:hAnsi="Times New Roman"/>
        </w:rPr>
        <w:t>labs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AttributeTok"/>
          <w:rFonts w:ascii="Times New Roman" w:hAnsi="Times New Roman"/>
        </w:rPr>
        <w:t>title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StringTok"/>
          <w:rFonts w:ascii="Times New Roman" w:hAnsi="Times New Roman"/>
        </w:rPr>
        <w:t>일별</w:t>
      </w:r>
      <w:r w:rsidRPr="00ED4019">
        <w:rPr>
          <w:rStyle w:val="String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코로나</w:t>
      </w:r>
      <w:r w:rsidRPr="00ED4019">
        <w:rPr>
          <w:rStyle w:val="String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확진자수</w:t>
      </w:r>
      <w:r w:rsidRPr="00ED4019">
        <w:rPr>
          <w:rStyle w:val="String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추세</w:t>
      </w:r>
      <w:r w:rsidRPr="00ED4019">
        <w:rPr>
          <w:rStyle w:val="StringTok"/>
          <w:rFonts w:ascii="Times New Roman" w:hAnsi="Times New Roman"/>
        </w:rPr>
        <w:t>(0-9</w:t>
      </w:r>
      <w:r w:rsidRPr="00ED4019">
        <w:rPr>
          <w:rStyle w:val="StringTok"/>
          <w:rFonts w:ascii="Times New Roman" w:hAnsi="Times New Roman"/>
        </w:rPr>
        <w:t>세</w:t>
      </w:r>
      <w:r w:rsidRPr="00ED4019">
        <w:rPr>
          <w:rStyle w:val="StringTok"/>
          <w:rFonts w:ascii="Times New Roman" w:hAnsi="Times New Roman"/>
        </w:rPr>
        <w:t>, prophet model)'</w:t>
      </w:r>
      <w:r w:rsidRPr="00ED4019">
        <w:rPr>
          <w:rStyle w:val="NormalTok"/>
          <w:rFonts w:ascii="Times New Roman" w:hAnsi="Times New Roman"/>
        </w:rPr>
        <w:t xml:space="preserve">, </w:t>
      </w:r>
      <w:r w:rsidRPr="00ED4019">
        <w:rPr>
          <w:rStyle w:val="AttributeTok"/>
          <w:rFonts w:ascii="Times New Roman" w:hAnsi="Times New Roman"/>
        </w:rPr>
        <w:t>x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StringTok"/>
          <w:rFonts w:ascii="Times New Roman" w:hAnsi="Times New Roman"/>
        </w:rPr>
        <w:t>연월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NormalTok"/>
          <w:rFonts w:ascii="Times New Roman" w:hAnsi="Times New Roman"/>
        </w:rPr>
        <w:t xml:space="preserve">, </w:t>
      </w:r>
      <w:r w:rsidRPr="00ED4019">
        <w:rPr>
          <w:rStyle w:val="AttributeTok"/>
          <w:rFonts w:ascii="Times New Roman" w:hAnsi="Times New Roman"/>
        </w:rPr>
        <w:t>y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StringTok"/>
          <w:rFonts w:ascii="Times New Roman" w:hAnsi="Times New Roman"/>
        </w:rPr>
        <w:t>확진자수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NormalTok"/>
          <w:rFonts w:ascii="Times New Roman" w:hAnsi="Times New Roman"/>
        </w:rPr>
        <w:t xml:space="preserve">) </w:t>
      </w:r>
      <w:r w:rsidRPr="00ED4019">
        <w:rPr>
          <w:rStyle w:val="SpecialCharTok"/>
          <w:rFonts w:ascii="Times New Roman" w:hAnsi="Times New Roman"/>
        </w:rPr>
        <w:t>+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</w:t>
      </w:r>
      <w:r w:rsidRPr="00ED4019">
        <w:rPr>
          <w:rStyle w:val="FunctionTok"/>
          <w:rFonts w:ascii="Times New Roman" w:hAnsi="Times New Roman"/>
        </w:rPr>
        <w:t>scale_y_continuous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AttributeTok"/>
          <w:rFonts w:ascii="Times New Roman" w:hAnsi="Times New Roman"/>
        </w:rPr>
        <w:t>labels =</w:t>
      </w:r>
      <w:r w:rsidRPr="00ED4019">
        <w:rPr>
          <w:rStyle w:val="NormalTok"/>
          <w:rFonts w:ascii="Times New Roman" w:hAnsi="Times New Roman"/>
        </w:rPr>
        <w:t xml:space="preserve"> scales</w:t>
      </w:r>
      <w:r w:rsidRPr="00ED4019">
        <w:rPr>
          <w:rStyle w:val="SpecialCharTok"/>
          <w:rFonts w:ascii="Times New Roman" w:hAnsi="Times New Roman"/>
        </w:rPr>
        <w:t>::</w:t>
      </w:r>
      <w:r w:rsidRPr="00ED4019">
        <w:rPr>
          <w:rStyle w:val="FunctionTok"/>
          <w:rFonts w:ascii="Times New Roman" w:hAnsi="Times New Roman"/>
        </w:rPr>
        <w:t>number_format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AttributeTok"/>
          <w:rFonts w:ascii="Times New Roman" w:hAnsi="Times New Roman"/>
        </w:rPr>
        <w:t>big.mark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','</w:t>
      </w:r>
      <w:r w:rsidRPr="00ED4019">
        <w:rPr>
          <w:rStyle w:val="NormalTok"/>
          <w:rFonts w:ascii="Times New Roman" w:hAnsi="Times New Roman"/>
        </w:rPr>
        <w:t>))</w:t>
      </w:r>
    </w:p>
    <w:p w14:paraId="4BD2F726" w14:textId="77777777" w:rsidR="00FD7B2A" w:rsidRPr="00ED4019" w:rsidRDefault="00FD7B2A">
      <w:pPr>
        <w:pStyle w:val="Figure"/>
        <w:jc w:val="both"/>
        <w:rPr>
          <w:rFonts w:ascii="Times New Roman" w:hAnsi="Times New Roman"/>
        </w:rPr>
        <w:pPrChange w:id="5605" w:author="제이펍 출판사" w:date="2021-03-14T15:57:00Z">
          <w:pPr>
            <w:pStyle w:val="Figure"/>
          </w:pPr>
        </w:pPrChange>
      </w:pPr>
      <w:r w:rsidRPr="00ED4019">
        <w:rPr>
          <w:rFonts w:ascii="Times New Roman" w:hAnsi="Times New Roman"/>
          <w:noProof/>
          <w:lang w:eastAsia="ko-KR"/>
        </w:rPr>
        <w:drawing>
          <wp:inline distT="0" distB="0" distL="0" distR="0" wp14:anchorId="05D30A42" wp14:editId="0C3D3928">
            <wp:extent cx="4572000" cy="3657600"/>
            <wp:effectExtent l="0" t="0" r="0" b="0"/>
            <wp:docPr id="157" name="그림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"/>
                    <pic:cNvPicPr>
                      <a:picLocks noChangeAspect="1" noChangeArrowheads="1"/>
                    </pic:cNvPicPr>
                  </pic:nvPicPr>
                  <pic:blipFill>
                    <a:blip r:embed="rId17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7605D0B" w14:textId="77777777" w:rsidR="00FD7B2A" w:rsidRPr="00ED4019" w:rsidRDefault="00FD7B2A">
      <w:pPr>
        <w:pStyle w:val="a6"/>
        <w:jc w:val="both"/>
        <w:rPr>
          <w:rFonts w:ascii="Times New Roman" w:hAnsi="Times New Roman"/>
        </w:rPr>
        <w:pPrChange w:id="5606" w:author="제이펍 출판사" w:date="2021-03-14T15:57:00Z">
          <w:pPr>
            <w:pStyle w:val="a6"/>
            <w:jc w:val="center"/>
          </w:pPr>
        </w:pPrChange>
      </w:pPr>
      <w:commentRangeStart w:id="5607"/>
      <w:r w:rsidRPr="00ED4019">
        <w:rPr>
          <w:rFonts w:ascii="Times New Roman" w:hAnsi="Times New Roman" w:hint="eastAsia"/>
        </w:rPr>
        <w:t>그림</w:t>
      </w:r>
      <w:r w:rsidRPr="00ED4019">
        <w:rPr>
          <w:rFonts w:ascii="Times New Roman" w:hAnsi="Times New Roman" w:hint="eastAsia"/>
        </w:rPr>
        <w:t xml:space="preserve"> </w:t>
      </w:r>
      <w:r w:rsidRPr="00ED4019">
        <w:rPr>
          <w:rFonts w:ascii="Times New Roman" w:hAnsi="Times New Roman"/>
        </w:rPr>
        <w:t>6-79</w:t>
      </w:r>
      <w:commentRangeEnd w:id="5607"/>
      <w:r w:rsidR="00C24E8F">
        <w:rPr>
          <w:rStyle w:val="af3"/>
          <w:i w:val="0"/>
        </w:rPr>
        <w:commentReference w:id="5607"/>
      </w:r>
    </w:p>
    <w:p w14:paraId="46DE72F2" w14:textId="77777777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5608" w:author="제이펍 출판사" w:date="2021-03-14T15:57:00Z">
          <w:pPr>
            <w:pStyle w:val="SourceCode"/>
          </w:pPr>
        </w:pPrChange>
      </w:pPr>
      <w:r w:rsidRPr="00ED4019">
        <w:rPr>
          <w:rStyle w:val="FunctionTok"/>
          <w:rFonts w:ascii="Times New Roman" w:hAnsi="Times New Roman"/>
        </w:rPr>
        <w:t>prophet_plot_</w:t>
      </w:r>
      <w:proofErr w:type="gramStart"/>
      <w:r w:rsidRPr="00ED4019">
        <w:rPr>
          <w:rStyle w:val="FunctionTok"/>
          <w:rFonts w:ascii="Times New Roman" w:hAnsi="Times New Roman"/>
        </w:rPr>
        <w:t>components</w:t>
      </w:r>
      <w:r w:rsidRPr="00ED4019">
        <w:rPr>
          <w:rStyle w:val="NormalTok"/>
          <w:rFonts w:ascii="Times New Roman" w:hAnsi="Times New Roman"/>
        </w:rPr>
        <w:t>(</w:t>
      </w:r>
      <w:proofErr w:type="gramEnd"/>
      <w:r w:rsidRPr="00ED4019">
        <w:rPr>
          <w:rStyle w:val="NormalTok"/>
          <w:rFonts w:ascii="Times New Roman" w:hAnsi="Times New Roman"/>
        </w:rPr>
        <w:t>model.prophet.covid, forecast.covid)</w:t>
      </w:r>
    </w:p>
    <w:p w14:paraId="5EEC82CE" w14:textId="77777777" w:rsidR="00FD7B2A" w:rsidRPr="00ED4019" w:rsidRDefault="00FD7B2A">
      <w:pPr>
        <w:pStyle w:val="Figure"/>
        <w:jc w:val="both"/>
        <w:rPr>
          <w:rFonts w:ascii="Times New Roman" w:hAnsi="Times New Roman"/>
        </w:rPr>
        <w:pPrChange w:id="5609" w:author="제이펍 출판사" w:date="2021-03-14T15:57:00Z">
          <w:pPr>
            <w:pStyle w:val="Figure"/>
          </w:pPr>
        </w:pPrChange>
      </w:pPr>
      <w:r w:rsidRPr="00ED4019">
        <w:rPr>
          <w:rFonts w:ascii="Times New Roman" w:hAnsi="Times New Roman"/>
          <w:noProof/>
          <w:lang w:eastAsia="ko-KR"/>
        </w:rPr>
        <w:lastRenderedPageBreak/>
        <w:drawing>
          <wp:inline distT="0" distB="0" distL="0" distR="0" wp14:anchorId="23C66955" wp14:editId="0DC3A565">
            <wp:extent cx="4572000" cy="3657600"/>
            <wp:effectExtent l="0" t="0" r="0" b="0"/>
            <wp:docPr id="159" name="그림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"/>
                    <pic:cNvPicPr>
                      <a:picLocks noChangeAspect="1" noChangeArrowheads="1"/>
                    </pic:cNvPicPr>
                  </pic:nvPicPr>
                  <pic:blipFill>
                    <a:blip r:embed="rId17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2631152" w14:textId="77777777" w:rsidR="00FD7B2A" w:rsidRPr="00ED4019" w:rsidRDefault="00FD7B2A">
      <w:pPr>
        <w:pStyle w:val="a6"/>
        <w:jc w:val="both"/>
        <w:rPr>
          <w:rFonts w:ascii="Times New Roman" w:hAnsi="Times New Roman"/>
          <w:lang w:eastAsia="ko-KR"/>
        </w:rPr>
        <w:pPrChange w:id="5610" w:author="제이펍 출판사" w:date="2021-03-14T15:57:00Z">
          <w:pPr>
            <w:pStyle w:val="a6"/>
            <w:jc w:val="center"/>
          </w:pPr>
        </w:pPrChange>
      </w:pPr>
      <w:commentRangeStart w:id="5611"/>
      <w:r w:rsidRPr="00ED4019">
        <w:rPr>
          <w:rFonts w:ascii="Times New Roman" w:hAnsi="Times New Roman" w:hint="eastAsia"/>
          <w:lang w:eastAsia="ko-KR"/>
        </w:rPr>
        <w:t>그림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6-80</w:t>
      </w:r>
      <w:commentRangeEnd w:id="5611"/>
      <w:r w:rsidR="007702FC">
        <w:rPr>
          <w:rStyle w:val="af3"/>
          <w:i w:val="0"/>
        </w:rPr>
        <w:commentReference w:id="5611"/>
      </w:r>
    </w:p>
    <w:p w14:paraId="1D9C53A1" w14:textId="79A42BBB" w:rsidR="00FD7B2A" w:rsidRDefault="007702FC">
      <w:pPr>
        <w:pStyle w:val="1"/>
        <w:numPr>
          <w:ilvl w:val="0"/>
          <w:numId w:val="0"/>
        </w:numPr>
        <w:jc w:val="both"/>
        <w:rPr>
          <w:lang w:eastAsia="ko-KR"/>
        </w:rPr>
        <w:pPrChange w:id="5612" w:author="user" w:date="2021-03-23T11:30:00Z">
          <w:pPr>
            <w:pStyle w:val="1"/>
          </w:pPr>
        </w:pPrChange>
      </w:pPr>
      <w:bookmarkStart w:id="5613" w:name="신경망neural-network-모델"/>
      <w:bookmarkEnd w:id="5500"/>
      <w:ins w:id="5614" w:author="user" w:date="2021-03-23T11:30:00Z">
        <w:r>
          <w:rPr>
            <w:rFonts w:hint="eastAsia"/>
            <w:lang w:eastAsia="ko-KR"/>
          </w:rPr>
          <w:t xml:space="preserve">6.10 </w:t>
        </w:r>
      </w:ins>
      <w:r w:rsidR="00FD7B2A">
        <w:rPr>
          <w:lang w:eastAsia="ko-KR"/>
        </w:rPr>
        <w:t>신경망</w:t>
      </w:r>
      <w:del w:id="5615" w:author="user" w:date="2021-03-23T11:30:00Z">
        <w:r w:rsidR="00FD7B2A" w:rsidDel="007702FC">
          <w:rPr>
            <w:lang w:eastAsia="ko-KR"/>
          </w:rPr>
          <w:delText>(Neural Network)</w:delText>
        </w:r>
      </w:del>
      <w:r w:rsidR="00FD7B2A">
        <w:rPr>
          <w:lang w:eastAsia="ko-KR"/>
        </w:rPr>
        <w:t xml:space="preserve"> 모델</w:t>
      </w:r>
    </w:p>
    <w:p w14:paraId="1140FCFE" w14:textId="5CEE758C" w:rsidR="00FD7B2A" w:rsidRPr="00ED4019" w:rsidRDefault="00FD7B2A">
      <w:pPr>
        <w:jc w:val="both"/>
        <w:rPr>
          <w:rFonts w:ascii="Times New Roman" w:hAnsi="Times New Roman"/>
          <w:lang w:eastAsia="ko-KR"/>
        </w:rPr>
        <w:pPrChange w:id="5616" w:author="제이펍 출판사" w:date="2021-03-14T15:57:00Z">
          <w:pPr/>
        </w:pPrChange>
      </w:pPr>
      <w:r w:rsidRPr="00ED4019">
        <w:rPr>
          <w:rFonts w:ascii="Times New Roman" w:hAnsi="Times New Roman" w:hint="eastAsia"/>
          <w:lang w:eastAsia="ko-KR"/>
        </w:rPr>
        <w:t>요즘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우리는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딥러닝이라는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인공지능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알고리즘을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흔히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듣고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산다</w:t>
      </w:r>
      <w:del w:id="5617" w:author="제이펍 출판사" w:date="2021-03-14T18:12:00Z">
        <w:r w:rsidRPr="00ED4019" w:rsidDel="003F5176">
          <w:rPr>
            <w:rFonts w:ascii="Times New Roman" w:hAnsi="Times New Roman"/>
            <w:lang w:eastAsia="ko-KR"/>
          </w:rPr>
          <w:delText xml:space="preserve">. </w:delText>
        </w:r>
        <w:r w:rsidRPr="00ED4019" w:rsidDel="003F5176">
          <w:rPr>
            <w:rFonts w:ascii="Times New Roman" w:hAnsi="Times New Roman"/>
            <w:lang w:eastAsia="ko-KR"/>
          </w:rPr>
          <w:delText>사실</w:delText>
        </w:r>
        <w:r w:rsidRPr="00ED4019" w:rsidDel="003F5176">
          <w:rPr>
            <w:rFonts w:ascii="Times New Roman" w:hAnsi="Times New Roman"/>
            <w:lang w:eastAsia="ko-KR"/>
          </w:rPr>
          <w:delText xml:space="preserve"> </w:delText>
        </w:r>
      </w:del>
      <w:ins w:id="5618" w:author="제이펍 출판사" w:date="2021-03-14T18:12:00Z">
        <w:r w:rsidR="003F5176">
          <w:rPr>
            <w:rFonts w:ascii="Times New Roman" w:hAnsi="Times New Roman"/>
            <w:lang w:eastAsia="ko-KR"/>
          </w:rPr>
          <w:t xml:space="preserve">. </w:t>
        </w:r>
        <w:r w:rsidR="003F5176">
          <w:rPr>
            <w:rFonts w:ascii="Times New Roman" w:hAnsi="Times New Roman"/>
            <w:lang w:eastAsia="ko-KR"/>
          </w:rPr>
          <w:t>사실</w:t>
        </w:r>
        <w:r w:rsidR="003F5176">
          <w:rPr>
            <w:rFonts w:ascii="Times New Roman" w:hAnsi="Times New Roman"/>
            <w:lang w:eastAsia="ko-KR"/>
          </w:rPr>
          <w:t xml:space="preserve">, </w:t>
        </w:r>
      </w:ins>
      <w:r w:rsidRPr="00ED4019">
        <w:rPr>
          <w:rFonts w:ascii="Times New Roman" w:hAnsi="Times New Roman"/>
          <w:lang w:eastAsia="ko-KR"/>
        </w:rPr>
        <w:t>딥러닝은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다양한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머신러닝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알고리즘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중</w:t>
      </w:r>
      <w:ins w:id="5619" w:author="user" w:date="2021-03-23T11:30:00Z">
        <w:r w:rsidR="007702FC">
          <w:rPr>
            <w:rFonts w:ascii="Times New Roman" w:hAnsi="Times New Roman" w:hint="eastAsia"/>
            <w:lang w:eastAsia="ko-KR"/>
          </w:rPr>
          <w:t>의</w:t>
        </w:r>
      </w:ins>
      <w:del w:id="5620" w:author="user" w:date="2021-03-23T11:30:00Z">
        <w:r w:rsidRPr="00ED4019" w:rsidDel="007702FC">
          <w:rPr>
            <w:rFonts w:ascii="Times New Roman" w:hAnsi="Times New Roman"/>
            <w:lang w:eastAsia="ko-KR"/>
          </w:rPr>
          <w:delText>에</w:delText>
        </w:r>
      </w:del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하나로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이번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절에서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설명하려는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신경망</w:t>
      </w:r>
      <w:r w:rsidRPr="00ED4019">
        <w:rPr>
          <w:rFonts w:ascii="Times New Roman" w:hAnsi="Times New Roman"/>
          <w:lang w:eastAsia="ko-KR"/>
        </w:rPr>
        <w:t>(</w:t>
      </w:r>
      <w:del w:id="5621" w:author="user" w:date="2021-03-23T11:30:00Z">
        <w:r w:rsidRPr="00ED4019" w:rsidDel="007702FC">
          <w:rPr>
            <w:rFonts w:ascii="Times New Roman" w:hAnsi="Times New Roman"/>
            <w:lang w:eastAsia="ko-KR"/>
          </w:rPr>
          <w:delText xml:space="preserve">Neural </w:delText>
        </w:r>
      </w:del>
      <w:ins w:id="5622" w:author="user" w:date="2021-03-23T11:30:00Z">
        <w:r w:rsidR="007702FC">
          <w:rPr>
            <w:rFonts w:ascii="Times New Roman" w:hAnsi="Times New Roman" w:hint="eastAsia"/>
            <w:lang w:eastAsia="ko-KR"/>
          </w:rPr>
          <w:t>n</w:t>
        </w:r>
        <w:r w:rsidR="007702FC" w:rsidRPr="00ED4019">
          <w:rPr>
            <w:rFonts w:ascii="Times New Roman" w:hAnsi="Times New Roman"/>
            <w:lang w:eastAsia="ko-KR"/>
          </w:rPr>
          <w:t xml:space="preserve">eural </w:t>
        </w:r>
      </w:ins>
      <w:del w:id="5623" w:author="user" w:date="2021-03-23T11:30:00Z">
        <w:r w:rsidRPr="00ED4019" w:rsidDel="007702FC">
          <w:rPr>
            <w:rFonts w:ascii="Times New Roman" w:hAnsi="Times New Roman"/>
            <w:lang w:eastAsia="ko-KR"/>
          </w:rPr>
          <w:delText>Network</w:delText>
        </w:r>
      </w:del>
      <w:ins w:id="5624" w:author="user" w:date="2021-03-23T11:30:00Z">
        <w:r w:rsidR="007702FC">
          <w:rPr>
            <w:rFonts w:ascii="Times New Roman" w:hAnsi="Times New Roman" w:hint="eastAsia"/>
            <w:lang w:eastAsia="ko-KR"/>
          </w:rPr>
          <w:t>n</w:t>
        </w:r>
        <w:r w:rsidR="007702FC" w:rsidRPr="00ED4019">
          <w:rPr>
            <w:rFonts w:ascii="Times New Roman" w:hAnsi="Times New Roman"/>
            <w:lang w:eastAsia="ko-KR"/>
          </w:rPr>
          <w:t>etwork</w:t>
        </w:r>
      </w:ins>
      <w:r w:rsidRPr="00ED4019">
        <w:rPr>
          <w:rFonts w:ascii="Times New Roman" w:hAnsi="Times New Roman"/>
          <w:lang w:eastAsia="ko-KR"/>
        </w:rPr>
        <w:t xml:space="preserve">) </w:t>
      </w:r>
      <w:r w:rsidRPr="00ED4019">
        <w:rPr>
          <w:rFonts w:ascii="Times New Roman" w:hAnsi="Times New Roman"/>
          <w:lang w:eastAsia="ko-KR"/>
        </w:rPr>
        <w:t>모델에서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파생된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모델이다</w:t>
      </w:r>
      <w:r w:rsidRPr="00ED4019">
        <w:rPr>
          <w:rFonts w:ascii="Times New Roman" w:hAnsi="Times New Roman"/>
          <w:lang w:eastAsia="ko-KR"/>
        </w:rPr>
        <w:t xml:space="preserve">. </w:t>
      </w:r>
      <w:r w:rsidRPr="00ED4019">
        <w:rPr>
          <w:rFonts w:ascii="Times New Roman" w:hAnsi="Times New Roman"/>
          <w:lang w:eastAsia="ko-KR"/>
        </w:rPr>
        <w:t>여기서는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신경망에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대해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깊게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설명하지는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않겠지만</w:t>
      </w:r>
      <w:ins w:id="5625" w:author="user" w:date="2021-03-23T11:31:00Z">
        <w:r w:rsidR="007702FC">
          <w:rPr>
            <w:rFonts w:ascii="Times New Roman" w:hAnsi="Times New Roman" w:hint="eastAsia"/>
            <w:lang w:eastAsia="ko-KR"/>
          </w:rPr>
          <w:t>,</w:t>
        </w:r>
      </w:ins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신경망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알고리즘</w:t>
      </w:r>
      <w:r w:rsidRPr="00ED4019">
        <w:rPr>
          <w:rFonts w:ascii="Times New Roman" w:hAnsi="Times New Roman"/>
          <w:lang w:eastAsia="ko-KR"/>
        </w:rPr>
        <w:t>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인간의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뇌세포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구조를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흉내내서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입력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레이어</w:t>
      </w:r>
      <w:r w:rsidRPr="00ED4019">
        <w:rPr>
          <w:rFonts w:ascii="Times New Roman" w:hAnsi="Times New Roman"/>
          <w:lang w:eastAsia="ko-KR"/>
        </w:rPr>
        <w:t xml:space="preserve">, </w:t>
      </w:r>
      <w:r w:rsidRPr="00ED4019">
        <w:rPr>
          <w:rFonts w:ascii="Times New Roman" w:hAnsi="Times New Roman"/>
          <w:lang w:eastAsia="ko-KR"/>
        </w:rPr>
        <w:t>히든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레이어</w:t>
      </w:r>
      <w:r w:rsidRPr="00ED4019">
        <w:rPr>
          <w:rFonts w:ascii="Times New Roman" w:hAnsi="Times New Roman"/>
          <w:lang w:eastAsia="ko-KR"/>
        </w:rPr>
        <w:t xml:space="preserve">, </w:t>
      </w:r>
      <w:r w:rsidRPr="00ED4019">
        <w:rPr>
          <w:rFonts w:ascii="Times New Roman" w:hAnsi="Times New Roman"/>
          <w:lang w:eastAsia="ko-KR"/>
        </w:rPr>
        <w:t>출력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레이어를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비용함수들로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연결하는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모델인데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히든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레이어가</w:t>
      </w:r>
      <w:r w:rsidRPr="00ED4019">
        <w:rPr>
          <w:rFonts w:ascii="Times New Roman" w:hAnsi="Times New Roman"/>
          <w:lang w:eastAsia="ko-KR"/>
        </w:rPr>
        <w:t xml:space="preserve"> 3</w:t>
      </w:r>
      <w:r w:rsidRPr="00ED4019">
        <w:rPr>
          <w:rFonts w:ascii="Times New Roman" w:hAnsi="Times New Roman"/>
          <w:lang w:eastAsia="ko-KR"/>
        </w:rPr>
        <w:t>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이상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되는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신경망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모델을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딥러닝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모델이라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부른다</w:t>
      </w:r>
      <w:r w:rsidRPr="00ED4019">
        <w:rPr>
          <w:rFonts w:ascii="Times New Roman" w:hAnsi="Times New Roman"/>
          <w:lang w:eastAsia="ko-KR"/>
        </w:rPr>
        <w:t>.</w:t>
      </w:r>
    </w:p>
    <w:p w14:paraId="053643EA" w14:textId="43206476" w:rsidR="00FD7B2A" w:rsidRPr="00ED4019" w:rsidRDefault="00FD7B2A">
      <w:pPr>
        <w:pStyle w:val="a0"/>
        <w:jc w:val="both"/>
        <w:rPr>
          <w:rFonts w:ascii="Times New Roman" w:hAnsi="Times New Roman"/>
          <w:lang w:eastAsia="ko-KR"/>
        </w:rPr>
        <w:pPrChange w:id="5626" w:author="제이펍 출판사" w:date="2021-03-14T15:57:00Z">
          <w:pPr>
            <w:pStyle w:val="a0"/>
          </w:pPr>
        </w:pPrChange>
      </w:pPr>
      <w:r w:rsidRPr="00ED4019">
        <w:rPr>
          <w:rFonts w:ascii="Times New Roman" w:hAnsi="Times New Roman"/>
          <w:lang w:eastAsia="ko-KR"/>
        </w:rPr>
        <w:t>시계열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데이터에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대한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신경망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모델은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Style w:val="VerbatimChar"/>
          <w:rFonts w:ascii="Times New Roman" w:hAnsi="Times New Roman"/>
          <w:lang w:eastAsia="ko-KR"/>
        </w:rPr>
        <w:t>forecast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패키지에서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제공하는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Style w:val="VerbatimChar"/>
          <w:rFonts w:ascii="Times New Roman" w:hAnsi="Times New Roman"/>
          <w:lang w:eastAsia="ko-KR"/>
        </w:rPr>
        <w:t>nnetar()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함수를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사용하여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구축할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있다</w:t>
      </w:r>
      <w:r w:rsidRPr="00ED4019">
        <w:rPr>
          <w:rFonts w:ascii="Times New Roman" w:hAnsi="Times New Roman"/>
          <w:lang w:eastAsia="ko-KR"/>
        </w:rPr>
        <w:t xml:space="preserve">. </w:t>
      </w:r>
      <w:r w:rsidRPr="00ED4019">
        <w:rPr>
          <w:rStyle w:val="VerbatimChar"/>
          <w:rFonts w:ascii="Times New Roman" w:hAnsi="Times New Roman"/>
          <w:lang w:eastAsia="ko-KR"/>
        </w:rPr>
        <w:t>nnetar()</w:t>
      </w:r>
      <w:r w:rsidRPr="00ED4019">
        <w:rPr>
          <w:rFonts w:ascii="Times New Roman" w:hAnsi="Times New Roman"/>
          <w:lang w:eastAsia="ko-KR"/>
        </w:rPr>
        <w:t>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구축되는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모델은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싱글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히든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레이어을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사용한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신경망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모델이다</w:t>
      </w:r>
      <w:r w:rsidRPr="00ED4019">
        <w:rPr>
          <w:rFonts w:ascii="Times New Roman" w:hAnsi="Times New Roman"/>
          <w:lang w:eastAsia="ko-KR"/>
        </w:rPr>
        <w:t xml:space="preserve">. </w:t>
      </w:r>
      <w:r w:rsidRPr="00ED4019">
        <w:rPr>
          <w:rFonts w:ascii="Times New Roman" w:hAnsi="Times New Roman"/>
          <w:lang w:eastAsia="ko-KR"/>
        </w:rPr>
        <w:t>따라서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딥러닝이라고까지는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언급할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없으나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시계열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데이터를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신경망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이론에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적합하여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만들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있는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모델이라는</w:t>
      </w:r>
      <w:ins w:id="5627" w:author="user" w:date="2021-03-23T11:33:00Z">
        <w:r w:rsidR="007702FC">
          <w:rPr>
            <w:rFonts w:ascii="Times New Roman" w:hAnsi="Times New Roman" w:hint="eastAsia"/>
            <w:lang w:eastAsia="ko-KR"/>
          </w:rPr>
          <w:t xml:space="preserve"> </w:t>
        </w:r>
      </w:ins>
      <w:r w:rsidRPr="00ED4019">
        <w:rPr>
          <w:rFonts w:ascii="Times New Roman" w:hAnsi="Times New Roman"/>
          <w:lang w:eastAsia="ko-KR"/>
        </w:rPr>
        <w:t>데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의미가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있다</w:t>
      </w:r>
      <w:r w:rsidRPr="00ED4019">
        <w:rPr>
          <w:rFonts w:ascii="Times New Roman" w:hAnsi="Times New Roman"/>
          <w:lang w:eastAsia="ko-KR"/>
        </w:rPr>
        <w:t>.</w:t>
      </w:r>
    </w:p>
    <w:p w14:paraId="0DD81EDC" w14:textId="7905780A" w:rsidR="00FD7B2A" w:rsidRPr="00ED4019" w:rsidRDefault="00FD7B2A">
      <w:pPr>
        <w:pStyle w:val="a0"/>
        <w:jc w:val="both"/>
        <w:rPr>
          <w:rFonts w:ascii="Times New Roman" w:hAnsi="Times New Roman"/>
          <w:lang w:eastAsia="ko-KR"/>
        </w:rPr>
        <w:pPrChange w:id="5628" w:author="제이펍 출판사" w:date="2021-03-14T15:57:00Z">
          <w:pPr>
            <w:pStyle w:val="a0"/>
          </w:pPr>
        </w:pPrChange>
      </w:pPr>
      <w:r w:rsidRPr="00ED4019">
        <w:rPr>
          <w:rStyle w:val="VerbatimChar"/>
          <w:rFonts w:ascii="Times New Roman" w:hAnsi="Times New Roman"/>
          <w:lang w:eastAsia="ko-KR"/>
        </w:rPr>
        <w:t>nnetar()</w:t>
      </w:r>
      <w:r w:rsidRPr="00ED4019">
        <w:rPr>
          <w:rFonts w:ascii="Times New Roman" w:hAnsi="Times New Roman" w:hint="eastAsia"/>
          <w:lang w:eastAsia="ko-KR"/>
        </w:rPr>
        <w:t>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구축된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모델은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계절성이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없는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경우</w:t>
      </w:r>
      <w:r w:rsidRPr="00ED4019">
        <w:rPr>
          <w:rFonts w:ascii="Times New Roman" w:hAnsi="Times New Roman"/>
          <w:lang w:eastAsia="ko-KR"/>
        </w:rPr>
        <w:t xml:space="preserve"> NNAR(p, k)</w:t>
      </w:r>
      <w:r w:rsidRPr="00ED4019">
        <w:rPr>
          <w:rFonts w:ascii="Times New Roman" w:hAnsi="Times New Roman" w:hint="eastAsia"/>
          <w:lang w:eastAsia="ko-KR"/>
        </w:rPr>
        <w:t>로</w:t>
      </w:r>
      <w:r w:rsidRPr="00ED4019">
        <w:rPr>
          <w:rFonts w:ascii="Times New Roman" w:hAnsi="Times New Roman" w:hint="eastAsia"/>
          <w:lang w:eastAsia="ko-KR"/>
        </w:rPr>
        <w:t>,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계절성이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있</w:t>
      </w:r>
      <w:r w:rsidRPr="00ED4019">
        <w:rPr>
          <w:rFonts w:ascii="Times New Roman" w:hAnsi="Times New Roman"/>
          <w:lang w:eastAsia="ko-KR"/>
        </w:rPr>
        <w:t>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경우는</w:t>
      </w:r>
      <w:r w:rsidRPr="00ED4019">
        <w:rPr>
          <w:rFonts w:ascii="Times New Roman" w:hAnsi="Times New Roman"/>
          <w:lang w:eastAsia="ko-KR"/>
        </w:rPr>
        <w:t xml:space="preserve"> NNAR(p, P, k)[m]</w:t>
      </w:r>
      <w:r w:rsidRPr="00ED4019">
        <w:rPr>
          <w:rFonts w:ascii="Times New Roman" w:hAnsi="Times New Roman"/>
          <w:lang w:eastAsia="ko-KR"/>
        </w:rPr>
        <w:t>으로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표현된다</w:t>
      </w:r>
      <w:r w:rsidRPr="00ED4019">
        <w:rPr>
          <w:rFonts w:ascii="Times New Roman" w:hAnsi="Times New Roman"/>
          <w:lang w:eastAsia="ko-KR"/>
        </w:rPr>
        <w:t>. p</w:t>
      </w:r>
      <w:r w:rsidRPr="00ED4019">
        <w:rPr>
          <w:rFonts w:ascii="Times New Roman" w:hAnsi="Times New Roman"/>
          <w:lang w:eastAsia="ko-KR"/>
        </w:rPr>
        <w:t>값은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히든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레이어에서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예측값을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산출하기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위해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사용하는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과거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데이터의</w:t>
      </w:r>
      <w:r w:rsidRPr="00ED4019">
        <w:rPr>
          <w:rFonts w:ascii="Times New Roman" w:hAnsi="Times New Roman"/>
          <w:lang w:eastAsia="ko-KR"/>
        </w:rPr>
        <w:t xml:space="preserve"> </w:t>
      </w:r>
      <w:del w:id="5629" w:author="user" w:date="2021-03-22T14:30:00Z">
        <w:r w:rsidRPr="00ED4019" w:rsidDel="00252BEB">
          <w:rPr>
            <w:rFonts w:ascii="Times New Roman" w:hAnsi="Times New Roman"/>
            <w:lang w:eastAsia="ko-KR"/>
          </w:rPr>
          <w:delText>갯수이고</w:delText>
        </w:r>
      </w:del>
      <w:ins w:id="5630" w:author="user" w:date="2021-03-22T14:30:00Z">
        <w:r w:rsidR="00252BEB">
          <w:rPr>
            <w:rFonts w:ascii="Times New Roman" w:hAnsi="Times New Roman"/>
            <w:lang w:eastAsia="ko-KR"/>
          </w:rPr>
          <w:t>개수</w:t>
        </w:r>
      </w:ins>
      <w:ins w:id="5631" w:author="user" w:date="2021-03-23T11:34:00Z">
        <w:r w:rsidR="007702FC">
          <w:rPr>
            <w:rFonts w:ascii="Times New Roman" w:hAnsi="Times New Roman" w:hint="eastAsia"/>
            <w:lang w:eastAsia="ko-KR"/>
          </w:rPr>
          <w:t>이</w:t>
        </w:r>
      </w:ins>
      <w:ins w:id="5632" w:author="user" w:date="2021-03-22T14:30:00Z">
        <w:r w:rsidR="00252BEB">
          <w:rPr>
            <w:rFonts w:ascii="Times New Roman" w:hAnsi="Times New Roman"/>
            <w:lang w:eastAsia="ko-KR"/>
          </w:rPr>
          <w:t>고</w:t>
        </w:r>
      </w:ins>
      <w:r w:rsidRPr="00ED4019">
        <w:rPr>
          <w:rFonts w:ascii="Times New Roman" w:hAnsi="Times New Roman"/>
          <w:lang w:eastAsia="ko-KR"/>
        </w:rPr>
        <w:t xml:space="preserve"> k</w:t>
      </w:r>
      <w:r w:rsidRPr="00ED4019">
        <w:rPr>
          <w:rFonts w:ascii="Times New Roman" w:hAnsi="Times New Roman"/>
          <w:lang w:eastAsia="ko-KR"/>
        </w:rPr>
        <w:t>값은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히든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레이어에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존재하는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신경세포의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개</w:t>
      </w:r>
      <w:del w:id="5633" w:author="제이펍 출판사" w:date="2021-03-14T18:08:00Z">
        <w:r w:rsidRPr="00ED4019" w:rsidDel="003F5176">
          <w:rPr>
            <w:rFonts w:ascii="Times New Roman" w:hAnsi="Times New Roman" w:hint="eastAsia"/>
            <w:lang w:eastAsia="ko-KR"/>
          </w:rPr>
          <w:delText>수이다</w:delText>
        </w:r>
        <w:r w:rsidRPr="00ED4019" w:rsidDel="003F5176">
          <w:rPr>
            <w:rFonts w:ascii="Times New Roman" w:hAnsi="Times New Roman"/>
            <w:lang w:eastAsia="ko-KR"/>
          </w:rPr>
          <w:delText>.</w:delText>
        </w:r>
      </w:del>
      <w:ins w:id="5634" w:author="제이펍 출판사" w:date="2021-03-14T18:08:00Z">
        <w:r w:rsidR="003F5176">
          <w:rPr>
            <w:rFonts w:ascii="Times New Roman" w:hAnsi="Times New Roman" w:hint="eastAsia"/>
            <w:lang w:eastAsia="ko-KR"/>
          </w:rPr>
          <w:t>수다</w:t>
        </w:r>
        <w:r w:rsidR="003F5176">
          <w:rPr>
            <w:rFonts w:ascii="Times New Roman" w:hAnsi="Times New Roman" w:hint="eastAsia"/>
            <w:lang w:eastAsia="ko-KR"/>
          </w:rPr>
          <w:t>.</w:t>
        </w:r>
      </w:ins>
      <w:r w:rsidRPr="00ED4019">
        <w:rPr>
          <w:rFonts w:ascii="Times New Roman" w:hAnsi="Times New Roman"/>
          <w:lang w:eastAsia="ko-KR"/>
        </w:rPr>
        <w:t xml:space="preserve"> P</w:t>
      </w:r>
      <w:r w:rsidRPr="00ED4019">
        <w:rPr>
          <w:rFonts w:ascii="Times New Roman" w:hAnsi="Times New Roman"/>
          <w:lang w:eastAsia="ko-KR"/>
        </w:rPr>
        <w:t>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계절성에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대한</w:t>
      </w:r>
      <w:r w:rsidRPr="00ED4019">
        <w:rPr>
          <w:rFonts w:ascii="Times New Roman" w:hAnsi="Times New Roman"/>
          <w:lang w:eastAsia="ko-KR"/>
        </w:rPr>
        <w:t xml:space="preserve"> lag </w:t>
      </w:r>
      <w:r w:rsidRPr="00ED4019">
        <w:rPr>
          <w:rFonts w:ascii="Times New Roman" w:hAnsi="Times New Roman"/>
          <w:lang w:eastAsia="ko-KR"/>
        </w:rPr>
        <w:t>값이다</w:t>
      </w:r>
      <w:r w:rsidRPr="00ED4019">
        <w:rPr>
          <w:rFonts w:ascii="Times New Roman" w:hAnsi="Times New Roman"/>
          <w:lang w:eastAsia="ko-KR"/>
        </w:rPr>
        <w:t xml:space="preserve">. </w:t>
      </w:r>
      <w:r w:rsidRPr="00ED4019">
        <w:rPr>
          <w:rStyle w:val="VerbatimChar"/>
          <w:rFonts w:ascii="Times New Roman" w:hAnsi="Times New Roman"/>
          <w:lang w:eastAsia="ko-KR"/>
        </w:rPr>
        <w:t>nnetar()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함수는</w:t>
      </w:r>
      <w:r w:rsidRPr="00ED4019">
        <w:rPr>
          <w:rFonts w:ascii="Times New Roman" w:hAnsi="Times New Roman"/>
          <w:lang w:eastAsia="ko-KR"/>
        </w:rPr>
        <w:t xml:space="preserve"> p</w:t>
      </w:r>
      <w:r w:rsidRPr="00ED4019">
        <w:rPr>
          <w:rFonts w:ascii="Times New Roman" w:hAnsi="Times New Roman"/>
          <w:lang w:eastAsia="ko-KR"/>
        </w:rPr>
        <w:t>와</w:t>
      </w:r>
      <w:r w:rsidRPr="00ED4019">
        <w:rPr>
          <w:rFonts w:ascii="Times New Roman" w:hAnsi="Times New Roman"/>
          <w:lang w:eastAsia="ko-KR"/>
        </w:rPr>
        <w:t xml:space="preserve"> P </w:t>
      </w:r>
      <w:r w:rsidRPr="00ED4019">
        <w:rPr>
          <w:rFonts w:ascii="Times New Roman" w:hAnsi="Times New Roman"/>
          <w:lang w:eastAsia="ko-KR"/>
        </w:rPr>
        <w:t>값을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자동으로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산정하고</w:t>
      </w:r>
      <w:r w:rsidRPr="00ED4019">
        <w:rPr>
          <w:rFonts w:ascii="Times New Roman" w:hAnsi="Times New Roman"/>
          <w:lang w:eastAsia="ko-KR"/>
        </w:rPr>
        <w:t xml:space="preserve"> k </w:t>
      </w:r>
      <w:r w:rsidRPr="00ED4019">
        <w:rPr>
          <w:rFonts w:ascii="Times New Roman" w:hAnsi="Times New Roman"/>
          <w:lang w:eastAsia="ko-KR"/>
        </w:rPr>
        <w:t>값은</w:t>
      </w:r>
      <w:r w:rsidRPr="00ED4019">
        <w:rPr>
          <w:rFonts w:ascii="Times New Roman" w:hAnsi="Times New Roman"/>
          <w:lang w:eastAsia="ko-KR"/>
        </w:rPr>
        <w:t xml:space="preserve"> (p + P +1)/2 </w:t>
      </w:r>
      <w:r w:rsidRPr="00ED4019">
        <w:rPr>
          <w:rFonts w:ascii="Times New Roman" w:hAnsi="Times New Roman"/>
          <w:lang w:eastAsia="ko-KR"/>
        </w:rPr>
        <w:t>값으로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설정한다</w:t>
      </w:r>
      <w:r w:rsidRPr="00ED4019">
        <w:rPr>
          <w:rFonts w:ascii="Times New Roman" w:hAnsi="Times New Roman"/>
          <w:lang w:eastAsia="ko-KR"/>
        </w:rPr>
        <w:t>.</w:t>
      </w:r>
      <w:r w:rsidRPr="00ED4019">
        <w:rPr>
          <w:rStyle w:val="a7"/>
          <w:rFonts w:ascii="Times New Roman" w:hAnsi="Times New Roman"/>
        </w:rPr>
        <w:footnoteReference w:id="43"/>
      </w:r>
    </w:p>
    <w:p w14:paraId="37248FE6" w14:textId="77777777" w:rsidR="00FD7B2A" w:rsidRPr="00ED4019" w:rsidRDefault="00FD7B2A">
      <w:pPr>
        <w:pStyle w:val="a0"/>
        <w:jc w:val="both"/>
        <w:rPr>
          <w:rFonts w:ascii="Times New Roman" w:hAnsi="Times New Roman"/>
          <w:lang w:eastAsia="ko-KR"/>
        </w:rPr>
        <w:pPrChange w:id="5637" w:author="제이펍 출판사" w:date="2021-03-14T15:57:00Z">
          <w:pPr>
            <w:pStyle w:val="a0"/>
          </w:pPr>
        </w:pPrChange>
      </w:pPr>
      <w:r w:rsidRPr="00ED4019">
        <w:rPr>
          <w:rFonts w:ascii="Times New Roman" w:hAnsi="Times New Roman"/>
          <w:lang w:eastAsia="ko-KR"/>
        </w:rPr>
        <w:lastRenderedPageBreak/>
        <w:t>NNAR</w:t>
      </w:r>
      <w:r w:rsidRPr="00ED4019">
        <w:rPr>
          <w:rFonts w:ascii="Times New Roman" w:hAnsi="Times New Roman"/>
          <w:lang w:eastAsia="ko-KR"/>
        </w:rPr>
        <w:t>모델의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단점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중에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하나는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예측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구간의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계산이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원활하지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못하다는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점이다</w:t>
      </w:r>
      <w:r w:rsidRPr="00ED4019">
        <w:rPr>
          <w:rFonts w:ascii="Times New Roman" w:hAnsi="Times New Roman"/>
          <w:lang w:eastAsia="ko-KR"/>
        </w:rPr>
        <w:t xml:space="preserve">. </w:t>
      </w:r>
      <w:r w:rsidRPr="00ED4019">
        <w:rPr>
          <w:rStyle w:val="VerbatimChar"/>
          <w:rFonts w:ascii="Times New Roman" w:hAnsi="Times New Roman"/>
          <w:lang w:eastAsia="ko-KR"/>
        </w:rPr>
        <w:t>forecast(</w:t>
      </w:r>
      <w:r w:rsidRPr="00ED4019">
        <w:rPr>
          <w:rFonts w:ascii="Times New Roman" w:hAnsi="Times New Roman"/>
          <w:lang w:eastAsia="ko-KR"/>
        </w:rPr>
        <w:t xml:space="preserve">) </w:t>
      </w:r>
      <w:r w:rsidRPr="00ED4019">
        <w:rPr>
          <w:rFonts w:ascii="Times New Roman" w:hAnsi="Times New Roman"/>
          <w:lang w:eastAsia="ko-KR"/>
        </w:rPr>
        <w:t>함수에서</w:t>
      </w:r>
      <w:r w:rsidRPr="00ED4019">
        <w:rPr>
          <w:rFonts w:ascii="Times New Roman" w:hAnsi="Times New Roman"/>
          <w:lang w:eastAsia="ko-KR"/>
        </w:rPr>
        <w:t xml:space="preserve"> ‘PI = TRUE’ </w:t>
      </w:r>
      <w:r w:rsidRPr="00ED4019">
        <w:rPr>
          <w:rFonts w:ascii="Times New Roman" w:hAnsi="Times New Roman"/>
          <w:lang w:eastAsia="ko-KR"/>
        </w:rPr>
        <w:t>매개변수를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설정하면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예측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구간이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계산되지만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계산량이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많아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시간이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걸린다</w:t>
      </w:r>
      <w:r w:rsidRPr="00ED4019">
        <w:rPr>
          <w:rFonts w:ascii="Times New Roman" w:hAnsi="Times New Roman"/>
          <w:lang w:eastAsia="ko-KR"/>
        </w:rPr>
        <w:t>.</w:t>
      </w:r>
    </w:p>
    <w:p w14:paraId="10B14A51" w14:textId="77777777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5638" w:author="제이펍 출판사" w:date="2021-03-14T15:57:00Z">
          <w:pPr>
            <w:pStyle w:val="SourceCode"/>
          </w:pPr>
        </w:pPrChange>
      </w:pPr>
      <w:r w:rsidRPr="00ED4019">
        <w:rPr>
          <w:rStyle w:val="CommentTok"/>
          <w:rFonts w:ascii="Times New Roman" w:hAnsi="Times New Roman"/>
        </w:rPr>
        <w:t xml:space="preserve"># </w:t>
      </w:r>
      <w:r w:rsidRPr="00ED4019">
        <w:rPr>
          <w:rStyle w:val="CommentTok"/>
          <w:rFonts w:ascii="Times New Roman" w:hAnsi="Times New Roman"/>
        </w:rPr>
        <w:t>학생수에</w:t>
      </w:r>
      <w:r w:rsidRPr="00ED4019">
        <w:rPr>
          <w:rStyle w:val="CommentTok"/>
          <w:rFonts w:ascii="Times New Roman" w:hAnsi="Times New Roman"/>
        </w:rPr>
        <w:t xml:space="preserve"> </w:t>
      </w:r>
      <w:r w:rsidRPr="00ED4019">
        <w:rPr>
          <w:rStyle w:val="CommentTok"/>
          <w:rFonts w:ascii="Times New Roman" w:hAnsi="Times New Roman"/>
        </w:rPr>
        <w:t>대한</w:t>
      </w:r>
      <w:r w:rsidRPr="00ED4019">
        <w:rPr>
          <w:rStyle w:val="CommentTok"/>
          <w:rFonts w:ascii="Times New Roman" w:hAnsi="Times New Roman"/>
        </w:rPr>
        <w:t xml:space="preserve"> NNAR </w:t>
      </w:r>
      <w:r w:rsidRPr="00ED4019">
        <w:rPr>
          <w:rStyle w:val="CommentTok"/>
          <w:rFonts w:ascii="Times New Roman" w:hAnsi="Times New Roman"/>
        </w:rPr>
        <w:t>모델은</w:t>
      </w:r>
      <w:r w:rsidRPr="00ED4019">
        <w:rPr>
          <w:rStyle w:val="CommentTok"/>
          <w:rFonts w:ascii="Times New Roman" w:hAnsi="Times New Roman"/>
        </w:rPr>
        <w:t xml:space="preserve"> NNAR(1, 1)</w:t>
      </w:r>
      <w:r w:rsidRPr="00ED4019">
        <w:rPr>
          <w:rStyle w:val="CommentTok"/>
          <w:rFonts w:ascii="Times New Roman" w:hAnsi="Times New Roman"/>
        </w:rPr>
        <w:t>모델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>students.ts[,</w:t>
      </w:r>
      <w:r w:rsidRPr="00ED4019">
        <w:rPr>
          <w:rStyle w:val="DecValTok"/>
          <w:rFonts w:ascii="Times New Roman" w:hAnsi="Times New Roman"/>
        </w:rPr>
        <w:t>2</w:t>
      </w:r>
      <w:r w:rsidRPr="00ED4019">
        <w:rPr>
          <w:rStyle w:val="NormalTok"/>
          <w:rFonts w:ascii="Times New Roman" w:hAnsi="Times New Roman"/>
        </w:rPr>
        <w:t xml:space="preserve">] </w:t>
      </w:r>
      <w:r w:rsidRPr="00ED4019">
        <w:rPr>
          <w:rStyle w:val="SpecialCharTok"/>
          <w:rFonts w:ascii="Times New Roman" w:hAnsi="Times New Roman"/>
        </w:rPr>
        <w:t>%&gt;%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unctionTok"/>
          <w:rFonts w:ascii="Times New Roman" w:hAnsi="Times New Roman"/>
        </w:rPr>
        <w:t>nnetar</w:t>
      </w:r>
      <w:r w:rsidRPr="00ED4019">
        <w:rPr>
          <w:rStyle w:val="NormalTok"/>
          <w:rFonts w:ascii="Times New Roman" w:hAnsi="Times New Roman"/>
        </w:rPr>
        <w:t xml:space="preserve">() </w:t>
      </w:r>
      <w:r w:rsidRPr="00ED4019">
        <w:rPr>
          <w:rStyle w:val="SpecialCharTok"/>
          <w:rFonts w:ascii="Times New Roman" w:hAnsi="Times New Roman"/>
        </w:rPr>
        <w:t>%&gt;%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unctionTok"/>
          <w:rFonts w:ascii="Times New Roman" w:hAnsi="Times New Roman"/>
        </w:rPr>
        <w:t>forecast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AttributeTok"/>
          <w:rFonts w:ascii="Times New Roman" w:hAnsi="Times New Roman"/>
        </w:rPr>
        <w:t>PI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ConstantTok"/>
          <w:rFonts w:ascii="Times New Roman" w:hAnsi="Times New Roman"/>
        </w:rPr>
        <w:t>TRUE</w:t>
      </w:r>
      <w:r w:rsidRPr="00ED4019">
        <w:rPr>
          <w:rStyle w:val="NormalTok"/>
          <w:rFonts w:ascii="Times New Roman" w:hAnsi="Times New Roman"/>
        </w:rPr>
        <w:t xml:space="preserve">) </w:t>
      </w:r>
      <w:r w:rsidRPr="00ED4019">
        <w:rPr>
          <w:rStyle w:val="SpecialCharTok"/>
          <w:rFonts w:ascii="Times New Roman" w:hAnsi="Times New Roman"/>
        </w:rPr>
        <w:t>%&gt;%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unctionTok"/>
          <w:rFonts w:ascii="Times New Roman" w:hAnsi="Times New Roman"/>
        </w:rPr>
        <w:t>autoplot</w:t>
      </w:r>
      <w:r w:rsidRPr="00ED4019">
        <w:rPr>
          <w:rStyle w:val="NormalTok"/>
          <w:rFonts w:ascii="Times New Roman" w:hAnsi="Times New Roman"/>
        </w:rPr>
        <w:t>()</w:t>
      </w:r>
    </w:p>
    <w:p w14:paraId="7C7CBE25" w14:textId="77777777" w:rsidR="00FD7B2A" w:rsidRPr="00ED4019" w:rsidRDefault="00FD7B2A">
      <w:pPr>
        <w:pStyle w:val="Figure"/>
        <w:jc w:val="both"/>
        <w:rPr>
          <w:rFonts w:ascii="Times New Roman" w:hAnsi="Times New Roman"/>
        </w:rPr>
        <w:pPrChange w:id="5639" w:author="제이펍 출판사" w:date="2021-03-14T15:57:00Z">
          <w:pPr>
            <w:pStyle w:val="Figure"/>
          </w:pPr>
        </w:pPrChange>
      </w:pPr>
      <w:r w:rsidRPr="00ED4019">
        <w:rPr>
          <w:rFonts w:ascii="Times New Roman" w:hAnsi="Times New Roman"/>
          <w:noProof/>
          <w:lang w:eastAsia="ko-KR"/>
        </w:rPr>
        <w:drawing>
          <wp:inline distT="0" distB="0" distL="0" distR="0" wp14:anchorId="25ACBA0E" wp14:editId="6E6A84EC">
            <wp:extent cx="4572000" cy="3657600"/>
            <wp:effectExtent l="0" t="0" r="0" b="0"/>
            <wp:docPr id="161" name="그림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"/>
                    <pic:cNvPicPr>
                      <a:picLocks noChangeAspect="1" noChangeArrowheads="1"/>
                    </pic:cNvPicPr>
                  </pic:nvPicPr>
                  <pic:blipFill>
                    <a:blip r:embed="rId18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8977E89" w14:textId="77777777" w:rsidR="00FD7B2A" w:rsidRPr="00ED4019" w:rsidRDefault="00FD7B2A">
      <w:pPr>
        <w:pStyle w:val="a6"/>
        <w:jc w:val="both"/>
        <w:rPr>
          <w:rFonts w:ascii="Times New Roman" w:hAnsi="Times New Roman"/>
        </w:rPr>
        <w:pPrChange w:id="5640" w:author="제이펍 출판사" w:date="2021-03-14T15:57:00Z">
          <w:pPr>
            <w:pStyle w:val="a6"/>
            <w:jc w:val="center"/>
          </w:pPr>
        </w:pPrChange>
      </w:pPr>
      <w:commentRangeStart w:id="5641"/>
      <w:r w:rsidRPr="00ED4019">
        <w:rPr>
          <w:rFonts w:ascii="Times New Roman" w:hAnsi="Times New Roman" w:hint="eastAsia"/>
        </w:rPr>
        <w:t>그림</w:t>
      </w:r>
      <w:r w:rsidRPr="00ED4019">
        <w:rPr>
          <w:rFonts w:ascii="Times New Roman" w:hAnsi="Times New Roman" w:hint="eastAsia"/>
        </w:rPr>
        <w:t xml:space="preserve"> </w:t>
      </w:r>
      <w:r w:rsidRPr="00ED4019">
        <w:rPr>
          <w:rFonts w:ascii="Times New Roman" w:hAnsi="Times New Roman"/>
        </w:rPr>
        <w:t>6-81</w:t>
      </w:r>
      <w:commentRangeEnd w:id="5641"/>
      <w:r w:rsidR="007702FC">
        <w:rPr>
          <w:rStyle w:val="af3"/>
          <w:i w:val="0"/>
        </w:rPr>
        <w:commentReference w:id="5641"/>
      </w:r>
    </w:p>
    <w:p w14:paraId="46DE3997" w14:textId="77777777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5642" w:author="제이펍 출판사" w:date="2021-03-14T15:57:00Z">
          <w:pPr>
            <w:pStyle w:val="SourceCode"/>
          </w:pPr>
        </w:pPrChange>
      </w:pPr>
      <w:r w:rsidRPr="00ED4019">
        <w:rPr>
          <w:rStyle w:val="CommentTok"/>
          <w:rFonts w:ascii="Times New Roman" w:hAnsi="Times New Roman"/>
        </w:rPr>
        <w:t xml:space="preserve"># </w:t>
      </w:r>
      <w:r w:rsidRPr="00ED4019">
        <w:rPr>
          <w:rStyle w:val="CommentTok"/>
          <w:rFonts w:ascii="Times New Roman" w:hAnsi="Times New Roman"/>
        </w:rPr>
        <w:t>전체</w:t>
      </w:r>
      <w:r w:rsidRPr="00ED4019">
        <w:rPr>
          <w:rStyle w:val="CommentTok"/>
          <w:rFonts w:ascii="Times New Roman" w:hAnsi="Times New Roman"/>
        </w:rPr>
        <w:t xml:space="preserve"> </w:t>
      </w:r>
      <w:r w:rsidRPr="00ED4019">
        <w:rPr>
          <w:rStyle w:val="CommentTok"/>
          <w:rFonts w:ascii="Times New Roman" w:hAnsi="Times New Roman"/>
        </w:rPr>
        <w:t>취업자수에</w:t>
      </w:r>
      <w:r w:rsidRPr="00ED4019">
        <w:rPr>
          <w:rStyle w:val="CommentTok"/>
          <w:rFonts w:ascii="Times New Roman" w:hAnsi="Times New Roman"/>
        </w:rPr>
        <w:t xml:space="preserve"> </w:t>
      </w:r>
      <w:r w:rsidRPr="00ED4019">
        <w:rPr>
          <w:rStyle w:val="CommentTok"/>
          <w:rFonts w:ascii="Times New Roman" w:hAnsi="Times New Roman"/>
        </w:rPr>
        <w:t>대한</w:t>
      </w:r>
      <w:r w:rsidRPr="00ED4019">
        <w:rPr>
          <w:rStyle w:val="CommentTok"/>
          <w:rFonts w:ascii="Times New Roman" w:hAnsi="Times New Roman"/>
        </w:rPr>
        <w:t xml:space="preserve"> </w:t>
      </w:r>
      <w:r w:rsidRPr="00ED4019">
        <w:rPr>
          <w:rStyle w:val="CommentTok"/>
          <w:rFonts w:ascii="Times New Roman" w:hAnsi="Times New Roman"/>
        </w:rPr>
        <w:t>모델은</w:t>
      </w:r>
      <w:r w:rsidRPr="00ED4019">
        <w:rPr>
          <w:rStyle w:val="CommentTok"/>
          <w:rFonts w:ascii="Times New Roman" w:hAnsi="Times New Roman"/>
        </w:rPr>
        <w:t xml:space="preserve"> </w:t>
      </w:r>
      <w:proofErr w:type="gramStart"/>
      <w:r w:rsidRPr="00ED4019">
        <w:rPr>
          <w:rStyle w:val="CommentTok"/>
          <w:rFonts w:ascii="Times New Roman" w:hAnsi="Times New Roman"/>
        </w:rPr>
        <w:t>NNAR(</w:t>
      </w:r>
      <w:proofErr w:type="gramEnd"/>
      <w:r w:rsidRPr="00ED4019">
        <w:rPr>
          <w:rStyle w:val="CommentTok"/>
          <w:rFonts w:ascii="Times New Roman" w:hAnsi="Times New Roman"/>
        </w:rPr>
        <w:t xml:space="preserve">1, 1, 2)[12] </w:t>
      </w:r>
      <w:r w:rsidRPr="00ED4019">
        <w:rPr>
          <w:rStyle w:val="CommentTok"/>
          <w:rFonts w:ascii="Times New Roman" w:hAnsi="Times New Roman"/>
        </w:rPr>
        <w:t>모델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employees.ts[, </w:t>
      </w:r>
      <w:r w:rsidRPr="00ED4019">
        <w:rPr>
          <w:rStyle w:val="DecValTok"/>
          <w:rFonts w:ascii="Times New Roman" w:hAnsi="Times New Roman"/>
        </w:rPr>
        <w:t>2</w:t>
      </w:r>
      <w:r w:rsidRPr="00ED4019">
        <w:rPr>
          <w:rStyle w:val="NormalTok"/>
          <w:rFonts w:ascii="Times New Roman" w:hAnsi="Times New Roman"/>
        </w:rPr>
        <w:t xml:space="preserve">] </w:t>
      </w:r>
      <w:r w:rsidRPr="00ED4019">
        <w:rPr>
          <w:rStyle w:val="SpecialCharTok"/>
          <w:rFonts w:ascii="Times New Roman" w:hAnsi="Times New Roman"/>
        </w:rPr>
        <w:t>%&gt;%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unctionTok"/>
          <w:rFonts w:ascii="Times New Roman" w:hAnsi="Times New Roman"/>
        </w:rPr>
        <w:t>nnetar</w:t>
      </w:r>
      <w:r w:rsidRPr="00ED4019">
        <w:rPr>
          <w:rStyle w:val="NormalTok"/>
          <w:rFonts w:ascii="Times New Roman" w:hAnsi="Times New Roman"/>
        </w:rPr>
        <w:t xml:space="preserve">() </w:t>
      </w:r>
      <w:r w:rsidRPr="00ED4019">
        <w:rPr>
          <w:rStyle w:val="SpecialCharTok"/>
          <w:rFonts w:ascii="Times New Roman" w:hAnsi="Times New Roman"/>
        </w:rPr>
        <w:t>%&gt;%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unctionTok"/>
          <w:rFonts w:ascii="Times New Roman" w:hAnsi="Times New Roman"/>
        </w:rPr>
        <w:t>forecast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AttributeTok"/>
          <w:rFonts w:ascii="Times New Roman" w:hAnsi="Times New Roman"/>
        </w:rPr>
        <w:t>PI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ConstantTok"/>
          <w:rFonts w:ascii="Times New Roman" w:hAnsi="Times New Roman"/>
        </w:rPr>
        <w:t>TRUE</w:t>
      </w:r>
      <w:r w:rsidRPr="00ED4019">
        <w:rPr>
          <w:rStyle w:val="NormalTok"/>
          <w:rFonts w:ascii="Times New Roman" w:hAnsi="Times New Roman"/>
        </w:rPr>
        <w:t xml:space="preserve">) </w:t>
      </w:r>
      <w:r w:rsidRPr="00ED4019">
        <w:rPr>
          <w:rStyle w:val="SpecialCharTok"/>
          <w:rFonts w:ascii="Times New Roman" w:hAnsi="Times New Roman"/>
        </w:rPr>
        <w:t>%&gt;%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unctionTok"/>
          <w:rFonts w:ascii="Times New Roman" w:hAnsi="Times New Roman"/>
        </w:rPr>
        <w:t>autoplot</w:t>
      </w:r>
      <w:r w:rsidRPr="00ED4019">
        <w:rPr>
          <w:rStyle w:val="NormalTok"/>
          <w:rFonts w:ascii="Times New Roman" w:hAnsi="Times New Roman"/>
        </w:rPr>
        <w:t>()</w:t>
      </w:r>
    </w:p>
    <w:p w14:paraId="56543E4E" w14:textId="77777777" w:rsidR="00FD7B2A" w:rsidRPr="00ED4019" w:rsidRDefault="00FD7B2A">
      <w:pPr>
        <w:pStyle w:val="Figure"/>
        <w:jc w:val="both"/>
        <w:rPr>
          <w:rFonts w:ascii="Times New Roman" w:hAnsi="Times New Roman"/>
        </w:rPr>
        <w:pPrChange w:id="5643" w:author="제이펍 출판사" w:date="2021-03-14T15:57:00Z">
          <w:pPr>
            <w:pStyle w:val="Figure"/>
          </w:pPr>
        </w:pPrChange>
      </w:pPr>
      <w:r w:rsidRPr="00ED4019">
        <w:rPr>
          <w:rFonts w:ascii="Times New Roman" w:hAnsi="Times New Roman"/>
          <w:noProof/>
          <w:lang w:eastAsia="ko-KR"/>
        </w:rPr>
        <w:lastRenderedPageBreak/>
        <w:drawing>
          <wp:inline distT="0" distB="0" distL="0" distR="0" wp14:anchorId="077A49C6" wp14:editId="796CE41A">
            <wp:extent cx="4572000" cy="3657600"/>
            <wp:effectExtent l="0" t="0" r="0" b="0"/>
            <wp:docPr id="163" name="그림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"/>
                    <pic:cNvPicPr>
                      <a:picLocks noChangeAspect="1" noChangeArrowheads="1"/>
                    </pic:cNvPicPr>
                  </pic:nvPicPr>
                  <pic:blipFill>
                    <a:blip r:embed="rId18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8E7181D" w14:textId="77777777" w:rsidR="00FD7B2A" w:rsidRPr="00ED4019" w:rsidRDefault="00FD7B2A">
      <w:pPr>
        <w:pStyle w:val="a6"/>
        <w:jc w:val="both"/>
        <w:rPr>
          <w:rFonts w:ascii="Times New Roman" w:hAnsi="Times New Roman"/>
          <w:lang w:eastAsia="ko-KR"/>
        </w:rPr>
        <w:pPrChange w:id="5644" w:author="제이펍 출판사" w:date="2021-03-14T15:57:00Z">
          <w:pPr>
            <w:pStyle w:val="a6"/>
            <w:jc w:val="center"/>
          </w:pPr>
        </w:pPrChange>
      </w:pPr>
      <w:commentRangeStart w:id="5645"/>
      <w:r w:rsidRPr="00ED4019">
        <w:rPr>
          <w:rFonts w:ascii="Times New Roman" w:hAnsi="Times New Roman" w:hint="eastAsia"/>
          <w:lang w:eastAsia="ko-KR"/>
        </w:rPr>
        <w:t>그림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6-82</w:t>
      </w:r>
      <w:commentRangeEnd w:id="5645"/>
      <w:r w:rsidR="00115DB4">
        <w:rPr>
          <w:rStyle w:val="af3"/>
          <w:i w:val="0"/>
        </w:rPr>
        <w:commentReference w:id="5645"/>
      </w:r>
    </w:p>
    <w:p w14:paraId="5495124F" w14:textId="67C289B7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5646" w:author="제이펍 출판사" w:date="2021-03-14T15:57:00Z">
          <w:pPr>
            <w:pStyle w:val="SourceCode"/>
          </w:pPr>
        </w:pPrChange>
      </w:pPr>
      <w:r w:rsidRPr="00ED4019">
        <w:rPr>
          <w:rStyle w:val="CommentTok"/>
          <w:rFonts w:ascii="Times New Roman" w:hAnsi="Times New Roman"/>
          <w:lang w:eastAsia="ko-KR"/>
        </w:rPr>
        <w:t xml:space="preserve"># </w:t>
      </w:r>
      <w:r w:rsidRPr="00ED4019">
        <w:rPr>
          <w:rStyle w:val="CommentTok"/>
          <w:rFonts w:ascii="Times New Roman" w:hAnsi="Times New Roman"/>
          <w:lang w:eastAsia="ko-KR"/>
        </w:rPr>
        <w:t>코로나</w:t>
      </w:r>
      <w:r w:rsidRPr="00ED4019">
        <w:rPr>
          <w:rStyle w:val="CommentTok"/>
          <w:rFonts w:ascii="Times New Roman" w:hAnsi="Times New Roman"/>
          <w:lang w:eastAsia="ko-KR"/>
        </w:rPr>
        <w:t xml:space="preserve"> </w:t>
      </w:r>
      <w:r w:rsidRPr="00ED4019">
        <w:rPr>
          <w:rStyle w:val="CommentTok"/>
          <w:rFonts w:ascii="Times New Roman" w:hAnsi="Times New Roman"/>
          <w:lang w:eastAsia="ko-KR"/>
        </w:rPr>
        <w:t>확진자수에</w:t>
      </w:r>
      <w:r w:rsidRPr="00ED4019">
        <w:rPr>
          <w:rStyle w:val="CommentTok"/>
          <w:rFonts w:ascii="Times New Roman" w:hAnsi="Times New Roman"/>
          <w:lang w:eastAsia="ko-KR"/>
        </w:rPr>
        <w:t xml:space="preserve"> </w:t>
      </w:r>
      <w:r w:rsidRPr="00ED4019">
        <w:rPr>
          <w:rStyle w:val="CommentTok"/>
          <w:rFonts w:ascii="Times New Roman" w:hAnsi="Times New Roman"/>
          <w:lang w:eastAsia="ko-KR"/>
        </w:rPr>
        <w:t>대한</w:t>
      </w:r>
      <w:r w:rsidRPr="00ED4019">
        <w:rPr>
          <w:rStyle w:val="CommentTok"/>
          <w:rFonts w:ascii="Times New Roman" w:hAnsi="Times New Roman"/>
          <w:lang w:eastAsia="ko-KR"/>
        </w:rPr>
        <w:t xml:space="preserve"> </w:t>
      </w:r>
      <w:r w:rsidRPr="00ED4019">
        <w:rPr>
          <w:rStyle w:val="CommentTok"/>
          <w:rFonts w:ascii="Times New Roman" w:hAnsi="Times New Roman"/>
          <w:lang w:eastAsia="ko-KR"/>
        </w:rPr>
        <w:t>모델은</w:t>
      </w:r>
      <w:r w:rsidRPr="00ED4019">
        <w:rPr>
          <w:rStyle w:val="CommentTok"/>
          <w:rFonts w:ascii="Times New Roman" w:hAnsi="Times New Roman"/>
          <w:lang w:eastAsia="ko-KR"/>
        </w:rPr>
        <w:t xml:space="preserve"> NNAR(22, 12) </w:t>
      </w:r>
      <w:r w:rsidRPr="00ED4019">
        <w:rPr>
          <w:rStyle w:val="CommentTok"/>
          <w:rFonts w:ascii="Times New Roman" w:hAnsi="Times New Roman"/>
          <w:lang w:eastAsia="ko-KR"/>
        </w:rPr>
        <w:t>모델</w:t>
      </w:r>
      <w:r w:rsidRPr="00ED4019">
        <w:rPr>
          <w:rStyle w:val="CommentTok"/>
          <w:rFonts w:ascii="Times New Roman" w:hAnsi="Times New Roman"/>
          <w:lang w:eastAsia="ko-KR"/>
        </w:rPr>
        <w:t>(</w:t>
      </w:r>
      <w:r w:rsidRPr="00ED4019">
        <w:rPr>
          <w:rStyle w:val="CommentTok"/>
          <w:rFonts w:ascii="Times New Roman" w:hAnsi="Times New Roman"/>
          <w:lang w:eastAsia="ko-KR"/>
        </w:rPr>
        <w:t>예측값을</w:t>
      </w:r>
      <w:r w:rsidRPr="00ED4019">
        <w:rPr>
          <w:rStyle w:val="CommentTok"/>
          <w:rFonts w:ascii="Times New Roman" w:hAnsi="Times New Roman"/>
          <w:lang w:eastAsia="ko-KR"/>
        </w:rPr>
        <w:t xml:space="preserve"> </w:t>
      </w:r>
      <w:r w:rsidRPr="00ED4019">
        <w:rPr>
          <w:rStyle w:val="CommentTok"/>
          <w:rFonts w:ascii="Times New Roman" w:hAnsi="Times New Roman"/>
          <w:lang w:eastAsia="ko-KR"/>
        </w:rPr>
        <w:t>위해</w:t>
      </w:r>
      <w:r w:rsidRPr="00ED4019">
        <w:rPr>
          <w:rStyle w:val="CommentTok"/>
          <w:rFonts w:ascii="Times New Roman" w:hAnsi="Times New Roman"/>
          <w:lang w:eastAsia="ko-KR"/>
        </w:rPr>
        <w:t xml:space="preserve"> 22</w:t>
      </w:r>
      <w:r w:rsidRPr="00ED4019">
        <w:rPr>
          <w:rStyle w:val="CommentTok"/>
          <w:rFonts w:ascii="Times New Roman" w:hAnsi="Times New Roman"/>
          <w:lang w:eastAsia="ko-KR"/>
        </w:rPr>
        <w:t>개의</w:t>
      </w:r>
      <w:r w:rsidRPr="00ED4019">
        <w:rPr>
          <w:rStyle w:val="CommentTok"/>
          <w:rFonts w:ascii="Times New Roman" w:hAnsi="Times New Roman"/>
          <w:lang w:eastAsia="ko-KR"/>
        </w:rPr>
        <w:t xml:space="preserve"> </w:t>
      </w:r>
      <w:r w:rsidRPr="00ED4019">
        <w:rPr>
          <w:rStyle w:val="CommentTok"/>
          <w:rFonts w:ascii="Times New Roman" w:hAnsi="Times New Roman"/>
          <w:lang w:eastAsia="ko-KR"/>
        </w:rPr>
        <w:t>과거</w:t>
      </w:r>
      <w:r w:rsidRPr="00ED4019">
        <w:rPr>
          <w:rStyle w:val="CommentTok"/>
          <w:rFonts w:ascii="Times New Roman" w:hAnsi="Times New Roman"/>
          <w:lang w:eastAsia="ko-KR"/>
        </w:rPr>
        <w:t xml:space="preserve"> </w:t>
      </w:r>
      <w:r w:rsidRPr="00ED4019">
        <w:rPr>
          <w:rStyle w:val="CommentTok"/>
          <w:rFonts w:ascii="Times New Roman" w:hAnsi="Times New Roman"/>
          <w:lang w:eastAsia="ko-KR"/>
        </w:rPr>
        <w:t>데이터를</w:t>
      </w:r>
      <w:r w:rsidRPr="00ED4019">
        <w:rPr>
          <w:rStyle w:val="CommentTok"/>
          <w:rFonts w:ascii="Times New Roman" w:hAnsi="Times New Roman"/>
          <w:lang w:eastAsia="ko-KR"/>
        </w:rPr>
        <w:t xml:space="preserve"> </w:t>
      </w:r>
      <w:r w:rsidRPr="00ED4019">
        <w:rPr>
          <w:rStyle w:val="CommentTok"/>
          <w:rFonts w:ascii="Times New Roman" w:hAnsi="Times New Roman"/>
          <w:lang w:eastAsia="ko-KR"/>
        </w:rPr>
        <w:t>활용했고</w:t>
      </w:r>
      <w:r w:rsidRPr="00ED4019">
        <w:rPr>
          <w:rStyle w:val="CommentTok"/>
          <w:rFonts w:ascii="Times New Roman" w:hAnsi="Times New Roman"/>
          <w:lang w:eastAsia="ko-KR"/>
        </w:rPr>
        <w:t xml:space="preserve"> </w:t>
      </w:r>
      <w:r w:rsidRPr="00ED4019">
        <w:rPr>
          <w:rStyle w:val="CommentTok"/>
          <w:rFonts w:ascii="Times New Roman" w:hAnsi="Times New Roman"/>
          <w:lang w:eastAsia="ko-KR"/>
        </w:rPr>
        <w:t>히든</w:t>
      </w:r>
      <w:ins w:id="5647" w:author="user" w:date="2021-03-23T11:35:00Z">
        <w:r w:rsidR="00115DB4">
          <w:rPr>
            <w:rStyle w:val="CommentTok"/>
            <w:rFonts w:ascii="Times New Roman" w:hAnsi="Times New Roman" w:hint="eastAsia"/>
            <w:lang w:eastAsia="ko-KR"/>
          </w:rPr>
          <w:t xml:space="preserve"> </w:t>
        </w:r>
      </w:ins>
      <w:r w:rsidRPr="00ED4019">
        <w:rPr>
          <w:rStyle w:val="CommentTok"/>
          <w:rFonts w:ascii="Times New Roman" w:hAnsi="Times New Roman"/>
          <w:lang w:eastAsia="ko-KR"/>
        </w:rPr>
        <w:t>레이어에</w:t>
      </w:r>
      <w:r w:rsidRPr="00ED4019">
        <w:rPr>
          <w:rStyle w:val="CommentTok"/>
          <w:rFonts w:ascii="Times New Roman" w:hAnsi="Times New Roman"/>
          <w:lang w:eastAsia="ko-KR"/>
        </w:rPr>
        <w:t xml:space="preserve"> 12</w:t>
      </w:r>
      <w:r w:rsidRPr="00ED4019">
        <w:rPr>
          <w:rStyle w:val="CommentTok"/>
          <w:rFonts w:ascii="Times New Roman" w:hAnsi="Times New Roman"/>
          <w:lang w:eastAsia="ko-KR"/>
        </w:rPr>
        <w:t>개의</w:t>
      </w:r>
      <w:r w:rsidRPr="00ED4019">
        <w:rPr>
          <w:rStyle w:val="CommentTok"/>
          <w:rFonts w:ascii="Times New Roman" w:hAnsi="Times New Roman"/>
          <w:lang w:eastAsia="ko-KR"/>
        </w:rPr>
        <w:t xml:space="preserve"> </w:t>
      </w:r>
      <w:r w:rsidRPr="00ED4019">
        <w:rPr>
          <w:rStyle w:val="CommentTok"/>
          <w:rFonts w:ascii="Times New Roman" w:hAnsi="Times New Roman"/>
          <w:lang w:eastAsia="ko-KR"/>
        </w:rPr>
        <w:t>신경세포를</w:t>
      </w:r>
      <w:r w:rsidRPr="00ED4019">
        <w:rPr>
          <w:rStyle w:val="CommentTok"/>
          <w:rFonts w:ascii="Times New Roman" w:hAnsi="Times New Roman"/>
          <w:lang w:eastAsia="ko-KR"/>
        </w:rPr>
        <w:t xml:space="preserve"> </w:t>
      </w:r>
      <w:proofErr w:type="gramStart"/>
      <w:r w:rsidRPr="00ED4019">
        <w:rPr>
          <w:rStyle w:val="CommentTok"/>
          <w:rFonts w:ascii="Times New Roman" w:hAnsi="Times New Roman"/>
          <w:lang w:eastAsia="ko-KR"/>
        </w:rPr>
        <w:t>생성</w:t>
      </w:r>
      <w:r w:rsidRPr="00ED4019">
        <w:rPr>
          <w:rStyle w:val="CommentTok"/>
          <w:rFonts w:ascii="Times New Roman" w:hAnsi="Times New Roman"/>
          <w:lang w:eastAsia="ko-KR"/>
        </w:rPr>
        <w:t xml:space="preserve"> )</w:t>
      </w:r>
      <w:proofErr w:type="gramEnd"/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  <w:lang w:eastAsia="ko-KR"/>
        </w:rPr>
        <w:t>covid19.ts[,</w:t>
      </w:r>
      <w:r w:rsidRPr="00ED4019">
        <w:rPr>
          <w:rStyle w:val="DecValTok"/>
          <w:rFonts w:ascii="Times New Roman" w:hAnsi="Times New Roman"/>
          <w:lang w:eastAsia="ko-KR"/>
        </w:rPr>
        <w:t>2</w:t>
      </w:r>
      <w:r w:rsidRPr="00ED4019">
        <w:rPr>
          <w:rStyle w:val="NormalTok"/>
          <w:rFonts w:ascii="Times New Roman" w:hAnsi="Times New Roman"/>
          <w:lang w:eastAsia="ko-KR"/>
        </w:rPr>
        <w:t xml:space="preserve">] </w:t>
      </w:r>
      <w:r w:rsidRPr="00ED4019">
        <w:rPr>
          <w:rStyle w:val="SpecialCharTok"/>
          <w:rFonts w:ascii="Times New Roman" w:hAnsi="Times New Roman"/>
          <w:lang w:eastAsia="ko-KR"/>
        </w:rPr>
        <w:t>%&gt;%</w:t>
      </w:r>
      <w:r w:rsidRPr="00ED4019">
        <w:rPr>
          <w:rStyle w:val="NormalTok"/>
          <w:rFonts w:ascii="Times New Roman" w:hAnsi="Times New Roman"/>
          <w:lang w:eastAsia="ko-KR"/>
        </w:rPr>
        <w:t xml:space="preserve"> </w:t>
      </w:r>
      <w:r w:rsidRPr="00ED4019">
        <w:rPr>
          <w:rStyle w:val="FunctionTok"/>
          <w:rFonts w:ascii="Times New Roman" w:hAnsi="Times New Roman"/>
          <w:lang w:eastAsia="ko-KR"/>
        </w:rPr>
        <w:t>nnetar</w:t>
      </w:r>
      <w:r w:rsidRPr="00ED4019">
        <w:rPr>
          <w:rStyle w:val="NormalTok"/>
          <w:rFonts w:ascii="Times New Roman" w:hAnsi="Times New Roman"/>
          <w:lang w:eastAsia="ko-KR"/>
        </w:rPr>
        <w:t xml:space="preserve">() </w:t>
      </w:r>
      <w:r w:rsidRPr="00ED4019">
        <w:rPr>
          <w:rStyle w:val="SpecialCharTok"/>
          <w:rFonts w:ascii="Times New Roman" w:hAnsi="Times New Roman"/>
          <w:lang w:eastAsia="ko-KR"/>
        </w:rPr>
        <w:t>%&gt;%</w:t>
      </w:r>
      <w:r w:rsidRPr="00ED4019">
        <w:rPr>
          <w:rStyle w:val="NormalTok"/>
          <w:rFonts w:ascii="Times New Roman" w:hAnsi="Times New Roman"/>
          <w:lang w:eastAsia="ko-KR"/>
        </w:rPr>
        <w:t xml:space="preserve"> </w:t>
      </w:r>
      <w:r w:rsidRPr="00ED4019">
        <w:rPr>
          <w:rStyle w:val="FunctionTok"/>
          <w:rFonts w:ascii="Times New Roman" w:hAnsi="Times New Roman"/>
          <w:lang w:eastAsia="ko-KR"/>
        </w:rPr>
        <w:t>forecast</w:t>
      </w:r>
      <w:r w:rsidRPr="00ED4019">
        <w:rPr>
          <w:rStyle w:val="NormalTok"/>
          <w:rFonts w:ascii="Times New Roman" w:hAnsi="Times New Roman"/>
          <w:lang w:eastAsia="ko-KR"/>
        </w:rPr>
        <w:t>(</w:t>
      </w:r>
      <w:r w:rsidRPr="00ED4019">
        <w:rPr>
          <w:rStyle w:val="AttributeTok"/>
          <w:rFonts w:ascii="Times New Roman" w:hAnsi="Times New Roman"/>
          <w:lang w:eastAsia="ko-KR"/>
        </w:rPr>
        <w:t>h =</w:t>
      </w:r>
      <w:r w:rsidRPr="00ED4019">
        <w:rPr>
          <w:rStyle w:val="NormalTok"/>
          <w:rFonts w:ascii="Times New Roman" w:hAnsi="Times New Roman"/>
          <w:lang w:eastAsia="ko-KR"/>
        </w:rPr>
        <w:t xml:space="preserve"> </w:t>
      </w:r>
      <w:r w:rsidRPr="00ED4019">
        <w:rPr>
          <w:rStyle w:val="DecValTok"/>
          <w:rFonts w:ascii="Times New Roman" w:hAnsi="Times New Roman"/>
          <w:lang w:eastAsia="ko-KR"/>
        </w:rPr>
        <w:t>100</w:t>
      </w:r>
      <w:r w:rsidRPr="00ED4019">
        <w:rPr>
          <w:rStyle w:val="NormalTok"/>
          <w:rFonts w:ascii="Times New Roman" w:hAnsi="Times New Roman"/>
          <w:lang w:eastAsia="ko-KR"/>
        </w:rPr>
        <w:t xml:space="preserve">, </w:t>
      </w:r>
      <w:r w:rsidRPr="00ED4019">
        <w:rPr>
          <w:rStyle w:val="AttributeTok"/>
          <w:rFonts w:ascii="Times New Roman" w:hAnsi="Times New Roman"/>
          <w:lang w:eastAsia="ko-KR"/>
        </w:rPr>
        <w:t>PI =</w:t>
      </w:r>
      <w:r w:rsidRPr="00ED4019">
        <w:rPr>
          <w:rStyle w:val="NormalTok"/>
          <w:rFonts w:ascii="Times New Roman" w:hAnsi="Times New Roman"/>
          <w:lang w:eastAsia="ko-KR"/>
        </w:rPr>
        <w:t xml:space="preserve"> </w:t>
      </w:r>
      <w:r w:rsidRPr="00ED4019">
        <w:rPr>
          <w:rStyle w:val="ConstantTok"/>
          <w:rFonts w:ascii="Times New Roman" w:hAnsi="Times New Roman"/>
          <w:lang w:eastAsia="ko-KR"/>
        </w:rPr>
        <w:t>TRUE</w:t>
      </w:r>
      <w:r w:rsidRPr="00ED4019">
        <w:rPr>
          <w:rStyle w:val="NormalTok"/>
          <w:rFonts w:ascii="Times New Roman" w:hAnsi="Times New Roman"/>
          <w:lang w:eastAsia="ko-KR"/>
        </w:rPr>
        <w:t xml:space="preserve">) </w:t>
      </w:r>
      <w:r w:rsidRPr="00ED4019">
        <w:rPr>
          <w:rStyle w:val="SpecialCharTok"/>
          <w:rFonts w:ascii="Times New Roman" w:hAnsi="Times New Roman"/>
          <w:lang w:eastAsia="ko-KR"/>
        </w:rPr>
        <w:t>%&gt;%</w:t>
      </w:r>
      <w:r w:rsidRPr="00ED4019">
        <w:rPr>
          <w:rStyle w:val="NormalTok"/>
          <w:rFonts w:ascii="Times New Roman" w:hAnsi="Times New Roman"/>
          <w:lang w:eastAsia="ko-KR"/>
        </w:rPr>
        <w:t xml:space="preserve"> </w:t>
      </w:r>
      <w:r w:rsidRPr="00ED4019">
        <w:rPr>
          <w:rStyle w:val="FunctionTok"/>
          <w:rFonts w:ascii="Times New Roman" w:hAnsi="Times New Roman"/>
          <w:lang w:eastAsia="ko-KR"/>
        </w:rPr>
        <w:t>autoplot</w:t>
      </w:r>
      <w:r w:rsidRPr="00ED4019">
        <w:rPr>
          <w:rStyle w:val="NormalTok"/>
          <w:rFonts w:ascii="Times New Roman" w:hAnsi="Times New Roman"/>
          <w:lang w:eastAsia="ko-KR"/>
        </w:rPr>
        <w:t>()</w:t>
      </w:r>
    </w:p>
    <w:p w14:paraId="75EC519D" w14:textId="77777777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5648" w:author="제이펍 출판사" w:date="2021-03-14T15:57:00Z">
          <w:pPr>
            <w:pStyle w:val="SourceCode"/>
          </w:pPr>
        </w:pPrChange>
      </w:pPr>
      <w:r w:rsidRPr="00ED4019">
        <w:rPr>
          <w:rStyle w:val="VerbatimChar"/>
          <w:rFonts w:ascii="Times New Roman" w:hAnsi="Times New Roman"/>
        </w:rPr>
        <w:t xml:space="preserve">Warning in </w:t>
      </w:r>
      <w:proofErr w:type="gramStart"/>
      <w:r w:rsidRPr="00ED4019">
        <w:rPr>
          <w:rStyle w:val="VerbatimChar"/>
          <w:rFonts w:ascii="Times New Roman" w:hAnsi="Times New Roman"/>
        </w:rPr>
        <w:t>nnetar(</w:t>
      </w:r>
      <w:proofErr w:type="gramEnd"/>
      <w:r w:rsidRPr="00ED4019">
        <w:rPr>
          <w:rStyle w:val="VerbatimChar"/>
          <w:rFonts w:ascii="Times New Roman" w:hAnsi="Times New Roman"/>
        </w:rPr>
        <w:t>.): Series too short for seasonal lags</w:t>
      </w:r>
    </w:p>
    <w:p w14:paraId="0603E9FA" w14:textId="77777777" w:rsidR="00FD7B2A" w:rsidRPr="00ED4019" w:rsidRDefault="00FD7B2A">
      <w:pPr>
        <w:pStyle w:val="Figure"/>
        <w:jc w:val="both"/>
        <w:rPr>
          <w:rFonts w:ascii="Times New Roman" w:hAnsi="Times New Roman"/>
        </w:rPr>
        <w:pPrChange w:id="5649" w:author="제이펍 출판사" w:date="2021-03-14T15:57:00Z">
          <w:pPr>
            <w:pStyle w:val="Figure"/>
          </w:pPr>
        </w:pPrChange>
      </w:pPr>
      <w:r w:rsidRPr="00ED4019">
        <w:rPr>
          <w:rFonts w:ascii="Times New Roman" w:hAnsi="Times New Roman"/>
          <w:noProof/>
          <w:lang w:eastAsia="ko-KR"/>
        </w:rPr>
        <w:lastRenderedPageBreak/>
        <w:drawing>
          <wp:inline distT="0" distB="0" distL="0" distR="0" wp14:anchorId="6177BBF8" wp14:editId="4973031E">
            <wp:extent cx="4572000" cy="3657600"/>
            <wp:effectExtent l="0" t="0" r="0" b="0"/>
            <wp:docPr id="165" name="그림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"/>
                    <pic:cNvPicPr>
                      <a:picLocks noChangeAspect="1" noChangeArrowheads="1"/>
                    </pic:cNvPicPr>
                  </pic:nvPicPr>
                  <pic:blipFill>
                    <a:blip r:embed="rId18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bookmarkEnd w:id="3981"/>
      <w:bookmarkEnd w:id="5613"/>
    </w:p>
    <w:p w14:paraId="5F33CBB3" w14:textId="77777777" w:rsidR="00FD7B2A" w:rsidRPr="00ED4019" w:rsidRDefault="00FD7B2A">
      <w:pPr>
        <w:pStyle w:val="a6"/>
        <w:jc w:val="both"/>
        <w:rPr>
          <w:rFonts w:ascii="Times New Roman" w:hAnsi="Times New Roman"/>
          <w:lang w:eastAsia="ko-KR"/>
        </w:rPr>
        <w:pPrChange w:id="5650" w:author="제이펍 출판사" w:date="2021-03-14T15:57:00Z">
          <w:pPr>
            <w:pStyle w:val="a6"/>
            <w:jc w:val="center"/>
          </w:pPr>
        </w:pPrChange>
      </w:pPr>
      <w:commentRangeStart w:id="5651"/>
      <w:r w:rsidRPr="00ED4019">
        <w:rPr>
          <w:rFonts w:ascii="Times New Roman" w:hAnsi="Times New Roman" w:hint="eastAsia"/>
          <w:lang w:eastAsia="ko-KR"/>
        </w:rPr>
        <w:t>그림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6-83</w:t>
      </w:r>
      <w:commentRangeEnd w:id="5651"/>
      <w:r w:rsidR="00CB23BA">
        <w:rPr>
          <w:rStyle w:val="af3"/>
          <w:i w:val="0"/>
        </w:rPr>
        <w:commentReference w:id="5651"/>
      </w:r>
    </w:p>
    <w:p w14:paraId="4BB67A2F" w14:textId="6BAC282A" w:rsidR="00FD7B2A" w:rsidRPr="00ED4019" w:rsidRDefault="00FD7B2A">
      <w:pPr>
        <w:spacing w:after="160" w:line="259" w:lineRule="auto"/>
        <w:jc w:val="both"/>
        <w:rPr>
          <w:rFonts w:ascii="Times New Roman" w:hAnsi="Times New Roman"/>
          <w:lang w:eastAsia="ko-KR"/>
        </w:rPr>
      </w:pPr>
      <w:r w:rsidRPr="00ED4019">
        <w:rPr>
          <w:rFonts w:ascii="Times New Roman" w:hAnsi="Times New Roman"/>
          <w:lang w:eastAsia="ko-KR"/>
        </w:rPr>
        <w:br w:type="page"/>
      </w:r>
    </w:p>
    <w:p w14:paraId="7DD99BAD" w14:textId="5D4FBB2E" w:rsidR="00FD7B2A" w:rsidRDefault="00CB23BA">
      <w:pPr>
        <w:pStyle w:val="a4"/>
        <w:ind w:left="400"/>
        <w:jc w:val="both"/>
        <w:rPr>
          <w:lang w:eastAsia="ko-KR"/>
        </w:rPr>
        <w:pPrChange w:id="5652" w:author="user" w:date="2021-03-23T11:36:00Z">
          <w:pPr>
            <w:pStyle w:val="a4"/>
            <w:numPr>
              <w:numId w:val="40"/>
            </w:numPr>
            <w:ind w:left="800" w:hanging="400"/>
          </w:pPr>
        </w:pPrChange>
      </w:pPr>
      <w:bookmarkStart w:id="5653" w:name="X44ffb5029cf204a087f46fbd4f2ccd1e45d816c"/>
      <w:ins w:id="5654" w:author="user" w:date="2021-03-23T11:36:00Z">
        <w:r>
          <w:rPr>
            <w:rFonts w:hint="eastAsia"/>
            <w:lang w:eastAsia="ko-KR"/>
          </w:rPr>
          <w:lastRenderedPageBreak/>
          <w:t xml:space="preserve">7장 </w:t>
        </w:r>
      </w:ins>
      <w:r w:rsidR="00FD7B2A">
        <w:rPr>
          <w:lang w:eastAsia="ko-KR"/>
        </w:rPr>
        <w:t xml:space="preserve">시계열 forecasting Part III - 시계열 분석 </w:t>
      </w:r>
      <w:del w:id="5655" w:author="user" w:date="2021-03-23T11:37:00Z">
        <w:r w:rsidR="00FD7B2A" w:rsidDel="00CB23BA">
          <w:rPr>
            <w:rFonts w:hint="eastAsia"/>
            <w:lang w:eastAsia="ko-KR"/>
          </w:rPr>
          <w:delText>Framework</w:delText>
        </w:r>
      </w:del>
      <w:ins w:id="5656" w:author="user" w:date="2021-03-23T11:37:00Z">
        <w:r>
          <w:rPr>
            <w:rFonts w:hint="eastAsia"/>
            <w:lang w:eastAsia="ko-KR"/>
          </w:rPr>
          <w:t>프레임워크</w:t>
        </w:r>
      </w:ins>
    </w:p>
    <w:p w14:paraId="2036244D" w14:textId="398A3F2A" w:rsidR="00FD7B2A" w:rsidRPr="00ED4019" w:rsidRDefault="00FD7B2A">
      <w:pPr>
        <w:jc w:val="both"/>
        <w:rPr>
          <w:rFonts w:ascii="Times New Roman" w:hAnsi="Times New Roman"/>
          <w:lang w:eastAsia="ko-KR"/>
        </w:rPr>
        <w:pPrChange w:id="5657" w:author="제이펍 출판사" w:date="2021-03-14T15:57:00Z">
          <w:pPr/>
        </w:pPrChange>
      </w:pPr>
      <w:r w:rsidRPr="00ED4019">
        <w:rPr>
          <w:rFonts w:ascii="Times New Roman" w:hAnsi="Times New Roman" w:hint="eastAsia"/>
          <w:lang w:eastAsia="ko-KR"/>
        </w:rPr>
        <w:t>얼마전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까지만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해도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시계열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분석을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위해서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다수의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모델을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비교하기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위해서는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각각의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모델을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따로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구축한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성능</w:t>
      </w:r>
      <w:ins w:id="5658" w:author="user" w:date="2021-03-23T11:38:00Z">
        <w:r w:rsidR="00386386">
          <w:rPr>
            <w:rFonts w:ascii="Times New Roman" w:hAnsi="Times New Roman" w:hint="eastAsia"/>
            <w:lang w:eastAsia="ko-KR"/>
          </w:rPr>
          <w:t xml:space="preserve"> </w:t>
        </w:r>
      </w:ins>
      <w:r w:rsidRPr="00ED4019">
        <w:rPr>
          <w:rFonts w:ascii="Times New Roman" w:hAnsi="Times New Roman"/>
          <w:lang w:eastAsia="ko-KR"/>
        </w:rPr>
        <w:t>분석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지수들을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비교하여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가장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좋은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모델을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선택하는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것이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일반적이었다</w:t>
      </w:r>
      <w:r w:rsidRPr="00ED4019">
        <w:rPr>
          <w:rFonts w:ascii="Times New Roman" w:hAnsi="Times New Roman"/>
          <w:lang w:eastAsia="ko-KR"/>
        </w:rPr>
        <w:t xml:space="preserve">. </w:t>
      </w:r>
      <w:r w:rsidRPr="00ED4019">
        <w:rPr>
          <w:rFonts w:ascii="Times New Roman" w:hAnsi="Times New Roman"/>
          <w:lang w:eastAsia="ko-KR"/>
        </w:rPr>
        <w:t>다행히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Style w:val="VerbatimChar"/>
          <w:rFonts w:ascii="Times New Roman" w:hAnsi="Times New Roman"/>
          <w:lang w:eastAsia="ko-KR"/>
        </w:rPr>
        <w:t>forecast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패키지에서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시계열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분석을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위한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많은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모델을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지원하지만</w:t>
      </w:r>
      <w:ins w:id="5659" w:author="user" w:date="2021-03-23T11:38:00Z">
        <w:r w:rsidR="00386386">
          <w:rPr>
            <w:rFonts w:ascii="Times New Roman" w:hAnsi="Times New Roman" w:hint="eastAsia"/>
            <w:lang w:eastAsia="ko-KR"/>
          </w:rPr>
          <w:t>,</w:t>
        </w:r>
      </w:ins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모델을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생성하기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위한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사용법이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다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달라서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모델을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하나하나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만들고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분석해야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했</w:t>
      </w:r>
      <w:r w:rsidRPr="00ED4019">
        <w:rPr>
          <w:rFonts w:ascii="Times New Roman" w:hAnsi="Times New Roman"/>
          <w:lang w:eastAsia="ko-KR"/>
        </w:rPr>
        <w:t>다</w:t>
      </w:r>
      <w:r w:rsidRPr="00ED4019">
        <w:rPr>
          <w:rFonts w:ascii="Times New Roman" w:hAnsi="Times New Roman"/>
          <w:lang w:eastAsia="ko-KR"/>
        </w:rPr>
        <w:t>.</w:t>
      </w:r>
    </w:p>
    <w:p w14:paraId="581B598A" w14:textId="0915874C" w:rsidR="00FD7B2A" w:rsidRPr="00ED4019" w:rsidRDefault="00FD7B2A">
      <w:pPr>
        <w:pStyle w:val="a0"/>
        <w:jc w:val="both"/>
        <w:rPr>
          <w:rFonts w:ascii="Times New Roman" w:hAnsi="Times New Roman"/>
          <w:lang w:eastAsia="ko-KR"/>
        </w:rPr>
        <w:pPrChange w:id="5660" w:author="제이펍 출판사" w:date="2021-03-14T15:57:00Z">
          <w:pPr>
            <w:pStyle w:val="a0"/>
          </w:pPr>
        </w:pPrChange>
      </w:pPr>
      <w:r w:rsidRPr="00ED4019">
        <w:rPr>
          <w:rFonts w:ascii="Times New Roman" w:hAnsi="Times New Roman"/>
          <w:lang w:eastAsia="ko-KR"/>
        </w:rPr>
        <w:t>하지만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최근의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머신러닝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모델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선택의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추세는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머신러닝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프레임워크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위에서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동일한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인터페이스로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여러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모델을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동시에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만들고</w:t>
      </w:r>
      <w:ins w:id="5661" w:author="user" w:date="2021-03-23T11:38:00Z">
        <w:r w:rsidR="00386386">
          <w:rPr>
            <w:rFonts w:ascii="Times New Roman" w:hAnsi="Times New Roman" w:hint="eastAsia"/>
            <w:lang w:eastAsia="ko-KR"/>
          </w:rPr>
          <w:t>,</w:t>
        </w:r>
      </w:ins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이에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대한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성능</w:t>
      </w:r>
      <w:ins w:id="5662" w:author="user" w:date="2021-03-23T11:38:00Z">
        <w:r w:rsidR="00386386">
          <w:rPr>
            <w:rFonts w:ascii="Times New Roman" w:hAnsi="Times New Roman" w:hint="eastAsia"/>
            <w:lang w:eastAsia="ko-KR"/>
          </w:rPr>
          <w:t xml:space="preserve"> </w:t>
        </w:r>
      </w:ins>
      <w:r w:rsidRPr="00ED4019">
        <w:rPr>
          <w:rFonts w:ascii="Times New Roman" w:hAnsi="Times New Roman"/>
          <w:lang w:eastAsia="ko-KR"/>
        </w:rPr>
        <w:t>분석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테이블을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만들어서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제공하는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방법을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사용한다</w:t>
      </w:r>
      <w:r w:rsidRPr="00ED4019">
        <w:rPr>
          <w:rFonts w:ascii="Times New Roman" w:hAnsi="Times New Roman"/>
          <w:lang w:eastAsia="ko-KR"/>
        </w:rPr>
        <w:t>.</w:t>
      </w:r>
    </w:p>
    <w:p w14:paraId="2C46EC7C" w14:textId="77777777" w:rsidR="00FD7B2A" w:rsidRPr="00ED4019" w:rsidRDefault="00FD7B2A">
      <w:pPr>
        <w:pStyle w:val="a0"/>
        <w:jc w:val="both"/>
        <w:rPr>
          <w:rFonts w:ascii="Times New Roman" w:hAnsi="Times New Roman"/>
          <w:lang w:eastAsia="ko-KR"/>
        </w:rPr>
        <w:pPrChange w:id="5663" w:author="제이펍 출판사" w:date="2021-03-14T15:57:00Z">
          <w:pPr>
            <w:pStyle w:val="a0"/>
          </w:pPr>
        </w:pPrChange>
      </w:pPr>
      <w:r w:rsidRPr="00ED4019">
        <w:rPr>
          <w:rFonts w:ascii="Times New Roman" w:hAnsi="Times New Roman"/>
          <w:lang w:eastAsia="ko-KR"/>
        </w:rPr>
        <w:t>이러한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흐름은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시계열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모델링에서도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해당되는데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시계열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분석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전용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프레임워크들이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속속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소개되고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있다</w:t>
      </w:r>
      <w:r w:rsidRPr="00ED4019">
        <w:rPr>
          <w:rFonts w:ascii="Times New Roman" w:hAnsi="Times New Roman"/>
          <w:lang w:eastAsia="ko-KR"/>
        </w:rPr>
        <w:t xml:space="preserve">. </w:t>
      </w:r>
      <w:r w:rsidRPr="00ED4019">
        <w:rPr>
          <w:rFonts w:ascii="Times New Roman" w:hAnsi="Times New Roman"/>
          <w:lang w:eastAsia="ko-KR"/>
        </w:rPr>
        <w:t>이번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장에서는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시계열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분석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전용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프레임워크인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Style w:val="VerbatimChar"/>
          <w:rFonts w:ascii="Times New Roman" w:hAnsi="Times New Roman"/>
          <w:lang w:eastAsia="ko-KR"/>
        </w:rPr>
        <w:t>fable</w:t>
      </w:r>
      <w:r w:rsidRPr="00ED4019">
        <w:rPr>
          <w:rFonts w:ascii="Times New Roman" w:hAnsi="Times New Roman"/>
          <w:lang w:eastAsia="ko-KR"/>
        </w:rPr>
        <w:t>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Style w:val="VerbatimChar"/>
          <w:rFonts w:ascii="Times New Roman" w:hAnsi="Times New Roman"/>
          <w:lang w:eastAsia="ko-KR"/>
        </w:rPr>
        <w:t>modeltime</w:t>
      </w:r>
      <w:r w:rsidRPr="00ED4019">
        <w:rPr>
          <w:rFonts w:ascii="Times New Roman" w:hAnsi="Times New Roman"/>
          <w:lang w:eastAsia="ko-KR"/>
        </w:rPr>
        <w:t>으로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여러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시계열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모델을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생성하고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분석하는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방법을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소개하고자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한다</w:t>
      </w:r>
      <w:r w:rsidRPr="00ED4019">
        <w:rPr>
          <w:rFonts w:ascii="Times New Roman" w:hAnsi="Times New Roman"/>
          <w:lang w:eastAsia="ko-KR"/>
        </w:rPr>
        <w:t>.</w:t>
      </w:r>
    </w:p>
    <w:p w14:paraId="37EB135C" w14:textId="67EF1884" w:rsidR="00FD7B2A" w:rsidRDefault="00386386">
      <w:pPr>
        <w:pStyle w:val="1"/>
        <w:numPr>
          <w:ilvl w:val="0"/>
          <w:numId w:val="0"/>
        </w:numPr>
        <w:jc w:val="both"/>
        <w:rPr>
          <w:lang w:eastAsia="ko-KR"/>
        </w:rPr>
        <w:pPrChange w:id="5664" w:author="user" w:date="2021-03-23T11:39:00Z">
          <w:pPr>
            <w:pStyle w:val="1"/>
          </w:pPr>
        </w:pPrChange>
      </w:pPr>
      <w:bookmarkStart w:id="5665" w:name="성능분석-지수"/>
      <w:ins w:id="5666" w:author="user" w:date="2021-03-23T11:39:00Z">
        <w:r>
          <w:rPr>
            <w:rFonts w:hint="eastAsia"/>
            <w:lang w:eastAsia="ko-KR"/>
          </w:rPr>
          <w:t xml:space="preserve">7.1 </w:t>
        </w:r>
      </w:ins>
      <w:r w:rsidR="00FD7B2A">
        <w:rPr>
          <w:lang w:eastAsia="ko-KR"/>
        </w:rPr>
        <w:t>성능</w:t>
      </w:r>
      <w:ins w:id="5667" w:author="user" w:date="2021-03-23T11:39:00Z">
        <w:r>
          <w:rPr>
            <w:rFonts w:hint="eastAsia"/>
            <w:lang w:eastAsia="ko-KR"/>
          </w:rPr>
          <w:t xml:space="preserve"> </w:t>
        </w:r>
      </w:ins>
      <w:r w:rsidR="00FD7B2A">
        <w:rPr>
          <w:lang w:eastAsia="ko-KR"/>
        </w:rPr>
        <w:t>분석 지수</w:t>
      </w:r>
    </w:p>
    <w:p w14:paraId="505280BF" w14:textId="48983776" w:rsidR="00FD7B2A" w:rsidRPr="00ED4019" w:rsidRDefault="00FD7B2A">
      <w:pPr>
        <w:jc w:val="both"/>
        <w:rPr>
          <w:rFonts w:ascii="Times New Roman" w:hAnsi="Times New Roman"/>
          <w:lang w:eastAsia="ko-KR"/>
        </w:rPr>
        <w:pPrChange w:id="5668" w:author="제이펍 출판사" w:date="2021-03-14T15:57:00Z">
          <w:pPr/>
        </w:pPrChange>
      </w:pPr>
      <w:r w:rsidRPr="00ED4019">
        <w:rPr>
          <w:rFonts w:ascii="Times New Roman" w:hAnsi="Times New Roman"/>
          <w:lang w:eastAsia="ko-KR"/>
        </w:rPr>
        <w:t>시계열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분석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모델</w:t>
      </w:r>
      <w:ins w:id="5669" w:author="user" w:date="2021-03-23T11:39:00Z">
        <w:r w:rsidR="00386386">
          <w:rPr>
            <w:rFonts w:ascii="Times New Roman" w:hAnsi="Times New Roman" w:hint="eastAsia"/>
            <w:lang w:eastAsia="ko-KR"/>
          </w:rPr>
          <w:t xml:space="preserve"> </w:t>
        </w:r>
      </w:ins>
      <w:r w:rsidRPr="00ED4019">
        <w:rPr>
          <w:rFonts w:ascii="Times New Roman" w:hAnsi="Times New Roman"/>
          <w:lang w:eastAsia="ko-KR"/>
        </w:rPr>
        <w:t>간의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성능을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분석하기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위해서는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예측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정확도</w:t>
      </w:r>
      <w:r w:rsidRPr="00ED4019">
        <w:rPr>
          <w:rFonts w:ascii="Times New Roman" w:hAnsi="Times New Roman" w:hint="eastAsia"/>
          <w:lang w:eastAsia="ko-KR"/>
        </w:rPr>
        <w:t>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평가</w:t>
      </w:r>
      <w:r w:rsidRPr="00ED4019">
        <w:rPr>
          <w:rFonts w:ascii="Times New Roman" w:hAnsi="Times New Roman" w:hint="eastAsia"/>
          <w:lang w:eastAsia="ko-KR"/>
        </w:rPr>
        <w:t>해야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할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근거가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필요하다</w:t>
      </w:r>
      <w:r w:rsidRPr="00ED4019">
        <w:rPr>
          <w:rFonts w:ascii="Times New Roman" w:hAnsi="Times New Roman" w:hint="eastAsia"/>
          <w:lang w:eastAsia="ko-KR"/>
        </w:rPr>
        <w:t>.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이를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위해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다양한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지수들이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사용되는데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대부분의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지수는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시계열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모델을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통해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생성된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모델의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적합값과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실제값의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차이인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오차항을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평가하여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산출된다</w:t>
      </w:r>
      <w:r w:rsidRPr="00ED4019">
        <w:rPr>
          <w:rFonts w:ascii="Times New Roman" w:hAnsi="Times New Roman"/>
          <w:lang w:eastAsia="ko-KR"/>
        </w:rPr>
        <w:t xml:space="preserve">. </w:t>
      </w:r>
      <w:r w:rsidRPr="00ED4019">
        <w:rPr>
          <w:rStyle w:val="VerbatimChar"/>
          <w:rFonts w:ascii="Times New Roman" w:hAnsi="Times New Roman"/>
          <w:lang w:eastAsia="ko-KR"/>
        </w:rPr>
        <w:t>forecast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패키지에서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제공하는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Style w:val="VerbatimChar"/>
          <w:rFonts w:ascii="Times New Roman" w:hAnsi="Times New Roman"/>
          <w:lang w:eastAsia="ko-KR"/>
        </w:rPr>
        <w:t>accuracy()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함수를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사용하면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간단히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여러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성능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지수를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포함한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성능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지표를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간단히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구할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있다</w:t>
      </w:r>
      <w:r w:rsidRPr="00ED4019">
        <w:rPr>
          <w:rFonts w:ascii="Times New Roman" w:hAnsi="Times New Roman"/>
          <w:lang w:eastAsia="ko-KR"/>
        </w:rPr>
        <w:t>.</w:t>
      </w:r>
    </w:p>
    <w:p w14:paraId="0821EE71" w14:textId="334984BE" w:rsidR="00FD7B2A" w:rsidRDefault="00386386">
      <w:pPr>
        <w:pStyle w:val="2"/>
        <w:numPr>
          <w:ilvl w:val="0"/>
          <w:numId w:val="0"/>
        </w:numPr>
        <w:ind w:left="851"/>
        <w:jc w:val="both"/>
        <w:rPr>
          <w:lang w:eastAsia="ko-KR"/>
        </w:rPr>
        <w:pPrChange w:id="5670" w:author="user" w:date="2021-03-23T11:40:00Z">
          <w:pPr>
            <w:pStyle w:val="2"/>
          </w:pPr>
        </w:pPrChange>
      </w:pPr>
      <w:bookmarkStart w:id="5671" w:name="maemeans-absolute-error"/>
      <w:ins w:id="5672" w:author="user" w:date="2021-03-23T11:40:00Z">
        <w:r>
          <w:rPr>
            <w:rFonts w:hint="eastAsia"/>
            <w:lang w:eastAsia="ko-KR"/>
          </w:rPr>
          <w:t xml:space="preserve">7.1.1 </w:t>
        </w:r>
      </w:ins>
      <w:r w:rsidR="00FD7B2A">
        <w:rPr>
          <w:lang w:eastAsia="ko-KR"/>
        </w:rPr>
        <w:t>MAE</w:t>
      </w:r>
      <w:del w:id="5673" w:author="user" w:date="2021-03-23T11:40:00Z">
        <w:r w:rsidR="00FD7B2A" w:rsidDel="00386386">
          <w:rPr>
            <w:lang w:eastAsia="ko-KR"/>
          </w:rPr>
          <w:delText>(Means Absolute Error)</w:delText>
        </w:r>
      </w:del>
    </w:p>
    <w:p w14:paraId="18C50A5E" w14:textId="4E38100B" w:rsidR="00FD7B2A" w:rsidRPr="00ED4019" w:rsidRDefault="00FD7B2A">
      <w:pPr>
        <w:jc w:val="both"/>
        <w:rPr>
          <w:rFonts w:ascii="Times New Roman" w:hAnsi="Times New Roman"/>
          <w:lang w:eastAsia="ko-KR"/>
        </w:rPr>
        <w:pPrChange w:id="5674" w:author="제이펍 출판사" w:date="2021-03-14T15:57:00Z">
          <w:pPr/>
        </w:pPrChange>
      </w:pPr>
      <w:r w:rsidRPr="00ED4019">
        <w:rPr>
          <w:rFonts w:ascii="Times New Roman" w:hAnsi="Times New Roman"/>
          <w:lang w:eastAsia="ko-KR"/>
        </w:rPr>
        <w:t>MAE</w:t>
      </w:r>
      <w:ins w:id="5675" w:author="user" w:date="2021-03-23T11:40:00Z">
        <w:r w:rsidR="00386386">
          <w:rPr>
            <w:rFonts w:ascii="Times New Roman" w:hAnsi="Times New Roman" w:hint="eastAsia"/>
            <w:lang w:eastAsia="ko-KR"/>
          </w:rPr>
          <w:t>(mean absolute error)</w:t>
        </w:r>
      </w:ins>
      <w:r w:rsidRPr="00ED4019">
        <w:rPr>
          <w:rFonts w:ascii="Times New Roman" w:hAnsi="Times New Roman"/>
          <w:lang w:eastAsia="ko-KR"/>
        </w:rPr>
        <w:t>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가장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계산이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편리한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성능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평가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지</w:t>
      </w:r>
      <w:del w:id="5676" w:author="제이펍 출판사" w:date="2021-03-14T18:08:00Z">
        <w:r w:rsidRPr="00ED4019" w:rsidDel="003F5176">
          <w:rPr>
            <w:rFonts w:ascii="Times New Roman" w:hAnsi="Times New Roman"/>
            <w:lang w:eastAsia="ko-KR"/>
          </w:rPr>
          <w:delText>수이다</w:delText>
        </w:r>
        <w:r w:rsidRPr="00ED4019" w:rsidDel="003F5176">
          <w:rPr>
            <w:rFonts w:ascii="Times New Roman" w:hAnsi="Times New Roman"/>
            <w:lang w:eastAsia="ko-KR"/>
          </w:rPr>
          <w:delText>.</w:delText>
        </w:r>
      </w:del>
      <w:ins w:id="5677" w:author="제이펍 출판사" w:date="2021-03-14T18:08:00Z">
        <w:r w:rsidR="003F5176">
          <w:rPr>
            <w:rFonts w:ascii="Times New Roman" w:hAnsi="Times New Roman"/>
            <w:lang w:eastAsia="ko-KR"/>
          </w:rPr>
          <w:t>수다</w:t>
        </w:r>
        <w:r w:rsidR="003F5176">
          <w:rPr>
            <w:rFonts w:ascii="Times New Roman" w:hAnsi="Times New Roman"/>
            <w:lang w:eastAsia="ko-KR"/>
          </w:rPr>
          <w:t>.</w:t>
        </w:r>
      </w:ins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실제값에서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적합값을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오차는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플러스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값</w:t>
      </w:r>
      <w:r w:rsidRPr="00ED4019">
        <w:rPr>
          <w:rFonts w:ascii="Times New Roman" w:hAnsi="Times New Roman"/>
          <w:lang w:eastAsia="ko-KR"/>
        </w:rPr>
        <w:t>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수</w:t>
      </w:r>
      <w:del w:id="5678" w:author="제이펍 출판사" w:date="2021-03-14T20:00:00Z">
        <w:r w:rsidRPr="00ED4019" w:rsidDel="00754210">
          <w:rPr>
            <w:rFonts w:ascii="Times New Roman" w:hAnsi="Times New Roman"/>
            <w:lang w:eastAsia="ko-KR"/>
          </w:rPr>
          <w:delText xml:space="preserve"> </w:delText>
        </w:r>
        <w:r w:rsidRPr="00ED4019" w:rsidDel="00754210">
          <w:rPr>
            <w:rFonts w:ascii="Times New Roman" w:hAnsi="Times New Roman"/>
            <w:lang w:eastAsia="ko-KR"/>
          </w:rPr>
          <w:delText>도</w:delText>
        </w:r>
        <w:r w:rsidRPr="00ED4019" w:rsidDel="00754210">
          <w:rPr>
            <w:rFonts w:ascii="Times New Roman" w:hAnsi="Times New Roman"/>
            <w:lang w:eastAsia="ko-KR"/>
          </w:rPr>
          <w:delText xml:space="preserve"> </w:delText>
        </w:r>
      </w:del>
      <w:ins w:id="5679" w:author="제이펍 출판사" w:date="2021-03-14T20:00:00Z">
        <w:r w:rsidR="00754210">
          <w:rPr>
            <w:rFonts w:ascii="Times New Roman" w:hAnsi="Times New Roman"/>
            <w:lang w:eastAsia="ko-KR"/>
          </w:rPr>
          <w:t>도</w:t>
        </w:r>
        <w:r w:rsidR="00754210">
          <w:rPr>
            <w:rFonts w:ascii="Times New Roman" w:hAnsi="Times New Roman"/>
            <w:lang w:eastAsia="ko-KR"/>
          </w:rPr>
          <w:t xml:space="preserve"> </w:t>
        </w:r>
      </w:ins>
      <w:r w:rsidRPr="00ED4019">
        <w:rPr>
          <w:rFonts w:ascii="Times New Roman" w:hAnsi="Times New Roman"/>
          <w:lang w:eastAsia="ko-KR"/>
        </w:rPr>
        <w:t>있고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마이너스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값</w:t>
      </w:r>
      <w:r w:rsidRPr="00ED4019">
        <w:rPr>
          <w:rFonts w:ascii="Times New Roman" w:hAnsi="Times New Roman"/>
          <w:lang w:eastAsia="ko-KR"/>
        </w:rPr>
        <w:t>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수도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있다</w:t>
      </w:r>
      <w:r w:rsidRPr="00ED4019">
        <w:rPr>
          <w:rFonts w:ascii="Times New Roman" w:hAnsi="Times New Roman"/>
          <w:lang w:eastAsia="ko-KR"/>
        </w:rPr>
        <w:t xml:space="preserve">. </w:t>
      </w:r>
      <w:r w:rsidRPr="00ED4019">
        <w:rPr>
          <w:rFonts w:ascii="Times New Roman" w:hAnsi="Times New Roman"/>
          <w:lang w:eastAsia="ko-KR"/>
        </w:rPr>
        <w:t>이를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단순히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더하면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오차</w:t>
      </w:r>
      <w:r w:rsidRPr="00ED4019">
        <w:rPr>
          <w:rFonts w:ascii="Times New Roman" w:hAnsi="Times New Roman" w:hint="eastAsia"/>
          <w:lang w:eastAsia="ko-KR"/>
        </w:rPr>
        <w:t>들이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서로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상쇄되어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0</w:t>
      </w:r>
      <w:r w:rsidRPr="00ED4019">
        <w:rPr>
          <w:rFonts w:ascii="Times New Roman" w:hAnsi="Times New Roman"/>
          <w:lang w:eastAsia="ko-KR"/>
        </w:rPr>
        <w:t>에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가까울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있지만</w:t>
      </w:r>
      <w:ins w:id="5680" w:author="user" w:date="2021-03-23T11:42:00Z">
        <w:r w:rsidR="00386386">
          <w:rPr>
            <w:rFonts w:ascii="Times New Roman" w:hAnsi="Times New Roman" w:hint="eastAsia"/>
            <w:lang w:eastAsia="ko-KR"/>
          </w:rPr>
          <w:t>,</w:t>
        </w:r>
      </w:ins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이것이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모델의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성능이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우수해서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0</w:t>
      </w:r>
      <w:r w:rsidRPr="00ED4019">
        <w:rPr>
          <w:rFonts w:ascii="Times New Roman" w:hAnsi="Times New Roman" w:hint="eastAsia"/>
          <w:lang w:eastAsia="ko-KR"/>
        </w:rPr>
        <w:t>에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가까운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값이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나온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건지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오차들이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상쇄</w:t>
      </w:r>
      <w:r w:rsidRPr="00ED4019">
        <w:rPr>
          <w:rFonts w:ascii="Times New Roman" w:hAnsi="Times New Roman" w:hint="eastAsia"/>
          <w:lang w:eastAsia="ko-KR"/>
        </w:rPr>
        <w:t>되어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0</w:t>
      </w:r>
      <w:r w:rsidRPr="00ED4019">
        <w:rPr>
          <w:rFonts w:ascii="Times New Roman" w:hAnsi="Times New Roman" w:hint="eastAsia"/>
          <w:lang w:eastAsia="ko-KR"/>
        </w:rPr>
        <w:t>에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가까운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값이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나온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것인지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알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수가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없다</w:t>
      </w:r>
      <w:r w:rsidRPr="00ED4019">
        <w:rPr>
          <w:rFonts w:ascii="Times New Roman" w:hAnsi="Times New Roman"/>
          <w:lang w:eastAsia="ko-KR"/>
        </w:rPr>
        <w:t xml:space="preserve">. </w:t>
      </w:r>
      <w:r w:rsidRPr="00ED4019">
        <w:rPr>
          <w:rFonts w:ascii="Times New Roman" w:hAnsi="Times New Roman"/>
          <w:lang w:eastAsia="ko-KR"/>
        </w:rPr>
        <w:t>이런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경우를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방지하기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위해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각각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오차의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절대값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평균으로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모델의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성능을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평가하기도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한다</w:t>
      </w:r>
      <w:r w:rsidRPr="00ED4019">
        <w:rPr>
          <w:rFonts w:ascii="Times New Roman" w:hAnsi="Times New Roman"/>
          <w:lang w:eastAsia="ko-KR"/>
        </w:rPr>
        <w:t>.</w:t>
      </w:r>
    </w:p>
    <w:p w14:paraId="5A2B7D28" w14:textId="7584D958" w:rsidR="00FD7B2A" w:rsidRPr="00ED4019" w:rsidRDefault="00FD7B2A">
      <w:pPr>
        <w:pStyle w:val="a0"/>
        <w:jc w:val="both"/>
        <w:rPr>
          <w:rFonts w:ascii="Times New Roman" w:hAnsi="Times New Roman"/>
          <w:lang w:eastAsia="ko-KR"/>
        </w:rPr>
        <w:pPrChange w:id="5681" w:author="제이펍 출판사" w:date="2021-03-14T15:57:00Z">
          <w:pPr>
            <w:pStyle w:val="a0"/>
          </w:pPr>
        </w:pPrChange>
      </w:pPr>
      <w:del w:id="5682" w:author="제이펍 출판사" w:date="2021-03-14T18:13:00Z">
        <w:r w:rsidRPr="00ED4019" w:rsidDel="003F5176">
          <w:rPr>
            <w:rFonts w:ascii="Times New Roman" w:hAnsi="Times New Roman"/>
            <w:lang w:eastAsia="ko-KR"/>
          </w:rPr>
          <w:delText>아래의</w:delText>
        </w:r>
        <w:r w:rsidRPr="00ED4019" w:rsidDel="003F5176">
          <w:rPr>
            <w:rFonts w:ascii="Times New Roman" w:hAnsi="Times New Roman"/>
            <w:lang w:eastAsia="ko-KR"/>
          </w:rPr>
          <w:delText xml:space="preserve"> </w:delText>
        </w:r>
        <w:r w:rsidRPr="00ED4019" w:rsidDel="003F5176">
          <w:rPr>
            <w:rFonts w:ascii="Times New Roman" w:hAnsi="Times New Roman"/>
            <w:lang w:eastAsia="ko-KR"/>
          </w:rPr>
          <w:delText>그림</w:delText>
        </w:r>
      </w:del>
      <w:ins w:id="5683" w:author="제이펍 출판사" w:date="2021-03-14T18:13:00Z">
        <w:r w:rsidR="003F5176">
          <w:rPr>
            <w:rFonts w:ascii="Times New Roman" w:hAnsi="Times New Roman"/>
            <w:lang w:eastAsia="ko-KR"/>
          </w:rPr>
          <w:t>다음의</w:t>
        </w:r>
        <w:r w:rsidR="003F5176">
          <w:rPr>
            <w:rFonts w:ascii="Times New Roman" w:hAnsi="Times New Roman"/>
            <w:lang w:eastAsia="ko-KR"/>
          </w:rPr>
          <w:t xml:space="preserve"> </w:t>
        </w:r>
        <w:r w:rsidR="003F5176">
          <w:rPr>
            <w:rFonts w:ascii="Times New Roman" w:hAnsi="Times New Roman"/>
            <w:lang w:eastAsia="ko-KR"/>
          </w:rPr>
          <w:t>그림</w:t>
        </w:r>
      </w:ins>
      <w:r w:rsidRPr="00ED4019">
        <w:rPr>
          <w:rFonts w:ascii="Times New Roman" w:hAnsi="Times New Roman"/>
          <w:lang w:eastAsia="ko-KR"/>
        </w:rPr>
        <w:t>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앞서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적합값과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잔차를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설명할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때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참조했던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그림이다</w:t>
      </w:r>
      <w:r w:rsidRPr="00ED4019">
        <w:rPr>
          <w:rFonts w:ascii="Times New Roman" w:hAnsi="Times New Roman"/>
          <w:lang w:eastAsia="ko-KR"/>
        </w:rPr>
        <w:t xml:space="preserve">. </w:t>
      </w:r>
      <w:del w:id="5684" w:author="제이펍 출판사" w:date="2021-03-14T18:13:00Z">
        <w:r w:rsidRPr="00ED4019" w:rsidDel="003F5176">
          <w:rPr>
            <w:rFonts w:ascii="Times New Roman" w:hAnsi="Times New Roman"/>
            <w:lang w:eastAsia="ko-KR"/>
          </w:rPr>
          <w:delText>아래의</w:delText>
        </w:r>
        <w:r w:rsidRPr="00ED4019" w:rsidDel="003F5176">
          <w:rPr>
            <w:rFonts w:ascii="Times New Roman" w:hAnsi="Times New Roman"/>
            <w:lang w:eastAsia="ko-KR"/>
          </w:rPr>
          <w:delText xml:space="preserve"> </w:delText>
        </w:r>
        <w:r w:rsidRPr="00ED4019" w:rsidDel="003F5176">
          <w:rPr>
            <w:rFonts w:ascii="Times New Roman" w:hAnsi="Times New Roman"/>
            <w:lang w:eastAsia="ko-KR"/>
          </w:rPr>
          <w:delText>그림</w:delText>
        </w:r>
      </w:del>
      <w:ins w:id="5685" w:author="제이펍 출판사" w:date="2021-03-14T18:13:00Z">
        <w:r w:rsidR="003F5176">
          <w:rPr>
            <w:rFonts w:ascii="Times New Roman" w:hAnsi="Times New Roman"/>
            <w:lang w:eastAsia="ko-KR"/>
          </w:rPr>
          <w:t>다음의</w:t>
        </w:r>
        <w:r w:rsidR="003F5176">
          <w:rPr>
            <w:rFonts w:ascii="Times New Roman" w:hAnsi="Times New Roman"/>
            <w:lang w:eastAsia="ko-KR"/>
          </w:rPr>
          <w:t xml:space="preserve"> </w:t>
        </w:r>
        <w:r w:rsidR="003F5176">
          <w:rPr>
            <w:rFonts w:ascii="Times New Roman" w:hAnsi="Times New Roman"/>
            <w:lang w:eastAsia="ko-KR"/>
          </w:rPr>
          <w:t>그림</w:t>
        </w:r>
      </w:ins>
      <w:r w:rsidRPr="00ED4019">
        <w:rPr>
          <w:rFonts w:ascii="Times New Roman" w:hAnsi="Times New Roman"/>
          <w:lang w:eastAsia="ko-KR"/>
        </w:rPr>
        <w:t>에서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빨간색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선의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길이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평균값이</w:t>
      </w:r>
      <w:r w:rsidRPr="00ED4019">
        <w:rPr>
          <w:rFonts w:ascii="Times New Roman" w:hAnsi="Times New Roman"/>
          <w:lang w:eastAsia="ko-KR"/>
        </w:rPr>
        <w:t xml:space="preserve"> MAE</w:t>
      </w:r>
      <w:ins w:id="5686" w:author="user" w:date="2021-03-23T11:42:00Z">
        <w:r w:rsidR="00386386">
          <w:rPr>
            <w:rFonts w:ascii="Times New Roman" w:hAnsi="Times New Roman" w:hint="eastAsia"/>
            <w:lang w:eastAsia="ko-KR"/>
          </w:rPr>
          <w:t xml:space="preserve"> </w:t>
        </w:r>
      </w:ins>
      <w:r w:rsidRPr="00ED4019">
        <w:rPr>
          <w:rFonts w:ascii="Times New Roman" w:hAnsi="Times New Roman"/>
          <w:lang w:eastAsia="ko-KR"/>
        </w:rPr>
        <w:t>값이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된다</w:t>
      </w:r>
      <w:r w:rsidRPr="00ED4019">
        <w:rPr>
          <w:rFonts w:ascii="Times New Roman" w:hAnsi="Times New Roman"/>
          <w:lang w:eastAsia="ko-KR"/>
        </w:rPr>
        <w:t>.</w:t>
      </w:r>
    </w:p>
    <w:p w14:paraId="516D4C89" w14:textId="77777777" w:rsidR="00FD7B2A" w:rsidRPr="00ED4019" w:rsidRDefault="00FD7B2A">
      <w:pPr>
        <w:pStyle w:val="Figure"/>
        <w:jc w:val="both"/>
        <w:rPr>
          <w:rFonts w:ascii="Times New Roman" w:hAnsi="Times New Roman"/>
        </w:rPr>
        <w:pPrChange w:id="5687" w:author="제이펍 출판사" w:date="2021-03-14T15:57:00Z">
          <w:pPr>
            <w:pStyle w:val="Figure"/>
          </w:pPr>
        </w:pPrChange>
      </w:pPr>
      <w:r w:rsidRPr="00ED4019">
        <w:rPr>
          <w:rFonts w:ascii="Times New Roman" w:hAnsi="Times New Roman"/>
          <w:noProof/>
          <w:lang w:eastAsia="ko-KR"/>
        </w:rPr>
        <w:lastRenderedPageBreak/>
        <w:drawing>
          <wp:inline distT="0" distB="0" distL="0" distR="0" wp14:anchorId="3E485D09" wp14:editId="7925F476">
            <wp:extent cx="4572000" cy="3657600"/>
            <wp:effectExtent l="0" t="0" r="0" b="0"/>
            <wp:docPr id="177" name="그림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"/>
                    <pic:cNvPicPr>
                      <a:picLocks noChangeAspect="1" noChangeArrowheads="1"/>
                    </pic:cNvPicPr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91DF7E9" w14:textId="77777777" w:rsidR="00FD7B2A" w:rsidRPr="00ED4019" w:rsidRDefault="00FD7B2A">
      <w:pPr>
        <w:pStyle w:val="a6"/>
        <w:jc w:val="both"/>
        <w:rPr>
          <w:rFonts w:ascii="Times New Roman" w:hAnsi="Times New Roman"/>
          <w:lang w:eastAsia="ko-KR"/>
        </w:rPr>
        <w:pPrChange w:id="5688" w:author="제이펍 출판사" w:date="2021-03-14T15:57:00Z">
          <w:pPr>
            <w:pStyle w:val="a6"/>
            <w:jc w:val="center"/>
          </w:pPr>
        </w:pPrChange>
      </w:pPr>
      <w:commentRangeStart w:id="5689"/>
      <w:r w:rsidRPr="00ED4019">
        <w:rPr>
          <w:rFonts w:ascii="Times New Roman" w:hAnsi="Times New Roman" w:hint="eastAsia"/>
          <w:lang w:eastAsia="ko-KR"/>
        </w:rPr>
        <w:t>그림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7-1</w:t>
      </w:r>
      <w:commentRangeEnd w:id="5689"/>
      <w:r w:rsidR="00386386">
        <w:rPr>
          <w:rStyle w:val="af3"/>
          <w:i w:val="0"/>
        </w:rPr>
        <w:commentReference w:id="5689"/>
      </w:r>
    </w:p>
    <w:p w14:paraId="3DBCA52C" w14:textId="5E682267" w:rsidR="00FD7B2A" w:rsidRPr="00ED4019" w:rsidRDefault="00FD7B2A">
      <w:pPr>
        <w:pStyle w:val="a0"/>
        <w:jc w:val="both"/>
        <w:rPr>
          <w:rFonts w:ascii="Times New Roman" w:hAnsi="Times New Roman"/>
          <w:lang w:eastAsia="ko-KR"/>
        </w:rPr>
        <w:pPrChange w:id="5690" w:author="제이펍 출판사" w:date="2021-03-14T15:57:00Z">
          <w:pPr>
            <w:pStyle w:val="a0"/>
          </w:pPr>
        </w:pPrChange>
      </w:pPr>
      <w:r w:rsidRPr="00ED4019">
        <w:rPr>
          <w:rFonts w:ascii="Times New Roman" w:hAnsi="Times New Roman"/>
          <w:lang w:eastAsia="ko-KR"/>
        </w:rPr>
        <w:t>오차들의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평균값이기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때문에</w:t>
      </w:r>
      <w:r w:rsidRPr="00ED4019">
        <w:rPr>
          <w:rFonts w:ascii="Times New Roman" w:hAnsi="Times New Roman"/>
          <w:lang w:eastAsia="ko-KR"/>
        </w:rPr>
        <w:t xml:space="preserve"> MAE</w:t>
      </w:r>
      <w:ins w:id="5691" w:author="user" w:date="2021-03-23T13:00:00Z">
        <w:r w:rsidR="00A01D23">
          <w:rPr>
            <w:rFonts w:ascii="Times New Roman" w:hAnsi="Times New Roman" w:hint="eastAsia"/>
            <w:lang w:eastAsia="ko-KR"/>
          </w:rPr>
          <w:t xml:space="preserve"> </w:t>
        </w:r>
      </w:ins>
      <w:r w:rsidRPr="00ED4019">
        <w:rPr>
          <w:rFonts w:ascii="Times New Roman" w:hAnsi="Times New Roman"/>
          <w:lang w:eastAsia="ko-KR"/>
        </w:rPr>
        <w:t>값이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작을수록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좋은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모델로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평가된다</w:t>
      </w:r>
      <w:r w:rsidRPr="00ED4019">
        <w:rPr>
          <w:rFonts w:ascii="Times New Roman" w:hAnsi="Times New Roman"/>
          <w:lang w:eastAsia="ko-KR"/>
        </w:rPr>
        <w:t>.</w:t>
      </w:r>
    </w:p>
    <w:p w14:paraId="091968AC" w14:textId="02BA0AED" w:rsidR="00FD7B2A" w:rsidRDefault="00386386">
      <w:pPr>
        <w:pStyle w:val="2"/>
        <w:numPr>
          <w:ilvl w:val="0"/>
          <w:numId w:val="0"/>
        </w:numPr>
        <w:ind w:left="851"/>
        <w:jc w:val="both"/>
        <w:pPrChange w:id="5692" w:author="user" w:date="2021-03-23T11:43:00Z">
          <w:pPr>
            <w:pStyle w:val="2"/>
          </w:pPr>
        </w:pPrChange>
      </w:pPr>
      <w:bookmarkStart w:id="5693" w:name="rmseroot-means-squaread-error"/>
      <w:bookmarkEnd w:id="5671"/>
      <w:ins w:id="5694" w:author="user" w:date="2021-03-23T11:43:00Z">
        <w:r>
          <w:rPr>
            <w:rFonts w:hint="eastAsia"/>
            <w:lang w:eastAsia="ko-KR"/>
          </w:rPr>
          <w:t xml:space="preserve">7.1.2 </w:t>
        </w:r>
      </w:ins>
      <w:r w:rsidR="00FD7B2A">
        <w:t>RMSE</w:t>
      </w:r>
      <w:del w:id="5695" w:author="user" w:date="2021-03-23T11:43:00Z">
        <w:r w:rsidR="00FD7B2A" w:rsidDel="00386386">
          <w:delText>(Root Means Squaread Error)</w:delText>
        </w:r>
      </w:del>
    </w:p>
    <w:p w14:paraId="2ED1403D" w14:textId="7D3BD877" w:rsidR="00FD7B2A" w:rsidRPr="00ED4019" w:rsidRDefault="00FD7B2A">
      <w:pPr>
        <w:jc w:val="both"/>
        <w:rPr>
          <w:rFonts w:ascii="Times New Roman" w:hAnsi="Times New Roman"/>
          <w:lang w:eastAsia="ko-KR"/>
        </w:rPr>
        <w:pPrChange w:id="5696" w:author="제이펍 출판사" w:date="2021-03-14T15:57:00Z">
          <w:pPr/>
        </w:pPrChange>
      </w:pPr>
      <w:r w:rsidRPr="00ED4019">
        <w:rPr>
          <w:rFonts w:ascii="Times New Roman" w:hAnsi="Times New Roman"/>
          <w:lang w:eastAsia="ko-KR"/>
        </w:rPr>
        <w:t>RMSE</w:t>
      </w:r>
      <w:ins w:id="5697" w:author="user" w:date="2021-03-23T11:43:00Z">
        <w:r w:rsidR="00386386">
          <w:rPr>
            <w:rFonts w:ascii="Times New Roman" w:hAnsi="Times New Roman" w:hint="eastAsia"/>
            <w:lang w:eastAsia="ko-KR"/>
          </w:rPr>
          <w:t>(root mean square error)</w:t>
        </w:r>
      </w:ins>
      <w:r w:rsidRPr="00ED4019">
        <w:rPr>
          <w:rFonts w:ascii="Times New Roman" w:hAnsi="Times New Roman"/>
          <w:lang w:eastAsia="ko-KR"/>
        </w:rPr>
        <w:t>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성능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평가에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대표적으로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쓰이는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지</w:t>
      </w:r>
      <w:del w:id="5698" w:author="제이펍 출판사" w:date="2021-03-14T18:08:00Z">
        <w:r w:rsidRPr="00ED4019" w:rsidDel="003F5176">
          <w:rPr>
            <w:rFonts w:ascii="Times New Roman" w:hAnsi="Times New Roman"/>
            <w:lang w:eastAsia="ko-KR"/>
          </w:rPr>
          <w:delText>수이다</w:delText>
        </w:r>
        <w:r w:rsidRPr="00ED4019" w:rsidDel="003F5176">
          <w:rPr>
            <w:rFonts w:ascii="Times New Roman" w:hAnsi="Times New Roman"/>
            <w:lang w:eastAsia="ko-KR"/>
          </w:rPr>
          <w:delText>.</w:delText>
        </w:r>
      </w:del>
      <w:ins w:id="5699" w:author="제이펍 출판사" w:date="2021-03-14T18:08:00Z">
        <w:r w:rsidR="003F5176">
          <w:rPr>
            <w:rFonts w:ascii="Times New Roman" w:hAnsi="Times New Roman"/>
            <w:lang w:eastAsia="ko-KR"/>
          </w:rPr>
          <w:t>수다</w:t>
        </w:r>
        <w:r w:rsidR="003F5176">
          <w:rPr>
            <w:rFonts w:ascii="Times New Roman" w:hAnsi="Times New Roman"/>
            <w:lang w:eastAsia="ko-KR"/>
          </w:rPr>
          <w:t>.</w:t>
        </w:r>
      </w:ins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오차</w:t>
      </w:r>
      <w:r w:rsidRPr="00ED4019">
        <w:rPr>
          <w:rFonts w:ascii="Times New Roman" w:hAnsi="Times New Roman"/>
          <w:lang w:eastAsia="ko-KR"/>
        </w:rPr>
        <w:t>(</w:t>
      </w:r>
      <w:del w:id="5700" w:author="user" w:date="2021-03-23T11:45:00Z">
        <w:r w:rsidRPr="00ED4019" w:rsidDel="00386386">
          <w:rPr>
            <w:rFonts w:ascii="Times New Roman" w:hAnsi="Times New Roman"/>
            <w:lang w:eastAsia="ko-KR"/>
          </w:rPr>
          <w:delText>Error</w:delText>
        </w:r>
      </w:del>
      <w:ins w:id="5701" w:author="user" w:date="2021-03-23T11:45:00Z">
        <w:r w:rsidR="00386386">
          <w:rPr>
            <w:rFonts w:ascii="Times New Roman" w:hAnsi="Times New Roman" w:hint="eastAsia"/>
            <w:lang w:eastAsia="ko-KR"/>
          </w:rPr>
          <w:t>e</w:t>
        </w:r>
        <w:r w:rsidR="00386386" w:rsidRPr="00ED4019">
          <w:rPr>
            <w:rFonts w:ascii="Times New Roman" w:hAnsi="Times New Roman"/>
            <w:lang w:eastAsia="ko-KR"/>
          </w:rPr>
          <w:t>rror</w:t>
        </w:r>
      </w:ins>
      <w:r w:rsidRPr="00ED4019">
        <w:rPr>
          <w:rFonts w:ascii="Times New Roman" w:hAnsi="Times New Roman"/>
          <w:lang w:eastAsia="ko-KR"/>
        </w:rPr>
        <w:t>)</w:t>
      </w:r>
      <w:r w:rsidRPr="00ED4019">
        <w:rPr>
          <w:rFonts w:ascii="Times New Roman" w:hAnsi="Times New Roman" w:hint="eastAsia"/>
          <w:lang w:eastAsia="ko-KR"/>
        </w:rPr>
        <w:t>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제곱</w:t>
      </w:r>
      <w:r w:rsidRPr="00ED4019">
        <w:rPr>
          <w:rFonts w:ascii="Times New Roman" w:hAnsi="Times New Roman"/>
          <w:lang w:eastAsia="ko-KR"/>
        </w:rPr>
        <w:t>(</w:t>
      </w:r>
      <w:del w:id="5702" w:author="user" w:date="2021-03-23T11:45:00Z">
        <w:r w:rsidRPr="00ED4019" w:rsidDel="00386386">
          <w:rPr>
            <w:rFonts w:ascii="Times New Roman" w:hAnsi="Times New Roman"/>
            <w:lang w:eastAsia="ko-KR"/>
          </w:rPr>
          <w:delText>Squared</w:delText>
        </w:r>
      </w:del>
      <w:ins w:id="5703" w:author="user" w:date="2021-03-23T11:45:00Z">
        <w:r w:rsidR="00386386">
          <w:rPr>
            <w:rFonts w:ascii="Times New Roman" w:hAnsi="Times New Roman" w:hint="eastAsia"/>
            <w:lang w:eastAsia="ko-KR"/>
          </w:rPr>
          <w:t>s</w:t>
        </w:r>
        <w:r w:rsidR="00386386" w:rsidRPr="00ED4019">
          <w:rPr>
            <w:rFonts w:ascii="Times New Roman" w:hAnsi="Times New Roman"/>
            <w:lang w:eastAsia="ko-KR"/>
          </w:rPr>
          <w:t>quare</w:t>
        </w:r>
      </w:ins>
      <w:r w:rsidRPr="00ED4019">
        <w:rPr>
          <w:rFonts w:ascii="Times New Roman" w:hAnsi="Times New Roman"/>
          <w:lang w:eastAsia="ko-KR"/>
        </w:rPr>
        <w:t>)</w:t>
      </w:r>
      <w:r w:rsidRPr="00ED4019">
        <w:rPr>
          <w:rFonts w:ascii="Times New Roman" w:hAnsi="Times New Roman"/>
          <w:lang w:eastAsia="ko-KR"/>
        </w:rPr>
        <w:t>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값들의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평균</w:t>
      </w:r>
      <w:r w:rsidRPr="00ED4019">
        <w:rPr>
          <w:rFonts w:ascii="Times New Roman" w:hAnsi="Times New Roman"/>
          <w:lang w:eastAsia="ko-KR"/>
        </w:rPr>
        <w:t>(</w:t>
      </w:r>
      <w:del w:id="5704" w:author="user" w:date="2021-03-23T11:45:00Z">
        <w:r w:rsidRPr="00ED4019" w:rsidDel="00386386">
          <w:rPr>
            <w:rFonts w:ascii="Times New Roman" w:hAnsi="Times New Roman"/>
            <w:lang w:eastAsia="ko-KR"/>
          </w:rPr>
          <w:delText>Mean</w:delText>
        </w:r>
      </w:del>
      <w:ins w:id="5705" w:author="user" w:date="2021-03-23T11:45:00Z">
        <w:r w:rsidR="00386386">
          <w:rPr>
            <w:rFonts w:ascii="Times New Roman" w:hAnsi="Times New Roman" w:hint="eastAsia"/>
            <w:lang w:eastAsia="ko-KR"/>
          </w:rPr>
          <w:t>m</w:t>
        </w:r>
        <w:r w:rsidR="00386386" w:rsidRPr="00ED4019">
          <w:rPr>
            <w:rFonts w:ascii="Times New Roman" w:hAnsi="Times New Roman"/>
            <w:lang w:eastAsia="ko-KR"/>
          </w:rPr>
          <w:t>ean</w:t>
        </w:r>
      </w:ins>
      <w:r w:rsidRPr="00ED4019">
        <w:rPr>
          <w:rFonts w:ascii="Times New Roman" w:hAnsi="Times New Roman"/>
          <w:lang w:eastAsia="ko-KR"/>
        </w:rPr>
        <w:t>)</w:t>
      </w:r>
      <w:r w:rsidRPr="00ED4019">
        <w:rPr>
          <w:rFonts w:ascii="Times New Roman" w:hAnsi="Times New Roman"/>
          <w:lang w:eastAsia="ko-KR"/>
        </w:rPr>
        <w:t>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제곱근</w:t>
      </w:r>
      <w:r w:rsidRPr="00ED4019">
        <w:rPr>
          <w:rFonts w:ascii="Times New Roman" w:hAnsi="Times New Roman"/>
          <w:lang w:eastAsia="ko-KR"/>
        </w:rPr>
        <w:t>(</w:t>
      </w:r>
      <w:del w:id="5706" w:author="user" w:date="2021-03-23T11:45:00Z">
        <w:r w:rsidRPr="00ED4019" w:rsidDel="00386386">
          <w:rPr>
            <w:rFonts w:ascii="Times New Roman" w:hAnsi="Times New Roman"/>
            <w:lang w:eastAsia="ko-KR"/>
          </w:rPr>
          <w:delText>Root</w:delText>
        </w:r>
      </w:del>
      <w:ins w:id="5707" w:author="user" w:date="2021-03-23T11:45:00Z">
        <w:r w:rsidR="00386386">
          <w:rPr>
            <w:rFonts w:ascii="Times New Roman" w:hAnsi="Times New Roman" w:hint="eastAsia"/>
            <w:lang w:eastAsia="ko-KR"/>
          </w:rPr>
          <w:t>r</w:t>
        </w:r>
        <w:r w:rsidR="00386386" w:rsidRPr="00ED4019">
          <w:rPr>
            <w:rFonts w:ascii="Times New Roman" w:hAnsi="Times New Roman"/>
            <w:lang w:eastAsia="ko-KR"/>
          </w:rPr>
          <w:t>oot</w:t>
        </w:r>
      </w:ins>
      <w:r w:rsidRPr="00ED4019">
        <w:rPr>
          <w:rFonts w:ascii="Times New Roman" w:hAnsi="Times New Roman"/>
          <w:lang w:eastAsia="ko-KR"/>
        </w:rPr>
        <w:t>)</w:t>
      </w:r>
      <w:r w:rsidRPr="00ED4019">
        <w:rPr>
          <w:rFonts w:ascii="Times New Roman" w:hAnsi="Times New Roman"/>
          <w:lang w:eastAsia="ko-KR"/>
        </w:rPr>
        <w:t>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값이다</w:t>
      </w:r>
      <w:r w:rsidRPr="00ED4019">
        <w:rPr>
          <w:rFonts w:ascii="Times New Roman" w:hAnsi="Times New Roman"/>
          <w:lang w:eastAsia="ko-KR"/>
        </w:rPr>
        <w:t>. RMSE</w:t>
      </w:r>
      <w:r w:rsidRPr="00ED4019">
        <w:rPr>
          <w:rFonts w:ascii="Times New Roman" w:hAnsi="Times New Roman"/>
          <w:lang w:eastAsia="ko-KR"/>
        </w:rPr>
        <w:t>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시각적으로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표현하면</w:t>
      </w:r>
      <w:r w:rsidRPr="00ED4019">
        <w:rPr>
          <w:rFonts w:ascii="Times New Roman" w:hAnsi="Times New Roman"/>
          <w:lang w:eastAsia="ko-KR"/>
        </w:rPr>
        <w:t xml:space="preserve"> </w:t>
      </w:r>
      <w:del w:id="5708" w:author="제이펍 출판사" w:date="2021-03-14T18:13:00Z">
        <w:r w:rsidRPr="00ED4019" w:rsidDel="003F5176">
          <w:rPr>
            <w:rFonts w:ascii="Times New Roman" w:hAnsi="Times New Roman"/>
            <w:lang w:eastAsia="ko-KR"/>
          </w:rPr>
          <w:delText>아래의</w:delText>
        </w:r>
        <w:r w:rsidRPr="00ED4019" w:rsidDel="003F5176">
          <w:rPr>
            <w:rFonts w:ascii="Times New Roman" w:hAnsi="Times New Roman"/>
            <w:lang w:eastAsia="ko-KR"/>
          </w:rPr>
          <w:delText xml:space="preserve"> </w:delText>
        </w:r>
        <w:r w:rsidRPr="00ED4019" w:rsidDel="003F5176">
          <w:rPr>
            <w:rFonts w:ascii="Times New Roman" w:hAnsi="Times New Roman"/>
            <w:lang w:eastAsia="ko-KR"/>
          </w:rPr>
          <w:delText>그림</w:delText>
        </w:r>
      </w:del>
      <w:ins w:id="5709" w:author="제이펍 출판사" w:date="2021-03-14T18:13:00Z">
        <w:r w:rsidR="003F5176">
          <w:rPr>
            <w:rFonts w:ascii="Times New Roman" w:hAnsi="Times New Roman"/>
            <w:lang w:eastAsia="ko-KR"/>
          </w:rPr>
          <w:t>다음의</w:t>
        </w:r>
        <w:r w:rsidR="003F5176">
          <w:rPr>
            <w:rFonts w:ascii="Times New Roman" w:hAnsi="Times New Roman"/>
            <w:lang w:eastAsia="ko-KR"/>
          </w:rPr>
          <w:t xml:space="preserve"> </w:t>
        </w:r>
        <w:r w:rsidR="003F5176">
          <w:rPr>
            <w:rFonts w:ascii="Times New Roman" w:hAnsi="Times New Roman"/>
            <w:lang w:eastAsia="ko-KR"/>
          </w:rPr>
          <w:t>그림</w:t>
        </w:r>
      </w:ins>
      <w:r w:rsidRPr="00ED4019">
        <w:rPr>
          <w:rFonts w:ascii="Times New Roman" w:hAnsi="Times New Roman"/>
          <w:lang w:eastAsia="ko-KR"/>
        </w:rPr>
        <w:t>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같이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표현된다</w:t>
      </w:r>
      <w:r w:rsidRPr="00ED4019">
        <w:rPr>
          <w:rFonts w:ascii="Times New Roman" w:hAnsi="Times New Roman"/>
          <w:lang w:eastAsia="ko-KR"/>
        </w:rPr>
        <w:t xml:space="preserve">. </w:t>
      </w:r>
      <w:r w:rsidRPr="00ED4019">
        <w:rPr>
          <w:rFonts w:ascii="Times New Roman" w:hAnsi="Times New Roman"/>
          <w:lang w:eastAsia="ko-KR"/>
        </w:rPr>
        <w:t>앞선</w:t>
      </w:r>
      <w:r w:rsidRPr="00ED4019">
        <w:rPr>
          <w:rFonts w:ascii="Times New Roman" w:hAnsi="Times New Roman"/>
          <w:lang w:eastAsia="ko-KR"/>
        </w:rPr>
        <w:t xml:space="preserve"> MAE</w:t>
      </w:r>
      <w:r w:rsidRPr="00ED4019">
        <w:rPr>
          <w:rFonts w:ascii="Times New Roman" w:hAnsi="Times New Roman"/>
          <w:lang w:eastAsia="ko-KR"/>
        </w:rPr>
        <w:t>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단순히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길이의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평균이지만</w:t>
      </w:r>
      <w:ins w:id="5710" w:author="user" w:date="2021-03-23T11:46:00Z">
        <w:r w:rsidR="002A28EB">
          <w:rPr>
            <w:rFonts w:ascii="Times New Roman" w:hAnsi="Times New Roman" w:hint="eastAsia"/>
            <w:lang w:eastAsia="ko-KR"/>
          </w:rPr>
          <w:t>,</w:t>
        </w:r>
      </w:ins>
      <w:r w:rsidRPr="00ED4019">
        <w:rPr>
          <w:rFonts w:ascii="Times New Roman" w:hAnsi="Times New Roman"/>
          <w:lang w:eastAsia="ko-KR"/>
        </w:rPr>
        <w:t xml:space="preserve"> RMSE</w:t>
      </w:r>
      <w:r w:rsidRPr="00ED4019">
        <w:rPr>
          <w:rFonts w:ascii="Times New Roman" w:hAnsi="Times New Roman"/>
          <w:lang w:eastAsia="ko-KR"/>
        </w:rPr>
        <w:t>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길이를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제곱한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것이기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때문에</w:t>
      </w:r>
      <w:r w:rsidRPr="00ED4019">
        <w:rPr>
          <w:rFonts w:ascii="Times New Roman" w:hAnsi="Times New Roman"/>
          <w:lang w:eastAsia="ko-KR"/>
        </w:rPr>
        <w:t xml:space="preserve"> </w:t>
      </w:r>
      <w:del w:id="5711" w:author="제이펍 출판사" w:date="2021-03-14T18:13:00Z">
        <w:r w:rsidRPr="00ED4019" w:rsidDel="003F5176">
          <w:rPr>
            <w:rFonts w:ascii="Times New Roman" w:hAnsi="Times New Roman"/>
            <w:lang w:eastAsia="ko-KR"/>
          </w:rPr>
          <w:delText>아래의</w:delText>
        </w:r>
        <w:r w:rsidRPr="00ED4019" w:rsidDel="003F5176">
          <w:rPr>
            <w:rFonts w:ascii="Times New Roman" w:hAnsi="Times New Roman"/>
            <w:lang w:eastAsia="ko-KR"/>
          </w:rPr>
          <w:delText xml:space="preserve"> </w:delText>
        </w:r>
        <w:r w:rsidRPr="00ED4019" w:rsidDel="003F5176">
          <w:rPr>
            <w:rFonts w:ascii="Times New Roman" w:hAnsi="Times New Roman"/>
            <w:lang w:eastAsia="ko-KR"/>
          </w:rPr>
          <w:delText>그림</w:delText>
        </w:r>
      </w:del>
      <w:ins w:id="5712" w:author="제이펍 출판사" w:date="2021-03-14T18:13:00Z">
        <w:r w:rsidR="003F5176">
          <w:rPr>
            <w:rFonts w:ascii="Times New Roman" w:hAnsi="Times New Roman"/>
            <w:lang w:eastAsia="ko-KR"/>
          </w:rPr>
          <w:t>다음의</w:t>
        </w:r>
        <w:r w:rsidR="003F5176">
          <w:rPr>
            <w:rFonts w:ascii="Times New Roman" w:hAnsi="Times New Roman"/>
            <w:lang w:eastAsia="ko-KR"/>
          </w:rPr>
          <w:t xml:space="preserve"> </w:t>
        </w:r>
        <w:r w:rsidR="003F5176">
          <w:rPr>
            <w:rFonts w:ascii="Times New Roman" w:hAnsi="Times New Roman"/>
            <w:lang w:eastAsia="ko-KR"/>
          </w:rPr>
          <w:t>그림</w:t>
        </w:r>
      </w:ins>
      <w:r w:rsidRPr="00ED4019">
        <w:rPr>
          <w:rFonts w:ascii="Times New Roman" w:hAnsi="Times New Roman"/>
          <w:lang w:eastAsia="ko-KR"/>
        </w:rPr>
        <w:t>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같이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한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변이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오차의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길이인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정사각형의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넓이가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된다</w:t>
      </w:r>
      <w:del w:id="5713" w:author="제이펍 출판사" w:date="2021-03-14T18:22:00Z">
        <w:r w:rsidRPr="00ED4019" w:rsidDel="004F772B">
          <w:rPr>
            <w:rFonts w:ascii="Times New Roman" w:hAnsi="Times New Roman"/>
            <w:lang w:eastAsia="ko-KR"/>
          </w:rPr>
          <w:delText xml:space="preserve">. </w:delText>
        </w:r>
        <w:r w:rsidRPr="00ED4019" w:rsidDel="004F772B">
          <w:rPr>
            <w:rFonts w:ascii="Times New Roman" w:hAnsi="Times New Roman"/>
            <w:lang w:eastAsia="ko-KR"/>
          </w:rPr>
          <w:delText>결국</w:delText>
        </w:r>
        <w:r w:rsidRPr="00ED4019" w:rsidDel="004F772B">
          <w:rPr>
            <w:rFonts w:ascii="Times New Roman" w:hAnsi="Times New Roman"/>
            <w:lang w:eastAsia="ko-KR"/>
          </w:rPr>
          <w:delText xml:space="preserve"> </w:delText>
        </w:r>
      </w:del>
      <w:ins w:id="5714" w:author="제이펍 출판사" w:date="2021-03-14T18:22:00Z">
        <w:r w:rsidR="004F772B">
          <w:rPr>
            <w:rFonts w:ascii="Times New Roman" w:hAnsi="Times New Roman"/>
            <w:lang w:eastAsia="ko-KR"/>
          </w:rPr>
          <w:t xml:space="preserve">. </w:t>
        </w:r>
        <w:r w:rsidR="004F772B">
          <w:rPr>
            <w:rFonts w:ascii="Times New Roman" w:hAnsi="Times New Roman"/>
            <w:lang w:eastAsia="ko-KR"/>
          </w:rPr>
          <w:t>결국</w:t>
        </w:r>
        <w:r w:rsidR="004F772B">
          <w:rPr>
            <w:rFonts w:ascii="Times New Roman" w:hAnsi="Times New Roman"/>
            <w:lang w:eastAsia="ko-KR"/>
          </w:rPr>
          <w:t xml:space="preserve">, </w:t>
        </w:r>
      </w:ins>
      <w:r w:rsidRPr="00ED4019">
        <w:rPr>
          <w:rFonts w:ascii="Times New Roman" w:hAnsi="Times New Roman"/>
          <w:lang w:eastAsia="ko-KR"/>
        </w:rPr>
        <w:t>RMSE</w:t>
      </w:r>
      <w:r w:rsidRPr="00ED4019">
        <w:rPr>
          <w:rFonts w:ascii="Times New Roman" w:hAnsi="Times New Roman"/>
          <w:lang w:eastAsia="ko-KR"/>
        </w:rPr>
        <w:t>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넓이들의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평균값에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다시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루트를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씌워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넓이를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다시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길이로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변환한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값이다</w:t>
      </w:r>
      <w:r w:rsidRPr="00ED4019">
        <w:rPr>
          <w:rFonts w:ascii="Times New Roman" w:hAnsi="Times New Roman"/>
          <w:lang w:eastAsia="ko-KR"/>
        </w:rPr>
        <w:t>.</w:t>
      </w:r>
    </w:p>
    <w:p w14:paraId="2C9A2F04" w14:textId="77777777" w:rsidR="00FD7B2A" w:rsidRPr="00ED4019" w:rsidRDefault="00FD7B2A">
      <w:pPr>
        <w:pStyle w:val="a0"/>
        <w:keepNext/>
        <w:jc w:val="both"/>
        <w:rPr>
          <w:rFonts w:ascii="Times New Roman" w:hAnsi="Times New Roman"/>
        </w:rPr>
        <w:pPrChange w:id="5715" w:author="제이펍 출판사" w:date="2021-03-14T15:57:00Z">
          <w:pPr>
            <w:pStyle w:val="a0"/>
            <w:keepNext/>
          </w:pPr>
        </w:pPrChange>
      </w:pPr>
      <w:r w:rsidRPr="00ED4019">
        <w:rPr>
          <w:rFonts w:ascii="Times New Roman" w:hAnsi="Times New Roman"/>
          <w:noProof/>
          <w:lang w:eastAsia="ko-KR"/>
        </w:rPr>
        <w:lastRenderedPageBreak/>
        <w:drawing>
          <wp:inline distT="0" distB="0" distL="0" distR="0" wp14:anchorId="40205D09" wp14:editId="349DFA03">
            <wp:extent cx="5760720" cy="3474720"/>
            <wp:effectExtent l="0" t="0" r="0" b="0"/>
            <wp:docPr id="17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" descr="RMSE.jpg"/>
                    <pic:cNvPicPr>
                      <a:picLocks noChangeAspect="1" noChangeArrowheads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4747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20A718A" w14:textId="77777777" w:rsidR="00FD7B2A" w:rsidRPr="00ED4019" w:rsidRDefault="00FD7B2A">
      <w:pPr>
        <w:pStyle w:val="a6"/>
        <w:jc w:val="both"/>
        <w:rPr>
          <w:rFonts w:ascii="Times New Roman" w:hAnsi="Times New Roman"/>
          <w:lang w:eastAsia="ko-KR"/>
        </w:rPr>
        <w:pPrChange w:id="5716" w:author="제이펍 출판사" w:date="2021-03-14T15:57:00Z">
          <w:pPr>
            <w:pStyle w:val="a6"/>
          </w:pPr>
        </w:pPrChange>
      </w:pPr>
      <w:commentRangeStart w:id="5717"/>
      <w:r w:rsidRPr="00ED4019">
        <w:rPr>
          <w:rFonts w:ascii="Times New Roman" w:hAnsi="Times New Roman" w:hint="eastAsia"/>
          <w:lang w:eastAsia="ko-KR"/>
        </w:rPr>
        <w:t>그림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7-2</w:t>
      </w:r>
      <w:commentRangeEnd w:id="5717"/>
      <w:r w:rsidR="002A28EB">
        <w:rPr>
          <w:rStyle w:val="af3"/>
          <w:i w:val="0"/>
        </w:rPr>
        <w:commentReference w:id="5717"/>
      </w:r>
    </w:p>
    <w:p w14:paraId="55B280BD" w14:textId="77777777" w:rsidR="00FD7B2A" w:rsidRPr="00ED4019" w:rsidRDefault="00FD7B2A">
      <w:pPr>
        <w:pStyle w:val="a0"/>
        <w:jc w:val="both"/>
        <w:rPr>
          <w:rFonts w:ascii="Times New Roman" w:hAnsi="Times New Roman"/>
          <w:lang w:eastAsia="ko-KR"/>
        </w:rPr>
        <w:pPrChange w:id="5718" w:author="제이펍 출판사" w:date="2021-03-14T15:57:00Z">
          <w:pPr>
            <w:pStyle w:val="a0"/>
          </w:pPr>
        </w:pPrChange>
      </w:pPr>
      <w:r w:rsidRPr="00ED4019">
        <w:rPr>
          <w:rFonts w:ascii="Times New Roman" w:hAnsi="Times New Roman"/>
          <w:lang w:eastAsia="ko-KR"/>
        </w:rPr>
        <w:t>오차</w:t>
      </w:r>
      <w:r w:rsidRPr="00ED4019">
        <w:rPr>
          <w:rFonts w:ascii="Times New Roman" w:hAnsi="Times New Roman" w:hint="eastAsia"/>
          <w:lang w:eastAsia="ko-KR"/>
        </w:rPr>
        <w:t>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제곱하기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때문에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큰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오차는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더욱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크게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계산되는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패널티가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존재한다</w:t>
      </w:r>
      <w:r w:rsidRPr="00ED4019">
        <w:rPr>
          <w:rFonts w:ascii="Times New Roman" w:hAnsi="Times New Roman"/>
          <w:lang w:eastAsia="ko-KR"/>
        </w:rPr>
        <w:t xml:space="preserve">. </w:t>
      </w:r>
      <w:r w:rsidRPr="00ED4019">
        <w:rPr>
          <w:rFonts w:ascii="Times New Roman" w:hAnsi="Times New Roman"/>
          <w:lang w:eastAsia="ko-KR"/>
        </w:rPr>
        <w:t>산출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방법은</w:t>
      </w:r>
      <w:r w:rsidRPr="00ED4019">
        <w:rPr>
          <w:rFonts w:ascii="Times New Roman" w:hAnsi="Times New Roman"/>
          <w:lang w:eastAsia="ko-KR"/>
        </w:rPr>
        <w:t xml:space="preserve"> RMSE</w:t>
      </w:r>
      <w:r w:rsidRPr="00ED4019">
        <w:rPr>
          <w:rFonts w:ascii="Times New Roman" w:hAnsi="Times New Roman"/>
          <w:lang w:eastAsia="ko-KR"/>
        </w:rPr>
        <w:t>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뒤에서부터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차근히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계산해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나가면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구할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있다</w:t>
      </w:r>
      <w:r w:rsidRPr="00ED4019">
        <w:rPr>
          <w:rFonts w:ascii="Times New Roman" w:hAnsi="Times New Roman"/>
          <w:lang w:eastAsia="ko-KR"/>
        </w:rPr>
        <w:t xml:space="preserve">. </w:t>
      </w:r>
      <w:r w:rsidRPr="00ED4019">
        <w:rPr>
          <w:rFonts w:ascii="Times New Roman" w:hAnsi="Times New Roman"/>
          <w:lang w:eastAsia="ko-KR"/>
        </w:rPr>
        <w:t>오차</w:t>
      </w:r>
      <w:r w:rsidRPr="00ED4019">
        <w:rPr>
          <w:rFonts w:ascii="Times New Roman" w:hAnsi="Times New Roman" w:hint="eastAsia"/>
          <w:lang w:eastAsia="ko-KR"/>
        </w:rPr>
        <w:t>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대상으로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산출한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지수이기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때문에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수치가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작을수록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더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좋은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모델로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평가된다</w:t>
      </w:r>
      <w:r w:rsidRPr="00ED4019">
        <w:rPr>
          <w:rFonts w:ascii="Times New Roman" w:hAnsi="Times New Roman"/>
          <w:lang w:eastAsia="ko-KR"/>
        </w:rPr>
        <w:t>.</w:t>
      </w:r>
    </w:p>
    <w:p w14:paraId="3C01C90C" w14:textId="28F2D6A5" w:rsidR="00FD7B2A" w:rsidRDefault="00F44D43">
      <w:pPr>
        <w:pStyle w:val="2"/>
        <w:numPr>
          <w:ilvl w:val="0"/>
          <w:numId w:val="0"/>
        </w:numPr>
        <w:ind w:left="851"/>
        <w:jc w:val="both"/>
        <w:rPr>
          <w:lang w:eastAsia="ko-KR"/>
        </w:rPr>
        <w:pPrChange w:id="5719" w:author="user" w:date="2021-03-23T11:48:00Z">
          <w:pPr>
            <w:pStyle w:val="2"/>
          </w:pPr>
        </w:pPrChange>
      </w:pPr>
      <w:bookmarkStart w:id="5720" w:name="mpe"/>
      <w:bookmarkEnd w:id="5693"/>
      <w:ins w:id="5721" w:author="user" w:date="2021-03-23T11:48:00Z">
        <w:r>
          <w:rPr>
            <w:rFonts w:hint="eastAsia"/>
            <w:lang w:eastAsia="ko-KR"/>
          </w:rPr>
          <w:t xml:space="preserve">7.1.3 </w:t>
        </w:r>
      </w:ins>
      <w:r w:rsidR="00FD7B2A">
        <w:rPr>
          <w:lang w:eastAsia="ko-KR"/>
        </w:rPr>
        <w:t>MPE</w:t>
      </w:r>
      <w:del w:id="5722" w:author="user" w:date="2021-03-23T11:48:00Z">
        <w:r w:rsidR="00FD7B2A" w:rsidDel="00F44D43">
          <w:rPr>
            <w:lang w:eastAsia="ko-KR"/>
          </w:rPr>
          <w:delText>(</w:delText>
        </w:r>
        <w:r w:rsidR="00FD7B2A" w:rsidDel="00F44D43">
          <w:rPr>
            <w:rFonts w:hint="eastAsia"/>
            <w:lang w:eastAsia="ko-KR"/>
          </w:rPr>
          <w:delText>Mean Percentage Error)</w:delText>
        </w:r>
      </w:del>
    </w:p>
    <w:p w14:paraId="2B8AAAE6" w14:textId="44CA4F5F" w:rsidR="00FD7B2A" w:rsidRPr="00ED4019" w:rsidRDefault="00FD7B2A">
      <w:pPr>
        <w:jc w:val="both"/>
        <w:rPr>
          <w:rFonts w:ascii="Times New Roman" w:hAnsi="Times New Roman"/>
          <w:lang w:eastAsia="ko-KR"/>
        </w:rPr>
        <w:pPrChange w:id="5723" w:author="제이펍 출판사" w:date="2021-03-14T15:57:00Z">
          <w:pPr/>
        </w:pPrChange>
      </w:pPr>
      <w:r w:rsidRPr="00ED4019">
        <w:rPr>
          <w:rFonts w:ascii="Times New Roman" w:hAnsi="Times New Roman"/>
          <w:lang w:eastAsia="ko-KR"/>
        </w:rPr>
        <w:t>MPE</w:t>
      </w:r>
      <w:ins w:id="5724" w:author="user" w:date="2021-03-23T11:48:00Z">
        <w:r w:rsidR="00F44D43">
          <w:rPr>
            <w:rFonts w:ascii="Times New Roman" w:hAnsi="Times New Roman" w:hint="eastAsia"/>
            <w:lang w:eastAsia="ko-KR"/>
          </w:rPr>
          <w:t>(mean percentage error)</w:t>
        </w:r>
      </w:ins>
      <w:r w:rsidRPr="00ED4019">
        <w:rPr>
          <w:rFonts w:ascii="Times New Roman" w:hAnsi="Times New Roman"/>
          <w:lang w:eastAsia="ko-KR"/>
        </w:rPr>
        <w:t>는</w:t>
      </w:r>
      <w:r w:rsidRPr="00ED4019">
        <w:rPr>
          <w:rFonts w:ascii="Times New Roman" w:hAnsi="Times New Roman"/>
          <w:lang w:eastAsia="ko-KR"/>
        </w:rPr>
        <w:t xml:space="preserve"> </w:t>
      </w:r>
      <w:commentRangeStart w:id="5725"/>
      <w:r w:rsidRPr="00ED4019">
        <w:rPr>
          <w:rFonts w:ascii="Times New Roman" w:hAnsi="Times New Roman"/>
          <w:lang w:eastAsia="ko-KR"/>
        </w:rPr>
        <w:t>오차</w:t>
      </w:r>
      <w:r w:rsidRPr="00ED4019">
        <w:rPr>
          <w:rFonts w:ascii="Times New Roman" w:hAnsi="Times New Roman"/>
          <w:lang w:eastAsia="ko-KR"/>
        </w:rPr>
        <w:t>(</w:t>
      </w:r>
      <w:del w:id="5726" w:author="user" w:date="2021-03-23T11:48:00Z">
        <w:r w:rsidRPr="00ED4019" w:rsidDel="00F44D43">
          <w:rPr>
            <w:rFonts w:ascii="Times New Roman" w:hAnsi="Times New Roman"/>
            <w:lang w:eastAsia="ko-KR"/>
          </w:rPr>
          <w:delText>Error</w:delText>
        </w:r>
      </w:del>
      <w:ins w:id="5727" w:author="user" w:date="2021-03-23T11:48:00Z">
        <w:r w:rsidR="00F44D43">
          <w:rPr>
            <w:rFonts w:ascii="Times New Roman" w:hAnsi="Times New Roman" w:hint="eastAsia"/>
            <w:lang w:eastAsia="ko-KR"/>
          </w:rPr>
          <w:t>e</w:t>
        </w:r>
        <w:r w:rsidR="00F44D43" w:rsidRPr="00ED4019">
          <w:rPr>
            <w:rFonts w:ascii="Times New Roman" w:hAnsi="Times New Roman"/>
            <w:lang w:eastAsia="ko-KR"/>
          </w:rPr>
          <w:t>rror</w:t>
        </w:r>
      </w:ins>
      <w:r w:rsidRPr="00ED4019">
        <w:rPr>
          <w:rFonts w:ascii="Times New Roman" w:hAnsi="Times New Roman"/>
          <w:lang w:eastAsia="ko-KR"/>
        </w:rPr>
        <w:t>)</w:t>
      </w:r>
      <w:r w:rsidRPr="00ED4019">
        <w:rPr>
          <w:rFonts w:ascii="Times New Roman" w:hAnsi="Times New Roman"/>
          <w:lang w:eastAsia="ko-KR"/>
        </w:rPr>
        <w:t>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백분률</w:t>
      </w:r>
      <w:r w:rsidRPr="00ED4019">
        <w:rPr>
          <w:rFonts w:ascii="Times New Roman" w:hAnsi="Times New Roman"/>
          <w:lang w:eastAsia="ko-KR"/>
        </w:rPr>
        <w:t>(</w:t>
      </w:r>
      <w:del w:id="5728" w:author="user" w:date="2021-03-23T11:49:00Z">
        <w:r w:rsidRPr="00ED4019" w:rsidDel="00F44D43">
          <w:rPr>
            <w:rFonts w:ascii="Times New Roman" w:hAnsi="Times New Roman"/>
            <w:lang w:eastAsia="ko-KR"/>
          </w:rPr>
          <w:delText>Precentage</w:delText>
        </w:r>
      </w:del>
      <w:ins w:id="5729" w:author="user" w:date="2021-03-23T11:49:00Z">
        <w:r w:rsidR="00F44D43">
          <w:rPr>
            <w:rFonts w:ascii="Times New Roman" w:hAnsi="Times New Roman" w:hint="eastAsia"/>
            <w:lang w:eastAsia="ko-KR"/>
          </w:rPr>
          <w:t>p</w:t>
        </w:r>
        <w:r w:rsidR="00F44D43" w:rsidRPr="00ED4019">
          <w:rPr>
            <w:rFonts w:ascii="Times New Roman" w:hAnsi="Times New Roman"/>
            <w:lang w:eastAsia="ko-KR"/>
          </w:rPr>
          <w:t>recentage</w:t>
        </w:r>
      </w:ins>
      <w:r w:rsidRPr="00ED4019">
        <w:rPr>
          <w:rFonts w:ascii="Times New Roman" w:hAnsi="Times New Roman"/>
          <w:lang w:eastAsia="ko-KR"/>
        </w:rPr>
        <w:t>)</w:t>
      </w:r>
      <w:r w:rsidRPr="00ED4019">
        <w:rPr>
          <w:rFonts w:ascii="Times New Roman" w:hAnsi="Times New Roman"/>
          <w:lang w:eastAsia="ko-KR"/>
        </w:rPr>
        <w:t>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평균</w:t>
      </w:r>
      <w:r w:rsidRPr="00ED4019">
        <w:rPr>
          <w:rFonts w:ascii="Times New Roman" w:hAnsi="Times New Roman"/>
          <w:lang w:eastAsia="ko-KR"/>
        </w:rPr>
        <w:t>(</w:t>
      </w:r>
      <w:del w:id="5730" w:author="user" w:date="2021-03-23T11:49:00Z">
        <w:r w:rsidRPr="00ED4019" w:rsidDel="00F44D43">
          <w:rPr>
            <w:rFonts w:ascii="Times New Roman" w:hAnsi="Times New Roman"/>
            <w:lang w:eastAsia="ko-KR"/>
          </w:rPr>
          <w:delText>Mean</w:delText>
        </w:r>
      </w:del>
      <w:ins w:id="5731" w:author="user" w:date="2021-03-23T11:49:00Z">
        <w:r w:rsidR="00F44D43">
          <w:rPr>
            <w:rFonts w:ascii="Times New Roman" w:hAnsi="Times New Roman" w:hint="eastAsia"/>
            <w:lang w:eastAsia="ko-KR"/>
          </w:rPr>
          <w:t>m</w:t>
        </w:r>
        <w:r w:rsidR="00F44D43" w:rsidRPr="00ED4019">
          <w:rPr>
            <w:rFonts w:ascii="Times New Roman" w:hAnsi="Times New Roman"/>
            <w:lang w:eastAsia="ko-KR"/>
          </w:rPr>
          <w:t>ean</w:t>
        </w:r>
      </w:ins>
      <w:r w:rsidRPr="00ED4019">
        <w:rPr>
          <w:rFonts w:ascii="Times New Roman" w:hAnsi="Times New Roman"/>
          <w:lang w:eastAsia="ko-KR"/>
        </w:rPr>
        <w:t>)</w:t>
      </w:r>
      <w:commentRangeEnd w:id="5725"/>
      <w:r w:rsidR="00D24016">
        <w:rPr>
          <w:rStyle w:val="af3"/>
        </w:rPr>
        <w:commentReference w:id="5725"/>
      </w:r>
      <w:r w:rsidRPr="00ED4019">
        <w:rPr>
          <w:rFonts w:ascii="Times New Roman" w:hAnsi="Times New Roman"/>
          <w:lang w:eastAsia="ko-KR"/>
        </w:rPr>
        <w:t>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의미한다</w:t>
      </w:r>
      <w:r w:rsidRPr="00ED4019">
        <w:rPr>
          <w:rFonts w:ascii="Times New Roman" w:hAnsi="Times New Roman"/>
          <w:lang w:eastAsia="ko-KR"/>
        </w:rPr>
        <w:t xml:space="preserve">. </w:t>
      </w:r>
      <w:r w:rsidRPr="00ED4019">
        <w:rPr>
          <w:rFonts w:ascii="Times New Roman" w:hAnsi="Times New Roman"/>
          <w:lang w:eastAsia="ko-KR"/>
        </w:rPr>
        <w:t>오차의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백분률은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실제값에서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적합값을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오차</w:t>
      </w:r>
      <w:r w:rsidRPr="00ED4019">
        <w:rPr>
          <w:rFonts w:ascii="Times New Roman" w:hAnsi="Times New Roman" w:hint="eastAsia"/>
          <w:lang w:eastAsia="ko-KR"/>
        </w:rPr>
        <w:t>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실제값으로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나눈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값이다</w:t>
      </w:r>
      <w:r w:rsidRPr="00ED4019">
        <w:rPr>
          <w:rFonts w:ascii="Times New Roman" w:hAnsi="Times New Roman"/>
          <w:lang w:eastAsia="ko-KR"/>
        </w:rPr>
        <w:t xml:space="preserve">. </w:t>
      </w:r>
      <w:r w:rsidRPr="00ED4019">
        <w:rPr>
          <w:rFonts w:ascii="Times New Roman" w:hAnsi="Times New Roman"/>
          <w:lang w:eastAsia="ko-KR"/>
        </w:rPr>
        <w:t>실제값이</w:t>
      </w:r>
      <w:r w:rsidRPr="00ED4019">
        <w:rPr>
          <w:rFonts w:ascii="Times New Roman" w:hAnsi="Times New Roman"/>
          <w:lang w:eastAsia="ko-KR"/>
        </w:rPr>
        <w:t xml:space="preserve"> 101</w:t>
      </w:r>
      <w:r w:rsidRPr="00ED4019">
        <w:rPr>
          <w:rFonts w:ascii="Times New Roman" w:hAnsi="Times New Roman"/>
          <w:lang w:eastAsia="ko-KR"/>
        </w:rPr>
        <w:t>이고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적합값이</w:t>
      </w:r>
      <w:r w:rsidRPr="00ED4019">
        <w:rPr>
          <w:rFonts w:ascii="Times New Roman" w:hAnsi="Times New Roman"/>
          <w:lang w:eastAsia="ko-KR"/>
        </w:rPr>
        <w:t xml:space="preserve"> 100</w:t>
      </w:r>
      <w:r w:rsidRPr="00ED4019">
        <w:rPr>
          <w:rFonts w:ascii="Times New Roman" w:hAnsi="Times New Roman"/>
          <w:lang w:eastAsia="ko-KR"/>
        </w:rPr>
        <w:t>이라면</w:t>
      </w:r>
      <w:r w:rsidRPr="00ED4019">
        <w:rPr>
          <w:rFonts w:ascii="Times New Roman" w:hAnsi="Times New Roman"/>
          <w:lang w:eastAsia="ko-KR"/>
        </w:rPr>
        <w:t xml:space="preserve"> 101-100 = 1</w:t>
      </w:r>
      <w:r w:rsidRPr="00ED4019">
        <w:rPr>
          <w:rFonts w:ascii="Times New Roman" w:hAnsi="Times New Roman"/>
          <w:lang w:eastAsia="ko-KR"/>
        </w:rPr>
        <w:t>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오차이고</w:t>
      </w:r>
      <w:ins w:id="5732" w:author="user" w:date="2021-03-23T12:00:00Z">
        <w:r w:rsidR="004F194D">
          <w:rPr>
            <w:rFonts w:ascii="Times New Roman" w:hAnsi="Times New Roman" w:hint="eastAsia"/>
            <w:lang w:eastAsia="ko-KR"/>
          </w:rPr>
          <w:t>,</w:t>
        </w:r>
      </w:ins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오차</w:t>
      </w:r>
      <w:r w:rsidRPr="00ED4019">
        <w:rPr>
          <w:rFonts w:ascii="Times New Roman" w:hAnsi="Times New Roman"/>
          <w:lang w:eastAsia="ko-KR"/>
        </w:rPr>
        <w:t xml:space="preserve"> 1</w:t>
      </w:r>
      <w:r w:rsidRPr="00ED4019">
        <w:rPr>
          <w:rFonts w:ascii="Times New Roman" w:hAnsi="Times New Roman"/>
          <w:lang w:eastAsia="ko-KR"/>
        </w:rPr>
        <w:t>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실제값</w:t>
      </w:r>
      <w:r w:rsidRPr="00ED4019">
        <w:rPr>
          <w:rFonts w:ascii="Times New Roman" w:hAnsi="Times New Roman"/>
          <w:lang w:eastAsia="ko-KR"/>
        </w:rPr>
        <w:t xml:space="preserve"> 101</w:t>
      </w:r>
      <w:r w:rsidRPr="00ED4019">
        <w:rPr>
          <w:rFonts w:ascii="Times New Roman" w:hAnsi="Times New Roman"/>
          <w:lang w:eastAsia="ko-KR"/>
        </w:rPr>
        <w:t>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나눈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값</w:t>
      </w:r>
      <w:r w:rsidRPr="00ED4019">
        <w:rPr>
          <w:rFonts w:ascii="Times New Roman" w:hAnsi="Times New Roman"/>
          <w:lang w:eastAsia="ko-KR"/>
        </w:rPr>
        <w:t>(1/101)</w:t>
      </w:r>
      <w:r w:rsidRPr="00ED4019">
        <w:rPr>
          <w:rFonts w:ascii="Times New Roman" w:hAnsi="Times New Roman"/>
          <w:lang w:eastAsia="ko-KR"/>
        </w:rPr>
        <w:t>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오차항의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백분율이고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이들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값의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평균이</w:t>
      </w:r>
      <w:r w:rsidRPr="00ED4019">
        <w:rPr>
          <w:rFonts w:ascii="Times New Roman" w:hAnsi="Times New Roman"/>
          <w:lang w:eastAsia="ko-KR"/>
        </w:rPr>
        <w:t xml:space="preserve"> MPE</w:t>
      </w:r>
      <w:ins w:id="5733" w:author="user" w:date="2021-03-23T12:00:00Z">
        <w:r w:rsidR="004F194D">
          <w:rPr>
            <w:rFonts w:ascii="Times New Roman" w:hAnsi="Times New Roman" w:hint="eastAsia"/>
            <w:lang w:eastAsia="ko-KR"/>
          </w:rPr>
          <w:t xml:space="preserve"> </w:t>
        </w:r>
      </w:ins>
      <w:r w:rsidRPr="00ED4019">
        <w:rPr>
          <w:rFonts w:ascii="Times New Roman" w:hAnsi="Times New Roman"/>
          <w:lang w:eastAsia="ko-KR"/>
        </w:rPr>
        <w:t>값이다</w:t>
      </w:r>
      <w:r w:rsidRPr="00ED4019">
        <w:rPr>
          <w:rFonts w:ascii="Times New Roman" w:hAnsi="Times New Roman"/>
          <w:lang w:eastAsia="ko-KR"/>
        </w:rPr>
        <w:t>.</w:t>
      </w:r>
    </w:p>
    <w:p w14:paraId="01CB15B8" w14:textId="2053B8B8" w:rsidR="00FD7B2A" w:rsidRPr="00ED4019" w:rsidRDefault="00FD7B2A">
      <w:pPr>
        <w:pStyle w:val="a0"/>
        <w:jc w:val="both"/>
        <w:rPr>
          <w:rFonts w:ascii="Times New Roman" w:hAnsi="Times New Roman"/>
          <w:lang w:eastAsia="ko-KR"/>
        </w:rPr>
        <w:pPrChange w:id="5734" w:author="제이펍 출판사" w:date="2021-03-14T15:57:00Z">
          <w:pPr>
            <w:pStyle w:val="a0"/>
          </w:pPr>
        </w:pPrChange>
      </w:pPr>
      <w:r w:rsidRPr="00ED4019">
        <w:rPr>
          <w:rFonts w:ascii="Times New Roman" w:hAnsi="Times New Roman"/>
          <w:lang w:eastAsia="ko-KR"/>
        </w:rPr>
        <w:t>백분률의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평균값</w:t>
      </w:r>
      <w:r w:rsidRPr="00ED4019">
        <w:rPr>
          <w:rFonts w:ascii="Times New Roman" w:hAnsi="Times New Roman" w:hint="eastAsia"/>
          <w:lang w:eastAsia="ko-KR"/>
        </w:rPr>
        <w:t>이고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제곱이나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절대값이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취해지지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않았기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때문에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값의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크기로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우수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모델을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나</w:t>
      </w:r>
      <w:r w:rsidRPr="00ED4019">
        <w:rPr>
          <w:rFonts w:ascii="Times New Roman" w:hAnsi="Times New Roman" w:hint="eastAsia"/>
          <w:lang w:eastAsia="ko-KR"/>
        </w:rPr>
        <w:t>누기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보다는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오차의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편향을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살펴보는데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더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많이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활용된다</w:t>
      </w:r>
      <w:r w:rsidRPr="00ED4019">
        <w:rPr>
          <w:rFonts w:ascii="Times New Roman" w:hAnsi="Times New Roman" w:hint="eastAsia"/>
          <w:lang w:eastAsia="ko-KR"/>
        </w:rPr>
        <w:t xml:space="preserve">. </w:t>
      </w:r>
      <w:r w:rsidRPr="00ED4019">
        <w:rPr>
          <w:rFonts w:ascii="Times New Roman" w:hAnsi="Times New Roman"/>
          <w:lang w:eastAsia="ko-KR"/>
        </w:rPr>
        <w:t>모델에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비해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실제값이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위쪽</w:t>
      </w:r>
      <w:ins w:id="5735" w:author="user" w:date="2021-03-23T12:00:00Z">
        <w:r w:rsidR="004F194D">
          <w:rPr>
            <w:rFonts w:ascii="Times New Roman" w:hAnsi="Times New Roman" w:hint="eastAsia"/>
            <w:lang w:eastAsia="ko-KR"/>
          </w:rPr>
          <w:t xml:space="preserve"> </w:t>
        </w:r>
      </w:ins>
      <w:r w:rsidRPr="00ED4019">
        <w:rPr>
          <w:rFonts w:ascii="Times New Roman" w:hAnsi="Times New Roman"/>
          <w:lang w:eastAsia="ko-KR"/>
        </w:rPr>
        <w:t>방향</w:t>
      </w:r>
      <w:r w:rsidRPr="00ED4019">
        <w:rPr>
          <w:rFonts w:ascii="Times New Roman" w:hAnsi="Times New Roman"/>
          <w:lang w:eastAsia="ko-KR"/>
        </w:rPr>
        <w:t>(overestimate)</w:t>
      </w:r>
      <w:r w:rsidRPr="00ED4019">
        <w:rPr>
          <w:rFonts w:ascii="Times New Roman" w:hAnsi="Times New Roman"/>
          <w:lang w:eastAsia="ko-KR"/>
        </w:rPr>
        <w:t>에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위치하는지</w:t>
      </w:r>
      <w:r w:rsidRPr="00ED4019">
        <w:rPr>
          <w:rFonts w:ascii="Times New Roman" w:hAnsi="Times New Roman"/>
          <w:lang w:eastAsia="ko-KR"/>
        </w:rPr>
        <w:t xml:space="preserve">, </w:t>
      </w:r>
      <w:r w:rsidRPr="00ED4019">
        <w:rPr>
          <w:rFonts w:ascii="Times New Roman" w:hAnsi="Times New Roman"/>
          <w:lang w:eastAsia="ko-KR"/>
        </w:rPr>
        <w:t>아래쪽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방향</w:t>
      </w:r>
      <w:r w:rsidRPr="00ED4019">
        <w:rPr>
          <w:rFonts w:ascii="Times New Roman" w:hAnsi="Times New Roman"/>
          <w:lang w:eastAsia="ko-KR"/>
        </w:rPr>
        <w:t>(underestimate)</w:t>
      </w:r>
      <w:r w:rsidRPr="00ED4019">
        <w:rPr>
          <w:rFonts w:ascii="Times New Roman" w:hAnsi="Times New Roman"/>
          <w:lang w:eastAsia="ko-KR"/>
        </w:rPr>
        <w:t>에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위치하는지에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대한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판단에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주로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사용된다</w:t>
      </w:r>
      <w:r w:rsidRPr="00ED4019">
        <w:rPr>
          <w:rFonts w:ascii="Times New Roman" w:hAnsi="Times New Roman"/>
          <w:lang w:eastAsia="ko-KR"/>
        </w:rPr>
        <w:t>.</w:t>
      </w:r>
      <w:del w:id="5736" w:author="user" w:date="2021-03-23T12:00:00Z">
        <w:r w:rsidRPr="00ED4019" w:rsidDel="004F194D">
          <w:rPr>
            <w:rFonts w:ascii="Times New Roman" w:hAnsi="Times New Roman"/>
            <w:lang w:eastAsia="ko-KR"/>
          </w:rPr>
          <w:delText xml:space="preserve"> </w:delText>
        </w:r>
      </w:del>
      <w:r w:rsidRPr="00ED4019">
        <w:rPr>
          <w:rStyle w:val="a7"/>
          <w:rFonts w:ascii="Times New Roman" w:hAnsi="Times New Roman"/>
        </w:rPr>
        <w:footnoteReference w:id="44"/>
      </w:r>
    </w:p>
    <w:p w14:paraId="670CF75A" w14:textId="77777777" w:rsidR="00FD7B2A" w:rsidRPr="00ED4019" w:rsidRDefault="00FD7B2A">
      <w:pPr>
        <w:pStyle w:val="a0"/>
        <w:keepNext/>
        <w:jc w:val="both"/>
        <w:rPr>
          <w:rFonts w:ascii="Times New Roman" w:hAnsi="Times New Roman"/>
        </w:rPr>
        <w:pPrChange w:id="5739" w:author="제이펍 출판사" w:date="2021-03-14T15:57:00Z">
          <w:pPr>
            <w:pStyle w:val="a0"/>
            <w:keepNext/>
          </w:pPr>
        </w:pPrChange>
      </w:pPr>
      <w:r w:rsidRPr="00ED4019">
        <w:rPr>
          <w:rFonts w:ascii="Times New Roman" w:hAnsi="Times New Roman"/>
          <w:noProof/>
          <w:lang w:eastAsia="ko-KR"/>
        </w:rPr>
        <w:lastRenderedPageBreak/>
        <w:drawing>
          <wp:inline distT="0" distB="0" distL="0" distR="0" wp14:anchorId="2B8D1377" wp14:editId="5E3095EB">
            <wp:extent cx="5969000" cy="4196845"/>
            <wp:effectExtent l="0" t="0" r="0" b="0"/>
            <wp:docPr id="17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" descr="mpe.jpg"/>
                    <pic:cNvPicPr>
                      <a:picLocks noChangeAspect="1" noChangeArrowheads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1968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77A2AC9" w14:textId="77777777" w:rsidR="00FD7B2A" w:rsidRPr="00ED4019" w:rsidRDefault="00FD7B2A">
      <w:pPr>
        <w:pStyle w:val="a6"/>
        <w:jc w:val="both"/>
        <w:rPr>
          <w:rFonts w:ascii="Times New Roman" w:hAnsi="Times New Roman"/>
          <w:lang w:eastAsia="ko-KR"/>
        </w:rPr>
        <w:pPrChange w:id="5740" w:author="제이펍 출판사" w:date="2021-03-14T15:57:00Z">
          <w:pPr>
            <w:pStyle w:val="a6"/>
          </w:pPr>
        </w:pPrChange>
      </w:pPr>
      <w:commentRangeStart w:id="5741"/>
      <w:r w:rsidRPr="00ED4019">
        <w:rPr>
          <w:rFonts w:ascii="Times New Roman" w:hAnsi="Times New Roman" w:hint="eastAsia"/>
          <w:lang w:eastAsia="ko-KR"/>
        </w:rPr>
        <w:t>그림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7-3</w:t>
      </w:r>
      <w:commentRangeEnd w:id="5741"/>
      <w:r w:rsidR="008E2E38">
        <w:rPr>
          <w:rStyle w:val="af3"/>
          <w:i w:val="0"/>
        </w:rPr>
        <w:commentReference w:id="5741"/>
      </w:r>
    </w:p>
    <w:p w14:paraId="24C851DD" w14:textId="3EB94AEF" w:rsidR="00FD7B2A" w:rsidRDefault="00D24016">
      <w:pPr>
        <w:pStyle w:val="2"/>
        <w:numPr>
          <w:ilvl w:val="0"/>
          <w:numId w:val="0"/>
        </w:numPr>
        <w:ind w:left="851"/>
        <w:jc w:val="both"/>
        <w:rPr>
          <w:lang w:eastAsia="ko-KR"/>
        </w:rPr>
        <w:pPrChange w:id="5742" w:author="user" w:date="2021-03-23T12:51:00Z">
          <w:pPr>
            <w:pStyle w:val="2"/>
          </w:pPr>
        </w:pPrChange>
      </w:pPr>
      <w:bookmarkStart w:id="5743" w:name="mape"/>
      <w:bookmarkEnd w:id="5720"/>
      <w:ins w:id="5744" w:author="user" w:date="2021-03-23T12:51:00Z">
        <w:r>
          <w:rPr>
            <w:rFonts w:hint="eastAsia"/>
            <w:lang w:eastAsia="ko-KR"/>
          </w:rPr>
          <w:t xml:space="preserve">7.1.4 </w:t>
        </w:r>
      </w:ins>
      <w:r w:rsidR="00FD7B2A">
        <w:rPr>
          <w:lang w:eastAsia="ko-KR"/>
        </w:rPr>
        <w:t>MAPE</w:t>
      </w:r>
    </w:p>
    <w:p w14:paraId="33F9540B" w14:textId="433F4F47" w:rsidR="00FD7B2A" w:rsidRPr="00ED4019" w:rsidRDefault="00FD7B2A">
      <w:pPr>
        <w:jc w:val="both"/>
        <w:rPr>
          <w:rFonts w:ascii="Times New Roman" w:hAnsi="Times New Roman"/>
          <w:lang w:eastAsia="ko-KR"/>
        </w:rPr>
        <w:pPrChange w:id="5745" w:author="제이펍 출판사" w:date="2021-03-14T15:57:00Z">
          <w:pPr/>
        </w:pPrChange>
      </w:pPr>
      <w:r w:rsidRPr="00ED4019">
        <w:rPr>
          <w:rFonts w:ascii="Times New Roman" w:hAnsi="Times New Roman"/>
          <w:lang w:eastAsia="ko-KR"/>
        </w:rPr>
        <w:t>MAPE</w:t>
      </w:r>
      <w:ins w:id="5746" w:author="user" w:date="2021-03-23T12:51:00Z">
        <w:r w:rsidR="00D24016">
          <w:rPr>
            <w:rFonts w:ascii="Times New Roman" w:hAnsi="Times New Roman" w:hint="eastAsia"/>
            <w:lang w:eastAsia="ko-KR"/>
          </w:rPr>
          <w:t xml:space="preserve">(mean </w:t>
        </w:r>
      </w:ins>
      <w:ins w:id="5747" w:author="user" w:date="2021-03-23T12:52:00Z">
        <w:r w:rsidR="00D24016">
          <w:rPr>
            <w:rFonts w:ascii="Times New Roman" w:hAnsi="Times New Roman" w:hint="eastAsia"/>
            <w:lang w:eastAsia="ko-KR"/>
          </w:rPr>
          <w:t>absolute percentage mean)</w:t>
        </w:r>
      </w:ins>
      <w:r w:rsidRPr="00ED4019">
        <w:rPr>
          <w:rFonts w:ascii="Times New Roman" w:hAnsi="Times New Roman"/>
          <w:lang w:eastAsia="ko-KR"/>
        </w:rPr>
        <w:t>는</w:t>
      </w:r>
      <w:r w:rsidRPr="00ED4019">
        <w:rPr>
          <w:rFonts w:ascii="Times New Roman" w:hAnsi="Times New Roman"/>
          <w:lang w:eastAsia="ko-KR"/>
        </w:rPr>
        <w:t xml:space="preserve"> </w:t>
      </w:r>
      <w:commentRangeStart w:id="5748"/>
      <w:r w:rsidRPr="00ED4019">
        <w:rPr>
          <w:rFonts w:ascii="Times New Roman" w:hAnsi="Times New Roman"/>
          <w:lang w:eastAsia="ko-KR"/>
        </w:rPr>
        <w:t>오차</w:t>
      </w:r>
      <w:r w:rsidRPr="00ED4019">
        <w:rPr>
          <w:rFonts w:ascii="Times New Roman" w:hAnsi="Times New Roman"/>
          <w:lang w:eastAsia="ko-KR"/>
        </w:rPr>
        <w:t>(</w:t>
      </w:r>
      <w:del w:id="5749" w:author="user" w:date="2021-03-23T12:50:00Z">
        <w:r w:rsidRPr="00ED4019" w:rsidDel="00D24016">
          <w:rPr>
            <w:rFonts w:ascii="Times New Roman" w:hAnsi="Times New Roman"/>
            <w:lang w:eastAsia="ko-KR"/>
          </w:rPr>
          <w:delText>E</w:delText>
        </w:r>
      </w:del>
      <w:ins w:id="5750" w:author="user" w:date="2021-03-23T12:50:00Z">
        <w:r w:rsidR="00D24016">
          <w:rPr>
            <w:rFonts w:ascii="Times New Roman" w:hAnsi="Times New Roman" w:hint="eastAsia"/>
            <w:lang w:eastAsia="ko-KR"/>
          </w:rPr>
          <w:t>e</w:t>
        </w:r>
      </w:ins>
      <w:r w:rsidRPr="00ED4019">
        <w:rPr>
          <w:rFonts w:ascii="Times New Roman" w:hAnsi="Times New Roman"/>
          <w:lang w:eastAsia="ko-KR"/>
        </w:rPr>
        <w:t>rror)</w:t>
      </w:r>
      <w:r w:rsidRPr="00ED4019">
        <w:rPr>
          <w:rFonts w:ascii="Times New Roman" w:hAnsi="Times New Roman"/>
          <w:lang w:eastAsia="ko-KR"/>
        </w:rPr>
        <w:t>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백분률</w:t>
      </w:r>
      <w:r w:rsidRPr="00ED4019">
        <w:rPr>
          <w:rFonts w:ascii="Times New Roman" w:hAnsi="Times New Roman"/>
          <w:lang w:eastAsia="ko-KR"/>
        </w:rPr>
        <w:t>(</w:t>
      </w:r>
      <w:del w:id="5751" w:author="user" w:date="2021-03-23T12:50:00Z">
        <w:r w:rsidRPr="00ED4019" w:rsidDel="00D24016">
          <w:rPr>
            <w:rFonts w:ascii="Times New Roman" w:hAnsi="Times New Roman"/>
            <w:lang w:eastAsia="ko-KR"/>
          </w:rPr>
          <w:delText>Precentage</w:delText>
        </w:r>
      </w:del>
      <w:ins w:id="5752" w:author="user" w:date="2021-03-23T12:50:00Z">
        <w:r w:rsidR="00D24016">
          <w:rPr>
            <w:rFonts w:ascii="Times New Roman" w:hAnsi="Times New Roman" w:hint="eastAsia"/>
            <w:lang w:eastAsia="ko-KR"/>
          </w:rPr>
          <w:t>p</w:t>
        </w:r>
        <w:r w:rsidR="00D24016" w:rsidRPr="00ED4019">
          <w:rPr>
            <w:rFonts w:ascii="Times New Roman" w:hAnsi="Times New Roman"/>
            <w:lang w:eastAsia="ko-KR"/>
          </w:rPr>
          <w:t>recentage</w:t>
        </w:r>
      </w:ins>
      <w:r w:rsidRPr="00ED4019">
        <w:rPr>
          <w:rFonts w:ascii="Times New Roman" w:hAnsi="Times New Roman"/>
          <w:lang w:eastAsia="ko-KR"/>
        </w:rPr>
        <w:t>)</w:t>
      </w:r>
      <w:r w:rsidRPr="00ED4019">
        <w:rPr>
          <w:rFonts w:ascii="Times New Roman" w:hAnsi="Times New Roman"/>
          <w:lang w:eastAsia="ko-KR"/>
        </w:rPr>
        <w:t>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절대값</w:t>
      </w:r>
      <w:r w:rsidRPr="00ED4019">
        <w:rPr>
          <w:rFonts w:ascii="Times New Roman" w:hAnsi="Times New Roman" w:hint="eastAsia"/>
          <w:lang w:eastAsia="ko-KR"/>
        </w:rPr>
        <w:t>(</w:t>
      </w:r>
      <w:del w:id="5753" w:author="user" w:date="2021-03-23T12:50:00Z">
        <w:r w:rsidRPr="00ED4019" w:rsidDel="00D24016">
          <w:rPr>
            <w:rFonts w:ascii="Times New Roman" w:hAnsi="Times New Roman" w:hint="eastAsia"/>
            <w:lang w:eastAsia="ko-KR"/>
          </w:rPr>
          <w:delText>Absolute</w:delText>
        </w:r>
      </w:del>
      <w:ins w:id="5754" w:author="user" w:date="2021-03-23T12:50:00Z">
        <w:r w:rsidR="00D24016">
          <w:rPr>
            <w:rFonts w:ascii="Times New Roman" w:hAnsi="Times New Roman" w:hint="eastAsia"/>
            <w:lang w:eastAsia="ko-KR"/>
          </w:rPr>
          <w:t>a</w:t>
        </w:r>
        <w:r w:rsidR="00D24016" w:rsidRPr="00ED4019">
          <w:rPr>
            <w:rFonts w:ascii="Times New Roman" w:hAnsi="Times New Roman" w:hint="eastAsia"/>
            <w:lang w:eastAsia="ko-KR"/>
          </w:rPr>
          <w:t>bsolute</w:t>
        </w:r>
      </w:ins>
      <w:r w:rsidRPr="00ED4019">
        <w:rPr>
          <w:rFonts w:ascii="Times New Roman" w:hAnsi="Times New Roman" w:hint="eastAsia"/>
          <w:lang w:eastAsia="ko-KR"/>
        </w:rPr>
        <w:t>)</w:t>
      </w:r>
      <w:r w:rsidRPr="00ED4019">
        <w:rPr>
          <w:rFonts w:ascii="Times New Roman" w:hAnsi="Times New Roman"/>
          <w:lang w:eastAsia="ko-KR"/>
        </w:rPr>
        <w:t>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평균</w:t>
      </w:r>
      <w:r w:rsidRPr="00ED4019">
        <w:rPr>
          <w:rFonts w:ascii="Times New Roman" w:hAnsi="Times New Roman"/>
          <w:lang w:eastAsia="ko-KR"/>
        </w:rPr>
        <w:t>(</w:t>
      </w:r>
      <w:del w:id="5755" w:author="user" w:date="2021-03-23T12:50:00Z">
        <w:r w:rsidRPr="00ED4019" w:rsidDel="00D24016">
          <w:rPr>
            <w:rFonts w:ascii="Times New Roman" w:hAnsi="Times New Roman"/>
            <w:lang w:eastAsia="ko-KR"/>
          </w:rPr>
          <w:delText>Mean</w:delText>
        </w:r>
      </w:del>
      <w:ins w:id="5756" w:author="user" w:date="2021-03-23T12:50:00Z">
        <w:r w:rsidR="00D24016">
          <w:rPr>
            <w:rFonts w:ascii="Times New Roman" w:hAnsi="Times New Roman" w:hint="eastAsia"/>
            <w:lang w:eastAsia="ko-KR"/>
          </w:rPr>
          <w:t>m</w:t>
        </w:r>
        <w:r w:rsidR="00D24016" w:rsidRPr="00ED4019">
          <w:rPr>
            <w:rFonts w:ascii="Times New Roman" w:hAnsi="Times New Roman"/>
            <w:lang w:eastAsia="ko-KR"/>
          </w:rPr>
          <w:t>ean</w:t>
        </w:r>
      </w:ins>
      <w:r w:rsidRPr="00ED4019">
        <w:rPr>
          <w:rFonts w:ascii="Times New Roman" w:hAnsi="Times New Roman"/>
          <w:lang w:eastAsia="ko-KR"/>
        </w:rPr>
        <w:t>)</w:t>
      </w:r>
      <w:commentRangeEnd w:id="5748"/>
      <w:r w:rsidR="00D24016">
        <w:rPr>
          <w:rStyle w:val="af3"/>
        </w:rPr>
        <w:commentReference w:id="5748"/>
      </w:r>
      <w:r w:rsidRPr="00ED4019">
        <w:rPr>
          <w:rFonts w:ascii="Times New Roman" w:hAnsi="Times New Roman"/>
          <w:lang w:eastAsia="ko-KR"/>
        </w:rPr>
        <w:t>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의미한다</w:t>
      </w:r>
      <w:r w:rsidRPr="00ED4019">
        <w:rPr>
          <w:rFonts w:ascii="Times New Roman" w:hAnsi="Times New Roman"/>
          <w:lang w:eastAsia="ko-KR"/>
        </w:rPr>
        <w:t xml:space="preserve">. </w:t>
      </w:r>
      <w:r w:rsidRPr="00ED4019">
        <w:rPr>
          <w:rFonts w:ascii="Times New Roman" w:hAnsi="Times New Roman"/>
          <w:lang w:eastAsia="ko-KR"/>
        </w:rPr>
        <w:t>앞의</w:t>
      </w:r>
      <w:r w:rsidRPr="00ED4019">
        <w:rPr>
          <w:rFonts w:ascii="Times New Roman" w:hAnsi="Times New Roman"/>
          <w:lang w:eastAsia="ko-KR"/>
        </w:rPr>
        <w:t xml:space="preserve"> MPE</w:t>
      </w:r>
      <w:ins w:id="5757" w:author="user" w:date="2021-03-23T12:58:00Z">
        <w:r w:rsidR="00A01D23">
          <w:rPr>
            <w:rFonts w:ascii="Times New Roman" w:hAnsi="Times New Roman" w:hint="eastAsia"/>
            <w:lang w:eastAsia="ko-KR"/>
          </w:rPr>
          <w:t xml:space="preserve"> </w:t>
        </w:r>
      </w:ins>
      <w:r w:rsidRPr="00ED4019">
        <w:rPr>
          <w:rFonts w:ascii="Times New Roman" w:hAnsi="Times New Roman"/>
          <w:lang w:eastAsia="ko-KR"/>
        </w:rPr>
        <w:t>값과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유사하게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산출되는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값이지만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값은</w:t>
      </w:r>
      <w:r w:rsidRPr="00ED4019">
        <w:rPr>
          <w:rFonts w:ascii="Times New Roman" w:hAnsi="Times New Roman"/>
          <w:lang w:eastAsia="ko-KR"/>
        </w:rPr>
        <w:t xml:space="preserve"> MAE</w:t>
      </w:r>
      <w:ins w:id="5758" w:author="user" w:date="2021-03-23T12:58:00Z">
        <w:r w:rsidR="00A01D23">
          <w:rPr>
            <w:rFonts w:ascii="Times New Roman" w:hAnsi="Times New Roman" w:hint="eastAsia"/>
            <w:lang w:eastAsia="ko-KR"/>
          </w:rPr>
          <w:t xml:space="preserve"> </w:t>
        </w:r>
      </w:ins>
      <w:r w:rsidRPr="00ED4019">
        <w:rPr>
          <w:rFonts w:ascii="Times New Roman" w:hAnsi="Times New Roman"/>
          <w:lang w:eastAsia="ko-KR"/>
        </w:rPr>
        <w:t>값을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백분률로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산출한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값이다</w:t>
      </w:r>
      <w:r w:rsidRPr="00ED4019">
        <w:rPr>
          <w:rFonts w:ascii="Times New Roman" w:hAnsi="Times New Roman"/>
          <w:lang w:eastAsia="ko-KR"/>
        </w:rPr>
        <w:t xml:space="preserve">. </w:t>
      </w:r>
      <w:r w:rsidRPr="00ED4019">
        <w:rPr>
          <w:rFonts w:ascii="Times New Roman" w:hAnsi="Times New Roman" w:hint="eastAsia"/>
          <w:lang w:eastAsia="ko-KR"/>
        </w:rPr>
        <w:t>같은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오차이더라도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실제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값의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크기에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따라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오차의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크기가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다르기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때문에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이를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반영하는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지</w:t>
      </w:r>
      <w:del w:id="5759" w:author="제이펍 출판사" w:date="2021-03-14T18:08:00Z">
        <w:r w:rsidRPr="00ED4019" w:rsidDel="003F5176">
          <w:rPr>
            <w:rFonts w:ascii="Times New Roman" w:hAnsi="Times New Roman" w:hint="eastAsia"/>
            <w:lang w:eastAsia="ko-KR"/>
          </w:rPr>
          <w:delText>수이다</w:delText>
        </w:r>
        <w:r w:rsidRPr="00ED4019" w:rsidDel="003F5176">
          <w:rPr>
            <w:rFonts w:ascii="Times New Roman" w:hAnsi="Times New Roman" w:hint="eastAsia"/>
            <w:lang w:eastAsia="ko-KR"/>
          </w:rPr>
          <w:delText>.</w:delText>
        </w:r>
      </w:del>
      <w:ins w:id="5760" w:author="제이펍 출판사" w:date="2021-03-14T18:08:00Z">
        <w:r w:rsidR="003F5176">
          <w:rPr>
            <w:rFonts w:ascii="Times New Roman" w:hAnsi="Times New Roman" w:hint="eastAsia"/>
            <w:lang w:eastAsia="ko-KR"/>
          </w:rPr>
          <w:t>수다</w:t>
        </w:r>
        <w:r w:rsidR="003F5176">
          <w:rPr>
            <w:rFonts w:ascii="Times New Roman" w:hAnsi="Times New Roman" w:hint="eastAsia"/>
            <w:lang w:eastAsia="ko-KR"/>
          </w:rPr>
          <w:t>.</w:t>
        </w:r>
      </w:ins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예를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들</w:t>
      </w:r>
      <w:del w:id="5761" w:author="user" w:date="2021-03-23T12:55:00Z">
        <w:r w:rsidRPr="00ED4019" w:rsidDel="00A01D23">
          <w:rPr>
            <w:rFonts w:ascii="Times New Roman" w:hAnsi="Times New Roman"/>
            <w:lang w:eastAsia="ko-KR"/>
          </w:rPr>
          <w:delText>자</w:delText>
        </w:r>
      </w:del>
      <w:r w:rsidRPr="00ED4019">
        <w:rPr>
          <w:rFonts w:ascii="Times New Roman" w:hAnsi="Times New Roman"/>
          <w:lang w:eastAsia="ko-KR"/>
        </w:rPr>
        <w:t>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두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값</w:t>
      </w:r>
      <w:r w:rsidRPr="00ED4019">
        <w:rPr>
          <w:rFonts w:ascii="Times New Roman" w:hAnsi="Times New Roman"/>
          <w:lang w:eastAsia="ko-KR"/>
        </w:rPr>
        <w:t>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오차</w:t>
      </w:r>
      <w:r w:rsidRPr="00ED4019">
        <w:rPr>
          <w:rFonts w:ascii="Times New Roman" w:hAnsi="Times New Roman" w:hint="eastAsia"/>
          <w:lang w:eastAsia="ko-KR"/>
        </w:rPr>
        <w:t>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모두</w:t>
      </w:r>
      <w:r w:rsidRPr="00ED4019">
        <w:rPr>
          <w:rFonts w:ascii="Times New Roman" w:hAnsi="Times New Roman"/>
          <w:lang w:eastAsia="ko-KR"/>
        </w:rPr>
        <w:t xml:space="preserve"> 1</w:t>
      </w:r>
      <w:r w:rsidRPr="00ED4019">
        <w:rPr>
          <w:rFonts w:ascii="Times New Roman" w:hAnsi="Times New Roman"/>
          <w:lang w:eastAsia="ko-KR"/>
        </w:rPr>
        <w:t>이라</w:t>
      </w:r>
      <w:ins w:id="5762" w:author="user" w:date="2021-03-23T12:55:00Z">
        <w:r w:rsidR="00A01D23">
          <w:rPr>
            <w:rFonts w:ascii="Times New Roman" w:hAnsi="Times New Roman" w:hint="eastAsia"/>
            <w:lang w:eastAsia="ko-KR"/>
          </w:rPr>
          <w:t xml:space="preserve"> </w:t>
        </w:r>
      </w:ins>
      <w:r w:rsidRPr="00ED4019">
        <w:rPr>
          <w:rFonts w:ascii="Times New Roman" w:hAnsi="Times New Roman"/>
          <w:lang w:eastAsia="ko-KR"/>
        </w:rPr>
        <w:t>하더라도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실제값이</w:t>
      </w:r>
      <w:r w:rsidRPr="00ED4019">
        <w:rPr>
          <w:rFonts w:ascii="Times New Roman" w:hAnsi="Times New Roman"/>
          <w:lang w:eastAsia="ko-KR"/>
        </w:rPr>
        <w:t xml:space="preserve"> 10</w:t>
      </w:r>
      <w:r w:rsidRPr="00ED4019">
        <w:rPr>
          <w:rFonts w:ascii="Times New Roman" w:hAnsi="Times New Roman"/>
          <w:lang w:eastAsia="ko-KR"/>
        </w:rPr>
        <w:t>일</w:t>
      </w:r>
      <w:ins w:id="5763" w:author="user" w:date="2021-03-23T12:55:00Z">
        <w:r w:rsidR="00A01D23">
          <w:rPr>
            <w:rFonts w:ascii="Times New Roman" w:hAnsi="Times New Roman" w:hint="eastAsia"/>
            <w:lang w:eastAsia="ko-KR"/>
          </w:rPr>
          <w:t xml:space="preserve"> </w:t>
        </w:r>
      </w:ins>
      <w:r w:rsidRPr="00ED4019">
        <w:rPr>
          <w:rFonts w:ascii="Times New Roman" w:hAnsi="Times New Roman"/>
          <w:lang w:eastAsia="ko-KR"/>
        </w:rPr>
        <w:t>때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오차</w:t>
      </w:r>
      <w:r w:rsidRPr="00ED4019">
        <w:rPr>
          <w:rFonts w:ascii="Times New Roman" w:hAnsi="Times New Roman"/>
          <w:lang w:eastAsia="ko-KR"/>
        </w:rPr>
        <w:t xml:space="preserve"> 1</w:t>
      </w:r>
      <w:r w:rsidRPr="00ED4019">
        <w:rPr>
          <w:rFonts w:ascii="Times New Roman" w:hAnsi="Times New Roman"/>
          <w:lang w:eastAsia="ko-KR"/>
        </w:rPr>
        <w:t>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실제값이</w:t>
      </w:r>
      <w:r w:rsidRPr="00ED4019">
        <w:rPr>
          <w:rFonts w:ascii="Times New Roman" w:hAnsi="Times New Roman"/>
          <w:lang w:eastAsia="ko-KR"/>
        </w:rPr>
        <w:t xml:space="preserve"> 100</w:t>
      </w:r>
      <w:r w:rsidRPr="00ED4019">
        <w:rPr>
          <w:rFonts w:ascii="Times New Roman" w:hAnsi="Times New Roman"/>
          <w:lang w:eastAsia="ko-KR"/>
        </w:rPr>
        <w:t>일</w:t>
      </w:r>
      <w:ins w:id="5764" w:author="user" w:date="2021-03-23T12:55:00Z">
        <w:r w:rsidR="00A01D23">
          <w:rPr>
            <w:rFonts w:ascii="Times New Roman" w:hAnsi="Times New Roman" w:hint="eastAsia"/>
            <w:lang w:eastAsia="ko-KR"/>
          </w:rPr>
          <w:t xml:space="preserve"> </w:t>
        </w:r>
      </w:ins>
      <w:r w:rsidRPr="00ED4019">
        <w:rPr>
          <w:rFonts w:ascii="Times New Roman" w:hAnsi="Times New Roman"/>
          <w:lang w:eastAsia="ko-KR"/>
        </w:rPr>
        <w:t>때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오차</w:t>
      </w:r>
      <w:r w:rsidRPr="00ED4019">
        <w:rPr>
          <w:rFonts w:ascii="Times New Roman" w:hAnsi="Times New Roman"/>
          <w:lang w:eastAsia="ko-KR"/>
        </w:rPr>
        <w:t xml:space="preserve"> 1</w:t>
      </w:r>
      <w:r w:rsidRPr="00ED4019">
        <w:rPr>
          <w:rFonts w:ascii="Times New Roman" w:hAnsi="Times New Roman"/>
          <w:lang w:eastAsia="ko-KR"/>
        </w:rPr>
        <w:t>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다르기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때문이다</w:t>
      </w:r>
      <w:r w:rsidRPr="00ED4019">
        <w:rPr>
          <w:rFonts w:ascii="Times New Roman" w:hAnsi="Times New Roman"/>
          <w:lang w:eastAsia="ko-KR"/>
        </w:rPr>
        <w:t>. MAE</w:t>
      </w:r>
      <w:r w:rsidRPr="00ED4019">
        <w:rPr>
          <w:rFonts w:ascii="Times New Roman" w:hAnsi="Times New Roman"/>
          <w:lang w:eastAsia="ko-KR"/>
        </w:rPr>
        <w:t>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구할때는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실제값에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관련없이</w:t>
      </w:r>
      <w:r w:rsidRPr="00ED4019">
        <w:rPr>
          <w:rFonts w:ascii="Times New Roman" w:hAnsi="Times New Roman"/>
          <w:lang w:eastAsia="ko-KR"/>
        </w:rPr>
        <w:t xml:space="preserve"> 1</w:t>
      </w:r>
      <w:r w:rsidRPr="00ED4019">
        <w:rPr>
          <w:rFonts w:ascii="Times New Roman" w:hAnsi="Times New Roman"/>
          <w:lang w:eastAsia="ko-KR"/>
        </w:rPr>
        <w:t>이라는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값은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동일하게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계산되지만</w:t>
      </w:r>
      <w:r w:rsidRPr="00ED4019">
        <w:rPr>
          <w:rFonts w:ascii="Times New Roman" w:hAnsi="Times New Roman"/>
          <w:lang w:eastAsia="ko-KR"/>
        </w:rPr>
        <w:t xml:space="preserve"> MAPE</w:t>
      </w:r>
      <w:r w:rsidRPr="00ED4019">
        <w:rPr>
          <w:rFonts w:ascii="Times New Roman" w:hAnsi="Times New Roman"/>
          <w:lang w:eastAsia="ko-KR"/>
        </w:rPr>
        <w:t>에서는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동일한</w:t>
      </w:r>
      <w:r w:rsidRPr="00ED4019">
        <w:rPr>
          <w:rFonts w:ascii="Times New Roman" w:hAnsi="Times New Roman"/>
          <w:lang w:eastAsia="ko-KR"/>
        </w:rPr>
        <w:t xml:space="preserve"> 1</w:t>
      </w:r>
      <w:r w:rsidRPr="00ED4019">
        <w:rPr>
          <w:rFonts w:ascii="Times New Roman" w:hAnsi="Times New Roman"/>
          <w:lang w:eastAsia="ko-KR"/>
        </w:rPr>
        <w:t>값이라도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실제값에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따라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다르게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계산된다</w:t>
      </w:r>
      <w:r w:rsidRPr="00ED4019">
        <w:rPr>
          <w:rFonts w:ascii="Times New Roman" w:hAnsi="Times New Roman"/>
          <w:lang w:eastAsia="ko-KR"/>
        </w:rPr>
        <w:t>.</w:t>
      </w:r>
    </w:p>
    <w:p w14:paraId="7F19EBC8" w14:textId="5BFCA847" w:rsidR="00FD7B2A" w:rsidRPr="00ED4019" w:rsidRDefault="00FD7B2A">
      <w:pPr>
        <w:pStyle w:val="a0"/>
        <w:jc w:val="both"/>
        <w:rPr>
          <w:rFonts w:ascii="Times New Roman" w:hAnsi="Times New Roman"/>
          <w:lang w:eastAsia="ko-KR"/>
        </w:rPr>
        <w:pPrChange w:id="5765" w:author="제이펍 출판사" w:date="2021-03-14T15:57:00Z">
          <w:pPr>
            <w:pStyle w:val="a0"/>
          </w:pPr>
        </w:pPrChange>
      </w:pPr>
      <w:r w:rsidRPr="00ED4019">
        <w:rPr>
          <w:rFonts w:ascii="Times New Roman" w:hAnsi="Times New Roman"/>
          <w:lang w:eastAsia="ko-KR"/>
        </w:rPr>
        <w:t>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값이</w:t>
      </w:r>
      <w:r w:rsidRPr="00ED4019">
        <w:rPr>
          <w:rFonts w:ascii="Times New Roman" w:hAnsi="Times New Roman"/>
          <w:lang w:eastAsia="ko-KR"/>
        </w:rPr>
        <w:t xml:space="preserve"> RMSE</w:t>
      </w:r>
      <w:del w:id="5766" w:author="user" w:date="2021-03-23T12:59:00Z">
        <w:r w:rsidRPr="00ED4019" w:rsidDel="00A01D23">
          <w:rPr>
            <w:rFonts w:ascii="Times New Roman" w:hAnsi="Times New Roman"/>
            <w:lang w:eastAsia="ko-KR"/>
          </w:rPr>
          <w:delText>와</w:delText>
        </w:r>
        <w:r w:rsidRPr="00ED4019" w:rsidDel="00A01D23">
          <w:rPr>
            <w:rFonts w:ascii="Times New Roman" w:hAnsi="Times New Roman"/>
            <w:lang w:eastAsia="ko-KR"/>
          </w:rPr>
          <w:delText xml:space="preserve"> </w:delText>
        </w:r>
      </w:del>
      <w:ins w:id="5767" w:author="user" w:date="2021-03-23T12:59:00Z">
        <w:r w:rsidR="00A01D23">
          <w:rPr>
            <w:rFonts w:ascii="Times New Roman" w:hAnsi="Times New Roman" w:hint="eastAsia"/>
            <w:lang w:eastAsia="ko-KR"/>
          </w:rPr>
          <w:t>,</w:t>
        </w:r>
        <w:r w:rsidR="00A01D23" w:rsidRPr="00ED4019">
          <w:rPr>
            <w:rFonts w:ascii="Times New Roman" w:hAnsi="Times New Roman"/>
            <w:lang w:eastAsia="ko-KR"/>
          </w:rPr>
          <w:t xml:space="preserve"> </w:t>
        </w:r>
      </w:ins>
      <w:r w:rsidRPr="00ED4019">
        <w:rPr>
          <w:rFonts w:ascii="Times New Roman" w:hAnsi="Times New Roman"/>
          <w:lang w:eastAsia="ko-KR"/>
        </w:rPr>
        <w:t>MAE</w:t>
      </w:r>
      <w:r w:rsidRPr="00ED4019">
        <w:rPr>
          <w:rFonts w:ascii="Times New Roman" w:hAnsi="Times New Roman"/>
          <w:lang w:eastAsia="ko-KR"/>
        </w:rPr>
        <w:t>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가장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다른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점은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백분율을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사용하기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때문에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결과값들이</w:t>
      </w:r>
      <w:r w:rsidRPr="00ED4019">
        <w:rPr>
          <w:rFonts w:ascii="Times New Roman" w:hAnsi="Times New Roman"/>
          <w:lang w:eastAsia="ko-KR"/>
        </w:rPr>
        <w:t xml:space="preserve"> Y</w:t>
      </w:r>
      <w:r w:rsidRPr="00ED4019">
        <w:rPr>
          <w:rFonts w:ascii="Times New Roman" w:hAnsi="Times New Roman"/>
          <w:lang w:eastAsia="ko-KR"/>
        </w:rPr>
        <w:t>축</w:t>
      </w:r>
      <w:del w:id="5768" w:author="user" w:date="2021-03-23T12:59:00Z">
        <w:r w:rsidRPr="00ED4019" w:rsidDel="00A01D23">
          <w:rPr>
            <w:rFonts w:ascii="Times New Roman" w:hAnsi="Times New Roman"/>
            <w:lang w:eastAsia="ko-KR"/>
          </w:rPr>
          <w:delText xml:space="preserve"> </w:delText>
        </w:r>
      </w:del>
      <w:r w:rsidRPr="00ED4019">
        <w:rPr>
          <w:rFonts w:ascii="Times New Roman" w:hAnsi="Times New Roman"/>
          <w:lang w:eastAsia="ko-KR"/>
        </w:rPr>
        <w:t>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실제값과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큰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관계가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없다는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것이다</w:t>
      </w:r>
      <w:r w:rsidRPr="00ED4019">
        <w:rPr>
          <w:rFonts w:ascii="Times New Roman" w:hAnsi="Times New Roman"/>
          <w:lang w:eastAsia="ko-KR"/>
        </w:rPr>
        <w:t xml:space="preserve">. </w:t>
      </w:r>
      <w:r w:rsidRPr="00ED4019">
        <w:rPr>
          <w:rFonts w:ascii="Times New Roman" w:hAnsi="Times New Roman"/>
          <w:lang w:eastAsia="ko-KR"/>
        </w:rPr>
        <w:t>실제값과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적합값이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같으면</w:t>
      </w:r>
      <w:r w:rsidRPr="00ED4019">
        <w:rPr>
          <w:rFonts w:ascii="Times New Roman" w:hAnsi="Times New Roman"/>
          <w:lang w:eastAsia="ko-KR"/>
        </w:rPr>
        <w:t>(</w:t>
      </w:r>
      <w:r w:rsidRPr="00ED4019">
        <w:rPr>
          <w:rFonts w:ascii="Times New Roman" w:hAnsi="Times New Roman"/>
          <w:lang w:eastAsia="ko-KR"/>
        </w:rPr>
        <w:t>정확하게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예측하면</w:t>
      </w:r>
      <w:r w:rsidRPr="00ED4019">
        <w:rPr>
          <w:rFonts w:ascii="Times New Roman" w:hAnsi="Times New Roman"/>
          <w:lang w:eastAsia="ko-KR"/>
        </w:rPr>
        <w:t xml:space="preserve">) </w:t>
      </w:r>
      <w:r w:rsidRPr="00ED4019">
        <w:rPr>
          <w:rFonts w:ascii="Times New Roman" w:hAnsi="Times New Roman"/>
          <w:lang w:eastAsia="ko-KR"/>
        </w:rPr>
        <w:t>분자로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작용하는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오차가</w:t>
      </w:r>
      <w:r w:rsidRPr="00ED4019">
        <w:rPr>
          <w:rFonts w:ascii="Times New Roman" w:hAnsi="Times New Roman"/>
          <w:lang w:eastAsia="ko-KR"/>
        </w:rPr>
        <w:t xml:space="preserve"> 0</w:t>
      </w:r>
      <w:r w:rsidRPr="00ED4019">
        <w:rPr>
          <w:rFonts w:ascii="Times New Roman" w:hAnsi="Times New Roman"/>
          <w:lang w:eastAsia="ko-KR"/>
        </w:rPr>
        <w:t>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되기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때문에</w:t>
      </w:r>
      <w:r w:rsidRPr="00ED4019">
        <w:rPr>
          <w:rFonts w:ascii="Times New Roman" w:hAnsi="Times New Roman"/>
          <w:lang w:eastAsia="ko-KR"/>
        </w:rPr>
        <w:t xml:space="preserve"> MPE</w:t>
      </w:r>
      <w:ins w:id="5769" w:author="user" w:date="2021-03-23T13:00:00Z">
        <w:r w:rsidR="00A01D23">
          <w:rPr>
            <w:rFonts w:ascii="Times New Roman" w:hAnsi="Times New Roman" w:hint="eastAsia"/>
            <w:lang w:eastAsia="ko-KR"/>
          </w:rPr>
          <w:t xml:space="preserve"> </w:t>
        </w:r>
      </w:ins>
      <w:r w:rsidRPr="00ED4019">
        <w:rPr>
          <w:rFonts w:ascii="Times New Roman" w:hAnsi="Times New Roman"/>
          <w:lang w:eastAsia="ko-KR"/>
        </w:rPr>
        <w:t>값은</w:t>
      </w:r>
      <w:r w:rsidRPr="00ED4019">
        <w:rPr>
          <w:rFonts w:ascii="Times New Roman" w:hAnsi="Times New Roman"/>
          <w:lang w:eastAsia="ko-KR"/>
        </w:rPr>
        <w:t xml:space="preserve"> 0</w:t>
      </w:r>
      <w:r w:rsidRPr="00ED4019">
        <w:rPr>
          <w:rFonts w:ascii="Times New Roman" w:hAnsi="Times New Roman"/>
          <w:lang w:eastAsia="ko-KR"/>
        </w:rPr>
        <w:t>이다</w:t>
      </w:r>
      <w:del w:id="5770" w:author="제이펍 출판사" w:date="2021-03-14T18:22:00Z">
        <w:r w:rsidRPr="00ED4019" w:rsidDel="004F772B">
          <w:rPr>
            <w:rFonts w:ascii="Times New Roman" w:hAnsi="Times New Roman"/>
            <w:lang w:eastAsia="ko-KR"/>
          </w:rPr>
          <w:delText xml:space="preserve">. </w:delText>
        </w:r>
        <w:r w:rsidRPr="00ED4019" w:rsidDel="004F772B">
          <w:rPr>
            <w:rFonts w:ascii="Times New Roman" w:hAnsi="Times New Roman"/>
            <w:lang w:eastAsia="ko-KR"/>
          </w:rPr>
          <w:delText>결국</w:delText>
        </w:r>
        <w:r w:rsidRPr="00ED4019" w:rsidDel="004F772B">
          <w:rPr>
            <w:rFonts w:ascii="Times New Roman" w:hAnsi="Times New Roman"/>
            <w:lang w:eastAsia="ko-KR"/>
          </w:rPr>
          <w:delText xml:space="preserve"> </w:delText>
        </w:r>
      </w:del>
      <w:ins w:id="5771" w:author="제이펍 출판사" w:date="2021-03-14T18:22:00Z">
        <w:r w:rsidR="004F772B">
          <w:rPr>
            <w:rFonts w:ascii="Times New Roman" w:hAnsi="Times New Roman"/>
            <w:lang w:eastAsia="ko-KR"/>
          </w:rPr>
          <w:t xml:space="preserve">. </w:t>
        </w:r>
        <w:r w:rsidR="004F772B">
          <w:rPr>
            <w:rFonts w:ascii="Times New Roman" w:hAnsi="Times New Roman"/>
            <w:lang w:eastAsia="ko-KR"/>
          </w:rPr>
          <w:t>결국</w:t>
        </w:r>
        <w:r w:rsidR="004F772B">
          <w:rPr>
            <w:rFonts w:ascii="Times New Roman" w:hAnsi="Times New Roman"/>
            <w:lang w:eastAsia="ko-KR"/>
          </w:rPr>
          <w:t xml:space="preserve">, </w:t>
        </w:r>
      </w:ins>
      <w:r w:rsidRPr="00ED4019">
        <w:rPr>
          <w:rFonts w:ascii="Times New Roman" w:hAnsi="Times New Roman"/>
          <w:lang w:eastAsia="ko-KR"/>
        </w:rPr>
        <w:t>0</w:t>
      </w:r>
      <w:r w:rsidRPr="00ED4019">
        <w:rPr>
          <w:rFonts w:ascii="Times New Roman" w:hAnsi="Times New Roman"/>
          <w:lang w:eastAsia="ko-KR"/>
        </w:rPr>
        <w:t>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가까운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값일</w:t>
      </w:r>
      <w:del w:id="5772" w:author="user" w:date="2021-03-23T13:00:00Z">
        <w:r w:rsidRPr="00ED4019" w:rsidDel="00A01D23">
          <w:rPr>
            <w:rFonts w:ascii="Times New Roman" w:hAnsi="Times New Roman"/>
            <w:lang w:eastAsia="ko-KR"/>
          </w:rPr>
          <w:delText xml:space="preserve"> </w:delText>
        </w:r>
      </w:del>
      <w:r w:rsidRPr="00ED4019">
        <w:rPr>
          <w:rFonts w:ascii="Times New Roman" w:hAnsi="Times New Roman"/>
          <w:lang w:eastAsia="ko-KR"/>
        </w:rPr>
        <w:t>수록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예측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성능이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우수하다고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평가할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있다</w:t>
      </w:r>
      <w:r w:rsidRPr="00ED4019">
        <w:rPr>
          <w:rFonts w:ascii="Times New Roman" w:hAnsi="Times New Roman"/>
          <w:lang w:eastAsia="ko-KR"/>
        </w:rPr>
        <w:t>.</w:t>
      </w:r>
    </w:p>
    <w:p w14:paraId="207743EE" w14:textId="119DBDB7" w:rsidR="00FD7B2A" w:rsidRPr="00ED4019" w:rsidRDefault="00FD7B2A">
      <w:pPr>
        <w:pStyle w:val="a0"/>
        <w:jc w:val="both"/>
        <w:rPr>
          <w:rFonts w:ascii="Times New Roman" w:hAnsi="Times New Roman"/>
          <w:lang w:eastAsia="ko-KR"/>
        </w:rPr>
        <w:pPrChange w:id="5773" w:author="제이펍 출판사" w:date="2021-03-14T15:57:00Z">
          <w:pPr>
            <w:pStyle w:val="a0"/>
          </w:pPr>
        </w:pPrChange>
      </w:pPr>
      <w:r w:rsidRPr="00ED4019">
        <w:rPr>
          <w:rFonts w:ascii="Times New Roman" w:hAnsi="Times New Roman"/>
          <w:lang w:eastAsia="ko-KR"/>
        </w:rPr>
        <w:t>다만</w:t>
      </w:r>
      <w:r w:rsidRPr="00ED4019">
        <w:rPr>
          <w:rFonts w:ascii="Times New Roman" w:hAnsi="Times New Roman"/>
          <w:lang w:eastAsia="ko-KR"/>
        </w:rPr>
        <w:t xml:space="preserve"> MPE</w:t>
      </w:r>
      <w:r w:rsidRPr="00ED4019">
        <w:rPr>
          <w:rFonts w:ascii="Times New Roman" w:hAnsi="Times New Roman"/>
          <w:lang w:eastAsia="ko-KR"/>
        </w:rPr>
        <w:t>나</w:t>
      </w:r>
      <w:r w:rsidRPr="00ED4019">
        <w:rPr>
          <w:rFonts w:ascii="Times New Roman" w:hAnsi="Times New Roman"/>
          <w:lang w:eastAsia="ko-KR"/>
        </w:rPr>
        <w:t xml:space="preserve"> MAPE </w:t>
      </w:r>
      <w:r w:rsidRPr="00ED4019">
        <w:rPr>
          <w:rFonts w:ascii="Times New Roman" w:hAnsi="Times New Roman"/>
          <w:lang w:eastAsia="ko-KR"/>
        </w:rPr>
        <w:t>모두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치명적인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약점을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지니는데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실제값이</w:t>
      </w:r>
      <w:r w:rsidRPr="00ED4019">
        <w:rPr>
          <w:rFonts w:ascii="Times New Roman" w:hAnsi="Times New Roman"/>
          <w:lang w:eastAsia="ko-KR"/>
        </w:rPr>
        <w:t xml:space="preserve"> 0</w:t>
      </w:r>
      <w:r w:rsidRPr="00ED4019">
        <w:rPr>
          <w:rFonts w:ascii="Times New Roman" w:hAnsi="Times New Roman"/>
          <w:lang w:eastAsia="ko-KR"/>
        </w:rPr>
        <w:t>인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경우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산출이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어렵다는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점</w:t>
      </w:r>
      <w:r w:rsidRPr="00ED4019">
        <w:rPr>
          <w:rFonts w:ascii="Times New Roman" w:hAnsi="Times New Roman"/>
          <w:lang w:eastAsia="ko-KR"/>
        </w:rPr>
        <w:t>(</w:t>
      </w:r>
      <w:r w:rsidRPr="00ED4019">
        <w:rPr>
          <w:rFonts w:ascii="Times New Roman" w:hAnsi="Times New Roman"/>
          <w:lang w:eastAsia="ko-KR"/>
        </w:rPr>
        <w:t>분모가</w:t>
      </w:r>
      <w:r w:rsidRPr="00ED4019">
        <w:rPr>
          <w:rFonts w:ascii="Times New Roman" w:hAnsi="Times New Roman"/>
          <w:lang w:eastAsia="ko-KR"/>
        </w:rPr>
        <w:t xml:space="preserve"> 0)</w:t>
      </w:r>
      <w:r w:rsidRPr="00ED4019">
        <w:rPr>
          <w:rFonts w:ascii="Times New Roman" w:hAnsi="Times New Roman"/>
          <w:lang w:eastAsia="ko-KR"/>
        </w:rPr>
        <w:t>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실제값이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매우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작은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경우</w:t>
      </w:r>
      <w:r w:rsidRPr="00ED4019">
        <w:rPr>
          <w:rFonts w:ascii="Times New Roman" w:hAnsi="Times New Roman"/>
          <w:lang w:eastAsia="ko-KR"/>
        </w:rPr>
        <w:t>(</w:t>
      </w:r>
      <w:r w:rsidRPr="00ED4019">
        <w:rPr>
          <w:rFonts w:ascii="Times New Roman" w:hAnsi="Times New Roman"/>
          <w:lang w:eastAsia="ko-KR"/>
        </w:rPr>
        <w:t>분모가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매우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작은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값</w:t>
      </w:r>
      <w:r w:rsidRPr="00ED4019">
        <w:rPr>
          <w:rFonts w:ascii="Times New Roman" w:hAnsi="Times New Roman"/>
          <w:lang w:eastAsia="ko-KR"/>
        </w:rPr>
        <w:t>)</w:t>
      </w:r>
      <w:r w:rsidRPr="00ED4019">
        <w:rPr>
          <w:rFonts w:ascii="Times New Roman" w:hAnsi="Times New Roman"/>
          <w:lang w:eastAsia="ko-KR"/>
        </w:rPr>
        <w:t>에는</w:t>
      </w:r>
      <w:r w:rsidRPr="00ED4019">
        <w:rPr>
          <w:rFonts w:ascii="Times New Roman" w:hAnsi="Times New Roman"/>
          <w:lang w:eastAsia="ko-KR"/>
        </w:rPr>
        <w:t xml:space="preserve"> MAPE</w:t>
      </w:r>
      <w:ins w:id="5774" w:author="user" w:date="2021-03-23T13:00:00Z">
        <w:r w:rsidR="00653A52">
          <w:rPr>
            <w:rFonts w:ascii="Times New Roman" w:hAnsi="Times New Roman" w:hint="eastAsia"/>
            <w:lang w:eastAsia="ko-KR"/>
          </w:rPr>
          <w:t xml:space="preserve"> </w:t>
        </w:r>
      </w:ins>
      <w:r w:rsidRPr="00ED4019">
        <w:rPr>
          <w:rFonts w:ascii="Times New Roman" w:hAnsi="Times New Roman"/>
          <w:lang w:eastAsia="ko-KR"/>
        </w:rPr>
        <w:t>값이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매우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커질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있다는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점이다</w:t>
      </w:r>
      <w:r w:rsidRPr="00ED4019">
        <w:rPr>
          <w:rFonts w:ascii="Times New Roman" w:hAnsi="Times New Roman"/>
          <w:lang w:eastAsia="ko-KR"/>
        </w:rPr>
        <w:t>.</w:t>
      </w:r>
    </w:p>
    <w:p w14:paraId="1A75C712" w14:textId="77777777" w:rsidR="00FD7B2A" w:rsidRPr="00ED4019" w:rsidRDefault="00FD7B2A">
      <w:pPr>
        <w:pStyle w:val="a0"/>
        <w:keepNext/>
        <w:jc w:val="both"/>
        <w:rPr>
          <w:rFonts w:ascii="Times New Roman" w:hAnsi="Times New Roman"/>
        </w:rPr>
        <w:pPrChange w:id="5775" w:author="제이펍 출판사" w:date="2021-03-14T15:57:00Z">
          <w:pPr>
            <w:pStyle w:val="a0"/>
            <w:keepNext/>
          </w:pPr>
        </w:pPrChange>
      </w:pPr>
      <w:r w:rsidRPr="00ED4019">
        <w:rPr>
          <w:rFonts w:ascii="Times New Roman" w:hAnsi="Times New Roman"/>
          <w:noProof/>
          <w:lang w:eastAsia="ko-KR"/>
        </w:rPr>
        <w:lastRenderedPageBreak/>
        <w:drawing>
          <wp:inline distT="0" distB="0" distL="0" distR="0" wp14:anchorId="08F44279" wp14:editId="1DA6D73A">
            <wp:extent cx="5969000" cy="3865968"/>
            <wp:effectExtent l="0" t="0" r="0" b="0"/>
            <wp:docPr id="18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" descr="mape.jpg"/>
                    <pic:cNvPicPr>
                      <a:picLocks noChangeAspect="1" noChangeArrowheads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386596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362CD90" w14:textId="77777777" w:rsidR="00FD7B2A" w:rsidRPr="00ED4019" w:rsidRDefault="00FD7B2A">
      <w:pPr>
        <w:pStyle w:val="a6"/>
        <w:jc w:val="both"/>
        <w:rPr>
          <w:rFonts w:ascii="Times New Roman" w:hAnsi="Times New Roman"/>
          <w:lang w:eastAsia="ko-KR"/>
        </w:rPr>
        <w:pPrChange w:id="5776" w:author="제이펍 출판사" w:date="2021-03-14T15:57:00Z">
          <w:pPr>
            <w:pStyle w:val="a6"/>
          </w:pPr>
        </w:pPrChange>
      </w:pPr>
      <w:commentRangeStart w:id="5777"/>
      <w:r w:rsidRPr="00ED4019">
        <w:rPr>
          <w:rFonts w:ascii="Times New Roman" w:hAnsi="Times New Roman" w:hint="eastAsia"/>
          <w:lang w:eastAsia="ko-KR"/>
        </w:rPr>
        <w:t>그림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7-4</w:t>
      </w:r>
      <w:commentRangeEnd w:id="5777"/>
      <w:r w:rsidR="00653A52">
        <w:rPr>
          <w:rStyle w:val="af3"/>
          <w:i w:val="0"/>
        </w:rPr>
        <w:commentReference w:id="5777"/>
      </w:r>
    </w:p>
    <w:p w14:paraId="7074E6D9" w14:textId="17B4E9CE" w:rsidR="00FD7B2A" w:rsidRDefault="009D588B">
      <w:pPr>
        <w:pStyle w:val="1"/>
        <w:numPr>
          <w:ilvl w:val="0"/>
          <w:numId w:val="0"/>
        </w:numPr>
        <w:jc w:val="both"/>
        <w:rPr>
          <w:lang w:eastAsia="ko-KR"/>
        </w:rPr>
        <w:pPrChange w:id="5778" w:author="user" w:date="2021-03-23T13:02:00Z">
          <w:pPr>
            <w:pStyle w:val="1"/>
          </w:pPr>
        </w:pPrChange>
      </w:pPr>
      <w:bookmarkStart w:id="5779" w:name="fable-framework"/>
      <w:bookmarkEnd w:id="5665"/>
      <w:bookmarkEnd w:id="5743"/>
      <w:ins w:id="5780" w:author="user" w:date="2021-03-23T13:02:00Z">
        <w:r>
          <w:rPr>
            <w:rFonts w:hint="eastAsia"/>
            <w:lang w:eastAsia="ko-KR"/>
          </w:rPr>
          <w:t xml:space="preserve">7.2 </w:t>
        </w:r>
      </w:ins>
      <w:r w:rsidR="00FD7B2A">
        <w:rPr>
          <w:lang w:eastAsia="ko-KR"/>
        </w:rPr>
        <w:t xml:space="preserve">fable </w:t>
      </w:r>
      <w:del w:id="5781" w:author="user" w:date="2021-03-23T13:02:00Z">
        <w:r w:rsidR="00FD7B2A" w:rsidDel="009D588B">
          <w:rPr>
            <w:rFonts w:hint="eastAsia"/>
            <w:lang w:eastAsia="ko-KR"/>
          </w:rPr>
          <w:delText>framework</w:delText>
        </w:r>
      </w:del>
      <w:ins w:id="5782" w:author="user" w:date="2021-03-23T13:02:00Z">
        <w:r>
          <w:rPr>
            <w:rFonts w:hint="eastAsia"/>
            <w:lang w:eastAsia="ko-KR"/>
          </w:rPr>
          <w:t>프레임워크</w:t>
        </w:r>
      </w:ins>
    </w:p>
    <w:p w14:paraId="4FC9155B" w14:textId="5292F8C3" w:rsidR="00FD7B2A" w:rsidRPr="00ED4019" w:rsidRDefault="00FD7B2A">
      <w:pPr>
        <w:jc w:val="both"/>
        <w:rPr>
          <w:rFonts w:ascii="Times New Roman" w:hAnsi="Times New Roman"/>
          <w:lang w:eastAsia="ko-KR"/>
        </w:rPr>
        <w:pPrChange w:id="5783" w:author="제이펍 출판사" w:date="2021-03-14T15:57:00Z">
          <w:pPr/>
        </w:pPrChange>
      </w:pPr>
      <w:commentRangeStart w:id="5784"/>
      <w:r w:rsidRPr="00ED4019">
        <w:rPr>
          <w:rStyle w:val="VerbatimChar"/>
          <w:rFonts w:ascii="Times New Roman" w:hAnsi="Times New Roman"/>
          <w:lang w:eastAsia="ko-KR"/>
        </w:rPr>
        <w:t>fable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프레임워크는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패키지로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제공되는데</w:t>
      </w:r>
      <w:r w:rsidRPr="00ED4019">
        <w:rPr>
          <w:rFonts w:ascii="Times New Roman" w:hAnsi="Times New Roman" w:hint="eastAsia"/>
          <w:lang w:eastAsia="ko-KR"/>
        </w:rPr>
        <w:t>,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시계열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데이터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분석을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위한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프레임워크로</w:t>
      </w:r>
      <w:r w:rsidRPr="00ED4019">
        <w:rPr>
          <w:rFonts w:ascii="Times New Roman" w:hAnsi="Times New Roman"/>
          <w:lang w:eastAsia="ko-KR"/>
        </w:rPr>
        <w:t xml:space="preserve"> </w:t>
      </w:r>
      <w:del w:id="5785" w:author="user" w:date="2021-03-22T15:13:00Z">
        <w:r w:rsidRPr="00ED4019" w:rsidDel="00E276BF">
          <w:rPr>
            <w:rFonts w:ascii="Times New Roman" w:hAnsi="Times New Roman"/>
            <w:lang w:eastAsia="ko-KR"/>
          </w:rPr>
          <w:delText>평균모델</w:delText>
        </w:r>
      </w:del>
      <w:ins w:id="5786" w:author="user" w:date="2021-03-22T15:13:00Z">
        <w:r w:rsidR="00E276BF">
          <w:rPr>
            <w:rFonts w:ascii="Times New Roman" w:hAnsi="Times New Roman"/>
            <w:lang w:eastAsia="ko-KR"/>
          </w:rPr>
          <w:t>평균</w:t>
        </w:r>
        <w:r w:rsidR="00E276BF">
          <w:rPr>
            <w:rFonts w:ascii="Times New Roman" w:hAnsi="Times New Roman"/>
            <w:lang w:eastAsia="ko-KR"/>
          </w:rPr>
          <w:t xml:space="preserve"> </w:t>
        </w:r>
        <w:r w:rsidR="00E276BF">
          <w:rPr>
            <w:rFonts w:ascii="Times New Roman" w:hAnsi="Times New Roman"/>
            <w:lang w:eastAsia="ko-KR"/>
          </w:rPr>
          <w:t>모델</w:t>
        </w:r>
      </w:ins>
      <w:r w:rsidRPr="00ED4019">
        <w:rPr>
          <w:rFonts w:ascii="Times New Roman" w:hAnsi="Times New Roman"/>
          <w:lang w:eastAsia="ko-KR"/>
        </w:rPr>
        <w:t xml:space="preserve">, </w:t>
      </w:r>
      <w:del w:id="5787" w:author="user" w:date="2021-03-22T16:27:00Z">
        <w:r w:rsidRPr="00ED4019" w:rsidDel="0045358E">
          <w:rPr>
            <w:rFonts w:ascii="Times New Roman" w:hAnsi="Times New Roman"/>
            <w:lang w:eastAsia="ko-KR"/>
          </w:rPr>
          <w:delText>랜덤워크</w:delText>
        </w:r>
      </w:del>
      <w:ins w:id="5788" w:author="user" w:date="2021-03-22T16:27:00Z">
        <w:r w:rsidR="0045358E">
          <w:rPr>
            <w:rFonts w:ascii="Times New Roman" w:hAnsi="Times New Roman"/>
            <w:lang w:eastAsia="ko-KR"/>
          </w:rPr>
          <w:t>랜덤</w:t>
        </w:r>
        <w:r w:rsidR="0045358E">
          <w:rPr>
            <w:rFonts w:ascii="Times New Roman" w:hAnsi="Times New Roman"/>
            <w:lang w:eastAsia="ko-KR"/>
          </w:rPr>
          <w:t xml:space="preserve"> </w:t>
        </w:r>
        <w:r w:rsidR="0045358E">
          <w:rPr>
            <w:rFonts w:ascii="Times New Roman" w:hAnsi="Times New Roman"/>
            <w:lang w:eastAsia="ko-KR"/>
          </w:rPr>
          <w:t>워크</w:t>
        </w:r>
      </w:ins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모델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등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심플한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모델부터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지수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평활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모델</w:t>
      </w:r>
      <w:r w:rsidRPr="00ED4019">
        <w:rPr>
          <w:rFonts w:ascii="Times New Roman" w:hAnsi="Times New Roman"/>
          <w:lang w:eastAsia="ko-KR"/>
        </w:rPr>
        <w:t xml:space="preserve">, </w:t>
      </w:r>
      <w:r w:rsidRPr="00ED4019">
        <w:rPr>
          <w:rFonts w:ascii="Times New Roman" w:hAnsi="Times New Roman"/>
          <w:lang w:eastAsia="ko-KR"/>
        </w:rPr>
        <w:t>자기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회귀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모델과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같이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전통적으로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오랫동안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사용되어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온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모델</w:t>
      </w:r>
      <w:r w:rsidRPr="00ED4019">
        <w:rPr>
          <w:rFonts w:ascii="Times New Roman" w:hAnsi="Times New Roman"/>
          <w:lang w:eastAsia="ko-KR"/>
        </w:rPr>
        <w:t xml:space="preserve">, </w:t>
      </w:r>
      <w:r w:rsidRPr="00ED4019">
        <w:rPr>
          <w:rFonts w:ascii="Times New Roman" w:hAnsi="Times New Roman"/>
          <w:lang w:eastAsia="ko-KR"/>
        </w:rPr>
        <w:t>신경망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모델</w:t>
      </w:r>
      <w:r w:rsidRPr="00ED4019">
        <w:rPr>
          <w:rFonts w:ascii="Times New Roman" w:hAnsi="Times New Roman"/>
          <w:lang w:eastAsia="ko-KR"/>
        </w:rPr>
        <w:t xml:space="preserve">, prophet </w:t>
      </w:r>
      <w:r w:rsidRPr="00ED4019">
        <w:rPr>
          <w:rFonts w:ascii="Times New Roman" w:hAnsi="Times New Roman"/>
          <w:lang w:eastAsia="ko-KR"/>
        </w:rPr>
        <w:t>모델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등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최근에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개발된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모델까지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같은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인터페이스를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사용하여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모델의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생성</w:t>
      </w:r>
      <w:r w:rsidRPr="00ED4019">
        <w:rPr>
          <w:rFonts w:ascii="Times New Roman" w:hAnsi="Times New Roman" w:hint="eastAsia"/>
          <w:lang w:eastAsia="ko-KR"/>
        </w:rPr>
        <w:t xml:space="preserve">, </w:t>
      </w:r>
      <w:r w:rsidRPr="00ED4019">
        <w:rPr>
          <w:rFonts w:ascii="Times New Roman" w:hAnsi="Times New Roman" w:hint="eastAsia"/>
          <w:lang w:eastAsia="ko-KR"/>
        </w:rPr>
        <w:t>예측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데이터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생성</w:t>
      </w:r>
      <w:r w:rsidRPr="00ED4019">
        <w:rPr>
          <w:rFonts w:ascii="Times New Roman" w:hAnsi="Times New Roman" w:hint="eastAsia"/>
          <w:lang w:eastAsia="ko-KR"/>
        </w:rPr>
        <w:t>,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모델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성능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지표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산출</w:t>
      </w:r>
      <w:r w:rsidRPr="00ED4019">
        <w:rPr>
          <w:rFonts w:ascii="Times New Roman" w:hAnsi="Times New Roman" w:hint="eastAsia"/>
          <w:lang w:eastAsia="ko-KR"/>
        </w:rPr>
        <w:t xml:space="preserve">, </w:t>
      </w:r>
      <w:r w:rsidRPr="00ED4019">
        <w:rPr>
          <w:rFonts w:ascii="Times New Roman" w:hAnsi="Times New Roman" w:hint="eastAsia"/>
          <w:lang w:eastAsia="ko-KR"/>
        </w:rPr>
        <w:t>모델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시각화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등을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통해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최적의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모델을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선택할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있는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종합적인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방법을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제공한다</w:t>
      </w:r>
      <w:r w:rsidRPr="00ED4019">
        <w:rPr>
          <w:rFonts w:ascii="Times New Roman" w:hAnsi="Times New Roman"/>
          <w:lang w:eastAsia="ko-KR"/>
        </w:rPr>
        <w:t>.</w:t>
      </w:r>
      <w:commentRangeEnd w:id="5784"/>
      <w:r w:rsidR="00FB210D">
        <w:rPr>
          <w:rStyle w:val="af3"/>
        </w:rPr>
        <w:commentReference w:id="5784"/>
      </w:r>
    </w:p>
    <w:p w14:paraId="70452E14" w14:textId="4718B790" w:rsidR="00FD7B2A" w:rsidRPr="00ED4019" w:rsidDel="00122136" w:rsidRDefault="00FD7B2A">
      <w:pPr>
        <w:pStyle w:val="a0"/>
        <w:jc w:val="both"/>
        <w:rPr>
          <w:del w:id="5789" w:author="user" w:date="2021-03-23T13:21:00Z"/>
          <w:rFonts w:ascii="Times New Roman" w:hAnsi="Times New Roman"/>
          <w:lang w:eastAsia="ko-KR"/>
        </w:rPr>
        <w:pPrChange w:id="5790" w:author="제이펍 출판사" w:date="2021-03-14T15:57:00Z">
          <w:pPr>
            <w:pStyle w:val="a0"/>
          </w:pPr>
        </w:pPrChange>
      </w:pPr>
      <w:r w:rsidRPr="00ED4019">
        <w:rPr>
          <w:rStyle w:val="VerbatimChar"/>
          <w:rFonts w:ascii="Times New Roman" w:hAnsi="Times New Roman"/>
          <w:lang w:eastAsia="ko-KR"/>
        </w:rPr>
        <w:t>fable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프레임워크는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지수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평활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모델</w:t>
      </w:r>
      <w:r w:rsidRPr="00ED4019">
        <w:rPr>
          <w:rFonts w:ascii="Times New Roman" w:hAnsi="Times New Roman"/>
          <w:lang w:eastAsia="ko-KR"/>
        </w:rPr>
        <w:t xml:space="preserve">, </w:t>
      </w:r>
      <w:r w:rsidRPr="00ED4019">
        <w:rPr>
          <w:rFonts w:ascii="Times New Roman" w:hAnsi="Times New Roman"/>
          <w:lang w:eastAsia="ko-KR"/>
        </w:rPr>
        <w:t>자기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회귀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모델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등을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생성할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때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선택해야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하는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모델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계수들을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자동적으로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선택</w:t>
      </w:r>
      <w:del w:id="5791" w:author="제이펍 출판사" w:date="2021-03-14T20:27:00Z">
        <w:r w:rsidRPr="00ED4019" w:rsidDel="00F13479">
          <w:rPr>
            <w:rFonts w:ascii="Times New Roman" w:hAnsi="Times New Roman"/>
            <w:lang w:eastAsia="ko-KR"/>
          </w:rPr>
          <w:delText>해주</w:delText>
        </w:r>
      </w:del>
      <w:ins w:id="5792" w:author="제이펍 출판사" w:date="2021-03-14T20:27:00Z">
        <w:r w:rsidR="00F13479">
          <w:rPr>
            <w:rFonts w:ascii="Times New Roman" w:hAnsi="Times New Roman"/>
            <w:lang w:eastAsia="ko-KR"/>
          </w:rPr>
          <w:t>해</w:t>
        </w:r>
        <w:r w:rsidR="00F13479">
          <w:rPr>
            <w:rFonts w:ascii="Times New Roman" w:hAnsi="Times New Roman"/>
            <w:lang w:eastAsia="ko-KR"/>
          </w:rPr>
          <w:t xml:space="preserve"> </w:t>
        </w:r>
        <w:r w:rsidR="00F13479">
          <w:rPr>
            <w:rFonts w:ascii="Times New Roman" w:hAnsi="Times New Roman"/>
            <w:lang w:eastAsia="ko-KR"/>
          </w:rPr>
          <w:t>주</w:t>
        </w:r>
      </w:ins>
      <w:r w:rsidRPr="00ED4019">
        <w:rPr>
          <w:rFonts w:ascii="Times New Roman" w:hAnsi="Times New Roman"/>
          <w:lang w:eastAsia="ko-KR"/>
        </w:rPr>
        <w:t>고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일변량과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다변량을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모두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지원하기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때문에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사용하기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쉽다</w:t>
      </w:r>
      <w:r w:rsidRPr="00ED4019">
        <w:rPr>
          <w:rFonts w:ascii="Times New Roman" w:hAnsi="Times New Roman"/>
          <w:lang w:eastAsia="ko-KR"/>
        </w:rPr>
        <w:t xml:space="preserve">. </w:t>
      </w:r>
    </w:p>
    <w:p w14:paraId="2905B64B" w14:textId="3214128F" w:rsidR="00FD7B2A" w:rsidRPr="00ED4019" w:rsidDel="00122136" w:rsidRDefault="00FD7B2A">
      <w:pPr>
        <w:pStyle w:val="a0"/>
        <w:jc w:val="both"/>
        <w:rPr>
          <w:del w:id="5793" w:author="user" w:date="2021-03-23T13:21:00Z"/>
          <w:rFonts w:ascii="Times New Roman" w:hAnsi="Times New Roman"/>
          <w:lang w:eastAsia="ko-KR"/>
        </w:rPr>
        <w:pPrChange w:id="5794" w:author="제이펍 출판사" w:date="2021-03-14T15:57:00Z">
          <w:pPr>
            <w:pStyle w:val="a0"/>
          </w:pPr>
        </w:pPrChange>
      </w:pPr>
      <w:r w:rsidRPr="00ED4019">
        <w:rPr>
          <w:rFonts w:ascii="Times New Roman" w:hAnsi="Times New Roman"/>
          <w:lang w:eastAsia="ko-KR"/>
        </w:rPr>
        <w:t>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프레임워크는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Style w:val="VerbatimChar"/>
          <w:rFonts w:ascii="Times New Roman" w:hAnsi="Times New Roman"/>
          <w:lang w:eastAsia="ko-KR"/>
        </w:rPr>
        <w:t>fabletools</w:t>
      </w:r>
      <w:r w:rsidRPr="00ED4019">
        <w:rPr>
          <w:rFonts w:ascii="Times New Roman" w:hAnsi="Times New Roman"/>
          <w:lang w:eastAsia="ko-KR"/>
        </w:rPr>
        <w:t>패키지를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기반으로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작동하고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Style w:val="VerbatimChar"/>
          <w:rFonts w:ascii="Times New Roman" w:hAnsi="Times New Roman"/>
          <w:lang w:eastAsia="ko-KR"/>
        </w:rPr>
        <w:t>tidyverse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생태계</w:t>
      </w:r>
      <w:r w:rsidRPr="00ED4019">
        <w:rPr>
          <w:rFonts w:ascii="Times New Roman" w:hAnsi="Times New Roman"/>
          <w:lang w:eastAsia="ko-KR"/>
        </w:rPr>
        <w:t>(echosystem)</w:t>
      </w:r>
      <w:r w:rsidRPr="00ED4019">
        <w:rPr>
          <w:rFonts w:ascii="Times New Roman" w:hAnsi="Times New Roman"/>
          <w:lang w:eastAsia="ko-KR"/>
        </w:rPr>
        <w:t>에서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사용하는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워크플로</w:t>
      </w:r>
      <w:del w:id="5795" w:author="user" w:date="2021-03-23T13:07:00Z">
        <w:r w:rsidRPr="00ED4019" w:rsidDel="00FB210D">
          <w:rPr>
            <w:rFonts w:ascii="Times New Roman" w:hAnsi="Times New Roman"/>
            <w:lang w:eastAsia="ko-KR"/>
          </w:rPr>
          <w:delText>우</w:delText>
        </w:r>
      </w:del>
      <w:r w:rsidRPr="00ED4019">
        <w:rPr>
          <w:rFonts w:ascii="Times New Roman" w:hAnsi="Times New Roman"/>
          <w:lang w:eastAsia="ko-KR"/>
        </w:rPr>
        <w:t>(work</w:t>
      </w:r>
      <w:del w:id="5796" w:author="user" w:date="2021-03-23T13:09:00Z">
        <w:r w:rsidRPr="00ED4019" w:rsidDel="00FB210D">
          <w:rPr>
            <w:rFonts w:ascii="Times New Roman" w:hAnsi="Times New Roman"/>
            <w:lang w:eastAsia="ko-KR"/>
          </w:rPr>
          <w:delText xml:space="preserve"> </w:delText>
        </w:r>
      </w:del>
      <w:r w:rsidRPr="00ED4019">
        <w:rPr>
          <w:rFonts w:ascii="Times New Roman" w:hAnsi="Times New Roman"/>
          <w:lang w:eastAsia="ko-KR"/>
        </w:rPr>
        <w:t>flow)</w:t>
      </w:r>
      <w:r w:rsidRPr="00ED4019">
        <w:rPr>
          <w:rFonts w:ascii="Times New Roman" w:hAnsi="Times New Roman"/>
          <w:lang w:eastAsia="ko-KR"/>
        </w:rPr>
        <w:t>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준용하여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모델을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평가</w:t>
      </w:r>
      <w:r w:rsidRPr="00ED4019">
        <w:rPr>
          <w:rFonts w:ascii="Times New Roman" w:hAnsi="Times New Roman"/>
          <w:lang w:eastAsia="ko-KR"/>
        </w:rPr>
        <w:t xml:space="preserve">, </w:t>
      </w:r>
      <w:r w:rsidRPr="00ED4019">
        <w:rPr>
          <w:rFonts w:ascii="Times New Roman" w:hAnsi="Times New Roman"/>
          <w:lang w:eastAsia="ko-KR"/>
        </w:rPr>
        <w:t>시각화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및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결합하는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도구를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제공한다</w:t>
      </w:r>
      <w:r w:rsidRPr="00ED4019">
        <w:rPr>
          <w:rFonts w:ascii="Times New Roman" w:hAnsi="Times New Roman"/>
          <w:lang w:eastAsia="ko-KR"/>
        </w:rPr>
        <w:t>.</w:t>
      </w:r>
      <w:ins w:id="5797" w:author="user" w:date="2021-03-23T13:21:00Z">
        <w:r w:rsidR="00122136">
          <w:rPr>
            <w:rFonts w:ascii="Times New Roman" w:hAnsi="Times New Roman" w:hint="eastAsia"/>
            <w:lang w:eastAsia="ko-KR"/>
          </w:rPr>
          <w:t xml:space="preserve"> </w:t>
        </w:r>
      </w:ins>
    </w:p>
    <w:p w14:paraId="5B2F2CFE" w14:textId="77777777" w:rsidR="00FD7B2A" w:rsidRPr="00ED4019" w:rsidRDefault="00FD7B2A">
      <w:pPr>
        <w:pStyle w:val="a0"/>
        <w:jc w:val="both"/>
        <w:rPr>
          <w:rFonts w:ascii="Times New Roman" w:hAnsi="Times New Roman"/>
          <w:lang w:eastAsia="ko-KR"/>
        </w:rPr>
        <w:pPrChange w:id="5798" w:author="제이펍 출판사" w:date="2021-03-14T15:57:00Z">
          <w:pPr>
            <w:pStyle w:val="a0"/>
          </w:pPr>
        </w:pPrChange>
      </w:pPr>
      <w:r w:rsidRPr="00ED4019">
        <w:rPr>
          <w:rStyle w:val="VerbatimChar"/>
          <w:rFonts w:ascii="Times New Roman" w:hAnsi="Times New Roman"/>
          <w:lang w:eastAsia="ko-KR"/>
        </w:rPr>
        <w:t>fable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프레임워크는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Style w:val="VerbatimChar"/>
          <w:rFonts w:ascii="Times New Roman" w:hAnsi="Times New Roman"/>
          <w:lang w:eastAsia="ko-KR"/>
        </w:rPr>
        <w:t>forecast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패키지를</w:t>
      </w:r>
      <w:r w:rsidRPr="00ED4019">
        <w:rPr>
          <w:rFonts w:ascii="Times New Roman" w:hAnsi="Times New Roman"/>
          <w:lang w:eastAsia="ko-KR"/>
        </w:rPr>
        <w:t xml:space="preserve"> </w:t>
      </w:r>
      <w:commentRangeStart w:id="5799"/>
      <w:r w:rsidRPr="00ED4019">
        <w:rPr>
          <w:rFonts w:ascii="Times New Roman" w:hAnsi="Times New Roman"/>
          <w:lang w:eastAsia="ko-KR"/>
        </w:rPr>
        <w:t>tidy</w:t>
      </w:r>
      <w:r w:rsidRPr="00ED4019">
        <w:rPr>
          <w:rFonts w:ascii="Times New Roman" w:hAnsi="Times New Roman"/>
          <w:lang w:eastAsia="ko-KR"/>
        </w:rPr>
        <w:t>한</w:t>
      </w:r>
      <w:commentRangeEnd w:id="5799"/>
      <w:r w:rsidR="0055778A">
        <w:rPr>
          <w:rStyle w:val="af3"/>
        </w:rPr>
        <w:commentReference w:id="5799"/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데이터</w:t>
      </w:r>
      <w:r w:rsidRPr="00ED4019">
        <w:rPr>
          <w:rStyle w:val="a7"/>
          <w:rFonts w:ascii="Times New Roman" w:hAnsi="Times New Roman"/>
        </w:rPr>
        <w:footnoteReference w:id="45"/>
      </w:r>
      <w:r w:rsidRPr="00ED4019">
        <w:rPr>
          <w:rFonts w:ascii="Times New Roman" w:hAnsi="Times New Roman"/>
          <w:lang w:eastAsia="ko-KR"/>
        </w:rPr>
        <w:t>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사용하는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방법을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활용하여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모델링하고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사용할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수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있는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다양한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함수들을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제공한다</w:t>
      </w:r>
      <w:r w:rsidRPr="00ED4019">
        <w:rPr>
          <w:rFonts w:ascii="Times New Roman" w:hAnsi="Times New Roman"/>
          <w:lang w:eastAsia="ko-KR"/>
        </w:rPr>
        <w:t>.</w:t>
      </w:r>
    </w:p>
    <w:p w14:paraId="3BDDECA2" w14:textId="3234C2A7" w:rsidR="00FD7B2A" w:rsidRPr="00ED4019" w:rsidDel="00122136" w:rsidRDefault="00FD7B2A">
      <w:pPr>
        <w:pStyle w:val="a0"/>
        <w:jc w:val="both"/>
        <w:rPr>
          <w:del w:id="5814" w:author="user" w:date="2021-03-23T13:21:00Z"/>
          <w:rFonts w:ascii="Times New Roman" w:hAnsi="Times New Roman"/>
          <w:lang w:eastAsia="ko-KR"/>
        </w:rPr>
        <w:pPrChange w:id="5815" w:author="제이펍 출판사" w:date="2021-03-14T15:57:00Z">
          <w:pPr>
            <w:pStyle w:val="a0"/>
          </w:pPr>
        </w:pPrChange>
      </w:pPr>
      <w:r w:rsidRPr="00ED4019">
        <w:rPr>
          <w:rStyle w:val="VerbatimChar"/>
          <w:rFonts w:ascii="Times New Roman" w:hAnsi="Times New Roman"/>
          <w:lang w:eastAsia="ko-KR"/>
        </w:rPr>
        <w:t>forecast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패키지는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Style w:val="VerbatimChar"/>
          <w:rFonts w:ascii="Times New Roman" w:hAnsi="Times New Roman"/>
          <w:lang w:eastAsia="ko-KR"/>
        </w:rPr>
        <w:t>ts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객체를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활용하기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때문에</w:t>
      </w:r>
      <w:r w:rsidRPr="00ED4019">
        <w:rPr>
          <w:rFonts w:ascii="Times New Roman" w:hAnsi="Times New Roman"/>
          <w:lang w:eastAsia="ko-KR"/>
        </w:rPr>
        <w:t xml:space="preserve"> tidy </w:t>
      </w:r>
      <w:r w:rsidRPr="00ED4019">
        <w:rPr>
          <w:rFonts w:ascii="Times New Roman" w:hAnsi="Times New Roman"/>
          <w:lang w:eastAsia="ko-KR"/>
        </w:rPr>
        <w:t>생태계</w:t>
      </w:r>
      <w:r w:rsidRPr="00ED4019">
        <w:rPr>
          <w:rFonts w:ascii="Times New Roman" w:hAnsi="Times New Roman" w:hint="eastAsia"/>
          <w:lang w:eastAsia="ko-KR"/>
        </w:rPr>
        <w:t>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사용하는</w:t>
      </w:r>
      <w:ins w:id="5816" w:author="user" w:date="2021-03-23T13:21:00Z">
        <w:r w:rsidR="00122136">
          <w:rPr>
            <w:rFonts w:ascii="Times New Roman" w:hAnsi="Times New Roman" w:hint="eastAsia"/>
            <w:lang w:eastAsia="ko-KR"/>
          </w:rPr>
          <w:t xml:space="preserve"> </w:t>
        </w:r>
      </w:ins>
      <w:r w:rsidRPr="00ED4019">
        <w:rPr>
          <w:rFonts w:ascii="Times New Roman" w:hAnsi="Times New Roman"/>
          <w:lang w:eastAsia="ko-KR"/>
        </w:rPr>
        <w:t>데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한계가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있었다</w:t>
      </w:r>
      <w:r w:rsidRPr="00ED4019">
        <w:rPr>
          <w:rFonts w:ascii="Times New Roman" w:hAnsi="Times New Roman"/>
          <w:lang w:eastAsia="ko-KR"/>
        </w:rPr>
        <w:t>. fable</w:t>
      </w:r>
      <w:r w:rsidRPr="00ED4019">
        <w:rPr>
          <w:rFonts w:ascii="Times New Roman" w:hAnsi="Times New Roman"/>
          <w:lang w:eastAsia="ko-KR"/>
        </w:rPr>
        <w:t>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이를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극복하기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위해</w:t>
      </w:r>
      <w:r w:rsidRPr="00ED4019">
        <w:rPr>
          <w:rFonts w:ascii="Times New Roman" w:hAnsi="Times New Roman"/>
          <w:lang w:eastAsia="ko-KR"/>
        </w:rPr>
        <w:t xml:space="preserve"> tidy </w:t>
      </w:r>
      <w:r w:rsidRPr="00ED4019">
        <w:rPr>
          <w:rFonts w:ascii="Times New Roman" w:hAnsi="Times New Roman"/>
          <w:lang w:eastAsia="ko-KR"/>
        </w:rPr>
        <w:t>생태계의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기본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데이터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객체인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Style w:val="VerbatimChar"/>
          <w:rFonts w:ascii="Times New Roman" w:hAnsi="Times New Roman"/>
          <w:lang w:eastAsia="ko-KR"/>
        </w:rPr>
        <w:t>tibble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객체를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기반으로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Style w:val="VerbatimChar"/>
          <w:rFonts w:ascii="Times New Roman" w:hAnsi="Times New Roman"/>
          <w:lang w:eastAsia="ko-KR"/>
        </w:rPr>
        <w:t>tsibble</w:t>
      </w:r>
      <w:r w:rsidRPr="00ED4019">
        <w:rPr>
          <w:rFonts w:ascii="Times New Roman" w:hAnsi="Times New Roman"/>
          <w:lang w:eastAsia="ko-KR"/>
        </w:rPr>
        <w:t>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사용한다</w:t>
      </w:r>
      <w:r w:rsidRPr="00ED4019">
        <w:rPr>
          <w:rFonts w:ascii="Times New Roman" w:hAnsi="Times New Roman"/>
          <w:lang w:eastAsia="ko-KR"/>
        </w:rPr>
        <w:t>.</w:t>
      </w:r>
      <w:ins w:id="5817" w:author="user" w:date="2021-03-23T13:21:00Z">
        <w:r w:rsidR="00122136">
          <w:rPr>
            <w:rFonts w:ascii="Times New Roman" w:hAnsi="Times New Roman" w:hint="eastAsia"/>
            <w:lang w:eastAsia="ko-KR"/>
          </w:rPr>
          <w:t xml:space="preserve"> </w:t>
        </w:r>
      </w:ins>
    </w:p>
    <w:p w14:paraId="4BCBCCF5" w14:textId="77777777" w:rsidR="00FD7B2A" w:rsidRPr="00ED4019" w:rsidRDefault="00FD7B2A">
      <w:pPr>
        <w:pStyle w:val="a0"/>
        <w:jc w:val="both"/>
        <w:rPr>
          <w:rFonts w:ascii="Times New Roman" w:hAnsi="Times New Roman"/>
          <w:lang w:eastAsia="ko-KR"/>
        </w:rPr>
        <w:pPrChange w:id="5818" w:author="제이펍 출판사" w:date="2021-03-14T15:57:00Z">
          <w:pPr>
            <w:pStyle w:val="a0"/>
          </w:pPr>
        </w:pPrChange>
      </w:pPr>
      <w:r w:rsidRPr="00ED4019">
        <w:rPr>
          <w:rStyle w:val="VerbatimChar"/>
          <w:rFonts w:ascii="Times New Roman" w:hAnsi="Times New Roman"/>
          <w:lang w:eastAsia="ko-KR"/>
        </w:rPr>
        <w:t>forecast</w:t>
      </w:r>
      <w:r w:rsidRPr="00ED4019">
        <w:rPr>
          <w:rFonts w:ascii="Times New Roman" w:hAnsi="Times New Roman"/>
          <w:lang w:eastAsia="ko-KR"/>
        </w:rPr>
        <w:t>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Style w:val="VerbatimChar"/>
          <w:rFonts w:ascii="Times New Roman" w:hAnsi="Times New Roman"/>
          <w:lang w:eastAsia="ko-KR"/>
        </w:rPr>
        <w:t>fable</w:t>
      </w:r>
      <w:r w:rsidRPr="00ED4019">
        <w:rPr>
          <w:rFonts w:ascii="Times New Roman" w:hAnsi="Times New Roman"/>
          <w:lang w:eastAsia="ko-KR"/>
        </w:rPr>
        <w:t>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차이는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다음과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같다</w:t>
      </w:r>
      <w:r w:rsidRPr="00ED4019">
        <w:rPr>
          <w:rFonts w:ascii="Times New Roman" w:hAnsi="Times New Roman"/>
          <w:lang w:eastAsia="ko-KR"/>
        </w:rPr>
        <w:t>.</w:t>
      </w:r>
    </w:p>
    <w:tbl>
      <w:tblPr>
        <w:tblStyle w:val="Table"/>
        <w:tblW w:w="0" w:type="pct"/>
        <w:tblLook w:val="0020" w:firstRow="1" w:lastRow="0" w:firstColumn="0" w:lastColumn="0" w:noHBand="0" w:noVBand="0"/>
      </w:tblPr>
      <w:tblGrid>
        <w:gridCol w:w="1589"/>
        <w:gridCol w:w="5277"/>
        <w:gridCol w:w="2206"/>
      </w:tblGrid>
      <w:tr w:rsidR="00FD7B2A" w14:paraId="1E3E06B8" w14:textId="77777777" w:rsidTr="00BF786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64829F21" w14:textId="77777777" w:rsidR="00FD7B2A" w:rsidRDefault="00FD7B2A">
            <w:pPr>
              <w:jc w:val="both"/>
              <w:rPr>
                <w:b w:val="0"/>
                <w:lang w:eastAsia="ko-KR"/>
              </w:rPr>
              <w:pPrChange w:id="5819" w:author="제이펍 출판사" w:date="2021-03-14T15:57:00Z">
                <w:pPr>
                  <w:keepNext w:val="0"/>
                </w:pPr>
              </w:pPrChange>
            </w:pP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021FA3D0" w14:textId="77777777" w:rsidR="00FD7B2A" w:rsidRDefault="00FD7B2A">
            <w:pPr>
              <w:pStyle w:val="Compact"/>
              <w:jc w:val="both"/>
              <w:rPr>
                <w:b w:val="0"/>
              </w:rPr>
              <w:pPrChange w:id="5820" w:author="제이펍 출판사" w:date="2021-03-14T15:57:00Z">
                <w:pPr>
                  <w:pStyle w:val="Compact"/>
                  <w:keepNext w:val="0"/>
                  <w:jc w:val="center"/>
                </w:pPr>
              </w:pPrChange>
            </w:pPr>
            <w:r w:rsidRPr="00ED4019">
              <w:rPr>
                <w:rFonts w:ascii="Times New Roman" w:hAnsi="Times New Roman"/>
              </w:rPr>
              <w:t>fable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12DC087B" w14:textId="77777777" w:rsidR="00FD7B2A" w:rsidRDefault="00FD7B2A">
            <w:pPr>
              <w:pStyle w:val="Compact"/>
              <w:jc w:val="both"/>
              <w:rPr>
                <w:b w:val="0"/>
              </w:rPr>
              <w:pPrChange w:id="5821" w:author="제이펍 출판사" w:date="2021-03-14T15:57:00Z">
                <w:pPr>
                  <w:pStyle w:val="Compact"/>
                  <w:keepNext w:val="0"/>
                  <w:jc w:val="center"/>
                </w:pPr>
              </w:pPrChange>
            </w:pPr>
            <w:r w:rsidRPr="00ED4019">
              <w:rPr>
                <w:rFonts w:ascii="Times New Roman" w:hAnsi="Times New Roman"/>
              </w:rPr>
              <w:t>forecast</w:t>
            </w:r>
          </w:p>
        </w:tc>
      </w:tr>
      <w:tr w:rsidR="00FD7B2A" w14:paraId="3C4E9485" w14:textId="77777777" w:rsidTr="00BF7861">
        <w:tblPrEx>
          <w:jc w:val="left"/>
        </w:tblPrEx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0" w:type="auto"/>
          </w:tcPr>
          <w:p w14:paraId="4C947585" w14:textId="77777777" w:rsidR="00FD7B2A" w:rsidRDefault="00FD7B2A">
            <w:pPr>
              <w:pStyle w:val="Compact"/>
              <w:jc w:val="both"/>
              <w:pPrChange w:id="5822" w:author="제이펍 출판사" w:date="2021-03-14T15:57:00Z">
                <w:pPr>
                  <w:pStyle w:val="Compact"/>
                  <w:keepNext w:val="0"/>
                  <w:jc w:val="center"/>
                </w:pPr>
              </w:pPrChange>
            </w:pPr>
            <w:r w:rsidRPr="00ED4019">
              <w:rPr>
                <w:rFonts w:ascii="Times New Roman" w:hAnsi="Times New Roman"/>
              </w:rPr>
              <w:t>객체</w:t>
            </w:r>
          </w:p>
        </w:tc>
        <w:tc>
          <w:tcPr>
            <w:tcW w:w="0" w:type="auto"/>
          </w:tcPr>
          <w:p w14:paraId="766D3D64" w14:textId="77777777" w:rsidR="00FD7B2A" w:rsidRDefault="00FD7B2A">
            <w:pPr>
              <w:pStyle w:val="Compact"/>
              <w:jc w:val="both"/>
              <w:pPrChange w:id="5823" w:author="제이펍 출판사" w:date="2021-03-14T15:57:00Z">
                <w:pPr>
                  <w:pStyle w:val="Compact"/>
                  <w:keepNext w:val="0"/>
                  <w:jc w:val="center"/>
                </w:pPr>
              </w:pPrChange>
            </w:pPr>
            <w:r w:rsidRPr="00ED4019">
              <w:rPr>
                <w:rFonts w:ascii="Times New Roman" w:hAnsi="Times New Roman"/>
              </w:rPr>
              <w:t>tsibble</w:t>
            </w:r>
          </w:p>
        </w:tc>
        <w:tc>
          <w:tcPr>
            <w:tcW w:w="0" w:type="auto"/>
          </w:tcPr>
          <w:p w14:paraId="57D90982" w14:textId="77777777" w:rsidR="00FD7B2A" w:rsidRDefault="00FD7B2A">
            <w:pPr>
              <w:pStyle w:val="Compact"/>
              <w:jc w:val="both"/>
              <w:pPrChange w:id="5824" w:author="제이펍 출판사" w:date="2021-03-14T15:57:00Z">
                <w:pPr>
                  <w:pStyle w:val="Compact"/>
                  <w:keepNext w:val="0"/>
                  <w:jc w:val="center"/>
                </w:pPr>
              </w:pPrChange>
            </w:pPr>
            <w:r w:rsidRPr="00ED4019">
              <w:rPr>
                <w:rFonts w:ascii="Times New Roman" w:hAnsi="Times New Roman"/>
              </w:rPr>
              <w:t>ts</w:t>
            </w:r>
          </w:p>
        </w:tc>
      </w:tr>
      <w:tr w:rsidR="00FD7B2A" w14:paraId="749EAC45" w14:textId="77777777" w:rsidTr="00BF7861">
        <w:tblPrEx>
          <w:jc w:val="left"/>
        </w:tblPrEx>
        <w:tc>
          <w:tcPr>
            <w:tcW w:w="0" w:type="auto"/>
          </w:tcPr>
          <w:p w14:paraId="2DA4996B" w14:textId="77777777" w:rsidR="00FD7B2A" w:rsidRDefault="00FD7B2A">
            <w:pPr>
              <w:pStyle w:val="Compact"/>
              <w:jc w:val="both"/>
              <w:pPrChange w:id="5825" w:author="제이펍 출판사" w:date="2021-03-14T15:57:00Z">
                <w:pPr>
                  <w:pStyle w:val="Compact"/>
                  <w:keepNext w:val="0"/>
                  <w:jc w:val="center"/>
                </w:pPr>
              </w:pPrChange>
            </w:pPr>
            <w:r w:rsidRPr="00ED4019">
              <w:rPr>
                <w:rFonts w:ascii="Times New Roman" w:hAnsi="Times New Roman"/>
              </w:rPr>
              <w:t>단일</w:t>
            </w:r>
            <w:r w:rsidRPr="00ED4019">
              <w:rPr>
                <w:rFonts w:ascii="Times New Roman" w:hAnsi="Times New Roman"/>
              </w:rPr>
              <w:t>/</w:t>
            </w:r>
            <w:r w:rsidRPr="00ED4019">
              <w:rPr>
                <w:rFonts w:ascii="Times New Roman" w:hAnsi="Times New Roman"/>
              </w:rPr>
              <w:t>다중</w:t>
            </w:r>
            <w:r w:rsidRPr="00ED4019">
              <w:rPr>
                <w:rFonts w:ascii="Times New Roman" w:hAnsi="Times New Roman"/>
              </w:rPr>
              <w:t xml:space="preserve"> </w:t>
            </w:r>
            <w:r w:rsidRPr="00ED4019">
              <w:rPr>
                <w:rFonts w:ascii="Times New Roman" w:hAnsi="Times New Roman"/>
              </w:rPr>
              <w:t>시계열</w:t>
            </w:r>
          </w:p>
        </w:tc>
        <w:tc>
          <w:tcPr>
            <w:tcW w:w="0" w:type="auto"/>
          </w:tcPr>
          <w:p w14:paraId="1E9E7551" w14:textId="77777777" w:rsidR="00FD7B2A" w:rsidRDefault="00FD7B2A">
            <w:pPr>
              <w:pStyle w:val="Compact"/>
              <w:jc w:val="both"/>
              <w:pPrChange w:id="5826" w:author="제이펍 출판사" w:date="2021-03-14T15:57:00Z">
                <w:pPr>
                  <w:pStyle w:val="Compact"/>
                  <w:keepNext w:val="0"/>
                  <w:jc w:val="center"/>
                </w:pPr>
              </w:pPrChange>
            </w:pPr>
            <w:r w:rsidRPr="00ED4019">
              <w:rPr>
                <w:rFonts w:ascii="Times New Roman" w:hAnsi="Times New Roman"/>
              </w:rPr>
              <w:t>다중</w:t>
            </w:r>
            <w:r w:rsidRPr="00ED4019">
              <w:rPr>
                <w:rFonts w:ascii="Times New Roman" w:hAnsi="Times New Roman"/>
              </w:rPr>
              <w:t xml:space="preserve"> </w:t>
            </w:r>
            <w:r w:rsidRPr="00ED4019">
              <w:rPr>
                <w:rFonts w:ascii="Times New Roman" w:hAnsi="Times New Roman"/>
              </w:rPr>
              <w:t>시계열</w:t>
            </w:r>
            <w:r w:rsidRPr="00ED4019">
              <w:rPr>
                <w:rFonts w:ascii="Times New Roman" w:hAnsi="Times New Roman"/>
              </w:rPr>
              <w:t xml:space="preserve"> </w:t>
            </w:r>
            <w:r w:rsidRPr="00ED4019">
              <w:rPr>
                <w:rFonts w:ascii="Times New Roman" w:hAnsi="Times New Roman"/>
              </w:rPr>
              <w:t>가능</w:t>
            </w:r>
          </w:p>
        </w:tc>
        <w:tc>
          <w:tcPr>
            <w:tcW w:w="0" w:type="auto"/>
          </w:tcPr>
          <w:p w14:paraId="400756EE" w14:textId="77777777" w:rsidR="00FD7B2A" w:rsidRDefault="00FD7B2A">
            <w:pPr>
              <w:pStyle w:val="Compact"/>
              <w:jc w:val="both"/>
              <w:pPrChange w:id="5827" w:author="제이펍 출판사" w:date="2021-03-14T15:57:00Z">
                <w:pPr>
                  <w:pStyle w:val="Compact"/>
                  <w:keepNext w:val="0"/>
                  <w:jc w:val="center"/>
                </w:pPr>
              </w:pPrChange>
            </w:pPr>
            <w:r w:rsidRPr="00ED4019">
              <w:rPr>
                <w:rFonts w:ascii="Times New Roman" w:hAnsi="Times New Roman"/>
              </w:rPr>
              <w:t>단일</w:t>
            </w:r>
            <w:r w:rsidRPr="00ED4019">
              <w:rPr>
                <w:rFonts w:ascii="Times New Roman" w:hAnsi="Times New Roman"/>
              </w:rPr>
              <w:t xml:space="preserve"> </w:t>
            </w:r>
            <w:r w:rsidRPr="00ED4019">
              <w:rPr>
                <w:rFonts w:ascii="Times New Roman" w:hAnsi="Times New Roman"/>
              </w:rPr>
              <w:t>시계열만</w:t>
            </w:r>
            <w:r w:rsidRPr="00ED4019">
              <w:rPr>
                <w:rFonts w:ascii="Times New Roman" w:hAnsi="Times New Roman"/>
              </w:rPr>
              <w:t xml:space="preserve"> </w:t>
            </w:r>
            <w:r w:rsidRPr="00ED4019">
              <w:rPr>
                <w:rFonts w:ascii="Times New Roman" w:hAnsi="Times New Roman"/>
              </w:rPr>
              <w:t>가능</w:t>
            </w:r>
          </w:p>
        </w:tc>
      </w:tr>
      <w:tr w:rsidR="00FD7B2A" w14:paraId="4186943A" w14:textId="77777777" w:rsidTr="00BF7861">
        <w:tblPrEx>
          <w:jc w:val="left"/>
        </w:tblPrEx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0" w:type="auto"/>
          </w:tcPr>
          <w:p w14:paraId="0643BBAC" w14:textId="77777777" w:rsidR="00FD7B2A" w:rsidRDefault="00FD7B2A">
            <w:pPr>
              <w:pStyle w:val="Compact"/>
              <w:jc w:val="both"/>
              <w:pPrChange w:id="5828" w:author="제이펍 출판사" w:date="2021-03-14T15:57:00Z">
                <w:pPr>
                  <w:pStyle w:val="Compact"/>
                  <w:keepNext w:val="0"/>
                  <w:jc w:val="center"/>
                </w:pPr>
              </w:pPrChange>
            </w:pPr>
            <w:r w:rsidRPr="00ED4019">
              <w:rPr>
                <w:rFonts w:ascii="Times New Roman" w:hAnsi="Times New Roman"/>
              </w:rPr>
              <w:t>모델</w:t>
            </w:r>
            <w:r w:rsidRPr="00ED4019">
              <w:rPr>
                <w:rFonts w:ascii="Times New Roman" w:hAnsi="Times New Roman"/>
              </w:rPr>
              <w:t xml:space="preserve"> </w:t>
            </w:r>
            <w:r w:rsidRPr="00ED4019">
              <w:rPr>
                <w:rFonts w:ascii="Times New Roman" w:hAnsi="Times New Roman"/>
              </w:rPr>
              <w:t>적용</w:t>
            </w:r>
          </w:p>
        </w:tc>
        <w:tc>
          <w:tcPr>
            <w:tcW w:w="0" w:type="auto"/>
          </w:tcPr>
          <w:p w14:paraId="6F835879" w14:textId="77777777" w:rsidR="00FD7B2A" w:rsidRDefault="00FD7B2A">
            <w:pPr>
              <w:pStyle w:val="Compact"/>
              <w:jc w:val="both"/>
              <w:pPrChange w:id="5829" w:author="제이펍 출판사" w:date="2021-03-14T15:57:00Z">
                <w:pPr>
                  <w:pStyle w:val="Compact"/>
                  <w:keepNext w:val="0"/>
                  <w:jc w:val="center"/>
                </w:pPr>
              </w:pPrChange>
            </w:pPr>
            <w:r w:rsidRPr="00ED4019">
              <w:rPr>
                <w:rFonts w:ascii="Times New Roman" w:hAnsi="Times New Roman"/>
              </w:rPr>
              <w:t>동시에</w:t>
            </w:r>
            <w:r w:rsidRPr="00ED4019">
              <w:rPr>
                <w:rFonts w:ascii="Times New Roman" w:hAnsi="Times New Roman"/>
              </w:rPr>
              <w:t xml:space="preserve"> </w:t>
            </w:r>
            <w:r w:rsidRPr="00ED4019">
              <w:rPr>
                <w:rFonts w:ascii="Times New Roman" w:hAnsi="Times New Roman"/>
              </w:rPr>
              <w:t>여러</w:t>
            </w:r>
            <w:r w:rsidRPr="00ED4019">
              <w:rPr>
                <w:rFonts w:ascii="Times New Roman" w:hAnsi="Times New Roman"/>
              </w:rPr>
              <w:t xml:space="preserve"> </w:t>
            </w:r>
            <w:r w:rsidRPr="00ED4019">
              <w:rPr>
                <w:rFonts w:ascii="Times New Roman" w:hAnsi="Times New Roman"/>
              </w:rPr>
              <w:t>모델</w:t>
            </w:r>
            <w:r w:rsidRPr="00ED4019">
              <w:rPr>
                <w:rFonts w:ascii="Times New Roman" w:hAnsi="Times New Roman"/>
              </w:rPr>
              <w:t xml:space="preserve"> </w:t>
            </w:r>
            <w:r w:rsidRPr="00ED4019">
              <w:rPr>
                <w:rFonts w:ascii="Times New Roman" w:hAnsi="Times New Roman"/>
              </w:rPr>
              <w:t>적용</w:t>
            </w:r>
          </w:p>
        </w:tc>
        <w:tc>
          <w:tcPr>
            <w:tcW w:w="0" w:type="auto"/>
          </w:tcPr>
          <w:p w14:paraId="1CE6137E" w14:textId="77777777" w:rsidR="00FD7B2A" w:rsidRDefault="00FD7B2A">
            <w:pPr>
              <w:pStyle w:val="Compact"/>
              <w:jc w:val="both"/>
              <w:pPrChange w:id="5830" w:author="제이펍 출판사" w:date="2021-03-14T15:57:00Z">
                <w:pPr>
                  <w:pStyle w:val="Compact"/>
                  <w:keepNext w:val="0"/>
                  <w:jc w:val="center"/>
                </w:pPr>
              </w:pPrChange>
            </w:pPr>
            <w:r w:rsidRPr="00ED4019">
              <w:rPr>
                <w:rFonts w:ascii="Times New Roman" w:hAnsi="Times New Roman"/>
              </w:rPr>
              <w:t>동시에</w:t>
            </w:r>
            <w:r w:rsidRPr="00ED4019">
              <w:rPr>
                <w:rFonts w:ascii="Times New Roman" w:hAnsi="Times New Roman"/>
              </w:rPr>
              <w:t xml:space="preserve"> </w:t>
            </w:r>
            <w:r w:rsidRPr="00ED4019">
              <w:rPr>
                <w:rFonts w:ascii="Times New Roman" w:hAnsi="Times New Roman"/>
              </w:rPr>
              <w:t>한</w:t>
            </w:r>
            <w:r w:rsidRPr="00ED4019">
              <w:rPr>
                <w:rFonts w:ascii="Times New Roman" w:hAnsi="Times New Roman"/>
              </w:rPr>
              <w:t xml:space="preserve"> </w:t>
            </w:r>
            <w:r w:rsidRPr="00ED4019">
              <w:rPr>
                <w:rFonts w:ascii="Times New Roman" w:hAnsi="Times New Roman"/>
              </w:rPr>
              <w:t>모델</w:t>
            </w:r>
            <w:r w:rsidRPr="00ED4019">
              <w:rPr>
                <w:rFonts w:ascii="Times New Roman" w:hAnsi="Times New Roman"/>
              </w:rPr>
              <w:t xml:space="preserve"> </w:t>
            </w:r>
            <w:r w:rsidRPr="00ED4019">
              <w:rPr>
                <w:rFonts w:ascii="Times New Roman" w:hAnsi="Times New Roman"/>
              </w:rPr>
              <w:t>적용</w:t>
            </w:r>
          </w:p>
        </w:tc>
      </w:tr>
      <w:tr w:rsidR="00FD7B2A" w14:paraId="2C2AB507" w14:textId="77777777" w:rsidTr="00BF7861">
        <w:tblPrEx>
          <w:jc w:val="left"/>
        </w:tblPrEx>
        <w:tc>
          <w:tcPr>
            <w:tcW w:w="0" w:type="auto"/>
          </w:tcPr>
          <w:p w14:paraId="62F14B89" w14:textId="77777777" w:rsidR="00FD7B2A" w:rsidRDefault="00FD7B2A">
            <w:pPr>
              <w:pStyle w:val="Compact"/>
              <w:jc w:val="both"/>
              <w:pPrChange w:id="5831" w:author="제이펍 출판사" w:date="2021-03-14T15:57:00Z">
                <w:pPr>
                  <w:pStyle w:val="Compact"/>
                  <w:keepNext w:val="0"/>
                  <w:jc w:val="center"/>
                </w:pPr>
              </w:pPrChange>
            </w:pPr>
            <w:r w:rsidRPr="00ED4019">
              <w:rPr>
                <w:rFonts w:ascii="Times New Roman" w:hAnsi="Times New Roman"/>
              </w:rPr>
              <w:t>예측결과</w:t>
            </w:r>
          </w:p>
        </w:tc>
        <w:tc>
          <w:tcPr>
            <w:tcW w:w="0" w:type="auto"/>
          </w:tcPr>
          <w:p w14:paraId="5DEBB822" w14:textId="77777777" w:rsidR="00FD7B2A" w:rsidRDefault="00FD7B2A">
            <w:pPr>
              <w:pStyle w:val="Compact"/>
              <w:jc w:val="both"/>
              <w:rPr>
                <w:lang w:eastAsia="ko-KR"/>
              </w:rPr>
              <w:pPrChange w:id="5832" w:author="제이펍 출판사" w:date="2021-03-14T15:57:00Z">
                <w:pPr>
                  <w:pStyle w:val="Compact"/>
                  <w:keepNext w:val="0"/>
                  <w:jc w:val="center"/>
                </w:pPr>
              </w:pPrChange>
            </w:pPr>
            <w:r w:rsidRPr="00ED4019">
              <w:rPr>
                <w:rFonts w:ascii="Times New Roman" w:hAnsi="Times New Roman"/>
                <w:lang w:eastAsia="ko-KR"/>
              </w:rPr>
              <w:t>점</w:t>
            </w:r>
            <w:r w:rsidRPr="00ED4019">
              <w:rPr>
                <w:rFonts w:ascii="Times New Roman" w:hAnsi="Times New Roman"/>
                <w:lang w:eastAsia="ko-KR"/>
              </w:rPr>
              <w:t xml:space="preserve"> </w:t>
            </w:r>
            <w:r w:rsidRPr="00ED4019">
              <w:rPr>
                <w:rFonts w:ascii="Times New Roman" w:hAnsi="Times New Roman"/>
                <w:lang w:eastAsia="ko-KR"/>
              </w:rPr>
              <w:t>예측과</w:t>
            </w:r>
            <w:r w:rsidRPr="00ED4019">
              <w:rPr>
                <w:rFonts w:ascii="Times New Roman" w:hAnsi="Times New Roman"/>
                <w:lang w:eastAsia="ko-KR"/>
              </w:rPr>
              <w:t xml:space="preserve"> </w:t>
            </w:r>
            <w:r w:rsidRPr="00ED4019">
              <w:rPr>
                <w:rFonts w:ascii="Times New Roman" w:hAnsi="Times New Roman"/>
                <w:lang w:eastAsia="ko-KR"/>
              </w:rPr>
              <w:t>분포</w:t>
            </w:r>
            <w:r w:rsidRPr="00ED4019">
              <w:rPr>
                <w:rFonts w:ascii="Times New Roman" w:hAnsi="Times New Roman"/>
                <w:lang w:eastAsia="ko-KR"/>
              </w:rPr>
              <w:t xml:space="preserve"> </w:t>
            </w:r>
            <w:r w:rsidRPr="00ED4019">
              <w:rPr>
                <w:rFonts w:ascii="Times New Roman" w:hAnsi="Times New Roman"/>
                <w:lang w:eastAsia="ko-KR"/>
              </w:rPr>
              <w:t>제공</w:t>
            </w:r>
            <w:r w:rsidRPr="00ED4019">
              <w:rPr>
                <w:rFonts w:ascii="Times New Roman" w:hAnsi="Times New Roman"/>
                <w:lang w:eastAsia="ko-KR"/>
              </w:rPr>
              <w:t>(</w:t>
            </w:r>
            <w:r w:rsidRPr="00ED4019">
              <w:rPr>
                <w:rStyle w:val="VerbatimChar"/>
                <w:rFonts w:ascii="Times New Roman" w:hAnsi="Times New Roman"/>
                <w:lang w:eastAsia="ko-KR"/>
              </w:rPr>
              <w:t>hilo()</w:t>
            </w:r>
            <w:r w:rsidRPr="00ED4019">
              <w:rPr>
                <w:rFonts w:ascii="Times New Roman" w:hAnsi="Times New Roman"/>
                <w:lang w:eastAsia="ko-KR"/>
              </w:rPr>
              <w:t xml:space="preserve"> </w:t>
            </w:r>
            <w:r w:rsidRPr="00ED4019">
              <w:rPr>
                <w:rFonts w:ascii="Times New Roman" w:hAnsi="Times New Roman"/>
                <w:lang w:eastAsia="ko-KR"/>
              </w:rPr>
              <w:t>함수를</w:t>
            </w:r>
            <w:r w:rsidRPr="00ED4019">
              <w:rPr>
                <w:rFonts w:ascii="Times New Roman" w:hAnsi="Times New Roman"/>
                <w:lang w:eastAsia="ko-KR"/>
              </w:rPr>
              <w:t xml:space="preserve"> </w:t>
            </w:r>
            <w:r w:rsidRPr="00ED4019">
              <w:rPr>
                <w:rFonts w:ascii="Times New Roman" w:hAnsi="Times New Roman"/>
                <w:lang w:eastAsia="ko-KR"/>
              </w:rPr>
              <w:t>통해</w:t>
            </w:r>
            <w:r w:rsidRPr="00ED4019">
              <w:rPr>
                <w:rFonts w:ascii="Times New Roman" w:hAnsi="Times New Roman"/>
                <w:lang w:eastAsia="ko-KR"/>
              </w:rPr>
              <w:t xml:space="preserve"> </w:t>
            </w:r>
            <w:r w:rsidRPr="00ED4019">
              <w:rPr>
                <w:rStyle w:val="VerbatimChar"/>
                <w:rFonts w:ascii="Times New Roman" w:hAnsi="Times New Roman"/>
                <w:lang w:eastAsia="ko-KR"/>
              </w:rPr>
              <w:t>autoplot()</w:t>
            </w:r>
            <w:r w:rsidRPr="00ED4019">
              <w:rPr>
                <w:rFonts w:ascii="Times New Roman" w:hAnsi="Times New Roman"/>
                <w:lang w:eastAsia="ko-KR"/>
              </w:rPr>
              <w:t>으로</w:t>
            </w:r>
            <w:r w:rsidRPr="00ED4019">
              <w:rPr>
                <w:rFonts w:ascii="Times New Roman" w:hAnsi="Times New Roman"/>
                <w:lang w:eastAsia="ko-KR"/>
              </w:rPr>
              <w:t xml:space="preserve"> </w:t>
            </w:r>
            <w:r w:rsidRPr="00ED4019">
              <w:rPr>
                <w:rFonts w:ascii="Times New Roman" w:hAnsi="Times New Roman"/>
                <w:lang w:eastAsia="ko-KR"/>
              </w:rPr>
              <w:t>플로팅</w:t>
            </w:r>
            <w:r w:rsidRPr="00ED4019">
              <w:rPr>
                <w:rFonts w:ascii="Times New Roman" w:hAnsi="Times New Roman"/>
                <w:lang w:eastAsia="ko-KR"/>
              </w:rPr>
              <w:t xml:space="preserve"> </w:t>
            </w:r>
            <w:r w:rsidRPr="00ED4019">
              <w:rPr>
                <w:rFonts w:ascii="Times New Roman" w:hAnsi="Times New Roman"/>
                <w:lang w:eastAsia="ko-KR"/>
              </w:rPr>
              <w:t>가능</w:t>
            </w:r>
            <w:r w:rsidRPr="00ED4019">
              <w:rPr>
                <w:rFonts w:ascii="Times New Roman" w:hAnsi="Times New Roman"/>
                <w:lang w:eastAsia="ko-KR"/>
              </w:rPr>
              <w:t>)</w:t>
            </w:r>
          </w:p>
        </w:tc>
        <w:tc>
          <w:tcPr>
            <w:tcW w:w="0" w:type="auto"/>
          </w:tcPr>
          <w:p w14:paraId="3703E9BC" w14:textId="77777777" w:rsidR="00FD7B2A" w:rsidRDefault="00FD7B2A">
            <w:pPr>
              <w:pStyle w:val="Compact"/>
              <w:jc w:val="both"/>
              <w:rPr>
                <w:lang w:eastAsia="ko-KR"/>
              </w:rPr>
              <w:pPrChange w:id="5833" w:author="제이펍 출판사" w:date="2021-03-14T15:57:00Z">
                <w:pPr>
                  <w:pStyle w:val="Compact"/>
                  <w:keepNext w:val="0"/>
                  <w:jc w:val="center"/>
                </w:pPr>
              </w:pPrChange>
            </w:pPr>
            <w:r w:rsidRPr="00ED4019">
              <w:rPr>
                <w:rFonts w:ascii="Times New Roman" w:hAnsi="Times New Roman"/>
                <w:lang w:eastAsia="ko-KR"/>
              </w:rPr>
              <w:t>점</w:t>
            </w:r>
            <w:r w:rsidRPr="00ED4019">
              <w:rPr>
                <w:rFonts w:ascii="Times New Roman" w:hAnsi="Times New Roman"/>
                <w:lang w:eastAsia="ko-KR"/>
              </w:rPr>
              <w:t xml:space="preserve"> </w:t>
            </w:r>
            <w:r w:rsidRPr="00ED4019">
              <w:rPr>
                <w:rFonts w:ascii="Times New Roman" w:hAnsi="Times New Roman"/>
                <w:lang w:eastAsia="ko-KR"/>
              </w:rPr>
              <w:t>예측과</w:t>
            </w:r>
            <w:r w:rsidRPr="00ED4019">
              <w:rPr>
                <w:rFonts w:ascii="Times New Roman" w:hAnsi="Times New Roman"/>
                <w:lang w:eastAsia="ko-KR"/>
              </w:rPr>
              <w:t xml:space="preserve"> </w:t>
            </w:r>
            <w:r w:rsidRPr="00ED4019">
              <w:rPr>
                <w:rFonts w:ascii="Times New Roman" w:hAnsi="Times New Roman"/>
                <w:lang w:eastAsia="ko-KR"/>
              </w:rPr>
              <w:t>예측</w:t>
            </w:r>
            <w:r w:rsidRPr="00ED4019">
              <w:rPr>
                <w:rFonts w:ascii="Times New Roman" w:hAnsi="Times New Roman"/>
                <w:lang w:eastAsia="ko-KR"/>
              </w:rPr>
              <w:t xml:space="preserve"> </w:t>
            </w:r>
            <w:r w:rsidRPr="00ED4019">
              <w:rPr>
                <w:rFonts w:ascii="Times New Roman" w:hAnsi="Times New Roman"/>
                <w:lang w:eastAsia="ko-KR"/>
              </w:rPr>
              <w:t>범위</w:t>
            </w:r>
            <w:r w:rsidRPr="00ED4019">
              <w:rPr>
                <w:rFonts w:ascii="Times New Roman" w:hAnsi="Times New Roman"/>
                <w:lang w:eastAsia="ko-KR"/>
              </w:rPr>
              <w:t xml:space="preserve"> </w:t>
            </w:r>
            <w:r w:rsidRPr="00ED4019">
              <w:rPr>
                <w:rFonts w:ascii="Times New Roman" w:hAnsi="Times New Roman"/>
                <w:lang w:eastAsia="ko-KR"/>
              </w:rPr>
              <w:t>제공</w:t>
            </w:r>
          </w:p>
        </w:tc>
      </w:tr>
      <w:tr w:rsidR="00FD7B2A" w:rsidRPr="00ED4019" w14:paraId="02D707DB" w14:textId="77777777" w:rsidTr="00BF7861">
        <w:tblPrEx>
          <w:jc w:val="left"/>
        </w:tblPrEx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0" w:type="auto"/>
          </w:tcPr>
          <w:p w14:paraId="7D6F9E50" w14:textId="77777777" w:rsidR="00FD7B2A" w:rsidRDefault="00FD7B2A">
            <w:pPr>
              <w:pStyle w:val="Compact"/>
              <w:jc w:val="both"/>
              <w:pPrChange w:id="5834" w:author="제이펍 출판사" w:date="2021-03-14T15:57:00Z">
                <w:pPr>
                  <w:pStyle w:val="Compact"/>
                  <w:keepNext w:val="0"/>
                  <w:jc w:val="center"/>
                </w:pPr>
              </w:pPrChange>
            </w:pPr>
            <w:r w:rsidRPr="00ED4019">
              <w:rPr>
                <w:rFonts w:ascii="Times New Roman" w:hAnsi="Times New Roman"/>
              </w:rPr>
              <w:t>앙상블</w:t>
            </w:r>
            <w:r w:rsidRPr="00ED4019">
              <w:rPr>
                <w:rFonts w:ascii="Times New Roman" w:hAnsi="Times New Roman"/>
              </w:rPr>
              <w:t xml:space="preserve"> </w:t>
            </w:r>
            <w:r w:rsidRPr="00ED4019">
              <w:rPr>
                <w:rFonts w:ascii="Times New Roman" w:hAnsi="Times New Roman"/>
              </w:rPr>
              <w:t>모델예측</w:t>
            </w:r>
          </w:p>
        </w:tc>
        <w:tc>
          <w:tcPr>
            <w:tcW w:w="0" w:type="auto"/>
          </w:tcPr>
          <w:p w14:paraId="3E195BEC" w14:textId="77777777" w:rsidR="00FD7B2A" w:rsidRDefault="00FD7B2A">
            <w:pPr>
              <w:pStyle w:val="Compact"/>
              <w:jc w:val="both"/>
              <w:pPrChange w:id="5835" w:author="제이펍 출판사" w:date="2021-03-14T15:57:00Z">
                <w:pPr>
                  <w:pStyle w:val="Compact"/>
                  <w:keepNext w:val="0"/>
                  <w:jc w:val="center"/>
                </w:pPr>
              </w:pPrChange>
            </w:pPr>
            <w:r w:rsidRPr="00ED4019">
              <w:rPr>
                <w:rFonts w:ascii="Times New Roman" w:hAnsi="Times New Roman"/>
              </w:rPr>
              <w:t>가능</w:t>
            </w:r>
          </w:p>
        </w:tc>
        <w:tc>
          <w:tcPr>
            <w:tcW w:w="0" w:type="auto"/>
          </w:tcPr>
          <w:p w14:paraId="6DE8461F" w14:textId="77777777" w:rsidR="00FD7B2A" w:rsidRPr="00ED4019" w:rsidRDefault="00FD7B2A">
            <w:pPr>
              <w:pStyle w:val="Compact"/>
              <w:jc w:val="both"/>
              <w:rPr>
                <w:rFonts w:ascii="Times New Roman" w:hAnsi="Times New Roman"/>
              </w:rPr>
              <w:pPrChange w:id="5836" w:author="제이펍 출판사" w:date="2021-03-14T15:57:00Z">
                <w:pPr>
                  <w:pStyle w:val="Compact"/>
                  <w:keepNext w:val="0"/>
                  <w:jc w:val="center"/>
                </w:pPr>
              </w:pPrChange>
            </w:pPr>
            <w:r w:rsidRPr="00ED4019">
              <w:rPr>
                <w:rFonts w:ascii="Times New Roman" w:hAnsi="Times New Roman"/>
              </w:rPr>
              <w:t>불가</w:t>
            </w:r>
          </w:p>
        </w:tc>
      </w:tr>
    </w:tbl>
    <w:p w14:paraId="0E5501F4" w14:textId="77777777" w:rsidR="00FD7B2A" w:rsidRPr="00ED4019" w:rsidRDefault="00FD7B2A">
      <w:pPr>
        <w:pStyle w:val="a0"/>
        <w:jc w:val="both"/>
        <w:rPr>
          <w:rFonts w:ascii="Times New Roman" w:hAnsi="Times New Roman"/>
          <w:lang w:eastAsia="ko-KR"/>
        </w:rPr>
        <w:pPrChange w:id="5837" w:author="제이펍 출판사" w:date="2021-03-14T15:57:00Z">
          <w:pPr>
            <w:pStyle w:val="a0"/>
          </w:pPr>
        </w:pPrChange>
      </w:pPr>
      <w:r w:rsidRPr="00ED4019">
        <w:rPr>
          <w:rStyle w:val="VerbatimChar"/>
          <w:rFonts w:ascii="Times New Roman" w:hAnsi="Times New Roman"/>
          <w:lang w:eastAsia="ko-KR"/>
        </w:rPr>
        <w:t>fable</w:t>
      </w:r>
      <w:r w:rsidRPr="00ED4019">
        <w:rPr>
          <w:rFonts w:ascii="Times New Roman" w:hAnsi="Times New Roman"/>
          <w:lang w:eastAsia="ko-KR"/>
        </w:rPr>
        <w:t>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활용해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시계열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모델을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세우고</w:t>
      </w:r>
      <w:r w:rsidRPr="00ED4019">
        <w:rPr>
          <w:rFonts w:ascii="Times New Roman" w:hAnsi="Times New Roman"/>
          <w:lang w:eastAsia="ko-KR"/>
        </w:rPr>
        <w:t xml:space="preserve"> plotting, </w:t>
      </w:r>
      <w:r w:rsidRPr="00ED4019">
        <w:rPr>
          <w:rFonts w:ascii="Times New Roman" w:hAnsi="Times New Roman"/>
          <w:lang w:eastAsia="ko-KR"/>
        </w:rPr>
        <w:t>예측치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생성은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다음의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순서를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통해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구현할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있다</w:t>
      </w:r>
      <w:r w:rsidRPr="00ED4019">
        <w:rPr>
          <w:rFonts w:ascii="Times New Roman" w:hAnsi="Times New Roman"/>
          <w:lang w:eastAsia="ko-KR"/>
        </w:rPr>
        <w:t>.</w:t>
      </w:r>
    </w:p>
    <w:p w14:paraId="6E389341" w14:textId="76DAD4C1" w:rsidR="00FD7B2A" w:rsidRDefault="00122136">
      <w:pPr>
        <w:pStyle w:val="boxBorder"/>
        <w:numPr>
          <w:ilvl w:val="0"/>
          <w:numId w:val="0"/>
        </w:numPr>
        <w:jc w:val="both"/>
        <w:rPr>
          <w:lang w:eastAsia="ko-KR"/>
        </w:rPr>
        <w:pPrChange w:id="5838" w:author="user" w:date="2021-03-23T13:22:00Z">
          <w:pPr>
            <w:pStyle w:val="boxBorder"/>
            <w:numPr>
              <w:numId w:val="39"/>
            </w:numPr>
          </w:pPr>
        </w:pPrChange>
      </w:pPr>
      <w:ins w:id="5839" w:author="user" w:date="2021-03-23T13:22:00Z">
        <w:r>
          <w:rPr>
            <w:rFonts w:hint="eastAsia"/>
            <w:lang w:eastAsia="ko-KR"/>
          </w:rPr>
          <w:t xml:space="preserve">1. </w:t>
        </w:r>
      </w:ins>
      <w:r w:rsidR="00FD7B2A">
        <w:rPr>
          <w:lang w:eastAsia="ko-KR"/>
        </w:rPr>
        <w:t xml:space="preserve">분석 대상 시계열 데이터를 트레이닝 </w:t>
      </w:r>
      <w:del w:id="5840" w:author="user" w:date="2021-03-23T13:31:00Z">
        <w:r w:rsidR="00FD7B2A" w:rsidDel="00DE5BBC">
          <w:rPr>
            <w:rFonts w:hint="eastAsia"/>
            <w:lang w:eastAsia="ko-KR"/>
          </w:rPr>
          <w:delText>셋과</w:delText>
        </w:r>
      </w:del>
      <w:ins w:id="5841" w:author="user" w:date="2021-03-23T13:31:00Z">
        <w:r w:rsidR="00DE5BBC">
          <w:rPr>
            <w:rFonts w:hint="eastAsia"/>
            <w:lang w:eastAsia="ko-KR"/>
          </w:rPr>
          <w:t>세트와</w:t>
        </w:r>
      </w:ins>
      <w:r w:rsidR="00FD7B2A">
        <w:rPr>
          <w:lang w:eastAsia="ko-KR"/>
        </w:rPr>
        <w:t xml:space="preserve"> 테스트 </w:t>
      </w:r>
      <w:del w:id="5842" w:author="user" w:date="2021-03-23T13:31:00Z">
        <w:r w:rsidR="00FD7B2A" w:rsidDel="00DE5BBC">
          <w:rPr>
            <w:rFonts w:hint="eastAsia"/>
            <w:lang w:eastAsia="ko-KR"/>
          </w:rPr>
          <w:delText>셋으</w:delText>
        </w:r>
      </w:del>
      <w:ins w:id="5843" w:author="user" w:date="2021-03-23T13:31:00Z">
        <w:r w:rsidR="00DE5BBC">
          <w:rPr>
            <w:rFonts w:hint="eastAsia"/>
            <w:lang w:eastAsia="ko-KR"/>
          </w:rPr>
          <w:t>세트</w:t>
        </w:r>
      </w:ins>
      <w:r w:rsidR="00FD7B2A">
        <w:rPr>
          <w:lang w:eastAsia="ko-KR"/>
        </w:rPr>
        <w:t>로 분리한다.</w:t>
      </w:r>
    </w:p>
    <w:p w14:paraId="0B761C81" w14:textId="295D1156" w:rsidR="00FD7B2A" w:rsidRDefault="00122136">
      <w:pPr>
        <w:pStyle w:val="boxBorder"/>
        <w:numPr>
          <w:ilvl w:val="0"/>
          <w:numId w:val="0"/>
        </w:numPr>
        <w:jc w:val="both"/>
        <w:rPr>
          <w:lang w:eastAsia="ko-KR"/>
        </w:rPr>
        <w:pPrChange w:id="5844" w:author="user" w:date="2021-03-23T13:22:00Z">
          <w:pPr>
            <w:pStyle w:val="boxBorder"/>
            <w:numPr>
              <w:numId w:val="39"/>
            </w:numPr>
          </w:pPr>
        </w:pPrChange>
      </w:pPr>
      <w:ins w:id="5845" w:author="user" w:date="2021-03-23T13:22:00Z">
        <w:r>
          <w:rPr>
            <w:rStyle w:val="VerbatimChar"/>
            <w:rFonts w:ascii="Times New Roman" w:hAnsi="Times New Roman" w:hint="eastAsia"/>
            <w:lang w:eastAsia="ko-KR"/>
          </w:rPr>
          <w:t xml:space="preserve">2. </w:t>
        </w:r>
      </w:ins>
      <w:r w:rsidR="00FD7B2A" w:rsidRPr="00ED4019">
        <w:rPr>
          <w:rStyle w:val="VerbatimChar"/>
          <w:rFonts w:ascii="Times New Roman" w:hAnsi="Times New Roman"/>
          <w:lang w:eastAsia="ko-KR"/>
        </w:rPr>
        <w:t>fable</w:t>
      </w:r>
      <w:r w:rsidR="00FD7B2A">
        <w:rPr>
          <w:lang w:eastAsia="ko-KR"/>
        </w:rPr>
        <w:t xml:space="preserve"> 패키지의 </w:t>
      </w:r>
      <w:r w:rsidR="00FD7B2A" w:rsidRPr="00ED4019">
        <w:rPr>
          <w:rStyle w:val="VerbatimChar"/>
          <w:rFonts w:ascii="Times New Roman" w:hAnsi="Times New Roman"/>
          <w:lang w:eastAsia="ko-KR"/>
        </w:rPr>
        <w:t>model()</w:t>
      </w:r>
      <w:r w:rsidR="00FD7B2A">
        <w:rPr>
          <w:lang w:eastAsia="ko-KR"/>
        </w:rPr>
        <w:t>을 사용하여 동시에 실행되어야</w:t>
      </w:r>
      <w:r w:rsidR="00FD7B2A">
        <w:rPr>
          <w:rFonts w:hint="eastAsia"/>
          <w:lang w:eastAsia="ko-KR"/>
        </w:rPr>
        <w:t xml:space="preserve"> </w:t>
      </w:r>
      <w:r w:rsidR="00FD7B2A">
        <w:rPr>
          <w:lang w:eastAsia="ko-KR"/>
        </w:rPr>
        <w:t>할 모델들의 생성 함수를 넣어</w:t>
      </w:r>
      <w:ins w:id="5846" w:author="user" w:date="2021-03-23T13:23:00Z">
        <w:r>
          <w:rPr>
            <w:rFonts w:hint="eastAsia"/>
            <w:lang w:eastAsia="ko-KR"/>
          </w:rPr>
          <w:t xml:space="preserve"> </w:t>
        </w:r>
      </w:ins>
      <w:r w:rsidR="00FD7B2A">
        <w:rPr>
          <w:lang w:eastAsia="ko-KR"/>
        </w:rPr>
        <w:t>준다.</w:t>
      </w:r>
    </w:p>
    <w:p w14:paraId="4D3025F4" w14:textId="239E3EBC" w:rsidR="00FD7B2A" w:rsidRDefault="00122136">
      <w:pPr>
        <w:pStyle w:val="boxBorder"/>
        <w:numPr>
          <w:ilvl w:val="0"/>
          <w:numId w:val="0"/>
        </w:numPr>
        <w:jc w:val="both"/>
        <w:rPr>
          <w:lang w:eastAsia="ko-KR"/>
        </w:rPr>
        <w:pPrChange w:id="5847" w:author="user" w:date="2021-03-23T13:23:00Z">
          <w:pPr>
            <w:pStyle w:val="boxBorder"/>
            <w:numPr>
              <w:numId w:val="39"/>
            </w:numPr>
          </w:pPr>
        </w:pPrChange>
      </w:pPr>
      <w:ins w:id="5848" w:author="user" w:date="2021-03-23T13:23:00Z">
        <w:r>
          <w:rPr>
            <w:rFonts w:hint="eastAsia"/>
            <w:lang w:eastAsia="ko-KR"/>
          </w:rPr>
          <w:t xml:space="preserve">3. </w:t>
        </w:r>
      </w:ins>
      <w:r w:rsidR="00FD7B2A">
        <w:rPr>
          <w:lang w:eastAsia="ko-KR"/>
        </w:rPr>
        <w:t xml:space="preserve">생성된 모델을 forecast() 함수를 사용하여 원하는 미래만큼(매개변수 </w:t>
      </w:r>
      <w:r w:rsidR="00FD7B2A" w:rsidRPr="00ED4019">
        <w:rPr>
          <w:rStyle w:val="VerbatimChar"/>
          <w:rFonts w:ascii="Times New Roman" w:hAnsi="Times New Roman"/>
          <w:lang w:eastAsia="ko-KR"/>
        </w:rPr>
        <w:t>h</w:t>
      </w:r>
      <w:r w:rsidR="00FD7B2A">
        <w:rPr>
          <w:lang w:eastAsia="ko-KR"/>
        </w:rPr>
        <w:t>를 사용)의 예측값을 산출한다.</w:t>
      </w:r>
    </w:p>
    <w:p w14:paraId="4B2CD81C" w14:textId="08B005BF" w:rsidR="00FD7B2A" w:rsidRDefault="00DE5BBC">
      <w:pPr>
        <w:pStyle w:val="boxBorder"/>
        <w:numPr>
          <w:ilvl w:val="0"/>
          <w:numId w:val="0"/>
        </w:numPr>
        <w:jc w:val="both"/>
        <w:rPr>
          <w:lang w:eastAsia="ko-KR"/>
        </w:rPr>
        <w:pPrChange w:id="5849" w:author="user" w:date="2021-03-23T13:23:00Z">
          <w:pPr>
            <w:pStyle w:val="boxBorder"/>
            <w:numPr>
              <w:numId w:val="39"/>
            </w:numPr>
          </w:pPr>
        </w:pPrChange>
      </w:pPr>
      <w:ins w:id="5850" w:author="user" w:date="2021-03-23T13:23:00Z">
        <w:r>
          <w:rPr>
            <w:rStyle w:val="VerbatimChar"/>
            <w:rFonts w:ascii="Times New Roman" w:hAnsi="Times New Roman" w:hint="eastAsia"/>
            <w:lang w:eastAsia="ko-KR"/>
          </w:rPr>
          <w:t xml:space="preserve">4. </w:t>
        </w:r>
      </w:ins>
      <w:r w:rsidR="00FD7B2A" w:rsidRPr="00ED4019">
        <w:rPr>
          <w:rStyle w:val="VerbatimChar"/>
          <w:rFonts w:ascii="Times New Roman" w:hAnsi="Times New Roman"/>
          <w:lang w:eastAsia="ko-KR"/>
        </w:rPr>
        <w:t>autoplot()</w:t>
      </w:r>
      <w:r w:rsidR="00FD7B2A">
        <w:rPr>
          <w:lang w:eastAsia="ko-KR"/>
        </w:rPr>
        <w:t>을 사용하여 plotting</w:t>
      </w:r>
      <w:del w:id="5851" w:author="user" w:date="2021-03-23T13:23:00Z">
        <w:r w:rsidR="00FD7B2A" w:rsidDel="00DE5BBC">
          <w:rPr>
            <w:lang w:eastAsia="ko-KR"/>
          </w:rPr>
          <w:delText xml:space="preserve"> </w:delText>
        </w:r>
      </w:del>
      <w:r w:rsidR="00FD7B2A">
        <w:rPr>
          <w:lang w:eastAsia="ko-KR"/>
        </w:rPr>
        <w:t>한다. 원본 데이터와 같이 plotting</w:t>
      </w:r>
      <w:del w:id="5852" w:author="user" w:date="2021-03-23T13:23:00Z">
        <w:r w:rsidR="00FD7B2A" w:rsidDel="00DE5BBC">
          <w:rPr>
            <w:lang w:eastAsia="ko-KR"/>
          </w:rPr>
          <w:delText xml:space="preserve"> </w:delText>
        </w:r>
      </w:del>
      <w:r w:rsidR="00FD7B2A">
        <w:rPr>
          <w:lang w:eastAsia="ko-KR"/>
        </w:rPr>
        <w:t>하려면 원본</w:t>
      </w:r>
      <w:ins w:id="5853" w:author="user" w:date="2021-03-23T13:23:00Z">
        <w:r>
          <w:rPr>
            <w:rFonts w:hint="eastAsia"/>
            <w:lang w:eastAsia="ko-KR"/>
          </w:rPr>
          <w:t xml:space="preserve"> </w:t>
        </w:r>
      </w:ins>
      <w:r w:rsidR="00FD7B2A">
        <w:rPr>
          <w:lang w:eastAsia="ko-KR"/>
        </w:rPr>
        <w:t>데이터를 매개변수로 넣어</w:t>
      </w:r>
      <w:ins w:id="5854" w:author="user" w:date="2021-03-23T13:23:00Z">
        <w:r>
          <w:rPr>
            <w:rFonts w:hint="eastAsia"/>
            <w:lang w:eastAsia="ko-KR"/>
          </w:rPr>
          <w:t xml:space="preserve"> </w:t>
        </w:r>
      </w:ins>
      <w:r w:rsidR="00FD7B2A">
        <w:rPr>
          <w:lang w:eastAsia="ko-KR"/>
        </w:rPr>
        <w:t>주고</w:t>
      </w:r>
      <w:ins w:id="5855" w:author="user" w:date="2021-03-23T13:24:00Z">
        <w:r>
          <w:rPr>
            <w:rFonts w:hint="eastAsia"/>
            <w:lang w:eastAsia="ko-KR"/>
          </w:rPr>
          <w:t>,</w:t>
        </w:r>
      </w:ins>
      <w:r w:rsidR="00FD7B2A">
        <w:rPr>
          <w:lang w:eastAsia="ko-KR"/>
        </w:rPr>
        <w:t xml:space="preserve"> 예측 레벨을 plottin</w:t>
      </w:r>
      <w:del w:id="5856" w:author="user" w:date="2021-03-23T13:24:00Z">
        <w:r w:rsidR="00FD7B2A" w:rsidDel="00DE5BBC">
          <w:rPr>
            <w:lang w:eastAsia="ko-KR"/>
          </w:rPr>
          <w:delText>g</w:delText>
        </w:r>
      </w:del>
      <w:r w:rsidR="00FD7B2A">
        <w:rPr>
          <w:lang w:eastAsia="ko-KR"/>
        </w:rPr>
        <w:t xml:space="preserve">하지 않으려면 </w:t>
      </w:r>
      <w:r w:rsidR="00FD7B2A" w:rsidRPr="00ED4019">
        <w:rPr>
          <w:rStyle w:val="VerbatimChar"/>
          <w:rFonts w:ascii="Times New Roman" w:hAnsi="Times New Roman"/>
          <w:lang w:eastAsia="ko-KR"/>
        </w:rPr>
        <w:t>level</w:t>
      </w:r>
      <w:r w:rsidR="00FD7B2A">
        <w:rPr>
          <w:lang w:eastAsia="ko-KR"/>
        </w:rPr>
        <w:t xml:space="preserve"> 매개변수를 </w:t>
      </w:r>
      <w:r w:rsidR="00FD7B2A" w:rsidRPr="00ED4019">
        <w:rPr>
          <w:rStyle w:val="VerbatimChar"/>
          <w:rFonts w:ascii="Times New Roman" w:hAnsi="Times New Roman"/>
          <w:lang w:eastAsia="ko-KR"/>
        </w:rPr>
        <w:t>NULL</w:t>
      </w:r>
      <w:r w:rsidR="00FD7B2A">
        <w:rPr>
          <w:lang w:eastAsia="ko-KR"/>
        </w:rPr>
        <w:t>로 세팅한다.</w:t>
      </w:r>
    </w:p>
    <w:p w14:paraId="126B752E" w14:textId="5C9FAC8A" w:rsidR="00FD7B2A" w:rsidRDefault="00DE5BBC">
      <w:pPr>
        <w:pStyle w:val="boxBorder"/>
        <w:numPr>
          <w:ilvl w:val="0"/>
          <w:numId w:val="0"/>
        </w:numPr>
        <w:jc w:val="both"/>
        <w:rPr>
          <w:lang w:eastAsia="ko-KR"/>
        </w:rPr>
        <w:pPrChange w:id="5857" w:author="user" w:date="2021-03-23T13:24:00Z">
          <w:pPr>
            <w:pStyle w:val="boxBorder"/>
            <w:numPr>
              <w:numId w:val="39"/>
            </w:numPr>
          </w:pPr>
        </w:pPrChange>
      </w:pPr>
      <w:ins w:id="5858" w:author="user" w:date="2021-03-23T13:24:00Z">
        <w:r>
          <w:rPr>
            <w:rFonts w:hint="eastAsia"/>
            <w:lang w:eastAsia="ko-KR"/>
          </w:rPr>
          <w:t xml:space="preserve">5. </w:t>
        </w:r>
      </w:ins>
      <w:r w:rsidR="00FD7B2A">
        <w:rPr>
          <w:lang w:eastAsia="ko-KR"/>
        </w:rPr>
        <w:t>여러 모델들의 성능</w:t>
      </w:r>
      <w:ins w:id="5859" w:author="user" w:date="2021-03-23T13:24:00Z">
        <w:r>
          <w:rPr>
            <w:rFonts w:hint="eastAsia"/>
            <w:lang w:eastAsia="ko-KR"/>
          </w:rPr>
          <w:t xml:space="preserve"> </w:t>
        </w:r>
      </w:ins>
      <w:r w:rsidR="00FD7B2A">
        <w:rPr>
          <w:lang w:eastAsia="ko-KR"/>
        </w:rPr>
        <w:t xml:space="preserve">측정 지수를 확인하려면 forecast 결과 객체 테스트 </w:t>
      </w:r>
      <w:del w:id="5860" w:author="user" w:date="2021-03-23T13:24:00Z">
        <w:r w:rsidR="00FD7B2A" w:rsidDel="00DE5BBC">
          <w:rPr>
            <w:lang w:eastAsia="ko-KR"/>
          </w:rPr>
          <w:delText xml:space="preserve">데이터셋을 </w:delText>
        </w:r>
      </w:del>
      <w:ins w:id="5861" w:author="user" w:date="2021-03-23T13:24:00Z">
        <w:r>
          <w:rPr>
            <w:lang w:eastAsia="ko-KR"/>
          </w:rPr>
          <w:t>데이터</w:t>
        </w:r>
        <w:r>
          <w:rPr>
            <w:rFonts w:hint="eastAsia"/>
            <w:lang w:eastAsia="ko-KR"/>
          </w:rPr>
          <w:t xml:space="preserve"> 세트를</w:t>
        </w:r>
        <w:r>
          <w:rPr>
            <w:lang w:eastAsia="ko-KR"/>
          </w:rPr>
          <w:t xml:space="preserve"> </w:t>
        </w:r>
      </w:ins>
      <w:r w:rsidR="00FD7B2A">
        <w:rPr>
          <w:lang w:eastAsia="ko-KR"/>
        </w:rPr>
        <w:t>accuracy() 함수의 매개변수로 전달한다.</w:t>
      </w:r>
    </w:p>
    <w:p w14:paraId="3F7B125E" w14:textId="34AA87DF" w:rsidR="00FD7B2A" w:rsidRDefault="00DE5BBC">
      <w:pPr>
        <w:pStyle w:val="boxBorder"/>
        <w:numPr>
          <w:ilvl w:val="0"/>
          <w:numId w:val="0"/>
        </w:numPr>
        <w:jc w:val="both"/>
        <w:rPr>
          <w:lang w:eastAsia="ko-KR"/>
        </w:rPr>
        <w:pPrChange w:id="5862" w:author="user" w:date="2021-03-23T13:24:00Z">
          <w:pPr>
            <w:pStyle w:val="boxBorder"/>
            <w:numPr>
              <w:numId w:val="39"/>
            </w:numPr>
          </w:pPr>
        </w:pPrChange>
      </w:pPr>
      <w:ins w:id="5863" w:author="user" w:date="2021-03-23T13:24:00Z">
        <w:r>
          <w:rPr>
            <w:rFonts w:hint="eastAsia"/>
            <w:lang w:eastAsia="ko-KR"/>
          </w:rPr>
          <w:t xml:space="preserve">6. </w:t>
        </w:r>
      </w:ins>
      <w:r w:rsidR="00FD7B2A">
        <w:rPr>
          <w:lang w:eastAsia="ko-KR"/>
        </w:rPr>
        <w:t>여러 성능</w:t>
      </w:r>
      <w:ins w:id="5864" w:author="user" w:date="2021-03-23T13:24:00Z">
        <w:r>
          <w:rPr>
            <w:rFonts w:hint="eastAsia"/>
            <w:lang w:eastAsia="ko-KR"/>
          </w:rPr>
          <w:t xml:space="preserve"> </w:t>
        </w:r>
      </w:ins>
      <w:r w:rsidR="00FD7B2A">
        <w:rPr>
          <w:lang w:eastAsia="ko-KR"/>
        </w:rPr>
        <w:t>측정 지수를 확인하여 가장 성능이 좋은 모델을 선정하고(필자는 RMSE가 가장 낮은 모델을 주로 사용한다</w:t>
      </w:r>
      <w:del w:id="5865" w:author="user" w:date="2021-03-23T13:24:00Z">
        <w:r w:rsidR="00FD7B2A" w:rsidDel="00DE5BBC">
          <w:rPr>
            <w:lang w:eastAsia="ko-KR"/>
          </w:rPr>
          <w:delText>.</w:delText>
        </w:r>
      </w:del>
      <w:r w:rsidR="00FD7B2A">
        <w:rPr>
          <w:lang w:eastAsia="ko-KR"/>
        </w:rPr>
        <w:t>) 모델</w:t>
      </w:r>
      <w:ins w:id="5866" w:author="user" w:date="2021-03-23T13:24:00Z">
        <w:r>
          <w:rPr>
            <w:rFonts w:hint="eastAsia"/>
            <w:lang w:eastAsia="ko-KR"/>
          </w:rPr>
          <w:t xml:space="preserve"> </w:t>
        </w:r>
      </w:ins>
      <w:r w:rsidR="00FD7B2A">
        <w:rPr>
          <w:lang w:eastAsia="ko-KR"/>
        </w:rPr>
        <w:t xml:space="preserve">객체에 select() 함수에 해당 모델 </w:t>
      </w:r>
      <w:del w:id="5867" w:author="제이펍 출판사" w:date="2021-03-14T20:19:00Z">
        <w:r w:rsidR="00FD7B2A" w:rsidDel="00766301">
          <w:rPr>
            <w:lang w:eastAsia="ko-KR"/>
          </w:rPr>
          <w:delText>컬럼</w:delText>
        </w:r>
      </w:del>
      <w:ins w:id="5868" w:author="제이펍 출판사" w:date="2021-03-14T20:19:00Z">
        <w:r w:rsidR="00766301">
          <w:rPr>
            <w:lang w:eastAsia="ko-KR"/>
          </w:rPr>
          <w:t>칼럼</w:t>
        </w:r>
      </w:ins>
      <w:r w:rsidR="00FD7B2A">
        <w:rPr>
          <w:lang w:eastAsia="ko-KR"/>
        </w:rPr>
        <w:t>명을 넣어</w:t>
      </w:r>
      <w:ins w:id="5869" w:author="user" w:date="2021-03-23T13:24:00Z">
        <w:r>
          <w:rPr>
            <w:rFonts w:hint="eastAsia"/>
            <w:lang w:eastAsia="ko-KR"/>
          </w:rPr>
          <w:t xml:space="preserve"> </w:t>
        </w:r>
      </w:ins>
      <w:r w:rsidR="00FD7B2A">
        <w:rPr>
          <w:lang w:eastAsia="ko-KR"/>
        </w:rPr>
        <w:t>준다.</w:t>
      </w:r>
    </w:p>
    <w:p w14:paraId="6F7C83E0" w14:textId="4F952788" w:rsidR="00FD7B2A" w:rsidRDefault="00DE5BBC">
      <w:pPr>
        <w:pStyle w:val="boxBorder"/>
        <w:numPr>
          <w:ilvl w:val="0"/>
          <w:numId w:val="0"/>
        </w:numPr>
        <w:jc w:val="both"/>
        <w:rPr>
          <w:lang w:eastAsia="ko-KR"/>
        </w:rPr>
        <w:pPrChange w:id="5870" w:author="user" w:date="2021-03-23T13:24:00Z">
          <w:pPr>
            <w:pStyle w:val="boxBorder"/>
            <w:numPr>
              <w:numId w:val="39"/>
            </w:numPr>
          </w:pPr>
        </w:pPrChange>
      </w:pPr>
      <w:ins w:id="5871" w:author="user" w:date="2021-03-23T13:24:00Z">
        <w:r>
          <w:rPr>
            <w:rFonts w:hint="eastAsia"/>
            <w:lang w:eastAsia="ko-KR"/>
          </w:rPr>
          <w:t xml:space="preserve">7. </w:t>
        </w:r>
      </w:ins>
      <w:r w:rsidR="00FD7B2A">
        <w:rPr>
          <w:lang w:eastAsia="ko-KR"/>
        </w:rPr>
        <w:t xml:space="preserve">선정된 모델을 사용하여 다시 </w:t>
      </w:r>
      <w:r w:rsidR="00FD7B2A" w:rsidRPr="00ED4019">
        <w:rPr>
          <w:rStyle w:val="VerbatimChar"/>
          <w:rFonts w:ascii="Times New Roman" w:hAnsi="Times New Roman"/>
          <w:lang w:eastAsia="ko-KR"/>
        </w:rPr>
        <w:t>forecast()</w:t>
      </w:r>
      <w:r w:rsidR="00FD7B2A">
        <w:rPr>
          <w:lang w:eastAsia="ko-KR"/>
        </w:rPr>
        <w:t xml:space="preserve">로 미래값을 예측하고 </w:t>
      </w:r>
      <w:r w:rsidR="00FD7B2A" w:rsidRPr="00ED4019">
        <w:rPr>
          <w:rStyle w:val="VerbatimChar"/>
          <w:rFonts w:ascii="Times New Roman" w:hAnsi="Times New Roman"/>
          <w:lang w:eastAsia="ko-KR"/>
        </w:rPr>
        <w:t>autoplot()</w:t>
      </w:r>
      <w:r w:rsidR="00FD7B2A">
        <w:rPr>
          <w:lang w:eastAsia="ko-KR"/>
        </w:rPr>
        <w:t xml:space="preserve"> 함수로 plot을 생성한다.</w:t>
      </w:r>
    </w:p>
    <w:p w14:paraId="16DC1F84" w14:textId="77777777" w:rsidR="00FD7B2A" w:rsidRPr="00ED4019" w:rsidRDefault="00FD7B2A">
      <w:pPr>
        <w:pStyle w:val="Compact"/>
        <w:jc w:val="both"/>
        <w:rPr>
          <w:rFonts w:ascii="Times New Roman" w:hAnsi="Times New Roman"/>
          <w:lang w:eastAsia="ko-KR"/>
        </w:rPr>
        <w:pPrChange w:id="5872" w:author="제이펍 출판사" w:date="2021-03-14T15:57:00Z">
          <w:pPr>
            <w:pStyle w:val="Compact"/>
          </w:pPr>
        </w:pPrChange>
      </w:pPr>
    </w:p>
    <w:p w14:paraId="15B1B73D" w14:textId="77777777" w:rsidR="00FD7B2A" w:rsidRPr="00ED4019" w:rsidRDefault="00FD7B2A">
      <w:pPr>
        <w:pStyle w:val="Compact"/>
        <w:jc w:val="both"/>
        <w:rPr>
          <w:rFonts w:ascii="Times New Roman" w:hAnsi="Times New Roman"/>
          <w:lang w:eastAsia="ko-KR"/>
        </w:rPr>
        <w:pPrChange w:id="5873" w:author="제이펍 출판사" w:date="2021-03-14T15:57:00Z">
          <w:pPr>
            <w:pStyle w:val="Compact"/>
          </w:pPr>
        </w:pPrChange>
      </w:pPr>
      <w:r w:rsidRPr="00ED4019">
        <w:rPr>
          <w:rStyle w:val="VerbatimChar"/>
          <w:rFonts w:ascii="Times New Roman" w:hAnsi="Times New Roman"/>
          <w:lang w:eastAsia="ko-KR"/>
        </w:rPr>
        <w:t>fable</w:t>
      </w:r>
      <w:r w:rsidRPr="00ED4019">
        <w:rPr>
          <w:rFonts w:ascii="Times New Roman" w:hAnsi="Times New Roman" w:hint="eastAsia"/>
          <w:lang w:eastAsia="ko-KR"/>
        </w:rPr>
        <w:t>의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Style w:val="VerbatimChar"/>
          <w:rFonts w:ascii="Times New Roman" w:hAnsi="Times New Roman"/>
          <w:lang w:eastAsia="ko-KR"/>
        </w:rPr>
        <w:t>model()</w:t>
      </w:r>
      <w:r w:rsidRPr="00ED4019">
        <w:rPr>
          <w:rFonts w:ascii="Times New Roman" w:hAnsi="Times New Roman" w:hint="eastAsia"/>
          <w:lang w:eastAsia="ko-KR"/>
        </w:rPr>
        <w:t>에서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사용하는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모델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생성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함수는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다음과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같다</w:t>
      </w:r>
      <w:r w:rsidRPr="00ED4019">
        <w:rPr>
          <w:rFonts w:ascii="Times New Roman" w:hAnsi="Times New Roman" w:hint="eastAsia"/>
          <w:lang w:eastAsia="ko-KR"/>
        </w:rPr>
        <w:t>.</w:t>
      </w:r>
      <w:r w:rsidRPr="00ED4019">
        <w:rPr>
          <w:rFonts w:ascii="Times New Roman" w:hAnsi="Times New Roman"/>
          <w:lang w:eastAsia="ko-KR"/>
        </w:rPr>
        <w:t xml:space="preserve"> </w:t>
      </w:r>
    </w:p>
    <w:p w14:paraId="5DCF600C" w14:textId="77777777" w:rsidR="00FD7B2A" w:rsidRPr="00ED4019" w:rsidRDefault="00FD7B2A">
      <w:pPr>
        <w:pStyle w:val="Compact"/>
        <w:jc w:val="both"/>
        <w:rPr>
          <w:rFonts w:ascii="Times New Roman" w:hAnsi="Times New Roman"/>
          <w:lang w:eastAsia="ko-KR"/>
        </w:rPr>
        <w:pPrChange w:id="5874" w:author="제이펍 출판사" w:date="2021-03-14T15:57:00Z">
          <w:pPr>
            <w:pStyle w:val="Compact"/>
          </w:pPr>
        </w:pPrChange>
      </w:pPr>
    </w:p>
    <w:tbl>
      <w:tblPr>
        <w:tblStyle w:val="Table"/>
        <w:tblW w:w="0" w:type="pct"/>
        <w:tblLook w:val="0020" w:firstRow="1" w:lastRow="0" w:firstColumn="0" w:lastColumn="0" w:noHBand="0" w:noVBand="0"/>
      </w:tblPr>
      <w:tblGrid>
        <w:gridCol w:w="1885"/>
        <w:gridCol w:w="4317"/>
        <w:gridCol w:w="2414"/>
      </w:tblGrid>
      <w:tr w:rsidR="00FD7B2A" w:rsidRPr="001271C8" w14:paraId="312CF1E6" w14:textId="77777777" w:rsidTr="00BF786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77A491BC" w14:textId="77777777" w:rsidR="00FD7B2A" w:rsidRPr="001271C8" w:rsidRDefault="00FD7B2A">
            <w:pPr>
              <w:keepNext w:val="0"/>
              <w:spacing w:before="36" w:after="36"/>
              <w:jc w:val="both"/>
              <w:rPr>
                <w:b w:val="0"/>
              </w:rPr>
              <w:pPrChange w:id="5875" w:author="제이펍 출판사" w:date="2021-03-14T15:57:00Z">
                <w:pPr>
                  <w:keepNext w:val="0"/>
                  <w:spacing w:before="36" w:after="36"/>
                </w:pPr>
              </w:pPrChange>
            </w:pPr>
            <w:r w:rsidRPr="00ED4019">
              <w:rPr>
                <w:rFonts w:ascii="Times New Roman" w:hAnsi="Times New Roman"/>
                <w:b w:val="0"/>
              </w:rPr>
              <w:t>모델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7F77D048" w14:textId="77777777" w:rsidR="00FD7B2A" w:rsidRPr="001271C8" w:rsidRDefault="00FD7B2A">
            <w:pPr>
              <w:keepNext w:val="0"/>
              <w:spacing w:before="36" w:after="36"/>
              <w:jc w:val="both"/>
              <w:rPr>
                <w:b w:val="0"/>
              </w:rPr>
              <w:pPrChange w:id="5876" w:author="제이펍 출판사" w:date="2021-03-14T15:57:00Z">
                <w:pPr>
                  <w:keepNext w:val="0"/>
                  <w:spacing w:before="36" w:after="36"/>
                </w:pPr>
              </w:pPrChange>
            </w:pPr>
            <w:r w:rsidRPr="00ED4019">
              <w:rPr>
                <w:rFonts w:ascii="Times New Roman" w:hAnsi="Times New Roman"/>
                <w:b w:val="0"/>
              </w:rPr>
              <w:t>함수명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327E4515" w14:textId="77777777" w:rsidR="00FD7B2A" w:rsidRPr="001271C8" w:rsidRDefault="00FD7B2A">
            <w:pPr>
              <w:keepNext w:val="0"/>
              <w:spacing w:before="36" w:after="36"/>
              <w:jc w:val="both"/>
              <w:rPr>
                <w:b w:val="0"/>
              </w:rPr>
              <w:pPrChange w:id="5877" w:author="제이펍 출판사" w:date="2021-03-14T15:57:00Z">
                <w:pPr>
                  <w:keepNext w:val="0"/>
                  <w:spacing w:before="36" w:after="36"/>
                </w:pPr>
              </w:pPrChange>
            </w:pPr>
            <w:r w:rsidRPr="00ED4019">
              <w:rPr>
                <w:rFonts w:ascii="Times New Roman" w:hAnsi="Times New Roman"/>
                <w:b w:val="0"/>
              </w:rPr>
              <w:t>예</w:t>
            </w:r>
          </w:p>
        </w:tc>
      </w:tr>
      <w:tr w:rsidR="00FD7B2A" w:rsidRPr="001271C8" w14:paraId="6267CA1D" w14:textId="77777777" w:rsidTr="00BF7861">
        <w:tblPrEx>
          <w:jc w:val="left"/>
        </w:tblPrEx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0" w:type="auto"/>
          </w:tcPr>
          <w:p w14:paraId="2448D208" w14:textId="35EB52D8" w:rsidR="00FD7B2A" w:rsidRPr="001271C8" w:rsidRDefault="00FD7B2A">
            <w:pPr>
              <w:keepNext w:val="0"/>
              <w:spacing w:before="36" w:after="36"/>
              <w:jc w:val="both"/>
              <w:pPrChange w:id="5878" w:author="제이펍 출판사" w:date="2021-03-14T15:57:00Z">
                <w:pPr>
                  <w:keepNext w:val="0"/>
                  <w:spacing w:before="36" w:after="36"/>
                </w:pPr>
              </w:pPrChange>
            </w:pPr>
            <w:r w:rsidRPr="00ED4019">
              <w:rPr>
                <w:rFonts w:ascii="Times New Roman" w:hAnsi="Times New Roman"/>
              </w:rPr>
              <w:t>선형</w:t>
            </w:r>
            <w:ins w:id="5879" w:author="user" w:date="2021-03-22T16:55:00Z">
              <w:r w:rsidR="00D05E36">
                <w:rPr>
                  <w:rFonts w:ascii="Times New Roman" w:hAnsi="Times New Roman" w:hint="eastAsia"/>
                  <w:lang w:eastAsia="ko-KR"/>
                </w:rPr>
                <w:t xml:space="preserve"> </w:t>
              </w:r>
            </w:ins>
            <w:r w:rsidRPr="00ED4019">
              <w:rPr>
                <w:rFonts w:ascii="Times New Roman" w:hAnsi="Times New Roman"/>
              </w:rPr>
              <w:t>회귀</w:t>
            </w:r>
          </w:p>
        </w:tc>
        <w:tc>
          <w:tcPr>
            <w:tcW w:w="0" w:type="auto"/>
          </w:tcPr>
          <w:p w14:paraId="18AE4FB4" w14:textId="77777777" w:rsidR="00FD7B2A" w:rsidRPr="001271C8" w:rsidRDefault="00FD7B2A">
            <w:pPr>
              <w:keepNext w:val="0"/>
              <w:spacing w:before="36" w:after="36"/>
              <w:jc w:val="both"/>
              <w:pPrChange w:id="5880" w:author="제이펍 출판사" w:date="2021-03-14T15:57:00Z">
                <w:pPr>
                  <w:keepNext w:val="0"/>
                  <w:spacing w:before="36" w:after="36"/>
                </w:pPr>
              </w:pPrChange>
            </w:pPr>
            <w:r w:rsidRPr="00ED4019">
              <w:rPr>
                <w:rFonts w:ascii="Times New Roman" w:hAnsi="Times New Roman"/>
              </w:rPr>
              <w:t>TSLM()</w:t>
            </w:r>
          </w:p>
        </w:tc>
        <w:tc>
          <w:tcPr>
            <w:tcW w:w="0" w:type="auto"/>
          </w:tcPr>
          <w:p w14:paraId="72347B36" w14:textId="77777777" w:rsidR="00FD7B2A" w:rsidRPr="001271C8" w:rsidRDefault="00FD7B2A">
            <w:pPr>
              <w:keepNext w:val="0"/>
              <w:spacing w:before="36" w:after="36"/>
              <w:jc w:val="both"/>
              <w:pPrChange w:id="5881" w:author="제이펍 출판사" w:date="2021-03-14T15:57:00Z">
                <w:pPr>
                  <w:keepNext w:val="0"/>
                  <w:spacing w:before="36" w:after="36"/>
                </w:pPr>
              </w:pPrChange>
            </w:pPr>
            <w:r w:rsidRPr="00ED4019">
              <w:rPr>
                <w:rFonts w:ascii="Times New Roman" w:hAnsi="Times New Roman"/>
              </w:rPr>
              <w:t>TSLM(</w:t>
            </w:r>
            <w:r w:rsidRPr="00ED4019">
              <w:rPr>
                <w:rFonts w:ascii="Times New Roman" w:hAnsi="Times New Roman"/>
              </w:rPr>
              <w:t>학생수</w:t>
            </w:r>
            <w:r w:rsidRPr="00ED4019">
              <w:rPr>
                <w:rFonts w:ascii="Times New Roman" w:hAnsi="Times New Roman"/>
              </w:rPr>
              <w:t xml:space="preserve"> + trend())</w:t>
            </w:r>
          </w:p>
        </w:tc>
      </w:tr>
      <w:tr w:rsidR="00FD7B2A" w:rsidRPr="001271C8" w14:paraId="523D7295" w14:textId="77777777" w:rsidTr="00BF7861">
        <w:tblPrEx>
          <w:jc w:val="left"/>
        </w:tblPrEx>
        <w:tc>
          <w:tcPr>
            <w:tcW w:w="0" w:type="auto"/>
          </w:tcPr>
          <w:p w14:paraId="42C1B258" w14:textId="5968F2E8" w:rsidR="00FD7B2A" w:rsidRPr="001271C8" w:rsidRDefault="00FD7B2A">
            <w:pPr>
              <w:keepNext w:val="0"/>
              <w:spacing w:before="36" w:after="36"/>
              <w:jc w:val="both"/>
              <w:pPrChange w:id="5882" w:author="제이펍 출판사" w:date="2021-03-14T15:57:00Z">
                <w:pPr>
                  <w:keepNext w:val="0"/>
                  <w:spacing w:before="36" w:after="36"/>
                </w:pPr>
              </w:pPrChange>
            </w:pPr>
            <w:del w:id="5883" w:author="user" w:date="2021-03-22T15:13:00Z">
              <w:r w:rsidRPr="00ED4019" w:rsidDel="00E276BF">
                <w:rPr>
                  <w:rFonts w:ascii="Times New Roman" w:hAnsi="Times New Roman"/>
                </w:rPr>
                <w:delText>평균모델</w:delText>
              </w:r>
            </w:del>
            <w:ins w:id="5884" w:author="user" w:date="2021-03-22T15:13:00Z">
              <w:r w:rsidR="00E276BF">
                <w:rPr>
                  <w:rFonts w:ascii="Times New Roman" w:hAnsi="Times New Roman"/>
                </w:rPr>
                <w:t>평균</w:t>
              </w:r>
              <w:r w:rsidR="00E276BF">
                <w:rPr>
                  <w:rFonts w:ascii="Times New Roman" w:hAnsi="Times New Roman"/>
                </w:rPr>
                <w:t xml:space="preserve"> </w:t>
              </w:r>
              <w:r w:rsidR="00E276BF">
                <w:rPr>
                  <w:rFonts w:ascii="Times New Roman" w:hAnsi="Times New Roman"/>
                </w:rPr>
                <w:t>모델</w:t>
              </w:r>
            </w:ins>
          </w:p>
        </w:tc>
        <w:tc>
          <w:tcPr>
            <w:tcW w:w="0" w:type="auto"/>
          </w:tcPr>
          <w:p w14:paraId="1BE3C4D2" w14:textId="77777777" w:rsidR="00FD7B2A" w:rsidRPr="001271C8" w:rsidRDefault="00FD7B2A">
            <w:pPr>
              <w:keepNext w:val="0"/>
              <w:spacing w:before="36" w:after="36"/>
              <w:jc w:val="both"/>
              <w:pPrChange w:id="5885" w:author="제이펍 출판사" w:date="2021-03-14T15:57:00Z">
                <w:pPr>
                  <w:keepNext w:val="0"/>
                  <w:spacing w:before="36" w:after="36"/>
                </w:pPr>
              </w:pPrChange>
            </w:pPr>
            <w:r w:rsidRPr="00ED4019">
              <w:rPr>
                <w:rFonts w:ascii="Times New Roman" w:hAnsi="Times New Roman"/>
              </w:rPr>
              <w:t>MEAN()</w:t>
            </w:r>
          </w:p>
        </w:tc>
        <w:tc>
          <w:tcPr>
            <w:tcW w:w="0" w:type="auto"/>
          </w:tcPr>
          <w:p w14:paraId="0C026085" w14:textId="77777777" w:rsidR="00FD7B2A" w:rsidRPr="001271C8" w:rsidRDefault="00FD7B2A">
            <w:pPr>
              <w:keepNext w:val="0"/>
              <w:spacing w:before="36" w:after="36"/>
              <w:jc w:val="both"/>
              <w:pPrChange w:id="5886" w:author="제이펍 출판사" w:date="2021-03-14T15:57:00Z">
                <w:pPr>
                  <w:keepNext w:val="0"/>
                  <w:spacing w:before="36" w:after="36"/>
                </w:pPr>
              </w:pPrChange>
            </w:pPr>
            <w:r w:rsidRPr="00ED4019">
              <w:rPr>
                <w:rFonts w:ascii="Times New Roman" w:hAnsi="Times New Roman"/>
              </w:rPr>
              <w:t>MEAN(</w:t>
            </w:r>
            <w:r w:rsidRPr="00ED4019">
              <w:rPr>
                <w:rFonts w:ascii="Times New Roman" w:hAnsi="Times New Roman"/>
              </w:rPr>
              <w:t>학생수</w:t>
            </w:r>
            <w:r w:rsidRPr="00ED4019">
              <w:rPr>
                <w:rFonts w:ascii="Times New Roman" w:hAnsi="Times New Roman"/>
              </w:rPr>
              <w:t>)</w:t>
            </w:r>
          </w:p>
        </w:tc>
      </w:tr>
      <w:tr w:rsidR="00FD7B2A" w:rsidRPr="001271C8" w14:paraId="69192A85" w14:textId="77777777" w:rsidTr="00BF7861">
        <w:tblPrEx>
          <w:jc w:val="left"/>
        </w:tblPrEx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0" w:type="auto"/>
          </w:tcPr>
          <w:p w14:paraId="1A6194AC" w14:textId="77777777" w:rsidR="00FD7B2A" w:rsidRPr="001271C8" w:rsidRDefault="00FD7B2A">
            <w:pPr>
              <w:keepNext w:val="0"/>
              <w:spacing w:before="36" w:after="36"/>
              <w:jc w:val="both"/>
              <w:pPrChange w:id="5887" w:author="제이펍 출판사" w:date="2021-03-14T15:57:00Z">
                <w:pPr>
                  <w:keepNext w:val="0"/>
                  <w:spacing w:before="36" w:after="36"/>
                </w:pPr>
              </w:pPrChange>
            </w:pPr>
            <w:r w:rsidRPr="00ED4019">
              <w:rPr>
                <w:rFonts w:ascii="Times New Roman" w:hAnsi="Times New Roman"/>
              </w:rPr>
              <w:t>naive</w:t>
            </w:r>
          </w:p>
        </w:tc>
        <w:tc>
          <w:tcPr>
            <w:tcW w:w="0" w:type="auto"/>
          </w:tcPr>
          <w:p w14:paraId="2C915C75" w14:textId="77777777" w:rsidR="00FD7B2A" w:rsidRPr="001271C8" w:rsidRDefault="00FD7B2A">
            <w:pPr>
              <w:keepNext w:val="0"/>
              <w:spacing w:before="36" w:after="36"/>
              <w:jc w:val="both"/>
              <w:pPrChange w:id="5888" w:author="제이펍 출판사" w:date="2021-03-14T15:57:00Z">
                <w:pPr>
                  <w:keepNext w:val="0"/>
                  <w:spacing w:before="36" w:after="36"/>
                </w:pPr>
              </w:pPrChange>
            </w:pPr>
            <w:r w:rsidRPr="00ED4019">
              <w:rPr>
                <w:rFonts w:ascii="Times New Roman" w:hAnsi="Times New Roman"/>
              </w:rPr>
              <w:t>NAIVE()</w:t>
            </w:r>
          </w:p>
        </w:tc>
        <w:tc>
          <w:tcPr>
            <w:tcW w:w="0" w:type="auto"/>
          </w:tcPr>
          <w:p w14:paraId="5F94C367" w14:textId="77777777" w:rsidR="00FD7B2A" w:rsidRPr="001271C8" w:rsidRDefault="00FD7B2A">
            <w:pPr>
              <w:keepNext w:val="0"/>
              <w:spacing w:before="36" w:after="36"/>
              <w:jc w:val="both"/>
              <w:pPrChange w:id="5889" w:author="제이펍 출판사" w:date="2021-03-14T15:57:00Z">
                <w:pPr>
                  <w:keepNext w:val="0"/>
                  <w:spacing w:before="36" w:after="36"/>
                </w:pPr>
              </w:pPrChange>
            </w:pPr>
            <w:r w:rsidRPr="00ED4019">
              <w:rPr>
                <w:rFonts w:ascii="Times New Roman" w:hAnsi="Times New Roman"/>
              </w:rPr>
              <w:t>NAIVE(</w:t>
            </w:r>
            <w:r w:rsidRPr="00ED4019">
              <w:rPr>
                <w:rFonts w:ascii="Times New Roman" w:hAnsi="Times New Roman"/>
              </w:rPr>
              <w:t>학생수</w:t>
            </w:r>
            <w:r w:rsidRPr="00ED4019">
              <w:rPr>
                <w:rFonts w:ascii="Times New Roman" w:hAnsi="Times New Roman"/>
              </w:rPr>
              <w:t>)</w:t>
            </w:r>
          </w:p>
        </w:tc>
      </w:tr>
      <w:tr w:rsidR="00FD7B2A" w:rsidRPr="001271C8" w14:paraId="6F257421" w14:textId="77777777" w:rsidTr="00BF7861">
        <w:tblPrEx>
          <w:jc w:val="left"/>
        </w:tblPrEx>
        <w:tc>
          <w:tcPr>
            <w:tcW w:w="0" w:type="auto"/>
          </w:tcPr>
          <w:p w14:paraId="058123EF" w14:textId="6B5E21AF" w:rsidR="00FD7B2A" w:rsidRPr="001271C8" w:rsidRDefault="00FD7B2A">
            <w:pPr>
              <w:keepNext w:val="0"/>
              <w:spacing w:before="36" w:after="36"/>
              <w:jc w:val="both"/>
              <w:pPrChange w:id="5890" w:author="제이펍 출판사" w:date="2021-03-14T15:57:00Z">
                <w:pPr>
                  <w:keepNext w:val="0"/>
                  <w:spacing w:before="36" w:after="36"/>
                </w:pPr>
              </w:pPrChange>
            </w:pPr>
            <w:del w:id="5891" w:author="user" w:date="2021-03-22T16:27:00Z">
              <w:r w:rsidRPr="00ED4019" w:rsidDel="0045358E">
                <w:rPr>
                  <w:rFonts w:ascii="Times New Roman" w:hAnsi="Times New Roman"/>
                </w:rPr>
                <w:delText>랜덤워크</w:delText>
              </w:r>
            </w:del>
            <w:ins w:id="5892" w:author="user" w:date="2021-03-22T16:27:00Z">
              <w:r w:rsidR="0045358E">
                <w:rPr>
                  <w:rFonts w:ascii="Times New Roman" w:hAnsi="Times New Roman"/>
                </w:rPr>
                <w:t>랜덤</w:t>
              </w:r>
              <w:r w:rsidR="0045358E">
                <w:rPr>
                  <w:rFonts w:ascii="Times New Roman" w:hAnsi="Times New Roman"/>
                </w:rPr>
                <w:t xml:space="preserve"> </w:t>
              </w:r>
              <w:r w:rsidR="0045358E">
                <w:rPr>
                  <w:rFonts w:ascii="Times New Roman" w:hAnsi="Times New Roman"/>
                </w:rPr>
                <w:t>워크</w:t>
              </w:r>
            </w:ins>
          </w:p>
        </w:tc>
        <w:tc>
          <w:tcPr>
            <w:tcW w:w="0" w:type="auto"/>
          </w:tcPr>
          <w:p w14:paraId="464C45B7" w14:textId="77777777" w:rsidR="00FD7B2A" w:rsidRPr="001271C8" w:rsidRDefault="00FD7B2A">
            <w:pPr>
              <w:keepNext w:val="0"/>
              <w:spacing w:before="36" w:after="36"/>
              <w:jc w:val="both"/>
              <w:pPrChange w:id="5893" w:author="제이펍 출판사" w:date="2021-03-14T15:57:00Z">
                <w:pPr>
                  <w:keepNext w:val="0"/>
                  <w:spacing w:before="36" w:after="36"/>
                </w:pPr>
              </w:pPrChange>
            </w:pPr>
            <w:r w:rsidRPr="00ED4019">
              <w:rPr>
                <w:rFonts w:ascii="Times New Roman" w:hAnsi="Times New Roman"/>
              </w:rPr>
              <w:t>RW()</w:t>
            </w:r>
          </w:p>
        </w:tc>
        <w:tc>
          <w:tcPr>
            <w:tcW w:w="0" w:type="auto"/>
          </w:tcPr>
          <w:p w14:paraId="771B58AA" w14:textId="77777777" w:rsidR="00FD7B2A" w:rsidRPr="001271C8" w:rsidRDefault="00FD7B2A">
            <w:pPr>
              <w:keepNext w:val="0"/>
              <w:spacing w:before="36" w:after="36"/>
              <w:jc w:val="both"/>
              <w:pPrChange w:id="5894" w:author="제이펍 출판사" w:date="2021-03-14T15:57:00Z">
                <w:pPr>
                  <w:keepNext w:val="0"/>
                  <w:spacing w:before="36" w:after="36"/>
                </w:pPr>
              </w:pPrChange>
            </w:pPr>
            <w:r w:rsidRPr="00ED4019">
              <w:rPr>
                <w:rFonts w:ascii="Times New Roman" w:hAnsi="Times New Roman"/>
              </w:rPr>
              <w:t>RW(</w:t>
            </w:r>
            <w:r w:rsidRPr="00ED4019">
              <w:rPr>
                <w:rFonts w:ascii="Times New Roman" w:hAnsi="Times New Roman"/>
              </w:rPr>
              <w:t>학생수</w:t>
            </w:r>
            <w:r w:rsidRPr="00ED4019">
              <w:rPr>
                <w:rFonts w:ascii="Times New Roman" w:hAnsi="Times New Roman"/>
              </w:rPr>
              <w:t>)</w:t>
            </w:r>
          </w:p>
        </w:tc>
      </w:tr>
      <w:tr w:rsidR="00FD7B2A" w:rsidRPr="001271C8" w14:paraId="66FF2220" w14:textId="77777777" w:rsidTr="00BF7861">
        <w:tblPrEx>
          <w:jc w:val="left"/>
        </w:tblPrEx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0" w:type="auto"/>
          </w:tcPr>
          <w:p w14:paraId="0AE5184B" w14:textId="77777777" w:rsidR="00FD7B2A" w:rsidRPr="001271C8" w:rsidRDefault="00FD7B2A">
            <w:pPr>
              <w:keepNext w:val="0"/>
              <w:spacing w:before="36" w:after="36"/>
              <w:jc w:val="both"/>
              <w:pPrChange w:id="5895" w:author="제이펍 출판사" w:date="2021-03-14T15:57:00Z">
                <w:pPr>
                  <w:keepNext w:val="0"/>
                  <w:spacing w:before="36" w:after="36"/>
                </w:pPr>
              </w:pPrChange>
            </w:pPr>
            <w:r w:rsidRPr="00ED4019">
              <w:rPr>
                <w:rFonts w:ascii="Times New Roman" w:hAnsi="Times New Roman"/>
              </w:rPr>
              <w:t>지수평활</w:t>
            </w:r>
            <w:r w:rsidRPr="00ED4019">
              <w:rPr>
                <w:rFonts w:ascii="Times New Roman" w:hAnsi="Times New Roman"/>
              </w:rPr>
              <w:t>(ets)</w:t>
            </w:r>
          </w:p>
        </w:tc>
        <w:tc>
          <w:tcPr>
            <w:tcW w:w="0" w:type="auto"/>
          </w:tcPr>
          <w:p w14:paraId="11E1A3EE" w14:textId="77777777" w:rsidR="00FD7B2A" w:rsidRPr="001271C8" w:rsidRDefault="00FD7B2A">
            <w:pPr>
              <w:keepNext w:val="0"/>
              <w:spacing w:before="36" w:after="36"/>
              <w:jc w:val="both"/>
              <w:pPrChange w:id="5896" w:author="제이펍 출판사" w:date="2021-03-14T15:57:00Z">
                <w:pPr>
                  <w:keepNext w:val="0"/>
                  <w:spacing w:before="36" w:after="36"/>
                </w:pPr>
              </w:pPrChange>
            </w:pPr>
            <w:r w:rsidRPr="00ED4019">
              <w:rPr>
                <w:rFonts w:ascii="Times New Roman" w:hAnsi="Times New Roman"/>
              </w:rPr>
              <w:t>ETS</w:t>
            </w:r>
          </w:p>
        </w:tc>
        <w:tc>
          <w:tcPr>
            <w:tcW w:w="0" w:type="auto"/>
          </w:tcPr>
          <w:p w14:paraId="185A9B29" w14:textId="77777777" w:rsidR="00FD7B2A" w:rsidRPr="001271C8" w:rsidRDefault="00FD7B2A">
            <w:pPr>
              <w:keepNext w:val="0"/>
              <w:spacing w:before="36" w:after="36"/>
              <w:jc w:val="both"/>
              <w:pPrChange w:id="5897" w:author="제이펍 출판사" w:date="2021-03-14T15:57:00Z">
                <w:pPr>
                  <w:keepNext w:val="0"/>
                  <w:spacing w:before="36" w:after="36"/>
                </w:pPr>
              </w:pPrChange>
            </w:pPr>
            <w:r w:rsidRPr="00ED4019">
              <w:rPr>
                <w:rFonts w:ascii="Times New Roman" w:hAnsi="Times New Roman"/>
              </w:rPr>
              <w:t>ETS(</w:t>
            </w:r>
            <w:r w:rsidRPr="00ED4019">
              <w:rPr>
                <w:rFonts w:ascii="Times New Roman" w:hAnsi="Times New Roman"/>
              </w:rPr>
              <w:t>학생수</w:t>
            </w:r>
            <w:r w:rsidRPr="00ED4019">
              <w:rPr>
                <w:rFonts w:ascii="Times New Roman" w:hAnsi="Times New Roman"/>
              </w:rPr>
              <w:t>)</w:t>
            </w:r>
          </w:p>
        </w:tc>
      </w:tr>
      <w:tr w:rsidR="00FD7B2A" w:rsidRPr="001271C8" w14:paraId="12DFC86E" w14:textId="77777777" w:rsidTr="00BF7861">
        <w:tblPrEx>
          <w:jc w:val="left"/>
        </w:tblPrEx>
        <w:tc>
          <w:tcPr>
            <w:tcW w:w="0" w:type="auto"/>
          </w:tcPr>
          <w:p w14:paraId="64CD023C" w14:textId="77777777" w:rsidR="00FD7B2A" w:rsidRPr="001271C8" w:rsidRDefault="00FD7B2A">
            <w:pPr>
              <w:keepNext w:val="0"/>
              <w:spacing w:before="36" w:after="36"/>
              <w:jc w:val="both"/>
              <w:pPrChange w:id="5898" w:author="제이펍 출판사" w:date="2021-03-14T15:57:00Z">
                <w:pPr>
                  <w:keepNext w:val="0"/>
                  <w:spacing w:before="36" w:after="36"/>
                </w:pPr>
              </w:pPrChange>
            </w:pPr>
            <w:r w:rsidRPr="00ED4019">
              <w:rPr>
                <w:rFonts w:ascii="Times New Roman" w:hAnsi="Times New Roman"/>
              </w:rPr>
              <w:t>arima</w:t>
            </w:r>
          </w:p>
        </w:tc>
        <w:tc>
          <w:tcPr>
            <w:tcW w:w="0" w:type="auto"/>
          </w:tcPr>
          <w:p w14:paraId="27DBA51E" w14:textId="77777777" w:rsidR="00FD7B2A" w:rsidRPr="001271C8" w:rsidRDefault="00FD7B2A">
            <w:pPr>
              <w:keepNext w:val="0"/>
              <w:spacing w:before="36" w:after="36"/>
              <w:jc w:val="both"/>
              <w:pPrChange w:id="5899" w:author="제이펍 출판사" w:date="2021-03-14T15:57:00Z">
                <w:pPr>
                  <w:keepNext w:val="0"/>
                  <w:spacing w:before="36" w:after="36"/>
                </w:pPr>
              </w:pPrChange>
            </w:pPr>
            <w:r w:rsidRPr="00ED4019">
              <w:rPr>
                <w:rFonts w:ascii="Times New Roman" w:hAnsi="Times New Roman"/>
              </w:rPr>
              <w:t>ARIMA</w:t>
            </w:r>
          </w:p>
        </w:tc>
        <w:tc>
          <w:tcPr>
            <w:tcW w:w="0" w:type="auto"/>
          </w:tcPr>
          <w:p w14:paraId="305A4A43" w14:textId="77777777" w:rsidR="00FD7B2A" w:rsidRPr="001271C8" w:rsidRDefault="00FD7B2A">
            <w:pPr>
              <w:keepNext w:val="0"/>
              <w:spacing w:before="36" w:after="36"/>
              <w:jc w:val="both"/>
              <w:pPrChange w:id="5900" w:author="제이펍 출판사" w:date="2021-03-14T15:57:00Z">
                <w:pPr>
                  <w:keepNext w:val="0"/>
                  <w:spacing w:before="36" w:after="36"/>
                </w:pPr>
              </w:pPrChange>
            </w:pPr>
            <w:r w:rsidRPr="00ED4019">
              <w:rPr>
                <w:rFonts w:ascii="Times New Roman" w:hAnsi="Times New Roman"/>
              </w:rPr>
              <w:t>ARIMA(</w:t>
            </w:r>
            <w:r w:rsidRPr="00ED4019">
              <w:rPr>
                <w:rFonts w:ascii="Times New Roman" w:hAnsi="Times New Roman"/>
              </w:rPr>
              <w:t>학생수</w:t>
            </w:r>
            <w:r w:rsidRPr="00ED4019">
              <w:rPr>
                <w:rFonts w:ascii="Times New Roman" w:hAnsi="Times New Roman"/>
              </w:rPr>
              <w:t>)</w:t>
            </w:r>
          </w:p>
        </w:tc>
      </w:tr>
      <w:tr w:rsidR="00FD7B2A" w:rsidRPr="001271C8" w14:paraId="055AD954" w14:textId="77777777" w:rsidTr="00BF7861">
        <w:tblPrEx>
          <w:jc w:val="left"/>
        </w:tblPrEx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0" w:type="auto"/>
          </w:tcPr>
          <w:p w14:paraId="2E18E081" w14:textId="77777777" w:rsidR="00FD7B2A" w:rsidRPr="001271C8" w:rsidRDefault="00FD7B2A">
            <w:pPr>
              <w:keepNext w:val="0"/>
              <w:spacing w:before="36" w:after="36"/>
              <w:jc w:val="both"/>
              <w:pPrChange w:id="5901" w:author="제이펍 출판사" w:date="2021-03-14T15:57:00Z">
                <w:pPr>
                  <w:keepNext w:val="0"/>
                  <w:spacing w:before="36" w:after="36"/>
                </w:pPr>
              </w:pPrChange>
            </w:pPr>
            <w:r w:rsidRPr="00ED4019">
              <w:rPr>
                <w:rFonts w:ascii="Times New Roman" w:hAnsi="Times New Roman"/>
              </w:rPr>
              <w:t>신경망</w:t>
            </w:r>
          </w:p>
        </w:tc>
        <w:tc>
          <w:tcPr>
            <w:tcW w:w="0" w:type="auto"/>
          </w:tcPr>
          <w:p w14:paraId="0B6985B7" w14:textId="77777777" w:rsidR="00FD7B2A" w:rsidRPr="001271C8" w:rsidRDefault="00FD7B2A">
            <w:pPr>
              <w:keepNext w:val="0"/>
              <w:spacing w:before="36" w:after="36"/>
              <w:jc w:val="both"/>
              <w:pPrChange w:id="5902" w:author="제이펍 출판사" w:date="2021-03-14T15:57:00Z">
                <w:pPr>
                  <w:keepNext w:val="0"/>
                  <w:spacing w:before="36" w:after="36"/>
                </w:pPr>
              </w:pPrChange>
            </w:pPr>
            <w:r w:rsidRPr="00ED4019">
              <w:rPr>
                <w:rFonts w:ascii="Times New Roman" w:hAnsi="Times New Roman"/>
              </w:rPr>
              <w:t>NNETAR</w:t>
            </w:r>
          </w:p>
        </w:tc>
        <w:tc>
          <w:tcPr>
            <w:tcW w:w="0" w:type="auto"/>
          </w:tcPr>
          <w:p w14:paraId="6A3B7094" w14:textId="77777777" w:rsidR="00FD7B2A" w:rsidRPr="001271C8" w:rsidRDefault="00FD7B2A">
            <w:pPr>
              <w:keepNext w:val="0"/>
              <w:spacing w:before="36" w:after="36"/>
              <w:jc w:val="both"/>
              <w:pPrChange w:id="5903" w:author="제이펍 출판사" w:date="2021-03-14T15:57:00Z">
                <w:pPr>
                  <w:keepNext w:val="0"/>
                  <w:spacing w:before="36" w:after="36"/>
                </w:pPr>
              </w:pPrChange>
            </w:pPr>
            <w:r w:rsidRPr="00ED4019">
              <w:rPr>
                <w:rFonts w:ascii="Times New Roman" w:hAnsi="Times New Roman"/>
              </w:rPr>
              <w:t>NNETAR(</w:t>
            </w:r>
            <w:r w:rsidRPr="00ED4019">
              <w:rPr>
                <w:rFonts w:ascii="Times New Roman" w:hAnsi="Times New Roman"/>
              </w:rPr>
              <w:t>학생수</w:t>
            </w:r>
            <w:r w:rsidRPr="00ED4019">
              <w:rPr>
                <w:rFonts w:ascii="Times New Roman" w:hAnsi="Times New Roman"/>
              </w:rPr>
              <w:t>)</w:t>
            </w:r>
          </w:p>
        </w:tc>
      </w:tr>
      <w:tr w:rsidR="00FD7B2A" w:rsidRPr="00ED4019" w14:paraId="6EDE2549" w14:textId="77777777" w:rsidTr="00BF7861">
        <w:tblPrEx>
          <w:jc w:val="left"/>
        </w:tblPrEx>
        <w:tc>
          <w:tcPr>
            <w:tcW w:w="0" w:type="auto"/>
          </w:tcPr>
          <w:p w14:paraId="09500CCA" w14:textId="77777777" w:rsidR="00FD7B2A" w:rsidRPr="001271C8" w:rsidRDefault="00FD7B2A">
            <w:pPr>
              <w:keepNext w:val="0"/>
              <w:spacing w:before="36" w:after="36"/>
              <w:jc w:val="both"/>
              <w:pPrChange w:id="5904" w:author="제이펍 출판사" w:date="2021-03-14T15:57:00Z">
                <w:pPr>
                  <w:keepNext w:val="0"/>
                  <w:spacing w:before="36" w:after="36"/>
                </w:pPr>
              </w:pPrChange>
            </w:pPr>
            <w:r w:rsidRPr="00ED4019">
              <w:rPr>
                <w:rFonts w:ascii="Times New Roman" w:hAnsi="Times New Roman"/>
              </w:rPr>
              <w:t>prophet</w:t>
            </w:r>
          </w:p>
        </w:tc>
        <w:tc>
          <w:tcPr>
            <w:tcW w:w="0" w:type="auto"/>
          </w:tcPr>
          <w:p w14:paraId="5F07475F" w14:textId="77777777" w:rsidR="00FD7B2A" w:rsidRPr="001271C8" w:rsidRDefault="00FD7B2A">
            <w:pPr>
              <w:keepNext w:val="0"/>
              <w:spacing w:before="36" w:after="36"/>
              <w:jc w:val="both"/>
              <w:pPrChange w:id="5905" w:author="제이펍 출판사" w:date="2021-03-14T15:57:00Z">
                <w:pPr>
                  <w:keepNext w:val="0"/>
                  <w:spacing w:before="36" w:after="36"/>
                </w:pPr>
              </w:pPrChange>
            </w:pPr>
            <w:r w:rsidRPr="00ED4019">
              <w:rPr>
                <w:rFonts w:ascii="Times New Roman" w:hAnsi="Times New Roman"/>
              </w:rPr>
              <w:t>prophet(</w:t>
            </w:r>
            <w:r w:rsidRPr="00ED4019">
              <w:rPr>
                <w:rFonts w:ascii="Times New Roman" w:hAnsi="Times New Roman"/>
                <w:szCs w:val="22"/>
                <w:shd w:val="clear" w:color="auto" w:fill="F8F8F8"/>
              </w:rPr>
              <w:t>fable.prophet</w:t>
            </w:r>
            <w:r w:rsidRPr="00ED4019">
              <w:rPr>
                <w:rFonts w:ascii="Times New Roman" w:hAnsi="Times New Roman"/>
              </w:rPr>
              <w:t xml:space="preserve"> </w:t>
            </w:r>
            <w:r w:rsidRPr="00ED4019">
              <w:rPr>
                <w:rFonts w:ascii="Times New Roman" w:hAnsi="Times New Roman"/>
              </w:rPr>
              <w:t>패키지가</w:t>
            </w:r>
            <w:r w:rsidRPr="00ED4019">
              <w:rPr>
                <w:rFonts w:ascii="Times New Roman" w:hAnsi="Times New Roman"/>
              </w:rPr>
              <w:t xml:space="preserve"> </w:t>
            </w:r>
            <w:r w:rsidRPr="00ED4019">
              <w:rPr>
                <w:rFonts w:ascii="Times New Roman" w:hAnsi="Times New Roman"/>
              </w:rPr>
              <w:t>필요</w:t>
            </w:r>
            <w:r w:rsidRPr="00ED4019">
              <w:rPr>
                <w:rFonts w:ascii="Times New Roman" w:hAnsi="Times New Roman"/>
              </w:rPr>
              <w:t xml:space="preserve">, </w:t>
            </w:r>
            <w:r w:rsidRPr="00ED4019">
              <w:rPr>
                <w:rFonts w:ascii="Times New Roman" w:hAnsi="Times New Roman"/>
              </w:rPr>
              <w:t>소문자</w:t>
            </w:r>
            <w:r w:rsidRPr="00ED4019">
              <w:rPr>
                <w:rFonts w:ascii="Times New Roman" w:hAnsi="Times New Roman"/>
              </w:rPr>
              <w:t>)</w:t>
            </w:r>
          </w:p>
        </w:tc>
        <w:tc>
          <w:tcPr>
            <w:tcW w:w="0" w:type="auto"/>
          </w:tcPr>
          <w:p w14:paraId="3549E4E0" w14:textId="77777777" w:rsidR="00FD7B2A" w:rsidRPr="00ED4019" w:rsidRDefault="00FD7B2A">
            <w:pPr>
              <w:keepNext w:val="0"/>
              <w:spacing w:before="36" w:after="36"/>
              <w:jc w:val="both"/>
              <w:rPr>
                <w:rFonts w:ascii="Times New Roman" w:hAnsi="Times New Roman"/>
              </w:rPr>
              <w:pPrChange w:id="5906" w:author="제이펍 출판사" w:date="2021-03-14T15:57:00Z">
                <w:pPr>
                  <w:keepNext w:val="0"/>
                  <w:spacing w:before="36" w:after="36"/>
                </w:pPr>
              </w:pPrChange>
            </w:pPr>
            <w:r w:rsidRPr="00ED4019">
              <w:rPr>
                <w:rFonts w:ascii="Times New Roman" w:hAnsi="Times New Roman"/>
              </w:rPr>
              <w:t>PROPHET(</w:t>
            </w:r>
            <w:r w:rsidRPr="00ED4019">
              <w:rPr>
                <w:rFonts w:ascii="Times New Roman" w:hAnsi="Times New Roman"/>
              </w:rPr>
              <w:t>학생수</w:t>
            </w:r>
            <w:r w:rsidRPr="00ED4019">
              <w:rPr>
                <w:rFonts w:ascii="Times New Roman" w:hAnsi="Times New Roman"/>
              </w:rPr>
              <w:t>)</w:t>
            </w:r>
          </w:p>
        </w:tc>
      </w:tr>
    </w:tbl>
    <w:p w14:paraId="5B495F66" w14:textId="77777777" w:rsidR="00FD7B2A" w:rsidRPr="00ED4019" w:rsidRDefault="00FD7B2A">
      <w:pPr>
        <w:pStyle w:val="Compact"/>
        <w:jc w:val="both"/>
        <w:rPr>
          <w:rFonts w:ascii="Times New Roman" w:hAnsi="Times New Roman"/>
          <w:lang w:eastAsia="ko-KR"/>
        </w:rPr>
        <w:pPrChange w:id="5907" w:author="제이펍 출판사" w:date="2021-03-14T15:57:00Z">
          <w:pPr>
            <w:pStyle w:val="Compact"/>
          </w:pPr>
        </w:pPrChange>
      </w:pPr>
    </w:p>
    <w:p w14:paraId="28DDABE4" w14:textId="1B88C5C1" w:rsidR="00FD7B2A" w:rsidRDefault="00DE5BBC">
      <w:pPr>
        <w:pStyle w:val="2"/>
        <w:numPr>
          <w:ilvl w:val="0"/>
          <w:numId w:val="0"/>
        </w:numPr>
        <w:jc w:val="both"/>
        <w:pPrChange w:id="5908" w:author="user" w:date="2021-03-23T13:29:00Z">
          <w:pPr>
            <w:pStyle w:val="2"/>
            <w:numPr>
              <w:numId w:val="8"/>
            </w:numPr>
            <w:tabs>
              <w:tab w:val="num" w:pos="0"/>
            </w:tabs>
            <w:ind w:left="480" w:hanging="480"/>
          </w:pPr>
        </w:pPrChange>
      </w:pPr>
      <w:bookmarkStart w:id="5909" w:name="미래-학생수-예측"/>
      <w:ins w:id="5910" w:author="user" w:date="2021-03-23T13:29:00Z">
        <w:r>
          <w:rPr>
            <w:rFonts w:hint="eastAsia"/>
            <w:lang w:eastAsia="ko-KR"/>
          </w:rPr>
          <w:lastRenderedPageBreak/>
          <w:t xml:space="preserve">7.2.1 </w:t>
        </w:r>
      </w:ins>
      <w:r w:rsidR="00FD7B2A">
        <w:t>미래 학생수 예측</w:t>
      </w:r>
    </w:p>
    <w:p w14:paraId="5B180984" w14:textId="3C2B25F2" w:rsidR="00FD7B2A" w:rsidRPr="00ED4019" w:rsidDel="00DE5BBC" w:rsidRDefault="00FD7B2A">
      <w:pPr>
        <w:jc w:val="both"/>
        <w:rPr>
          <w:del w:id="5911" w:author="user" w:date="2021-03-23T13:29:00Z"/>
          <w:rFonts w:ascii="Times New Roman" w:hAnsi="Times New Roman"/>
          <w:lang w:eastAsia="ko-KR"/>
        </w:rPr>
        <w:pPrChange w:id="5912" w:author="제이펍 출판사" w:date="2021-03-14T15:57:00Z">
          <w:pPr/>
        </w:pPrChange>
      </w:pPr>
      <w:r w:rsidRPr="00ED4019">
        <w:rPr>
          <w:rFonts w:ascii="Times New Roman" w:hAnsi="Times New Roman"/>
          <w:lang w:eastAsia="ko-KR"/>
        </w:rPr>
        <w:t>fable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프레임워크로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미래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학생수를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예측해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보자</w:t>
      </w:r>
      <w:r w:rsidRPr="00ED4019">
        <w:rPr>
          <w:rFonts w:ascii="Times New Roman" w:hAnsi="Times New Roman"/>
          <w:lang w:eastAsia="ko-KR"/>
        </w:rPr>
        <w:t>.</w:t>
      </w:r>
      <w:ins w:id="5913" w:author="user" w:date="2021-03-23T13:29:00Z">
        <w:r w:rsidR="00DE5BBC">
          <w:rPr>
            <w:rFonts w:ascii="Times New Roman" w:hAnsi="Times New Roman" w:hint="eastAsia"/>
            <w:lang w:eastAsia="ko-KR"/>
          </w:rPr>
          <w:t xml:space="preserve"> </w:t>
        </w:r>
      </w:ins>
    </w:p>
    <w:p w14:paraId="4431F5ED" w14:textId="2B7731B6" w:rsidR="00FD7B2A" w:rsidRPr="00ED4019" w:rsidRDefault="00FD7B2A">
      <w:pPr>
        <w:jc w:val="both"/>
        <w:rPr>
          <w:rFonts w:ascii="Times New Roman" w:hAnsi="Times New Roman"/>
          <w:lang w:eastAsia="ko-KR"/>
        </w:rPr>
        <w:pPrChange w:id="5914" w:author="user" w:date="2021-03-23T13:29:00Z">
          <w:pPr>
            <w:pStyle w:val="a0"/>
          </w:pPr>
        </w:pPrChange>
      </w:pPr>
      <w:r w:rsidRPr="00ED4019">
        <w:rPr>
          <w:rFonts w:ascii="Times New Roman" w:hAnsi="Times New Roman"/>
          <w:lang w:eastAsia="ko-KR"/>
        </w:rPr>
        <w:t>먼저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트레이닝</w:t>
      </w:r>
      <w:r w:rsidRPr="00ED4019">
        <w:rPr>
          <w:rFonts w:ascii="Times New Roman" w:hAnsi="Times New Roman"/>
          <w:lang w:eastAsia="ko-KR"/>
        </w:rPr>
        <w:t xml:space="preserve"> </w:t>
      </w:r>
      <w:del w:id="5915" w:author="user" w:date="2021-03-23T13:29:00Z">
        <w:r w:rsidRPr="00ED4019" w:rsidDel="00DE5BBC">
          <w:rPr>
            <w:rFonts w:ascii="Times New Roman" w:hAnsi="Times New Roman" w:hint="eastAsia"/>
            <w:lang w:eastAsia="ko-KR"/>
          </w:rPr>
          <w:delText>셋과</w:delText>
        </w:r>
      </w:del>
      <w:ins w:id="5916" w:author="user" w:date="2021-03-23T13:29:00Z">
        <w:r w:rsidR="00DE5BBC">
          <w:rPr>
            <w:rFonts w:ascii="Times New Roman" w:hAnsi="Times New Roman" w:hint="eastAsia"/>
            <w:lang w:eastAsia="ko-KR"/>
          </w:rPr>
          <w:t>세트와</w:t>
        </w:r>
      </w:ins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테스트</w:t>
      </w:r>
      <w:ins w:id="5917" w:author="user" w:date="2021-03-23T13:29:00Z">
        <w:r w:rsidR="00DE5BBC">
          <w:rPr>
            <w:rFonts w:ascii="Times New Roman" w:hAnsi="Times New Roman" w:hint="eastAsia"/>
            <w:lang w:eastAsia="ko-KR"/>
          </w:rPr>
          <w:t xml:space="preserve"> </w:t>
        </w:r>
      </w:ins>
      <w:ins w:id="5918" w:author="user" w:date="2021-03-23T13:30:00Z">
        <w:r w:rsidR="00DE5BBC">
          <w:rPr>
            <w:rFonts w:ascii="Times New Roman" w:hAnsi="Times New Roman" w:hint="eastAsia"/>
            <w:lang w:eastAsia="ko-KR"/>
          </w:rPr>
          <w:t>세트를</w:t>
        </w:r>
      </w:ins>
      <w:del w:id="5919" w:author="user" w:date="2021-03-23T13:30:00Z">
        <w:r w:rsidRPr="00ED4019" w:rsidDel="00DE5BBC">
          <w:rPr>
            <w:rFonts w:ascii="Times New Roman" w:hAnsi="Times New Roman"/>
            <w:lang w:eastAsia="ko-KR"/>
          </w:rPr>
          <w:delText>셋을</w:delText>
        </w:r>
      </w:del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나눈다</w:t>
      </w:r>
      <w:r w:rsidRPr="00ED4019">
        <w:rPr>
          <w:rFonts w:ascii="Times New Roman" w:hAnsi="Times New Roman"/>
          <w:lang w:eastAsia="ko-KR"/>
        </w:rPr>
        <w:t xml:space="preserve">. </w:t>
      </w:r>
      <w:r w:rsidRPr="00ED4019">
        <w:rPr>
          <w:rFonts w:ascii="Times New Roman" w:hAnsi="Times New Roman"/>
          <w:lang w:eastAsia="ko-KR"/>
        </w:rPr>
        <w:t>트레이닝</w:t>
      </w:r>
      <w:r w:rsidRPr="00ED4019">
        <w:rPr>
          <w:rFonts w:ascii="Times New Roman" w:hAnsi="Times New Roman"/>
          <w:lang w:eastAsia="ko-KR"/>
        </w:rPr>
        <w:t xml:space="preserve"> </w:t>
      </w:r>
      <w:del w:id="5920" w:author="제이펍 출판사" w:date="2021-03-14T20:44:00Z">
        <w:r w:rsidRPr="00ED4019" w:rsidDel="001B4014">
          <w:rPr>
            <w:rFonts w:ascii="Times New Roman" w:hAnsi="Times New Roman"/>
            <w:lang w:eastAsia="ko-KR"/>
          </w:rPr>
          <w:delText>데이터</w:delText>
        </w:r>
        <w:r w:rsidRPr="00ED4019" w:rsidDel="001B4014">
          <w:rPr>
            <w:rFonts w:ascii="Times New Roman" w:hAnsi="Times New Roman"/>
            <w:lang w:eastAsia="ko-KR"/>
          </w:rPr>
          <w:delText xml:space="preserve"> </w:delText>
        </w:r>
        <w:r w:rsidRPr="00ED4019" w:rsidDel="001B4014">
          <w:rPr>
            <w:rFonts w:ascii="Times New Roman" w:hAnsi="Times New Roman"/>
            <w:lang w:eastAsia="ko-KR"/>
          </w:rPr>
          <w:delText>셋과</w:delText>
        </w:r>
      </w:del>
      <w:ins w:id="5921" w:author="제이펍 출판사" w:date="2021-03-14T20:44:00Z">
        <w:r w:rsidR="001B4014">
          <w:rPr>
            <w:rFonts w:ascii="Times New Roman" w:hAnsi="Times New Roman"/>
            <w:lang w:eastAsia="ko-KR"/>
          </w:rPr>
          <w:t>데이터</w:t>
        </w:r>
        <w:r w:rsidR="001B4014">
          <w:rPr>
            <w:rFonts w:ascii="Times New Roman" w:hAnsi="Times New Roman"/>
            <w:lang w:eastAsia="ko-KR"/>
          </w:rPr>
          <w:t xml:space="preserve"> </w:t>
        </w:r>
        <w:r w:rsidR="001B4014">
          <w:rPr>
            <w:rFonts w:ascii="Times New Roman" w:hAnsi="Times New Roman"/>
            <w:lang w:eastAsia="ko-KR"/>
          </w:rPr>
          <w:t>세트와</w:t>
        </w:r>
      </w:ins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테스트</w:t>
      </w:r>
      <w:r w:rsidRPr="00ED4019">
        <w:rPr>
          <w:rFonts w:ascii="Times New Roman" w:hAnsi="Times New Roman"/>
          <w:lang w:eastAsia="ko-KR"/>
        </w:rPr>
        <w:t xml:space="preserve"> </w:t>
      </w:r>
      <w:del w:id="5922" w:author="제이펍 출판사" w:date="2021-03-14T20:44:00Z">
        <w:r w:rsidRPr="00ED4019" w:rsidDel="001B4014">
          <w:rPr>
            <w:rFonts w:ascii="Times New Roman" w:hAnsi="Times New Roman"/>
            <w:lang w:eastAsia="ko-KR"/>
          </w:rPr>
          <w:delText>데이터</w:delText>
        </w:r>
        <w:r w:rsidRPr="00ED4019" w:rsidDel="001B4014">
          <w:rPr>
            <w:rFonts w:ascii="Times New Roman" w:hAnsi="Times New Roman"/>
            <w:lang w:eastAsia="ko-KR"/>
          </w:rPr>
          <w:delText xml:space="preserve"> </w:delText>
        </w:r>
        <w:r w:rsidRPr="00ED4019" w:rsidDel="001B4014">
          <w:rPr>
            <w:rFonts w:ascii="Times New Roman" w:hAnsi="Times New Roman"/>
            <w:lang w:eastAsia="ko-KR"/>
          </w:rPr>
          <w:delText>셋은</w:delText>
        </w:r>
      </w:del>
      <w:ins w:id="5923" w:author="제이펍 출판사" w:date="2021-03-14T20:44:00Z">
        <w:r w:rsidR="001B4014">
          <w:rPr>
            <w:rFonts w:ascii="Times New Roman" w:hAnsi="Times New Roman"/>
            <w:lang w:eastAsia="ko-KR"/>
          </w:rPr>
          <w:t>데이터</w:t>
        </w:r>
        <w:r w:rsidR="001B4014">
          <w:rPr>
            <w:rFonts w:ascii="Times New Roman" w:hAnsi="Times New Roman"/>
            <w:lang w:eastAsia="ko-KR"/>
          </w:rPr>
          <w:t xml:space="preserve"> </w:t>
        </w:r>
        <w:r w:rsidR="001B4014">
          <w:rPr>
            <w:rFonts w:ascii="Times New Roman" w:hAnsi="Times New Roman"/>
            <w:lang w:eastAsia="ko-KR"/>
          </w:rPr>
          <w:t>세트는</w:t>
        </w:r>
      </w:ins>
      <w:r w:rsidRPr="00ED4019">
        <w:rPr>
          <w:rFonts w:ascii="Times New Roman" w:hAnsi="Times New Roman"/>
          <w:lang w:eastAsia="ko-KR"/>
        </w:rPr>
        <w:t xml:space="preserve"> 80:20</w:t>
      </w:r>
      <w:r w:rsidRPr="00ED4019">
        <w:rPr>
          <w:rFonts w:ascii="Times New Roman" w:hAnsi="Times New Roman"/>
          <w:lang w:eastAsia="ko-KR"/>
        </w:rPr>
        <w:t>으로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나눈다</w:t>
      </w:r>
      <w:r w:rsidRPr="00ED4019">
        <w:rPr>
          <w:rFonts w:ascii="Times New Roman" w:hAnsi="Times New Roman"/>
          <w:lang w:eastAsia="ko-KR"/>
        </w:rPr>
        <w:t>.</w:t>
      </w:r>
    </w:p>
    <w:p w14:paraId="4BB4714B" w14:textId="77777777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5924" w:author="제이펍 출판사" w:date="2021-03-14T15:57:00Z">
          <w:pPr>
            <w:pStyle w:val="SourceCode"/>
          </w:pPr>
        </w:pPrChange>
      </w:pPr>
      <w:r w:rsidRPr="00ED4019">
        <w:rPr>
          <w:rStyle w:val="NormalTok"/>
          <w:rFonts w:ascii="Times New Roman" w:hAnsi="Times New Roman"/>
        </w:rPr>
        <w:t xml:space="preserve">split </w:t>
      </w:r>
      <w:r w:rsidRPr="00ED4019">
        <w:rPr>
          <w:rStyle w:val="OtherTok"/>
          <w:rFonts w:ascii="Times New Roman" w:hAnsi="Times New Roman"/>
        </w:rPr>
        <w:t>&lt;-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unctionTok"/>
          <w:rFonts w:ascii="Times New Roman" w:hAnsi="Times New Roman"/>
        </w:rPr>
        <w:t>floor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FunctionTok"/>
          <w:rFonts w:ascii="Times New Roman" w:hAnsi="Times New Roman"/>
        </w:rPr>
        <w:t>nrow</w:t>
      </w:r>
      <w:r w:rsidRPr="00ED4019">
        <w:rPr>
          <w:rStyle w:val="NormalTok"/>
          <w:rFonts w:ascii="Times New Roman" w:hAnsi="Times New Roman"/>
        </w:rPr>
        <w:t xml:space="preserve">(students.tsibble) </w:t>
      </w:r>
      <w:r w:rsidRPr="00ED4019">
        <w:rPr>
          <w:rStyle w:val="SpecialCharTok"/>
          <w:rFonts w:ascii="Times New Roman" w:hAnsi="Times New Roman"/>
        </w:rPr>
        <w:t>*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loatTok"/>
          <w:rFonts w:ascii="Times New Roman" w:hAnsi="Times New Roman"/>
        </w:rPr>
        <w:t>0.8</w:t>
      </w:r>
      <w:r w:rsidRPr="00ED4019">
        <w:rPr>
          <w:rStyle w:val="NormalTok"/>
          <w:rFonts w:ascii="Times New Roman" w:hAnsi="Times New Roman"/>
        </w:rPr>
        <w:t>)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students.tsibble.tr </w:t>
      </w:r>
      <w:r w:rsidRPr="00ED4019">
        <w:rPr>
          <w:rStyle w:val="OtherTok"/>
          <w:rFonts w:ascii="Times New Roman" w:hAnsi="Times New Roman"/>
        </w:rPr>
        <w:t>&lt;-</w:t>
      </w:r>
      <w:r w:rsidRPr="00ED4019">
        <w:rPr>
          <w:rStyle w:val="NormalTok"/>
          <w:rFonts w:ascii="Times New Roman" w:hAnsi="Times New Roman"/>
        </w:rPr>
        <w:t xml:space="preserve"> students.tsibble[</w:t>
      </w:r>
      <w:r w:rsidRPr="00ED4019">
        <w:rPr>
          <w:rStyle w:val="DecValTok"/>
          <w:rFonts w:ascii="Times New Roman" w:hAnsi="Times New Roman"/>
        </w:rPr>
        <w:t>1</w:t>
      </w:r>
      <w:r w:rsidRPr="00ED4019">
        <w:rPr>
          <w:rStyle w:val="SpecialCharTok"/>
          <w:rFonts w:ascii="Times New Roman" w:hAnsi="Times New Roman"/>
        </w:rPr>
        <w:t>:</w:t>
      </w:r>
      <w:r w:rsidRPr="00ED4019">
        <w:rPr>
          <w:rStyle w:val="NormalTok"/>
          <w:rFonts w:ascii="Times New Roman" w:hAnsi="Times New Roman"/>
        </w:rPr>
        <w:t xml:space="preserve">split, ]  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students.tsibble.test </w:t>
      </w:r>
      <w:r w:rsidRPr="00ED4019">
        <w:rPr>
          <w:rStyle w:val="OtherTok"/>
          <w:rFonts w:ascii="Times New Roman" w:hAnsi="Times New Roman"/>
        </w:rPr>
        <w:t>&lt;-</w:t>
      </w:r>
      <w:r w:rsidRPr="00ED4019">
        <w:rPr>
          <w:rStyle w:val="NormalTok"/>
          <w:rFonts w:ascii="Times New Roman" w:hAnsi="Times New Roman"/>
        </w:rPr>
        <w:t xml:space="preserve"> students.tsibble[(split</w:t>
      </w:r>
      <w:r w:rsidRPr="00ED4019">
        <w:rPr>
          <w:rStyle w:val="SpecialCharTok"/>
          <w:rFonts w:ascii="Times New Roman" w:hAnsi="Times New Roman"/>
        </w:rPr>
        <w:t>+</w:t>
      </w:r>
      <w:r w:rsidRPr="00ED4019">
        <w:rPr>
          <w:rStyle w:val="DecValTok"/>
          <w:rFonts w:ascii="Times New Roman" w:hAnsi="Times New Roman"/>
        </w:rPr>
        <w:t>1</w:t>
      </w:r>
      <w:r w:rsidRPr="00ED4019">
        <w:rPr>
          <w:rStyle w:val="NormalTok"/>
          <w:rFonts w:ascii="Times New Roman" w:hAnsi="Times New Roman"/>
        </w:rPr>
        <w:t>)</w:t>
      </w:r>
      <w:r w:rsidRPr="00ED4019">
        <w:rPr>
          <w:rStyle w:val="SpecialCharTok"/>
          <w:rFonts w:ascii="Times New Roman" w:hAnsi="Times New Roman"/>
        </w:rPr>
        <w:t>:</w:t>
      </w:r>
      <w:r w:rsidRPr="00ED4019">
        <w:rPr>
          <w:rStyle w:val="FunctionTok"/>
          <w:rFonts w:ascii="Times New Roman" w:hAnsi="Times New Roman"/>
        </w:rPr>
        <w:t>nrow</w:t>
      </w:r>
      <w:r w:rsidRPr="00ED4019">
        <w:rPr>
          <w:rStyle w:val="NormalTok"/>
          <w:rFonts w:ascii="Times New Roman" w:hAnsi="Times New Roman"/>
        </w:rPr>
        <w:t xml:space="preserve">(students.tsibble), ]  </w:t>
      </w:r>
    </w:p>
    <w:p w14:paraId="646B2F2C" w14:textId="7833DAAA" w:rsidR="00FD7B2A" w:rsidRDefault="00FD7B2A">
      <w:pPr>
        <w:pStyle w:val="comment"/>
        <w:ind w:left="400"/>
        <w:jc w:val="both"/>
        <w:rPr>
          <w:lang w:eastAsia="ko-KR"/>
        </w:rPr>
        <w:pPrChange w:id="5925" w:author="제이펍 출판사" w:date="2021-03-14T15:57:00Z">
          <w:pPr>
            <w:pStyle w:val="comment"/>
            <w:ind w:left="400"/>
          </w:pPr>
        </w:pPrChange>
      </w:pPr>
      <w:del w:id="5926" w:author="제이펍 출판사" w:date="2021-03-14T20:41:00Z">
        <w:r w:rsidDel="001B4014">
          <w:rPr>
            <w:lang w:eastAsia="ko-KR"/>
          </w:rPr>
          <w:delText>코드설명</w:delText>
        </w:r>
      </w:del>
      <w:ins w:id="5927" w:author="제이펍 출판사" w:date="2021-03-14T20:41:00Z">
        <w:r w:rsidR="001B4014">
          <w:rPr>
            <w:lang w:eastAsia="ko-KR"/>
          </w:rPr>
          <w:t>코드 설명</w:t>
        </w:r>
      </w:ins>
    </w:p>
    <w:p w14:paraId="7EFD9E85" w14:textId="4420E022" w:rsidR="00FD7B2A" w:rsidRDefault="00FD7B2A">
      <w:pPr>
        <w:pStyle w:val="comment"/>
        <w:numPr>
          <w:ilvl w:val="0"/>
          <w:numId w:val="41"/>
        </w:numPr>
        <w:jc w:val="both"/>
        <w:rPr>
          <w:lang w:eastAsia="ko-KR"/>
        </w:rPr>
        <w:pPrChange w:id="5928" w:author="제이펍 출판사" w:date="2021-03-14T15:57:00Z">
          <w:pPr>
            <w:pStyle w:val="comment"/>
            <w:numPr>
              <w:numId w:val="41"/>
            </w:numPr>
            <w:ind w:left="760" w:hanging="360"/>
          </w:pPr>
        </w:pPrChange>
      </w:pPr>
      <w:r>
        <w:rPr>
          <w:lang w:eastAsia="ko-KR"/>
        </w:rPr>
        <w:t>students.tsibble의 행</w:t>
      </w:r>
      <w:ins w:id="5929" w:author="user" w:date="2021-03-23T13:32:00Z">
        <w:r w:rsidR="00DE5BBC">
          <w:rPr>
            <w:rFonts w:hint="eastAsia"/>
            <w:lang w:eastAsia="ko-KR"/>
          </w:rPr>
          <w:t xml:space="preserve"> </w:t>
        </w:r>
      </w:ins>
      <w:del w:id="5930" w:author="user" w:date="2021-03-22T14:30:00Z">
        <w:r w:rsidDel="00252BEB">
          <w:rPr>
            <w:lang w:eastAsia="ko-KR"/>
          </w:rPr>
          <w:delText>갯수</w:delText>
        </w:r>
      </w:del>
      <w:ins w:id="5931" w:author="user" w:date="2021-03-22T14:30:00Z">
        <w:r w:rsidR="00252BEB">
          <w:rPr>
            <w:lang w:eastAsia="ko-KR"/>
          </w:rPr>
          <w:t>개수</w:t>
        </w:r>
      </w:ins>
      <w:r>
        <w:rPr>
          <w:lang w:eastAsia="ko-KR"/>
        </w:rPr>
        <w:t>(</w:t>
      </w:r>
      <w:r w:rsidRPr="00ED4019">
        <w:rPr>
          <w:rStyle w:val="VerbatimChar"/>
          <w:rFonts w:ascii="Times New Roman" w:hAnsi="Times New Roman"/>
          <w:lang w:eastAsia="ko-KR"/>
        </w:rPr>
        <w:t>nrow</w:t>
      </w:r>
      <w:r>
        <w:rPr>
          <w:lang w:eastAsia="ko-KR"/>
        </w:rPr>
        <w:t>)의 0.8을 곱한 값의 내림값(</w:t>
      </w:r>
      <w:r w:rsidRPr="00ED4019">
        <w:rPr>
          <w:rStyle w:val="VerbatimChar"/>
          <w:rFonts w:ascii="Times New Roman" w:hAnsi="Times New Roman"/>
          <w:lang w:eastAsia="ko-KR"/>
        </w:rPr>
        <w:t>floor</w:t>
      </w:r>
      <w:r>
        <w:rPr>
          <w:lang w:eastAsia="ko-KR"/>
        </w:rPr>
        <w:t>)을 구해 80:20으로 나눌 위치를 split에 저장</w:t>
      </w:r>
    </w:p>
    <w:p w14:paraId="62B757F7" w14:textId="77777777" w:rsidR="00FD7B2A" w:rsidRDefault="00FD7B2A">
      <w:pPr>
        <w:pStyle w:val="comment"/>
        <w:numPr>
          <w:ilvl w:val="0"/>
          <w:numId w:val="41"/>
        </w:numPr>
        <w:jc w:val="both"/>
        <w:pPrChange w:id="5932" w:author="제이펍 출판사" w:date="2021-03-14T15:57:00Z">
          <w:pPr>
            <w:pStyle w:val="comment"/>
            <w:numPr>
              <w:numId w:val="41"/>
            </w:numPr>
            <w:ind w:left="760" w:hanging="360"/>
          </w:pPr>
        </w:pPrChange>
      </w:pPr>
      <w:r>
        <w:t>students.tsibble의 1열부터 split열까지를 studets.tsibble.tr로 저장</w:t>
      </w:r>
    </w:p>
    <w:p w14:paraId="2EB67E1E" w14:textId="77777777" w:rsidR="00FD7B2A" w:rsidRDefault="00FD7B2A">
      <w:pPr>
        <w:pStyle w:val="comment"/>
        <w:numPr>
          <w:ilvl w:val="0"/>
          <w:numId w:val="41"/>
        </w:numPr>
        <w:jc w:val="both"/>
        <w:pPrChange w:id="5933" w:author="제이펍 출판사" w:date="2021-03-14T15:57:00Z">
          <w:pPr>
            <w:pStyle w:val="comment"/>
            <w:numPr>
              <w:numId w:val="41"/>
            </w:numPr>
            <w:ind w:left="760" w:hanging="360"/>
          </w:pPr>
        </w:pPrChange>
      </w:pPr>
      <w:r>
        <w:t>students.tsibble의 split+1열부터 마지막 열까지를 studets.tsibble.test로 저장</w:t>
      </w:r>
    </w:p>
    <w:p w14:paraId="2A110124" w14:textId="012D5D9E" w:rsidR="00FD7B2A" w:rsidRPr="00ED4019" w:rsidRDefault="00FD7B2A">
      <w:pPr>
        <w:jc w:val="both"/>
        <w:rPr>
          <w:rFonts w:ascii="Times New Roman" w:hAnsi="Times New Roman"/>
          <w:lang w:eastAsia="ko-KR"/>
        </w:rPr>
        <w:pPrChange w:id="5934" w:author="제이펍 출판사" w:date="2021-03-14T15:57:00Z">
          <w:pPr/>
        </w:pPrChange>
      </w:pPr>
      <w:r w:rsidRPr="00ED4019">
        <w:rPr>
          <w:rStyle w:val="VerbatimChar"/>
          <w:rFonts w:ascii="Times New Roman" w:hAnsi="Times New Roman"/>
          <w:lang w:eastAsia="ko-KR"/>
        </w:rPr>
        <w:t>model()</w:t>
      </w:r>
      <w:r w:rsidRPr="00ED4019">
        <w:rPr>
          <w:rFonts w:ascii="Times New Roman" w:hAnsi="Times New Roman"/>
          <w:lang w:eastAsia="ko-KR"/>
        </w:rPr>
        <w:t>에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트레이닝</w:t>
      </w:r>
      <w:r w:rsidRPr="00ED4019">
        <w:rPr>
          <w:rFonts w:ascii="Times New Roman" w:hAnsi="Times New Roman"/>
          <w:lang w:eastAsia="ko-KR"/>
        </w:rPr>
        <w:t xml:space="preserve"> </w:t>
      </w:r>
      <w:del w:id="5935" w:author="제이펍 출판사" w:date="2021-03-14T20:44:00Z">
        <w:r w:rsidRPr="00ED4019" w:rsidDel="001B4014">
          <w:rPr>
            <w:rFonts w:ascii="Times New Roman" w:hAnsi="Times New Roman"/>
            <w:lang w:eastAsia="ko-KR"/>
          </w:rPr>
          <w:delText>데이터</w:delText>
        </w:r>
        <w:r w:rsidRPr="00ED4019" w:rsidDel="001B4014">
          <w:rPr>
            <w:rFonts w:ascii="Times New Roman" w:hAnsi="Times New Roman"/>
            <w:lang w:eastAsia="ko-KR"/>
          </w:rPr>
          <w:delText xml:space="preserve"> </w:delText>
        </w:r>
        <w:r w:rsidRPr="00ED4019" w:rsidDel="001B4014">
          <w:rPr>
            <w:rFonts w:ascii="Times New Roman" w:hAnsi="Times New Roman"/>
            <w:lang w:eastAsia="ko-KR"/>
          </w:rPr>
          <w:delText>셋과</w:delText>
        </w:r>
      </w:del>
      <w:ins w:id="5936" w:author="제이펍 출판사" w:date="2021-03-14T20:44:00Z">
        <w:r w:rsidR="001B4014">
          <w:rPr>
            <w:rFonts w:ascii="Times New Roman" w:hAnsi="Times New Roman"/>
            <w:lang w:eastAsia="ko-KR"/>
          </w:rPr>
          <w:t>데이터</w:t>
        </w:r>
        <w:r w:rsidR="001B4014">
          <w:rPr>
            <w:rFonts w:ascii="Times New Roman" w:hAnsi="Times New Roman"/>
            <w:lang w:eastAsia="ko-KR"/>
          </w:rPr>
          <w:t xml:space="preserve"> </w:t>
        </w:r>
        <w:r w:rsidR="001B4014">
          <w:rPr>
            <w:rFonts w:ascii="Times New Roman" w:hAnsi="Times New Roman"/>
            <w:lang w:eastAsia="ko-KR"/>
          </w:rPr>
          <w:t>세트와</w:t>
        </w:r>
      </w:ins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만들고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싶은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모델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함수를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사용하여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모델</w:t>
      </w:r>
      <w:r w:rsidRPr="00ED4019">
        <w:rPr>
          <w:rFonts w:ascii="Times New Roman" w:hAnsi="Times New Roman"/>
          <w:lang w:eastAsia="ko-KR"/>
        </w:rPr>
        <w:t xml:space="preserve"> </w:t>
      </w:r>
      <w:del w:id="5937" w:author="제이펍 출판사" w:date="2021-03-14T20:35:00Z">
        <w:r w:rsidRPr="00ED4019" w:rsidDel="00EE4FE2">
          <w:rPr>
            <w:rFonts w:ascii="Times New Roman" w:hAnsi="Times New Roman"/>
            <w:lang w:eastAsia="ko-KR"/>
          </w:rPr>
          <w:delText>데이터프레</w:delText>
        </w:r>
      </w:del>
      <w:ins w:id="5938" w:author="제이펍 출판사" w:date="2021-03-14T20:35:00Z">
        <w:r w:rsidR="00EE4FE2">
          <w:rPr>
            <w:rFonts w:ascii="Times New Roman" w:hAnsi="Times New Roman"/>
            <w:lang w:eastAsia="ko-KR"/>
          </w:rPr>
          <w:t>데이터</w:t>
        </w:r>
        <w:r w:rsidR="00EE4FE2">
          <w:rPr>
            <w:rFonts w:ascii="Times New Roman" w:hAnsi="Times New Roman"/>
            <w:lang w:eastAsia="ko-KR"/>
          </w:rPr>
          <w:t xml:space="preserve"> </w:t>
        </w:r>
        <w:r w:rsidR="00EE4FE2">
          <w:rPr>
            <w:rFonts w:ascii="Times New Roman" w:hAnsi="Times New Roman"/>
            <w:lang w:eastAsia="ko-KR"/>
          </w:rPr>
          <w:t>프레</w:t>
        </w:r>
      </w:ins>
      <w:r w:rsidRPr="00ED4019">
        <w:rPr>
          <w:rFonts w:ascii="Times New Roman" w:hAnsi="Times New Roman"/>
          <w:lang w:eastAsia="ko-KR"/>
        </w:rPr>
        <w:t>임</w:t>
      </w:r>
      <w:r w:rsidRPr="00ED4019">
        <w:rPr>
          <w:rFonts w:ascii="Times New Roman" w:hAnsi="Times New Roman" w:hint="eastAsia"/>
          <w:lang w:eastAsia="ko-KR"/>
        </w:rPr>
        <w:t>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만든다</w:t>
      </w:r>
      <w:r w:rsidRPr="00ED4019">
        <w:rPr>
          <w:rFonts w:ascii="Times New Roman" w:hAnsi="Times New Roman"/>
          <w:lang w:eastAsia="ko-KR"/>
        </w:rPr>
        <w:t xml:space="preserve">. </w:t>
      </w:r>
      <w:r w:rsidRPr="00ED4019">
        <w:rPr>
          <w:rFonts w:ascii="Times New Roman" w:hAnsi="Times New Roman"/>
          <w:lang w:eastAsia="ko-KR"/>
        </w:rPr>
        <w:t>아래에서는</w:t>
      </w:r>
      <w:r w:rsidRPr="00ED4019">
        <w:rPr>
          <w:rFonts w:ascii="Times New Roman" w:hAnsi="Times New Roman"/>
          <w:lang w:eastAsia="ko-KR"/>
        </w:rPr>
        <w:t xml:space="preserve"> ets, arima, naive, tslm, rw, mean, nnetar, prophet</w:t>
      </w:r>
      <w:r w:rsidRPr="00ED4019">
        <w:rPr>
          <w:rFonts w:ascii="Times New Roman" w:hAnsi="Times New Roman"/>
          <w:lang w:eastAsia="ko-KR"/>
        </w:rPr>
        <w:t>의</w:t>
      </w:r>
      <w:r w:rsidRPr="00ED4019">
        <w:rPr>
          <w:rFonts w:ascii="Times New Roman" w:hAnsi="Times New Roman"/>
          <w:lang w:eastAsia="ko-KR"/>
        </w:rPr>
        <w:t xml:space="preserve"> 8</w:t>
      </w:r>
      <w:r w:rsidRPr="00ED4019">
        <w:rPr>
          <w:rFonts w:ascii="Times New Roman" w:hAnsi="Times New Roman"/>
          <w:lang w:eastAsia="ko-KR"/>
        </w:rPr>
        <w:t>가지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모델을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만들었다</w:t>
      </w:r>
      <w:r w:rsidRPr="00ED4019">
        <w:rPr>
          <w:rFonts w:ascii="Times New Roman" w:hAnsi="Times New Roman"/>
          <w:lang w:eastAsia="ko-KR"/>
        </w:rPr>
        <w:t>.</w:t>
      </w:r>
      <w:r w:rsidRPr="00ED4019">
        <w:rPr>
          <w:rStyle w:val="a7"/>
          <w:rFonts w:ascii="Times New Roman" w:hAnsi="Times New Roman"/>
        </w:rPr>
        <w:footnoteReference w:id="46"/>
      </w:r>
    </w:p>
    <w:p w14:paraId="69659D6A" w14:textId="77777777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5945" w:author="제이펍 출판사" w:date="2021-03-14T15:57:00Z">
          <w:pPr>
            <w:pStyle w:val="SourceCode"/>
          </w:pPr>
        </w:pPrChange>
      </w:pPr>
      <w:r w:rsidRPr="00ED4019">
        <w:rPr>
          <w:rStyle w:val="NormalTok"/>
          <w:rFonts w:ascii="Times New Roman" w:hAnsi="Times New Roman"/>
          <w:lang w:eastAsia="ko-KR"/>
        </w:rPr>
        <w:t xml:space="preserve"> </w:t>
      </w:r>
      <w:r w:rsidRPr="00ED4019">
        <w:rPr>
          <w:rStyle w:val="FunctionTok"/>
          <w:rFonts w:ascii="Times New Roman" w:hAnsi="Times New Roman"/>
        </w:rPr>
        <w:t>library</w:t>
      </w:r>
      <w:r w:rsidRPr="00ED4019">
        <w:rPr>
          <w:rStyle w:val="NormalTok"/>
          <w:rFonts w:ascii="Times New Roman" w:hAnsi="Times New Roman"/>
        </w:rPr>
        <w:t xml:space="preserve">(fable)  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unctionTok"/>
          <w:rFonts w:ascii="Times New Roman" w:hAnsi="Times New Roman"/>
        </w:rPr>
        <w:t>library</w:t>
      </w:r>
      <w:r w:rsidRPr="00ED4019">
        <w:rPr>
          <w:rStyle w:val="NormalTok"/>
          <w:rFonts w:ascii="Times New Roman" w:hAnsi="Times New Roman"/>
        </w:rPr>
        <w:t xml:space="preserve">(fable.prophet)  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model.fable.students </w:t>
      </w:r>
      <w:r w:rsidRPr="00ED4019">
        <w:rPr>
          <w:rStyle w:val="OtherTok"/>
          <w:rFonts w:ascii="Times New Roman" w:hAnsi="Times New Roman"/>
        </w:rPr>
        <w:t>&lt;-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unctionTok"/>
          <w:rFonts w:ascii="Times New Roman" w:hAnsi="Times New Roman"/>
        </w:rPr>
        <w:t>model</w:t>
      </w:r>
      <w:r w:rsidRPr="00ED4019">
        <w:rPr>
          <w:rStyle w:val="NormalTok"/>
          <w:rFonts w:ascii="Times New Roman" w:hAnsi="Times New Roman"/>
        </w:rPr>
        <w:t xml:space="preserve">(students.tsibble.tr,    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      </w:t>
      </w:r>
      <w:r w:rsidRPr="00ED4019">
        <w:rPr>
          <w:rStyle w:val="AttributeTok"/>
          <w:rFonts w:ascii="Times New Roman" w:hAnsi="Times New Roman"/>
        </w:rPr>
        <w:t>ets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unctionTok"/>
          <w:rFonts w:ascii="Times New Roman" w:hAnsi="Times New Roman"/>
        </w:rPr>
        <w:t>ETS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NormalTok"/>
          <w:rFonts w:ascii="Times New Roman" w:hAnsi="Times New Roman"/>
        </w:rPr>
        <w:t>학생수계</w:t>
      </w:r>
      <w:r w:rsidRPr="00ED4019">
        <w:rPr>
          <w:rStyle w:val="NormalTok"/>
          <w:rFonts w:ascii="Times New Roman" w:hAnsi="Times New Roman"/>
        </w:rPr>
        <w:t>),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      </w:t>
      </w:r>
      <w:r w:rsidRPr="00ED4019">
        <w:rPr>
          <w:rStyle w:val="AttributeTok"/>
          <w:rFonts w:ascii="Times New Roman" w:hAnsi="Times New Roman"/>
        </w:rPr>
        <w:t>arima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unctionTok"/>
          <w:rFonts w:ascii="Times New Roman" w:hAnsi="Times New Roman"/>
        </w:rPr>
        <w:t>ARIMA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NormalTok"/>
          <w:rFonts w:ascii="Times New Roman" w:hAnsi="Times New Roman"/>
        </w:rPr>
        <w:t>학생수계</w:t>
      </w:r>
      <w:r w:rsidRPr="00ED4019">
        <w:rPr>
          <w:rStyle w:val="NormalTok"/>
          <w:rFonts w:ascii="Times New Roman" w:hAnsi="Times New Roman"/>
        </w:rPr>
        <w:t>),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      </w:t>
      </w:r>
      <w:r w:rsidRPr="00ED4019">
        <w:rPr>
          <w:rStyle w:val="AttributeTok"/>
          <w:rFonts w:ascii="Times New Roman" w:hAnsi="Times New Roman"/>
        </w:rPr>
        <w:t>naive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unctionTok"/>
          <w:rFonts w:ascii="Times New Roman" w:hAnsi="Times New Roman"/>
        </w:rPr>
        <w:t>NAIVE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NormalTok"/>
          <w:rFonts w:ascii="Times New Roman" w:hAnsi="Times New Roman"/>
        </w:rPr>
        <w:t>학생수계</w:t>
      </w:r>
      <w:r w:rsidRPr="00ED4019">
        <w:rPr>
          <w:rStyle w:val="NormalTok"/>
          <w:rFonts w:ascii="Times New Roman" w:hAnsi="Times New Roman"/>
        </w:rPr>
        <w:t>),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      </w:t>
      </w:r>
      <w:r w:rsidRPr="00ED4019">
        <w:rPr>
          <w:rStyle w:val="AttributeTok"/>
          <w:rFonts w:ascii="Times New Roman" w:hAnsi="Times New Roman"/>
        </w:rPr>
        <w:t>tslm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unctionTok"/>
          <w:rFonts w:ascii="Times New Roman" w:hAnsi="Times New Roman"/>
        </w:rPr>
        <w:t>TSLM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NormalTok"/>
          <w:rFonts w:ascii="Times New Roman" w:hAnsi="Times New Roman"/>
        </w:rPr>
        <w:t>학생수계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pecialCharTok"/>
          <w:rFonts w:ascii="Times New Roman" w:hAnsi="Times New Roman"/>
        </w:rPr>
        <w:t>~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unctionTok"/>
          <w:rFonts w:ascii="Times New Roman" w:hAnsi="Times New Roman"/>
        </w:rPr>
        <w:t>trend</w:t>
      </w:r>
      <w:r w:rsidRPr="00ED4019">
        <w:rPr>
          <w:rStyle w:val="NormalTok"/>
          <w:rFonts w:ascii="Times New Roman" w:hAnsi="Times New Roman"/>
        </w:rPr>
        <w:t>()),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      </w:t>
      </w:r>
      <w:r w:rsidRPr="00ED4019">
        <w:rPr>
          <w:rStyle w:val="AttributeTok"/>
          <w:rFonts w:ascii="Times New Roman" w:hAnsi="Times New Roman"/>
        </w:rPr>
        <w:t>rw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unctionTok"/>
          <w:rFonts w:ascii="Times New Roman" w:hAnsi="Times New Roman"/>
        </w:rPr>
        <w:t>RW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NormalTok"/>
          <w:rFonts w:ascii="Times New Roman" w:hAnsi="Times New Roman"/>
        </w:rPr>
        <w:t>학생수계</w:t>
      </w:r>
      <w:r w:rsidRPr="00ED4019">
        <w:rPr>
          <w:rStyle w:val="NormalTok"/>
          <w:rFonts w:ascii="Times New Roman" w:hAnsi="Times New Roman"/>
        </w:rPr>
        <w:t>),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      </w:t>
      </w:r>
      <w:r w:rsidRPr="00ED4019">
        <w:rPr>
          <w:rStyle w:val="AttributeTok"/>
          <w:rFonts w:ascii="Times New Roman" w:hAnsi="Times New Roman"/>
        </w:rPr>
        <w:t>mean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unctionTok"/>
          <w:rFonts w:ascii="Times New Roman" w:hAnsi="Times New Roman"/>
        </w:rPr>
        <w:t>MEAN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NormalTok"/>
          <w:rFonts w:ascii="Times New Roman" w:hAnsi="Times New Roman"/>
        </w:rPr>
        <w:t>학생수계</w:t>
      </w:r>
      <w:r w:rsidRPr="00ED4019">
        <w:rPr>
          <w:rStyle w:val="NormalTok"/>
          <w:rFonts w:ascii="Times New Roman" w:hAnsi="Times New Roman"/>
        </w:rPr>
        <w:t>),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      </w:t>
      </w:r>
      <w:r w:rsidRPr="00ED4019">
        <w:rPr>
          <w:rStyle w:val="AttributeTok"/>
          <w:rFonts w:ascii="Times New Roman" w:hAnsi="Times New Roman"/>
        </w:rPr>
        <w:t>nnetar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unctionTok"/>
          <w:rFonts w:ascii="Times New Roman" w:hAnsi="Times New Roman"/>
        </w:rPr>
        <w:t>NNETAR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NormalTok"/>
          <w:rFonts w:ascii="Times New Roman" w:hAnsi="Times New Roman"/>
        </w:rPr>
        <w:t>학생수계</w:t>
      </w:r>
      <w:r w:rsidRPr="00ED4019">
        <w:rPr>
          <w:rStyle w:val="NormalTok"/>
          <w:rFonts w:ascii="Times New Roman" w:hAnsi="Times New Roman"/>
        </w:rPr>
        <w:t>),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      </w:t>
      </w:r>
      <w:r w:rsidRPr="00ED4019">
        <w:rPr>
          <w:rStyle w:val="AttributeTok"/>
          <w:rFonts w:ascii="Times New Roman" w:hAnsi="Times New Roman"/>
        </w:rPr>
        <w:t>prophet =</w:t>
      </w:r>
      <w:r w:rsidRPr="00ED4019">
        <w:rPr>
          <w:rStyle w:val="NormalTok"/>
          <w:rFonts w:ascii="Times New Roman" w:hAnsi="Times New Roman"/>
        </w:rPr>
        <w:t xml:space="preserve"> fable.prophet</w:t>
      </w:r>
      <w:r w:rsidRPr="00ED4019">
        <w:rPr>
          <w:rStyle w:val="SpecialCharTok"/>
          <w:rFonts w:ascii="Times New Roman" w:hAnsi="Times New Roman"/>
        </w:rPr>
        <w:t>::</w:t>
      </w:r>
      <w:r w:rsidRPr="00ED4019">
        <w:rPr>
          <w:rStyle w:val="FunctionTok"/>
          <w:rFonts w:ascii="Times New Roman" w:hAnsi="Times New Roman"/>
        </w:rPr>
        <w:t>prophet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NormalTok"/>
          <w:rFonts w:ascii="Times New Roman" w:hAnsi="Times New Roman"/>
        </w:rPr>
        <w:t>학생수계</w:t>
      </w:r>
      <w:r w:rsidRPr="00ED4019">
        <w:rPr>
          <w:rStyle w:val="NormalTok"/>
          <w:rFonts w:ascii="Times New Roman" w:hAnsi="Times New Roman"/>
        </w:rPr>
        <w:t>)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       )</w:t>
      </w:r>
    </w:p>
    <w:p w14:paraId="7A54D574" w14:textId="7858B061" w:rsidR="00FD7B2A" w:rsidRDefault="00FD7B2A">
      <w:pPr>
        <w:pStyle w:val="comment"/>
        <w:ind w:left="400"/>
        <w:jc w:val="both"/>
        <w:rPr>
          <w:lang w:eastAsia="ko-KR"/>
        </w:rPr>
        <w:pPrChange w:id="5946" w:author="제이펍 출판사" w:date="2021-03-14T15:57:00Z">
          <w:pPr>
            <w:pStyle w:val="comment"/>
            <w:ind w:left="400"/>
          </w:pPr>
        </w:pPrChange>
      </w:pPr>
      <w:del w:id="5947" w:author="제이펍 출판사" w:date="2021-03-14T20:41:00Z">
        <w:r w:rsidDel="001B4014">
          <w:rPr>
            <w:lang w:eastAsia="ko-KR"/>
          </w:rPr>
          <w:delText>코드설명</w:delText>
        </w:r>
      </w:del>
      <w:ins w:id="5948" w:author="제이펍 출판사" w:date="2021-03-14T20:41:00Z">
        <w:r w:rsidR="001B4014">
          <w:rPr>
            <w:lang w:eastAsia="ko-KR"/>
          </w:rPr>
          <w:t>코드 설명</w:t>
        </w:r>
      </w:ins>
    </w:p>
    <w:p w14:paraId="238DBD33" w14:textId="395B12F5" w:rsidR="00FD7B2A" w:rsidRDefault="00FD7B2A">
      <w:pPr>
        <w:pStyle w:val="comment"/>
        <w:numPr>
          <w:ilvl w:val="0"/>
          <w:numId w:val="41"/>
        </w:numPr>
        <w:jc w:val="both"/>
        <w:rPr>
          <w:lang w:eastAsia="ko-KR"/>
        </w:rPr>
        <w:pPrChange w:id="5949" w:author="제이펍 출판사" w:date="2021-03-14T15:57:00Z">
          <w:pPr>
            <w:pStyle w:val="comment"/>
            <w:numPr>
              <w:numId w:val="41"/>
            </w:numPr>
            <w:ind w:left="760" w:hanging="360"/>
          </w:pPr>
        </w:pPrChange>
      </w:pPr>
      <w:r w:rsidRPr="00ED4019">
        <w:rPr>
          <w:rStyle w:val="VerbatimChar"/>
          <w:rFonts w:ascii="Times New Roman" w:hAnsi="Times New Roman"/>
          <w:lang w:eastAsia="ko-KR"/>
        </w:rPr>
        <w:t>fable</w:t>
      </w:r>
      <w:r>
        <w:rPr>
          <w:lang w:eastAsia="ko-KR"/>
        </w:rPr>
        <w:t xml:space="preserve">과 </w:t>
      </w:r>
      <w:r w:rsidRPr="00ED4019">
        <w:rPr>
          <w:rStyle w:val="VerbatimChar"/>
          <w:rFonts w:ascii="Times New Roman" w:hAnsi="Times New Roman"/>
          <w:lang w:eastAsia="ko-KR"/>
        </w:rPr>
        <w:t>fable.prophet</w:t>
      </w:r>
      <w:r>
        <w:rPr>
          <w:lang w:eastAsia="ko-KR"/>
        </w:rPr>
        <w:t xml:space="preserve"> 패키지를 로딩 code 3</w:t>
      </w:r>
      <w:del w:id="5950" w:author="user" w:date="2021-03-23T13:34:00Z">
        <w:r w:rsidDel="00CC68FD">
          <w:rPr>
            <w:lang w:eastAsia="ko-KR"/>
          </w:rPr>
          <w:delText xml:space="preserve"> </w:delText>
        </w:r>
      </w:del>
      <w:r>
        <w:rPr>
          <w:lang w:eastAsia="ko-KR"/>
        </w:rPr>
        <w:t xml:space="preserve">: </w:t>
      </w:r>
      <w:r w:rsidRPr="00ED4019">
        <w:rPr>
          <w:rStyle w:val="VerbatimChar"/>
          <w:rFonts w:ascii="Times New Roman" w:hAnsi="Times New Roman"/>
          <w:lang w:eastAsia="ko-KR"/>
        </w:rPr>
        <w:t>model()</w:t>
      </w:r>
      <w:ins w:id="5951" w:author="user" w:date="2021-03-23T13:33:00Z">
        <w:r w:rsidR="00CC68FD">
          <w:rPr>
            <w:rStyle w:val="VerbatimChar"/>
            <w:rFonts w:ascii="Times New Roman" w:hAnsi="Times New Roman" w:hint="eastAsia"/>
            <w:lang w:eastAsia="ko-KR"/>
          </w:rPr>
          <w:t xml:space="preserve"> </w:t>
        </w:r>
      </w:ins>
      <w:r>
        <w:rPr>
          <w:lang w:eastAsia="ko-KR"/>
        </w:rPr>
        <w:t xml:space="preserve">함수에 총 8개의 모델이 담긴 </w:t>
      </w:r>
      <w:del w:id="5952" w:author="제이펍 출판사" w:date="2021-03-14T20:35:00Z">
        <w:r w:rsidDel="00EE4FE2">
          <w:rPr>
            <w:lang w:eastAsia="ko-KR"/>
          </w:rPr>
          <w:delText>데이터프레</w:delText>
        </w:r>
      </w:del>
      <w:ins w:id="5953" w:author="제이펍 출판사" w:date="2021-03-14T20:35:00Z">
        <w:r w:rsidR="00EE4FE2">
          <w:rPr>
            <w:lang w:eastAsia="ko-KR"/>
          </w:rPr>
          <w:t>데이터 프레</w:t>
        </w:r>
      </w:ins>
      <w:r>
        <w:rPr>
          <w:lang w:eastAsia="ko-KR"/>
        </w:rPr>
        <w:t>임을 만듬.</w:t>
      </w:r>
    </w:p>
    <w:p w14:paraId="0FA02353" w14:textId="5EE32BD9" w:rsidR="00FD7B2A" w:rsidRDefault="00FD7B2A">
      <w:pPr>
        <w:pStyle w:val="comment"/>
        <w:numPr>
          <w:ilvl w:val="0"/>
          <w:numId w:val="41"/>
        </w:numPr>
        <w:jc w:val="both"/>
        <w:pPrChange w:id="5954" w:author="제이펍 출판사" w:date="2021-03-14T15:57:00Z">
          <w:pPr>
            <w:pStyle w:val="comment"/>
            <w:numPr>
              <w:numId w:val="41"/>
            </w:numPr>
            <w:ind w:left="760" w:hanging="360"/>
          </w:pPr>
        </w:pPrChange>
      </w:pPr>
      <w:del w:id="5955" w:author="제이펍 출판사" w:date="2021-03-14T20:19:00Z">
        <w:r w:rsidDel="00766301">
          <w:delText>컬럼</w:delText>
        </w:r>
      </w:del>
      <w:ins w:id="5956" w:author="제이펍 출판사" w:date="2021-03-14T20:19:00Z">
        <w:r w:rsidR="00766301">
          <w:t>칼럼</w:t>
        </w:r>
      </w:ins>
      <w:r>
        <w:t>명은 ets, arima, naive, tslm, rw, mean, nnetar, prophet으로 설정하여 model.fable.students 객체 생성. TSLM 모델에는 추세를 반영해 줌</w:t>
      </w:r>
    </w:p>
    <w:p w14:paraId="0D77D9CF" w14:textId="77777777" w:rsidR="00FD7B2A" w:rsidRPr="00ED4019" w:rsidRDefault="00FD7B2A">
      <w:pPr>
        <w:jc w:val="both"/>
        <w:rPr>
          <w:rFonts w:ascii="Times New Roman" w:hAnsi="Times New Roman"/>
          <w:lang w:eastAsia="ko-KR"/>
        </w:rPr>
        <w:pPrChange w:id="5957" w:author="제이펍 출판사" w:date="2021-03-14T15:57:00Z">
          <w:pPr/>
        </w:pPrChange>
      </w:pPr>
      <w:r w:rsidRPr="00ED4019">
        <w:rPr>
          <w:rFonts w:ascii="Times New Roman" w:hAnsi="Times New Roman"/>
          <w:lang w:eastAsia="ko-KR"/>
        </w:rPr>
        <w:lastRenderedPageBreak/>
        <w:t>위에서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생성한</w:t>
      </w:r>
      <w:r w:rsidRPr="00ED4019">
        <w:rPr>
          <w:rFonts w:ascii="Times New Roman" w:hAnsi="Times New Roman"/>
          <w:lang w:eastAsia="ko-KR"/>
        </w:rPr>
        <w:t xml:space="preserve"> model.fable.students </w:t>
      </w:r>
      <w:r w:rsidRPr="00ED4019">
        <w:rPr>
          <w:rFonts w:ascii="Times New Roman" w:hAnsi="Times New Roman"/>
          <w:lang w:eastAsia="ko-KR"/>
        </w:rPr>
        <w:t>객체를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Style w:val="VerbatimChar"/>
          <w:rFonts w:ascii="Times New Roman" w:hAnsi="Times New Roman"/>
          <w:lang w:eastAsia="ko-KR"/>
        </w:rPr>
        <w:t>forecast()</w:t>
      </w:r>
      <w:r w:rsidRPr="00ED4019">
        <w:rPr>
          <w:rFonts w:ascii="Times New Roman" w:hAnsi="Times New Roman"/>
          <w:lang w:eastAsia="ko-KR"/>
        </w:rPr>
        <w:t>에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전달하여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예측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결과를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생성한다</w:t>
      </w:r>
      <w:r w:rsidRPr="00ED4019">
        <w:rPr>
          <w:rFonts w:ascii="Times New Roman" w:hAnsi="Times New Roman"/>
          <w:lang w:eastAsia="ko-KR"/>
        </w:rPr>
        <w:t xml:space="preserve">. </w:t>
      </w:r>
      <w:r w:rsidRPr="00ED4019">
        <w:rPr>
          <w:rStyle w:val="VerbatimChar"/>
          <w:rFonts w:ascii="Times New Roman" w:hAnsi="Times New Roman"/>
          <w:lang w:eastAsia="ko-KR"/>
        </w:rPr>
        <w:t>h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매개변수로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예측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기간을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설정한다</w:t>
      </w:r>
      <w:r w:rsidRPr="00ED4019">
        <w:rPr>
          <w:rFonts w:ascii="Times New Roman" w:hAnsi="Times New Roman"/>
          <w:lang w:eastAsia="ko-KR"/>
        </w:rPr>
        <w:t>.</w:t>
      </w:r>
    </w:p>
    <w:p w14:paraId="49EB8595" w14:textId="77777777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5958" w:author="제이펍 출판사" w:date="2021-03-14T15:57:00Z">
          <w:pPr>
            <w:pStyle w:val="SourceCode"/>
          </w:pPr>
        </w:pPrChange>
      </w:pPr>
      <w:r w:rsidRPr="00ED4019">
        <w:rPr>
          <w:rStyle w:val="NormalTok"/>
          <w:rFonts w:ascii="Times New Roman" w:hAnsi="Times New Roman"/>
        </w:rPr>
        <w:t xml:space="preserve">forecast.fable.students </w:t>
      </w:r>
      <w:r w:rsidRPr="00ED4019">
        <w:rPr>
          <w:rStyle w:val="OtherTok"/>
          <w:rFonts w:ascii="Times New Roman" w:hAnsi="Times New Roman"/>
        </w:rPr>
        <w:t>&lt;-</w:t>
      </w:r>
      <w:r w:rsidRPr="00ED4019">
        <w:rPr>
          <w:rStyle w:val="NormalTok"/>
          <w:rFonts w:ascii="Times New Roman" w:hAnsi="Times New Roman"/>
        </w:rPr>
        <w:t xml:space="preserve"> </w:t>
      </w:r>
      <w:proofErr w:type="gramStart"/>
      <w:r w:rsidRPr="00ED4019">
        <w:rPr>
          <w:rStyle w:val="FunctionTok"/>
          <w:rFonts w:ascii="Times New Roman" w:hAnsi="Times New Roman"/>
        </w:rPr>
        <w:t>forecast</w:t>
      </w:r>
      <w:r w:rsidRPr="00ED4019">
        <w:rPr>
          <w:rStyle w:val="NormalTok"/>
          <w:rFonts w:ascii="Times New Roman" w:hAnsi="Times New Roman"/>
        </w:rPr>
        <w:t>(</w:t>
      </w:r>
      <w:proofErr w:type="gramEnd"/>
      <w:r w:rsidRPr="00ED4019">
        <w:rPr>
          <w:rStyle w:val="NormalTok"/>
          <w:rFonts w:ascii="Times New Roman" w:hAnsi="Times New Roman"/>
        </w:rPr>
        <w:t xml:space="preserve">model.fable.students, </w:t>
      </w:r>
      <w:r w:rsidRPr="00ED4019">
        <w:rPr>
          <w:rStyle w:val="AttributeTok"/>
          <w:rFonts w:ascii="Times New Roman" w:hAnsi="Times New Roman"/>
        </w:rPr>
        <w:t>h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DecValTok"/>
          <w:rFonts w:ascii="Times New Roman" w:hAnsi="Times New Roman"/>
        </w:rPr>
        <w:t>10</w:t>
      </w:r>
      <w:r w:rsidRPr="00ED4019">
        <w:rPr>
          <w:rStyle w:val="NormalTok"/>
          <w:rFonts w:ascii="Times New Roman" w:hAnsi="Times New Roman"/>
        </w:rPr>
        <w:t>)</w:t>
      </w:r>
    </w:p>
    <w:p w14:paraId="6B70857C" w14:textId="7D73668E" w:rsidR="00FD7B2A" w:rsidRDefault="00FD7B2A">
      <w:pPr>
        <w:pStyle w:val="comment"/>
        <w:ind w:left="400"/>
        <w:jc w:val="both"/>
        <w:rPr>
          <w:lang w:eastAsia="ko-KR"/>
        </w:rPr>
        <w:pPrChange w:id="5959" w:author="제이펍 출판사" w:date="2021-03-14T15:57:00Z">
          <w:pPr>
            <w:pStyle w:val="comment"/>
            <w:ind w:left="400"/>
          </w:pPr>
        </w:pPrChange>
      </w:pPr>
      <w:del w:id="5960" w:author="제이펍 출판사" w:date="2021-03-14T20:41:00Z">
        <w:r w:rsidDel="001B4014">
          <w:rPr>
            <w:lang w:eastAsia="ko-KR"/>
          </w:rPr>
          <w:delText>코드설명</w:delText>
        </w:r>
      </w:del>
      <w:ins w:id="5961" w:author="제이펍 출판사" w:date="2021-03-14T20:41:00Z">
        <w:r w:rsidR="001B4014">
          <w:rPr>
            <w:lang w:eastAsia="ko-KR"/>
          </w:rPr>
          <w:t>코드 설명</w:t>
        </w:r>
      </w:ins>
    </w:p>
    <w:p w14:paraId="56BDD683" w14:textId="2D26D074" w:rsidR="00FD7B2A" w:rsidRDefault="00FD7B2A">
      <w:pPr>
        <w:pStyle w:val="comment"/>
        <w:numPr>
          <w:ilvl w:val="0"/>
          <w:numId w:val="41"/>
        </w:numPr>
        <w:jc w:val="both"/>
        <w:rPr>
          <w:lang w:eastAsia="ko-KR"/>
        </w:rPr>
        <w:pPrChange w:id="5962" w:author="제이펍 출판사" w:date="2021-03-14T15:57:00Z">
          <w:pPr>
            <w:pStyle w:val="comment"/>
            <w:numPr>
              <w:numId w:val="41"/>
            </w:numPr>
            <w:ind w:left="760" w:hanging="360"/>
          </w:pPr>
        </w:pPrChange>
      </w:pPr>
      <w:r w:rsidRPr="00ED4019">
        <w:rPr>
          <w:rStyle w:val="VerbatimChar"/>
          <w:rFonts w:ascii="Times New Roman" w:hAnsi="Times New Roman"/>
          <w:lang w:eastAsia="ko-KR"/>
        </w:rPr>
        <w:t>forecast()</w:t>
      </w:r>
      <w:r>
        <w:rPr>
          <w:lang w:eastAsia="ko-KR"/>
        </w:rPr>
        <w:t xml:space="preserve"> 함수에 </w:t>
      </w:r>
      <w:commentRangeStart w:id="5963"/>
      <w:r>
        <w:rPr>
          <w:lang w:eastAsia="ko-KR"/>
        </w:rPr>
        <w:t>예측에</w:t>
      </w:r>
      <w:commentRangeEnd w:id="5963"/>
      <w:r w:rsidR="00CC68FD">
        <w:rPr>
          <w:rStyle w:val="af3"/>
          <w:rFonts w:ascii="Consolas" w:eastAsia="나눔바른고딕" w:hAnsi="Consolas" w:cstheme="minorBidi"/>
          <w:color w:val="auto"/>
        </w:rPr>
        <w:commentReference w:id="5963"/>
      </w:r>
      <w:r>
        <w:rPr>
          <w:lang w:eastAsia="ko-KR"/>
        </w:rPr>
        <w:t xml:space="preserve"> 사용할 모델 </w:t>
      </w:r>
      <w:del w:id="5964" w:author="제이펍 출판사" w:date="2021-03-14T20:35:00Z">
        <w:r w:rsidDel="00EE4FE2">
          <w:rPr>
            <w:lang w:eastAsia="ko-KR"/>
          </w:rPr>
          <w:delText>데이터프레</w:delText>
        </w:r>
      </w:del>
      <w:ins w:id="5965" w:author="제이펍 출판사" w:date="2021-03-14T20:35:00Z">
        <w:r w:rsidR="00EE4FE2">
          <w:rPr>
            <w:lang w:eastAsia="ko-KR"/>
          </w:rPr>
          <w:t>데이터 프레</w:t>
        </w:r>
      </w:ins>
      <w:r>
        <w:rPr>
          <w:lang w:eastAsia="ko-KR"/>
        </w:rPr>
        <w:t xml:space="preserve">임(model.fable.students)과 </w:t>
      </w:r>
      <w:del w:id="5966" w:author="user" w:date="2021-03-22T15:37:00Z">
        <w:r w:rsidDel="00F94B86">
          <w:rPr>
            <w:lang w:eastAsia="ko-KR"/>
          </w:rPr>
          <w:delText>예측기간</w:delText>
        </w:r>
      </w:del>
      <w:ins w:id="5967" w:author="user" w:date="2021-03-22T15:37:00Z">
        <w:r w:rsidR="00F94B86">
          <w:rPr>
            <w:lang w:eastAsia="ko-KR"/>
          </w:rPr>
          <w:t>예측 기간</w:t>
        </w:r>
      </w:ins>
      <w:r>
        <w:rPr>
          <w:lang w:eastAsia="ko-KR"/>
        </w:rPr>
        <w:t>을 10년(</w:t>
      </w:r>
      <w:r w:rsidRPr="00ED4019">
        <w:rPr>
          <w:rStyle w:val="VerbatimChar"/>
          <w:rFonts w:ascii="Times New Roman" w:hAnsi="Times New Roman"/>
          <w:lang w:eastAsia="ko-KR"/>
        </w:rPr>
        <w:t>h = 10</w:t>
      </w:r>
      <w:r>
        <w:rPr>
          <w:lang w:eastAsia="ko-KR"/>
        </w:rPr>
        <w:t>)으로 설정하여 결과를 forecast.fable.students에 저장</w:t>
      </w:r>
    </w:p>
    <w:p w14:paraId="4BDB5228" w14:textId="77777777" w:rsidR="00FD7B2A" w:rsidRPr="00ED4019" w:rsidRDefault="00FD7B2A">
      <w:pPr>
        <w:jc w:val="both"/>
        <w:rPr>
          <w:rFonts w:ascii="Times New Roman" w:hAnsi="Times New Roman"/>
          <w:lang w:eastAsia="ko-KR"/>
        </w:rPr>
        <w:pPrChange w:id="5968" w:author="제이펍 출판사" w:date="2021-03-14T15:57:00Z">
          <w:pPr/>
        </w:pPrChange>
      </w:pPr>
      <w:r w:rsidRPr="00ED4019">
        <w:rPr>
          <w:rStyle w:val="VerbatimChar"/>
          <w:rFonts w:ascii="Times New Roman" w:hAnsi="Times New Roman"/>
          <w:lang w:eastAsia="ko-KR"/>
        </w:rPr>
        <w:t>autoplot()</w:t>
      </w:r>
      <w:r w:rsidRPr="00ED4019">
        <w:rPr>
          <w:rFonts w:ascii="Times New Roman" w:hAnsi="Times New Roman"/>
          <w:lang w:eastAsia="ko-KR"/>
        </w:rPr>
        <w:t>에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Style w:val="VerbatimChar"/>
          <w:rFonts w:ascii="Times New Roman" w:hAnsi="Times New Roman"/>
          <w:lang w:eastAsia="ko-KR"/>
        </w:rPr>
        <w:t>forecast()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결과</w:t>
      </w:r>
      <w:r w:rsidRPr="00ED4019">
        <w:rPr>
          <w:rFonts w:ascii="Times New Roman" w:hAnsi="Times New Roman"/>
          <w:lang w:eastAsia="ko-KR"/>
        </w:rPr>
        <w:t xml:space="preserve">, </w:t>
      </w:r>
      <w:r w:rsidRPr="00ED4019">
        <w:rPr>
          <w:rFonts w:ascii="Times New Roman" w:hAnsi="Times New Roman"/>
          <w:lang w:eastAsia="ko-KR"/>
        </w:rPr>
        <w:t>원본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데이터</w:t>
      </w:r>
      <w:r w:rsidRPr="00ED4019">
        <w:rPr>
          <w:rFonts w:ascii="Times New Roman" w:hAnsi="Times New Roman"/>
          <w:lang w:eastAsia="ko-KR"/>
        </w:rPr>
        <w:t xml:space="preserve">, </w:t>
      </w:r>
      <w:r w:rsidRPr="00ED4019">
        <w:rPr>
          <w:rFonts w:ascii="Times New Roman" w:hAnsi="Times New Roman"/>
          <w:lang w:eastAsia="ko-KR"/>
        </w:rPr>
        <w:t>레벨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매개변수를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전달</w:t>
      </w:r>
      <w:r w:rsidRPr="00ED4019">
        <w:rPr>
          <w:rFonts w:ascii="Times New Roman" w:hAnsi="Times New Roman"/>
          <w:lang w:eastAsia="ko-KR"/>
        </w:rPr>
        <w:t>하여</w:t>
      </w:r>
      <w:r w:rsidRPr="00ED4019">
        <w:rPr>
          <w:rFonts w:ascii="Times New Roman" w:hAnsi="Times New Roman"/>
          <w:lang w:eastAsia="ko-KR"/>
        </w:rPr>
        <w:t xml:space="preserve"> plot</w:t>
      </w:r>
      <w:r w:rsidRPr="00ED4019">
        <w:rPr>
          <w:rFonts w:ascii="Times New Roman" w:hAnsi="Times New Roman"/>
          <w:lang w:eastAsia="ko-KR"/>
        </w:rPr>
        <w:t>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생성한다</w:t>
      </w:r>
      <w:r w:rsidRPr="00ED4019">
        <w:rPr>
          <w:rFonts w:ascii="Times New Roman" w:hAnsi="Times New Roman"/>
          <w:lang w:eastAsia="ko-KR"/>
        </w:rPr>
        <w:t>.</w:t>
      </w:r>
    </w:p>
    <w:p w14:paraId="37EB97F5" w14:textId="77777777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5969" w:author="제이펍 출판사" w:date="2021-03-14T15:57:00Z">
          <w:pPr>
            <w:pStyle w:val="SourceCode"/>
          </w:pPr>
        </w:pPrChange>
      </w:pPr>
      <w:proofErr w:type="gramStart"/>
      <w:r w:rsidRPr="00ED4019">
        <w:rPr>
          <w:rStyle w:val="FunctionTok"/>
          <w:rFonts w:ascii="Times New Roman" w:hAnsi="Times New Roman"/>
        </w:rPr>
        <w:t>autoplot</w:t>
      </w:r>
      <w:r w:rsidRPr="00ED4019">
        <w:rPr>
          <w:rStyle w:val="NormalTok"/>
          <w:rFonts w:ascii="Times New Roman" w:hAnsi="Times New Roman"/>
        </w:rPr>
        <w:t>(</w:t>
      </w:r>
      <w:proofErr w:type="gramEnd"/>
      <w:r w:rsidRPr="00ED4019">
        <w:rPr>
          <w:rStyle w:val="NormalTok"/>
          <w:rFonts w:ascii="Times New Roman" w:hAnsi="Times New Roman"/>
        </w:rPr>
        <w:t xml:space="preserve">forecast.fable.students, students.tsibble, </w:t>
      </w:r>
      <w:r w:rsidRPr="00ED4019">
        <w:rPr>
          <w:rStyle w:val="AttributeTok"/>
          <w:rFonts w:ascii="Times New Roman" w:hAnsi="Times New Roman"/>
        </w:rPr>
        <w:t>level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ConstantTok"/>
          <w:rFonts w:ascii="Times New Roman" w:hAnsi="Times New Roman"/>
        </w:rPr>
        <w:t>NULL</w:t>
      </w:r>
      <w:r w:rsidRPr="00ED4019">
        <w:rPr>
          <w:rStyle w:val="NormalTok"/>
          <w:rFonts w:ascii="Times New Roman" w:hAnsi="Times New Roman"/>
        </w:rPr>
        <w:t>)</w:t>
      </w:r>
    </w:p>
    <w:p w14:paraId="64315A28" w14:textId="77777777" w:rsidR="00FD7B2A" w:rsidRPr="00ED4019" w:rsidRDefault="00FD7B2A">
      <w:pPr>
        <w:pStyle w:val="Figure"/>
        <w:jc w:val="both"/>
        <w:rPr>
          <w:rFonts w:ascii="Times New Roman" w:hAnsi="Times New Roman"/>
        </w:rPr>
        <w:pPrChange w:id="5970" w:author="제이펍 출판사" w:date="2021-03-14T15:57:00Z">
          <w:pPr>
            <w:pStyle w:val="Figure"/>
          </w:pPr>
        </w:pPrChange>
      </w:pPr>
      <w:r w:rsidRPr="00ED4019">
        <w:rPr>
          <w:rFonts w:ascii="Times New Roman" w:hAnsi="Times New Roman"/>
          <w:noProof/>
          <w:lang w:eastAsia="ko-KR"/>
        </w:rPr>
        <w:drawing>
          <wp:inline distT="0" distB="0" distL="0" distR="0" wp14:anchorId="249B998C" wp14:editId="005E62A9">
            <wp:extent cx="4572000" cy="3657600"/>
            <wp:effectExtent l="0" t="0" r="0" b="0"/>
            <wp:docPr id="181" name="그림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"/>
                    <pic:cNvPicPr>
                      <a:picLocks noChangeAspect="1" noChangeArrowheads="1"/>
                    </pic:cNvPicPr>
                  </pic:nvPicPr>
                  <pic:blipFill>
                    <a:blip r:embed="rId18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45CADA9" w14:textId="77777777" w:rsidR="00FD7B2A" w:rsidRPr="00ED4019" w:rsidRDefault="00FD7B2A">
      <w:pPr>
        <w:pStyle w:val="a6"/>
        <w:jc w:val="both"/>
        <w:rPr>
          <w:rFonts w:ascii="Times New Roman" w:hAnsi="Times New Roman"/>
        </w:rPr>
        <w:pPrChange w:id="5971" w:author="제이펍 출판사" w:date="2021-03-14T15:57:00Z">
          <w:pPr>
            <w:pStyle w:val="a6"/>
            <w:jc w:val="center"/>
          </w:pPr>
        </w:pPrChange>
      </w:pPr>
      <w:commentRangeStart w:id="5972"/>
      <w:r w:rsidRPr="00ED4019">
        <w:rPr>
          <w:rFonts w:ascii="Times New Roman" w:hAnsi="Times New Roman" w:hint="eastAsia"/>
        </w:rPr>
        <w:t>그림</w:t>
      </w:r>
      <w:r w:rsidRPr="00ED4019">
        <w:rPr>
          <w:rFonts w:ascii="Times New Roman" w:hAnsi="Times New Roman" w:hint="eastAsia"/>
        </w:rPr>
        <w:t xml:space="preserve"> </w:t>
      </w:r>
      <w:r w:rsidRPr="00ED4019">
        <w:rPr>
          <w:rFonts w:ascii="Times New Roman" w:hAnsi="Times New Roman"/>
        </w:rPr>
        <w:t>7-5</w:t>
      </w:r>
      <w:commentRangeEnd w:id="5972"/>
      <w:r w:rsidR="00CC68FD">
        <w:rPr>
          <w:rStyle w:val="af3"/>
          <w:i w:val="0"/>
        </w:rPr>
        <w:commentReference w:id="5972"/>
      </w:r>
    </w:p>
    <w:p w14:paraId="027F1346" w14:textId="4F325663" w:rsidR="00FD7B2A" w:rsidRDefault="00FD7B2A">
      <w:pPr>
        <w:pStyle w:val="comment"/>
        <w:ind w:left="400"/>
        <w:jc w:val="both"/>
        <w:rPr>
          <w:lang w:eastAsia="ko-KR"/>
        </w:rPr>
        <w:pPrChange w:id="5973" w:author="제이펍 출판사" w:date="2021-03-14T15:57:00Z">
          <w:pPr>
            <w:pStyle w:val="comment"/>
            <w:ind w:left="400"/>
          </w:pPr>
        </w:pPrChange>
      </w:pPr>
      <w:del w:id="5974" w:author="제이펍 출판사" w:date="2021-03-14T20:41:00Z">
        <w:r w:rsidDel="001B4014">
          <w:rPr>
            <w:lang w:eastAsia="ko-KR"/>
          </w:rPr>
          <w:delText>코드설명</w:delText>
        </w:r>
      </w:del>
      <w:ins w:id="5975" w:author="제이펍 출판사" w:date="2021-03-14T20:41:00Z">
        <w:r w:rsidR="001B4014">
          <w:rPr>
            <w:lang w:eastAsia="ko-KR"/>
          </w:rPr>
          <w:t>코드 설명</w:t>
        </w:r>
      </w:ins>
    </w:p>
    <w:p w14:paraId="601326F7" w14:textId="3BF1E8EB" w:rsidR="00FD7B2A" w:rsidRDefault="00FD7B2A">
      <w:pPr>
        <w:pStyle w:val="comment"/>
        <w:numPr>
          <w:ilvl w:val="0"/>
          <w:numId w:val="41"/>
        </w:numPr>
        <w:jc w:val="both"/>
        <w:rPr>
          <w:lang w:eastAsia="ko-KR"/>
        </w:rPr>
        <w:pPrChange w:id="5976" w:author="제이펍 출판사" w:date="2021-03-14T15:57:00Z">
          <w:pPr>
            <w:pStyle w:val="comment"/>
            <w:numPr>
              <w:numId w:val="41"/>
            </w:numPr>
            <w:ind w:left="760" w:hanging="360"/>
          </w:pPr>
        </w:pPrChange>
      </w:pPr>
      <w:r w:rsidRPr="00ED4019">
        <w:rPr>
          <w:rStyle w:val="VerbatimChar"/>
          <w:rFonts w:ascii="Times New Roman" w:hAnsi="Times New Roman"/>
          <w:lang w:eastAsia="ko-KR"/>
        </w:rPr>
        <w:t>autoplot()</w:t>
      </w:r>
      <w:r>
        <w:rPr>
          <w:lang w:eastAsia="ko-KR"/>
        </w:rPr>
        <w:t xml:space="preserve"> 함수에 plot을 생성할 forecast 결과, 원본</w:t>
      </w:r>
      <w:ins w:id="5977" w:author="user" w:date="2021-03-23T13:37:00Z">
        <w:r w:rsidR="00CC68FD">
          <w:rPr>
            <w:rFonts w:hint="eastAsia"/>
            <w:lang w:eastAsia="ko-KR"/>
          </w:rPr>
          <w:t xml:space="preserve"> </w:t>
        </w:r>
      </w:ins>
      <w:r>
        <w:rPr>
          <w:lang w:eastAsia="ko-KR"/>
        </w:rPr>
        <w:t>데이터, 레벨 생략(level = NULL)을 전달하여 plot을 생성</w:t>
      </w:r>
    </w:p>
    <w:p w14:paraId="59CAB6F6" w14:textId="0E27BA69" w:rsidR="00FD7B2A" w:rsidRPr="00ED4019" w:rsidRDefault="00FD7B2A">
      <w:pPr>
        <w:jc w:val="both"/>
        <w:rPr>
          <w:rFonts w:ascii="Times New Roman" w:hAnsi="Times New Roman"/>
          <w:lang w:eastAsia="ko-KR"/>
        </w:rPr>
        <w:pPrChange w:id="5978" w:author="제이펍 출판사" w:date="2021-03-14T15:57:00Z">
          <w:pPr/>
        </w:pPrChange>
      </w:pPr>
      <w:r w:rsidRPr="00ED4019">
        <w:rPr>
          <w:rFonts w:ascii="Times New Roman" w:hAnsi="Times New Roman"/>
          <w:lang w:eastAsia="ko-KR"/>
        </w:rPr>
        <w:t>생성한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모델들의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성능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측정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지</w:t>
      </w:r>
      <w:r w:rsidRPr="00ED4019">
        <w:rPr>
          <w:rFonts w:ascii="Times New Roman" w:hAnsi="Times New Roman" w:hint="eastAsia"/>
          <w:lang w:eastAsia="ko-KR"/>
        </w:rPr>
        <w:t>표</w:t>
      </w:r>
      <w:r w:rsidRPr="00ED4019">
        <w:rPr>
          <w:rFonts w:ascii="Times New Roman" w:hAnsi="Times New Roman"/>
          <w:lang w:eastAsia="ko-KR"/>
        </w:rPr>
        <w:t>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확인하기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위해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Style w:val="VerbatimChar"/>
          <w:rFonts w:ascii="Times New Roman" w:hAnsi="Times New Roman"/>
          <w:lang w:eastAsia="ko-KR"/>
        </w:rPr>
        <w:t>forecast()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결과를</w:t>
      </w:r>
      <w:r w:rsidRPr="00ED4019">
        <w:rPr>
          <w:rFonts w:ascii="Times New Roman" w:hAnsi="Times New Roman"/>
          <w:lang w:eastAsia="ko-KR"/>
        </w:rPr>
        <w:t xml:space="preserve"> accuracy() </w:t>
      </w:r>
      <w:r w:rsidRPr="00ED4019">
        <w:rPr>
          <w:rFonts w:ascii="Times New Roman" w:hAnsi="Times New Roman"/>
          <w:lang w:eastAsia="ko-KR"/>
        </w:rPr>
        <w:t>매개변수로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전달한다</w:t>
      </w:r>
      <w:r w:rsidRPr="00ED4019">
        <w:rPr>
          <w:rFonts w:ascii="Times New Roman" w:hAnsi="Times New Roman"/>
          <w:lang w:eastAsia="ko-KR"/>
        </w:rPr>
        <w:t xml:space="preserve">. </w:t>
      </w:r>
      <w:r w:rsidRPr="00ED4019">
        <w:rPr>
          <w:rFonts w:ascii="Times New Roman" w:hAnsi="Times New Roman"/>
          <w:lang w:eastAsia="ko-KR"/>
        </w:rPr>
        <w:t>성능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측정에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사용하기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위해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생성해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놓았던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전체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데이터의</w:t>
      </w:r>
      <w:r w:rsidRPr="00ED4019">
        <w:rPr>
          <w:rFonts w:ascii="Times New Roman" w:hAnsi="Times New Roman"/>
          <w:lang w:eastAsia="ko-KR"/>
        </w:rPr>
        <w:t xml:space="preserve"> 20% </w:t>
      </w:r>
      <w:r w:rsidRPr="00ED4019">
        <w:rPr>
          <w:rFonts w:ascii="Times New Roman" w:hAnsi="Times New Roman"/>
          <w:lang w:eastAsia="ko-KR"/>
        </w:rPr>
        <w:t>테스트</w:t>
      </w:r>
      <w:r w:rsidRPr="00ED4019">
        <w:rPr>
          <w:rFonts w:ascii="Times New Roman" w:hAnsi="Times New Roman"/>
          <w:lang w:eastAsia="ko-KR"/>
        </w:rPr>
        <w:t xml:space="preserve"> </w:t>
      </w:r>
      <w:del w:id="5979" w:author="제이펍 출판사" w:date="2021-03-14T20:44:00Z">
        <w:r w:rsidRPr="00ED4019" w:rsidDel="001B4014">
          <w:rPr>
            <w:rFonts w:ascii="Times New Roman" w:hAnsi="Times New Roman"/>
            <w:lang w:eastAsia="ko-KR"/>
          </w:rPr>
          <w:delText>데이터</w:delText>
        </w:r>
        <w:r w:rsidRPr="00ED4019" w:rsidDel="001B4014">
          <w:rPr>
            <w:rFonts w:ascii="Times New Roman" w:hAnsi="Times New Roman"/>
            <w:lang w:eastAsia="ko-KR"/>
          </w:rPr>
          <w:delText xml:space="preserve"> </w:delText>
        </w:r>
        <w:r w:rsidRPr="00ED4019" w:rsidDel="001B4014">
          <w:rPr>
            <w:rFonts w:ascii="Times New Roman" w:hAnsi="Times New Roman"/>
            <w:lang w:eastAsia="ko-KR"/>
          </w:rPr>
          <w:delText>셋을</w:delText>
        </w:r>
      </w:del>
      <w:ins w:id="5980" w:author="제이펍 출판사" w:date="2021-03-14T20:44:00Z">
        <w:r w:rsidR="001B4014">
          <w:rPr>
            <w:rFonts w:ascii="Times New Roman" w:hAnsi="Times New Roman"/>
            <w:lang w:eastAsia="ko-KR"/>
          </w:rPr>
          <w:t>데이터</w:t>
        </w:r>
        <w:r w:rsidR="001B4014">
          <w:rPr>
            <w:rFonts w:ascii="Times New Roman" w:hAnsi="Times New Roman"/>
            <w:lang w:eastAsia="ko-KR"/>
          </w:rPr>
          <w:t xml:space="preserve"> </w:t>
        </w:r>
        <w:r w:rsidR="001B4014">
          <w:rPr>
            <w:rFonts w:ascii="Times New Roman" w:hAnsi="Times New Roman"/>
            <w:lang w:eastAsia="ko-KR"/>
          </w:rPr>
          <w:t>세트를</w:t>
        </w:r>
      </w:ins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사용하여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성능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측정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지</w:t>
      </w:r>
      <w:r w:rsidRPr="00ED4019">
        <w:rPr>
          <w:rFonts w:ascii="Times New Roman" w:hAnsi="Times New Roman" w:hint="eastAsia"/>
          <w:lang w:eastAsia="ko-KR"/>
        </w:rPr>
        <w:t>표</w:t>
      </w:r>
      <w:r w:rsidRPr="00ED4019">
        <w:rPr>
          <w:rFonts w:ascii="Times New Roman" w:hAnsi="Times New Roman"/>
          <w:lang w:eastAsia="ko-KR"/>
        </w:rPr>
        <w:t>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산출한다</w:t>
      </w:r>
      <w:r w:rsidRPr="00ED4019">
        <w:rPr>
          <w:rFonts w:ascii="Times New Roman" w:hAnsi="Times New Roman"/>
          <w:lang w:eastAsia="ko-KR"/>
        </w:rPr>
        <w:t>.</w:t>
      </w:r>
    </w:p>
    <w:p w14:paraId="50D9D50E" w14:textId="77777777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5981" w:author="제이펍 출판사" w:date="2021-03-14T15:57:00Z">
          <w:pPr>
            <w:pStyle w:val="SourceCode"/>
          </w:pPr>
        </w:pPrChange>
      </w:pPr>
      <w:proofErr w:type="gramStart"/>
      <w:r w:rsidRPr="00ED4019">
        <w:rPr>
          <w:rStyle w:val="FunctionTok"/>
          <w:rFonts w:ascii="Times New Roman" w:hAnsi="Times New Roman"/>
        </w:rPr>
        <w:t>accuracy</w:t>
      </w:r>
      <w:r w:rsidRPr="00ED4019">
        <w:rPr>
          <w:rStyle w:val="NormalTok"/>
          <w:rFonts w:ascii="Times New Roman" w:hAnsi="Times New Roman"/>
        </w:rPr>
        <w:t>(</w:t>
      </w:r>
      <w:proofErr w:type="gramEnd"/>
      <w:r w:rsidRPr="00ED4019">
        <w:rPr>
          <w:rStyle w:val="NormalTok"/>
          <w:rFonts w:ascii="Times New Roman" w:hAnsi="Times New Roman"/>
        </w:rPr>
        <w:t xml:space="preserve">forecast.fable.students, students.tsibble.test) </w:t>
      </w:r>
      <w:r w:rsidRPr="00ED4019">
        <w:rPr>
          <w:rStyle w:val="SpecialCharTok"/>
          <w:rFonts w:ascii="Times New Roman" w:hAnsi="Times New Roman"/>
        </w:rPr>
        <w:t>%&gt;%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unctionTok"/>
          <w:rFonts w:ascii="Times New Roman" w:hAnsi="Times New Roman"/>
        </w:rPr>
        <w:t>arrange</w:t>
      </w:r>
      <w:r w:rsidRPr="00ED4019">
        <w:rPr>
          <w:rStyle w:val="NormalTok"/>
          <w:rFonts w:ascii="Times New Roman" w:hAnsi="Times New Roman"/>
        </w:rPr>
        <w:t>(RMSE)</w:t>
      </w:r>
    </w:p>
    <w:p w14:paraId="4FCF642F" w14:textId="77777777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5982" w:author="제이펍 출판사" w:date="2021-03-14T15:57:00Z">
          <w:pPr>
            <w:pStyle w:val="SourceCode"/>
          </w:pPr>
        </w:pPrChange>
      </w:pPr>
      <w:r w:rsidRPr="00ED4019">
        <w:rPr>
          <w:rStyle w:val="VerbatimChar"/>
          <w:rFonts w:ascii="Times New Roman" w:hAnsi="Times New Roman"/>
        </w:rPr>
        <w:t># A tibble: 8 x 10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  .</w:t>
      </w:r>
      <w:proofErr w:type="gramStart"/>
      <w:r w:rsidRPr="00ED4019">
        <w:rPr>
          <w:rStyle w:val="VerbatimChar"/>
          <w:rFonts w:ascii="Times New Roman" w:hAnsi="Times New Roman"/>
        </w:rPr>
        <w:t>model  .</w:t>
      </w:r>
      <w:proofErr w:type="gramEnd"/>
      <w:r w:rsidRPr="00ED4019">
        <w:rPr>
          <w:rStyle w:val="VerbatimChar"/>
          <w:rFonts w:ascii="Times New Roman" w:hAnsi="Times New Roman"/>
        </w:rPr>
        <w:t>type        ME     RMSE      MAE      MPE   MAPE  MASE RMSSE    AC</w:t>
      </w:r>
      <w:r w:rsidRPr="00ED4019">
        <w:rPr>
          <w:rStyle w:val="VerbatimChar"/>
          <w:rFonts w:ascii="Times New Roman" w:hAnsi="Times New Roman"/>
        </w:rPr>
        <w:lastRenderedPageBreak/>
        <w:t>F1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  &lt;chr&gt;   &lt;chr&gt;     &lt;dbl&gt;    &lt;dbl&gt;    &lt;dbl&gt;    &lt;dbl&gt;  &lt;dbl&gt; &lt;dbl&gt; &lt;dbl&gt;   &lt;dbl&gt;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1 ets     Test     -5862.   17477.   16449.  -</w:t>
      </w:r>
      <w:proofErr w:type="gramStart"/>
      <w:r w:rsidRPr="00ED4019">
        <w:rPr>
          <w:rStyle w:val="VerbatimChar"/>
          <w:rFonts w:ascii="Times New Roman" w:hAnsi="Times New Roman"/>
        </w:rPr>
        <w:t>0.0862  0.263</w:t>
      </w:r>
      <w:proofErr w:type="gramEnd"/>
      <w:r w:rsidRPr="00ED4019">
        <w:rPr>
          <w:rStyle w:val="VerbatimChar"/>
          <w:rFonts w:ascii="Times New Roman" w:hAnsi="Times New Roman"/>
        </w:rPr>
        <w:t xml:space="preserve">   NaN   NaN -0.0726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2 prophet Test    105383.  125348.  105383.   1.71    1.71    NaN   </w:t>
      </w:r>
      <w:proofErr w:type="gramStart"/>
      <w:r w:rsidRPr="00ED4019">
        <w:rPr>
          <w:rStyle w:val="VerbatimChar"/>
          <w:rFonts w:ascii="Times New Roman" w:hAnsi="Times New Roman"/>
        </w:rPr>
        <w:t>NaN  0.301</w:t>
      </w:r>
      <w:proofErr w:type="gramEnd"/>
      <w:r w:rsidRPr="00ED4019">
        <w:rPr>
          <w:rStyle w:val="VerbatimChar"/>
          <w:rFonts w:ascii="Times New Roman" w:hAnsi="Times New Roman"/>
        </w:rPr>
        <w:t xml:space="preserve"> 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3 arima   Test   -155457.  173482.  155457.  -2.51    2.51    NaN   </w:t>
      </w:r>
      <w:proofErr w:type="gramStart"/>
      <w:r w:rsidRPr="00ED4019">
        <w:rPr>
          <w:rStyle w:val="VerbatimChar"/>
          <w:rFonts w:ascii="Times New Roman" w:hAnsi="Times New Roman"/>
        </w:rPr>
        <w:t>NaN  0.443</w:t>
      </w:r>
      <w:proofErr w:type="gramEnd"/>
      <w:r w:rsidRPr="00ED4019">
        <w:rPr>
          <w:rStyle w:val="VerbatimChar"/>
          <w:rFonts w:ascii="Times New Roman" w:hAnsi="Times New Roman"/>
        </w:rPr>
        <w:t xml:space="preserve"> 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4 nnetar  Test   -449599.  499159.  449599.  -7.27    7.27    NaN   </w:t>
      </w:r>
      <w:proofErr w:type="gramStart"/>
      <w:r w:rsidRPr="00ED4019">
        <w:rPr>
          <w:rStyle w:val="VerbatimChar"/>
          <w:rFonts w:ascii="Times New Roman" w:hAnsi="Times New Roman"/>
        </w:rPr>
        <w:t>NaN  0.416</w:t>
      </w:r>
      <w:proofErr w:type="gramEnd"/>
      <w:r w:rsidRPr="00ED4019">
        <w:rPr>
          <w:rStyle w:val="VerbatimChar"/>
          <w:rFonts w:ascii="Times New Roman" w:hAnsi="Times New Roman"/>
        </w:rPr>
        <w:t xml:space="preserve"> 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5 tslm    Test   -499968.  505229.  499968.  -7.99    7.99    NaN   </w:t>
      </w:r>
      <w:proofErr w:type="gramStart"/>
      <w:r w:rsidRPr="00ED4019">
        <w:rPr>
          <w:rStyle w:val="VerbatimChar"/>
          <w:rFonts w:ascii="Times New Roman" w:hAnsi="Times New Roman"/>
        </w:rPr>
        <w:t>NaN  0.427</w:t>
      </w:r>
      <w:proofErr w:type="gramEnd"/>
      <w:r w:rsidRPr="00ED4019">
        <w:rPr>
          <w:rStyle w:val="VerbatimChar"/>
          <w:rFonts w:ascii="Times New Roman" w:hAnsi="Times New Roman"/>
        </w:rPr>
        <w:t xml:space="preserve"> 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6 naive   Test   -508685.  555965.  508685.  -8.21    8.21    NaN   </w:t>
      </w:r>
      <w:proofErr w:type="gramStart"/>
      <w:r w:rsidRPr="00ED4019">
        <w:rPr>
          <w:rStyle w:val="VerbatimChar"/>
          <w:rFonts w:ascii="Times New Roman" w:hAnsi="Times New Roman"/>
        </w:rPr>
        <w:t>NaN  0.413</w:t>
      </w:r>
      <w:proofErr w:type="gramEnd"/>
      <w:r w:rsidRPr="00ED4019">
        <w:rPr>
          <w:rStyle w:val="VerbatimChar"/>
          <w:rFonts w:ascii="Times New Roman" w:hAnsi="Times New Roman"/>
        </w:rPr>
        <w:t xml:space="preserve"> 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7 rw      Test   -508685.  555965.  508685.  -8.21    8.21    NaN   </w:t>
      </w:r>
      <w:proofErr w:type="gramStart"/>
      <w:r w:rsidRPr="00ED4019">
        <w:rPr>
          <w:rStyle w:val="VerbatimChar"/>
          <w:rFonts w:ascii="Times New Roman" w:hAnsi="Times New Roman"/>
        </w:rPr>
        <w:t>NaN  0.413</w:t>
      </w:r>
      <w:proofErr w:type="gramEnd"/>
      <w:r w:rsidRPr="00ED4019">
        <w:rPr>
          <w:rStyle w:val="VerbatimChar"/>
          <w:rFonts w:ascii="Times New Roman" w:hAnsi="Times New Roman"/>
        </w:rPr>
        <w:t xml:space="preserve"> 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8 mean    Test  -1683488. 1698372. 1683488. -26.9    26.9     NaN   </w:t>
      </w:r>
      <w:proofErr w:type="gramStart"/>
      <w:r w:rsidRPr="00ED4019">
        <w:rPr>
          <w:rStyle w:val="VerbatimChar"/>
          <w:rFonts w:ascii="Times New Roman" w:hAnsi="Times New Roman"/>
        </w:rPr>
        <w:t>NaN  0.413</w:t>
      </w:r>
      <w:proofErr w:type="gramEnd"/>
      <w:r w:rsidRPr="00ED4019">
        <w:rPr>
          <w:rStyle w:val="VerbatimChar"/>
          <w:rFonts w:ascii="Times New Roman" w:hAnsi="Times New Roman"/>
        </w:rPr>
        <w:t xml:space="preserve"> </w:t>
      </w:r>
    </w:p>
    <w:p w14:paraId="624340B4" w14:textId="5928F718" w:rsidR="00FD7B2A" w:rsidRDefault="00FD7B2A">
      <w:pPr>
        <w:pStyle w:val="comment"/>
        <w:ind w:left="400"/>
        <w:jc w:val="both"/>
        <w:rPr>
          <w:lang w:eastAsia="ko-KR"/>
        </w:rPr>
        <w:pPrChange w:id="5983" w:author="제이펍 출판사" w:date="2021-03-14T15:57:00Z">
          <w:pPr>
            <w:pStyle w:val="comment"/>
            <w:ind w:left="400"/>
          </w:pPr>
        </w:pPrChange>
      </w:pPr>
      <w:del w:id="5984" w:author="제이펍 출판사" w:date="2021-03-14T20:41:00Z">
        <w:r w:rsidDel="001B4014">
          <w:rPr>
            <w:lang w:eastAsia="ko-KR"/>
          </w:rPr>
          <w:delText>코드설명</w:delText>
        </w:r>
      </w:del>
      <w:ins w:id="5985" w:author="제이펍 출판사" w:date="2021-03-14T20:41:00Z">
        <w:r w:rsidR="001B4014">
          <w:rPr>
            <w:lang w:eastAsia="ko-KR"/>
          </w:rPr>
          <w:t>코드 설명</w:t>
        </w:r>
      </w:ins>
    </w:p>
    <w:p w14:paraId="49162D3B" w14:textId="4A81583C" w:rsidR="00FD7B2A" w:rsidRDefault="00FD7B2A">
      <w:pPr>
        <w:pStyle w:val="comment"/>
        <w:numPr>
          <w:ilvl w:val="0"/>
          <w:numId w:val="41"/>
        </w:numPr>
        <w:jc w:val="both"/>
        <w:rPr>
          <w:lang w:eastAsia="ko-KR"/>
        </w:rPr>
        <w:pPrChange w:id="5986" w:author="제이펍 출판사" w:date="2021-03-14T15:57:00Z">
          <w:pPr>
            <w:pStyle w:val="comment"/>
            <w:numPr>
              <w:numId w:val="41"/>
            </w:numPr>
            <w:ind w:left="760" w:hanging="360"/>
          </w:pPr>
        </w:pPrChange>
      </w:pPr>
      <w:r w:rsidRPr="00ED4019">
        <w:rPr>
          <w:rStyle w:val="VerbatimChar"/>
          <w:rFonts w:ascii="Times New Roman" w:hAnsi="Times New Roman"/>
          <w:lang w:eastAsia="ko-KR"/>
        </w:rPr>
        <w:t>accuracy()</w:t>
      </w:r>
      <w:r>
        <w:rPr>
          <w:lang w:eastAsia="ko-KR"/>
        </w:rPr>
        <w:t xml:space="preserve"> 함수에 forecast 결과, 테스트 </w:t>
      </w:r>
      <w:del w:id="5987" w:author="제이펍 출판사" w:date="2021-03-14T20:44:00Z">
        <w:r w:rsidDel="001B4014">
          <w:rPr>
            <w:lang w:eastAsia="ko-KR"/>
          </w:rPr>
          <w:delText>데이터 셋</w:delText>
        </w:r>
      </w:del>
      <w:ins w:id="5988" w:author="제이펍 출판사" w:date="2021-03-14T20:44:00Z">
        <w:r w:rsidR="001B4014">
          <w:rPr>
            <w:lang w:eastAsia="ko-KR"/>
          </w:rPr>
          <w:t>데이터 세트</w:t>
        </w:r>
      </w:ins>
      <w:r>
        <w:rPr>
          <w:lang w:eastAsia="ko-KR"/>
        </w:rPr>
        <w:t>인 students.tsibble.test를 사용하여 성능</w:t>
      </w:r>
      <w:ins w:id="5989" w:author="user" w:date="2021-03-23T13:37:00Z">
        <w:r w:rsidR="00CC68FD">
          <w:rPr>
            <w:rFonts w:hint="eastAsia"/>
            <w:lang w:eastAsia="ko-KR"/>
          </w:rPr>
          <w:t xml:space="preserve"> </w:t>
        </w:r>
      </w:ins>
      <w:r>
        <w:rPr>
          <w:lang w:eastAsia="ko-KR"/>
        </w:rPr>
        <w:t xml:space="preserve">측정 지수 </w:t>
      </w:r>
      <w:del w:id="5990" w:author="제이펍 출판사" w:date="2021-03-14T20:35:00Z">
        <w:r w:rsidDel="00EE4FE2">
          <w:rPr>
            <w:lang w:eastAsia="ko-KR"/>
          </w:rPr>
          <w:delText>데이터프레</w:delText>
        </w:r>
      </w:del>
      <w:ins w:id="5991" w:author="제이펍 출판사" w:date="2021-03-14T20:35:00Z">
        <w:r w:rsidR="00EE4FE2">
          <w:rPr>
            <w:lang w:eastAsia="ko-KR"/>
          </w:rPr>
          <w:t>데이터 프레</w:t>
        </w:r>
      </w:ins>
      <w:r>
        <w:rPr>
          <w:lang w:eastAsia="ko-KR"/>
        </w:rPr>
        <w:t>임을 생성하고 RMSE(</w:t>
      </w:r>
      <w:r w:rsidRPr="00ED4019">
        <w:rPr>
          <w:rStyle w:val="VerbatimChar"/>
          <w:rFonts w:ascii="Times New Roman" w:hAnsi="Times New Roman"/>
          <w:lang w:eastAsia="ko-KR"/>
        </w:rPr>
        <w:t>arrange(RMSE)</w:t>
      </w:r>
      <w:r>
        <w:rPr>
          <w:lang w:eastAsia="ko-KR"/>
        </w:rPr>
        <w:t>)를 기준으로 정렬</w:t>
      </w:r>
    </w:p>
    <w:p w14:paraId="72D2033A" w14:textId="0021CE38" w:rsidR="00FD7B2A" w:rsidRPr="00ED4019" w:rsidRDefault="00FD7B2A">
      <w:pPr>
        <w:jc w:val="both"/>
        <w:rPr>
          <w:rFonts w:ascii="Times New Roman" w:hAnsi="Times New Roman"/>
          <w:lang w:eastAsia="ko-KR"/>
        </w:rPr>
        <w:pPrChange w:id="5992" w:author="제이펍 출판사" w:date="2021-03-14T15:57:00Z">
          <w:pPr/>
        </w:pPrChange>
      </w:pPr>
      <w:r w:rsidRPr="00ED4019">
        <w:rPr>
          <w:rFonts w:ascii="Times New Roman" w:hAnsi="Times New Roman"/>
          <w:lang w:eastAsia="ko-KR"/>
        </w:rPr>
        <w:t>성능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측정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지수</w:t>
      </w:r>
      <w:r w:rsidRPr="00ED4019">
        <w:rPr>
          <w:rFonts w:ascii="Times New Roman" w:hAnsi="Times New Roman" w:hint="eastAsia"/>
          <w:lang w:eastAsia="ko-KR"/>
        </w:rPr>
        <w:t>를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확인하여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가장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성능이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좋은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모델</w:t>
      </w:r>
      <w:r w:rsidRPr="00ED4019">
        <w:rPr>
          <w:rFonts w:ascii="Times New Roman" w:hAnsi="Times New Roman"/>
          <w:lang w:eastAsia="ko-KR"/>
        </w:rPr>
        <w:t xml:space="preserve"> </w:t>
      </w:r>
      <w:del w:id="5993" w:author="user" w:date="2021-03-23T13:38:00Z">
        <w:r w:rsidRPr="00ED4019" w:rsidDel="00CC68FD">
          <w:rPr>
            <w:rFonts w:ascii="Times New Roman" w:hAnsi="Times New Roman" w:hint="eastAsia"/>
            <w:lang w:eastAsia="ko-KR"/>
          </w:rPr>
          <w:delText>2</w:delText>
        </w:r>
      </w:del>
      <w:ins w:id="5994" w:author="user" w:date="2021-03-23T13:38:00Z">
        <w:r w:rsidR="00CC68FD">
          <w:rPr>
            <w:rFonts w:ascii="Times New Roman" w:hAnsi="Times New Roman" w:hint="eastAsia"/>
            <w:lang w:eastAsia="ko-KR"/>
          </w:rPr>
          <w:t>두</w:t>
        </w:r>
        <w:r w:rsidR="00CC68FD">
          <w:rPr>
            <w:rFonts w:ascii="Times New Roman" w:hAnsi="Times New Roman" w:hint="eastAsia"/>
            <w:lang w:eastAsia="ko-KR"/>
          </w:rPr>
          <w:t xml:space="preserve"> </w:t>
        </w:r>
      </w:ins>
      <w:r w:rsidRPr="00ED4019">
        <w:rPr>
          <w:rFonts w:ascii="Times New Roman" w:hAnsi="Times New Roman"/>
          <w:lang w:eastAsia="ko-KR"/>
        </w:rPr>
        <w:t>개를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선택하여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저장한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del w:id="5995" w:author="제이펍 출판사" w:date="2021-03-14T20:35:00Z">
        <w:r w:rsidRPr="00ED4019" w:rsidDel="00EE4FE2">
          <w:rPr>
            <w:rFonts w:ascii="Times New Roman" w:hAnsi="Times New Roman"/>
            <w:lang w:eastAsia="ko-KR"/>
          </w:rPr>
          <w:delText>데이터프레</w:delText>
        </w:r>
      </w:del>
      <w:ins w:id="5996" w:author="제이펍 출판사" w:date="2021-03-14T20:35:00Z">
        <w:r w:rsidR="00EE4FE2">
          <w:rPr>
            <w:rFonts w:ascii="Times New Roman" w:hAnsi="Times New Roman"/>
            <w:lang w:eastAsia="ko-KR"/>
          </w:rPr>
          <w:t>데이터</w:t>
        </w:r>
        <w:r w:rsidR="00EE4FE2">
          <w:rPr>
            <w:rFonts w:ascii="Times New Roman" w:hAnsi="Times New Roman"/>
            <w:lang w:eastAsia="ko-KR"/>
          </w:rPr>
          <w:t xml:space="preserve"> </w:t>
        </w:r>
        <w:r w:rsidR="00EE4FE2">
          <w:rPr>
            <w:rFonts w:ascii="Times New Roman" w:hAnsi="Times New Roman"/>
            <w:lang w:eastAsia="ko-KR"/>
          </w:rPr>
          <w:t>프레</w:t>
        </w:r>
      </w:ins>
      <w:r w:rsidRPr="00ED4019">
        <w:rPr>
          <w:rFonts w:ascii="Times New Roman" w:hAnsi="Times New Roman"/>
          <w:lang w:eastAsia="ko-KR"/>
        </w:rPr>
        <w:t>임을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생성한다</w:t>
      </w:r>
      <w:r w:rsidRPr="00ED4019">
        <w:rPr>
          <w:rFonts w:ascii="Times New Roman" w:hAnsi="Times New Roman"/>
          <w:lang w:eastAsia="ko-KR"/>
        </w:rPr>
        <w:t>.</w:t>
      </w:r>
    </w:p>
    <w:p w14:paraId="7DD2BD41" w14:textId="77777777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5997" w:author="제이펍 출판사" w:date="2021-03-14T15:57:00Z">
          <w:pPr>
            <w:pStyle w:val="SourceCode"/>
          </w:pPr>
        </w:pPrChange>
      </w:pPr>
      <w:r w:rsidRPr="00ED4019">
        <w:rPr>
          <w:rStyle w:val="NormalTok"/>
          <w:rFonts w:ascii="Times New Roman" w:hAnsi="Times New Roman"/>
        </w:rPr>
        <w:t xml:space="preserve">best.model.fable.students </w:t>
      </w:r>
      <w:r w:rsidRPr="00ED4019">
        <w:rPr>
          <w:rStyle w:val="OtherTok"/>
          <w:rFonts w:ascii="Times New Roman" w:hAnsi="Times New Roman"/>
        </w:rPr>
        <w:t>&lt;-</w:t>
      </w:r>
      <w:r w:rsidRPr="00ED4019">
        <w:rPr>
          <w:rStyle w:val="NormalTok"/>
          <w:rFonts w:ascii="Times New Roman" w:hAnsi="Times New Roman"/>
        </w:rPr>
        <w:t xml:space="preserve"> model.fable.students </w:t>
      </w:r>
      <w:r w:rsidRPr="00ED4019">
        <w:rPr>
          <w:rStyle w:val="SpecialCharTok"/>
          <w:rFonts w:ascii="Times New Roman" w:hAnsi="Times New Roman"/>
        </w:rPr>
        <w:t>%</w:t>
      </w:r>
      <w:proofErr w:type="gramStart"/>
      <w:r w:rsidRPr="00ED4019">
        <w:rPr>
          <w:rStyle w:val="SpecialCharTok"/>
          <w:rFonts w:ascii="Times New Roman" w:hAnsi="Times New Roman"/>
        </w:rPr>
        <w:t>&gt;%</w:t>
      </w:r>
      <w:proofErr w:type="gramEnd"/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unctionTok"/>
          <w:rFonts w:ascii="Times New Roman" w:hAnsi="Times New Roman"/>
        </w:rPr>
        <w:t>select</w:t>
      </w:r>
      <w:r w:rsidRPr="00ED4019">
        <w:rPr>
          <w:rStyle w:val="NormalTok"/>
          <w:rFonts w:ascii="Times New Roman" w:hAnsi="Times New Roman"/>
        </w:rPr>
        <w:t>(ets, prophet)</w:t>
      </w:r>
    </w:p>
    <w:p w14:paraId="18B36A1D" w14:textId="139C3979" w:rsidR="00FD7B2A" w:rsidRDefault="00FD7B2A">
      <w:pPr>
        <w:pStyle w:val="comment"/>
        <w:ind w:left="400"/>
        <w:jc w:val="both"/>
        <w:pPrChange w:id="5998" w:author="제이펍 출판사" w:date="2021-03-14T15:57:00Z">
          <w:pPr>
            <w:pStyle w:val="comment"/>
            <w:ind w:left="400"/>
          </w:pPr>
        </w:pPrChange>
      </w:pPr>
      <w:del w:id="5999" w:author="제이펍 출판사" w:date="2021-03-14T20:41:00Z">
        <w:r w:rsidDel="001B4014">
          <w:delText>코드설명</w:delText>
        </w:r>
      </w:del>
      <w:ins w:id="6000" w:author="제이펍 출판사" w:date="2021-03-14T20:41:00Z">
        <w:r w:rsidR="001B4014">
          <w:t>코드 설명</w:t>
        </w:r>
      </w:ins>
    </w:p>
    <w:p w14:paraId="35FAABFC" w14:textId="5802BA38" w:rsidR="00FD7B2A" w:rsidRDefault="00FD7B2A">
      <w:pPr>
        <w:pStyle w:val="comment"/>
        <w:numPr>
          <w:ilvl w:val="0"/>
          <w:numId w:val="41"/>
        </w:numPr>
        <w:jc w:val="both"/>
        <w:pPrChange w:id="6001" w:author="제이펍 출판사" w:date="2021-03-14T15:57:00Z">
          <w:pPr>
            <w:pStyle w:val="comment"/>
            <w:numPr>
              <w:numId w:val="41"/>
            </w:numPr>
            <w:ind w:left="760" w:hanging="360"/>
          </w:pPr>
        </w:pPrChange>
      </w:pPr>
      <w:r>
        <w:t xml:space="preserve">RMSE 값이 가장 작은 </w:t>
      </w:r>
      <w:del w:id="6002" w:author="user" w:date="2021-03-23T13:38:00Z">
        <w:r w:rsidDel="00CC68FD">
          <w:rPr>
            <w:rFonts w:hint="eastAsia"/>
            <w:lang w:eastAsia="ko-KR"/>
          </w:rPr>
          <w:delText>2</w:delText>
        </w:r>
      </w:del>
      <w:ins w:id="6003" w:author="user" w:date="2021-03-23T13:38:00Z">
        <w:r w:rsidR="00CC68FD">
          <w:rPr>
            <w:rFonts w:hint="eastAsia"/>
            <w:lang w:eastAsia="ko-KR"/>
          </w:rPr>
          <w:t xml:space="preserve">두 </w:t>
        </w:r>
      </w:ins>
      <w:r>
        <w:t>개의 모델인 ets, prophet</w:t>
      </w:r>
      <w:ins w:id="6004" w:author="user" w:date="2021-03-23T15:30:00Z">
        <w:r w:rsidR="00FB369D">
          <w:rPr>
            <w:rFonts w:hint="eastAsia"/>
            <w:lang w:eastAsia="ko-KR"/>
          </w:rPr>
          <w:t xml:space="preserve"> </w:t>
        </w:r>
      </w:ins>
      <w:r>
        <w:t xml:space="preserve">모델을 </w:t>
      </w:r>
      <w:r w:rsidRPr="00ED4019">
        <w:rPr>
          <w:rStyle w:val="VerbatimChar"/>
          <w:rFonts w:ascii="Times New Roman" w:hAnsi="Times New Roman"/>
        </w:rPr>
        <w:t>select()</w:t>
      </w:r>
      <w:r>
        <w:t>를 사용해 best.model.fable.students에 저장한다.</w:t>
      </w:r>
    </w:p>
    <w:p w14:paraId="6CA4A707" w14:textId="0CDBF7B4" w:rsidR="00FD7B2A" w:rsidRPr="00ED4019" w:rsidRDefault="00FD7B2A">
      <w:pPr>
        <w:jc w:val="both"/>
        <w:rPr>
          <w:rFonts w:ascii="Times New Roman" w:hAnsi="Times New Roman"/>
          <w:lang w:eastAsia="ko-KR"/>
        </w:rPr>
        <w:pPrChange w:id="6005" w:author="제이펍 출판사" w:date="2021-03-14T15:57:00Z">
          <w:pPr/>
        </w:pPrChange>
      </w:pPr>
      <w:r w:rsidRPr="00ED4019">
        <w:rPr>
          <w:rFonts w:ascii="Times New Roman" w:hAnsi="Times New Roman"/>
          <w:lang w:eastAsia="ko-KR"/>
        </w:rPr>
        <w:t>가장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좋은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모델로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평가된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모델의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예측치를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다시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산출하고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결과를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사용하여</w:t>
      </w:r>
      <w:r w:rsidRPr="00ED4019">
        <w:rPr>
          <w:rFonts w:ascii="Times New Roman" w:hAnsi="Times New Roman"/>
          <w:lang w:eastAsia="ko-KR"/>
        </w:rPr>
        <w:t xml:space="preserve"> plot</w:t>
      </w:r>
      <w:r w:rsidRPr="00ED4019">
        <w:rPr>
          <w:rFonts w:ascii="Times New Roman" w:hAnsi="Times New Roman"/>
          <w:lang w:eastAsia="ko-KR"/>
        </w:rPr>
        <w:t>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생성한다</w:t>
      </w:r>
      <w:r w:rsidRPr="00ED4019">
        <w:rPr>
          <w:rFonts w:ascii="Times New Roman" w:hAnsi="Times New Roman"/>
          <w:lang w:eastAsia="ko-KR"/>
        </w:rPr>
        <w:t xml:space="preserve">. </w:t>
      </w:r>
      <w:r w:rsidRPr="00ED4019">
        <w:rPr>
          <w:rFonts w:ascii="Times New Roman" w:hAnsi="Times New Roman"/>
          <w:lang w:eastAsia="ko-KR"/>
        </w:rPr>
        <w:t>생성할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때는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원본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데이터를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같이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넣어</w:t>
      </w:r>
      <w:ins w:id="6006" w:author="user" w:date="2021-03-23T13:38:00Z">
        <w:r w:rsidR="00107B28">
          <w:rPr>
            <w:rFonts w:ascii="Times New Roman" w:hAnsi="Times New Roman" w:hint="eastAsia"/>
            <w:lang w:eastAsia="ko-KR"/>
          </w:rPr>
          <w:t xml:space="preserve"> </w:t>
        </w:r>
      </w:ins>
      <w:r w:rsidRPr="00ED4019">
        <w:rPr>
          <w:rFonts w:ascii="Times New Roman" w:hAnsi="Times New Roman"/>
          <w:lang w:eastAsia="ko-KR"/>
        </w:rPr>
        <w:t>주어야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데이터의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흐름을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파악하기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쉽고</w:t>
      </w:r>
      <w:ins w:id="6007" w:author="user" w:date="2021-03-23T13:38:00Z">
        <w:r w:rsidR="00107B28">
          <w:rPr>
            <w:rFonts w:ascii="Times New Roman" w:hAnsi="Times New Roman" w:hint="eastAsia"/>
            <w:lang w:eastAsia="ko-KR"/>
          </w:rPr>
          <w:t>,</w:t>
        </w:r>
      </w:ins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모델에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의해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생성되는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적합값을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같이</w:t>
      </w:r>
      <w:r w:rsidRPr="00ED4019">
        <w:rPr>
          <w:rFonts w:ascii="Times New Roman" w:hAnsi="Times New Roman"/>
          <w:lang w:eastAsia="ko-KR"/>
        </w:rPr>
        <w:t xml:space="preserve"> plotting</w:t>
      </w:r>
      <w:del w:id="6008" w:author="제이펍 출판사" w:date="2021-03-14T20:27:00Z">
        <w:r w:rsidRPr="00ED4019" w:rsidDel="00F13479">
          <w:rPr>
            <w:rFonts w:ascii="Times New Roman" w:hAnsi="Times New Roman"/>
            <w:lang w:eastAsia="ko-KR"/>
          </w:rPr>
          <w:delText>해주</w:delText>
        </w:r>
      </w:del>
      <w:ins w:id="6009" w:author="제이펍 출판사" w:date="2021-03-14T20:27:00Z">
        <w:r w:rsidR="00F13479">
          <w:rPr>
            <w:rFonts w:ascii="Times New Roman" w:hAnsi="Times New Roman"/>
            <w:lang w:eastAsia="ko-KR"/>
          </w:rPr>
          <w:t>해</w:t>
        </w:r>
        <w:r w:rsidR="00F13479">
          <w:rPr>
            <w:rFonts w:ascii="Times New Roman" w:hAnsi="Times New Roman"/>
            <w:lang w:eastAsia="ko-KR"/>
          </w:rPr>
          <w:t xml:space="preserve"> </w:t>
        </w:r>
        <w:r w:rsidR="00F13479">
          <w:rPr>
            <w:rFonts w:ascii="Times New Roman" w:hAnsi="Times New Roman"/>
            <w:lang w:eastAsia="ko-KR"/>
          </w:rPr>
          <w:t>주</w:t>
        </w:r>
      </w:ins>
      <w:r w:rsidRPr="00ED4019">
        <w:rPr>
          <w:rFonts w:ascii="Times New Roman" w:hAnsi="Times New Roman"/>
          <w:lang w:eastAsia="ko-KR"/>
        </w:rPr>
        <w:t>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전반적인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모델의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예측력을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눈으로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확인할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있다</w:t>
      </w:r>
      <w:r w:rsidRPr="00ED4019">
        <w:rPr>
          <w:rFonts w:ascii="Times New Roman" w:hAnsi="Times New Roman"/>
          <w:lang w:eastAsia="ko-KR"/>
        </w:rPr>
        <w:t>. plot</w:t>
      </w:r>
      <w:r w:rsidRPr="00ED4019">
        <w:rPr>
          <w:rFonts w:ascii="Times New Roman" w:hAnsi="Times New Roman"/>
          <w:lang w:eastAsia="ko-KR"/>
        </w:rPr>
        <w:t>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보다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보기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편하게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하기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위해</w:t>
      </w:r>
      <w:r w:rsidRPr="00ED4019">
        <w:rPr>
          <w:rFonts w:ascii="Times New Roman" w:hAnsi="Times New Roman"/>
          <w:lang w:eastAsia="ko-KR"/>
        </w:rPr>
        <w:t xml:space="preserve"> plot </w:t>
      </w:r>
      <w:r w:rsidRPr="00ED4019">
        <w:rPr>
          <w:rFonts w:ascii="Times New Roman" w:hAnsi="Times New Roman"/>
          <w:lang w:eastAsia="ko-KR"/>
        </w:rPr>
        <w:t>제목과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축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제목들을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설정해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주는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것이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좋겠다</w:t>
      </w:r>
      <w:r w:rsidRPr="00ED4019">
        <w:rPr>
          <w:rFonts w:ascii="Times New Roman" w:hAnsi="Times New Roman"/>
          <w:lang w:eastAsia="ko-KR"/>
        </w:rPr>
        <w:t xml:space="preserve">. </w:t>
      </w:r>
      <w:r w:rsidRPr="00ED4019">
        <w:rPr>
          <w:rStyle w:val="VerbatimChar"/>
          <w:rFonts w:ascii="Times New Roman" w:hAnsi="Times New Roman"/>
          <w:lang w:eastAsia="ko-KR"/>
        </w:rPr>
        <w:t>autoplot()</w:t>
      </w:r>
      <w:r w:rsidRPr="00ED4019">
        <w:rPr>
          <w:rFonts w:ascii="Times New Roman" w:hAnsi="Times New Roman"/>
          <w:lang w:eastAsia="ko-KR"/>
        </w:rPr>
        <w:t>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Style w:val="VerbatimChar"/>
          <w:rFonts w:ascii="Times New Roman" w:hAnsi="Times New Roman"/>
          <w:lang w:eastAsia="ko-KR"/>
        </w:rPr>
        <w:t>ggplot2</w:t>
      </w:r>
      <w:r w:rsidRPr="00ED4019">
        <w:rPr>
          <w:rFonts w:ascii="Times New Roman" w:hAnsi="Times New Roman"/>
          <w:lang w:eastAsia="ko-KR"/>
        </w:rPr>
        <w:t>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기반으로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생성된</w:t>
      </w:r>
      <w:r w:rsidRPr="00ED4019">
        <w:rPr>
          <w:rFonts w:ascii="Times New Roman" w:hAnsi="Times New Roman"/>
          <w:lang w:eastAsia="ko-KR"/>
        </w:rPr>
        <w:t xml:space="preserve"> plot</w:t>
      </w:r>
      <w:r w:rsidRPr="00ED4019">
        <w:rPr>
          <w:rFonts w:ascii="Times New Roman" w:hAnsi="Times New Roman"/>
          <w:lang w:eastAsia="ko-KR"/>
        </w:rPr>
        <w:t>이기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때문에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Style w:val="VerbatimChar"/>
          <w:rFonts w:ascii="Times New Roman" w:hAnsi="Times New Roman"/>
          <w:lang w:eastAsia="ko-KR"/>
        </w:rPr>
        <w:t>ggplot2</w:t>
      </w:r>
      <w:r w:rsidRPr="00ED4019">
        <w:rPr>
          <w:rFonts w:ascii="Times New Roman" w:hAnsi="Times New Roman"/>
          <w:lang w:eastAsia="ko-KR"/>
        </w:rPr>
        <w:t>의</w:t>
      </w:r>
      <w:r w:rsidRPr="00ED4019">
        <w:rPr>
          <w:rFonts w:ascii="Times New Roman" w:hAnsi="Times New Roman"/>
          <w:lang w:eastAsia="ko-KR"/>
        </w:rPr>
        <w:t xml:space="preserve"> plot </w:t>
      </w:r>
      <w:r w:rsidRPr="00ED4019">
        <w:rPr>
          <w:rFonts w:ascii="Times New Roman" w:hAnsi="Times New Roman"/>
          <w:lang w:eastAsia="ko-KR"/>
        </w:rPr>
        <w:t>생성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방법을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사용하면</w:t>
      </w:r>
      <w:r w:rsidRPr="00ED4019">
        <w:rPr>
          <w:rFonts w:ascii="Times New Roman" w:hAnsi="Times New Roman"/>
          <w:lang w:eastAsia="ko-KR"/>
        </w:rPr>
        <w:t xml:space="preserve"> plot</w:t>
      </w:r>
      <w:r w:rsidRPr="00ED4019">
        <w:rPr>
          <w:rFonts w:ascii="Times New Roman" w:hAnsi="Times New Roman"/>
          <w:lang w:eastAsia="ko-KR"/>
        </w:rPr>
        <w:t>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원하는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대로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꾸밀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있다</w:t>
      </w:r>
      <w:r w:rsidRPr="00ED4019">
        <w:rPr>
          <w:rFonts w:ascii="Times New Roman" w:hAnsi="Times New Roman"/>
          <w:lang w:eastAsia="ko-KR"/>
        </w:rPr>
        <w:t>.</w:t>
      </w:r>
    </w:p>
    <w:p w14:paraId="03A8B880" w14:textId="77777777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6010" w:author="제이펍 출판사" w:date="2021-03-14T15:57:00Z">
          <w:pPr>
            <w:pStyle w:val="SourceCode"/>
          </w:pPr>
        </w:pPrChange>
      </w:pPr>
      <w:r w:rsidRPr="00ED4019">
        <w:rPr>
          <w:rStyle w:val="NormalTok"/>
          <w:rFonts w:ascii="Times New Roman" w:hAnsi="Times New Roman"/>
        </w:rPr>
        <w:t xml:space="preserve">best.model.fable.students </w:t>
      </w:r>
      <w:r w:rsidRPr="00ED4019">
        <w:rPr>
          <w:rStyle w:val="SpecialCharTok"/>
          <w:rFonts w:ascii="Times New Roman" w:hAnsi="Times New Roman"/>
        </w:rPr>
        <w:t>%</w:t>
      </w:r>
      <w:proofErr w:type="gramStart"/>
      <w:r w:rsidRPr="00ED4019">
        <w:rPr>
          <w:rStyle w:val="SpecialCharTok"/>
          <w:rFonts w:ascii="Times New Roman" w:hAnsi="Times New Roman"/>
        </w:rPr>
        <w:t>&gt;%</w:t>
      </w:r>
      <w:proofErr w:type="gramEnd"/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unctionTok"/>
          <w:rFonts w:ascii="Times New Roman" w:hAnsi="Times New Roman"/>
        </w:rPr>
        <w:t>forecast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AttributeTok"/>
          <w:rFonts w:ascii="Times New Roman" w:hAnsi="Times New Roman"/>
        </w:rPr>
        <w:t>h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DecValTok"/>
          <w:rFonts w:ascii="Times New Roman" w:hAnsi="Times New Roman"/>
        </w:rPr>
        <w:t>10</w:t>
      </w:r>
      <w:r w:rsidRPr="00ED4019">
        <w:rPr>
          <w:rStyle w:val="NormalTok"/>
          <w:rFonts w:ascii="Times New Roman" w:hAnsi="Times New Roman"/>
        </w:rPr>
        <w:t xml:space="preserve">) </w:t>
      </w:r>
      <w:r w:rsidRPr="00ED4019">
        <w:rPr>
          <w:rStyle w:val="SpecialCharTok"/>
          <w:rFonts w:ascii="Times New Roman" w:hAnsi="Times New Roman"/>
        </w:rPr>
        <w:t>%&gt;%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</w:t>
      </w:r>
      <w:r w:rsidRPr="00ED4019">
        <w:rPr>
          <w:rStyle w:val="FunctionTok"/>
          <w:rFonts w:ascii="Times New Roman" w:hAnsi="Times New Roman"/>
        </w:rPr>
        <w:t>autoplot</w:t>
      </w:r>
      <w:r w:rsidRPr="00ED4019">
        <w:rPr>
          <w:rStyle w:val="NormalTok"/>
          <w:rFonts w:ascii="Times New Roman" w:hAnsi="Times New Roman"/>
        </w:rPr>
        <w:t xml:space="preserve">(students.tsibble, </w:t>
      </w:r>
      <w:r w:rsidRPr="00ED4019">
        <w:rPr>
          <w:rStyle w:val="AttributeTok"/>
          <w:rFonts w:ascii="Times New Roman" w:hAnsi="Times New Roman"/>
        </w:rPr>
        <w:t>alpha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loatTok"/>
          <w:rFonts w:ascii="Times New Roman" w:hAnsi="Times New Roman"/>
        </w:rPr>
        <w:t>0.6</w:t>
      </w:r>
      <w:r w:rsidRPr="00ED4019">
        <w:rPr>
          <w:rStyle w:val="NormalTok"/>
          <w:rFonts w:ascii="Times New Roman" w:hAnsi="Times New Roman"/>
        </w:rPr>
        <w:t xml:space="preserve">) </w:t>
      </w:r>
      <w:r w:rsidRPr="00ED4019">
        <w:rPr>
          <w:rStyle w:val="SpecialCharTok"/>
          <w:rFonts w:ascii="Times New Roman" w:hAnsi="Times New Roman"/>
        </w:rPr>
        <w:t>+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</w:t>
      </w:r>
      <w:r w:rsidRPr="00ED4019">
        <w:rPr>
          <w:rStyle w:val="FunctionTok"/>
          <w:rFonts w:ascii="Times New Roman" w:hAnsi="Times New Roman"/>
        </w:rPr>
        <w:t>autolayer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FunctionTok"/>
          <w:rFonts w:ascii="Times New Roman" w:hAnsi="Times New Roman"/>
        </w:rPr>
        <w:t>fitted</w:t>
      </w:r>
      <w:r w:rsidRPr="00ED4019">
        <w:rPr>
          <w:rStyle w:val="NormalTok"/>
          <w:rFonts w:ascii="Times New Roman" w:hAnsi="Times New Roman"/>
        </w:rPr>
        <w:t>(best.model.fable.students))</w:t>
      </w:r>
    </w:p>
    <w:p w14:paraId="7ABAAAD6" w14:textId="77777777" w:rsidR="00FD7B2A" w:rsidRPr="00ED4019" w:rsidRDefault="00FD7B2A">
      <w:pPr>
        <w:pStyle w:val="Figure"/>
        <w:jc w:val="both"/>
        <w:rPr>
          <w:rFonts w:ascii="Times New Roman" w:hAnsi="Times New Roman"/>
        </w:rPr>
        <w:pPrChange w:id="6011" w:author="제이펍 출판사" w:date="2021-03-14T15:57:00Z">
          <w:pPr>
            <w:pStyle w:val="Figure"/>
          </w:pPr>
        </w:pPrChange>
      </w:pPr>
      <w:r w:rsidRPr="00ED4019">
        <w:rPr>
          <w:rFonts w:ascii="Times New Roman" w:hAnsi="Times New Roman"/>
          <w:noProof/>
          <w:lang w:eastAsia="ko-KR"/>
        </w:rPr>
        <w:lastRenderedPageBreak/>
        <w:drawing>
          <wp:inline distT="0" distB="0" distL="0" distR="0" wp14:anchorId="3FFB95DB" wp14:editId="31B0CFB2">
            <wp:extent cx="4572000" cy="3657600"/>
            <wp:effectExtent l="0" t="0" r="0" b="0"/>
            <wp:docPr id="182" name="그림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"/>
                    <pic:cNvPicPr>
                      <a:picLocks noChangeAspect="1" noChangeArrowheads="1"/>
                    </pic:cNvPicPr>
                  </pic:nvPicPr>
                  <pic:blipFill>
                    <a:blip r:embed="rId18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638D79D" w14:textId="77777777" w:rsidR="00FD7B2A" w:rsidRPr="00ED4019" w:rsidRDefault="00FD7B2A">
      <w:pPr>
        <w:pStyle w:val="a6"/>
        <w:jc w:val="both"/>
        <w:rPr>
          <w:rFonts w:ascii="Times New Roman" w:hAnsi="Times New Roman"/>
        </w:rPr>
        <w:pPrChange w:id="6012" w:author="제이펍 출판사" w:date="2021-03-14T15:57:00Z">
          <w:pPr>
            <w:pStyle w:val="a6"/>
            <w:jc w:val="center"/>
          </w:pPr>
        </w:pPrChange>
      </w:pPr>
      <w:commentRangeStart w:id="6013"/>
      <w:r w:rsidRPr="00ED4019">
        <w:rPr>
          <w:rFonts w:ascii="Times New Roman" w:hAnsi="Times New Roman" w:hint="eastAsia"/>
        </w:rPr>
        <w:t>그림</w:t>
      </w:r>
      <w:r w:rsidRPr="00ED4019">
        <w:rPr>
          <w:rFonts w:ascii="Times New Roman" w:hAnsi="Times New Roman" w:hint="eastAsia"/>
        </w:rPr>
        <w:t xml:space="preserve"> </w:t>
      </w:r>
      <w:r w:rsidRPr="00ED4019">
        <w:rPr>
          <w:rFonts w:ascii="Times New Roman" w:hAnsi="Times New Roman"/>
        </w:rPr>
        <w:t>7-6</w:t>
      </w:r>
      <w:commentRangeEnd w:id="6013"/>
      <w:r w:rsidR="00107B28">
        <w:rPr>
          <w:rStyle w:val="af3"/>
          <w:i w:val="0"/>
        </w:rPr>
        <w:commentReference w:id="6013"/>
      </w:r>
    </w:p>
    <w:p w14:paraId="2DB49640" w14:textId="6B55A40E" w:rsidR="00FD7B2A" w:rsidRDefault="00FD7B2A">
      <w:pPr>
        <w:pStyle w:val="comment"/>
        <w:ind w:left="400"/>
        <w:jc w:val="both"/>
        <w:pPrChange w:id="6014" w:author="제이펍 출판사" w:date="2021-03-14T15:57:00Z">
          <w:pPr>
            <w:pStyle w:val="comment"/>
            <w:ind w:left="400"/>
          </w:pPr>
        </w:pPrChange>
      </w:pPr>
      <w:del w:id="6015" w:author="제이펍 출판사" w:date="2021-03-14T20:41:00Z">
        <w:r w:rsidDel="001B4014">
          <w:delText>코드설명</w:delText>
        </w:r>
      </w:del>
      <w:ins w:id="6016" w:author="제이펍 출판사" w:date="2021-03-14T20:41:00Z">
        <w:r w:rsidR="001B4014">
          <w:t>코드 설명</w:t>
        </w:r>
      </w:ins>
    </w:p>
    <w:p w14:paraId="03F4E487" w14:textId="7BAED460" w:rsidR="00FD7B2A" w:rsidRDefault="00FD7B2A">
      <w:pPr>
        <w:pStyle w:val="comment"/>
        <w:numPr>
          <w:ilvl w:val="0"/>
          <w:numId w:val="41"/>
        </w:numPr>
        <w:jc w:val="both"/>
        <w:pPrChange w:id="6017" w:author="제이펍 출판사" w:date="2021-03-14T15:57:00Z">
          <w:pPr>
            <w:pStyle w:val="comment"/>
            <w:numPr>
              <w:numId w:val="41"/>
            </w:numPr>
            <w:ind w:left="760" w:hanging="360"/>
          </w:pPr>
        </w:pPrChange>
      </w:pPr>
      <w:r w:rsidRPr="00ED4019">
        <w:rPr>
          <w:rStyle w:val="VerbatimChar"/>
          <w:rFonts w:ascii="Times New Roman" w:hAnsi="Times New Roman"/>
        </w:rPr>
        <w:t>forecast()</w:t>
      </w:r>
      <w:r>
        <w:t>를 사용하여 RMSE가 가장 작은 ets, prophet</w:t>
      </w:r>
      <w:ins w:id="6018" w:author="user" w:date="2021-03-23T15:30:00Z">
        <w:r w:rsidR="00FB369D">
          <w:rPr>
            <w:rFonts w:hint="eastAsia"/>
            <w:lang w:eastAsia="ko-KR"/>
          </w:rPr>
          <w:t xml:space="preserve"> </w:t>
        </w:r>
      </w:ins>
      <w:r>
        <w:t>모델이 저장된 best.model.fable.students를 사용하여 10년</w:t>
      </w:r>
      <w:ins w:id="6019" w:author="user" w:date="2021-03-23T13:45:00Z">
        <w:r w:rsidR="00CE6692">
          <w:rPr>
            <w:rFonts w:hint="eastAsia"/>
            <w:lang w:eastAsia="ko-KR"/>
          </w:rPr>
          <w:t xml:space="preserve"> </w:t>
        </w:r>
      </w:ins>
      <w:r>
        <w:t>치 데이터를 예측(</w:t>
      </w:r>
      <w:r w:rsidRPr="00ED4019">
        <w:rPr>
          <w:rStyle w:val="VerbatimChar"/>
          <w:rFonts w:ascii="Times New Roman" w:hAnsi="Times New Roman"/>
        </w:rPr>
        <w:t>h = 10</w:t>
      </w:r>
      <w:r>
        <w:t>)</w:t>
      </w:r>
    </w:p>
    <w:p w14:paraId="64EFC943" w14:textId="77777777" w:rsidR="00FD7B2A" w:rsidRDefault="00FD7B2A">
      <w:pPr>
        <w:pStyle w:val="comment"/>
        <w:numPr>
          <w:ilvl w:val="0"/>
          <w:numId w:val="41"/>
        </w:numPr>
        <w:jc w:val="both"/>
        <w:rPr>
          <w:lang w:eastAsia="ko-KR"/>
        </w:rPr>
        <w:pPrChange w:id="6020" w:author="제이펍 출판사" w:date="2021-03-14T15:57:00Z">
          <w:pPr>
            <w:pStyle w:val="comment"/>
            <w:numPr>
              <w:numId w:val="41"/>
            </w:numPr>
            <w:ind w:left="760" w:hanging="360"/>
          </w:pPr>
        </w:pPrChange>
      </w:pPr>
      <w:r w:rsidRPr="00ED4019">
        <w:rPr>
          <w:rStyle w:val="VerbatimChar"/>
          <w:rFonts w:ascii="Times New Roman" w:hAnsi="Times New Roman"/>
          <w:lang w:eastAsia="ko-KR"/>
        </w:rPr>
        <w:t>autoplot()</w:t>
      </w:r>
      <w:r>
        <w:rPr>
          <w:lang w:eastAsia="ko-KR"/>
        </w:rPr>
        <w:t>를 사용하여 원본 데이터와 예측치 데이터의 plot을 만들고 best.model.fable.students에 저장된 ets, prophet 모델의 적합치를 같이 plotting함.</w:t>
      </w:r>
    </w:p>
    <w:p w14:paraId="5E08EE59" w14:textId="7D166580" w:rsidR="00FD7B2A" w:rsidRDefault="00FD7B2A">
      <w:pPr>
        <w:pStyle w:val="comment"/>
        <w:numPr>
          <w:ilvl w:val="0"/>
          <w:numId w:val="41"/>
        </w:numPr>
        <w:jc w:val="both"/>
        <w:rPr>
          <w:lang w:eastAsia="ko-KR"/>
        </w:rPr>
        <w:pPrChange w:id="6021" w:author="제이펍 출판사" w:date="2021-03-14T15:57:00Z">
          <w:pPr>
            <w:pStyle w:val="comment"/>
            <w:numPr>
              <w:numId w:val="41"/>
            </w:numPr>
            <w:ind w:left="760" w:hanging="360"/>
          </w:pPr>
        </w:pPrChange>
      </w:pPr>
      <w:r w:rsidRPr="00ED4019">
        <w:rPr>
          <w:rStyle w:val="VerbatimChar"/>
          <w:rFonts w:ascii="Times New Roman" w:hAnsi="Times New Roman"/>
          <w:lang w:eastAsia="ko-KR"/>
        </w:rPr>
        <w:t>geom_point</w:t>
      </w:r>
      <w:r>
        <w:rPr>
          <w:lang w:eastAsia="ko-KR"/>
        </w:rPr>
        <w:t>를 사용하여 원본</w:t>
      </w:r>
      <w:ins w:id="6022" w:author="user" w:date="2021-03-23T13:46:00Z">
        <w:r w:rsidR="009D0FD3">
          <w:rPr>
            <w:rFonts w:hint="eastAsia"/>
            <w:lang w:eastAsia="ko-KR"/>
          </w:rPr>
          <w:t xml:space="preserve"> </w:t>
        </w:r>
      </w:ins>
      <w:r>
        <w:rPr>
          <w:lang w:eastAsia="ko-KR"/>
        </w:rPr>
        <w:t>데이터에 point를 찍어</w:t>
      </w:r>
      <w:ins w:id="6023" w:author="user" w:date="2021-03-23T15:30:00Z">
        <w:r w:rsidR="00FB369D">
          <w:rPr>
            <w:rFonts w:hint="eastAsia"/>
            <w:lang w:eastAsia="ko-KR"/>
          </w:rPr>
          <w:t xml:space="preserve"> </w:t>
        </w:r>
      </w:ins>
      <w:r>
        <w:rPr>
          <w:lang w:eastAsia="ko-KR"/>
        </w:rPr>
        <w:t>줌.</w:t>
      </w:r>
    </w:p>
    <w:p w14:paraId="17ACB276" w14:textId="5FB6F1CA" w:rsidR="00FD7B2A" w:rsidRDefault="009D0FD3">
      <w:pPr>
        <w:pStyle w:val="2"/>
        <w:numPr>
          <w:ilvl w:val="0"/>
          <w:numId w:val="0"/>
        </w:numPr>
        <w:ind w:left="851"/>
        <w:jc w:val="both"/>
        <w:rPr>
          <w:lang w:eastAsia="ko-KR"/>
        </w:rPr>
        <w:pPrChange w:id="6024" w:author="user" w:date="2021-03-23T13:46:00Z">
          <w:pPr>
            <w:pStyle w:val="2"/>
          </w:pPr>
        </w:pPrChange>
      </w:pPr>
      <w:bookmarkStart w:id="6025" w:name="미래-취업자수-예측"/>
      <w:bookmarkEnd w:id="5909"/>
      <w:ins w:id="6026" w:author="user" w:date="2021-03-23T13:46:00Z">
        <w:r>
          <w:rPr>
            <w:rFonts w:hint="eastAsia"/>
            <w:lang w:eastAsia="ko-KR"/>
          </w:rPr>
          <w:t xml:space="preserve">7.2.2 </w:t>
        </w:r>
      </w:ins>
      <w:r w:rsidR="00FD7B2A">
        <w:rPr>
          <w:lang w:eastAsia="ko-KR"/>
        </w:rPr>
        <w:t>미래 취업자수 예측</w:t>
      </w:r>
    </w:p>
    <w:p w14:paraId="57472272" w14:textId="07C9A141" w:rsidR="00FD7B2A" w:rsidRPr="00ED4019" w:rsidRDefault="00FD7B2A">
      <w:pPr>
        <w:jc w:val="both"/>
        <w:rPr>
          <w:rFonts w:ascii="Times New Roman" w:hAnsi="Times New Roman"/>
          <w:lang w:eastAsia="ko-KR"/>
        </w:rPr>
        <w:pPrChange w:id="6027" w:author="제이펍 출판사" w:date="2021-03-14T15:57:00Z">
          <w:pPr/>
        </w:pPrChange>
      </w:pPr>
      <w:r w:rsidRPr="00ED4019">
        <w:rPr>
          <w:rFonts w:ascii="Times New Roman" w:hAnsi="Times New Roman"/>
          <w:lang w:eastAsia="ko-KR"/>
        </w:rPr>
        <w:t xml:space="preserve">fable </w:t>
      </w:r>
      <w:r w:rsidRPr="00ED4019">
        <w:rPr>
          <w:rFonts w:ascii="Times New Roman" w:hAnsi="Times New Roman"/>
          <w:lang w:eastAsia="ko-KR"/>
        </w:rPr>
        <w:t>프레임워크를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사용하여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전체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취업자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수를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예측</w:t>
      </w:r>
      <w:del w:id="6028" w:author="제이펍 출판사" w:date="2021-03-14T20:28:00Z">
        <w:r w:rsidRPr="00ED4019" w:rsidDel="00F13479">
          <w:rPr>
            <w:rFonts w:ascii="Times New Roman" w:hAnsi="Times New Roman"/>
            <w:lang w:eastAsia="ko-KR"/>
          </w:rPr>
          <w:delText>해보</w:delText>
        </w:r>
      </w:del>
      <w:ins w:id="6029" w:author="제이펍 출판사" w:date="2021-03-14T20:28:00Z">
        <w:r w:rsidR="00F13479">
          <w:rPr>
            <w:rFonts w:ascii="Times New Roman" w:hAnsi="Times New Roman"/>
            <w:lang w:eastAsia="ko-KR"/>
          </w:rPr>
          <w:t>해</w:t>
        </w:r>
        <w:r w:rsidR="00F13479">
          <w:rPr>
            <w:rFonts w:ascii="Times New Roman" w:hAnsi="Times New Roman"/>
            <w:lang w:eastAsia="ko-KR"/>
          </w:rPr>
          <w:t xml:space="preserve"> </w:t>
        </w:r>
        <w:r w:rsidR="00F13479">
          <w:rPr>
            <w:rFonts w:ascii="Times New Roman" w:hAnsi="Times New Roman"/>
            <w:lang w:eastAsia="ko-KR"/>
          </w:rPr>
          <w:t>보</w:t>
        </w:r>
      </w:ins>
      <w:r w:rsidRPr="00ED4019">
        <w:rPr>
          <w:rFonts w:ascii="Times New Roman" w:hAnsi="Times New Roman"/>
          <w:lang w:eastAsia="ko-KR"/>
        </w:rPr>
        <w:t>자</w:t>
      </w:r>
      <w:r w:rsidRPr="00ED4019">
        <w:rPr>
          <w:rFonts w:ascii="Times New Roman" w:hAnsi="Times New Roman"/>
          <w:lang w:eastAsia="ko-KR"/>
        </w:rPr>
        <w:t>.</w:t>
      </w:r>
    </w:p>
    <w:p w14:paraId="5F01577D" w14:textId="77777777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6030" w:author="제이펍 출판사" w:date="2021-03-14T15:57:00Z">
          <w:pPr>
            <w:pStyle w:val="SourceCode"/>
          </w:pPr>
        </w:pPrChange>
      </w:pPr>
      <w:proofErr w:type="gramStart"/>
      <w:r w:rsidRPr="00ED4019">
        <w:rPr>
          <w:rStyle w:val="NormalTok"/>
          <w:rFonts w:ascii="Times New Roman" w:hAnsi="Times New Roman"/>
        </w:rPr>
        <w:t>employees</w:t>
      </w:r>
      <w:r w:rsidRPr="00ED4019">
        <w:rPr>
          <w:rStyle w:val="SpecialCharTok"/>
          <w:rFonts w:ascii="Times New Roman" w:hAnsi="Times New Roman"/>
        </w:rPr>
        <w:t>$</w:t>
      </w:r>
      <w:proofErr w:type="gramEnd"/>
      <w:r w:rsidRPr="00ED4019">
        <w:rPr>
          <w:rStyle w:val="NormalTok"/>
          <w:rFonts w:ascii="Times New Roman" w:hAnsi="Times New Roman"/>
        </w:rPr>
        <w:t xml:space="preserve">yearmonth </w:t>
      </w:r>
      <w:r w:rsidRPr="00ED4019">
        <w:rPr>
          <w:rStyle w:val="OtherTok"/>
          <w:rFonts w:ascii="Times New Roman" w:hAnsi="Times New Roman"/>
        </w:rPr>
        <w:t>&lt;-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unctionTok"/>
          <w:rFonts w:ascii="Times New Roman" w:hAnsi="Times New Roman"/>
        </w:rPr>
        <w:t>yearmonth</w:t>
      </w:r>
      <w:r w:rsidRPr="00ED4019">
        <w:rPr>
          <w:rStyle w:val="NormalTok"/>
          <w:rFonts w:ascii="Times New Roman" w:hAnsi="Times New Roman"/>
        </w:rPr>
        <w:t>(employees</w:t>
      </w:r>
      <w:r w:rsidRPr="00ED4019">
        <w:rPr>
          <w:rStyle w:val="SpecialCharTok"/>
          <w:rFonts w:ascii="Times New Roman" w:hAnsi="Times New Roman"/>
        </w:rPr>
        <w:t>$</w:t>
      </w:r>
      <w:r w:rsidRPr="00ED4019">
        <w:rPr>
          <w:rStyle w:val="NormalTok"/>
          <w:rFonts w:ascii="Times New Roman" w:hAnsi="Times New Roman"/>
        </w:rPr>
        <w:t>time)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employees.tsibble </w:t>
      </w:r>
      <w:r w:rsidRPr="00ED4019">
        <w:rPr>
          <w:rStyle w:val="OtherTok"/>
          <w:rFonts w:ascii="Times New Roman" w:hAnsi="Times New Roman"/>
        </w:rPr>
        <w:t>&lt;-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unctionTok"/>
          <w:rFonts w:ascii="Times New Roman" w:hAnsi="Times New Roman"/>
        </w:rPr>
        <w:t>as_tsibble</w:t>
      </w:r>
      <w:r w:rsidRPr="00ED4019">
        <w:rPr>
          <w:rStyle w:val="NormalTok"/>
          <w:rFonts w:ascii="Times New Roman" w:hAnsi="Times New Roman"/>
        </w:rPr>
        <w:t xml:space="preserve">(employees, </w:t>
      </w:r>
      <w:r w:rsidRPr="00ED4019">
        <w:rPr>
          <w:rStyle w:val="AttributeTok"/>
          <w:rFonts w:ascii="Times New Roman" w:hAnsi="Times New Roman"/>
        </w:rPr>
        <w:t>index =</w:t>
      </w:r>
      <w:r w:rsidRPr="00ED4019">
        <w:rPr>
          <w:rStyle w:val="NormalTok"/>
          <w:rFonts w:ascii="Times New Roman" w:hAnsi="Times New Roman"/>
        </w:rPr>
        <w:t xml:space="preserve"> yearmonth)</w:t>
      </w:r>
    </w:p>
    <w:p w14:paraId="51863BB6" w14:textId="1CEA7A6E" w:rsidR="00FD7B2A" w:rsidRPr="00ED4019" w:rsidRDefault="00FD7B2A">
      <w:pPr>
        <w:jc w:val="both"/>
        <w:rPr>
          <w:rFonts w:ascii="Times New Roman" w:hAnsi="Times New Roman"/>
          <w:lang w:eastAsia="ko-KR"/>
        </w:rPr>
        <w:pPrChange w:id="6031" w:author="제이펍 출판사" w:date="2021-03-14T15:57:00Z">
          <w:pPr/>
        </w:pPrChange>
      </w:pPr>
      <w:r w:rsidRPr="00ED4019">
        <w:rPr>
          <w:rFonts w:ascii="Times New Roman" w:hAnsi="Times New Roman"/>
          <w:lang w:eastAsia="ko-KR"/>
        </w:rPr>
        <w:t>순서에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따라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먼저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트레이닝</w:t>
      </w:r>
      <w:r w:rsidRPr="00ED4019">
        <w:rPr>
          <w:rFonts w:ascii="Times New Roman" w:hAnsi="Times New Roman"/>
          <w:lang w:eastAsia="ko-KR"/>
        </w:rPr>
        <w:t xml:space="preserve"> </w:t>
      </w:r>
      <w:del w:id="6032" w:author="제이펍 출판사" w:date="2021-03-14T20:45:00Z">
        <w:r w:rsidRPr="00ED4019" w:rsidDel="001B4014">
          <w:rPr>
            <w:rFonts w:ascii="Times New Roman" w:hAnsi="Times New Roman"/>
            <w:lang w:eastAsia="ko-KR"/>
          </w:rPr>
          <w:delText>데이터</w:delText>
        </w:r>
        <w:r w:rsidRPr="00ED4019" w:rsidDel="001B4014">
          <w:rPr>
            <w:rFonts w:ascii="Times New Roman" w:hAnsi="Times New Roman"/>
            <w:lang w:eastAsia="ko-KR"/>
          </w:rPr>
          <w:delText xml:space="preserve"> </w:delText>
        </w:r>
        <w:r w:rsidRPr="00ED4019" w:rsidDel="001B4014">
          <w:rPr>
            <w:rFonts w:ascii="Times New Roman" w:hAnsi="Times New Roman"/>
            <w:lang w:eastAsia="ko-KR"/>
          </w:rPr>
          <w:delText>셋과</w:delText>
        </w:r>
      </w:del>
      <w:ins w:id="6033" w:author="제이펍 출판사" w:date="2021-03-14T20:45:00Z">
        <w:r w:rsidR="001B4014">
          <w:rPr>
            <w:rFonts w:ascii="Times New Roman" w:hAnsi="Times New Roman"/>
            <w:lang w:eastAsia="ko-KR"/>
          </w:rPr>
          <w:t>데이터</w:t>
        </w:r>
        <w:r w:rsidR="001B4014">
          <w:rPr>
            <w:rFonts w:ascii="Times New Roman" w:hAnsi="Times New Roman"/>
            <w:lang w:eastAsia="ko-KR"/>
          </w:rPr>
          <w:t xml:space="preserve"> </w:t>
        </w:r>
        <w:r w:rsidR="001B4014">
          <w:rPr>
            <w:rFonts w:ascii="Times New Roman" w:hAnsi="Times New Roman"/>
            <w:lang w:eastAsia="ko-KR"/>
          </w:rPr>
          <w:t>세트와</w:t>
        </w:r>
      </w:ins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테스트</w:t>
      </w:r>
      <w:r w:rsidRPr="00ED4019">
        <w:rPr>
          <w:rFonts w:ascii="Times New Roman" w:hAnsi="Times New Roman"/>
          <w:lang w:eastAsia="ko-KR"/>
        </w:rPr>
        <w:t xml:space="preserve"> </w:t>
      </w:r>
      <w:del w:id="6034" w:author="제이펍 출판사" w:date="2021-03-14T20:45:00Z">
        <w:r w:rsidRPr="00ED4019" w:rsidDel="001B4014">
          <w:rPr>
            <w:rFonts w:ascii="Times New Roman" w:hAnsi="Times New Roman"/>
            <w:lang w:eastAsia="ko-KR"/>
          </w:rPr>
          <w:delText>데이터</w:delText>
        </w:r>
        <w:r w:rsidRPr="00ED4019" w:rsidDel="001B4014">
          <w:rPr>
            <w:rFonts w:ascii="Times New Roman" w:hAnsi="Times New Roman"/>
            <w:lang w:eastAsia="ko-KR"/>
          </w:rPr>
          <w:delText xml:space="preserve"> </w:delText>
        </w:r>
        <w:r w:rsidRPr="00ED4019" w:rsidDel="001B4014">
          <w:rPr>
            <w:rFonts w:ascii="Times New Roman" w:hAnsi="Times New Roman"/>
            <w:lang w:eastAsia="ko-KR"/>
          </w:rPr>
          <w:delText>셋을</w:delText>
        </w:r>
      </w:del>
      <w:ins w:id="6035" w:author="제이펍 출판사" w:date="2021-03-14T20:45:00Z">
        <w:r w:rsidR="001B4014">
          <w:rPr>
            <w:rFonts w:ascii="Times New Roman" w:hAnsi="Times New Roman"/>
            <w:lang w:eastAsia="ko-KR"/>
          </w:rPr>
          <w:t>데이터</w:t>
        </w:r>
        <w:r w:rsidR="001B4014">
          <w:rPr>
            <w:rFonts w:ascii="Times New Roman" w:hAnsi="Times New Roman"/>
            <w:lang w:eastAsia="ko-KR"/>
          </w:rPr>
          <w:t xml:space="preserve"> </w:t>
        </w:r>
        <w:r w:rsidR="001B4014">
          <w:rPr>
            <w:rFonts w:ascii="Times New Roman" w:hAnsi="Times New Roman"/>
            <w:lang w:eastAsia="ko-KR"/>
          </w:rPr>
          <w:t>세트를</w:t>
        </w:r>
      </w:ins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나눈다</w:t>
      </w:r>
      <w:r w:rsidRPr="00ED4019">
        <w:rPr>
          <w:rFonts w:ascii="Times New Roman" w:hAnsi="Times New Roman"/>
          <w:lang w:eastAsia="ko-KR"/>
        </w:rPr>
        <w:t xml:space="preserve">. </w:t>
      </w:r>
      <w:r w:rsidRPr="00ED4019">
        <w:rPr>
          <w:rFonts w:ascii="Times New Roman" w:hAnsi="Times New Roman"/>
          <w:lang w:eastAsia="ko-KR"/>
        </w:rPr>
        <w:t>나누는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비율은</w:t>
      </w:r>
      <w:r w:rsidRPr="00ED4019">
        <w:rPr>
          <w:rFonts w:ascii="Times New Roman" w:hAnsi="Times New Roman"/>
          <w:lang w:eastAsia="ko-KR"/>
        </w:rPr>
        <w:t xml:space="preserve"> 90:10</w:t>
      </w:r>
      <w:r w:rsidRPr="00ED4019">
        <w:rPr>
          <w:rFonts w:ascii="Times New Roman" w:hAnsi="Times New Roman"/>
          <w:lang w:eastAsia="ko-KR"/>
        </w:rPr>
        <w:t>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비율로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나누었다</w:t>
      </w:r>
      <w:r w:rsidRPr="00ED4019">
        <w:rPr>
          <w:rFonts w:ascii="Times New Roman" w:hAnsi="Times New Roman"/>
          <w:lang w:eastAsia="ko-KR"/>
        </w:rPr>
        <w:t>.</w:t>
      </w:r>
    </w:p>
    <w:p w14:paraId="25ADA523" w14:textId="77777777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6036" w:author="제이펍 출판사" w:date="2021-03-14T15:57:00Z">
          <w:pPr>
            <w:pStyle w:val="SourceCode"/>
          </w:pPr>
        </w:pPrChange>
      </w:pPr>
      <w:r w:rsidRPr="00ED4019">
        <w:rPr>
          <w:rStyle w:val="NormalTok"/>
          <w:rFonts w:ascii="Times New Roman" w:hAnsi="Times New Roman"/>
        </w:rPr>
        <w:t xml:space="preserve">split </w:t>
      </w:r>
      <w:r w:rsidRPr="00ED4019">
        <w:rPr>
          <w:rStyle w:val="OtherTok"/>
          <w:rFonts w:ascii="Times New Roman" w:hAnsi="Times New Roman"/>
        </w:rPr>
        <w:t>&lt;-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unctionTok"/>
          <w:rFonts w:ascii="Times New Roman" w:hAnsi="Times New Roman"/>
        </w:rPr>
        <w:t>floor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FunctionTok"/>
          <w:rFonts w:ascii="Times New Roman" w:hAnsi="Times New Roman"/>
        </w:rPr>
        <w:t>nrow</w:t>
      </w:r>
      <w:r w:rsidRPr="00ED4019">
        <w:rPr>
          <w:rStyle w:val="NormalTok"/>
          <w:rFonts w:ascii="Times New Roman" w:hAnsi="Times New Roman"/>
        </w:rPr>
        <w:t xml:space="preserve">(employees.tsibble) </w:t>
      </w:r>
      <w:r w:rsidRPr="00ED4019">
        <w:rPr>
          <w:rStyle w:val="SpecialCharTok"/>
          <w:rFonts w:ascii="Times New Roman" w:hAnsi="Times New Roman"/>
        </w:rPr>
        <w:t>*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loatTok"/>
          <w:rFonts w:ascii="Times New Roman" w:hAnsi="Times New Roman"/>
        </w:rPr>
        <w:t>0.9</w:t>
      </w:r>
      <w:r w:rsidRPr="00ED4019">
        <w:rPr>
          <w:rStyle w:val="NormalTok"/>
          <w:rFonts w:ascii="Times New Roman" w:hAnsi="Times New Roman"/>
        </w:rPr>
        <w:t>)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n </w:t>
      </w:r>
      <w:r w:rsidRPr="00ED4019">
        <w:rPr>
          <w:rStyle w:val="OtherTok"/>
          <w:rFonts w:ascii="Times New Roman" w:hAnsi="Times New Roman"/>
        </w:rPr>
        <w:t>&lt;-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unctionTok"/>
          <w:rFonts w:ascii="Times New Roman" w:hAnsi="Times New Roman"/>
        </w:rPr>
        <w:t>nrow</w:t>
      </w:r>
      <w:r w:rsidRPr="00ED4019">
        <w:rPr>
          <w:rStyle w:val="NormalTok"/>
          <w:rFonts w:ascii="Times New Roman" w:hAnsi="Times New Roman"/>
        </w:rPr>
        <w:t>(employees.tsibble)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employees.tsibble.tr </w:t>
      </w:r>
      <w:r w:rsidRPr="00ED4019">
        <w:rPr>
          <w:rStyle w:val="OtherTok"/>
          <w:rFonts w:ascii="Times New Roman" w:hAnsi="Times New Roman"/>
        </w:rPr>
        <w:t>&lt;-</w:t>
      </w:r>
      <w:r w:rsidRPr="00ED4019">
        <w:rPr>
          <w:rStyle w:val="NormalTok"/>
          <w:rFonts w:ascii="Times New Roman" w:hAnsi="Times New Roman"/>
        </w:rPr>
        <w:t xml:space="preserve"> employees.tsibble[</w:t>
      </w:r>
      <w:r w:rsidRPr="00ED4019">
        <w:rPr>
          <w:rStyle w:val="DecValTok"/>
          <w:rFonts w:ascii="Times New Roman" w:hAnsi="Times New Roman"/>
        </w:rPr>
        <w:t>1</w:t>
      </w:r>
      <w:r w:rsidRPr="00ED4019">
        <w:rPr>
          <w:rStyle w:val="SpecialCharTok"/>
          <w:rFonts w:ascii="Times New Roman" w:hAnsi="Times New Roman"/>
        </w:rPr>
        <w:t>:</w:t>
      </w:r>
      <w:r w:rsidRPr="00ED4019">
        <w:rPr>
          <w:rStyle w:val="NormalTok"/>
          <w:rFonts w:ascii="Times New Roman" w:hAnsi="Times New Roman"/>
        </w:rPr>
        <w:t>split, ]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employees.tsibble.test </w:t>
      </w:r>
      <w:r w:rsidRPr="00ED4019">
        <w:rPr>
          <w:rStyle w:val="OtherTok"/>
          <w:rFonts w:ascii="Times New Roman" w:hAnsi="Times New Roman"/>
        </w:rPr>
        <w:t>&lt;-</w:t>
      </w:r>
      <w:r w:rsidRPr="00ED4019">
        <w:rPr>
          <w:rStyle w:val="NormalTok"/>
          <w:rFonts w:ascii="Times New Roman" w:hAnsi="Times New Roman"/>
        </w:rPr>
        <w:t xml:space="preserve"> employees.tsibble[(split</w:t>
      </w:r>
      <w:r w:rsidRPr="00ED4019">
        <w:rPr>
          <w:rStyle w:val="SpecialCharTok"/>
          <w:rFonts w:ascii="Times New Roman" w:hAnsi="Times New Roman"/>
        </w:rPr>
        <w:t>+</w:t>
      </w:r>
      <w:r w:rsidRPr="00ED4019">
        <w:rPr>
          <w:rStyle w:val="DecValTok"/>
          <w:rFonts w:ascii="Times New Roman" w:hAnsi="Times New Roman"/>
        </w:rPr>
        <w:t>1</w:t>
      </w:r>
      <w:r w:rsidRPr="00ED4019">
        <w:rPr>
          <w:rStyle w:val="NormalTok"/>
          <w:rFonts w:ascii="Times New Roman" w:hAnsi="Times New Roman"/>
        </w:rPr>
        <w:t>)</w:t>
      </w:r>
      <w:r w:rsidRPr="00ED4019">
        <w:rPr>
          <w:rStyle w:val="SpecialCharTok"/>
          <w:rFonts w:ascii="Times New Roman" w:hAnsi="Times New Roman"/>
        </w:rPr>
        <w:t>:</w:t>
      </w:r>
      <w:r w:rsidRPr="00ED4019">
        <w:rPr>
          <w:rStyle w:val="NormalTok"/>
          <w:rFonts w:ascii="Times New Roman" w:hAnsi="Times New Roman"/>
        </w:rPr>
        <w:t>n, ]</w:t>
      </w:r>
    </w:p>
    <w:p w14:paraId="11A4F866" w14:textId="4F83A9C4" w:rsidR="00FD7B2A" w:rsidRDefault="00FD7B2A">
      <w:pPr>
        <w:pStyle w:val="comment"/>
        <w:ind w:left="400"/>
        <w:jc w:val="both"/>
        <w:rPr>
          <w:lang w:eastAsia="ko-KR"/>
        </w:rPr>
        <w:pPrChange w:id="6037" w:author="제이펍 출판사" w:date="2021-03-14T15:57:00Z">
          <w:pPr>
            <w:pStyle w:val="comment"/>
            <w:ind w:left="400"/>
          </w:pPr>
        </w:pPrChange>
      </w:pPr>
      <w:del w:id="6038" w:author="제이펍 출판사" w:date="2021-03-14T20:41:00Z">
        <w:r w:rsidDel="001B4014">
          <w:rPr>
            <w:lang w:eastAsia="ko-KR"/>
          </w:rPr>
          <w:delText>코드설명</w:delText>
        </w:r>
      </w:del>
      <w:ins w:id="6039" w:author="제이펍 출판사" w:date="2021-03-14T20:41:00Z">
        <w:r w:rsidR="001B4014">
          <w:rPr>
            <w:lang w:eastAsia="ko-KR"/>
          </w:rPr>
          <w:t>코드 설명</w:t>
        </w:r>
      </w:ins>
    </w:p>
    <w:p w14:paraId="00DA1BE1" w14:textId="0866AC3A" w:rsidR="00FD7B2A" w:rsidRDefault="00FD7B2A">
      <w:pPr>
        <w:pStyle w:val="comment"/>
        <w:numPr>
          <w:ilvl w:val="0"/>
          <w:numId w:val="41"/>
        </w:numPr>
        <w:jc w:val="both"/>
        <w:rPr>
          <w:lang w:eastAsia="ko-KR"/>
        </w:rPr>
        <w:pPrChange w:id="6040" w:author="제이펍 출판사" w:date="2021-03-14T15:57:00Z">
          <w:pPr>
            <w:pStyle w:val="comment"/>
            <w:numPr>
              <w:numId w:val="41"/>
            </w:numPr>
            <w:ind w:left="760" w:hanging="360"/>
          </w:pPr>
        </w:pPrChange>
      </w:pPr>
      <w:r w:rsidRPr="00ED4019">
        <w:rPr>
          <w:rStyle w:val="VerbatimChar"/>
          <w:rFonts w:ascii="Times New Roman" w:hAnsi="Times New Roman"/>
          <w:lang w:eastAsia="ko-KR"/>
        </w:rPr>
        <w:lastRenderedPageBreak/>
        <w:t>floor</w:t>
      </w:r>
      <w:r>
        <w:rPr>
          <w:lang w:eastAsia="ko-KR"/>
        </w:rPr>
        <w:t xml:space="preserve">, </w:t>
      </w:r>
      <w:r w:rsidRPr="00ED4019">
        <w:rPr>
          <w:rStyle w:val="VerbatimChar"/>
          <w:rFonts w:ascii="Times New Roman" w:hAnsi="Times New Roman"/>
          <w:lang w:eastAsia="ko-KR"/>
        </w:rPr>
        <w:t>nrow</w:t>
      </w:r>
      <w:r>
        <w:rPr>
          <w:lang w:eastAsia="ko-KR"/>
        </w:rPr>
        <w:t>를 사용하여 employees.tsibble 행</w:t>
      </w:r>
      <w:ins w:id="6041" w:author="user" w:date="2021-03-23T13:46:00Z">
        <w:r w:rsidR="009D0FD3">
          <w:rPr>
            <w:rFonts w:hint="eastAsia"/>
            <w:lang w:eastAsia="ko-KR"/>
          </w:rPr>
          <w:t xml:space="preserve"> </w:t>
        </w:r>
      </w:ins>
      <w:del w:id="6042" w:author="user" w:date="2021-03-22T14:30:00Z">
        <w:r w:rsidDel="00252BEB">
          <w:rPr>
            <w:lang w:eastAsia="ko-KR"/>
          </w:rPr>
          <w:delText>갯수</w:delText>
        </w:r>
      </w:del>
      <w:ins w:id="6043" w:author="user" w:date="2021-03-22T14:30:00Z">
        <w:r w:rsidR="00252BEB">
          <w:rPr>
            <w:lang w:eastAsia="ko-KR"/>
          </w:rPr>
          <w:t>개수</w:t>
        </w:r>
      </w:ins>
      <w:r>
        <w:rPr>
          <w:lang w:eastAsia="ko-KR"/>
        </w:rPr>
        <w:t>(</w:t>
      </w:r>
      <w:r w:rsidRPr="00ED4019">
        <w:rPr>
          <w:rStyle w:val="VerbatimChar"/>
          <w:rFonts w:ascii="Times New Roman" w:hAnsi="Times New Roman"/>
          <w:lang w:eastAsia="ko-KR"/>
        </w:rPr>
        <w:t>nrow</w:t>
      </w:r>
      <w:r>
        <w:rPr>
          <w:lang w:eastAsia="ko-KR"/>
        </w:rPr>
        <w:t>)의 0.8을 곱한 값의 내림값(</w:t>
      </w:r>
      <w:r w:rsidRPr="00ED4019">
        <w:rPr>
          <w:rStyle w:val="VerbatimChar"/>
          <w:rFonts w:ascii="Times New Roman" w:hAnsi="Times New Roman"/>
          <w:lang w:eastAsia="ko-KR"/>
        </w:rPr>
        <w:t>floor</w:t>
      </w:r>
      <w:r>
        <w:rPr>
          <w:lang w:eastAsia="ko-KR"/>
        </w:rPr>
        <w:t>)을 구해 90:10으로 나눌 위치를 split에 저장</w:t>
      </w:r>
    </w:p>
    <w:p w14:paraId="4A6C2A67" w14:textId="77777777" w:rsidR="00FD7B2A" w:rsidRDefault="00FD7B2A">
      <w:pPr>
        <w:pStyle w:val="comment"/>
        <w:numPr>
          <w:ilvl w:val="0"/>
          <w:numId w:val="41"/>
        </w:numPr>
        <w:jc w:val="both"/>
        <w:pPrChange w:id="6044" w:author="제이펍 출판사" w:date="2021-03-14T15:57:00Z">
          <w:pPr>
            <w:pStyle w:val="comment"/>
            <w:numPr>
              <w:numId w:val="41"/>
            </w:numPr>
            <w:ind w:left="760" w:hanging="360"/>
          </w:pPr>
        </w:pPrChange>
      </w:pPr>
      <w:r w:rsidRPr="00ED4019">
        <w:rPr>
          <w:rStyle w:val="VerbatimChar"/>
          <w:rFonts w:ascii="Times New Roman" w:hAnsi="Times New Roman"/>
        </w:rPr>
        <w:t>nrow</w:t>
      </w:r>
      <w:r>
        <w:t>를 사용하여 employees.tsibble의 1열부터 split열까지를 employees.tsibble.tr로 저장</w:t>
      </w:r>
    </w:p>
    <w:p w14:paraId="32A39CF1" w14:textId="77777777" w:rsidR="00FD7B2A" w:rsidRDefault="00FD7B2A">
      <w:pPr>
        <w:pStyle w:val="comment"/>
        <w:numPr>
          <w:ilvl w:val="0"/>
          <w:numId w:val="41"/>
        </w:numPr>
        <w:jc w:val="both"/>
        <w:pPrChange w:id="6045" w:author="제이펍 출판사" w:date="2021-03-14T15:57:00Z">
          <w:pPr>
            <w:pStyle w:val="comment"/>
            <w:numPr>
              <w:numId w:val="41"/>
            </w:numPr>
            <w:ind w:left="760" w:hanging="360"/>
          </w:pPr>
        </w:pPrChange>
      </w:pPr>
      <w:r>
        <w:t>employees.tsibble의 split+1열부터 마지막 열까지를 employees.tsibble.test로 저장</w:t>
      </w:r>
    </w:p>
    <w:p w14:paraId="49C8A197" w14:textId="2FEE3FD2" w:rsidR="00FD7B2A" w:rsidRPr="00ED4019" w:rsidRDefault="00FD7B2A">
      <w:pPr>
        <w:jc w:val="both"/>
        <w:rPr>
          <w:rFonts w:ascii="Times New Roman" w:hAnsi="Times New Roman"/>
          <w:lang w:eastAsia="ko-KR"/>
        </w:rPr>
        <w:pPrChange w:id="6046" w:author="제이펍 출판사" w:date="2021-03-14T15:57:00Z">
          <w:pPr/>
        </w:pPrChange>
      </w:pPr>
      <w:r w:rsidRPr="00ED4019">
        <w:rPr>
          <w:rStyle w:val="VerbatimChar"/>
          <w:rFonts w:ascii="Times New Roman" w:hAnsi="Times New Roman"/>
          <w:lang w:eastAsia="ko-KR"/>
        </w:rPr>
        <w:t>model()</w:t>
      </w:r>
      <w:r w:rsidRPr="00ED4019">
        <w:rPr>
          <w:rFonts w:ascii="Times New Roman" w:hAnsi="Times New Roman" w:hint="eastAsia"/>
          <w:lang w:eastAsia="ko-KR"/>
        </w:rPr>
        <w:t>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앞에서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생성한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트레이닝</w:t>
      </w:r>
      <w:r w:rsidRPr="00ED4019">
        <w:rPr>
          <w:rFonts w:ascii="Times New Roman" w:hAnsi="Times New Roman"/>
          <w:lang w:eastAsia="ko-KR"/>
        </w:rPr>
        <w:t xml:space="preserve"> </w:t>
      </w:r>
      <w:del w:id="6047" w:author="제이펍 출판사" w:date="2021-03-14T20:45:00Z">
        <w:r w:rsidRPr="00ED4019" w:rsidDel="001B4014">
          <w:rPr>
            <w:rFonts w:ascii="Times New Roman" w:hAnsi="Times New Roman"/>
            <w:lang w:eastAsia="ko-KR"/>
          </w:rPr>
          <w:delText>데이터</w:delText>
        </w:r>
        <w:r w:rsidRPr="00ED4019" w:rsidDel="001B4014">
          <w:rPr>
            <w:rFonts w:ascii="Times New Roman" w:hAnsi="Times New Roman"/>
            <w:lang w:eastAsia="ko-KR"/>
          </w:rPr>
          <w:delText xml:space="preserve"> </w:delText>
        </w:r>
        <w:r w:rsidRPr="00ED4019" w:rsidDel="001B4014">
          <w:rPr>
            <w:rFonts w:ascii="Times New Roman" w:hAnsi="Times New Roman"/>
            <w:lang w:eastAsia="ko-KR"/>
          </w:rPr>
          <w:delText>셋과</w:delText>
        </w:r>
      </w:del>
      <w:ins w:id="6048" w:author="제이펍 출판사" w:date="2021-03-14T20:45:00Z">
        <w:r w:rsidR="001B4014">
          <w:rPr>
            <w:rFonts w:ascii="Times New Roman" w:hAnsi="Times New Roman"/>
            <w:lang w:eastAsia="ko-KR"/>
          </w:rPr>
          <w:t>데이터</w:t>
        </w:r>
        <w:r w:rsidR="001B4014">
          <w:rPr>
            <w:rFonts w:ascii="Times New Roman" w:hAnsi="Times New Roman"/>
            <w:lang w:eastAsia="ko-KR"/>
          </w:rPr>
          <w:t xml:space="preserve"> </w:t>
        </w:r>
        <w:r w:rsidR="001B4014">
          <w:rPr>
            <w:rFonts w:ascii="Times New Roman" w:hAnsi="Times New Roman"/>
            <w:lang w:eastAsia="ko-KR"/>
          </w:rPr>
          <w:t>세트와</w:t>
        </w:r>
      </w:ins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만들고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싶은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모델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함수를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사용하여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모델</w:t>
      </w:r>
      <w:r w:rsidRPr="00ED4019">
        <w:rPr>
          <w:rFonts w:ascii="Times New Roman" w:hAnsi="Times New Roman"/>
          <w:lang w:eastAsia="ko-KR"/>
        </w:rPr>
        <w:t xml:space="preserve"> </w:t>
      </w:r>
      <w:del w:id="6049" w:author="제이펍 출판사" w:date="2021-03-14T20:35:00Z">
        <w:r w:rsidRPr="00ED4019" w:rsidDel="00EE4FE2">
          <w:rPr>
            <w:rFonts w:ascii="Times New Roman" w:hAnsi="Times New Roman"/>
            <w:lang w:eastAsia="ko-KR"/>
          </w:rPr>
          <w:delText>데이터프레</w:delText>
        </w:r>
      </w:del>
      <w:ins w:id="6050" w:author="제이펍 출판사" w:date="2021-03-14T20:35:00Z">
        <w:r w:rsidR="00EE4FE2">
          <w:rPr>
            <w:rFonts w:ascii="Times New Roman" w:hAnsi="Times New Roman"/>
            <w:lang w:eastAsia="ko-KR"/>
          </w:rPr>
          <w:t>데이터</w:t>
        </w:r>
        <w:r w:rsidR="00EE4FE2">
          <w:rPr>
            <w:rFonts w:ascii="Times New Roman" w:hAnsi="Times New Roman"/>
            <w:lang w:eastAsia="ko-KR"/>
          </w:rPr>
          <w:t xml:space="preserve"> </w:t>
        </w:r>
        <w:r w:rsidR="00EE4FE2">
          <w:rPr>
            <w:rFonts w:ascii="Times New Roman" w:hAnsi="Times New Roman"/>
            <w:lang w:eastAsia="ko-KR"/>
          </w:rPr>
          <w:t>프레</w:t>
        </w:r>
      </w:ins>
      <w:r w:rsidRPr="00ED4019">
        <w:rPr>
          <w:rFonts w:ascii="Times New Roman" w:hAnsi="Times New Roman"/>
          <w:lang w:eastAsia="ko-KR"/>
        </w:rPr>
        <w:t>임를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만든다</w:t>
      </w:r>
      <w:r w:rsidRPr="00ED4019">
        <w:rPr>
          <w:rFonts w:ascii="Times New Roman" w:hAnsi="Times New Roman"/>
          <w:lang w:eastAsia="ko-KR"/>
        </w:rPr>
        <w:t xml:space="preserve">. </w:t>
      </w:r>
      <w:r w:rsidRPr="00ED4019">
        <w:rPr>
          <w:rFonts w:ascii="Times New Roman" w:hAnsi="Times New Roman"/>
          <w:lang w:eastAsia="ko-KR"/>
        </w:rPr>
        <w:t>아래에서는</w:t>
      </w:r>
      <w:r w:rsidRPr="00ED4019">
        <w:rPr>
          <w:rFonts w:ascii="Times New Roman" w:hAnsi="Times New Roman"/>
          <w:lang w:eastAsia="ko-KR"/>
        </w:rPr>
        <w:t xml:space="preserve"> ets, arima, naive, tslm, rw, mean, nnetar, prophet</w:t>
      </w:r>
      <w:r w:rsidRPr="00ED4019">
        <w:rPr>
          <w:rFonts w:ascii="Times New Roman" w:hAnsi="Times New Roman"/>
          <w:lang w:eastAsia="ko-KR"/>
        </w:rPr>
        <w:t>의</w:t>
      </w:r>
      <w:r w:rsidRPr="00ED4019">
        <w:rPr>
          <w:rFonts w:ascii="Times New Roman" w:hAnsi="Times New Roman"/>
          <w:lang w:eastAsia="ko-KR"/>
        </w:rPr>
        <w:t xml:space="preserve"> 8</w:t>
      </w:r>
      <w:r w:rsidRPr="00ED4019">
        <w:rPr>
          <w:rFonts w:ascii="Times New Roman" w:hAnsi="Times New Roman"/>
          <w:lang w:eastAsia="ko-KR"/>
        </w:rPr>
        <w:t>가지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모델을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만들었는데</w:t>
      </w:r>
      <w:ins w:id="6051" w:author="user" w:date="2021-03-23T14:10:00Z">
        <w:r w:rsidR="00224A50">
          <w:rPr>
            <w:rFonts w:ascii="Times New Roman" w:hAnsi="Times New Roman" w:hint="eastAsia"/>
            <w:lang w:eastAsia="ko-KR"/>
          </w:rPr>
          <w:t>,</w:t>
        </w:r>
      </w:ins>
      <w:r w:rsidRPr="00ED4019">
        <w:rPr>
          <w:rFonts w:ascii="Times New Roman" w:hAnsi="Times New Roman"/>
          <w:lang w:eastAsia="ko-KR"/>
        </w:rPr>
        <w:t xml:space="preserve"> tidy </w:t>
      </w:r>
      <w:r w:rsidRPr="00ED4019">
        <w:rPr>
          <w:rFonts w:ascii="Times New Roman" w:hAnsi="Times New Roman"/>
          <w:lang w:eastAsia="ko-KR"/>
        </w:rPr>
        <w:t>데이터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객체의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특성을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활용하기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위해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파이프라인</w:t>
      </w:r>
      <w:r w:rsidRPr="00ED4019">
        <w:rPr>
          <w:rFonts w:ascii="Times New Roman" w:hAnsi="Times New Roman"/>
          <w:lang w:eastAsia="ko-KR"/>
        </w:rPr>
        <w:t>(</w:t>
      </w:r>
      <w:r w:rsidRPr="00ED4019">
        <w:rPr>
          <w:rStyle w:val="VerbatimChar"/>
          <w:rFonts w:ascii="Times New Roman" w:hAnsi="Times New Roman"/>
          <w:lang w:eastAsia="ko-KR"/>
        </w:rPr>
        <w:t>%&gt;%</w:t>
      </w:r>
      <w:r w:rsidRPr="00ED4019">
        <w:rPr>
          <w:rFonts w:ascii="Times New Roman" w:hAnsi="Times New Roman"/>
          <w:lang w:eastAsia="ko-KR"/>
        </w:rPr>
        <w:t>)</w:t>
      </w:r>
      <w:r w:rsidRPr="00ED4019">
        <w:rPr>
          <w:rFonts w:ascii="Times New Roman" w:hAnsi="Times New Roman"/>
          <w:lang w:eastAsia="ko-KR"/>
        </w:rPr>
        <w:t>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사용하였다</w:t>
      </w:r>
      <w:r w:rsidRPr="00ED4019">
        <w:rPr>
          <w:rFonts w:ascii="Times New Roman" w:hAnsi="Times New Roman"/>
          <w:lang w:eastAsia="ko-KR"/>
        </w:rPr>
        <w:t xml:space="preserve">. </w:t>
      </w:r>
      <w:r w:rsidRPr="00ED4019">
        <w:rPr>
          <w:rFonts w:ascii="Times New Roman" w:hAnsi="Times New Roman"/>
          <w:lang w:eastAsia="ko-KR"/>
        </w:rPr>
        <w:t>그리고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취업자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데이터는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계절성이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존재하기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때문에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선형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모델에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추세와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계절성을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추가하였다</w:t>
      </w:r>
      <w:r w:rsidRPr="00ED4019">
        <w:rPr>
          <w:rFonts w:ascii="Times New Roman" w:hAnsi="Times New Roman"/>
          <w:lang w:eastAsia="ko-KR"/>
        </w:rPr>
        <w:t>.</w:t>
      </w:r>
    </w:p>
    <w:p w14:paraId="30EC081B" w14:textId="77777777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6052" w:author="제이펍 출판사" w:date="2021-03-14T15:57:00Z">
          <w:pPr>
            <w:pStyle w:val="SourceCode"/>
          </w:pPr>
        </w:pPrChange>
      </w:pPr>
      <w:r w:rsidRPr="00ED4019">
        <w:rPr>
          <w:rStyle w:val="NormalTok"/>
          <w:rFonts w:ascii="Times New Roman" w:hAnsi="Times New Roman"/>
          <w:lang w:eastAsia="ko-KR"/>
        </w:rPr>
        <w:t xml:space="preserve"> </w:t>
      </w:r>
      <w:r w:rsidRPr="00ED4019">
        <w:rPr>
          <w:rStyle w:val="NormalTok"/>
          <w:rFonts w:ascii="Times New Roman" w:hAnsi="Times New Roman"/>
        </w:rPr>
        <w:t xml:space="preserve">model.fable.employees </w:t>
      </w:r>
      <w:r w:rsidRPr="00ED4019">
        <w:rPr>
          <w:rStyle w:val="OtherTok"/>
          <w:rFonts w:ascii="Times New Roman" w:hAnsi="Times New Roman"/>
        </w:rPr>
        <w:t>&lt;-</w:t>
      </w:r>
      <w:r w:rsidRPr="00ED4019">
        <w:rPr>
          <w:rStyle w:val="NormalTok"/>
          <w:rFonts w:ascii="Times New Roman" w:hAnsi="Times New Roman"/>
        </w:rPr>
        <w:t xml:space="preserve"> employees.tsibble.tr </w:t>
      </w:r>
      <w:r w:rsidRPr="00ED4019">
        <w:rPr>
          <w:rStyle w:val="SpecialCharTok"/>
          <w:rFonts w:ascii="Times New Roman" w:hAnsi="Times New Roman"/>
        </w:rPr>
        <w:t>%&gt;%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 </w:t>
      </w:r>
      <w:r w:rsidRPr="00ED4019">
        <w:rPr>
          <w:rStyle w:val="FunctionTok"/>
          <w:rFonts w:ascii="Times New Roman" w:hAnsi="Times New Roman"/>
        </w:rPr>
        <w:t>model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AttributeTok"/>
          <w:rFonts w:ascii="Times New Roman" w:hAnsi="Times New Roman"/>
        </w:rPr>
        <w:t>ets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unctionTok"/>
          <w:rFonts w:ascii="Times New Roman" w:hAnsi="Times New Roman"/>
        </w:rPr>
        <w:t>ETS</w:t>
      </w:r>
      <w:r w:rsidRPr="00ED4019">
        <w:rPr>
          <w:rStyle w:val="NormalTok"/>
          <w:rFonts w:ascii="Times New Roman" w:hAnsi="Times New Roman"/>
        </w:rPr>
        <w:t>(total),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       </w:t>
      </w:r>
      <w:r w:rsidRPr="00ED4019">
        <w:rPr>
          <w:rStyle w:val="AttributeTok"/>
          <w:rFonts w:ascii="Times New Roman" w:hAnsi="Times New Roman"/>
        </w:rPr>
        <w:t>arima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unctionTok"/>
          <w:rFonts w:ascii="Times New Roman" w:hAnsi="Times New Roman"/>
        </w:rPr>
        <w:t>ARIMA</w:t>
      </w:r>
      <w:r w:rsidRPr="00ED4019">
        <w:rPr>
          <w:rStyle w:val="NormalTok"/>
          <w:rFonts w:ascii="Times New Roman" w:hAnsi="Times New Roman"/>
        </w:rPr>
        <w:t>(total),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       </w:t>
      </w:r>
      <w:r w:rsidRPr="00ED4019">
        <w:rPr>
          <w:rStyle w:val="AttributeTok"/>
          <w:rFonts w:ascii="Times New Roman" w:hAnsi="Times New Roman"/>
        </w:rPr>
        <w:t>naive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unctionTok"/>
          <w:rFonts w:ascii="Times New Roman" w:hAnsi="Times New Roman"/>
        </w:rPr>
        <w:t>NAIVE</w:t>
      </w:r>
      <w:r w:rsidRPr="00ED4019">
        <w:rPr>
          <w:rStyle w:val="NormalTok"/>
          <w:rFonts w:ascii="Times New Roman" w:hAnsi="Times New Roman"/>
        </w:rPr>
        <w:t>(total),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       </w:t>
      </w:r>
      <w:r w:rsidRPr="00ED4019">
        <w:rPr>
          <w:rStyle w:val="AttributeTok"/>
          <w:rFonts w:ascii="Times New Roman" w:hAnsi="Times New Roman"/>
        </w:rPr>
        <w:t>tslm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unctionTok"/>
          <w:rFonts w:ascii="Times New Roman" w:hAnsi="Times New Roman"/>
        </w:rPr>
        <w:t>TSLM</w:t>
      </w:r>
      <w:r w:rsidRPr="00ED4019">
        <w:rPr>
          <w:rStyle w:val="NormalTok"/>
          <w:rFonts w:ascii="Times New Roman" w:hAnsi="Times New Roman"/>
        </w:rPr>
        <w:t>(total</w:t>
      </w:r>
      <w:r w:rsidRPr="00ED4019">
        <w:rPr>
          <w:rStyle w:val="SpecialCharTok"/>
          <w:rFonts w:ascii="Times New Roman" w:hAnsi="Times New Roman"/>
        </w:rPr>
        <w:t>~</w:t>
      </w:r>
      <w:r w:rsidRPr="00ED4019">
        <w:rPr>
          <w:rStyle w:val="FunctionTok"/>
          <w:rFonts w:ascii="Times New Roman" w:hAnsi="Times New Roman"/>
        </w:rPr>
        <w:t>trend</w:t>
      </w:r>
      <w:r w:rsidRPr="00ED4019">
        <w:rPr>
          <w:rStyle w:val="NormalTok"/>
          <w:rFonts w:ascii="Times New Roman" w:hAnsi="Times New Roman"/>
        </w:rPr>
        <w:t xml:space="preserve">() </w:t>
      </w:r>
      <w:r w:rsidRPr="00ED4019">
        <w:rPr>
          <w:rStyle w:val="SpecialCharTok"/>
          <w:rFonts w:ascii="Times New Roman" w:hAnsi="Times New Roman"/>
        </w:rPr>
        <w:t>+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unctionTok"/>
          <w:rFonts w:ascii="Times New Roman" w:hAnsi="Times New Roman"/>
        </w:rPr>
        <w:t>season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DecValTok"/>
          <w:rFonts w:ascii="Times New Roman" w:hAnsi="Times New Roman"/>
        </w:rPr>
        <w:t>12</w:t>
      </w:r>
      <w:r w:rsidRPr="00ED4019">
        <w:rPr>
          <w:rStyle w:val="NormalTok"/>
          <w:rFonts w:ascii="Times New Roman" w:hAnsi="Times New Roman"/>
        </w:rPr>
        <w:t>)),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       </w:t>
      </w:r>
      <w:r w:rsidRPr="00ED4019">
        <w:rPr>
          <w:rStyle w:val="AttributeTok"/>
          <w:rFonts w:ascii="Times New Roman" w:hAnsi="Times New Roman"/>
        </w:rPr>
        <w:t>rw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unctionTok"/>
          <w:rFonts w:ascii="Times New Roman" w:hAnsi="Times New Roman"/>
        </w:rPr>
        <w:t>RW</w:t>
      </w:r>
      <w:r w:rsidRPr="00ED4019">
        <w:rPr>
          <w:rStyle w:val="NormalTok"/>
          <w:rFonts w:ascii="Times New Roman" w:hAnsi="Times New Roman"/>
        </w:rPr>
        <w:t>(total),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       </w:t>
      </w:r>
      <w:r w:rsidRPr="00ED4019">
        <w:rPr>
          <w:rStyle w:val="AttributeTok"/>
          <w:rFonts w:ascii="Times New Roman" w:hAnsi="Times New Roman"/>
        </w:rPr>
        <w:t>mean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unctionTok"/>
          <w:rFonts w:ascii="Times New Roman" w:hAnsi="Times New Roman"/>
        </w:rPr>
        <w:t>MEAN</w:t>
      </w:r>
      <w:r w:rsidRPr="00ED4019">
        <w:rPr>
          <w:rStyle w:val="NormalTok"/>
          <w:rFonts w:ascii="Times New Roman" w:hAnsi="Times New Roman"/>
        </w:rPr>
        <w:t>(total),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       </w:t>
      </w:r>
      <w:r w:rsidRPr="00ED4019">
        <w:rPr>
          <w:rStyle w:val="AttributeTok"/>
          <w:rFonts w:ascii="Times New Roman" w:hAnsi="Times New Roman"/>
        </w:rPr>
        <w:t>nnetar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unctionTok"/>
          <w:rFonts w:ascii="Times New Roman" w:hAnsi="Times New Roman"/>
        </w:rPr>
        <w:t>NNETAR</w:t>
      </w:r>
      <w:r w:rsidRPr="00ED4019">
        <w:rPr>
          <w:rStyle w:val="NormalTok"/>
          <w:rFonts w:ascii="Times New Roman" w:hAnsi="Times New Roman"/>
        </w:rPr>
        <w:t>(total),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       </w:t>
      </w:r>
      <w:r w:rsidRPr="00ED4019">
        <w:rPr>
          <w:rStyle w:val="AttributeTok"/>
          <w:rFonts w:ascii="Times New Roman" w:hAnsi="Times New Roman"/>
        </w:rPr>
        <w:t>prophet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unctionTok"/>
          <w:rFonts w:ascii="Times New Roman" w:hAnsi="Times New Roman"/>
        </w:rPr>
        <w:t>prophet</w:t>
      </w:r>
      <w:r w:rsidRPr="00ED4019">
        <w:rPr>
          <w:rStyle w:val="NormalTok"/>
          <w:rFonts w:ascii="Times New Roman" w:hAnsi="Times New Roman"/>
        </w:rPr>
        <w:t>(total)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       )</w:t>
      </w:r>
    </w:p>
    <w:p w14:paraId="69FFBD03" w14:textId="0914A7A3" w:rsidR="00FD7B2A" w:rsidRDefault="00FD7B2A">
      <w:pPr>
        <w:pStyle w:val="comment"/>
        <w:ind w:left="400"/>
        <w:jc w:val="both"/>
        <w:rPr>
          <w:lang w:eastAsia="ko-KR"/>
        </w:rPr>
        <w:pPrChange w:id="6053" w:author="제이펍 출판사" w:date="2021-03-14T15:57:00Z">
          <w:pPr>
            <w:pStyle w:val="comment"/>
            <w:ind w:left="400"/>
          </w:pPr>
        </w:pPrChange>
      </w:pPr>
      <w:del w:id="6054" w:author="제이펍 출판사" w:date="2021-03-14T20:41:00Z">
        <w:r w:rsidDel="001B4014">
          <w:rPr>
            <w:lang w:eastAsia="ko-KR"/>
          </w:rPr>
          <w:delText>코드설명</w:delText>
        </w:r>
      </w:del>
      <w:ins w:id="6055" w:author="제이펍 출판사" w:date="2021-03-14T20:41:00Z">
        <w:r w:rsidR="001B4014">
          <w:rPr>
            <w:lang w:eastAsia="ko-KR"/>
          </w:rPr>
          <w:t>코드 설명</w:t>
        </w:r>
      </w:ins>
    </w:p>
    <w:p w14:paraId="130307B1" w14:textId="0C44D0F9" w:rsidR="00FD7B2A" w:rsidRDefault="00FD7B2A">
      <w:pPr>
        <w:pStyle w:val="comment"/>
        <w:numPr>
          <w:ilvl w:val="0"/>
          <w:numId w:val="41"/>
        </w:numPr>
        <w:jc w:val="both"/>
        <w:rPr>
          <w:lang w:eastAsia="ko-KR"/>
        </w:rPr>
        <w:pPrChange w:id="6056" w:author="제이펍 출판사" w:date="2021-03-14T15:57:00Z">
          <w:pPr>
            <w:pStyle w:val="comment"/>
            <w:numPr>
              <w:numId w:val="41"/>
            </w:numPr>
            <w:ind w:left="760" w:hanging="360"/>
          </w:pPr>
        </w:pPrChange>
      </w:pPr>
      <w:r w:rsidRPr="00ED4019">
        <w:rPr>
          <w:rStyle w:val="VerbatimChar"/>
          <w:rFonts w:ascii="Times New Roman" w:hAnsi="Times New Roman"/>
          <w:lang w:eastAsia="ko-KR"/>
        </w:rPr>
        <w:t>model()</w:t>
      </w:r>
      <w:r>
        <w:rPr>
          <w:lang w:eastAsia="ko-KR"/>
        </w:rPr>
        <w:t>을 사용해 8가지 모델을 생성. m</w:t>
      </w:r>
      <w:r w:rsidRPr="00ED4019">
        <w:rPr>
          <w:rStyle w:val="VerbatimChar"/>
          <w:rFonts w:ascii="Times New Roman" w:hAnsi="Times New Roman"/>
          <w:lang w:eastAsia="ko-KR"/>
        </w:rPr>
        <w:t>odel()</w:t>
      </w:r>
      <w:r>
        <w:rPr>
          <w:lang w:eastAsia="ko-KR"/>
        </w:rPr>
        <w:t xml:space="preserve">의 호출은 employees.tsibble.tr 데이터를 </w:t>
      </w:r>
      <w:del w:id="6057" w:author="제이펍 출판사" w:date="2021-03-14T20:43:00Z">
        <w:r w:rsidDel="001B4014">
          <w:rPr>
            <w:lang w:eastAsia="ko-KR"/>
          </w:rPr>
          <w:delText>첫번</w:delText>
        </w:r>
      </w:del>
      <w:ins w:id="6058" w:author="제이펍 출판사" w:date="2021-03-14T20:43:00Z">
        <w:r w:rsidR="001B4014">
          <w:rPr>
            <w:lang w:eastAsia="ko-KR"/>
          </w:rPr>
          <w:t>첫 번</w:t>
        </w:r>
      </w:ins>
      <w:r>
        <w:rPr>
          <w:lang w:eastAsia="ko-KR"/>
        </w:rPr>
        <w:t xml:space="preserve">째 매개변수로 사용하기 위해 </w:t>
      </w:r>
      <w:r w:rsidRPr="00ED4019">
        <w:rPr>
          <w:rStyle w:val="VerbatimChar"/>
          <w:rFonts w:ascii="Times New Roman" w:hAnsi="Times New Roman"/>
          <w:lang w:eastAsia="ko-KR"/>
        </w:rPr>
        <w:t>%&gt;%</w:t>
      </w:r>
      <w:r>
        <w:rPr>
          <w:lang w:eastAsia="ko-KR"/>
        </w:rPr>
        <w:t>을 사용하여 전달.</w:t>
      </w:r>
    </w:p>
    <w:p w14:paraId="764ABE7B" w14:textId="77777777" w:rsidR="00FD7B2A" w:rsidRDefault="00FD7B2A">
      <w:pPr>
        <w:pStyle w:val="comment"/>
        <w:numPr>
          <w:ilvl w:val="0"/>
          <w:numId w:val="41"/>
        </w:numPr>
        <w:jc w:val="both"/>
        <w:pPrChange w:id="6059" w:author="제이펍 출판사" w:date="2021-03-14T15:57:00Z">
          <w:pPr>
            <w:pStyle w:val="comment"/>
            <w:numPr>
              <w:numId w:val="41"/>
            </w:numPr>
            <w:ind w:left="760" w:hanging="360"/>
          </w:pPr>
        </w:pPrChange>
      </w:pPr>
      <w:r>
        <w:t>실행 결과는 model.fable.employees에 저장.</w:t>
      </w:r>
    </w:p>
    <w:p w14:paraId="2C7A62D4" w14:textId="77777777" w:rsidR="00FD7B2A" w:rsidRPr="00ED4019" w:rsidRDefault="00FD7B2A">
      <w:pPr>
        <w:jc w:val="both"/>
        <w:rPr>
          <w:rFonts w:ascii="Times New Roman" w:hAnsi="Times New Roman"/>
          <w:lang w:eastAsia="ko-KR"/>
        </w:rPr>
        <w:pPrChange w:id="6060" w:author="제이펍 출판사" w:date="2021-03-14T15:57:00Z">
          <w:pPr/>
        </w:pPrChange>
      </w:pPr>
      <w:r w:rsidRPr="00ED4019">
        <w:rPr>
          <w:rFonts w:ascii="Times New Roman" w:hAnsi="Times New Roman"/>
          <w:lang w:eastAsia="ko-KR"/>
        </w:rPr>
        <w:t>앞에서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생성한</w:t>
      </w:r>
      <w:r w:rsidRPr="00ED4019">
        <w:rPr>
          <w:rFonts w:ascii="Times New Roman" w:hAnsi="Times New Roman"/>
          <w:lang w:eastAsia="ko-KR"/>
        </w:rPr>
        <w:t xml:space="preserve"> model.fable.employees</w:t>
      </w:r>
      <w:r w:rsidRPr="00ED4019">
        <w:rPr>
          <w:rFonts w:ascii="Times New Roman" w:hAnsi="Times New Roman"/>
          <w:lang w:eastAsia="ko-KR"/>
        </w:rPr>
        <w:t>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Style w:val="VerbatimChar"/>
          <w:rFonts w:ascii="Times New Roman" w:hAnsi="Times New Roman"/>
          <w:lang w:eastAsia="ko-KR"/>
        </w:rPr>
        <w:t>forecast()</w:t>
      </w:r>
      <w:r w:rsidRPr="00ED4019">
        <w:rPr>
          <w:rFonts w:ascii="Times New Roman" w:hAnsi="Times New Roman"/>
          <w:lang w:eastAsia="ko-KR"/>
        </w:rPr>
        <w:t>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사용하여</w:t>
      </w:r>
      <w:r w:rsidRPr="00ED4019">
        <w:rPr>
          <w:rFonts w:ascii="Times New Roman" w:hAnsi="Times New Roman"/>
          <w:lang w:eastAsia="ko-KR"/>
        </w:rPr>
        <w:t xml:space="preserve"> 24</w:t>
      </w:r>
      <w:r w:rsidRPr="00ED4019">
        <w:rPr>
          <w:rFonts w:ascii="Times New Roman" w:hAnsi="Times New Roman"/>
          <w:lang w:eastAsia="ko-KR"/>
        </w:rPr>
        <w:t>개월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미래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데이터를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예측한다</w:t>
      </w:r>
      <w:r w:rsidRPr="00ED4019">
        <w:rPr>
          <w:rFonts w:ascii="Times New Roman" w:hAnsi="Times New Roman"/>
          <w:lang w:eastAsia="ko-KR"/>
        </w:rPr>
        <w:t>.</w:t>
      </w:r>
    </w:p>
    <w:p w14:paraId="6E2E3974" w14:textId="77777777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6061" w:author="제이펍 출판사" w:date="2021-03-14T15:57:00Z">
          <w:pPr>
            <w:pStyle w:val="SourceCode"/>
          </w:pPr>
        </w:pPrChange>
      </w:pPr>
      <w:r w:rsidRPr="00ED4019">
        <w:rPr>
          <w:rStyle w:val="NormalTok"/>
          <w:rFonts w:ascii="Times New Roman" w:hAnsi="Times New Roman"/>
        </w:rPr>
        <w:t xml:space="preserve">forecast.fable.employees </w:t>
      </w:r>
      <w:r w:rsidRPr="00ED4019">
        <w:rPr>
          <w:rStyle w:val="OtherTok"/>
          <w:rFonts w:ascii="Times New Roman" w:hAnsi="Times New Roman"/>
        </w:rPr>
        <w:t>&lt;-</w:t>
      </w:r>
      <w:r w:rsidRPr="00ED4019">
        <w:rPr>
          <w:rStyle w:val="NormalTok"/>
          <w:rFonts w:ascii="Times New Roman" w:hAnsi="Times New Roman"/>
        </w:rPr>
        <w:t xml:space="preserve"> model.fable.employees </w:t>
      </w:r>
      <w:r w:rsidRPr="00ED4019">
        <w:rPr>
          <w:rStyle w:val="SpecialCharTok"/>
          <w:rFonts w:ascii="Times New Roman" w:hAnsi="Times New Roman"/>
        </w:rPr>
        <w:t>%</w:t>
      </w:r>
      <w:proofErr w:type="gramStart"/>
      <w:r w:rsidRPr="00ED4019">
        <w:rPr>
          <w:rStyle w:val="SpecialCharTok"/>
          <w:rFonts w:ascii="Times New Roman" w:hAnsi="Times New Roman"/>
        </w:rPr>
        <w:t>&gt;%</w:t>
      </w:r>
      <w:proofErr w:type="gramEnd"/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unctionTok"/>
          <w:rFonts w:ascii="Times New Roman" w:hAnsi="Times New Roman"/>
        </w:rPr>
        <w:t>forecast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AttributeTok"/>
          <w:rFonts w:ascii="Times New Roman" w:hAnsi="Times New Roman"/>
        </w:rPr>
        <w:t>h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DecValTok"/>
          <w:rFonts w:ascii="Times New Roman" w:hAnsi="Times New Roman"/>
        </w:rPr>
        <w:t>24</w:t>
      </w:r>
      <w:r w:rsidRPr="00ED4019">
        <w:rPr>
          <w:rStyle w:val="NormalTok"/>
          <w:rFonts w:ascii="Times New Roman" w:hAnsi="Times New Roman"/>
        </w:rPr>
        <w:t>)</w:t>
      </w:r>
    </w:p>
    <w:p w14:paraId="7E5EFA31" w14:textId="786FCD1C" w:rsidR="00FD7B2A" w:rsidRDefault="00FD7B2A">
      <w:pPr>
        <w:pStyle w:val="comment"/>
        <w:ind w:left="400"/>
        <w:jc w:val="both"/>
        <w:rPr>
          <w:lang w:eastAsia="ko-KR"/>
        </w:rPr>
        <w:pPrChange w:id="6062" w:author="제이펍 출판사" w:date="2021-03-14T15:57:00Z">
          <w:pPr>
            <w:pStyle w:val="comment"/>
            <w:ind w:left="400"/>
          </w:pPr>
        </w:pPrChange>
      </w:pPr>
      <w:del w:id="6063" w:author="제이펍 출판사" w:date="2021-03-14T20:41:00Z">
        <w:r w:rsidDel="001B4014">
          <w:rPr>
            <w:lang w:eastAsia="ko-KR"/>
          </w:rPr>
          <w:delText>코드설명</w:delText>
        </w:r>
      </w:del>
      <w:ins w:id="6064" w:author="제이펍 출판사" w:date="2021-03-14T20:41:00Z">
        <w:r w:rsidR="001B4014">
          <w:rPr>
            <w:lang w:eastAsia="ko-KR"/>
          </w:rPr>
          <w:t>코드 설명</w:t>
        </w:r>
      </w:ins>
    </w:p>
    <w:p w14:paraId="1CB12F1A" w14:textId="4517CE9A" w:rsidR="00FD7B2A" w:rsidRDefault="00FD7B2A">
      <w:pPr>
        <w:pStyle w:val="comment"/>
        <w:numPr>
          <w:ilvl w:val="0"/>
          <w:numId w:val="41"/>
        </w:numPr>
        <w:jc w:val="both"/>
        <w:rPr>
          <w:lang w:eastAsia="ko-KR"/>
        </w:rPr>
        <w:pPrChange w:id="6065" w:author="제이펍 출판사" w:date="2021-03-14T15:57:00Z">
          <w:pPr>
            <w:pStyle w:val="comment"/>
            <w:numPr>
              <w:numId w:val="41"/>
            </w:numPr>
            <w:ind w:left="760" w:hanging="360"/>
          </w:pPr>
        </w:pPrChange>
      </w:pPr>
      <w:r>
        <w:rPr>
          <w:lang w:eastAsia="ko-KR"/>
        </w:rPr>
        <w:t xml:space="preserve">model.fable.employees를 </w:t>
      </w:r>
      <w:r w:rsidRPr="00ED4019">
        <w:rPr>
          <w:rStyle w:val="VerbatimChar"/>
          <w:rFonts w:ascii="Times New Roman" w:hAnsi="Times New Roman"/>
          <w:lang w:eastAsia="ko-KR"/>
        </w:rPr>
        <w:t>%&gt;%</w:t>
      </w:r>
      <w:r>
        <w:rPr>
          <w:lang w:eastAsia="ko-KR"/>
        </w:rPr>
        <w:t xml:space="preserve">을 이용하여 </w:t>
      </w:r>
      <w:r w:rsidRPr="00ED4019">
        <w:rPr>
          <w:rStyle w:val="VerbatimChar"/>
          <w:rFonts w:ascii="Times New Roman" w:hAnsi="Times New Roman"/>
          <w:lang w:eastAsia="ko-KR"/>
        </w:rPr>
        <w:t>forecast()</w:t>
      </w:r>
      <w:r>
        <w:rPr>
          <w:lang w:eastAsia="ko-KR"/>
        </w:rPr>
        <w:t xml:space="preserve">의 </w:t>
      </w:r>
      <w:del w:id="6066" w:author="제이펍 출판사" w:date="2021-03-14T20:43:00Z">
        <w:r w:rsidDel="001B4014">
          <w:rPr>
            <w:lang w:eastAsia="ko-KR"/>
          </w:rPr>
          <w:delText>첫번</w:delText>
        </w:r>
      </w:del>
      <w:ins w:id="6067" w:author="제이펍 출판사" w:date="2021-03-14T20:43:00Z">
        <w:r w:rsidR="001B4014">
          <w:rPr>
            <w:lang w:eastAsia="ko-KR"/>
          </w:rPr>
          <w:t>첫 번</w:t>
        </w:r>
      </w:ins>
      <w:r>
        <w:rPr>
          <w:lang w:eastAsia="ko-KR"/>
        </w:rPr>
        <w:t xml:space="preserve">째 매개변수로 전달. </w:t>
      </w:r>
      <w:r w:rsidRPr="00ED4019">
        <w:rPr>
          <w:rStyle w:val="VerbatimChar"/>
          <w:rFonts w:ascii="Times New Roman" w:hAnsi="Times New Roman"/>
          <w:lang w:eastAsia="ko-KR"/>
        </w:rPr>
        <w:t>forecast()</w:t>
      </w:r>
      <w:r>
        <w:rPr>
          <w:lang w:eastAsia="ko-KR"/>
        </w:rPr>
        <w:t xml:space="preserve">의 </w:t>
      </w:r>
      <w:del w:id="6068" w:author="user" w:date="2021-03-22T15:37:00Z">
        <w:r w:rsidDel="00F94B86">
          <w:rPr>
            <w:lang w:eastAsia="ko-KR"/>
          </w:rPr>
          <w:delText>예측기간</w:delText>
        </w:r>
      </w:del>
      <w:ins w:id="6069" w:author="user" w:date="2021-03-22T15:37:00Z">
        <w:r w:rsidR="00F94B86">
          <w:rPr>
            <w:lang w:eastAsia="ko-KR"/>
          </w:rPr>
          <w:t>예측 기간</w:t>
        </w:r>
      </w:ins>
      <w:r>
        <w:rPr>
          <w:lang w:eastAsia="ko-KR"/>
        </w:rPr>
        <w:t xml:space="preserve">을 설정하기 위해 </w:t>
      </w:r>
      <w:r w:rsidRPr="00ED4019">
        <w:rPr>
          <w:rStyle w:val="VerbatimChar"/>
          <w:rFonts w:ascii="Times New Roman" w:hAnsi="Times New Roman"/>
          <w:lang w:eastAsia="ko-KR"/>
        </w:rPr>
        <w:t>h = 24</w:t>
      </w:r>
      <w:r>
        <w:rPr>
          <w:lang w:eastAsia="ko-KR"/>
        </w:rPr>
        <w:t>를 설정.</w:t>
      </w:r>
    </w:p>
    <w:p w14:paraId="5468B151" w14:textId="77777777" w:rsidR="00FD7B2A" w:rsidRDefault="00FD7B2A">
      <w:pPr>
        <w:pStyle w:val="comment"/>
        <w:numPr>
          <w:ilvl w:val="0"/>
          <w:numId w:val="41"/>
        </w:numPr>
        <w:jc w:val="both"/>
        <w:pPrChange w:id="6070" w:author="제이펍 출판사" w:date="2021-03-14T15:57:00Z">
          <w:pPr>
            <w:pStyle w:val="comment"/>
            <w:numPr>
              <w:numId w:val="41"/>
            </w:numPr>
            <w:ind w:left="760" w:hanging="360"/>
          </w:pPr>
        </w:pPrChange>
      </w:pPr>
      <w:r>
        <w:t>실행 결과는 forecast.fable.employees에 저장.</w:t>
      </w:r>
    </w:p>
    <w:p w14:paraId="4F674518" w14:textId="77777777" w:rsidR="00FD7B2A" w:rsidRPr="00ED4019" w:rsidRDefault="00FD7B2A">
      <w:pPr>
        <w:jc w:val="both"/>
        <w:rPr>
          <w:rFonts w:ascii="Times New Roman" w:hAnsi="Times New Roman"/>
          <w:lang w:eastAsia="ko-KR"/>
        </w:rPr>
        <w:pPrChange w:id="6071" w:author="제이펍 출판사" w:date="2021-03-14T15:57:00Z">
          <w:pPr/>
        </w:pPrChange>
      </w:pPr>
      <w:r w:rsidRPr="00ED4019">
        <w:rPr>
          <w:rFonts w:ascii="Times New Roman" w:hAnsi="Times New Roman"/>
          <w:lang w:eastAsia="ko-KR"/>
        </w:rPr>
        <w:t>예측된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데이터를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사용하여</w:t>
      </w:r>
      <w:r w:rsidRPr="00ED4019">
        <w:rPr>
          <w:rFonts w:ascii="Times New Roman" w:hAnsi="Times New Roman"/>
          <w:lang w:eastAsia="ko-KR"/>
        </w:rPr>
        <w:t xml:space="preserve"> plot</w:t>
      </w:r>
      <w:r w:rsidRPr="00ED4019">
        <w:rPr>
          <w:rFonts w:ascii="Times New Roman" w:hAnsi="Times New Roman"/>
          <w:lang w:eastAsia="ko-KR"/>
        </w:rPr>
        <w:t>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만들고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각각의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모델에서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산출한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미래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예측치를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살펴본다</w:t>
      </w:r>
      <w:r w:rsidRPr="00ED4019">
        <w:rPr>
          <w:rFonts w:ascii="Times New Roman" w:hAnsi="Times New Roman"/>
          <w:lang w:eastAsia="ko-KR"/>
        </w:rPr>
        <w:t>.</w:t>
      </w:r>
    </w:p>
    <w:p w14:paraId="47D28D4C" w14:textId="77777777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6072" w:author="제이펍 출판사" w:date="2021-03-14T15:57:00Z">
          <w:pPr>
            <w:pStyle w:val="SourceCode"/>
          </w:pPr>
        </w:pPrChange>
      </w:pPr>
      <w:r w:rsidRPr="00ED4019">
        <w:rPr>
          <w:rStyle w:val="NormalTok"/>
          <w:rFonts w:ascii="Times New Roman" w:hAnsi="Times New Roman"/>
        </w:rPr>
        <w:t xml:space="preserve">forecast.fable.employees </w:t>
      </w:r>
      <w:r w:rsidRPr="00ED4019">
        <w:rPr>
          <w:rStyle w:val="SpecialCharTok"/>
          <w:rFonts w:ascii="Times New Roman" w:hAnsi="Times New Roman"/>
        </w:rPr>
        <w:t>%</w:t>
      </w:r>
      <w:proofErr w:type="gramStart"/>
      <w:r w:rsidRPr="00ED4019">
        <w:rPr>
          <w:rStyle w:val="SpecialCharTok"/>
          <w:rFonts w:ascii="Times New Roman" w:hAnsi="Times New Roman"/>
        </w:rPr>
        <w:t>&gt;%</w:t>
      </w:r>
      <w:proofErr w:type="gramEnd"/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</w:t>
      </w:r>
      <w:r w:rsidRPr="00ED4019">
        <w:rPr>
          <w:rStyle w:val="FunctionTok"/>
          <w:rFonts w:ascii="Times New Roman" w:hAnsi="Times New Roman"/>
        </w:rPr>
        <w:t>autoplot</w:t>
      </w:r>
      <w:r w:rsidRPr="00ED4019">
        <w:rPr>
          <w:rStyle w:val="NormalTok"/>
          <w:rFonts w:ascii="Times New Roman" w:hAnsi="Times New Roman"/>
        </w:rPr>
        <w:t xml:space="preserve">(employees.tsibble, </w:t>
      </w:r>
      <w:r w:rsidRPr="00ED4019">
        <w:rPr>
          <w:rStyle w:val="AttributeTok"/>
          <w:rFonts w:ascii="Times New Roman" w:hAnsi="Times New Roman"/>
        </w:rPr>
        <w:t>level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ConstantTok"/>
          <w:rFonts w:ascii="Times New Roman" w:hAnsi="Times New Roman"/>
        </w:rPr>
        <w:t>NULL</w:t>
      </w:r>
      <w:r w:rsidRPr="00ED4019">
        <w:rPr>
          <w:rStyle w:val="NormalTok"/>
          <w:rFonts w:ascii="Times New Roman" w:hAnsi="Times New Roman"/>
        </w:rPr>
        <w:t xml:space="preserve">) </w:t>
      </w:r>
      <w:r w:rsidRPr="00ED4019">
        <w:rPr>
          <w:rStyle w:val="SpecialCharTok"/>
          <w:rFonts w:ascii="Times New Roman" w:hAnsi="Times New Roman"/>
        </w:rPr>
        <w:t>+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</w:t>
      </w:r>
      <w:r w:rsidRPr="00ED4019">
        <w:rPr>
          <w:rStyle w:val="FunctionTok"/>
          <w:rFonts w:ascii="Times New Roman" w:hAnsi="Times New Roman"/>
        </w:rPr>
        <w:t>labs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AttributeTok"/>
          <w:rFonts w:ascii="Times New Roman" w:hAnsi="Times New Roman"/>
        </w:rPr>
        <w:t>title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'fable</w:t>
      </w:r>
      <w:r w:rsidRPr="00ED4019">
        <w:rPr>
          <w:rStyle w:val="StringTok"/>
          <w:rFonts w:ascii="Times New Roman" w:hAnsi="Times New Roman"/>
        </w:rPr>
        <w:t>로</w:t>
      </w:r>
      <w:r w:rsidRPr="00ED4019">
        <w:rPr>
          <w:rStyle w:val="String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생성한</w:t>
      </w:r>
      <w:r w:rsidRPr="00ED4019">
        <w:rPr>
          <w:rStyle w:val="StringTok"/>
          <w:rFonts w:ascii="Times New Roman" w:hAnsi="Times New Roman"/>
        </w:rPr>
        <w:t xml:space="preserve"> 8</w:t>
      </w:r>
      <w:r w:rsidRPr="00ED4019">
        <w:rPr>
          <w:rStyle w:val="StringTok"/>
          <w:rFonts w:ascii="Times New Roman" w:hAnsi="Times New Roman"/>
        </w:rPr>
        <w:t>가지</w:t>
      </w:r>
      <w:r w:rsidRPr="00ED4019">
        <w:rPr>
          <w:rStyle w:val="String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모델</w:t>
      </w:r>
      <w:r w:rsidRPr="00ED4019">
        <w:rPr>
          <w:rStyle w:val="String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예측</w:t>
      </w:r>
      <w:r w:rsidRPr="00ED4019">
        <w:rPr>
          <w:rStyle w:val="StringTok"/>
          <w:rFonts w:ascii="Times New Roman" w:hAnsi="Times New Roman"/>
        </w:rPr>
        <w:t xml:space="preserve"> plot'</w:t>
      </w:r>
      <w:r w:rsidRPr="00ED4019">
        <w:rPr>
          <w:rStyle w:val="NormalTok"/>
          <w:rFonts w:ascii="Times New Roman" w:hAnsi="Times New Roman"/>
        </w:rPr>
        <w:t xml:space="preserve">, </w:t>
      </w:r>
      <w:r w:rsidRPr="00ED4019">
        <w:rPr>
          <w:rStyle w:val="AttributeTok"/>
          <w:rFonts w:ascii="Times New Roman" w:hAnsi="Times New Roman"/>
        </w:rPr>
        <w:t>x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StringTok"/>
          <w:rFonts w:ascii="Times New Roman" w:hAnsi="Times New Roman"/>
        </w:rPr>
        <w:t>년월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NormalTok"/>
          <w:rFonts w:ascii="Times New Roman" w:hAnsi="Times New Roman"/>
        </w:rPr>
        <w:t xml:space="preserve">, </w:t>
      </w:r>
      <w:r w:rsidRPr="00ED4019">
        <w:rPr>
          <w:rStyle w:val="AttributeTok"/>
          <w:rFonts w:ascii="Times New Roman" w:hAnsi="Times New Roman"/>
        </w:rPr>
        <w:t>y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StringTok"/>
          <w:rFonts w:ascii="Times New Roman" w:hAnsi="Times New Roman"/>
        </w:rPr>
        <w:t>취업자수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NormalTok"/>
          <w:rFonts w:ascii="Times New Roman" w:hAnsi="Times New Roman"/>
        </w:rPr>
        <w:t>)</w:t>
      </w:r>
    </w:p>
    <w:p w14:paraId="738385CE" w14:textId="77777777" w:rsidR="00FD7B2A" w:rsidRPr="00ED4019" w:rsidRDefault="00FD7B2A">
      <w:pPr>
        <w:pStyle w:val="Figure"/>
        <w:jc w:val="both"/>
        <w:rPr>
          <w:rFonts w:ascii="Times New Roman" w:hAnsi="Times New Roman"/>
        </w:rPr>
        <w:pPrChange w:id="6073" w:author="제이펍 출판사" w:date="2021-03-14T15:57:00Z">
          <w:pPr>
            <w:pStyle w:val="Figure"/>
          </w:pPr>
        </w:pPrChange>
      </w:pPr>
      <w:r w:rsidRPr="00ED4019">
        <w:rPr>
          <w:rFonts w:ascii="Times New Roman" w:hAnsi="Times New Roman"/>
          <w:noProof/>
          <w:lang w:eastAsia="ko-KR"/>
        </w:rPr>
        <w:lastRenderedPageBreak/>
        <w:drawing>
          <wp:inline distT="0" distB="0" distL="0" distR="0" wp14:anchorId="671CBF6C" wp14:editId="54E87151">
            <wp:extent cx="4572000" cy="3657600"/>
            <wp:effectExtent l="0" t="0" r="0" b="0"/>
            <wp:docPr id="183" name="그림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"/>
                    <pic:cNvPicPr>
                      <a:picLocks noChangeAspect="1" noChangeArrowheads="1"/>
                    </pic:cNvPicPr>
                  </pic:nvPicPr>
                  <pic:blipFill>
                    <a:blip r:embed="rId18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7B130F1" w14:textId="77777777" w:rsidR="00FD7B2A" w:rsidRPr="00ED4019" w:rsidRDefault="00FD7B2A">
      <w:pPr>
        <w:pStyle w:val="a6"/>
        <w:jc w:val="both"/>
        <w:rPr>
          <w:rFonts w:ascii="Times New Roman" w:hAnsi="Times New Roman"/>
        </w:rPr>
        <w:pPrChange w:id="6074" w:author="제이펍 출판사" w:date="2021-03-14T15:57:00Z">
          <w:pPr>
            <w:pStyle w:val="a6"/>
            <w:jc w:val="center"/>
          </w:pPr>
        </w:pPrChange>
      </w:pPr>
      <w:commentRangeStart w:id="6075"/>
      <w:r w:rsidRPr="00ED4019">
        <w:rPr>
          <w:rFonts w:ascii="Times New Roman" w:hAnsi="Times New Roman" w:hint="eastAsia"/>
        </w:rPr>
        <w:t>그림</w:t>
      </w:r>
      <w:r w:rsidRPr="00ED4019">
        <w:rPr>
          <w:rFonts w:ascii="Times New Roman" w:hAnsi="Times New Roman" w:hint="eastAsia"/>
        </w:rPr>
        <w:t xml:space="preserve"> </w:t>
      </w:r>
      <w:r w:rsidRPr="00ED4019">
        <w:rPr>
          <w:rFonts w:ascii="Times New Roman" w:hAnsi="Times New Roman"/>
        </w:rPr>
        <w:t>7-7</w:t>
      </w:r>
      <w:commentRangeEnd w:id="6075"/>
      <w:r w:rsidR="007C44A8">
        <w:rPr>
          <w:rStyle w:val="af3"/>
          <w:i w:val="0"/>
        </w:rPr>
        <w:commentReference w:id="6075"/>
      </w:r>
    </w:p>
    <w:p w14:paraId="03AF3FD5" w14:textId="741CB483" w:rsidR="00FD7B2A" w:rsidRDefault="00FD7B2A">
      <w:pPr>
        <w:pStyle w:val="comment"/>
        <w:ind w:left="400"/>
        <w:jc w:val="both"/>
        <w:pPrChange w:id="6076" w:author="제이펍 출판사" w:date="2021-03-14T15:57:00Z">
          <w:pPr>
            <w:pStyle w:val="comment"/>
            <w:ind w:left="400"/>
          </w:pPr>
        </w:pPrChange>
      </w:pPr>
      <w:del w:id="6077" w:author="제이펍 출판사" w:date="2021-03-14T20:41:00Z">
        <w:r w:rsidDel="001B4014">
          <w:delText>코드설명</w:delText>
        </w:r>
      </w:del>
      <w:ins w:id="6078" w:author="제이펍 출판사" w:date="2021-03-14T20:41:00Z">
        <w:r w:rsidR="001B4014">
          <w:t>코드 설명</w:t>
        </w:r>
      </w:ins>
    </w:p>
    <w:p w14:paraId="75307D48" w14:textId="089CD18C" w:rsidR="00FD7B2A" w:rsidRDefault="00FD7B2A">
      <w:pPr>
        <w:pStyle w:val="comment"/>
        <w:numPr>
          <w:ilvl w:val="0"/>
          <w:numId w:val="41"/>
        </w:numPr>
        <w:jc w:val="both"/>
        <w:pPrChange w:id="6079" w:author="제이펍 출판사" w:date="2021-03-14T15:57:00Z">
          <w:pPr>
            <w:pStyle w:val="comment"/>
            <w:numPr>
              <w:numId w:val="41"/>
            </w:numPr>
            <w:ind w:left="760" w:hanging="360"/>
          </w:pPr>
        </w:pPrChange>
      </w:pPr>
      <w:proofErr w:type="gramStart"/>
      <w:r w:rsidRPr="00ED4019">
        <w:rPr>
          <w:rStyle w:val="VerbatimChar"/>
          <w:rFonts w:ascii="Times New Roman" w:hAnsi="Times New Roman"/>
        </w:rPr>
        <w:t>forecast(</w:t>
      </w:r>
      <w:proofErr w:type="gramEnd"/>
      <w:r w:rsidRPr="00ED4019">
        <w:rPr>
          <w:rStyle w:val="VerbatimChar"/>
          <w:rFonts w:ascii="Times New Roman" w:hAnsi="Times New Roman"/>
        </w:rPr>
        <w:t>)</w:t>
      </w:r>
      <w:r>
        <w:t>로 예측한 24개월</w:t>
      </w:r>
      <w:ins w:id="6080" w:author="user" w:date="2021-03-23T14:13:00Z">
        <w:r w:rsidR="0036755B">
          <w:rPr>
            <w:rFonts w:hint="eastAsia"/>
            <w:lang w:eastAsia="ko-KR"/>
          </w:rPr>
          <w:t xml:space="preserve"> </w:t>
        </w:r>
      </w:ins>
      <w:r>
        <w:t xml:space="preserve">이후 결과가 저장된 forecast.fable.employees를 </w:t>
      </w:r>
      <w:r w:rsidRPr="00ED4019">
        <w:rPr>
          <w:rStyle w:val="VerbatimChar"/>
          <w:rFonts w:ascii="Times New Roman" w:hAnsi="Times New Roman"/>
        </w:rPr>
        <w:t>%&gt;%</w:t>
      </w:r>
      <w:r>
        <w:t xml:space="preserve">로 </w:t>
      </w:r>
      <w:r w:rsidRPr="00ED4019">
        <w:rPr>
          <w:rStyle w:val="VerbatimChar"/>
          <w:rFonts w:ascii="Times New Roman" w:hAnsi="Times New Roman"/>
        </w:rPr>
        <w:t>autoplot()</w:t>
      </w:r>
      <w:r>
        <w:t>으로 전달해서 plot을 생성.</w:t>
      </w:r>
    </w:p>
    <w:p w14:paraId="6043281E" w14:textId="77777777" w:rsidR="00FD7B2A" w:rsidRPr="00ED4019" w:rsidRDefault="00FD7B2A">
      <w:pPr>
        <w:jc w:val="both"/>
        <w:rPr>
          <w:rFonts w:ascii="Times New Roman" w:hAnsi="Times New Roman"/>
          <w:lang w:eastAsia="ko-KR"/>
        </w:rPr>
        <w:pPrChange w:id="6081" w:author="제이펍 출판사" w:date="2021-03-14T15:57:00Z">
          <w:pPr/>
        </w:pPrChange>
      </w:pPr>
      <w:r w:rsidRPr="00ED4019">
        <w:rPr>
          <w:rFonts w:ascii="Times New Roman" w:hAnsi="Times New Roman"/>
          <w:lang w:eastAsia="ko-KR"/>
        </w:rPr>
        <w:t>육안으로는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어느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모델이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우수한지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알아보기가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힘들다</w:t>
      </w:r>
      <w:r w:rsidRPr="00ED4019">
        <w:rPr>
          <w:rFonts w:ascii="Times New Roman" w:hAnsi="Times New Roman"/>
          <w:lang w:eastAsia="ko-KR"/>
        </w:rPr>
        <w:t xml:space="preserve">. </w:t>
      </w:r>
      <w:r w:rsidRPr="00ED4019">
        <w:rPr>
          <w:rFonts w:ascii="Times New Roman" w:hAnsi="Times New Roman"/>
          <w:lang w:eastAsia="ko-KR"/>
        </w:rPr>
        <w:t>따라서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성능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측정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지</w:t>
      </w:r>
      <w:r w:rsidRPr="00ED4019">
        <w:rPr>
          <w:rFonts w:ascii="Times New Roman" w:hAnsi="Times New Roman" w:hint="eastAsia"/>
          <w:lang w:eastAsia="ko-KR"/>
        </w:rPr>
        <w:t>표</w:t>
      </w:r>
      <w:r w:rsidRPr="00ED4019">
        <w:rPr>
          <w:rFonts w:ascii="Times New Roman" w:hAnsi="Times New Roman"/>
          <w:lang w:eastAsia="ko-KR"/>
        </w:rPr>
        <w:t>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확인해서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가장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성능이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좋은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모델을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선택한다</w:t>
      </w:r>
    </w:p>
    <w:p w14:paraId="0B66F592" w14:textId="77777777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6082" w:author="제이펍 출판사" w:date="2021-03-14T15:57:00Z">
          <w:pPr>
            <w:pStyle w:val="SourceCode"/>
          </w:pPr>
        </w:pPrChange>
      </w:pPr>
      <w:r w:rsidRPr="00ED4019">
        <w:rPr>
          <w:rStyle w:val="NormalTok"/>
          <w:rFonts w:ascii="Times New Roman" w:hAnsi="Times New Roman"/>
        </w:rPr>
        <w:t xml:space="preserve">forecast.fable.employees </w:t>
      </w:r>
      <w:r w:rsidRPr="00ED4019">
        <w:rPr>
          <w:rStyle w:val="SpecialCharTok"/>
          <w:rFonts w:ascii="Times New Roman" w:hAnsi="Times New Roman"/>
        </w:rPr>
        <w:t>%</w:t>
      </w:r>
      <w:proofErr w:type="gramStart"/>
      <w:r w:rsidRPr="00ED4019">
        <w:rPr>
          <w:rStyle w:val="SpecialCharTok"/>
          <w:rFonts w:ascii="Times New Roman" w:hAnsi="Times New Roman"/>
        </w:rPr>
        <w:t>&gt;%</w:t>
      </w:r>
      <w:proofErr w:type="gramEnd"/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unctionTok"/>
          <w:rFonts w:ascii="Times New Roman" w:hAnsi="Times New Roman"/>
        </w:rPr>
        <w:t>accuracy</w:t>
      </w:r>
      <w:r w:rsidRPr="00ED4019">
        <w:rPr>
          <w:rStyle w:val="NormalTok"/>
          <w:rFonts w:ascii="Times New Roman" w:hAnsi="Times New Roman"/>
        </w:rPr>
        <w:t xml:space="preserve">(employees.tsibble.test) </w:t>
      </w:r>
      <w:r w:rsidRPr="00ED4019">
        <w:rPr>
          <w:rStyle w:val="SpecialCharTok"/>
          <w:rFonts w:ascii="Times New Roman" w:hAnsi="Times New Roman"/>
        </w:rPr>
        <w:t>%&gt;%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unctionTok"/>
          <w:rFonts w:ascii="Times New Roman" w:hAnsi="Times New Roman"/>
        </w:rPr>
        <w:t>arrange</w:t>
      </w:r>
      <w:r w:rsidRPr="00ED4019">
        <w:rPr>
          <w:rStyle w:val="NormalTok"/>
          <w:rFonts w:ascii="Times New Roman" w:hAnsi="Times New Roman"/>
        </w:rPr>
        <w:t>(RMSE)</w:t>
      </w:r>
    </w:p>
    <w:p w14:paraId="07E7A062" w14:textId="77777777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6083" w:author="제이펍 출판사" w:date="2021-03-14T15:57:00Z">
          <w:pPr>
            <w:pStyle w:val="SourceCode"/>
          </w:pPr>
        </w:pPrChange>
      </w:pPr>
      <w:r w:rsidRPr="00ED4019">
        <w:rPr>
          <w:rStyle w:val="VerbatimChar"/>
          <w:rFonts w:ascii="Times New Roman" w:hAnsi="Times New Roman"/>
        </w:rPr>
        <w:t># A tibble: 8 x 10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  .model  .type      ME  RMSE   MAE    MPE  MAPE  MASE RMSSE    ACF1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  &lt;chr&gt;   &lt;chr&gt;   &lt;dbl&gt; &lt;dbl&gt; &lt;dbl&gt;  &lt;dbl&gt; &lt;dbl&gt; &lt;dbl&gt; &lt;dbl&gt;   &lt;dbl&gt;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1 naive   Test     83.4  259.  247.  0.301 0.917   NaN   </w:t>
      </w:r>
      <w:proofErr w:type="gramStart"/>
      <w:r w:rsidRPr="00ED4019">
        <w:rPr>
          <w:rStyle w:val="VerbatimChar"/>
          <w:rFonts w:ascii="Times New Roman" w:hAnsi="Times New Roman"/>
        </w:rPr>
        <w:t>NaN  0.203</w:t>
      </w:r>
      <w:proofErr w:type="gramEnd"/>
      <w:r w:rsidRPr="00ED4019">
        <w:rPr>
          <w:rStyle w:val="VerbatimChar"/>
          <w:rFonts w:ascii="Times New Roman" w:hAnsi="Times New Roman"/>
        </w:rPr>
        <w:t xml:space="preserve"> 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2 rw      Test     83.4  259.  247.  0.301 0.917   NaN   </w:t>
      </w:r>
      <w:proofErr w:type="gramStart"/>
      <w:r w:rsidRPr="00ED4019">
        <w:rPr>
          <w:rStyle w:val="VerbatimChar"/>
          <w:rFonts w:ascii="Times New Roman" w:hAnsi="Times New Roman"/>
        </w:rPr>
        <w:t>NaN  0.203</w:t>
      </w:r>
      <w:proofErr w:type="gramEnd"/>
      <w:r w:rsidRPr="00ED4019">
        <w:rPr>
          <w:rStyle w:val="VerbatimChar"/>
          <w:rFonts w:ascii="Times New Roman" w:hAnsi="Times New Roman"/>
        </w:rPr>
        <w:t xml:space="preserve"> 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3 mean    Test    560.   611.  560.  </w:t>
      </w:r>
      <w:proofErr w:type="gramStart"/>
      <w:r w:rsidRPr="00ED4019">
        <w:rPr>
          <w:rStyle w:val="VerbatimChar"/>
          <w:rFonts w:ascii="Times New Roman" w:hAnsi="Times New Roman"/>
        </w:rPr>
        <w:t>2.07  2.07</w:t>
      </w:r>
      <w:proofErr w:type="gramEnd"/>
      <w:r w:rsidRPr="00ED4019">
        <w:rPr>
          <w:rStyle w:val="VerbatimChar"/>
          <w:rFonts w:ascii="Times New Roman" w:hAnsi="Times New Roman"/>
        </w:rPr>
        <w:t xml:space="preserve">    NaN   NaN  0.203 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4 tslm    Test   -728.   738.  728. -</w:t>
      </w:r>
      <w:proofErr w:type="gramStart"/>
      <w:r w:rsidRPr="00ED4019">
        <w:rPr>
          <w:rStyle w:val="VerbatimChar"/>
          <w:rFonts w:ascii="Times New Roman" w:hAnsi="Times New Roman"/>
        </w:rPr>
        <w:t>2.70  2.70</w:t>
      </w:r>
      <w:proofErr w:type="gramEnd"/>
      <w:r w:rsidRPr="00ED4019">
        <w:rPr>
          <w:rStyle w:val="VerbatimChar"/>
          <w:rFonts w:ascii="Times New Roman" w:hAnsi="Times New Roman"/>
        </w:rPr>
        <w:t xml:space="preserve">    NaN   NaN -0.366 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5 ets     Test   -730.   740.  730. -</w:t>
      </w:r>
      <w:proofErr w:type="gramStart"/>
      <w:r w:rsidRPr="00ED4019">
        <w:rPr>
          <w:rStyle w:val="VerbatimChar"/>
          <w:rFonts w:ascii="Times New Roman" w:hAnsi="Times New Roman"/>
        </w:rPr>
        <w:t>2.71  2.71</w:t>
      </w:r>
      <w:proofErr w:type="gramEnd"/>
      <w:r w:rsidRPr="00ED4019">
        <w:rPr>
          <w:rStyle w:val="VerbatimChar"/>
          <w:rFonts w:ascii="Times New Roman" w:hAnsi="Times New Roman"/>
        </w:rPr>
        <w:t xml:space="preserve">    NaN   NaN -0.0628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6 arima   Test   -833.   840.  833. -</w:t>
      </w:r>
      <w:proofErr w:type="gramStart"/>
      <w:r w:rsidRPr="00ED4019">
        <w:rPr>
          <w:rStyle w:val="VerbatimChar"/>
          <w:rFonts w:ascii="Times New Roman" w:hAnsi="Times New Roman"/>
        </w:rPr>
        <w:t>3.10  3.10</w:t>
      </w:r>
      <w:proofErr w:type="gramEnd"/>
      <w:r w:rsidRPr="00ED4019">
        <w:rPr>
          <w:rStyle w:val="VerbatimChar"/>
          <w:rFonts w:ascii="Times New Roman" w:hAnsi="Times New Roman"/>
        </w:rPr>
        <w:t xml:space="preserve">    NaN   NaN -0.289 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7 prophet Test   -828.   840.  828. -</w:t>
      </w:r>
      <w:proofErr w:type="gramStart"/>
      <w:r w:rsidRPr="00ED4019">
        <w:rPr>
          <w:rStyle w:val="VerbatimChar"/>
          <w:rFonts w:ascii="Times New Roman" w:hAnsi="Times New Roman"/>
        </w:rPr>
        <w:t>3.08  3.08</w:t>
      </w:r>
      <w:proofErr w:type="gramEnd"/>
      <w:r w:rsidRPr="00ED4019">
        <w:rPr>
          <w:rStyle w:val="VerbatimChar"/>
          <w:rFonts w:ascii="Times New Roman" w:hAnsi="Times New Roman"/>
        </w:rPr>
        <w:t xml:space="preserve">    NaN   NaN -0.396 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8 nnetar  Test  </w:t>
      </w:r>
      <w:commentRangeStart w:id="6084"/>
      <w:r w:rsidRPr="00ED4019">
        <w:rPr>
          <w:rStyle w:val="VerbatimChar"/>
          <w:rFonts w:ascii="Times New Roman" w:hAnsi="Times New Roman"/>
        </w:rPr>
        <w:t>-1160.  1365. 1160. -</w:t>
      </w:r>
      <w:proofErr w:type="gramStart"/>
      <w:r w:rsidRPr="00ED4019">
        <w:rPr>
          <w:rStyle w:val="VerbatimChar"/>
          <w:rFonts w:ascii="Times New Roman" w:hAnsi="Times New Roman"/>
        </w:rPr>
        <w:t>4.31  4.31</w:t>
      </w:r>
      <w:proofErr w:type="gramEnd"/>
      <w:r w:rsidRPr="00ED4019">
        <w:rPr>
          <w:rStyle w:val="VerbatimChar"/>
          <w:rFonts w:ascii="Times New Roman" w:hAnsi="Times New Roman"/>
        </w:rPr>
        <w:t xml:space="preserve">    NaN   NaN  0.643 </w:t>
      </w:r>
      <w:commentRangeEnd w:id="6084"/>
      <w:r w:rsidR="00AC424A">
        <w:rPr>
          <w:rStyle w:val="af3"/>
          <w:kern w:val="0"/>
          <w:lang w:eastAsia="en-US"/>
        </w:rPr>
        <w:commentReference w:id="6084"/>
      </w:r>
    </w:p>
    <w:p w14:paraId="5C0087DF" w14:textId="0C4603D9" w:rsidR="00FD7B2A" w:rsidRDefault="00FD7B2A">
      <w:pPr>
        <w:pStyle w:val="comment"/>
        <w:ind w:left="400"/>
        <w:jc w:val="both"/>
        <w:rPr>
          <w:lang w:eastAsia="ko-KR"/>
        </w:rPr>
        <w:pPrChange w:id="6085" w:author="제이펍 출판사" w:date="2021-03-14T15:57:00Z">
          <w:pPr>
            <w:pStyle w:val="comment"/>
            <w:ind w:left="400"/>
          </w:pPr>
        </w:pPrChange>
      </w:pPr>
      <w:del w:id="6086" w:author="제이펍 출판사" w:date="2021-03-14T20:41:00Z">
        <w:r w:rsidDel="001B4014">
          <w:rPr>
            <w:lang w:eastAsia="ko-KR"/>
          </w:rPr>
          <w:delText>코드설명</w:delText>
        </w:r>
      </w:del>
      <w:ins w:id="6087" w:author="제이펍 출판사" w:date="2021-03-14T20:41:00Z">
        <w:r w:rsidR="001B4014">
          <w:rPr>
            <w:lang w:eastAsia="ko-KR"/>
          </w:rPr>
          <w:t>코드 설명</w:t>
        </w:r>
      </w:ins>
    </w:p>
    <w:p w14:paraId="1B695FAA" w14:textId="6F323CEE" w:rsidR="00FD7B2A" w:rsidRDefault="00FD7B2A">
      <w:pPr>
        <w:pStyle w:val="comment"/>
        <w:numPr>
          <w:ilvl w:val="0"/>
          <w:numId w:val="41"/>
        </w:numPr>
        <w:jc w:val="both"/>
        <w:rPr>
          <w:lang w:eastAsia="ko-KR"/>
        </w:rPr>
        <w:pPrChange w:id="6088" w:author="제이펍 출판사" w:date="2021-03-14T15:57:00Z">
          <w:pPr>
            <w:pStyle w:val="comment"/>
            <w:numPr>
              <w:numId w:val="41"/>
            </w:numPr>
            <w:ind w:left="760" w:hanging="360"/>
          </w:pPr>
        </w:pPrChange>
      </w:pPr>
      <w:r w:rsidRPr="00ED4019">
        <w:rPr>
          <w:rStyle w:val="VerbatimChar"/>
          <w:rFonts w:ascii="Times New Roman" w:hAnsi="Times New Roman"/>
          <w:lang w:eastAsia="ko-KR"/>
        </w:rPr>
        <w:t>forecast()</w:t>
      </w:r>
      <w:r>
        <w:rPr>
          <w:lang w:eastAsia="ko-KR"/>
        </w:rPr>
        <w:t>로 예측한 24개월</w:t>
      </w:r>
      <w:ins w:id="6089" w:author="user" w:date="2021-03-23T14:14:00Z">
        <w:r w:rsidR="0036755B">
          <w:rPr>
            <w:rFonts w:hint="eastAsia"/>
            <w:lang w:eastAsia="ko-KR"/>
          </w:rPr>
          <w:t xml:space="preserve"> </w:t>
        </w:r>
      </w:ins>
      <w:r>
        <w:rPr>
          <w:lang w:eastAsia="ko-KR"/>
        </w:rPr>
        <w:t xml:space="preserve">이후 결과가 저장된 forecast.fable.employees를 </w:t>
      </w:r>
      <w:r w:rsidRPr="00ED4019">
        <w:rPr>
          <w:rStyle w:val="VerbatimChar"/>
          <w:rFonts w:ascii="Times New Roman" w:hAnsi="Times New Roman"/>
          <w:lang w:eastAsia="ko-KR"/>
        </w:rPr>
        <w:t>%&gt;%</w:t>
      </w:r>
      <w:r>
        <w:rPr>
          <w:lang w:eastAsia="ko-KR"/>
        </w:rPr>
        <w:t xml:space="preserve">로 </w:t>
      </w:r>
      <w:r w:rsidRPr="00ED4019">
        <w:rPr>
          <w:rStyle w:val="VerbatimChar"/>
          <w:rFonts w:ascii="Times New Roman" w:hAnsi="Times New Roman"/>
          <w:lang w:eastAsia="ko-KR"/>
        </w:rPr>
        <w:t>accuracy()</w:t>
      </w:r>
      <w:r>
        <w:rPr>
          <w:lang w:eastAsia="ko-KR"/>
        </w:rPr>
        <w:t>로 전달해서 성능</w:t>
      </w:r>
      <w:ins w:id="6090" w:author="user" w:date="2021-03-23T14:14:00Z">
        <w:r w:rsidR="0036755B">
          <w:rPr>
            <w:rFonts w:hint="eastAsia"/>
            <w:lang w:eastAsia="ko-KR"/>
          </w:rPr>
          <w:t xml:space="preserve"> </w:t>
        </w:r>
      </w:ins>
      <w:r>
        <w:rPr>
          <w:lang w:eastAsia="ko-KR"/>
        </w:rPr>
        <w:t>측정 지수를 산출.</w:t>
      </w:r>
    </w:p>
    <w:p w14:paraId="3487B495" w14:textId="7558577E" w:rsidR="00FD7B2A" w:rsidRDefault="00FD7B2A">
      <w:pPr>
        <w:pStyle w:val="comment"/>
        <w:numPr>
          <w:ilvl w:val="0"/>
          <w:numId w:val="41"/>
        </w:numPr>
        <w:jc w:val="both"/>
        <w:rPr>
          <w:lang w:eastAsia="ko-KR"/>
        </w:rPr>
        <w:pPrChange w:id="6091" w:author="제이펍 출판사" w:date="2021-03-14T15:57:00Z">
          <w:pPr>
            <w:pStyle w:val="comment"/>
            <w:numPr>
              <w:numId w:val="41"/>
            </w:numPr>
            <w:ind w:left="760" w:hanging="360"/>
          </w:pPr>
        </w:pPrChange>
      </w:pPr>
      <w:r>
        <w:rPr>
          <w:lang w:eastAsia="ko-KR"/>
        </w:rPr>
        <w:lastRenderedPageBreak/>
        <w:t>성능</w:t>
      </w:r>
      <w:ins w:id="6092" w:author="user" w:date="2021-03-23T14:14:00Z">
        <w:r w:rsidR="0036755B">
          <w:rPr>
            <w:rFonts w:hint="eastAsia"/>
            <w:lang w:eastAsia="ko-KR"/>
          </w:rPr>
          <w:t xml:space="preserve"> </w:t>
        </w:r>
      </w:ins>
      <w:r>
        <w:rPr>
          <w:lang w:eastAsia="ko-KR"/>
        </w:rPr>
        <w:t xml:space="preserve">측정 지수를 산출하는 데이터는 테스트 </w:t>
      </w:r>
      <w:del w:id="6093" w:author="제이펍 출판사" w:date="2021-03-14T20:45:00Z">
        <w:r w:rsidDel="001B4014">
          <w:rPr>
            <w:lang w:eastAsia="ko-KR"/>
          </w:rPr>
          <w:delText>데이터 셋을</w:delText>
        </w:r>
      </w:del>
      <w:ins w:id="6094" w:author="제이펍 출판사" w:date="2021-03-14T20:45:00Z">
        <w:r w:rsidR="001B4014">
          <w:rPr>
            <w:lang w:eastAsia="ko-KR"/>
          </w:rPr>
          <w:t>데이터 세트를</w:t>
        </w:r>
      </w:ins>
      <w:r>
        <w:rPr>
          <w:lang w:eastAsia="ko-KR"/>
        </w:rPr>
        <w:t xml:space="preserve"> 사용하고 결과를 RMSE로 정렬한 결과를 출력.</w:t>
      </w:r>
    </w:p>
    <w:p w14:paraId="552777F8" w14:textId="3EA011AA" w:rsidR="00FD7B2A" w:rsidRPr="00ED4019" w:rsidRDefault="00FD7B2A">
      <w:pPr>
        <w:jc w:val="both"/>
        <w:rPr>
          <w:rFonts w:ascii="Times New Roman" w:hAnsi="Times New Roman"/>
          <w:lang w:eastAsia="ko-KR"/>
        </w:rPr>
        <w:pPrChange w:id="6095" w:author="제이펍 출판사" w:date="2021-03-14T15:57:00Z">
          <w:pPr/>
        </w:pPrChange>
      </w:pPr>
      <w:r w:rsidRPr="00ED4019">
        <w:rPr>
          <w:rFonts w:ascii="Times New Roman" w:hAnsi="Times New Roman"/>
          <w:lang w:eastAsia="ko-KR"/>
        </w:rPr>
        <w:t>화면에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출력된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성능</w:t>
      </w:r>
      <w:ins w:id="6096" w:author="user" w:date="2021-03-23T14:14:00Z">
        <w:r w:rsidR="0036755B">
          <w:rPr>
            <w:rFonts w:ascii="Times New Roman" w:hAnsi="Times New Roman" w:hint="eastAsia"/>
            <w:lang w:eastAsia="ko-KR"/>
          </w:rPr>
          <w:t xml:space="preserve"> </w:t>
        </w:r>
      </w:ins>
      <w:r w:rsidRPr="00ED4019">
        <w:rPr>
          <w:rFonts w:ascii="Times New Roman" w:hAnsi="Times New Roman"/>
          <w:lang w:eastAsia="ko-KR"/>
        </w:rPr>
        <w:t>측정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지수를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확인하여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가장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좋은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모델</w:t>
      </w:r>
      <w:r w:rsidRPr="00ED4019">
        <w:rPr>
          <w:rFonts w:ascii="Times New Roman" w:hAnsi="Times New Roman"/>
          <w:lang w:eastAsia="ko-KR"/>
        </w:rPr>
        <w:t xml:space="preserve"> </w:t>
      </w:r>
      <w:del w:id="6097" w:author="user" w:date="2021-03-23T14:14:00Z">
        <w:r w:rsidRPr="00ED4019" w:rsidDel="0036755B">
          <w:rPr>
            <w:rFonts w:ascii="Times New Roman" w:hAnsi="Times New Roman" w:hint="eastAsia"/>
            <w:lang w:eastAsia="ko-KR"/>
          </w:rPr>
          <w:delText>2</w:delText>
        </w:r>
      </w:del>
      <w:ins w:id="6098" w:author="user" w:date="2021-03-23T14:14:00Z">
        <w:r w:rsidR="0036755B">
          <w:rPr>
            <w:rFonts w:ascii="Times New Roman" w:hAnsi="Times New Roman" w:hint="eastAsia"/>
            <w:lang w:eastAsia="ko-KR"/>
          </w:rPr>
          <w:t>두</w:t>
        </w:r>
        <w:r w:rsidR="0036755B">
          <w:rPr>
            <w:rFonts w:ascii="Times New Roman" w:hAnsi="Times New Roman" w:hint="eastAsia"/>
            <w:lang w:eastAsia="ko-KR"/>
          </w:rPr>
          <w:t xml:space="preserve"> </w:t>
        </w:r>
      </w:ins>
      <w:r w:rsidRPr="00ED4019">
        <w:rPr>
          <w:rFonts w:ascii="Times New Roman" w:hAnsi="Times New Roman"/>
          <w:lang w:eastAsia="ko-KR"/>
        </w:rPr>
        <w:t>가지를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가지는</w:t>
      </w:r>
      <w:r w:rsidRPr="00ED4019">
        <w:rPr>
          <w:rFonts w:ascii="Times New Roman" w:hAnsi="Times New Roman"/>
          <w:lang w:eastAsia="ko-KR"/>
        </w:rPr>
        <w:t xml:space="preserve"> </w:t>
      </w:r>
      <w:del w:id="6099" w:author="제이펍 출판사" w:date="2021-03-14T20:35:00Z">
        <w:r w:rsidRPr="00ED4019" w:rsidDel="00EE4FE2">
          <w:rPr>
            <w:rFonts w:ascii="Times New Roman" w:hAnsi="Times New Roman"/>
            <w:lang w:eastAsia="ko-KR"/>
          </w:rPr>
          <w:delText>데이터프레</w:delText>
        </w:r>
      </w:del>
      <w:ins w:id="6100" w:author="제이펍 출판사" w:date="2021-03-14T20:35:00Z">
        <w:r w:rsidR="00EE4FE2">
          <w:rPr>
            <w:rFonts w:ascii="Times New Roman" w:hAnsi="Times New Roman"/>
            <w:lang w:eastAsia="ko-KR"/>
          </w:rPr>
          <w:t>데이터</w:t>
        </w:r>
        <w:r w:rsidR="00EE4FE2">
          <w:rPr>
            <w:rFonts w:ascii="Times New Roman" w:hAnsi="Times New Roman"/>
            <w:lang w:eastAsia="ko-KR"/>
          </w:rPr>
          <w:t xml:space="preserve"> </w:t>
        </w:r>
        <w:r w:rsidR="00EE4FE2">
          <w:rPr>
            <w:rFonts w:ascii="Times New Roman" w:hAnsi="Times New Roman"/>
            <w:lang w:eastAsia="ko-KR"/>
          </w:rPr>
          <w:t>프레</w:t>
        </w:r>
      </w:ins>
      <w:r w:rsidRPr="00ED4019">
        <w:rPr>
          <w:rFonts w:ascii="Times New Roman" w:hAnsi="Times New Roman"/>
          <w:lang w:eastAsia="ko-KR"/>
        </w:rPr>
        <w:t>임을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만들어</w:t>
      </w:r>
      <w:ins w:id="6101" w:author="user" w:date="2021-03-23T14:14:00Z">
        <w:r w:rsidR="0036755B">
          <w:rPr>
            <w:rFonts w:ascii="Times New Roman" w:hAnsi="Times New Roman" w:hint="eastAsia"/>
            <w:lang w:eastAsia="ko-KR"/>
          </w:rPr>
          <w:t xml:space="preserve"> </w:t>
        </w:r>
      </w:ins>
      <w:r w:rsidRPr="00ED4019">
        <w:rPr>
          <w:rFonts w:ascii="Times New Roman" w:hAnsi="Times New Roman"/>
          <w:lang w:eastAsia="ko-KR"/>
        </w:rPr>
        <w:t>준다</w:t>
      </w:r>
      <w:r w:rsidRPr="00ED4019">
        <w:rPr>
          <w:rFonts w:ascii="Times New Roman" w:hAnsi="Times New Roman"/>
          <w:lang w:eastAsia="ko-KR"/>
        </w:rPr>
        <w:t>.</w:t>
      </w:r>
    </w:p>
    <w:p w14:paraId="663235A4" w14:textId="77777777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6102" w:author="제이펍 출판사" w:date="2021-03-14T15:57:00Z">
          <w:pPr>
            <w:pStyle w:val="SourceCode"/>
          </w:pPr>
        </w:pPrChange>
      </w:pPr>
      <w:r w:rsidRPr="00ED4019">
        <w:rPr>
          <w:rStyle w:val="NormalTok"/>
          <w:rFonts w:ascii="Times New Roman" w:hAnsi="Times New Roman"/>
        </w:rPr>
        <w:t xml:space="preserve">best.model.fable.employees </w:t>
      </w:r>
      <w:r w:rsidRPr="00ED4019">
        <w:rPr>
          <w:rStyle w:val="OtherTok"/>
          <w:rFonts w:ascii="Times New Roman" w:hAnsi="Times New Roman"/>
        </w:rPr>
        <w:t>&lt;-</w:t>
      </w:r>
      <w:r w:rsidRPr="00ED4019">
        <w:rPr>
          <w:rStyle w:val="NormalTok"/>
          <w:rFonts w:ascii="Times New Roman" w:hAnsi="Times New Roman"/>
        </w:rPr>
        <w:t xml:space="preserve"> model.fable.employees </w:t>
      </w:r>
      <w:r w:rsidRPr="00ED4019">
        <w:rPr>
          <w:rStyle w:val="SpecialCharTok"/>
          <w:rFonts w:ascii="Times New Roman" w:hAnsi="Times New Roman"/>
        </w:rPr>
        <w:t>%</w:t>
      </w:r>
      <w:proofErr w:type="gramStart"/>
      <w:r w:rsidRPr="00ED4019">
        <w:rPr>
          <w:rStyle w:val="SpecialCharTok"/>
          <w:rFonts w:ascii="Times New Roman" w:hAnsi="Times New Roman"/>
        </w:rPr>
        <w:t>&gt;%</w:t>
      </w:r>
      <w:proofErr w:type="gramEnd"/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</w:t>
      </w:r>
      <w:r w:rsidRPr="00ED4019">
        <w:rPr>
          <w:rStyle w:val="FunctionTok"/>
          <w:rFonts w:ascii="Times New Roman" w:hAnsi="Times New Roman"/>
        </w:rPr>
        <w:t>select</w:t>
      </w:r>
      <w:r w:rsidRPr="00ED4019">
        <w:rPr>
          <w:rStyle w:val="NormalTok"/>
          <w:rFonts w:ascii="Times New Roman" w:hAnsi="Times New Roman"/>
        </w:rPr>
        <w:t>(naive, rw)</w:t>
      </w:r>
    </w:p>
    <w:p w14:paraId="2F40B889" w14:textId="750E51DA" w:rsidR="00FD7B2A" w:rsidRDefault="00FD7B2A">
      <w:pPr>
        <w:pStyle w:val="comment"/>
        <w:ind w:left="400"/>
        <w:jc w:val="both"/>
        <w:rPr>
          <w:lang w:eastAsia="ko-KR"/>
        </w:rPr>
        <w:pPrChange w:id="6103" w:author="제이펍 출판사" w:date="2021-03-14T15:57:00Z">
          <w:pPr>
            <w:pStyle w:val="comment"/>
            <w:ind w:left="400"/>
          </w:pPr>
        </w:pPrChange>
      </w:pPr>
      <w:del w:id="6104" w:author="제이펍 출판사" w:date="2021-03-14T20:41:00Z">
        <w:r w:rsidDel="001B4014">
          <w:rPr>
            <w:lang w:eastAsia="ko-KR"/>
          </w:rPr>
          <w:delText>코드설명</w:delText>
        </w:r>
      </w:del>
      <w:ins w:id="6105" w:author="제이펍 출판사" w:date="2021-03-14T20:41:00Z">
        <w:r w:rsidR="001B4014">
          <w:rPr>
            <w:lang w:eastAsia="ko-KR"/>
          </w:rPr>
          <w:t>코드 설명</w:t>
        </w:r>
      </w:ins>
    </w:p>
    <w:p w14:paraId="60F41F15" w14:textId="1DD288FE" w:rsidR="00FD7B2A" w:rsidRDefault="00FD7B2A">
      <w:pPr>
        <w:pStyle w:val="comment"/>
        <w:numPr>
          <w:ilvl w:val="0"/>
          <w:numId w:val="41"/>
        </w:numPr>
        <w:jc w:val="both"/>
        <w:rPr>
          <w:lang w:eastAsia="ko-KR"/>
        </w:rPr>
        <w:pPrChange w:id="6106" w:author="제이펍 출판사" w:date="2021-03-14T15:57:00Z">
          <w:pPr>
            <w:pStyle w:val="comment"/>
            <w:numPr>
              <w:numId w:val="41"/>
            </w:numPr>
            <w:ind w:left="760" w:hanging="360"/>
          </w:pPr>
        </w:pPrChange>
      </w:pPr>
      <w:del w:id="6107" w:author="제이펍 출판사" w:date="2021-03-14T19:58:00Z">
        <w:r w:rsidDel="00754210">
          <w:rPr>
            <w:lang w:eastAsia="ko-KR"/>
          </w:rPr>
          <w:delText>여러가지</w:delText>
        </w:r>
      </w:del>
      <w:ins w:id="6108" w:author="제이펍 출판사" w:date="2021-03-14T19:58:00Z">
        <w:r w:rsidR="00754210">
          <w:rPr>
            <w:lang w:eastAsia="ko-KR"/>
          </w:rPr>
          <w:t>여러 가지</w:t>
        </w:r>
      </w:ins>
      <w:r>
        <w:rPr>
          <w:lang w:eastAsia="ko-KR"/>
        </w:rPr>
        <w:t xml:space="preserve"> 모델을 만들어 담아</w:t>
      </w:r>
      <w:ins w:id="6109" w:author="user" w:date="2021-03-23T14:14:00Z">
        <w:r w:rsidR="0036755B">
          <w:rPr>
            <w:rFonts w:hint="eastAsia"/>
            <w:lang w:eastAsia="ko-KR"/>
          </w:rPr>
          <w:t xml:space="preserve"> </w:t>
        </w:r>
      </w:ins>
      <w:r>
        <w:rPr>
          <w:lang w:eastAsia="ko-KR"/>
        </w:rPr>
        <w:t xml:space="preserve">놓은 model.fable.employees </w:t>
      </w:r>
      <w:del w:id="6110" w:author="제이펍 출판사" w:date="2021-03-14T20:35:00Z">
        <w:r w:rsidDel="00EE4FE2">
          <w:rPr>
            <w:lang w:eastAsia="ko-KR"/>
          </w:rPr>
          <w:delText>데이터프레</w:delText>
        </w:r>
      </w:del>
      <w:ins w:id="6111" w:author="제이펍 출판사" w:date="2021-03-14T20:35:00Z">
        <w:r w:rsidR="00EE4FE2">
          <w:rPr>
            <w:lang w:eastAsia="ko-KR"/>
          </w:rPr>
          <w:t>데이터 프레</w:t>
        </w:r>
      </w:ins>
      <w:r>
        <w:rPr>
          <w:lang w:eastAsia="ko-KR"/>
        </w:rPr>
        <w:t xml:space="preserve">임에서 RMSE가 가장 작은 두 모델인 naive와 rw모델을 </w:t>
      </w:r>
      <w:r w:rsidRPr="00ED4019">
        <w:rPr>
          <w:rStyle w:val="VerbatimChar"/>
          <w:rFonts w:ascii="Times New Roman" w:hAnsi="Times New Roman"/>
          <w:lang w:eastAsia="ko-KR"/>
        </w:rPr>
        <w:t>select()</w:t>
      </w:r>
      <w:r>
        <w:rPr>
          <w:lang w:eastAsia="ko-KR"/>
        </w:rPr>
        <w:t>를 사용하여 best.model.fable.employees에 저장.</w:t>
      </w:r>
    </w:p>
    <w:p w14:paraId="10595521" w14:textId="5701CDC2" w:rsidR="00FD7B2A" w:rsidRPr="00ED4019" w:rsidRDefault="00FD7B2A">
      <w:pPr>
        <w:jc w:val="both"/>
        <w:rPr>
          <w:rFonts w:ascii="Times New Roman" w:hAnsi="Times New Roman"/>
          <w:lang w:eastAsia="ko-KR"/>
        </w:rPr>
        <w:pPrChange w:id="6112" w:author="제이펍 출판사" w:date="2021-03-14T15:57:00Z">
          <w:pPr/>
        </w:pPrChange>
      </w:pPr>
      <w:r w:rsidRPr="00ED4019">
        <w:rPr>
          <w:rFonts w:ascii="Times New Roman" w:hAnsi="Times New Roman"/>
          <w:lang w:eastAsia="ko-KR"/>
        </w:rPr>
        <w:t>가장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좋은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모델로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평가된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모델의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예측치를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다시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산출하고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결과를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사용하여</w:t>
      </w:r>
      <w:r w:rsidRPr="00ED4019">
        <w:rPr>
          <w:rFonts w:ascii="Times New Roman" w:hAnsi="Times New Roman"/>
          <w:lang w:eastAsia="ko-KR"/>
        </w:rPr>
        <w:t xml:space="preserve"> plot</w:t>
      </w:r>
      <w:r w:rsidRPr="00ED4019">
        <w:rPr>
          <w:rFonts w:ascii="Times New Roman" w:hAnsi="Times New Roman"/>
          <w:lang w:eastAsia="ko-KR"/>
        </w:rPr>
        <w:t>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생성한다</w:t>
      </w:r>
      <w:r w:rsidRPr="00ED4019">
        <w:rPr>
          <w:rFonts w:ascii="Times New Roman" w:hAnsi="Times New Roman"/>
          <w:lang w:eastAsia="ko-KR"/>
        </w:rPr>
        <w:t xml:space="preserve">. </w:t>
      </w:r>
      <w:r w:rsidRPr="00ED4019">
        <w:rPr>
          <w:rFonts w:ascii="Times New Roman" w:hAnsi="Times New Roman"/>
          <w:lang w:eastAsia="ko-KR"/>
        </w:rPr>
        <w:t>앞에서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설명</w:t>
      </w:r>
      <w:r w:rsidRPr="00ED4019">
        <w:rPr>
          <w:rFonts w:ascii="Times New Roman" w:hAnsi="Times New Roman" w:hint="eastAsia"/>
          <w:lang w:eastAsia="ko-KR"/>
        </w:rPr>
        <w:t>한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바와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같이</w:t>
      </w:r>
      <w:r w:rsidRPr="00ED4019">
        <w:rPr>
          <w:rFonts w:ascii="Times New Roman" w:hAnsi="Times New Roman"/>
          <w:lang w:eastAsia="ko-KR"/>
        </w:rPr>
        <w:t xml:space="preserve"> plot </w:t>
      </w:r>
      <w:del w:id="6113" w:author="제이펍 출판사" w:date="2021-03-14T20:03:00Z">
        <w:r w:rsidRPr="00ED4019" w:rsidDel="00754210">
          <w:rPr>
            <w:rFonts w:ascii="Times New Roman" w:hAnsi="Times New Roman"/>
            <w:lang w:eastAsia="ko-KR"/>
          </w:rPr>
          <w:delText>생성시</w:delText>
        </w:r>
      </w:del>
      <w:ins w:id="6114" w:author="제이펍 출판사" w:date="2021-03-14T20:03:00Z">
        <w:r w:rsidR="00754210">
          <w:rPr>
            <w:rFonts w:ascii="Times New Roman" w:hAnsi="Times New Roman"/>
            <w:lang w:eastAsia="ko-KR"/>
          </w:rPr>
          <w:t>생성</w:t>
        </w:r>
        <w:r w:rsidR="00754210">
          <w:rPr>
            <w:rFonts w:ascii="Times New Roman" w:hAnsi="Times New Roman"/>
            <w:lang w:eastAsia="ko-KR"/>
          </w:rPr>
          <w:t xml:space="preserve"> </w:t>
        </w:r>
        <w:r w:rsidR="00754210">
          <w:rPr>
            <w:rFonts w:ascii="Times New Roman" w:hAnsi="Times New Roman"/>
            <w:lang w:eastAsia="ko-KR"/>
          </w:rPr>
          <w:t>시</w:t>
        </w:r>
      </w:ins>
      <w:r w:rsidRPr="00ED4019">
        <w:rPr>
          <w:rFonts w:ascii="Times New Roman" w:hAnsi="Times New Roman"/>
          <w:lang w:eastAsia="ko-KR"/>
        </w:rPr>
        <w:t>에는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원본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데이터와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모델의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적합값을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같이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넣어</w:t>
      </w:r>
      <w:ins w:id="6115" w:author="user" w:date="2021-03-23T14:15:00Z">
        <w:r w:rsidR="0036755B">
          <w:rPr>
            <w:rFonts w:ascii="Times New Roman" w:hAnsi="Times New Roman" w:hint="eastAsia"/>
            <w:lang w:eastAsia="ko-KR"/>
          </w:rPr>
          <w:t xml:space="preserve"> </w:t>
        </w:r>
      </w:ins>
      <w:r w:rsidRPr="00ED4019">
        <w:rPr>
          <w:rFonts w:ascii="Times New Roman" w:hAnsi="Times New Roman"/>
          <w:lang w:eastAsia="ko-KR"/>
        </w:rPr>
        <w:t>주는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게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좋고</w:t>
      </w:r>
      <w:ins w:id="6116" w:author="user" w:date="2021-03-23T14:15:00Z">
        <w:r w:rsidR="0036755B">
          <w:rPr>
            <w:rFonts w:ascii="Times New Roman" w:hAnsi="Times New Roman" w:hint="eastAsia"/>
            <w:lang w:eastAsia="ko-KR"/>
          </w:rPr>
          <w:t>,</w:t>
        </w:r>
      </w:ins>
      <w:r w:rsidRPr="00ED4019">
        <w:rPr>
          <w:rFonts w:ascii="Times New Roman" w:hAnsi="Times New Roman"/>
          <w:lang w:eastAsia="ko-KR"/>
        </w:rPr>
        <w:t xml:space="preserve"> plot</w:t>
      </w:r>
      <w:r w:rsidRPr="00ED4019">
        <w:rPr>
          <w:rFonts w:ascii="Times New Roman" w:hAnsi="Times New Roman"/>
          <w:lang w:eastAsia="ko-KR"/>
        </w:rPr>
        <w:t>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보다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보기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편하게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하기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위해</w:t>
      </w:r>
      <w:r w:rsidRPr="00ED4019">
        <w:rPr>
          <w:rFonts w:ascii="Times New Roman" w:hAnsi="Times New Roman"/>
          <w:lang w:eastAsia="ko-KR"/>
        </w:rPr>
        <w:t xml:space="preserve"> plot </w:t>
      </w:r>
      <w:r w:rsidRPr="00ED4019">
        <w:rPr>
          <w:rFonts w:ascii="Times New Roman" w:hAnsi="Times New Roman"/>
          <w:lang w:eastAsia="ko-KR"/>
        </w:rPr>
        <w:t>제목과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축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제목들을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설정해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주는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것이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좋다</w:t>
      </w:r>
      <w:r w:rsidRPr="00ED4019">
        <w:rPr>
          <w:rFonts w:ascii="Times New Roman" w:hAnsi="Times New Roman"/>
          <w:lang w:eastAsia="ko-KR"/>
        </w:rPr>
        <w:t>.</w:t>
      </w:r>
    </w:p>
    <w:p w14:paraId="4E238710" w14:textId="77777777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6117" w:author="제이펍 출판사" w:date="2021-03-14T15:57:00Z">
          <w:pPr>
            <w:pStyle w:val="SourceCode"/>
          </w:pPr>
        </w:pPrChange>
      </w:pPr>
      <w:r w:rsidRPr="00ED4019">
        <w:rPr>
          <w:rStyle w:val="NormalTok"/>
          <w:rFonts w:ascii="Times New Roman" w:hAnsi="Times New Roman"/>
        </w:rPr>
        <w:t xml:space="preserve">best.model.fable.employees </w:t>
      </w:r>
      <w:r w:rsidRPr="00ED4019">
        <w:rPr>
          <w:rStyle w:val="SpecialCharTok"/>
          <w:rFonts w:ascii="Times New Roman" w:hAnsi="Times New Roman"/>
        </w:rPr>
        <w:t>%&gt;%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</w:t>
      </w:r>
      <w:r w:rsidRPr="00ED4019">
        <w:rPr>
          <w:rStyle w:val="FunctionTok"/>
          <w:rFonts w:ascii="Times New Roman" w:hAnsi="Times New Roman"/>
        </w:rPr>
        <w:t>forecast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AttributeTok"/>
          <w:rFonts w:ascii="Times New Roman" w:hAnsi="Times New Roman"/>
        </w:rPr>
        <w:t>h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DecValTok"/>
          <w:rFonts w:ascii="Times New Roman" w:hAnsi="Times New Roman"/>
        </w:rPr>
        <w:t>12</w:t>
      </w:r>
      <w:r w:rsidRPr="00ED4019">
        <w:rPr>
          <w:rStyle w:val="NormalTok"/>
          <w:rFonts w:ascii="Times New Roman" w:hAnsi="Times New Roman"/>
        </w:rPr>
        <w:t xml:space="preserve">) </w:t>
      </w:r>
      <w:r w:rsidRPr="00ED4019">
        <w:rPr>
          <w:rStyle w:val="SpecialCharTok"/>
          <w:rFonts w:ascii="Times New Roman" w:hAnsi="Times New Roman"/>
        </w:rPr>
        <w:t>%&gt;%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</w:t>
      </w:r>
      <w:r w:rsidRPr="00ED4019">
        <w:rPr>
          <w:rStyle w:val="FunctionTok"/>
          <w:rFonts w:ascii="Times New Roman" w:hAnsi="Times New Roman"/>
        </w:rPr>
        <w:t>autoplot</w:t>
      </w:r>
      <w:r w:rsidRPr="00ED4019">
        <w:rPr>
          <w:rStyle w:val="NormalTok"/>
          <w:rFonts w:ascii="Times New Roman" w:hAnsi="Times New Roman"/>
        </w:rPr>
        <w:t xml:space="preserve">(employees.tsibble, </w:t>
      </w:r>
      <w:r w:rsidRPr="00ED4019">
        <w:rPr>
          <w:rStyle w:val="AttributeTok"/>
          <w:rFonts w:ascii="Times New Roman" w:hAnsi="Times New Roman"/>
        </w:rPr>
        <w:t>level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ConstantTok"/>
          <w:rFonts w:ascii="Times New Roman" w:hAnsi="Times New Roman"/>
        </w:rPr>
        <w:t>NULL</w:t>
      </w:r>
      <w:r w:rsidRPr="00ED4019">
        <w:rPr>
          <w:rStyle w:val="NormalTok"/>
          <w:rFonts w:ascii="Times New Roman" w:hAnsi="Times New Roman"/>
        </w:rPr>
        <w:t xml:space="preserve">, </w:t>
      </w:r>
      <w:r w:rsidRPr="00ED4019">
        <w:rPr>
          <w:rStyle w:val="AttributeTok"/>
          <w:rFonts w:ascii="Times New Roman" w:hAnsi="Times New Roman"/>
        </w:rPr>
        <w:t>lwd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DecValTok"/>
          <w:rFonts w:ascii="Times New Roman" w:hAnsi="Times New Roman"/>
        </w:rPr>
        <w:t>1</w:t>
      </w:r>
      <w:r w:rsidRPr="00ED4019">
        <w:rPr>
          <w:rStyle w:val="NormalTok"/>
          <w:rFonts w:ascii="Times New Roman" w:hAnsi="Times New Roman"/>
        </w:rPr>
        <w:t xml:space="preserve">) </w:t>
      </w:r>
      <w:r w:rsidRPr="00ED4019">
        <w:rPr>
          <w:rStyle w:val="SpecialCharTok"/>
          <w:rFonts w:ascii="Times New Roman" w:hAnsi="Times New Roman"/>
        </w:rPr>
        <w:t>+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</w:t>
      </w:r>
      <w:r w:rsidRPr="00ED4019">
        <w:rPr>
          <w:rStyle w:val="FunctionTok"/>
          <w:rFonts w:ascii="Times New Roman" w:hAnsi="Times New Roman"/>
        </w:rPr>
        <w:t>autolayer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FunctionTok"/>
          <w:rFonts w:ascii="Times New Roman" w:hAnsi="Times New Roman"/>
        </w:rPr>
        <w:t>fitted</w:t>
      </w:r>
      <w:r w:rsidRPr="00ED4019">
        <w:rPr>
          <w:rStyle w:val="NormalTok"/>
          <w:rFonts w:ascii="Times New Roman" w:hAnsi="Times New Roman"/>
        </w:rPr>
        <w:t xml:space="preserve">(best.model.fable.employees), </w:t>
      </w:r>
      <w:r w:rsidRPr="00ED4019">
        <w:rPr>
          <w:rStyle w:val="AttributeTok"/>
          <w:rFonts w:ascii="Times New Roman" w:hAnsi="Times New Roman"/>
        </w:rPr>
        <w:t>lwd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DecValTok"/>
          <w:rFonts w:ascii="Times New Roman" w:hAnsi="Times New Roman"/>
        </w:rPr>
        <w:t>1</w:t>
      </w:r>
      <w:r w:rsidRPr="00ED4019">
        <w:rPr>
          <w:rStyle w:val="NormalTok"/>
          <w:rFonts w:ascii="Times New Roman" w:hAnsi="Times New Roman"/>
        </w:rPr>
        <w:t xml:space="preserve">) </w:t>
      </w:r>
      <w:r w:rsidRPr="00ED4019">
        <w:rPr>
          <w:rStyle w:val="SpecialCharTok"/>
          <w:rFonts w:ascii="Times New Roman" w:hAnsi="Times New Roman"/>
        </w:rPr>
        <w:t>+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</w:t>
      </w:r>
      <w:r w:rsidRPr="00ED4019">
        <w:rPr>
          <w:rStyle w:val="FunctionTok"/>
          <w:rFonts w:ascii="Times New Roman" w:hAnsi="Times New Roman"/>
        </w:rPr>
        <w:t>geom_point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FunctionTok"/>
          <w:rFonts w:ascii="Times New Roman" w:hAnsi="Times New Roman"/>
        </w:rPr>
        <w:t>aes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AttributeTok"/>
          <w:rFonts w:ascii="Times New Roman" w:hAnsi="Times New Roman"/>
        </w:rPr>
        <w:t>x =</w:t>
      </w:r>
      <w:r w:rsidRPr="00ED4019">
        <w:rPr>
          <w:rStyle w:val="NormalTok"/>
          <w:rFonts w:ascii="Times New Roman" w:hAnsi="Times New Roman"/>
        </w:rPr>
        <w:t xml:space="preserve"> yearmonth, </w:t>
      </w:r>
      <w:r w:rsidRPr="00ED4019">
        <w:rPr>
          <w:rStyle w:val="AttributeTok"/>
          <w:rFonts w:ascii="Times New Roman" w:hAnsi="Times New Roman"/>
        </w:rPr>
        <w:t>y =</w:t>
      </w:r>
      <w:r w:rsidRPr="00ED4019">
        <w:rPr>
          <w:rStyle w:val="NormalTok"/>
          <w:rFonts w:ascii="Times New Roman" w:hAnsi="Times New Roman"/>
        </w:rPr>
        <w:t xml:space="preserve"> total)) </w:t>
      </w:r>
      <w:r w:rsidRPr="00ED4019">
        <w:rPr>
          <w:rStyle w:val="SpecialCharTok"/>
          <w:rFonts w:ascii="Times New Roman" w:hAnsi="Times New Roman"/>
        </w:rPr>
        <w:t>+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</w:t>
      </w:r>
      <w:r w:rsidRPr="00ED4019">
        <w:rPr>
          <w:rStyle w:val="FunctionTok"/>
          <w:rFonts w:ascii="Times New Roman" w:hAnsi="Times New Roman"/>
        </w:rPr>
        <w:t>labs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AttributeTok"/>
          <w:rFonts w:ascii="Times New Roman" w:hAnsi="Times New Roman"/>
        </w:rPr>
        <w:t>title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StringTok"/>
          <w:rFonts w:ascii="Times New Roman" w:hAnsi="Times New Roman"/>
        </w:rPr>
        <w:t>전체</w:t>
      </w:r>
      <w:r w:rsidRPr="00ED4019">
        <w:rPr>
          <w:rStyle w:val="String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취업자수</w:t>
      </w:r>
      <w:r w:rsidRPr="00ED4019">
        <w:rPr>
          <w:rStyle w:val="String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예측</w:t>
      </w:r>
      <w:r w:rsidRPr="00ED4019">
        <w:rPr>
          <w:rStyle w:val="String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모델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NormalTok"/>
          <w:rFonts w:ascii="Times New Roman" w:hAnsi="Times New Roman"/>
        </w:rPr>
        <w:t xml:space="preserve">, </w:t>
      </w:r>
      <w:r w:rsidRPr="00ED4019">
        <w:rPr>
          <w:rStyle w:val="AttributeTok"/>
          <w:rFonts w:ascii="Times New Roman" w:hAnsi="Times New Roman"/>
        </w:rPr>
        <w:t>x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'</w:t>
      </w:r>
      <w:commentRangeStart w:id="6118"/>
      <w:r w:rsidRPr="00ED4019">
        <w:rPr>
          <w:rStyle w:val="StringTok"/>
          <w:rFonts w:ascii="Times New Roman" w:hAnsi="Times New Roman"/>
        </w:rPr>
        <w:t>년월</w:t>
      </w:r>
      <w:commentRangeEnd w:id="6118"/>
      <w:r w:rsidR="0036755B">
        <w:rPr>
          <w:rStyle w:val="af3"/>
          <w:kern w:val="0"/>
          <w:lang w:eastAsia="en-US"/>
        </w:rPr>
        <w:commentReference w:id="6118"/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NormalTok"/>
          <w:rFonts w:ascii="Times New Roman" w:hAnsi="Times New Roman"/>
        </w:rPr>
        <w:t xml:space="preserve">, </w:t>
      </w:r>
      <w:r w:rsidRPr="00ED4019">
        <w:rPr>
          <w:rStyle w:val="AttributeTok"/>
          <w:rFonts w:ascii="Times New Roman" w:hAnsi="Times New Roman"/>
        </w:rPr>
        <w:t>y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StringTok"/>
          <w:rFonts w:ascii="Times New Roman" w:hAnsi="Times New Roman"/>
        </w:rPr>
        <w:t>취업자수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NormalTok"/>
          <w:rFonts w:ascii="Times New Roman" w:hAnsi="Times New Roman"/>
        </w:rPr>
        <w:t>)</w:t>
      </w:r>
    </w:p>
    <w:p w14:paraId="440153DE" w14:textId="77777777" w:rsidR="00FD7B2A" w:rsidRPr="00ED4019" w:rsidRDefault="00FD7B2A">
      <w:pPr>
        <w:pStyle w:val="Figure"/>
        <w:jc w:val="both"/>
        <w:rPr>
          <w:rFonts w:ascii="Times New Roman" w:hAnsi="Times New Roman"/>
        </w:rPr>
        <w:pPrChange w:id="6119" w:author="제이펍 출판사" w:date="2021-03-14T15:57:00Z">
          <w:pPr>
            <w:pStyle w:val="Figure"/>
          </w:pPr>
        </w:pPrChange>
      </w:pPr>
      <w:r w:rsidRPr="00ED4019">
        <w:rPr>
          <w:rFonts w:ascii="Times New Roman" w:hAnsi="Times New Roman"/>
          <w:noProof/>
          <w:lang w:eastAsia="ko-KR"/>
        </w:rPr>
        <w:drawing>
          <wp:inline distT="0" distB="0" distL="0" distR="0" wp14:anchorId="74501D85" wp14:editId="40896323">
            <wp:extent cx="4572000" cy="3657600"/>
            <wp:effectExtent l="0" t="0" r="0" b="0"/>
            <wp:docPr id="184" name="그림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"/>
                    <pic:cNvPicPr>
                      <a:picLocks noChangeAspect="1" noChangeArrowheads="1"/>
                    </pic:cNvPicPr>
                  </pic:nvPicPr>
                  <pic:blipFill>
                    <a:blip r:embed="rId18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1FB4A70" w14:textId="77777777" w:rsidR="00FD7B2A" w:rsidRPr="00ED4019" w:rsidRDefault="00FD7B2A">
      <w:pPr>
        <w:pStyle w:val="a6"/>
        <w:jc w:val="both"/>
        <w:rPr>
          <w:rFonts w:ascii="Times New Roman" w:hAnsi="Times New Roman"/>
        </w:rPr>
        <w:pPrChange w:id="6120" w:author="제이펍 출판사" w:date="2021-03-14T15:57:00Z">
          <w:pPr>
            <w:pStyle w:val="a6"/>
            <w:jc w:val="center"/>
          </w:pPr>
        </w:pPrChange>
      </w:pPr>
      <w:commentRangeStart w:id="6121"/>
      <w:r w:rsidRPr="00ED4019">
        <w:rPr>
          <w:rFonts w:ascii="Times New Roman" w:hAnsi="Times New Roman" w:hint="eastAsia"/>
        </w:rPr>
        <w:t>그림</w:t>
      </w:r>
      <w:r w:rsidRPr="00ED4019">
        <w:rPr>
          <w:rFonts w:ascii="Times New Roman" w:hAnsi="Times New Roman" w:hint="eastAsia"/>
        </w:rPr>
        <w:t xml:space="preserve"> </w:t>
      </w:r>
      <w:r w:rsidRPr="00ED4019">
        <w:rPr>
          <w:rFonts w:ascii="Times New Roman" w:hAnsi="Times New Roman"/>
        </w:rPr>
        <w:t>7-8</w:t>
      </w:r>
      <w:commentRangeEnd w:id="6121"/>
      <w:r w:rsidR="0036755B">
        <w:rPr>
          <w:rStyle w:val="af3"/>
          <w:i w:val="0"/>
        </w:rPr>
        <w:commentReference w:id="6121"/>
      </w:r>
    </w:p>
    <w:p w14:paraId="2063558C" w14:textId="416716F9" w:rsidR="00FD7B2A" w:rsidRDefault="00FD7B2A">
      <w:pPr>
        <w:pStyle w:val="comment"/>
        <w:ind w:left="400"/>
        <w:jc w:val="both"/>
        <w:pPrChange w:id="6122" w:author="제이펍 출판사" w:date="2021-03-14T15:57:00Z">
          <w:pPr>
            <w:pStyle w:val="comment"/>
            <w:ind w:left="400"/>
          </w:pPr>
        </w:pPrChange>
      </w:pPr>
      <w:del w:id="6123" w:author="제이펍 출판사" w:date="2021-03-14T20:41:00Z">
        <w:r w:rsidDel="001B4014">
          <w:lastRenderedPageBreak/>
          <w:delText>코드설명</w:delText>
        </w:r>
      </w:del>
      <w:ins w:id="6124" w:author="제이펍 출판사" w:date="2021-03-14T20:41:00Z">
        <w:r w:rsidR="001B4014">
          <w:t>코드 설명</w:t>
        </w:r>
      </w:ins>
    </w:p>
    <w:p w14:paraId="1DD5B1CF" w14:textId="77777777" w:rsidR="00FD7B2A" w:rsidRDefault="00FD7B2A">
      <w:pPr>
        <w:pStyle w:val="comment"/>
        <w:numPr>
          <w:ilvl w:val="0"/>
          <w:numId w:val="41"/>
        </w:numPr>
        <w:jc w:val="both"/>
        <w:pPrChange w:id="6125" w:author="제이펍 출판사" w:date="2021-03-14T15:57:00Z">
          <w:pPr>
            <w:pStyle w:val="comment"/>
            <w:numPr>
              <w:numId w:val="41"/>
            </w:numPr>
            <w:ind w:left="760" w:hanging="360"/>
          </w:pPr>
        </w:pPrChange>
      </w:pPr>
      <w:r>
        <w:t xml:space="preserve">가장 RMSE가 낮은 두 모델이 담긴 best.model.fable.employees을 </w:t>
      </w:r>
      <w:r w:rsidRPr="00ED4019">
        <w:rPr>
          <w:rStyle w:val="VerbatimChar"/>
          <w:rFonts w:ascii="Times New Roman" w:hAnsi="Times New Roman"/>
        </w:rPr>
        <w:t>%</w:t>
      </w:r>
      <w:proofErr w:type="gramStart"/>
      <w:r w:rsidRPr="00ED4019">
        <w:rPr>
          <w:rStyle w:val="VerbatimChar"/>
          <w:rFonts w:ascii="Times New Roman" w:hAnsi="Times New Roman"/>
        </w:rPr>
        <w:t>&gt;%</w:t>
      </w:r>
      <w:proofErr w:type="gramEnd"/>
      <w:r>
        <w:t xml:space="preserve">을 사용하여 </w:t>
      </w:r>
      <w:r w:rsidRPr="00ED4019">
        <w:rPr>
          <w:rStyle w:val="VerbatimChar"/>
          <w:rFonts w:ascii="Times New Roman" w:hAnsi="Times New Roman"/>
        </w:rPr>
        <w:t>forecast()</w:t>
      </w:r>
      <w:r>
        <w:t>에 전달.</w:t>
      </w:r>
    </w:p>
    <w:p w14:paraId="2A13036E" w14:textId="0B5FB826" w:rsidR="00FD7B2A" w:rsidRDefault="00FD7B2A">
      <w:pPr>
        <w:pStyle w:val="comment"/>
        <w:numPr>
          <w:ilvl w:val="0"/>
          <w:numId w:val="41"/>
        </w:numPr>
        <w:jc w:val="both"/>
        <w:rPr>
          <w:lang w:eastAsia="ko-KR"/>
        </w:rPr>
        <w:pPrChange w:id="6126" w:author="제이펍 출판사" w:date="2021-03-14T15:57:00Z">
          <w:pPr>
            <w:pStyle w:val="comment"/>
            <w:numPr>
              <w:numId w:val="41"/>
            </w:numPr>
            <w:ind w:left="760" w:hanging="360"/>
          </w:pPr>
        </w:pPrChange>
      </w:pPr>
      <w:r w:rsidRPr="00ED4019">
        <w:rPr>
          <w:rStyle w:val="VerbatimChar"/>
          <w:rFonts w:ascii="Times New Roman" w:hAnsi="Times New Roman"/>
          <w:lang w:eastAsia="ko-KR"/>
        </w:rPr>
        <w:t>forecast()</w:t>
      </w:r>
      <w:r>
        <w:rPr>
          <w:lang w:eastAsia="ko-KR"/>
        </w:rPr>
        <w:t xml:space="preserve"> 결과를 %&gt;%를 사용하여 </w:t>
      </w:r>
      <w:r w:rsidRPr="00ED4019">
        <w:rPr>
          <w:rStyle w:val="VerbatimChar"/>
          <w:rFonts w:ascii="Times New Roman" w:hAnsi="Times New Roman"/>
          <w:lang w:eastAsia="ko-KR"/>
        </w:rPr>
        <w:t>autoplot()</w:t>
      </w:r>
      <w:r>
        <w:rPr>
          <w:lang w:eastAsia="ko-KR"/>
        </w:rPr>
        <w:t>에 전달하는데 원본</w:t>
      </w:r>
      <w:ins w:id="6127" w:author="user" w:date="2021-03-23T14:17:00Z">
        <w:r w:rsidR="000C4869">
          <w:rPr>
            <w:rFonts w:hint="eastAsia"/>
            <w:lang w:eastAsia="ko-KR"/>
          </w:rPr>
          <w:t xml:space="preserve"> </w:t>
        </w:r>
      </w:ins>
      <w:r>
        <w:rPr>
          <w:lang w:eastAsia="ko-KR"/>
        </w:rPr>
        <w:t>데이터를 같이 plot하기 위해 원본</w:t>
      </w:r>
      <w:ins w:id="6128" w:author="user" w:date="2021-03-23T14:17:00Z">
        <w:r w:rsidR="000C4869">
          <w:rPr>
            <w:rFonts w:hint="eastAsia"/>
            <w:lang w:eastAsia="ko-KR"/>
          </w:rPr>
          <w:t xml:space="preserve"> </w:t>
        </w:r>
      </w:ins>
      <w:r>
        <w:rPr>
          <w:lang w:eastAsia="ko-KR"/>
        </w:rPr>
        <w:t>데이터인 employees.tsibble을 넣어</w:t>
      </w:r>
      <w:ins w:id="6129" w:author="user" w:date="2021-03-23T14:17:00Z">
        <w:r w:rsidR="000C4869">
          <w:rPr>
            <w:rFonts w:hint="eastAsia"/>
            <w:lang w:eastAsia="ko-KR"/>
          </w:rPr>
          <w:t xml:space="preserve"> </w:t>
        </w:r>
      </w:ins>
      <w:r>
        <w:rPr>
          <w:lang w:eastAsia="ko-KR"/>
        </w:rPr>
        <w:t xml:space="preserve">주고 여러 모델 plot이 겹치기 때문에 </w:t>
      </w:r>
      <w:r w:rsidRPr="00ED4019">
        <w:rPr>
          <w:rStyle w:val="VerbatimChar"/>
          <w:rFonts w:ascii="Times New Roman" w:hAnsi="Times New Roman"/>
          <w:lang w:eastAsia="ko-KR"/>
        </w:rPr>
        <w:t>level = NULL</w:t>
      </w:r>
      <w:r>
        <w:rPr>
          <w:lang w:eastAsia="ko-KR"/>
        </w:rPr>
        <w:t xml:space="preserve">로 설정, 예측치 라인을 좀 두껍게 해주기 위해 </w:t>
      </w:r>
      <w:r w:rsidRPr="00ED4019">
        <w:rPr>
          <w:rStyle w:val="VerbatimChar"/>
          <w:rFonts w:ascii="Times New Roman" w:hAnsi="Times New Roman"/>
          <w:lang w:eastAsia="ko-KR"/>
        </w:rPr>
        <w:t>lwd = 1</w:t>
      </w:r>
      <w:r>
        <w:rPr>
          <w:lang w:eastAsia="ko-KR"/>
        </w:rPr>
        <w:t>로 설정.</w:t>
      </w:r>
    </w:p>
    <w:p w14:paraId="36775366" w14:textId="0D7E9C6D" w:rsidR="00FD7B2A" w:rsidRDefault="00FD7B2A">
      <w:pPr>
        <w:pStyle w:val="comment"/>
        <w:numPr>
          <w:ilvl w:val="0"/>
          <w:numId w:val="41"/>
        </w:numPr>
        <w:jc w:val="both"/>
        <w:rPr>
          <w:lang w:eastAsia="ko-KR"/>
        </w:rPr>
        <w:pPrChange w:id="6130" w:author="제이펍 출판사" w:date="2021-03-14T15:57:00Z">
          <w:pPr>
            <w:pStyle w:val="comment"/>
            <w:numPr>
              <w:numId w:val="41"/>
            </w:numPr>
            <w:ind w:left="760" w:hanging="360"/>
          </w:pPr>
        </w:pPrChange>
      </w:pPr>
      <w:r w:rsidRPr="00ED4019">
        <w:rPr>
          <w:rStyle w:val="VerbatimChar"/>
          <w:rFonts w:ascii="Times New Roman" w:hAnsi="Times New Roman"/>
          <w:lang w:eastAsia="ko-KR"/>
        </w:rPr>
        <w:t>autolayer()</w:t>
      </w:r>
      <w:r>
        <w:rPr>
          <w:lang w:eastAsia="ko-KR"/>
        </w:rPr>
        <w:t xml:space="preserve">를 사용하여 </w:t>
      </w:r>
      <w:del w:id="6131" w:author="제이펍 출판사" w:date="2021-03-14T18:26:00Z">
        <w:r w:rsidDel="002A2B40">
          <w:rPr>
            <w:lang w:eastAsia="ko-KR"/>
          </w:rPr>
          <w:delText>두가지</w:delText>
        </w:r>
      </w:del>
      <w:ins w:id="6132" w:author="제이펍 출판사" w:date="2021-03-14T18:26:00Z">
        <w:r w:rsidR="002A2B40">
          <w:rPr>
            <w:lang w:eastAsia="ko-KR"/>
          </w:rPr>
          <w:t>두 가지</w:t>
        </w:r>
      </w:ins>
      <w:r>
        <w:rPr>
          <w:lang w:eastAsia="ko-KR"/>
        </w:rPr>
        <w:t xml:space="preserve"> 모델의 적합값(</w:t>
      </w:r>
      <w:r w:rsidRPr="00ED4019">
        <w:rPr>
          <w:rStyle w:val="VerbatimChar"/>
          <w:rFonts w:ascii="Times New Roman" w:hAnsi="Times New Roman"/>
          <w:lang w:eastAsia="ko-KR"/>
        </w:rPr>
        <w:t>fitted(best.model.fable.employees)</w:t>
      </w:r>
      <w:r>
        <w:rPr>
          <w:lang w:eastAsia="ko-KR"/>
        </w:rPr>
        <w:t>)을 그려</w:t>
      </w:r>
      <w:ins w:id="6133" w:author="user" w:date="2021-03-23T14:17:00Z">
        <w:r w:rsidR="000C4869">
          <w:rPr>
            <w:rFonts w:hint="eastAsia"/>
            <w:lang w:eastAsia="ko-KR"/>
          </w:rPr>
          <w:t xml:space="preserve"> </w:t>
        </w:r>
      </w:ins>
      <w:r>
        <w:rPr>
          <w:lang w:eastAsia="ko-KR"/>
        </w:rPr>
        <w:t>주고 예측</w:t>
      </w:r>
      <w:ins w:id="6134" w:author="user" w:date="2021-03-23T14:17:00Z">
        <w:r w:rsidR="000C4869">
          <w:rPr>
            <w:rFonts w:hint="eastAsia"/>
            <w:lang w:eastAsia="ko-KR"/>
          </w:rPr>
          <w:t xml:space="preserve"> </w:t>
        </w:r>
      </w:ins>
      <w:r>
        <w:rPr>
          <w:lang w:eastAsia="ko-KR"/>
        </w:rPr>
        <w:t>라인의 두께를 설정(</w:t>
      </w:r>
      <w:r w:rsidRPr="00ED4019">
        <w:rPr>
          <w:rStyle w:val="VerbatimChar"/>
          <w:rFonts w:ascii="Times New Roman" w:hAnsi="Times New Roman"/>
          <w:lang w:eastAsia="ko-KR"/>
        </w:rPr>
        <w:t>lwd = 1</w:t>
      </w:r>
      <w:r>
        <w:rPr>
          <w:lang w:eastAsia="ko-KR"/>
        </w:rPr>
        <w:t>).</w:t>
      </w:r>
    </w:p>
    <w:p w14:paraId="1AC751FD" w14:textId="3991EB0F" w:rsidR="00FD7B2A" w:rsidRDefault="00FD7B2A">
      <w:pPr>
        <w:pStyle w:val="comment"/>
        <w:numPr>
          <w:ilvl w:val="0"/>
          <w:numId w:val="41"/>
        </w:numPr>
        <w:jc w:val="both"/>
        <w:rPr>
          <w:lang w:eastAsia="ko-KR"/>
        </w:rPr>
        <w:pPrChange w:id="6135" w:author="제이펍 출판사" w:date="2021-03-14T15:57:00Z">
          <w:pPr>
            <w:pStyle w:val="comment"/>
            <w:numPr>
              <w:numId w:val="41"/>
            </w:numPr>
            <w:ind w:left="760" w:hanging="360"/>
          </w:pPr>
        </w:pPrChange>
      </w:pPr>
      <w:r w:rsidRPr="00ED4019">
        <w:rPr>
          <w:rStyle w:val="VerbatimChar"/>
          <w:rFonts w:ascii="Times New Roman" w:hAnsi="Times New Roman"/>
          <w:lang w:eastAsia="ko-KR"/>
        </w:rPr>
        <w:t>geom_point()</w:t>
      </w:r>
      <w:r>
        <w:rPr>
          <w:lang w:eastAsia="ko-KR"/>
        </w:rPr>
        <w:t>로 원본</w:t>
      </w:r>
      <w:ins w:id="6136" w:author="user" w:date="2021-03-23T14:17:00Z">
        <w:r w:rsidR="000C4869">
          <w:rPr>
            <w:rFonts w:hint="eastAsia"/>
            <w:lang w:eastAsia="ko-KR"/>
          </w:rPr>
          <w:t xml:space="preserve"> </w:t>
        </w:r>
      </w:ins>
      <w:r>
        <w:rPr>
          <w:lang w:eastAsia="ko-KR"/>
        </w:rPr>
        <w:t xml:space="preserve">데이터들의 정확한 지점을 표기. </w:t>
      </w:r>
      <w:r w:rsidRPr="00ED4019">
        <w:rPr>
          <w:rStyle w:val="VerbatimChar"/>
          <w:rFonts w:ascii="Times New Roman" w:hAnsi="Times New Roman"/>
          <w:lang w:eastAsia="ko-KR"/>
        </w:rPr>
        <w:t>labs()</w:t>
      </w:r>
      <w:r>
        <w:rPr>
          <w:lang w:eastAsia="ko-KR"/>
        </w:rPr>
        <w:t>를 사용하여 plot 제목과 축</w:t>
      </w:r>
      <w:ins w:id="6137" w:author="user" w:date="2021-03-23T14:17:00Z">
        <w:r w:rsidR="000C4869">
          <w:rPr>
            <w:rFonts w:hint="eastAsia"/>
            <w:lang w:eastAsia="ko-KR"/>
          </w:rPr>
          <w:t xml:space="preserve"> </w:t>
        </w:r>
      </w:ins>
      <w:r>
        <w:rPr>
          <w:lang w:eastAsia="ko-KR"/>
        </w:rPr>
        <w:t>제목을 설정.</w:t>
      </w:r>
    </w:p>
    <w:p w14:paraId="6BA119E5" w14:textId="6DD0DDC8" w:rsidR="00FD7B2A" w:rsidRDefault="000C4869">
      <w:pPr>
        <w:pStyle w:val="2"/>
        <w:numPr>
          <w:ilvl w:val="0"/>
          <w:numId w:val="0"/>
        </w:numPr>
        <w:ind w:left="851"/>
        <w:jc w:val="both"/>
        <w:rPr>
          <w:lang w:eastAsia="ko-KR"/>
        </w:rPr>
        <w:pPrChange w:id="6138" w:author="user" w:date="2021-03-23T14:17:00Z">
          <w:pPr>
            <w:pStyle w:val="2"/>
          </w:pPr>
        </w:pPrChange>
      </w:pPr>
      <w:bookmarkStart w:id="6139" w:name="미래-코로나-확진자수-예측"/>
      <w:bookmarkEnd w:id="6025"/>
      <w:ins w:id="6140" w:author="user" w:date="2021-03-23T14:17:00Z">
        <w:r>
          <w:rPr>
            <w:rFonts w:hint="eastAsia"/>
            <w:lang w:eastAsia="ko-KR"/>
          </w:rPr>
          <w:t xml:space="preserve">7.2.2 </w:t>
        </w:r>
      </w:ins>
      <w:r w:rsidR="00FD7B2A">
        <w:rPr>
          <w:lang w:eastAsia="ko-KR"/>
        </w:rPr>
        <w:t>미래 코로나 확진자수 예측</w:t>
      </w:r>
    </w:p>
    <w:p w14:paraId="1E6B4EDE" w14:textId="4CEB39F2" w:rsidR="00FD7B2A" w:rsidRPr="00ED4019" w:rsidRDefault="00FD7B2A">
      <w:pPr>
        <w:jc w:val="both"/>
        <w:rPr>
          <w:rFonts w:ascii="Times New Roman" w:hAnsi="Times New Roman"/>
          <w:lang w:eastAsia="ko-KR"/>
        </w:rPr>
        <w:pPrChange w:id="6141" w:author="제이펍 출판사" w:date="2021-03-14T15:57:00Z">
          <w:pPr/>
        </w:pPrChange>
      </w:pPr>
      <w:r w:rsidRPr="00ED4019">
        <w:rPr>
          <w:rFonts w:ascii="Times New Roman" w:hAnsi="Times New Roman"/>
          <w:lang w:eastAsia="ko-KR"/>
        </w:rPr>
        <w:t>0~9</w:t>
      </w:r>
      <w:r w:rsidRPr="00ED4019">
        <w:rPr>
          <w:rFonts w:ascii="Times New Roman" w:hAnsi="Times New Roman"/>
          <w:lang w:eastAsia="ko-KR"/>
        </w:rPr>
        <w:t>세의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코로나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확진자수를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사용하여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미래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코로나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확진자수를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예측</w:t>
      </w:r>
      <w:del w:id="6142" w:author="제이펍 출판사" w:date="2021-03-14T20:28:00Z">
        <w:r w:rsidRPr="00ED4019" w:rsidDel="00F13479">
          <w:rPr>
            <w:rFonts w:ascii="Times New Roman" w:hAnsi="Times New Roman"/>
            <w:lang w:eastAsia="ko-KR"/>
          </w:rPr>
          <w:delText>해본</w:delText>
        </w:r>
      </w:del>
      <w:ins w:id="6143" w:author="제이펍 출판사" w:date="2021-03-14T20:28:00Z">
        <w:r w:rsidR="00F13479">
          <w:rPr>
            <w:rFonts w:ascii="Times New Roman" w:hAnsi="Times New Roman"/>
            <w:lang w:eastAsia="ko-KR"/>
          </w:rPr>
          <w:t>해</w:t>
        </w:r>
        <w:r w:rsidR="00F13479">
          <w:rPr>
            <w:rFonts w:ascii="Times New Roman" w:hAnsi="Times New Roman"/>
            <w:lang w:eastAsia="ko-KR"/>
          </w:rPr>
          <w:t xml:space="preserve"> </w:t>
        </w:r>
        <w:r w:rsidR="00F13479">
          <w:rPr>
            <w:rFonts w:ascii="Times New Roman" w:hAnsi="Times New Roman"/>
            <w:lang w:eastAsia="ko-KR"/>
          </w:rPr>
          <w:t>본</w:t>
        </w:r>
      </w:ins>
      <w:r w:rsidRPr="00ED4019">
        <w:rPr>
          <w:rFonts w:ascii="Times New Roman" w:hAnsi="Times New Roman"/>
          <w:lang w:eastAsia="ko-KR"/>
        </w:rPr>
        <w:t>다</w:t>
      </w:r>
      <w:r w:rsidRPr="00ED4019">
        <w:rPr>
          <w:rFonts w:ascii="Times New Roman" w:hAnsi="Times New Roman"/>
          <w:lang w:eastAsia="ko-KR"/>
        </w:rPr>
        <w:t xml:space="preserve">. </w:t>
      </w:r>
      <w:r w:rsidRPr="00ED4019">
        <w:rPr>
          <w:rFonts w:ascii="Times New Roman" w:hAnsi="Times New Roman"/>
          <w:lang w:eastAsia="ko-KR"/>
        </w:rPr>
        <w:t>앞의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두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예제와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달리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코로나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확진자수는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일별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데이터인데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중간중간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데이터가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빠진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날이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있다</w:t>
      </w:r>
      <w:r w:rsidRPr="00ED4019">
        <w:rPr>
          <w:rFonts w:ascii="Times New Roman" w:hAnsi="Times New Roman"/>
          <w:lang w:eastAsia="ko-KR"/>
        </w:rPr>
        <w:t xml:space="preserve">. </w:t>
      </w:r>
      <w:r w:rsidRPr="00ED4019">
        <w:rPr>
          <w:rFonts w:ascii="Times New Roman" w:hAnsi="Times New Roman"/>
          <w:lang w:eastAsia="ko-KR"/>
        </w:rPr>
        <w:t>예측을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위해서는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빠진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날짜의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데이터를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채워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주어야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하는데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Style w:val="VerbatimChar"/>
          <w:rFonts w:ascii="Times New Roman" w:hAnsi="Times New Roman" w:hint="eastAsia"/>
          <w:lang w:eastAsia="ko-KR"/>
        </w:rPr>
        <w:t>fill_gaps()</w:t>
      </w:r>
      <w:r w:rsidRPr="00ED4019">
        <w:rPr>
          <w:rFonts w:ascii="Times New Roman" w:hAnsi="Times New Roman" w:hint="eastAsia"/>
          <w:lang w:eastAsia="ko-KR"/>
        </w:rPr>
        <w:t>를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사용하여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빠진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날짜의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데이터를</w:t>
      </w:r>
      <w:r w:rsidRPr="00ED4019">
        <w:rPr>
          <w:rFonts w:ascii="Times New Roman" w:hAnsi="Times New Roman"/>
          <w:lang w:eastAsia="ko-KR"/>
        </w:rPr>
        <w:t xml:space="preserve"> 0</w:t>
      </w:r>
      <w:r w:rsidRPr="00ED4019">
        <w:rPr>
          <w:rFonts w:ascii="Times New Roman" w:hAnsi="Times New Roman"/>
          <w:lang w:eastAsia="ko-KR"/>
        </w:rPr>
        <w:t>으로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채워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넣었다</w:t>
      </w:r>
      <w:r w:rsidRPr="00ED4019">
        <w:rPr>
          <w:rFonts w:ascii="Times New Roman" w:hAnsi="Times New Roman"/>
          <w:lang w:eastAsia="ko-KR"/>
        </w:rPr>
        <w:t>.</w:t>
      </w:r>
    </w:p>
    <w:p w14:paraId="15BD6B0D" w14:textId="77777777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6144" w:author="제이펍 출판사" w:date="2021-03-14T15:57:00Z">
          <w:pPr>
            <w:pStyle w:val="SourceCode"/>
          </w:pPr>
        </w:pPrChange>
      </w:pPr>
      <w:r w:rsidRPr="00ED4019">
        <w:rPr>
          <w:rStyle w:val="NormalTok"/>
          <w:rFonts w:ascii="Times New Roman" w:hAnsi="Times New Roman"/>
        </w:rPr>
        <w:t xml:space="preserve">fill.covid19.tsibble </w:t>
      </w:r>
      <w:r w:rsidRPr="00ED4019">
        <w:rPr>
          <w:rStyle w:val="OtherTok"/>
          <w:rFonts w:ascii="Times New Roman" w:hAnsi="Times New Roman"/>
        </w:rPr>
        <w:t>&lt;-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unctionTok"/>
          <w:rFonts w:ascii="Times New Roman" w:hAnsi="Times New Roman"/>
        </w:rPr>
        <w:t>fill_</w:t>
      </w:r>
      <w:proofErr w:type="gramStart"/>
      <w:r w:rsidRPr="00ED4019">
        <w:rPr>
          <w:rStyle w:val="FunctionTok"/>
          <w:rFonts w:ascii="Times New Roman" w:hAnsi="Times New Roman"/>
        </w:rPr>
        <w:t>gaps</w:t>
      </w:r>
      <w:r w:rsidRPr="00ED4019">
        <w:rPr>
          <w:rStyle w:val="NormalTok"/>
          <w:rFonts w:ascii="Times New Roman" w:hAnsi="Times New Roman"/>
        </w:rPr>
        <w:t>(</w:t>
      </w:r>
      <w:proofErr w:type="gramEnd"/>
      <w:r w:rsidRPr="00ED4019">
        <w:rPr>
          <w:rStyle w:val="NormalTok"/>
          <w:rFonts w:ascii="Times New Roman" w:hAnsi="Times New Roman"/>
        </w:rPr>
        <w:t xml:space="preserve">covid19.tsibble, </w:t>
      </w:r>
      <w:r w:rsidRPr="00ED4019">
        <w:rPr>
          <w:rStyle w:val="StringTok"/>
          <w:rFonts w:ascii="Times New Roman" w:hAnsi="Times New Roman"/>
        </w:rPr>
        <w:t>`</w:t>
      </w:r>
      <w:r w:rsidRPr="00ED4019">
        <w:rPr>
          <w:rStyle w:val="AttributeTok"/>
          <w:rFonts w:ascii="Times New Roman" w:hAnsi="Times New Roman"/>
        </w:rPr>
        <w:t>0-9</w:t>
      </w:r>
      <w:r w:rsidRPr="00ED4019">
        <w:rPr>
          <w:rStyle w:val="AttributeTok"/>
          <w:rFonts w:ascii="Times New Roman" w:hAnsi="Times New Roman"/>
        </w:rPr>
        <w:t>세</w:t>
      </w:r>
      <w:r w:rsidRPr="00ED4019">
        <w:rPr>
          <w:rStyle w:val="StringTok"/>
          <w:rFonts w:ascii="Times New Roman" w:hAnsi="Times New Roman"/>
        </w:rPr>
        <w:t>`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OtherTok"/>
          <w:rFonts w:ascii="Times New Roman" w:hAnsi="Times New Roman"/>
        </w:rPr>
        <w:t>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DecValTok"/>
          <w:rFonts w:ascii="Times New Roman" w:hAnsi="Times New Roman"/>
        </w:rPr>
        <w:t>0</w:t>
      </w:r>
      <w:r w:rsidRPr="00ED4019">
        <w:rPr>
          <w:rStyle w:val="NormalTok"/>
          <w:rFonts w:ascii="Times New Roman" w:hAnsi="Times New Roman"/>
        </w:rPr>
        <w:t>)</w:t>
      </w:r>
    </w:p>
    <w:p w14:paraId="1EC08161" w14:textId="2AE9352F" w:rsidR="00FD7B2A" w:rsidRDefault="00FD7B2A">
      <w:pPr>
        <w:pStyle w:val="comment"/>
        <w:ind w:left="400"/>
        <w:jc w:val="both"/>
        <w:rPr>
          <w:lang w:eastAsia="ko-KR"/>
        </w:rPr>
        <w:pPrChange w:id="6145" w:author="제이펍 출판사" w:date="2021-03-14T15:57:00Z">
          <w:pPr>
            <w:pStyle w:val="comment"/>
            <w:ind w:left="400"/>
          </w:pPr>
        </w:pPrChange>
      </w:pPr>
      <w:del w:id="6146" w:author="제이펍 출판사" w:date="2021-03-14T20:41:00Z">
        <w:r w:rsidDel="001B4014">
          <w:rPr>
            <w:lang w:eastAsia="ko-KR"/>
          </w:rPr>
          <w:delText>코드설명</w:delText>
        </w:r>
      </w:del>
      <w:ins w:id="6147" w:author="제이펍 출판사" w:date="2021-03-14T20:41:00Z">
        <w:r w:rsidR="001B4014">
          <w:rPr>
            <w:lang w:eastAsia="ko-KR"/>
          </w:rPr>
          <w:t>코드 설명</w:t>
        </w:r>
      </w:ins>
    </w:p>
    <w:p w14:paraId="5A302DCB" w14:textId="00D925B1" w:rsidR="00FD7B2A" w:rsidRDefault="00FD7B2A">
      <w:pPr>
        <w:pStyle w:val="comment"/>
        <w:numPr>
          <w:ilvl w:val="0"/>
          <w:numId w:val="41"/>
        </w:numPr>
        <w:jc w:val="both"/>
        <w:rPr>
          <w:lang w:eastAsia="ko-KR"/>
        </w:rPr>
        <w:pPrChange w:id="6148" w:author="제이펍 출판사" w:date="2021-03-14T15:57:00Z">
          <w:pPr>
            <w:pStyle w:val="comment"/>
            <w:numPr>
              <w:numId w:val="41"/>
            </w:numPr>
            <w:ind w:left="760" w:hanging="360"/>
          </w:pPr>
        </w:pPrChange>
      </w:pPr>
      <w:r w:rsidRPr="00ED4019">
        <w:rPr>
          <w:rStyle w:val="VerbatimChar"/>
          <w:rFonts w:ascii="Times New Roman" w:hAnsi="Times New Roman"/>
          <w:lang w:eastAsia="ko-KR"/>
        </w:rPr>
        <w:t>fill_gaps()</w:t>
      </w:r>
      <w:r>
        <w:rPr>
          <w:lang w:eastAsia="ko-KR"/>
        </w:rPr>
        <w:t>는 결측치를 채워</w:t>
      </w:r>
      <w:ins w:id="6149" w:author="user" w:date="2021-03-23T14:17:00Z">
        <w:r w:rsidR="000C4869">
          <w:rPr>
            <w:rFonts w:hint="eastAsia"/>
            <w:lang w:eastAsia="ko-KR"/>
          </w:rPr>
          <w:t xml:space="preserve"> </w:t>
        </w:r>
      </w:ins>
      <w:r>
        <w:rPr>
          <w:lang w:eastAsia="ko-KR"/>
        </w:rPr>
        <w:t xml:space="preserve">주는 함수로 여기서는 wide.covid19.by.age.tsibble의 0-9세 </w:t>
      </w:r>
      <w:del w:id="6150" w:author="제이펍 출판사" w:date="2021-03-14T20:19:00Z">
        <w:r w:rsidDel="00766301">
          <w:rPr>
            <w:lang w:eastAsia="ko-KR"/>
          </w:rPr>
          <w:delText>컬럼</w:delText>
        </w:r>
      </w:del>
      <w:ins w:id="6151" w:author="제이펍 출판사" w:date="2021-03-14T20:19:00Z">
        <w:r w:rsidR="00766301">
          <w:rPr>
            <w:lang w:eastAsia="ko-KR"/>
          </w:rPr>
          <w:t>칼럼</w:t>
        </w:r>
      </w:ins>
      <w:r>
        <w:rPr>
          <w:lang w:eastAsia="ko-KR"/>
        </w:rPr>
        <w:t>의 결측치를 0으로 채움.</w:t>
      </w:r>
    </w:p>
    <w:p w14:paraId="0559B07F" w14:textId="77777777" w:rsidR="00FD7B2A" w:rsidRDefault="00FD7B2A">
      <w:pPr>
        <w:pStyle w:val="comment"/>
        <w:numPr>
          <w:ilvl w:val="0"/>
          <w:numId w:val="41"/>
        </w:numPr>
        <w:jc w:val="both"/>
        <w:pPrChange w:id="6152" w:author="제이펍 출판사" w:date="2021-03-14T15:57:00Z">
          <w:pPr>
            <w:pStyle w:val="comment"/>
            <w:numPr>
              <w:numId w:val="41"/>
            </w:numPr>
            <w:ind w:left="760" w:hanging="360"/>
          </w:pPr>
        </w:pPrChange>
      </w:pPr>
      <w:r>
        <w:t>결과를 fill.covid19.by.age.tsibble에 저장</w:t>
      </w:r>
    </w:p>
    <w:p w14:paraId="5CD4B341" w14:textId="77C1BD16" w:rsidR="00FD7B2A" w:rsidRPr="00ED4019" w:rsidRDefault="00FD7B2A">
      <w:pPr>
        <w:jc w:val="both"/>
        <w:rPr>
          <w:rFonts w:ascii="Times New Roman" w:hAnsi="Times New Roman"/>
          <w:lang w:eastAsia="ko-KR"/>
        </w:rPr>
        <w:pPrChange w:id="6153" w:author="제이펍 출판사" w:date="2021-03-14T15:57:00Z">
          <w:pPr/>
        </w:pPrChange>
      </w:pPr>
      <w:r w:rsidRPr="00ED4019">
        <w:rPr>
          <w:rFonts w:ascii="Times New Roman" w:hAnsi="Times New Roman"/>
          <w:lang w:eastAsia="ko-KR"/>
        </w:rPr>
        <w:t>fill.covid19.by.age.tsibble</w:t>
      </w:r>
      <w:r w:rsidRPr="00ED4019">
        <w:rPr>
          <w:rFonts w:ascii="Times New Roman" w:hAnsi="Times New Roman"/>
          <w:lang w:eastAsia="ko-KR"/>
        </w:rPr>
        <w:t>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트레이닝</w:t>
      </w:r>
      <w:r w:rsidRPr="00ED4019">
        <w:rPr>
          <w:rFonts w:ascii="Times New Roman" w:hAnsi="Times New Roman"/>
          <w:lang w:eastAsia="ko-KR"/>
        </w:rPr>
        <w:t xml:space="preserve"> </w:t>
      </w:r>
      <w:del w:id="6154" w:author="user" w:date="2021-03-23T14:18:00Z">
        <w:r w:rsidRPr="00ED4019" w:rsidDel="000C4869">
          <w:rPr>
            <w:rFonts w:ascii="Times New Roman" w:hAnsi="Times New Roman" w:hint="eastAsia"/>
            <w:lang w:eastAsia="ko-KR"/>
          </w:rPr>
          <w:delText>셋과</w:delText>
        </w:r>
      </w:del>
      <w:ins w:id="6155" w:author="user" w:date="2021-03-23T14:18:00Z">
        <w:r w:rsidR="000C4869">
          <w:rPr>
            <w:rFonts w:ascii="Times New Roman" w:hAnsi="Times New Roman" w:hint="eastAsia"/>
            <w:lang w:eastAsia="ko-KR"/>
          </w:rPr>
          <w:t>세트와</w:t>
        </w:r>
      </w:ins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테스트</w:t>
      </w:r>
      <w:r w:rsidRPr="00ED4019">
        <w:rPr>
          <w:rFonts w:ascii="Times New Roman" w:hAnsi="Times New Roman"/>
          <w:lang w:eastAsia="ko-KR"/>
        </w:rPr>
        <w:t xml:space="preserve"> </w:t>
      </w:r>
      <w:del w:id="6156" w:author="user" w:date="2021-03-23T14:18:00Z">
        <w:r w:rsidRPr="00ED4019" w:rsidDel="000C4869">
          <w:rPr>
            <w:rFonts w:ascii="Times New Roman" w:hAnsi="Times New Roman" w:hint="eastAsia"/>
            <w:lang w:eastAsia="ko-KR"/>
          </w:rPr>
          <w:delText>셋으</w:delText>
        </w:r>
      </w:del>
      <w:ins w:id="6157" w:author="user" w:date="2021-03-23T14:18:00Z">
        <w:r w:rsidR="000C4869">
          <w:rPr>
            <w:rFonts w:ascii="Times New Roman" w:hAnsi="Times New Roman" w:hint="eastAsia"/>
            <w:lang w:eastAsia="ko-KR"/>
          </w:rPr>
          <w:t>세트</w:t>
        </w:r>
      </w:ins>
      <w:r w:rsidRPr="00ED4019">
        <w:rPr>
          <w:rFonts w:ascii="Times New Roman" w:hAnsi="Times New Roman"/>
          <w:lang w:eastAsia="ko-KR"/>
        </w:rPr>
        <w:t>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분리한다</w:t>
      </w:r>
      <w:r w:rsidRPr="00ED4019">
        <w:rPr>
          <w:rFonts w:ascii="Times New Roman" w:hAnsi="Times New Roman"/>
          <w:lang w:eastAsia="ko-KR"/>
        </w:rPr>
        <w:t xml:space="preserve">. </w:t>
      </w:r>
      <w:r w:rsidRPr="00ED4019">
        <w:rPr>
          <w:rFonts w:ascii="Times New Roman" w:hAnsi="Times New Roman"/>
          <w:lang w:eastAsia="ko-KR"/>
        </w:rPr>
        <w:t>분리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비율은</w:t>
      </w:r>
      <w:r w:rsidRPr="00ED4019">
        <w:rPr>
          <w:rFonts w:ascii="Times New Roman" w:hAnsi="Times New Roman"/>
          <w:lang w:eastAsia="ko-KR"/>
        </w:rPr>
        <w:t xml:space="preserve"> 90:10</w:t>
      </w:r>
      <w:r w:rsidRPr="00ED4019">
        <w:rPr>
          <w:rFonts w:ascii="Times New Roman" w:hAnsi="Times New Roman" w:hint="eastAsia"/>
          <w:lang w:eastAsia="ko-KR"/>
        </w:rPr>
        <w:t>으</w:t>
      </w:r>
      <w:r w:rsidRPr="00ED4019">
        <w:rPr>
          <w:rFonts w:ascii="Times New Roman" w:hAnsi="Times New Roman"/>
          <w:lang w:eastAsia="ko-KR"/>
        </w:rPr>
        <w:t>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설정하였다</w:t>
      </w:r>
      <w:r w:rsidRPr="00ED4019">
        <w:rPr>
          <w:rFonts w:ascii="Times New Roman" w:hAnsi="Times New Roman"/>
          <w:lang w:eastAsia="ko-KR"/>
        </w:rPr>
        <w:t xml:space="preserve">. </w:t>
      </w:r>
      <w:r w:rsidRPr="00ED4019">
        <w:rPr>
          <w:rFonts w:ascii="Times New Roman" w:hAnsi="Times New Roman"/>
          <w:lang w:eastAsia="ko-KR"/>
        </w:rPr>
        <w:t>분리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비율은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정해진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값은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없기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때문에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분석자가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데이터를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분석하기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위한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적절한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비율을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선택한다</w:t>
      </w:r>
      <w:r w:rsidRPr="00ED4019">
        <w:rPr>
          <w:rFonts w:ascii="Times New Roman" w:hAnsi="Times New Roman"/>
          <w:lang w:eastAsia="ko-KR"/>
        </w:rPr>
        <w:t>.</w:t>
      </w:r>
    </w:p>
    <w:p w14:paraId="66EDAA84" w14:textId="77777777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6158" w:author="제이펍 출판사" w:date="2021-03-14T15:57:00Z">
          <w:pPr>
            <w:pStyle w:val="SourceCode"/>
          </w:pPr>
        </w:pPrChange>
      </w:pPr>
      <w:r w:rsidRPr="00ED4019">
        <w:rPr>
          <w:rStyle w:val="NormalTok"/>
          <w:rFonts w:ascii="Times New Roman" w:hAnsi="Times New Roman"/>
        </w:rPr>
        <w:t xml:space="preserve">split </w:t>
      </w:r>
      <w:r w:rsidRPr="00ED4019">
        <w:rPr>
          <w:rStyle w:val="OtherTok"/>
          <w:rFonts w:ascii="Times New Roman" w:hAnsi="Times New Roman"/>
        </w:rPr>
        <w:t>&lt;-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unctionTok"/>
          <w:rFonts w:ascii="Times New Roman" w:hAnsi="Times New Roman"/>
        </w:rPr>
        <w:t>floor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FunctionTok"/>
          <w:rFonts w:ascii="Times New Roman" w:hAnsi="Times New Roman"/>
        </w:rPr>
        <w:t>nrow</w:t>
      </w:r>
      <w:r w:rsidRPr="00ED4019">
        <w:rPr>
          <w:rStyle w:val="NormalTok"/>
          <w:rFonts w:ascii="Times New Roman" w:hAnsi="Times New Roman"/>
        </w:rPr>
        <w:t xml:space="preserve">(fill.covid19.tsibble) </w:t>
      </w:r>
      <w:r w:rsidRPr="00ED4019">
        <w:rPr>
          <w:rStyle w:val="SpecialCharTok"/>
          <w:rFonts w:ascii="Times New Roman" w:hAnsi="Times New Roman"/>
        </w:rPr>
        <w:t>*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loatTok"/>
          <w:rFonts w:ascii="Times New Roman" w:hAnsi="Times New Roman"/>
        </w:rPr>
        <w:t>0.9</w:t>
      </w:r>
      <w:r w:rsidRPr="00ED4019">
        <w:rPr>
          <w:rStyle w:val="NormalTok"/>
          <w:rFonts w:ascii="Times New Roman" w:hAnsi="Times New Roman"/>
        </w:rPr>
        <w:t>)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n </w:t>
      </w:r>
      <w:r w:rsidRPr="00ED4019">
        <w:rPr>
          <w:rStyle w:val="OtherTok"/>
          <w:rFonts w:ascii="Times New Roman" w:hAnsi="Times New Roman"/>
        </w:rPr>
        <w:t>&lt;-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unctionTok"/>
          <w:rFonts w:ascii="Times New Roman" w:hAnsi="Times New Roman"/>
        </w:rPr>
        <w:t>nrow</w:t>
      </w:r>
      <w:r w:rsidRPr="00ED4019">
        <w:rPr>
          <w:rStyle w:val="NormalTok"/>
          <w:rFonts w:ascii="Times New Roman" w:hAnsi="Times New Roman"/>
        </w:rPr>
        <w:t>(fill.covid19.tsibble)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fill.covid19.tsibble.tr </w:t>
      </w:r>
      <w:r w:rsidRPr="00ED4019">
        <w:rPr>
          <w:rStyle w:val="OtherTok"/>
          <w:rFonts w:ascii="Times New Roman" w:hAnsi="Times New Roman"/>
        </w:rPr>
        <w:t>&lt;-</w:t>
      </w:r>
      <w:r w:rsidRPr="00ED4019">
        <w:rPr>
          <w:rStyle w:val="NormalTok"/>
          <w:rFonts w:ascii="Times New Roman" w:hAnsi="Times New Roman"/>
        </w:rPr>
        <w:t xml:space="preserve"> fill.covid19.tsibble[</w:t>
      </w:r>
      <w:r w:rsidRPr="00ED4019">
        <w:rPr>
          <w:rStyle w:val="DecValTok"/>
          <w:rFonts w:ascii="Times New Roman" w:hAnsi="Times New Roman"/>
        </w:rPr>
        <w:t>1</w:t>
      </w:r>
      <w:r w:rsidRPr="00ED4019">
        <w:rPr>
          <w:rStyle w:val="SpecialCharTok"/>
          <w:rFonts w:ascii="Times New Roman" w:hAnsi="Times New Roman"/>
        </w:rPr>
        <w:t>:</w:t>
      </w:r>
      <w:r w:rsidRPr="00ED4019">
        <w:rPr>
          <w:rStyle w:val="NormalTok"/>
          <w:rFonts w:ascii="Times New Roman" w:hAnsi="Times New Roman"/>
        </w:rPr>
        <w:t>split, ]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fill.covid19.tsibble.test </w:t>
      </w:r>
      <w:r w:rsidRPr="00ED4019">
        <w:rPr>
          <w:rStyle w:val="OtherTok"/>
          <w:rFonts w:ascii="Times New Roman" w:hAnsi="Times New Roman"/>
        </w:rPr>
        <w:t>&lt;-</w:t>
      </w:r>
      <w:r w:rsidRPr="00ED4019">
        <w:rPr>
          <w:rStyle w:val="NormalTok"/>
          <w:rFonts w:ascii="Times New Roman" w:hAnsi="Times New Roman"/>
        </w:rPr>
        <w:t xml:space="preserve"> fill.covid19.tsibble[(split</w:t>
      </w:r>
      <w:r w:rsidRPr="00ED4019">
        <w:rPr>
          <w:rStyle w:val="SpecialCharTok"/>
          <w:rFonts w:ascii="Times New Roman" w:hAnsi="Times New Roman"/>
        </w:rPr>
        <w:t>+</w:t>
      </w:r>
      <w:r w:rsidRPr="00ED4019">
        <w:rPr>
          <w:rStyle w:val="DecValTok"/>
          <w:rFonts w:ascii="Times New Roman" w:hAnsi="Times New Roman"/>
        </w:rPr>
        <w:t>1</w:t>
      </w:r>
      <w:r w:rsidRPr="00ED4019">
        <w:rPr>
          <w:rStyle w:val="NormalTok"/>
          <w:rFonts w:ascii="Times New Roman" w:hAnsi="Times New Roman"/>
        </w:rPr>
        <w:t>)</w:t>
      </w:r>
      <w:r w:rsidRPr="00ED4019">
        <w:rPr>
          <w:rStyle w:val="SpecialCharTok"/>
          <w:rFonts w:ascii="Times New Roman" w:hAnsi="Times New Roman"/>
        </w:rPr>
        <w:t>:</w:t>
      </w:r>
      <w:r w:rsidRPr="00ED4019">
        <w:rPr>
          <w:rStyle w:val="NormalTok"/>
          <w:rFonts w:ascii="Times New Roman" w:hAnsi="Times New Roman"/>
        </w:rPr>
        <w:t>n, ]</w:t>
      </w:r>
    </w:p>
    <w:p w14:paraId="46B364FE" w14:textId="77777777" w:rsidR="00FD7B2A" w:rsidRPr="00ED4019" w:rsidRDefault="00FD7B2A">
      <w:pPr>
        <w:jc w:val="both"/>
        <w:rPr>
          <w:rFonts w:ascii="Times New Roman" w:hAnsi="Times New Roman"/>
          <w:lang w:eastAsia="ko-KR"/>
        </w:rPr>
        <w:pPrChange w:id="6159" w:author="제이펍 출판사" w:date="2021-03-14T15:57:00Z">
          <w:pPr/>
        </w:pPrChange>
      </w:pPr>
      <w:r w:rsidRPr="00ED4019">
        <w:rPr>
          <w:rFonts w:ascii="Times New Roman" w:hAnsi="Times New Roman"/>
          <w:lang w:eastAsia="ko-KR"/>
        </w:rPr>
        <w:t>앞선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예제들과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같이</w:t>
      </w:r>
      <w:r w:rsidRPr="00ED4019">
        <w:rPr>
          <w:rFonts w:ascii="Times New Roman" w:hAnsi="Times New Roman"/>
          <w:lang w:eastAsia="ko-KR"/>
        </w:rPr>
        <w:t xml:space="preserve"> 8</w:t>
      </w:r>
      <w:r w:rsidRPr="00ED4019">
        <w:rPr>
          <w:rFonts w:ascii="Times New Roman" w:hAnsi="Times New Roman"/>
          <w:lang w:eastAsia="ko-KR"/>
        </w:rPr>
        <w:t>개의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모델을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생성한다</w:t>
      </w:r>
      <w:r w:rsidRPr="00ED4019">
        <w:rPr>
          <w:rFonts w:ascii="Times New Roman" w:hAnsi="Times New Roman"/>
          <w:lang w:eastAsia="ko-KR"/>
        </w:rPr>
        <w:t>.</w:t>
      </w:r>
    </w:p>
    <w:p w14:paraId="6B363259" w14:textId="77777777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6160" w:author="제이펍 출판사" w:date="2021-03-14T15:57:00Z">
          <w:pPr>
            <w:pStyle w:val="SourceCode"/>
          </w:pPr>
        </w:pPrChange>
      </w:pPr>
      <w:r w:rsidRPr="00ED4019">
        <w:rPr>
          <w:rStyle w:val="NormalTok"/>
          <w:rFonts w:ascii="Times New Roman" w:hAnsi="Times New Roman"/>
        </w:rPr>
        <w:t xml:space="preserve">model.covid19.tsibble </w:t>
      </w:r>
      <w:r w:rsidRPr="00ED4019">
        <w:rPr>
          <w:rStyle w:val="OtherTok"/>
          <w:rFonts w:ascii="Times New Roman" w:hAnsi="Times New Roman"/>
        </w:rPr>
        <w:t>&lt;-</w:t>
      </w:r>
      <w:r w:rsidRPr="00ED4019">
        <w:rPr>
          <w:rStyle w:val="NormalTok"/>
          <w:rFonts w:ascii="Times New Roman" w:hAnsi="Times New Roman"/>
        </w:rPr>
        <w:t xml:space="preserve"> fill.covid19.tsibble.tr </w:t>
      </w:r>
      <w:r w:rsidRPr="00ED4019">
        <w:rPr>
          <w:rStyle w:val="SpecialCharTok"/>
          <w:rFonts w:ascii="Times New Roman" w:hAnsi="Times New Roman"/>
        </w:rPr>
        <w:t>%&gt;%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</w:t>
      </w:r>
      <w:r w:rsidRPr="00ED4019">
        <w:rPr>
          <w:rStyle w:val="FunctionTok"/>
          <w:rFonts w:ascii="Times New Roman" w:hAnsi="Times New Roman"/>
        </w:rPr>
        <w:t>model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AttributeTok"/>
          <w:rFonts w:ascii="Times New Roman" w:hAnsi="Times New Roman"/>
        </w:rPr>
        <w:t>ets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unctionTok"/>
          <w:rFonts w:ascii="Times New Roman" w:hAnsi="Times New Roman"/>
        </w:rPr>
        <w:t>ETS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StringTok"/>
          <w:rFonts w:ascii="Times New Roman" w:hAnsi="Times New Roman"/>
        </w:rPr>
        <w:t>`</w:t>
      </w:r>
      <w:r w:rsidRPr="00ED4019">
        <w:rPr>
          <w:rStyle w:val="AttributeTok"/>
          <w:rFonts w:ascii="Times New Roman" w:hAnsi="Times New Roman"/>
        </w:rPr>
        <w:t>0-9</w:t>
      </w:r>
      <w:r w:rsidRPr="00ED4019">
        <w:rPr>
          <w:rStyle w:val="AttributeTok"/>
          <w:rFonts w:ascii="Times New Roman" w:hAnsi="Times New Roman"/>
        </w:rPr>
        <w:t>세</w:t>
      </w:r>
      <w:r w:rsidRPr="00ED4019">
        <w:rPr>
          <w:rStyle w:val="StringTok"/>
          <w:rFonts w:ascii="Times New Roman" w:hAnsi="Times New Roman"/>
        </w:rPr>
        <w:t>`</w:t>
      </w:r>
      <w:r w:rsidRPr="00ED4019">
        <w:rPr>
          <w:rStyle w:val="NormalTok"/>
          <w:rFonts w:ascii="Times New Roman" w:hAnsi="Times New Roman"/>
        </w:rPr>
        <w:t>),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      </w:t>
      </w:r>
      <w:r w:rsidRPr="00ED4019">
        <w:rPr>
          <w:rStyle w:val="AttributeTok"/>
          <w:rFonts w:ascii="Times New Roman" w:hAnsi="Times New Roman"/>
        </w:rPr>
        <w:t>arima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unctionTok"/>
          <w:rFonts w:ascii="Times New Roman" w:hAnsi="Times New Roman"/>
        </w:rPr>
        <w:t>ARIMA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StringTok"/>
          <w:rFonts w:ascii="Times New Roman" w:hAnsi="Times New Roman"/>
        </w:rPr>
        <w:t>`</w:t>
      </w:r>
      <w:r w:rsidRPr="00ED4019">
        <w:rPr>
          <w:rStyle w:val="AttributeTok"/>
          <w:rFonts w:ascii="Times New Roman" w:hAnsi="Times New Roman"/>
        </w:rPr>
        <w:t>0-9</w:t>
      </w:r>
      <w:r w:rsidRPr="00ED4019">
        <w:rPr>
          <w:rStyle w:val="AttributeTok"/>
          <w:rFonts w:ascii="Times New Roman" w:hAnsi="Times New Roman"/>
        </w:rPr>
        <w:t>세</w:t>
      </w:r>
      <w:r w:rsidRPr="00ED4019">
        <w:rPr>
          <w:rStyle w:val="StringTok"/>
          <w:rFonts w:ascii="Times New Roman" w:hAnsi="Times New Roman"/>
        </w:rPr>
        <w:t>`</w:t>
      </w:r>
      <w:r w:rsidRPr="00ED4019">
        <w:rPr>
          <w:rStyle w:val="NormalTok"/>
          <w:rFonts w:ascii="Times New Roman" w:hAnsi="Times New Roman"/>
        </w:rPr>
        <w:t>),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      </w:t>
      </w:r>
      <w:r w:rsidRPr="00ED4019">
        <w:rPr>
          <w:rStyle w:val="AttributeTok"/>
          <w:rFonts w:ascii="Times New Roman" w:hAnsi="Times New Roman"/>
        </w:rPr>
        <w:t>naive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unctionTok"/>
          <w:rFonts w:ascii="Times New Roman" w:hAnsi="Times New Roman"/>
        </w:rPr>
        <w:t>NAIVE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StringTok"/>
          <w:rFonts w:ascii="Times New Roman" w:hAnsi="Times New Roman"/>
        </w:rPr>
        <w:t>`</w:t>
      </w:r>
      <w:r w:rsidRPr="00ED4019">
        <w:rPr>
          <w:rStyle w:val="AttributeTok"/>
          <w:rFonts w:ascii="Times New Roman" w:hAnsi="Times New Roman"/>
        </w:rPr>
        <w:t>0-9</w:t>
      </w:r>
      <w:r w:rsidRPr="00ED4019">
        <w:rPr>
          <w:rStyle w:val="AttributeTok"/>
          <w:rFonts w:ascii="Times New Roman" w:hAnsi="Times New Roman"/>
        </w:rPr>
        <w:t>세</w:t>
      </w:r>
      <w:r w:rsidRPr="00ED4019">
        <w:rPr>
          <w:rStyle w:val="StringTok"/>
          <w:rFonts w:ascii="Times New Roman" w:hAnsi="Times New Roman"/>
        </w:rPr>
        <w:t>`</w:t>
      </w:r>
      <w:r w:rsidRPr="00ED4019">
        <w:rPr>
          <w:rStyle w:val="NormalTok"/>
          <w:rFonts w:ascii="Times New Roman" w:hAnsi="Times New Roman"/>
        </w:rPr>
        <w:t>),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      </w:t>
      </w:r>
      <w:r w:rsidRPr="00ED4019">
        <w:rPr>
          <w:rStyle w:val="AttributeTok"/>
          <w:rFonts w:ascii="Times New Roman" w:hAnsi="Times New Roman"/>
        </w:rPr>
        <w:t>tslm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unctionTok"/>
          <w:rFonts w:ascii="Times New Roman" w:hAnsi="Times New Roman"/>
        </w:rPr>
        <w:t>TSLM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StringTok"/>
          <w:rFonts w:ascii="Times New Roman" w:hAnsi="Times New Roman"/>
        </w:rPr>
        <w:t>`</w:t>
      </w:r>
      <w:r w:rsidRPr="00ED4019">
        <w:rPr>
          <w:rStyle w:val="AttributeTok"/>
          <w:rFonts w:ascii="Times New Roman" w:hAnsi="Times New Roman"/>
        </w:rPr>
        <w:t>0-9</w:t>
      </w:r>
      <w:r w:rsidRPr="00ED4019">
        <w:rPr>
          <w:rStyle w:val="AttributeTok"/>
          <w:rFonts w:ascii="Times New Roman" w:hAnsi="Times New Roman"/>
        </w:rPr>
        <w:t>세</w:t>
      </w:r>
      <w:r w:rsidRPr="00ED4019">
        <w:rPr>
          <w:rStyle w:val="StringTok"/>
          <w:rFonts w:ascii="Times New Roman" w:hAnsi="Times New Roman"/>
        </w:rPr>
        <w:t>`</w:t>
      </w:r>
      <w:r w:rsidRPr="00ED4019">
        <w:rPr>
          <w:rStyle w:val="NormalTok"/>
          <w:rFonts w:ascii="Times New Roman" w:hAnsi="Times New Roman"/>
        </w:rPr>
        <w:t>),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      </w:t>
      </w:r>
      <w:r w:rsidRPr="00ED4019">
        <w:rPr>
          <w:rStyle w:val="AttributeTok"/>
          <w:rFonts w:ascii="Times New Roman" w:hAnsi="Times New Roman"/>
        </w:rPr>
        <w:t>rw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unctionTok"/>
          <w:rFonts w:ascii="Times New Roman" w:hAnsi="Times New Roman"/>
        </w:rPr>
        <w:t>RW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StringTok"/>
          <w:rFonts w:ascii="Times New Roman" w:hAnsi="Times New Roman"/>
        </w:rPr>
        <w:t>`</w:t>
      </w:r>
      <w:r w:rsidRPr="00ED4019">
        <w:rPr>
          <w:rStyle w:val="AttributeTok"/>
          <w:rFonts w:ascii="Times New Roman" w:hAnsi="Times New Roman"/>
        </w:rPr>
        <w:t>0-9</w:t>
      </w:r>
      <w:r w:rsidRPr="00ED4019">
        <w:rPr>
          <w:rStyle w:val="AttributeTok"/>
          <w:rFonts w:ascii="Times New Roman" w:hAnsi="Times New Roman"/>
        </w:rPr>
        <w:t>세</w:t>
      </w:r>
      <w:r w:rsidRPr="00ED4019">
        <w:rPr>
          <w:rStyle w:val="StringTok"/>
          <w:rFonts w:ascii="Times New Roman" w:hAnsi="Times New Roman"/>
        </w:rPr>
        <w:t>`</w:t>
      </w:r>
      <w:r w:rsidRPr="00ED4019">
        <w:rPr>
          <w:rStyle w:val="NormalTok"/>
          <w:rFonts w:ascii="Times New Roman" w:hAnsi="Times New Roman"/>
        </w:rPr>
        <w:t>),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      </w:t>
      </w:r>
      <w:r w:rsidRPr="00ED4019">
        <w:rPr>
          <w:rStyle w:val="AttributeTok"/>
          <w:rFonts w:ascii="Times New Roman" w:hAnsi="Times New Roman"/>
        </w:rPr>
        <w:t>mean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unctionTok"/>
          <w:rFonts w:ascii="Times New Roman" w:hAnsi="Times New Roman"/>
        </w:rPr>
        <w:t>MEAN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StringTok"/>
          <w:rFonts w:ascii="Times New Roman" w:hAnsi="Times New Roman"/>
        </w:rPr>
        <w:t>`</w:t>
      </w:r>
      <w:r w:rsidRPr="00ED4019">
        <w:rPr>
          <w:rStyle w:val="AttributeTok"/>
          <w:rFonts w:ascii="Times New Roman" w:hAnsi="Times New Roman"/>
        </w:rPr>
        <w:t>0-9</w:t>
      </w:r>
      <w:r w:rsidRPr="00ED4019">
        <w:rPr>
          <w:rStyle w:val="AttributeTok"/>
          <w:rFonts w:ascii="Times New Roman" w:hAnsi="Times New Roman"/>
        </w:rPr>
        <w:t>세</w:t>
      </w:r>
      <w:r w:rsidRPr="00ED4019">
        <w:rPr>
          <w:rStyle w:val="StringTok"/>
          <w:rFonts w:ascii="Times New Roman" w:hAnsi="Times New Roman"/>
        </w:rPr>
        <w:t>`</w:t>
      </w:r>
      <w:r w:rsidRPr="00ED4019">
        <w:rPr>
          <w:rStyle w:val="NormalTok"/>
          <w:rFonts w:ascii="Times New Roman" w:hAnsi="Times New Roman"/>
        </w:rPr>
        <w:t>),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lastRenderedPageBreak/>
        <w:t xml:space="preserve">        </w:t>
      </w:r>
      <w:r w:rsidRPr="00ED4019">
        <w:rPr>
          <w:rStyle w:val="AttributeTok"/>
          <w:rFonts w:ascii="Times New Roman" w:hAnsi="Times New Roman"/>
        </w:rPr>
        <w:t>nnetar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unctionTok"/>
          <w:rFonts w:ascii="Times New Roman" w:hAnsi="Times New Roman"/>
        </w:rPr>
        <w:t>NNETAR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StringTok"/>
          <w:rFonts w:ascii="Times New Roman" w:hAnsi="Times New Roman"/>
        </w:rPr>
        <w:t>`</w:t>
      </w:r>
      <w:r w:rsidRPr="00ED4019">
        <w:rPr>
          <w:rStyle w:val="AttributeTok"/>
          <w:rFonts w:ascii="Times New Roman" w:hAnsi="Times New Roman"/>
        </w:rPr>
        <w:t>0-9</w:t>
      </w:r>
      <w:r w:rsidRPr="00ED4019">
        <w:rPr>
          <w:rStyle w:val="AttributeTok"/>
          <w:rFonts w:ascii="Times New Roman" w:hAnsi="Times New Roman"/>
        </w:rPr>
        <w:t>세</w:t>
      </w:r>
      <w:r w:rsidRPr="00ED4019">
        <w:rPr>
          <w:rStyle w:val="StringTok"/>
          <w:rFonts w:ascii="Times New Roman" w:hAnsi="Times New Roman"/>
        </w:rPr>
        <w:t>`</w:t>
      </w:r>
      <w:r w:rsidRPr="00ED4019">
        <w:rPr>
          <w:rStyle w:val="NormalTok"/>
          <w:rFonts w:ascii="Times New Roman" w:hAnsi="Times New Roman"/>
        </w:rPr>
        <w:t>),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      </w:t>
      </w:r>
      <w:r w:rsidRPr="00ED4019">
        <w:rPr>
          <w:rStyle w:val="AttributeTok"/>
          <w:rFonts w:ascii="Times New Roman" w:hAnsi="Times New Roman"/>
        </w:rPr>
        <w:t>prophet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unctionTok"/>
          <w:rFonts w:ascii="Times New Roman" w:hAnsi="Times New Roman"/>
        </w:rPr>
        <w:t>prophet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StringTok"/>
          <w:rFonts w:ascii="Times New Roman" w:hAnsi="Times New Roman"/>
        </w:rPr>
        <w:t>`</w:t>
      </w:r>
      <w:r w:rsidRPr="00ED4019">
        <w:rPr>
          <w:rStyle w:val="AttributeTok"/>
          <w:rFonts w:ascii="Times New Roman" w:hAnsi="Times New Roman"/>
        </w:rPr>
        <w:t>0-9</w:t>
      </w:r>
      <w:r w:rsidRPr="00ED4019">
        <w:rPr>
          <w:rStyle w:val="AttributeTok"/>
          <w:rFonts w:ascii="Times New Roman" w:hAnsi="Times New Roman"/>
        </w:rPr>
        <w:t>세</w:t>
      </w:r>
      <w:r w:rsidRPr="00ED4019">
        <w:rPr>
          <w:rStyle w:val="StringTok"/>
          <w:rFonts w:ascii="Times New Roman" w:hAnsi="Times New Roman"/>
        </w:rPr>
        <w:t>`</w:t>
      </w:r>
      <w:r w:rsidRPr="00ED4019">
        <w:rPr>
          <w:rStyle w:val="NormalTok"/>
          <w:rFonts w:ascii="Times New Roman" w:hAnsi="Times New Roman"/>
        </w:rPr>
        <w:t>)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>)</w:t>
      </w:r>
    </w:p>
    <w:p w14:paraId="19366484" w14:textId="4FAA2709" w:rsidR="00FD7B2A" w:rsidRDefault="00FD7B2A">
      <w:pPr>
        <w:pStyle w:val="comment"/>
        <w:ind w:left="400"/>
        <w:jc w:val="both"/>
        <w:rPr>
          <w:lang w:eastAsia="ko-KR"/>
        </w:rPr>
        <w:pPrChange w:id="6161" w:author="제이펍 출판사" w:date="2021-03-14T15:57:00Z">
          <w:pPr>
            <w:pStyle w:val="comment"/>
            <w:ind w:left="400"/>
          </w:pPr>
        </w:pPrChange>
      </w:pPr>
      <w:del w:id="6162" w:author="제이펍 출판사" w:date="2021-03-14T20:41:00Z">
        <w:r w:rsidDel="001B4014">
          <w:rPr>
            <w:lang w:eastAsia="ko-KR"/>
          </w:rPr>
          <w:delText>코드설명</w:delText>
        </w:r>
      </w:del>
      <w:ins w:id="6163" w:author="제이펍 출판사" w:date="2021-03-14T20:41:00Z">
        <w:r w:rsidR="001B4014">
          <w:rPr>
            <w:lang w:eastAsia="ko-KR"/>
          </w:rPr>
          <w:t>코드 설명</w:t>
        </w:r>
      </w:ins>
    </w:p>
    <w:p w14:paraId="56BAC9E2" w14:textId="5E7FEC80" w:rsidR="00FD7B2A" w:rsidRDefault="00FD7B2A">
      <w:pPr>
        <w:pStyle w:val="comment"/>
        <w:numPr>
          <w:ilvl w:val="0"/>
          <w:numId w:val="41"/>
        </w:numPr>
        <w:jc w:val="both"/>
        <w:rPr>
          <w:lang w:eastAsia="ko-KR"/>
        </w:rPr>
        <w:pPrChange w:id="6164" w:author="제이펍 출판사" w:date="2021-03-14T15:57:00Z">
          <w:pPr>
            <w:pStyle w:val="comment"/>
            <w:numPr>
              <w:numId w:val="41"/>
            </w:numPr>
            <w:ind w:left="760" w:hanging="360"/>
          </w:pPr>
        </w:pPrChange>
      </w:pPr>
      <w:r>
        <w:rPr>
          <w:lang w:eastAsia="ko-KR"/>
        </w:rPr>
        <w:t xml:space="preserve">각각의 모델 생성 함수에 예측하기를 원하는 </w:t>
      </w:r>
      <w:del w:id="6165" w:author="제이펍 출판사" w:date="2021-03-14T20:19:00Z">
        <w:r w:rsidDel="00766301">
          <w:rPr>
            <w:lang w:eastAsia="ko-KR"/>
          </w:rPr>
          <w:delText>컬럼</w:delText>
        </w:r>
      </w:del>
      <w:proofErr w:type="gramStart"/>
      <w:ins w:id="6166" w:author="제이펍 출판사" w:date="2021-03-14T20:19:00Z">
        <w:r w:rsidR="00766301">
          <w:rPr>
            <w:lang w:eastAsia="ko-KR"/>
          </w:rPr>
          <w:t>칼럼</w:t>
        </w:r>
      </w:ins>
      <w:r>
        <w:rPr>
          <w:lang w:eastAsia="ko-KR"/>
        </w:rPr>
        <w:t>인 ’0</w:t>
      </w:r>
      <w:proofErr w:type="gramEnd"/>
      <w:r>
        <w:rPr>
          <w:lang w:eastAsia="ko-KR"/>
        </w:rPr>
        <w:t>-9세’</w:t>
      </w:r>
      <w:ins w:id="6167" w:author="user" w:date="2021-03-23T14:19:00Z">
        <w:r w:rsidR="000C4869">
          <w:rPr>
            <w:rFonts w:hint="eastAsia"/>
            <w:lang w:eastAsia="ko-KR"/>
          </w:rPr>
          <w:t xml:space="preserve"> </w:t>
        </w:r>
      </w:ins>
      <w:del w:id="6168" w:author="제이펍 출판사" w:date="2021-03-14T20:19:00Z">
        <w:r w:rsidDel="00766301">
          <w:rPr>
            <w:lang w:eastAsia="ko-KR"/>
          </w:rPr>
          <w:delText>컬럼</w:delText>
        </w:r>
      </w:del>
      <w:ins w:id="6169" w:author="제이펍 출판사" w:date="2021-03-14T20:19:00Z">
        <w:r w:rsidR="00766301">
          <w:rPr>
            <w:lang w:eastAsia="ko-KR"/>
          </w:rPr>
          <w:t>칼럼</w:t>
        </w:r>
      </w:ins>
      <w:r>
        <w:rPr>
          <w:lang w:eastAsia="ko-KR"/>
        </w:rPr>
        <w:t>을 설정. 생성된 결과는 model.covid19.by.age.tsibble에 저장</w:t>
      </w:r>
    </w:p>
    <w:p w14:paraId="56DFCA34" w14:textId="77777777" w:rsidR="00FD7B2A" w:rsidRPr="00ED4019" w:rsidRDefault="00FD7B2A">
      <w:pPr>
        <w:jc w:val="both"/>
        <w:rPr>
          <w:rFonts w:ascii="Times New Roman" w:hAnsi="Times New Roman"/>
          <w:lang w:eastAsia="ko-KR"/>
        </w:rPr>
        <w:pPrChange w:id="6170" w:author="제이펍 출판사" w:date="2021-03-14T15:57:00Z">
          <w:pPr/>
        </w:pPrChange>
      </w:pPr>
      <w:r w:rsidRPr="00ED4019">
        <w:rPr>
          <w:rFonts w:ascii="Times New Roman" w:hAnsi="Times New Roman"/>
          <w:lang w:eastAsia="ko-KR"/>
        </w:rPr>
        <w:t>생성된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모델</w:t>
      </w:r>
      <w:r w:rsidRPr="00ED4019">
        <w:rPr>
          <w:rFonts w:ascii="Times New Roman" w:hAnsi="Times New Roman" w:hint="eastAsia"/>
          <w:lang w:eastAsia="ko-KR"/>
        </w:rPr>
        <w:t>에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기반한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예측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결과를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Style w:val="VerbatimChar"/>
          <w:rFonts w:ascii="Times New Roman" w:hAnsi="Times New Roman"/>
          <w:lang w:eastAsia="ko-KR"/>
        </w:rPr>
        <w:t>forecast()</w:t>
      </w:r>
      <w:r w:rsidRPr="00ED4019">
        <w:rPr>
          <w:rFonts w:ascii="Times New Roman" w:hAnsi="Times New Roman"/>
          <w:lang w:eastAsia="ko-KR"/>
        </w:rPr>
        <w:t>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사용하여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산출한다</w:t>
      </w:r>
      <w:r w:rsidRPr="00ED4019">
        <w:rPr>
          <w:rFonts w:ascii="Times New Roman" w:hAnsi="Times New Roman"/>
          <w:lang w:eastAsia="ko-KR"/>
        </w:rPr>
        <w:t>.</w:t>
      </w:r>
    </w:p>
    <w:p w14:paraId="625D0455" w14:textId="77777777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6171" w:author="제이펍 출판사" w:date="2021-03-14T15:57:00Z">
          <w:pPr>
            <w:pStyle w:val="SourceCode"/>
          </w:pPr>
        </w:pPrChange>
      </w:pPr>
      <w:r w:rsidRPr="00ED4019">
        <w:rPr>
          <w:rStyle w:val="NormalTok"/>
          <w:rFonts w:ascii="Times New Roman" w:hAnsi="Times New Roman"/>
        </w:rPr>
        <w:t xml:space="preserve">forecast.covid19.tsibble </w:t>
      </w:r>
      <w:r w:rsidRPr="00ED4019">
        <w:rPr>
          <w:rStyle w:val="OtherTok"/>
          <w:rFonts w:ascii="Times New Roman" w:hAnsi="Times New Roman"/>
        </w:rPr>
        <w:t>&lt;-</w:t>
      </w:r>
      <w:r w:rsidRPr="00ED4019">
        <w:rPr>
          <w:rStyle w:val="NormalTok"/>
          <w:rFonts w:ascii="Times New Roman" w:hAnsi="Times New Roman"/>
        </w:rPr>
        <w:t xml:space="preserve"> model.covid19.tsibble </w:t>
      </w:r>
      <w:r w:rsidRPr="00ED4019">
        <w:rPr>
          <w:rStyle w:val="SpecialCharTok"/>
          <w:rFonts w:ascii="Times New Roman" w:hAnsi="Times New Roman"/>
        </w:rPr>
        <w:t>%</w:t>
      </w:r>
      <w:proofErr w:type="gramStart"/>
      <w:r w:rsidRPr="00ED4019">
        <w:rPr>
          <w:rStyle w:val="SpecialCharTok"/>
          <w:rFonts w:ascii="Times New Roman" w:hAnsi="Times New Roman"/>
        </w:rPr>
        <w:t>&gt;%</w:t>
      </w:r>
      <w:proofErr w:type="gramEnd"/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</w:t>
      </w:r>
      <w:r w:rsidRPr="00ED4019">
        <w:rPr>
          <w:rStyle w:val="FunctionTok"/>
          <w:rFonts w:ascii="Times New Roman" w:hAnsi="Times New Roman"/>
        </w:rPr>
        <w:t>forecast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AttributeTok"/>
          <w:rFonts w:ascii="Times New Roman" w:hAnsi="Times New Roman"/>
        </w:rPr>
        <w:t>h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DecValTok"/>
          <w:rFonts w:ascii="Times New Roman" w:hAnsi="Times New Roman"/>
        </w:rPr>
        <w:t>120</w:t>
      </w:r>
      <w:r w:rsidRPr="00ED4019">
        <w:rPr>
          <w:rStyle w:val="NormalTok"/>
          <w:rFonts w:ascii="Times New Roman" w:hAnsi="Times New Roman"/>
        </w:rPr>
        <w:t>)</w:t>
      </w:r>
    </w:p>
    <w:p w14:paraId="257C09BF" w14:textId="4DA871BD" w:rsidR="00FD7B2A" w:rsidRDefault="00FD7B2A">
      <w:pPr>
        <w:pStyle w:val="comment"/>
        <w:ind w:left="400"/>
        <w:jc w:val="both"/>
        <w:rPr>
          <w:lang w:eastAsia="ko-KR"/>
        </w:rPr>
        <w:pPrChange w:id="6172" w:author="제이펍 출판사" w:date="2021-03-14T15:57:00Z">
          <w:pPr>
            <w:pStyle w:val="comment"/>
            <w:ind w:left="400"/>
          </w:pPr>
        </w:pPrChange>
      </w:pPr>
      <w:del w:id="6173" w:author="제이펍 출판사" w:date="2021-03-14T20:41:00Z">
        <w:r w:rsidDel="001B4014">
          <w:rPr>
            <w:lang w:eastAsia="ko-KR"/>
          </w:rPr>
          <w:delText>코드설명</w:delText>
        </w:r>
      </w:del>
      <w:ins w:id="6174" w:author="제이펍 출판사" w:date="2021-03-14T20:41:00Z">
        <w:r w:rsidR="001B4014">
          <w:rPr>
            <w:lang w:eastAsia="ko-KR"/>
          </w:rPr>
          <w:t>코드 설명</w:t>
        </w:r>
      </w:ins>
    </w:p>
    <w:p w14:paraId="228EA833" w14:textId="77777777" w:rsidR="00FD7B2A" w:rsidRDefault="00FD7B2A">
      <w:pPr>
        <w:pStyle w:val="comment"/>
        <w:numPr>
          <w:ilvl w:val="0"/>
          <w:numId w:val="41"/>
        </w:numPr>
        <w:jc w:val="both"/>
        <w:rPr>
          <w:lang w:eastAsia="ko-KR"/>
        </w:rPr>
        <w:pPrChange w:id="6175" w:author="제이펍 출판사" w:date="2021-03-14T15:57:00Z">
          <w:pPr>
            <w:pStyle w:val="comment"/>
            <w:numPr>
              <w:numId w:val="41"/>
            </w:numPr>
            <w:ind w:left="760" w:hanging="360"/>
          </w:pPr>
        </w:pPrChange>
      </w:pPr>
      <w:r>
        <w:rPr>
          <w:lang w:eastAsia="ko-KR"/>
        </w:rPr>
        <w:t xml:space="preserve">model.covid19.by.age.tsibble를 </w:t>
      </w:r>
      <w:r w:rsidRPr="00ED4019">
        <w:rPr>
          <w:rStyle w:val="VerbatimChar"/>
          <w:rFonts w:ascii="Times New Roman" w:hAnsi="Times New Roman"/>
          <w:lang w:eastAsia="ko-KR"/>
        </w:rPr>
        <w:t>%&gt;%</w:t>
      </w:r>
      <w:r>
        <w:rPr>
          <w:lang w:eastAsia="ko-KR"/>
        </w:rPr>
        <w:t xml:space="preserve">을 사용하여 </w:t>
      </w:r>
      <w:r w:rsidRPr="00ED4019">
        <w:rPr>
          <w:rStyle w:val="VerbatimChar"/>
          <w:rFonts w:ascii="Times New Roman" w:hAnsi="Times New Roman"/>
          <w:lang w:eastAsia="ko-KR"/>
        </w:rPr>
        <w:t>forecast()</w:t>
      </w:r>
      <w:r>
        <w:rPr>
          <w:lang w:eastAsia="ko-KR"/>
        </w:rPr>
        <w:t xml:space="preserve">에 전달하는데 120일 이후 데이터를 예측하기 위해 </w:t>
      </w:r>
      <w:r w:rsidRPr="00ED4019">
        <w:rPr>
          <w:rStyle w:val="VerbatimChar"/>
          <w:rFonts w:ascii="Times New Roman" w:hAnsi="Times New Roman"/>
          <w:lang w:eastAsia="ko-KR"/>
        </w:rPr>
        <w:t>h = 120</w:t>
      </w:r>
      <w:r>
        <w:rPr>
          <w:lang w:eastAsia="ko-KR"/>
        </w:rPr>
        <w:t>을 설정.</w:t>
      </w:r>
    </w:p>
    <w:p w14:paraId="55D76EC3" w14:textId="77777777" w:rsidR="00FD7B2A" w:rsidRDefault="00FD7B2A">
      <w:pPr>
        <w:pStyle w:val="comment"/>
        <w:numPr>
          <w:ilvl w:val="0"/>
          <w:numId w:val="41"/>
        </w:numPr>
        <w:jc w:val="both"/>
        <w:pPrChange w:id="6176" w:author="제이펍 출판사" w:date="2021-03-14T15:57:00Z">
          <w:pPr>
            <w:pStyle w:val="comment"/>
            <w:numPr>
              <w:numId w:val="41"/>
            </w:numPr>
            <w:ind w:left="760" w:hanging="360"/>
          </w:pPr>
        </w:pPrChange>
      </w:pPr>
      <w:r>
        <w:t>결과는 forecast.covid19.by.age.tsibble에 저장</w:t>
      </w:r>
    </w:p>
    <w:p w14:paraId="44C11E8F" w14:textId="73B7FE88" w:rsidR="00FD7B2A" w:rsidRPr="00ED4019" w:rsidRDefault="00FD7B2A">
      <w:pPr>
        <w:jc w:val="both"/>
        <w:rPr>
          <w:rFonts w:ascii="Times New Roman" w:hAnsi="Times New Roman"/>
          <w:lang w:eastAsia="ko-KR"/>
        </w:rPr>
        <w:pPrChange w:id="6177" w:author="제이펍 출판사" w:date="2021-03-14T15:57:00Z">
          <w:pPr/>
        </w:pPrChange>
      </w:pPr>
      <w:r w:rsidRPr="00ED4019">
        <w:rPr>
          <w:rFonts w:ascii="Times New Roman" w:hAnsi="Times New Roman"/>
          <w:lang w:eastAsia="ko-KR"/>
        </w:rPr>
        <w:t>예측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결과를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확인하기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위해</w:t>
      </w:r>
      <w:r w:rsidRPr="00ED4019">
        <w:rPr>
          <w:rFonts w:ascii="Times New Roman" w:hAnsi="Times New Roman"/>
          <w:lang w:eastAsia="ko-KR"/>
        </w:rPr>
        <w:t xml:space="preserve"> plot</w:t>
      </w:r>
      <w:r w:rsidRPr="00ED4019">
        <w:rPr>
          <w:rFonts w:ascii="Times New Roman" w:hAnsi="Times New Roman"/>
          <w:lang w:eastAsia="ko-KR"/>
        </w:rPr>
        <w:t>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생성한다</w:t>
      </w:r>
      <w:r w:rsidRPr="00ED4019">
        <w:rPr>
          <w:rFonts w:ascii="Times New Roman" w:hAnsi="Times New Roman"/>
          <w:lang w:eastAsia="ko-KR"/>
        </w:rPr>
        <w:t xml:space="preserve">. </w:t>
      </w:r>
      <w:r w:rsidRPr="00ED4019">
        <w:rPr>
          <w:rFonts w:ascii="Times New Roman" w:hAnsi="Times New Roman"/>
          <w:lang w:eastAsia="ko-KR"/>
        </w:rPr>
        <w:t>여러</w:t>
      </w:r>
      <w:r w:rsidRPr="00ED4019">
        <w:rPr>
          <w:rFonts w:ascii="Times New Roman" w:hAnsi="Times New Roman"/>
          <w:lang w:eastAsia="ko-KR"/>
        </w:rPr>
        <w:t xml:space="preserve"> plot</w:t>
      </w:r>
      <w:r w:rsidRPr="00ED4019">
        <w:rPr>
          <w:rFonts w:ascii="Times New Roman" w:hAnsi="Times New Roman"/>
          <w:lang w:eastAsia="ko-KR"/>
        </w:rPr>
        <w:t>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겹치기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때문에</w:t>
      </w:r>
      <w:r w:rsidRPr="00ED4019">
        <w:rPr>
          <w:rFonts w:ascii="Times New Roman" w:hAnsi="Times New Roman"/>
          <w:lang w:eastAsia="ko-KR"/>
        </w:rPr>
        <w:t xml:space="preserve"> </w:t>
      </w:r>
      <w:del w:id="6178" w:author="user" w:date="2021-03-23T14:19:00Z">
        <w:r w:rsidRPr="00ED4019" w:rsidDel="000C4869">
          <w:rPr>
            <w:rFonts w:ascii="Times New Roman" w:hAnsi="Times New Roman"/>
            <w:lang w:eastAsia="ko-KR"/>
          </w:rPr>
          <w:delText>다소</w:delText>
        </w:r>
        <w:r w:rsidRPr="00ED4019" w:rsidDel="000C4869">
          <w:rPr>
            <w:rFonts w:ascii="Times New Roman" w:hAnsi="Times New Roman"/>
            <w:lang w:eastAsia="ko-KR"/>
          </w:rPr>
          <w:delText xml:space="preserve"> </w:delText>
        </w:r>
      </w:del>
      <w:r w:rsidRPr="00ED4019">
        <w:rPr>
          <w:rFonts w:ascii="Times New Roman" w:hAnsi="Times New Roman"/>
          <w:lang w:eastAsia="ko-KR"/>
        </w:rPr>
        <w:t>보기는</w:t>
      </w:r>
      <w:r w:rsidRPr="00ED4019">
        <w:rPr>
          <w:rFonts w:ascii="Times New Roman" w:hAnsi="Times New Roman"/>
          <w:lang w:eastAsia="ko-KR"/>
        </w:rPr>
        <w:t xml:space="preserve"> </w:t>
      </w:r>
      <w:ins w:id="6179" w:author="user" w:date="2021-03-23T14:19:00Z">
        <w:r w:rsidR="000C4869" w:rsidRPr="00ED4019">
          <w:rPr>
            <w:rFonts w:ascii="Times New Roman" w:hAnsi="Times New Roman"/>
            <w:lang w:eastAsia="ko-KR"/>
          </w:rPr>
          <w:t>다소</w:t>
        </w:r>
        <w:r w:rsidR="000C4869" w:rsidRPr="00ED4019">
          <w:rPr>
            <w:rFonts w:ascii="Times New Roman" w:hAnsi="Times New Roman"/>
            <w:lang w:eastAsia="ko-KR"/>
          </w:rPr>
          <w:t xml:space="preserve"> </w:t>
        </w:r>
      </w:ins>
      <w:r w:rsidRPr="00ED4019">
        <w:rPr>
          <w:rFonts w:ascii="Times New Roman" w:hAnsi="Times New Roman"/>
          <w:lang w:eastAsia="ko-KR"/>
        </w:rPr>
        <w:t>힘들다</w:t>
      </w:r>
      <w:r w:rsidRPr="00ED4019">
        <w:rPr>
          <w:rFonts w:ascii="Times New Roman" w:hAnsi="Times New Roman"/>
          <w:lang w:eastAsia="ko-KR"/>
        </w:rPr>
        <w:t>.</w:t>
      </w:r>
    </w:p>
    <w:p w14:paraId="3FBE271F" w14:textId="77777777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6180" w:author="제이펍 출판사" w:date="2021-03-14T15:57:00Z">
          <w:pPr>
            <w:pStyle w:val="SourceCode"/>
          </w:pPr>
        </w:pPrChange>
      </w:pPr>
      <w:r w:rsidRPr="00ED4019">
        <w:rPr>
          <w:rStyle w:val="NormalTok"/>
          <w:rFonts w:ascii="Times New Roman" w:hAnsi="Times New Roman"/>
        </w:rPr>
        <w:t xml:space="preserve">forecast.covid19.tsibble </w:t>
      </w:r>
      <w:r w:rsidRPr="00ED4019">
        <w:rPr>
          <w:rStyle w:val="SpecialCharTok"/>
          <w:rFonts w:ascii="Times New Roman" w:hAnsi="Times New Roman"/>
        </w:rPr>
        <w:t>%</w:t>
      </w:r>
      <w:proofErr w:type="gramStart"/>
      <w:r w:rsidRPr="00ED4019">
        <w:rPr>
          <w:rStyle w:val="SpecialCharTok"/>
          <w:rFonts w:ascii="Times New Roman" w:hAnsi="Times New Roman"/>
        </w:rPr>
        <w:t>&gt;%</w:t>
      </w:r>
      <w:proofErr w:type="gramEnd"/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unctionTok"/>
          <w:rFonts w:ascii="Times New Roman" w:hAnsi="Times New Roman"/>
        </w:rPr>
        <w:t>autoplot</w:t>
      </w:r>
      <w:r w:rsidRPr="00ED4019">
        <w:rPr>
          <w:rStyle w:val="NormalTok"/>
          <w:rFonts w:ascii="Times New Roman" w:hAnsi="Times New Roman"/>
        </w:rPr>
        <w:t xml:space="preserve">(fill.covid19.tsibble, </w:t>
      </w:r>
      <w:r w:rsidRPr="00ED4019">
        <w:rPr>
          <w:rStyle w:val="AttributeTok"/>
          <w:rFonts w:ascii="Times New Roman" w:hAnsi="Times New Roman"/>
        </w:rPr>
        <w:t>level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ConstantTok"/>
          <w:rFonts w:ascii="Times New Roman" w:hAnsi="Times New Roman"/>
        </w:rPr>
        <w:t>NULL</w:t>
      </w:r>
      <w:r w:rsidRPr="00ED4019">
        <w:rPr>
          <w:rStyle w:val="NormalTok"/>
          <w:rFonts w:ascii="Times New Roman" w:hAnsi="Times New Roman"/>
        </w:rPr>
        <w:t>)</w:t>
      </w:r>
    </w:p>
    <w:p w14:paraId="7CEF9B90" w14:textId="77777777" w:rsidR="00FD7B2A" w:rsidRPr="00ED4019" w:rsidRDefault="00FD7B2A">
      <w:pPr>
        <w:pStyle w:val="Figure"/>
        <w:jc w:val="both"/>
        <w:rPr>
          <w:rFonts w:ascii="Times New Roman" w:hAnsi="Times New Roman"/>
        </w:rPr>
        <w:pPrChange w:id="6181" w:author="제이펍 출판사" w:date="2021-03-14T15:57:00Z">
          <w:pPr>
            <w:pStyle w:val="Figure"/>
          </w:pPr>
        </w:pPrChange>
      </w:pPr>
      <w:r w:rsidRPr="00ED4019">
        <w:rPr>
          <w:rFonts w:ascii="Times New Roman" w:hAnsi="Times New Roman"/>
          <w:noProof/>
          <w:lang w:eastAsia="ko-KR"/>
        </w:rPr>
        <w:drawing>
          <wp:inline distT="0" distB="0" distL="0" distR="0" wp14:anchorId="71AD1E3D" wp14:editId="196DF2EA">
            <wp:extent cx="4572000" cy="3657600"/>
            <wp:effectExtent l="0" t="0" r="0" b="0"/>
            <wp:docPr id="185" name="그림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"/>
                    <pic:cNvPicPr>
                      <a:picLocks noChangeAspect="1" noChangeArrowheads="1"/>
                    </pic:cNvPicPr>
                  </pic:nvPicPr>
                  <pic:blipFill>
                    <a:blip r:embed="rId19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F2FD236" w14:textId="77777777" w:rsidR="00FD7B2A" w:rsidRPr="00ED4019" w:rsidRDefault="00FD7B2A">
      <w:pPr>
        <w:pStyle w:val="a6"/>
        <w:jc w:val="both"/>
        <w:rPr>
          <w:rFonts w:ascii="Times New Roman" w:hAnsi="Times New Roman"/>
        </w:rPr>
        <w:pPrChange w:id="6182" w:author="제이펍 출판사" w:date="2021-03-14T15:57:00Z">
          <w:pPr>
            <w:pStyle w:val="a6"/>
            <w:jc w:val="center"/>
          </w:pPr>
        </w:pPrChange>
      </w:pPr>
      <w:commentRangeStart w:id="6183"/>
      <w:r w:rsidRPr="00ED4019">
        <w:rPr>
          <w:rFonts w:ascii="Times New Roman" w:hAnsi="Times New Roman" w:hint="eastAsia"/>
        </w:rPr>
        <w:t>그림</w:t>
      </w:r>
      <w:r w:rsidRPr="00ED4019">
        <w:rPr>
          <w:rFonts w:ascii="Times New Roman" w:hAnsi="Times New Roman" w:hint="eastAsia"/>
        </w:rPr>
        <w:t xml:space="preserve"> </w:t>
      </w:r>
      <w:r w:rsidRPr="00ED4019">
        <w:rPr>
          <w:rFonts w:ascii="Times New Roman" w:hAnsi="Times New Roman"/>
        </w:rPr>
        <w:t>7-9</w:t>
      </w:r>
      <w:commentRangeEnd w:id="6183"/>
      <w:r w:rsidR="000C4869">
        <w:rPr>
          <w:rStyle w:val="af3"/>
          <w:i w:val="0"/>
        </w:rPr>
        <w:commentReference w:id="6183"/>
      </w:r>
    </w:p>
    <w:p w14:paraId="38A00E80" w14:textId="522047F6" w:rsidR="00FD7B2A" w:rsidRDefault="00FD7B2A">
      <w:pPr>
        <w:pStyle w:val="comment"/>
        <w:ind w:left="400"/>
        <w:jc w:val="both"/>
        <w:rPr>
          <w:lang w:eastAsia="ko-KR"/>
        </w:rPr>
        <w:pPrChange w:id="6184" w:author="제이펍 출판사" w:date="2021-03-14T15:57:00Z">
          <w:pPr>
            <w:pStyle w:val="comment"/>
            <w:ind w:left="400"/>
          </w:pPr>
        </w:pPrChange>
      </w:pPr>
      <w:del w:id="6185" w:author="제이펍 출판사" w:date="2021-03-14T20:41:00Z">
        <w:r w:rsidDel="001B4014">
          <w:rPr>
            <w:lang w:eastAsia="ko-KR"/>
          </w:rPr>
          <w:delText>코드설명</w:delText>
        </w:r>
      </w:del>
      <w:ins w:id="6186" w:author="제이펍 출판사" w:date="2021-03-14T20:41:00Z">
        <w:r w:rsidR="001B4014">
          <w:rPr>
            <w:lang w:eastAsia="ko-KR"/>
          </w:rPr>
          <w:t>코드 설명</w:t>
        </w:r>
      </w:ins>
    </w:p>
    <w:p w14:paraId="6F5916C5" w14:textId="77777777" w:rsidR="00FD7B2A" w:rsidRDefault="00FD7B2A">
      <w:pPr>
        <w:pStyle w:val="comment"/>
        <w:numPr>
          <w:ilvl w:val="0"/>
          <w:numId w:val="41"/>
        </w:numPr>
        <w:jc w:val="both"/>
        <w:pPrChange w:id="6187" w:author="제이펍 출판사" w:date="2021-03-14T15:57:00Z">
          <w:pPr>
            <w:pStyle w:val="comment"/>
            <w:numPr>
              <w:numId w:val="41"/>
            </w:numPr>
            <w:ind w:left="760" w:hanging="360"/>
          </w:pPr>
        </w:pPrChange>
      </w:pPr>
      <w:proofErr w:type="gramStart"/>
      <w:r>
        <w:t>forecast(</w:t>
      </w:r>
      <w:proofErr w:type="gramEnd"/>
      <w:r>
        <w:t>) 결과를 %&gt;%을 사용하여 autoplot()에 전달.</w:t>
      </w:r>
    </w:p>
    <w:p w14:paraId="47CB6E57" w14:textId="32395FE8" w:rsidR="00FD7B2A" w:rsidRDefault="00FD7B2A">
      <w:pPr>
        <w:pStyle w:val="comment"/>
        <w:numPr>
          <w:ilvl w:val="0"/>
          <w:numId w:val="41"/>
        </w:numPr>
        <w:jc w:val="both"/>
        <w:rPr>
          <w:lang w:eastAsia="ko-KR"/>
        </w:rPr>
        <w:pPrChange w:id="6188" w:author="제이펍 출판사" w:date="2021-03-14T15:57:00Z">
          <w:pPr>
            <w:pStyle w:val="comment"/>
            <w:numPr>
              <w:numId w:val="41"/>
            </w:numPr>
            <w:ind w:left="760" w:hanging="360"/>
          </w:pPr>
        </w:pPrChange>
      </w:pPr>
      <w:r>
        <w:rPr>
          <w:lang w:eastAsia="ko-KR"/>
        </w:rPr>
        <w:t>autoplot()는 원본</w:t>
      </w:r>
      <w:ins w:id="6189" w:author="user" w:date="2021-03-23T14:20:00Z">
        <w:r w:rsidR="000C4869">
          <w:rPr>
            <w:rFonts w:hint="eastAsia"/>
            <w:lang w:eastAsia="ko-KR"/>
          </w:rPr>
          <w:t xml:space="preserve"> </w:t>
        </w:r>
      </w:ins>
      <w:r>
        <w:rPr>
          <w:lang w:eastAsia="ko-KR"/>
        </w:rPr>
        <w:t>데이터를 같이 plot하고 예측 범위를 제거</w:t>
      </w:r>
    </w:p>
    <w:p w14:paraId="6254D34C" w14:textId="77777777" w:rsidR="00FD7B2A" w:rsidRPr="00ED4019" w:rsidRDefault="00FD7B2A">
      <w:pPr>
        <w:jc w:val="both"/>
        <w:rPr>
          <w:rFonts w:ascii="Times New Roman" w:hAnsi="Times New Roman"/>
          <w:lang w:eastAsia="ko-KR"/>
        </w:rPr>
        <w:pPrChange w:id="6190" w:author="제이펍 출판사" w:date="2021-03-14T15:57:00Z">
          <w:pPr/>
        </w:pPrChange>
      </w:pPr>
      <w:r w:rsidRPr="00ED4019">
        <w:rPr>
          <w:rFonts w:ascii="Times New Roman" w:hAnsi="Times New Roman"/>
          <w:lang w:eastAsia="ko-KR"/>
        </w:rPr>
        <w:lastRenderedPageBreak/>
        <w:t>육안으로는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가장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좋은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모델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선정이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어렵기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때문에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성능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측정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지</w:t>
      </w:r>
      <w:r w:rsidRPr="00ED4019">
        <w:rPr>
          <w:rFonts w:ascii="Times New Roman" w:hAnsi="Times New Roman" w:hint="eastAsia"/>
          <w:lang w:eastAsia="ko-KR"/>
        </w:rPr>
        <w:t>표</w:t>
      </w:r>
      <w:r w:rsidRPr="00ED4019">
        <w:rPr>
          <w:rFonts w:ascii="Times New Roman" w:hAnsi="Times New Roman"/>
          <w:lang w:eastAsia="ko-KR"/>
        </w:rPr>
        <w:t>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확인한다</w:t>
      </w:r>
      <w:r w:rsidRPr="00ED4019">
        <w:rPr>
          <w:rFonts w:ascii="Times New Roman" w:hAnsi="Times New Roman"/>
          <w:lang w:eastAsia="ko-KR"/>
        </w:rPr>
        <w:t>.</w:t>
      </w:r>
    </w:p>
    <w:p w14:paraId="6B3B06B0" w14:textId="77777777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6191" w:author="제이펍 출판사" w:date="2021-03-14T15:57:00Z">
          <w:pPr>
            <w:pStyle w:val="SourceCode"/>
          </w:pPr>
        </w:pPrChange>
      </w:pPr>
      <w:r w:rsidRPr="00ED4019">
        <w:rPr>
          <w:rStyle w:val="NormalTok"/>
          <w:rFonts w:ascii="Times New Roman" w:hAnsi="Times New Roman"/>
        </w:rPr>
        <w:t xml:space="preserve">forecast.covid19.tsibble </w:t>
      </w:r>
      <w:r w:rsidRPr="00ED4019">
        <w:rPr>
          <w:rStyle w:val="SpecialCharTok"/>
          <w:rFonts w:ascii="Times New Roman" w:hAnsi="Times New Roman"/>
        </w:rPr>
        <w:t>%</w:t>
      </w:r>
      <w:proofErr w:type="gramStart"/>
      <w:r w:rsidRPr="00ED4019">
        <w:rPr>
          <w:rStyle w:val="SpecialCharTok"/>
          <w:rFonts w:ascii="Times New Roman" w:hAnsi="Times New Roman"/>
        </w:rPr>
        <w:t>&gt;%</w:t>
      </w:r>
      <w:proofErr w:type="gramEnd"/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unctionTok"/>
          <w:rFonts w:ascii="Times New Roman" w:hAnsi="Times New Roman"/>
        </w:rPr>
        <w:t>accuracy</w:t>
      </w:r>
      <w:r w:rsidRPr="00ED4019">
        <w:rPr>
          <w:rStyle w:val="NormalTok"/>
          <w:rFonts w:ascii="Times New Roman" w:hAnsi="Times New Roman"/>
        </w:rPr>
        <w:t xml:space="preserve">(fill.covid19.tsibble.test) </w:t>
      </w:r>
      <w:r w:rsidRPr="00ED4019">
        <w:rPr>
          <w:rStyle w:val="SpecialCharTok"/>
          <w:rFonts w:ascii="Times New Roman" w:hAnsi="Times New Roman"/>
        </w:rPr>
        <w:t>%&gt;%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unctionTok"/>
          <w:rFonts w:ascii="Times New Roman" w:hAnsi="Times New Roman"/>
        </w:rPr>
        <w:t>arrange</w:t>
      </w:r>
      <w:r w:rsidRPr="00ED4019">
        <w:rPr>
          <w:rStyle w:val="NormalTok"/>
          <w:rFonts w:ascii="Times New Roman" w:hAnsi="Times New Roman"/>
        </w:rPr>
        <w:t>(RMSE)</w:t>
      </w:r>
    </w:p>
    <w:p w14:paraId="527C8659" w14:textId="77777777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6192" w:author="제이펍 출판사" w:date="2021-03-14T15:57:00Z">
          <w:pPr>
            <w:pStyle w:val="SourceCode"/>
          </w:pPr>
        </w:pPrChange>
      </w:pPr>
      <w:r w:rsidRPr="00ED4019">
        <w:rPr>
          <w:rStyle w:val="VerbatimChar"/>
          <w:rFonts w:ascii="Times New Roman" w:hAnsi="Times New Roman"/>
        </w:rPr>
        <w:t># A tibble: 8 x 10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  .model  .type     ME  RMSE   MAE    MPE  MAPE  MASE RMSSE  ACF1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  &lt;chr&gt;   &lt;chr&gt;  &lt;dbl&gt; &lt;dbl&gt; &lt;dbl&gt;  &lt;dbl&gt; &lt;dbl&gt; &lt;dbl&gt; &lt;dbl&gt; &lt;dbl&gt;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1 prophet Test   -6.34  10.5  8.88  -39.1  46.6   NaN   NaN 0.369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2 naive   Test   -8.39  11.4 10     -51.7  55.8   NaN   NaN 0.234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3 rw      Test   -8.39  11.4 10     -51.7  55.8   NaN   NaN 0.234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4 ets     Test  -12.4   14.6 13.1   -70.9  72.4   NaN   NaN 0.234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5 mean    Test   15.6   17.4 15.6    61.8  61.8   NaN   NaN 0.234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6 tslm    Test   15.6   17.4 15.6    61.8  61.8   NaN   NaN 0.234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7 arima   Test  -16.8   18.7 16.9   -92.1  92.5   NaN   NaN 0.281</w:t>
      </w:r>
      <w:r w:rsidRPr="00ED4019">
        <w:rPr>
          <w:rFonts w:ascii="Times New Roman" w:hAnsi="Times New Roman"/>
        </w:rPr>
        <w:br/>
      </w:r>
      <w:commentRangeStart w:id="6193"/>
      <w:r w:rsidRPr="00ED4019">
        <w:rPr>
          <w:rStyle w:val="VerbatimChar"/>
          <w:rFonts w:ascii="Times New Roman" w:hAnsi="Times New Roman"/>
        </w:rPr>
        <w:t xml:space="preserve">8 nnetar  Test  -22.0   23.8 22.1  -117.  </w:t>
      </w:r>
      <w:proofErr w:type="gramStart"/>
      <w:r w:rsidRPr="00ED4019">
        <w:rPr>
          <w:rStyle w:val="VerbatimChar"/>
          <w:rFonts w:ascii="Times New Roman" w:hAnsi="Times New Roman"/>
        </w:rPr>
        <w:t>117.    NaN</w:t>
      </w:r>
      <w:proofErr w:type="gramEnd"/>
      <w:r w:rsidRPr="00ED4019">
        <w:rPr>
          <w:rStyle w:val="VerbatimChar"/>
          <w:rFonts w:ascii="Times New Roman" w:hAnsi="Times New Roman"/>
        </w:rPr>
        <w:t xml:space="preserve">   NaN 0.279</w:t>
      </w:r>
      <w:commentRangeEnd w:id="6193"/>
      <w:r w:rsidR="000C4869">
        <w:rPr>
          <w:rStyle w:val="af3"/>
          <w:kern w:val="0"/>
          <w:lang w:eastAsia="en-US"/>
        </w:rPr>
        <w:commentReference w:id="6193"/>
      </w:r>
    </w:p>
    <w:p w14:paraId="0E3ADA47" w14:textId="3B757C36" w:rsidR="00FD7B2A" w:rsidRDefault="00FD7B2A">
      <w:pPr>
        <w:pStyle w:val="comment"/>
        <w:ind w:left="400"/>
        <w:jc w:val="both"/>
        <w:rPr>
          <w:lang w:eastAsia="ko-KR"/>
        </w:rPr>
        <w:pPrChange w:id="6194" w:author="제이펍 출판사" w:date="2021-03-14T15:57:00Z">
          <w:pPr>
            <w:pStyle w:val="comment"/>
            <w:ind w:left="400"/>
          </w:pPr>
        </w:pPrChange>
      </w:pPr>
      <w:del w:id="6195" w:author="제이펍 출판사" w:date="2021-03-14T20:41:00Z">
        <w:r w:rsidDel="001B4014">
          <w:rPr>
            <w:lang w:eastAsia="ko-KR"/>
          </w:rPr>
          <w:delText>코드설명</w:delText>
        </w:r>
      </w:del>
      <w:ins w:id="6196" w:author="제이펍 출판사" w:date="2021-03-14T20:41:00Z">
        <w:r w:rsidR="001B4014">
          <w:rPr>
            <w:lang w:eastAsia="ko-KR"/>
          </w:rPr>
          <w:t>코드 설명</w:t>
        </w:r>
      </w:ins>
    </w:p>
    <w:p w14:paraId="02D49663" w14:textId="58BC799F" w:rsidR="00FD7B2A" w:rsidRDefault="00FD7B2A">
      <w:pPr>
        <w:pStyle w:val="comment"/>
        <w:numPr>
          <w:ilvl w:val="0"/>
          <w:numId w:val="41"/>
        </w:numPr>
        <w:jc w:val="both"/>
        <w:rPr>
          <w:lang w:eastAsia="ko-KR"/>
        </w:rPr>
        <w:pPrChange w:id="6197" w:author="제이펍 출판사" w:date="2021-03-14T15:57:00Z">
          <w:pPr>
            <w:pStyle w:val="comment"/>
            <w:numPr>
              <w:numId w:val="41"/>
            </w:numPr>
            <w:ind w:left="760" w:hanging="360"/>
          </w:pPr>
        </w:pPrChange>
      </w:pPr>
      <w:r w:rsidRPr="00ED4019">
        <w:rPr>
          <w:rStyle w:val="VerbatimChar"/>
          <w:rFonts w:ascii="Times New Roman" w:hAnsi="Times New Roman"/>
          <w:lang w:eastAsia="ko-KR"/>
        </w:rPr>
        <w:t>forecast()</w:t>
      </w:r>
      <w:r>
        <w:rPr>
          <w:lang w:eastAsia="ko-KR"/>
        </w:rPr>
        <w:t>로 예측한 120일</w:t>
      </w:r>
      <w:ins w:id="6198" w:author="user" w:date="2021-03-23T14:21:00Z">
        <w:r w:rsidR="00C720EF">
          <w:rPr>
            <w:rFonts w:hint="eastAsia"/>
            <w:lang w:eastAsia="ko-KR"/>
          </w:rPr>
          <w:t xml:space="preserve"> </w:t>
        </w:r>
      </w:ins>
      <w:r>
        <w:rPr>
          <w:lang w:eastAsia="ko-KR"/>
        </w:rPr>
        <w:t xml:space="preserve">이후 결과가 저장된 forecast.covid19.by.age.tsibble를 </w:t>
      </w:r>
      <w:r w:rsidRPr="00ED4019">
        <w:rPr>
          <w:rStyle w:val="VerbatimChar"/>
          <w:rFonts w:ascii="Times New Roman" w:hAnsi="Times New Roman"/>
          <w:lang w:eastAsia="ko-KR"/>
        </w:rPr>
        <w:t>%&gt;%</w:t>
      </w:r>
      <w:r>
        <w:rPr>
          <w:lang w:eastAsia="ko-KR"/>
        </w:rPr>
        <w:t xml:space="preserve">로 </w:t>
      </w:r>
      <w:r w:rsidRPr="00ED4019">
        <w:rPr>
          <w:rStyle w:val="VerbatimChar"/>
          <w:rFonts w:ascii="Times New Roman" w:hAnsi="Times New Roman"/>
          <w:lang w:eastAsia="ko-KR"/>
        </w:rPr>
        <w:t>accuracy()</w:t>
      </w:r>
      <w:r>
        <w:rPr>
          <w:lang w:eastAsia="ko-KR"/>
        </w:rPr>
        <w:t>로 전달해서 성능</w:t>
      </w:r>
      <w:ins w:id="6199" w:author="user" w:date="2021-03-23T14:21:00Z">
        <w:r w:rsidR="00C720EF">
          <w:rPr>
            <w:rFonts w:hint="eastAsia"/>
            <w:lang w:eastAsia="ko-KR"/>
          </w:rPr>
          <w:t xml:space="preserve"> </w:t>
        </w:r>
      </w:ins>
      <w:r>
        <w:rPr>
          <w:lang w:eastAsia="ko-KR"/>
        </w:rPr>
        <w:t>측정 지수를 산출.</w:t>
      </w:r>
    </w:p>
    <w:p w14:paraId="3099F71C" w14:textId="51929FFA" w:rsidR="00FD7B2A" w:rsidRDefault="00FD7B2A">
      <w:pPr>
        <w:pStyle w:val="comment"/>
        <w:numPr>
          <w:ilvl w:val="0"/>
          <w:numId w:val="41"/>
        </w:numPr>
        <w:jc w:val="both"/>
        <w:rPr>
          <w:lang w:eastAsia="ko-KR"/>
        </w:rPr>
        <w:pPrChange w:id="6200" w:author="제이펍 출판사" w:date="2021-03-14T15:57:00Z">
          <w:pPr>
            <w:pStyle w:val="comment"/>
            <w:numPr>
              <w:numId w:val="41"/>
            </w:numPr>
            <w:ind w:left="760" w:hanging="360"/>
          </w:pPr>
        </w:pPrChange>
      </w:pPr>
      <w:r>
        <w:rPr>
          <w:lang w:eastAsia="ko-KR"/>
        </w:rPr>
        <w:t>성능</w:t>
      </w:r>
      <w:ins w:id="6201" w:author="user" w:date="2021-03-23T14:21:00Z">
        <w:r w:rsidR="00C720EF">
          <w:rPr>
            <w:rFonts w:hint="eastAsia"/>
            <w:lang w:eastAsia="ko-KR"/>
          </w:rPr>
          <w:t xml:space="preserve"> </w:t>
        </w:r>
      </w:ins>
      <w:r>
        <w:rPr>
          <w:lang w:eastAsia="ko-KR"/>
        </w:rPr>
        <w:t xml:space="preserve">측정 지수를 산출하는 데이터는 테스트 </w:t>
      </w:r>
      <w:del w:id="6202" w:author="제이펍 출판사" w:date="2021-03-14T20:45:00Z">
        <w:r w:rsidDel="001B4014">
          <w:rPr>
            <w:lang w:eastAsia="ko-KR"/>
          </w:rPr>
          <w:delText>데이터 셋을</w:delText>
        </w:r>
      </w:del>
      <w:ins w:id="6203" w:author="제이펍 출판사" w:date="2021-03-14T20:45:00Z">
        <w:r w:rsidR="001B4014">
          <w:rPr>
            <w:lang w:eastAsia="ko-KR"/>
          </w:rPr>
          <w:t>데이터 세트를</w:t>
        </w:r>
      </w:ins>
      <w:r>
        <w:rPr>
          <w:lang w:eastAsia="ko-KR"/>
        </w:rPr>
        <w:t xml:space="preserve"> 사용하고 결과를 RMSE로 정렬한 결과를 출력.</w:t>
      </w:r>
    </w:p>
    <w:p w14:paraId="1DA9A7EC" w14:textId="77777777" w:rsidR="00FD7B2A" w:rsidRPr="00ED4019" w:rsidRDefault="00FD7B2A">
      <w:pPr>
        <w:jc w:val="both"/>
        <w:rPr>
          <w:rFonts w:ascii="Times New Roman" w:hAnsi="Times New Roman"/>
          <w:lang w:eastAsia="ko-KR"/>
        </w:rPr>
        <w:pPrChange w:id="6204" w:author="제이펍 출판사" w:date="2021-03-14T15:57:00Z">
          <w:pPr/>
        </w:pPrChange>
      </w:pPr>
      <w:r w:rsidRPr="00ED4019">
        <w:rPr>
          <w:rFonts w:ascii="Times New Roman" w:hAnsi="Times New Roman"/>
          <w:lang w:eastAsia="ko-KR"/>
        </w:rPr>
        <w:t>성능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측정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지수가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가장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좋은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모델을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선택한다</w:t>
      </w:r>
      <w:r w:rsidRPr="00ED4019">
        <w:rPr>
          <w:rFonts w:ascii="Times New Roman" w:hAnsi="Times New Roman"/>
          <w:lang w:eastAsia="ko-KR"/>
        </w:rPr>
        <w:t>.</w:t>
      </w:r>
    </w:p>
    <w:p w14:paraId="109BBC70" w14:textId="77777777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6205" w:author="제이펍 출판사" w:date="2021-03-14T15:57:00Z">
          <w:pPr>
            <w:pStyle w:val="SourceCode"/>
          </w:pPr>
        </w:pPrChange>
      </w:pPr>
      <w:r w:rsidRPr="00ED4019">
        <w:rPr>
          <w:rStyle w:val="NormalTok"/>
          <w:rFonts w:ascii="Times New Roman" w:hAnsi="Times New Roman"/>
        </w:rPr>
        <w:t xml:space="preserve">best.model.covid19.tsibble </w:t>
      </w:r>
      <w:r w:rsidRPr="00ED4019">
        <w:rPr>
          <w:rStyle w:val="OtherTok"/>
          <w:rFonts w:ascii="Times New Roman" w:hAnsi="Times New Roman"/>
        </w:rPr>
        <w:t>&lt;-</w:t>
      </w:r>
      <w:r w:rsidRPr="00ED4019">
        <w:rPr>
          <w:rStyle w:val="NormalTok"/>
          <w:rFonts w:ascii="Times New Roman" w:hAnsi="Times New Roman"/>
        </w:rPr>
        <w:t xml:space="preserve"> model.covid19.tsibble </w:t>
      </w:r>
      <w:r w:rsidRPr="00ED4019">
        <w:rPr>
          <w:rStyle w:val="SpecialCharTok"/>
          <w:rFonts w:ascii="Times New Roman" w:hAnsi="Times New Roman"/>
        </w:rPr>
        <w:t>%</w:t>
      </w:r>
      <w:proofErr w:type="gramStart"/>
      <w:r w:rsidRPr="00ED4019">
        <w:rPr>
          <w:rStyle w:val="SpecialCharTok"/>
          <w:rFonts w:ascii="Times New Roman" w:hAnsi="Times New Roman"/>
        </w:rPr>
        <w:t>&gt;%</w:t>
      </w:r>
      <w:proofErr w:type="gramEnd"/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unctionTok"/>
          <w:rFonts w:ascii="Times New Roman" w:hAnsi="Times New Roman"/>
        </w:rPr>
        <w:t>select</w:t>
      </w:r>
      <w:r w:rsidRPr="00ED4019">
        <w:rPr>
          <w:rStyle w:val="NormalTok"/>
          <w:rFonts w:ascii="Times New Roman" w:hAnsi="Times New Roman"/>
        </w:rPr>
        <w:t>(prophet)</w:t>
      </w:r>
    </w:p>
    <w:p w14:paraId="4198D4E7" w14:textId="252B0746" w:rsidR="00FD7B2A" w:rsidRDefault="00FD7B2A">
      <w:pPr>
        <w:pStyle w:val="comment"/>
        <w:ind w:left="400"/>
        <w:jc w:val="both"/>
        <w:rPr>
          <w:lang w:eastAsia="ko-KR"/>
        </w:rPr>
        <w:pPrChange w:id="6206" w:author="제이펍 출판사" w:date="2021-03-14T15:57:00Z">
          <w:pPr>
            <w:pStyle w:val="comment"/>
            <w:ind w:left="400"/>
          </w:pPr>
        </w:pPrChange>
      </w:pPr>
      <w:del w:id="6207" w:author="제이펍 출판사" w:date="2021-03-14T20:41:00Z">
        <w:r w:rsidDel="001B4014">
          <w:rPr>
            <w:lang w:eastAsia="ko-KR"/>
          </w:rPr>
          <w:delText>코드설명</w:delText>
        </w:r>
      </w:del>
      <w:ins w:id="6208" w:author="제이펍 출판사" w:date="2021-03-14T20:41:00Z">
        <w:r w:rsidR="001B4014">
          <w:rPr>
            <w:lang w:eastAsia="ko-KR"/>
          </w:rPr>
          <w:t>코드 설명</w:t>
        </w:r>
      </w:ins>
    </w:p>
    <w:p w14:paraId="1F2C6EF2" w14:textId="01102426" w:rsidR="00FD7B2A" w:rsidRDefault="00FD7B2A">
      <w:pPr>
        <w:pStyle w:val="comment"/>
        <w:numPr>
          <w:ilvl w:val="0"/>
          <w:numId w:val="41"/>
        </w:numPr>
        <w:jc w:val="both"/>
        <w:rPr>
          <w:lang w:eastAsia="ko-KR"/>
        </w:rPr>
        <w:pPrChange w:id="6209" w:author="제이펍 출판사" w:date="2021-03-14T15:57:00Z">
          <w:pPr>
            <w:pStyle w:val="comment"/>
            <w:numPr>
              <w:numId w:val="41"/>
            </w:numPr>
            <w:ind w:left="760" w:hanging="360"/>
          </w:pPr>
        </w:pPrChange>
      </w:pPr>
      <w:r>
        <w:rPr>
          <w:lang w:eastAsia="ko-KR"/>
        </w:rPr>
        <w:t>8가지 모델이 저장되어 있는 model.covid19.by.age.tsibble에서 가장 좋은 성능(RMSE</w:t>
      </w:r>
      <w:ins w:id="6210" w:author="user" w:date="2021-03-23T13:00:00Z">
        <w:r w:rsidR="00653A52">
          <w:rPr>
            <w:rFonts w:hint="eastAsia"/>
            <w:lang w:eastAsia="ko-KR"/>
          </w:rPr>
          <w:t xml:space="preserve"> </w:t>
        </w:r>
      </w:ins>
      <w:r>
        <w:rPr>
          <w:lang w:eastAsia="ko-KR"/>
        </w:rPr>
        <w:t>값이 가장 작은)인 prophet</w:t>
      </w:r>
      <w:ins w:id="6211" w:author="user" w:date="2021-03-23T14:22:00Z">
        <w:r w:rsidR="00C720EF">
          <w:rPr>
            <w:rFonts w:hint="eastAsia"/>
            <w:lang w:eastAsia="ko-KR"/>
          </w:rPr>
          <w:t xml:space="preserve"> </w:t>
        </w:r>
      </w:ins>
      <w:r>
        <w:rPr>
          <w:lang w:eastAsia="ko-KR"/>
        </w:rPr>
        <w:t>모델을 선택하여 best.model.covid19.by.age.tsibble에 저장</w:t>
      </w:r>
    </w:p>
    <w:p w14:paraId="06A90944" w14:textId="63476F9D" w:rsidR="00FD7B2A" w:rsidRPr="00ED4019" w:rsidRDefault="00FD7B2A">
      <w:pPr>
        <w:jc w:val="both"/>
        <w:rPr>
          <w:rFonts w:ascii="Times New Roman" w:hAnsi="Times New Roman"/>
          <w:lang w:eastAsia="ko-KR"/>
        </w:rPr>
        <w:pPrChange w:id="6212" w:author="제이펍 출판사" w:date="2021-03-14T15:57:00Z">
          <w:pPr/>
        </w:pPrChange>
      </w:pPr>
      <w:r w:rsidRPr="00ED4019">
        <w:rPr>
          <w:rFonts w:ascii="Times New Roman" w:hAnsi="Times New Roman"/>
          <w:lang w:eastAsia="ko-KR"/>
        </w:rPr>
        <w:t>선정된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베스트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모델의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예측</w:t>
      </w:r>
      <w:r w:rsidRPr="00ED4019">
        <w:rPr>
          <w:rFonts w:ascii="Times New Roman" w:hAnsi="Times New Roman"/>
          <w:lang w:eastAsia="ko-KR"/>
        </w:rPr>
        <w:t xml:space="preserve"> plot</w:t>
      </w:r>
      <w:r w:rsidRPr="00ED4019">
        <w:rPr>
          <w:rFonts w:ascii="Times New Roman" w:hAnsi="Times New Roman"/>
          <w:lang w:eastAsia="ko-KR"/>
        </w:rPr>
        <w:t>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생성하여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전체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데이터와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예측</w:t>
      </w:r>
      <w:ins w:id="6213" w:author="user" w:date="2021-03-23T14:22:00Z">
        <w:r w:rsidR="00C720EF">
          <w:rPr>
            <w:rFonts w:ascii="Times New Roman" w:hAnsi="Times New Roman" w:hint="eastAsia"/>
            <w:lang w:eastAsia="ko-KR"/>
          </w:rPr>
          <w:t xml:space="preserve"> </w:t>
        </w:r>
      </w:ins>
      <w:r w:rsidRPr="00ED4019">
        <w:rPr>
          <w:rFonts w:ascii="Times New Roman" w:hAnsi="Times New Roman"/>
          <w:lang w:eastAsia="ko-KR"/>
        </w:rPr>
        <w:t>데이터를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살펴본다</w:t>
      </w:r>
      <w:r w:rsidRPr="00ED4019">
        <w:rPr>
          <w:rFonts w:ascii="Times New Roman" w:hAnsi="Times New Roman"/>
          <w:lang w:eastAsia="ko-KR"/>
        </w:rPr>
        <w:t>.</w:t>
      </w:r>
    </w:p>
    <w:p w14:paraId="1DD536E5" w14:textId="77777777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6214" w:author="제이펍 출판사" w:date="2021-03-14T15:57:00Z">
          <w:pPr>
            <w:pStyle w:val="SourceCode"/>
          </w:pPr>
        </w:pPrChange>
      </w:pPr>
      <w:r w:rsidRPr="00ED4019">
        <w:rPr>
          <w:rStyle w:val="NormalTok"/>
          <w:rFonts w:ascii="Times New Roman" w:hAnsi="Times New Roman"/>
        </w:rPr>
        <w:t xml:space="preserve">best.model.covid19.tsibble </w:t>
      </w:r>
      <w:r w:rsidRPr="00ED4019">
        <w:rPr>
          <w:rStyle w:val="SpecialCharTok"/>
          <w:rFonts w:ascii="Times New Roman" w:hAnsi="Times New Roman"/>
        </w:rPr>
        <w:t>%&gt;%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</w:t>
      </w:r>
      <w:r w:rsidRPr="00ED4019">
        <w:rPr>
          <w:rStyle w:val="FunctionTok"/>
          <w:rFonts w:ascii="Times New Roman" w:hAnsi="Times New Roman"/>
        </w:rPr>
        <w:t>forecast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AttributeTok"/>
          <w:rFonts w:ascii="Times New Roman" w:hAnsi="Times New Roman"/>
        </w:rPr>
        <w:t>h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DecValTok"/>
          <w:rFonts w:ascii="Times New Roman" w:hAnsi="Times New Roman"/>
        </w:rPr>
        <w:t>120</w:t>
      </w:r>
      <w:r w:rsidRPr="00ED4019">
        <w:rPr>
          <w:rStyle w:val="NormalTok"/>
          <w:rFonts w:ascii="Times New Roman" w:hAnsi="Times New Roman"/>
        </w:rPr>
        <w:t xml:space="preserve">) </w:t>
      </w:r>
      <w:r w:rsidRPr="00ED4019">
        <w:rPr>
          <w:rStyle w:val="SpecialCharTok"/>
          <w:rFonts w:ascii="Times New Roman" w:hAnsi="Times New Roman"/>
        </w:rPr>
        <w:t>%&gt;%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</w:t>
      </w:r>
      <w:r w:rsidRPr="00ED4019">
        <w:rPr>
          <w:rStyle w:val="FunctionTok"/>
          <w:rFonts w:ascii="Times New Roman" w:hAnsi="Times New Roman"/>
        </w:rPr>
        <w:t>autoplot</w:t>
      </w:r>
      <w:r w:rsidRPr="00ED4019">
        <w:rPr>
          <w:rStyle w:val="NormalTok"/>
          <w:rFonts w:ascii="Times New Roman" w:hAnsi="Times New Roman"/>
        </w:rPr>
        <w:t xml:space="preserve">(fill.covid19.tsibble, </w:t>
      </w:r>
      <w:r w:rsidRPr="00ED4019">
        <w:rPr>
          <w:rStyle w:val="AttributeTok"/>
          <w:rFonts w:ascii="Times New Roman" w:hAnsi="Times New Roman"/>
        </w:rPr>
        <w:t>lwd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DecValTok"/>
          <w:rFonts w:ascii="Times New Roman" w:hAnsi="Times New Roman"/>
        </w:rPr>
        <w:t>1</w:t>
      </w:r>
      <w:r w:rsidRPr="00ED4019">
        <w:rPr>
          <w:rStyle w:val="NormalTok"/>
          <w:rFonts w:ascii="Times New Roman" w:hAnsi="Times New Roman"/>
        </w:rPr>
        <w:t xml:space="preserve">, </w:t>
      </w:r>
      <w:r w:rsidRPr="00ED4019">
        <w:rPr>
          <w:rStyle w:val="AttributeTok"/>
          <w:rFonts w:ascii="Times New Roman" w:hAnsi="Times New Roman"/>
        </w:rPr>
        <w:t>alpha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loatTok"/>
          <w:rFonts w:ascii="Times New Roman" w:hAnsi="Times New Roman"/>
        </w:rPr>
        <w:t>0.6</w:t>
      </w:r>
      <w:r w:rsidRPr="00ED4019">
        <w:rPr>
          <w:rStyle w:val="NormalTok"/>
          <w:rFonts w:ascii="Times New Roman" w:hAnsi="Times New Roman"/>
        </w:rPr>
        <w:t xml:space="preserve">) </w:t>
      </w:r>
      <w:r w:rsidRPr="00ED4019">
        <w:rPr>
          <w:rStyle w:val="SpecialCharTok"/>
          <w:rFonts w:ascii="Times New Roman" w:hAnsi="Times New Roman"/>
        </w:rPr>
        <w:t>+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</w:t>
      </w:r>
      <w:r w:rsidRPr="00ED4019">
        <w:rPr>
          <w:rStyle w:val="FunctionTok"/>
          <w:rFonts w:ascii="Times New Roman" w:hAnsi="Times New Roman"/>
        </w:rPr>
        <w:t>autolayer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FunctionTok"/>
          <w:rFonts w:ascii="Times New Roman" w:hAnsi="Times New Roman"/>
        </w:rPr>
        <w:t>fitted</w:t>
      </w:r>
      <w:r w:rsidRPr="00ED4019">
        <w:rPr>
          <w:rStyle w:val="NormalTok"/>
          <w:rFonts w:ascii="Times New Roman" w:hAnsi="Times New Roman"/>
        </w:rPr>
        <w:t xml:space="preserve">(best.model.covid19.tsibble), </w:t>
      </w:r>
      <w:r w:rsidRPr="00ED4019">
        <w:rPr>
          <w:rStyle w:val="AttributeTok"/>
          <w:rFonts w:ascii="Times New Roman" w:hAnsi="Times New Roman"/>
        </w:rPr>
        <w:t>lwd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DecValTok"/>
          <w:rFonts w:ascii="Times New Roman" w:hAnsi="Times New Roman"/>
        </w:rPr>
        <w:t>1</w:t>
      </w:r>
      <w:r w:rsidRPr="00ED4019">
        <w:rPr>
          <w:rStyle w:val="NormalTok"/>
          <w:rFonts w:ascii="Times New Roman" w:hAnsi="Times New Roman"/>
        </w:rPr>
        <w:t xml:space="preserve">) </w:t>
      </w:r>
      <w:r w:rsidRPr="00ED4019">
        <w:rPr>
          <w:rStyle w:val="SpecialCharTok"/>
          <w:rFonts w:ascii="Times New Roman" w:hAnsi="Times New Roman"/>
        </w:rPr>
        <w:t>+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</w:t>
      </w:r>
      <w:r w:rsidRPr="00ED4019">
        <w:rPr>
          <w:rStyle w:val="FunctionTok"/>
          <w:rFonts w:ascii="Times New Roman" w:hAnsi="Times New Roman"/>
        </w:rPr>
        <w:t>geom_point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FunctionTok"/>
          <w:rFonts w:ascii="Times New Roman" w:hAnsi="Times New Roman"/>
        </w:rPr>
        <w:t>aes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AttributeTok"/>
          <w:rFonts w:ascii="Times New Roman" w:hAnsi="Times New Roman"/>
        </w:rPr>
        <w:t>x =</w:t>
      </w:r>
      <w:r w:rsidRPr="00ED4019">
        <w:rPr>
          <w:rStyle w:val="NormalTok"/>
          <w:rFonts w:ascii="Times New Roman" w:hAnsi="Times New Roman"/>
        </w:rPr>
        <w:t xml:space="preserve"> date, </w:t>
      </w:r>
      <w:r w:rsidRPr="00ED4019">
        <w:rPr>
          <w:rStyle w:val="AttributeTok"/>
          <w:rFonts w:ascii="Times New Roman" w:hAnsi="Times New Roman"/>
        </w:rPr>
        <w:t>y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`</w:t>
      </w:r>
      <w:r w:rsidRPr="00ED4019">
        <w:rPr>
          <w:rStyle w:val="AttributeTok"/>
          <w:rFonts w:ascii="Times New Roman" w:hAnsi="Times New Roman"/>
        </w:rPr>
        <w:t>0-9</w:t>
      </w:r>
      <w:r w:rsidRPr="00ED4019">
        <w:rPr>
          <w:rStyle w:val="AttributeTok"/>
          <w:rFonts w:ascii="Times New Roman" w:hAnsi="Times New Roman"/>
        </w:rPr>
        <w:t>세</w:t>
      </w:r>
      <w:r w:rsidRPr="00ED4019">
        <w:rPr>
          <w:rStyle w:val="StringTok"/>
          <w:rFonts w:ascii="Times New Roman" w:hAnsi="Times New Roman"/>
        </w:rPr>
        <w:t>`</w:t>
      </w:r>
      <w:r w:rsidRPr="00ED4019">
        <w:rPr>
          <w:rStyle w:val="NormalTok"/>
          <w:rFonts w:ascii="Times New Roman" w:hAnsi="Times New Roman"/>
        </w:rPr>
        <w:t xml:space="preserve">)) </w:t>
      </w:r>
      <w:r w:rsidRPr="00ED4019">
        <w:rPr>
          <w:rStyle w:val="SpecialCharTok"/>
          <w:rFonts w:ascii="Times New Roman" w:hAnsi="Times New Roman"/>
        </w:rPr>
        <w:t>+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</w:t>
      </w:r>
      <w:r w:rsidRPr="00ED4019">
        <w:rPr>
          <w:rStyle w:val="FunctionTok"/>
          <w:rFonts w:ascii="Times New Roman" w:hAnsi="Times New Roman"/>
        </w:rPr>
        <w:t>labs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AttributeTok"/>
          <w:rFonts w:ascii="Times New Roman" w:hAnsi="Times New Roman"/>
        </w:rPr>
        <w:t>title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StringTok"/>
          <w:rFonts w:ascii="Times New Roman" w:hAnsi="Times New Roman"/>
        </w:rPr>
        <w:t>코로나</w:t>
      </w:r>
      <w:r w:rsidRPr="00ED4019">
        <w:rPr>
          <w:rStyle w:val="String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확진자수</w:t>
      </w:r>
      <w:r w:rsidRPr="00ED4019">
        <w:rPr>
          <w:rStyle w:val="String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예측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NormalTok"/>
          <w:rFonts w:ascii="Times New Roman" w:hAnsi="Times New Roman"/>
        </w:rPr>
        <w:t xml:space="preserve">, </w:t>
      </w:r>
      <w:r w:rsidRPr="00ED4019">
        <w:rPr>
          <w:rStyle w:val="AttributeTok"/>
          <w:rFonts w:ascii="Times New Roman" w:hAnsi="Times New Roman"/>
        </w:rPr>
        <w:t>x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'</w:t>
      </w:r>
      <w:commentRangeStart w:id="6215"/>
      <w:r w:rsidRPr="00ED4019">
        <w:rPr>
          <w:rStyle w:val="StringTok"/>
          <w:rFonts w:ascii="Times New Roman" w:hAnsi="Times New Roman"/>
        </w:rPr>
        <w:t>년월일</w:t>
      </w:r>
      <w:commentRangeEnd w:id="6215"/>
      <w:r w:rsidR="00050EE8">
        <w:rPr>
          <w:rStyle w:val="af3"/>
          <w:kern w:val="0"/>
          <w:lang w:eastAsia="en-US"/>
        </w:rPr>
        <w:commentReference w:id="6215"/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NormalTok"/>
          <w:rFonts w:ascii="Times New Roman" w:hAnsi="Times New Roman"/>
        </w:rPr>
        <w:t xml:space="preserve">, </w:t>
      </w:r>
      <w:r w:rsidRPr="00ED4019">
        <w:rPr>
          <w:rStyle w:val="AttributeTok"/>
          <w:rFonts w:ascii="Times New Roman" w:hAnsi="Times New Roman"/>
        </w:rPr>
        <w:t>y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StringTok"/>
          <w:rFonts w:ascii="Times New Roman" w:hAnsi="Times New Roman"/>
        </w:rPr>
        <w:t>확진자수</w:t>
      </w:r>
      <w:r w:rsidRPr="00ED4019">
        <w:rPr>
          <w:rStyle w:val="StringTok"/>
          <w:rFonts w:ascii="Times New Roman" w:hAnsi="Times New Roman"/>
        </w:rPr>
        <w:t>'</w:t>
      </w:r>
      <w:r w:rsidRPr="00ED4019">
        <w:rPr>
          <w:rStyle w:val="NormalTok"/>
          <w:rFonts w:ascii="Times New Roman" w:hAnsi="Times New Roman"/>
        </w:rPr>
        <w:t>)</w:t>
      </w:r>
    </w:p>
    <w:p w14:paraId="17A7A3B8" w14:textId="77777777" w:rsidR="00FD7B2A" w:rsidRPr="00ED4019" w:rsidRDefault="00FD7B2A">
      <w:pPr>
        <w:pStyle w:val="Figure"/>
        <w:jc w:val="both"/>
        <w:rPr>
          <w:rFonts w:ascii="Times New Roman" w:hAnsi="Times New Roman"/>
        </w:rPr>
        <w:pPrChange w:id="6216" w:author="제이펍 출판사" w:date="2021-03-14T15:57:00Z">
          <w:pPr>
            <w:pStyle w:val="Figure"/>
          </w:pPr>
        </w:pPrChange>
      </w:pPr>
      <w:r w:rsidRPr="00ED4019">
        <w:rPr>
          <w:rFonts w:ascii="Times New Roman" w:hAnsi="Times New Roman"/>
          <w:noProof/>
          <w:lang w:eastAsia="ko-KR"/>
        </w:rPr>
        <w:lastRenderedPageBreak/>
        <w:drawing>
          <wp:inline distT="0" distB="0" distL="0" distR="0" wp14:anchorId="2A0CAC16" wp14:editId="4332A0DB">
            <wp:extent cx="4572000" cy="3657600"/>
            <wp:effectExtent l="0" t="0" r="0" b="0"/>
            <wp:docPr id="186" name="그림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"/>
                    <pic:cNvPicPr>
                      <a:picLocks noChangeAspect="1" noChangeArrowheads="1"/>
                    </pic:cNvPicPr>
                  </pic:nvPicPr>
                  <pic:blipFill>
                    <a:blip r:embed="rId19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54089FC" w14:textId="77777777" w:rsidR="00FD7B2A" w:rsidRPr="00ED4019" w:rsidRDefault="00FD7B2A">
      <w:pPr>
        <w:pStyle w:val="a6"/>
        <w:jc w:val="both"/>
        <w:rPr>
          <w:rFonts w:ascii="Times New Roman" w:hAnsi="Times New Roman"/>
        </w:rPr>
        <w:pPrChange w:id="6217" w:author="제이펍 출판사" w:date="2021-03-14T15:57:00Z">
          <w:pPr>
            <w:pStyle w:val="a6"/>
            <w:jc w:val="center"/>
          </w:pPr>
        </w:pPrChange>
      </w:pPr>
      <w:commentRangeStart w:id="6218"/>
      <w:r w:rsidRPr="00ED4019">
        <w:rPr>
          <w:rFonts w:ascii="Times New Roman" w:hAnsi="Times New Roman" w:hint="eastAsia"/>
        </w:rPr>
        <w:t>그림</w:t>
      </w:r>
      <w:r w:rsidRPr="00ED4019">
        <w:rPr>
          <w:rFonts w:ascii="Times New Roman" w:hAnsi="Times New Roman" w:hint="eastAsia"/>
        </w:rPr>
        <w:t xml:space="preserve"> </w:t>
      </w:r>
      <w:r w:rsidRPr="00ED4019">
        <w:rPr>
          <w:rFonts w:ascii="Times New Roman" w:hAnsi="Times New Roman"/>
        </w:rPr>
        <w:t>7-10</w:t>
      </w:r>
      <w:commentRangeEnd w:id="6218"/>
      <w:r w:rsidR="00050EE8">
        <w:rPr>
          <w:rStyle w:val="af3"/>
          <w:i w:val="0"/>
        </w:rPr>
        <w:commentReference w:id="6218"/>
      </w:r>
    </w:p>
    <w:p w14:paraId="67FA4E9A" w14:textId="7EC2D23B" w:rsidR="00FD7B2A" w:rsidRDefault="00FD7B2A">
      <w:pPr>
        <w:pStyle w:val="comment"/>
        <w:ind w:left="400"/>
        <w:jc w:val="both"/>
        <w:pPrChange w:id="6219" w:author="제이펍 출판사" w:date="2021-03-14T15:57:00Z">
          <w:pPr>
            <w:pStyle w:val="comment"/>
            <w:ind w:left="400"/>
          </w:pPr>
        </w:pPrChange>
      </w:pPr>
      <w:del w:id="6220" w:author="제이펍 출판사" w:date="2021-03-14T20:41:00Z">
        <w:r w:rsidDel="001B4014">
          <w:delText>코드설명</w:delText>
        </w:r>
      </w:del>
      <w:ins w:id="6221" w:author="제이펍 출판사" w:date="2021-03-14T20:41:00Z">
        <w:r w:rsidR="001B4014">
          <w:t>코드 설명</w:t>
        </w:r>
      </w:ins>
    </w:p>
    <w:p w14:paraId="08A663C8" w14:textId="77777777" w:rsidR="00FD7B2A" w:rsidRDefault="00FD7B2A">
      <w:pPr>
        <w:pStyle w:val="comment"/>
        <w:numPr>
          <w:ilvl w:val="0"/>
          <w:numId w:val="41"/>
        </w:numPr>
        <w:jc w:val="both"/>
        <w:pPrChange w:id="6222" w:author="제이펍 출판사" w:date="2021-03-14T15:57:00Z">
          <w:pPr>
            <w:pStyle w:val="comment"/>
            <w:numPr>
              <w:numId w:val="41"/>
            </w:numPr>
            <w:ind w:left="760" w:hanging="360"/>
          </w:pPr>
        </w:pPrChange>
      </w:pPr>
      <w:r>
        <w:t xml:space="preserve">가장 RMSE가 낮은 두 모델이 담긴 best.model.covid19.by.age.tsibble </w:t>
      </w:r>
      <w:r w:rsidRPr="00ED4019">
        <w:rPr>
          <w:rStyle w:val="VerbatimChar"/>
          <w:rFonts w:ascii="Times New Roman" w:hAnsi="Times New Roman"/>
        </w:rPr>
        <w:t>%</w:t>
      </w:r>
      <w:proofErr w:type="gramStart"/>
      <w:r w:rsidRPr="00ED4019">
        <w:rPr>
          <w:rStyle w:val="VerbatimChar"/>
          <w:rFonts w:ascii="Times New Roman" w:hAnsi="Times New Roman"/>
        </w:rPr>
        <w:t>&gt;%</w:t>
      </w:r>
      <w:proofErr w:type="gramEnd"/>
      <w:r>
        <w:t xml:space="preserve">을 사용하여 </w:t>
      </w:r>
      <w:r w:rsidRPr="00ED4019">
        <w:rPr>
          <w:rStyle w:val="VerbatimChar"/>
          <w:rFonts w:ascii="Times New Roman" w:hAnsi="Times New Roman"/>
        </w:rPr>
        <w:t>forecast()</w:t>
      </w:r>
      <w:r>
        <w:t>에 전달.</w:t>
      </w:r>
    </w:p>
    <w:p w14:paraId="724EB077" w14:textId="75E10E11" w:rsidR="00FD7B2A" w:rsidRDefault="00FD7B2A">
      <w:pPr>
        <w:pStyle w:val="comment"/>
        <w:numPr>
          <w:ilvl w:val="0"/>
          <w:numId w:val="41"/>
        </w:numPr>
        <w:jc w:val="both"/>
        <w:rPr>
          <w:lang w:eastAsia="ko-KR"/>
        </w:rPr>
        <w:pPrChange w:id="6223" w:author="제이펍 출판사" w:date="2021-03-14T15:57:00Z">
          <w:pPr>
            <w:pStyle w:val="comment"/>
            <w:numPr>
              <w:numId w:val="41"/>
            </w:numPr>
            <w:ind w:left="760" w:hanging="360"/>
          </w:pPr>
        </w:pPrChange>
      </w:pPr>
      <w:r w:rsidRPr="00ED4019">
        <w:rPr>
          <w:rStyle w:val="VerbatimChar"/>
          <w:rFonts w:ascii="Times New Roman" w:hAnsi="Times New Roman"/>
          <w:lang w:eastAsia="ko-KR"/>
        </w:rPr>
        <w:t>forecast()</w:t>
      </w:r>
      <w:r>
        <w:rPr>
          <w:lang w:eastAsia="ko-KR"/>
        </w:rPr>
        <w:t xml:space="preserve"> 결과를 </w:t>
      </w:r>
      <w:r w:rsidRPr="00ED4019">
        <w:rPr>
          <w:rStyle w:val="VerbatimChar"/>
          <w:rFonts w:ascii="Times New Roman" w:hAnsi="Times New Roman"/>
          <w:lang w:eastAsia="ko-KR"/>
        </w:rPr>
        <w:t>%&gt;%</w:t>
      </w:r>
      <w:r>
        <w:rPr>
          <w:lang w:eastAsia="ko-KR"/>
        </w:rPr>
        <w:t xml:space="preserve">를 사용하여 </w:t>
      </w:r>
      <w:r w:rsidRPr="00ED4019">
        <w:rPr>
          <w:rStyle w:val="VerbatimChar"/>
          <w:rFonts w:ascii="Times New Roman" w:hAnsi="Times New Roman"/>
          <w:lang w:eastAsia="ko-KR"/>
        </w:rPr>
        <w:t>autoplot()</w:t>
      </w:r>
      <w:r>
        <w:rPr>
          <w:lang w:eastAsia="ko-KR"/>
        </w:rPr>
        <w:t>에 전달하는데 원본</w:t>
      </w:r>
      <w:ins w:id="6224" w:author="user" w:date="2021-03-23T14:23:00Z">
        <w:r w:rsidR="00050EE8">
          <w:rPr>
            <w:rFonts w:hint="eastAsia"/>
            <w:lang w:eastAsia="ko-KR"/>
          </w:rPr>
          <w:t xml:space="preserve"> </w:t>
        </w:r>
      </w:ins>
      <w:r>
        <w:rPr>
          <w:lang w:eastAsia="ko-KR"/>
        </w:rPr>
        <w:t>데이터를 같이 plot하기 위해 원본</w:t>
      </w:r>
      <w:ins w:id="6225" w:author="user" w:date="2021-03-23T14:23:00Z">
        <w:r w:rsidR="00050EE8">
          <w:rPr>
            <w:rFonts w:hint="eastAsia"/>
            <w:lang w:eastAsia="ko-KR"/>
          </w:rPr>
          <w:t xml:space="preserve"> </w:t>
        </w:r>
      </w:ins>
      <w:r>
        <w:rPr>
          <w:lang w:eastAsia="ko-KR"/>
        </w:rPr>
        <w:t>데이터인 fill.covid19.by.age.tsibble 넣어</w:t>
      </w:r>
      <w:ins w:id="6226" w:author="user" w:date="2021-03-23T14:23:00Z">
        <w:r w:rsidR="00050EE8">
          <w:rPr>
            <w:rFonts w:hint="eastAsia"/>
            <w:lang w:eastAsia="ko-KR"/>
          </w:rPr>
          <w:t xml:space="preserve"> </w:t>
        </w:r>
      </w:ins>
      <w:r>
        <w:rPr>
          <w:lang w:eastAsia="ko-KR"/>
        </w:rPr>
        <w:t>주고</w:t>
      </w:r>
      <w:ins w:id="6227" w:author="user" w:date="2021-03-23T14:23:00Z">
        <w:r w:rsidR="00050EE8">
          <w:rPr>
            <w:rFonts w:hint="eastAsia"/>
            <w:lang w:eastAsia="ko-KR"/>
          </w:rPr>
          <w:t>,</w:t>
        </w:r>
      </w:ins>
      <w:r>
        <w:rPr>
          <w:lang w:eastAsia="ko-KR"/>
        </w:rPr>
        <w:t xml:space="preserve"> 예측 범위를 투명하게 설정하기 위해 </w:t>
      </w:r>
      <w:r w:rsidRPr="00ED4019">
        <w:rPr>
          <w:rStyle w:val="VerbatimChar"/>
          <w:rFonts w:ascii="Times New Roman" w:hAnsi="Times New Roman"/>
          <w:lang w:eastAsia="ko-KR"/>
        </w:rPr>
        <w:t>alpha = 0.6</w:t>
      </w:r>
      <w:r>
        <w:rPr>
          <w:lang w:eastAsia="ko-KR"/>
        </w:rPr>
        <w:t xml:space="preserve">로 설정, 예측치 라인을 좀 두껍게 해주기 위해 </w:t>
      </w:r>
      <w:r w:rsidRPr="00ED4019">
        <w:rPr>
          <w:rStyle w:val="VerbatimChar"/>
          <w:rFonts w:ascii="Times New Roman" w:hAnsi="Times New Roman"/>
          <w:lang w:eastAsia="ko-KR"/>
        </w:rPr>
        <w:t>lwd = 1</w:t>
      </w:r>
      <w:r>
        <w:rPr>
          <w:lang w:eastAsia="ko-KR"/>
        </w:rPr>
        <w:t>로 설정.</w:t>
      </w:r>
    </w:p>
    <w:p w14:paraId="4FD4CA01" w14:textId="2618A879" w:rsidR="00FD7B2A" w:rsidRDefault="00FD7B2A">
      <w:pPr>
        <w:pStyle w:val="comment"/>
        <w:numPr>
          <w:ilvl w:val="0"/>
          <w:numId w:val="41"/>
        </w:numPr>
        <w:jc w:val="both"/>
        <w:rPr>
          <w:lang w:eastAsia="ko-KR"/>
        </w:rPr>
        <w:pPrChange w:id="6228" w:author="제이펍 출판사" w:date="2021-03-14T15:57:00Z">
          <w:pPr>
            <w:pStyle w:val="comment"/>
            <w:numPr>
              <w:numId w:val="41"/>
            </w:numPr>
            <w:ind w:left="760" w:hanging="360"/>
          </w:pPr>
        </w:pPrChange>
      </w:pPr>
      <w:r w:rsidRPr="00ED4019">
        <w:rPr>
          <w:rStyle w:val="VerbatimChar"/>
          <w:rFonts w:ascii="Times New Roman" w:hAnsi="Times New Roman"/>
          <w:lang w:eastAsia="ko-KR"/>
        </w:rPr>
        <w:t>autolayer()</w:t>
      </w:r>
      <w:r>
        <w:rPr>
          <w:lang w:eastAsia="ko-KR"/>
        </w:rPr>
        <w:t xml:space="preserve">를 사용하여 </w:t>
      </w:r>
      <w:del w:id="6229" w:author="제이펍 출판사" w:date="2021-03-14T18:26:00Z">
        <w:r w:rsidDel="002A2B40">
          <w:rPr>
            <w:lang w:eastAsia="ko-KR"/>
          </w:rPr>
          <w:delText>두가지</w:delText>
        </w:r>
      </w:del>
      <w:ins w:id="6230" w:author="제이펍 출판사" w:date="2021-03-14T18:26:00Z">
        <w:r w:rsidR="002A2B40">
          <w:rPr>
            <w:lang w:eastAsia="ko-KR"/>
          </w:rPr>
          <w:t>두 가지</w:t>
        </w:r>
      </w:ins>
      <w:r>
        <w:rPr>
          <w:lang w:eastAsia="ko-KR"/>
        </w:rPr>
        <w:t xml:space="preserve"> 모델의 적합값(</w:t>
      </w:r>
      <w:r w:rsidRPr="00ED4019">
        <w:rPr>
          <w:rStyle w:val="VerbatimChar"/>
          <w:rFonts w:ascii="Times New Roman" w:hAnsi="Times New Roman"/>
          <w:lang w:eastAsia="ko-KR"/>
        </w:rPr>
        <w:t>fitted(best.model.covid19.by.age.tsibble)</w:t>
      </w:r>
      <w:r>
        <w:rPr>
          <w:lang w:eastAsia="ko-KR"/>
        </w:rPr>
        <w:t>)을 그려</w:t>
      </w:r>
      <w:ins w:id="6231" w:author="user" w:date="2021-03-23T14:23:00Z">
        <w:r w:rsidR="00050EE8">
          <w:rPr>
            <w:rFonts w:hint="eastAsia"/>
            <w:lang w:eastAsia="ko-KR"/>
          </w:rPr>
          <w:t xml:space="preserve"> </w:t>
        </w:r>
      </w:ins>
      <w:r>
        <w:rPr>
          <w:lang w:eastAsia="ko-KR"/>
        </w:rPr>
        <w:t>주고</w:t>
      </w:r>
      <w:ins w:id="6232" w:author="user" w:date="2021-03-23T14:24:00Z">
        <w:r w:rsidR="00050EE8">
          <w:rPr>
            <w:rFonts w:hint="eastAsia"/>
            <w:lang w:eastAsia="ko-KR"/>
          </w:rPr>
          <w:t>,</w:t>
        </w:r>
      </w:ins>
      <w:r>
        <w:rPr>
          <w:lang w:eastAsia="ko-KR"/>
        </w:rPr>
        <w:t xml:space="preserve"> 예측</w:t>
      </w:r>
      <w:ins w:id="6233" w:author="user" w:date="2021-03-23T14:23:00Z">
        <w:r w:rsidR="00050EE8">
          <w:rPr>
            <w:rFonts w:hint="eastAsia"/>
            <w:lang w:eastAsia="ko-KR"/>
          </w:rPr>
          <w:t xml:space="preserve"> </w:t>
        </w:r>
      </w:ins>
      <w:r>
        <w:rPr>
          <w:lang w:eastAsia="ko-KR"/>
        </w:rPr>
        <w:t>라인의 두께를 설정(</w:t>
      </w:r>
      <w:r w:rsidRPr="00ED4019">
        <w:rPr>
          <w:rStyle w:val="VerbatimChar"/>
          <w:rFonts w:ascii="Times New Roman" w:hAnsi="Times New Roman"/>
          <w:lang w:eastAsia="ko-KR"/>
        </w:rPr>
        <w:t>lwd = 1</w:t>
      </w:r>
      <w:r>
        <w:rPr>
          <w:lang w:eastAsia="ko-KR"/>
        </w:rPr>
        <w:t>).</w:t>
      </w:r>
    </w:p>
    <w:p w14:paraId="31565D1C" w14:textId="1B03E72D" w:rsidR="00FD7B2A" w:rsidRDefault="00FD7B2A">
      <w:pPr>
        <w:pStyle w:val="comment"/>
        <w:numPr>
          <w:ilvl w:val="0"/>
          <w:numId w:val="41"/>
        </w:numPr>
        <w:jc w:val="both"/>
        <w:rPr>
          <w:lang w:eastAsia="ko-KR"/>
        </w:rPr>
        <w:pPrChange w:id="6234" w:author="제이펍 출판사" w:date="2021-03-14T15:57:00Z">
          <w:pPr>
            <w:pStyle w:val="comment"/>
            <w:numPr>
              <w:numId w:val="41"/>
            </w:numPr>
            <w:ind w:left="760" w:hanging="360"/>
          </w:pPr>
        </w:pPrChange>
      </w:pPr>
      <w:r w:rsidRPr="00ED4019">
        <w:rPr>
          <w:rStyle w:val="VerbatimChar"/>
          <w:rFonts w:ascii="Times New Roman" w:hAnsi="Times New Roman"/>
          <w:lang w:eastAsia="ko-KR"/>
        </w:rPr>
        <w:t>geom_point()</w:t>
      </w:r>
      <w:r>
        <w:rPr>
          <w:lang w:eastAsia="ko-KR"/>
        </w:rPr>
        <w:t>로 원본</w:t>
      </w:r>
      <w:ins w:id="6235" w:author="user" w:date="2021-03-23T14:24:00Z">
        <w:r w:rsidR="00050EE8">
          <w:rPr>
            <w:rFonts w:hint="eastAsia"/>
            <w:lang w:eastAsia="ko-KR"/>
          </w:rPr>
          <w:t xml:space="preserve"> </w:t>
        </w:r>
      </w:ins>
      <w:r>
        <w:rPr>
          <w:lang w:eastAsia="ko-KR"/>
        </w:rPr>
        <w:t>데이터들의 정확한 지점을 표기.</w:t>
      </w:r>
    </w:p>
    <w:p w14:paraId="593EBF5B" w14:textId="7FC86C2E" w:rsidR="00FD7B2A" w:rsidRDefault="00FD7B2A">
      <w:pPr>
        <w:pStyle w:val="comment"/>
        <w:numPr>
          <w:ilvl w:val="0"/>
          <w:numId w:val="41"/>
        </w:numPr>
        <w:jc w:val="both"/>
        <w:rPr>
          <w:lang w:eastAsia="ko-KR"/>
        </w:rPr>
        <w:pPrChange w:id="6236" w:author="제이펍 출판사" w:date="2021-03-14T15:57:00Z">
          <w:pPr>
            <w:pStyle w:val="comment"/>
            <w:numPr>
              <w:numId w:val="41"/>
            </w:numPr>
            <w:ind w:left="760" w:hanging="360"/>
          </w:pPr>
        </w:pPrChange>
      </w:pPr>
      <w:r w:rsidRPr="00ED4019">
        <w:rPr>
          <w:rStyle w:val="VerbatimChar"/>
          <w:rFonts w:ascii="Times New Roman" w:hAnsi="Times New Roman"/>
          <w:lang w:eastAsia="ko-KR"/>
        </w:rPr>
        <w:t>labs()</w:t>
      </w:r>
      <w:r>
        <w:rPr>
          <w:lang w:eastAsia="ko-KR"/>
        </w:rPr>
        <w:t>를 사용하여 plot 제목과 축</w:t>
      </w:r>
      <w:ins w:id="6237" w:author="user" w:date="2021-03-23T14:24:00Z">
        <w:r w:rsidR="00050EE8">
          <w:rPr>
            <w:rFonts w:hint="eastAsia"/>
            <w:lang w:eastAsia="ko-KR"/>
          </w:rPr>
          <w:t xml:space="preserve"> </w:t>
        </w:r>
      </w:ins>
      <w:r>
        <w:rPr>
          <w:lang w:eastAsia="ko-KR"/>
        </w:rPr>
        <w:t>제목을 설정.</w:t>
      </w:r>
    </w:p>
    <w:p w14:paraId="573FEB23" w14:textId="68326A4E" w:rsidR="00FD7B2A" w:rsidRDefault="00050EE8">
      <w:pPr>
        <w:pStyle w:val="1"/>
        <w:numPr>
          <w:ilvl w:val="0"/>
          <w:numId w:val="0"/>
        </w:numPr>
        <w:jc w:val="both"/>
        <w:rPr>
          <w:lang w:eastAsia="ko-KR"/>
        </w:rPr>
        <w:pPrChange w:id="6238" w:author="user" w:date="2021-03-23T14:24:00Z">
          <w:pPr>
            <w:pStyle w:val="1"/>
          </w:pPr>
        </w:pPrChange>
      </w:pPr>
      <w:bookmarkStart w:id="6239" w:name="modeltime-framework"/>
      <w:bookmarkEnd w:id="5779"/>
      <w:bookmarkEnd w:id="6139"/>
      <w:ins w:id="6240" w:author="user" w:date="2021-03-23T14:24:00Z">
        <w:r>
          <w:rPr>
            <w:rFonts w:hint="eastAsia"/>
            <w:lang w:eastAsia="ko-KR"/>
          </w:rPr>
          <w:t xml:space="preserve">7.3 </w:t>
        </w:r>
      </w:ins>
      <w:r w:rsidR="00FD7B2A">
        <w:rPr>
          <w:lang w:eastAsia="ko-KR"/>
        </w:rPr>
        <w:t xml:space="preserve">modeltime </w:t>
      </w:r>
      <w:del w:id="6241" w:author="user" w:date="2021-03-23T14:24:00Z">
        <w:r w:rsidR="00FD7B2A" w:rsidDel="00050EE8">
          <w:rPr>
            <w:rFonts w:hint="eastAsia"/>
            <w:lang w:eastAsia="ko-KR"/>
          </w:rPr>
          <w:delText>framework</w:delText>
        </w:r>
      </w:del>
      <w:ins w:id="6242" w:author="user" w:date="2021-03-23T14:24:00Z">
        <w:r>
          <w:rPr>
            <w:rFonts w:hint="eastAsia"/>
            <w:lang w:eastAsia="ko-KR"/>
          </w:rPr>
          <w:t>프레임워크</w:t>
        </w:r>
      </w:ins>
    </w:p>
    <w:p w14:paraId="4A2C78D4" w14:textId="0024E7AF" w:rsidR="00FD7B2A" w:rsidRPr="00ED4019" w:rsidDel="00C830E8" w:rsidRDefault="00FD7B2A">
      <w:pPr>
        <w:jc w:val="both"/>
        <w:rPr>
          <w:del w:id="6243" w:author="user" w:date="2021-03-23T14:43:00Z"/>
          <w:rFonts w:ascii="Times New Roman" w:hAnsi="Times New Roman"/>
          <w:lang w:eastAsia="ko-KR"/>
        </w:rPr>
        <w:pPrChange w:id="6244" w:author="제이펍 출판사" w:date="2021-03-14T15:57:00Z">
          <w:pPr/>
        </w:pPrChange>
      </w:pPr>
      <w:r w:rsidRPr="00ED4019">
        <w:rPr>
          <w:rStyle w:val="VerbatimChar"/>
          <w:rFonts w:ascii="Times New Roman" w:hAnsi="Times New Roman"/>
          <w:lang w:eastAsia="ko-KR"/>
        </w:rPr>
        <w:t>modeltime</w:t>
      </w:r>
      <w:r w:rsidRPr="00ED4019">
        <w:rPr>
          <w:rFonts w:ascii="Times New Roman" w:hAnsi="Times New Roman"/>
          <w:lang w:eastAsia="ko-KR"/>
        </w:rPr>
        <w:t>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머신러닝에서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주로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사용하는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모델</w:t>
      </w:r>
      <w:r w:rsidRPr="00ED4019">
        <w:rPr>
          <w:rFonts w:ascii="Times New Roman" w:hAnsi="Times New Roman" w:hint="eastAsia"/>
          <w:lang w:eastAsia="ko-KR"/>
        </w:rPr>
        <w:t>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전통적인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시계열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모델을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통합</w:t>
      </w:r>
      <w:r w:rsidRPr="00ED4019">
        <w:rPr>
          <w:rFonts w:ascii="Times New Roman" w:hAnsi="Times New Roman" w:hint="eastAsia"/>
          <w:lang w:eastAsia="ko-KR"/>
        </w:rPr>
        <w:t>하여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시계열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모델을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빠르게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개발하고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테스트하기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위해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설계된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새로운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프레임워크</w:t>
      </w:r>
      <w:del w:id="6245" w:author="user" w:date="2021-03-23T14:43:00Z">
        <w:r w:rsidRPr="00ED4019" w:rsidDel="00C830E8">
          <w:rPr>
            <w:rFonts w:ascii="Times New Roman" w:hAnsi="Times New Roman"/>
            <w:lang w:eastAsia="ko-KR"/>
          </w:rPr>
          <w:delText>이</w:delText>
        </w:r>
      </w:del>
      <w:r w:rsidRPr="00ED4019">
        <w:rPr>
          <w:rFonts w:ascii="Times New Roman" w:hAnsi="Times New Roman"/>
          <w:lang w:eastAsia="ko-KR"/>
        </w:rPr>
        <w:t>다</w:t>
      </w:r>
      <w:r w:rsidRPr="00ED4019">
        <w:rPr>
          <w:rFonts w:ascii="Times New Roman" w:hAnsi="Times New Roman"/>
          <w:lang w:eastAsia="ko-KR"/>
        </w:rPr>
        <w:t>.</w:t>
      </w:r>
      <w:ins w:id="6246" w:author="user" w:date="2021-03-23T14:43:00Z">
        <w:r w:rsidR="00C830E8">
          <w:rPr>
            <w:rFonts w:ascii="Times New Roman" w:hAnsi="Times New Roman" w:hint="eastAsia"/>
            <w:lang w:eastAsia="ko-KR"/>
          </w:rPr>
          <w:t xml:space="preserve"> </w:t>
        </w:r>
      </w:ins>
    </w:p>
    <w:p w14:paraId="27243210" w14:textId="108120C4" w:rsidR="00FD7B2A" w:rsidRPr="00ED4019" w:rsidDel="00C830E8" w:rsidRDefault="00FD7B2A">
      <w:pPr>
        <w:jc w:val="both"/>
        <w:rPr>
          <w:del w:id="6247" w:author="user" w:date="2021-03-23T14:44:00Z"/>
          <w:rFonts w:ascii="Times New Roman" w:hAnsi="Times New Roman"/>
          <w:lang w:eastAsia="ko-KR"/>
        </w:rPr>
        <w:pPrChange w:id="6248" w:author="user" w:date="2021-03-23T14:43:00Z">
          <w:pPr>
            <w:pStyle w:val="a0"/>
          </w:pPr>
        </w:pPrChange>
      </w:pPr>
      <w:r w:rsidRPr="00ED4019">
        <w:rPr>
          <w:rStyle w:val="VerbatimChar"/>
          <w:rFonts w:ascii="Times New Roman" w:hAnsi="Times New Roman"/>
          <w:lang w:eastAsia="ko-KR"/>
        </w:rPr>
        <w:t>modeltime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프레임워크는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미국의</w:t>
      </w:r>
      <w:r w:rsidRPr="00ED4019">
        <w:rPr>
          <w:rFonts w:ascii="Times New Roman" w:hAnsi="Times New Roman"/>
          <w:lang w:eastAsia="ko-KR"/>
        </w:rPr>
        <w:t xml:space="preserve"> </w:t>
      </w:r>
      <w:ins w:id="6249" w:author="user" w:date="2021-03-23T14:43:00Z">
        <w:r w:rsidR="00C830E8">
          <w:rPr>
            <w:rFonts w:ascii="Times New Roman" w:hAnsi="Times New Roman" w:hint="eastAsia"/>
            <w:lang w:eastAsia="ko-KR"/>
          </w:rPr>
          <w:t>비즈니스</w:t>
        </w:r>
        <w:r w:rsidR="00C830E8">
          <w:rPr>
            <w:rFonts w:ascii="Times New Roman" w:hAnsi="Times New Roman" w:hint="eastAsia"/>
            <w:lang w:eastAsia="ko-KR"/>
          </w:rPr>
          <w:t xml:space="preserve"> </w:t>
        </w:r>
        <w:r w:rsidR="00C830E8">
          <w:rPr>
            <w:rFonts w:ascii="Times New Roman" w:hAnsi="Times New Roman" w:hint="eastAsia"/>
            <w:lang w:eastAsia="ko-KR"/>
          </w:rPr>
          <w:t>사이언스</w:t>
        </w:r>
        <w:r w:rsidR="00C830E8">
          <w:rPr>
            <w:rFonts w:ascii="Times New Roman" w:hAnsi="Times New Roman" w:hint="eastAsia"/>
            <w:lang w:eastAsia="ko-KR"/>
          </w:rPr>
          <w:t>(</w:t>
        </w:r>
      </w:ins>
      <w:r w:rsidRPr="00ED4019">
        <w:rPr>
          <w:rFonts w:ascii="Times New Roman" w:hAnsi="Times New Roman"/>
          <w:lang w:eastAsia="ko-KR"/>
        </w:rPr>
        <w:t>Business Science</w:t>
      </w:r>
      <w:ins w:id="6250" w:author="user" w:date="2021-03-23T14:43:00Z">
        <w:r w:rsidR="00C830E8">
          <w:rPr>
            <w:rFonts w:ascii="Times New Roman" w:hAnsi="Times New Roman" w:hint="eastAsia"/>
            <w:lang w:eastAsia="ko-KR"/>
          </w:rPr>
          <w:t>)</w:t>
        </w:r>
      </w:ins>
      <w:r w:rsidRPr="00ED4019">
        <w:rPr>
          <w:rFonts w:ascii="Times New Roman" w:hAnsi="Times New Roman"/>
          <w:lang w:eastAsia="ko-KR"/>
        </w:rPr>
        <w:t>에서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개발한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시계열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전용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분석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프레임워크로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Style w:val="VerbatimChar"/>
          <w:rFonts w:ascii="Times New Roman" w:hAnsi="Times New Roman"/>
          <w:lang w:eastAsia="ko-KR"/>
        </w:rPr>
        <w:t>tidymodel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생태계를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기본으로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제작되었다</w:t>
      </w:r>
      <w:r w:rsidRPr="00ED4019">
        <w:rPr>
          <w:rFonts w:ascii="Times New Roman" w:hAnsi="Times New Roman"/>
          <w:lang w:eastAsia="ko-KR"/>
        </w:rPr>
        <w:t xml:space="preserve">. tidymodel </w:t>
      </w:r>
      <w:r w:rsidRPr="00ED4019">
        <w:rPr>
          <w:rFonts w:ascii="Times New Roman" w:hAnsi="Times New Roman"/>
          <w:lang w:eastAsia="ko-KR"/>
        </w:rPr>
        <w:t>프레임워크를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활용하기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때문에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Style w:val="VerbatimChar"/>
          <w:rFonts w:ascii="Times New Roman" w:hAnsi="Times New Roman"/>
          <w:lang w:eastAsia="ko-KR"/>
        </w:rPr>
        <w:t>tidymodel</w:t>
      </w:r>
      <w:r w:rsidRPr="00ED4019">
        <w:rPr>
          <w:rFonts w:ascii="Times New Roman" w:hAnsi="Times New Roman"/>
          <w:lang w:eastAsia="ko-KR"/>
        </w:rPr>
        <w:t>에서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포함하고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lastRenderedPageBreak/>
        <w:t>있는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Style w:val="VerbatimChar"/>
          <w:rFonts w:ascii="Times New Roman" w:hAnsi="Times New Roman"/>
          <w:lang w:eastAsia="ko-KR"/>
        </w:rPr>
        <w:t>tidymodel</w:t>
      </w:r>
      <w:r w:rsidRPr="00ED4019">
        <w:rPr>
          <w:rFonts w:ascii="Times New Roman" w:hAnsi="Times New Roman"/>
          <w:lang w:eastAsia="ko-KR"/>
        </w:rPr>
        <w:t xml:space="preserve">, </w:t>
      </w:r>
      <w:r w:rsidRPr="00ED4019">
        <w:rPr>
          <w:rStyle w:val="VerbatimChar"/>
          <w:rFonts w:ascii="Times New Roman" w:hAnsi="Times New Roman"/>
          <w:lang w:eastAsia="ko-KR"/>
        </w:rPr>
        <w:t>parship</w:t>
      </w:r>
      <w:r w:rsidRPr="00ED4019">
        <w:rPr>
          <w:rFonts w:ascii="Times New Roman" w:hAnsi="Times New Roman"/>
          <w:lang w:eastAsia="ko-KR"/>
        </w:rPr>
        <w:t xml:space="preserve">, </w:t>
      </w:r>
      <w:r w:rsidRPr="00ED4019">
        <w:rPr>
          <w:rStyle w:val="VerbatimChar"/>
          <w:rFonts w:ascii="Times New Roman" w:hAnsi="Times New Roman"/>
          <w:lang w:eastAsia="ko-KR"/>
        </w:rPr>
        <w:t>rsample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등의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패키지</w:t>
      </w:r>
      <w:del w:id="6251" w:author="user" w:date="2021-03-23T14:44:00Z">
        <w:r w:rsidRPr="00ED4019" w:rsidDel="00C830E8">
          <w:rPr>
            <w:rFonts w:ascii="Times New Roman" w:hAnsi="Times New Roman" w:hint="eastAsia"/>
            <w:lang w:eastAsia="ko-KR"/>
          </w:rPr>
          <w:delText>의</w:delText>
        </w:r>
      </w:del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기능을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사용한다</w:t>
      </w:r>
      <w:r w:rsidRPr="00ED4019">
        <w:rPr>
          <w:rFonts w:ascii="Times New Roman" w:hAnsi="Times New Roman"/>
          <w:lang w:eastAsia="ko-KR"/>
        </w:rPr>
        <w:t>.</w:t>
      </w:r>
      <w:ins w:id="6252" w:author="user" w:date="2021-03-23T14:44:00Z">
        <w:r w:rsidR="00C830E8">
          <w:rPr>
            <w:rFonts w:ascii="Times New Roman" w:hAnsi="Times New Roman" w:hint="eastAsia"/>
            <w:lang w:eastAsia="ko-KR"/>
          </w:rPr>
          <w:t xml:space="preserve"> </w:t>
        </w:r>
      </w:ins>
    </w:p>
    <w:p w14:paraId="32A14982" w14:textId="6802C2BE" w:rsidR="00FD7B2A" w:rsidRPr="00ED4019" w:rsidRDefault="00FD7B2A">
      <w:pPr>
        <w:jc w:val="both"/>
        <w:rPr>
          <w:rFonts w:ascii="Times New Roman" w:hAnsi="Times New Roman"/>
          <w:lang w:eastAsia="ko-KR"/>
        </w:rPr>
        <w:pPrChange w:id="6253" w:author="user" w:date="2021-03-23T14:44:00Z">
          <w:pPr>
            <w:pStyle w:val="a0"/>
          </w:pPr>
        </w:pPrChange>
      </w:pPr>
      <w:r w:rsidRPr="00ED4019">
        <w:rPr>
          <w:rFonts w:ascii="Times New Roman" w:hAnsi="Times New Roman"/>
          <w:lang w:eastAsia="ko-KR"/>
        </w:rPr>
        <w:t>modeltime</w:t>
      </w:r>
      <w:r w:rsidRPr="00ED4019">
        <w:rPr>
          <w:rFonts w:ascii="Times New Roman" w:hAnsi="Times New Roman"/>
          <w:lang w:eastAsia="ko-KR"/>
        </w:rPr>
        <w:t>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다음</w:t>
      </w:r>
      <w:ins w:id="6254" w:author="user" w:date="2021-03-23T14:44:00Z">
        <w:r w:rsidR="00C830E8">
          <w:rPr>
            <w:rFonts w:ascii="Times New Roman" w:hAnsi="Times New Roman" w:hint="eastAsia"/>
            <w:lang w:eastAsia="ko-KR"/>
          </w:rPr>
          <w:t xml:space="preserve"> </w:t>
        </w:r>
      </w:ins>
      <w:r w:rsidRPr="00ED4019">
        <w:rPr>
          <w:rFonts w:ascii="Times New Roman" w:hAnsi="Times New Roman"/>
          <w:lang w:eastAsia="ko-KR"/>
        </w:rPr>
        <w:t>같은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장점이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있다</w:t>
      </w:r>
      <w:r w:rsidRPr="00ED4019">
        <w:rPr>
          <w:rFonts w:ascii="Times New Roman" w:hAnsi="Times New Roman"/>
          <w:lang w:eastAsia="ko-KR"/>
        </w:rPr>
        <w:t>.</w:t>
      </w:r>
      <w:r w:rsidRPr="00ED4019">
        <w:rPr>
          <w:rStyle w:val="a7"/>
          <w:rFonts w:ascii="Times New Roman" w:hAnsi="Times New Roman"/>
        </w:rPr>
        <w:footnoteReference w:id="47"/>
      </w:r>
    </w:p>
    <w:p w14:paraId="708DD4D1" w14:textId="6FCC06EF" w:rsidR="00FD7B2A" w:rsidRPr="00ED4019" w:rsidRDefault="00FD7B2A">
      <w:pPr>
        <w:numPr>
          <w:ilvl w:val="0"/>
          <w:numId w:val="11"/>
        </w:numPr>
        <w:jc w:val="both"/>
        <w:rPr>
          <w:rFonts w:ascii="Times New Roman" w:hAnsi="Times New Roman"/>
          <w:lang w:eastAsia="ko-KR"/>
        </w:rPr>
        <w:pPrChange w:id="6257" w:author="제이펍 출판사" w:date="2021-03-14T15:57:00Z">
          <w:pPr>
            <w:numPr>
              <w:numId w:val="11"/>
            </w:numPr>
            <w:tabs>
              <w:tab w:val="num" w:pos="0"/>
            </w:tabs>
            <w:ind w:left="480" w:hanging="480"/>
          </w:pPr>
        </w:pPrChange>
      </w:pPr>
      <w:r w:rsidRPr="00ED4019">
        <w:rPr>
          <w:rFonts w:ascii="Times New Roman" w:hAnsi="Times New Roman"/>
          <w:lang w:eastAsia="ko-KR"/>
        </w:rPr>
        <w:t>시계열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예측을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위한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시스템화된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워크플로</w:t>
      </w:r>
      <w:del w:id="6258" w:author="user" w:date="2021-03-23T14:44:00Z">
        <w:r w:rsidRPr="00ED4019" w:rsidDel="00C830E8">
          <w:rPr>
            <w:rFonts w:ascii="Times New Roman" w:hAnsi="Times New Roman"/>
            <w:lang w:eastAsia="ko-KR"/>
          </w:rPr>
          <w:delText>우</w:delText>
        </w:r>
      </w:del>
      <w:r w:rsidRPr="00ED4019">
        <w:rPr>
          <w:rFonts w:ascii="Times New Roman" w:hAnsi="Times New Roman"/>
          <w:lang w:eastAsia="ko-KR"/>
        </w:rPr>
        <w:t>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제공한다</w:t>
      </w:r>
      <w:r w:rsidRPr="00ED4019">
        <w:rPr>
          <w:rFonts w:ascii="Times New Roman" w:hAnsi="Times New Roman"/>
          <w:lang w:eastAsia="ko-KR"/>
        </w:rPr>
        <w:t xml:space="preserve">. </w:t>
      </w:r>
      <w:r w:rsidRPr="00ED4019">
        <w:rPr>
          <w:rStyle w:val="VerbatimChar"/>
          <w:rFonts w:ascii="Times New Roman" w:hAnsi="Times New Roman"/>
          <w:lang w:eastAsia="ko-KR"/>
        </w:rPr>
        <w:t>modeltime</w:t>
      </w:r>
      <w:del w:id="6259" w:author="제이펍 출판사" w:date="2021-03-14T18:46:00Z">
        <w:r w:rsidRPr="00ED4019" w:rsidDel="00650713">
          <w:rPr>
            <w:rFonts w:ascii="Times New Roman" w:hAnsi="Times New Roman"/>
            <w:lang w:eastAsia="ko-KR"/>
          </w:rPr>
          <w:delText xml:space="preserve"> </w:delText>
        </w:r>
        <w:r w:rsidRPr="00ED4019" w:rsidDel="00650713">
          <w:rPr>
            <w:rFonts w:ascii="Times New Roman" w:hAnsi="Times New Roman"/>
            <w:lang w:eastAsia="ko-KR"/>
          </w:rPr>
          <w:delText>에서</w:delText>
        </w:r>
        <w:r w:rsidRPr="00ED4019" w:rsidDel="00650713">
          <w:rPr>
            <w:rFonts w:ascii="Times New Roman" w:hAnsi="Times New Roman"/>
            <w:lang w:eastAsia="ko-KR"/>
          </w:rPr>
          <w:delText xml:space="preserve"> </w:delText>
        </w:r>
      </w:del>
      <w:ins w:id="6260" w:author="제이펍 출판사" w:date="2021-03-14T18:46:00Z">
        <w:r w:rsidR="00650713">
          <w:rPr>
            <w:rFonts w:ascii="Times New Roman" w:hAnsi="Times New Roman"/>
            <w:lang w:eastAsia="ko-KR"/>
          </w:rPr>
          <w:t>에서</w:t>
        </w:r>
        <w:r w:rsidR="00650713">
          <w:rPr>
            <w:rFonts w:ascii="Times New Roman" w:hAnsi="Times New Roman"/>
            <w:lang w:eastAsia="ko-KR"/>
          </w:rPr>
          <w:t xml:space="preserve"> </w:t>
        </w:r>
      </w:ins>
      <w:r w:rsidRPr="00ED4019">
        <w:rPr>
          <w:rFonts w:ascii="Times New Roman" w:hAnsi="Times New Roman"/>
          <w:lang w:eastAsia="ko-KR"/>
        </w:rPr>
        <w:t>제공하는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Style w:val="VerbatimChar"/>
          <w:rFonts w:ascii="Times New Roman" w:hAnsi="Times New Roman"/>
          <w:lang w:eastAsia="ko-KR"/>
        </w:rPr>
        <w:t>modeltime_table()</w:t>
      </w:r>
      <w:r w:rsidRPr="00ED4019">
        <w:rPr>
          <w:rFonts w:ascii="Times New Roman" w:hAnsi="Times New Roman"/>
          <w:lang w:eastAsia="ko-KR"/>
        </w:rPr>
        <w:t xml:space="preserve">, </w:t>
      </w:r>
      <w:r w:rsidRPr="00ED4019">
        <w:rPr>
          <w:rStyle w:val="VerbatimChar"/>
          <w:rFonts w:ascii="Times New Roman" w:hAnsi="Times New Roman"/>
          <w:lang w:eastAsia="ko-KR"/>
        </w:rPr>
        <w:t>modeltime_calibrate()</w:t>
      </w:r>
      <w:r w:rsidRPr="00ED4019">
        <w:rPr>
          <w:rFonts w:ascii="Times New Roman" w:hAnsi="Times New Roman"/>
          <w:lang w:eastAsia="ko-KR"/>
        </w:rPr>
        <w:t xml:space="preserve">, </w:t>
      </w:r>
      <w:r w:rsidRPr="00ED4019">
        <w:rPr>
          <w:rStyle w:val="VerbatimChar"/>
          <w:rFonts w:ascii="Times New Roman" w:hAnsi="Times New Roman"/>
          <w:lang w:eastAsia="ko-KR"/>
        </w:rPr>
        <w:t>modeltime_refit()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등의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함수들을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차례대로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실행하면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예측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모델을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쉽게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구현할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있다</w:t>
      </w:r>
      <w:r w:rsidRPr="00ED4019">
        <w:rPr>
          <w:rFonts w:ascii="Times New Roman" w:hAnsi="Times New Roman"/>
          <w:lang w:eastAsia="ko-KR"/>
        </w:rPr>
        <w:t>.</w:t>
      </w:r>
    </w:p>
    <w:p w14:paraId="0C2A58E7" w14:textId="77777777" w:rsidR="00FD7B2A" w:rsidRPr="00ED4019" w:rsidRDefault="00FD7B2A">
      <w:pPr>
        <w:numPr>
          <w:ilvl w:val="0"/>
          <w:numId w:val="11"/>
        </w:numPr>
        <w:jc w:val="both"/>
        <w:rPr>
          <w:rFonts w:ascii="Times New Roman" w:hAnsi="Times New Roman"/>
        </w:rPr>
        <w:pPrChange w:id="6261" w:author="제이펍 출판사" w:date="2021-03-14T15:57:00Z">
          <w:pPr>
            <w:numPr>
              <w:numId w:val="11"/>
            </w:numPr>
            <w:tabs>
              <w:tab w:val="num" w:pos="0"/>
            </w:tabs>
            <w:ind w:left="480" w:hanging="480"/>
          </w:pPr>
        </w:pPrChange>
      </w:pPr>
      <w:r w:rsidRPr="00ED4019">
        <w:rPr>
          <w:rFonts w:ascii="Times New Roman" w:hAnsi="Times New Roman"/>
        </w:rPr>
        <w:t>시계열</w:t>
      </w:r>
      <w:r w:rsidRPr="00ED4019">
        <w:rPr>
          <w:rFonts w:ascii="Times New Roman" w:hAnsi="Times New Roman"/>
        </w:rPr>
        <w:t xml:space="preserve"> </w:t>
      </w:r>
      <w:r w:rsidRPr="00ED4019">
        <w:rPr>
          <w:rFonts w:ascii="Times New Roman" w:hAnsi="Times New Roman"/>
        </w:rPr>
        <w:t>모델에서</w:t>
      </w:r>
      <w:r w:rsidRPr="00ED4019">
        <w:rPr>
          <w:rFonts w:ascii="Times New Roman" w:hAnsi="Times New Roman"/>
        </w:rPr>
        <w:t xml:space="preserve"> </w:t>
      </w:r>
      <w:r w:rsidRPr="00ED4019">
        <w:rPr>
          <w:rFonts w:ascii="Times New Roman" w:hAnsi="Times New Roman"/>
        </w:rPr>
        <w:t>예측을</w:t>
      </w:r>
      <w:r w:rsidRPr="00ED4019">
        <w:rPr>
          <w:rFonts w:ascii="Times New Roman" w:hAnsi="Times New Roman"/>
        </w:rPr>
        <w:t xml:space="preserve"> </w:t>
      </w:r>
      <w:r w:rsidRPr="00ED4019">
        <w:rPr>
          <w:rFonts w:ascii="Times New Roman" w:hAnsi="Times New Roman"/>
        </w:rPr>
        <w:t>위해</w:t>
      </w:r>
      <w:r w:rsidRPr="00ED4019">
        <w:rPr>
          <w:rFonts w:ascii="Times New Roman" w:hAnsi="Times New Roman"/>
        </w:rPr>
        <w:t xml:space="preserve"> </w:t>
      </w:r>
      <w:r w:rsidRPr="00ED4019">
        <w:rPr>
          <w:rFonts w:ascii="Times New Roman" w:hAnsi="Times New Roman"/>
        </w:rPr>
        <w:t>활용되지</w:t>
      </w:r>
      <w:r w:rsidRPr="00ED4019">
        <w:rPr>
          <w:rFonts w:ascii="Times New Roman" w:hAnsi="Times New Roman"/>
        </w:rPr>
        <w:t xml:space="preserve"> </w:t>
      </w:r>
      <w:r w:rsidRPr="00ED4019">
        <w:rPr>
          <w:rFonts w:ascii="Times New Roman" w:hAnsi="Times New Roman"/>
        </w:rPr>
        <w:t>못했던</w:t>
      </w:r>
      <w:r w:rsidRPr="00ED4019">
        <w:rPr>
          <w:rFonts w:ascii="Times New Roman" w:hAnsi="Times New Roman"/>
        </w:rPr>
        <w:t xml:space="preserve"> </w:t>
      </w:r>
      <w:r w:rsidRPr="00ED4019">
        <w:rPr>
          <w:rFonts w:ascii="Times New Roman" w:hAnsi="Times New Roman"/>
        </w:rPr>
        <w:t>머신러닝</w:t>
      </w:r>
      <w:r w:rsidRPr="00ED4019">
        <w:rPr>
          <w:rFonts w:ascii="Times New Roman" w:hAnsi="Times New Roman"/>
        </w:rPr>
        <w:t xml:space="preserve"> </w:t>
      </w:r>
      <w:r w:rsidRPr="00ED4019">
        <w:rPr>
          <w:rFonts w:ascii="Times New Roman" w:hAnsi="Times New Roman"/>
        </w:rPr>
        <w:t>모델을</w:t>
      </w:r>
      <w:r w:rsidRPr="00ED4019">
        <w:rPr>
          <w:rFonts w:ascii="Times New Roman" w:hAnsi="Times New Roman"/>
        </w:rPr>
        <w:t xml:space="preserve"> </w:t>
      </w:r>
      <w:r w:rsidRPr="00ED4019">
        <w:rPr>
          <w:rFonts w:ascii="Times New Roman" w:hAnsi="Times New Roman"/>
        </w:rPr>
        <w:t>사용하기</w:t>
      </w:r>
      <w:r w:rsidRPr="00ED4019">
        <w:rPr>
          <w:rFonts w:ascii="Times New Roman" w:hAnsi="Times New Roman"/>
        </w:rPr>
        <w:t xml:space="preserve"> </w:t>
      </w:r>
      <w:r w:rsidRPr="00ED4019">
        <w:rPr>
          <w:rFonts w:ascii="Times New Roman" w:hAnsi="Times New Roman"/>
        </w:rPr>
        <w:t>위해</w:t>
      </w:r>
      <w:r w:rsidRPr="00ED4019">
        <w:rPr>
          <w:rFonts w:ascii="Times New Roman" w:hAnsi="Times New Roman"/>
        </w:rPr>
        <w:t xml:space="preserve"> </w:t>
      </w:r>
      <w:r w:rsidRPr="00ED4019">
        <w:rPr>
          <w:rStyle w:val="VerbatimChar"/>
          <w:rFonts w:ascii="Times New Roman" w:hAnsi="Times New Roman"/>
        </w:rPr>
        <w:t>Tidymodel</w:t>
      </w:r>
      <w:r w:rsidRPr="00ED4019">
        <w:rPr>
          <w:rFonts w:ascii="Times New Roman" w:hAnsi="Times New Roman"/>
        </w:rPr>
        <w:t>을</w:t>
      </w:r>
      <w:r w:rsidRPr="00ED4019">
        <w:rPr>
          <w:rFonts w:ascii="Times New Roman" w:hAnsi="Times New Roman"/>
        </w:rPr>
        <w:t xml:space="preserve"> </w:t>
      </w:r>
      <w:r w:rsidRPr="00ED4019">
        <w:rPr>
          <w:rFonts w:ascii="Times New Roman" w:hAnsi="Times New Roman"/>
        </w:rPr>
        <w:t>확장</w:t>
      </w:r>
      <w:r w:rsidRPr="00ED4019">
        <w:rPr>
          <w:rFonts w:ascii="Times New Roman" w:hAnsi="Times New Roman" w:hint="eastAsia"/>
          <w:lang w:eastAsia="ko-KR"/>
        </w:rPr>
        <w:t>한</w:t>
      </w:r>
      <w:r w:rsidRPr="00ED4019">
        <w:rPr>
          <w:rFonts w:ascii="Times New Roman" w:hAnsi="Times New Roman"/>
        </w:rPr>
        <w:t>다</w:t>
      </w:r>
      <w:r w:rsidRPr="00ED4019">
        <w:rPr>
          <w:rFonts w:ascii="Times New Roman" w:hAnsi="Times New Roman"/>
        </w:rPr>
        <w:t xml:space="preserve">. </w:t>
      </w:r>
      <w:proofErr w:type="gramStart"/>
      <w:r w:rsidRPr="00ED4019">
        <w:rPr>
          <w:rStyle w:val="VerbatimChar"/>
          <w:rFonts w:ascii="Times New Roman" w:hAnsi="Times New Roman"/>
        </w:rPr>
        <w:t>tidymodel</w:t>
      </w:r>
      <w:r w:rsidRPr="00ED4019">
        <w:rPr>
          <w:rFonts w:ascii="Times New Roman" w:hAnsi="Times New Roman"/>
        </w:rPr>
        <w:t>에</w:t>
      </w:r>
      <w:proofErr w:type="gramEnd"/>
      <w:r w:rsidRPr="00ED4019">
        <w:rPr>
          <w:rFonts w:ascii="Times New Roman" w:hAnsi="Times New Roman"/>
        </w:rPr>
        <w:t xml:space="preserve"> </w:t>
      </w:r>
      <w:r w:rsidRPr="00ED4019">
        <w:rPr>
          <w:rFonts w:ascii="Times New Roman" w:hAnsi="Times New Roman"/>
        </w:rPr>
        <w:t>포함된</w:t>
      </w:r>
      <w:r w:rsidRPr="00ED4019">
        <w:rPr>
          <w:rFonts w:ascii="Times New Roman" w:hAnsi="Times New Roman"/>
        </w:rPr>
        <w:t xml:space="preserve"> </w:t>
      </w:r>
      <w:r w:rsidRPr="00ED4019">
        <w:rPr>
          <w:rStyle w:val="VerbatimChar"/>
          <w:rFonts w:ascii="Times New Roman" w:hAnsi="Times New Roman"/>
        </w:rPr>
        <w:t>parship</w:t>
      </w:r>
      <w:r w:rsidRPr="00ED4019">
        <w:rPr>
          <w:rFonts w:ascii="Times New Roman" w:hAnsi="Times New Roman"/>
        </w:rPr>
        <w:t xml:space="preserve"> </w:t>
      </w:r>
      <w:r w:rsidRPr="00ED4019">
        <w:rPr>
          <w:rFonts w:ascii="Times New Roman" w:hAnsi="Times New Roman"/>
        </w:rPr>
        <w:t>모델에서</w:t>
      </w:r>
      <w:r w:rsidRPr="00ED4019">
        <w:rPr>
          <w:rFonts w:ascii="Times New Roman" w:hAnsi="Times New Roman"/>
        </w:rPr>
        <w:t xml:space="preserve"> </w:t>
      </w:r>
      <w:r w:rsidRPr="00ED4019">
        <w:rPr>
          <w:rFonts w:ascii="Times New Roman" w:hAnsi="Times New Roman"/>
        </w:rPr>
        <w:t>제공하는</w:t>
      </w:r>
      <w:r w:rsidRPr="00ED4019">
        <w:rPr>
          <w:rFonts w:ascii="Times New Roman" w:hAnsi="Times New Roman"/>
        </w:rPr>
        <w:t xml:space="preserve"> </w:t>
      </w:r>
      <w:r w:rsidRPr="00ED4019">
        <w:rPr>
          <w:rStyle w:val="VerbatimChar"/>
          <w:rFonts w:ascii="Times New Roman" w:hAnsi="Times New Roman"/>
        </w:rPr>
        <w:t>boost_tree ()</w:t>
      </w:r>
      <w:r w:rsidRPr="00ED4019">
        <w:rPr>
          <w:rFonts w:ascii="Times New Roman" w:hAnsi="Times New Roman"/>
        </w:rPr>
        <w:t xml:space="preserve"> (XGBoost, C5.0), </w:t>
      </w:r>
      <w:r w:rsidRPr="00ED4019">
        <w:rPr>
          <w:rStyle w:val="VerbatimChar"/>
          <w:rFonts w:ascii="Times New Roman" w:hAnsi="Times New Roman"/>
        </w:rPr>
        <w:t>linear_reg()</w:t>
      </w:r>
      <w:r w:rsidRPr="00ED4019">
        <w:rPr>
          <w:rFonts w:ascii="Times New Roman" w:hAnsi="Times New Roman"/>
        </w:rPr>
        <w:t xml:space="preserve"> (GLMnet, Stan, Linear Regression), </w:t>
      </w:r>
      <w:r w:rsidRPr="00ED4019">
        <w:rPr>
          <w:rStyle w:val="VerbatimChar"/>
          <w:rFonts w:ascii="Times New Roman" w:hAnsi="Times New Roman"/>
        </w:rPr>
        <w:t>rand_forest()</w:t>
      </w:r>
      <w:r w:rsidRPr="00ED4019">
        <w:rPr>
          <w:rFonts w:ascii="Times New Roman" w:hAnsi="Times New Roman"/>
        </w:rPr>
        <w:t xml:space="preserve"> (Random Forest) </w:t>
      </w:r>
      <w:r w:rsidRPr="00ED4019">
        <w:rPr>
          <w:rFonts w:ascii="Times New Roman" w:hAnsi="Times New Roman"/>
        </w:rPr>
        <w:t>등을</w:t>
      </w:r>
      <w:r w:rsidRPr="00ED4019">
        <w:rPr>
          <w:rFonts w:ascii="Times New Roman" w:hAnsi="Times New Roman"/>
        </w:rPr>
        <w:t xml:space="preserve"> </w:t>
      </w:r>
      <w:r w:rsidRPr="00ED4019">
        <w:rPr>
          <w:rFonts w:ascii="Times New Roman" w:hAnsi="Times New Roman"/>
        </w:rPr>
        <w:t>사용할</w:t>
      </w:r>
      <w:r w:rsidRPr="00ED4019">
        <w:rPr>
          <w:rFonts w:ascii="Times New Roman" w:hAnsi="Times New Roman"/>
        </w:rPr>
        <w:t xml:space="preserve"> </w:t>
      </w:r>
      <w:r w:rsidRPr="00ED4019">
        <w:rPr>
          <w:rFonts w:ascii="Times New Roman" w:hAnsi="Times New Roman"/>
        </w:rPr>
        <w:t>수</w:t>
      </w:r>
      <w:r w:rsidRPr="00ED4019">
        <w:rPr>
          <w:rFonts w:ascii="Times New Roman" w:hAnsi="Times New Roman"/>
        </w:rPr>
        <w:t xml:space="preserve"> </w:t>
      </w:r>
      <w:r w:rsidRPr="00ED4019">
        <w:rPr>
          <w:rFonts w:ascii="Times New Roman" w:hAnsi="Times New Roman"/>
        </w:rPr>
        <w:t>있다</w:t>
      </w:r>
      <w:r w:rsidRPr="00ED4019">
        <w:rPr>
          <w:rFonts w:ascii="Times New Roman" w:hAnsi="Times New Roman"/>
        </w:rPr>
        <w:t>.</w:t>
      </w:r>
    </w:p>
    <w:p w14:paraId="4FA15CE0" w14:textId="77777777" w:rsidR="00FD7B2A" w:rsidRPr="00ED4019" w:rsidRDefault="00FD7B2A">
      <w:pPr>
        <w:numPr>
          <w:ilvl w:val="0"/>
          <w:numId w:val="11"/>
        </w:numPr>
        <w:jc w:val="both"/>
        <w:rPr>
          <w:rFonts w:ascii="Times New Roman" w:hAnsi="Times New Roman"/>
        </w:rPr>
        <w:pPrChange w:id="6262" w:author="제이펍 출판사" w:date="2021-03-14T15:57:00Z">
          <w:pPr>
            <w:numPr>
              <w:numId w:val="11"/>
            </w:numPr>
            <w:tabs>
              <w:tab w:val="num" w:pos="0"/>
            </w:tabs>
            <w:ind w:left="480" w:hanging="480"/>
          </w:pPr>
        </w:pPrChange>
      </w:pPr>
      <w:r w:rsidRPr="00ED4019">
        <w:rPr>
          <w:rStyle w:val="VerbatimChar"/>
          <w:rFonts w:ascii="Times New Roman" w:hAnsi="Times New Roman"/>
        </w:rPr>
        <w:t>XGBoost</w:t>
      </w:r>
      <w:r w:rsidRPr="00ED4019">
        <w:rPr>
          <w:rFonts w:ascii="Times New Roman" w:hAnsi="Times New Roman"/>
        </w:rPr>
        <w:t xml:space="preserve"> </w:t>
      </w:r>
      <w:r w:rsidRPr="00ED4019">
        <w:rPr>
          <w:rFonts w:ascii="Times New Roman" w:hAnsi="Times New Roman"/>
        </w:rPr>
        <w:t>모델을</w:t>
      </w:r>
      <w:r w:rsidRPr="00ED4019">
        <w:rPr>
          <w:rFonts w:ascii="Times New Roman" w:hAnsi="Times New Roman"/>
        </w:rPr>
        <w:t xml:space="preserve"> </w:t>
      </w:r>
      <w:r w:rsidRPr="00ED4019">
        <w:rPr>
          <w:rFonts w:ascii="Times New Roman" w:hAnsi="Times New Roman"/>
        </w:rPr>
        <w:t>오류에</w:t>
      </w:r>
      <w:r w:rsidRPr="00ED4019">
        <w:rPr>
          <w:rFonts w:ascii="Times New Roman" w:hAnsi="Times New Roman"/>
        </w:rPr>
        <w:t xml:space="preserve"> </w:t>
      </w:r>
      <w:r w:rsidRPr="00ED4019">
        <w:rPr>
          <w:rFonts w:ascii="Times New Roman" w:hAnsi="Times New Roman"/>
        </w:rPr>
        <w:t>적용하여</w:t>
      </w:r>
      <w:r w:rsidRPr="00ED4019">
        <w:rPr>
          <w:rFonts w:ascii="Times New Roman" w:hAnsi="Times New Roman"/>
        </w:rPr>
        <w:t xml:space="preserve"> </w:t>
      </w:r>
      <w:r w:rsidRPr="00ED4019">
        <w:rPr>
          <w:rFonts w:ascii="Times New Roman" w:hAnsi="Times New Roman"/>
        </w:rPr>
        <w:t>정확도를</w:t>
      </w:r>
      <w:r w:rsidRPr="00ED4019">
        <w:rPr>
          <w:rFonts w:ascii="Times New Roman" w:hAnsi="Times New Roman"/>
        </w:rPr>
        <w:t xml:space="preserve"> </w:t>
      </w:r>
      <w:r w:rsidRPr="00ED4019">
        <w:rPr>
          <w:rFonts w:ascii="Times New Roman" w:hAnsi="Times New Roman"/>
        </w:rPr>
        <w:t>향상시킬</w:t>
      </w:r>
      <w:r w:rsidRPr="00ED4019">
        <w:rPr>
          <w:rFonts w:ascii="Times New Roman" w:hAnsi="Times New Roman"/>
        </w:rPr>
        <w:t xml:space="preserve"> </w:t>
      </w:r>
      <w:r w:rsidRPr="00ED4019">
        <w:rPr>
          <w:rFonts w:ascii="Times New Roman" w:hAnsi="Times New Roman"/>
        </w:rPr>
        <w:t>수있는</w:t>
      </w:r>
      <w:r w:rsidRPr="00ED4019">
        <w:rPr>
          <w:rFonts w:ascii="Times New Roman" w:hAnsi="Times New Roman"/>
        </w:rPr>
        <w:t xml:space="preserve"> Boosted ARIMA (</w:t>
      </w:r>
      <w:r w:rsidRPr="00ED4019">
        <w:rPr>
          <w:rStyle w:val="VerbatimChar"/>
          <w:rFonts w:ascii="Times New Roman" w:hAnsi="Times New Roman"/>
        </w:rPr>
        <w:t>arima_boost ()</w:t>
      </w:r>
      <w:r w:rsidRPr="00ED4019">
        <w:rPr>
          <w:rFonts w:ascii="Times New Roman" w:hAnsi="Times New Roman"/>
        </w:rPr>
        <w:t xml:space="preserve">) </w:t>
      </w:r>
      <w:r w:rsidRPr="00ED4019">
        <w:rPr>
          <w:rFonts w:ascii="Times New Roman" w:hAnsi="Times New Roman"/>
        </w:rPr>
        <w:t>및</w:t>
      </w:r>
      <w:r w:rsidRPr="00ED4019">
        <w:rPr>
          <w:rFonts w:ascii="Times New Roman" w:hAnsi="Times New Roman"/>
        </w:rPr>
        <w:t xml:space="preserve"> Boosted Prophet (</w:t>
      </w:r>
      <w:r w:rsidRPr="00ED4019">
        <w:rPr>
          <w:rStyle w:val="VerbatimChar"/>
          <w:rFonts w:ascii="Times New Roman" w:hAnsi="Times New Roman"/>
        </w:rPr>
        <w:t>prophet_</w:t>
      </w:r>
      <w:proofErr w:type="gramStart"/>
      <w:r w:rsidRPr="00ED4019">
        <w:rPr>
          <w:rStyle w:val="VerbatimChar"/>
          <w:rFonts w:ascii="Times New Roman" w:hAnsi="Times New Roman"/>
        </w:rPr>
        <w:t>boost(</w:t>
      </w:r>
      <w:proofErr w:type="gramEnd"/>
      <w:r w:rsidRPr="00ED4019">
        <w:rPr>
          <w:rStyle w:val="VerbatimChar"/>
          <w:rFonts w:ascii="Times New Roman" w:hAnsi="Times New Roman"/>
        </w:rPr>
        <w:t>)</w:t>
      </w:r>
      <w:r w:rsidRPr="00ED4019">
        <w:rPr>
          <w:rFonts w:ascii="Times New Roman" w:hAnsi="Times New Roman"/>
        </w:rPr>
        <w:t>)</w:t>
      </w:r>
      <w:r w:rsidRPr="00ED4019">
        <w:rPr>
          <w:rFonts w:ascii="Times New Roman" w:hAnsi="Times New Roman"/>
        </w:rPr>
        <w:t>을</w:t>
      </w:r>
      <w:r w:rsidRPr="00ED4019">
        <w:rPr>
          <w:rFonts w:ascii="Times New Roman" w:hAnsi="Times New Roman"/>
        </w:rPr>
        <w:t xml:space="preserve"> </w:t>
      </w:r>
      <w:r w:rsidRPr="00ED4019">
        <w:rPr>
          <w:rFonts w:ascii="Times New Roman" w:hAnsi="Times New Roman"/>
        </w:rPr>
        <w:t>포함한</w:t>
      </w:r>
      <w:r w:rsidRPr="00ED4019">
        <w:rPr>
          <w:rFonts w:ascii="Times New Roman" w:hAnsi="Times New Roman"/>
        </w:rPr>
        <w:t xml:space="preserve"> </w:t>
      </w:r>
      <w:r w:rsidRPr="00ED4019">
        <w:rPr>
          <w:rFonts w:ascii="Times New Roman" w:hAnsi="Times New Roman"/>
        </w:rPr>
        <w:t>새로운</w:t>
      </w:r>
      <w:r w:rsidRPr="00ED4019">
        <w:rPr>
          <w:rFonts w:ascii="Times New Roman" w:hAnsi="Times New Roman"/>
        </w:rPr>
        <w:t xml:space="preserve"> </w:t>
      </w:r>
      <w:r w:rsidRPr="00ED4019">
        <w:rPr>
          <w:rFonts w:ascii="Times New Roman" w:hAnsi="Times New Roman"/>
        </w:rPr>
        <w:t>시계열</w:t>
      </w:r>
      <w:r w:rsidRPr="00ED4019">
        <w:rPr>
          <w:rFonts w:ascii="Times New Roman" w:hAnsi="Times New Roman"/>
        </w:rPr>
        <w:t xml:space="preserve"> </w:t>
      </w:r>
      <w:r w:rsidRPr="00ED4019">
        <w:rPr>
          <w:rFonts w:ascii="Times New Roman" w:hAnsi="Times New Roman"/>
        </w:rPr>
        <w:t>부스트</w:t>
      </w:r>
      <w:r w:rsidRPr="00ED4019">
        <w:rPr>
          <w:rFonts w:ascii="Times New Roman" w:hAnsi="Times New Roman"/>
        </w:rPr>
        <w:t xml:space="preserve"> </w:t>
      </w:r>
      <w:r w:rsidRPr="00ED4019">
        <w:rPr>
          <w:rFonts w:ascii="Times New Roman" w:hAnsi="Times New Roman"/>
        </w:rPr>
        <w:t>모델을</w:t>
      </w:r>
      <w:r w:rsidRPr="00ED4019">
        <w:rPr>
          <w:rFonts w:ascii="Times New Roman" w:hAnsi="Times New Roman"/>
        </w:rPr>
        <w:t xml:space="preserve"> </w:t>
      </w:r>
      <w:r w:rsidRPr="00ED4019">
        <w:rPr>
          <w:rFonts w:ascii="Times New Roman" w:hAnsi="Times New Roman"/>
        </w:rPr>
        <w:t>제공한다</w:t>
      </w:r>
      <w:r w:rsidRPr="00ED4019">
        <w:rPr>
          <w:rFonts w:ascii="Times New Roman" w:hAnsi="Times New Roman"/>
        </w:rPr>
        <w:t>.</w:t>
      </w:r>
    </w:p>
    <w:p w14:paraId="7C74D7BC" w14:textId="0132E8DA" w:rsidR="00FD7B2A" w:rsidRPr="00ED4019" w:rsidRDefault="00FD7B2A">
      <w:pPr>
        <w:jc w:val="both"/>
        <w:rPr>
          <w:rFonts w:ascii="Times New Roman" w:hAnsi="Times New Roman"/>
          <w:lang w:eastAsia="ko-KR"/>
        </w:rPr>
        <w:pPrChange w:id="6263" w:author="제이펍 출판사" w:date="2021-03-14T15:57:00Z">
          <w:pPr/>
        </w:pPrChange>
      </w:pPr>
      <w:r w:rsidRPr="00ED4019">
        <w:rPr>
          <w:rStyle w:val="VerbatimChar"/>
          <w:rFonts w:ascii="Times New Roman" w:hAnsi="Times New Roman"/>
          <w:lang w:eastAsia="ko-KR"/>
        </w:rPr>
        <w:t>modeltime</w:t>
      </w:r>
      <w:r w:rsidRPr="00ED4019">
        <w:rPr>
          <w:rFonts w:ascii="Times New Roman" w:hAnsi="Times New Roman"/>
          <w:lang w:eastAsia="ko-KR"/>
        </w:rPr>
        <w:t>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사용하여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예측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모델과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예측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결과를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만드는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것은</w:t>
      </w:r>
      <w:r w:rsidRPr="00ED4019">
        <w:rPr>
          <w:rFonts w:ascii="Times New Roman" w:hAnsi="Times New Roman"/>
          <w:lang w:eastAsia="ko-KR"/>
        </w:rPr>
        <w:t xml:space="preserve"> </w:t>
      </w:r>
      <w:del w:id="6264" w:author="제이펍 출판사" w:date="2021-03-14T18:13:00Z">
        <w:r w:rsidRPr="00ED4019" w:rsidDel="003F5176">
          <w:rPr>
            <w:rFonts w:ascii="Times New Roman" w:hAnsi="Times New Roman"/>
            <w:lang w:eastAsia="ko-KR"/>
          </w:rPr>
          <w:delText>아래의</w:delText>
        </w:r>
        <w:r w:rsidRPr="00ED4019" w:rsidDel="003F5176">
          <w:rPr>
            <w:rFonts w:ascii="Times New Roman" w:hAnsi="Times New Roman"/>
            <w:lang w:eastAsia="ko-KR"/>
          </w:rPr>
          <w:delText xml:space="preserve"> </w:delText>
        </w:r>
        <w:r w:rsidRPr="00ED4019" w:rsidDel="003F5176">
          <w:rPr>
            <w:rFonts w:ascii="Times New Roman" w:hAnsi="Times New Roman"/>
            <w:lang w:eastAsia="ko-KR"/>
          </w:rPr>
          <w:delText>그림</w:delText>
        </w:r>
      </w:del>
      <w:ins w:id="6265" w:author="제이펍 출판사" w:date="2021-03-14T18:13:00Z">
        <w:r w:rsidR="003F5176">
          <w:rPr>
            <w:rFonts w:ascii="Times New Roman" w:hAnsi="Times New Roman"/>
            <w:lang w:eastAsia="ko-KR"/>
          </w:rPr>
          <w:t>다음의</w:t>
        </w:r>
        <w:r w:rsidR="003F5176">
          <w:rPr>
            <w:rFonts w:ascii="Times New Roman" w:hAnsi="Times New Roman"/>
            <w:lang w:eastAsia="ko-KR"/>
          </w:rPr>
          <w:t xml:space="preserve"> </w:t>
        </w:r>
        <w:r w:rsidR="003F5176">
          <w:rPr>
            <w:rFonts w:ascii="Times New Roman" w:hAnsi="Times New Roman"/>
            <w:lang w:eastAsia="ko-KR"/>
          </w:rPr>
          <w:t>그림</w:t>
        </w:r>
      </w:ins>
      <w:r w:rsidRPr="00ED4019">
        <w:rPr>
          <w:rFonts w:ascii="Times New Roman" w:hAnsi="Times New Roman"/>
          <w:lang w:eastAsia="ko-KR"/>
        </w:rPr>
        <w:t>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같은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Style w:val="VerbatimChar"/>
          <w:rFonts w:ascii="Times New Roman" w:hAnsi="Times New Roman"/>
          <w:lang w:eastAsia="ko-KR"/>
        </w:rPr>
        <w:t>modeltime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워크플로</w:t>
      </w:r>
      <w:del w:id="6266" w:author="user" w:date="2021-03-23T14:47:00Z">
        <w:r w:rsidRPr="00ED4019" w:rsidDel="00C830E8">
          <w:rPr>
            <w:rFonts w:ascii="Times New Roman" w:hAnsi="Times New Roman"/>
            <w:lang w:eastAsia="ko-KR"/>
          </w:rPr>
          <w:delText>우</w:delText>
        </w:r>
      </w:del>
      <w:r w:rsidRPr="00ED4019">
        <w:rPr>
          <w:rFonts w:ascii="Times New Roman" w:hAnsi="Times New Roman"/>
          <w:lang w:eastAsia="ko-KR"/>
        </w:rPr>
        <w:t>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따라가면서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만들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있다</w:t>
      </w:r>
      <w:r w:rsidRPr="00ED4019">
        <w:rPr>
          <w:rFonts w:ascii="Times New Roman" w:hAnsi="Times New Roman"/>
          <w:lang w:eastAsia="ko-KR"/>
        </w:rPr>
        <w:t>.</w:t>
      </w:r>
    </w:p>
    <w:p w14:paraId="298549C0" w14:textId="77777777" w:rsidR="00FD7B2A" w:rsidRPr="00ED4019" w:rsidRDefault="00FD7B2A">
      <w:pPr>
        <w:pStyle w:val="a0"/>
        <w:keepNext/>
        <w:jc w:val="both"/>
        <w:rPr>
          <w:rFonts w:ascii="Times New Roman" w:hAnsi="Times New Roman"/>
        </w:rPr>
        <w:pPrChange w:id="6267" w:author="제이펍 출판사" w:date="2021-03-14T15:57:00Z">
          <w:pPr>
            <w:pStyle w:val="a0"/>
            <w:keepNext/>
          </w:pPr>
        </w:pPrChange>
      </w:pPr>
      <w:r w:rsidRPr="00ED4019">
        <w:rPr>
          <w:rFonts w:ascii="Times New Roman" w:hAnsi="Times New Roman"/>
          <w:noProof/>
          <w:lang w:eastAsia="ko-KR"/>
        </w:rPr>
        <w:drawing>
          <wp:inline distT="0" distB="0" distL="0" distR="0" wp14:anchorId="0851DBBC" wp14:editId="47677D89">
            <wp:extent cx="5969000" cy="3356529"/>
            <wp:effectExtent l="0" t="0" r="0" b="0"/>
            <wp:docPr id="18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" descr="modeltime_workflow.jpg"/>
                    <pic:cNvPicPr>
                      <a:picLocks noChangeAspect="1" noChangeArrowheads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335652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96B075D" w14:textId="77777777" w:rsidR="00FD7B2A" w:rsidRPr="00ED4019" w:rsidRDefault="00FD7B2A">
      <w:pPr>
        <w:pStyle w:val="a6"/>
        <w:jc w:val="both"/>
        <w:rPr>
          <w:rFonts w:ascii="Times New Roman" w:hAnsi="Times New Roman"/>
          <w:lang w:eastAsia="ko-KR"/>
        </w:rPr>
        <w:pPrChange w:id="6268" w:author="제이펍 출판사" w:date="2021-03-14T15:57:00Z">
          <w:pPr>
            <w:pStyle w:val="a6"/>
          </w:pPr>
        </w:pPrChange>
      </w:pPr>
      <w:commentRangeStart w:id="6269"/>
      <w:r w:rsidRPr="00ED4019">
        <w:rPr>
          <w:rFonts w:ascii="Times New Roman" w:hAnsi="Times New Roman" w:hint="eastAsia"/>
          <w:lang w:eastAsia="ko-KR"/>
        </w:rPr>
        <w:t>그림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7-11</w:t>
      </w:r>
      <w:commentRangeEnd w:id="6269"/>
      <w:r w:rsidR="00C830E8">
        <w:rPr>
          <w:rStyle w:val="af3"/>
          <w:i w:val="0"/>
        </w:rPr>
        <w:commentReference w:id="6269"/>
      </w:r>
    </w:p>
    <w:p w14:paraId="1A0678F8" w14:textId="77777777" w:rsidR="00FD7B2A" w:rsidRPr="00ED4019" w:rsidRDefault="00FD7B2A">
      <w:pPr>
        <w:pStyle w:val="a0"/>
        <w:jc w:val="both"/>
        <w:rPr>
          <w:rFonts w:ascii="Times New Roman" w:hAnsi="Times New Roman"/>
          <w:lang w:eastAsia="ko-KR"/>
        </w:rPr>
        <w:pPrChange w:id="6270" w:author="제이펍 출판사" w:date="2021-03-14T15:57:00Z">
          <w:pPr>
            <w:pStyle w:val="a0"/>
          </w:pPr>
        </w:pPrChange>
      </w:pPr>
      <w:r w:rsidRPr="00ED4019">
        <w:rPr>
          <w:rStyle w:val="VerbatimChar"/>
          <w:rFonts w:ascii="Times New Roman" w:hAnsi="Times New Roman"/>
          <w:lang w:eastAsia="ko-KR"/>
        </w:rPr>
        <w:t>modeltime</w:t>
      </w:r>
      <w:r w:rsidRPr="00ED4019">
        <w:rPr>
          <w:rFonts w:ascii="Times New Roman" w:hAnsi="Times New Roman"/>
          <w:lang w:eastAsia="ko-KR"/>
        </w:rPr>
        <w:t>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워크플로</w:t>
      </w:r>
      <w:del w:id="6271" w:author="user" w:date="2021-03-23T14:52:00Z">
        <w:r w:rsidRPr="00ED4019" w:rsidDel="00254C30">
          <w:rPr>
            <w:rFonts w:ascii="Times New Roman" w:hAnsi="Times New Roman"/>
            <w:lang w:eastAsia="ko-KR"/>
          </w:rPr>
          <w:delText>우</w:delText>
        </w:r>
      </w:del>
      <w:r w:rsidRPr="00ED4019">
        <w:rPr>
          <w:rFonts w:ascii="Times New Roman" w:hAnsi="Times New Roman"/>
          <w:lang w:eastAsia="ko-KR"/>
        </w:rPr>
        <w:t>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정리하면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다음과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같다</w:t>
      </w:r>
      <w:r w:rsidRPr="00ED4019">
        <w:rPr>
          <w:rFonts w:ascii="Times New Roman" w:hAnsi="Times New Roman"/>
          <w:lang w:eastAsia="ko-KR"/>
        </w:rPr>
        <w:t>.</w:t>
      </w:r>
    </w:p>
    <w:p w14:paraId="055B7114" w14:textId="3B220291" w:rsidR="00FD7B2A" w:rsidRDefault="00254C30">
      <w:pPr>
        <w:pStyle w:val="boxBorder"/>
        <w:numPr>
          <w:ilvl w:val="0"/>
          <w:numId w:val="0"/>
        </w:numPr>
        <w:jc w:val="both"/>
        <w:rPr>
          <w:lang w:eastAsia="ko-KR"/>
        </w:rPr>
        <w:pPrChange w:id="6272" w:author="user" w:date="2021-03-23T14:52:00Z">
          <w:pPr>
            <w:pStyle w:val="boxBorder"/>
          </w:pPr>
        </w:pPrChange>
      </w:pPr>
      <w:ins w:id="6273" w:author="user" w:date="2021-03-23T14:52:00Z">
        <w:r>
          <w:rPr>
            <w:rFonts w:hint="eastAsia"/>
            <w:lang w:eastAsia="ko-KR"/>
          </w:rPr>
          <w:t xml:space="preserve">1. </w:t>
        </w:r>
      </w:ins>
      <w:r w:rsidR="00FD7B2A">
        <w:rPr>
          <w:lang w:eastAsia="ko-KR"/>
        </w:rPr>
        <w:t xml:space="preserve">분석할 시계열 데이터를 트레이닝 </w:t>
      </w:r>
      <w:del w:id="6274" w:author="user" w:date="2021-03-23T14:52:00Z">
        <w:r w:rsidR="00FD7B2A" w:rsidDel="00254C30">
          <w:rPr>
            <w:rFonts w:hint="eastAsia"/>
            <w:lang w:eastAsia="ko-KR"/>
          </w:rPr>
          <w:delText>셋과</w:delText>
        </w:r>
      </w:del>
      <w:ins w:id="6275" w:author="user" w:date="2021-03-23T14:52:00Z">
        <w:r>
          <w:rPr>
            <w:rFonts w:hint="eastAsia"/>
            <w:lang w:eastAsia="ko-KR"/>
          </w:rPr>
          <w:t>세트와</w:t>
        </w:r>
      </w:ins>
      <w:r w:rsidR="00FD7B2A">
        <w:rPr>
          <w:lang w:eastAsia="ko-KR"/>
        </w:rPr>
        <w:t xml:space="preserve"> 테스트 </w:t>
      </w:r>
      <w:del w:id="6276" w:author="user" w:date="2021-03-23T14:52:00Z">
        <w:r w:rsidR="00FD7B2A" w:rsidDel="00254C30">
          <w:rPr>
            <w:rFonts w:hint="eastAsia"/>
            <w:lang w:eastAsia="ko-KR"/>
          </w:rPr>
          <w:delText>셋으</w:delText>
        </w:r>
      </w:del>
      <w:ins w:id="6277" w:author="user" w:date="2021-03-23T14:52:00Z">
        <w:r>
          <w:rPr>
            <w:rFonts w:hint="eastAsia"/>
            <w:lang w:eastAsia="ko-KR"/>
          </w:rPr>
          <w:t>세트</w:t>
        </w:r>
      </w:ins>
      <w:r w:rsidR="00FD7B2A">
        <w:rPr>
          <w:lang w:eastAsia="ko-KR"/>
        </w:rPr>
        <w:t>로 분리한다.</w:t>
      </w:r>
    </w:p>
    <w:p w14:paraId="200DBB79" w14:textId="2B2C06D4" w:rsidR="00FD7B2A" w:rsidRDefault="00254C30">
      <w:pPr>
        <w:pStyle w:val="boxBorder"/>
        <w:numPr>
          <w:ilvl w:val="0"/>
          <w:numId w:val="0"/>
        </w:numPr>
        <w:jc w:val="both"/>
        <w:rPr>
          <w:lang w:eastAsia="ko-KR"/>
        </w:rPr>
        <w:pPrChange w:id="6278" w:author="user" w:date="2021-03-23T14:53:00Z">
          <w:pPr>
            <w:pStyle w:val="boxBorder"/>
            <w:numPr>
              <w:numId w:val="39"/>
            </w:numPr>
          </w:pPr>
        </w:pPrChange>
      </w:pPr>
      <w:ins w:id="6279" w:author="user" w:date="2021-03-23T14:53:00Z">
        <w:r>
          <w:rPr>
            <w:rFonts w:hint="eastAsia"/>
            <w:lang w:eastAsia="ko-KR"/>
          </w:rPr>
          <w:lastRenderedPageBreak/>
          <w:t xml:space="preserve">2. </w:t>
        </w:r>
      </w:ins>
      <w:r w:rsidR="00FD7B2A">
        <w:rPr>
          <w:lang w:eastAsia="ko-KR"/>
        </w:rPr>
        <w:t xml:space="preserve">생성하고자 하는 모델을 생성한다. 이 부분은 tidymodel의 </w:t>
      </w:r>
      <w:del w:id="6280" w:author="user" w:date="2021-03-22T17:18:00Z">
        <w:r w:rsidR="00FD7B2A" w:rsidDel="00612C84">
          <w:rPr>
            <w:lang w:eastAsia="ko-KR"/>
          </w:rPr>
          <w:delText>예측모델</w:delText>
        </w:r>
      </w:del>
      <w:ins w:id="6281" w:author="user" w:date="2021-03-22T17:18:00Z">
        <w:r w:rsidR="00612C84">
          <w:rPr>
            <w:lang w:eastAsia="ko-KR"/>
          </w:rPr>
          <w:t>예측 모델</w:t>
        </w:r>
      </w:ins>
      <w:r w:rsidR="00FD7B2A">
        <w:rPr>
          <w:lang w:eastAsia="ko-KR"/>
        </w:rPr>
        <w:t xml:space="preserve"> 생성</w:t>
      </w:r>
      <w:ins w:id="6282" w:author="user" w:date="2021-03-23T14:53:00Z">
        <w:r>
          <w:rPr>
            <w:rFonts w:hint="eastAsia"/>
            <w:lang w:eastAsia="ko-KR"/>
          </w:rPr>
          <w:t xml:space="preserve"> </w:t>
        </w:r>
      </w:ins>
      <w:r w:rsidR="00FD7B2A">
        <w:rPr>
          <w:lang w:eastAsia="ko-KR"/>
        </w:rPr>
        <w:t>방식을 사용하는데 parsnip 패키지에서 제공하는 함수들을 재활용한다. 모델을 생성하기 위해서는 다음의 3단계를 거친다.</w:t>
      </w:r>
    </w:p>
    <w:p w14:paraId="49DDD511" w14:textId="7747C278" w:rsidR="00FD7B2A" w:rsidRDefault="00FD7B2A">
      <w:pPr>
        <w:pStyle w:val="boxBorder"/>
        <w:numPr>
          <w:ilvl w:val="0"/>
          <w:numId w:val="0"/>
        </w:numPr>
        <w:ind w:firstLineChars="150" w:firstLine="294"/>
        <w:jc w:val="both"/>
        <w:rPr>
          <w:lang w:eastAsia="ko-KR"/>
        </w:rPr>
        <w:pPrChange w:id="6283" w:author="user" w:date="2021-03-22T14:12:00Z">
          <w:pPr>
            <w:pStyle w:val="boxBorder"/>
            <w:numPr>
              <w:numId w:val="0"/>
            </w:numPr>
            <w:tabs>
              <w:tab w:val="clear" w:pos="0"/>
            </w:tabs>
            <w:ind w:left="0" w:firstLineChars="150" w:firstLine="294"/>
          </w:pPr>
        </w:pPrChange>
      </w:pPr>
      <w:proofErr w:type="gramStart"/>
      <w:r w:rsidRPr="00ED4019">
        <w:rPr>
          <w:rStyle w:val="VerbatimChar"/>
          <w:rFonts w:ascii="Times New Roman" w:hAnsi="Times New Roman"/>
          <w:lang w:eastAsia="ko-KR"/>
        </w:rPr>
        <w:t>a</w:t>
      </w:r>
      <w:proofErr w:type="gramEnd"/>
      <w:r w:rsidRPr="00ED4019">
        <w:rPr>
          <w:rStyle w:val="VerbatimChar"/>
          <w:rFonts w:ascii="Times New Roman" w:hAnsi="Times New Roman"/>
          <w:lang w:eastAsia="ko-KR"/>
        </w:rPr>
        <w:t>.</w:t>
      </w:r>
      <w:r>
        <w:rPr>
          <w:lang w:eastAsia="ko-KR"/>
        </w:rPr>
        <w:t xml:space="preserve"> 예측</w:t>
      </w:r>
      <w:ins w:id="6284" w:author="user" w:date="2021-03-23T14:53:00Z">
        <w:r w:rsidR="00254C30">
          <w:rPr>
            <w:rFonts w:hint="eastAsia"/>
            <w:lang w:eastAsia="ko-KR"/>
          </w:rPr>
          <w:t xml:space="preserve"> </w:t>
        </w:r>
      </w:ins>
      <w:r>
        <w:rPr>
          <w:lang w:eastAsia="ko-KR"/>
        </w:rPr>
        <w:t>모</w:t>
      </w:r>
      <w:del w:id="6285" w:author="user" w:date="2021-03-23T14:53:00Z">
        <w:r w:rsidDel="00254C30">
          <w:rPr>
            <w:rFonts w:hint="eastAsia"/>
            <w:lang w:eastAsia="ko-KR"/>
          </w:rPr>
          <w:delText>형</w:delText>
        </w:r>
      </w:del>
      <w:ins w:id="6286" w:author="user" w:date="2021-03-23T14:53:00Z">
        <w:r w:rsidR="00254C30">
          <w:rPr>
            <w:rFonts w:hint="eastAsia"/>
            <w:lang w:eastAsia="ko-KR"/>
          </w:rPr>
          <w:t>델</w:t>
        </w:r>
      </w:ins>
      <w:r>
        <w:rPr>
          <w:lang w:eastAsia="ko-KR"/>
        </w:rPr>
        <w:t>을 설정한다. 생성하기를 원하는 예측</w:t>
      </w:r>
      <w:ins w:id="6287" w:author="user" w:date="2021-03-23T14:53:00Z">
        <w:r w:rsidR="00254C30">
          <w:rPr>
            <w:rFonts w:hint="eastAsia"/>
            <w:lang w:eastAsia="ko-KR"/>
          </w:rPr>
          <w:t xml:space="preserve"> </w:t>
        </w:r>
      </w:ins>
      <w:r>
        <w:rPr>
          <w:lang w:eastAsia="ko-KR"/>
        </w:rPr>
        <w:t>모</w:t>
      </w:r>
      <w:del w:id="6288" w:author="user" w:date="2021-03-23T14:53:00Z">
        <w:r w:rsidDel="00254C30">
          <w:rPr>
            <w:rFonts w:hint="eastAsia"/>
            <w:lang w:eastAsia="ko-KR"/>
          </w:rPr>
          <w:delText>형</w:delText>
        </w:r>
      </w:del>
      <w:ins w:id="6289" w:author="user" w:date="2021-03-23T14:53:00Z">
        <w:r w:rsidR="00254C30">
          <w:rPr>
            <w:rFonts w:hint="eastAsia"/>
            <w:lang w:eastAsia="ko-KR"/>
          </w:rPr>
          <w:t>델</w:t>
        </w:r>
      </w:ins>
      <w:r>
        <w:rPr>
          <w:lang w:eastAsia="ko-KR"/>
        </w:rPr>
        <w:t>을 생성하는 함수를 호출하여 설정하는데 시계열 모델에 해당하는 예측</w:t>
      </w:r>
      <w:ins w:id="6290" w:author="user" w:date="2021-03-23T14:53:00Z">
        <w:r w:rsidR="00254C30">
          <w:rPr>
            <w:rFonts w:hint="eastAsia"/>
            <w:lang w:eastAsia="ko-KR"/>
          </w:rPr>
          <w:t xml:space="preserve"> </w:t>
        </w:r>
      </w:ins>
      <w:r>
        <w:rPr>
          <w:lang w:eastAsia="ko-KR"/>
        </w:rPr>
        <w:t>모</w:t>
      </w:r>
      <w:del w:id="6291" w:author="user" w:date="2021-03-23T14:53:00Z">
        <w:r w:rsidDel="00254C30">
          <w:rPr>
            <w:rFonts w:hint="eastAsia"/>
            <w:lang w:eastAsia="ko-KR"/>
          </w:rPr>
          <w:delText>형</w:delText>
        </w:r>
      </w:del>
      <w:ins w:id="6292" w:author="user" w:date="2021-03-23T14:53:00Z">
        <w:r w:rsidR="00254C30">
          <w:rPr>
            <w:rFonts w:hint="eastAsia"/>
            <w:lang w:eastAsia="ko-KR"/>
          </w:rPr>
          <w:t>델</w:t>
        </w:r>
      </w:ins>
      <w:r>
        <w:rPr>
          <w:lang w:eastAsia="ko-KR"/>
        </w:rPr>
        <w:t xml:space="preserve"> 설정</w:t>
      </w:r>
      <w:ins w:id="6293" w:author="user" w:date="2021-03-23T14:53:00Z">
        <w:r w:rsidR="00254C30">
          <w:rPr>
            <w:rFonts w:hint="eastAsia"/>
            <w:lang w:eastAsia="ko-KR"/>
          </w:rPr>
          <w:t xml:space="preserve"> </w:t>
        </w:r>
      </w:ins>
      <w:r>
        <w:rPr>
          <w:lang w:eastAsia="ko-KR"/>
        </w:rPr>
        <w:t>함수는 다음과 같다.</w:t>
      </w:r>
    </w:p>
    <w:p w14:paraId="5E43CB49" w14:textId="40C9E7B1" w:rsidR="00FD7B2A" w:rsidRDefault="00FD7B2A">
      <w:pPr>
        <w:pStyle w:val="boxBorder"/>
        <w:numPr>
          <w:ilvl w:val="0"/>
          <w:numId w:val="0"/>
        </w:numPr>
        <w:ind w:firstLineChars="150" w:firstLine="294"/>
        <w:jc w:val="both"/>
        <w:rPr>
          <w:lang w:eastAsia="ko-KR"/>
        </w:rPr>
        <w:pPrChange w:id="6294" w:author="user" w:date="2021-03-22T14:12:00Z">
          <w:pPr>
            <w:pStyle w:val="boxBorder"/>
            <w:numPr>
              <w:numId w:val="0"/>
            </w:numPr>
            <w:tabs>
              <w:tab w:val="clear" w:pos="0"/>
            </w:tabs>
            <w:ind w:left="0" w:firstLineChars="150" w:firstLine="294"/>
          </w:pPr>
        </w:pPrChange>
      </w:pPr>
      <w:r w:rsidRPr="00ED4019">
        <w:rPr>
          <w:rStyle w:val="VerbatimChar"/>
          <w:rFonts w:ascii="Times New Roman" w:hAnsi="Times New Roman"/>
          <w:lang w:eastAsia="ko-KR"/>
        </w:rPr>
        <w:t>b.</w:t>
      </w:r>
      <w:r>
        <w:rPr>
          <w:lang w:eastAsia="ko-KR"/>
        </w:rPr>
        <w:t xml:space="preserve"> </w:t>
      </w:r>
      <w:r w:rsidRPr="00ED4019">
        <w:rPr>
          <w:rStyle w:val="VerbatimChar"/>
          <w:rFonts w:ascii="Times New Roman" w:hAnsi="Times New Roman"/>
          <w:lang w:eastAsia="ko-KR"/>
        </w:rPr>
        <w:t>set_</w:t>
      </w:r>
      <w:proofErr w:type="gramStart"/>
      <w:r w:rsidRPr="00ED4019">
        <w:rPr>
          <w:rStyle w:val="VerbatimChar"/>
          <w:rFonts w:ascii="Times New Roman" w:hAnsi="Times New Roman"/>
          <w:lang w:eastAsia="ko-KR"/>
        </w:rPr>
        <w:t>engine(</w:t>
      </w:r>
      <w:proofErr w:type="gramEnd"/>
      <w:r w:rsidRPr="00ED4019">
        <w:rPr>
          <w:rStyle w:val="VerbatimChar"/>
          <w:rFonts w:ascii="Times New Roman" w:hAnsi="Times New Roman"/>
          <w:lang w:eastAsia="ko-KR"/>
        </w:rPr>
        <w:t>)</w:t>
      </w:r>
      <w:r>
        <w:rPr>
          <w:lang w:eastAsia="ko-KR"/>
        </w:rPr>
        <w:t>을 사용하여</w:t>
      </w:r>
      <w:ins w:id="6295" w:author="user" w:date="2021-03-23T14:53:00Z">
        <w:r w:rsidR="00254C30">
          <w:rPr>
            <w:rFonts w:hint="eastAsia"/>
            <w:lang w:eastAsia="ko-KR"/>
          </w:rPr>
          <w:t xml:space="preserve"> </w:t>
        </w:r>
      </w:ins>
      <w:r>
        <w:rPr>
          <w:lang w:eastAsia="ko-KR"/>
        </w:rPr>
        <w:t>설정된 예측</w:t>
      </w:r>
      <w:ins w:id="6296" w:author="user" w:date="2021-03-23T14:53:00Z">
        <w:r w:rsidR="00254C30">
          <w:rPr>
            <w:rFonts w:hint="eastAsia"/>
            <w:lang w:eastAsia="ko-KR"/>
          </w:rPr>
          <w:t xml:space="preserve"> </w:t>
        </w:r>
      </w:ins>
      <w:r>
        <w:rPr>
          <w:lang w:eastAsia="ko-KR"/>
        </w:rPr>
        <w:t>모</w:t>
      </w:r>
      <w:ins w:id="6297" w:author="user" w:date="2021-03-23T14:53:00Z">
        <w:r w:rsidR="00254C30">
          <w:rPr>
            <w:rFonts w:hint="eastAsia"/>
            <w:lang w:eastAsia="ko-KR"/>
          </w:rPr>
          <w:t>델</w:t>
        </w:r>
      </w:ins>
      <w:del w:id="6298" w:author="user" w:date="2021-03-23T14:53:00Z">
        <w:r w:rsidDel="00254C30">
          <w:rPr>
            <w:lang w:eastAsia="ko-KR"/>
          </w:rPr>
          <w:delText>형</w:delText>
        </w:r>
      </w:del>
      <w:r>
        <w:rPr>
          <w:lang w:eastAsia="ko-KR"/>
        </w:rPr>
        <w:t xml:space="preserve">을 생성하기 위해 사용할 엔진을 설정한다. 일반적인 머신러닝 </w:t>
      </w:r>
      <w:commentRangeStart w:id="6299"/>
      <w:r>
        <w:rPr>
          <w:lang w:eastAsia="ko-KR"/>
        </w:rPr>
        <w:t>모형</w:t>
      </w:r>
      <w:commentRangeEnd w:id="6299"/>
      <w:r w:rsidR="00254C30">
        <w:rPr>
          <w:rStyle w:val="af3"/>
          <w:rFonts w:ascii="Consolas" w:eastAsia="나눔바른고딕" w:hAnsi="Consolas" w:cstheme="minorBidi"/>
          <w:b w:val="0"/>
        </w:rPr>
        <w:commentReference w:id="6299"/>
      </w:r>
      <w:r>
        <w:rPr>
          <w:lang w:eastAsia="ko-KR"/>
        </w:rPr>
        <w:t>의 경우 모형을 생성하기 위한 엔진이 여러</w:t>
      </w:r>
      <w:ins w:id="6300" w:author="user" w:date="2021-03-23T14:54:00Z">
        <w:r w:rsidR="00254C30">
          <w:rPr>
            <w:rFonts w:hint="eastAsia"/>
            <w:lang w:eastAsia="ko-KR"/>
          </w:rPr>
          <w:t xml:space="preserve"> </w:t>
        </w:r>
      </w:ins>
      <w:r>
        <w:rPr>
          <w:lang w:eastAsia="ko-KR"/>
        </w:rPr>
        <w:t>개 있는 경우</w:t>
      </w:r>
      <w:del w:id="6301" w:author="user" w:date="2021-03-23T14:54:00Z">
        <w:r w:rsidDel="00254C30">
          <w:rPr>
            <w:rFonts w:hint="eastAsia"/>
            <w:lang w:eastAsia="ko-KR"/>
          </w:rPr>
          <w:delText>들이</w:delText>
        </w:r>
      </w:del>
      <w:ins w:id="6302" w:author="user" w:date="2021-03-23T14:54:00Z">
        <w:r w:rsidR="00254C30">
          <w:rPr>
            <w:rFonts w:hint="eastAsia"/>
            <w:lang w:eastAsia="ko-KR"/>
          </w:rPr>
          <w:t>가</w:t>
        </w:r>
      </w:ins>
      <w:r>
        <w:rPr>
          <w:lang w:eastAsia="ko-KR"/>
        </w:rPr>
        <w:t xml:space="preserve"> 있는데 이런 경우에 적합하다.</w:t>
      </w:r>
      <w:r w:rsidRPr="00ED4019">
        <w:rPr>
          <w:rStyle w:val="a7"/>
          <w:rFonts w:ascii="Times New Roman" w:hAnsi="Times New Roman"/>
        </w:rPr>
        <w:footnoteReference w:id="48"/>
      </w:r>
      <w:r>
        <w:rPr>
          <w:lang w:eastAsia="ko-KR"/>
        </w:rPr>
        <w:t xml:space="preserve"> 하지만 시계열 모델에는 엔진이 많지 않아 적합치는 않지만 tidymodel의 호환성을 위해 사용하는 것으로 보인다.</w:t>
      </w:r>
    </w:p>
    <w:p w14:paraId="69DA8EC0" w14:textId="77777777" w:rsidR="00FD7B2A" w:rsidRDefault="00FD7B2A">
      <w:pPr>
        <w:pStyle w:val="boxBorder"/>
        <w:numPr>
          <w:ilvl w:val="0"/>
          <w:numId w:val="0"/>
        </w:numPr>
        <w:ind w:firstLineChars="150" w:firstLine="294"/>
        <w:jc w:val="both"/>
        <w:rPr>
          <w:lang w:eastAsia="ko-KR"/>
        </w:rPr>
        <w:pPrChange w:id="6306" w:author="user" w:date="2021-03-22T14:12:00Z">
          <w:pPr>
            <w:pStyle w:val="boxBorder"/>
            <w:numPr>
              <w:numId w:val="0"/>
            </w:numPr>
            <w:tabs>
              <w:tab w:val="clear" w:pos="0"/>
            </w:tabs>
            <w:ind w:left="0" w:firstLineChars="150" w:firstLine="294"/>
          </w:pPr>
        </w:pPrChange>
      </w:pPr>
      <w:proofErr w:type="gramStart"/>
      <w:r w:rsidRPr="00ED4019">
        <w:rPr>
          <w:rStyle w:val="VerbatimChar"/>
          <w:rFonts w:ascii="Times New Roman" w:hAnsi="Times New Roman"/>
          <w:lang w:eastAsia="ko-KR"/>
        </w:rPr>
        <w:t>c</w:t>
      </w:r>
      <w:proofErr w:type="gramEnd"/>
      <w:r w:rsidRPr="00ED4019">
        <w:rPr>
          <w:rStyle w:val="VerbatimChar"/>
          <w:rFonts w:ascii="Times New Roman" w:hAnsi="Times New Roman"/>
          <w:lang w:eastAsia="ko-KR"/>
        </w:rPr>
        <w:t>. fit()</w:t>
      </w:r>
      <w:r>
        <w:rPr>
          <w:lang w:eastAsia="ko-KR"/>
        </w:rPr>
        <w:t>을 사용하여 생성한 모델에 트레이닝 데이터를 피팅한다.</w:t>
      </w:r>
    </w:p>
    <w:p w14:paraId="00A356C9" w14:textId="413CC8F4" w:rsidR="00FD7B2A" w:rsidRDefault="00254C30">
      <w:pPr>
        <w:pStyle w:val="boxBorder"/>
        <w:numPr>
          <w:ilvl w:val="0"/>
          <w:numId w:val="0"/>
        </w:numPr>
        <w:jc w:val="both"/>
        <w:rPr>
          <w:lang w:eastAsia="ko-KR"/>
        </w:rPr>
        <w:pPrChange w:id="6307" w:author="user" w:date="2021-03-23T14:54:00Z">
          <w:pPr>
            <w:pStyle w:val="boxBorder"/>
            <w:numPr>
              <w:numId w:val="39"/>
            </w:numPr>
          </w:pPr>
        </w:pPrChange>
      </w:pPr>
      <w:ins w:id="6308" w:author="user" w:date="2021-03-23T14:54:00Z">
        <w:r>
          <w:rPr>
            <w:rFonts w:hint="eastAsia"/>
            <w:lang w:eastAsia="ko-KR"/>
          </w:rPr>
          <w:t xml:space="preserve">3. </w:t>
        </w:r>
      </w:ins>
      <w:r w:rsidR="00FD7B2A">
        <w:rPr>
          <w:lang w:eastAsia="ko-KR"/>
        </w:rPr>
        <w:t xml:space="preserve">생성된 여러 모델을 </w:t>
      </w:r>
      <w:commentRangeStart w:id="6309"/>
      <w:r w:rsidR="00FD7B2A">
        <w:rPr>
          <w:lang w:eastAsia="ko-KR"/>
        </w:rPr>
        <w:t>model table</w:t>
      </w:r>
      <w:commentRangeEnd w:id="6309"/>
      <w:r w:rsidR="00227166">
        <w:rPr>
          <w:rStyle w:val="af3"/>
          <w:rFonts w:ascii="Consolas" w:eastAsia="나눔바른고딕" w:hAnsi="Consolas" w:cstheme="minorBidi"/>
          <w:b w:val="0"/>
        </w:rPr>
        <w:commentReference w:id="6309"/>
      </w:r>
      <w:r w:rsidR="00FD7B2A">
        <w:rPr>
          <w:lang w:eastAsia="ko-KR"/>
        </w:rPr>
        <w:t xml:space="preserve">에 저장한다. </w:t>
      </w:r>
      <w:r w:rsidR="00FD7B2A" w:rsidRPr="00ED4019">
        <w:rPr>
          <w:rStyle w:val="VerbatimChar"/>
          <w:rFonts w:ascii="Times New Roman" w:hAnsi="Times New Roman"/>
          <w:lang w:eastAsia="ko-KR"/>
        </w:rPr>
        <w:t>modeltime</w:t>
      </w:r>
      <w:r w:rsidR="00FD7B2A">
        <w:rPr>
          <w:lang w:eastAsia="ko-KR"/>
        </w:rPr>
        <w:t xml:space="preserve">에서는 모델을 생성하여 model table에 저장하는 모델을 생성하는 함수로 </w:t>
      </w:r>
      <w:r w:rsidR="00FD7B2A" w:rsidRPr="00ED4019">
        <w:rPr>
          <w:rStyle w:val="VerbatimChar"/>
          <w:rFonts w:ascii="Times New Roman" w:hAnsi="Times New Roman"/>
          <w:lang w:eastAsia="ko-KR"/>
        </w:rPr>
        <w:t>modeltime_table()</w:t>
      </w:r>
      <w:r w:rsidR="00FD7B2A">
        <w:rPr>
          <w:lang w:eastAsia="ko-KR"/>
        </w:rPr>
        <w:t>를 제공한다.</w:t>
      </w:r>
    </w:p>
    <w:p w14:paraId="15451A3D" w14:textId="264146DF" w:rsidR="00FD7B2A" w:rsidRDefault="00254C30">
      <w:pPr>
        <w:pStyle w:val="boxBorder"/>
        <w:numPr>
          <w:ilvl w:val="0"/>
          <w:numId w:val="0"/>
        </w:numPr>
        <w:jc w:val="both"/>
        <w:pPrChange w:id="6310" w:author="user" w:date="2021-03-23T14:55:00Z">
          <w:pPr>
            <w:pStyle w:val="boxBorder"/>
            <w:numPr>
              <w:numId w:val="39"/>
            </w:numPr>
          </w:pPr>
        </w:pPrChange>
      </w:pPr>
      <w:ins w:id="6311" w:author="user" w:date="2021-03-23T14:55:00Z">
        <w:r>
          <w:rPr>
            <w:rStyle w:val="VerbatimChar"/>
            <w:rFonts w:ascii="Times New Roman" w:hAnsi="Times New Roman" w:hint="eastAsia"/>
            <w:lang w:eastAsia="ko-KR"/>
          </w:rPr>
          <w:t xml:space="preserve">4. </w:t>
        </w:r>
      </w:ins>
      <w:r w:rsidR="00FD7B2A" w:rsidRPr="00ED4019">
        <w:rPr>
          <w:rStyle w:val="VerbatimChar"/>
          <w:rFonts w:ascii="Times New Roman" w:hAnsi="Times New Roman"/>
        </w:rPr>
        <w:t>modeltime_calibrate()</w:t>
      </w:r>
      <w:r w:rsidR="00FD7B2A">
        <w:t xml:space="preserve">에 테스트 </w:t>
      </w:r>
      <w:del w:id="6312" w:author="user" w:date="2021-03-23T14:55:00Z">
        <w:r w:rsidR="00FD7B2A" w:rsidDel="00254C30">
          <w:rPr>
            <w:rFonts w:hint="eastAsia"/>
            <w:lang w:eastAsia="ko-KR"/>
          </w:rPr>
          <w:delText>셋</w:delText>
        </w:r>
      </w:del>
      <w:ins w:id="6313" w:author="user" w:date="2021-03-23T14:55:00Z">
        <w:r>
          <w:rPr>
            <w:rFonts w:hint="eastAsia"/>
            <w:lang w:eastAsia="ko-KR"/>
          </w:rPr>
          <w:t>세트를</w:t>
        </w:r>
      </w:ins>
      <w:del w:id="6314" w:author="user" w:date="2021-03-23T14:55:00Z">
        <w:r w:rsidR="00FD7B2A" w:rsidDel="00254C30">
          <w:delText>을</w:delText>
        </w:r>
      </w:del>
      <w:r w:rsidR="00FD7B2A">
        <w:t xml:space="preserve"> 사용하여 model table의 모델들을 조정(calibration)한다.</w:t>
      </w:r>
    </w:p>
    <w:p w14:paraId="170C5900" w14:textId="4C1F1115" w:rsidR="00FD7B2A" w:rsidRDefault="00254C30">
      <w:pPr>
        <w:pStyle w:val="boxBorder"/>
        <w:numPr>
          <w:ilvl w:val="0"/>
          <w:numId w:val="0"/>
        </w:numPr>
        <w:jc w:val="both"/>
        <w:rPr>
          <w:lang w:eastAsia="ko-KR"/>
        </w:rPr>
        <w:pPrChange w:id="6315" w:author="user" w:date="2021-03-23T14:55:00Z">
          <w:pPr>
            <w:pStyle w:val="boxBorder"/>
            <w:numPr>
              <w:numId w:val="39"/>
            </w:numPr>
          </w:pPr>
        </w:pPrChange>
      </w:pPr>
      <w:ins w:id="6316" w:author="user" w:date="2021-03-23T14:55:00Z">
        <w:r>
          <w:rPr>
            <w:rStyle w:val="VerbatimChar"/>
            <w:rFonts w:ascii="Times New Roman" w:hAnsi="Times New Roman" w:hint="eastAsia"/>
            <w:lang w:eastAsia="ko-KR"/>
          </w:rPr>
          <w:t xml:space="preserve">5. </w:t>
        </w:r>
      </w:ins>
      <w:r w:rsidR="00FD7B2A" w:rsidRPr="00ED4019">
        <w:rPr>
          <w:rStyle w:val="VerbatimChar"/>
          <w:rFonts w:ascii="Times New Roman" w:hAnsi="Times New Roman"/>
          <w:lang w:eastAsia="ko-KR"/>
        </w:rPr>
        <w:t>modeltime_forecast()</w:t>
      </w:r>
      <w:r w:rsidR="00FD7B2A">
        <w:rPr>
          <w:lang w:eastAsia="ko-KR"/>
        </w:rPr>
        <w:t xml:space="preserve">와 </w:t>
      </w:r>
      <w:r w:rsidR="00FD7B2A" w:rsidRPr="00ED4019">
        <w:rPr>
          <w:rStyle w:val="VerbatimChar"/>
          <w:rFonts w:ascii="Times New Roman" w:hAnsi="Times New Roman"/>
          <w:lang w:eastAsia="ko-KR"/>
        </w:rPr>
        <w:t>modeltime_accuracy()</w:t>
      </w:r>
      <w:r w:rsidR="00FD7B2A">
        <w:rPr>
          <w:lang w:eastAsia="ko-KR"/>
        </w:rPr>
        <w:t>를 사용하여 미래 예측치를 산출하고 미래 예측치에 대한 정확성을 측정한다.</w:t>
      </w:r>
    </w:p>
    <w:p w14:paraId="4FBF14E0" w14:textId="5739C1A2" w:rsidR="00FD7B2A" w:rsidRDefault="00254C30">
      <w:pPr>
        <w:pStyle w:val="boxBorder"/>
        <w:numPr>
          <w:ilvl w:val="0"/>
          <w:numId w:val="0"/>
        </w:numPr>
        <w:jc w:val="both"/>
        <w:rPr>
          <w:lang w:eastAsia="ko-KR"/>
        </w:rPr>
        <w:pPrChange w:id="6317" w:author="user" w:date="2021-03-23T14:55:00Z">
          <w:pPr>
            <w:pStyle w:val="boxBorder"/>
            <w:numPr>
              <w:numId w:val="39"/>
            </w:numPr>
          </w:pPr>
        </w:pPrChange>
      </w:pPr>
      <w:ins w:id="6318" w:author="user" w:date="2021-03-23T14:55:00Z">
        <w:r>
          <w:rPr>
            <w:rFonts w:hint="eastAsia"/>
            <w:lang w:eastAsia="ko-KR"/>
          </w:rPr>
          <w:t xml:space="preserve">6. </w:t>
        </w:r>
      </w:ins>
      <w:r w:rsidR="00FD7B2A">
        <w:rPr>
          <w:lang w:eastAsia="ko-KR"/>
        </w:rPr>
        <w:t xml:space="preserve">정확성 측정에 의해 선정된 모델에 대해 </w:t>
      </w:r>
      <w:r w:rsidR="00FD7B2A" w:rsidRPr="00ED4019">
        <w:rPr>
          <w:rStyle w:val="VerbatimChar"/>
          <w:rFonts w:ascii="Times New Roman" w:hAnsi="Times New Roman"/>
          <w:lang w:eastAsia="ko-KR"/>
        </w:rPr>
        <w:t>modeltime_refit()</w:t>
      </w:r>
      <w:r w:rsidR="00FD7B2A">
        <w:rPr>
          <w:lang w:eastAsia="ko-KR"/>
        </w:rPr>
        <w:t>에 전체 데이터</w:t>
      </w:r>
      <w:ins w:id="6319" w:author="user" w:date="2021-03-23T14:55:00Z">
        <w:r>
          <w:rPr>
            <w:rFonts w:hint="eastAsia"/>
            <w:lang w:eastAsia="ko-KR"/>
          </w:rPr>
          <w:t xml:space="preserve"> 세트를</w:t>
        </w:r>
      </w:ins>
      <w:del w:id="6320" w:author="user" w:date="2021-03-23T14:55:00Z">
        <w:r w:rsidR="00FD7B2A" w:rsidDel="00254C30">
          <w:rPr>
            <w:lang w:eastAsia="ko-KR"/>
          </w:rPr>
          <w:delText>셋을</w:delText>
        </w:r>
      </w:del>
      <w:r w:rsidR="00FD7B2A">
        <w:rPr>
          <w:lang w:eastAsia="ko-KR"/>
        </w:rPr>
        <w:t xml:space="preserve"> 사용해 모델을 다시 피팅하고 예측치를 산출한다.</w:t>
      </w:r>
    </w:p>
    <w:p w14:paraId="7090BC96" w14:textId="77777777" w:rsidR="00FD7B2A" w:rsidRPr="00ED4019" w:rsidRDefault="00FD7B2A">
      <w:pPr>
        <w:jc w:val="both"/>
        <w:rPr>
          <w:rFonts w:ascii="Times New Roman" w:hAnsi="Times New Roman"/>
          <w:lang w:eastAsia="ko-KR"/>
        </w:rPr>
        <w:pPrChange w:id="6321" w:author="제이펍 출판사" w:date="2021-03-14T15:57:00Z">
          <w:pPr/>
        </w:pPrChange>
      </w:pPr>
      <w:r w:rsidRPr="00ED4019">
        <w:rPr>
          <w:rFonts w:ascii="Times New Roman" w:hAnsi="Times New Roman"/>
          <w:lang w:eastAsia="ko-KR"/>
        </w:rPr>
        <w:t>modeltime</w:t>
      </w:r>
      <w:r w:rsidRPr="00ED4019">
        <w:rPr>
          <w:rFonts w:ascii="Times New Roman" w:hAnsi="Times New Roman" w:hint="eastAsia"/>
          <w:lang w:eastAsia="ko-KR"/>
        </w:rPr>
        <w:t>의</w:t>
      </w:r>
      <w:r w:rsidRPr="00ED4019">
        <w:rPr>
          <w:rFonts w:ascii="Times New Roman" w:hAnsi="Times New Roman" w:hint="eastAsia"/>
          <w:lang w:eastAsia="ko-KR"/>
        </w:rPr>
        <w:t xml:space="preserve"> fit()</w:t>
      </w:r>
      <w:r w:rsidRPr="00ED4019">
        <w:rPr>
          <w:rFonts w:ascii="Times New Roman" w:hAnsi="Times New Roman" w:hint="eastAsia"/>
          <w:lang w:eastAsia="ko-KR"/>
        </w:rPr>
        <w:t>에서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모델을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생성할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때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사용하는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함수들은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다음의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표와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같다</w:t>
      </w:r>
      <w:r w:rsidRPr="00ED4019">
        <w:rPr>
          <w:rFonts w:ascii="Times New Roman" w:hAnsi="Times New Roman" w:hint="eastAsia"/>
          <w:lang w:eastAsia="ko-KR"/>
        </w:rPr>
        <w:t>.</w:t>
      </w:r>
      <w:r w:rsidRPr="00ED4019">
        <w:rPr>
          <w:rFonts w:ascii="Times New Roman" w:hAnsi="Times New Roman"/>
          <w:lang w:eastAsia="ko-KR"/>
        </w:rPr>
        <w:t xml:space="preserve"> </w:t>
      </w:r>
    </w:p>
    <w:tbl>
      <w:tblPr>
        <w:tblStyle w:val="Table"/>
        <w:tblW w:w="0" w:type="pct"/>
        <w:tblLook w:val="0020" w:firstRow="1" w:lastRow="0" w:firstColumn="0" w:lastColumn="0" w:noHBand="0" w:noVBand="0"/>
      </w:tblPr>
      <w:tblGrid>
        <w:gridCol w:w="2347"/>
        <w:gridCol w:w="1720"/>
      </w:tblGrid>
      <w:tr w:rsidR="00FD7B2A" w14:paraId="65D116BD" w14:textId="77777777" w:rsidTr="00BF786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7B9FBB87" w14:textId="77777777" w:rsidR="00FD7B2A" w:rsidRDefault="00FD7B2A">
            <w:pPr>
              <w:pStyle w:val="Compact"/>
              <w:jc w:val="both"/>
              <w:rPr>
                <w:b w:val="0"/>
              </w:rPr>
              <w:pPrChange w:id="6322" w:author="제이펍 출판사" w:date="2021-03-14T15:57:00Z">
                <w:pPr>
                  <w:pStyle w:val="Compact"/>
                  <w:keepNext w:val="0"/>
                </w:pPr>
              </w:pPrChange>
            </w:pPr>
            <w:r w:rsidRPr="00ED4019">
              <w:rPr>
                <w:rFonts w:ascii="Times New Roman" w:hAnsi="Times New Roman"/>
              </w:rPr>
              <w:t>모델명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39EA1FC2" w14:textId="77777777" w:rsidR="00FD7B2A" w:rsidRDefault="00FD7B2A">
            <w:pPr>
              <w:pStyle w:val="Compact"/>
              <w:jc w:val="both"/>
              <w:rPr>
                <w:b w:val="0"/>
              </w:rPr>
              <w:pPrChange w:id="6323" w:author="제이펍 출판사" w:date="2021-03-14T15:57:00Z">
                <w:pPr>
                  <w:pStyle w:val="Compact"/>
                  <w:keepNext w:val="0"/>
                </w:pPr>
              </w:pPrChange>
            </w:pPr>
            <w:r w:rsidRPr="00ED4019">
              <w:rPr>
                <w:rFonts w:ascii="Times New Roman" w:hAnsi="Times New Roman"/>
              </w:rPr>
              <w:t>함수명</w:t>
            </w:r>
          </w:p>
        </w:tc>
      </w:tr>
      <w:tr w:rsidR="00FD7B2A" w14:paraId="5236ADAD" w14:textId="77777777" w:rsidTr="00BF7861">
        <w:tblPrEx>
          <w:jc w:val="left"/>
        </w:tblPrEx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0" w:type="auto"/>
          </w:tcPr>
          <w:p w14:paraId="21623285" w14:textId="1FD5ED1B" w:rsidR="00FD7B2A" w:rsidRDefault="00FD7B2A">
            <w:pPr>
              <w:pStyle w:val="Compact"/>
              <w:jc w:val="both"/>
              <w:pPrChange w:id="6324" w:author="제이펍 출판사" w:date="2021-03-14T15:57:00Z">
                <w:pPr>
                  <w:pStyle w:val="Compact"/>
                  <w:keepNext w:val="0"/>
                </w:pPr>
              </w:pPrChange>
            </w:pPr>
            <w:r w:rsidRPr="00ED4019">
              <w:rPr>
                <w:rFonts w:ascii="Times New Roman" w:hAnsi="Times New Roman"/>
              </w:rPr>
              <w:t>선형</w:t>
            </w:r>
            <w:ins w:id="6325" w:author="user" w:date="2021-03-22T16:55:00Z">
              <w:r w:rsidR="00D05E36">
                <w:rPr>
                  <w:rFonts w:ascii="Times New Roman" w:hAnsi="Times New Roman" w:hint="eastAsia"/>
                  <w:lang w:eastAsia="ko-KR"/>
                </w:rPr>
                <w:t xml:space="preserve"> </w:t>
              </w:r>
            </w:ins>
            <w:r w:rsidRPr="00ED4019">
              <w:rPr>
                <w:rFonts w:ascii="Times New Roman" w:hAnsi="Times New Roman"/>
              </w:rPr>
              <w:t>회귀</w:t>
            </w:r>
          </w:p>
        </w:tc>
        <w:tc>
          <w:tcPr>
            <w:tcW w:w="0" w:type="auto"/>
          </w:tcPr>
          <w:p w14:paraId="4F38D455" w14:textId="77777777" w:rsidR="00FD7B2A" w:rsidRDefault="00FD7B2A">
            <w:pPr>
              <w:pStyle w:val="Compact"/>
              <w:jc w:val="both"/>
              <w:pPrChange w:id="6326" w:author="제이펍 출판사" w:date="2021-03-14T15:57:00Z">
                <w:pPr>
                  <w:pStyle w:val="Compact"/>
                  <w:keepNext w:val="0"/>
                </w:pPr>
              </w:pPrChange>
            </w:pPr>
            <w:r w:rsidRPr="00ED4019">
              <w:rPr>
                <w:rFonts w:ascii="Times New Roman" w:hAnsi="Times New Roman"/>
              </w:rPr>
              <w:t>linear_reg()</w:t>
            </w:r>
          </w:p>
        </w:tc>
      </w:tr>
      <w:tr w:rsidR="00FD7B2A" w14:paraId="0231447F" w14:textId="77777777" w:rsidTr="00BF7861">
        <w:tblPrEx>
          <w:jc w:val="left"/>
        </w:tblPrEx>
        <w:tc>
          <w:tcPr>
            <w:tcW w:w="0" w:type="auto"/>
          </w:tcPr>
          <w:p w14:paraId="16B195CD" w14:textId="77777777" w:rsidR="00FD7B2A" w:rsidRDefault="00FD7B2A">
            <w:pPr>
              <w:pStyle w:val="Compact"/>
              <w:jc w:val="both"/>
              <w:pPrChange w:id="6327" w:author="제이펍 출판사" w:date="2021-03-14T15:57:00Z">
                <w:pPr>
                  <w:pStyle w:val="Compact"/>
                  <w:keepNext w:val="0"/>
                </w:pPr>
              </w:pPrChange>
            </w:pPr>
            <w:r w:rsidRPr="00ED4019">
              <w:rPr>
                <w:rFonts w:ascii="Times New Roman" w:hAnsi="Times New Roman"/>
              </w:rPr>
              <w:t>prophet</w:t>
            </w:r>
          </w:p>
        </w:tc>
        <w:tc>
          <w:tcPr>
            <w:tcW w:w="0" w:type="auto"/>
          </w:tcPr>
          <w:p w14:paraId="35CC85AE" w14:textId="77777777" w:rsidR="00FD7B2A" w:rsidRDefault="00FD7B2A">
            <w:pPr>
              <w:pStyle w:val="Compact"/>
              <w:jc w:val="both"/>
              <w:pPrChange w:id="6328" w:author="제이펍 출판사" w:date="2021-03-14T15:57:00Z">
                <w:pPr>
                  <w:pStyle w:val="Compact"/>
                  <w:keepNext w:val="0"/>
                </w:pPr>
              </w:pPrChange>
            </w:pPr>
            <w:r w:rsidRPr="00ED4019">
              <w:rPr>
                <w:rFonts w:ascii="Times New Roman" w:hAnsi="Times New Roman"/>
              </w:rPr>
              <w:t>prophet_reg()</w:t>
            </w:r>
          </w:p>
        </w:tc>
      </w:tr>
      <w:tr w:rsidR="00FD7B2A" w14:paraId="35F7A24C" w14:textId="77777777" w:rsidTr="00BF7861">
        <w:tblPrEx>
          <w:jc w:val="left"/>
        </w:tblPrEx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0" w:type="auto"/>
          </w:tcPr>
          <w:p w14:paraId="371D7F46" w14:textId="77777777" w:rsidR="00FD7B2A" w:rsidRDefault="00FD7B2A">
            <w:pPr>
              <w:pStyle w:val="Compact"/>
              <w:jc w:val="both"/>
              <w:pPrChange w:id="6329" w:author="제이펍 출판사" w:date="2021-03-14T15:57:00Z">
                <w:pPr>
                  <w:pStyle w:val="Compact"/>
                  <w:keepNext w:val="0"/>
                </w:pPr>
              </w:pPrChange>
            </w:pPr>
            <w:r w:rsidRPr="00ED4019">
              <w:rPr>
                <w:rFonts w:ascii="Times New Roman" w:hAnsi="Times New Roman"/>
              </w:rPr>
              <w:t>boosted prophet</w:t>
            </w:r>
          </w:p>
        </w:tc>
        <w:tc>
          <w:tcPr>
            <w:tcW w:w="0" w:type="auto"/>
          </w:tcPr>
          <w:p w14:paraId="01A870AF" w14:textId="77777777" w:rsidR="00FD7B2A" w:rsidRDefault="00FD7B2A">
            <w:pPr>
              <w:pStyle w:val="Compact"/>
              <w:jc w:val="both"/>
              <w:pPrChange w:id="6330" w:author="제이펍 출판사" w:date="2021-03-14T15:57:00Z">
                <w:pPr>
                  <w:pStyle w:val="Compact"/>
                  <w:keepNext w:val="0"/>
                </w:pPr>
              </w:pPrChange>
            </w:pPr>
            <w:r w:rsidRPr="00ED4019">
              <w:rPr>
                <w:rFonts w:ascii="Times New Roman" w:hAnsi="Times New Roman"/>
              </w:rPr>
              <w:t>prophet_boost()</w:t>
            </w:r>
          </w:p>
        </w:tc>
      </w:tr>
      <w:tr w:rsidR="00FD7B2A" w14:paraId="4D022F43" w14:textId="77777777" w:rsidTr="00BF7861">
        <w:tblPrEx>
          <w:jc w:val="left"/>
        </w:tblPrEx>
        <w:tc>
          <w:tcPr>
            <w:tcW w:w="0" w:type="auto"/>
          </w:tcPr>
          <w:p w14:paraId="781A0457" w14:textId="77777777" w:rsidR="00FD7B2A" w:rsidRDefault="00FD7B2A">
            <w:pPr>
              <w:pStyle w:val="Compact"/>
              <w:jc w:val="both"/>
              <w:pPrChange w:id="6331" w:author="제이펍 출판사" w:date="2021-03-14T15:57:00Z">
                <w:pPr>
                  <w:pStyle w:val="Compact"/>
                  <w:keepNext w:val="0"/>
                </w:pPr>
              </w:pPrChange>
            </w:pPr>
            <w:r w:rsidRPr="00ED4019">
              <w:rPr>
                <w:rFonts w:ascii="Times New Roman" w:hAnsi="Times New Roman"/>
              </w:rPr>
              <w:t>arima</w:t>
            </w:r>
          </w:p>
        </w:tc>
        <w:tc>
          <w:tcPr>
            <w:tcW w:w="0" w:type="auto"/>
          </w:tcPr>
          <w:p w14:paraId="192574E5" w14:textId="77777777" w:rsidR="00FD7B2A" w:rsidRDefault="00FD7B2A">
            <w:pPr>
              <w:pStyle w:val="Compact"/>
              <w:jc w:val="both"/>
              <w:pPrChange w:id="6332" w:author="제이펍 출판사" w:date="2021-03-14T15:57:00Z">
                <w:pPr>
                  <w:pStyle w:val="Compact"/>
                  <w:keepNext w:val="0"/>
                </w:pPr>
              </w:pPrChange>
            </w:pPr>
            <w:r w:rsidRPr="00ED4019">
              <w:rPr>
                <w:rFonts w:ascii="Times New Roman" w:hAnsi="Times New Roman"/>
              </w:rPr>
              <w:t>arima_reg()</w:t>
            </w:r>
          </w:p>
        </w:tc>
      </w:tr>
      <w:tr w:rsidR="00FD7B2A" w14:paraId="322A30C9" w14:textId="77777777" w:rsidTr="00BF7861">
        <w:tblPrEx>
          <w:jc w:val="left"/>
        </w:tblPrEx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0" w:type="auto"/>
          </w:tcPr>
          <w:p w14:paraId="67DBEE69" w14:textId="77777777" w:rsidR="00FD7B2A" w:rsidRDefault="00FD7B2A">
            <w:pPr>
              <w:pStyle w:val="Compact"/>
              <w:jc w:val="both"/>
              <w:pPrChange w:id="6333" w:author="제이펍 출판사" w:date="2021-03-14T15:57:00Z">
                <w:pPr>
                  <w:pStyle w:val="Compact"/>
                  <w:keepNext w:val="0"/>
                </w:pPr>
              </w:pPrChange>
            </w:pPr>
            <w:r w:rsidRPr="00ED4019">
              <w:rPr>
                <w:rFonts w:ascii="Times New Roman" w:hAnsi="Times New Roman"/>
              </w:rPr>
              <w:t>boosted arima</w:t>
            </w:r>
          </w:p>
        </w:tc>
        <w:tc>
          <w:tcPr>
            <w:tcW w:w="0" w:type="auto"/>
          </w:tcPr>
          <w:p w14:paraId="7B562083" w14:textId="77777777" w:rsidR="00FD7B2A" w:rsidRDefault="00FD7B2A">
            <w:pPr>
              <w:pStyle w:val="Compact"/>
              <w:jc w:val="both"/>
              <w:pPrChange w:id="6334" w:author="제이펍 출판사" w:date="2021-03-14T15:57:00Z">
                <w:pPr>
                  <w:pStyle w:val="Compact"/>
                  <w:keepNext w:val="0"/>
                </w:pPr>
              </w:pPrChange>
            </w:pPr>
            <w:r w:rsidRPr="00ED4019">
              <w:rPr>
                <w:rFonts w:ascii="Times New Roman" w:hAnsi="Times New Roman"/>
              </w:rPr>
              <w:t>arima_boost()</w:t>
            </w:r>
          </w:p>
        </w:tc>
      </w:tr>
      <w:tr w:rsidR="00FD7B2A" w14:paraId="260CFE8A" w14:textId="77777777" w:rsidTr="00BF7861">
        <w:tblPrEx>
          <w:jc w:val="left"/>
        </w:tblPrEx>
        <w:tc>
          <w:tcPr>
            <w:tcW w:w="0" w:type="auto"/>
          </w:tcPr>
          <w:p w14:paraId="179E57C7" w14:textId="77777777" w:rsidR="00FD7B2A" w:rsidRDefault="00FD7B2A">
            <w:pPr>
              <w:pStyle w:val="Compact"/>
              <w:jc w:val="both"/>
              <w:pPrChange w:id="6335" w:author="제이펍 출판사" w:date="2021-03-14T15:57:00Z">
                <w:pPr>
                  <w:pStyle w:val="Compact"/>
                  <w:keepNext w:val="0"/>
                </w:pPr>
              </w:pPrChange>
            </w:pPr>
            <w:r w:rsidRPr="00ED4019">
              <w:rPr>
                <w:rFonts w:ascii="Times New Roman" w:hAnsi="Times New Roman"/>
              </w:rPr>
              <w:t>지수평활</w:t>
            </w:r>
          </w:p>
        </w:tc>
        <w:tc>
          <w:tcPr>
            <w:tcW w:w="0" w:type="auto"/>
          </w:tcPr>
          <w:p w14:paraId="309A2F15" w14:textId="77777777" w:rsidR="00FD7B2A" w:rsidRDefault="00FD7B2A">
            <w:pPr>
              <w:pStyle w:val="Compact"/>
              <w:jc w:val="both"/>
              <w:pPrChange w:id="6336" w:author="제이펍 출판사" w:date="2021-03-14T15:57:00Z">
                <w:pPr>
                  <w:pStyle w:val="Compact"/>
                  <w:keepNext w:val="0"/>
                </w:pPr>
              </w:pPrChange>
            </w:pPr>
            <w:r w:rsidRPr="00ED4019">
              <w:rPr>
                <w:rFonts w:ascii="Times New Roman" w:hAnsi="Times New Roman"/>
              </w:rPr>
              <w:t>exp_smoothing()</w:t>
            </w:r>
          </w:p>
        </w:tc>
      </w:tr>
      <w:tr w:rsidR="00FD7B2A" w14:paraId="36790202" w14:textId="77777777" w:rsidTr="00BF7861">
        <w:tblPrEx>
          <w:jc w:val="left"/>
        </w:tblPrEx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0" w:type="auto"/>
          </w:tcPr>
          <w:p w14:paraId="5B8DB9AA" w14:textId="77777777" w:rsidR="00FD7B2A" w:rsidRDefault="00FD7B2A">
            <w:pPr>
              <w:pStyle w:val="Compact"/>
              <w:jc w:val="both"/>
              <w:pPrChange w:id="6337" w:author="제이펍 출판사" w:date="2021-03-14T15:57:00Z">
                <w:pPr>
                  <w:pStyle w:val="Compact"/>
                  <w:keepNext w:val="0"/>
                </w:pPr>
              </w:pPrChange>
            </w:pPr>
            <w:r w:rsidRPr="00ED4019">
              <w:rPr>
                <w:rFonts w:ascii="Times New Roman" w:hAnsi="Times New Roman"/>
              </w:rPr>
              <w:t>계절성</w:t>
            </w:r>
            <w:r w:rsidRPr="00ED4019">
              <w:rPr>
                <w:rFonts w:ascii="Times New Roman" w:hAnsi="Times New Roman"/>
              </w:rPr>
              <w:t xml:space="preserve"> </w:t>
            </w:r>
            <w:r w:rsidRPr="00ED4019">
              <w:rPr>
                <w:rFonts w:ascii="Times New Roman" w:hAnsi="Times New Roman"/>
              </w:rPr>
              <w:t>회귀</w:t>
            </w:r>
            <w:r w:rsidRPr="00ED4019">
              <w:rPr>
                <w:rFonts w:ascii="Times New Roman" w:hAnsi="Times New Roman"/>
              </w:rPr>
              <w:t>(tbats, stlm)</w:t>
            </w:r>
          </w:p>
        </w:tc>
        <w:tc>
          <w:tcPr>
            <w:tcW w:w="0" w:type="auto"/>
          </w:tcPr>
          <w:p w14:paraId="67189E2D" w14:textId="77777777" w:rsidR="00FD7B2A" w:rsidRDefault="00FD7B2A">
            <w:pPr>
              <w:pStyle w:val="Compact"/>
              <w:jc w:val="both"/>
              <w:pPrChange w:id="6338" w:author="제이펍 출판사" w:date="2021-03-14T15:57:00Z">
                <w:pPr>
                  <w:pStyle w:val="Compact"/>
                  <w:keepNext w:val="0"/>
                </w:pPr>
              </w:pPrChange>
            </w:pPr>
            <w:r w:rsidRPr="00ED4019">
              <w:rPr>
                <w:rFonts w:ascii="Times New Roman" w:hAnsi="Times New Roman"/>
              </w:rPr>
              <w:t>seasonal_reg()</w:t>
            </w:r>
          </w:p>
        </w:tc>
      </w:tr>
      <w:tr w:rsidR="00FD7B2A" w:rsidRPr="00ED4019" w14:paraId="56E3ACE1" w14:textId="77777777" w:rsidTr="00BF7861">
        <w:tblPrEx>
          <w:jc w:val="left"/>
        </w:tblPrEx>
        <w:tc>
          <w:tcPr>
            <w:tcW w:w="0" w:type="auto"/>
          </w:tcPr>
          <w:p w14:paraId="5B4EE283" w14:textId="77777777" w:rsidR="00FD7B2A" w:rsidRDefault="00FD7B2A">
            <w:pPr>
              <w:pStyle w:val="Compact"/>
              <w:jc w:val="both"/>
              <w:pPrChange w:id="6339" w:author="제이펍 출판사" w:date="2021-03-14T15:57:00Z">
                <w:pPr>
                  <w:pStyle w:val="Compact"/>
                  <w:keepNext w:val="0"/>
                </w:pPr>
              </w:pPrChange>
            </w:pPr>
            <w:r w:rsidRPr="00ED4019">
              <w:rPr>
                <w:rFonts w:ascii="Times New Roman" w:hAnsi="Times New Roman"/>
              </w:rPr>
              <w:t>신경망</w:t>
            </w:r>
          </w:p>
        </w:tc>
        <w:tc>
          <w:tcPr>
            <w:tcW w:w="0" w:type="auto"/>
          </w:tcPr>
          <w:p w14:paraId="7C54A8FB" w14:textId="77777777" w:rsidR="00FD7B2A" w:rsidRPr="00ED4019" w:rsidRDefault="00FD7B2A">
            <w:pPr>
              <w:pStyle w:val="Compact"/>
              <w:jc w:val="both"/>
              <w:rPr>
                <w:rFonts w:ascii="Times New Roman" w:hAnsi="Times New Roman"/>
              </w:rPr>
              <w:pPrChange w:id="6340" w:author="제이펍 출판사" w:date="2021-03-14T15:57:00Z">
                <w:pPr>
                  <w:pStyle w:val="Compact"/>
                  <w:keepNext w:val="0"/>
                </w:pPr>
              </w:pPrChange>
            </w:pPr>
            <w:r w:rsidRPr="00ED4019">
              <w:rPr>
                <w:rFonts w:ascii="Times New Roman" w:hAnsi="Times New Roman"/>
              </w:rPr>
              <w:t>nnetar_reg()</w:t>
            </w:r>
          </w:p>
        </w:tc>
      </w:tr>
    </w:tbl>
    <w:p w14:paraId="776C0BC7" w14:textId="52D008A3" w:rsidR="00FD7B2A" w:rsidRDefault="00254C30">
      <w:pPr>
        <w:pStyle w:val="2"/>
        <w:numPr>
          <w:ilvl w:val="0"/>
          <w:numId w:val="0"/>
        </w:numPr>
        <w:jc w:val="both"/>
        <w:pPrChange w:id="6341" w:author="user" w:date="2021-03-23T14:55:00Z">
          <w:pPr>
            <w:pStyle w:val="2"/>
            <w:numPr>
              <w:numId w:val="9"/>
            </w:numPr>
            <w:ind w:left="360" w:hanging="360"/>
          </w:pPr>
        </w:pPrChange>
      </w:pPr>
      <w:bookmarkStart w:id="6342" w:name="미래-학생수-예측-1"/>
      <w:ins w:id="6343" w:author="user" w:date="2021-03-23T14:55:00Z">
        <w:r>
          <w:rPr>
            <w:rFonts w:hint="eastAsia"/>
            <w:lang w:eastAsia="ko-KR"/>
          </w:rPr>
          <w:t xml:space="preserve">7.3.1 </w:t>
        </w:r>
      </w:ins>
      <w:r w:rsidR="00FD7B2A">
        <w:t>미래 학생수 예측</w:t>
      </w:r>
    </w:p>
    <w:p w14:paraId="070CBB8C" w14:textId="77777777" w:rsidR="00FD7B2A" w:rsidRPr="00ED4019" w:rsidRDefault="00FD7B2A">
      <w:pPr>
        <w:jc w:val="both"/>
        <w:rPr>
          <w:rFonts w:ascii="Times New Roman" w:hAnsi="Times New Roman"/>
          <w:lang w:eastAsia="ko-KR"/>
        </w:rPr>
        <w:pPrChange w:id="6344" w:author="제이펍 출판사" w:date="2021-03-14T15:57:00Z">
          <w:pPr/>
        </w:pPrChange>
      </w:pPr>
      <w:r w:rsidRPr="00ED4019">
        <w:rPr>
          <w:rStyle w:val="VerbatimChar"/>
          <w:rFonts w:ascii="Times New Roman" w:hAnsi="Times New Roman" w:hint="eastAsia"/>
          <w:lang w:eastAsia="ko-KR"/>
        </w:rPr>
        <w:t>modeltime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프레임워크를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사용하여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미래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학생수를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예측해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보자</w:t>
      </w:r>
      <w:r w:rsidRPr="00ED4019">
        <w:rPr>
          <w:rFonts w:ascii="Times New Roman" w:hAnsi="Times New Roman"/>
          <w:lang w:eastAsia="ko-KR"/>
        </w:rPr>
        <w:t>.</w:t>
      </w:r>
    </w:p>
    <w:p w14:paraId="0E838CDB" w14:textId="6CBE237D" w:rsidR="00FD7B2A" w:rsidRPr="00ED4019" w:rsidRDefault="00FD7B2A">
      <w:pPr>
        <w:pStyle w:val="a0"/>
        <w:jc w:val="both"/>
        <w:rPr>
          <w:rFonts w:ascii="Times New Roman" w:hAnsi="Times New Roman"/>
          <w:lang w:eastAsia="ko-KR"/>
        </w:rPr>
        <w:pPrChange w:id="6345" w:author="제이펍 출판사" w:date="2021-03-14T15:57:00Z">
          <w:pPr>
            <w:pStyle w:val="a0"/>
          </w:pPr>
        </w:pPrChange>
      </w:pPr>
      <w:r w:rsidRPr="00ED4019">
        <w:rPr>
          <w:rFonts w:ascii="Times New Roman" w:hAnsi="Times New Roman"/>
          <w:lang w:eastAsia="ko-KR"/>
        </w:rPr>
        <w:t>앞에서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설명한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것과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같이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Style w:val="VerbatimChar"/>
          <w:rFonts w:ascii="Times New Roman" w:hAnsi="Times New Roman"/>
          <w:lang w:eastAsia="ko-KR"/>
        </w:rPr>
        <w:t>modeltime</w:t>
      </w:r>
      <w:r w:rsidRPr="00ED4019">
        <w:rPr>
          <w:rFonts w:ascii="Times New Roman" w:hAnsi="Times New Roman"/>
          <w:lang w:eastAsia="ko-KR"/>
        </w:rPr>
        <w:t>프레임워크는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Style w:val="VerbatimChar"/>
          <w:rFonts w:ascii="Times New Roman" w:hAnsi="Times New Roman"/>
          <w:lang w:eastAsia="ko-KR"/>
        </w:rPr>
        <w:t>tidymodels</w:t>
      </w:r>
      <w:r w:rsidRPr="00ED4019">
        <w:rPr>
          <w:rFonts w:ascii="Times New Roman" w:hAnsi="Times New Roman"/>
          <w:lang w:eastAsia="ko-KR"/>
        </w:rPr>
        <w:t>생태계를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확장했기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때문에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Style w:val="VerbatimChar"/>
          <w:rFonts w:ascii="Times New Roman" w:hAnsi="Times New Roman"/>
          <w:lang w:eastAsia="ko-KR"/>
        </w:rPr>
        <w:t>tidymodels</w:t>
      </w:r>
      <w:del w:id="6346" w:author="user" w:date="2021-03-23T14:56:00Z">
        <w:r w:rsidRPr="00ED4019" w:rsidDel="004A39B6">
          <w:rPr>
            <w:rFonts w:ascii="Times New Roman" w:hAnsi="Times New Roman"/>
            <w:lang w:eastAsia="ko-KR"/>
          </w:rPr>
          <w:delText>패</w:delText>
        </w:r>
      </w:del>
      <w:ins w:id="6347" w:author="user" w:date="2021-03-23T14:56:00Z">
        <w:r w:rsidR="004A39B6">
          <w:rPr>
            <w:rFonts w:ascii="Times New Roman" w:hAnsi="Times New Roman" w:hint="eastAsia"/>
            <w:lang w:eastAsia="ko-KR"/>
          </w:rPr>
          <w:t xml:space="preserve"> </w:t>
        </w:r>
        <w:r w:rsidR="004A39B6">
          <w:rPr>
            <w:rFonts w:ascii="Times New Roman" w:hAnsi="Times New Roman" w:hint="eastAsia"/>
            <w:lang w:eastAsia="ko-KR"/>
          </w:rPr>
          <w:t>패</w:t>
        </w:r>
      </w:ins>
      <w:r w:rsidRPr="00ED4019">
        <w:rPr>
          <w:rFonts w:ascii="Times New Roman" w:hAnsi="Times New Roman"/>
          <w:lang w:eastAsia="ko-KR"/>
        </w:rPr>
        <w:t>키지와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Style w:val="VerbatimChar"/>
          <w:rFonts w:ascii="Times New Roman" w:hAnsi="Times New Roman"/>
          <w:lang w:eastAsia="ko-KR"/>
        </w:rPr>
        <w:t>modeltime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패키지가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모두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필요하다</w:t>
      </w:r>
      <w:r w:rsidRPr="00ED4019">
        <w:rPr>
          <w:rFonts w:ascii="Times New Roman" w:hAnsi="Times New Roman"/>
          <w:lang w:eastAsia="ko-KR"/>
        </w:rPr>
        <w:t>.</w:t>
      </w:r>
    </w:p>
    <w:p w14:paraId="67BF5A5D" w14:textId="77777777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6348" w:author="제이펍 출판사" w:date="2021-03-14T15:57:00Z">
          <w:pPr>
            <w:pStyle w:val="SourceCode"/>
          </w:pPr>
        </w:pPrChange>
      </w:pPr>
      <w:proofErr w:type="gramStart"/>
      <w:r w:rsidRPr="00ED4019">
        <w:rPr>
          <w:rStyle w:val="FunctionTok"/>
          <w:rFonts w:ascii="Times New Roman" w:hAnsi="Times New Roman"/>
        </w:rPr>
        <w:lastRenderedPageBreak/>
        <w:t>library</w:t>
      </w:r>
      <w:r w:rsidRPr="00ED4019">
        <w:rPr>
          <w:rStyle w:val="NormalTok"/>
          <w:rFonts w:ascii="Times New Roman" w:hAnsi="Times New Roman"/>
        </w:rPr>
        <w:t>(</w:t>
      </w:r>
      <w:proofErr w:type="gramEnd"/>
      <w:r w:rsidRPr="00ED4019">
        <w:rPr>
          <w:rStyle w:val="NormalTok"/>
          <w:rFonts w:ascii="Times New Roman" w:hAnsi="Times New Roman"/>
        </w:rPr>
        <w:t>modeltime)</w:t>
      </w:r>
      <w:r w:rsidRPr="00ED4019">
        <w:rPr>
          <w:rFonts w:ascii="Times New Roman" w:hAnsi="Times New Roman"/>
        </w:rPr>
        <w:br/>
      </w:r>
      <w:r w:rsidRPr="00ED4019">
        <w:rPr>
          <w:rStyle w:val="FunctionTok"/>
          <w:rFonts w:ascii="Times New Roman" w:hAnsi="Times New Roman"/>
        </w:rPr>
        <w:t>library</w:t>
      </w:r>
      <w:r w:rsidRPr="00ED4019">
        <w:rPr>
          <w:rStyle w:val="NormalTok"/>
          <w:rFonts w:ascii="Times New Roman" w:hAnsi="Times New Roman"/>
        </w:rPr>
        <w:t>(tidymodels)</w:t>
      </w:r>
    </w:p>
    <w:p w14:paraId="32FA9374" w14:textId="06EA7F40" w:rsidR="00FD7B2A" w:rsidRPr="00ED4019" w:rsidRDefault="00FD7B2A">
      <w:pPr>
        <w:jc w:val="both"/>
        <w:rPr>
          <w:rFonts w:ascii="Times New Roman" w:hAnsi="Times New Roman"/>
          <w:lang w:eastAsia="ko-KR"/>
        </w:rPr>
        <w:pPrChange w:id="6349" w:author="제이펍 출판사" w:date="2021-03-14T15:57:00Z">
          <w:pPr/>
        </w:pPrChange>
      </w:pPr>
      <w:r w:rsidRPr="00ED4019">
        <w:rPr>
          <w:rFonts w:ascii="Times New Roman" w:hAnsi="Times New Roman"/>
          <w:lang w:eastAsia="ko-KR"/>
        </w:rPr>
        <w:t>이제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분석할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데이터를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트레이닝</w:t>
      </w:r>
      <w:r w:rsidRPr="00ED4019">
        <w:rPr>
          <w:rFonts w:ascii="Times New Roman" w:hAnsi="Times New Roman"/>
          <w:lang w:eastAsia="ko-KR"/>
        </w:rPr>
        <w:t xml:space="preserve"> </w:t>
      </w:r>
      <w:ins w:id="6350" w:author="user" w:date="2021-03-23T14:56:00Z">
        <w:r w:rsidR="004A39B6">
          <w:rPr>
            <w:rFonts w:ascii="Times New Roman" w:hAnsi="Times New Roman" w:hint="eastAsia"/>
            <w:lang w:eastAsia="ko-KR"/>
          </w:rPr>
          <w:t>세트와</w:t>
        </w:r>
      </w:ins>
      <w:del w:id="6351" w:author="user" w:date="2021-03-23T14:56:00Z">
        <w:r w:rsidRPr="00ED4019" w:rsidDel="004A39B6">
          <w:rPr>
            <w:rFonts w:ascii="Times New Roman" w:hAnsi="Times New Roman"/>
            <w:lang w:eastAsia="ko-KR"/>
          </w:rPr>
          <w:delText>셋과</w:delText>
        </w:r>
      </w:del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테스트</w:t>
      </w:r>
      <w:r w:rsidRPr="00ED4019">
        <w:rPr>
          <w:rFonts w:ascii="Times New Roman" w:hAnsi="Times New Roman"/>
          <w:lang w:eastAsia="ko-KR"/>
        </w:rPr>
        <w:t xml:space="preserve"> </w:t>
      </w:r>
      <w:ins w:id="6352" w:author="user" w:date="2021-03-23T14:56:00Z">
        <w:r w:rsidR="004A39B6">
          <w:rPr>
            <w:rFonts w:ascii="Times New Roman" w:hAnsi="Times New Roman" w:hint="eastAsia"/>
            <w:lang w:eastAsia="ko-KR"/>
          </w:rPr>
          <w:t>세트</w:t>
        </w:r>
      </w:ins>
      <w:del w:id="6353" w:author="user" w:date="2021-03-23T14:56:00Z">
        <w:r w:rsidRPr="00ED4019" w:rsidDel="004A39B6">
          <w:rPr>
            <w:rFonts w:ascii="Times New Roman" w:hAnsi="Times New Roman"/>
            <w:lang w:eastAsia="ko-KR"/>
          </w:rPr>
          <w:delText>셋으</w:delText>
        </w:r>
      </w:del>
      <w:r w:rsidRPr="00ED4019">
        <w:rPr>
          <w:rFonts w:ascii="Times New Roman" w:hAnsi="Times New Roman"/>
          <w:lang w:eastAsia="ko-KR"/>
        </w:rPr>
        <w:t>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분리한다</w:t>
      </w:r>
      <w:r w:rsidRPr="00ED4019">
        <w:rPr>
          <w:rFonts w:ascii="Times New Roman" w:hAnsi="Times New Roman"/>
          <w:lang w:eastAsia="ko-KR"/>
        </w:rPr>
        <w:t xml:space="preserve">. </w:t>
      </w:r>
      <w:r w:rsidRPr="00ED4019">
        <w:rPr>
          <w:rFonts w:ascii="Times New Roman" w:hAnsi="Times New Roman"/>
          <w:lang w:eastAsia="ko-KR"/>
        </w:rPr>
        <w:t>앞의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Style w:val="VerbatimChar"/>
          <w:rFonts w:ascii="Times New Roman" w:hAnsi="Times New Roman"/>
          <w:lang w:eastAsia="ko-KR"/>
        </w:rPr>
        <w:t>fable</w:t>
      </w:r>
      <w:r w:rsidRPr="00ED4019">
        <w:rPr>
          <w:rFonts w:ascii="Times New Roman" w:hAnsi="Times New Roman"/>
          <w:lang w:eastAsia="ko-KR"/>
        </w:rPr>
        <w:t>에서는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열</w:t>
      </w:r>
      <w:ins w:id="6354" w:author="user" w:date="2021-03-23T14:56:00Z">
        <w:r w:rsidR="004A39B6">
          <w:rPr>
            <w:rFonts w:ascii="Times New Roman" w:hAnsi="Times New Roman" w:hint="eastAsia"/>
            <w:lang w:eastAsia="ko-KR"/>
          </w:rPr>
          <w:t xml:space="preserve"> </w:t>
        </w:r>
      </w:ins>
      <w:r w:rsidRPr="00ED4019">
        <w:rPr>
          <w:rFonts w:ascii="Times New Roman" w:hAnsi="Times New Roman"/>
          <w:lang w:eastAsia="ko-KR"/>
        </w:rPr>
        <w:t>번호를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사용하여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나누었지만</w:t>
      </w:r>
      <w:ins w:id="6355" w:author="user" w:date="2021-03-23T14:56:00Z">
        <w:r w:rsidR="004A39B6">
          <w:rPr>
            <w:rFonts w:ascii="Times New Roman" w:hAnsi="Times New Roman" w:hint="eastAsia"/>
            <w:lang w:eastAsia="ko-KR"/>
          </w:rPr>
          <w:t>,</w:t>
        </w:r>
      </w:ins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Style w:val="VerbatimChar"/>
          <w:rFonts w:ascii="Times New Roman" w:hAnsi="Times New Roman"/>
          <w:lang w:eastAsia="ko-KR"/>
        </w:rPr>
        <w:t>modeltime</w:t>
      </w:r>
      <w:r w:rsidRPr="00ED4019">
        <w:rPr>
          <w:rFonts w:ascii="Times New Roman" w:hAnsi="Times New Roman"/>
          <w:lang w:eastAsia="ko-KR"/>
        </w:rPr>
        <w:t>에서는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Style w:val="VerbatimChar"/>
          <w:rFonts w:ascii="Times New Roman" w:hAnsi="Times New Roman"/>
          <w:lang w:eastAsia="ko-KR"/>
        </w:rPr>
        <w:t>tidymodels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생태계의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Style w:val="VerbatimChar"/>
          <w:rFonts w:ascii="Times New Roman" w:hAnsi="Times New Roman"/>
          <w:lang w:eastAsia="ko-KR"/>
        </w:rPr>
        <w:t>rsample</w:t>
      </w:r>
      <w:del w:id="6356" w:author="user" w:date="2021-03-23T14:56:00Z">
        <w:r w:rsidRPr="00ED4019" w:rsidDel="004A39B6">
          <w:rPr>
            <w:rFonts w:ascii="Times New Roman" w:hAnsi="Times New Roman"/>
            <w:lang w:eastAsia="ko-KR"/>
          </w:rPr>
          <w:delText>패</w:delText>
        </w:r>
      </w:del>
      <w:ins w:id="6357" w:author="user" w:date="2021-03-23T14:56:00Z">
        <w:r w:rsidR="004A39B6">
          <w:rPr>
            <w:rFonts w:ascii="Times New Roman" w:hAnsi="Times New Roman" w:hint="eastAsia"/>
            <w:lang w:eastAsia="ko-KR"/>
          </w:rPr>
          <w:t xml:space="preserve"> </w:t>
        </w:r>
        <w:r w:rsidR="004A39B6">
          <w:rPr>
            <w:rFonts w:ascii="Times New Roman" w:hAnsi="Times New Roman" w:hint="eastAsia"/>
            <w:lang w:eastAsia="ko-KR"/>
          </w:rPr>
          <w:t>패</w:t>
        </w:r>
      </w:ins>
      <w:r w:rsidRPr="00ED4019">
        <w:rPr>
          <w:rFonts w:ascii="Times New Roman" w:hAnsi="Times New Roman"/>
          <w:lang w:eastAsia="ko-KR"/>
        </w:rPr>
        <w:t>키지에서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제공하는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Style w:val="VerbatimChar"/>
          <w:rFonts w:ascii="Times New Roman" w:hAnsi="Times New Roman"/>
          <w:lang w:eastAsia="ko-KR"/>
        </w:rPr>
        <w:t>initial_time_split()</w:t>
      </w:r>
      <w:r w:rsidRPr="00ED4019">
        <w:rPr>
          <w:rFonts w:ascii="Times New Roman" w:hAnsi="Times New Roman"/>
          <w:lang w:eastAsia="ko-KR"/>
        </w:rPr>
        <w:t>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사용한다</w:t>
      </w:r>
      <w:r w:rsidRPr="00ED4019">
        <w:rPr>
          <w:rFonts w:ascii="Times New Roman" w:hAnsi="Times New Roman"/>
          <w:lang w:eastAsia="ko-KR"/>
        </w:rPr>
        <w:t>.</w:t>
      </w:r>
    </w:p>
    <w:p w14:paraId="51F791AC" w14:textId="77777777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6358" w:author="제이펍 출판사" w:date="2021-03-14T15:57:00Z">
          <w:pPr>
            <w:pStyle w:val="SourceCode"/>
          </w:pPr>
        </w:pPrChange>
      </w:pPr>
      <w:r w:rsidRPr="00ED4019">
        <w:rPr>
          <w:rStyle w:val="NormalTok"/>
          <w:rFonts w:ascii="Times New Roman" w:hAnsi="Times New Roman"/>
        </w:rPr>
        <w:t xml:space="preserve">splits.students </w:t>
      </w:r>
      <w:r w:rsidRPr="00ED4019">
        <w:rPr>
          <w:rStyle w:val="OtherTok"/>
          <w:rFonts w:ascii="Times New Roman" w:hAnsi="Times New Roman"/>
        </w:rPr>
        <w:t>&lt;-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unctionTok"/>
          <w:rFonts w:ascii="Times New Roman" w:hAnsi="Times New Roman"/>
        </w:rPr>
        <w:t>initial_time_</w:t>
      </w:r>
      <w:proofErr w:type="gramStart"/>
      <w:r w:rsidRPr="00ED4019">
        <w:rPr>
          <w:rStyle w:val="FunctionTok"/>
          <w:rFonts w:ascii="Times New Roman" w:hAnsi="Times New Roman"/>
        </w:rPr>
        <w:t>split</w:t>
      </w:r>
      <w:r w:rsidRPr="00ED4019">
        <w:rPr>
          <w:rStyle w:val="NormalTok"/>
          <w:rFonts w:ascii="Times New Roman" w:hAnsi="Times New Roman"/>
        </w:rPr>
        <w:t>(</w:t>
      </w:r>
      <w:proofErr w:type="gramEnd"/>
      <w:r w:rsidRPr="00ED4019">
        <w:rPr>
          <w:rStyle w:val="NormalTok"/>
          <w:rFonts w:ascii="Times New Roman" w:hAnsi="Times New Roman"/>
        </w:rPr>
        <w:t xml:space="preserve">students, </w:t>
      </w:r>
      <w:r w:rsidRPr="00ED4019">
        <w:rPr>
          <w:rStyle w:val="AttributeTok"/>
          <w:rFonts w:ascii="Times New Roman" w:hAnsi="Times New Roman"/>
        </w:rPr>
        <w:t>prop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loatTok"/>
          <w:rFonts w:ascii="Times New Roman" w:hAnsi="Times New Roman"/>
        </w:rPr>
        <w:t>0.8</w:t>
      </w:r>
      <w:r w:rsidRPr="00ED4019">
        <w:rPr>
          <w:rStyle w:val="NormalTok"/>
          <w:rFonts w:ascii="Times New Roman" w:hAnsi="Times New Roman"/>
        </w:rPr>
        <w:t>)</w:t>
      </w:r>
    </w:p>
    <w:p w14:paraId="219C46BB" w14:textId="13081E6B" w:rsidR="00FD7B2A" w:rsidRDefault="00FD7B2A">
      <w:pPr>
        <w:pStyle w:val="comment"/>
        <w:ind w:left="400"/>
        <w:jc w:val="both"/>
        <w:pPrChange w:id="6359" w:author="제이펍 출판사" w:date="2021-03-14T15:57:00Z">
          <w:pPr>
            <w:pStyle w:val="comment"/>
            <w:ind w:left="400"/>
          </w:pPr>
        </w:pPrChange>
      </w:pPr>
      <w:del w:id="6360" w:author="제이펍 출판사" w:date="2021-03-14T20:41:00Z">
        <w:r w:rsidDel="001B4014">
          <w:delText>코드설명</w:delText>
        </w:r>
      </w:del>
      <w:ins w:id="6361" w:author="제이펍 출판사" w:date="2021-03-14T20:41:00Z">
        <w:r w:rsidR="001B4014">
          <w:t>코드 설명</w:t>
        </w:r>
      </w:ins>
    </w:p>
    <w:p w14:paraId="03524635" w14:textId="77777777" w:rsidR="00FD7B2A" w:rsidRDefault="00FD7B2A">
      <w:pPr>
        <w:pStyle w:val="comment"/>
        <w:numPr>
          <w:ilvl w:val="0"/>
          <w:numId w:val="41"/>
        </w:numPr>
        <w:jc w:val="both"/>
        <w:pPrChange w:id="6362" w:author="제이펍 출판사" w:date="2021-03-14T15:57:00Z">
          <w:pPr>
            <w:pStyle w:val="comment"/>
            <w:numPr>
              <w:numId w:val="41"/>
            </w:numPr>
            <w:ind w:left="760" w:hanging="360"/>
          </w:pPr>
        </w:pPrChange>
      </w:pPr>
      <w:r w:rsidRPr="00ED4019">
        <w:rPr>
          <w:rStyle w:val="VerbatimChar"/>
          <w:rFonts w:ascii="Times New Roman" w:hAnsi="Times New Roman"/>
        </w:rPr>
        <w:t>initial_time_split()</w:t>
      </w:r>
      <w:r>
        <w:t>로 데이터를 80:20으로 분리</w:t>
      </w:r>
    </w:p>
    <w:p w14:paraId="065C23AB" w14:textId="26607044" w:rsidR="00FD7B2A" w:rsidRPr="00ED4019" w:rsidRDefault="00FD7B2A">
      <w:pPr>
        <w:jc w:val="both"/>
        <w:rPr>
          <w:rFonts w:ascii="Times New Roman" w:hAnsi="Times New Roman"/>
          <w:lang w:eastAsia="ko-KR"/>
        </w:rPr>
        <w:pPrChange w:id="6363" w:author="제이펍 출판사" w:date="2021-03-14T15:57:00Z">
          <w:pPr/>
        </w:pPrChange>
      </w:pPr>
      <w:r w:rsidRPr="00ED4019">
        <w:rPr>
          <w:rFonts w:ascii="Times New Roman" w:hAnsi="Times New Roman"/>
          <w:lang w:eastAsia="ko-KR"/>
        </w:rPr>
        <w:t>이제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트레이닝</w:t>
      </w:r>
      <w:r w:rsidRPr="00ED4019">
        <w:rPr>
          <w:rFonts w:ascii="Times New Roman" w:hAnsi="Times New Roman"/>
          <w:lang w:eastAsia="ko-KR"/>
        </w:rPr>
        <w:t xml:space="preserve"> </w:t>
      </w:r>
      <w:ins w:id="6364" w:author="user" w:date="2021-03-23T14:57:00Z">
        <w:r w:rsidR="004A39B6">
          <w:rPr>
            <w:rFonts w:ascii="Times New Roman" w:hAnsi="Times New Roman" w:hint="eastAsia"/>
            <w:lang w:eastAsia="ko-KR"/>
          </w:rPr>
          <w:t>세트를</w:t>
        </w:r>
      </w:ins>
      <w:del w:id="6365" w:author="user" w:date="2021-03-23T14:57:00Z">
        <w:r w:rsidRPr="00ED4019" w:rsidDel="004A39B6">
          <w:rPr>
            <w:rFonts w:ascii="Times New Roman" w:hAnsi="Times New Roman"/>
            <w:lang w:eastAsia="ko-KR"/>
          </w:rPr>
          <w:delText>셋을</w:delText>
        </w:r>
      </w:del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사용하여</w:t>
      </w:r>
      <w:r w:rsidRPr="00ED4019">
        <w:rPr>
          <w:rFonts w:ascii="Times New Roman" w:hAnsi="Times New Roman"/>
          <w:lang w:eastAsia="ko-KR"/>
        </w:rPr>
        <w:t xml:space="preserve"> </w:t>
      </w:r>
      <w:del w:id="6366" w:author="제이펍 출판사" w:date="2021-03-14T17:46:00Z">
        <w:r w:rsidRPr="00ED4019" w:rsidDel="001B0D03">
          <w:rPr>
            <w:rFonts w:ascii="Times New Roman" w:hAnsi="Times New Roman"/>
            <w:lang w:eastAsia="ko-KR"/>
          </w:rPr>
          <w:delText>몇가지</w:delText>
        </w:r>
      </w:del>
      <w:ins w:id="6367" w:author="제이펍 출판사" w:date="2021-03-14T17:46:00Z">
        <w:r w:rsidR="001B0D03">
          <w:rPr>
            <w:rFonts w:ascii="Times New Roman" w:hAnsi="Times New Roman"/>
            <w:lang w:eastAsia="ko-KR"/>
          </w:rPr>
          <w:t>몇</w:t>
        </w:r>
        <w:r w:rsidR="001B0D03">
          <w:rPr>
            <w:rFonts w:ascii="Times New Roman" w:hAnsi="Times New Roman"/>
            <w:lang w:eastAsia="ko-KR"/>
          </w:rPr>
          <w:t xml:space="preserve"> </w:t>
        </w:r>
        <w:r w:rsidR="001B0D03">
          <w:rPr>
            <w:rFonts w:ascii="Times New Roman" w:hAnsi="Times New Roman"/>
            <w:lang w:eastAsia="ko-KR"/>
          </w:rPr>
          <w:t>가지</w:t>
        </w:r>
      </w:ins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모델을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생성</w:t>
      </w:r>
      <w:del w:id="6368" w:author="제이펍 출판사" w:date="2021-03-14T20:28:00Z">
        <w:r w:rsidRPr="00ED4019" w:rsidDel="00F13479">
          <w:rPr>
            <w:rFonts w:ascii="Times New Roman" w:hAnsi="Times New Roman"/>
            <w:lang w:eastAsia="ko-KR"/>
          </w:rPr>
          <w:delText>해본</w:delText>
        </w:r>
      </w:del>
      <w:ins w:id="6369" w:author="제이펍 출판사" w:date="2021-03-14T20:28:00Z">
        <w:r w:rsidR="00F13479">
          <w:rPr>
            <w:rFonts w:ascii="Times New Roman" w:hAnsi="Times New Roman"/>
            <w:lang w:eastAsia="ko-KR"/>
          </w:rPr>
          <w:t>해</w:t>
        </w:r>
        <w:r w:rsidR="00F13479">
          <w:rPr>
            <w:rFonts w:ascii="Times New Roman" w:hAnsi="Times New Roman"/>
            <w:lang w:eastAsia="ko-KR"/>
          </w:rPr>
          <w:t xml:space="preserve"> </w:t>
        </w:r>
        <w:r w:rsidR="00F13479">
          <w:rPr>
            <w:rFonts w:ascii="Times New Roman" w:hAnsi="Times New Roman"/>
            <w:lang w:eastAsia="ko-KR"/>
          </w:rPr>
          <w:t>본</w:t>
        </w:r>
      </w:ins>
      <w:r w:rsidRPr="00ED4019">
        <w:rPr>
          <w:rFonts w:ascii="Times New Roman" w:hAnsi="Times New Roman"/>
          <w:lang w:eastAsia="ko-KR"/>
        </w:rPr>
        <w:t>다</w:t>
      </w:r>
      <w:r w:rsidRPr="00ED4019">
        <w:rPr>
          <w:rFonts w:ascii="Times New Roman" w:hAnsi="Times New Roman"/>
          <w:lang w:eastAsia="ko-KR"/>
        </w:rPr>
        <w:t xml:space="preserve">. </w:t>
      </w:r>
      <w:r w:rsidRPr="00ED4019">
        <w:rPr>
          <w:rFonts w:ascii="Times New Roman" w:hAnsi="Times New Roman"/>
          <w:lang w:eastAsia="ko-KR"/>
        </w:rPr>
        <w:t>먼저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ARIMA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모델은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다음과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같이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생성할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있다</w:t>
      </w:r>
      <w:r w:rsidRPr="00ED4019">
        <w:rPr>
          <w:rFonts w:ascii="Times New Roman" w:hAnsi="Times New Roman"/>
          <w:lang w:eastAsia="ko-KR"/>
        </w:rPr>
        <w:t xml:space="preserve">. </w:t>
      </w:r>
      <w:r w:rsidRPr="00ED4019">
        <w:rPr>
          <w:rFonts w:ascii="Times New Roman" w:hAnsi="Times New Roman"/>
          <w:lang w:eastAsia="ko-KR"/>
        </w:rPr>
        <w:t>아래의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예제에서도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보면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모델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생성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엔진을</w:t>
      </w:r>
      <w:r w:rsidRPr="00ED4019">
        <w:rPr>
          <w:rFonts w:ascii="Times New Roman" w:hAnsi="Times New Roman"/>
          <w:lang w:eastAsia="ko-KR"/>
        </w:rPr>
        <w:t xml:space="preserve"> ‘auto-arima’</w:t>
      </w:r>
      <w:r w:rsidRPr="00ED4019">
        <w:rPr>
          <w:rFonts w:ascii="Times New Roman" w:hAnsi="Times New Roman"/>
          <w:lang w:eastAsia="ko-KR"/>
        </w:rPr>
        <w:t>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설정했기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때문에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ARIMA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모델의</w:t>
      </w:r>
      <w:r w:rsidRPr="00ED4019">
        <w:rPr>
          <w:rFonts w:ascii="Times New Roman" w:hAnsi="Times New Roman"/>
          <w:lang w:eastAsia="ko-KR"/>
        </w:rPr>
        <w:t xml:space="preserve"> p, d q </w:t>
      </w:r>
      <w:r w:rsidRPr="00ED4019">
        <w:rPr>
          <w:rFonts w:ascii="Times New Roman" w:hAnsi="Times New Roman"/>
          <w:lang w:eastAsia="ko-KR"/>
        </w:rPr>
        <w:t>차수를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자동으로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결정</w:t>
      </w:r>
      <w:del w:id="6370" w:author="제이펍 출판사" w:date="2021-03-14T20:27:00Z">
        <w:r w:rsidRPr="00ED4019" w:rsidDel="00F13479">
          <w:rPr>
            <w:rFonts w:ascii="Times New Roman" w:hAnsi="Times New Roman"/>
            <w:lang w:eastAsia="ko-KR"/>
          </w:rPr>
          <w:delText>해준</w:delText>
        </w:r>
      </w:del>
      <w:ins w:id="6371" w:author="제이펍 출판사" w:date="2021-03-14T20:27:00Z">
        <w:r w:rsidR="00F13479">
          <w:rPr>
            <w:rFonts w:ascii="Times New Roman" w:hAnsi="Times New Roman"/>
            <w:lang w:eastAsia="ko-KR"/>
          </w:rPr>
          <w:t>해</w:t>
        </w:r>
        <w:r w:rsidR="00F13479">
          <w:rPr>
            <w:rFonts w:ascii="Times New Roman" w:hAnsi="Times New Roman"/>
            <w:lang w:eastAsia="ko-KR"/>
          </w:rPr>
          <w:t xml:space="preserve"> </w:t>
        </w:r>
        <w:r w:rsidR="00F13479">
          <w:rPr>
            <w:rFonts w:ascii="Times New Roman" w:hAnsi="Times New Roman"/>
            <w:lang w:eastAsia="ko-KR"/>
          </w:rPr>
          <w:t>준</w:t>
        </w:r>
      </w:ins>
      <w:r w:rsidRPr="00ED4019">
        <w:rPr>
          <w:rFonts w:ascii="Times New Roman" w:hAnsi="Times New Roman"/>
          <w:lang w:eastAsia="ko-KR"/>
        </w:rPr>
        <w:t>다</w:t>
      </w:r>
      <w:r w:rsidRPr="00ED4019">
        <w:rPr>
          <w:rFonts w:ascii="Times New Roman" w:hAnsi="Times New Roman"/>
          <w:lang w:eastAsia="ko-KR"/>
        </w:rPr>
        <w:t>.</w:t>
      </w:r>
    </w:p>
    <w:p w14:paraId="17D10462" w14:textId="77777777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6372" w:author="제이펍 출판사" w:date="2021-03-14T15:57:00Z">
          <w:pPr>
            <w:pStyle w:val="SourceCode"/>
          </w:pPr>
        </w:pPrChange>
      </w:pPr>
      <w:r w:rsidRPr="00ED4019">
        <w:rPr>
          <w:rStyle w:val="NormalTok"/>
          <w:rFonts w:ascii="Times New Roman" w:hAnsi="Times New Roman"/>
        </w:rPr>
        <w:t xml:space="preserve">model_fit_arima </w:t>
      </w:r>
      <w:r w:rsidRPr="00ED4019">
        <w:rPr>
          <w:rStyle w:val="OtherTok"/>
          <w:rFonts w:ascii="Times New Roman" w:hAnsi="Times New Roman"/>
        </w:rPr>
        <w:t>&lt;-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unctionTok"/>
          <w:rFonts w:ascii="Times New Roman" w:hAnsi="Times New Roman"/>
        </w:rPr>
        <w:t>arima_</w:t>
      </w:r>
      <w:proofErr w:type="gramStart"/>
      <w:r w:rsidRPr="00ED4019">
        <w:rPr>
          <w:rStyle w:val="FunctionTok"/>
          <w:rFonts w:ascii="Times New Roman" w:hAnsi="Times New Roman"/>
        </w:rPr>
        <w:t>reg</w:t>
      </w:r>
      <w:r w:rsidRPr="00ED4019">
        <w:rPr>
          <w:rStyle w:val="NormalTok"/>
          <w:rFonts w:ascii="Times New Roman" w:hAnsi="Times New Roman"/>
        </w:rPr>
        <w:t>(</w:t>
      </w:r>
      <w:proofErr w:type="gramEnd"/>
      <w:r w:rsidRPr="00ED4019">
        <w:rPr>
          <w:rStyle w:val="NormalTok"/>
          <w:rFonts w:ascii="Times New Roman" w:hAnsi="Times New Roman"/>
        </w:rPr>
        <w:t xml:space="preserve">) </w:t>
      </w:r>
      <w:r w:rsidRPr="00ED4019">
        <w:rPr>
          <w:rStyle w:val="SpecialCharTok"/>
          <w:rFonts w:ascii="Times New Roman" w:hAnsi="Times New Roman"/>
        </w:rPr>
        <w:t>%&gt;%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  </w:t>
      </w:r>
      <w:r w:rsidRPr="00ED4019">
        <w:rPr>
          <w:rStyle w:val="FunctionTok"/>
          <w:rFonts w:ascii="Times New Roman" w:hAnsi="Times New Roman"/>
        </w:rPr>
        <w:t>set_engine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AttributeTok"/>
          <w:rFonts w:ascii="Times New Roman" w:hAnsi="Times New Roman"/>
        </w:rPr>
        <w:t>engine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"auto_arima"</w:t>
      </w:r>
      <w:r w:rsidRPr="00ED4019">
        <w:rPr>
          <w:rStyle w:val="NormalTok"/>
          <w:rFonts w:ascii="Times New Roman" w:hAnsi="Times New Roman"/>
        </w:rPr>
        <w:t xml:space="preserve">) </w:t>
      </w:r>
      <w:r w:rsidRPr="00ED4019">
        <w:rPr>
          <w:rStyle w:val="SpecialCharTok"/>
          <w:rFonts w:ascii="Times New Roman" w:hAnsi="Times New Roman"/>
        </w:rPr>
        <w:t>%&gt;%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  </w:t>
      </w:r>
      <w:r w:rsidRPr="00ED4019">
        <w:rPr>
          <w:rStyle w:val="FunctionTok"/>
          <w:rFonts w:ascii="Times New Roman" w:hAnsi="Times New Roman"/>
        </w:rPr>
        <w:t>fit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NormalTok"/>
          <w:rFonts w:ascii="Times New Roman" w:hAnsi="Times New Roman"/>
        </w:rPr>
        <w:t>학생수계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pecialCharTok"/>
          <w:rFonts w:ascii="Times New Roman" w:hAnsi="Times New Roman"/>
        </w:rPr>
        <w:t>~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NormalTok"/>
          <w:rFonts w:ascii="Times New Roman" w:hAnsi="Times New Roman"/>
        </w:rPr>
        <w:t>연도</w:t>
      </w:r>
      <w:r w:rsidRPr="00ED4019">
        <w:rPr>
          <w:rStyle w:val="NormalTok"/>
          <w:rFonts w:ascii="Times New Roman" w:hAnsi="Times New Roman"/>
        </w:rPr>
        <w:t xml:space="preserve">, </w:t>
      </w:r>
      <w:r w:rsidRPr="00ED4019">
        <w:rPr>
          <w:rStyle w:val="AttributeTok"/>
          <w:rFonts w:ascii="Times New Roman" w:hAnsi="Times New Roman"/>
        </w:rPr>
        <w:t>data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unctionTok"/>
          <w:rFonts w:ascii="Times New Roman" w:hAnsi="Times New Roman"/>
        </w:rPr>
        <w:t>training</w:t>
      </w:r>
      <w:r w:rsidRPr="00ED4019">
        <w:rPr>
          <w:rStyle w:val="NormalTok"/>
          <w:rFonts w:ascii="Times New Roman" w:hAnsi="Times New Roman"/>
        </w:rPr>
        <w:t>(splits.students))</w:t>
      </w:r>
    </w:p>
    <w:p w14:paraId="48A1E2FB" w14:textId="3983A173" w:rsidR="00FD7B2A" w:rsidRDefault="00FD7B2A">
      <w:pPr>
        <w:pStyle w:val="comment"/>
        <w:ind w:left="400"/>
        <w:jc w:val="both"/>
        <w:rPr>
          <w:lang w:eastAsia="ko-KR"/>
        </w:rPr>
        <w:pPrChange w:id="6373" w:author="제이펍 출판사" w:date="2021-03-14T15:57:00Z">
          <w:pPr>
            <w:pStyle w:val="comment"/>
            <w:ind w:left="400"/>
          </w:pPr>
        </w:pPrChange>
      </w:pPr>
      <w:del w:id="6374" w:author="제이펍 출판사" w:date="2021-03-14T20:41:00Z">
        <w:r w:rsidDel="001B4014">
          <w:rPr>
            <w:lang w:eastAsia="ko-KR"/>
          </w:rPr>
          <w:delText>코드설명</w:delText>
        </w:r>
      </w:del>
      <w:ins w:id="6375" w:author="제이펍 출판사" w:date="2021-03-14T20:41:00Z">
        <w:r w:rsidR="001B4014">
          <w:rPr>
            <w:lang w:eastAsia="ko-KR"/>
          </w:rPr>
          <w:t>코드 설명</w:t>
        </w:r>
      </w:ins>
    </w:p>
    <w:p w14:paraId="058D9B67" w14:textId="77777777" w:rsidR="00FD7B2A" w:rsidRDefault="00FD7B2A">
      <w:pPr>
        <w:pStyle w:val="comment"/>
        <w:numPr>
          <w:ilvl w:val="0"/>
          <w:numId w:val="41"/>
        </w:numPr>
        <w:jc w:val="both"/>
        <w:rPr>
          <w:lang w:eastAsia="ko-KR"/>
        </w:rPr>
        <w:pPrChange w:id="6376" w:author="제이펍 출판사" w:date="2021-03-14T15:57:00Z">
          <w:pPr>
            <w:pStyle w:val="comment"/>
            <w:numPr>
              <w:numId w:val="41"/>
            </w:numPr>
            <w:ind w:left="760" w:hanging="360"/>
          </w:pPr>
        </w:pPrChange>
      </w:pPr>
      <w:r>
        <w:rPr>
          <w:lang w:eastAsia="ko-KR"/>
        </w:rPr>
        <w:t xml:space="preserve">arima 모델을 생성할 것이라는 것을 </w:t>
      </w:r>
      <w:r w:rsidRPr="00ED4019">
        <w:rPr>
          <w:rStyle w:val="VerbatimChar"/>
          <w:rFonts w:ascii="Times New Roman" w:hAnsi="Times New Roman"/>
          <w:lang w:eastAsia="ko-KR"/>
        </w:rPr>
        <w:t>arima_reg()</w:t>
      </w:r>
      <w:r>
        <w:rPr>
          <w:lang w:eastAsia="ko-KR"/>
        </w:rPr>
        <w:t>를 통해 선언</w:t>
      </w:r>
    </w:p>
    <w:p w14:paraId="248F82E8" w14:textId="77777777" w:rsidR="00FD7B2A" w:rsidRDefault="00FD7B2A">
      <w:pPr>
        <w:pStyle w:val="comment"/>
        <w:numPr>
          <w:ilvl w:val="0"/>
          <w:numId w:val="41"/>
        </w:numPr>
        <w:jc w:val="both"/>
        <w:pPrChange w:id="6377" w:author="제이펍 출판사" w:date="2021-03-14T15:57:00Z">
          <w:pPr>
            <w:pStyle w:val="comment"/>
            <w:numPr>
              <w:numId w:val="41"/>
            </w:numPr>
            <w:ind w:left="760" w:hanging="360"/>
          </w:pPr>
        </w:pPrChange>
      </w:pPr>
      <w:r w:rsidRPr="00ED4019">
        <w:rPr>
          <w:rStyle w:val="VerbatimChar"/>
          <w:rFonts w:ascii="Times New Roman" w:hAnsi="Times New Roman"/>
        </w:rPr>
        <w:t>set_engine()</w:t>
      </w:r>
      <w:r>
        <w:t>을 사용하여 arima 모델을 만드는 엔진으로 ’auto-arima’를 설정</w:t>
      </w:r>
    </w:p>
    <w:p w14:paraId="309DB282" w14:textId="2D97A777" w:rsidR="00FD7B2A" w:rsidRDefault="00FD7B2A">
      <w:pPr>
        <w:pStyle w:val="comment"/>
        <w:numPr>
          <w:ilvl w:val="0"/>
          <w:numId w:val="41"/>
        </w:numPr>
        <w:jc w:val="both"/>
        <w:rPr>
          <w:lang w:eastAsia="ko-KR"/>
        </w:rPr>
        <w:pPrChange w:id="6378" w:author="제이펍 출판사" w:date="2021-03-14T15:57:00Z">
          <w:pPr>
            <w:pStyle w:val="comment"/>
            <w:numPr>
              <w:numId w:val="41"/>
            </w:numPr>
            <w:ind w:left="760" w:hanging="360"/>
          </w:pPr>
        </w:pPrChange>
      </w:pPr>
      <w:r w:rsidRPr="00ED4019">
        <w:rPr>
          <w:rStyle w:val="VerbatimChar"/>
          <w:rFonts w:ascii="Times New Roman" w:hAnsi="Times New Roman"/>
          <w:lang w:eastAsia="ko-KR"/>
        </w:rPr>
        <w:t>fit()</w:t>
      </w:r>
      <w:r>
        <w:rPr>
          <w:lang w:eastAsia="ko-KR"/>
        </w:rPr>
        <w:t xml:space="preserve">을 사용하여 예측을 원하는 변수(종속변수)와 예측에 사용할 시간 변수(독립변수)를 ~기호를 사용한 식(foumula)으로 전달하고 사용할 데이터로 트레이닝 </w:t>
      </w:r>
      <w:del w:id="6379" w:author="user" w:date="2021-03-23T14:58:00Z">
        <w:r w:rsidDel="004A39B6">
          <w:rPr>
            <w:rFonts w:hint="eastAsia"/>
            <w:lang w:eastAsia="ko-KR"/>
          </w:rPr>
          <w:delText>셋</w:delText>
        </w:r>
      </w:del>
      <w:ins w:id="6380" w:author="user" w:date="2021-03-23T14:58:00Z">
        <w:r w:rsidR="004A39B6">
          <w:rPr>
            <w:rFonts w:hint="eastAsia"/>
            <w:lang w:eastAsia="ko-KR"/>
          </w:rPr>
          <w:t>세트</w:t>
        </w:r>
      </w:ins>
      <w:r>
        <w:rPr>
          <w:lang w:eastAsia="ko-KR"/>
        </w:rPr>
        <w:t>(</w:t>
      </w:r>
      <w:r w:rsidRPr="00ED4019">
        <w:rPr>
          <w:rStyle w:val="VerbatimChar"/>
          <w:rFonts w:ascii="Times New Roman" w:hAnsi="Times New Roman"/>
          <w:lang w:eastAsia="ko-KR"/>
        </w:rPr>
        <w:t>trainint(split.student)</w:t>
      </w:r>
      <w:del w:id="6381" w:author="user" w:date="2021-03-23T14:58:00Z">
        <w:r w:rsidDel="004A39B6">
          <w:rPr>
            <w:rFonts w:hint="eastAsia"/>
            <w:lang w:eastAsia="ko-KR"/>
          </w:rPr>
          <w:delText>을</w:delText>
        </w:r>
      </w:del>
      <w:ins w:id="6382" w:author="user" w:date="2021-03-23T15:03:00Z">
        <w:r w:rsidR="000C2B51">
          <w:rPr>
            <w:rFonts w:hint="eastAsia"/>
            <w:lang w:eastAsia="ko-KR"/>
          </w:rPr>
          <w:t>을</w:t>
        </w:r>
      </w:ins>
      <w:r>
        <w:rPr>
          <w:lang w:eastAsia="ko-KR"/>
        </w:rPr>
        <w:t xml:space="preserve"> 전달)</w:t>
      </w:r>
    </w:p>
    <w:p w14:paraId="2CD5EFDB" w14:textId="77777777" w:rsidR="00FD7B2A" w:rsidRDefault="00FD7B2A">
      <w:pPr>
        <w:pStyle w:val="comment"/>
        <w:numPr>
          <w:ilvl w:val="0"/>
          <w:numId w:val="41"/>
        </w:numPr>
        <w:jc w:val="both"/>
        <w:pPrChange w:id="6383" w:author="제이펍 출판사" w:date="2021-03-14T15:57:00Z">
          <w:pPr>
            <w:pStyle w:val="comment"/>
            <w:numPr>
              <w:numId w:val="41"/>
            </w:numPr>
            <w:ind w:left="760" w:hanging="360"/>
          </w:pPr>
        </w:pPrChange>
      </w:pPr>
      <w:r>
        <w:t xml:space="preserve">만약 </w:t>
      </w:r>
      <w:r w:rsidRPr="00ED4019">
        <w:rPr>
          <w:rStyle w:val="VerbatimChar"/>
          <w:rFonts w:ascii="Times New Roman" w:hAnsi="Times New Roman"/>
        </w:rPr>
        <w:t>%&gt;%</w:t>
      </w:r>
      <w:r>
        <w:t xml:space="preserve">을 사용하고 싶지 않다면 </w:t>
      </w:r>
      <w:r w:rsidRPr="00ED4019">
        <w:rPr>
          <w:rStyle w:val="VerbatimChar"/>
          <w:rFonts w:ascii="Times New Roman" w:hAnsi="Times New Roman"/>
        </w:rPr>
        <w:t xml:space="preserve">fit(set_engine(arima_reg(), engine = 'auto_arima'), </w:t>
      </w:r>
      <w:r w:rsidRPr="00ED4019">
        <w:rPr>
          <w:rStyle w:val="VerbatimChar"/>
          <w:rFonts w:ascii="Times New Roman" w:hAnsi="Times New Roman"/>
        </w:rPr>
        <w:t>학생수계</w:t>
      </w:r>
      <w:r w:rsidRPr="00ED4019">
        <w:rPr>
          <w:rStyle w:val="VerbatimChar"/>
          <w:rFonts w:ascii="Times New Roman" w:hAnsi="Times New Roman"/>
        </w:rPr>
        <w:t xml:space="preserve"> ~ </w:t>
      </w:r>
      <w:r w:rsidRPr="00ED4019">
        <w:rPr>
          <w:rStyle w:val="VerbatimChar"/>
          <w:rFonts w:ascii="Times New Roman" w:hAnsi="Times New Roman"/>
        </w:rPr>
        <w:t>연월일</w:t>
      </w:r>
      <w:r w:rsidRPr="00ED4019">
        <w:rPr>
          <w:rStyle w:val="VerbatimChar"/>
          <w:rFonts w:ascii="Times New Roman" w:hAnsi="Times New Roman"/>
        </w:rPr>
        <w:t>, data = training(splits.students))</w:t>
      </w:r>
    </w:p>
    <w:p w14:paraId="265F7B1A" w14:textId="5F3F90C3" w:rsidR="00FD7B2A" w:rsidRPr="00ED4019" w:rsidRDefault="00FD7B2A">
      <w:pPr>
        <w:jc w:val="both"/>
        <w:rPr>
          <w:rFonts w:ascii="Times New Roman" w:hAnsi="Times New Roman"/>
          <w:lang w:eastAsia="ko-KR"/>
        </w:rPr>
        <w:pPrChange w:id="6384" w:author="제이펍 출판사" w:date="2021-03-14T15:57:00Z">
          <w:pPr/>
        </w:pPrChange>
      </w:pPr>
      <w:r w:rsidRPr="00ED4019">
        <w:rPr>
          <w:rFonts w:ascii="Times New Roman" w:hAnsi="Times New Roman"/>
          <w:lang w:eastAsia="ko-KR"/>
        </w:rPr>
        <w:t>다음으로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지수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평활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모델을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만든다</w:t>
      </w:r>
      <w:r w:rsidRPr="00ED4019">
        <w:rPr>
          <w:rFonts w:ascii="Times New Roman" w:hAnsi="Times New Roman"/>
          <w:lang w:eastAsia="ko-KR"/>
        </w:rPr>
        <w:t xml:space="preserve">. </w:t>
      </w:r>
      <w:r w:rsidRPr="00ED4019">
        <w:rPr>
          <w:rFonts w:ascii="Times New Roman" w:hAnsi="Times New Roman"/>
          <w:lang w:eastAsia="ko-KR"/>
        </w:rPr>
        <w:t>지수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평활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모델도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상태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공간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모델의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선택을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엔진에서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자동적으로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선택</w:t>
      </w:r>
      <w:del w:id="6385" w:author="제이펍 출판사" w:date="2021-03-14T20:27:00Z">
        <w:r w:rsidRPr="00ED4019" w:rsidDel="00F13479">
          <w:rPr>
            <w:rFonts w:ascii="Times New Roman" w:hAnsi="Times New Roman"/>
            <w:lang w:eastAsia="ko-KR"/>
          </w:rPr>
          <w:delText>해준</w:delText>
        </w:r>
      </w:del>
      <w:ins w:id="6386" w:author="제이펍 출판사" w:date="2021-03-14T20:27:00Z">
        <w:r w:rsidR="00F13479">
          <w:rPr>
            <w:rFonts w:ascii="Times New Roman" w:hAnsi="Times New Roman"/>
            <w:lang w:eastAsia="ko-KR"/>
          </w:rPr>
          <w:t>해</w:t>
        </w:r>
        <w:r w:rsidR="00F13479">
          <w:rPr>
            <w:rFonts w:ascii="Times New Roman" w:hAnsi="Times New Roman"/>
            <w:lang w:eastAsia="ko-KR"/>
          </w:rPr>
          <w:t xml:space="preserve"> </w:t>
        </w:r>
        <w:r w:rsidR="00F13479">
          <w:rPr>
            <w:rFonts w:ascii="Times New Roman" w:hAnsi="Times New Roman"/>
            <w:lang w:eastAsia="ko-KR"/>
          </w:rPr>
          <w:t>준</w:t>
        </w:r>
      </w:ins>
      <w:r w:rsidRPr="00ED4019">
        <w:rPr>
          <w:rFonts w:ascii="Times New Roman" w:hAnsi="Times New Roman"/>
          <w:lang w:eastAsia="ko-KR"/>
        </w:rPr>
        <w:t>다</w:t>
      </w:r>
      <w:r w:rsidRPr="00ED4019">
        <w:rPr>
          <w:rFonts w:ascii="Times New Roman" w:hAnsi="Times New Roman"/>
          <w:lang w:eastAsia="ko-KR"/>
        </w:rPr>
        <w:t>.</w:t>
      </w:r>
    </w:p>
    <w:p w14:paraId="3802666B" w14:textId="77777777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6387" w:author="제이펍 출판사" w:date="2021-03-14T15:57:00Z">
          <w:pPr>
            <w:pStyle w:val="SourceCode"/>
          </w:pPr>
        </w:pPrChange>
      </w:pPr>
      <w:r w:rsidRPr="00ED4019">
        <w:rPr>
          <w:rStyle w:val="NormalTok"/>
          <w:rFonts w:ascii="Times New Roman" w:hAnsi="Times New Roman"/>
        </w:rPr>
        <w:t xml:space="preserve">model_fit_ets </w:t>
      </w:r>
      <w:r w:rsidRPr="00ED4019">
        <w:rPr>
          <w:rStyle w:val="OtherTok"/>
          <w:rFonts w:ascii="Times New Roman" w:hAnsi="Times New Roman"/>
        </w:rPr>
        <w:t>&lt;-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unctionTok"/>
          <w:rFonts w:ascii="Times New Roman" w:hAnsi="Times New Roman"/>
        </w:rPr>
        <w:t>exp_</w:t>
      </w:r>
      <w:proofErr w:type="gramStart"/>
      <w:r w:rsidRPr="00ED4019">
        <w:rPr>
          <w:rStyle w:val="FunctionTok"/>
          <w:rFonts w:ascii="Times New Roman" w:hAnsi="Times New Roman"/>
        </w:rPr>
        <w:t>smoothing</w:t>
      </w:r>
      <w:r w:rsidRPr="00ED4019">
        <w:rPr>
          <w:rStyle w:val="NormalTok"/>
          <w:rFonts w:ascii="Times New Roman" w:hAnsi="Times New Roman"/>
        </w:rPr>
        <w:t>(</w:t>
      </w:r>
      <w:proofErr w:type="gramEnd"/>
      <w:r w:rsidRPr="00ED4019">
        <w:rPr>
          <w:rStyle w:val="NormalTok"/>
          <w:rFonts w:ascii="Times New Roman" w:hAnsi="Times New Roman"/>
        </w:rPr>
        <w:t xml:space="preserve">) </w:t>
      </w:r>
      <w:r w:rsidRPr="00ED4019">
        <w:rPr>
          <w:rStyle w:val="SpecialCharTok"/>
          <w:rFonts w:ascii="Times New Roman" w:hAnsi="Times New Roman"/>
        </w:rPr>
        <w:t>%&gt;%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  </w:t>
      </w:r>
      <w:r w:rsidRPr="00ED4019">
        <w:rPr>
          <w:rStyle w:val="FunctionTok"/>
          <w:rFonts w:ascii="Times New Roman" w:hAnsi="Times New Roman"/>
        </w:rPr>
        <w:t>set_engine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AttributeTok"/>
          <w:rFonts w:ascii="Times New Roman" w:hAnsi="Times New Roman"/>
        </w:rPr>
        <w:t>engine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"ets"</w:t>
      </w:r>
      <w:r w:rsidRPr="00ED4019">
        <w:rPr>
          <w:rStyle w:val="NormalTok"/>
          <w:rFonts w:ascii="Times New Roman" w:hAnsi="Times New Roman"/>
        </w:rPr>
        <w:t xml:space="preserve">) </w:t>
      </w:r>
      <w:r w:rsidRPr="00ED4019">
        <w:rPr>
          <w:rStyle w:val="SpecialCharTok"/>
          <w:rFonts w:ascii="Times New Roman" w:hAnsi="Times New Roman"/>
        </w:rPr>
        <w:t>%&gt;%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  </w:t>
      </w:r>
      <w:r w:rsidRPr="00ED4019">
        <w:rPr>
          <w:rStyle w:val="FunctionTok"/>
          <w:rFonts w:ascii="Times New Roman" w:hAnsi="Times New Roman"/>
        </w:rPr>
        <w:t>fit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NormalTok"/>
          <w:rFonts w:ascii="Times New Roman" w:hAnsi="Times New Roman"/>
        </w:rPr>
        <w:t>학생수계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pecialCharTok"/>
          <w:rFonts w:ascii="Times New Roman" w:hAnsi="Times New Roman"/>
        </w:rPr>
        <w:t>~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NormalTok"/>
          <w:rFonts w:ascii="Times New Roman" w:hAnsi="Times New Roman"/>
        </w:rPr>
        <w:t>연도</w:t>
      </w:r>
      <w:r w:rsidRPr="00ED4019">
        <w:rPr>
          <w:rStyle w:val="NormalTok"/>
          <w:rFonts w:ascii="Times New Roman" w:hAnsi="Times New Roman"/>
        </w:rPr>
        <w:t xml:space="preserve">, </w:t>
      </w:r>
      <w:r w:rsidRPr="00ED4019">
        <w:rPr>
          <w:rStyle w:val="AttributeTok"/>
          <w:rFonts w:ascii="Times New Roman" w:hAnsi="Times New Roman"/>
        </w:rPr>
        <w:t>data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unctionTok"/>
          <w:rFonts w:ascii="Times New Roman" w:hAnsi="Times New Roman"/>
        </w:rPr>
        <w:t>training</w:t>
      </w:r>
      <w:r w:rsidRPr="00ED4019">
        <w:rPr>
          <w:rStyle w:val="NormalTok"/>
          <w:rFonts w:ascii="Times New Roman" w:hAnsi="Times New Roman"/>
        </w:rPr>
        <w:t>(splits.students))</w:t>
      </w:r>
    </w:p>
    <w:p w14:paraId="4F1FE5C5" w14:textId="09D5838F" w:rsidR="00FD7B2A" w:rsidRDefault="00FD7B2A">
      <w:pPr>
        <w:pStyle w:val="comment"/>
        <w:ind w:left="400"/>
        <w:jc w:val="both"/>
        <w:rPr>
          <w:lang w:eastAsia="ko-KR"/>
        </w:rPr>
        <w:pPrChange w:id="6388" w:author="제이펍 출판사" w:date="2021-03-14T15:57:00Z">
          <w:pPr>
            <w:pStyle w:val="comment"/>
            <w:ind w:left="400"/>
          </w:pPr>
        </w:pPrChange>
      </w:pPr>
      <w:del w:id="6389" w:author="제이펍 출판사" w:date="2021-03-14T20:41:00Z">
        <w:r w:rsidDel="001B4014">
          <w:rPr>
            <w:lang w:eastAsia="ko-KR"/>
          </w:rPr>
          <w:delText>코드설명</w:delText>
        </w:r>
      </w:del>
      <w:ins w:id="6390" w:author="제이펍 출판사" w:date="2021-03-14T20:41:00Z">
        <w:r w:rsidR="001B4014">
          <w:rPr>
            <w:lang w:eastAsia="ko-KR"/>
          </w:rPr>
          <w:t>코드 설명</w:t>
        </w:r>
      </w:ins>
    </w:p>
    <w:p w14:paraId="15BE9AAC" w14:textId="77777777" w:rsidR="00FD7B2A" w:rsidRDefault="00FD7B2A">
      <w:pPr>
        <w:pStyle w:val="comment"/>
        <w:numPr>
          <w:ilvl w:val="0"/>
          <w:numId w:val="41"/>
        </w:numPr>
        <w:jc w:val="both"/>
        <w:rPr>
          <w:lang w:eastAsia="ko-KR"/>
        </w:rPr>
        <w:pPrChange w:id="6391" w:author="제이펍 출판사" w:date="2021-03-14T15:57:00Z">
          <w:pPr>
            <w:pStyle w:val="comment"/>
            <w:numPr>
              <w:numId w:val="41"/>
            </w:numPr>
            <w:ind w:left="760" w:hanging="360"/>
          </w:pPr>
        </w:pPrChange>
      </w:pPr>
      <w:r>
        <w:rPr>
          <w:lang w:eastAsia="ko-KR"/>
        </w:rPr>
        <w:t xml:space="preserve">지수평활 모델을 생성할 것이라는 것을 </w:t>
      </w:r>
      <w:r w:rsidRPr="00ED4019">
        <w:rPr>
          <w:rStyle w:val="VerbatimChar"/>
          <w:rFonts w:ascii="Times New Roman" w:hAnsi="Times New Roman"/>
          <w:lang w:eastAsia="ko-KR"/>
        </w:rPr>
        <w:t>exp_smoothing()</w:t>
      </w:r>
      <w:r>
        <w:rPr>
          <w:lang w:eastAsia="ko-KR"/>
        </w:rPr>
        <w:t>를 통해 선언</w:t>
      </w:r>
    </w:p>
    <w:p w14:paraId="4C4085BC" w14:textId="77777777" w:rsidR="00FD7B2A" w:rsidRDefault="00FD7B2A">
      <w:pPr>
        <w:pStyle w:val="comment"/>
        <w:numPr>
          <w:ilvl w:val="0"/>
          <w:numId w:val="41"/>
        </w:numPr>
        <w:jc w:val="both"/>
        <w:rPr>
          <w:lang w:eastAsia="ko-KR"/>
        </w:rPr>
        <w:pPrChange w:id="6392" w:author="제이펍 출판사" w:date="2021-03-14T15:57:00Z">
          <w:pPr>
            <w:pStyle w:val="comment"/>
            <w:numPr>
              <w:numId w:val="41"/>
            </w:numPr>
            <w:ind w:left="760" w:hanging="360"/>
          </w:pPr>
        </w:pPrChange>
      </w:pPr>
      <w:r w:rsidRPr="00ED4019">
        <w:rPr>
          <w:rStyle w:val="VerbatimChar"/>
          <w:rFonts w:ascii="Times New Roman" w:hAnsi="Times New Roman"/>
          <w:lang w:eastAsia="ko-KR"/>
        </w:rPr>
        <w:t>set_engine()</w:t>
      </w:r>
      <w:r>
        <w:rPr>
          <w:lang w:eastAsia="ko-KR"/>
        </w:rPr>
        <w:t xml:space="preserve">을 사용하여 모델을 만드는 </w:t>
      </w:r>
      <w:proofErr w:type="gramStart"/>
      <w:r>
        <w:rPr>
          <w:lang w:eastAsia="ko-KR"/>
        </w:rPr>
        <w:t>엔진으로 ’ets’를</w:t>
      </w:r>
      <w:proofErr w:type="gramEnd"/>
      <w:r>
        <w:rPr>
          <w:lang w:eastAsia="ko-KR"/>
        </w:rPr>
        <w:t xml:space="preserve"> 설정</w:t>
      </w:r>
    </w:p>
    <w:p w14:paraId="6257618D" w14:textId="2A7DBCC1" w:rsidR="00FD7B2A" w:rsidRDefault="00FD7B2A">
      <w:pPr>
        <w:pStyle w:val="comment"/>
        <w:numPr>
          <w:ilvl w:val="0"/>
          <w:numId w:val="41"/>
        </w:numPr>
        <w:jc w:val="both"/>
        <w:rPr>
          <w:lang w:eastAsia="ko-KR"/>
        </w:rPr>
        <w:pPrChange w:id="6393" w:author="제이펍 출판사" w:date="2021-03-14T15:57:00Z">
          <w:pPr>
            <w:pStyle w:val="comment"/>
            <w:numPr>
              <w:numId w:val="41"/>
            </w:numPr>
            <w:ind w:left="760" w:hanging="360"/>
          </w:pPr>
        </w:pPrChange>
      </w:pPr>
      <w:r w:rsidRPr="00ED4019">
        <w:rPr>
          <w:rStyle w:val="VerbatimChar"/>
          <w:rFonts w:ascii="Times New Roman" w:hAnsi="Times New Roman"/>
          <w:lang w:eastAsia="ko-KR"/>
        </w:rPr>
        <w:t>fit()</w:t>
      </w:r>
      <w:r>
        <w:rPr>
          <w:lang w:eastAsia="ko-KR"/>
        </w:rPr>
        <w:t xml:space="preserve">을 사용하여 예측을 원하는 변수(종속변수)와 예측에 사용할 시간 변수(독립변수)를 ~기호를 사용한 식(foumula)으로 전달하고 사용할 데이터로 트레이닝 </w:t>
      </w:r>
      <w:del w:id="6394" w:author="user" w:date="2021-03-23T14:59:00Z">
        <w:r w:rsidDel="004A39B6">
          <w:rPr>
            <w:rFonts w:hint="eastAsia"/>
            <w:lang w:eastAsia="ko-KR"/>
          </w:rPr>
          <w:delText>셋</w:delText>
        </w:r>
      </w:del>
      <w:ins w:id="6395" w:author="user" w:date="2021-03-23T14:59:00Z">
        <w:r w:rsidR="004A39B6">
          <w:rPr>
            <w:rFonts w:hint="eastAsia"/>
            <w:lang w:eastAsia="ko-KR"/>
          </w:rPr>
          <w:t>세트</w:t>
        </w:r>
      </w:ins>
      <w:r>
        <w:rPr>
          <w:lang w:eastAsia="ko-KR"/>
        </w:rPr>
        <w:t>(</w:t>
      </w:r>
      <w:r w:rsidRPr="00ED4019">
        <w:rPr>
          <w:rStyle w:val="VerbatimChar"/>
          <w:rFonts w:ascii="Times New Roman" w:hAnsi="Times New Roman"/>
          <w:lang w:eastAsia="ko-KR"/>
        </w:rPr>
        <w:t>trainint(split.student)</w:t>
      </w:r>
      <w:del w:id="6396" w:author="user" w:date="2021-03-23T14:59:00Z">
        <w:r w:rsidDel="004A39B6">
          <w:rPr>
            <w:rFonts w:hint="eastAsia"/>
            <w:lang w:eastAsia="ko-KR"/>
          </w:rPr>
          <w:delText>을</w:delText>
        </w:r>
      </w:del>
      <w:ins w:id="6397" w:author="user" w:date="2021-03-23T15:03:00Z">
        <w:r w:rsidR="000C2B51">
          <w:rPr>
            <w:rFonts w:hint="eastAsia"/>
            <w:lang w:eastAsia="ko-KR"/>
          </w:rPr>
          <w:t>을</w:t>
        </w:r>
      </w:ins>
      <w:r>
        <w:rPr>
          <w:lang w:eastAsia="ko-KR"/>
        </w:rPr>
        <w:t xml:space="preserve"> 전달)</w:t>
      </w:r>
    </w:p>
    <w:p w14:paraId="4D463969" w14:textId="77777777" w:rsidR="00FD7B2A" w:rsidRPr="00ED4019" w:rsidRDefault="00FD7B2A">
      <w:pPr>
        <w:jc w:val="both"/>
        <w:rPr>
          <w:rFonts w:ascii="Times New Roman" w:hAnsi="Times New Roman"/>
          <w:lang w:eastAsia="ko-KR"/>
        </w:rPr>
        <w:pPrChange w:id="6398" w:author="제이펍 출판사" w:date="2021-03-14T15:57:00Z">
          <w:pPr/>
        </w:pPrChange>
      </w:pPr>
      <w:r w:rsidRPr="00ED4019">
        <w:rPr>
          <w:rFonts w:ascii="Times New Roman" w:hAnsi="Times New Roman"/>
          <w:lang w:eastAsia="ko-KR"/>
        </w:rPr>
        <w:t>다음으로</w:t>
      </w:r>
      <w:r w:rsidRPr="00ED4019">
        <w:rPr>
          <w:rFonts w:ascii="Times New Roman" w:hAnsi="Times New Roman"/>
          <w:lang w:eastAsia="ko-KR"/>
        </w:rPr>
        <w:t xml:space="preserve"> prophet </w:t>
      </w:r>
      <w:r w:rsidRPr="00ED4019">
        <w:rPr>
          <w:rFonts w:ascii="Times New Roman" w:hAnsi="Times New Roman"/>
          <w:lang w:eastAsia="ko-KR"/>
        </w:rPr>
        <w:t>모델을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생성한다</w:t>
      </w:r>
      <w:r w:rsidRPr="00ED4019">
        <w:rPr>
          <w:rFonts w:ascii="Times New Roman" w:hAnsi="Times New Roman"/>
          <w:lang w:eastAsia="ko-KR"/>
        </w:rPr>
        <w:t>.</w:t>
      </w:r>
    </w:p>
    <w:p w14:paraId="1A154D29" w14:textId="77777777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6399" w:author="제이펍 출판사" w:date="2021-03-14T15:57:00Z">
          <w:pPr>
            <w:pStyle w:val="SourceCode"/>
          </w:pPr>
        </w:pPrChange>
      </w:pPr>
      <w:r w:rsidRPr="00ED4019">
        <w:rPr>
          <w:rStyle w:val="NormalTok"/>
          <w:rFonts w:ascii="Times New Roman" w:hAnsi="Times New Roman"/>
        </w:rPr>
        <w:lastRenderedPageBreak/>
        <w:t xml:space="preserve">model_fit_prophet </w:t>
      </w:r>
      <w:r w:rsidRPr="00ED4019">
        <w:rPr>
          <w:rStyle w:val="OtherTok"/>
          <w:rFonts w:ascii="Times New Roman" w:hAnsi="Times New Roman"/>
        </w:rPr>
        <w:t>&lt;-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unctionTok"/>
          <w:rFonts w:ascii="Times New Roman" w:hAnsi="Times New Roman"/>
        </w:rPr>
        <w:t>prophet_</w:t>
      </w:r>
      <w:proofErr w:type="gramStart"/>
      <w:r w:rsidRPr="00ED4019">
        <w:rPr>
          <w:rStyle w:val="FunctionTok"/>
          <w:rFonts w:ascii="Times New Roman" w:hAnsi="Times New Roman"/>
        </w:rPr>
        <w:t>reg</w:t>
      </w:r>
      <w:r w:rsidRPr="00ED4019">
        <w:rPr>
          <w:rStyle w:val="NormalTok"/>
          <w:rFonts w:ascii="Times New Roman" w:hAnsi="Times New Roman"/>
        </w:rPr>
        <w:t>(</w:t>
      </w:r>
      <w:proofErr w:type="gramEnd"/>
      <w:r w:rsidRPr="00ED4019">
        <w:rPr>
          <w:rStyle w:val="NormalTok"/>
          <w:rFonts w:ascii="Times New Roman" w:hAnsi="Times New Roman"/>
        </w:rPr>
        <w:t xml:space="preserve">) </w:t>
      </w:r>
      <w:r w:rsidRPr="00ED4019">
        <w:rPr>
          <w:rStyle w:val="SpecialCharTok"/>
          <w:rFonts w:ascii="Times New Roman" w:hAnsi="Times New Roman"/>
        </w:rPr>
        <w:t>%&gt;%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  </w:t>
      </w:r>
      <w:r w:rsidRPr="00ED4019">
        <w:rPr>
          <w:rStyle w:val="FunctionTok"/>
          <w:rFonts w:ascii="Times New Roman" w:hAnsi="Times New Roman"/>
        </w:rPr>
        <w:t>set_engine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AttributeTok"/>
          <w:rFonts w:ascii="Times New Roman" w:hAnsi="Times New Roman"/>
        </w:rPr>
        <w:t>engine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"prophet"</w:t>
      </w:r>
      <w:r w:rsidRPr="00ED4019">
        <w:rPr>
          <w:rStyle w:val="NormalTok"/>
          <w:rFonts w:ascii="Times New Roman" w:hAnsi="Times New Roman"/>
        </w:rPr>
        <w:t xml:space="preserve">) </w:t>
      </w:r>
      <w:r w:rsidRPr="00ED4019">
        <w:rPr>
          <w:rStyle w:val="SpecialCharTok"/>
          <w:rFonts w:ascii="Times New Roman" w:hAnsi="Times New Roman"/>
        </w:rPr>
        <w:t>%&gt;%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  </w:t>
      </w:r>
      <w:r w:rsidRPr="00ED4019">
        <w:rPr>
          <w:rStyle w:val="FunctionTok"/>
          <w:rFonts w:ascii="Times New Roman" w:hAnsi="Times New Roman"/>
        </w:rPr>
        <w:t>fit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NormalTok"/>
          <w:rFonts w:ascii="Times New Roman" w:hAnsi="Times New Roman"/>
        </w:rPr>
        <w:t>학생수계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pecialCharTok"/>
          <w:rFonts w:ascii="Times New Roman" w:hAnsi="Times New Roman"/>
        </w:rPr>
        <w:t>~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NormalTok"/>
          <w:rFonts w:ascii="Times New Roman" w:hAnsi="Times New Roman"/>
        </w:rPr>
        <w:t>연도</w:t>
      </w:r>
      <w:r w:rsidRPr="00ED4019">
        <w:rPr>
          <w:rStyle w:val="NormalTok"/>
          <w:rFonts w:ascii="Times New Roman" w:hAnsi="Times New Roman"/>
        </w:rPr>
        <w:t xml:space="preserve">, </w:t>
      </w:r>
      <w:r w:rsidRPr="00ED4019">
        <w:rPr>
          <w:rStyle w:val="AttributeTok"/>
          <w:rFonts w:ascii="Times New Roman" w:hAnsi="Times New Roman"/>
        </w:rPr>
        <w:t>data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unctionTok"/>
          <w:rFonts w:ascii="Times New Roman" w:hAnsi="Times New Roman"/>
        </w:rPr>
        <w:t>training</w:t>
      </w:r>
      <w:r w:rsidRPr="00ED4019">
        <w:rPr>
          <w:rStyle w:val="NormalTok"/>
          <w:rFonts w:ascii="Times New Roman" w:hAnsi="Times New Roman"/>
        </w:rPr>
        <w:t>(splits.students))</w:t>
      </w:r>
    </w:p>
    <w:p w14:paraId="3E3DD378" w14:textId="5F24C310" w:rsidR="00FD7B2A" w:rsidRDefault="00FD7B2A">
      <w:pPr>
        <w:pStyle w:val="comment"/>
        <w:ind w:left="400"/>
        <w:jc w:val="both"/>
        <w:rPr>
          <w:lang w:eastAsia="ko-KR"/>
        </w:rPr>
        <w:pPrChange w:id="6400" w:author="제이펍 출판사" w:date="2021-03-14T15:57:00Z">
          <w:pPr>
            <w:pStyle w:val="comment"/>
            <w:ind w:left="400"/>
          </w:pPr>
        </w:pPrChange>
      </w:pPr>
      <w:del w:id="6401" w:author="제이펍 출판사" w:date="2021-03-14T20:41:00Z">
        <w:r w:rsidDel="001B4014">
          <w:rPr>
            <w:lang w:eastAsia="ko-KR"/>
          </w:rPr>
          <w:delText>코드설명</w:delText>
        </w:r>
      </w:del>
      <w:ins w:id="6402" w:author="제이펍 출판사" w:date="2021-03-14T20:41:00Z">
        <w:r w:rsidR="001B4014">
          <w:rPr>
            <w:lang w:eastAsia="ko-KR"/>
          </w:rPr>
          <w:t>코드 설명</w:t>
        </w:r>
      </w:ins>
    </w:p>
    <w:p w14:paraId="64E6778F" w14:textId="77777777" w:rsidR="00FD7B2A" w:rsidRDefault="00FD7B2A">
      <w:pPr>
        <w:pStyle w:val="comment"/>
        <w:numPr>
          <w:ilvl w:val="0"/>
          <w:numId w:val="41"/>
        </w:numPr>
        <w:jc w:val="both"/>
        <w:rPr>
          <w:lang w:eastAsia="ko-KR"/>
        </w:rPr>
        <w:pPrChange w:id="6403" w:author="제이펍 출판사" w:date="2021-03-14T15:57:00Z">
          <w:pPr>
            <w:pStyle w:val="comment"/>
            <w:numPr>
              <w:numId w:val="41"/>
            </w:numPr>
            <w:ind w:left="760" w:hanging="360"/>
          </w:pPr>
        </w:pPrChange>
      </w:pPr>
      <w:r>
        <w:rPr>
          <w:lang w:eastAsia="ko-KR"/>
        </w:rPr>
        <w:t xml:space="preserve">prophet 모델을 생성할 것이라는 것을 </w:t>
      </w:r>
      <w:r w:rsidRPr="00ED4019">
        <w:rPr>
          <w:rStyle w:val="VerbatimChar"/>
          <w:rFonts w:ascii="Times New Roman" w:hAnsi="Times New Roman"/>
          <w:lang w:eastAsia="ko-KR"/>
        </w:rPr>
        <w:t>prophet_reg()</w:t>
      </w:r>
      <w:r>
        <w:rPr>
          <w:lang w:eastAsia="ko-KR"/>
        </w:rPr>
        <w:t>를 통해 선언</w:t>
      </w:r>
    </w:p>
    <w:p w14:paraId="7885A866" w14:textId="77777777" w:rsidR="00FD7B2A" w:rsidRDefault="00FD7B2A">
      <w:pPr>
        <w:pStyle w:val="comment"/>
        <w:numPr>
          <w:ilvl w:val="0"/>
          <w:numId w:val="41"/>
        </w:numPr>
        <w:jc w:val="both"/>
        <w:rPr>
          <w:lang w:eastAsia="ko-KR"/>
        </w:rPr>
        <w:pPrChange w:id="6404" w:author="제이펍 출판사" w:date="2021-03-14T15:57:00Z">
          <w:pPr>
            <w:pStyle w:val="comment"/>
            <w:numPr>
              <w:numId w:val="41"/>
            </w:numPr>
            <w:ind w:left="760" w:hanging="360"/>
          </w:pPr>
        </w:pPrChange>
      </w:pPr>
      <w:r w:rsidRPr="00ED4019">
        <w:rPr>
          <w:rStyle w:val="VerbatimChar"/>
          <w:rFonts w:ascii="Times New Roman" w:hAnsi="Times New Roman"/>
          <w:lang w:eastAsia="ko-KR"/>
        </w:rPr>
        <w:t>set_engine()</w:t>
      </w:r>
      <w:r>
        <w:rPr>
          <w:lang w:eastAsia="ko-KR"/>
        </w:rPr>
        <w:t>을 사용하여 모델을 만드는 엔진으로 ‘prophet’ 설정</w:t>
      </w:r>
    </w:p>
    <w:p w14:paraId="3A9A5022" w14:textId="49FFA951" w:rsidR="00FD7B2A" w:rsidRDefault="00FD7B2A">
      <w:pPr>
        <w:pStyle w:val="comment"/>
        <w:numPr>
          <w:ilvl w:val="0"/>
          <w:numId w:val="41"/>
        </w:numPr>
        <w:jc w:val="both"/>
        <w:rPr>
          <w:lang w:eastAsia="ko-KR"/>
        </w:rPr>
        <w:pPrChange w:id="6405" w:author="제이펍 출판사" w:date="2021-03-14T15:57:00Z">
          <w:pPr>
            <w:pStyle w:val="comment"/>
            <w:numPr>
              <w:numId w:val="41"/>
            </w:numPr>
            <w:ind w:left="760" w:hanging="360"/>
          </w:pPr>
        </w:pPrChange>
      </w:pPr>
      <w:r w:rsidRPr="00ED4019">
        <w:rPr>
          <w:rStyle w:val="VerbatimChar"/>
          <w:rFonts w:ascii="Times New Roman" w:hAnsi="Times New Roman"/>
          <w:lang w:eastAsia="ko-KR"/>
        </w:rPr>
        <w:t>fit()</w:t>
      </w:r>
      <w:r>
        <w:rPr>
          <w:lang w:eastAsia="ko-KR"/>
        </w:rPr>
        <w:t xml:space="preserve">을 사용하여 예측을 원하는 변수(종속변수)와 예측에 사용할 시간 변수(독립변수)를 ~기호를 사용한 식(foumula)으로 전달하고 사용할 데이터로 트레이닝 </w:t>
      </w:r>
      <w:del w:id="6406" w:author="user" w:date="2021-03-23T14:59:00Z">
        <w:r w:rsidDel="000764C6">
          <w:rPr>
            <w:rFonts w:hint="eastAsia"/>
            <w:lang w:eastAsia="ko-KR"/>
          </w:rPr>
          <w:delText>셋</w:delText>
        </w:r>
      </w:del>
      <w:ins w:id="6407" w:author="user" w:date="2021-03-23T14:59:00Z">
        <w:r w:rsidR="000764C6">
          <w:rPr>
            <w:rFonts w:hint="eastAsia"/>
            <w:lang w:eastAsia="ko-KR"/>
          </w:rPr>
          <w:t>세트</w:t>
        </w:r>
      </w:ins>
      <w:r>
        <w:rPr>
          <w:lang w:eastAsia="ko-KR"/>
        </w:rPr>
        <w:t>(</w:t>
      </w:r>
      <w:r w:rsidRPr="00ED4019">
        <w:rPr>
          <w:rStyle w:val="VerbatimChar"/>
          <w:rFonts w:ascii="Times New Roman" w:hAnsi="Times New Roman"/>
          <w:lang w:eastAsia="ko-KR"/>
        </w:rPr>
        <w:t>trainint(split.student)</w:t>
      </w:r>
      <w:del w:id="6408" w:author="user" w:date="2021-03-23T14:59:00Z">
        <w:r w:rsidDel="000764C6">
          <w:rPr>
            <w:rFonts w:hint="eastAsia"/>
            <w:lang w:eastAsia="ko-KR"/>
          </w:rPr>
          <w:delText>을</w:delText>
        </w:r>
      </w:del>
      <w:ins w:id="6409" w:author="user" w:date="2021-03-23T15:03:00Z">
        <w:r w:rsidR="000C2B51">
          <w:rPr>
            <w:rFonts w:hint="eastAsia"/>
            <w:lang w:eastAsia="ko-KR"/>
          </w:rPr>
          <w:t>을</w:t>
        </w:r>
      </w:ins>
      <w:r>
        <w:rPr>
          <w:lang w:eastAsia="ko-KR"/>
        </w:rPr>
        <w:t xml:space="preserve"> 전달)</w:t>
      </w:r>
    </w:p>
    <w:p w14:paraId="4D010496" w14:textId="77777777" w:rsidR="00FD7B2A" w:rsidRPr="00ED4019" w:rsidRDefault="00FD7B2A">
      <w:pPr>
        <w:jc w:val="both"/>
        <w:rPr>
          <w:rFonts w:ascii="Times New Roman" w:hAnsi="Times New Roman"/>
          <w:lang w:eastAsia="ko-KR"/>
        </w:rPr>
        <w:pPrChange w:id="6410" w:author="제이펍 출판사" w:date="2021-03-14T15:57:00Z">
          <w:pPr/>
        </w:pPrChange>
      </w:pPr>
      <w:r w:rsidRPr="00ED4019">
        <w:rPr>
          <w:rFonts w:ascii="Times New Roman" w:hAnsi="Times New Roman"/>
          <w:lang w:eastAsia="ko-KR"/>
        </w:rPr>
        <w:t>다음으로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선형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회귀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모델을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생성한다</w:t>
      </w:r>
      <w:r w:rsidRPr="00ED4019">
        <w:rPr>
          <w:rFonts w:ascii="Times New Roman" w:hAnsi="Times New Roman"/>
          <w:lang w:eastAsia="ko-KR"/>
        </w:rPr>
        <w:t>.</w:t>
      </w:r>
    </w:p>
    <w:p w14:paraId="3B19DF56" w14:textId="77777777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6411" w:author="제이펍 출판사" w:date="2021-03-14T15:57:00Z">
          <w:pPr>
            <w:pStyle w:val="SourceCode"/>
          </w:pPr>
        </w:pPrChange>
      </w:pPr>
      <w:r w:rsidRPr="00ED4019">
        <w:rPr>
          <w:rStyle w:val="NormalTok"/>
          <w:rFonts w:ascii="Times New Roman" w:hAnsi="Times New Roman"/>
        </w:rPr>
        <w:t xml:space="preserve">model_fit_lm </w:t>
      </w:r>
      <w:r w:rsidRPr="00ED4019">
        <w:rPr>
          <w:rStyle w:val="OtherTok"/>
          <w:rFonts w:ascii="Times New Roman" w:hAnsi="Times New Roman"/>
        </w:rPr>
        <w:t>&lt;-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unctionTok"/>
          <w:rFonts w:ascii="Times New Roman" w:hAnsi="Times New Roman"/>
        </w:rPr>
        <w:t>linear_</w:t>
      </w:r>
      <w:proofErr w:type="gramStart"/>
      <w:r w:rsidRPr="00ED4019">
        <w:rPr>
          <w:rStyle w:val="FunctionTok"/>
          <w:rFonts w:ascii="Times New Roman" w:hAnsi="Times New Roman"/>
        </w:rPr>
        <w:t>reg</w:t>
      </w:r>
      <w:r w:rsidRPr="00ED4019">
        <w:rPr>
          <w:rStyle w:val="NormalTok"/>
          <w:rFonts w:ascii="Times New Roman" w:hAnsi="Times New Roman"/>
        </w:rPr>
        <w:t>(</w:t>
      </w:r>
      <w:proofErr w:type="gramEnd"/>
      <w:r w:rsidRPr="00ED4019">
        <w:rPr>
          <w:rStyle w:val="NormalTok"/>
          <w:rFonts w:ascii="Times New Roman" w:hAnsi="Times New Roman"/>
        </w:rPr>
        <w:t xml:space="preserve">) </w:t>
      </w:r>
      <w:r w:rsidRPr="00ED4019">
        <w:rPr>
          <w:rStyle w:val="SpecialCharTok"/>
          <w:rFonts w:ascii="Times New Roman" w:hAnsi="Times New Roman"/>
        </w:rPr>
        <w:t>%&gt;%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  </w:t>
      </w:r>
      <w:r w:rsidRPr="00ED4019">
        <w:rPr>
          <w:rStyle w:val="FunctionTok"/>
          <w:rFonts w:ascii="Times New Roman" w:hAnsi="Times New Roman"/>
        </w:rPr>
        <w:t>set_engine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StringTok"/>
          <w:rFonts w:ascii="Times New Roman" w:hAnsi="Times New Roman"/>
        </w:rPr>
        <w:t>"lm"</w:t>
      </w:r>
      <w:r w:rsidRPr="00ED4019">
        <w:rPr>
          <w:rStyle w:val="NormalTok"/>
          <w:rFonts w:ascii="Times New Roman" w:hAnsi="Times New Roman"/>
        </w:rPr>
        <w:t xml:space="preserve">) </w:t>
      </w:r>
      <w:r w:rsidRPr="00ED4019">
        <w:rPr>
          <w:rStyle w:val="SpecialCharTok"/>
          <w:rFonts w:ascii="Times New Roman" w:hAnsi="Times New Roman"/>
        </w:rPr>
        <w:t>%&gt;%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  </w:t>
      </w:r>
      <w:r w:rsidRPr="00ED4019">
        <w:rPr>
          <w:rStyle w:val="FunctionTok"/>
          <w:rFonts w:ascii="Times New Roman" w:hAnsi="Times New Roman"/>
        </w:rPr>
        <w:t>fit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NormalTok"/>
          <w:rFonts w:ascii="Times New Roman" w:hAnsi="Times New Roman"/>
        </w:rPr>
        <w:t>학생수계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pecialCharTok"/>
          <w:rFonts w:ascii="Times New Roman" w:hAnsi="Times New Roman"/>
        </w:rPr>
        <w:t>~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NormalTok"/>
          <w:rFonts w:ascii="Times New Roman" w:hAnsi="Times New Roman"/>
        </w:rPr>
        <w:t>연도</w:t>
      </w:r>
      <w:r w:rsidRPr="00ED4019">
        <w:rPr>
          <w:rStyle w:val="NormalTok"/>
          <w:rFonts w:ascii="Times New Roman" w:hAnsi="Times New Roman"/>
        </w:rPr>
        <w:t>,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      </w:t>
      </w:r>
      <w:r w:rsidRPr="00ED4019">
        <w:rPr>
          <w:rStyle w:val="AttributeTok"/>
          <w:rFonts w:ascii="Times New Roman" w:hAnsi="Times New Roman"/>
        </w:rPr>
        <w:t>data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unctionTok"/>
          <w:rFonts w:ascii="Times New Roman" w:hAnsi="Times New Roman"/>
        </w:rPr>
        <w:t>training</w:t>
      </w:r>
      <w:r w:rsidRPr="00ED4019">
        <w:rPr>
          <w:rStyle w:val="NormalTok"/>
          <w:rFonts w:ascii="Times New Roman" w:hAnsi="Times New Roman"/>
        </w:rPr>
        <w:t>(splits.students))</w:t>
      </w:r>
    </w:p>
    <w:p w14:paraId="6A99AED8" w14:textId="205C2CE8" w:rsidR="00FD7B2A" w:rsidRDefault="00FD7B2A">
      <w:pPr>
        <w:pStyle w:val="comment"/>
        <w:ind w:left="400"/>
        <w:jc w:val="both"/>
        <w:rPr>
          <w:lang w:eastAsia="ko-KR"/>
        </w:rPr>
        <w:pPrChange w:id="6412" w:author="제이펍 출판사" w:date="2021-03-14T15:57:00Z">
          <w:pPr>
            <w:pStyle w:val="comment"/>
            <w:ind w:left="400"/>
          </w:pPr>
        </w:pPrChange>
      </w:pPr>
      <w:del w:id="6413" w:author="제이펍 출판사" w:date="2021-03-14T20:41:00Z">
        <w:r w:rsidDel="001B4014">
          <w:rPr>
            <w:lang w:eastAsia="ko-KR"/>
          </w:rPr>
          <w:delText>코드설명</w:delText>
        </w:r>
      </w:del>
      <w:ins w:id="6414" w:author="제이펍 출판사" w:date="2021-03-14T20:41:00Z">
        <w:r w:rsidR="001B4014">
          <w:rPr>
            <w:lang w:eastAsia="ko-KR"/>
          </w:rPr>
          <w:t>코드 설명</w:t>
        </w:r>
      </w:ins>
    </w:p>
    <w:p w14:paraId="24D5950C" w14:textId="6CF5E6F8" w:rsidR="00FD7B2A" w:rsidRDefault="00FD7B2A">
      <w:pPr>
        <w:pStyle w:val="comment"/>
        <w:numPr>
          <w:ilvl w:val="0"/>
          <w:numId w:val="41"/>
        </w:numPr>
        <w:jc w:val="both"/>
        <w:rPr>
          <w:lang w:eastAsia="ko-KR"/>
        </w:rPr>
        <w:pPrChange w:id="6415" w:author="제이펍 출판사" w:date="2021-03-14T15:57:00Z">
          <w:pPr>
            <w:pStyle w:val="comment"/>
            <w:numPr>
              <w:numId w:val="41"/>
            </w:numPr>
            <w:ind w:left="760" w:hanging="360"/>
          </w:pPr>
        </w:pPrChange>
      </w:pPr>
      <w:r>
        <w:rPr>
          <w:lang w:eastAsia="ko-KR"/>
        </w:rPr>
        <w:t>선형</w:t>
      </w:r>
      <w:ins w:id="6416" w:author="user" w:date="2021-03-22T16:55:00Z">
        <w:r w:rsidR="00D05E36">
          <w:rPr>
            <w:rFonts w:hint="eastAsia"/>
            <w:lang w:eastAsia="ko-KR"/>
          </w:rPr>
          <w:t xml:space="preserve"> </w:t>
        </w:r>
      </w:ins>
      <w:r>
        <w:rPr>
          <w:lang w:eastAsia="ko-KR"/>
        </w:rPr>
        <w:t xml:space="preserve">회귀 모델을 생성할 것이라는 것을 </w:t>
      </w:r>
      <w:r w:rsidRPr="00ED4019">
        <w:rPr>
          <w:rStyle w:val="VerbatimChar"/>
          <w:rFonts w:ascii="Times New Roman" w:hAnsi="Times New Roman"/>
          <w:lang w:eastAsia="ko-KR"/>
        </w:rPr>
        <w:t>linear_reg()</w:t>
      </w:r>
      <w:r>
        <w:rPr>
          <w:lang w:eastAsia="ko-KR"/>
        </w:rPr>
        <w:t>를 통해 선언</w:t>
      </w:r>
    </w:p>
    <w:p w14:paraId="30C3BB83" w14:textId="77777777" w:rsidR="00FD7B2A" w:rsidRDefault="00FD7B2A">
      <w:pPr>
        <w:pStyle w:val="comment"/>
        <w:numPr>
          <w:ilvl w:val="0"/>
          <w:numId w:val="41"/>
        </w:numPr>
        <w:jc w:val="both"/>
        <w:rPr>
          <w:lang w:eastAsia="ko-KR"/>
        </w:rPr>
        <w:pPrChange w:id="6417" w:author="제이펍 출판사" w:date="2021-03-14T15:57:00Z">
          <w:pPr>
            <w:pStyle w:val="comment"/>
            <w:numPr>
              <w:numId w:val="41"/>
            </w:numPr>
            <w:ind w:left="760" w:hanging="360"/>
          </w:pPr>
        </w:pPrChange>
      </w:pPr>
      <w:r w:rsidRPr="00ED4019">
        <w:rPr>
          <w:rStyle w:val="VerbatimChar"/>
          <w:rFonts w:ascii="Times New Roman" w:hAnsi="Times New Roman"/>
          <w:lang w:eastAsia="ko-KR"/>
        </w:rPr>
        <w:t>set_engine()</w:t>
      </w:r>
      <w:r>
        <w:rPr>
          <w:lang w:eastAsia="ko-KR"/>
        </w:rPr>
        <w:t>을 사용하여 모델을 만드는 엔진으로 ‘lm’ 설정</w:t>
      </w:r>
    </w:p>
    <w:p w14:paraId="5FFD555F" w14:textId="5EE633AC" w:rsidR="00FD7B2A" w:rsidRDefault="00FD7B2A">
      <w:pPr>
        <w:pStyle w:val="comment"/>
        <w:numPr>
          <w:ilvl w:val="0"/>
          <w:numId w:val="41"/>
        </w:numPr>
        <w:jc w:val="both"/>
        <w:rPr>
          <w:lang w:eastAsia="ko-KR"/>
        </w:rPr>
        <w:pPrChange w:id="6418" w:author="제이펍 출판사" w:date="2021-03-14T15:57:00Z">
          <w:pPr>
            <w:pStyle w:val="comment"/>
            <w:numPr>
              <w:numId w:val="41"/>
            </w:numPr>
            <w:ind w:left="760" w:hanging="360"/>
          </w:pPr>
        </w:pPrChange>
      </w:pPr>
      <w:r w:rsidRPr="00ED4019">
        <w:rPr>
          <w:rStyle w:val="VerbatimChar"/>
          <w:rFonts w:ascii="Times New Roman" w:hAnsi="Times New Roman"/>
          <w:lang w:eastAsia="ko-KR"/>
        </w:rPr>
        <w:t>fit()</w:t>
      </w:r>
      <w:r>
        <w:rPr>
          <w:lang w:eastAsia="ko-KR"/>
        </w:rPr>
        <w:t xml:space="preserve">을 사용하여 예측을 원하는 변수(종속변수)와 예측에 사용할 시간 변수(독립변수)를 ~기호를 사용한 식(foumula)으로 전달하고 사용할 데이터로 트레이닝 </w:t>
      </w:r>
      <w:del w:id="6419" w:author="user" w:date="2021-03-23T14:59:00Z">
        <w:r w:rsidDel="000764C6">
          <w:rPr>
            <w:rFonts w:hint="eastAsia"/>
            <w:lang w:eastAsia="ko-KR"/>
          </w:rPr>
          <w:delText>셋</w:delText>
        </w:r>
      </w:del>
      <w:ins w:id="6420" w:author="user" w:date="2021-03-23T14:59:00Z">
        <w:r w:rsidR="000764C6">
          <w:rPr>
            <w:rFonts w:hint="eastAsia"/>
            <w:lang w:eastAsia="ko-KR"/>
          </w:rPr>
          <w:t>세트</w:t>
        </w:r>
      </w:ins>
      <w:r>
        <w:rPr>
          <w:lang w:eastAsia="ko-KR"/>
        </w:rPr>
        <w:t>(</w:t>
      </w:r>
      <w:r w:rsidRPr="00ED4019">
        <w:rPr>
          <w:rStyle w:val="VerbatimChar"/>
          <w:rFonts w:ascii="Times New Roman" w:hAnsi="Times New Roman"/>
          <w:lang w:eastAsia="ko-KR"/>
        </w:rPr>
        <w:t>trainint(split.student)</w:t>
      </w:r>
      <w:del w:id="6421" w:author="user" w:date="2021-03-23T14:59:00Z">
        <w:r w:rsidDel="000764C6">
          <w:rPr>
            <w:rFonts w:hint="eastAsia"/>
            <w:lang w:eastAsia="ko-KR"/>
          </w:rPr>
          <w:delText>을</w:delText>
        </w:r>
      </w:del>
      <w:ins w:id="6422" w:author="user" w:date="2021-03-23T15:03:00Z">
        <w:r w:rsidR="000C2B51">
          <w:rPr>
            <w:rFonts w:hint="eastAsia"/>
            <w:lang w:eastAsia="ko-KR"/>
          </w:rPr>
          <w:t>을</w:t>
        </w:r>
      </w:ins>
      <w:r>
        <w:rPr>
          <w:lang w:eastAsia="ko-KR"/>
        </w:rPr>
        <w:t xml:space="preserve"> 전달)</w:t>
      </w:r>
    </w:p>
    <w:p w14:paraId="14C113FA" w14:textId="77777777" w:rsidR="00FD7B2A" w:rsidRPr="00ED4019" w:rsidRDefault="00FD7B2A">
      <w:pPr>
        <w:jc w:val="both"/>
        <w:rPr>
          <w:rFonts w:ascii="Times New Roman" w:hAnsi="Times New Roman"/>
          <w:lang w:eastAsia="ko-KR"/>
        </w:rPr>
        <w:pPrChange w:id="6423" w:author="제이펍 출판사" w:date="2021-03-14T15:57:00Z">
          <w:pPr/>
        </w:pPrChange>
      </w:pPr>
      <w:r w:rsidRPr="00ED4019">
        <w:rPr>
          <w:rFonts w:ascii="Times New Roman" w:hAnsi="Times New Roman"/>
          <w:lang w:eastAsia="ko-KR"/>
        </w:rPr>
        <w:t>다음으로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신경망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모델을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생성한다</w:t>
      </w:r>
      <w:r w:rsidRPr="00ED4019">
        <w:rPr>
          <w:rFonts w:ascii="Times New Roman" w:hAnsi="Times New Roman"/>
          <w:lang w:eastAsia="ko-KR"/>
        </w:rPr>
        <w:t>.</w:t>
      </w:r>
    </w:p>
    <w:p w14:paraId="4E2817F7" w14:textId="77777777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6424" w:author="제이펍 출판사" w:date="2021-03-14T15:57:00Z">
          <w:pPr>
            <w:pStyle w:val="SourceCode"/>
          </w:pPr>
        </w:pPrChange>
      </w:pPr>
      <w:r w:rsidRPr="00ED4019">
        <w:rPr>
          <w:rStyle w:val="NormalTok"/>
          <w:rFonts w:ascii="Times New Roman" w:hAnsi="Times New Roman"/>
        </w:rPr>
        <w:t xml:space="preserve">model_fit_nnetar </w:t>
      </w:r>
      <w:r w:rsidRPr="00ED4019">
        <w:rPr>
          <w:rStyle w:val="OtherTok"/>
          <w:rFonts w:ascii="Times New Roman" w:hAnsi="Times New Roman"/>
        </w:rPr>
        <w:t>&lt;-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unctionTok"/>
          <w:rFonts w:ascii="Times New Roman" w:hAnsi="Times New Roman"/>
        </w:rPr>
        <w:t>nnetar_</w:t>
      </w:r>
      <w:proofErr w:type="gramStart"/>
      <w:r w:rsidRPr="00ED4019">
        <w:rPr>
          <w:rStyle w:val="FunctionTok"/>
          <w:rFonts w:ascii="Times New Roman" w:hAnsi="Times New Roman"/>
        </w:rPr>
        <w:t>reg</w:t>
      </w:r>
      <w:r w:rsidRPr="00ED4019">
        <w:rPr>
          <w:rStyle w:val="NormalTok"/>
          <w:rFonts w:ascii="Times New Roman" w:hAnsi="Times New Roman"/>
        </w:rPr>
        <w:t>(</w:t>
      </w:r>
      <w:proofErr w:type="gramEnd"/>
      <w:r w:rsidRPr="00ED4019">
        <w:rPr>
          <w:rStyle w:val="NormalTok"/>
          <w:rFonts w:ascii="Times New Roman" w:hAnsi="Times New Roman"/>
        </w:rPr>
        <w:t xml:space="preserve">) </w:t>
      </w:r>
      <w:r w:rsidRPr="00ED4019">
        <w:rPr>
          <w:rStyle w:val="SpecialCharTok"/>
          <w:rFonts w:ascii="Times New Roman" w:hAnsi="Times New Roman"/>
        </w:rPr>
        <w:t>%&gt;%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  </w:t>
      </w:r>
      <w:r w:rsidRPr="00ED4019">
        <w:rPr>
          <w:rStyle w:val="FunctionTok"/>
          <w:rFonts w:ascii="Times New Roman" w:hAnsi="Times New Roman"/>
        </w:rPr>
        <w:t>set_engine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StringTok"/>
          <w:rFonts w:ascii="Times New Roman" w:hAnsi="Times New Roman"/>
        </w:rPr>
        <w:t>"nnetar"</w:t>
      </w:r>
      <w:r w:rsidRPr="00ED4019">
        <w:rPr>
          <w:rStyle w:val="NormalTok"/>
          <w:rFonts w:ascii="Times New Roman" w:hAnsi="Times New Roman"/>
        </w:rPr>
        <w:t xml:space="preserve">) </w:t>
      </w:r>
      <w:r w:rsidRPr="00ED4019">
        <w:rPr>
          <w:rStyle w:val="SpecialCharTok"/>
          <w:rFonts w:ascii="Times New Roman" w:hAnsi="Times New Roman"/>
        </w:rPr>
        <w:t>%&gt;%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  </w:t>
      </w:r>
      <w:r w:rsidRPr="00ED4019">
        <w:rPr>
          <w:rStyle w:val="FunctionTok"/>
          <w:rFonts w:ascii="Times New Roman" w:hAnsi="Times New Roman"/>
        </w:rPr>
        <w:t>fit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NormalTok"/>
          <w:rFonts w:ascii="Times New Roman" w:hAnsi="Times New Roman"/>
        </w:rPr>
        <w:t>학생수계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pecialCharTok"/>
          <w:rFonts w:ascii="Times New Roman" w:hAnsi="Times New Roman"/>
        </w:rPr>
        <w:t>~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NormalTok"/>
          <w:rFonts w:ascii="Times New Roman" w:hAnsi="Times New Roman"/>
        </w:rPr>
        <w:t>연도</w:t>
      </w:r>
      <w:r w:rsidRPr="00ED4019">
        <w:rPr>
          <w:rStyle w:val="NormalTok"/>
          <w:rFonts w:ascii="Times New Roman" w:hAnsi="Times New Roman"/>
        </w:rPr>
        <w:t xml:space="preserve">, </w:t>
      </w:r>
      <w:r w:rsidRPr="00ED4019">
        <w:rPr>
          <w:rStyle w:val="AttributeTok"/>
          <w:rFonts w:ascii="Times New Roman" w:hAnsi="Times New Roman"/>
        </w:rPr>
        <w:t>data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unctionTok"/>
          <w:rFonts w:ascii="Times New Roman" w:hAnsi="Times New Roman"/>
        </w:rPr>
        <w:t>training</w:t>
      </w:r>
      <w:r w:rsidRPr="00ED4019">
        <w:rPr>
          <w:rStyle w:val="NormalTok"/>
          <w:rFonts w:ascii="Times New Roman" w:hAnsi="Times New Roman"/>
        </w:rPr>
        <w:t>(splits.students))</w:t>
      </w:r>
    </w:p>
    <w:p w14:paraId="732C36C5" w14:textId="0B338FEF" w:rsidR="00FD7B2A" w:rsidRDefault="00FD7B2A">
      <w:pPr>
        <w:pStyle w:val="comment"/>
        <w:ind w:left="400"/>
        <w:jc w:val="both"/>
        <w:rPr>
          <w:lang w:eastAsia="ko-KR"/>
        </w:rPr>
        <w:pPrChange w:id="6425" w:author="제이펍 출판사" w:date="2021-03-14T15:57:00Z">
          <w:pPr>
            <w:pStyle w:val="comment"/>
            <w:ind w:left="400"/>
          </w:pPr>
        </w:pPrChange>
      </w:pPr>
      <w:del w:id="6426" w:author="제이펍 출판사" w:date="2021-03-14T20:41:00Z">
        <w:r w:rsidDel="001B4014">
          <w:rPr>
            <w:lang w:eastAsia="ko-KR"/>
          </w:rPr>
          <w:delText>코드설명</w:delText>
        </w:r>
      </w:del>
      <w:ins w:id="6427" w:author="제이펍 출판사" w:date="2021-03-14T20:41:00Z">
        <w:r w:rsidR="001B4014">
          <w:rPr>
            <w:lang w:eastAsia="ko-KR"/>
          </w:rPr>
          <w:t>코드 설명</w:t>
        </w:r>
      </w:ins>
    </w:p>
    <w:p w14:paraId="023E0DD2" w14:textId="77777777" w:rsidR="00FD7B2A" w:rsidRDefault="00FD7B2A">
      <w:pPr>
        <w:pStyle w:val="comment"/>
        <w:numPr>
          <w:ilvl w:val="0"/>
          <w:numId w:val="41"/>
        </w:numPr>
        <w:jc w:val="both"/>
        <w:rPr>
          <w:lang w:eastAsia="ko-KR"/>
        </w:rPr>
        <w:pPrChange w:id="6428" w:author="제이펍 출판사" w:date="2021-03-14T15:57:00Z">
          <w:pPr>
            <w:pStyle w:val="comment"/>
            <w:numPr>
              <w:numId w:val="41"/>
            </w:numPr>
            <w:ind w:left="760" w:hanging="360"/>
          </w:pPr>
        </w:pPrChange>
      </w:pPr>
      <w:r>
        <w:rPr>
          <w:lang w:eastAsia="ko-KR"/>
        </w:rPr>
        <w:t xml:space="preserve">신경망 모델을 생성할 것이라는 것을 </w:t>
      </w:r>
      <w:r w:rsidRPr="00ED4019">
        <w:rPr>
          <w:rStyle w:val="VerbatimChar"/>
          <w:rFonts w:ascii="Times New Roman" w:hAnsi="Times New Roman"/>
          <w:lang w:eastAsia="ko-KR"/>
        </w:rPr>
        <w:t>nnetar_reg()</w:t>
      </w:r>
      <w:r>
        <w:rPr>
          <w:lang w:eastAsia="ko-KR"/>
        </w:rPr>
        <w:t>를 통해 선언</w:t>
      </w:r>
    </w:p>
    <w:p w14:paraId="21A4D448" w14:textId="77777777" w:rsidR="00FD7B2A" w:rsidRDefault="00FD7B2A">
      <w:pPr>
        <w:pStyle w:val="comment"/>
        <w:numPr>
          <w:ilvl w:val="0"/>
          <w:numId w:val="41"/>
        </w:numPr>
        <w:jc w:val="both"/>
        <w:rPr>
          <w:lang w:eastAsia="ko-KR"/>
        </w:rPr>
        <w:pPrChange w:id="6429" w:author="제이펍 출판사" w:date="2021-03-14T15:57:00Z">
          <w:pPr>
            <w:pStyle w:val="comment"/>
            <w:numPr>
              <w:numId w:val="41"/>
            </w:numPr>
            <w:ind w:left="760" w:hanging="360"/>
          </w:pPr>
        </w:pPrChange>
      </w:pPr>
      <w:r w:rsidRPr="00ED4019">
        <w:rPr>
          <w:rStyle w:val="VerbatimChar"/>
          <w:rFonts w:ascii="Times New Roman" w:hAnsi="Times New Roman"/>
          <w:lang w:eastAsia="ko-KR"/>
        </w:rPr>
        <w:t>set_engine()</w:t>
      </w:r>
      <w:r>
        <w:rPr>
          <w:lang w:eastAsia="ko-KR"/>
        </w:rPr>
        <w:t>을 사용하여 모델을 만드는 엔진으로 ‘nnetar’ 설정</w:t>
      </w:r>
    </w:p>
    <w:p w14:paraId="4B70A154" w14:textId="0802AC5D" w:rsidR="00FD7B2A" w:rsidRDefault="00FD7B2A">
      <w:pPr>
        <w:pStyle w:val="comment"/>
        <w:numPr>
          <w:ilvl w:val="0"/>
          <w:numId w:val="41"/>
        </w:numPr>
        <w:jc w:val="both"/>
        <w:rPr>
          <w:lang w:eastAsia="ko-KR"/>
        </w:rPr>
        <w:pPrChange w:id="6430" w:author="제이펍 출판사" w:date="2021-03-14T15:57:00Z">
          <w:pPr>
            <w:pStyle w:val="comment"/>
            <w:numPr>
              <w:numId w:val="41"/>
            </w:numPr>
            <w:ind w:left="760" w:hanging="360"/>
          </w:pPr>
        </w:pPrChange>
      </w:pPr>
      <w:r w:rsidRPr="00ED4019">
        <w:rPr>
          <w:rStyle w:val="VerbatimChar"/>
          <w:rFonts w:ascii="Times New Roman" w:hAnsi="Times New Roman"/>
          <w:lang w:eastAsia="ko-KR"/>
        </w:rPr>
        <w:t>fit()</w:t>
      </w:r>
      <w:r>
        <w:rPr>
          <w:lang w:eastAsia="ko-KR"/>
        </w:rPr>
        <w:t xml:space="preserve">을 사용하여 예측을 원하는 변수(종속변수)와 예측에 사용할 시간 변수(독립변수)를 ~기호를 사용한 식(foumula)으로 전달하고 사용할 데이터로 트레이닝 </w:t>
      </w:r>
      <w:ins w:id="6431" w:author="user" w:date="2021-03-23T15:02:00Z">
        <w:r w:rsidR="000C2B51">
          <w:rPr>
            <w:rFonts w:hint="eastAsia"/>
            <w:lang w:eastAsia="ko-KR"/>
          </w:rPr>
          <w:t>세트</w:t>
        </w:r>
      </w:ins>
      <w:del w:id="6432" w:author="user" w:date="2021-03-23T15:02:00Z">
        <w:r w:rsidDel="000C2B51">
          <w:rPr>
            <w:lang w:eastAsia="ko-KR"/>
          </w:rPr>
          <w:delText>셋</w:delText>
        </w:r>
      </w:del>
      <w:r>
        <w:rPr>
          <w:lang w:eastAsia="ko-KR"/>
        </w:rPr>
        <w:t>(</w:t>
      </w:r>
      <w:r w:rsidRPr="00ED4019">
        <w:rPr>
          <w:rStyle w:val="VerbatimChar"/>
          <w:rFonts w:ascii="Times New Roman" w:hAnsi="Times New Roman"/>
          <w:lang w:eastAsia="ko-KR"/>
        </w:rPr>
        <w:t>trainint(split.student)</w:t>
      </w:r>
      <w:r>
        <w:rPr>
          <w:lang w:eastAsia="ko-KR"/>
        </w:rPr>
        <w:t>을 전달)</w:t>
      </w:r>
    </w:p>
    <w:p w14:paraId="3AE9F5D2" w14:textId="77777777" w:rsidR="00FD7B2A" w:rsidRPr="00ED4019" w:rsidRDefault="00FD7B2A">
      <w:pPr>
        <w:jc w:val="both"/>
        <w:rPr>
          <w:rFonts w:ascii="Times New Roman" w:hAnsi="Times New Roman"/>
          <w:lang w:eastAsia="ko-KR"/>
        </w:rPr>
        <w:pPrChange w:id="6433" w:author="제이펍 출판사" w:date="2021-03-14T15:57:00Z">
          <w:pPr/>
        </w:pPrChange>
      </w:pPr>
      <w:r w:rsidRPr="00ED4019">
        <w:rPr>
          <w:rFonts w:ascii="Times New Roman" w:hAnsi="Times New Roman"/>
          <w:lang w:eastAsia="ko-KR"/>
        </w:rPr>
        <w:t>다음은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계절성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회귀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모델인</w:t>
      </w:r>
      <w:r w:rsidRPr="00ED4019">
        <w:rPr>
          <w:rFonts w:ascii="Times New Roman" w:hAnsi="Times New Roman"/>
          <w:lang w:eastAsia="ko-KR"/>
        </w:rPr>
        <w:t xml:space="preserve"> TBATS </w:t>
      </w:r>
      <w:r w:rsidRPr="00ED4019">
        <w:rPr>
          <w:rFonts w:ascii="Times New Roman" w:hAnsi="Times New Roman"/>
          <w:lang w:eastAsia="ko-KR"/>
        </w:rPr>
        <w:t>모델을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생성한다</w:t>
      </w:r>
      <w:r w:rsidRPr="00ED4019">
        <w:rPr>
          <w:rFonts w:ascii="Times New Roman" w:hAnsi="Times New Roman"/>
          <w:lang w:eastAsia="ko-KR"/>
        </w:rPr>
        <w:t>.</w:t>
      </w:r>
    </w:p>
    <w:p w14:paraId="3C885F1E" w14:textId="77777777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6434" w:author="제이펍 출판사" w:date="2021-03-14T15:57:00Z">
          <w:pPr>
            <w:pStyle w:val="SourceCode"/>
          </w:pPr>
        </w:pPrChange>
      </w:pPr>
      <w:r w:rsidRPr="00ED4019">
        <w:rPr>
          <w:rStyle w:val="NormalTok"/>
          <w:rFonts w:ascii="Times New Roman" w:hAnsi="Times New Roman"/>
        </w:rPr>
        <w:t xml:space="preserve">model_fit_tbats </w:t>
      </w:r>
      <w:r w:rsidRPr="00ED4019">
        <w:rPr>
          <w:rStyle w:val="OtherTok"/>
          <w:rFonts w:ascii="Times New Roman" w:hAnsi="Times New Roman"/>
        </w:rPr>
        <w:t>&lt;-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unctionTok"/>
          <w:rFonts w:ascii="Times New Roman" w:hAnsi="Times New Roman"/>
        </w:rPr>
        <w:t>seasonal_</w:t>
      </w:r>
      <w:proofErr w:type="gramStart"/>
      <w:r w:rsidRPr="00ED4019">
        <w:rPr>
          <w:rStyle w:val="FunctionTok"/>
          <w:rFonts w:ascii="Times New Roman" w:hAnsi="Times New Roman"/>
        </w:rPr>
        <w:t>reg</w:t>
      </w:r>
      <w:r w:rsidRPr="00ED4019">
        <w:rPr>
          <w:rStyle w:val="NormalTok"/>
          <w:rFonts w:ascii="Times New Roman" w:hAnsi="Times New Roman"/>
        </w:rPr>
        <w:t>(</w:t>
      </w:r>
      <w:proofErr w:type="gramEnd"/>
      <w:r w:rsidRPr="00ED4019">
        <w:rPr>
          <w:rStyle w:val="NormalTok"/>
          <w:rFonts w:ascii="Times New Roman" w:hAnsi="Times New Roman"/>
        </w:rPr>
        <w:t xml:space="preserve">) </w:t>
      </w:r>
      <w:r w:rsidRPr="00ED4019">
        <w:rPr>
          <w:rStyle w:val="SpecialCharTok"/>
          <w:rFonts w:ascii="Times New Roman" w:hAnsi="Times New Roman"/>
        </w:rPr>
        <w:t>%&gt;%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  </w:t>
      </w:r>
      <w:r w:rsidRPr="00ED4019">
        <w:rPr>
          <w:rStyle w:val="FunctionTok"/>
          <w:rFonts w:ascii="Times New Roman" w:hAnsi="Times New Roman"/>
        </w:rPr>
        <w:t>set_engine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StringTok"/>
          <w:rFonts w:ascii="Times New Roman" w:hAnsi="Times New Roman"/>
        </w:rPr>
        <w:t>"tbats"</w:t>
      </w:r>
      <w:r w:rsidRPr="00ED4019">
        <w:rPr>
          <w:rStyle w:val="NormalTok"/>
          <w:rFonts w:ascii="Times New Roman" w:hAnsi="Times New Roman"/>
        </w:rPr>
        <w:t xml:space="preserve">) </w:t>
      </w:r>
      <w:r w:rsidRPr="00ED4019">
        <w:rPr>
          <w:rStyle w:val="SpecialCharTok"/>
          <w:rFonts w:ascii="Times New Roman" w:hAnsi="Times New Roman"/>
        </w:rPr>
        <w:t>%&gt;%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  </w:t>
      </w:r>
      <w:r w:rsidRPr="00ED4019">
        <w:rPr>
          <w:rStyle w:val="FunctionTok"/>
          <w:rFonts w:ascii="Times New Roman" w:hAnsi="Times New Roman"/>
        </w:rPr>
        <w:t>fit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NormalTok"/>
          <w:rFonts w:ascii="Times New Roman" w:hAnsi="Times New Roman"/>
        </w:rPr>
        <w:t>학생수계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pecialCharTok"/>
          <w:rFonts w:ascii="Times New Roman" w:hAnsi="Times New Roman"/>
        </w:rPr>
        <w:t>~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NormalTok"/>
          <w:rFonts w:ascii="Times New Roman" w:hAnsi="Times New Roman"/>
        </w:rPr>
        <w:t>연도</w:t>
      </w:r>
      <w:r w:rsidRPr="00ED4019">
        <w:rPr>
          <w:rStyle w:val="NormalTok"/>
          <w:rFonts w:ascii="Times New Roman" w:hAnsi="Times New Roman"/>
        </w:rPr>
        <w:t xml:space="preserve">, </w:t>
      </w:r>
      <w:r w:rsidRPr="00ED4019">
        <w:rPr>
          <w:rStyle w:val="AttributeTok"/>
          <w:rFonts w:ascii="Times New Roman" w:hAnsi="Times New Roman"/>
        </w:rPr>
        <w:t>data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unctionTok"/>
          <w:rFonts w:ascii="Times New Roman" w:hAnsi="Times New Roman"/>
        </w:rPr>
        <w:t>training</w:t>
      </w:r>
      <w:r w:rsidRPr="00ED4019">
        <w:rPr>
          <w:rStyle w:val="NormalTok"/>
          <w:rFonts w:ascii="Times New Roman" w:hAnsi="Times New Roman"/>
        </w:rPr>
        <w:t>(splits.students))</w:t>
      </w:r>
    </w:p>
    <w:p w14:paraId="56B5D5F8" w14:textId="54257A85" w:rsidR="00FD7B2A" w:rsidRDefault="00FD7B2A">
      <w:pPr>
        <w:pStyle w:val="comment"/>
        <w:ind w:left="400"/>
        <w:jc w:val="both"/>
        <w:rPr>
          <w:lang w:eastAsia="ko-KR"/>
        </w:rPr>
        <w:pPrChange w:id="6435" w:author="제이펍 출판사" w:date="2021-03-14T15:57:00Z">
          <w:pPr>
            <w:pStyle w:val="comment"/>
            <w:ind w:left="400"/>
          </w:pPr>
        </w:pPrChange>
      </w:pPr>
      <w:del w:id="6436" w:author="제이펍 출판사" w:date="2021-03-14T20:41:00Z">
        <w:r w:rsidDel="001B4014">
          <w:rPr>
            <w:lang w:eastAsia="ko-KR"/>
          </w:rPr>
          <w:delText>코드설명</w:delText>
        </w:r>
      </w:del>
      <w:ins w:id="6437" w:author="제이펍 출판사" w:date="2021-03-14T20:41:00Z">
        <w:r w:rsidR="001B4014">
          <w:rPr>
            <w:lang w:eastAsia="ko-KR"/>
          </w:rPr>
          <w:t>코드 설명</w:t>
        </w:r>
      </w:ins>
    </w:p>
    <w:p w14:paraId="18DE5D4B" w14:textId="77777777" w:rsidR="00FD7B2A" w:rsidRDefault="00FD7B2A">
      <w:pPr>
        <w:pStyle w:val="comment"/>
        <w:numPr>
          <w:ilvl w:val="0"/>
          <w:numId w:val="41"/>
        </w:numPr>
        <w:jc w:val="both"/>
        <w:rPr>
          <w:lang w:eastAsia="ko-KR"/>
        </w:rPr>
        <w:pPrChange w:id="6438" w:author="제이펍 출판사" w:date="2021-03-14T15:57:00Z">
          <w:pPr>
            <w:pStyle w:val="comment"/>
            <w:numPr>
              <w:numId w:val="41"/>
            </w:numPr>
            <w:ind w:left="760" w:hanging="360"/>
          </w:pPr>
        </w:pPrChange>
      </w:pPr>
      <w:r>
        <w:rPr>
          <w:lang w:eastAsia="ko-KR"/>
        </w:rPr>
        <w:lastRenderedPageBreak/>
        <w:t xml:space="preserve">신경망 모델을 생성할 것이라는 것을 </w:t>
      </w:r>
      <w:r w:rsidRPr="00ED4019">
        <w:rPr>
          <w:rStyle w:val="VerbatimChar"/>
          <w:rFonts w:ascii="Times New Roman" w:hAnsi="Times New Roman"/>
          <w:lang w:eastAsia="ko-KR"/>
        </w:rPr>
        <w:t>seasonal_reg()</w:t>
      </w:r>
      <w:r>
        <w:rPr>
          <w:lang w:eastAsia="ko-KR"/>
        </w:rPr>
        <w:t>를 통해 선언</w:t>
      </w:r>
    </w:p>
    <w:p w14:paraId="25ADC3B0" w14:textId="77777777" w:rsidR="00FD7B2A" w:rsidRDefault="00FD7B2A">
      <w:pPr>
        <w:pStyle w:val="comment"/>
        <w:numPr>
          <w:ilvl w:val="0"/>
          <w:numId w:val="41"/>
        </w:numPr>
        <w:jc w:val="both"/>
        <w:rPr>
          <w:lang w:eastAsia="ko-KR"/>
        </w:rPr>
        <w:pPrChange w:id="6439" w:author="제이펍 출판사" w:date="2021-03-14T15:57:00Z">
          <w:pPr>
            <w:pStyle w:val="comment"/>
            <w:numPr>
              <w:numId w:val="41"/>
            </w:numPr>
            <w:ind w:left="760" w:hanging="360"/>
          </w:pPr>
        </w:pPrChange>
      </w:pPr>
      <w:r w:rsidRPr="00ED4019">
        <w:rPr>
          <w:rStyle w:val="VerbatimChar"/>
          <w:rFonts w:ascii="Times New Roman" w:hAnsi="Times New Roman"/>
          <w:lang w:eastAsia="ko-KR"/>
        </w:rPr>
        <w:t>set_engine()</w:t>
      </w:r>
      <w:r>
        <w:rPr>
          <w:lang w:eastAsia="ko-KR"/>
        </w:rPr>
        <w:t>을 사용하여 모델을 만드는 엔진으로 ‘tbats’ 설정</w:t>
      </w:r>
    </w:p>
    <w:p w14:paraId="16390EAE" w14:textId="34CF1EBD" w:rsidR="00FD7B2A" w:rsidRDefault="00FD7B2A">
      <w:pPr>
        <w:pStyle w:val="comment"/>
        <w:numPr>
          <w:ilvl w:val="0"/>
          <w:numId w:val="41"/>
        </w:numPr>
        <w:jc w:val="both"/>
        <w:rPr>
          <w:lang w:eastAsia="ko-KR"/>
        </w:rPr>
        <w:pPrChange w:id="6440" w:author="제이펍 출판사" w:date="2021-03-14T15:57:00Z">
          <w:pPr>
            <w:pStyle w:val="comment"/>
            <w:numPr>
              <w:numId w:val="41"/>
            </w:numPr>
            <w:ind w:left="760" w:hanging="360"/>
          </w:pPr>
        </w:pPrChange>
      </w:pPr>
      <w:r w:rsidRPr="00ED4019">
        <w:rPr>
          <w:rStyle w:val="VerbatimChar"/>
          <w:rFonts w:ascii="Times New Roman" w:hAnsi="Times New Roman"/>
          <w:lang w:eastAsia="ko-KR"/>
        </w:rPr>
        <w:t>fit()</w:t>
      </w:r>
      <w:r>
        <w:rPr>
          <w:lang w:eastAsia="ko-KR"/>
        </w:rPr>
        <w:t xml:space="preserve">을 사용하여 예측을 원하는 변수(종속변수)와 예측에 사용할 시간 변수(독립변수)를 ~기호를 사용한 식(foumula)으로 전달하고 사용할 데이터로 트레이닝 </w:t>
      </w:r>
      <w:del w:id="6441" w:author="user" w:date="2021-03-23T15:04:00Z">
        <w:r w:rsidDel="000C2B51">
          <w:rPr>
            <w:rFonts w:hint="eastAsia"/>
            <w:lang w:eastAsia="ko-KR"/>
          </w:rPr>
          <w:delText>셋</w:delText>
        </w:r>
      </w:del>
      <w:ins w:id="6442" w:author="user" w:date="2021-03-23T15:04:00Z">
        <w:r w:rsidR="000C2B51">
          <w:rPr>
            <w:rFonts w:hint="eastAsia"/>
            <w:lang w:eastAsia="ko-KR"/>
          </w:rPr>
          <w:t>세트</w:t>
        </w:r>
      </w:ins>
      <w:r>
        <w:rPr>
          <w:lang w:eastAsia="ko-KR"/>
        </w:rPr>
        <w:t>(</w:t>
      </w:r>
      <w:r w:rsidRPr="00ED4019">
        <w:rPr>
          <w:rStyle w:val="VerbatimChar"/>
          <w:rFonts w:ascii="Times New Roman" w:hAnsi="Times New Roman"/>
          <w:lang w:eastAsia="ko-KR"/>
        </w:rPr>
        <w:t>trainint(split.student)</w:t>
      </w:r>
      <w:r>
        <w:rPr>
          <w:lang w:eastAsia="ko-KR"/>
        </w:rPr>
        <w:t>을 전달)</w:t>
      </w:r>
    </w:p>
    <w:p w14:paraId="25F4F796" w14:textId="08DAF8BA" w:rsidR="00FD7B2A" w:rsidRPr="00ED4019" w:rsidRDefault="00FD7B2A">
      <w:pPr>
        <w:jc w:val="both"/>
        <w:rPr>
          <w:rFonts w:ascii="Times New Roman" w:hAnsi="Times New Roman"/>
        </w:rPr>
        <w:pPrChange w:id="6443" w:author="제이펍 출판사" w:date="2021-03-14T15:57:00Z">
          <w:pPr/>
        </w:pPrChange>
      </w:pPr>
      <w:r w:rsidRPr="00ED4019">
        <w:rPr>
          <w:rFonts w:ascii="Times New Roman" w:hAnsi="Times New Roman"/>
        </w:rPr>
        <w:t>모델</w:t>
      </w:r>
      <w:r w:rsidRPr="00ED4019">
        <w:rPr>
          <w:rFonts w:ascii="Times New Roman" w:hAnsi="Times New Roman"/>
        </w:rPr>
        <w:t xml:space="preserve"> </w:t>
      </w:r>
      <w:r w:rsidRPr="00ED4019">
        <w:rPr>
          <w:rFonts w:ascii="Times New Roman" w:hAnsi="Times New Roman"/>
        </w:rPr>
        <w:t>생성이</w:t>
      </w:r>
      <w:r w:rsidRPr="00ED4019">
        <w:rPr>
          <w:rFonts w:ascii="Times New Roman" w:hAnsi="Times New Roman"/>
        </w:rPr>
        <w:t xml:space="preserve"> </w:t>
      </w:r>
      <w:r w:rsidRPr="00ED4019">
        <w:rPr>
          <w:rFonts w:ascii="Times New Roman" w:hAnsi="Times New Roman"/>
        </w:rPr>
        <w:t>완료되면</w:t>
      </w:r>
      <w:r w:rsidRPr="00ED4019">
        <w:rPr>
          <w:rFonts w:ascii="Times New Roman" w:hAnsi="Times New Roman"/>
        </w:rPr>
        <w:t xml:space="preserve"> model table</w:t>
      </w:r>
      <w:r w:rsidRPr="00ED4019">
        <w:rPr>
          <w:rFonts w:ascii="Times New Roman" w:hAnsi="Times New Roman"/>
        </w:rPr>
        <w:t>을</w:t>
      </w:r>
      <w:r w:rsidRPr="00ED4019">
        <w:rPr>
          <w:rFonts w:ascii="Times New Roman" w:hAnsi="Times New Roman"/>
        </w:rPr>
        <w:t xml:space="preserve"> </w:t>
      </w:r>
      <w:r w:rsidRPr="00ED4019">
        <w:rPr>
          <w:rFonts w:ascii="Times New Roman" w:hAnsi="Times New Roman"/>
        </w:rPr>
        <w:t>생성한다</w:t>
      </w:r>
      <w:r w:rsidRPr="00ED4019">
        <w:rPr>
          <w:rFonts w:ascii="Times New Roman" w:hAnsi="Times New Roman"/>
        </w:rPr>
        <w:t xml:space="preserve">. </w:t>
      </w:r>
      <w:proofErr w:type="gramStart"/>
      <w:r w:rsidRPr="00ED4019">
        <w:rPr>
          <w:rFonts w:ascii="Times New Roman" w:hAnsi="Times New Roman"/>
        </w:rPr>
        <w:t>model</w:t>
      </w:r>
      <w:proofErr w:type="gramEnd"/>
      <w:r w:rsidRPr="00ED4019">
        <w:rPr>
          <w:rFonts w:ascii="Times New Roman" w:hAnsi="Times New Roman"/>
        </w:rPr>
        <w:t xml:space="preserve"> table</w:t>
      </w:r>
      <w:r w:rsidRPr="00ED4019">
        <w:rPr>
          <w:rFonts w:ascii="Times New Roman" w:hAnsi="Times New Roman"/>
        </w:rPr>
        <w:t>은</w:t>
      </w:r>
      <w:r w:rsidRPr="00ED4019">
        <w:rPr>
          <w:rFonts w:ascii="Times New Roman" w:hAnsi="Times New Roman"/>
        </w:rPr>
        <w:t xml:space="preserve"> </w:t>
      </w:r>
      <w:r w:rsidRPr="00ED4019">
        <w:rPr>
          <w:rStyle w:val="VerbatimChar"/>
          <w:rFonts w:ascii="Times New Roman" w:hAnsi="Times New Roman"/>
        </w:rPr>
        <w:t>modeltime_table()</w:t>
      </w:r>
      <w:r w:rsidRPr="00ED4019">
        <w:rPr>
          <w:rFonts w:ascii="Times New Roman" w:hAnsi="Times New Roman"/>
        </w:rPr>
        <w:t>을</w:t>
      </w:r>
      <w:r w:rsidRPr="00ED4019">
        <w:rPr>
          <w:rFonts w:ascii="Times New Roman" w:hAnsi="Times New Roman"/>
        </w:rPr>
        <w:t xml:space="preserve"> </w:t>
      </w:r>
      <w:r w:rsidRPr="00ED4019">
        <w:rPr>
          <w:rFonts w:ascii="Times New Roman" w:hAnsi="Times New Roman"/>
        </w:rPr>
        <w:t>사용해서</w:t>
      </w:r>
      <w:r w:rsidRPr="00ED4019">
        <w:rPr>
          <w:rFonts w:ascii="Times New Roman" w:hAnsi="Times New Roman"/>
        </w:rPr>
        <w:t xml:space="preserve"> </w:t>
      </w:r>
      <w:r w:rsidRPr="00ED4019">
        <w:rPr>
          <w:rFonts w:ascii="Times New Roman" w:hAnsi="Times New Roman"/>
        </w:rPr>
        <w:t>만들</w:t>
      </w:r>
      <w:ins w:id="6444" w:author="user" w:date="2021-03-23T15:04:00Z">
        <w:r w:rsidR="000C2B51">
          <w:rPr>
            <w:rFonts w:ascii="Times New Roman" w:hAnsi="Times New Roman" w:hint="eastAsia"/>
            <w:lang w:eastAsia="ko-KR"/>
          </w:rPr>
          <w:t xml:space="preserve"> </w:t>
        </w:r>
      </w:ins>
      <w:r w:rsidRPr="00ED4019">
        <w:rPr>
          <w:rFonts w:ascii="Times New Roman" w:hAnsi="Times New Roman"/>
        </w:rPr>
        <w:t>수</w:t>
      </w:r>
      <w:r w:rsidRPr="00ED4019">
        <w:rPr>
          <w:rFonts w:ascii="Times New Roman" w:hAnsi="Times New Roman"/>
        </w:rPr>
        <w:t xml:space="preserve"> </w:t>
      </w:r>
      <w:r w:rsidRPr="00ED4019">
        <w:rPr>
          <w:rFonts w:ascii="Times New Roman" w:hAnsi="Times New Roman"/>
        </w:rPr>
        <w:t>있다</w:t>
      </w:r>
      <w:r w:rsidRPr="00ED4019">
        <w:rPr>
          <w:rFonts w:ascii="Times New Roman" w:hAnsi="Times New Roman"/>
        </w:rPr>
        <w:t>.</w:t>
      </w:r>
    </w:p>
    <w:p w14:paraId="41CB0F2E" w14:textId="77777777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6445" w:author="제이펍 출판사" w:date="2021-03-14T15:57:00Z">
          <w:pPr>
            <w:pStyle w:val="SourceCode"/>
          </w:pPr>
        </w:pPrChange>
      </w:pPr>
      <w:r w:rsidRPr="00ED4019">
        <w:rPr>
          <w:rStyle w:val="NormalTok"/>
          <w:rFonts w:ascii="Times New Roman" w:hAnsi="Times New Roman"/>
        </w:rPr>
        <w:t xml:space="preserve">(models_tbl </w:t>
      </w:r>
      <w:r w:rsidRPr="00ED4019">
        <w:rPr>
          <w:rStyle w:val="OtherTok"/>
          <w:rFonts w:ascii="Times New Roman" w:hAnsi="Times New Roman"/>
        </w:rPr>
        <w:t>&lt;-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unctionTok"/>
          <w:rFonts w:ascii="Times New Roman" w:hAnsi="Times New Roman"/>
        </w:rPr>
        <w:t>modeltime_</w:t>
      </w:r>
      <w:proofErr w:type="gramStart"/>
      <w:r w:rsidRPr="00ED4019">
        <w:rPr>
          <w:rStyle w:val="FunctionTok"/>
          <w:rFonts w:ascii="Times New Roman" w:hAnsi="Times New Roman"/>
        </w:rPr>
        <w:t>table</w:t>
      </w:r>
      <w:r w:rsidRPr="00ED4019">
        <w:rPr>
          <w:rStyle w:val="NormalTok"/>
          <w:rFonts w:ascii="Times New Roman" w:hAnsi="Times New Roman"/>
        </w:rPr>
        <w:t>(</w:t>
      </w:r>
      <w:proofErr w:type="gramEnd"/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  model_fit_arima,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  model_fit_ets,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  model_fit_prophet,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  model_fit_lm, 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  model_fit_nnetar, 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  model_fit_tbats))</w:t>
      </w:r>
    </w:p>
    <w:p w14:paraId="261241D0" w14:textId="58EDDD74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6446" w:author="제이펍 출판사" w:date="2021-03-14T15:57:00Z">
          <w:pPr>
            <w:pStyle w:val="SourceCode"/>
          </w:pPr>
        </w:pPrChange>
      </w:pPr>
      <w:r w:rsidRPr="00ED4019">
        <w:rPr>
          <w:rStyle w:val="VerbatimChar"/>
          <w:rFonts w:ascii="Times New Roman" w:hAnsi="Times New Roman"/>
        </w:rPr>
        <w:t># Modeltime Table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# A tibble: 6 </w:t>
      </w:r>
      <w:ins w:id="6447" w:author="user" w:date="2021-03-23T15:05:00Z">
        <w:r w:rsidR="00FC6E75">
          <w:rPr>
            <w:rStyle w:val="VerbatimChar"/>
            <w:rFonts w:ascii="맑은 고딕" w:eastAsia="맑은 고딕" w:hAnsi="맑은 고딕" w:hint="eastAsia"/>
          </w:rPr>
          <w:t>×</w:t>
        </w:r>
      </w:ins>
      <w:del w:id="6448" w:author="user" w:date="2021-03-23T15:05:00Z">
        <w:r w:rsidRPr="00ED4019" w:rsidDel="00FC6E75">
          <w:rPr>
            <w:rStyle w:val="VerbatimChar"/>
            <w:rFonts w:ascii="Times New Roman" w:hAnsi="Times New Roman"/>
          </w:rPr>
          <w:delText>x</w:delText>
        </w:r>
      </w:del>
      <w:r w:rsidRPr="00ED4019">
        <w:rPr>
          <w:rStyle w:val="VerbatimChar"/>
          <w:rFonts w:ascii="Times New Roman" w:hAnsi="Times New Roman"/>
        </w:rPr>
        <w:t xml:space="preserve"> 3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  .model_id .model   .model_desc             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      &lt;int&gt; &lt;list&gt;   &lt;chr&gt;                   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1         1 &lt;fit[+]&gt; ARIMA(1,2,0)            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2         2 &lt;fit[+]&gt; ETS(A,A,N)              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3         3 &lt;fit[+]&gt; PROPHET                 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4         4 &lt;fit[+]&gt; LM                      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5         5 &lt;fit[+]&gt; NNAR(1,1,10)[5]         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6         6 &lt;fit[+]&gt; BATS(0.732, {0,0}, 1, -)</w:t>
      </w:r>
    </w:p>
    <w:p w14:paraId="257383D5" w14:textId="3CDA3116" w:rsidR="00FD7B2A" w:rsidRDefault="00FD7B2A">
      <w:pPr>
        <w:pStyle w:val="comment"/>
        <w:ind w:left="400"/>
        <w:jc w:val="both"/>
        <w:pPrChange w:id="6449" w:author="제이펍 출판사" w:date="2021-03-14T15:57:00Z">
          <w:pPr>
            <w:pStyle w:val="comment"/>
            <w:ind w:left="400"/>
          </w:pPr>
        </w:pPrChange>
      </w:pPr>
      <w:del w:id="6450" w:author="제이펍 출판사" w:date="2021-03-14T20:41:00Z">
        <w:r w:rsidDel="001B4014">
          <w:delText>코드설명</w:delText>
        </w:r>
      </w:del>
      <w:ins w:id="6451" w:author="제이펍 출판사" w:date="2021-03-14T20:41:00Z">
        <w:r w:rsidR="001B4014">
          <w:t>코드 설명</w:t>
        </w:r>
      </w:ins>
    </w:p>
    <w:p w14:paraId="5B954FDA" w14:textId="77777777" w:rsidR="00FD7B2A" w:rsidRDefault="00FD7B2A">
      <w:pPr>
        <w:pStyle w:val="comment"/>
        <w:numPr>
          <w:ilvl w:val="0"/>
          <w:numId w:val="41"/>
        </w:numPr>
        <w:jc w:val="both"/>
        <w:pPrChange w:id="6452" w:author="제이펍 출판사" w:date="2021-03-14T15:57:00Z">
          <w:pPr>
            <w:pStyle w:val="comment"/>
            <w:numPr>
              <w:numId w:val="41"/>
            </w:numPr>
            <w:ind w:left="760" w:hanging="360"/>
          </w:pPr>
        </w:pPrChange>
      </w:pPr>
      <w:r>
        <w:t>modeltime_table()을 사용하여 model table을 생성</w:t>
      </w:r>
    </w:p>
    <w:p w14:paraId="0A25575C" w14:textId="4523141D" w:rsidR="00FD7B2A" w:rsidRDefault="00FD7B2A">
      <w:pPr>
        <w:pStyle w:val="comment"/>
        <w:numPr>
          <w:ilvl w:val="0"/>
          <w:numId w:val="41"/>
        </w:numPr>
        <w:jc w:val="both"/>
        <w:rPr>
          <w:lang w:eastAsia="ko-KR"/>
        </w:rPr>
        <w:pPrChange w:id="6453" w:author="제이펍 출판사" w:date="2021-03-14T15:57:00Z">
          <w:pPr>
            <w:pStyle w:val="comment"/>
            <w:numPr>
              <w:numId w:val="41"/>
            </w:numPr>
            <w:ind w:left="760" w:hanging="360"/>
          </w:pPr>
        </w:pPrChange>
      </w:pPr>
      <w:r>
        <w:rPr>
          <w:lang w:eastAsia="ko-KR"/>
        </w:rPr>
        <w:t>modeltime_table()의 매개변수로 미리 만들어</w:t>
      </w:r>
      <w:ins w:id="6454" w:author="user" w:date="2021-03-23T15:05:00Z">
        <w:r w:rsidR="00FC6E75">
          <w:rPr>
            <w:rFonts w:hint="eastAsia"/>
            <w:lang w:eastAsia="ko-KR"/>
          </w:rPr>
          <w:t xml:space="preserve"> </w:t>
        </w:r>
      </w:ins>
      <w:r>
        <w:rPr>
          <w:lang w:eastAsia="ko-KR"/>
        </w:rPr>
        <w:t>놓은 모델을 넣어</w:t>
      </w:r>
      <w:ins w:id="6455" w:author="user" w:date="2021-03-23T15:05:00Z">
        <w:r w:rsidR="00FC6E75">
          <w:rPr>
            <w:rFonts w:hint="eastAsia"/>
            <w:lang w:eastAsia="ko-KR"/>
          </w:rPr>
          <w:t xml:space="preserve"> </w:t>
        </w:r>
      </w:ins>
      <w:r>
        <w:rPr>
          <w:lang w:eastAsia="ko-KR"/>
        </w:rPr>
        <w:t>줌</w:t>
      </w:r>
    </w:p>
    <w:p w14:paraId="55950CE2" w14:textId="77777777" w:rsidR="00FD7B2A" w:rsidRDefault="00FD7B2A">
      <w:pPr>
        <w:pStyle w:val="comment"/>
        <w:numPr>
          <w:ilvl w:val="0"/>
          <w:numId w:val="41"/>
        </w:numPr>
        <w:jc w:val="both"/>
        <w:pPrChange w:id="6456" w:author="제이펍 출판사" w:date="2021-03-14T15:57:00Z">
          <w:pPr>
            <w:pStyle w:val="comment"/>
            <w:numPr>
              <w:numId w:val="41"/>
            </w:numPr>
            <w:ind w:left="760" w:hanging="360"/>
          </w:pPr>
        </w:pPrChange>
      </w:pPr>
      <w:r>
        <w:t>model table은 models_tbl에 저장</w:t>
      </w:r>
    </w:p>
    <w:p w14:paraId="521C173D" w14:textId="1E2F709C" w:rsidR="00FD7B2A" w:rsidRPr="00ED4019" w:rsidRDefault="00FD7B2A">
      <w:pPr>
        <w:jc w:val="both"/>
        <w:rPr>
          <w:rFonts w:ascii="Times New Roman" w:hAnsi="Times New Roman"/>
          <w:lang w:eastAsia="ko-KR"/>
        </w:rPr>
        <w:pPrChange w:id="6457" w:author="제이펍 출판사" w:date="2021-03-14T15:57:00Z">
          <w:pPr/>
        </w:pPrChange>
      </w:pPr>
      <w:r w:rsidRPr="00ED4019">
        <w:rPr>
          <w:rFonts w:ascii="Times New Roman" w:hAnsi="Times New Roman"/>
          <w:lang w:eastAsia="ko-KR"/>
        </w:rPr>
        <w:t>생성된</w:t>
      </w:r>
      <w:r w:rsidRPr="00ED4019">
        <w:rPr>
          <w:rFonts w:ascii="Times New Roman" w:hAnsi="Times New Roman"/>
          <w:lang w:eastAsia="ko-KR"/>
        </w:rPr>
        <w:t xml:space="preserve"> model table</w:t>
      </w:r>
      <w:r w:rsidRPr="00ED4019">
        <w:rPr>
          <w:rFonts w:ascii="Times New Roman" w:hAnsi="Times New Roman"/>
          <w:lang w:eastAsia="ko-KR"/>
        </w:rPr>
        <w:t>에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저장된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모델들에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대한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조정을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실시한다</w:t>
      </w:r>
      <w:r w:rsidRPr="00ED4019">
        <w:rPr>
          <w:rFonts w:ascii="Times New Roman" w:hAnsi="Times New Roman"/>
          <w:lang w:eastAsia="ko-KR"/>
        </w:rPr>
        <w:t xml:space="preserve">. </w:t>
      </w:r>
      <w:r w:rsidRPr="00ED4019">
        <w:rPr>
          <w:rStyle w:val="VerbatimChar"/>
          <w:rFonts w:ascii="Times New Roman" w:hAnsi="Times New Roman"/>
          <w:lang w:eastAsia="ko-KR"/>
        </w:rPr>
        <w:t>modeltime_calibrate()</w:t>
      </w:r>
      <w:r w:rsidRPr="00ED4019">
        <w:rPr>
          <w:rFonts w:ascii="Times New Roman" w:hAnsi="Times New Roman"/>
          <w:lang w:eastAsia="ko-KR"/>
        </w:rPr>
        <w:t>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사용하며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조정하기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위해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사용하는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데이터는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테스트</w:t>
      </w:r>
      <w:r w:rsidRPr="00ED4019">
        <w:rPr>
          <w:rFonts w:ascii="Times New Roman" w:hAnsi="Times New Roman"/>
          <w:lang w:eastAsia="ko-KR"/>
        </w:rPr>
        <w:t xml:space="preserve"> </w:t>
      </w:r>
      <w:ins w:id="6458" w:author="user" w:date="2021-03-23T15:05:00Z">
        <w:r w:rsidR="00FC6E75">
          <w:rPr>
            <w:rFonts w:ascii="Times New Roman" w:hAnsi="Times New Roman" w:hint="eastAsia"/>
            <w:lang w:eastAsia="ko-KR"/>
          </w:rPr>
          <w:t>세트를</w:t>
        </w:r>
      </w:ins>
      <w:del w:id="6459" w:author="user" w:date="2021-03-23T15:05:00Z">
        <w:r w:rsidRPr="00ED4019" w:rsidDel="00FC6E75">
          <w:rPr>
            <w:rFonts w:ascii="Times New Roman" w:hAnsi="Times New Roman"/>
            <w:lang w:eastAsia="ko-KR"/>
          </w:rPr>
          <w:delText>셋을</w:delText>
        </w:r>
      </w:del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사용한다</w:t>
      </w:r>
      <w:r w:rsidRPr="00ED4019">
        <w:rPr>
          <w:rFonts w:ascii="Times New Roman" w:hAnsi="Times New Roman"/>
          <w:lang w:eastAsia="ko-KR"/>
        </w:rPr>
        <w:t>.</w:t>
      </w:r>
    </w:p>
    <w:p w14:paraId="1AB45089" w14:textId="77777777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6460" w:author="제이펍 출판사" w:date="2021-03-14T15:57:00Z">
          <w:pPr>
            <w:pStyle w:val="SourceCode"/>
          </w:pPr>
        </w:pPrChange>
      </w:pPr>
      <w:r w:rsidRPr="00ED4019">
        <w:rPr>
          <w:rStyle w:val="NormalTok"/>
          <w:rFonts w:ascii="Times New Roman" w:hAnsi="Times New Roman"/>
        </w:rPr>
        <w:t xml:space="preserve">(calibration_tbl </w:t>
      </w:r>
      <w:r w:rsidRPr="00ED4019">
        <w:rPr>
          <w:rStyle w:val="OtherTok"/>
          <w:rFonts w:ascii="Times New Roman" w:hAnsi="Times New Roman"/>
        </w:rPr>
        <w:t>&lt;-</w:t>
      </w:r>
      <w:r w:rsidRPr="00ED4019">
        <w:rPr>
          <w:rStyle w:val="NormalTok"/>
          <w:rFonts w:ascii="Times New Roman" w:hAnsi="Times New Roman"/>
        </w:rPr>
        <w:t xml:space="preserve"> models_tbl </w:t>
      </w:r>
      <w:r w:rsidRPr="00ED4019">
        <w:rPr>
          <w:rStyle w:val="SpecialCharTok"/>
          <w:rFonts w:ascii="Times New Roman" w:hAnsi="Times New Roman"/>
        </w:rPr>
        <w:t>%</w:t>
      </w:r>
      <w:proofErr w:type="gramStart"/>
      <w:r w:rsidRPr="00ED4019">
        <w:rPr>
          <w:rStyle w:val="SpecialCharTok"/>
          <w:rFonts w:ascii="Times New Roman" w:hAnsi="Times New Roman"/>
        </w:rPr>
        <w:t>&gt;%</w:t>
      </w:r>
      <w:proofErr w:type="gramEnd"/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  </w:t>
      </w:r>
      <w:r w:rsidRPr="00ED4019">
        <w:rPr>
          <w:rStyle w:val="FunctionTok"/>
          <w:rFonts w:ascii="Times New Roman" w:hAnsi="Times New Roman"/>
        </w:rPr>
        <w:t>modeltime_calibrate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AttributeTok"/>
          <w:rFonts w:ascii="Times New Roman" w:hAnsi="Times New Roman"/>
        </w:rPr>
        <w:t>new_data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unctionTok"/>
          <w:rFonts w:ascii="Times New Roman" w:hAnsi="Times New Roman"/>
        </w:rPr>
        <w:t>testing</w:t>
      </w:r>
      <w:r w:rsidRPr="00ED4019">
        <w:rPr>
          <w:rStyle w:val="NormalTok"/>
          <w:rFonts w:ascii="Times New Roman" w:hAnsi="Times New Roman"/>
        </w:rPr>
        <w:t>(splits.students)))</w:t>
      </w:r>
    </w:p>
    <w:p w14:paraId="1282554A" w14:textId="18DC12A2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6461" w:author="제이펍 출판사" w:date="2021-03-14T15:57:00Z">
          <w:pPr>
            <w:pStyle w:val="SourceCode"/>
          </w:pPr>
        </w:pPrChange>
      </w:pPr>
      <w:r w:rsidRPr="00ED4019">
        <w:rPr>
          <w:rStyle w:val="VerbatimChar"/>
          <w:rFonts w:ascii="Times New Roman" w:hAnsi="Times New Roman"/>
        </w:rPr>
        <w:t># Modeltime Table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# A tibble: 6 </w:t>
      </w:r>
      <w:ins w:id="6462" w:author="user" w:date="2021-03-23T15:06:00Z">
        <w:r w:rsidR="00FC6E75">
          <w:rPr>
            <w:rStyle w:val="VerbatimChar"/>
            <w:rFonts w:ascii="맑은 고딕" w:eastAsia="맑은 고딕" w:hAnsi="맑은 고딕" w:hint="eastAsia"/>
          </w:rPr>
          <w:t>×</w:t>
        </w:r>
      </w:ins>
      <w:del w:id="6463" w:author="user" w:date="2021-03-23T15:06:00Z">
        <w:r w:rsidRPr="00ED4019" w:rsidDel="00FC6E75">
          <w:rPr>
            <w:rStyle w:val="VerbatimChar"/>
            <w:rFonts w:ascii="Times New Roman" w:hAnsi="Times New Roman"/>
          </w:rPr>
          <w:delText>x</w:delText>
        </w:r>
      </w:del>
      <w:r w:rsidRPr="00ED4019">
        <w:rPr>
          <w:rStyle w:val="VerbatimChar"/>
          <w:rFonts w:ascii="Times New Roman" w:hAnsi="Times New Roman"/>
        </w:rPr>
        <w:t xml:space="preserve"> 5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  .model_id .model   .model_desc              .type .calibration_data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      &lt;int&gt; &lt;list&gt;   &lt;chr&gt;                    &lt;chr&gt; &lt;list&gt;           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1         1 &lt;fit[+]&gt; ARIMA(1,2,0)             Test  &lt;tibble [5 </w:t>
      </w:r>
      <w:ins w:id="6464" w:author="user" w:date="2021-03-23T15:06:00Z">
        <w:r w:rsidR="00FC6E75">
          <w:rPr>
            <w:rStyle w:val="VerbatimChar"/>
            <w:rFonts w:ascii="맑은 고딕" w:eastAsia="맑은 고딕" w:hAnsi="맑은 고딕" w:hint="eastAsia"/>
          </w:rPr>
          <w:t>×</w:t>
        </w:r>
      </w:ins>
      <w:del w:id="6465" w:author="user" w:date="2021-03-23T15:06:00Z">
        <w:r w:rsidRPr="00ED4019" w:rsidDel="00FC6E75">
          <w:rPr>
            <w:rStyle w:val="VerbatimChar"/>
            <w:rFonts w:ascii="Times New Roman" w:hAnsi="Times New Roman"/>
          </w:rPr>
          <w:delText>x</w:delText>
        </w:r>
      </w:del>
      <w:r w:rsidRPr="00ED4019">
        <w:rPr>
          <w:rStyle w:val="VerbatimChar"/>
          <w:rFonts w:ascii="Times New Roman" w:hAnsi="Times New Roman"/>
        </w:rPr>
        <w:t xml:space="preserve"> 4]&gt; 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2         2 &lt;fit[+]&gt; ETS(A,A,N)               Test  &lt;tibble [5 </w:t>
      </w:r>
      <w:ins w:id="6466" w:author="user" w:date="2021-03-23T15:06:00Z">
        <w:r w:rsidR="00FC6E75">
          <w:rPr>
            <w:rStyle w:val="VerbatimChar"/>
            <w:rFonts w:ascii="맑은 고딕" w:eastAsia="맑은 고딕" w:hAnsi="맑은 고딕" w:hint="eastAsia"/>
          </w:rPr>
          <w:t>×</w:t>
        </w:r>
      </w:ins>
      <w:del w:id="6467" w:author="user" w:date="2021-03-23T15:06:00Z">
        <w:r w:rsidRPr="00ED4019" w:rsidDel="00FC6E75">
          <w:rPr>
            <w:rStyle w:val="VerbatimChar"/>
            <w:rFonts w:ascii="Times New Roman" w:hAnsi="Times New Roman"/>
          </w:rPr>
          <w:delText>x</w:delText>
        </w:r>
      </w:del>
      <w:r w:rsidRPr="00ED4019">
        <w:rPr>
          <w:rStyle w:val="VerbatimChar"/>
          <w:rFonts w:ascii="Times New Roman" w:hAnsi="Times New Roman"/>
        </w:rPr>
        <w:t xml:space="preserve"> 4]&gt; 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3         3 &lt;fit[+]&gt; PROPHET                  Test  &lt;tibble [5 </w:t>
      </w:r>
      <w:ins w:id="6468" w:author="user" w:date="2021-03-23T15:06:00Z">
        <w:r w:rsidR="00FC6E75">
          <w:rPr>
            <w:rStyle w:val="VerbatimChar"/>
            <w:rFonts w:ascii="맑은 고딕" w:eastAsia="맑은 고딕" w:hAnsi="맑은 고딕" w:hint="eastAsia"/>
          </w:rPr>
          <w:t>×</w:t>
        </w:r>
      </w:ins>
      <w:del w:id="6469" w:author="user" w:date="2021-03-23T15:06:00Z">
        <w:r w:rsidRPr="00ED4019" w:rsidDel="00FC6E75">
          <w:rPr>
            <w:rStyle w:val="VerbatimChar"/>
            <w:rFonts w:ascii="Times New Roman" w:hAnsi="Times New Roman"/>
          </w:rPr>
          <w:delText>x</w:delText>
        </w:r>
      </w:del>
      <w:r w:rsidRPr="00ED4019">
        <w:rPr>
          <w:rStyle w:val="VerbatimChar"/>
          <w:rFonts w:ascii="Times New Roman" w:hAnsi="Times New Roman"/>
        </w:rPr>
        <w:t xml:space="preserve"> 4]&gt; 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4         4 &lt;fit[+]&gt; LM                       Test  &lt;tibble [5 </w:t>
      </w:r>
      <w:ins w:id="6470" w:author="user" w:date="2021-03-23T15:06:00Z">
        <w:r w:rsidR="00FC6E75">
          <w:rPr>
            <w:rStyle w:val="VerbatimChar"/>
            <w:rFonts w:ascii="맑은 고딕" w:eastAsia="맑은 고딕" w:hAnsi="맑은 고딕" w:hint="eastAsia"/>
          </w:rPr>
          <w:t>×</w:t>
        </w:r>
      </w:ins>
      <w:del w:id="6471" w:author="user" w:date="2021-03-23T15:06:00Z">
        <w:r w:rsidRPr="00ED4019" w:rsidDel="00FC6E75">
          <w:rPr>
            <w:rStyle w:val="VerbatimChar"/>
            <w:rFonts w:ascii="Times New Roman" w:hAnsi="Times New Roman"/>
          </w:rPr>
          <w:delText>x</w:delText>
        </w:r>
      </w:del>
      <w:r w:rsidRPr="00ED4019">
        <w:rPr>
          <w:rStyle w:val="VerbatimChar"/>
          <w:rFonts w:ascii="Times New Roman" w:hAnsi="Times New Roman"/>
        </w:rPr>
        <w:t xml:space="preserve"> 4]&gt; 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lastRenderedPageBreak/>
        <w:t xml:space="preserve">5         5 &lt;fit[+]&gt; NNAR(1,1,10)[5]          Test  &lt;tibble [5 </w:t>
      </w:r>
      <w:ins w:id="6472" w:author="user" w:date="2021-03-23T15:06:00Z">
        <w:r w:rsidR="00FC6E75">
          <w:rPr>
            <w:rStyle w:val="VerbatimChar"/>
            <w:rFonts w:ascii="맑은 고딕" w:eastAsia="맑은 고딕" w:hAnsi="맑은 고딕" w:hint="eastAsia"/>
          </w:rPr>
          <w:t>×</w:t>
        </w:r>
      </w:ins>
      <w:del w:id="6473" w:author="user" w:date="2021-03-23T15:06:00Z">
        <w:r w:rsidRPr="00ED4019" w:rsidDel="00FC6E75">
          <w:rPr>
            <w:rStyle w:val="VerbatimChar"/>
            <w:rFonts w:ascii="Times New Roman" w:hAnsi="Times New Roman"/>
          </w:rPr>
          <w:delText>x</w:delText>
        </w:r>
      </w:del>
      <w:r w:rsidRPr="00ED4019">
        <w:rPr>
          <w:rStyle w:val="VerbatimChar"/>
          <w:rFonts w:ascii="Times New Roman" w:hAnsi="Times New Roman"/>
        </w:rPr>
        <w:t xml:space="preserve"> 4]&gt; 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6         6 &lt;fit[+]&gt; BATS(0.732, {0,0}, 1, -) Test  &lt;tibble [5 </w:t>
      </w:r>
      <w:ins w:id="6474" w:author="user" w:date="2021-03-23T15:06:00Z">
        <w:r w:rsidR="00FC6E75">
          <w:rPr>
            <w:rStyle w:val="VerbatimChar"/>
            <w:rFonts w:ascii="맑은 고딕" w:eastAsia="맑은 고딕" w:hAnsi="맑은 고딕" w:hint="eastAsia"/>
          </w:rPr>
          <w:t>×</w:t>
        </w:r>
      </w:ins>
      <w:del w:id="6475" w:author="user" w:date="2021-03-23T15:06:00Z">
        <w:r w:rsidRPr="00ED4019" w:rsidDel="00FC6E75">
          <w:rPr>
            <w:rStyle w:val="VerbatimChar"/>
            <w:rFonts w:ascii="Times New Roman" w:hAnsi="Times New Roman"/>
          </w:rPr>
          <w:delText>x</w:delText>
        </w:r>
      </w:del>
      <w:r w:rsidRPr="00ED4019">
        <w:rPr>
          <w:rStyle w:val="VerbatimChar"/>
          <w:rFonts w:ascii="Times New Roman" w:hAnsi="Times New Roman"/>
        </w:rPr>
        <w:t xml:space="preserve"> 4]&gt; </w:t>
      </w:r>
    </w:p>
    <w:p w14:paraId="2D0EB03B" w14:textId="1999DAA2" w:rsidR="00FD7B2A" w:rsidRDefault="00FD7B2A">
      <w:pPr>
        <w:pStyle w:val="comment"/>
        <w:ind w:left="400"/>
        <w:jc w:val="both"/>
        <w:pPrChange w:id="6476" w:author="제이펍 출판사" w:date="2021-03-14T15:57:00Z">
          <w:pPr>
            <w:pStyle w:val="comment"/>
            <w:ind w:left="400"/>
          </w:pPr>
        </w:pPrChange>
      </w:pPr>
      <w:del w:id="6477" w:author="제이펍 출판사" w:date="2021-03-14T20:41:00Z">
        <w:r w:rsidDel="001B4014">
          <w:delText>코드설명</w:delText>
        </w:r>
      </w:del>
      <w:ins w:id="6478" w:author="제이펍 출판사" w:date="2021-03-14T20:41:00Z">
        <w:r w:rsidR="001B4014">
          <w:t>코드 설명</w:t>
        </w:r>
      </w:ins>
    </w:p>
    <w:p w14:paraId="278B91B0" w14:textId="77777777" w:rsidR="00FD7B2A" w:rsidRDefault="00FD7B2A">
      <w:pPr>
        <w:pStyle w:val="comment"/>
        <w:numPr>
          <w:ilvl w:val="0"/>
          <w:numId w:val="41"/>
        </w:numPr>
        <w:jc w:val="both"/>
        <w:pPrChange w:id="6479" w:author="제이펍 출판사" w:date="2021-03-14T15:57:00Z">
          <w:pPr>
            <w:pStyle w:val="comment"/>
            <w:numPr>
              <w:numId w:val="41"/>
            </w:numPr>
            <w:ind w:left="760" w:hanging="360"/>
          </w:pPr>
        </w:pPrChange>
      </w:pPr>
      <w:r w:rsidRPr="00ED4019">
        <w:rPr>
          <w:rStyle w:val="VerbatimChar"/>
          <w:rFonts w:ascii="Times New Roman" w:hAnsi="Times New Roman"/>
        </w:rPr>
        <w:t>%&gt;%</w:t>
      </w:r>
      <w:r>
        <w:t xml:space="preserve">을 이용하여 </w:t>
      </w:r>
      <w:r w:rsidRPr="00ED4019">
        <w:rPr>
          <w:rStyle w:val="VerbatimChar"/>
          <w:rFonts w:ascii="Times New Roman" w:hAnsi="Times New Roman"/>
        </w:rPr>
        <w:t>modeltime_calibrate()</w:t>
      </w:r>
      <w:r>
        <w:t>에 model table인 models_tbs을 전달</w:t>
      </w:r>
    </w:p>
    <w:p w14:paraId="3060E701" w14:textId="583CB17C" w:rsidR="00FD7B2A" w:rsidRDefault="00FD7B2A">
      <w:pPr>
        <w:pStyle w:val="comment"/>
        <w:numPr>
          <w:ilvl w:val="0"/>
          <w:numId w:val="41"/>
        </w:numPr>
        <w:jc w:val="both"/>
        <w:pPrChange w:id="6480" w:author="제이펍 출판사" w:date="2021-03-14T15:57:00Z">
          <w:pPr>
            <w:pStyle w:val="comment"/>
            <w:numPr>
              <w:numId w:val="41"/>
            </w:numPr>
            <w:ind w:left="760" w:hanging="360"/>
          </w:pPr>
        </w:pPrChange>
      </w:pPr>
      <w:r>
        <w:t xml:space="preserve">조정할 데이터는 테스트 </w:t>
      </w:r>
      <w:ins w:id="6481" w:author="user" w:date="2021-03-23T15:06:00Z">
        <w:r w:rsidR="00FC6E75">
          <w:rPr>
            <w:rFonts w:hint="eastAsia"/>
            <w:lang w:eastAsia="ko-KR"/>
          </w:rPr>
          <w:t>세트를</w:t>
        </w:r>
      </w:ins>
      <w:del w:id="6482" w:author="user" w:date="2021-03-23T15:06:00Z">
        <w:r w:rsidDel="00FC6E75">
          <w:delText>셋을</w:delText>
        </w:r>
      </w:del>
      <w:r>
        <w:t xml:space="preserve"> 설정(</w:t>
      </w:r>
      <w:r w:rsidRPr="00ED4019">
        <w:rPr>
          <w:rStyle w:val="VerbatimChar"/>
          <w:rFonts w:ascii="Times New Roman" w:hAnsi="Times New Roman"/>
        </w:rPr>
        <w:t>new_data = testing(splits.students)</w:t>
      </w:r>
      <w:r>
        <w:t>)</w:t>
      </w:r>
    </w:p>
    <w:p w14:paraId="108AD194" w14:textId="77777777" w:rsidR="00FD7B2A" w:rsidRDefault="00FD7B2A">
      <w:pPr>
        <w:pStyle w:val="comment"/>
        <w:numPr>
          <w:ilvl w:val="0"/>
          <w:numId w:val="41"/>
        </w:numPr>
        <w:jc w:val="both"/>
        <w:pPrChange w:id="6483" w:author="제이펍 출판사" w:date="2021-03-14T15:57:00Z">
          <w:pPr>
            <w:pStyle w:val="comment"/>
            <w:numPr>
              <w:numId w:val="41"/>
            </w:numPr>
            <w:ind w:left="760" w:hanging="360"/>
          </w:pPr>
        </w:pPrChange>
      </w:pPr>
      <w:r>
        <w:t>조정된 모델들은 calibration_tbl에 저장</w:t>
      </w:r>
    </w:p>
    <w:p w14:paraId="3896E7CB" w14:textId="6F436D2A" w:rsidR="00FD7B2A" w:rsidRPr="00ED4019" w:rsidRDefault="00FD7B2A">
      <w:pPr>
        <w:jc w:val="both"/>
        <w:rPr>
          <w:rFonts w:ascii="Times New Roman" w:hAnsi="Times New Roman"/>
          <w:lang w:eastAsia="ko-KR"/>
        </w:rPr>
        <w:pPrChange w:id="6484" w:author="제이펍 출판사" w:date="2021-03-14T15:57:00Z">
          <w:pPr/>
        </w:pPrChange>
      </w:pPr>
      <w:r w:rsidRPr="00ED4019">
        <w:rPr>
          <w:rFonts w:ascii="Times New Roman" w:hAnsi="Times New Roman"/>
          <w:lang w:eastAsia="ko-KR"/>
        </w:rPr>
        <w:t>테스트</w:t>
      </w:r>
      <w:r w:rsidRPr="00ED4019">
        <w:rPr>
          <w:rFonts w:ascii="Times New Roman" w:hAnsi="Times New Roman"/>
          <w:lang w:eastAsia="ko-KR"/>
        </w:rPr>
        <w:t xml:space="preserve"> </w:t>
      </w:r>
      <w:ins w:id="6485" w:author="user" w:date="2021-03-23T15:06:00Z">
        <w:r w:rsidR="00083130">
          <w:rPr>
            <w:rFonts w:ascii="Times New Roman" w:hAnsi="Times New Roman" w:hint="eastAsia"/>
            <w:lang w:eastAsia="ko-KR"/>
          </w:rPr>
          <w:t>세트를</w:t>
        </w:r>
      </w:ins>
      <w:del w:id="6486" w:author="user" w:date="2021-03-23T15:06:00Z">
        <w:r w:rsidRPr="00ED4019" w:rsidDel="00083130">
          <w:rPr>
            <w:rFonts w:ascii="Times New Roman" w:hAnsi="Times New Roman"/>
            <w:lang w:eastAsia="ko-KR"/>
          </w:rPr>
          <w:delText>셋을</w:delText>
        </w:r>
      </w:del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사용하여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세부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조정된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모델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테이블과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Style w:val="VerbatimChar"/>
          <w:rFonts w:ascii="Times New Roman" w:hAnsi="Times New Roman"/>
          <w:lang w:eastAsia="ko-KR"/>
        </w:rPr>
        <w:t>modeltime_forecast()</w:t>
      </w:r>
      <w:r w:rsidRPr="00ED4019">
        <w:rPr>
          <w:rFonts w:ascii="Times New Roman" w:hAnsi="Times New Roman"/>
          <w:lang w:eastAsia="ko-KR"/>
        </w:rPr>
        <w:t>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사용하여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미래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예측값을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산출한다</w:t>
      </w:r>
      <w:r w:rsidRPr="00ED4019">
        <w:rPr>
          <w:rFonts w:ascii="Times New Roman" w:hAnsi="Times New Roman"/>
          <w:lang w:eastAsia="ko-KR"/>
        </w:rPr>
        <w:t xml:space="preserve">. </w:t>
      </w:r>
      <w:r w:rsidRPr="00ED4019">
        <w:rPr>
          <w:rFonts w:ascii="Times New Roman" w:hAnsi="Times New Roman" w:hint="eastAsia"/>
          <w:lang w:eastAsia="ko-KR"/>
        </w:rPr>
        <w:t>다음으로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Style w:val="VerbatimChar"/>
          <w:rFonts w:ascii="Times New Roman" w:hAnsi="Times New Roman"/>
          <w:lang w:eastAsia="ko-KR"/>
        </w:rPr>
        <w:t>modeltime_forecast()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통해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산출된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미래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예측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결과를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Style w:val="VerbatimChar"/>
          <w:rFonts w:ascii="Times New Roman" w:hAnsi="Times New Roman"/>
          <w:lang w:eastAsia="ko-KR"/>
        </w:rPr>
        <w:t>plot_modeltime_forecast()</w:t>
      </w:r>
      <w:r w:rsidRPr="00ED4019">
        <w:rPr>
          <w:rStyle w:val="VerbatimChar"/>
          <w:rFonts w:ascii="Times New Roman" w:hAnsi="Times New Roman" w:hint="eastAsia"/>
          <w:lang w:eastAsia="ko-KR"/>
        </w:rPr>
        <w:t>를</w:t>
      </w:r>
      <w:r w:rsidRPr="00ED4019">
        <w:rPr>
          <w:rStyle w:val="VerbatimChar"/>
          <w:rFonts w:ascii="Times New Roman" w:hAnsi="Times New Roman" w:hint="eastAsia"/>
          <w:lang w:eastAsia="ko-KR"/>
        </w:rPr>
        <w:t xml:space="preserve"> </w:t>
      </w:r>
      <w:r w:rsidRPr="00ED4019">
        <w:rPr>
          <w:rStyle w:val="VerbatimChar"/>
          <w:rFonts w:ascii="Times New Roman" w:hAnsi="Times New Roman" w:hint="eastAsia"/>
          <w:lang w:eastAsia="ko-KR"/>
        </w:rPr>
        <w:t>사용하여</w:t>
      </w:r>
      <w:r w:rsidRPr="00ED4019">
        <w:rPr>
          <w:rFonts w:ascii="Times New Roman" w:hAnsi="Times New Roman"/>
          <w:lang w:eastAsia="ko-KR"/>
        </w:rPr>
        <w:t xml:space="preserve"> plot </w:t>
      </w:r>
      <w:r w:rsidRPr="00ED4019">
        <w:rPr>
          <w:rFonts w:ascii="Times New Roman" w:hAnsi="Times New Roman"/>
          <w:lang w:eastAsia="ko-KR"/>
        </w:rPr>
        <w:t>생성한다</w:t>
      </w:r>
      <w:r w:rsidRPr="00ED4019">
        <w:rPr>
          <w:rFonts w:ascii="Times New Roman" w:hAnsi="Times New Roman"/>
          <w:lang w:eastAsia="ko-KR"/>
        </w:rPr>
        <w:t xml:space="preserve">. </w:t>
      </w:r>
      <w:r w:rsidRPr="00ED4019">
        <w:rPr>
          <w:rFonts w:ascii="Times New Roman" w:hAnsi="Times New Roman"/>
          <w:lang w:eastAsia="ko-KR"/>
        </w:rPr>
        <w:t>아래의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코드에서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예측에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사용되는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새로운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데이터를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테스트</w:t>
      </w:r>
      <w:ins w:id="6487" w:author="user" w:date="2021-03-23T15:06:00Z">
        <w:r w:rsidR="00083130">
          <w:rPr>
            <w:rFonts w:ascii="Times New Roman" w:hAnsi="Times New Roman" w:hint="eastAsia"/>
            <w:lang w:eastAsia="ko-KR"/>
          </w:rPr>
          <w:t xml:space="preserve"> </w:t>
        </w:r>
        <w:r w:rsidR="00083130">
          <w:rPr>
            <w:rFonts w:ascii="Times New Roman" w:hAnsi="Times New Roman" w:hint="eastAsia"/>
            <w:lang w:eastAsia="ko-KR"/>
          </w:rPr>
          <w:t>세트</w:t>
        </w:r>
      </w:ins>
      <w:del w:id="6488" w:author="user" w:date="2021-03-23T15:06:00Z">
        <w:r w:rsidRPr="00ED4019" w:rsidDel="00083130">
          <w:rPr>
            <w:rFonts w:ascii="Times New Roman" w:hAnsi="Times New Roman"/>
            <w:lang w:eastAsia="ko-KR"/>
          </w:rPr>
          <w:delText>셋으</w:delText>
        </w:r>
      </w:del>
      <w:r w:rsidRPr="00ED4019">
        <w:rPr>
          <w:rFonts w:ascii="Times New Roman" w:hAnsi="Times New Roman"/>
          <w:lang w:eastAsia="ko-KR"/>
        </w:rPr>
        <w:t>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설정한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이유는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실제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테스트</w:t>
      </w:r>
      <w:r w:rsidRPr="00ED4019">
        <w:rPr>
          <w:rFonts w:ascii="Times New Roman" w:hAnsi="Times New Roman"/>
          <w:lang w:eastAsia="ko-KR"/>
        </w:rPr>
        <w:t xml:space="preserve"> </w:t>
      </w:r>
      <w:del w:id="6489" w:author="제이펍 출판사" w:date="2021-03-14T20:45:00Z">
        <w:r w:rsidRPr="00ED4019" w:rsidDel="001B4014">
          <w:rPr>
            <w:rFonts w:ascii="Times New Roman" w:hAnsi="Times New Roman"/>
            <w:lang w:eastAsia="ko-KR"/>
          </w:rPr>
          <w:delText>데이터</w:delText>
        </w:r>
        <w:r w:rsidRPr="00ED4019" w:rsidDel="001B4014">
          <w:rPr>
            <w:rFonts w:ascii="Times New Roman" w:hAnsi="Times New Roman"/>
            <w:lang w:eastAsia="ko-KR"/>
          </w:rPr>
          <w:delText xml:space="preserve"> </w:delText>
        </w:r>
        <w:r w:rsidRPr="00ED4019" w:rsidDel="001B4014">
          <w:rPr>
            <w:rFonts w:ascii="Times New Roman" w:hAnsi="Times New Roman"/>
            <w:lang w:eastAsia="ko-KR"/>
          </w:rPr>
          <w:delText>셋</w:delText>
        </w:r>
      </w:del>
      <w:ins w:id="6490" w:author="제이펍 출판사" w:date="2021-03-14T20:45:00Z">
        <w:r w:rsidR="001B4014">
          <w:rPr>
            <w:rFonts w:ascii="Times New Roman" w:hAnsi="Times New Roman"/>
            <w:lang w:eastAsia="ko-KR"/>
          </w:rPr>
          <w:t>데이터</w:t>
        </w:r>
        <w:r w:rsidR="001B4014">
          <w:rPr>
            <w:rFonts w:ascii="Times New Roman" w:hAnsi="Times New Roman"/>
            <w:lang w:eastAsia="ko-KR"/>
          </w:rPr>
          <w:t xml:space="preserve"> </w:t>
        </w:r>
        <w:r w:rsidR="001B4014">
          <w:rPr>
            <w:rFonts w:ascii="Times New Roman" w:hAnsi="Times New Roman"/>
            <w:lang w:eastAsia="ko-KR"/>
          </w:rPr>
          <w:t>세트</w:t>
        </w:r>
      </w:ins>
      <w:r w:rsidRPr="00ED4019">
        <w:rPr>
          <w:rFonts w:ascii="Times New Roman" w:hAnsi="Times New Roman"/>
          <w:lang w:eastAsia="ko-KR"/>
        </w:rPr>
        <w:t>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값과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모델의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예측을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통해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생성되는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값들을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비교</w:t>
      </w:r>
      <w:del w:id="6491" w:author="제이펍 출판사" w:date="2021-03-14T20:28:00Z">
        <w:r w:rsidRPr="00ED4019" w:rsidDel="00F13479">
          <w:rPr>
            <w:rFonts w:ascii="Times New Roman" w:hAnsi="Times New Roman"/>
            <w:lang w:eastAsia="ko-KR"/>
          </w:rPr>
          <w:delText>해보</w:delText>
        </w:r>
      </w:del>
      <w:ins w:id="6492" w:author="제이펍 출판사" w:date="2021-03-14T20:28:00Z">
        <w:r w:rsidR="00F13479">
          <w:rPr>
            <w:rFonts w:ascii="Times New Roman" w:hAnsi="Times New Roman"/>
            <w:lang w:eastAsia="ko-KR"/>
          </w:rPr>
          <w:t>해</w:t>
        </w:r>
        <w:r w:rsidR="00F13479">
          <w:rPr>
            <w:rFonts w:ascii="Times New Roman" w:hAnsi="Times New Roman"/>
            <w:lang w:eastAsia="ko-KR"/>
          </w:rPr>
          <w:t xml:space="preserve"> </w:t>
        </w:r>
        <w:r w:rsidR="00F13479">
          <w:rPr>
            <w:rFonts w:ascii="Times New Roman" w:hAnsi="Times New Roman"/>
            <w:lang w:eastAsia="ko-KR"/>
          </w:rPr>
          <w:t>보</w:t>
        </w:r>
      </w:ins>
      <w:r w:rsidRPr="00ED4019">
        <w:rPr>
          <w:rFonts w:ascii="Times New Roman" w:hAnsi="Times New Roman"/>
          <w:lang w:eastAsia="ko-KR"/>
        </w:rPr>
        <w:t>기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위</w:t>
      </w:r>
      <w:ins w:id="6493" w:author="user" w:date="2021-03-23T15:07:00Z">
        <w:r w:rsidR="00083130">
          <w:rPr>
            <w:rFonts w:ascii="Times New Roman" w:hAnsi="Times New Roman" w:hint="eastAsia"/>
            <w:lang w:eastAsia="ko-KR"/>
          </w:rPr>
          <w:t>함이</w:t>
        </w:r>
      </w:ins>
      <w:del w:id="6494" w:author="user" w:date="2021-03-23T15:07:00Z">
        <w:r w:rsidRPr="00ED4019" w:rsidDel="00083130">
          <w:rPr>
            <w:rFonts w:ascii="Times New Roman" w:hAnsi="Times New Roman"/>
            <w:lang w:eastAsia="ko-KR"/>
          </w:rPr>
          <w:delText>해</w:delText>
        </w:r>
        <w:r w:rsidRPr="00ED4019" w:rsidDel="00083130">
          <w:rPr>
            <w:rFonts w:ascii="Times New Roman" w:hAnsi="Times New Roman"/>
            <w:lang w:eastAsia="ko-KR"/>
          </w:rPr>
          <w:delText xml:space="preserve"> </w:delText>
        </w:r>
        <w:r w:rsidRPr="00ED4019" w:rsidDel="00083130">
          <w:rPr>
            <w:rFonts w:ascii="Times New Roman" w:hAnsi="Times New Roman"/>
            <w:lang w:eastAsia="ko-KR"/>
          </w:rPr>
          <w:delText>설정하였</w:delText>
        </w:r>
      </w:del>
      <w:r w:rsidRPr="00ED4019">
        <w:rPr>
          <w:rFonts w:ascii="Times New Roman" w:hAnsi="Times New Roman"/>
          <w:lang w:eastAsia="ko-KR"/>
        </w:rPr>
        <w:t>다</w:t>
      </w:r>
      <w:r w:rsidRPr="00ED4019">
        <w:rPr>
          <w:rFonts w:ascii="Times New Roman" w:hAnsi="Times New Roman"/>
          <w:lang w:eastAsia="ko-KR"/>
        </w:rPr>
        <w:t>.</w:t>
      </w:r>
    </w:p>
    <w:p w14:paraId="10472619" w14:textId="77777777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6495" w:author="제이펍 출판사" w:date="2021-03-14T15:57:00Z">
          <w:pPr>
            <w:pStyle w:val="SourceCode"/>
          </w:pPr>
        </w:pPrChange>
      </w:pPr>
      <w:r w:rsidRPr="00ED4019">
        <w:rPr>
          <w:rStyle w:val="NormalTok"/>
          <w:rFonts w:ascii="Times New Roman" w:hAnsi="Times New Roman"/>
        </w:rPr>
        <w:t xml:space="preserve">calibration_tbl </w:t>
      </w:r>
      <w:r w:rsidRPr="00ED4019">
        <w:rPr>
          <w:rStyle w:val="SpecialCharTok"/>
          <w:rFonts w:ascii="Times New Roman" w:hAnsi="Times New Roman"/>
        </w:rPr>
        <w:t>%</w:t>
      </w:r>
      <w:proofErr w:type="gramStart"/>
      <w:r w:rsidRPr="00ED4019">
        <w:rPr>
          <w:rStyle w:val="SpecialCharTok"/>
          <w:rFonts w:ascii="Times New Roman" w:hAnsi="Times New Roman"/>
        </w:rPr>
        <w:t>&gt;%</w:t>
      </w:r>
      <w:proofErr w:type="gramEnd"/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  </w:t>
      </w:r>
      <w:r w:rsidRPr="00ED4019">
        <w:rPr>
          <w:rStyle w:val="FunctionTok"/>
          <w:rFonts w:ascii="Times New Roman" w:hAnsi="Times New Roman"/>
        </w:rPr>
        <w:t>modeltime_forecast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      </w:t>
      </w:r>
      <w:r w:rsidRPr="00ED4019">
        <w:rPr>
          <w:rStyle w:val="AttributeTok"/>
          <w:rFonts w:ascii="Times New Roman" w:hAnsi="Times New Roman"/>
        </w:rPr>
        <w:t>new_data   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unctionTok"/>
          <w:rFonts w:ascii="Times New Roman" w:hAnsi="Times New Roman"/>
        </w:rPr>
        <w:t>testing</w:t>
      </w:r>
      <w:r w:rsidRPr="00ED4019">
        <w:rPr>
          <w:rStyle w:val="NormalTok"/>
          <w:rFonts w:ascii="Times New Roman" w:hAnsi="Times New Roman"/>
        </w:rPr>
        <w:t>(splits.students),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      </w:t>
      </w:r>
      <w:r w:rsidRPr="00ED4019">
        <w:rPr>
          <w:rStyle w:val="AttributeTok"/>
          <w:rFonts w:ascii="Times New Roman" w:hAnsi="Times New Roman"/>
        </w:rPr>
        <w:t>actual_data =</w:t>
      </w:r>
      <w:r w:rsidRPr="00ED4019">
        <w:rPr>
          <w:rStyle w:val="NormalTok"/>
          <w:rFonts w:ascii="Times New Roman" w:hAnsi="Times New Roman"/>
        </w:rPr>
        <w:t xml:space="preserve"> students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  ) </w:t>
      </w:r>
      <w:r w:rsidRPr="00ED4019">
        <w:rPr>
          <w:rStyle w:val="SpecialCharTok"/>
          <w:rFonts w:ascii="Times New Roman" w:hAnsi="Times New Roman"/>
        </w:rPr>
        <w:t>%&gt;%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  </w:t>
      </w:r>
      <w:r w:rsidRPr="00ED4019">
        <w:rPr>
          <w:rStyle w:val="FunctionTok"/>
          <w:rFonts w:ascii="Times New Roman" w:hAnsi="Times New Roman"/>
        </w:rPr>
        <w:t>plot_modeltime_forecast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    </w:t>
      </w:r>
      <w:r w:rsidRPr="00ED4019">
        <w:rPr>
          <w:rStyle w:val="AttributeTok"/>
          <w:rFonts w:ascii="Times New Roman" w:hAnsi="Times New Roman"/>
        </w:rPr>
        <w:t>.interactive     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ConstantTok"/>
          <w:rFonts w:ascii="Times New Roman" w:hAnsi="Times New Roman"/>
        </w:rPr>
        <w:t>FALSE</w:t>
      </w:r>
      <w:r w:rsidRPr="00ED4019">
        <w:rPr>
          <w:rStyle w:val="NormalTok"/>
          <w:rFonts w:ascii="Times New Roman" w:hAnsi="Times New Roman"/>
        </w:rPr>
        <w:t xml:space="preserve">, 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    </w:t>
      </w:r>
      <w:r w:rsidRPr="00ED4019">
        <w:rPr>
          <w:rStyle w:val="AttributeTok"/>
          <w:rFonts w:ascii="Times New Roman" w:hAnsi="Times New Roman"/>
        </w:rPr>
        <w:t>.conf_interval_show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ConstantTok"/>
          <w:rFonts w:ascii="Times New Roman" w:hAnsi="Times New Roman"/>
        </w:rPr>
        <w:t>FALSE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  )</w:t>
      </w:r>
    </w:p>
    <w:p w14:paraId="148D4E46" w14:textId="77777777" w:rsidR="00FD7B2A" w:rsidRPr="00ED4019" w:rsidRDefault="00FD7B2A">
      <w:pPr>
        <w:pStyle w:val="Figure"/>
        <w:jc w:val="both"/>
        <w:rPr>
          <w:rFonts w:ascii="Times New Roman" w:hAnsi="Times New Roman"/>
        </w:rPr>
        <w:pPrChange w:id="6496" w:author="제이펍 출판사" w:date="2021-03-14T15:57:00Z">
          <w:pPr>
            <w:pStyle w:val="Figure"/>
          </w:pPr>
        </w:pPrChange>
      </w:pPr>
      <w:r w:rsidRPr="00ED4019">
        <w:rPr>
          <w:rFonts w:ascii="Times New Roman" w:hAnsi="Times New Roman"/>
          <w:noProof/>
          <w:lang w:eastAsia="ko-KR"/>
        </w:rPr>
        <w:drawing>
          <wp:inline distT="0" distB="0" distL="0" distR="0" wp14:anchorId="6847BA1F" wp14:editId="22BC30CC">
            <wp:extent cx="4572000" cy="3657600"/>
            <wp:effectExtent l="0" t="0" r="0" b="0"/>
            <wp:docPr id="188" name="그림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"/>
                    <pic:cNvPicPr>
                      <a:picLocks noChangeAspect="1" noChangeArrowheads="1"/>
                    </pic:cNvPicPr>
                  </pic:nvPicPr>
                  <pic:blipFill>
                    <a:blip r:embed="rId19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C0087F5" w14:textId="77777777" w:rsidR="00FD7B2A" w:rsidRPr="00ED4019" w:rsidRDefault="00FD7B2A">
      <w:pPr>
        <w:pStyle w:val="a6"/>
        <w:jc w:val="both"/>
        <w:rPr>
          <w:rFonts w:ascii="Times New Roman" w:hAnsi="Times New Roman"/>
        </w:rPr>
        <w:pPrChange w:id="6497" w:author="제이펍 출판사" w:date="2021-03-14T15:57:00Z">
          <w:pPr>
            <w:pStyle w:val="a6"/>
            <w:jc w:val="center"/>
          </w:pPr>
        </w:pPrChange>
      </w:pPr>
      <w:commentRangeStart w:id="6498"/>
      <w:r w:rsidRPr="00ED4019">
        <w:rPr>
          <w:rFonts w:ascii="Times New Roman" w:hAnsi="Times New Roman" w:hint="eastAsia"/>
        </w:rPr>
        <w:t>그림</w:t>
      </w:r>
      <w:r w:rsidRPr="00ED4019">
        <w:rPr>
          <w:rFonts w:ascii="Times New Roman" w:hAnsi="Times New Roman" w:hint="eastAsia"/>
        </w:rPr>
        <w:t xml:space="preserve"> </w:t>
      </w:r>
      <w:r w:rsidRPr="00ED4019">
        <w:rPr>
          <w:rFonts w:ascii="Times New Roman" w:hAnsi="Times New Roman"/>
        </w:rPr>
        <w:t>7-12</w:t>
      </w:r>
      <w:commentRangeEnd w:id="6498"/>
      <w:r w:rsidR="000A29B0">
        <w:rPr>
          <w:rStyle w:val="af3"/>
          <w:i w:val="0"/>
        </w:rPr>
        <w:commentReference w:id="6498"/>
      </w:r>
    </w:p>
    <w:p w14:paraId="0B6C8225" w14:textId="3E6530D3" w:rsidR="00FD7B2A" w:rsidRDefault="00FD7B2A">
      <w:pPr>
        <w:pStyle w:val="comment"/>
        <w:ind w:left="400"/>
        <w:jc w:val="both"/>
        <w:pPrChange w:id="6499" w:author="제이펍 출판사" w:date="2021-03-14T15:57:00Z">
          <w:pPr>
            <w:pStyle w:val="comment"/>
            <w:ind w:left="400"/>
          </w:pPr>
        </w:pPrChange>
      </w:pPr>
      <w:del w:id="6500" w:author="제이펍 출판사" w:date="2021-03-14T20:41:00Z">
        <w:r w:rsidDel="001B4014">
          <w:delText>코드설명</w:delText>
        </w:r>
      </w:del>
      <w:ins w:id="6501" w:author="제이펍 출판사" w:date="2021-03-14T20:41:00Z">
        <w:r w:rsidR="001B4014">
          <w:t>코드 설명</w:t>
        </w:r>
      </w:ins>
    </w:p>
    <w:p w14:paraId="5CC98B7F" w14:textId="77777777" w:rsidR="00FD7B2A" w:rsidRDefault="00FD7B2A">
      <w:pPr>
        <w:pStyle w:val="comment"/>
        <w:numPr>
          <w:ilvl w:val="0"/>
          <w:numId w:val="41"/>
        </w:numPr>
        <w:jc w:val="both"/>
        <w:pPrChange w:id="6502" w:author="제이펍 출판사" w:date="2021-03-14T15:57:00Z">
          <w:pPr>
            <w:pStyle w:val="comment"/>
            <w:numPr>
              <w:numId w:val="41"/>
            </w:numPr>
            <w:ind w:left="760" w:hanging="360"/>
          </w:pPr>
        </w:pPrChange>
      </w:pPr>
      <w:r w:rsidRPr="00ED4019">
        <w:rPr>
          <w:rStyle w:val="VerbatimChar"/>
          <w:rFonts w:ascii="Times New Roman" w:hAnsi="Times New Roman"/>
        </w:rPr>
        <w:lastRenderedPageBreak/>
        <w:t>%&gt;%</w:t>
      </w:r>
      <w:r>
        <w:t xml:space="preserve">을 이용하여 </w:t>
      </w:r>
      <w:r w:rsidRPr="00ED4019">
        <w:rPr>
          <w:rStyle w:val="VerbatimChar"/>
          <w:rFonts w:ascii="Times New Roman" w:hAnsi="Times New Roman"/>
        </w:rPr>
        <w:t>modeltime_forecast()</w:t>
      </w:r>
      <w:r>
        <w:t>에 조정된 모델 테이블인 calibration_tbs을 전달</w:t>
      </w:r>
    </w:p>
    <w:p w14:paraId="3AF980F9" w14:textId="546849F1" w:rsidR="00FD7B2A" w:rsidRDefault="00FD7B2A">
      <w:pPr>
        <w:pStyle w:val="comment"/>
        <w:numPr>
          <w:ilvl w:val="0"/>
          <w:numId w:val="41"/>
        </w:numPr>
        <w:jc w:val="both"/>
        <w:pPrChange w:id="6503" w:author="제이펍 출판사" w:date="2021-03-14T15:57:00Z">
          <w:pPr>
            <w:pStyle w:val="comment"/>
            <w:numPr>
              <w:numId w:val="41"/>
            </w:numPr>
            <w:ind w:left="760" w:hanging="360"/>
          </w:pPr>
        </w:pPrChange>
      </w:pPr>
      <w:r>
        <w:t xml:space="preserve">model_forecast()는 예측을 위해 사용할 새로운 </w:t>
      </w:r>
      <w:del w:id="6504" w:author="제이펍 출판사" w:date="2021-03-14T20:45:00Z">
        <w:r w:rsidDel="001B4014">
          <w:delText>데이터 셋으로</w:delText>
        </w:r>
      </w:del>
      <w:ins w:id="6505" w:author="제이펍 출판사" w:date="2021-03-14T20:45:00Z">
        <w:r w:rsidR="001B4014">
          <w:t>데이터 세트로</w:t>
        </w:r>
      </w:ins>
      <w:r>
        <w:t xml:space="preserve"> 테스트 데이터</w:t>
      </w:r>
      <w:ins w:id="6506" w:author="user" w:date="2021-03-23T15:08:00Z">
        <w:r w:rsidR="00264040">
          <w:rPr>
            <w:rFonts w:hint="eastAsia"/>
            <w:lang w:eastAsia="ko-KR"/>
          </w:rPr>
          <w:t xml:space="preserve"> 세트를</w:t>
        </w:r>
      </w:ins>
      <w:del w:id="6507" w:author="user" w:date="2021-03-23T15:08:00Z">
        <w:r w:rsidDel="00264040">
          <w:delText>셋을</w:delText>
        </w:r>
      </w:del>
      <w:r>
        <w:t xml:space="preserve"> 설정하였고(</w:t>
      </w:r>
      <w:r w:rsidRPr="00ED4019">
        <w:rPr>
          <w:rStyle w:val="VerbatimChar"/>
          <w:rFonts w:ascii="Times New Roman" w:hAnsi="Times New Roman"/>
        </w:rPr>
        <w:t>new_data    = testing(splits.students)</w:t>
      </w:r>
      <w:r>
        <w:t>) 원본</w:t>
      </w:r>
      <w:ins w:id="6508" w:author="user" w:date="2021-03-23T15:08:00Z">
        <w:r w:rsidR="00264040">
          <w:rPr>
            <w:rFonts w:hint="eastAsia"/>
            <w:lang w:eastAsia="ko-KR"/>
          </w:rPr>
          <w:t xml:space="preserve"> </w:t>
        </w:r>
      </w:ins>
      <w:r>
        <w:t>데이터와 같이 보기 위해 원본</w:t>
      </w:r>
      <w:ins w:id="6509" w:author="user" w:date="2021-03-23T15:08:00Z">
        <w:r w:rsidR="00264040">
          <w:rPr>
            <w:rFonts w:hint="eastAsia"/>
            <w:lang w:eastAsia="ko-KR"/>
          </w:rPr>
          <w:t xml:space="preserve"> </w:t>
        </w:r>
      </w:ins>
      <w:r>
        <w:t>데이터를 설정(</w:t>
      </w:r>
      <w:r w:rsidRPr="00ED4019">
        <w:rPr>
          <w:rStyle w:val="VerbatimChar"/>
          <w:rFonts w:ascii="Times New Roman" w:hAnsi="Times New Roman"/>
        </w:rPr>
        <w:t>actual_data = students</w:t>
      </w:r>
      <w:r>
        <w:t>)</w:t>
      </w:r>
    </w:p>
    <w:p w14:paraId="10D59146" w14:textId="64F78C92" w:rsidR="00FD7B2A" w:rsidRDefault="00FD7B2A">
      <w:pPr>
        <w:pStyle w:val="comment"/>
        <w:numPr>
          <w:ilvl w:val="0"/>
          <w:numId w:val="41"/>
        </w:numPr>
        <w:jc w:val="both"/>
        <w:pPrChange w:id="6510" w:author="제이펍 출판사" w:date="2021-03-14T15:57:00Z">
          <w:pPr>
            <w:pStyle w:val="comment"/>
            <w:numPr>
              <w:numId w:val="41"/>
            </w:numPr>
            <w:ind w:left="760" w:hanging="360"/>
          </w:pPr>
        </w:pPrChange>
      </w:pPr>
      <w:r w:rsidRPr="00ED4019">
        <w:rPr>
          <w:rStyle w:val="VerbatimChar"/>
          <w:rFonts w:ascii="Times New Roman" w:hAnsi="Times New Roman"/>
        </w:rPr>
        <w:t>modeltime_</w:t>
      </w:r>
      <w:proofErr w:type="gramStart"/>
      <w:r w:rsidRPr="00ED4019">
        <w:rPr>
          <w:rStyle w:val="VerbatimChar"/>
          <w:rFonts w:ascii="Times New Roman" w:hAnsi="Times New Roman"/>
        </w:rPr>
        <w:t>forecast(</w:t>
      </w:r>
      <w:proofErr w:type="gramEnd"/>
      <w:r w:rsidRPr="00ED4019">
        <w:rPr>
          <w:rStyle w:val="VerbatimChar"/>
          <w:rFonts w:ascii="Times New Roman" w:hAnsi="Times New Roman"/>
        </w:rPr>
        <w:t>)</w:t>
      </w:r>
      <w:r>
        <w:t xml:space="preserve">을 통해 생성된 예측값은 </w:t>
      </w:r>
      <w:r w:rsidRPr="00ED4019">
        <w:rPr>
          <w:rStyle w:val="VerbatimChar"/>
          <w:rFonts w:ascii="Times New Roman" w:hAnsi="Times New Roman"/>
        </w:rPr>
        <w:t>plot_modeltime_forecast</w:t>
      </w:r>
      <w:r>
        <w:t>을 사용하여 plot 생성. 대화형 기능을 제거(</w:t>
      </w:r>
      <w:r w:rsidRPr="00ED4019">
        <w:rPr>
          <w:rStyle w:val="VerbatimChar"/>
          <w:rFonts w:ascii="Times New Roman" w:hAnsi="Times New Roman"/>
        </w:rPr>
        <w:t>.interactive      = FALSE</w:t>
      </w:r>
      <w:r>
        <w:t xml:space="preserve">)하고 </w:t>
      </w:r>
      <w:del w:id="6511" w:author="user" w:date="2021-03-22T15:36:00Z">
        <w:r w:rsidDel="00F94B86">
          <w:delText>예측구간</w:delText>
        </w:r>
      </w:del>
      <w:ins w:id="6512" w:author="user" w:date="2021-03-22T15:36:00Z">
        <w:r w:rsidR="00F94B86">
          <w:t>예측 구간</w:t>
        </w:r>
      </w:ins>
      <w:r>
        <w:t>을 제거(.conf_interval_show = FALSE)</w:t>
      </w:r>
    </w:p>
    <w:p w14:paraId="6C32E279" w14:textId="306E69D1" w:rsidR="00FD7B2A" w:rsidRPr="00ED4019" w:rsidRDefault="00FD7B2A">
      <w:pPr>
        <w:jc w:val="both"/>
        <w:rPr>
          <w:rFonts w:ascii="Times New Roman" w:hAnsi="Times New Roman"/>
          <w:lang w:eastAsia="ko-KR"/>
        </w:rPr>
        <w:pPrChange w:id="6513" w:author="제이펍 출판사" w:date="2021-03-14T15:57:00Z">
          <w:pPr/>
        </w:pPrChange>
      </w:pPr>
      <w:r w:rsidRPr="00ED4019">
        <w:rPr>
          <w:rFonts w:ascii="Times New Roman" w:hAnsi="Times New Roman"/>
          <w:lang w:eastAsia="ko-KR"/>
        </w:rPr>
        <w:t>육안으로는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어느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모델이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우수한지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알아보기가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어렵다</w:t>
      </w:r>
      <w:r w:rsidRPr="00ED4019">
        <w:rPr>
          <w:rFonts w:ascii="Times New Roman" w:hAnsi="Times New Roman"/>
          <w:lang w:eastAsia="ko-KR"/>
        </w:rPr>
        <w:t>. accuracy()</w:t>
      </w:r>
      <w:r w:rsidRPr="00ED4019">
        <w:rPr>
          <w:rFonts w:ascii="Times New Roman" w:hAnsi="Times New Roman"/>
          <w:lang w:eastAsia="ko-KR"/>
        </w:rPr>
        <w:t>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사용하여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조정된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모델들의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성능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측정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지</w:t>
      </w:r>
      <w:r w:rsidRPr="00ED4019">
        <w:rPr>
          <w:rFonts w:ascii="Times New Roman" w:hAnsi="Times New Roman" w:hint="eastAsia"/>
          <w:lang w:eastAsia="ko-KR"/>
        </w:rPr>
        <w:t>표</w:t>
      </w:r>
      <w:r w:rsidRPr="00ED4019">
        <w:rPr>
          <w:rFonts w:ascii="Times New Roman" w:hAnsi="Times New Roman"/>
          <w:lang w:eastAsia="ko-KR"/>
        </w:rPr>
        <w:t>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비교</w:t>
      </w:r>
      <w:del w:id="6514" w:author="제이펍 출판사" w:date="2021-03-14T20:28:00Z">
        <w:r w:rsidRPr="00ED4019" w:rsidDel="00F13479">
          <w:rPr>
            <w:rFonts w:ascii="Times New Roman" w:hAnsi="Times New Roman"/>
            <w:lang w:eastAsia="ko-KR"/>
          </w:rPr>
          <w:delText>해본</w:delText>
        </w:r>
      </w:del>
      <w:ins w:id="6515" w:author="제이펍 출판사" w:date="2021-03-14T20:28:00Z">
        <w:r w:rsidR="00F13479">
          <w:rPr>
            <w:rFonts w:ascii="Times New Roman" w:hAnsi="Times New Roman"/>
            <w:lang w:eastAsia="ko-KR"/>
          </w:rPr>
          <w:t>해</w:t>
        </w:r>
        <w:r w:rsidR="00F13479">
          <w:rPr>
            <w:rFonts w:ascii="Times New Roman" w:hAnsi="Times New Roman"/>
            <w:lang w:eastAsia="ko-KR"/>
          </w:rPr>
          <w:t xml:space="preserve"> </w:t>
        </w:r>
        <w:r w:rsidR="00F13479">
          <w:rPr>
            <w:rFonts w:ascii="Times New Roman" w:hAnsi="Times New Roman"/>
            <w:lang w:eastAsia="ko-KR"/>
          </w:rPr>
          <w:t>본</w:t>
        </w:r>
      </w:ins>
      <w:r w:rsidRPr="00ED4019">
        <w:rPr>
          <w:rFonts w:ascii="Times New Roman" w:hAnsi="Times New Roman"/>
          <w:lang w:eastAsia="ko-KR"/>
        </w:rPr>
        <w:t>다</w:t>
      </w:r>
      <w:r w:rsidRPr="00ED4019">
        <w:rPr>
          <w:rFonts w:ascii="Times New Roman" w:hAnsi="Times New Roman"/>
          <w:lang w:eastAsia="ko-KR"/>
        </w:rPr>
        <w:t>.</w:t>
      </w:r>
    </w:p>
    <w:p w14:paraId="77273710" w14:textId="77777777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6516" w:author="제이펍 출판사" w:date="2021-03-14T15:57:00Z">
          <w:pPr>
            <w:pStyle w:val="SourceCode"/>
          </w:pPr>
        </w:pPrChange>
      </w:pPr>
      <w:r w:rsidRPr="00ED4019">
        <w:rPr>
          <w:rStyle w:val="NormalTok"/>
          <w:rFonts w:ascii="Times New Roman" w:hAnsi="Times New Roman"/>
        </w:rPr>
        <w:t xml:space="preserve">calibration_tbl </w:t>
      </w:r>
      <w:r w:rsidRPr="00ED4019">
        <w:rPr>
          <w:rStyle w:val="SpecialCharTok"/>
          <w:rFonts w:ascii="Times New Roman" w:hAnsi="Times New Roman"/>
        </w:rPr>
        <w:t>%</w:t>
      </w:r>
      <w:proofErr w:type="gramStart"/>
      <w:r w:rsidRPr="00ED4019">
        <w:rPr>
          <w:rStyle w:val="SpecialCharTok"/>
          <w:rFonts w:ascii="Times New Roman" w:hAnsi="Times New Roman"/>
        </w:rPr>
        <w:t>&gt;%</w:t>
      </w:r>
      <w:proofErr w:type="gramEnd"/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  </w:t>
      </w:r>
      <w:r w:rsidRPr="00ED4019">
        <w:rPr>
          <w:rStyle w:val="FunctionTok"/>
          <w:rFonts w:ascii="Times New Roman" w:hAnsi="Times New Roman"/>
        </w:rPr>
        <w:t>modeltime_accuracy</w:t>
      </w:r>
      <w:r w:rsidRPr="00ED4019">
        <w:rPr>
          <w:rStyle w:val="NormalTok"/>
          <w:rFonts w:ascii="Times New Roman" w:hAnsi="Times New Roman"/>
        </w:rPr>
        <w:t xml:space="preserve">() </w:t>
      </w:r>
      <w:r w:rsidRPr="00ED4019">
        <w:rPr>
          <w:rStyle w:val="SpecialCharTok"/>
          <w:rFonts w:ascii="Times New Roman" w:hAnsi="Times New Roman"/>
        </w:rPr>
        <w:t>%&gt;%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</w:t>
      </w:r>
      <w:r w:rsidRPr="00ED4019">
        <w:rPr>
          <w:rStyle w:val="FunctionTok"/>
          <w:rFonts w:ascii="Times New Roman" w:hAnsi="Times New Roman"/>
        </w:rPr>
        <w:t>arrange</w:t>
      </w:r>
      <w:r w:rsidRPr="00ED4019">
        <w:rPr>
          <w:rStyle w:val="NormalTok"/>
          <w:rFonts w:ascii="Times New Roman" w:hAnsi="Times New Roman"/>
        </w:rPr>
        <w:t>(rmse)</w:t>
      </w:r>
    </w:p>
    <w:p w14:paraId="36784B70" w14:textId="34A88625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6517" w:author="제이펍 출판사" w:date="2021-03-14T15:57:00Z">
          <w:pPr>
            <w:pStyle w:val="SourceCode"/>
          </w:pPr>
        </w:pPrChange>
      </w:pPr>
      <w:r w:rsidRPr="00ED4019">
        <w:rPr>
          <w:rStyle w:val="VerbatimChar"/>
          <w:rFonts w:ascii="Times New Roman" w:hAnsi="Times New Roman"/>
        </w:rPr>
        <w:t xml:space="preserve"># A tibble: 6 </w:t>
      </w:r>
      <w:ins w:id="6518" w:author="user" w:date="2021-03-23T15:09:00Z">
        <w:r w:rsidR="008A0346">
          <w:rPr>
            <w:rStyle w:val="VerbatimChar"/>
            <w:rFonts w:ascii="맑은 고딕" w:eastAsia="맑은 고딕" w:hAnsi="맑은 고딕" w:hint="eastAsia"/>
          </w:rPr>
          <w:t>×</w:t>
        </w:r>
      </w:ins>
      <w:del w:id="6519" w:author="user" w:date="2021-03-23T15:09:00Z">
        <w:r w:rsidRPr="00ED4019" w:rsidDel="008A0346">
          <w:rPr>
            <w:rStyle w:val="VerbatimChar"/>
            <w:rFonts w:ascii="Times New Roman" w:hAnsi="Times New Roman"/>
          </w:rPr>
          <w:delText>x</w:delText>
        </w:r>
      </w:del>
      <w:r w:rsidRPr="00ED4019">
        <w:rPr>
          <w:rStyle w:val="VerbatimChar"/>
          <w:rFonts w:ascii="Times New Roman" w:hAnsi="Times New Roman"/>
        </w:rPr>
        <w:t xml:space="preserve"> 9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  .model_id .model_desc             .type     mae  mape  mase smape   rmse   rsq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      &lt;int&gt; &lt;chr&gt;                   &lt;chr&gt;   &lt;dbl&gt; &lt;dbl&gt; &lt;dbl&gt; &lt;dbl&gt;  &lt;dbl&gt; &lt;dbl&gt;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1         2 ETS(A,A,N)              Test   16449. 0.263 0.105 0.263 1.75e4 0.998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2         6 BATS(0.732, {0,0}, 1, ~ Test   18767. 0.302 0.120 0.301 2.20e4 0.998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3         1 ARIMA(1,2,0)            Test   79663. 1.28  0.509 1.27  8.52e4 0.998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4         3 PROPHET                 Test  101824. 1.65  0.650 1.67  1.15e5 0.996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5         5 NNAR(1,1,10)[5]         Test  </w:t>
      </w:r>
      <w:commentRangeStart w:id="6520"/>
      <w:r w:rsidRPr="00ED4019">
        <w:rPr>
          <w:rStyle w:val="VerbatimChar"/>
          <w:rFonts w:ascii="Times New Roman" w:hAnsi="Times New Roman"/>
        </w:rPr>
        <w:t>340545. 5.51  2.17  5.32  3.83e5 0.897</w:t>
      </w:r>
      <w:commentRangeEnd w:id="6520"/>
      <w:r w:rsidR="008A0346">
        <w:rPr>
          <w:rStyle w:val="af3"/>
          <w:kern w:val="0"/>
          <w:lang w:eastAsia="en-US"/>
        </w:rPr>
        <w:commentReference w:id="6520"/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6         4 LM                      Test  500003. 7.99  3.19  7.67  5.05e5 0.998</w:t>
      </w:r>
    </w:p>
    <w:p w14:paraId="3FF2CD72" w14:textId="4B0EDC6D" w:rsidR="00FD7B2A" w:rsidRDefault="00FD7B2A">
      <w:pPr>
        <w:pStyle w:val="comment"/>
        <w:ind w:left="400"/>
        <w:jc w:val="both"/>
        <w:rPr>
          <w:lang w:eastAsia="ko-KR"/>
        </w:rPr>
        <w:pPrChange w:id="6521" w:author="제이펍 출판사" w:date="2021-03-14T15:57:00Z">
          <w:pPr>
            <w:pStyle w:val="comment"/>
            <w:ind w:left="400"/>
          </w:pPr>
        </w:pPrChange>
      </w:pPr>
      <w:del w:id="6522" w:author="제이펍 출판사" w:date="2021-03-14T20:41:00Z">
        <w:r w:rsidDel="001B4014">
          <w:rPr>
            <w:lang w:eastAsia="ko-KR"/>
          </w:rPr>
          <w:delText>코드설명</w:delText>
        </w:r>
      </w:del>
      <w:ins w:id="6523" w:author="제이펍 출판사" w:date="2021-03-14T20:41:00Z">
        <w:r w:rsidR="001B4014">
          <w:rPr>
            <w:lang w:eastAsia="ko-KR"/>
          </w:rPr>
          <w:t>코드 설명</w:t>
        </w:r>
      </w:ins>
    </w:p>
    <w:p w14:paraId="60C06C5F" w14:textId="77777777" w:rsidR="00FD7B2A" w:rsidRDefault="00FD7B2A">
      <w:pPr>
        <w:pStyle w:val="comment"/>
        <w:numPr>
          <w:ilvl w:val="0"/>
          <w:numId w:val="41"/>
        </w:numPr>
        <w:jc w:val="both"/>
        <w:rPr>
          <w:lang w:eastAsia="ko-KR"/>
        </w:rPr>
        <w:pPrChange w:id="6524" w:author="제이펍 출판사" w:date="2021-03-14T15:57:00Z">
          <w:pPr>
            <w:pStyle w:val="comment"/>
            <w:numPr>
              <w:numId w:val="41"/>
            </w:numPr>
            <w:ind w:left="760" w:hanging="360"/>
          </w:pPr>
        </w:pPrChange>
      </w:pPr>
      <w:r w:rsidRPr="00ED4019">
        <w:rPr>
          <w:rStyle w:val="VerbatimChar"/>
          <w:rFonts w:ascii="Times New Roman" w:hAnsi="Times New Roman"/>
          <w:lang w:eastAsia="ko-KR"/>
        </w:rPr>
        <w:t>%&gt;%</w:t>
      </w:r>
      <w:r>
        <w:rPr>
          <w:lang w:eastAsia="ko-KR"/>
        </w:rPr>
        <w:t xml:space="preserve">을 이용하여 </w:t>
      </w:r>
      <w:r w:rsidRPr="00ED4019">
        <w:rPr>
          <w:rStyle w:val="VerbatimChar"/>
          <w:rFonts w:ascii="Times New Roman" w:hAnsi="Times New Roman"/>
          <w:lang w:eastAsia="ko-KR"/>
        </w:rPr>
        <w:t>accuracy()</w:t>
      </w:r>
      <w:r>
        <w:rPr>
          <w:lang w:eastAsia="ko-KR"/>
        </w:rPr>
        <w:t>에 조정된 모델 테이블인 calibration_tbs을 전달</w:t>
      </w:r>
    </w:p>
    <w:p w14:paraId="510A702C" w14:textId="3CB52EAA" w:rsidR="00FD7B2A" w:rsidRDefault="00FD7B2A">
      <w:pPr>
        <w:pStyle w:val="comment"/>
        <w:numPr>
          <w:ilvl w:val="0"/>
          <w:numId w:val="41"/>
        </w:numPr>
        <w:jc w:val="both"/>
        <w:rPr>
          <w:lang w:eastAsia="ko-KR"/>
        </w:rPr>
        <w:pPrChange w:id="6525" w:author="제이펍 출판사" w:date="2021-03-14T15:57:00Z">
          <w:pPr>
            <w:pStyle w:val="comment"/>
            <w:numPr>
              <w:numId w:val="41"/>
            </w:numPr>
            <w:ind w:left="760" w:hanging="360"/>
          </w:pPr>
        </w:pPrChange>
      </w:pPr>
      <w:r>
        <w:rPr>
          <w:lang w:eastAsia="ko-KR"/>
        </w:rPr>
        <w:t>arrange(rmse)를 이용하여 RMSE</w:t>
      </w:r>
      <w:ins w:id="6526" w:author="user" w:date="2021-03-23T13:00:00Z">
        <w:r w:rsidR="00653A52">
          <w:rPr>
            <w:rFonts w:hint="eastAsia"/>
            <w:lang w:eastAsia="ko-KR"/>
          </w:rPr>
          <w:t xml:space="preserve"> </w:t>
        </w:r>
      </w:ins>
      <w:r>
        <w:rPr>
          <w:lang w:eastAsia="ko-KR"/>
        </w:rPr>
        <w:t>값으로 정렬하여 어느 모델이 우수한지 평가</w:t>
      </w:r>
    </w:p>
    <w:p w14:paraId="187E24E6" w14:textId="53ECF8EA" w:rsidR="00FD7B2A" w:rsidRPr="00ED4019" w:rsidRDefault="00FD7B2A">
      <w:pPr>
        <w:jc w:val="both"/>
        <w:rPr>
          <w:rFonts w:ascii="Times New Roman" w:hAnsi="Times New Roman"/>
          <w:lang w:eastAsia="ko-KR"/>
        </w:rPr>
        <w:pPrChange w:id="6527" w:author="제이펍 출판사" w:date="2021-03-14T15:57:00Z">
          <w:pPr/>
        </w:pPrChange>
      </w:pPr>
      <w:r w:rsidRPr="00ED4019">
        <w:rPr>
          <w:rFonts w:ascii="Times New Roman" w:hAnsi="Times New Roman"/>
          <w:lang w:eastAsia="ko-KR"/>
        </w:rPr>
        <w:t>성능</w:t>
      </w:r>
      <w:ins w:id="6528" w:author="user" w:date="2021-03-23T15:12:00Z">
        <w:r w:rsidR="00AD30A2">
          <w:rPr>
            <w:rFonts w:ascii="Times New Roman" w:hAnsi="Times New Roman" w:hint="eastAsia"/>
            <w:lang w:eastAsia="ko-KR"/>
          </w:rPr>
          <w:t xml:space="preserve"> </w:t>
        </w:r>
      </w:ins>
      <w:r w:rsidRPr="00ED4019">
        <w:rPr>
          <w:rFonts w:ascii="Times New Roman" w:hAnsi="Times New Roman"/>
          <w:lang w:eastAsia="ko-KR"/>
        </w:rPr>
        <w:t>측정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지수를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사용하여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우수한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모델</w:t>
      </w:r>
      <w:r w:rsidRPr="00ED4019">
        <w:rPr>
          <w:rFonts w:ascii="Times New Roman" w:hAnsi="Times New Roman"/>
          <w:lang w:eastAsia="ko-KR"/>
        </w:rPr>
        <w:t xml:space="preserve"> </w:t>
      </w:r>
      <w:del w:id="6529" w:author="user" w:date="2021-03-23T15:12:00Z">
        <w:r w:rsidRPr="00ED4019" w:rsidDel="00AD30A2">
          <w:rPr>
            <w:rFonts w:ascii="Times New Roman" w:hAnsi="Times New Roman" w:hint="eastAsia"/>
            <w:lang w:eastAsia="ko-KR"/>
          </w:rPr>
          <w:delText>2</w:delText>
        </w:r>
      </w:del>
      <w:ins w:id="6530" w:author="user" w:date="2021-03-23T15:12:00Z">
        <w:r w:rsidR="00AD30A2">
          <w:rPr>
            <w:rFonts w:ascii="Times New Roman" w:hAnsi="Times New Roman" w:hint="eastAsia"/>
            <w:lang w:eastAsia="ko-KR"/>
          </w:rPr>
          <w:t>두</w:t>
        </w:r>
        <w:r w:rsidR="00AD30A2">
          <w:rPr>
            <w:rFonts w:ascii="Times New Roman" w:hAnsi="Times New Roman" w:hint="eastAsia"/>
            <w:lang w:eastAsia="ko-KR"/>
          </w:rPr>
          <w:t xml:space="preserve"> </w:t>
        </w:r>
      </w:ins>
      <w:r w:rsidRPr="00ED4019">
        <w:rPr>
          <w:rFonts w:ascii="Times New Roman" w:hAnsi="Times New Roman"/>
          <w:lang w:eastAsia="ko-KR"/>
        </w:rPr>
        <w:t>개를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선택하고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이번에는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트레이닝</w:t>
      </w:r>
      <w:r w:rsidRPr="00ED4019">
        <w:rPr>
          <w:rFonts w:ascii="Times New Roman" w:hAnsi="Times New Roman"/>
          <w:lang w:eastAsia="ko-KR"/>
        </w:rPr>
        <w:t xml:space="preserve"> </w:t>
      </w:r>
      <w:del w:id="6531" w:author="user" w:date="2021-03-23T15:12:00Z">
        <w:r w:rsidRPr="00ED4019" w:rsidDel="00AD30A2">
          <w:rPr>
            <w:rFonts w:ascii="Times New Roman" w:hAnsi="Times New Roman" w:hint="eastAsia"/>
            <w:lang w:eastAsia="ko-KR"/>
          </w:rPr>
          <w:delText>셋이</w:delText>
        </w:r>
      </w:del>
      <w:ins w:id="6532" w:author="user" w:date="2021-03-23T15:12:00Z">
        <w:r w:rsidR="00AD30A2">
          <w:rPr>
            <w:rFonts w:ascii="Times New Roman" w:hAnsi="Times New Roman" w:hint="eastAsia"/>
            <w:lang w:eastAsia="ko-KR"/>
          </w:rPr>
          <w:t>세트가</w:t>
        </w:r>
      </w:ins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아닌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전체</w:t>
      </w:r>
      <w:r w:rsidRPr="00ED4019">
        <w:rPr>
          <w:rFonts w:ascii="Times New Roman" w:hAnsi="Times New Roman"/>
          <w:lang w:eastAsia="ko-KR"/>
        </w:rPr>
        <w:t xml:space="preserve"> </w:t>
      </w:r>
      <w:del w:id="6533" w:author="제이펍 출판사" w:date="2021-03-14T20:45:00Z">
        <w:r w:rsidRPr="00ED4019" w:rsidDel="001B4014">
          <w:rPr>
            <w:rFonts w:ascii="Times New Roman" w:hAnsi="Times New Roman"/>
            <w:lang w:eastAsia="ko-KR"/>
          </w:rPr>
          <w:delText>데이터</w:delText>
        </w:r>
        <w:r w:rsidRPr="00ED4019" w:rsidDel="001B4014">
          <w:rPr>
            <w:rFonts w:ascii="Times New Roman" w:hAnsi="Times New Roman"/>
            <w:lang w:eastAsia="ko-KR"/>
          </w:rPr>
          <w:delText xml:space="preserve"> </w:delText>
        </w:r>
        <w:r w:rsidRPr="00ED4019" w:rsidDel="001B4014">
          <w:rPr>
            <w:rFonts w:ascii="Times New Roman" w:hAnsi="Times New Roman"/>
            <w:lang w:eastAsia="ko-KR"/>
          </w:rPr>
          <w:delText>셋을</w:delText>
        </w:r>
      </w:del>
      <w:ins w:id="6534" w:author="제이펍 출판사" w:date="2021-03-14T20:45:00Z">
        <w:r w:rsidR="001B4014">
          <w:rPr>
            <w:rFonts w:ascii="Times New Roman" w:hAnsi="Times New Roman"/>
            <w:lang w:eastAsia="ko-KR"/>
          </w:rPr>
          <w:t>데이터</w:t>
        </w:r>
        <w:r w:rsidR="001B4014">
          <w:rPr>
            <w:rFonts w:ascii="Times New Roman" w:hAnsi="Times New Roman"/>
            <w:lang w:eastAsia="ko-KR"/>
          </w:rPr>
          <w:t xml:space="preserve"> </w:t>
        </w:r>
        <w:r w:rsidR="001B4014">
          <w:rPr>
            <w:rFonts w:ascii="Times New Roman" w:hAnsi="Times New Roman"/>
            <w:lang w:eastAsia="ko-KR"/>
          </w:rPr>
          <w:t>세트를</w:t>
        </w:r>
      </w:ins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사용하여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모델을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생성한다</w:t>
      </w:r>
      <w:r w:rsidRPr="00ED4019">
        <w:rPr>
          <w:rFonts w:ascii="Times New Roman" w:hAnsi="Times New Roman"/>
          <w:lang w:eastAsia="ko-KR"/>
        </w:rPr>
        <w:t>.</w:t>
      </w:r>
    </w:p>
    <w:p w14:paraId="3A5A4806" w14:textId="77777777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6535" w:author="제이펍 출판사" w:date="2021-03-14T15:57:00Z">
          <w:pPr>
            <w:pStyle w:val="SourceCode"/>
          </w:pPr>
        </w:pPrChange>
      </w:pPr>
      <w:r w:rsidRPr="00ED4019">
        <w:rPr>
          <w:rStyle w:val="NormalTok"/>
          <w:rFonts w:ascii="Times New Roman" w:hAnsi="Times New Roman"/>
        </w:rPr>
        <w:t xml:space="preserve">model_fit_ets </w:t>
      </w:r>
      <w:r w:rsidRPr="00ED4019">
        <w:rPr>
          <w:rStyle w:val="OtherTok"/>
          <w:rFonts w:ascii="Times New Roman" w:hAnsi="Times New Roman"/>
        </w:rPr>
        <w:t>&lt;-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unctionTok"/>
          <w:rFonts w:ascii="Times New Roman" w:hAnsi="Times New Roman"/>
        </w:rPr>
        <w:t>exp_smoothing</w:t>
      </w:r>
      <w:r w:rsidRPr="00ED4019">
        <w:rPr>
          <w:rStyle w:val="NormalTok"/>
          <w:rFonts w:ascii="Times New Roman" w:hAnsi="Times New Roman"/>
        </w:rPr>
        <w:t xml:space="preserve">() </w:t>
      </w:r>
      <w:r w:rsidRPr="00ED4019">
        <w:rPr>
          <w:rStyle w:val="SpecialCharTok"/>
          <w:rFonts w:ascii="Times New Roman" w:hAnsi="Times New Roman"/>
        </w:rPr>
        <w:t>%&gt;%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  </w:t>
      </w:r>
      <w:r w:rsidRPr="00ED4019">
        <w:rPr>
          <w:rStyle w:val="FunctionTok"/>
          <w:rFonts w:ascii="Times New Roman" w:hAnsi="Times New Roman"/>
        </w:rPr>
        <w:t>set_engine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AttributeTok"/>
          <w:rFonts w:ascii="Times New Roman" w:hAnsi="Times New Roman"/>
        </w:rPr>
        <w:t>engine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"ets"</w:t>
      </w:r>
      <w:r w:rsidRPr="00ED4019">
        <w:rPr>
          <w:rStyle w:val="NormalTok"/>
          <w:rFonts w:ascii="Times New Roman" w:hAnsi="Times New Roman"/>
        </w:rPr>
        <w:t xml:space="preserve">) </w:t>
      </w:r>
      <w:r w:rsidRPr="00ED4019">
        <w:rPr>
          <w:rStyle w:val="SpecialCharTok"/>
          <w:rFonts w:ascii="Times New Roman" w:hAnsi="Times New Roman"/>
        </w:rPr>
        <w:t>%&gt;%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  </w:t>
      </w:r>
      <w:r w:rsidRPr="00ED4019">
        <w:rPr>
          <w:rStyle w:val="FunctionTok"/>
          <w:rFonts w:ascii="Times New Roman" w:hAnsi="Times New Roman"/>
        </w:rPr>
        <w:t>fit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NormalTok"/>
          <w:rFonts w:ascii="Times New Roman" w:hAnsi="Times New Roman"/>
        </w:rPr>
        <w:t>학생수계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pecialCharTok"/>
          <w:rFonts w:ascii="Times New Roman" w:hAnsi="Times New Roman"/>
        </w:rPr>
        <w:t>~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NormalTok"/>
          <w:rFonts w:ascii="Times New Roman" w:hAnsi="Times New Roman"/>
        </w:rPr>
        <w:t>연도</w:t>
      </w:r>
      <w:r w:rsidRPr="00ED4019">
        <w:rPr>
          <w:rStyle w:val="NormalTok"/>
          <w:rFonts w:ascii="Times New Roman" w:hAnsi="Times New Roman"/>
        </w:rPr>
        <w:t xml:space="preserve">, </w:t>
      </w:r>
      <w:r w:rsidRPr="00ED4019">
        <w:rPr>
          <w:rStyle w:val="AttributeTok"/>
          <w:rFonts w:ascii="Times New Roman" w:hAnsi="Times New Roman"/>
        </w:rPr>
        <w:t>data =</w:t>
      </w:r>
      <w:r w:rsidRPr="00ED4019">
        <w:rPr>
          <w:rStyle w:val="NormalTok"/>
          <w:rFonts w:ascii="Times New Roman" w:hAnsi="Times New Roman"/>
        </w:rPr>
        <w:t xml:space="preserve"> students)</w:t>
      </w:r>
      <w:r w:rsidRPr="00ED4019">
        <w:rPr>
          <w:rFonts w:ascii="Times New Roman" w:hAnsi="Times New Roman"/>
        </w:rPr>
        <w:br/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model_fit_tbats </w:t>
      </w:r>
      <w:r w:rsidRPr="00ED4019">
        <w:rPr>
          <w:rStyle w:val="OtherTok"/>
          <w:rFonts w:ascii="Times New Roman" w:hAnsi="Times New Roman"/>
        </w:rPr>
        <w:t>&lt;-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unctionTok"/>
          <w:rFonts w:ascii="Times New Roman" w:hAnsi="Times New Roman"/>
        </w:rPr>
        <w:t>seasonal_reg</w:t>
      </w:r>
      <w:r w:rsidRPr="00ED4019">
        <w:rPr>
          <w:rStyle w:val="NormalTok"/>
          <w:rFonts w:ascii="Times New Roman" w:hAnsi="Times New Roman"/>
        </w:rPr>
        <w:t xml:space="preserve">() </w:t>
      </w:r>
      <w:r w:rsidRPr="00ED4019">
        <w:rPr>
          <w:rStyle w:val="SpecialCharTok"/>
          <w:rFonts w:ascii="Times New Roman" w:hAnsi="Times New Roman"/>
        </w:rPr>
        <w:t>%&gt;%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  </w:t>
      </w:r>
      <w:r w:rsidRPr="00ED4019">
        <w:rPr>
          <w:rStyle w:val="FunctionTok"/>
          <w:rFonts w:ascii="Times New Roman" w:hAnsi="Times New Roman"/>
        </w:rPr>
        <w:t>set_engine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StringTok"/>
          <w:rFonts w:ascii="Times New Roman" w:hAnsi="Times New Roman"/>
        </w:rPr>
        <w:t>"tbats"</w:t>
      </w:r>
      <w:r w:rsidRPr="00ED4019">
        <w:rPr>
          <w:rStyle w:val="NormalTok"/>
          <w:rFonts w:ascii="Times New Roman" w:hAnsi="Times New Roman"/>
        </w:rPr>
        <w:t xml:space="preserve">) </w:t>
      </w:r>
      <w:r w:rsidRPr="00ED4019">
        <w:rPr>
          <w:rStyle w:val="SpecialCharTok"/>
          <w:rFonts w:ascii="Times New Roman" w:hAnsi="Times New Roman"/>
        </w:rPr>
        <w:t>%&gt;%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  </w:t>
      </w:r>
      <w:r w:rsidRPr="00ED4019">
        <w:rPr>
          <w:rStyle w:val="FunctionTok"/>
          <w:rFonts w:ascii="Times New Roman" w:hAnsi="Times New Roman"/>
        </w:rPr>
        <w:t>fit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NormalTok"/>
          <w:rFonts w:ascii="Times New Roman" w:hAnsi="Times New Roman"/>
        </w:rPr>
        <w:t>학생수계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pecialCharTok"/>
          <w:rFonts w:ascii="Times New Roman" w:hAnsi="Times New Roman"/>
        </w:rPr>
        <w:t>~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NormalTok"/>
          <w:rFonts w:ascii="Times New Roman" w:hAnsi="Times New Roman"/>
        </w:rPr>
        <w:t>연도</w:t>
      </w:r>
      <w:r w:rsidRPr="00ED4019">
        <w:rPr>
          <w:rStyle w:val="NormalTok"/>
          <w:rFonts w:ascii="Times New Roman" w:hAnsi="Times New Roman"/>
        </w:rPr>
        <w:t xml:space="preserve">, </w:t>
      </w:r>
      <w:r w:rsidRPr="00ED4019">
        <w:rPr>
          <w:rStyle w:val="AttributeTok"/>
          <w:rFonts w:ascii="Times New Roman" w:hAnsi="Times New Roman"/>
        </w:rPr>
        <w:t>data =</w:t>
      </w:r>
      <w:r w:rsidRPr="00ED4019">
        <w:rPr>
          <w:rStyle w:val="NormalTok"/>
          <w:rFonts w:ascii="Times New Roman" w:hAnsi="Times New Roman"/>
        </w:rPr>
        <w:t xml:space="preserve"> students)</w:t>
      </w:r>
      <w:r w:rsidRPr="00ED4019">
        <w:rPr>
          <w:rFonts w:ascii="Times New Roman" w:hAnsi="Times New Roman"/>
        </w:rPr>
        <w:br/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(models_tbl </w:t>
      </w:r>
      <w:r w:rsidRPr="00ED4019">
        <w:rPr>
          <w:rStyle w:val="OtherTok"/>
          <w:rFonts w:ascii="Times New Roman" w:hAnsi="Times New Roman"/>
        </w:rPr>
        <w:t>&lt;-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unctionTok"/>
          <w:rFonts w:ascii="Times New Roman" w:hAnsi="Times New Roman"/>
        </w:rPr>
        <w:t>modeltime_table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  model_fit_ets,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  model_fit_tbats))</w:t>
      </w:r>
    </w:p>
    <w:p w14:paraId="3489D80F" w14:textId="7B5DAF22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6536" w:author="제이펍 출판사" w:date="2021-03-14T15:57:00Z">
          <w:pPr>
            <w:pStyle w:val="SourceCode"/>
          </w:pPr>
        </w:pPrChange>
      </w:pPr>
      <w:r w:rsidRPr="00ED4019">
        <w:rPr>
          <w:rStyle w:val="VerbatimChar"/>
          <w:rFonts w:ascii="Times New Roman" w:hAnsi="Times New Roman"/>
        </w:rPr>
        <w:t># Modeltime Table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# A tibble: 2 </w:t>
      </w:r>
      <w:ins w:id="6537" w:author="user" w:date="2021-03-23T15:12:00Z">
        <w:r w:rsidR="00AD30A2">
          <w:rPr>
            <w:rStyle w:val="VerbatimChar"/>
            <w:rFonts w:ascii="맑은 고딕" w:eastAsia="맑은 고딕" w:hAnsi="맑은 고딕" w:hint="eastAsia"/>
          </w:rPr>
          <w:t>×</w:t>
        </w:r>
      </w:ins>
      <w:del w:id="6538" w:author="user" w:date="2021-03-23T15:12:00Z">
        <w:r w:rsidRPr="00ED4019" w:rsidDel="00AD30A2">
          <w:rPr>
            <w:rStyle w:val="VerbatimChar"/>
            <w:rFonts w:ascii="Times New Roman" w:hAnsi="Times New Roman"/>
          </w:rPr>
          <w:delText>x</w:delText>
        </w:r>
      </w:del>
      <w:r w:rsidRPr="00ED4019">
        <w:rPr>
          <w:rStyle w:val="VerbatimChar"/>
          <w:rFonts w:ascii="Times New Roman" w:hAnsi="Times New Roman"/>
        </w:rPr>
        <w:t xml:space="preserve"> 3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  .model_id .model   .model_desc                 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lastRenderedPageBreak/>
        <w:t xml:space="preserve">      &lt;int&gt; &lt;list&gt;   &lt;chr&gt;                       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1         1 &lt;</w:t>
      </w:r>
      <w:proofErr w:type="gramStart"/>
      <w:r w:rsidRPr="00ED4019">
        <w:rPr>
          <w:rStyle w:val="VerbatimChar"/>
          <w:rFonts w:ascii="Times New Roman" w:hAnsi="Times New Roman"/>
        </w:rPr>
        <w:t>fit[</w:t>
      </w:r>
      <w:proofErr w:type="gramEnd"/>
      <w:r w:rsidRPr="00ED4019">
        <w:rPr>
          <w:rStyle w:val="VerbatimChar"/>
          <w:rFonts w:ascii="Times New Roman" w:hAnsi="Times New Roman"/>
        </w:rPr>
        <w:t xml:space="preserve">+]&gt; ETS(A,AD,N)                 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2         2 &lt;fit[+]&gt; BATS(0.641, {0,0}, 0.819, -)</w:t>
      </w:r>
    </w:p>
    <w:p w14:paraId="27329509" w14:textId="77777777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6539" w:author="제이펍 출판사" w:date="2021-03-14T15:57:00Z">
          <w:pPr>
            <w:pStyle w:val="SourceCode"/>
          </w:pPr>
        </w:pPrChange>
      </w:pPr>
      <w:r w:rsidRPr="00ED4019">
        <w:rPr>
          <w:rStyle w:val="NormalTok"/>
          <w:rFonts w:ascii="Times New Roman" w:hAnsi="Times New Roman"/>
        </w:rPr>
        <w:t xml:space="preserve">models_tbl </w:t>
      </w:r>
      <w:r w:rsidRPr="00ED4019">
        <w:rPr>
          <w:rStyle w:val="SpecialCharTok"/>
          <w:rFonts w:ascii="Times New Roman" w:hAnsi="Times New Roman"/>
        </w:rPr>
        <w:t>%</w:t>
      </w:r>
      <w:proofErr w:type="gramStart"/>
      <w:r w:rsidRPr="00ED4019">
        <w:rPr>
          <w:rStyle w:val="SpecialCharTok"/>
          <w:rFonts w:ascii="Times New Roman" w:hAnsi="Times New Roman"/>
        </w:rPr>
        <w:t>&gt;%</w:t>
      </w:r>
      <w:proofErr w:type="gramEnd"/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  </w:t>
      </w:r>
      <w:r w:rsidRPr="00ED4019">
        <w:rPr>
          <w:rStyle w:val="FunctionTok"/>
          <w:rFonts w:ascii="Times New Roman" w:hAnsi="Times New Roman"/>
        </w:rPr>
        <w:t>modeltime_forecast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      </w:t>
      </w:r>
      <w:r w:rsidRPr="00ED4019">
        <w:rPr>
          <w:rStyle w:val="AttributeTok"/>
          <w:rFonts w:ascii="Times New Roman" w:hAnsi="Times New Roman"/>
        </w:rPr>
        <w:t>h   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'10 years'</w:t>
      </w:r>
      <w:r w:rsidRPr="00ED4019">
        <w:rPr>
          <w:rStyle w:val="NormalTok"/>
          <w:rFonts w:ascii="Times New Roman" w:hAnsi="Times New Roman"/>
        </w:rPr>
        <w:t>,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      </w:t>
      </w:r>
      <w:r w:rsidRPr="00ED4019">
        <w:rPr>
          <w:rStyle w:val="AttributeTok"/>
          <w:rFonts w:ascii="Times New Roman" w:hAnsi="Times New Roman"/>
        </w:rPr>
        <w:t>actual_data =</w:t>
      </w:r>
      <w:r w:rsidRPr="00ED4019">
        <w:rPr>
          <w:rStyle w:val="NormalTok"/>
          <w:rFonts w:ascii="Times New Roman" w:hAnsi="Times New Roman"/>
        </w:rPr>
        <w:t xml:space="preserve"> students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  ) </w:t>
      </w:r>
      <w:r w:rsidRPr="00ED4019">
        <w:rPr>
          <w:rStyle w:val="SpecialCharTok"/>
          <w:rFonts w:ascii="Times New Roman" w:hAnsi="Times New Roman"/>
        </w:rPr>
        <w:t>%&gt;%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  </w:t>
      </w:r>
      <w:r w:rsidRPr="00ED4019">
        <w:rPr>
          <w:rStyle w:val="FunctionTok"/>
          <w:rFonts w:ascii="Times New Roman" w:hAnsi="Times New Roman"/>
        </w:rPr>
        <w:t>plot_modeltime_forecast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    </w:t>
      </w:r>
      <w:r w:rsidRPr="00ED4019">
        <w:rPr>
          <w:rStyle w:val="AttributeTok"/>
          <w:rFonts w:ascii="Times New Roman" w:hAnsi="Times New Roman"/>
        </w:rPr>
        <w:t>.interactive     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ConstantTok"/>
          <w:rFonts w:ascii="Times New Roman" w:hAnsi="Times New Roman"/>
        </w:rPr>
        <w:t>FALSE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  )</w:t>
      </w:r>
    </w:p>
    <w:p w14:paraId="5A8C4F16" w14:textId="77777777" w:rsidR="00FD7B2A" w:rsidRPr="00ED4019" w:rsidRDefault="00FD7B2A">
      <w:pPr>
        <w:pStyle w:val="Figure"/>
        <w:jc w:val="both"/>
        <w:rPr>
          <w:rFonts w:ascii="Times New Roman" w:hAnsi="Times New Roman"/>
        </w:rPr>
        <w:pPrChange w:id="6540" w:author="제이펍 출판사" w:date="2021-03-14T15:57:00Z">
          <w:pPr>
            <w:pStyle w:val="Figure"/>
          </w:pPr>
        </w:pPrChange>
      </w:pPr>
      <w:r w:rsidRPr="00ED4019">
        <w:rPr>
          <w:rFonts w:ascii="Times New Roman" w:hAnsi="Times New Roman"/>
          <w:noProof/>
          <w:lang w:eastAsia="ko-KR"/>
        </w:rPr>
        <w:drawing>
          <wp:inline distT="0" distB="0" distL="0" distR="0" wp14:anchorId="28A8CD6A" wp14:editId="6EDD2409">
            <wp:extent cx="4572000" cy="3657600"/>
            <wp:effectExtent l="0" t="0" r="0" b="0"/>
            <wp:docPr id="189" name="그림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"/>
                    <pic:cNvPicPr>
                      <a:picLocks noChangeAspect="1" noChangeArrowheads="1"/>
                    </pic:cNvPicPr>
                  </pic:nvPicPr>
                  <pic:blipFill>
                    <a:blip r:embed="rId19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3C2F082" w14:textId="77777777" w:rsidR="00FD7B2A" w:rsidRPr="00ED4019" w:rsidRDefault="00FD7B2A">
      <w:pPr>
        <w:pStyle w:val="a6"/>
        <w:jc w:val="both"/>
        <w:rPr>
          <w:rFonts w:ascii="Times New Roman" w:hAnsi="Times New Roman"/>
        </w:rPr>
        <w:pPrChange w:id="6541" w:author="제이펍 출판사" w:date="2021-03-14T15:57:00Z">
          <w:pPr>
            <w:pStyle w:val="a6"/>
            <w:jc w:val="center"/>
          </w:pPr>
        </w:pPrChange>
      </w:pPr>
      <w:commentRangeStart w:id="6542"/>
      <w:r w:rsidRPr="00ED4019">
        <w:rPr>
          <w:rFonts w:ascii="Times New Roman" w:hAnsi="Times New Roman" w:hint="eastAsia"/>
        </w:rPr>
        <w:t>그림</w:t>
      </w:r>
      <w:r w:rsidRPr="00ED4019">
        <w:rPr>
          <w:rFonts w:ascii="Times New Roman" w:hAnsi="Times New Roman" w:hint="eastAsia"/>
        </w:rPr>
        <w:t xml:space="preserve"> </w:t>
      </w:r>
      <w:r w:rsidRPr="00ED4019">
        <w:rPr>
          <w:rFonts w:ascii="Times New Roman" w:hAnsi="Times New Roman"/>
        </w:rPr>
        <w:t>7-13</w:t>
      </w:r>
      <w:commentRangeEnd w:id="6542"/>
      <w:r w:rsidR="00AD30A2">
        <w:rPr>
          <w:rStyle w:val="af3"/>
          <w:i w:val="0"/>
        </w:rPr>
        <w:commentReference w:id="6542"/>
      </w:r>
    </w:p>
    <w:p w14:paraId="78918C2E" w14:textId="142B3045" w:rsidR="00FD7B2A" w:rsidRDefault="00FD7B2A">
      <w:pPr>
        <w:pStyle w:val="comment"/>
        <w:ind w:left="400"/>
        <w:jc w:val="both"/>
        <w:rPr>
          <w:lang w:eastAsia="ko-KR"/>
        </w:rPr>
        <w:pPrChange w:id="6543" w:author="제이펍 출판사" w:date="2021-03-14T15:57:00Z">
          <w:pPr>
            <w:pStyle w:val="comment"/>
            <w:ind w:left="400"/>
          </w:pPr>
        </w:pPrChange>
      </w:pPr>
      <w:del w:id="6544" w:author="제이펍 출판사" w:date="2021-03-14T20:41:00Z">
        <w:r w:rsidDel="001B4014">
          <w:rPr>
            <w:lang w:eastAsia="ko-KR"/>
          </w:rPr>
          <w:delText>코드설명</w:delText>
        </w:r>
      </w:del>
      <w:ins w:id="6545" w:author="제이펍 출판사" w:date="2021-03-14T20:41:00Z">
        <w:r w:rsidR="001B4014">
          <w:rPr>
            <w:lang w:eastAsia="ko-KR"/>
          </w:rPr>
          <w:t>코드 설명</w:t>
        </w:r>
      </w:ins>
    </w:p>
    <w:p w14:paraId="02BBC291" w14:textId="576088E1" w:rsidR="00FD7B2A" w:rsidRDefault="00FD7B2A">
      <w:pPr>
        <w:pStyle w:val="comment"/>
        <w:numPr>
          <w:ilvl w:val="0"/>
          <w:numId w:val="41"/>
        </w:numPr>
        <w:jc w:val="both"/>
        <w:rPr>
          <w:lang w:eastAsia="ko-KR"/>
        </w:rPr>
        <w:pPrChange w:id="6546" w:author="제이펍 출판사" w:date="2021-03-14T15:57:00Z">
          <w:pPr>
            <w:pStyle w:val="comment"/>
            <w:numPr>
              <w:numId w:val="41"/>
            </w:numPr>
            <w:ind w:left="760" w:hanging="360"/>
          </w:pPr>
        </w:pPrChange>
      </w:pPr>
      <w:r>
        <w:rPr>
          <w:lang w:eastAsia="ko-KR"/>
        </w:rPr>
        <w:t xml:space="preserve">전체 </w:t>
      </w:r>
      <w:del w:id="6547" w:author="제이펍 출판사" w:date="2021-03-14T20:45:00Z">
        <w:r w:rsidDel="001B4014">
          <w:rPr>
            <w:lang w:eastAsia="ko-KR"/>
          </w:rPr>
          <w:delText>데이터 셋을</w:delText>
        </w:r>
      </w:del>
      <w:ins w:id="6548" w:author="제이펍 출판사" w:date="2021-03-14T20:45:00Z">
        <w:r w:rsidR="001B4014">
          <w:rPr>
            <w:lang w:eastAsia="ko-KR"/>
          </w:rPr>
          <w:t>데이터 세트를</w:t>
        </w:r>
      </w:ins>
      <w:r>
        <w:rPr>
          <w:lang w:eastAsia="ko-KR"/>
        </w:rPr>
        <w:t xml:space="preserve"> 사용하여 ets 모델과 tbats</w:t>
      </w:r>
      <w:ins w:id="6549" w:author="user" w:date="2021-03-23T15:13:00Z">
        <w:r w:rsidR="00DA7369">
          <w:rPr>
            <w:rFonts w:hint="eastAsia"/>
            <w:lang w:eastAsia="ko-KR"/>
          </w:rPr>
          <w:t xml:space="preserve"> </w:t>
        </w:r>
      </w:ins>
      <w:r>
        <w:rPr>
          <w:lang w:eastAsia="ko-KR"/>
        </w:rPr>
        <w:t>모델을 생성</w:t>
      </w:r>
    </w:p>
    <w:p w14:paraId="7823DFE8" w14:textId="5E8E58F2" w:rsidR="00FD7B2A" w:rsidRDefault="00FD7B2A">
      <w:pPr>
        <w:pStyle w:val="comment"/>
        <w:numPr>
          <w:ilvl w:val="0"/>
          <w:numId w:val="41"/>
        </w:numPr>
        <w:jc w:val="both"/>
        <w:rPr>
          <w:lang w:eastAsia="ko-KR"/>
        </w:rPr>
        <w:pPrChange w:id="6550" w:author="제이펍 출판사" w:date="2021-03-14T15:57:00Z">
          <w:pPr>
            <w:pStyle w:val="comment"/>
            <w:numPr>
              <w:numId w:val="41"/>
            </w:numPr>
            <w:ind w:left="760" w:hanging="360"/>
          </w:pPr>
        </w:pPrChange>
      </w:pPr>
      <w:del w:id="6551" w:author="제이펍 출판사" w:date="2021-03-14T18:08:00Z">
        <w:r w:rsidDel="003F5176">
          <w:rPr>
            <w:lang w:eastAsia="ko-KR"/>
          </w:rPr>
          <w:delText>두개</w:delText>
        </w:r>
      </w:del>
      <w:ins w:id="6552" w:author="제이펍 출판사" w:date="2021-03-14T18:08:00Z">
        <w:r w:rsidR="003F5176">
          <w:rPr>
            <w:lang w:eastAsia="ko-KR"/>
          </w:rPr>
          <w:t>두 개</w:t>
        </w:r>
      </w:ins>
      <w:r>
        <w:rPr>
          <w:lang w:eastAsia="ko-KR"/>
        </w:rPr>
        <w:t>의 모델을 사용하여 모델 테이들을 생성</w:t>
      </w:r>
    </w:p>
    <w:p w14:paraId="1351C012" w14:textId="3E11F103" w:rsidR="00FD7B2A" w:rsidRDefault="00FD7B2A">
      <w:pPr>
        <w:pStyle w:val="comment"/>
        <w:numPr>
          <w:ilvl w:val="0"/>
          <w:numId w:val="41"/>
        </w:numPr>
        <w:jc w:val="both"/>
        <w:rPr>
          <w:lang w:eastAsia="ko-KR"/>
        </w:rPr>
        <w:pPrChange w:id="6553" w:author="제이펍 출판사" w:date="2021-03-14T15:57:00Z">
          <w:pPr>
            <w:pStyle w:val="comment"/>
            <w:numPr>
              <w:numId w:val="41"/>
            </w:numPr>
            <w:ind w:left="760" w:hanging="360"/>
          </w:pPr>
        </w:pPrChange>
      </w:pPr>
      <w:r>
        <w:rPr>
          <w:lang w:eastAsia="ko-KR"/>
        </w:rPr>
        <w:t xml:space="preserve"> 데이터로 생성한 모델 테이블을 modeltime_forecast()에 %&gt;%로 전달하여 예측치 산출. 단 이번에는 테스트</w:t>
      </w:r>
      <w:ins w:id="6554" w:author="user" w:date="2021-03-23T15:13:00Z">
        <w:r w:rsidR="00DA7369">
          <w:rPr>
            <w:rFonts w:hint="eastAsia"/>
            <w:lang w:eastAsia="ko-KR"/>
          </w:rPr>
          <w:t xml:space="preserve"> 세트가</w:t>
        </w:r>
      </w:ins>
      <w:del w:id="6555" w:author="user" w:date="2021-03-23T15:13:00Z">
        <w:r w:rsidDel="00DA7369">
          <w:rPr>
            <w:lang w:eastAsia="ko-KR"/>
          </w:rPr>
          <w:delText>셋이</w:delText>
        </w:r>
      </w:del>
      <w:r>
        <w:rPr>
          <w:lang w:eastAsia="ko-KR"/>
        </w:rPr>
        <w:t xml:space="preserve"> 없기 때문에 예측 기간을 지정(h = ‘10 years’)하고 원본 데이터와 같이 예측 데이터를 생성</w:t>
      </w:r>
    </w:p>
    <w:p w14:paraId="4242359A" w14:textId="5157D6EE" w:rsidR="00FD7B2A" w:rsidRDefault="00FD7B2A">
      <w:pPr>
        <w:pStyle w:val="comment"/>
        <w:numPr>
          <w:ilvl w:val="0"/>
          <w:numId w:val="41"/>
        </w:numPr>
        <w:jc w:val="both"/>
        <w:pPrChange w:id="6556" w:author="제이펍 출판사" w:date="2021-03-14T15:57:00Z">
          <w:pPr>
            <w:pStyle w:val="comment"/>
            <w:numPr>
              <w:numId w:val="41"/>
            </w:numPr>
            <w:ind w:left="760" w:hanging="360"/>
          </w:pPr>
        </w:pPrChange>
      </w:pPr>
      <w:r>
        <w:t>ot_modeltime_forecast()를 사용하여 두 모델의 10년</w:t>
      </w:r>
      <w:ins w:id="6557" w:author="user" w:date="2021-03-23T15:13:00Z">
        <w:r w:rsidR="00DA7369">
          <w:rPr>
            <w:rFonts w:hint="eastAsia"/>
            <w:lang w:eastAsia="ko-KR"/>
          </w:rPr>
          <w:t xml:space="preserve"> </w:t>
        </w:r>
      </w:ins>
      <w:r>
        <w:t>치 예측 데이터 plot을 생성</w:t>
      </w:r>
    </w:p>
    <w:p w14:paraId="010F1E3B" w14:textId="1344D31E" w:rsidR="00FD7B2A" w:rsidRDefault="00DA7369">
      <w:pPr>
        <w:pStyle w:val="2"/>
        <w:numPr>
          <w:ilvl w:val="0"/>
          <w:numId w:val="0"/>
        </w:numPr>
        <w:ind w:left="851"/>
        <w:jc w:val="both"/>
        <w:pPrChange w:id="6558" w:author="user" w:date="2021-03-23T15:13:00Z">
          <w:pPr>
            <w:pStyle w:val="2"/>
          </w:pPr>
        </w:pPrChange>
      </w:pPr>
      <w:bookmarkStart w:id="6559" w:name="미래-취업자수-예측-1"/>
      <w:bookmarkEnd w:id="6342"/>
      <w:ins w:id="6560" w:author="user" w:date="2021-03-23T15:13:00Z">
        <w:r>
          <w:rPr>
            <w:rFonts w:hint="eastAsia"/>
            <w:lang w:eastAsia="ko-KR"/>
          </w:rPr>
          <w:t xml:space="preserve">7.3.2 </w:t>
        </w:r>
      </w:ins>
      <w:r w:rsidR="00FD7B2A">
        <w:t>미래 취업자수 예측</w:t>
      </w:r>
    </w:p>
    <w:p w14:paraId="3C076346" w14:textId="5D5A553E" w:rsidR="00FD7B2A" w:rsidRPr="00ED4019" w:rsidDel="00DA7369" w:rsidRDefault="00FD7B2A">
      <w:pPr>
        <w:jc w:val="both"/>
        <w:rPr>
          <w:del w:id="6561" w:author="user" w:date="2021-03-23T15:14:00Z"/>
          <w:rFonts w:ascii="Times New Roman" w:hAnsi="Times New Roman"/>
          <w:lang w:eastAsia="ko-KR"/>
        </w:rPr>
        <w:pPrChange w:id="6562" w:author="제이펍 출판사" w:date="2021-03-14T15:57:00Z">
          <w:pPr/>
        </w:pPrChange>
      </w:pPr>
      <w:r w:rsidRPr="00ED4019">
        <w:rPr>
          <w:rFonts w:ascii="Times New Roman" w:hAnsi="Times New Roman"/>
          <w:lang w:eastAsia="ko-KR"/>
        </w:rPr>
        <w:lastRenderedPageBreak/>
        <w:t>이번에는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전체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취업자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수를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사용하여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미래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취업자수를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예측</w:t>
      </w:r>
      <w:del w:id="6563" w:author="제이펍 출판사" w:date="2021-03-14T20:28:00Z">
        <w:r w:rsidRPr="00ED4019" w:rsidDel="00F13479">
          <w:rPr>
            <w:rFonts w:ascii="Times New Roman" w:hAnsi="Times New Roman"/>
            <w:lang w:eastAsia="ko-KR"/>
          </w:rPr>
          <w:delText>해본</w:delText>
        </w:r>
      </w:del>
      <w:ins w:id="6564" w:author="제이펍 출판사" w:date="2021-03-14T20:28:00Z">
        <w:r w:rsidR="00F13479">
          <w:rPr>
            <w:rFonts w:ascii="Times New Roman" w:hAnsi="Times New Roman"/>
            <w:lang w:eastAsia="ko-KR"/>
          </w:rPr>
          <w:t>해</w:t>
        </w:r>
        <w:r w:rsidR="00F13479">
          <w:rPr>
            <w:rFonts w:ascii="Times New Roman" w:hAnsi="Times New Roman"/>
            <w:lang w:eastAsia="ko-KR"/>
          </w:rPr>
          <w:t xml:space="preserve"> </w:t>
        </w:r>
        <w:r w:rsidR="00F13479">
          <w:rPr>
            <w:rFonts w:ascii="Times New Roman" w:hAnsi="Times New Roman"/>
            <w:lang w:eastAsia="ko-KR"/>
          </w:rPr>
          <w:t>본</w:t>
        </w:r>
      </w:ins>
      <w:r w:rsidRPr="00ED4019">
        <w:rPr>
          <w:rFonts w:ascii="Times New Roman" w:hAnsi="Times New Roman"/>
          <w:lang w:eastAsia="ko-KR"/>
        </w:rPr>
        <w:t>다</w:t>
      </w:r>
      <w:r w:rsidRPr="00ED4019">
        <w:rPr>
          <w:rFonts w:ascii="Times New Roman" w:hAnsi="Times New Roman"/>
          <w:lang w:eastAsia="ko-KR"/>
        </w:rPr>
        <w:t xml:space="preserve">. </w:t>
      </w:r>
      <w:r w:rsidRPr="00ED4019">
        <w:rPr>
          <w:rFonts w:ascii="Times New Roman" w:hAnsi="Times New Roman"/>
          <w:lang w:eastAsia="ko-KR"/>
        </w:rPr>
        <w:t>방법은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학생수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예측과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거의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동일하다</w:t>
      </w:r>
      <w:r w:rsidRPr="00ED4019">
        <w:rPr>
          <w:rFonts w:ascii="Times New Roman" w:hAnsi="Times New Roman"/>
          <w:lang w:eastAsia="ko-KR"/>
        </w:rPr>
        <w:t>.</w:t>
      </w:r>
      <w:ins w:id="6565" w:author="user" w:date="2021-03-23T15:14:00Z">
        <w:r w:rsidR="00DA7369">
          <w:rPr>
            <w:rFonts w:ascii="Times New Roman" w:hAnsi="Times New Roman" w:hint="eastAsia"/>
            <w:lang w:eastAsia="ko-KR"/>
          </w:rPr>
          <w:t xml:space="preserve"> </w:t>
        </w:r>
      </w:ins>
    </w:p>
    <w:p w14:paraId="027843DC" w14:textId="732EBBA2" w:rsidR="00FD7B2A" w:rsidRPr="00ED4019" w:rsidRDefault="00FD7B2A">
      <w:pPr>
        <w:jc w:val="both"/>
        <w:rPr>
          <w:rFonts w:ascii="Times New Roman" w:hAnsi="Times New Roman"/>
          <w:lang w:eastAsia="ko-KR"/>
        </w:rPr>
        <w:pPrChange w:id="6566" w:author="user" w:date="2021-03-23T15:14:00Z">
          <w:pPr>
            <w:pStyle w:val="a0"/>
          </w:pPr>
        </w:pPrChange>
      </w:pPr>
      <w:r w:rsidRPr="00ED4019">
        <w:rPr>
          <w:rFonts w:ascii="Times New Roman" w:hAnsi="Times New Roman"/>
          <w:lang w:eastAsia="ko-KR"/>
        </w:rPr>
        <w:t>먼저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트레이닝</w:t>
      </w:r>
      <w:r w:rsidRPr="00ED4019">
        <w:rPr>
          <w:rFonts w:ascii="Times New Roman" w:hAnsi="Times New Roman"/>
          <w:lang w:eastAsia="ko-KR"/>
        </w:rPr>
        <w:t xml:space="preserve"> </w:t>
      </w:r>
      <w:ins w:id="6567" w:author="user" w:date="2021-03-23T15:14:00Z">
        <w:r w:rsidR="00DA7369">
          <w:rPr>
            <w:rFonts w:ascii="Times New Roman" w:hAnsi="Times New Roman" w:hint="eastAsia"/>
            <w:lang w:eastAsia="ko-KR"/>
          </w:rPr>
          <w:t>세트와</w:t>
        </w:r>
      </w:ins>
      <w:del w:id="6568" w:author="user" w:date="2021-03-23T15:14:00Z">
        <w:r w:rsidRPr="00ED4019" w:rsidDel="00DA7369">
          <w:rPr>
            <w:rFonts w:ascii="Times New Roman" w:hAnsi="Times New Roman"/>
            <w:lang w:eastAsia="ko-KR"/>
          </w:rPr>
          <w:delText>셋과</w:delText>
        </w:r>
      </w:del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테스트</w:t>
      </w:r>
      <w:r w:rsidRPr="00ED4019">
        <w:rPr>
          <w:rFonts w:ascii="Times New Roman" w:hAnsi="Times New Roman"/>
          <w:lang w:eastAsia="ko-KR"/>
        </w:rPr>
        <w:t xml:space="preserve"> </w:t>
      </w:r>
      <w:ins w:id="6569" w:author="user" w:date="2021-03-23T15:14:00Z">
        <w:r w:rsidR="00DA7369">
          <w:rPr>
            <w:rFonts w:ascii="Times New Roman" w:hAnsi="Times New Roman" w:hint="eastAsia"/>
            <w:lang w:eastAsia="ko-KR"/>
          </w:rPr>
          <w:t>세트를</w:t>
        </w:r>
      </w:ins>
      <w:del w:id="6570" w:author="user" w:date="2021-03-23T15:14:00Z">
        <w:r w:rsidRPr="00ED4019" w:rsidDel="00DA7369">
          <w:rPr>
            <w:rFonts w:ascii="Times New Roman" w:hAnsi="Times New Roman"/>
            <w:lang w:eastAsia="ko-KR"/>
          </w:rPr>
          <w:delText>셋을</w:delText>
        </w:r>
      </w:del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분리한다</w:t>
      </w:r>
      <w:r w:rsidRPr="00ED4019">
        <w:rPr>
          <w:rFonts w:ascii="Times New Roman" w:hAnsi="Times New Roman"/>
          <w:lang w:eastAsia="ko-KR"/>
        </w:rPr>
        <w:t>.</w:t>
      </w:r>
    </w:p>
    <w:p w14:paraId="5ACFFC2D" w14:textId="77777777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6571" w:author="제이펍 출판사" w:date="2021-03-14T15:57:00Z">
          <w:pPr>
            <w:pStyle w:val="SourceCode"/>
          </w:pPr>
        </w:pPrChange>
      </w:pPr>
      <w:r w:rsidRPr="00ED4019">
        <w:rPr>
          <w:rStyle w:val="NormalTok"/>
          <w:rFonts w:ascii="Times New Roman" w:hAnsi="Times New Roman"/>
        </w:rPr>
        <w:t xml:space="preserve">splits.employees </w:t>
      </w:r>
      <w:r w:rsidRPr="00ED4019">
        <w:rPr>
          <w:rStyle w:val="OtherTok"/>
          <w:rFonts w:ascii="Times New Roman" w:hAnsi="Times New Roman"/>
        </w:rPr>
        <w:t>&lt;-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unctionTok"/>
          <w:rFonts w:ascii="Times New Roman" w:hAnsi="Times New Roman"/>
        </w:rPr>
        <w:t>initial_time_</w:t>
      </w:r>
      <w:proofErr w:type="gramStart"/>
      <w:r w:rsidRPr="00ED4019">
        <w:rPr>
          <w:rStyle w:val="FunctionTok"/>
          <w:rFonts w:ascii="Times New Roman" w:hAnsi="Times New Roman"/>
        </w:rPr>
        <w:t>split</w:t>
      </w:r>
      <w:r w:rsidRPr="00ED4019">
        <w:rPr>
          <w:rStyle w:val="NormalTok"/>
          <w:rFonts w:ascii="Times New Roman" w:hAnsi="Times New Roman"/>
        </w:rPr>
        <w:t>(</w:t>
      </w:r>
      <w:proofErr w:type="gramEnd"/>
      <w:r w:rsidRPr="00ED4019">
        <w:rPr>
          <w:rStyle w:val="NormalTok"/>
          <w:rFonts w:ascii="Times New Roman" w:hAnsi="Times New Roman"/>
        </w:rPr>
        <w:t xml:space="preserve">employees, </w:t>
      </w:r>
      <w:r w:rsidRPr="00ED4019">
        <w:rPr>
          <w:rStyle w:val="AttributeTok"/>
          <w:rFonts w:ascii="Times New Roman" w:hAnsi="Times New Roman"/>
        </w:rPr>
        <w:t>prop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loatTok"/>
          <w:rFonts w:ascii="Times New Roman" w:hAnsi="Times New Roman"/>
        </w:rPr>
        <w:t>0.9</w:t>
      </w:r>
      <w:r w:rsidRPr="00ED4019">
        <w:rPr>
          <w:rStyle w:val="NormalTok"/>
          <w:rFonts w:ascii="Times New Roman" w:hAnsi="Times New Roman"/>
        </w:rPr>
        <w:t>)</w:t>
      </w:r>
    </w:p>
    <w:p w14:paraId="780A3F76" w14:textId="53A58F41" w:rsidR="00FD7B2A" w:rsidRPr="00ED4019" w:rsidRDefault="00FD7B2A">
      <w:pPr>
        <w:jc w:val="both"/>
        <w:rPr>
          <w:rFonts w:ascii="Times New Roman" w:hAnsi="Times New Roman"/>
          <w:lang w:eastAsia="ko-KR"/>
        </w:rPr>
        <w:pPrChange w:id="6572" w:author="제이펍 출판사" w:date="2021-03-14T15:57:00Z">
          <w:pPr/>
        </w:pPrChange>
      </w:pPr>
      <w:del w:id="6573" w:author="제이펍 출판사" w:date="2021-03-14T20:43:00Z">
        <w:r w:rsidRPr="00ED4019" w:rsidDel="001B4014">
          <w:rPr>
            <w:rFonts w:ascii="Times New Roman" w:hAnsi="Times New Roman"/>
            <w:lang w:eastAsia="ko-KR"/>
          </w:rPr>
          <w:delText>첫번</w:delText>
        </w:r>
      </w:del>
      <w:ins w:id="6574" w:author="제이펍 출판사" w:date="2021-03-14T20:43:00Z">
        <w:r w:rsidR="001B4014">
          <w:rPr>
            <w:rFonts w:ascii="Times New Roman" w:hAnsi="Times New Roman"/>
            <w:lang w:eastAsia="ko-KR"/>
          </w:rPr>
          <w:t>첫</w:t>
        </w:r>
        <w:r w:rsidR="001B4014">
          <w:rPr>
            <w:rFonts w:ascii="Times New Roman" w:hAnsi="Times New Roman"/>
            <w:lang w:eastAsia="ko-KR"/>
          </w:rPr>
          <w:t xml:space="preserve"> </w:t>
        </w:r>
        <w:r w:rsidR="001B4014">
          <w:rPr>
            <w:rFonts w:ascii="Times New Roman" w:hAnsi="Times New Roman"/>
            <w:lang w:eastAsia="ko-KR"/>
          </w:rPr>
          <w:t>번</w:t>
        </w:r>
      </w:ins>
      <w:r w:rsidRPr="00ED4019">
        <w:rPr>
          <w:rFonts w:ascii="Times New Roman" w:hAnsi="Times New Roman"/>
          <w:lang w:eastAsia="ko-KR"/>
        </w:rPr>
        <w:t>째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모델은</w:t>
      </w:r>
      <w:r w:rsidRPr="00ED4019">
        <w:rPr>
          <w:rFonts w:ascii="Times New Roman" w:hAnsi="Times New Roman"/>
          <w:lang w:eastAsia="ko-KR"/>
        </w:rPr>
        <w:t xml:space="preserve"> ARIMA </w:t>
      </w:r>
      <w:r w:rsidRPr="00ED4019">
        <w:rPr>
          <w:rFonts w:ascii="Times New Roman" w:hAnsi="Times New Roman"/>
          <w:lang w:eastAsia="ko-KR"/>
        </w:rPr>
        <w:t>모델로</w:t>
      </w:r>
      <w:r w:rsidRPr="00ED4019">
        <w:rPr>
          <w:rFonts w:ascii="Times New Roman" w:hAnsi="Times New Roman"/>
          <w:lang w:eastAsia="ko-KR"/>
        </w:rPr>
        <w:t xml:space="preserve"> auto_arima</w:t>
      </w:r>
      <w:ins w:id="6575" w:author="user" w:date="2021-03-23T15:14:00Z">
        <w:r w:rsidR="005417AF">
          <w:rPr>
            <w:rFonts w:ascii="Times New Roman" w:hAnsi="Times New Roman" w:hint="eastAsia"/>
            <w:lang w:eastAsia="ko-KR"/>
          </w:rPr>
          <w:t xml:space="preserve"> </w:t>
        </w:r>
      </w:ins>
      <w:r w:rsidRPr="00ED4019">
        <w:rPr>
          <w:rFonts w:ascii="Times New Roman" w:hAnsi="Times New Roman"/>
          <w:lang w:eastAsia="ko-KR"/>
        </w:rPr>
        <w:t>엔진을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설정하고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트레이닝</w:t>
      </w:r>
      <w:r w:rsidRPr="00ED4019">
        <w:rPr>
          <w:rFonts w:ascii="Times New Roman" w:hAnsi="Times New Roman"/>
          <w:lang w:eastAsia="ko-KR"/>
        </w:rPr>
        <w:t xml:space="preserve"> </w:t>
      </w:r>
      <w:del w:id="6576" w:author="제이펍 출판사" w:date="2021-03-14T20:45:00Z">
        <w:r w:rsidRPr="00ED4019" w:rsidDel="001B4014">
          <w:rPr>
            <w:rFonts w:ascii="Times New Roman" w:hAnsi="Times New Roman"/>
            <w:lang w:eastAsia="ko-KR"/>
          </w:rPr>
          <w:delText>데이터</w:delText>
        </w:r>
        <w:r w:rsidRPr="00ED4019" w:rsidDel="001B4014">
          <w:rPr>
            <w:rFonts w:ascii="Times New Roman" w:hAnsi="Times New Roman"/>
            <w:lang w:eastAsia="ko-KR"/>
          </w:rPr>
          <w:delText xml:space="preserve"> </w:delText>
        </w:r>
        <w:r w:rsidRPr="00ED4019" w:rsidDel="001B4014">
          <w:rPr>
            <w:rFonts w:ascii="Times New Roman" w:hAnsi="Times New Roman"/>
            <w:lang w:eastAsia="ko-KR"/>
          </w:rPr>
          <w:delText>셋을</w:delText>
        </w:r>
      </w:del>
      <w:ins w:id="6577" w:author="제이펍 출판사" w:date="2021-03-14T20:45:00Z">
        <w:r w:rsidR="001B4014">
          <w:rPr>
            <w:rFonts w:ascii="Times New Roman" w:hAnsi="Times New Roman"/>
            <w:lang w:eastAsia="ko-KR"/>
          </w:rPr>
          <w:t>데이터</w:t>
        </w:r>
        <w:r w:rsidR="001B4014">
          <w:rPr>
            <w:rFonts w:ascii="Times New Roman" w:hAnsi="Times New Roman"/>
            <w:lang w:eastAsia="ko-KR"/>
          </w:rPr>
          <w:t xml:space="preserve"> </w:t>
        </w:r>
        <w:r w:rsidR="001B4014">
          <w:rPr>
            <w:rFonts w:ascii="Times New Roman" w:hAnsi="Times New Roman"/>
            <w:lang w:eastAsia="ko-KR"/>
          </w:rPr>
          <w:t>세트를</w:t>
        </w:r>
      </w:ins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사용하여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모델을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피팅한다</w:t>
      </w:r>
      <w:r w:rsidRPr="00ED4019">
        <w:rPr>
          <w:rFonts w:ascii="Times New Roman" w:hAnsi="Times New Roman"/>
          <w:lang w:eastAsia="ko-KR"/>
        </w:rPr>
        <w:t xml:space="preserve">. </w:t>
      </w:r>
      <w:r w:rsidRPr="00ED4019">
        <w:rPr>
          <w:rFonts w:ascii="Times New Roman" w:hAnsi="Times New Roman"/>
          <w:lang w:eastAsia="ko-KR"/>
        </w:rPr>
        <w:t>종속변수는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전체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취업자수</w:t>
      </w:r>
      <w:r w:rsidRPr="00ED4019">
        <w:rPr>
          <w:rFonts w:ascii="Times New Roman" w:hAnsi="Times New Roman"/>
          <w:lang w:eastAsia="ko-KR"/>
        </w:rPr>
        <w:t>(total)</w:t>
      </w:r>
      <w:r w:rsidRPr="00ED4019">
        <w:rPr>
          <w:rFonts w:ascii="Times New Roman" w:hAnsi="Times New Roman"/>
          <w:lang w:eastAsia="ko-KR"/>
        </w:rPr>
        <w:t>이며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독립변수는</w:t>
      </w:r>
      <w:r w:rsidRPr="00ED4019">
        <w:rPr>
          <w:rFonts w:ascii="Times New Roman" w:hAnsi="Times New Roman"/>
          <w:lang w:eastAsia="ko-KR"/>
        </w:rPr>
        <w:t xml:space="preserve"> time(</w:t>
      </w:r>
      <w:r w:rsidRPr="00ED4019">
        <w:rPr>
          <w:rFonts w:ascii="Times New Roman" w:hAnsi="Times New Roman"/>
          <w:lang w:eastAsia="ko-KR"/>
        </w:rPr>
        <w:t>시간</w:t>
      </w:r>
      <w:r w:rsidRPr="00ED4019">
        <w:rPr>
          <w:rFonts w:ascii="Times New Roman" w:hAnsi="Times New Roman"/>
          <w:lang w:eastAsia="ko-KR"/>
        </w:rPr>
        <w:t>)</w:t>
      </w:r>
      <w:r w:rsidRPr="00ED4019">
        <w:rPr>
          <w:rFonts w:ascii="Times New Roman" w:hAnsi="Times New Roman"/>
          <w:lang w:eastAsia="ko-KR"/>
        </w:rPr>
        <w:t>으로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식을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설정하였다</w:t>
      </w:r>
      <w:r w:rsidRPr="00ED4019">
        <w:rPr>
          <w:rFonts w:ascii="Times New Roman" w:hAnsi="Times New Roman"/>
          <w:lang w:eastAsia="ko-KR"/>
        </w:rPr>
        <w:t>.</w:t>
      </w:r>
    </w:p>
    <w:p w14:paraId="3C317F0A" w14:textId="77777777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6578" w:author="제이펍 출판사" w:date="2021-03-14T15:57:00Z">
          <w:pPr>
            <w:pStyle w:val="SourceCode"/>
          </w:pPr>
        </w:pPrChange>
      </w:pPr>
      <w:r w:rsidRPr="00ED4019">
        <w:rPr>
          <w:rStyle w:val="NormalTok"/>
          <w:rFonts w:ascii="Times New Roman" w:hAnsi="Times New Roman"/>
        </w:rPr>
        <w:t xml:space="preserve">model_fit_arima </w:t>
      </w:r>
      <w:r w:rsidRPr="00ED4019">
        <w:rPr>
          <w:rStyle w:val="OtherTok"/>
          <w:rFonts w:ascii="Times New Roman" w:hAnsi="Times New Roman"/>
        </w:rPr>
        <w:t>&lt;-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unctionTok"/>
          <w:rFonts w:ascii="Times New Roman" w:hAnsi="Times New Roman"/>
        </w:rPr>
        <w:t>arima_</w:t>
      </w:r>
      <w:proofErr w:type="gramStart"/>
      <w:r w:rsidRPr="00ED4019">
        <w:rPr>
          <w:rStyle w:val="FunctionTok"/>
          <w:rFonts w:ascii="Times New Roman" w:hAnsi="Times New Roman"/>
        </w:rPr>
        <w:t>reg</w:t>
      </w:r>
      <w:r w:rsidRPr="00ED4019">
        <w:rPr>
          <w:rStyle w:val="NormalTok"/>
          <w:rFonts w:ascii="Times New Roman" w:hAnsi="Times New Roman"/>
        </w:rPr>
        <w:t>(</w:t>
      </w:r>
      <w:proofErr w:type="gramEnd"/>
      <w:r w:rsidRPr="00ED4019">
        <w:rPr>
          <w:rStyle w:val="NormalTok"/>
          <w:rFonts w:ascii="Times New Roman" w:hAnsi="Times New Roman"/>
        </w:rPr>
        <w:t xml:space="preserve">) </w:t>
      </w:r>
      <w:r w:rsidRPr="00ED4019">
        <w:rPr>
          <w:rStyle w:val="SpecialCharTok"/>
          <w:rFonts w:ascii="Times New Roman" w:hAnsi="Times New Roman"/>
        </w:rPr>
        <w:t>%&gt;%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  </w:t>
      </w:r>
      <w:r w:rsidRPr="00ED4019">
        <w:rPr>
          <w:rStyle w:val="FunctionTok"/>
          <w:rFonts w:ascii="Times New Roman" w:hAnsi="Times New Roman"/>
        </w:rPr>
        <w:t>set_engine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AttributeTok"/>
          <w:rFonts w:ascii="Times New Roman" w:hAnsi="Times New Roman"/>
        </w:rPr>
        <w:t>engine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"auto_arima"</w:t>
      </w:r>
      <w:r w:rsidRPr="00ED4019">
        <w:rPr>
          <w:rStyle w:val="NormalTok"/>
          <w:rFonts w:ascii="Times New Roman" w:hAnsi="Times New Roman"/>
        </w:rPr>
        <w:t xml:space="preserve">) </w:t>
      </w:r>
      <w:r w:rsidRPr="00ED4019">
        <w:rPr>
          <w:rStyle w:val="SpecialCharTok"/>
          <w:rFonts w:ascii="Times New Roman" w:hAnsi="Times New Roman"/>
        </w:rPr>
        <w:t>%&gt;%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  </w:t>
      </w:r>
      <w:r w:rsidRPr="00ED4019">
        <w:rPr>
          <w:rStyle w:val="FunctionTok"/>
          <w:rFonts w:ascii="Times New Roman" w:hAnsi="Times New Roman"/>
        </w:rPr>
        <w:t>fit</w:t>
      </w:r>
      <w:r w:rsidRPr="00ED4019">
        <w:rPr>
          <w:rStyle w:val="NormalTok"/>
          <w:rFonts w:ascii="Times New Roman" w:hAnsi="Times New Roman"/>
        </w:rPr>
        <w:t xml:space="preserve">(total </w:t>
      </w:r>
      <w:r w:rsidRPr="00ED4019">
        <w:rPr>
          <w:rStyle w:val="SpecialCharTok"/>
          <w:rFonts w:ascii="Times New Roman" w:hAnsi="Times New Roman"/>
        </w:rPr>
        <w:t>~</w:t>
      </w:r>
      <w:r w:rsidRPr="00ED4019">
        <w:rPr>
          <w:rStyle w:val="NormalTok"/>
          <w:rFonts w:ascii="Times New Roman" w:hAnsi="Times New Roman"/>
        </w:rPr>
        <w:t xml:space="preserve"> time, </w:t>
      </w:r>
      <w:r w:rsidRPr="00ED4019">
        <w:rPr>
          <w:rStyle w:val="AttributeTok"/>
          <w:rFonts w:ascii="Times New Roman" w:hAnsi="Times New Roman"/>
        </w:rPr>
        <w:t>data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unctionTok"/>
          <w:rFonts w:ascii="Times New Roman" w:hAnsi="Times New Roman"/>
        </w:rPr>
        <w:t>training</w:t>
      </w:r>
      <w:r w:rsidRPr="00ED4019">
        <w:rPr>
          <w:rStyle w:val="NormalTok"/>
          <w:rFonts w:ascii="Times New Roman" w:hAnsi="Times New Roman"/>
        </w:rPr>
        <w:t>(splits.employees))</w:t>
      </w:r>
    </w:p>
    <w:p w14:paraId="51E36F22" w14:textId="11759E89" w:rsidR="00FD7B2A" w:rsidRPr="00ED4019" w:rsidRDefault="00FD7B2A">
      <w:pPr>
        <w:jc w:val="both"/>
        <w:rPr>
          <w:rFonts w:ascii="Times New Roman" w:hAnsi="Times New Roman"/>
          <w:lang w:eastAsia="ko-KR"/>
        </w:rPr>
        <w:pPrChange w:id="6579" w:author="제이펍 출판사" w:date="2021-03-14T15:57:00Z">
          <w:pPr/>
        </w:pPrChange>
      </w:pPr>
      <w:del w:id="6580" w:author="제이펍 출판사" w:date="2021-03-14T20:43:00Z">
        <w:r w:rsidRPr="00ED4019" w:rsidDel="001B4014">
          <w:rPr>
            <w:rFonts w:ascii="Times New Roman" w:hAnsi="Times New Roman"/>
            <w:lang w:eastAsia="ko-KR"/>
          </w:rPr>
          <w:delText>두번</w:delText>
        </w:r>
      </w:del>
      <w:ins w:id="6581" w:author="제이펍 출판사" w:date="2021-03-14T20:43:00Z">
        <w:r w:rsidR="001B4014">
          <w:rPr>
            <w:rFonts w:ascii="Times New Roman" w:hAnsi="Times New Roman"/>
            <w:lang w:eastAsia="ko-KR"/>
          </w:rPr>
          <w:t>두</w:t>
        </w:r>
        <w:r w:rsidR="001B4014">
          <w:rPr>
            <w:rFonts w:ascii="Times New Roman" w:hAnsi="Times New Roman"/>
            <w:lang w:eastAsia="ko-KR"/>
          </w:rPr>
          <w:t xml:space="preserve"> </w:t>
        </w:r>
        <w:r w:rsidR="001B4014">
          <w:rPr>
            <w:rFonts w:ascii="Times New Roman" w:hAnsi="Times New Roman"/>
            <w:lang w:eastAsia="ko-KR"/>
          </w:rPr>
          <w:t>번</w:t>
        </w:r>
      </w:ins>
      <w:r w:rsidRPr="00ED4019">
        <w:rPr>
          <w:rFonts w:ascii="Times New Roman" w:hAnsi="Times New Roman"/>
          <w:lang w:eastAsia="ko-KR"/>
        </w:rPr>
        <w:t>째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모델은</w:t>
      </w:r>
      <w:r w:rsidRPr="00ED4019">
        <w:rPr>
          <w:rFonts w:ascii="Times New Roman" w:hAnsi="Times New Roman"/>
          <w:lang w:eastAsia="ko-KR"/>
        </w:rPr>
        <w:t xml:space="preserve"> ets</w:t>
      </w:r>
      <w:ins w:id="6582" w:author="user" w:date="2021-03-23T15:14:00Z">
        <w:r w:rsidR="005417AF">
          <w:rPr>
            <w:rFonts w:ascii="Times New Roman" w:hAnsi="Times New Roman" w:hint="eastAsia"/>
            <w:lang w:eastAsia="ko-KR"/>
          </w:rPr>
          <w:t xml:space="preserve"> </w:t>
        </w:r>
      </w:ins>
      <w:r w:rsidRPr="00ED4019">
        <w:rPr>
          <w:rFonts w:ascii="Times New Roman" w:hAnsi="Times New Roman"/>
          <w:lang w:eastAsia="ko-KR"/>
        </w:rPr>
        <w:t>모델을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생성하였다</w:t>
      </w:r>
      <w:r w:rsidRPr="00ED4019">
        <w:rPr>
          <w:rFonts w:ascii="Times New Roman" w:hAnsi="Times New Roman"/>
          <w:lang w:eastAsia="ko-KR"/>
        </w:rPr>
        <w:t>.</w:t>
      </w:r>
    </w:p>
    <w:p w14:paraId="1D2B56A7" w14:textId="77777777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6583" w:author="제이펍 출판사" w:date="2021-03-14T15:57:00Z">
          <w:pPr>
            <w:pStyle w:val="SourceCode"/>
          </w:pPr>
        </w:pPrChange>
      </w:pPr>
      <w:r w:rsidRPr="00ED4019">
        <w:rPr>
          <w:rStyle w:val="NormalTok"/>
          <w:rFonts w:ascii="Times New Roman" w:hAnsi="Times New Roman"/>
        </w:rPr>
        <w:t xml:space="preserve">model_fit_ets </w:t>
      </w:r>
      <w:r w:rsidRPr="00ED4019">
        <w:rPr>
          <w:rStyle w:val="OtherTok"/>
          <w:rFonts w:ascii="Times New Roman" w:hAnsi="Times New Roman"/>
        </w:rPr>
        <w:t>&lt;-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unctionTok"/>
          <w:rFonts w:ascii="Times New Roman" w:hAnsi="Times New Roman"/>
        </w:rPr>
        <w:t>exp_</w:t>
      </w:r>
      <w:proofErr w:type="gramStart"/>
      <w:r w:rsidRPr="00ED4019">
        <w:rPr>
          <w:rStyle w:val="FunctionTok"/>
          <w:rFonts w:ascii="Times New Roman" w:hAnsi="Times New Roman"/>
        </w:rPr>
        <w:t>smoothing</w:t>
      </w:r>
      <w:r w:rsidRPr="00ED4019">
        <w:rPr>
          <w:rStyle w:val="NormalTok"/>
          <w:rFonts w:ascii="Times New Roman" w:hAnsi="Times New Roman"/>
        </w:rPr>
        <w:t>(</w:t>
      </w:r>
      <w:proofErr w:type="gramEnd"/>
      <w:r w:rsidRPr="00ED4019">
        <w:rPr>
          <w:rStyle w:val="NormalTok"/>
          <w:rFonts w:ascii="Times New Roman" w:hAnsi="Times New Roman"/>
        </w:rPr>
        <w:t xml:space="preserve">) </w:t>
      </w:r>
      <w:r w:rsidRPr="00ED4019">
        <w:rPr>
          <w:rStyle w:val="SpecialCharTok"/>
          <w:rFonts w:ascii="Times New Roman" w:hAnsi="Times New Roman"/>
        </w:rPr>
        <w:t>%&gt;%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  </w:t>
      </w:r>
      <w:r w:rsidRPr="00ED4019">
        <w:rPr>
          <w:rStyle w:val="FunctionTok"/>
          <w:rFonts w:ascii="Times New Roman" w:hAnsi="Times New Roman"/>
        </w:rPr>
        <w:t>set_engine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AttributeTok"/>
          <w:rFonts w:ascii="Times New Roman" w:hAnsi="Times New Roman"/>
        </w:rPr>
        <w:t>engine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"ets"</w:t>
      </w:r>
      <w:r w:rsidRPr="00ED4019">
        <w:rPr>
          <w:rStyle w:val="NormalTok"/>
          <w:rFonts w:ascii="Times New Roman" w:hAnsi="Times New Roman"/>
        </w:rPr>
        <w:t xml:space="preserve">) </w:t>
      </w:r>
      <w:r w:rsidRPr="00ED4019">
        <w:rPr>
          <w:rStyle w:val="SpecialCharTok"/>
          <w:rFonts w:ascii="Times New Roman" w:hAnsi="Times New Roman"/>
        </w:rPr>
        <w:t>%&gt;%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  </w:t>
      </w:r>
      <w:r w:rsidRPr="00ED4019">
        <w:rPr>
          <w:rStyle w:val="FunctionTok"/>
          <w:rFonts w:ascii="Times New Roman" w:hAnsi="Times New Roman"/>
        </w:rPr>
        <w:t>fit</w:t>
      </w:r>
      <w:r w:rsidRPr="00ED4019">
        <w:rPr>
          <w:rStyle w:val="NormalTok"/>
          <w:rFonts w:ascii="Times New Roman" w:hAnsi="Times New Roman"/>
        </w:rPr>
        <w:t xml:space="preserve">(total </w:t>
      </w:r>
      <w:r w:rsidRPr="00ED4019">
        <w:rPr>
          <w:rStyle w:val="SpecialCharTok"/>
          <w:rFonts w:ascii="Times New Roman" w:hAnsi="Times New Roman"/>
        </w:rPr>
        <w:t>~</w:t>
      </w:r>
      <w:r w:rsidRPr="00ED4019">
        <w:rPr>
          <w:rStyle w:val="NormalTok"/>
          <w:rFonts w:ascii="Times New Roman" w:hAnsi="Times New Roman"/>
        </w:rPr>
        <w:t xml:space="preserve"> time, </w:t>
      </w:r>
      <w:r w:rsidRPr="00ED4019">
        <w:rPr>
          <w:rStyle w:val="AttributeTok"/>
          <w:rFonts w:ascii="Times New Roman" w:hAnsi="Times New Roman"/>
        </w:rPr>
        <w:t>data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unctionTok"/>
          <w:rFonts w:ascii="Times New Roman" w:hAnsi="Times New Roman"/>
        </w:rPr>
        <w:t>training</w:t>
      </w:r>
      <w:r w:rsidRPr="00ED4019">
        <w:rPr>
          <w:rStyle w:val="NormalTok"/>
          <w:rFonts w:ascii="Times New Roman" w:hAnsi="Times New Roman"/>
        </w:rPr>
        <w:t>(splits.employees))</w:t>
      </w:r>
    </w:p>
    <w:p w14:paraId="22A7FC58" w14:textId="684FB327" w:rsidR="00FD7B2A" w:rsidRPr="00ED4019" w:rsidRDefault="00FD7B2A">
      <w:pPr>
        <w:jc w:val="both"/>
        <w:rPr>
          <w:rFonts w:ascii="Times New Roman" w:hAnsi="Times New Roman"/>
          <w:lang w:eastAsia="ko-KR"/>
        </w:rPr>
        <w:pPrChange w:id="6584" w:author="제이펍 출판사" w:date="2021-03-14T15:57:00Z">
          <w:pPr/>
        </w:pPrChange>
      </w:pPr>
      <w:del w:id="6585" w:author="제이펍 출판사" w:date="2021-03-14T20:43:00Z">
        <w:r w:rsidRPr="00ED4019" w:rsidDel="001B4014">
          <w:rPr>
            <w:rFonts w:ascii="Times New Roman" w:hAnsi="Times New Roman"/>
            <w:lang w:eastAsia="ko-KR"/>
          </w:rPr>
          <w:delText>세번</w:delText>
        </w:r>
      </w:del>
      <w:ins w:id="6586" w:author="제이펍 출판사" w:date="2021-03-14T20:43:00Z">
        <w:r w:rsidR="001B4014">
          <w:rPr>
            <w:rFonts w:ascii="Times New Roman" w:hAnsi="Times New Roman"/>
            <w:lang w:eastAsia="ko-KR"/>
          </w:rPr>
          <w:t>세</w:t>
        </w:r>
        <w:r w:rsidR="001B4014">
          <w:rPr>
            <w:rFonts w:ascii="Times New Roman" w:hAnsi="Times New Roman"/>
            <w:lang w:eastAsia="ko-KR"/>
          </w:rPr>
          <w:t xml:space="preserve"> </w:t>
        </w:r>
        <w:r w:rsidR="001B4014">
          <w:rPr>
            <w:rFonts w:ascii="Times New Roman" w:hAnsi="Times New Roman"/>
            <w:lang w:eastAsia="ko-KR"/>
          </w:rPr>
          <w:t>번</w:t>
        </w:r>
      </w:ins>
      <w:r w:rsidRPr="00ED4019">
        <w:rPr>
          <w:rFonts w:ascii="Times New Roman" w:hAnsi="Times New Roman"/>
          <w:lang w:eastAsia="ko-KR"/>
        </w:rPr>
        <w:t>째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모델은</w:t>
      </w:r>
      <w:r w:rsidRPr="00ED4019">
        <w:rPr>
          <w:rFonts w:ascii="Times New Roman" w:hAnsi="Times New Roman"/>
          <w:lang w:eastAsia="ko-KR"/>
        </w:rPr>
        <w:t xml:space="preserve"> prophet</w:t>
      </w:r>
      <w:ins w:id="6587" w:author="user" w:date="2021-03-23T15:14:00Z">
        <w:r w:rsidR="005417AF">
          <w:rPr>
            <w:rFonts w:ascii="Times New Roman" w:hAnsi="Times New Roman" w:hint="eastAsia"/>
            <w:lang w:eastAsia="ko-KR"/>
          </w:rPr>
          <w:t xml:space="preserve"> </w:t>
        </w:r>
      </w:ins>
      <w:r w:rsidRPr="00ED4019">
        <w:rPr>
          <w:rFonts w:ascii="Times New Roman" w:hAnsi="Times New Roman"/>
          <w:lang w:eastAsia="ko-KR"/>
        </w:rPr>
        <w:t>모델을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생성하였다</w:t>
      </w:r>
      <w:r w:rsidRPr="00ED4019">
        <w:rPr>
          <w:rFonts w:ascii="Times New Roman" w:hAnsi="Times New Roman"/>
          <w:lang w:eastAsia="ko-KR"/>
        </w:rPr>
        <w:t>.</w:t>
      </w:r>
    </w:p>
    <w:p w14:paraId="21886DE0" w14:textId="77777777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6588" w:author="제이펍 출판사" w:date="2021-03-14T15:57:00Z">
          <w:pPr>
            <w:pStyle w:val="SourceCode"/>
          </w:pPr>
        </w:pPrChange>
      </w:pPr>
      <w:r w:rsidRPr="00ED4019">
        <w:rPr>
          <w:rStyle w:val="NormalTok"/>
          <w:rFonts w:ascii="Times New Roman" w:hAnsi="Times New Roman"/>
        </w:rPr>
        <w:t xml:space="preserve">model_fit_prophet </w:t>
      </w:r>
      <w:r w:rsidRPr="00ED4019">
        <w:rPr>
          <w:rStyle w:val="OtherTok"/>
          <w:rFonts w:ascii="Times New Roman" w:hAnsi="Times New Roman"/>
        </w:rPr>
        <w:t>&lt;-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unctionTok"/>
          <w:rFonts w:ascii="Times New Roman" w:hAnsi="Times New Roman"/>
        </w:rPr>
        <w:t>prophet_</w:t>
      </w:r>
      <w:proofErr w:type="gramStart"/>
      <w:r w:rsidRPr="00ED4019">
        <w:rPr>
          <w:rStyle w:val="FunctionTok"/>
          <w:rFonts w:ascii="Times New Roman" w:hAnsi="Times New Roman"/>
        </w:rPr>
        <w:t>reg</w:t>
      </w:r>
      <w:r w:rsidRPr="00ED4019">
        <w:rPr>
          <w:rStyle w:val="NormalTok"/>
          <w:rFonts w:ascii="Times New Roman" w:hAnsi="Times New Roman"/>
        </w:rPr>
        <w:t>(</w:t>
      </w:r>
      <w:proofErr w:type="gramEnd"/>
      <w:r w:rsidRPr="00ED4019">
        <w:rPr>
          <w:rStyle w:val="NormalTok"/>
          <w:rFonts w:ascii="Times New Roman" w:hAnsi="Times New Roman"/>
        </w:rPr>
        <w:t xml:space="preserve">) </w:t>
      </w:r>
      <w:r w:rsidRPr="00ED4019">
        <w:rPr>
          <w:rStyle w:val="SpecialCharTok"/>
          <w:rFonts w:ascii="Times New Roman" w:hAnsi="Times New Roman"/>
        </w:rPr>
        <w:t>%&gt;%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  </w:t>
      </w:r>
      <w:r w:rsidRPr="00ED4019">
        <w:rPr>
          <w:rStyle w:val="FunctionTok"/>
          <w:rFonts w:ascii="Times New Roman" w:hAnsi="Times New Roman"/>
        </w:rPr>
        <w:t>set_engine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AttributeTok"/>
          <w:rFonts w:ascii="Times New Roman" w:hAnsi="Times New Roman"/>
        </w:rPr>
        <w:t>engine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"prophet"</w:t>
      </w:r>
      <w:r w:rsidRPr="00ED4019">
        <w:rPr>
          <w:rStyle w:val="NormalTok"/>
          <w:rFonts w:ascii="Times New Roman" w:hAnsi="Times New Roman"/>
        </w:rPr>
        <w:t xml:space="preserve">) </w:t>
      </w:r>
      <w:r w:rsidRPr="00ED4019">
        <w:rPr>
          <w:rStyle w:val="SpecialCharTok"/>
          <w:rFonts w:ascii="Times New Roman" w:hAnsi="Times New Roman"/>
        </w:rPr>
        <w:t>%&gt;%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  </w:t>
      </w:r>
      <w:r w:rsidRPr="00ED4019">
        <w:rPr>
          <w:rStyle w:val="FunctionTok"/>
          <w:rFonts w:ascii="Times New Roman" w:hAnsi="Times New Roman"/>
        </w:rPr>
        <w:t>fit</w:t>
      </w:r>
      <w:r w:rsidRPr="00ED4019">
        <w:rPr>
          <w:rStyle w:val="NormalTok"/>
          <w:rFonts w:ascii="Times New Roman" w:hAnsi="Times New Roman"/>
        </w:rPr>
        <w:t xml:space="preserve">(total </w:t>
      </w:r>
      <w:r w:rsidRPr="00ED4019">
        <w:rPr>
          <w:rStyle w:val="SpecialCharTok"/>
          <w:rFonts w:ascii="Times New Roman" w:hAnsi="Times New Roman"/>
        </w:rPr>
        <w:t>~</w:t>
      </w:r>
      <w:r w:rsidRPr="00ED4019">
        <w:rPr>
          <w:rStyle w:val="NormalTok"/>
          <w:rFonts w:ascii="Times New Roman" w:hAnsi="Times New Roman"/>
        </w:rPr>
        <w:t xml:space="preserve"> time, </w:t>
      </w:r>
      <w:r w:rsidRPr="00ED4019">
        <w:rPr>
          <w:rStyle w:val="AttributeTok"/>
          <w:rFonts w:ascii="Times New Roman" w:hAnsi="Times New Roman"/>
        </w:rPr>
        <w:t>data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unctionTok"/>
          <w:rFonts w:ascii="Times New Roman" w:hAnsi="Times New Roman"/>
        </w:rPr>
        <w:t>training</w:t>
      </w:r>
      <w:r w:rsidRPr="00ED4019">
        <w:rPr>
          <w:rStyle w:val="NormalTok"/>
          <w:rFonts w:ascii="Times New Roman" w:hAnsi="Times New Roman"/>
        </w:rPr>
        <w:t>(splits.employees))</w:t>
      </w:r>
    </w:p>
    <w:p w14:paraId="09EBDCCE" w14:textId="2A2CB765" w:rsidR="00FD7B2A" w:rsidRPr="00ED4019" w:rsidRDefault="00FD7B2A">
      <w:pPr>
        <w:jc w:val="both"/>
        <w:rPr>
          <w:rFonts w:ascii="Times New Roman" w:hAnsi="Times New Roman"/>
          <w:lang w:eastAsia="ko-KR"/>
        </w:rPr>
        <w:pPrChange w:id="6589" w:author="제이펍 출판사" w:date="2021-03-14T15:57:00Z">
          <w:pPr/>
        </w:pPrChange>
      </w:pPr>
      <w:del w:id="6590" w:author="user" w:date="2021-03-18T12:01:00Z">
        <w:r w:rsidRPr="00ED4019" w:rsidDel="00C32840">
          <w:rPr>
            <w:rFonts w:ascii="Times New Roman" w:hAnsi="Times New Roman"/>
            <w:lang w:eastAsia="ko-KR"/>
          </w:rPr>
          <w:delText>네번</w:delText>
        </w:r>
      </w:del>
      <w:ins w:id="6591" w:author="user" w:date="2021-03-18T12:01:00Z">
        <w:r w:rsidR="00C32840">
          <w:rPr>
            <w:rFonts w:ascii="Times New Roman" w:hAnsi="Times New Roman"/>
            <w:lang w:eastAsia="ko-KR"/>
          </w:rPr>
          <w:t>네</w:t>
        </w:r>
        <w:r w:rsidR="00C32840">
          <w:rPr>
            <w:rFonts w:ascii="Times New Roman" w:hAnsi="Times New Roman"/>
            <w:lang w:eastAsia="ko-KR"/>
          </w:rPr>
          <w:t xml:space="preserve"> </w:t>
        </w:r>
        <w:r w:rsidR="00C32840">
          <w:rPr>
            <w:rFonts w:ascii="Times New Roman" w:hAnsi="Times New Roman"/>
            <w:lang w:eastAsia="ko-KR"/>
          </w:rPr>
          <w:t>번</w:t>
        </w:r>
      </w:ins>
      <w:r w:rsidRPr="00ED4019">
        <w:rPr>
          <w:rFonts w:ascii="Times New Roman" w:hAnsi="Times New Roman"/>
          <w:lang w:eastAsia="ko-KR"/>
        </w:rPr>
        <w:t>째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모델은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선형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회귀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모델이다</w:t>
      </w:r>
      <w:r w:rsidRPr="00ED4019">
        <w:rPr>
          <w:rFonts w:ascii="Times New Roman" w:hAnsi="Times New Roman"/>
          <w:lang w:eastAsia="ko-KR"/>
        </w:rPr>
        <w:t xml:space="preserve">. </w:t>
      </w:r>
      <w:r w:rsidRPr="00ED4019">
        <w:rPr>
          <w:rFonts w:ascii="Times New Roman" w:hAnsi="Times New Roman"/>
          <w:lang w:eastAsia="ko-KR"/>
        </w:rPr>
        <w:t>선형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회귀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모델에서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하나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다른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점은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계절성을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추가하기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위해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월을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추가하였다</w:t>
      </w:r>
      <w:r w:rsidRPr="00ED4019">
        <w:rPr>
          <w:rFonts w:ascii="Times New Roman" w:hAnsi="Times New Roman"/>
          <w:lang w:eastAsia="ko-KR"/>
        </w:rPr>
        <w:t>.</w:t>
      </w:r>
    </w:p>
    <w:p w14:paraId="388287AE" w14:textId="77777777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6592" w:author="제이펍 출판사" w:date="2021-03-14T15:57:00Z">
          <w:pPr>
            <w:pStyle w:val="SourceCode"/>
          </w:pPr>
        </w:pPrChange>
      </w:pPr>
      <w:r w:rsidRPr="00ED4019">
        <w:rPr>
          <w:rStyle w:val="NormalTok"/>
          <w:rFonts w:ascii="Times New Roman" w:hAnsi="Times New Roman"/>
        </w:rPr>
        <w:t xml:space="preserve">model_fit_lm </w:t>
      </w:r>
      <w:r w:rsidRPr="00ED4019">
        <w:rPr>
          <w:rStyle w:val="OtherTok"/>
          <w:rFonts w:ascii="Times New Roman" w:hAnsi="Times New Roman"/>
        </w:rPr>
        <w:t>&lt;-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unctionTok"/>
          <w:rFonts w:ascii="Times New Roman" w:hAnsi="Times New Roman"/>
        </w:rPr>
        <w:t>linear_</w:t>
      </w:r>
      <w:proofErr w:type="gramStart"/>
      <w:r w:rsidRPr="00ED4019">
        <w:rPr>
          <w:rStyle w:val="FunctionTok"/>
          <w:rFonts w:ascii="Times New Roman" w:hAnsi="Times New Roman"/>
        </w:rPr>
        <w:t>reg</w:t>
      </w:r>
      <w:r w:rsidRPr="00ED4019">
        <w:rPr>
          <w:rStyle w:val="NormalTok"/>
          <w:rFonts w:ascii="Times New Roman" w:hAnsi="Times New Roman"/>
        </w:rPr>
        <w:t>(</w:t>
      </w:r>
      <w:proofErr w:type="gramEnd"/>
      <w:r w:rsidRPr="00ED4019">
        <w:rPr>
          <w:rStyle w:val="NormalTok"/>
          <w:rFonts w:ascii="Times New Roman" w:hAnsi="Times New Roman"/>
        </w:rPr>
        <w:t xml:space="preserve">) </w:t>
      </w:r>
      <w:r w:rsidRPr="00ED4019">
        <w:rPr>
          <w:rStyle w:val="SpecialCharTok"/>
          <w:rFonts w:ascii="Times New Roman" w:hAnsi="Times New Roman"/>
        </w:rPr>
        <w:t>%&gt;%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  </w:t>
      </w:r>
      <w:r w:rsidRPr="00ED4019">
        <w:rPr>
          <w:rStyle w:val="FunctionTok"/>
          <w:rFonts w:ascii="Times New Roman" w:hAnsi="Times New Roman"/>
        </w:rPr>
        <w:t>set_engine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StringTok"/>
          <w:rFonts w:ascii="Times New Roman" w:hAnsi="Times New Roman"/>
        </w:rPr>
        <w:t>"lm"</w:t>
      </w:r>
      <w:r w:rsidRPr="00ED4019">
        <w:rPr>
          <w:rStyle w:val="NormalTok"/>
          <w:rFonts w:ascii="Times New Roman" w:hAnsi="Times New Roman"/>
        </w:rPr>
        <w:t xml:space="preserve">) </w:t>
      </w:r>
      <w:r w:rsidRPr="00ED4019">
        <w:rPr>
          <w:rStyle w:val="SpecialCharTok"/>
          <w:rFonts w:ascii="Times New Roman" w:hAnsi="Times New Roman"/>
        </w:rPr>
        <w:t>%&gt;%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  </w:t>
      </w:r>
      <w:r w:rsidRPr="00ED4019">
        <w:rPr>
          <w:rStyle w:val="FunctionTok"/>
          <w:rFonts w:ascii="Times New Roman" w:hAnsi="Times New Roman"/>
        </w:rPr>
        <w:t>fit</w:t>
      </w:r>
      <w:r w:rsidRPr="00ED4019">
        <w:rPr>
          <w:rStyle w:val="NormalTok"/>
          <w:rFonts w:ascii="Times New Roman" w:hAnsi="Times New Roman"/>
        </w:rPr>
        <w:t xml:space="preserve">(total </w:t>
      </w:r>
      <w:r w:rsidRPr="00ED4019">
        <w:rPr>
          <w:rStyle w:val="SpecialCharTok"/>
          <w:rFonts w:ascii="Times New Roman" w:hAnsi="Times New Roman"/>
        </w:rPr>
        <w:t>~</w:t>
      </w:r>
      <w:r w:rsidRPr="00ED4019">
        <w:rPr>
          <w:rStyle w:val="NormalTok"/>
          <w:rFonts w:ascii="Times New Roman" w:hAnsi="Times New Roman"/>
        </w:rPr>
        <w:t xml:space="preserve"> time </w:t>
      </w:r>
      <w:r w:rsidRPr="00ED4019">
        <w:rPr>
          <w:rStyle w:val="SpecialCharTok"/>
          <w:rFonts w:ascii="Times New Roman" w:hAnsi="Times New Roman"/>
        </w:rPr>
        <w:t>+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unctionTok"/>
          <w:rFonts w:ascii="Times New Roman" w:hAnsi="Times New Roman"/>
        </w:rPr>
        <w:t>factor</w:t>
      </w:r>
      <w:r w:rsidRPr="00ED4019">
        <w:rPr>
          <w:rStyle w:val="NormalTok"/>
          <w:rFonts w:ascii="Times New Roman" w:hAnsi="Times New Roman"/>
        </w:rPr>
        <w:t>(lubridate</w:t>
      </w:r>
      <w:r w:rsidRPr="00ED4019">
        <w:rPr>
          <w:rStyle w:val="SpecialCharTok"/>
          <w:rFonts w:ascii="Times New Roman" w:hAnsi="Times New Roman"/>
        </w:rPr>
        <w:t>::</w:t>
      </w:r>
      <w:r w:rsidRPr="00ED4019">
        <w:rPr>
          <w:rStyle w:val="FunctionTok"/>
          <w:rFonts w:ascii="Times New Roman" w:hAnsi="Times New Roman"/>
        </w:rPr>
        <w:t>month</w:t>
      </w:r>
      <w:r w:rsidRPr="00ED4019">
        <w:rPr>
          <w:rStyle w:val="NormalTok"/>
          <w:rFonts w:ascii="Times New Roman" w:hAnsi="Times New Roman"/>
        </w:rPr>
        <w:t xml:space="preserve">(time, </w:t>
      </w:r>
      <w:r w:rsidRPr="00ED4019">
        <w:rPr>
          <w:rStyle w:val="AttributeTok"/>
          <w:rFonts w:ascii="Times New Roman" w:hAnsi="Times New Roman"/>
        </w:rPr>
        <w:t>label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ConstantTok"/>
          <w:rFonts w:ascii="Times New Roman" w:hAnsi="Times New Roman"/>
        </w:rPr>
        <w:t>TRUE</w:t>
      </w:r>
      <w:r w:rsidRPr="00ED4019">
        <w:rPr>
          <w:rStyle w:val="NormalTok"/>
          <w:rFonts w:ascii="Times New Roman" w:hAnsi="Times New Roman"/>
        </w:rPr>
        <w:t xml:space="preserve">), </w:t>
      </w:r>
      <w:r w:rsidRPr="00ED4019">
        <w:rPr>
          <w:rStyle w:val="AttributeTok"/>
          <w:rFonts w:ascii="Times New Roman" w:hAnsi="Times New Roman"/>
        </w:rPr>
        <w:t>ordered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ConstantTok"/>
          <w:rFonts w:ascii="Times New Roman" w:hAnsi="Times New Roman"/>
        </w:rPr>
        <w:t>FALSE</w:t>
      </w:r>
      <w:r w:rsidRPr="00ED4019">
        <w:rPr>
          <w:rStyle w:val="NormalTok"/>
          <w:rFonts w:ascii="Times New Roman" w:hAnsi="Times New Roman"/>
        </w:rPr>
        <w:t>),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      </w:t>
      </w:r>
      <w:r w:rsidRPr="00ED4019">
        <w:rPr>
          <w:rStyle w:val="AttributeTok"/>
          <w:rFonts w:ascii="Times New Roman" w:hAnsi="Times New Roman"/>
        </w:rPr>
        <w:t>data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unctionTok"/>
          <w:rFonts w:ascii="Times New Roman" w:hAnsi="Times New Roman"/>
        </w:rPr>
        <w:t>training</w:t>
      </w:r>
      <w:r w:rsidRPr="00ED4019">
        <w:rPr>
          <w:rStyle w:val="NormalTok"/>
          <w:rFonts w:ascii="Times New Roman" w:hAnsi="Times New Roman"/>
        </w:rPr>
        <w:t>(splits.employees))</w:t>
      </w:r>
    </w:p>
    <w:p w14:paraId="029BE493" w14:textId="57E78568" w:rsidR="00FD7B2A" w:rsidRDefault="00FD7B2A">
      <w:pPr>
        <w:pStyle w:val="comment"/>
        <w:ind w:left="400"/>
        <w:jc w:val="both"/>
        <w:rPr>
          <w:lang w:eastAsia="ko-KR"/>
        </w:rPr>
        <w:pPrChange w:id="6593" w:author="제이펍 출판사" w:date="2021-03-14T15:57:00Z">
          <w:pPr>
            <w:pStyle w:val="comment"/>
            <w:ind w:left="400"/>
          </w:pPr>
        </w:pPrChange>
      </w:pPr>
      <w:del w:id="6594" w:author="제이펍 출판사" w:date="2021-03-14T20:41:00Z">
        <w:r w:rsidDel="001B4014">
          <w:rPr>
            <w:lang w:eastAsia="ko-KR"/>
          </w:rPr>
          <w:delText>코드설명</w:delText>
        </w:r>
      </w:del>
      <w:ins w:id="6595" w:author="제이펍 출판사" w:date="2021-03-14T20:41:00Z">
        <w:r w:rsidR="001B4014">
          <w:rPr>
            <w:lang w:eastAsia="ko-KR"/>
          </w:rPr>
          <w:t>코드 설명</w:t>
        </w:r>
      </w:ins>
    </w:p>
    <w:p w14:paraId="319C7E05" w14:textId="5498C0A6" w:rsidR="00FD7B2A" w:rsidRDefault="00FD7B2A">
      <w:pPr>
        <w:pStyle w:val="comment"/>
        <w:numPr>
          <w:ilvl w:val="0"/>
          <w:numId w:val="41"/>
        </w:numPr>
        <w:jc w:val="both"/>
        <w:rPr>
          <w:lang w:eastAsia="ko-KR"/>
        </w:rPr>
        <w:pPrChange w:id="6596" w:author="제이펍 출판사" w:date="2021-03-14T15:57:00Z">
          <w:pPr>
            <w:pStyle w:val="comment"/>
            <w:numPr>
              <w:numId w:val="41"/>
            </w:numPr>
            <w:ind w:left="760" w:hanging="360"/>
          </w:pPr>
        </w:pPrChange>
      </w:pPr>
      <w:r>
        <w:rPr>
          <w:lang w:eastAsia="ko-KR"/>
        </w:rPr>
        <w:t>계절성을 추가하기 위해 시간</w:t>
      </w:r>
      <w:ins w:id="6597" w:author="user" w:date="2021-03-23T15:15:00Z">
        <w:r w:rsidR="005417AF">
          <w:rPr>
            <w:rFonts w:hint="eastAsia"/>
            <w:lang w:eastAsia="ko-KR"/>
          </w:rPr>
          <w:t xml:space="preserve"> </w:t>
        </w:r>
      </w:ins>
      <w:del w:id="6598" w:author="제이펍 출판사" w:date="2021-03-14T20:19:00Z">
        <w:r w:rsidDel="00766301">
          <w:rPr>
            <w:lang w:eastAsia="ko-KR"/>
          </w:rPr>
          <w:delText>컬럼</w:delText>
        </w:r>
      </w:del>
      <w:ins w:id="6599" w:author="제이펍 출판사" w:date="2021-03-14T20:19:00Z">
        <w:r w:rsidR="00766301">
          <w:rPr>
            <w:lang w:eastAsia="ko-KR"/>
          </w:rPr>
          <w:t>칼럼</w:t>
        </w:r>
      </w:ins>
      <w:r>
        <w:rPr>
          <w:lang w:eastAsia="ko-KR"/>
        </w:rPr>
        <w:t>에서 월을 추출(</w:t>
      </w:r>
      <w:r w:rsidRPr="00ED4019">
        <w:rPr>
          <w:rStyle w:val="VerbatimChar"/>
          <w:rFonts w:ascii="Times New Roman" w:hAnsi="Times New Roman"/>
          <w:lang w:eastAsia="ko-KR"/>
        </w:rPr>
        <w:t>month(time, label = TRUE)</w:t>
      </w:r>
      <w:r>
        <w:rPr>
          <w:lang w:eastAsia="ko-KR"/>
        </w:rPr>
        <w:t>)</w:t>
      </w:r>
    </w:p>
    <w:p w14:paraId="5B9B5C82" w14:textId="03238636" w:rsidR="00FD7B2A" w:rsidRDefault="00FD7B2A">
      <w:pPr>
        <w:pStyle w:val="comment"/>
        <w:numPr>
          <w:ilvl w:val="0"/>
          <w:numId w:val="41"/>
        </w:numPr>
        <w:jc w:val="both"/>
        <w:rPr>
          <w:lang w:eastAsia="ko-KR"/>
        </w:rPr>
        <w:pPrChange w:id="6600" w:author="제이펍 출판사" w:date="2021-03-14T15:57:00Z">
          <w:pPr>
            <w:pStyle w:val="comment"/>
            <w:numPr>
              <w:numId w:val="41"/>
            </w:numPr>
            <w:ind w:left="760" w:hanging="360"/>
          </w:pPr>
        </w:pPrChange>
      </w:pPr>
      <w:r>
        <w:rPr>
          <w:lang w:eastAsia="ko-KR"/>
        </w:rPr>
        <w:t>추출된 월을 factor로 설정하는데 순서는 유지하지</w:t>
      </w:r>
      <w:ins w:id="6601" w:author="user" w:date="2021-03-23T15:15:00Z">
        <w:r w:rsidR="005417AF">
          <w:rPr>
            <w:rFonts w:hint="eastAsia"/>
            <w:lang w:eastAsia="ko-KR"/>
          </w:rPr>
          <w:t xml:space="preserve"> </w:t>
        </w:r>
      </w:ins>
      <w:r>
        <w:rPr>
          <w:lang w:eastAsia="ko-KR"/>
        </w:rPr>
        <w:t>않도록 설정(</w:t>
      </w:r>
      <w:r w:rsidRPr="00ED4019">
        <w:rPr>
          <w:rStyle w:val="VerbatimChar"/>
          <w:rFonts w:ascii="Times New Roman" w:hAnsi="Times New Roman"/>
          <w:lang w:eastAsia="ko-KR"/>
        </w:rPr>
        <w:t>ordered = FALSE</w:t>
      </w:r>
      <w:r>
        <w:rPr>
          <w:lang w:eastAsia="ko-KR"/>
        </w:rPr>
        <w:t>)</w:t>
      </w:r>
    </w:p>
    <w:p w14:paraId="7238DE23" w14:textId="52FF29F5" w:rsidR="00FD7B2A" w:rsidRPr="00ED4019" w:rsidRDefault="00FD7B2A">
      <w:pPr>
        <w:jc w:val="both"/>
        <w:rPr>
          <w:rFonts w:ascii="Times New Roman" w:hAnsi="Times New Roman"/>
          <w:lang w:eastAsia="ko-KR"/>
        </w:rPr>
        <w:pPrChange w:id="6602" w:author="제이펍 출판사" w:date="2021-03-14T15:57:00Z">
          <w:pPr/>
        </w:pPrChange>
      </w:pPr>
      <w:del w:id="6603" w:author="user" w:date="2021-03-18T12:01:00Z">
        <w:r w:rsidRPr="00ED4019" w:rsidDel="00C32840">
          <w:rPr>
            <w:rFonts w:ascii="Times New Roman" w:hAnsi="Times New Roman"/>
            <w:lang w:eastAsia="ko-KR"/>
          </w:rPr>
          <w:delText>다섯번</w:delText>
        </w:r>
      </w:del>
      <w:ins w:id="6604" w:author="user" w:date="2021-03-18T12:01:00Z">
        <w:r w:rsidR="00C32840">
          <w:rPr>
            <w:rFonts w:ascii="Times New Roman" w:hAnsi="Times New Roman"/>
            <w:lang w:eastAsia="ko-KR"/>
          </w:rPr>
          <w:t>다섯</w:t>
        </w:r>
        <w:r w:rsidR="00C32840">
          <w:rPr>
            <w:rFonts w:ascii="Times New Roman" w:hAnsi="Times New Roman"/>
            <w:lang w:eastAsia="ko-KR"/>
          </w:rPr>
          <w:t xml:space="preserve"> </w:t>
        </w:r>
        <w:r w:rsidR="00C32840">
          <w:rPr>
            <w:rFonts w:ascii="Times New Roman" w:hAnsi="Times New Roman"/>
            <w:lang w:eastAsia="ko-KR"/>
          </w:rPr>
          <w:t>번</w:t>
        </w:r>
      </w:ins>
      <w:r w:rsidRPr="00ED4019">
        <w:rPr>
          <w:rFonts w:ascii="Times New Roman" w:hAnsi="Times New Roman"/>
          <w:lang w:eastAsia="ko-KR"/>
        </w:rPr>
        <w:t>째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모델은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신경망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모델을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생성한다</w:t>
      </w:r>
      <w:r w:rsidRPr="00ED4019">
        <w:rPr>
          <w:rFonts w:ascii="Times New Roman" w:hAnsi="Times New Roman"/>
          <w:lang w:eastAsia="ko-KR"/>
        </w:rPr>
        <w:t>.</w:t>
      </w:r>
    </w:p>
    <w:p w14:paraId="0AAEC8AC" w14:textId="77777777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6605" w:author="제이펍 출판사" w:date="2021-03-14T15:57:00Z">
          <w:pPr>
            <w:pStyle w:val="SourceCode"/>
          </w:pPr>
        </w:pPrChange>
      </w:pPr>
      <w:r w:rsidRPr="00ED4019">
        <w:rPr>
          <w:rStyle w:val="NormalTok"/>
          <w:rFonts w:ascii="Times New Roman" w:hAnsi="Times New Roman"/>
        </w:rPr>
        <w:t xml:space="preserve">model_fit_nnetar </w:t>
      </w:r>
      <w:r w:rsidRPr="00ED4019">
        <w:rPr>
          <w:rStyle w:val="OtherTok"/>
          <w:rFonts w:ascii="Times New Roman" w:hAnsi="Times New Roman"/>
        </w:rPr>
        <w:t>&lt;-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unctionTok"/>
          <w:rFonts w:ascii="Times New Roman" w:hAnsi="Times New Roman"/>
        </w:rPr>
        <w:t>nnetar_</w:t>
      </w:r>
      <w:proofErr w:type="gramStart"/>
      <w:r w:rsidRPr="00ED4019">
        <w:rPr>
          <w:rStyle w:val="FunctionTok"/>
          <w:rFonts w:ascii="Times New Roman" w:hAnsi="Times New Roman"/>
        </w:rPr>
        <w:t>reg</w:t>
      </w:r>
      <w:r w:rsidRPr="00ED4019">
        <w:rPr>
          <w:rStyle w:val="NormalTok"/>
          <w:rFonts w:ascii="Times New Roman" w:hAnsi="Times New Roman"/>
        </w:rPr>
        <w:t>(</w:t>
      </w:r>
      <w:proofErr w:type="gramEnd"/>
      <w:r w:rsidRPr="00ED4019">
        <w:rPr>
          <w:rStyle w:val="NormalTok"/>
          <w:rFonts w:ascii="Times New Roman" w:hAnsi="Times New Roman"/>
        </w:rPr>
        <w:t xml:space="preserve">) </w:t>
      </w:r>
      <w:r w:rsidRPr="00ED4019">
        <w:rPr>
          <w:rStyle w:val="SpecialCharTok"/>
          <w:rFonts w:ascii="Times New Roman" w:hAnsi="Times New Roman"/>
        </w:rPr>
        <w:t>%&gt;%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  </w:t>
      </w:r>
      <w:r w:rsidRPr="00ED4019">
        <w:rPr>
          <w:rStyle w:val="FunctionTok"/>
          <w:rFonts w:ascii="Times New Roman" w:hAnsi="Times New Roman"/>
        </w:rPr>
        <w:t>set_engine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StringTok"/>
          <w:rFonts w:ascii="Times New Roman" w:hAnsi="Times New Roman"/>
        </w:rPr>
        <w:t>"nnetar"</w:t>
      </w:r>
      <w:r w:rsidRPr="00ED4019">
        <w:rPr>
          <w:rStyle w:val="NormalTok"/>
          <w:rFonts w:ascii="Times New Roman" w:hAnsi="Times New Roman"/>
        </w:rPr>
        <w:t xml:space="preserve">) </w:t>
      </w:r>
      <w:r w:rsidRPr="00ED4019">
        <w:rPr>
          <w:rStyle w:val="SpecialCharTok"/>
          <w:rFonts w:ascii="Times New Roman" w:hAnsi="Times New Roman"/>
        </w:rPr>
        <w:t>%&gt;%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  </w:t>
      </w:r>
      <w:r w:rsidRPr="00ED4019">
        <w:rPr>
          <w:rStyle w:val="FunctionTok"/>
          <w:rFonts w:ascii="Times New Roman" w:hAnsi="Times New Roman"/>
        </w:rPr>
        <w:t>fit</w:t>
      </w:r>
      <w:r w:rsidRPr="00ED4019">
        <w:rPr>
          <w:rStyle w:val="NormalTok"/>
          <w:rFonts w:ascii="Times New Roman" w:hAnsi="Times New Roman"/>
        </w:rPr>
        <w:t xml:space="preserve">(total </w:t>
      </w:r>
      <w:r w:rsidRPr="00ED4019">
        <w:rPr>
          <w:rStyle w:val="SpecialCharTok"/>
          <w:rFonts w:ascii="Times New Roman" w:hAnsi="Times New Roman"/>
        </w:rPr>
        <w:t>~</w:t>
      </w:r>
      <w:r w:rsidRPr="00ED4019">
        <w:rPr>
          <w:rStyle w:val="NormalTok"/>
          <w:rFonts w:ascii="Times New Roman" w:hAnsi="Times New Roman"/>
        </w:rPr>
        <w:t xml:space="preserve"> time, </w:t>
      </w:r>
      <w:r w:rsidRPr="00ED4019">
        <w:rPr>
          <w:rStyle w:val="AttributeTok"/>
          <w:rFonts w:ascii="Times New Roman" w:hAnsi="Times New Roman"/>
        </w:rPr>
        <w:t>data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unctionTok"/>
          <w:rFonts w:ascii="Times New Roman" w:hAnsi="Times New Roman"/>
        </w:rPr>
        <w:t>training</w:t>
      </w:r>
      <w:r w:rsidRPr="00ED4019">
        <w:rPr>
          <w:rStyle w:val="NormalTok"/>
          <w:rFonts w:ascii="Times New Roman" w:hAnsi="Times New Roman"/>
        </w:rPr>
        <w:t>(splits.employees))</w:t>
      </w:r>
    </w:p>
    <w:p w14:paraId="6E552DF2" w14:textId="18C90DF7" w:rsidR="00FD7B2A" w:rsidRPr="00ED4019" w:rsidRDefault="00FD7B2A">
      <w:pPr>
        <w:jc w:val="both"/>
        <w:rPr>
          <w:rFonts w:ascii="Times New Roman" w:hAnsi="Times New Roman"/>
          <w:lang w:eastAsia="ko-KR"/>
        </w:rPr>
        <w:pPrChange w:id="6606" w:author="제이펍 출판사" w:date="2021-03-14T15:57:00Z">
          <w:pPr/>
        </w:pPrChange>
      </w:pPr>
      <w:r w:rsidRPr="00ED4019">
        <w:rPr>
          <w:rFonts w:ascii="Times New Roman" w:hAnsi="Times New Roman"/>
          <w:lang w:eastAsia="ko-KR"/>
        </w:rPr>
        <w:t>여섯</w:t>
      </w:r>
      <w:ins w:id="6607" w:author="user" w:date="2021-03-23T15:15:00Z">
        <w:r w:rsidR="005417AF">
          <w:rPr>
            <w:rFonts w:ascii="Times New Roman" w:hAnsi="Times New Roman" w:hint="eastAsia"/>
            <w:lang w:eastAsia="ko-KR"/>
          </w:rPr>
          <w:t xml:space="preserve"> </w:t>
        </w:r>
      </w:ins>
      <w:r w:rsidRPr="00ED4019">
        <w:rPr>
          <w:rFonts w:ascii="Times New Roman" w:hAnsi="Times New Roman"/>
          <w:lang w:eastAsia="ko-KR"/>
        </w:rPr>
        <w:t>번째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모델은</w:t>
      </w:r>
      <w:r w:rsidRPr="00ED4019">
        <w:rPr>
          <w:rFonts w:ascii="Times New Roman" w:hAnsi="Times New Roman"/>
          <w:lang w:eastAsia="ko-KR"/>
        </w:rPr>
        <w:t xml:space="preserve"> tbats</w:t>
      </w:r>
      <w:ins w:id="6608" w:author="user" w:date="2021-03-23T15:15:00Z">
        <w:r w:rsidR="005417AF">
          <w:rPr>
            <w:rFonts w:ascii="Times New Roman" w:hAnsi="Times New Roman" w:hint="eastAsia"/>
            <w:lang w:eastAsia="ko-KR"/>
          </w:rPr>
          <w:t xml:space="preserve"> </w:t>
        </w:r>
      </w:ins>
      <w:r w:rsidRPr="00ED4019">
        <w:rPr>
          <w:rFonts w:ascii="Times New Roman" w:hAnsi="Times New Roman"/>
          <w:lang w:eastAsia="ko-KR"/>
        </w:rPr>
        <w:t>모델이다</w:t>
      </w:r>
      <w:r w:rsidRPr="00ED4019">
        <w:rPr>
          <w:rFonts w:ascii="Times New Roman" w:hAnsi="Times New Roman"/>
          <w:lang w:eastAsia="ko-KR"/>
        </w:rPr>
        <w:t>.</w:t>
      </w:r>
    </w:p>
    <w:p w14:paraId="54D09759" w14:textId="77777777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6609" w:author="제이펍 출판사" w:date="2021-03-14T15:57:00Z">
          <w:pPr>
            <w:pStyle w:val="SourceCode"/>
          </w:pPr>
        </w:pPrChange>
      </w:pPr>
      <w:r w:rsidRPr="00ED4019">
        <w:rPr>
          <w:rStyle w:val="NormalTok"/>
          <w:rFonts w:ascii="Times New Roman" w:hAnsi="Times New Roman"/>
        </w:rPr>
        <w:t xml:space="preserve">model_fit_tbats </w:t>
      </w:r>
      <w:r w:rsidRPr="00ED4019">
        <w:rPr>
          <w:rStyle w:val="OtherTok"/>
          <w:rFonts w:ascii="Times New Roman" w:hAnsi="Times New Roman"/>
        </w:rPr>
        <w:t>&lt;-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unctionTok"/>
          <w:rFonts w:ascii="Times New Roman" w:hAnsi="Times New Roman"/>
        </w:rPr>
        <w:t>seasonal_</w:t>
      </w:r>
      <w:proofErr w:type="gramStart"/>
      <w:r w:rsidRPr="00ED4019">
        <w:rPr>
          <w:rStyle w:val="FunctionTok"/>
          <w:rFonts w:ascii="Times New Roman" w:hAnsi="Times New Roman"/>
        </w:rPr>
        <w:t>reg</w:t>
      </w:r>
      <w:r w:rsidRPr="00ED4019">
        <w:rPr>
          <w:rStyle w:val="NormalTok"/>
          <w:rFonts w:ascii="Times New Roman" w:hAnsi="Times New Roman"/>
        </w:rPr>
        <w:t>(</w:t>
      </w:r>
      <w:proofErr w:type="gramEnd"/>
      <w:r w:rsidRPr="00ED4019">
        <w:rPr>
          <w:rStyle w:val="NormalTok"/>
          <w:rFonts w:ascii="Times New Roman" w:hAnsi="Times New Roman"/>
        </w:rPr>
        <w:t xml:space="preserve">) </w:t>
      </w:r>
      <w:r w:rsidRPr="00ED4019">
        <w:rPr>
          <w:rStyle w:val="SpecialCharTok"/>
          <w:rFonts w:ascii="Times New Roman" w:hAnsi="Times New Roman"/>
        </w:rPr>
        <w:t>%&gt;%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  </w:t>
      </w:r>
      <w:r w:rsidRPr="00ED4019">
        <w:rPr>
          <w:rStyle w:val="FunctionTok"/>
          <w:rFonts w:ascii="Times New Roman" w:hAnsi="Times New Roman"/>
        </w:rPr>
        <w:t>set_engine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StringTok"/>
          <w:rFonts w:ascii="Times New Roman" w:hAnsi="Times New Roman"/>
        </w:rPr>
        <w:t>"tbats"</w:t>
      </w:r>
      <w:r w:rsidRPr="00ED4019">
        <w:rPr>
          <w:rStyle w:val="NormalTok"/>
          <w:rFonts w:ascii="Times New Roman" w:hAnsi="Times New Roman"/>
        </w:rPr>
        <w:t xml:space="preserve">) </w:t>
      </w:r>
      <w:r w:rsidRPr="00ED4019">
        <w:rPr>
          <w:rStyle w:val="SpecialCharTok"/>
          <w:rFonts w:ascii="Times New Roman" w:hAnsi="Times New Roman"/>
        </w:rPr>
        <w:t>%&gt;%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  </w:t>
      </w:r>
      <w:r w:rsidRPr="00ED4019">
        <w:rPr>
          <w:rStyle w:val="FunctionTok"/>
          <w:rFonts w:ascii="Times New Roman" w:hAnsi="Times New Roman"/>
        </w:rPr>
        <w:t>fit</w:t>
      </w:r>
      <w:r w:rsidRPr="00ED4019">
        <w:rPr>
          <w:rStyle w:val="NormalTok"/>
          <w:rFonts w:ascii="Times New Roman" w:hAnsi="Times New Roman"/>
        </w:rPr>
        <w:t xml:space="preserve">(total </w:t>
      </w:r>
      <w:r w:rsidRPr="00ED4019">
        <w:rPr>
          <w:rStyle w:val="SpecialCharTok"/>
          <w:rFonts w:ascii="Times New Roman" w:hAnsi="Times New Roman"/>
        </w:rPr>
        <w:t>~</w:t>
      </w:r>
      <w:r w:rsidRPr="00ED4019">
        <w:rPr>
          <w:rStyle w:val="NormalTok"/>
          <w:rFonts w:ascii="Times New Roman" w:hAnsi="Times New Roman"/>
        </w:rPr>
        <w:t xml:space="preserve"> time, </w:t>
      </w:r>
      <w:r w:rsidRPr="00ED4019">
        <w:rPr>
          <w:rStyle w:val="AttributeTok"/>
          <w:rFonts w:ascii="Times New Roman" w:hAnsi="Times New Roman"/>
        </w:rPr>
        <w:t>data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unctionTok"/>
          <w:rFonts w:ascii="Times New Roman" w:hAnsi="Times New Roman"/>
        </w:rPr>
        <w:t>training</w:t>
      </w:r>
      <w:r w:rsidRPr="00ED4019">
        <w:rPr>
          <w:rStyle w:val="NormalTok"/>
          <w:rFonts w:ascii="Times New Roman" w:hAnsi="Times New Roman"/>
        </w:rPr>
        <w:t>(splits.employees))</w:t>
      </w:r>
    </w:p>
    <w:p w14:paraId="614B03AD" w14:textId="7605D460" w:rsidR="00FD7B2A" w:rsidRPr="00ED4019" w:rsidRDefault="00FD7B2A">
      <w:pPr>
        <w:jc w:val="both"/>
        <w:rPr>
          <w:rFonts w:ascii="Times New Roman" w:hAnsi="Times New Roman"/>
          <w:lang w:eastAsia="ko-KR"/>
        </w:rPr>
        <w:pPrChange w:id="6610" w:author="제이펍 출판사" w:date="2021-03-14T15:57:00Z">
          <w:pPr/>
        </w:pPrChange>
      </w:pPr>
      <w:r w:rsidRPr="00ED4019">
        <w:rPr>
          <w:rFonts w:ascii="Times New Roman" w:hAnsi="Times New Roman"/>
          <w:lang w:eastAsia="ko-KR"/>
        </w:rPr>
        <w:t>위에서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생성한</w:t>
      </w:r>
      <w:r w:rsidRPr="00ED4019">
        <w:rPr>
          <w:rFonts w:ascii="Times New Roman" w:hAnsi="Times New Roman"/>
          <w:lang w:eastAsia="ko-KR"/>
        </w:rPr>
        <w:t xml:space="preserve"> </w:t>
      </w:r>
      <w:ins w:id="6611" w:author="user" w:date="2021-03-23T15:15:00Z">
        <w:r w:rsidR="005417AF">
          <w:rPr>
            <w:rFonts w:ascii="Times New Roman" w:hAnsi="Times New Roman" w:hint="eastAsia"/>
            <w:lang w:eastAsia="ko-KR"/>
          </w:rPr>
          <w:t>6</w:t>
        </w:r>
      </w:ins>
      <w:del w:id="6612" w:author="user" w:date="2021-03-23T15:15:00Z">
        <w:r w:rsidRPr="00ED4019" w:rsidDel="005417AF">
          <w:rPr>
            <w:rFonts w:ascii="Times New Roman" w:hAnsi="Times New Roman"/>
            <w:lang w:eastAsia="ko-KR"/>
          </w:rPr>
          <w:delText>여섯</w:delText>
        </w:r>
      </w:del>
      <w:r w:rsidRPr="00ED4019">
        <w:rPr>
          <w:rFonts w:ascii="Times New Roman" w:hAnsi="Times New Roman"/>
          <w:lang w:eastAsia="ko-KR"/>
        </w:rPr>
        <w:t>가지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모델을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사용하여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모델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테이블인</w:t>
      </w:r>
      <w:r w:rsidRPr="00ED4019">
        <w:rPr>
          <w:rFonts w:ascii="Times New Roman" w:hAnsi="Times New Roman"/>
          <w:lang w:eastAsia="ko-KR"/>
        </w:rPr>
        <w:t xml:space="preserve"> models_tbs</w:t>
      </w:r>
      <w:r w:rsidRPr="00ED4019">
        <w:rPr>
          <w:rFonts w:ascii="Times New Roman" w:hAnsi="Times New Roman"/>
          <w:lang w:eastAsia="ko-KR"/>
        </w:rPr>
        <w:t>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생성한다</w:t>
      </w:r>
      <w:r w:rsidRPr="00ED4019">
        <w:rPr>
          <w:rFonts w:ascii="Times New Roman" w:hAnsi="Times New Roman"/>
          <w:lang w:eastAsia="ko-KR"/>
        </w:rPr>
        <w:t>.</w:t>
      </w:r>
    </w:p>
    <w:p w14:paraId="15D8F597" w14:textId="77777777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6613" w:author="제이펍 출판사" w:date="2021-03-14T15:57:00Z">
          <w:pPr>
            <w:pStyle w:val="SourceCode"/>
          </w:pPr>
        </w:pPrChange>
      </w:pPr>
      <w:r w:rsidRPr="00ED4019">
        <w:rPr>
          <w:rStyle w:val="NormalTok"/>
          <w:rFonts w:ascii="Times New Roman" w:hAnsi="Times New Roman"/>
        </w:rPr>
        <w:t xml:space="preserve">(models_tbl </w:t>
      </w:r>
      <w:r w:rsidRPr="00ED4019">
        <w:rPr>
          <w:rStyle w:val="OtherTok"/>
          <w:rFonts w:ascii="Times New Roman" w:hAnsi="Times New Roman"/>
        </w:rPr>
        <w:t>&lt;-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unctionTok"/>
          <w:rFonts w:ascii="Times New Roman" w:hAnsi="Times New Roman"/>
        </w:rPr>
        <w:t>modeltime_</w:t>
      </w:r>
      <w:proofErr w:type="gramStart"/>
      <w:r w:rsidRPr="00ED4019">
        <w:rPr>
          <w:rStyle w:val="FunctionTok"/>
          <w:rFonts w:ascii="Times New Roman" w:hAnsi="Times New Roman"/>
        </w:rPr>
        <w:t>table</w:t>
      </w:r>
      <w:r w:rsidRPr="00ED4019">
        <w:rPr>
          <w:rStyle w:val="NormalTok"/>
          <w:rFonts w:ascii="Times New Roman" w:hAnsi="Times New Roman"/>
        </w:rPr>
        <w:t>(</w:t>
      </w:r>
      <w:proofErr w:type="gramEnd"/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  model_fit_arima,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lastRenderedPageBreak/>
        <w:t xml:space="preserve">    model_fit_ets,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  model_fit_prophet,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  model_fit_lm, 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  model_fit_nnetar, 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  model_fit_tbats))</w:t>
      </w:r>
    </w:p>
    <w:p w14:paraId="3F52715B" w14:textId="25626354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6614" w:author="제이펍 출판사" w:date="2021-03-14T15:57:00Z">
          <w:pPr>
            <w:pStyle w:val="SourceCode"/>
          </w:pPr>
        </w:pPrChange>
      </w:pPr>
      <w:r w:rsidRPr="00ED4019">
        <w:rPr>
          <w:rStyle w:val="VerbatimChar"/>
          <w:rFonts w:ascii="Times New Roman" w:hAnsi="Times New Roman"/>
        </w:rPr>
        <w:t># Modeltime Table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# A tibble: 6 </w:t>
      </w:r>
      <w:ins w:id="6615" w:author="user" w:date="2021-03-23T15:15:00Z">
        <w:r w:rsidR="005417AF">
          <w:rPr>
            <w:rStyle w:val="VerbatimChar"/>
            <w:rFonts w:ascii="맑은 고딕" w:eastAsia="맑은 고딕" w:hAnsi="맑은 고딕" w:hint="eastAsia"/>
          </w:rPr>
          <w:t>×</w:t>
        </w:r>
      </w:ins>
      <w:del w:id="6616" w:author="user" w:date="2021-03-23T15:15:00Z">
        <w:r w:rsidRPr="00ED4019" w:rsidDel="005417AF">
          <w:rPr>
            <w:rStyle w:val="VerbatimChar"/>
            <w:rFonts w:ascii="Times New Roman" w:hAnsi="Times New Roman"/>
          </w:rPr>
          <w:delText>x</w:delText>
        </w:r>
      </w:del>
      <w:r w:rsidRPr="00ED4019">
        <w:rPr>
          <w:rStyle w:val="VerbatimChar"/>
          <w:rFonts w:ascii="Times New Roman" w:hAnsi="Times New Roman"/>
        </w:rPr>
        <w:t xml:space="preserve"> 3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  .model_id .model   .model_desc                     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      &lt;int&gt; &lt;list&gt;   &lt;chr&gt;                           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1         1 &lt;fit[+]&gt; ARIMA(0,1,1)(0,1,1)[12]         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2         2 &lt;fit[+]&gt; ETS(A,AD,A)                     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3         3 &lt;fit[+]&gt; PROPHET                         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4         4 &lt;fit[+]&gt; LM                              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5         5 &lt;fit[+]&gt; NNAR(1,1,10)[12]                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6         6 &lt;fit[+]&gt; TBATS(1, {0,0}, 0.971, {&lt;12,3&gt;})</w:t>
      </w:r>
    </w:p>
    <w:p w14:paraId="58D37F2F" w14:textId="068795EC" w:rsidR="00FD7B2A" w:rsidRPr="00ED4019" w:rsidRDefault="00FD7B2A">
      <w:pPr>
        <w:jc w:val="both"/>
        <w:rPr>
          <w:rFonts w:ascii="Times New Roman" w:hAnsi="Times New Roman"/>
          <w:lang w:eastAsia="ko-KR"/>
        </w:rPr>
        <w:pPrChange w:id="6617" w:author="제이펍 출판사" w:date="2021-03-14T15:57:00Z">
          <w:pPr/>
        </w:pPrChange>
      </w:pPr>
      <w:r w:rsidRPr="00ED4019">
        <w:rPr>
          <w:rFonts w:ascii="Times New Roman" w:hAnsi="Times New Roman"/>
          <w:lang w:eastAsia="ko-KR"/>
        </w:rPr>
        <w:t>테스트</w:t>
      </w:r>
      <w:r w:rsidRPr="00ED4019">
        <w:rPr>
          <w:rFonts w:ascii="Times New Roman" w:hAnsi="Times New Roman"/>
          <w:lang w:eastAsia="ko-KR"/>
        </w:rPr>
        <w:t xml:space="preserve"> </w:t>
      </w:r>
      <w:del w:id="6618" w:author="제이펍 출판사" w:date="2021-03-14T20:45:00Z">
        <w:r w:rsidRPr="00ED4019" w:rsidDel="001B4014">
          <w:rPr>
            <w:rFonts w:ascii="Times New Roman" w:hAnsi="Times New Roman"/>
            <w:lang w:eastAsia="ko-KR"/>
          </w:rPr>
          <w:delText>데이터</w:delText>
        </w:r>
        <w:r w:rsidRPr="00ED4019" w:rsidDel="001B4014">
          <w:rPr>
            <w:rFonts w:ascii="Times New Roman" w:hAnsi="Times New Roman"/>
            <w:lang w:eastAsia="ko-KR"/>
          </w:rPr>
          <w:delText xml:space="preserve"> </w:delText>
        </w:r>
        <w:r w:rsidRPr="00ED4019" w:rsidDel="001B4014">
          <w:rPr>
            <w:rFonts w:ascii="Times New Roman" w:hAnsi="Times New Roman"/>
            <w:lang w:eastAsia="ko-KR"/>
          </w:rPr>
          <w:delText>셋을</w:delText>
        </w:r>
      </w:del>
      <w:ins w:id="6619" w:author="제이펍 출판사" w:date="2021-03-14T20:45:00Z">
        <w:r w:rsidR="001B4014">
          <w:rPr>
            <w:rFonts w:ascii="Times New Roman" w:hAnsi="Times New Roman"/>
            <w:lang w:eastAsia="ko-KR"/>
          </w:rPr>
          <w:t>데이터</w:t>
        </w:r>
        <w:r w:rsidR="001B4014">
          <w:rPr>
            <w:rFonts w:ascii="Times New Roman" w:hAnsi="Times New Roman"/>
            <w:lang w:eastAsia="ko-KR"/>
          </w:rPr>
          <w:t xml:space="preserve"> </w:t>
        </w:r>
        <w:r w:rsidR="001B4014">
          <w:rPr>
            <w:rFonts w:ascii="Times New Roman" w:hAnsi="Times New Roman"/>
            <w:lang w:eastAsia="ko-KR"/>
          </w:rPr>
          <w:t>세트를</w:t>
        </w:r>
      </w:ins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사용하여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모델들을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조정한다</w:t>
      </w:r>
      <w:r w:rsidRPr="00ED4019">
        <w:rPr>
          <w:rFonts w:ascii="Times New Roman" w:hAnsi="Times New Roman"/>
          <w:lang w:eastAsia="ko-KR"/>
        </w:rPr>
        <w:t>.</w:t>
      </w:r>
    </w:p>
    <w:p w14:paraId="44C300B8" w14:textId="77777777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6620" w:author="제이펍 출판사" w:date="2021-03-14T15:57:00Z">
          <w:pPr>
            <w:pStyle w:val="SourceCode"/>
          </w:pPr>
        </w:pPrChange>
      </w:pPr>
      <w:r w:rsidRPr="00ED4019">
        <w:rPr>
          <w:rStyle w:val="NormalTok"/>
          <w:rFonts w:ascii="Times New Roman" w:hAnsi="Times New Roman"/>
        </w:rPr>
        <w:t xml:space="preserve">(calibration_tbl </w:t>
      </w:r>
      <w:r w:rsidRPr="00ED4019">
        <w:rPr>
          <w:rStyle w:val="OtherTok"/>
          <w:rFonts w:ascii="Times New Roman" w:hAnsi="Times New Roman"/>
        </w:rPr>
        <w:t>&lt;-</w:t>
      </w:r>
      <w:r w:rsidRPr="00ED4019">
        <w:rPr>
          <w:rStyle w:val="NormalTok"/>
          <w:rFonts w:ascii="Times New Roman" w:hAnsi="Times New Roman"/>
        </w:rPr>
        <w:t xml:space="preserve"> models_tbl </w:t>
      </w:r>
      <w:r w:rsidRPr="00ED4019">
        <w:rPr>
          <w:rStyle w:val="SpecialCharTok"/>
          <w:rFonts w:ascii="Times New Roman" w:hAnsi="Times New Roman"/>
        </w:rPr>
        <w:t>%</w:t>
      </w:r>
      <w:proofErr w:type="gramStart"/>
      <w:r w:rsidRPr="00ED4019">
        <w:rPr>
          <w:rStyle w:val="SpecialCharTok"/>
          <w:rFonts w:ascii="Times New Roman" w:hAnsi="Times New Roman"/>
        </w:rPr>
        <w:t>&gt;%</w:t>
      </w:r>
      <w:proofErr w:type="gramEnd"/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  </w:t>
      </w:r>
      <w:r w:rsidRPr="00ED4019">
        <w:rPr>
          <w:rStyle w:val="FunctionTok"/>
          <w:rFonts w:ascii="Times New Roman" w:hAnsi="Times New Roman"/>
        </w:rPr>
        <w:t>modeltime_calibrate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AttributeTok"/>
          <w:rFonts w:ascii="Times New Roman" w:hAnsi="Times New Roman"/>
        </w:rPr>
        <w:t>new_data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unctionTok"/>
          <w:rFonts w:ascii="Times New Roman" w:hAnsi="Times New Roman"/>
        </w:rPr>
        <w:t>testing</w:t>
      </w:r>
      <w:r w:rsidRPr="00ED4019">
        <w:rPr>
          <w:rStyle w:val="NormalTok"/>
          <w:rFonts w:ascii="Times New Roman" w:hAnsi="Times New Roman"/>
        </w:rPr>
        <w:t>(splits.employees)))</w:t>
      </w:r>
    </w:p>
    <w:p w14:paraId="07FF7A19" w14:textId="79A77ABE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6621" w:author="제이펍 출판사" w:date="2021-03-14T15:57:00Z">
          <w:pPr>
            <w:pStyle w:val="SourceCode"/>
          </w:pPr>
        </w:pPrChange>
      </w:pPr>
      <w:r w:rsidRPr="00ED4019">
        <w:rPr>
          <w:rStyle w:val="VerbatimChar"/>
          <w:rFonts w:ascii="Times New Roman" w:hAnsi="Times New Roman"/>
        </w:rPr>
        <w:t># Modeltime Table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# A tibble: 6 x 5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  .model_id .model   .model_desc                      .type .calibration_data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      &lt;int&gt; &lt;list&gt;   &lt;chr&gt;                            &lt;chr&gt; &lt;list&gt;           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1         1 &lt;fit[+]&gt; ARIMA(0,1,1)(0,1,1)[12]          Test  &lt;tibble [10 </w:t>
      </w:r>
      <w:ins w:id="6622" w:author="user" w:date="2021-03-23T15:16:00Z">
        <w:r w:rsidR="005417AF">
          <w:rPr>
            <w:rStyle w:val="VerbatimChar"/>
            <w:rFonts w:ascii="맑은 고딕" w:eastAsia="맑은 고딕" w:hAnsi="맑은 고딕" w:hint="eastAsia"/>
          </w:rPr>
          <w:t>×</w:t>
        </w:r>
      </w:ins>
      <w:del w:id="6623" w:author="user" w:date="2021-03-23T15:16:00Z">
        <w:r w:rsidRPr="00ED4019" w:rsidDel="005417AF">
          <w:rPr>
            <w:rStyle w:val="VerbatimChar"/>
            <w:rFonts w:ascii="Times New Roman" w:hAnsi="Times New Roman"/>
          </w:rPr>
          <w:delText>x</w:delText>
        </w:r>
      </w:del>
      <w:r w:rsidRPr="00ED4019">
        <w:rPr>
          <w:rStyle w:val="VerbatimChar"/>
          <w:rFonts w:ascii="Times New Roman" w:hAnsi="Times New Roman"/>
        </w:rPr>
        <w:t xml:space="preserve"> 4]&gt;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2         2 &lt;fit[+]&gt; ETS(A,AD,A)                      Test  &lt;tibble [10 </w:t>
      </w:r>
      <w:ins w:id="6624" w:author="user" w:date="2021-03-23T15:16:00Z">
        <w:r w:rsidR="005417AF">
          <w:rPr>
            <w:rStyle w:val="VerbatimChar"/>
            <w:rFonts w:ascii="맑은 고딕" w:eastAsia="맑은 고딕" w:hAnsi="맑은 고딕" w:hint="eastAsia"/>
          </w:rPr>
          <w:t>×</w:t>
        </w:r>
      </w:ins>
      <w:del w:id="6625" w:author="user" w:date="2021-03-23T15:16:00Z">
        <w:r w:rsidRPr="00ED4019" w:rsidDel="005417AF">
          <w:rPr>
            <w:rStyle w:val="VerbatimChar"/>
            <w:rFonts w:ascii="Times New Roman" w:hAnsi="Times New Roman"/>
          </w:rPr>
          <w:delText>x</w:delText>
        </w:r>
      </w:del>
      <w:r w:rsidRPr="00ED4019">
        <w:rPr>
          <w:rStyle w:val="VerbatimChar"/>
          <w:rFonts w:ascii="Times New Roman" w:hAnsi="Times New Roman"/>
        </w:rPr>
        <w:t xml:space="preserve"> 4]&gt;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3         3 &lt;fit[+]&gt; PROPHET                          Test  &lt;tibble [10 </w:t>
      </w:r>
      <w:ins w:id="6626" w:author="user" w:date="2021-03-23T15:16:00Z">
        <w:r w:rsidR="005417AF">
          <w:rPr>
            <w:rStyle w:val="VerbatimChar"/>
            <w:rFonts w:ascii="맑은 고딕" w:eastAsia="맑은 고딕" w:hAnsi="맑은 고딕" w:hint="eastAsia"/>
          </w:rPr>
          <w:t>×</w:t>
        </w:r>
      </w:ins>
      <w:del w:id="6627" w:author="user" w:date="2021-03-23T15:16:00Z">
        <w:r w:rsidRPr="00ED4019" w:rsidDel="005417AF">
          <w:rPr>
            <w:rStyle w:val="VerbatimChar"/>
            <w:rFonts w:ascii="Times New Roman" w:hAnsi="Times New Roman"/>
          </w:rPr>
          <w:delText>x</w:delText>
        </w:r>
      </w:del>
      <w:r w:rsidRPr="00ED4019">
        <w:rPr>
          <w:rStyle w:val="VerbatimChar"/>
          <w:rFonts w:ascii="Times New Roman" w:hAnsi="Times New Roman"/>
        </w:rPr>
        <w:t xml:space="preserve"> 4]&gt;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4         4 &lt;fit[+]&gt; LM                               Test  &lt;tibble [10 </w:t>
      </w:r>
      <w:ins w:id="6628" w:author="user" w:date="2021-03-23T15:16:00Z">
        <w:r w:rsidR="005417AF">
          <w:rPr>
            <w:rStyle w:val="VerbatimChar"/>
            <w:rFonts w:ascii="맑은 고딕" w:eastAsia="맑은 고딕" w:hAnsi="맑은 고딕" w:hint="eastAsia"/>
          </w:rPr>
          <w:t>×</w:t>
        </w:r>
      </w:ins>
      <w:del w:id="6629" w:author="user" w:date="2021-03-23T15:16:00Z">
        <w:r w:rsidRPr="00ED4019" w:rsidDel="005417AF">
          <w:rPr>
            <w:rStyle w:val="VerbatimChar"/>
            <w:rFonts w:ascii="Times New Roman" w:hAnsi="Times New Roman"/>
          </w:rPr>
          <w:delText>x</w:delText>
        </w:r>
      </w:del>
      <w:r w:rsidRPr="00ED4019">
        <w:rPr>
          <w:rStyle w:val="VerbatimChar"/>
          <w:rFonts w:ascii="Times New Roman" w:hAnsi="Times New Roman"/>
        </w:rPr>
        <w:t xml:space="preserve"> 4]&gt;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5         5 &lt;fit[+]&gt; NNAR(1,1,10)[12]                 Test  &lt;tibble [10 </w:t>
      </w:r>
      <w:ins w:id="6630" w:author="user" w:date="2021-03-23T15:16:00Z">
        <w:r w:rsidR="005417AF">
          <w:rPr>
            <w:rStyle w:val="VerbatimChar"/>
            <w:rFonts w:ascii="맑은 고딕" w:eastAsia="맑은 고딕" w:hAnsi="맑은 고딕" w:hint="eastAsia"/>
          </w:rPr>
          <w:t>×</w:t>
        </w:r>
      </w:ins>
      <w:del w:id="6631" w:author="user" w:date="2021-03-23T15:16:00Z">
        <w:r w:rsidRPr="00ED4019" w:rsidDel="005417AF">
          <w:rPr>
            <w:rStyle w:val="VerbatimChar"/>
            <w:rFonts w:ascii="Times New Roman" w:hAnsi="Times New Roman"/>
          </w:rPr>
          <w:delText>x</w:delText>
        </w:r>
      </w:del>
      <w:r w:rsidRPr="00ED4019">
        <w:rPr>
          <w:rStyle w:val="VerbatimChar"/>
          <w:rFonts w:ascii="Times New Roman" w:hAnsi="Times New Roman"/>
        </w:rPr>
        <w:t xml:space="preserve"> 4]&gt;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6         6 &lt;fit[+]&gt; TBATS(1, {0,0}, 0.971, {&lt;12,3&gt;}) Test  &lt;tibble [10 </w:t>
      </w:r>
      <w:ins w:id="6632" w:author="user" w:date="2021-03-23T15:16:00Z">
        <w:r w:rsidR="005417AF">
          <w:rPr>
            <w:rStyle w:val="VerbatimChar"/>
            <w:rFonts w:ascii="맑은 고딕" w:eastAsia="맑은 고딕" w:hAnsi="맑은 고딕" w:hint="eastAsia"/>
          </w:rPr>
          <w:t>×</w:t>
        </w:r>
      </w:ins>
      <w:del w:id="6633" w:author="user" w:date="2021-03-23T15:16:00Z">
        <w:r w:rsidRPr="00ED4019" w:rsidDel="005417AF">
          <w:rPr>
            <w:rStyle w:val="VerbatimChar"/>
            <w:rFonts w:ascii="Times New Roman" w:hAnsi="Times New Roman"/>
          </w:rPr>
          <w:delText>x</w:delText>
        </w:r>
      </w:del>
      <w:r w:rsidRPr="00ED4019">
        <w:rPr>
          <w:rStyle w:val="VerbatimChar"/>
          <w:rFonts w:ascii="Times New Roman" w:hAnsi="Times New Roman"/>
        </w:rPr>
        <w:t xml:space="preserve"> 4]&gt;</w:t>
      </w:r>
    </w:p>
    <w:p w14:paraId="6EFBD018" w14:textId="6F4FD8F2" w:rsidR="00FD7B2A" w:rsidRPr="00ED4019" w:rsidRDefault="00FD7B2A">
      <w:pPr>
        <w:jc w:val="both"/>
        <w:rPr>
          <w:rFonts w:ascii="Times New Roman" w:hAnsi="Times New Roman"/>
          <w:lang w:eastAsia="ko-KR"/>
        </w:rPr>
        <w:pPrChange w:id="6634" w:author="제이펍 출판사" w:date="2021-03-14T15:57:00Z">
          <w:pPr/>
        </w:pPrChange>
      </w:pPr>
      <w:r w:rsidRPr="00ED4019">
        <w:rPr>
          <w:rFonts w:ascii="Times New Roman" w:hAnsi="Times New Roman"/>
          <w:lang w:eastAsia="ko-KR"/>
        </w:rPr>
        <w:t>조정된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모델</w:t>
      </w:r>
      <w:ins w:id="6635" w:author="user" w:date="2021-03-23T15:16:00Z">
        <w:r w:rsidR="005417AF">
          <w:rPr>
            <w:rFonts w:ascii="Times New Roman" w:hAnsi="Times New Roman" w:hint="eastAsia"/>
            <w:lang w:eastAsia="ko-KR"/>
          </w:rPr>
          <w:t xml:space="preserve"> </w:t>
        </w:r>
      </w:ins>
      <w:r w:rsidRPr="00ED4019">
        <w:rPr>
          <w:rFonts w:ascii="Times New Roman" w:hAnsi="Times New Roman"/>
          <w:lang w:eastAsia="ko-KR"/>
        </w:rPr>
        <w:t>테이블을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사용하여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미래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예측치를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산출한다</w:t>
      </w:r>
      <w:r w:rsidRPr="00ED4019">
        <w:rPr>
          <w:rFonts w:ascii="Times New Roman" w:hAnsi="Times New Roman"/>
          <w:lang w:eastAsia="ko-KR"/>
        </w:rPr>
        <w:t xml:space="preserve">. </w:t>
      </w:r>
      <w:r w:rsidRPr="00ED4019">
        <w:rPr>
          <w:rFonts w:ascii="Times New Roman" w:hAnsi="Times New Roman"/>
          <w:lang w:eastAsia="ko-KR"/>
        </w:rPr>
        <w:t>테스트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셋과의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차이를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살펴보기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위해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새로운</w:t>
      </w:r>
      <w:r w:rsidRPr="00ED4019">
        <w:rPr>
          <w:rFonts w:ascii="Times New Roman" w:hAnsi="Times New Roman"/>
          <w:lang w:eastAsia="ko-KR"/>
        </w:rPr>
        <w:t xml:space="preserve"> </w:t>
      </w:r>
      <w:del w:id="6636" w:author="제이펍 출판사" w:date="2021-03-14T20:45:00Z">
        <w:r w:rsidRPr="00ED4019" w:rsidDel="001B4014">
          <w:rPr>
            <w:rFonts w:ascii="Times New Roman" w:hAnsi="Times New Roman"/>
            <w:lang w:eastAsia="ko-KR"/>
          </w:rPr>
          <w:delText>데이터</w:delText>
        </w:r>
        <w:r w:rsidRPr="00ED4019" w:rsidDel="001B4014">
          <w:rPr>
            <w:rFonts w:ascii="Times New Roman" w:hAnsi="Times New Roman"/>
            <w:lang w:eastAsia="ko-KR"/>
          </w:rPr>
          <w:delText xml:space="preserve"> </w:delText>
        </w:r>
        <w:r w:rsidRPr="00ED4019" w:rsidDel="001B4014">
          <w:rPr>
            <w:rFonts w:ascii="Times New Roman" w:hAnsi="Times New Roman"/>
            <w:lang w:eastAsia="ko-KR"/>
          </w:rPr>
          <w:delText>셋으로</w:delText>
        </w:r>
      </w:del>
      <w:ins w:id="6637" w:author="제이펍 출판사" w:date="2021-03-14T20:45:00Z">
        <w:r w:rsidR="001B4014">
          <w:rPr>
            <w:rFonts w:ascii="Times New Roman" w:hAnsi="Times New Roman"/>
            <w:lang w:eastAsia="ko-KR"/>
          </w:rPr>
          <w:t>데이터</w:t>
        </w:r>
        <w:r w:rsidR="001B4014">
          <w:rPr>
            <w:rFonts w:ascii="Times New Roman" w:hAnsi="Times New Roman"/>
            <w:lang w:eastAsia="ko-KR"/>
          </w:rPr>
          <w:t xml:space="preserve"> </w:t>
        </w:r>
        <w:r w:rsidR="001B4014">
          <w:rPr>
            <w:rFonts w:ascii="Times New Roman" w:hAnsi="Times New Roman"/>
            <w:lang w:eastAsia="ko-KR"/>
          </w:rPr>
          <w:t>세트로</w:t>
        </w:r>
      </w:ins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테스트</w:t>
      </w:r>
      <w:r w:rsidRPr="00ED4019">
        <w:rPr>
          <w:rFonts w:ascii="Times New Roman" w:hAnsi="Times New Roman"/>
          <w:lang w:eastAsia="ko-KR"/>
        </w:rPr>
        <w:t xml:space="preserve"> </w:t>
      </w:r>
      <w:del w:id="6638" w:author="제이펍 출판사" w:date="2021-03-14T20:45:00Z">
        <w:r w:rsidRPr="00ED4019" w:rsidDel="001B4014">
          <w:rPr>
            <w:rFonts w:ascii="Times New Roman" w:hAnsi="Times New Roman"/>
            <w:lang w:eastAsia="ko-KR"/>
          </w:rPr>
          <w:delText>데이터</w:delText>
        </w:r>
        <w:r w:rsidRPr="00ED4019" w:rsidDel="001B4014">
          <w:rPr>
            <w:rFonts w:ascii="Times New Roman" w:hAnsi="Times New Roman"/>
            <w:lang w:eastAsia="ko-KR"/>
          </w:rPr>
          <w:delText xml:space="preserve"> </w:delText>
        </w:r>
        <w:r w:rsidRPr="00ED4019" w:rsidDel="001B4014">
          <w:rPr>
            <w:rFonts w:ascii="Times New Roman" w:hAnsi="Times New Roman"/>
            <w:lang w:eastAsia="ko-KR"/>
          </w:rPr>
          <w:delText>셋을</w:delText>
        </w:r>
      </w:del>
      <w:ins w:id="6639" w:author="제이펍 출판사" w:date="2021-03-14T20:45:00Z">
        <w:r w:rsidR="001B4014">
          <w:rPr>
            <w:rFonts w:ascii="Times New Roman" w:hAnsi="Times New Roman"/>
            <w:lang w:eastAsia="ko-KR"/>
          </w:rPr>
          <w:t>데이터</w:t>
        </w:r>
        <w:r w:rsidR="001B4014">
          <w:rPr>
            <w:rFonts w:ascii="Times New Roman" w:hAnsi="Times New Roman"/>
            <w:lang w:eastAsia="ko-KR"/>
          </w:rPr>
          <w:t xml:space="preserve"> </w:t>
        </w:r>
        <w:r w:rsidR="001B4014">
          <w:rPr>
            <w:rFonts w:ascii="Times New Roman" w:hAnsi="Times New Roman"/>
            <w:lang w:eastAsia="ko-KR"/>
          </w:rPr>
          <w:t>세트를</w:t>
        </w:r>
      </w:ins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사용하고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원본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데이터와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같이</w:t>
      </w:r>
      <w:r w:rsidRPr="00ED4019">
        <w:rPr>
          <w:rFonts w:ascii="Times New Roman" w:hAnsi="Times New Roman"/>
          <w:lang w:eastAsia="ko-KR"/>
        </w:rPr>
        <w:t xml:space="preserve"> plotting</w:t>
      </w:r>
      <w:del w:id="6640" w:author="user" w:date="2021-03-23T15:17:00Z">
        <w:r w:rsidRPr="00ED4019" w:rsidDel="00562D64">
          <w:rPr>
            <w:rFonts w:ascii="Times New Roman" w:hAnsi="Times New Roman"/>
            <w:lang w:eastAsia="ko-KR"/>
          </w:rPr>
          <w:delText xml:space="preserve"> </w:delText>
        </w:r>
      </w:del>
      <w:r w:rsidRPr="00ED4019">
        <w:rPr>
          <w:rFonts w:ascii="Times New Roman" w:hAnsi="Times New Roman"/>
          <w:lang w:eastAsia="ko-KR"/>
        </w:rPr>
        <w:t>하기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위해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설정</w:t>
      </w:r>
      <w:del w:id="6641" w:author="제이펍 출판사" w:date="2021-03-14T20:27:00Z">
        <w:r w:rsidRPr="00ED4019" w:rsidDel="00F13479">
          <w:rPr>
            <w:rFonts w:ascii="Times New Roman" w:hAnsi="Times New Roman"/>
            <w:lang w:eastAsia="ko-KR"/>
          </w:rPr>
          <w:delText>해준</w:delText>
        </w:r>
      </w:del>
      <w:ins w:id="6642" w:author="제이펍 출판사" w:date="2021-03-14T20:27:00Z">
        <w:r w:rsidR="00F13479">
          <w:rPr>
            <w:rFonts w:ascii="Times New Roman" w:hAnsi="Times New Roman"/>
            <w:lang w:eastAsia="ko-KR"/>
          </w:rPr>
          <w:t>해</w:t>
        </w:r>
        <w:r w:rsidR="00F13479">
          <w:rPr>
            <w:rFonts w:ascii="Times New Roman" w:hAnsi="Times New Roman"/>
            <w:lang w:eastAsia="ko-KR"/>
          </w:rPr>
          <w:t xml:space="preserve"> </w:t>
        </w:r>
        <w:r w:rsidR="00F13479">
          <w:rPr>
            <w:rFonts w:ascii="Times New Roman" w:hAnsi="Times New Roman"/>
            <w:lang w:eastAsia="ko-KR"/>
          </w:rPr>
          <w:t>준</w:t>
        </w:r>
      </w:ins>
      <w:r w:rsidRPr="00ED4019">
        <w:rPr>
          <w:rFonts w:ascii="Times New Roman" w:hAnsi="Times New Roman"/>
          <w:lang w:eastAsia="ko-KR"/>
        </w:rPr>
        <w:t>다</w:t>
      </w:r>
      <w:r w:rsidRPr="00ED4019">
        <w:rPr>
          <w:rFonts w:ascii="Times New Roman" w:hAnsi="Times New Roman"/>
          <w:lang w:eastAsia="ko-KR"/>
        </w:rPr>
        <w:t xml:space="preserve">. </w:t>
      </w:r>
      <w:r w:rsidRPr="00ED4019">
        <w:rPr>
          <w:rFonts w:ascii="Times New Roman" w:hAnsi="Times New Roman"/>
          <w:lang w:eastAsia="ko-KR"/>
        </w:rPr>
        <w:t>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예측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데이터를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Style w:val="VerbatimChar"/>
          <w:rFonts w:ascii="Times New Roman" w:hAnsi="Times New Roman"/>
          <w:lang w:eastAsia="ko-KR"/>
        </w:rPr>
        <w:t>plot_modeltime_forecast()</w:t>
      </w:r>
      <w:r w:rsidRPr="00ED4019">
        <w:rPr>
          <w:rFonts w:ascii="Times New Roman" w:hAnsi="Times New Roman"/>
          <w:lang w:eastAsia="ko-KR"/>
        </w:rPr>
        <w:t>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사용해</w:t>
      </w:r>
      <w:r w:rsidRPr="00ED4019">
        <w:rPr>
          <w:rFonts w:ascii="Times New Roman" w:hAnsi="Times New Roman"/>
          <w:lang w:eastAsia="ko-KR"/>
        </w:rPr>
        <w:t xml:space="preserve"> plot</w:t>
      </w:r>
      <w:r w:rsidRPr="00ED4019">
        <w:rPr>
          <w:rFonts w:ascii="Times New Roman" w:hAnsi="Times New Roman"/>
          <w:lang w:eastAsia="ko-KR"/>
        </w:rPr>
        <w:t>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생성</w:t>
      </w:r>
      <w:del w:id="6643" w:author="제이펍 출판사" w:date="2021-03-14T20:27:00Z">
        <w:r w:rsidRPr="00ED4019" w:rsidDel="00F13479">
          <w:rPr>
            <w:rFonts w:ascii="Times New Roman" w:hAnsi="Times New Roman"/>
            <w:lang w:eastAsia="ko-KR"/>
          </w:rPr>
          <w:delText>해준</w:delText>
        </w:r>
      </w:del>
      <w:ins w:id="6644" w:author="제이펍 출판사" w:date="2021-03-14T20:27:00Z">
        <w:r w:rsidR="00F13479">
          <w:rPr>
            <w:rFonts w:ascii="Times New Roman" w:hAnsi="Times New Roman"/>
            <w:lang w:eastAsia="ko-KR"/>
          </w:rPr>
          <w:t>해</w:t>
        </w:r>
        <w:r w:rsidR="00F13479">
          <w:rPr>
            <w:rFonts w:ascii="Times New Roman" w:hAnsi="Times New Roman"/>
            <w:lang w:eastAsia="ko-KR"/>
          </w:rPr>
          <w:t xml:space="preserve"> </w:t>
        </w:r>
        <w:r w:rsidR="00F13479">
          <w:rPr>
            <w:rFonts w:ascii="Times New Roman" w:hAnsi="Times New Roman"/>
            <w:lang w:eastAsia="ko-KR"/>
          </w:rPr>
          <w:t>준</w:t>
        </w:r>
      </w:ins>
      <w:r w:rsidRPr="00ED4019">
        <w:rPr>
          <w:rFonts w:ascii="Times New Roman" w:hAnsi="Times New Roman"/>
          <w:lang w:eastAsia="ko-KR"/>
        </w:rPr>
        <w:t>다</w:t>
      </w:r>
      <w:del w:id="6645" w:author="user" w:date="2021-03-23T15:17:00Z">
        <w:r w:rsidRPr="00ED4019" w:rsidDel="00562D64">
          <w:rPr>
            <w:rFonts w:ascii="Times New Roman" w:hAnsi="Times New Roman"/>
            <w:lang w:eastAsia="ko-KR"/>
          </w:rPr>
          <w:delText xml:space="preserve">. </w:delText>
        </w:r>
      </w:del>
      <w:r w:rsidRPr="00ED4019">
        <w:rPr>
          <w:rFonts w:ascii="Times New Roman" w:hAnsi="Times New Roman"/>
          <w:lang w:eastAsia="ko-KR"/>
        </w:rPr>
        <w:t>(plot</w:t>
      </w:r>
      <w:r w:rsidRPr="00ED4019">
        <w:rPr>
          <w:rFonts w:ascii="Times New Roman" w:hAnsi="Times New Roman"/>
          <w:lang w:eastAsia="ko-KR"/>
        </w:rPr>
        <w:t>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보면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실제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데이터와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다소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차이를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보이는데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트레이닝</w:t>
      </w:r>
      <w:r w:rsidRPr="00ED4019">
        <w:rPr>
          <w:rFonts w:ascii="Times New Roman" w:hAnsi="Times New Roman"/>
          <w:lang w:eastAsia="ko-KR"/>
        </w:rPr>
        <w:t xml:space="preserve"> </w:t>
      </w:r>
      <w:ins w:id="6646" w:author="user" w:date="2021-03-23T15:17:00Z">
        <w:r w:rsidR="00562D64">
          <w:rPr>
            <w:rFonts w:ascii="Times New Roman" w:hAnsi="Times New Roman" w:hint="eastAsia"/>
            <w:lang w:eastAsia="ko-KR"/>
          </w:rPr>
          <w:t>세트</w:t>
        </w:r>
      </w:ins>
      <w:del w:id="6647" w:author="user" w:date="2021-03-23T15:17:00Z">
        <w:r w:rsidRPr="00ED4019" w:rsidDel="00562D64">
          <w:rPr>
            <w:rFonts w:ascii="Times New Roman" w:hAnsi="Times New Roman"/>
            <w:lang w:eastAsia="ko-KR"/>
          </w:rPr>
          <w:delText>셋</w:delText>
        </w:r>
      </w:del>
      <w:del w:id="6648" w:author="user" w:date="2021-03-23T15:18:00Z">
        <w:r w:rsidRPr="00ED4019" w:rsidDel="00562D64">
          <w:rPr>
            <w:rFonts w:ascii="Times New Roman" w:hAnsi="Times New Roman"/>
            <w:lang w:eastAsia="ko-KR"/>
          </w:rPr>
          <w:delText>에</w:delText>
        </w:r>
      </w:del>
      <w:r w:rsidRPr="00ED4019">
        <w:rPr>
          <w:rFonts w:ascii="Times New Roman" w:hAnsi="Times New Roman"/>
          <w:lang w:eastAsia="ko-KR"/>
        </w:rPr>
        <w:t>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코로나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발생</w:t>
      </w:r>
      <w:ins w:id="6649" w:author="user" w:date="2021-03-23T15:17:00Z">
        <w:r w:rsidR="00562D64">
          <w:rPr>
            <w:rFonts w:ascii="Times New Roman" w:hAnsi="Times New Roman" w:hint="eastAsia"/>
            <w:lang w:eastAsia="ko-KR"/>
          </w:rPr>
          <w:t xml:space="preserve"> </w:t>
        </w:r>
      </w:ins>
      <w:r w:rsidRPr="00ED4019">
        <w:rPr>
          <w:rFonts w:ascii="Times New Roman" w:hAnsi="Times New Roman"/>
          <w:lang w:eastAsia="ko-KR"/>
        </w:rPr>
        <w:t>이전까지의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데이터이고</w:t>
      </w:r>
      <w:ins w:id="6650" w:author="user" w:date="2021-03-23T15:17:00Z">
        <w:r w:rsidR="00562D64">
          <w:rPr>
            <w:rFonts w:ascii="Times New Roman" w:hAnsi="Times New Roman" w:hint="eastAsia"/>
            <w:lang w:eastAsia="ko-KR"/>
          </w:rPr>
          <w:t>,</w:t>
        </w:r>
      </w:ins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테스트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데이터는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코로나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발생</w:t>
      </w:r>
      <w:ins w:id="6651" w:author="user" w:date="2021-03-23T15:17:00Z">
        <w:r w:rsidR="00562D64">
          <w:rPr>
            <w:rFonts w:ascii="Times New Roman" w:hAnsi="Times New Roman" w:hint="eastAsia"/>
            <w:lang w:eastAsia="ko-KR"/>
          </w:rPr>
          <w:t xml:space="preserve"> </w:t>
        </w:r>
      </w:ins>
      <w:r w:rsidRPr="00ED4019">
        <w:rPr>
          <w:rFonts w:ascii="Times New Roman" w:hAnsi="Times New Roman"/>
          <w:lang w:eastAsia="ko-KR"/>
        </w:rPr>
        <w:t>이후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데이터이기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때문에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모델들이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이를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예측하지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못한</w:t>
      </w:r>
      <w:ins w:id="6652" w:author="user" w:date="2021-03-23T15:18:00Z">
        <w:r w:rsidR="00562D64">
          <w:rPr>
            <w:rFonts w:ascii="Times New Roman" w:hAnsi="Times New Roman" w:hint="eastAsia"/>
            <w:lang w:eastAsia="ko-KR"/>
          </w:rPr>
          <w:t xml:space="preserve"> </w:t>
        </w:r>
      </w:ins>
      <w:r w:rsidRPr="00ED4019">
        <w:rPr>
          <w:rFonts w:ascii="Times New Roman" w:hAnsi="Times New Roman"/>
          <w:lang w:eastAsia="ko-KR"/>
        </w:rPr>
        <w:t>것이다</w:t>
      </w:r>
      <w:del w:id="6653" w:author="user" w:date="2021-03-23T15:17:00Z">
        <w:r w:rsidRPr="00ED4019" w:rsidDel="00562D64">
          <w:rPr>
            <w:rFonts w:ascii="Times New Roman" w:hAnsi="Times New Roman"/>
            <w:lang w:eastAsia="ko-KR"/>
          </w:rPr>
          <w:delText>.</w:delText>
        </w:r>
      </w:del>
      <w:r w:rsidRPr="00ED4019">
        <w:rPr>
          <w:rFonts w:ascii="Times New Roman" w:hAnsi="Times New Roman"/>
          <w:lang w:eastAsia="ko-KR"/>
        </w:rPr>
        <w:t>)</w:t>
      </w:r>
      <w:ins w:id="6654" w:author="user" w:date="2021-03-23T15:17:00Z">
        <w:r w:rsidR="00562D64">
          <w:rPr>
            <w:rFonts w:ascii="Times New Roman" w:hAnsi="Times New Roman" w:hint="eastAsia"/>
            <w:lang w:eastAsia="ko-KR"/>
          </w:rPr>
          <w:t>.</w:t>
        </w:r>
      </w:ins>
    </w:p>
    <w:p w14:paraId="4D6B1FB4" w14:textId="77777777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6655" w:author="제이펍 출판사" w:date="2021-03-14T15:57:00Z">
          <w:pPr>
            <w:pStyle w:val="SourceCode"/>
          </w:pPr>
        </w:pPrChange>
      </w:pPr>
      <w:r w:rsidRPr="00ED4019">
        <w:rPr>
          <w:rStyle w:val="NormalTok"/>
          <w:rFonts w:ascii="Times New Roman" w:hAnsi="Times New Roman"/>
        </w:rPr>
        <w:t xml:space="preserve">calibration_tbl </w:t>
      </w:r>
      <w:r w:rsidRPr="00ED4019">
        <w:rPr>
          <w:rStyle w:val="SpecialCharTok"/>
          <w:rFonts w:ascii="Times New Roman" w:hAnsi="Times New Roman"/>
        </w:rPr>
        <w:t>%</w:t>
      </w:r>
      <w:proofErr w:type="gramStart"/>
      <w:r w:rsidRPr="00ED4019">
        <w:rPr>
          <w:rStyle w:val="SpecialCharTok"/>
          <w:rFonts w:ascii="Times New Roman" w:hAnsi="Times New Roman"/>
        </w:rPr>
        <w:t>&gt;%</w:t>
      </w:r>
      <w:proofErr w:type="gramEnd"/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  </w:t>
      </w:r>
      <w:r w:rsidRPr="00ED4019">
        <w:rPr>
          <w:rStyle w:val="FunctionTok"/>
          <w:rFonts w:ascii="Times New Roman" w:hAnsi="Times New Roman"/>
        </w:rPr>
        <w:t>modeltime_forecast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      </w:t>
      </w:r>
      <w:r w:rsidRPr="00ED4019">
        <w:rPr>
          <w:rStyle w:val="AttributeTok"/>
          <w:rFonts w:ascii="Times New Roman" w:hAnsi="Times New Roman"/>
        </w:rPr>
        <w:t>new_data   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unctionTok"/>
          <w:rFonts w:ascii="Times New Roman" w:hAnsi="Times New Roman"/>
        </w:rPr>
        <w:t>testing</w:t>
      </w:r>
      <w:r w:rsidRPr="00ED4019">
        <w:rPr>
          <w:rStyle w:val="NormalTok"/>
          <w:rFonts w:ascii="Times New Roman" w:hAnsi="Times New Roman"/>
        </w:rPr>
        <w:t>(splits.employees),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      </w:t>
      </w:r>
      <w:r w:rsidRPr="00ED4019">
        <w:rPr>
          <w:rStyle w:val="AttributeTok"/>
          <w:rFonts w:ascii="Times New Roman" w:hAnsi="Times New Roman"/>
        </w:rPr>
        <w:t>actual_data =</w:t>
      </w:r>
      <w:r w:rsidRPr="00ED4019">
        <w:rPr>
          <w:rStyle w:val="NormalTok"/>
          <w:rFonts w:ascii="Times New Roman" w:hAnsi="Times New Roman"/>
        </w:rPr>
        <w:t xml:space="preserve"> employees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  ) </w:t>
      </w:r>
      <w:r w:rsidRPr="00ED4019">
        <w:rPr>
          <w:rStyle w:val="SpecialCharTok"/>
          <w:rFonts w:ascii="Times New Roman" w:hAnsi="Times New Roman"/>
        </w:rPr>
        <w:t>%&gt;%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  </w:t>
      </w:r>
      <w:r w:rsidRPr="00ED4019">
        <w:rPr>
          <w:rStyle w:val="FunctionTok"/>
          <w:rFonts w:ascii="Times New Roman" w:hAnsi="Times New Roman"/>
        </w:rPr>
        <w:t>plot_modeltime_forecast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    </w:t>
      </w:r>
      <w:r w:rsidRPr="00ED4019">
        <w:rPr>
          <w:rStyle w:val="AttributeTok"/>
          <w:rFonts w:ascii="Times New Roman" w:hAnsi="Times New Roman"/>
        </w:rPr>
        <w:t>.interactive     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ConstantTok"/>
          <w:rFonts w:ascii="Times New Roman" w:hAnsi="Times New Roman"/>
        </w:rPr>
        <w:t>FALSE</w:t>
      </w:r>
      <w:r w:rsidRPr="00ED4019">
        <w:rPr>
          <w:rStyle w:val="NormalTok"/>
          <w:rFonts w:ascii="Times New Roman" w:hAnsi="Times New Roman"/>
        </w:rPr>
        <w:t>,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    </w:t>
      </w:r>
      <w:r w:rsidRPr="00ED4019">
        <w:rPr>
          <w:rStyle w:val="AttributeTok"/>
          <w:rFonts w:ascii="Times New Roman" w:hAnsi="Times New Roman"/>
        </w:rPr>
        <w:t>.conf_interval_show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ConstantTok"/>
          <w:rFonts w:ascii="Times New Roman" w:hAnsi="Times New Roman"/>
        </w:rPr>
        <w:t>FALSE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  )</w:t>
      </w:r>
    </w:p>
    <w:p w14:paraId="21AC2751" w14:textId="77777777" w:rsidR="00FD7B2A" w:rsidRPr="00ED4019" w:rsidRDefault="00FD7B2A">
      <w:pPr>
        <w:pStyle w:val="Figure"/>
        <w:jc w:val="both"/>
        <w:rPr>
          <w:rFonts w:ascii="Times New Roman" w:hAnsi="Times New Roman"/>
        </w:rPr>
        <w:pPrChange w:id="6656" w:author="제이펍 출판사" w:date="2021-03-14T15:57:00Z">
          <w:pPr>
            <w:pStyle w:val="Figure"/>
          </w:pPr>
        </w:pPrChange>
      </w:pPr>
      <w:r w:rsidRPr="00ED4019">
        <w:rPr>
          <w:rFonts w:ascii="Times New Roman" w:hAnsi="Times New Roman"/>
          <w:noProof/>
          <w:lang w:eastAsia="ko-KR"/>
        </w:rPr>
        <w:lastRenderedPageBreak/>
        <w:drawing>
          <wp:inline distT="0" distB="0" distL="0" distR="0" wp14:anchorId="34BC66E1" wp14:editId="3AC39816">
            <wp:extent cx="4572000" cy="3657600"/>
            <wp:effectExtent l="0" t="0" r="0" b="0"/>
            <wp:docPr id="190" name="그림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"/>
                    <pic:cNvPicPr>
                      <a:picLocks noChangeAspect="1" noChangeArrowheads="1"/>
                    </pic:cNvPicPr>
                  </pic:nvPicPr>
                  <pic:blipFill>
                    <a:blip r:embed="rId19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46D099E" w14:textId="77777777" w:rsidR="00FD7B2A" w:rsidRPr="00ED4019" w:rsidRDefault="00FD7B2A">
      <w:pPr>
        <w:pStyle w:val="a6"/>
        <w:jc w:val="both"/>
        <w:rPr>
          <w:rFonts w:ascii="Times New Roman" w:hAnsi="Times New Roman"/>
          <w:lang w:eastAsia="ko-KR"/>
        </w:rPr>
        <w:pPrChange w:id="6657" w:author="제이펍 출판사" w:date="2021-03-14T15:57:00Z">
          <w:pPr>
            <w:pStyle w:val="a6"/>
            <w:jc w:val="center"/>
          </w:pPr>
        </w:pPrChange>
      </w:pPr>
      <w:commentRangeStart w:id="6658"/>
      <w:r w:rsidRPr="00ED4019">
        <w:rPr>
          <w:rFonts w:ascii="Times New Roman" w:hAnsi="Times New Roman" w:hint="eastAsia"/>
          <w:lang w:eastAsia="ko-KR"/>
        </w:rPr>
        <w:t>그림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7-14</w:t>
      </w:r>
      <w:commentRangeEnd w:id="6658"/>
      <w:r w:rsidR="00562D64">
        <w:rPr>
          <w:rStyle w:val="af3"/>
          <w:i w:val="0"/>
        </w:rPr>
        <w:commentReference w:id="6658"/>
      </w:r>
    </w:p>
    <w:p w14:paraId="4616DF45" w14:textId="3F51C8C3" w:rsidR="00FD7B2A" w:rsidRPr="00ED4019" w:rsidRDefault="00FD7B2A">
      <w:pPr>
        <w:jc w:val="both"/>
        <w:rPr>
          <w:rFonts w:ascii="Times New Roman" w:hAnsi="Times New Roman"/>
          <w:lang w:eastAsia="ko-KR"/>
        </w:rPr>
        <w:pPrChange w:id="6659" w:author="제이펍 출판사" w:date="2021-03-14T15:57:00Z">
          <w:pPr/>
        </w:pPrChange>
      </w:pPr>
      <w:r w:rsidRPr="00ED4019">
        <w:rPr>
          <w:rFonts w:ascii="Times New Roman" w:hAnsi="Times New Roman"/>
          <w:lang w:eastAsia="ko-KR"/>
        </w:rPr>
        <w:t>육안으로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성능을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판단하기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힘드니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성능</w:t>
      </w:r>
      <w:ins w:id="6660" w:author="user" w:date="2021-03-23T15:18:00Z">
        <w:r w:rsidR="009041F6">
          <w:rPr>
            <w:rFonts w:ascii="Times New Roman" w:hAnsi="Times New Roman" w:hint="eastAsia"/>
            <w:lang w:eastAsia="ko-KR"/>
          </w:rPr>
          <w:t xml:space="preserve"> </w:t>
        </w:r>
      </w:ins>
      <w:r w:rsidRPr="00ED4019">
        <w:rPr>
          <w:rFonts w:ascii="Times New Roman" w:hAnsi="Times New Roman"/>
          <w:lang w:eastAsia="ko-KR"/>
        </w:rPr>
        <w:t>측정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지수를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확인한다</w:t>
      </w:r>
      <w:r w:rsidRPr="00ED4019">
        <w:rPr>
          <w:rFonts w:ascii="Times New Roman" w:hAnsi="Times New Roman"/>
          <w:lang w:eastAsia="ko-KR"/>
        </w:rPr>
        <w:t>.</w:t>
      </w:r>
    </w:p>
    <w:p w14:paraId="768030FB" w14:textId="77777777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6661" w:author="제이펍 출판사" w:date="2021-03-14T15:57:00Z">
          <w:pPr>
            <w:pStyle w:val="SourceCode"/>
          </w:pPr>
        </w:pPrChange>
      </w:pPr>
      <w:r w:rsidRPr="00ED4019">
        <w:rPr>
          <w:rStyle w:val="NormalTok"/>
          <w:rFonts w:ascii="Times New Roman" w:hAnsi="Times New Roman"/>
        </w:rPr>
        <w:t xml:space="preserve">calibration_tbl </w:t>
      </w:r>
      <w:r w:rsidRPr="00ED4019">
        <w:rPr>
          <w:rStyle w:val="SpecialCharTok"/>
          <w:rFonts w:ascii="Times New Roman" w:hAnsi="Times New Roman"/>
        </w:rPr>
        <w:t>%</w:t>
      </w:r>
      <w:proofErr w:type="gramStart"/>
      <w:r w:rsidRPr="00ED4019">
        <w:rPr>
          <w:rStyle w:val="SpecialCharTok"/>
          <w:rFonts w:ascii="Times New Roman" w:hAnsi="Times New Roman"/>
        </w:rPr>
        <w:t>&gt;%</w:t>
      </w:r>
      <w:proofErr w:type="gramEnd"/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  </w:t>
      </w:r>
      <w:r w:rsidRPr="00ED4019">
        <w:rPr>
          <w:rStyle w:val="FunctionTok"/>
          <w:rFonts w:ascii="Times New Roman" w:hAnsi="Times New Roman"/>
        </w:rPr>
        <w:t>modeltime_accuracy</w:t>
      </w:r>
      <w:r w:rsidRPr="00ED4019">
        <w:rPr>
          <w:rStyle w:val="NormalTok"/>
          <w:rFonts w:ascii="Times New Roman" w:hAnsi="Times New Roman"/>
        </w:rPr>
        <w:t xml:space="preserve">() </w:t>
      </w:r>
      <w:r w:rsidRPr="00ED4019">
        <w:rPr>
          <w:rStyle w:val="SpecialCharTok"/>
          <w:rFonts w:ascii="Times New Roman" w:hAnsi="Times New Roman"/>
        </w:rPr>
        <w:t>%&gt;%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</w:t>
      </w:r>
      <w:r w:rsidRPr="00ED4019">
        <w:rPr>
          <w:rStyle w:val="FunctionTok"/>
          <w:rFonts w:ascii="Times New Roman" w:hAnsi="Times New Roman"/>
        </w:rPr>
        <w:t>arrange</w:t>
      </w:r>
      <w:r w:rsidRPr="00ED4019">
        <w:rPr>
          <w:rStyle w:val="NormalTok"/>
          <w:rFonts w:ascii="Times New Roman" w:hAnsi="Times New Roman"/>
        </w:rPr>
        <w:t>(rmse)</w:t>
      </w:r>
    </w:p>
    <w:p w14:paraId="2EE40200" w14:textId="082494F2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6662" w:author="제이펍 출판사" w:date="2021-03-14T15:57:00Z">
          <w:pPr>
            <w:pStyle w:val="SourceCode"/>
          </w:pPr>
        </w:pPrChange>
      </w:pPr>
      <w:r w:rsidRPr="00ED4019">
        <w:rPr>
          <w:rStyle w:val="VerbatimChar"/>
          <w:rFonts w:ascii="Times New Roman" w:hAnsi="Times New Roman"/>
        </w:rPr>
        <w:t xml:space="preserve"># A tibble: 6 </w:t>
      </w:r>
      <w:ins w:id="6663" w:author="user" w:date="2021-03-23T15:19:00Z">
        <w:r w:rsidR="009041F6">
          <w:rPr>
            <w:rStyle w:val="VerbatimChar"/>
            <w:rFonts w:ascii="맑은 고딕" w:eastAsia="맑은 고딕" w:hAnsi="맑은 고딕" w:hint="eastAsia"/>
          </w:rPr>
          <w:t>×</w:t>
        </w:r>
      </w:ins>
      <w:del w:id="6664" w:author="user" w:date="2021-03-23T15:19:00Z">
        <w:r w:rsidRPr="00ED4019" w:rsidDel="009041F6">
          <w:rPr>
            <w:rStyle w:val="VerbatimChar"/>
            <w:rFonts w:ascii="Times New Roman" w:hAnsi="Times New Roman"/>
          </w:rPr>
          <w:delText>x</w:delText>
        </w:r>
      </w:del>
      <w:r w:rsidRPr="00ED4019">
        <w:rPr>
          <w:rStyle w:val="VerbatimChar"/>
          <w:rFonts w:ascii="Times New Roman" w:hAnsi="Times New Roman"/>
        </w:rPr>
        <w:t xml:space="preserve"> 9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  .model_id .model_desc                .type   mae  mape  mase smape  rmse   rsq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      &lt;int&gt; &lt;chr&gt;                      &lt;chr&gt; &lt;dbl&gt; &lt;dbl&gt; &lt;dbl&gt; &lt;dbl&gt; &lt;dbl&gt; &lt;dbl&gt;</w:t>
      </w:r>
      <w:r w:rsidRPr="00ED4019">
        <w:rPr>
          <w:rFonts w:ascii="Times New Roman" w:hAnsi="Times New Roman"/>
        </w:rPr>
        <w:br/>
      </w:r>
      <w:commentRangeStart w:id="6665"/>
      <w:r w:rsidRPr="00ED4019">
        <w:rPr>
          <w:rStyle w:val="VerbatimChar"/>
          <w:rFonts w:ascii="Times New Roman" w:hAnsi="Times New Roman"/>
        </w:rPr>
        <w:t xml:space="preserve">1         5 NNAR(1,1,10)[12]           Test   652.  </w:t>
      </w:r>
      <w:proofErr w:type="gramStart"/>
      <w:r w:rsidRPr="00ED4019">
        <w:rPr>
          <w:rStyle w:val="VerbatimChar"/>
          <w:rFonts w:ascii="Times New Roman" w:hAnsi="Times New Roman"/>
        </w:rPr>
        <w:t>2.42  3.60</w:t>
      </w:r>
      <w:proofErr w:type="gramEnd"/>
      <w:r w:rsidRPr="00ED4019">
        <w:rPr>
          <w:rStyle w:val="VerbatimChar"/>
          <w:rFonts w:ascii="Times New Roman" w:hAnsi="Times New Roman"/>
        </w:rPr>
        <w:t xml:space="preserve">  2.39  731. 0.229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2         </w:t>
      </w:r>
      <w:proofErr w:type="gramStart"/>
      <w:r w:rsidRPr="00ED4019">
        <w:rPr>
          <w:rStyle w:val="VerbatimChar"/>
          <w:rFonts w:ascii="Times New Roman" w:hAnsi="Times New Roman"/>
        </w:rPr>
        <w:t>4</w:t>
      </w:r>
      <w:proofErr w:type="gramEnd"/>
      <w:r w:rsidRPr="00ED4019">
        <w:rPr>
          <w:rStyle w:val="VerbatimChar"/>
          <w:rFonts w:ascii="Times New Roman" w:hAnsi="Times New Roman"/>
        </w:rPr>
        <w:t xml:space="preserve"> LM                         Test   728.  </w:t>
      </w:r>
      <w:proofErr w:type="gramStart"/>
      <w:r w:rsidRPr="00ED4019">
        <w:rPr>
          <w:rStyle w:val="VerbatimChar"/>
          <w:rFonts w:ascii="Times New Roman" w:hAnsi="Times New Roman"/>
        </w:rPr>
        <w:t>2.71  4.02</w:t>
      </w:r>
      <w:proofErr w:type="gramEnd"/>
      <w:r w:rsidRPr="00ED4019">
        <w:rPr>
          <w:rStyle w:val="VerbatimChar"/>
          <w:rFonts w:ascii="Times New Roman" w:hAnsi="Times New Roman"/>
        </w:rPr>
        <w:t xml:space="preserve">  2.67  738. 0.762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3         2 </w:t>
      </w:r>
      <w:proofErr w:type="gramStart"/>
      <w:r w:rsidRPr="00ED4019">
        <w:rPr>
          <w:rStyle w:val="VerbatimChar"/>
          <w:rFonts w:ascii="Times New Roman" w:hAnsi="Times New Roman"/>
        </w:rPr>
        <w:t>ETS(</w:t>
      </w:r>
      <w:proofErr w:type="gramEnd"/>
      <w:r w:rsidRPr="00ED4019">
        <w:rPr>
          <w:rStyle w:val="VerbatimChar"/>
          <w:rFonts w:ascii="Times New Roman" w:hAnsi="Times New Roman"/>
        </w:rPr>
        <w:t xml:space="preserve">A,AD,A)                Test   730.  </w:t>
      </w:r>
      <w:proofErr w:type="gramStart"/>
      <w:r w:rsidRPr="00ED4019">
        <w:rPr>
          <w:rStyle w:val="VerbatimChar"/>
          <w:rFonts w:ascii="Times New Roman" w:hAnsi="Times New Roman"/>
        </w:rPr>
        <w:t>2.71  4.03</w:t>
      </w:r>
      <w:proofErr w:type="gramEnd"/>
      <w:r w:rsidRPr="00ED4019">
        <w:rPr>
          <w:rStyle w:val="VerbatimChar"/>
          <w:rFonts w:ascii="Times New Roman" w:hAnsi="Times New Roman"/>
        </w:rPr>
        <w:t xml:space="preserve">  2.68  740. 0.757</w:t>
      </w:r>
      <w:r w:rsidRPr="00ED4019">
        <w:rPr>
          <w:rFonts w:ascii="Times New Roman" w:hAnsi="Times New Roman"/>
        </w:rPr>
        <w:br/>
      </w:r>
      <w:commentRangeEnd w:id="6665"/>
      <w:r w:rsidR="009041F6">
        <w:rPr>
          <w:rStyle w:val="af3"/>
          <w:kern w:val="0"/>
          <w:lang w:eastAsia="en-US"/>
        </w:rPr>
        <w:commentReference w:id="6665"/>
      </w:r>
      <w:r w:rsidRPr="00ED4019">
        <w:rPr>
          <w:rStyle w:val="VerbatimChar"/>
          <w:rFonts w:ascii="Times New Roman" w:hAnsi="Times New Roman"/>
        </w:rPr>
        <w:t xml:space="preserve">4         </w:t>
      </w:r>
      <w:proofErr w:type="gramStart"/>
      <w:r w:rsidRPr="00ED4019">
        <w:rPr>
          <w:rStyle w:val="VerbatimChar"/>
          <w:rFonts w:ascii="Times New Roman" w:hAnsi="Times New Roman"/>
        </w:rPr>
        <w:t>3</w:t>
      </w:r>
      <w:proofErr w:type="gramEnd"/>
      <w:r w:rsidRPr="00ED4019">
        <w:rPr>
          <w:rStyle w:val="VerbatimChar"/>
          <w:rFonts w:ascii="Times New Roman" w:hAnsi="Times New Roman"/>
        </w:rPr>
        <w:t xml:space="preserve"> PROPHET                    Test   824.  </w:t>
      </w:r>
      <w:proofErr w:type="gramStart"/>
      <w:r w:rsidRPr="00ED4019">
        <w:rPr>
          <w:rStyle w:val="VerbatimChar"/>
          <w:rFonts w:ascii="Times New Roman" w:hAnsi="Times New Roman"/>
        </w:rPr>
        <w:t>3.06  4.55</w:t>
      </w:r>
      <w:proofErr w:type="gramEnd"/>
      <w:r w:rsidRPr="00ED4019">
        <w:rPr>
          <w:rStyle w:val="VerbatimChar"/>
          <w:rFonts w:ascii="Times New Roman" w:hAnsi="Times New Roman"/>
        </w:rPr>
        <w:t xml:space="preserve">  3.02  833. 0.760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5         1 </w:t>
      </w:r>
      <w:proofErr w:type="gramStart"/>
      <w:r w:rsidRPr="00ED4019">
        <w:rPr>
          <w:rStyle w:val="VerbatimChar"/>
          <w:rFonts w:ascii="Times New Roman" w:hAnsi="Times New Roman"/>
        </w:rPr>
        <w:t>ARIMA(</w:t>
      </w:r>
      <w:proofErr w:type="gramEnd"/>
      <w:r w:rsidRPr="00ED4019">
        <w:rPr>
          <w:rStyle w:val="VerbatimChar"/>
          <w:rFonts w:ascii="Times New Roman" w:hAnsi="Times New Roman"/>
        </w:rPr>
        <w:t xml:space="preserve">0,1,1)(0,1,1)[12]    Test   833.  </w:t>
      </w:r>
      <w:proofErr w:type="gramStart"/>
      <w:r w:rsidRPr="00ED4019">
        <w:rPr>
          <w:rStyle w:val="VerbatimChar"/>
          <w:rFonts w:ascii="Times New Roman" w:hAnsi="Times New Roman"/>
          <w:lang w:eastAsia="ko-KR"/>
        </w:rPr>
        <w:t>3.10  4.60</w:t>
      </w:r>
      <w:proofErr w:type="gramEnd"/>
      <w:r w:rsidRPr="00ED4019">
        <w:rPr>
          <w:rStyle w:val="VerbatimChar"/>
          <w:rFonts w:ascii="Times New Roman" w:hAnsi="Times New Roman"/>
          <w:lang w:eastAsia="ko-KR"/>
        </w:rPr>
        <w:t xml:space="preserve">  3.05  840. 0.795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  <w:lang w:eastAsia="ko-KR"/>
        </w:rPr>
        <w:t xml:space="preserve">6         6 </w:t>
      </w:r>
      <w:proofErr w:type="gramStart"/>
      <w:r w:rsidRPr="00ED4019">
        <w:rPr>
          <w:rStyle w:val="VerbatimChar"/>
          <w:rFonts w:ascii="Times New Roman" w:hAnsi="Times New Roman"/>
          <w:lang w:eastAsia="ko-KR"/>
        </w:rPr>
        <w:t>TBATS(</w:t>
      </w:r>
      <w:proofErr w:type="gramEnd"/>
      <w:r w:rsidRPr="00ED4019">
        <w:rPr>
          <w:rStyle w:val="VerbatimChar"/>
          <w:rFonts w:ascii="Times New Roman" w:hAnsi="Times New Roman"/>
          <w:lang w:eastAsia="ko-KR"/>
        </w:rPr>
        <w:t xml:space="preserve">1, {0,0}, 0.971, {&lt;~ Test   903.  </w:t>
      </w:r>
      <w:proofErr w:type="gramStart"/>
      <w:r w:rsidRPr="00ED4019">
        <w:rPr>
          <w:rStyle w:val="VerbatimChar"/>
          <w:rFonts w:ascii="Times New Roman" w:hAnsi="Times New Roman"/>
          <w:lang w:eastAsia="ko-KR"/>
        </w:rPr>
        <w:t>3.36  4.99</w:t>
      </w:r>
      <w:proofErr w:type="gramEnd"/>
      <w:r w:rsidRPr="00ED4019">
        <w:rPr>
          <w:rStyle w:val="VerbatimChar"/>
          <w:rFonts w:ascii="Times New Roman" w:hAnsi="Times New Roman"/>
          <w:lang w:eastAsia="ko-KR"/>
        </w:rPr>
        <w:t xml:space="preserve">  3.30  913. 0.724</w:t>
      </w:r>
    </w:p>
    <w:p w14:paraId="7C2D745E" w14:textId="1ABE7621" w:rsidR="00FD7B2A" w:rsidRPr="00ED4019" w:rsidRDefault="00FD7B2A">
      <w:pPr>
        <w:jc w:val="both"/>
        <w:rPr>
          <w:rFonts w:ascii="Times New Roman" w:hAnsi="Times New Roman"/>
          <w:lang w:eastAsia="ko-KR"/>
        </w:rPr>
        <w:pPrChange w:id="6666" w:author="제이펍 출판사" w:date="2021-03-14T15:57:00Z">
          <w:pPr/>
        </w:pPrChange>
      </w:pPr>
      <w:r w:rsidRPr="00ED4019">
        <w:rPr>
          <w:rFonts w:ascii="Times New Roman" w:hAnsi="Times New Roman"/>
          <w:lang w:eastAsia="ko-KR"/>
        </w:rPr>
        <w:t>성능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측정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지수를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확인한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결과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신경망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모델과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선형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회귀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모델이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적합한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것으로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보인다</w:t>
      </w:r>
      <w:r w:rsidRPr="00ED4019">
        <w:rPr>
          <w:rFonts w:ascii="Times New Roman" w:hAnsi="Times New Roman"/>
          <w:lang w:eastAsia="ko-KR"/>
        </w:rPr>
        <w:t xml:space="preserve">. </w:t>
      </w:r>
      <w:r w:rsidRPr="00ED4019">
        <w:rPr>
          <w:rFonts w:ascii="Times New Roman" w:hAnsi="Times New Roman"/>
          <w:lang w:eastAsia="ko-KR"/>
        </w:rPr>
        <w:t>이에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대한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모델을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다시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생성하는데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이번에는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트레이닝</w:t>
      </w:r>
      <w:r w:rsidRPr="00ED4019">
        <w:rPr>
          <w:rFonts w:ascii="Times New Roman" w:hAnsi="Times New Roman"/>
          <w:lang w:eastAsia="ko-KR"/>
        </w:rPr>
        <w:t xml:space="preserve"> </w:t>
      </w:r>
      <w:del w:id="6667" w:author="제이펍 출판사" w:date="2021-03-14T20:45:00Z">
        <w:r w:rsidRPr="00ED4019" w:rsidDel="001B4014">
          <w:rPr>
            <w:rFonts w:ascii="Times New Roman" w:hAnsi="Times New Roman"/>
            <w:lang w:eastAsia="ko-KR"/>
          </w:rPr>
          <w:delText>데이터</w:delText>
        </w:r>
        <w:r w:rsidRPr="00ED4019" w:rsidDel="001B4014">
          <w:rPr>
            <w:rFonts w:ascii="Times New Roman" w:hAnsi="Times New Roman"/>
            <w:lang w:eastAsia="ko-KR"/>
          </w:rPr>
          <w:delText xml:space="preserve"> </w:delText>
        </w:r>
        <w:r w:rsidRPr="00ED4019" w:rsidDel="001B4014">
          <w:rPr>
            <w:rFonts w:ascii="Times New Roman" w:hAnsi="Times New Roman"/>
            <w:lang w:eastAsia="ko-KR"/>
          </w:rPr>
          <w:delText>셋이</w:delText>
        </w:r>
      </w:del>
      <w:ins w:id="6668" w:author="제이펍 출판사" w:date="2021-03-14T20:45:00Z">
        <w:r w:rsidR="001B4014">
          <w:rPr>
            <w:rFonts w:ascii="Times New Roman" w:hAnsi="Times New Roman"/>
            <w:lang w:eastAsia="ko-KR"/>
          </w:rPr>
          <w:t>데이터</w:t>
        </w:r>
        <w:r w:rsidR="001B4014">
          <w:rPr>
            <w:rFonts w:ascii="Times New Roman" w:hAnsi="Times New Roman"/>
            <w:lang w:eastAsia="ko-KR"/>
          </w:rPr>
          <w:t xml:space="preserve"> </w:t>
        </w:r>
        <w:r w:rsidR="001B4014">
          <w:rPr>
            <w:rFonts w:ascii="Times New Roman" w:hAnsi="Times New Roman"/>
            <w:lang w:eastAsia="ko-KR"/>
          </w:rPr>
          <w:t>세트가</w:t>
        </w:r>
      </w:ins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아닌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전체</w:t>
      </w:r>
      <w:r w:rsidRPr="00ED4019">
        <w:rPr>
          <w:rFonts w:ascii="Times New Roman" w:hAnsi="Times New Roman"/>
          <w:lang w:eastAsia="ko-KR"/>
        </w:rPr>
        <w:t xml:space="preserve"> </w:t>
      </w:r>
      <w:del w:id="6669" w:author="제이펍 출판사" w:date="2021-03-14T20:45:00Z">
        <w:r w:rsidRPr="00ED4019" w:rsidDel="001B4014">
          <w:rPr>
            <w:rFonts w:ascii="Times New Roman" w:hAnsi="Times New Roman"/>
            <w:lang w:eastAsia="ko-KR"/>
          </w:rPr>
          <w:delText>데이터</w:delText>
        </w:r>
        <w:r w:rsidRPr="00ED4019" w:rsidDel="001B4014">
          <w:rPr>
            <w:rFonts w:ascii="Times New Roman" w:hAnsi="Times New Roman"/>
            <w:lang w:eastAsia="ko-KR"/>
          </w:rPr>
          <w:delText xml:space="preserve"> </w:delText>
        </w:r>
        <w:r w:rsidRPr="00ED4019" w:rsidDel="001B4014">
          <w:rPr>
            <w:rFonts w:ascii="Times New Roman" w:hAnsi="Times New Roman"/>
            <w:lang w:eastAsia="ko-KR"/>
          </w:rPr>
          <w:delText>셋을</w:delText>
        </w:r>
      </w:del>
      <w:ins w:id="6670" w:author="제이펍 출판사" w:date="2021-03-14T20:45:00Z">
        <w:r w:rsidR="001B4014">
          <w:rPr>
            <w:rFonts w:ascii="Times New Roman" w:hAnsi="Times New Roman"/>
            <w:lang w:eastAsia="ko-KR"/>
          </w:rPr>
          <w:t>데이터</w:t>
        </w:r>
        <w:r w:rsidR="001B4014">
          <w:rPr>
            <w:rFonts w:ascii="Times New Roman" w:hAnsi="Times New Roman"/>
            <w:lang w:eastAsia="ko-KR"/>
          </w:rPr>
          <w:t xml:space="preserve"> </w:t>
        </w:r>
        <w:r w:rsidR="001B4014">
          <w:rPr>
            <w:rFonts w:ascii="Times New Roman" w:hAnsi="Times New Roman"/>
            <w:lang w:eastAsia="ko-KR"/>
          </w:rPr>
          <w:t>세트를</w:t>
        </w:r>
      </w:ins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사용한다</w:t>
      </w:r>
      <w:del w:id="6671" w:author="user" w:date="2021-03-23T15:20:00Z">
        <w:r w:rsidRPr="00ED4019" w:rsidDel="009041F6">
          <w:rPr>
            <w:rFonts w:ascii="Times New Roman" w:hAnsi="Times New Roman"/>
            <w:lang w:eastAsia="ko-KR"/>
          </w:rPr>
          <w:delText>.</w:delText>
        </w:r>
      </w:del>
      <w:r w:rsidRPr="00ED4019">
        <w:rPr>
          <w:rFonts w:ascii="Times New Roman" w:hAnsi="Times New Roman"/>
          <w:lang w:eastAsia="ko-KR"/>
        </w:rPr>
        <w:t>(</w:t>
      </w:r>
      <w:r w:rsidRPr="00ED4019">
        <w:rPr>
          <w:rFonts w:ascii="Times New Roman" w:hAnsi="Times New Roman"/>
          <w:lang w:eastAsia="ko-KR"/>
        </w:rPr>
        <w:t>전체</w:t>
      </w:r>
      <w:r w:rsidRPr="00ED4019">
        <w:rPr>
          <w:rFonts w:ascii="Times New Roman" w:hAnsi="Times New Roman"/>
          <w:lang w:eastAsia="ko-KR"/>
        </w:rPr>
        <w:t xml:space="preserve"> </w:t>
      </w:r>
      <w:del w:id="6672" w:author="제이펍 출판사" w:date="2021-03-14T20:45:00Z">
        <w:r w:rsidRPr="00ED4019" w:rsidDel="001B4014">
          <w:rPr>
            <w:rFonts w:ascii="Times New Roman" w:hAnsi="Times New Roman"/>
            <w:lang w:eastAsia="ko-KR"/>
          </w:rPr>
          <w:delText>데이터</w:delText>
        </w:r>
        <w:r w:rsidRPr="00ED4019" w:rsidDel="001B4014">
          <w:rPr>
            <w:rFonts w:ascii="Times New Roman" w:hAnsi="Times New Roman"/>
            <w:lang w:eastAsia="ko-KR"/>
          </w:rPr>
          <w:delText xml:space="preserve"> </w:delText>
        </w:r>
        <w:r w:rsidRPr="00ED4019" w:rsidDel="001B4014">
          <w:rPr>
            <w:rFonts w:ascii="Times New Roman" w:hAnsi="Times New Roman"/>
            <w:lang w:eastAsia="ko-KR"/>
          </w:rPr>
          <w:delText>셋을</w:delText>
        </w:r>
      </w:del>
      <w:ins w:id="6673" w:author="제이펍 출판사" w:date="2021-03-14T20:45:00Z">
        <w:r w:rsidR="001B4014">
          <w:rPr>
            <w:rFonts w:ascii="Times New Roman" w:hAnsi="Times New Roman"/>
            <w:lang w:eastAsia="ko-KR"/>
          </w:rPr>
          <w:t>데이터</w:t>
        </w:r>
        <w:r w:rsidR="001B4014">
          <w:rPr>
            <w:rFonts w:ascii="Times New Roman" w:hAnsi="Times New Roman"/>
            <w:lang w:eastAsia="ko-KR"/>
          </w:rPr>
          <w:t xml:space="preserve"> </w:t>
        </w:r>
        <w:r w:rsidR="001B4014">
          <w:rPr>
            <w:rFonts w:ascii="Times New Roman" w:hAnsi="Times New Roman"/>
            <w:lang w:eastAsia="ko-KR"/>
          </w:rPr>
          <w:t>세트를</w:t>
        </w:r>
      </w:ins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사용하니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신경망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모델은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코로나로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인한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취업자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감소를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다소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반영한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것으로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보인다</w:t>
      </w:r>
      <w:del w:id="6674" w:author="user" w:date="2021-03-23T15:20:00Z">
        <w:r w:rsidRPr="00ED4019" w:rsidDel="009041F6">
          <w:rPr>
            <w:rFonts w:ascii="Times New Roman" w:hAnsi="Times New Roman"/>
            <w:lang w:eastAsia="ko-KR"/>
          </w:rPr>
          <w:delText>.</w:delText>
        </w:r>
      </w:del>
      <w:r w:rsidRPr="00ED4019">
        <w:rPr>
          <w:rFonts w:ascii="Times New Roman" w:hAnsi="Times New Roman"/>
          <w:lang w:eastAsia="ko-KR"/>
        </w:rPr>
        <w:t>)</w:t>
      </w:r>
      <w:ins w:id="6675" w:author="user" w:date="2021-03-23T15:20:00Z">
        <w:r w:rsidR="009041F6">
          <w:rPr>
            <w:rFonts w:ascii="Times New Roman" w:hAnsi="Times New Roman" w:hint="eastAsia"/>
            <w:lang w:eastAsia="ko-KR"/>
          </w:rPr>
          <w:t>.</w:t>
        </w:r>
      </w:ins>
    </w:p>
    <w:p w14:paraId="76D62717" w14:textId="77777777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6676" w:author="제이펍 출판사" w:date="2021-03-14T15:57:00Z">
          <w:pPr>
            <w:pStyle w:val="SourceCode"/>
          </w:pPr>
        </w:pPrChange>
      </w:pPr>
      <w:r w:rsidRPr="00ED4019">
        <w:rPr>
          <w:rStyle w:val="NormalTok"/>
          <w:rFonts w:ascii="Times New Roman" w:hAnsi="Times New Roman"/>
        </w:rPr>
        <w:t xml:space="preserve">model_fit_lm </w:t>
      </w:r>
      <w:r w:rsidRPr="00ED4019">
        <w:rPr>
          <w:rStyle w:val="OtherTok"/>
          <w:rFonts w:ascii="Times New Roman" w:hAnsi="Times New Roman"/>
        </w:rPr>
        <w:t>&lt;-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unctionTok"/>
          <w:rFonts w:ascii="Times New Roman" w:hAnsi="Times New Roman"/>
        </w:rPr>
        <w:t>linear_reg</w:t>
      </w:r>
      <w:r w:rsidRPr="00ED4019">
        <w:rPr>
          <w:rStyle w:val="NormalTok"/>
          <w:rFonts w:ascii="Times New Roman" w:hAnsi="Times New Roman"/>
        </w:rPr>
        <w:t xml:space="preserve">() </w:t>
      </w:r>
      <w:r w:rsidRPr="00ED4019">
        <w:rPr>
          <w:rStyle w:val="SpecialCharTok"/>
          <w:rFonts w:ascii="Times New Roman" w:hAnsi="Times New Roman"/>
        </w:rPr>
        <w:t>%&gt;%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  </w:t>
      </w:r>
      <w:r w:rsidRPr="00ED4019">
        <w:rPr>
          <w:rStyle w:val="FunctionTok"/>
          <w:rFonts w:ascii="Times New Roman" w:hAnsi="Times New Roman"/>
        </w:rPr>
        <w:t>set_engine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StringTok"/>
          <w:rFonts w:ascii="Times New Roman" w:hAnsi="Times New Roman"/>
        </w:rPr>
        <w:t>"lm"</w:t>
      </w:r>
      <w:r w:rsidRPr="00ED4019">
        <w:rPr>
          <w:rStyle w:val="NormalTok"/>
          <w:rFonts w:ascii="Times New Roman" w:hAnsi="Times New Roman"/>
        </w:rPr>
        <w:t xml:space="preserve">) </w:t>
      </w:r>
      <w:r w:rsidRPr="00ED4019">
        <w:rPr>
          <w:rStyle w:val="SpecialCharTok"/>
          <w:rFonts w:ascii="Times New Roman" w:hAnsi="Times New Roman"/>
        </w:rPr>
        <w:t>%&gt;%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  </w:t>
      </w:r>
      <w:r w:rsidRPr="00ED4019">
        <w:rPr>
          <w:rStyle w:val="FunctionTok"/>
          <w:rFonts w:ascii="Times New Roman" w:hAnsi="Times New Roman"/>
        </w:rPr>
        <w:t>fit</w:t>
      </w:r>
      <w:r w:rsidRPr="00ED4019">
        <w:rPr>
          <w:rStyle w:val="NormalTok"/>
          <w:rFonts w:ascii="Times New Roman" w:hAnsi="Times New Roman"/>
        </w:rPr>
        <w:t xml:space="preserve">(total </w:t>
      </w:r>
      <w:r w:rsidRPr="00ED4019">
        <w:rPr>
          <w:rStyle w:val="SpecialCharTok"/>
          <w:rFonts w:ascii="Times New Roman" w:hAnsi="Times New Roman"/>
        </w:rPr>
        <w:t>~</w:t>
      </w:r>
      <w:r w:rsidRPr="00ED4019">
        <w:rPr>
          <w:rStyle w:val="NormalTok"/>
          <w:rFonts w:ascii="Times New Roman" w:hAnsi="Times New Roman"/>
        </w:rPr>
        <w:t xml:space="preserve"> time </w:t>
      </w:r>
      <w:r w:rsidRPr="00ED4019">
        <w:rPr>
          <w:rStyle w:val="SpecialCharTok"/>
          <w:rFonts w:ascii="Times New Roman" w:hAnsi="Times New Roman"/>
        </w:rPr>
        <w:t>+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unctionTok"/>
          <w:rFonts w:ascii="Times New Roman" w:hAnsi="Times New Roman"/>
        </w:rPr>
        <w:t>factor</w:t>
      </w:r>
      <w:r w:rsidRPr="00ED4019">
        <w:rPr>
          <w:rStyle w:val="NormalTok"/>
          <w:rFonts w:ascii="Times New Roman" w:hAnsi="Times New Roman"/>
        </w:rPr>
        <w:t>(lubridate</w:t>
      </w:r>
      <w:r w:rsidRPr="00ED4019">
        <w:rPr>
          <w:rStyle w:val="SpecialCharTok"/>
          <w:rFonts w:ascii="Times New Roman" w:hAnsi="Times New Roman"/>
        </w:rPr>
        <w:t>::</w:t>
      </w:r>
      <w:r w:rsidRPr="00ED4019">
        <w:rPr>
          <w:rStyle w:val="FunctionTok"/>
          <w:rFonts w:ascii="Times New Roman" w:hAnsi="Times New Roman"/>
        </w:rPr>
        <w:t>month</w:t>
      </w:r>
      <w:r w:rsidRPr="00ED4019">
        <w:rPr>
          <w:rStyle w:val="NormalTok"/>
          <w:rFonts w:ascii="Times New Roman" w:hAnsi="Times New Roman"/>
        </w:rPr>
        <w:t xml:space="preserve">(time, </w:t>
      </w:r>
      <w:r w:rsidRPr="00ED4019">
        <w:rPr>
          <w:rStyle w:val="AttributeTok"/>
          <w:rFonts w:ascii="Times New Roman" w:hAnsi="Times New Roman"/>
        </w:rPr>
        <w:t>label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ConstantTok"/>
          <w:rFonts w:ascii="Times New Roman" w:hAnsi="Times New Roman"/>
        </w:rPr>
        <w:t>TRUE</w:t>
      </w:r>
      <w:r w:rsidRPr="00ED4019">
        <w:rPr>
          <w:rStyle w:val="NormalTok"/>
          <w:rFonts w:ascii="Times New Roman" w:hAnsi="Times New Roman"/>
        </w:rPr>
        <w:t xml:space="preserve">), </w:t>
      </w:r>
      <w:r w:rsidRPr="00ED4019">
        <w:rPr>
          <w:rStyle w:val="AttributeTok"/>
          <w:rFonts w:ascii="Times New Roman" w:hAnsi="Times New Roman"/>
        </w:rPr>
        <w:t>ordered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ConstantTok"/>
          <w:rFonts w:ascii="Times New Roman" w:hAnsi="Times New Roman"/>
        </w:rPr>
        <w:t>FALSE</w:t>
      </w:r>
      <w:r w:rsidRPr="00ED4019">
        <w:rPr>
          <w:rStyle w:val="NormalTok"/>
          <w:rFonts w:ascii="Times New Roman" w:hAnsi="Times New Roman"/>
        </w:rPr>
        <w:t>),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      </w:t>
      </w:r>
      <w:r w:rsidRPr="00ED4019">
        <w:rPr>
          <w:rStyle w:val="AttributeTok"/>
          <w:rFonts w:ascii="Times New Roman" w:hAnsi="Times New Roman"/>
        </w:rPr>
        <w:t>data =</w:t>
      </w:r>
      <w:r w:rsidRPr="00ED4019">
        <w:rPr>
          <w:rStyle w:val="NormalTok"/>
          <w:rFonts w:ascii="Times New Roman" w:hAnsi="Times New Roman"/>
        </w:rPr>
        <w:t xml:space="preserve"> employees)</w:t>
      </w:r>
      <w:r w:rsidRPr="00ED4019">
        <w:rPr>
          <w:rFonts w:ascii="Times New Roman" w:hAnsi="Times New Roman"/>
        </w:rPr>
        <w:br/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model_fit_nnetar </w:t>
      </w:r>
      <w:r w:rsidRPr="00ED4019">
        <w:rPr>
          <w:rStyle w:val="OtherTok"/>
          <w:rFonts w:ascii="Times New Roman" w:hAnsi="Times New Roman"/>
        </w:rPr>
        <w:t>&lt;-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unctionTok"/>
          <w:rFonts w:ascii="Times New Roman" w:hAnsi="Times New Roman"/>
        </w:rPr>
        <w:t>nnetar_reg</w:t>
      </w:r>
      <w:r w:rsidRPr="00ED4019">
        <w:rPr>
          <w:rStyle w:val="NormalTok"/>
          <w:rFonts w:ascii="Times New Roman" w:hAnsi="Times New Roman"/>
        </w:rPr>
        <w:t xml:space="preserve">() </w:t>
      </w:r>
      <w:r w:rsidRPr="00ED4019">
        <w:rPr>
          <w:rStyle w:val="SpecialCharTok"/>
          <w:rFonts w:ascii="Times New Roman" w:hAnsi="Times New Roman"/>
        </w:rPr>
        <w:t>%&gt;%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  </w:t>
      </w:r>
      <w:r w:rsidRPr="00ED4019">
        <w:rPr>
          <w:rStyle w:val="FunctionTok"/>
          <w:rFonts w:ascii="Times New Roman" w:hAnsi="Times New Roman"/>
        </w:rPr>
        <w:t>set_engine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StringTok"/>
          <w:rFonts w:ascii="Times New Roman" w:hAnsi="Times New Roman"/>
        </w:rPr>
        <w:t>"nnetar"</w:t>
      </w:r>
      <w:r w:rsidRPr="00ED4019">
        <w:rPr>
          <w:rStyle w:val="NormalTok"/>
          <w:rFonts w:ascii="Times New Roman" w:hAnsi="Times New Roman"/>
        </w:rPr>
        <w:t xml:space="preserve">) </w:t>
      </w:r>
      <w:r w:rsidRPr="00ED4019">
        <w:rPr>
          <w:rStyle w:val="SpecialCharTok"/>
          <w:rFonts w:ascii="Times New Roman" w:hAnsi="Times New Roman"/>
        </w:rPr>
        <w:t>%&gt;%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lastRenderedPageBreak/>
        <w:t xml:space="preserve">    </w:t>
      </w:r>
      <w:r w:rsidRPr="00ED4019">
        <w:rPr>
          <w:rStyle w:val="FunctionTok"/>
          <w:rFonts w:ascii="Times New Roman" w:hAnsi="Times New Roman"/>
        </w:rPr>
        <w:t>fit</w:t>
      </w:r>
      <w:r w:rsidRPr="00ED4019">
        <w:rPr>
          <w:rStyle w:val="NormalTok"/>
          <w:rFonts w:ascii="Times New Roman" w:hAnsi="Times New Roman"/>
        </w:rPr>
        <w:t xml:space="preserve">(total </w:t>
      </w:r>
      <w:r w:rsidRPr="00ED4019">
        <w:rPr>
          <w:rStyle w:val="SpecialCharTok"/>
          <w:rFonts w:ascii="Times New Roman" w:hAnsi="Times New Roman"/>
        </w:rPr>
        <w:t>~</w:t>
      </w:r>
      <w:r w:rsidRPr="00ED4019">
        <w:rPr>
          <w:rStyle w:val="NormalTok"/>
          <w:rFonts w:ascii="Times New Roman" w:hAnsi="Times New Roman"/>
        </w:rPr>
        <w:t xml:space="preserve"> time, </w:t>
      </w:r>
      <w:r w:rsidRPr="00ED4019">
        <w:rPr>
          <w:rStyle w:val="AttributeTok"/>
          <w:rFonts w:ascii="Times New Roman" w:hAnsi="Times New Roman"/>
        </w:rPr>
        <w:t>data =</w:t>
      </w:r>
      <w:r w:rsidRPr="00ED4019">
        <w:rPr>
          <w:rStyle w:val="NormalTok"/>
          <w:rFonts w:ascii="Times New Roman" w:hAnsi="Times New Roman"/>
        </w:rPr>
        <w:t xml:space="preserve"> employees)</w:t>
      </w:r>
      <w:r w:rsidRPr="00ED4019">
        <w:rPr>
          <w:rFonts w:ascii="Times New Roman" w:hAnsi="Times New Roman"/>
        </w:rPr>
        <w:br/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(models_tbl </w:t>
      </w:r>
      <w:r w:rsidRPr="00ED4019">
        <w:rPr>
          <w:rStyle w:val="OtherTok"/>
          <w:rFonts w:ascii="Times New Roman" w:hAnsi="Times New Roman"/>
        </w:rPr>
        <w:t>&lt;-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unctionTok"/>
          <w:rFonts w:ascii="Times New Roman" w:hAnsi="Times New Roman"/>
        </w:rPr>
        <w:t>modeltime_table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  model_fit_lm,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  model_fit_nnetar))</w:t>
      </w:r>
    </w:p>
    <w:p w14:paraId="10A6A1C2" w14:textId="58D65D66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6677" w:author="제이펍 출판사" w:date="2021-03-14T15:57:00Z">
          <w:pPr>
            <w:pStyle w:val="SourceCode"/>
          </w:pPr>
        </w:pPrChange>
      </w:pPr>
      <w:r w:rsidRPr="00ED4019">
        <w:rPr>
          <w:rStyle w:val="VerbatimChar"/>
          <w:rFonts w:ascii="Times New Roman" w:hAnsi="Times New Roman"/>
        </w:rPr>
        <w:t># Modeltime Table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# A tibble: 2 </w:t>
      </w:r>
      <w:ins w:id="6678" w:author="user" w:date="2021-03-23T15:21:00Z">
        <w:r w:rsidR="001D7A6A">
          <w:rPr>
            <w:rStyle w:val="VerbatimChar"/>
            <w:rFonts w:ascii="맑은 고딕" w:eastAsia="맑은 고딕" w:hAnsi="맑은 고딕" w:hint="eastAsia"/>
          </w:rPr>
          <w:t>×</w:t>
        </w:r>
      </w:ins>
      <w:del w:id="6679" w:author="user" w:date="2021-03-23T15:21:00Z">
        <w:r w:rsidRPr="00ED4019" w:rsidDel="001D7A6A">
          <w:rPr>
            <w:rStyle w:val="VerbatimChar"/>
            <w:rFonts w:ascii="Times New Roman" w:hAnsi="Times New Roman"/>
          </w:rPr>
          <w:delText>x</w:delText>
        </w:r>
      </w:del>
      <w:r w:rsidRPr="00ED4019">
        <w:rPr>
          <w:rStyle w:val="VerbatimChar"/>
          <w:rFonts w:ascii="Times New Roman" w:hAnsi="Times New Roman"/>
        </w:rPr>
        <w:t xml:space="preserve"> 3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  .model_id .model   .model_desc     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      &lt;int&gt; &lt;list&gt;   &lt;chr&gt;           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1         1 &lt;</w:t>
      </w:r>
      <w:proofErr w:type="gramStart"/>
      <w:r w:rsidRPr="00ED4019">
        <w:rPr>
          <w:rStyle w:val="VerbatimChar"/>
          <w:rFonts w:ascii="Times New Roman" w:hAnsi="Times New Roman"/>
        </w:rPr>
        <w:t>fit[</w:t>
      </w:r>
      <w:proofErr w:type="gramEnd"/>
      <w:r w:rsidRPr="00ED4019">
        <w:rPr>
          <w:rStyle w:val="VerbatimChar"/>
          <w:rFonts w:ascii="Times New Roman" w:hAnsi="Times New Roman"/>
        </w:rPr>
        <w:t xml:space="preserve">+]&gt; LM              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2         2 &lt;fit[+]&gt; NNAR(1,1,10)[12]</w:t>
      </w:r>
    </w:p>
    <w:p w14:paraId="63984174" w14:textId="77777777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6680" w:author="제이펍 출판사" w:date="2021-03-14T15:57:00Z">
          <w:pPr>
            <w:pStyle w:val="SourceCode"/>
          </w:pPr>
        </w:pPrChange>
      </w:pPr>
      <w:r w:rsidRPr="00ED4019">
        <w:rPr>
          <w:rStyle w:val="NormalTok"/>
          <w:rFonts w:ascii="Times New Roman" w:hAnsi="Times New Roman"/>
        </w:rPr>
        <w:t xml:space="preserve">models_tbl </w:t>
      </w:r>
      <w:r w:rsidRPr="00ED4019">
        <w:rPr>
          <w:rStyle w:val="SpecialCharTok"/>
          <w:rFonts w:ascii="Times New Roman" w:hAnsi="Times New Roman"/>
        </w:rPr>
        <w:t>%</w:t>
      </w:r>
      <w:proofErr w:type="gramStart"/>
      <w:r w:rsidRPr="00ED4019">
        <w:rPr>
          <w:rStyle w:val="SpecialCharTok"/>
          <w:rFonts w:ascii="Times New Roman" w:hAnsi="Times New Roman"/>
        </w:rPr>
        <w:t>&gt;%</w:t>
      </w:r>
      <w:proofErr w:type="gramEnd"/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  </w:t>
      </w:r>
      <w:r w:rsidRPr="00ED4019">
        <w:rPr>
          <w:rStyle w:val="FunctionTok"/>
          <w:rFonts w:ascii="Times New Roman" w:hAnsi="Times New Roman"/>
        </w:rPr>
        <w:t>modeltime_forecast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      </w:t>
      </w:r>
      <w:r w:rsidRPr="00ED4019">
        <w:rPr>
          <w:rStyle w:val="AttributeTok"/>
          <w:rFonts w:ascii="Times New Roman" w:hAnsi="Times New Roman"/>
        </w:rPr>
        <w:t>h   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'3 years'</w:t>
      </w:r>
      <w:r w:rsidRPr="00ED4019">
        <w:rPr>
          <w:rStyle w:val="NormalTok"/>
          <w:rFonts w:ascii="Times New Roman" w:hAnsi="Times New Roman"/>
        </w:rPr>
        <w:t>,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      </w:t>
      </w:r>
      <w:r w:rsidRPr="00ED4019">
        <w:rPr>
          <w:rStyle w:val="AttributeTok"/>
          <w:rFonts w:ascii="Times New Roman" w:hAnsi="Times New Roman"/>
        </w:rPr>
        <w:t>actual_data =</w:t>
      </w:r>
      <w:r w:rsidRPr="00ED4019">
        <w:rPr>
          <w:rStyle w:val="NormalTok"/>
          <w:rFonts w:ascii="Times New Roman" w:hAnsi="Times New Roman"/>
        </w:rPr>
        <w:t xml:space="preserve"> employees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  ) </w:t>
      </w:r>
      <w:r w:rsidRPr="00ED4019">
        <w:rPr>
          <w:rStyle w:val="SpecialCharTok"/>
          <w:rFonts w:ascii="Times New Roman" w:hAnsi="Times New Roman"/>
        </w:rPr>
        <w:t>%&gt;%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  </w:t>
      </w:r>
      <w:r w:rsidRPr="00ED4019">
        <w:rPr>
          <w:rStyle w:val="FunctionTok"/>
          <w:rFonts w:ascii="Times New Roman" w:hAnsi="Times New Roman"/>
        </w:rPr>
        <w:t>plot_modeltime_forecast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    </w:t>
      </w:r>
      <w:r w:rsidRPr="00ED4019">
        <w:rPr>
          <w:rStyle w:val="AttributeTok"/>
          <w:rFonts w:ascii="Times New Roman" w:hAnsi="Times New Roman"/>
        </w:rPr>
        <w:t>.interactive     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ConstantTok"/>
          <w:rFonts w:ascii="Times New Roman" w:hAnsi="Times New Roman"/>
        </w:rPr>
        <w:t>FALSE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  )</w:t>
      </w:r>
    </w:p>
    <w:p w14:paraId="6313DEE6" w14:textId="77777777" w:rsidR="00FD7B2A" w:rsidRPr="00ED4019" w:rsidRDefault="00FD7B2A">
      <w:pPr>
        <w:pStyle w:val="Figure"/>
        <w:jc w:val="both"/>
        <w:rPr>
          <w:rFonts w:ascii="Times New Roman" w:hAnsi="Times New Roman"/>
        </w:rPr>
        <w:pPrChange w:id="6681" w:author="제이펍 출판사" w:date="2021-03-14T15:57:00Z">
          <w:pPr>
            <w:pStyle w:val="Figure"/>
          </w:pPr>
        </w:pPrChange>
      </w:pPr>
      <w:r w:rsidRPr="00ED4019">
        <w:rPr>
          <w:rFonts w:ascii="Times New Roman" w:hAnsi="Times New Roman"/>
          <w:noProof/>
          <w:lang w:eastAsia="ko-KR"/>
        </w:rPr>
        <w:drawing>
          <wp:inline distT="0" distB="0" distL="0" distR="0" wp14:anchorId="7CAE4F5E" wp14:editId="4627BF03">
            <wp:extent cx="4572000" cy="3657600"/>
            <wp:effectExtent l="0" t="0" r="0" b="0"/>
            <wp:docPr id="191" name="그림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"/>
                    <pic:cNvPicPr>
                      <a:picLocks noChangeAspect="1" noChangeArrowheads="1"/>
                    </pic:cNvPicPr>
                  </pic:nvPicPr>
                  <pic:blipFill>
                    <a:blip r:embed="rId19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C5AFCA4" w14:textId="77777777" w:rsidR="00FD7B2A" w:rsidRPr="00ED4019" w:rsidRDefault="00FD7B2A">
      <w:pPr>
        <w:pStyle w:val="a6"/>
        <w:jc w:val="both"/>
        <w:rPr>
          <w:rFonts w:ascii="Times New Roman" w:hAnsi="Times New Roman"/>
          <w:lang w:eastAsia="ko-KR"/>
        </w:rPr>
        <w:pPrChange w:id="6682" w:author="제이펍 출판사" w:date="2021-03-14T15:57:00Z">
          <w:pPr>
            <w:pStyle w:val="a6"/>
            <w:jc w:val="center"/>
          </w:pPr>
        </w:pPrChange>
      </w:pPr>
      <w:commentRangeStart w:id="6683"/>
      <w:r w:rsidRPr="00ED4019">
        <w:rPr>
          <w:rFonts w:ascii="Times New Roman" w:hAnsi="Times New Roman" w:hint="eastAsia"/>
          <w:lang w:eastAsia="ko-KR"/>
        </w:rPr>
        <w:t>그림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7-15</w:t>
      </w:r>
      <w:commentRangeEnd w:id="6683"/>
      <w:r w:rsidR="001D7A6A">
        <w:rPr>
          <w:rStyle w:val="af3"/>
          <w:i w:val="0"/>
        </w:rPr>
        <w:commentReference w:id="6683"/>
      </w:r>
    </w:p>
    <w:p w14:paraId="199AE650" w14:textId="2F3DD781" w:rsidR="00FD7B2A" w:rsidRDefault="001D7A6A">
      <w:pPr>
        <w:pStyle w:val="2"/>
        <w:numPr>
          <w:ilvl w:val="0"/>
          <w:numId w:val="0"/>
        </w:numPr>
        <w:ind w:left="851"/>
        <w:jc w:val="both"/>
        <w:rPr>
          <w:lang w:eastAsia="ko-KR"/>
        </w:rPr>
        <w:pPrChange w:id="6684" w:author="user" w:date="2021-03-23T15:22:00Z">
          <w:pPr>
            <w:pStyle w:val="2"/>
          </w:pPr>
        </w:pPrChange>
      </w:pPr>
      <w:bookmarkStart w:id="6685" w:name="미래-코로나-확진자수-예측-1"/>
      <w:bookmarkEnd w:id="6559"/>
      <w:ins w:id="6686" w:author="user" w:date="2021-03-23T15:22:00Z">
        <w:r>
          <w:rPr>
            <w:rFonts w:hint="eastAsia"/>
            <w:lang w:eastAsia="ko-KR"/>
          </w:rPr>
          <w:t xml:space="preserve">7.3.3 </w:t>
        </w:r>
      </w:ins>
      <w:r w:rsidR="00FD7B2A">
        <w:rPr>
          <w:lang w:eastAsia="ko-KR"/>
        </w:rPr>
        <w:t>미래 코로나 확진자수 예측</w:t>
      </w:r>
    </w:p>
    <w:p w14:paraId="66825085" w14:textId="6293EB7A" w:rsidR="00FD7B2A" w:rsidRPr="00ED4019" w:rsidDel="001D7A6A" w:rsidRDefault="00FD7B2A">
      <w:pPr>
        <w:jc w:val="both"/>
        <w:rPr>
          <w:del w:id="6687" w:author="user" w:date="2021-03-23T15:22:00Z"/>
          <w:rFonts w:ascii="Times New Roman" w:hAnsi="Times New Roman"/>
          <w:lang w:eastAsia="ko-KR"/>
        </w:rPr>
        <w:pPrChange w:id="6688" w:author="제이펍 출판사" w:date="2021-03-14T15:57:00Z">
          <w:pPr/>
        </w:pPrChange>
      </w:pPr>
      <w:r w:rsidRPr="00ED4019">
        <w:rPr>
          <w:rFonts w:ascii="Times New Roman" w:hAnsi="Times New Roman"/>
          <w:lang w:eastAsia="ko-KR"/>
        </w:rPr>
        <w:t>이번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절에서는</w:t>
      </w:r>
      <w:r w:rsidRPr="00ED4019">
        <w:rPr>
          <w:rFonts w:ascii="Times New Roman" w:hAnsi="Times New Roman"/>
          <w:lang w:eastAsia="ko-KR"/>
        </w:rPr>
        <w:t xml:space="preserve"> 0-9</w:t>
      </w:r>
      <w:r w:rsidRPr="00ED4019">
        <w:rPr>
          <w:rFonts w:ascii="Times New Roman" w:hAnsi="Times New Roman"/>
          <w:lang w:eastAsia="ko-KR"/>
        </w:rPr>
        <w:t>세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코로나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확진자수를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사용하여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코로나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확진자를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예측</w:t>
      </w:r>
      <w:del w:id="6689" w:author="제이펍 출판사" w:date="2021-03-14T20:28:00Z">
        <w:r w:rsidRPr="00ED4019" w:rsidDel="00F13479">
          <w:rPr>
            <w:rFonts w:ascii="Times New Roman" w:hAnsi="Times New Roman"/>
            <w:lang w:eastAsia="ko-KR"/>
          </w:rPr>
          <w:delText>해본</w:delText>
        </w:r>
      </w:del>
      <w:ins w:id="6690" w:author="제이펍 출판사" w:date="2021-03-14T20:28:00Z">
        <w:r w:rsidR="00F13479">
          <w:rPr>
            <w:rFonts w:ascii="Times New Roman" w:hAnsi="Times New Roman"/>
            <w:lang w:eastAsia="ko-KR"/>
          </w:rPr>
          <w:t>해</w:t>
        </w:r>
        <w:r w:rsidR="00F13479">
          <w:rPr>
            <w:rFonts w:ascii="Times New Roman" w:hAnsi="Times New Roman"/>
            <w:lang w:eastAsia="ko-KR"/>
          </w:rPr>
          <w:t xml:space="preserve"> </w:t>
        </w:r>
        <w:r w:rsidR="00F13479">
          <w:rPr>
            <w:rFonts w:ascii="Times New Roman" w:hAnsi="Times New Roman"/>
            <w:lang w:eastAsia="ko-KR"/>
          </w:rPr>
          <w:t>본</w:t>
        </w:r>
      </w:ins>
      <w:r w:rsidRPr="00ED4019">
        <w:rPr>
          <w:rFonts w:ascii="Times New Roman" w:hAnsi="Times New Roman"/>
          <w:lang w:eastAsia="ko-KR"/>
        </w:rPr>
        <w:t>다</w:t>
      </w:r>
      <w:r w:rsidRPr="00ED4019">
        <w:rPr>
          <w:rFonts w:ascii="Times New Roman" w:hAnsi="Times New Roman"/>
          <w:lang w:eastAsia="ko-KR"/>
        </w:rPr>
        <w:t>.</w:t>
      </w:r>
      <w:ins w:id="6691" w:author="user" w:date="2021-03-23T15:22:00Z">
        <w:r w:rsidR="001D7A6A">
          <w:rPr>
            <w:rFonts w:ascii="Times New Roman" w:hAnsi="Times New Roman" w:hint="eastAsia"/>
            <w:lang w:eastAsia="ko-KR"/>
          </w:rPr>
          <w:t xml:space="preserve"> </w:t>
        </w:r>
      </w:ins>
    </w:p>
    <w:p w14:paraId="3057E6C5" w14:textId="6044C5FB" w:rsidR="00FD7B2A" w:rsidRPr="00ED4019" w:rsidRDefault="00FD7B2A">
      <w:pPr>
        <w:jc w:val="both"/>
        <w:rPr>
          <w:rFonts w:ascii="Times New Roman" w:hAnsi="Times New Roman"/>
          <w:lang w:eastAsia="ko-KR"/>
        </w:rPr>
        <w:pPrChange w:id="6692" w:author="user" w:date="2021-03-23T15:22:00Z">
          <w:pPr>
            <w:pStyle w:val="a0"/>
          </w:pPr>
        </w:pPrChange>
      </w:pPr>
      <w:r w:rsidRPr="00ED4019">
        <w:rPr>
          <w:rFonts w:ascii="Times New Roman" w:hAnsi="Times New Roman"/>
          <w:lang w:eastAsia="ko-KR"/>
        </w:rPr>
        <w:t>먼저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전체</w:t>
      </w:r>
      <w:r w:rsidRPr="00ED4019">
        <w:rPr>
          <w:rFonts w:ascii="Times New Roman" w:hAnsi="Times New Roman"/>
          <w:lang w:eastAsia="ko-KR"/>
        </w:rPr>
        <w:t xml:space="preserve"> </w:t>
      </w:r>
      <w:del w:id="6693" w:author="제이펍 출판사" w:date="2021-03-14T20:45:00Z">
        <w:r w:rsidRPr="00ED4019" w:rsidDel="001B4014">
          <w:rPr>
            <w:rFonts w:ascii="Times New Roman" w:hAnsi="Times New Roman"/>
            <w:lang w:eastAsia="ko-KR"/>
          </w:rPr>
          <w:delText>데이터</w:delText>
        </w:r>
        <w:r w:rsidRPr="00ED4019" w:rsidDel="001B4014">
          <w:rPr>
            <w:rFonts w:ascii="Times New Roman" w:hAnsi="Times New Roman"/>
            <w:lang w:eastAsia="ko-KR"/>
          </w:rPr>
          <w:delText xml:space="preserve"> </w:delText>
        </w:r>
        <w:r w:rsidRPr="00ED4019" w:rsidDel="001B4014">
          <w:rPr>
            <w:rFonts w:ascii="Times New Roman" w:hAnsi="Times New Roman"/>
            <w:lang w:eastAsia="ko-KR"/>
          </w:rPr>
          <w:delText>셋을</w:delText>
        </w:r>
      </w:del>
      <w:ins w:id="6694" w:author="제이펍 출판사" w:date="2021-03-14T20:45:00Z">
        <w:r w:rsidR="001B4014">
          <w:rPr>
            <w:rFonts w:ascii="Times New Roman" w:hAnsi="Times New Roman"/>
            <w:lang w:eastAsia="ko-KR"/>
          </w:rPr>
          <w:t>데이터</w:t>
        </w:r>
        <w:r w:rsidR="001B4014">
          <w:rPr>
            <w:rFonts w:ascii="Times New Roman" w:hAnsi="Times New Roman"/>
            <w:lang w:eastAsia="ko-KR"/>
          </w:rPr>
          <w:t xml:space="preserve"> </w:t>
        </w:r>
        <w:r w:rsidR="001B4014">
          <w:rPr>
            <w:rFonts w:ascii="Times New Roman" w:hAnsi="Times New Roman"/>
            <w:lang w:eastAsia="ko-KR"/>
          </w:rPr>
          <w:t>세트를</w:t>
        </w:r>
      </w:ins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트레이닝</w:t>
      </w:r>
      <w:r w:rsidRPr="00ED4019">
        <w:rPr>
          <w:rFonts w:ascii="Times New Roman" w:hAnsi="Times New Roman"/>
          <w:lang w:eastAsia="ko-KR"/>
        </w:rPr>
        <w:t xml:space="preserve"> </w:t>
      </w:r>
      <w:ins w:id="6695" w:author="user" w:date="2021-03-23T15:22:00Z">
        <w:r w:rsidR="001D7A6A">
          <w:rPr>
            <w:rFonts w:ascii="Times New Roman" w:hAnsi="Times New Roman" w:hint="eastAsia"/>
            <w:lang w:eastAsia="ko-KR"/>
          </w:rPr>
          <w:t>세트와</w:t>
        </w:r>
      </w:ins>
      <w:del w:id="6696" w:author="user" w:date="2021-03-23T15:22:00Z">
        <w:r w:rsidRPr="00ED4019" w:rsidDel="001D7A6A">
          <w:rPr>
            <w:rFonts w:ascii="Times New Roman" w:hAnsi="Times New Roman"/>
            <w:lang w:eastAsia="ko-KR"/>
          </w:rPr>
          <w:delText>셋과</w:delText>
        </w:r>
      </w:del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테스트</w:t>
      </w:r>
      <w:r w:rsidRPr="00ED4019">
        <w:rPr>
          <w:rFonts w:ascii="Times New Roman" w:hAnsi="Times New Roman"/>
          <w:lang w:eastAsia="ko-KR"/>
        </w:rPr>
        <w:t xml:space="preserve"> </w:t>
      </w:r>
      <w:ins w:id="6697" w:author="user" w:date="2021-03-23T15:22:00Z">
        <w:r w:rsidR="001D7A6A">
          <w:rPr>
            <w:rFonts w:ascii="Times New Roman" w:hAnsi="Times New Roman" w:hint="eastAsia"/>
            <w:lang w:eastAsia="ko-KR"/>
          </w:rPr>
          <w:t>세트</w:t>
        </w:r>
      </w:ins>
      <w:del w:id="6698" w:author="user" w:date="2021-03-23T15:22:00Z">
        <w:r w:rsidRPr="00ED4019" w:rsidDel="001D7A6A">
          <w:rPr>
            <w:rFonts w:ascii="Times New Roman" w:hAnsi="Times New Roman"/>
            <w:lang w:eastAsia="ko-KR"/>
          </w:rPr>
          <w:delText>셋으</w:delText>
        </w:r>
      </w:del>
      <w:r w:rsidRPr="00ED4019">
        <w:rPr>
          <w:rFonts w:ascii="Times New Roman" w:hAnsi="Times New Roman"/>
          <w:lang w:eastAsia="ko-KR"/>
        </w:rPr>
        <w:t>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나눈다</w:t>
      </w:r>
      <w:r w:rsidRPr="00ED4019">
        <w:rPr>
          <w:rFonts w:ascii="Times New Roman" w:hAnsi="Times New Roman"/>
          <w:lang w:eastAsia="ko-KR"/>
        </w:rPr>
        <w:t xml:space="preserve">. </w:t>
      </w:r>
      <w:r w:rsidRPr="00ED4019">
        <w:rPr>
          <w:rFonts w:ascii="Times New Roman" w:hAnsi="Times New Roman"/>
          <w:lang w:eastAsia="ko-KR"/>
        </w:rPr>
        <w:t>나누는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비율은</w:t>
      </w:r>
      <w:r w:rsidRPr="00ED4019">
        <w:rPr>
          <w:rFonts w:ascii="Times New Roman" w:hAnsi="Times New Roman"/>
          <w:lang w:eastAsia="ko-KR"/>
        </w:rPr>
        <w:t xml:space="preserve"> 90:10</w:t>
      </w:r>
      <w:r w:rsidRPr="00ED4019">
        <w:rPr>
          <w:rFonts w:ascii="Times New Roman" w:hAnsi="Times New Roman"/>
          <w:lang w:eastAsia="ko-KR"/>
        </w:rPr>
        <w:t>으로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설정하였다</w:t>
      </w:r>
      <w:r w:rsidRPr="00ED4019">
        <w:rPr>
          <w:rFonts w:ascii="Times New Roman" w:hAnsi="Times New Roman"/>
          <w:lang w:eastAsia="ko-KR"/>
        </w:rPr>
        <w:t>.</w:t>
      </w:r>
    </w:p>
    <w:p w14:paraId="373CCEFC" w14:textId="77777777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6699" w:author="제이펍 출판사" w:date="2021-03-14T15:57:00Z">
          <w:pPr>
            <w:pStyle w:val="SourceCode"/>
          </w:pPr>
        </w:pPrChange>
      </w:pPr>
      <w:r w:rsidRPr="00ED4019">
        <w:rPr>
          <w:rStyle w:val="NormalTok"/>
          <w:rFonts w:ascii="Times New Roman" w:hAnsi="Times New Roman"/>
        </w:rPr>
        <w:t xml:space="preserve">splits.covid19 </w:t>
      </w:r>
      <w:r w:rsidRPr="00ED4019">
        <w:rPr>
          <w:rStyle w:val="OtherTok"/>
          <w:rFonts w:ascii="Times New Roman" w:hAnsi="Times New Roman"/>
        </w:rPr>
        <w:t>&lt;-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unctionTok"/>
          <w:rFonts w:ascii="Times New Roman" w:hAnsi="Times New Roman"/>
        </w:rPr>
        <w:t>initial_time_</w:t>
      </w:r>
      <w:proofErr w:type="gramStart"/>
      <w:r w:rsidRPr="00ED4019">
        <w:rPr>
          <w:rStyle w:val="FunctionTok"/>
          <w:rFonts w:ascii="Times New Roman" w:hAnsi="Times New Roman"/>
        </w:rPr>
        <w:t>split</w:t>
      </w:r>
      <w:r w:rsidRPr="00ED4019">
        <w:rPr>
          <w:rStyle w:val="NormalTok"/>
          <w:rFonts w:ascii="Times New Roman" w:hAnsi="Times New Roman"/>
        </w:rPr>
        <w:t>(</w:t>
      </w:r>
      <w:proofErr w:type="gramEnd"/>
      <w:r w:rsidRPr="00ED4019">
        <w:rPr>
          <w:rStyle w:val="NormalTok"/>
          <w:rFonts w:ascii="Times New Roman" w:hAnsi="Times New Roman"/>
        </w:rPr>
        <w:t xml:space="preserve">covid19, </w:t>
      </w:r>
      <w:r w:rsidRPr="00ED4019">
        <w:rPr>
          <w:rStyle w:val="AttributeTok"/>
          <w:rFonts w:ascii="Times New Roman" w:hAnsi="Times New Roman"/>
        </w:rPr>
        <w:t>prop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loatTok"/>
          <w:rFonts w:ascii="Times New Roman" w:hAnsi="Times New Roman"/>
        </w:rPr>
        <w:t>0.9</w:t>
      </w:r>
      <w:r w:rsidRPr="00ED4019">
        <w:rPr>
          <w:rStyle w:val="NormalTok"/>
          <w:rFonts w:ascii="Times New Roman" w:hAnsi="Times New Roman"/>
        </w:rPr>
        <w:t>)</w:t>
      </w:r>
    </w:p>
    <w:p w14:paraId="32DD74F6" w14:textId="4E3C8297" w:rsidR="00FD7B2A" w:rsidRPr="00ED4019" w:rsidRDefault="00FD7B2A">
      <w:pPr>
        <w:jc w:val="both"/>
        <w:rPr>
          <w:rFonts w:ascii="Times New Roman" w:hAnsi="Times New Roman"/>
          <w:lang w:eastAsia="ko-KR"/>
        </w:rPr>
        <w:pPrChange w:id="6700" w:author="제이펍 출판사" w:date="2021-03-14T15:57:00Z">
          <w:pPr/>
        </w:pPrChange>
      </w:pPr>
      <w:r w:rsidRPr="00ED4019">
        <w:rPr>
          <w:rFonts w:ascii="Times New Roman" w:hAnsi="Times New Roman"/>
          <w:lang w:eastAsia="ko-KR"/>
        </w:rPr>
        <w:lastRenderedPageBreak/>
        <w:t>트레이닝</w:t>
      </w:r>
      <w:r w:rsidRPr="00ED4019">
        <w:rPr>
          <w:rFonts w:ascii="Times New Roman" w:hAnsi="Times New Roman"/>
          <w:lang w:eastAsia="ko-KR"/>
        </w:rPr>
        <w:t xml:space="preserve"> </w:t>
      </w:r>
      <w:ins w:id="6701" w:author="user" w:date="2021-03-23T15:22:00Z">
        <w:r w:rsidR="001D7A6A">
          <w:rPr>
            <w:rFonts w:ascii="Times New Roman" w:hAnsi="Times New Roman" w:hint="eastAsia"/>
            <w:lang w:eastAsia="ko-KR"/>
          </w:rPr>
          <w:t>세트를</w:t>
        </w:r>
      </w:ins>
      <w:del w:id="6702" w:author="user" w:date="2021-03-23T15:22:00Z">
        <w:r w:rsidRPr="00ED4019" w:rsidDel="001D7A6A">
          <w:rPr>
            <w:rFonts w:ascii="Times New Roman" w:hAnsi="Times New Roman"/>
            <w:lang w:eastAsia="ko-KR"/>
          </w:rPr>
          <w:delText>셋을</w:delText>
        </w:r>
      </w:del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사용해</w:t>
      </w:r>
      <w:r w:rsidRPr="00ED4019">
        <w:rPr>
          <w:rFonts w:ascii="Times New Roman" w:hAnsi="Times New Roman"/>
          <w:lang w:eastAsia="ko-KR"/>
        </w:rPr>
        <w:t xml:space="preserve"> ARIMA </w:t>
      </w:r>
      <w:r w:rsidRPr="00ED4019">
        <w:rPr>
          <w:rFonts w:ascii="Times New Roman" w:hAnsi="Times New Roman"/>
          <w:lang w:eastAsia="ko-KR"/>
        </w:rPr>
        <w:t>모델을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생성한다</w:t>
      </w:r>
      <w:r w:rsidRPr="00ED4019">
        <w:rPr>
          <w:rFonts w:ascii="Times New Roman" w:hAnsi="Times New Roman"/>
          <w:lang w:eastAsia="ko-KR"/>
        </w:rPr>
        <w:t>.</w:t>
      </w:r>
    </w:p>
    <w:p w14:paraId="74DCCBEB" w14:textId="77777777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6703" w:author="제이펍 출판사" w:date="2021-03-14T15:57:00Z">
          <w:pPr>
            <w:pStyle w:val="SourceCode"/>
          </w:pPr>
        </w:pPrChange>
      </w:pPr>
      <w:r w:rsidRPr="00ED4019">
        <w:rPr>
          <w:rStyle w:val="NormalTok"/>
          <w:rFonts w:ascii="Times New Roman" w:hAnsi="Times New Roman"/>
        </w:rPr>
        <w:t xml:space="preserve">model_fit_arima </w:t>
      </w:r>
      <w:r w:rsidRPr="00ED4019">
        <w:rPr>
          <w:rStyle w:val="OtherTok"/>
          <w:rFonts w:ascii="Times New Roman" w:hAnsi="Times New Roman"/>
        </w:rPr>
        <w:t>&lt;-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unctionTok"/>
          <w:rFonts w:ascii="Times New Roman" w:hAnsi="Times New Roman"/>
        </w:rPr>
        <w:t>arima_</w:t>
      </w:r>
      <w:proofErr w:type="gramStart"/>
      <w:r w:rsidRPr="00ED4019">
        <w:rPr>
          <w:rStyle w:val="FunctionTok"/>
          <w:rFonts w:ascii="Times New Roman" w:hAnsi="Times New Roman"/>
        </w:rPr>
        <w:t>reg</w:t>
      </w:r>
      <w:r w:rsidRPr="00ED4019">
        <w:rPr>
          <w:rStyle w:val="NormalTok"/>
          <w:rFonts w:ascii="Times New Roman" w:hAnsi="Times New Roman"/>
        </w:rPr>
        <w:t>(</w:t>
      </w:r>
      <w:proofErr w:type="gramEnd"/>
      <w:r w:rsidRPr="00ED4019">
        <w:rPr>
          <w:rStyle w:val="NormalTok"/>
          <w:rFonts w:ascii="Times New Roman" w:hAnsi="Times New Roman"/>
        </w:rPr>
        <w:t xml:space="preserve">) </w:t>
      </w:r>
      <w:r w:rsidRPr="00ED4019">
        <w:rPr>
          <w:rStyle w:val="SpecialCharTok"/>
          <w:rFonts w:ascii="Times New Roman" w:hAnsi="Times New Roman"/>
        </w:rPr>
        <w:t>%&gt;%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  </w:t>
      </w:r>
      <w:r w:rsidRPr="00ED4019">
        <w:rPr>
          <w:rStyle w:val="FunctionTok"/>
          <w:rFonts w:ascii="Times New Roman" w:hAnsi="Times New Roman"/>
        </w:rPr>
        <w:t>set_engine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AttributeTok"/>
          <w:rFonts w:ascii="Times New Roman" w:hAnsi="Times New Roman"/>
        </w:rPr>
        <w:t>engine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"auto_arima"</w:t>
      </w:r>
      <w:r w:rsidRPr="00ED4019">
        <w:rPr>
          <w:rStyle w:val="NormalTok"/>
          <w:rFonts w:ascii="Times New Roman" w:hAnsi="Times New Roman"/>
        </w:rPr>
        <w:t xml:space="preserve">) </w:t>
      </w:r>
      <w:r w:rsidRPr="00ED4019">
        <w:rPr>
          <w:rStyle w:val="SpecialCharTok"/>
          <w:rFonts w:ascii="Times New Roman" w:hAnsi="Times New Roman"/>
        </w:rPr>
        <w:t>%&gt;%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  </w:t>
      </w:r>
      <w:r w:rsidRPr="00ED4019">
        <w:rPr>
          <w:rStyle w:val="FunctionTok"/>
          <w:rFonts w:ascii="Times New Roman" w:hAnsi="Times New Roman"/>
        </w:rPr>
        <w:t>fit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StringTok"/>
          <w:rFonts w:ascii="Times New Roman" w:hAnsi="Times New Roman"/>
        </w:rPr>
        <w:t>`</w:t>
      </w:r>
      <w:r w:rsidRPr="00ED4019">
        <w:rPr>
          <w:rStyle w:val="AttributeTok"/>
          <w:rFonts w:ascii="Times New Roman" w:hAnsi="Times New Roman"/>
        </w:rPr>
        <w:t>0-9</w:t>
      </w:r>
      <w:r w:rsidRPr="00ED4019">
        <w:rPr>
          <w:rStyle w:val="AttributeTok"/>
          <w:rFonts w:ascii="Times New Roman" w:hAnsi="Times New Roman"/>
        </w:rPr>
        <w:t>세</w:t>
      </w:r>
      <w:r w:rsidRPr="00ED4019">
        <w:rPr>
          <w:rStyle w:val="StringTok"/>
          <w:rFonts w:ascii="Times New Roman" w:hAnsi="Times New Roman"/>
        </w:rPr>
        <w:t>`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pecialCharTok"/>
          <w:rFonts w:ascii="Times New Roman" w:hAnsi="Times New Roman"/>
        </w:rPr>
        <w:t>~</w:t>
      </w:r>
      <w:r w:rsidRPr="00ED4019">
        <w:rPr>
          <w:rStyle w:val="NormalTok"/>
          <w:rFonts w:ascii="Times New Roman" w:hAnsi="Times New Roman"/>
        </w:rPr>
        <w:t xml:space="preserve"> date, </w:t>
      </w:r>
      <w:r w:rsidRPr="00ED4019">
        <w:rPr>
          <w:rStyle w:val="AttributeTok"/>
          <w:rFonts w:ascii="Times New Roman" w:hAnsi="Times New Roman"/>
        </w:rPr>
        <w:t>data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unctionTok"/>
          <w:rFonts w:ascii="Times New Roman" w:hAnsi="Times New Roman"/>
        </w:rPr>
        <w:t>training</w:t>
      </w:r>
      <w:r w:rsidRPr="00ED4019">
        <w:rPr>
          <w:rStyle w:val="NormalTok"/>
          <w:rFonts w:ascii="Times New Roman" w:hAnsi="Times New Roman"/>
        </w:rPr>
        <w:t>(splits.covid19))</w:t>
      </w:r>
    </w:p>
    <w:p w14:paraId="5587EC4F" w14:textId="71769901" w:rsidR="00FD7B2A" w:rsidRPr="00ED4019" w:rsidRDefault="00FD7B2A">
      <w:pPr>
        <w:jc w:val="both"/>
        <w:rPr>
          <w:rFonts w:ascii="Times New Roman" w:hAnsi="Times New Roman"/>
          <w:lang w:eastAsia="ko-KR"/>
        </w:rPr>
        <w:pPrChange w:id="6704" w:author="제이펍 출판사" w:date="2021-03-14T15:57:00Z">
          <w:pPr/>
        </w:pPrChange>
      </w:pPr>
      <w:del w:id="6705" w:author="제이펍 출판사" w:date="2021-03-14T20:43:00Z">
        <w:r w:rsidRPr="00ED4019" w:rsidDel="001B4014">
          <w:rPr>
            <w:rFonts w:ascii="Times New Roman" w:hAnsi="Times New Roman"/>
            <w:lang w:eastAsia="ko-KR"/>
          </w:rPr>
          <w:delText>두번</w:delText>
        </w:r>
      </w:del>
      <w:ins w:id="6706" w:author="제이펍 출판사" w:date="2021-03-14T20:43:00Z">
        <w:r w:rsidR="001B4014">
          <w:rPr>
            <w:rFonts w:ascii="Times New Roman" w:hAnsi="Times New Roman"/>
            <w:lang w:eastAsia="ko-KR"/>
          </w:rPr>
          <w:t>두</w:t>
        </w:r>
        <w:r w:rsidR="001B4014">
          <w:rPr>
            <w:rFonts w:ascii="Times New Roman" w:hAnsi="Times New Roman"/>
            <w:lang w:eastAsia="ko-KR"/>
          </w:rPr>
          <w:t xml:space="preserve"> </w:t>
        </w:r>
        <w:r w:rsidR="001B4014">
          <w:rPr>
            <w:rFonts w:ascii="Times New Roman" w:hAnsi="Times New Roman"/>
            <w:lang w:eastAsia="ko-KR"/>
          </w:rPr>
          <w:t>번</w:t>
        </w:r>
      </w:ins>
      <w:r w:rsidRPr="00ED4019">
        <w:rPr>
          <w:rFonts w:ascii="Times New Roman" w:hAnsi="Times New Roman"/>
          <w:lang w:eastAsia="ko-KR"/>
        </w:rPr>
        <w:t>째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모델로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지수평활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모델을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생성한다</w:t>
      </w:r>
      <w:r w:rsidRPr="00ED4019">
        <w:rPr>
          <w:rFonts w:ascii="Times New Roman" w:hAnsi="Times New Roman"/>
          <w:lang w:eastAsia="ko-KR"/>
        </w:rPr>
        <w:t>.</w:t>
      </w:r>
    </w:p>
    <w:p w14:paraId="5A8168F1" w14:textId="77777777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6707" w:author="제이펍 출판사" w:date="2021-03-14T15:57:00Z">
          <w:pPr>
            <w:pStyle w:val="SourceCode"/>
          </w:pPr>
        </w:pPrChange>
      </w:pPr>
      <w:r w:rsidRPr="00ED4019">
        <w:rPr>
          <w:rStyle w:val="NormalTok"/>
          <w:rFonts w:ascii="Times New Roman" w:hAnsi="Times New Roman"/>
        </w:rPr>
        <w:t xml:space="preserve">model_fit_ets </w:t>
      </w:r>
      <w:r w:rsidRPr="00ED4019">
        <w:rPr>
          <w:rStyle w:val="OtherTok"/>
          <w:rFonts w:ascii="Times New Roman" w:hAnsi="Times New Roman"/>
        </w:rPr>
        <w:t>&lt;-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unctionTok"/>
          <w:rFonts w:ascii="Times New Roman" w:hAnsi="Times New Roman"/>
        </w:rPr>
        <w:t>exp_</w:t>
      </w:r>
      <w:proofErr w:type="gramStart"/>
      <w:r w:rsidRPr="00ED4019">
        <w:rPr>
          <w:rStyle w:val="FunctionTok"/>
          <w:rFonts w:ascii="Times New Roman" w:hAnsi="Times New Roman"/>
        </w:rPr>
        <w:t>smoothing</w:t>
      </w:r>
      <w:r w:rsidRPr="00ED4019">
        <w:rPr>
          <w:rStyle w:val="NormalTok"/>
          <w:rFonts w:ascii="Times New Roman" w:hAnsi="Times New Roman"/>
        </w:rPr>
        <w:t>(</w:t>
      </w:r>
      <w:proofErr w:type="gramEnd"/>
      <w:r w:rsidRPr="00ED4019">
        <w:rPr>
          <w:rStyle w:val="NormalTok"/>
          <w:rFonts w:ascii="Times New Roman" w:hAnsi="Times New Roman"/>
        </w:rPr>
        <w:t xml:space="preserve">) </w:t>
      </w:r>
      <w:r w:rsidRPr="00ED4019">
        <w:rPr>
          <w:rStyle w:val="SpecialCharTok"/>
          <w:rFonts w:ascii="Times New Roman" w:hAnsi="Times New Roman"/>
        </w:rPr>
        <w:t>%&gt;%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  </w:t>
      </w:r>
      <w:r w:rsidRPr="00ED4019">
        <w:rPr>
          <w:rStyle w:val="FunctionTok"/>
          <w:rFonts w:ascii="Times New Roman" w:hAnsi="Times New Roman"/>
        </w:rPr>
        <w:t>set_engine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AttributeTok"/>
          <w:rFonts w:ascii="Times New Roman" w:hAnsi="Times New Roman"/>
        </w:rPr>
        <w:t>engine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"ets"</w:t>
      </w:r>
      <w:r w:rsidRPr="00ED4019">
        <w:rPr>
          <w:rStyle w:val="NormalTok"/>
          <w:rFonts w:ascii="Times New Roman" w:hAnsi="Times New Roman"/>
        </w:rPr>
        <w:t xml:space="preserve">) </w:t>
      </w:r>
      <w:r w:rsidRPr="00ED4019">
        <w:rPr>
          <w:rStyle w:val="SpecialCharTok"/>
          <w:rFonts w:ascii="Times New Roman" w:hAnsi="Times New Roman"/>
        </w:rPr>
        <w:t>%&gt;%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  </w:t>
      </w:r>
      <w:r w:rsidRPr="00ED4019">
        <w:rPr>
          <w:rStyle w:val="FunctionTok"/>
          <w:rFonts w:ascii="Times New Roman" w:hAnsi="Times New Roman"/>
        </w:rPr>
        <w:t>fit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StringTok"/>
          <w:rFonts w:ascii="Times New Roman" w:hAnsi="Times New Roman"/>
        </w:rPr>
        <w:t>`</w:t>
      </w:r>
      <w:r w:rsidRPr="00ED4019">
        <w:rPr>
          <w:rStyle w:val="AttributeTok"/>
          <w:rFonts w:ascii="Times New Roman" w:hAnsi="Times New Roman"/>
        </w:rPr>
        <w:t>0-9</w:t>
      </w:r>
      <w:r w:rsidRPr="00ED4019">
        <w:rPr>
          <w:rStyle w:val="AttributeTok"/>
          <w:rFonts w:ascii="Times New Roman" w:hAnsi="Times New Roman"/>
        </w:rPr>
        <w:t>세</w:t>
      </w:r>
      <w:r w:rsidRPr="00ED4019">
        <w:rPr>
          <w:rStyle w:val="StringTok"/>
          <w:rFonts w:ascii="Times New Roman" w:hAnsi="Times New Roman"/>
        </w:rPr>
        <w:t>`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pecialCharTok"/>
          <w:rFonts w:ascii="Times New Roman" w:hAnsi="Times New Roman"/>
        </w:rPr>
        <w:t>~</w:t>
      </w:r>
      <w:r w:rsidRPr="00ED4019">
        <w:rPr>
          <w:rStyle w:val="NormalTok"/>
          <w:rFonts w:ascii="Times New Roman" w:hAnsi="Times New Roman"/>
        </w:rPr>
        <w:t xml:space="preserve"> date, </w:t>
      </w:r>
      <w:r w:rsidRPr="00ED4019">
        <w:rPr>
          <w:rStyle w:val="AttributeTok"/>
          <w:rFonts w:ascii="Times New Roman" w:hAnsi="Times New Roman"/>
        </w:rPr>
        <w:t>data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unctionTok"/>
          <w:rFonts w:ascii="Times New Roman" w:hAnsi="Times New Roman"/>
        </w:rPr>
        <w:t>training</w:t>
      </w:r>
      <w:r w:rsidRPr="00ED4019">
        <w:rPr>
          <w:rStyle w:val="NormalTok"/>
          <w:rFonts w:ascii="Times New Roman" w:hAnsi="Times New Roman"/>
        </w:rPr>
        <w:t>(splits.covid19))</w:t>
      </w:r>
    </w:p>
    <w:p w14:paraId="31A3C203" w14:textId="026AB42D" w:rsidR="00FD7B2A" w:rsidRPr="00ED4019" w:rsidRDefault="00FD7B2A">
      <w:pPr>
        <w:jc w:val="both"/>
        <w:rPr>
          <w:rFonts w:ascii="Times New Roman" w:hAnsi="Times New Roman"/>
          <w:lang w:eastAsia="ko-KR"/>
        </w:rPr>
        <w:pPrChange w:id="6708" w:author="제이펍 출판사" w:date="2021-03-14T15:57:00Z">
          <w:pPr/>
        </w:pPrChange>
      </w:pPr>
      <w:del w:id="6709" w:author="제이펍 출판사" w:date="2021-03-14T20:43:00Z">
        <w:r w:rsidRPr="00ED4019" w:rsidDel="001B4014">
          <w:rPr>
            <w:rFonts w:ascii="Times New Roman" w:hAnsi="Times New Roman"/>
            <w:lang w:eastAsia="ko-KR"/>
          </w:rPr>
          <w:delText>세번</w:delText>
        </w:r>
      </w:del>
      <w:ins w:id="6710" w:author="제이펍 출판사" w:date="2021-03-14T20:43:00Z">
        <w:r w:rsidR="001B4014">
          <w:rPr>
            <w:rFonts w:ascii="Times New Roman" w:hAnsi="Times New Roman"/>
            <w:lang w:eastAsia="ko-KR"/>
          </w:rPr>
          <w:t>세</w:t>
        </w:r>
        <w:r w:rsidR="001B4014">
          <w:rPr>
            <w:rFonts w:ascii="Times New Roman" w:hAnsi="Times New Roman"/>
            <w:lang w:eastAsia="ko-KR"/>
          </w:rPr>
          <w:t xml:space="preserve"> </w:t>
        </w:r>
        <w:r w:rsidR="001B4014">
          <w:rPr>
            <w:rFonts w:ascii="Times New Roman" w:hAnsi="Times New Roman"/>
            <w:lang w:eastAsia="ko-KR"/>
          </w:rPr>
          <w:t>번</w:t>
        </w:r>
      </w:ins>
      <w:r w:rsidRPr="00ED4019">
        <w:rPr>
          <w:rFonts w:ascii="Times New Roman" w:hAnsi="Times New Roman"/>
          <w:lang w:eastAsia="ko-KR"/>
        </w:rPr>
        <w:t>째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모델로</w:t>
      </w:r>
      <w:r w:rsidRPr="00ED4019">
        <w:rPr>
          <w:rFonts w:ascii="Times New Roman" w:hAnsi="Times New Roman"/>
          <w:lang w:eastAsia="ko-KR"/>
        </w:rPr>
        <w:t xml:space="preserve"> prophet</w:t>
      </w:r>
      <w:ins w:id="6711" w:author="user" w:date="2021-03-23T15:22:00Z">
        <w:r w:rsidR="001D7A6A">
          <w:rPr>
            <w:rFonts w:ascii="Times New Roman" w:hAnsi="Times New Roman" w:hint="eastAsia"/>
            <w:lang w:eastAsia="ko-KR"/>
          </w:rPr>
          <w:t xml:space="preserve"> </w:t>
        </w:r>
      </w:ins>
      <w:r w:rsidRPr="00ED4019">
        <w:rPr>
          <w:rFonts w:ascii="Times New Roman" w:hAnsi="Times New Roman"/>
          <w:lang w:eastAsia="ko-KR"/>
        </w:rPr>
        <w:t>모델을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생성한다</w:t>
      </w:r>
      <w:r w:rsidRPr="00ED4019">
        <w:rPr>
          <w:rFonts w:ascii="Times New Roman" w:hAnsi="Times New Roman"/>
          <w:lang w:eastAsia="ko-KR"/>
        </w:rPr>
        <w:t>.</w:t>
      </w:r>
    </w:p>
    <w:p w14:paraId="7256CC79" w14:textId="77777777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6712" w:author="제이펍 출판사" w:date="2021-03-14T15:57:00Z">
          <w:pPr>
            <w:pStyle w:val="SourceCode"/>
          </w:pPr>
        </w:pPrChange>
      </w:pPr>
      <w:r w:rsidRPr="00ED4019">
        <w:rPr>
          <w:rStyle w:val="NormalTok"/>
          <w:rFonts w:ascii="Times New Roman" w:hAnsi="Times New Roman"/>
        </w:rPr>
        <w:t xml:space="preserve">model_fit_prophet </w:t>
      </w:r>
      <w:r w:rsidRPr="00ED4019">
        <w:rPr>
          <w:rStyle w:val="OtherTok"/>
          <w:rFonts w:ascii="Times New Roman" w:hAnsi="Times New Roman"/>
        </w:rPr>
        <w:t>&lt;-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unctionTok"/>
          <w:rFonts w:ascii="Times New Roman" w:hAnsi="Times New Roman"/>
        </w:rPr>
        <w:t>prophet_</w:t>
      </w:r>
      <w:proofErr w:type="gramStart"/>
      <w:r w:rsidRPr="00ED4019">
        <w:rPr>
          <w:rStyle w:val="FunctionTok"/>
          <w:rFonts w:ascii="Times New Roman" w:hAnsi="Times New Roman"/>
        </w:rPr>
        <w:t>reg</w:t>
      </w:r>
      <w:r w:rsidRPr="00ED4019">
        <w:rPr>
          <w:rStyle w:val="NormalTok"/>
          <w:rFonts w:ascii="Times New Roman" w:hAnsi="Times New Roman"/>
        </w:rPr>
        <w:t>(</w:t>
      </w:r>
      <w:proofErr w:type="gramEnd"/>
      <w:r w:rsidRPr="00ED4019">
        <w:rPr>
          <w:rStyle w:val="NormalTok"/>
          <w:rFonts w:ascii="Times New Roman" w:hAnsi="Times New Roman"/>
        </w:rPr>
        <w:t xml:space="preserve">) </w:t>
      </w:r>
      <w:r w:rsidRPr="00ED4019">
        <w:rPr>
          <w:rStyle w:val="SpecialCharTok"/>
          <w:rFonts w:ascii="Times New Roman" w:hAnsi="Times New Roman"/>
        </w:rPr>
        <w:t>%&gt;%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  </w:t>
      </w:r>
      <w:r w:rsidRPr="00ED4019">
        <w:rPr>
          <w:rStyle w:val="FunctionTok"/>
          <w:rFonts w:ascii="Times New Roman" w:hAnsi="Times New Roman"/>
        </w:rPr>
        <w:t>set_engine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AttributeTok"/>
          <w:rFonts w:ascii="Times New Roman" w:hAnsi="Times New Roman"/>
        </w:rPr>
        <w:t>engine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"prophet"</w:t>
      </w:r>
      <w:r w:rsidRPr="00ED4019">
        <w:rPr>
          <w:rStyle w:val="NormalTok"/>
          <w:rFonts w:ascii="Times New Roman" w:hAnsi="Times New Roman"/>
        </w:rPr>
        <w:t xml:space="preserve">) </w:t>
      </w:r>
      <w:r w:rsidRPr="00ED4019">
        <w:rPr>
          <w:rStyle w:val="SpecialCharTok"/>
          <w:rFonts w:ascii="Times New Roman" w:hAnsi="Times New Roman"/>
        </w:rPr>
        <w:t>%&gt;%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  </w:t>
      </w:r>
      <w:r w:rsidRPr="00ED4019">
        <w:rPr>
          <w:rStyle w:val="FunctionTok"/>
          <w:rFonts w:ascii="Times New Roman" w:hAnsi="Times New Roman"/>
        </w:rPr>
        <w:t>fit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StringTok"/>
          <w:rFonts w:ascii="Times New Roman" w:hAnsi="Times New Roman"/>
        </w:rPr>
        <w:t>`</w:t>
      </w:r>
      <w:r w:rsidRPr="00ED4019">
        <w:rPr>
          <w:rStyle w:val="AttributeTok"/>
          <w:rFonts w:ascii="Times New Roman" w:hAnsi="Times New Roman"/>
        </w:rPr>
        <w:t>0-9</w:t>
      </w:r>
      <w:r w:rsidRPr="00ED4019">
        <w:rPr>
          <w:rStyle w:val="AttributeTok"/>
          <w:rFonts w:ascii="Times New Roman" w:hAnsi="Times New Roman"/>
        </w:rPr>
        <w:t>세</w:t>
      </w:r>
      <w:r w:rsidRPr="00ED4019">
        <w:rPr>
          <w:rStyle w:val="StringTok"/>
          <w:rFonts w:ascii="Times New Roman" w:hAnsi="Times New Roman"/>
        </w:rPr>
        <w:t>`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pecialCharTok"/>
          <w:rFonts w:ascii="Times New Roman" w:hAnsi="Times New Roman"/>
        </w:rPr>
        <w:t>~</w:t>
      </w:r>
      <w:r w:rsidRPr="00ED4019">
        <w:rPr>
          <w:rStyle w:val="NormalTok"/>
          <w:rFonts w:ascii="Times New Roman" w:hAnsi="Times New Roman"/>
        </w:rPr>
        <w:t xml:space="preserve"> date, </w:t>
      </w:r>
      <w:r w:rsidRPr="00ED4019">
        <w:rPr>
          <w:rStyle w:val="AttributeTok"/>
          <w:rFonts w:ascii="Times New Roman" w:hAnsi="Times New Roman"/>
        </w:rPr>
        <w:t>data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unctionTok"/>
          <w:rFonts w:ascii="Times New Roman" w:hAnsi="Times New Roman"/>
        </w:rPr>
        <w:t>training</w:t>
      </w:r>
      <w:r w:rsidRPr="00ED4019">
        <w:rPr>
          <w:rStyle w:val="NormalTok"/>
          <w:rFonts w:ascii="Times New Roman" w:hAnsi="Times New Roman"/>
        </w:rPr>
        <w:t>(splits.covid19))</w:t>
      </w:r>
    </w:p>
    <w:p w14:paraId="06EF2091" w14:textId="10846D6A" w:rsidR="00FD7B2A" w:rsidRPr="00ED4019" w:rsidRDefault="00FD7B2A">
      <w:pPr>
        <w:jc w:val="both"/>
        <w:rPr>
          <w:rFonts w:ascii="Times New Roman" w:hAnsi="Times New Roman"/>
          <w:lang w:eastAsia="ko-KR"/>
        </w:rPr>
        <w:pPrChange w:id="6713" w:author="제이펍 출판사" w:date="2021-03-14T15:57:00Z">
          <w:pPr/>
        </w:pPrChange>
      </w:pPr>
      <w:del w:id="6714" w:author="user" w:date="2021-03-18T12:01:00Z">
        <w:r w:rsidRPr="00ED4019" w:rsidDel="00C32840">
          <w:rPr>
            <w:rFonts w:ascii="Times New Roman" w:hAnsi="Times New Roman"/>
            <w:lang w:eastAsia="ko-KR"/>
          </w:rPr>
          <w:delText>네번</w:delText>
        </w:r>
      </w:del>
      <w:ins w:id="6715" w:author="user" w:date="2021-03-18T12:01:00Z">
        <w:r w:rsidR="00C32840">
          <w:rPr>
            <w:rFonts w:ascii="Times New Roman" w:hAnsi="Times New Roman"/>
            <w:lang w:eastAsia="ko-KR"/>
          </w:rPr>
          <w:t>네</w:t>
        </w:r>
        <w:r w:rsidR="00C32840">
          <w:rPr>
            <w:rFonts w:ascii="Times New Roman" w:hAnsi="Times New Roman"/>
            <w:lang w:eastAsia="ko-KR"/>
          </w:rPr>
          <w:t xml:space="preserve"> </w:t>
        </w:r>
        <w:r w:rsidR="00C32840">
          <w:rPr>
            <w:rFonts w:ascii="Times New Roman" w:hAnsi="Times New Roman"/>
            <w:lang w:eastAsia="ko-KR"/>
          </w:rPr>
          <w:t>번</w:t>
        </w:r>
      </w:ins>
      <w:r w:rsidRPr="00ED4019">
        <w:rPr>
          <w:rFonts w:ascii="Times New Roman" w:hAnsi="Times New Roman"/>
          <w:lang w:eastAsia="ko-KR"/>
        </w:rPr>
        <w:t>째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모델로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선형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회귀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모델을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생성한다</w:t>
      </w:r>
      <w:r w:rsidRPr="00ED4019">
        <w:rPr>
          <w:rFonts w:ascii="Times New Roman" w:hAnsi="Times New Roman"/>
          <w:lang w:eastAsia="ko-KR"/>
        </w:rPr>
        <w:t>.</w:t>
      </w:r>
    </w:p>
    <w:p w14:paraId="1EC10FA7" w14:textId="77777777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6716" w:author="제이펍 출판사" w:date="2021-03-14T15:57:00Z">
          <w:pPr>
            <w:pStyle w:val="SourceCode"/>
          </w:pPr>
        </w:pPrChange>
      </w:pPr>
      <w:r w:rsidRPr="00ED4019">
        <w:rPr>
          <w:rStyle w:val="NormalTok"/>
          <w:rFonts w:ascii="Times New Roman" w:hAnsi="Times New Roman"/>
        </w:rPr>
        <w:t xml:space="preserve">model_fit_lm </w:t>
      </w:r>
      <w:r w:rsidRPr="00ED4019">
        <w:rPr>
          <w:rStyle w:val="OtherTok"/>
          <w:rFonts w:ascii="Times New Roman" w:hAnsi="Times New Roman"/>
        </w:rPr>
        <w:t>&lt;-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unctionTok"/>
          <w:rFonts w:ascii="Times New Roman" w:hAnsi="Times New Roman"/>
        </w:rPr>
        <w:t>linear_</w:t>
      </w:r>
      <w:proofErr w:type="gramStart"/>
      <w:r w:rsidRPr="00ED4019">
        <w:rPr>
          <w:rStyle w:val="FunctionTok"/>
          <w:rFonts w:ascii="Times New Roman" w:hAnsi="Times New Roman"/>
        </w:rPr>
        <w:t>reg</w:t>
      </w:r>
      <w:r w:rsidRPr="00ED4019">
        <w:rPr>
          <w:rStyle w:val="NormalTok"/>
          <w:rFonts w:ascii="Times New Roman" w:hAnsi="Times New Roman"/>
        </w:rPr>
        <w:t>(</w:t>
      </w:r>
      <w:proofErr w:type="gramEnd"/>
      <w:r w:rsidRPr="00ED4019">
        <w:rPr>
          <w:rStyle w:val="NormalTok"/>
          <w:rFonts w:ascii="Times New Roman" w:hAnsi="Times New Roman"/>
        </w:rPr>
        <w:t xml:space="preserve">) </w:t>
      </w:r>
      <w:r w:rsidRPr="00ED4019">
        <w:rPr>
          <w:rStyle w:val="SpecialCharTok"/>
          <w:rFonts w:ascii="Times New Roman" w:hAnsi="Times New Roman"/>
        </w:rPr>
        <w:t>%&gt;%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  </w:t>
      </w:r>
      <w:r w:rsidRPr="00ED4019">
        <w:rPr>
          <w:rStyle w:val="FunctionTok"/>
          <w:rFonts w:ascii="Times New Roman" w:hAnsi="Times New Roman"/>
        </w:rPr>
        <w:t>set_engine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StringTok"/>
          <w:rFonts w:ascii="Times New Roman" w:hAnsi="Times New Roman"/>
        </w:rPr>
        <w:t>"lm"</w:t>
      </w:r>
      <w:r w:rsidRPr="00ED4019">
        <w:rPr>
          <w:rStyle w:val="NormalTok"/>
          <w:rFonts w:ascii="Times New Roman" w:hAnsi="Times New Roman"/>
        </w:rPr>
        <w:t xml:space="preserve">) </w:t>
      </w:r>
      <w:r w:rsidRPr="00ED4019">
        <w:rPr>
          <w:rStyle w:val="SpecialCharTok"/>
          <w:rFonts w:ascii="Times New Roman" w:hAnsi="Times New Roman"/>
        </w:rPr>
        <w:t>%&gt;%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  </w:t>
      </w:r>
      <w:r w:rsidRPr="00ED4019">
        <w:rPr>
          <w:rStyle w:val="FunctionTok"/>
          <w:rFonts w:ascii="Times New Roman" w:hAnsi="Times New Roman"/>
        </w:rPr>
        <w:t>fit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StringTok"/>
          <w:rFonts w:ascii="Times New Roman" w:hAnsi="Times New Roman"/>
        </w:rPr>
        <w:t>`</w:t>
      </w:r>
      <w:r w:rsidRPr="00ED4019">
        <w:rPr>
          <w:rStyle w:val="AttributeTok"/>
          <w:rFonts w:ascii="Times New Roman" w:hAnsi="Times New Roman"/>
        </w:rPr>
        <w:t>0-9</w:t>
      </w:r>
      <w:r w:rsidRPr="00ED4019">
        <w:rPr>
          <w:rStyle w:val="AttributeTok"/>
          <w:rFonts w:ascii="Times New Roman" w:hAnsi="Times New Roman"/>
        </w:rPr>
        <w:t>세</w:t>
      </w:r>
      <w:r w:rsidRPr="00ED4019">
        <w:rPr>
          <w:rStyle w:val="StringTok"/>
          <w:rFonts w:ascii="Times New Roman" w:hAnsi="Times New Roman"/>
        </w:rPr>
        <w:t>`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pecialCharTok"/>
          <w:rFonts w:ascii="Times New Roman" w:hAnsi="Times New Roman"/>
        </w:rPr>
        <w:t>~</w:t>
      </w:r>
      <w:r w:rsidRPr="00ED4019">
        <w:rPr>
          <w:rStyle w:val="NormalTok"/>
          <w:rFonts w:ascii="Times New Roman" w:hAnsi="Times New Roman"/>
        </w:rPr>
        <w:t xml:space="preserve"> date,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      </w:t>
      </w:r>
      <w:r w:rsidRPr="00ED4019">
        <w:rPr>
          <w:rStyle w:val="AttributeTok"/>
          <w:rFonts w:ascii="Times New Roman" w:hAnsi="Times New Roman"/>
        </w:rPr>
        <w:t>data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unctionTok"/>
          <w:rFonts w:ascii="Times New Roman" w:hAnsi="Times New Roman"/>
        </w:rPr>
        <w:t>training</w:t>
      </w:r>
      <w:r w:rsidRPr="00ED4019">
        <w:rPr>
          <w:rStyle w:val="NormalTok"/>
          <w:rFonts w:ascii="Times New Roman" w:hAnsi="Times New Roman"/>
        </w:rPr>
        <w:t>(splits.covid19))</w:t>
      </w:r>
    </w:p>
    <w:p w14:paraId="6F823D40" w14:textId="21F97279" w:rsidR="00FD7B2A" w:rsidRPr="00ED4019" w:rsidRDefault="00FD7B2A">
      <w:pPr>
        <w:jc w:val="both"/>
        <w:rPr>
          <w:rFonts w:ascii="Times New Roman" w:hAnsi="Times New Roman"/>
          <w:lang w:eastAsia="ko-KR"/>
        </w:rPr>
        <w:pPrChange w:id="6717" w:author="제이펍 출판사" w:date="2021-03-14T15:57:00Z">
          <w:pPr/>
        </w:pPrChange>
      </w:pPr>
      <w:del w:id="6718" w:author="user" w:date="2021-03-18T12:01:00Z">
        <w:r w:rsidRPr="00ED4019" w:rsidDel="00C32840">
          <w:rPr>
            <w:rFonts w:ascii="Times New Roman" w:hAnsi="Times New Roman"/>
            <w:lang w:eastAsia="ko-KR"/>
          </w:rPr>
          <w:delText>다섯번</w:delText>
        </w:r>
      </w:del>
      <w:ins w:id="6719" w:author="user" w:date="2021-03-18T12:01:00Z">
        <w:r w:rsidR="00C32840">
          <w:rPr>
            <w:rFonts w:ascii="Times New Roman" w:hAnsi="Times New Roman"/>
            <w:lang w:eastAsia="ko-KR"/>
          </w:rPr>
          <w:t>다섯</w:t>
        </w:r>
        <w:r w:rsidR="00C32840">
          <w:rPr>
            <w:rFonts w:ascii="Times New Roman" w:hAnsi="Times New Roman"/>
            <w:lang w:eastAsia="ko-KR"/>
          </w:rPr>
          <w:t xml:space="preserve"> </w:t>
        </w:r>
        <w:r w:rsidR="00C32840">
          <w:rPr>
            <w:rFonts w:ascii="Times New Roman" w:hAnsi="Times New Roman"/>
            <w:lang w:eastAsia="ko-KR"/>
          </w:rPr>
          <w:t>번</w:t>
        </w:r>
      </w:ins>
      <w:r w:rsidRPr="00ED4019">
        <w:rPr>
          <w:rFonts w:ascii="Times New Roman" w:hAnsi="Times New Roman"/>
          <w:lang w:eastAsia="ko-KR"/>
        </w:rPr>
        <w:t>째로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신경망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모델을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생성한다</w:t>
      </w:r>
      <w:r w:rsidRPr="00ED4019">
        <w:rPr>
          <w:rFonts w:ascii="Times New Roman" w:hAnsi="Times New Roman"/>
          <w:lang w:eastAsia="ko-KR"/>
        </w:rPr>
        <w:t>.</w:t>
      </w:r>
    </w:p>
    <w:p w14:paraId="7274BA4E" w14:textId="77777777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6720" w:author="제이펍 출판사" w:date="2021-03-14T15:57:00Z">
          <w:pPr>
            <w:pStyle w:val="SourceCode"/>
          </w:pPr>
        </w:pPrChange>
      </w:pPr>
      <w:r w:rsidRPr="00ED4019">
        <w:rPr>
          <w:rStyle w:val="NormalTok"/>
          <w:rFonts w:ascii="Times New Roman" w:hAnsi="Times New Roman"/>
        </w:rPr>
        <w:t xml:space="preserve">model_fit_nnetar </w:t>
      </w:r>
      <w:r w:rsidRPr="00ED4019">
        <w:rPr>
          <w:rStyle w:val="OtherTok"/>
          <w:rFonts w:ascii="Times New Roman" w:hAnsi="Times New Roman"/>
        </w:rPr>
        <w:t>&lt;-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unctionTok"/>
          <w:rFonts w:ascii="Times New Roman" w:hAnsi="Times New Roman"/>
        </w:rPr>
        <w:t>nnetar_</w:t>
      </w:r>
      <w:proofErr w:type="gramStart"/>
      <w:r w:rsidRPr="00ED4019">
        <w:rPr>
          <w:rStyle w:val="FunctionTok"/>
          <w:rFonts w:ascii="Times New Roman" w:hAnsi="Times New Roman"/>
        </w:rPr>
        <w:t>reg</w:t>
      </w:r>
      <w:r w:rsidRPr="00ED4019">
        <w:rPr>
          <w:rStyle w:val="NormalTok"/>
          <w:rFonts w:ascii="Times New Roman" w:hAnsi="Times New Roman"/>
        </w:rPr>
        <w:t>(</w:t>
      </w:r>
      <w:proofErr w:type="gramEnd"/>
      <w:r w:rsidRPr="00ED4019">
        <w:rPr>
          <w:rStyle w:val="NormalTok"/>
          <w:rFonts w:ascii="Times New Roman" w:hAnsi="Times New Roman"/>
        </w:rPr>
        <w:t xml:space="preserve">) </w:t>
      </w:r>
      <w:r w:rsidRPr="00ED4019">
        <w:rPr>
          <w:rStyle w:val="SpecialCharTok"/>
          <w:rFonts w:ascii="Times New Roman" w:hAnsi="Times New Roman"/>
        </w:rPr>
        <w:t>%&gt;%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  </w:t>
      </w:r>
      <w:r w:rsidRPr="00ED4019">
        <w:rPr>
          <w:rStyle w:val="FunctionTok"/>
          <w:rFonts w:ascii="Times New Roman" w:hAnsi="Times New Roman"/>
        </w:rPr>
        <w:t>set_engine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StringTok"/>
          <w:rFonts w:ascii="Times New Roman" w:hAnsi="Times New Roman"/>
        </w:rPr>
        <w:t>"nnetar"</w:t>
      </w:r>
      <w:r w:rsidRPr="00ED4019">
        <w:rPr>
          <w:rStyle w:val="NormalTok"/>
          <w:rFonts w:ascii="Times New Roman" w:hAnsi="Times New Roman"/>
        </w:rPr>
        <w:t xml:space="preserve">) </w:t>
      </w:r>
      <w:r w:rsidRPr="00ED4019">
        <w:rPr>
          <w:rStyle w:val="SpecialCharTok"/>
          <w:rFonts w:ascii="Times New Roman" w:hAnsi="Times New Roman"/>
        </w:rPr>
        <w:t>%&gt;%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  </w:t>
      </w:r>
      <w:r w:rsidRPr="00ED4019">
        <w:rPr>
          <w:rStyle w:val="FunctionTok"/>
          <w:rFonts w:ascii="Times New Roman" w:hAnsi="Times New Roman"/>
        </w:rPr>
        <w:t>fit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StringTok"/>
          <w:rFonts w:ascii="Times New Roman" w:hAnsi="Times New Roman"/>
        </w:rPr>
        <w:t>`</w:t>
      </w:r>
      <w:r w:rsidRPr="00ED4019">
        <w:rPr>
          <w:rStyle w:val="AttributeTok"/>
          <w:rFonts w:ascii="Times New Roman" w:hAnsi="Times New Roman"/>
        </w:rPr>
        <w:t>0-9</w:t>
      </w:r>
      <w:r w:rsidRPr="00ED4019">
        <w:rPr>
          <w:rStyle w:val="AttributeTok"/>
          <w:rFonts w:ascii="Times New Roman" w:hAnsi="Times New Roman"/>
        </w:rPr>
        <w:t>세</w:t>
      </w:r>
      <w:r w:rsidRPr="00ED4019">
        <w:rPr>
          <w:rStyle w:val="StringTok"/>
          <w:rFonts w:ascii="Times New Roman" w:hAnsi="Times New Roman"/>
        </w:rPr>
        <w:t>`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pecialCharTok"/>
          <w:rFonts w:ascii="Times New Roman" w:hAnsi="Times New Roman"/>
        </w:rPr>
        <w:t>~</w:t>
      </w:r>
      <w:r w:rsidRPr="00ED4019">
        <w:rPr>
          <w:rStyle w:val="NormalTok"/>
          <w:rFonts w:ascii="Times New Roman" w:hAnsi="Times New Roman"/>
        </w:rPr>
        <w:t xml:space="preserve"> date, </w:t>
      </w:r>
      <w:r w:rsidRPr="00ED4019">
        <w:rPr>
          <w:rStyle w:val="AttributeTok"/>
          <w:rFonts w:ascii="Times New Roman" w:hAnsi="Times New Roman"/>
        </w:rPr>
        <w:t>data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unctionTok"/>
          <w:rFonts w:ascii="Times New Roman" w:hAnsi="Times New Roman"/>
        </w:rPr>
        <w:t>training</w:t>
      </w:r>
      <w:r w:rsidRPr="00ED4019">
        <w:rPr>
          <w:rStyle w:val="NormalTok"/>
          <w:rFonts w:ascii="Times New Roman" w:hAnsi="Times New Roman"/>
        </w:rPr>
        <w:t>(splits.covid19))</w:t>
      </w:r>
    </w:p>
    <w:p w14:paraId="031C3E7F" w14:textId="528EC33E" w:rsidR="00FD7B2A" w:rsidRPr="00ED4019" w:rsidRDefault="00FD7B2A">
      <w:pPr>
        <w:jc w:val="both"/>
        <w:rPr>
          <w:rFonts w:ascii="Times New Roman" w:hAnsi="Times New Roman"/>
          <w:lang w:eastAsia="ko-KR"/>
        </w:rPr>
        <w:pPrChange w:id="6721" w:author="제이펍 출판사" w:date="2021-03-14T15:57:00Z">
          <w:pPr/>
        </w:pPrChange>
      </w:pPr>
      <w:r w:rsidRPr="00ED4019">
        <w:rPr>
          <w:rFonts w:ascii="Times New Roman" w:hAnsi="Times New Roman"/>
          <w:lang w:eastAsia="ko-KR"/>
        </w:rPr>
        <w:t>여섯</w:t>
      </w:r>
      <w:ins w:id="6722" w:author="user" w:date="2021-03-23T15:23:00Z">
        <w:r w:rsidR="001D7A6A">
          <w:rPr>
            <w:rFonts w:ascii="Times New Roman" w:hAnsi="Times New Roman" w:hint="eastAsia"/>
            <w:lang w:eastAsia="ko-KR"/>
          </w:rPr>
          <w:t xml:space="preserve"> </w:t>
        </w:r>
      </w:ins>
      <w:r w:rsidRPr="00ED4019">
        <w:rPr>
          <w:rFonts w:ascii="Times New Roman" w:hAnsi="Times New Roman"/>
          <w:lang w:eastAsia="ko-KR"/>
        </w:rPr>
        <w:t>번째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모델로</w:t>
      </w:r>
      <w:r w:rsidRPr="00ED4019">
        <w:rPr>
          <w:rFonts w:ascii="Times New Roman" w:hAnsi="Times New Roman"/>
          <w:lang w:eastAsia="ko-KR"/>
        </w:rPr>
        <w:t xml:space="preserve"> tbats </w:t>
      </w:r>
      <w:r w:rsidRPr="00ED4019">
        <w:rPr>
          <w:rFonts w:ascii="Times New Roman" w:hAnsi="Times New Roman"/>
          <w:lang w:eastAsia="ko-KR"/>
        </w:rPr>
        <w:t>모델을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생성한다</w:t>
      </w:r>
      <w:r w:rsidRPr="00ED4019">
        <w:rPr>
          <w:rFonts w:ascii="Times New Roman" w:hAnsi="Times New Roman"/>
          <w:lang w:eastAsia="ko-KR"/>
        </w:rPr>
        <w:t>.</w:t>
      </w:r>
    </w:p>
    <w:p w14:paraId="6D9640DC" w14:textId="77777777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6723" w:author="제이펍 출판사" w:date="2021-03-14T15:57:00Z">
          <w:pPr>
            <w:pStyle w:val="SourceCode"/>
          </w:pPr>
        </w:pPrChange>
      </w:pPr>
      <w:r w:rsidRPr="00ED4019">
        <w:rPr>
          <w:rStyle w:val="NormalTok"/>
          <w:rFonts w:ascii="Times New Roman" w:hAnsi="Times New Roman"/>
        </w:rPr>
        <w:t xml:space="preserve">model_fit_tbats </w:t>
      </w:r>
      <w:r w:rsidRPr="00ED4019">
        <w:rPr>
          <w:rStyle w:val="OtherTok"/>
          <w:rFonts w:ascii="Times New Roman" w:hAnsi="Times New Roman"/>
        </w:rPr>
        <w:t>&lt;-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unctionTok"/>
          <w:rFonts w:ascii="Times New Roman" w:hAnsi="Times New Roman"/>
        </w:rPr>
        <w:t>seasonal_</w:t>
      </w:r>
      <w:proofErr w:type="gramStart"/>
      <w:r w:rsidRPr="00ED4019">
        <w:rPr>
          <w:rStyle w:val="FunctionTok"/>
          <w:rFonts w:ascii="Times New Roman" w:hAnsi="Times New Roman"/>
        </w:rPr>
        <w:t>reg</w:t>
      </w:r>
      <w:r w:rsidRPr="00ED4019">
        <w:rPr>
          <w:rStyle w:val="NormalTok"/>
          <w:rFonts w:ascii="Times New Roman" w:hAnsi="Times New Roman"/>
        </w:rPr>
        <w:t>(</w:t>
      </w:r>
      <w:proofErr w:type="gramEnd"/>
      <w:r w:rsidRPr="00ED4019">
        <w:rPr>
          <w:rStyle w:val="NormalTok"/>
          <w:rFonts w:ascii="Times New Roman" w:hAnsi="Times New Roman"/>
        </w:rPr>
        <w:t xml:space="preserve">) </w:t>
      </w:r>
      <w:r w:rsidRPr="00ED4019">
        <w:rPr>
          <w:rStyle w:val="SpecialCharTok"/>
          <w:rFonts w:ascii="Times New Roman" w:hAnsi="Times New Roman"/>
        </w:rPr>
        <w:t>%&gt;%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  </w:t>
      </w:r>
      <w:r w:rsidRPr="00ED4019">
        <w:rPr>
          <w:rStyle w:val="FunctionTok"/>
          <w:rFonts w:ascii="Times New Roman" w:hAnsi="Times New Roman"/>
        </w:rPr>
        <w:t>set_engine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StringTok"/>
          <w:rFonts w:ascii="Times New Roman" w:hAnsi="Times New Roman"/>
        </w:rPr>
        <w:t>"tbats"</w:t>
      </w:r>
      <w:r w:rsidRPr="00ED4019">
        <w:rPr>
          <w:rStyle w:val="NormalTok"/>
          <w:rFonts w:ascii="Times New Roman" w:hAnsi="Times New Roman"/>
        </w:rPr>
        <w:t xml:space="preserve">) </w:t>
      </w:r>
      <w:r w:rsidRPr="00ED4019">
        <w:rPr>
          <w:rStyle w:val="SpecialCharTok"/>
          <w:rFonts w:ascii="Times New Roman" w:hAnsi="Times New Roman"/>
        </w:rPr>
        <w:t>%&gt;%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  </w:t>
      </w:r>
      <w:r w:rsidRPr="00ED4019">
        <w:rPr>
          <w:rStyle w:val="FunctionTok"/>
          <w:rFonts w:ascii="Times New Roman" w:hAnsi="Times New Roman"/>
        </w:rPr>
        <w:t>fit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StringTok"/>
          <w:rFonts w:ascii="Times New Roman" w:hAnsi="Times New Roman"/>
        </w:rPr>
        <w:t>`</w:t>
      </w:r>
      <w:r w:rsidRPr="00ED4019">
        <w:rPr>
          <w:rStyle w:val="AttributeTok"/>
          <w:rFonts w:ascii="Times New Roman" w:hAnsi="Times New Roman"/>
        </w:rPr>
        <w:t>0-9</w:t>
      </w:r>
      <w:r w:rsidRPr="00ED4019">
        <w:rPr>
          <w:rStyle w:val="AttributeTok"/>
          <w:rFonts w:ascii="Times New Roman" w:hAnsi="Times New Roman"/>
        </w:rPr>
        <w:t>세</w:t>
      </w:r>
      <w:r w:rsidRPr="00ED4019">
        <w:rPr>
          <w:rStyle w:val="StringTok"/>
          <w:rFonts w:ascii="Times New Roman" w:hAnsi="Times New Roman"/>
        </w:rPr>
        <w:t>`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pecialCharTok"/>
          <w:rFonts w:ascii="Times New Roman" w:hAnsi="Times New Roman"/>
        </w:rPr>
        <w:t>~</w:t>
      </w:r>
      <w:r w:rsidRPr="00ED4019">
        <w:rPr>
          <w:rStyle w:val="NormalTok"/>
          <w:rFonts w:ascii="Times New Roman" w:hAnsi="Times New Roman"/>
        </w:rPr>
        <w:t xml:space="preserve"> date, </w:t>
      </w:r>
      <w:r w:rsidRPr="00ED4019">
        <w:rPr>
          <w:rStyle w:val="AttributeTok"/>
          <w:rFonts w:ascii="Times New Roman" w:hAnsi="Times New Roman"/>
        </w:rPr>
        <w:t>data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unctionTok"/>
          <w:rFonts w:ascii="Times New Roman" w:hAnsi="Times New Roman"/>
        </w:rPr>
        <w:t>training</w:t>
      </w:r>
      <w:r w:rsidRPr="00ED4019">
        <w:rPr>
          <w:rStyle w:val="NormalTok"/>
          <w:rFonts w:ascii="Times New Roman" w:hAnsi="Times New Roman"/>
        </w:rPr>
        <w:t>(splits.covid19))</w:t>
      </w:r>
    </w:p>
    <w:p w14:paraId="38433701" w14:textId="199CA4DA" w:rsidR="00FD7B2A" w:rsidRPr="00ED4019" w:rsidRDefault="00FD7B2A">
      <w:pPr>
        <w:jc w:val="both"/>
        <w:rPr>
          <w:rFonts w:ascii="Times New Roman" w:hAnsi="Times New Roman"/>
          <w:lang w:eastAsia="ko-KR"/>
        </w:rPr>
        <w:pPrChange w:id="6724" w:author="제이펍 출판사" w:date="2021-03-14T15:57:00Z">
          <w:pPr/>
        </w:pPrChange>
      </w:pPr>
      <w:r w:rsidRPr="00ED4019">
        <w:rPr>
          <w:rFonts w:ascii="Times New Roman" w:hAnsi="Times New Roman"/>
          <w:lang w:eastAsia="ko-KR"/>
        </w:rPr>
        <w:t>생성한</w:t>
      </w:r>
      <w:r w:rsidRPr="00ED4019">
        <w:rPr>
          <w:rFonts w:ascii="Times New Roman" w:hAnsi="Times New Roman"/>
          <w:lang w:eastAsia="ko-KR"/>
        </w:rPr>
        <w:t xml:space="preserve"> </w:t>
      </w:r>
      <w:del w:id="6725" w:author="user" w:date="2021-03-23T15:23:00Z">
        <w:r w:rsidRPr="00ED4019" w:rsidDel="001D7A6A">
          <w:rPr>
            <w:rFonts w:ascii="Times New Roman" w:hAnsi="Times New Roman"/>
            <w:lang w:eastAsia="ko-KR"/>
          </w:rPr>
          <w:delText>여섯가지</w:delText>
        </w:r>
        <w:r w:rsidRPr="00ED4019" w:rsidDel="001D7A6A">
          <w:rPr>
            <w:rFonts w:ascii="Times New Roman" w:hAnsi="Times New Roman"/>
            <w:lang w:eastAsia="ko-KR"/>
          </w:rPr>
          <w:delText xml:space="preserve"> </w:delText>
        </w:r>
      </w:del>
      <w:ins w:id="6726" w:author="user" w:date="2021-03-23T15:23:00Z">
        <w:r w:rsidR="001D7A6A">
          <w:rPr>
            <w:rFonts w:ascii="Times New Roman" w:hAnsi="Times New Roman" w:hint="eastAsia"/>
            <w:lang w:eastAsia="ko-KR"/>
          </w:rPr>
          <w:t>6</w:t>
        </w:r>
        <w:r w:rsidR="001D7A6A" w:rsidRPr="00ED4019">
          <w:rPr>
            <w:rFonts w:ascii="Times New Roman" w:hAnsi="Times New Roman"/>
            <w:lang w:eastAsia="ko-KR"/>
          </w:rPr>
          <w:t>가지</w:t>
        </w:r>
        <w:r w:rsidR="001D7A6A" w:rsidRPr="00ED4019">
          <w:rPr>
            <w:rFonts w:ascii="Times New Roman" w:hAnsi="Times New Roman"/>
            <w:lang w:eastAsia="ko-KR"/>
          </w:rPr>
          <w:t xml:space="preserve"> </w:t>
        </w:r>
      </w:ins>
      <w:r w:rsidRPr="00ED4019">
        <w:rPr>
          <w:rFonts w:ascii="Times New Roman" w:hAnsi="Times New Roman"/>
          <w:lang w:eastAsia="ko-KR"/>
        </w:rPr>
        <w:t>모델을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사용하여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모델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테이블인</w:t>
      </w:r>
      <w:r w:rsidRPr="00ED4019">
        <w:rPr>
          <w:rFonts w:ascii="Times New Roman" w:hAnsi="Times New Roman"/>
          <w:lang w:eastAsia="ko-KR"/>
        </w:rPr>
        <w:t xml:space="preserve"> models_tbl</w:t>
      </w:r>
      <w:r w:rsidRPr="00ED4019">
        <w:rPr>
          <w:rFonts w:ascii="Times New Roman" w:hAnsi="Times New Roman"/>
          <w:lang w:eastAsia="ko-KR"/>
        </w:rPr>
        <w:t>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생성한다</w:t>
      </w:r>
      <w:r w:rsidRPr="00ED4019">
        <w:rPr>
          <w:rFonts w:ascii="Times New Roman" w:hAnsi="Times New Roman"/>
          <w:lang w:eastAsia="ko-KR"/>
        </w:rPr>
        <w:t>.</w:t>
      </w:r>
    </w:p>
    <w:p w14:paraId="05A1EE52" w14:textId="77777777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6727" w:author="제이펍 출판사" w:date="2021-03-14T15:57:00Z">
          <w:pPr>
            <w:pStyle w:val="SourceCode"/>
          </w:pPr>
        </w:pPrChange>
      </w:pPr>
      <w:r w:rsidRPr="00ED4019">
        <w:rPr>
          <w:rStyle w:val="NormalTok"/>
          <w:rFonts w:ascii="Times New Roman" w:hAnsi="Times New Roman"/>
        </w:rPr>
        <w:t xml:space="preserve">(models_tbl </w:t>
      </w:r>
      <w:r w:rsidRPr="00ED4019">
        <w:rPr>
          <w:rStyle w:val="OtherTok"/>
          <w:rFonts w:ascii="Times New Roman" w:hAnsi="Times New Roman"/>
        </w:rPr>
        <w:t>&lt;-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unctionTok"/>
          <w:rFonts w:ascii="Times New Roman" w:hAnsi="Times New Roman"/>
        </w:rPr>
        <w:t>modeltime_</w:t>
      </w:r>
      <w:proofErr w:type="gramStart"/>
      <w:r w:rsidRPr="00ED4019">
        <w:rPr>
          <w:rStyle w:val="FunctionTok"/>
          <w:rFonts w:ascii="Times New Roman" w:hAnsi="Times New Roman"/>
        </w:rPr>
        <w:t>table</w:t>
      </w:r>
      <w:r w:rsidRPr="00ED4019">
        <w:rPr>
          <w:rStyle w:val="NormalTok"/>
          <w:rFonts w:ascii="Times New Roman" w:hAnsi="Times New Roman"/>
        </w:rPr>
        <w:t>(</w:t>
      </w:r>
      <w:proofErr w:type="gramEnd"/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  model_fit_arima,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  model_fit_ets,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  model_fit_prophet,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  model_fit_lm, 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  model_fit_nnetar, 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  model_fit_tbats))</w:t>
      </w:r>
    </w:p>
    <w:p w14:paraId="304061CF" w14:textId="5818CEF1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6728" w:author="제이펍 출판사" w:date="2021-03-14T15:57:00Z">
          <w:pPr>
            <w:pStyle w:val="SourceCode"/>
          </w:pPr>
        </w:pPrChange>
      </w:pPr>
      <w:r w:rsidRPr="00ED4019">
        <w:rPr>
          <w:rStyle w:val="VerbatimChar"/>
          <w:rFonts w:ascii="Times New Roman" w:hAnsi="Times New Roman"/>
        </w:rPr>
        <w:t># Modeltime Table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# A tibble: 6 </w:t>
      </w:r>
      <w:ins w:id="6729" w:author="user" w:date="2021-03-23T15:23:00Z">
        <w:r w:rsidR="001D7A6A">
          <w:rPr>
            <w:rStyle w:val="VerbatimChar"/>
            <w:rFonts w:ascii="맑은 고딕" w:eastAsia="맑은 고딕" w:hAnsi="맑은 고딕" w:hint="eastAsia"/>
          </w:rPr>
          <w:t>×</w:t>
        </w:r>
      </w:ins>
      <w:del w:id="6730" w:author="user" w:date="2021-03-23T15:23:00Z">
        <w:r w:rsidRPr="00ED4019" w:rsidDel="001D7A6A">
          <w:rPr>
            <w:rStyle w:val="VerbatimChar"/>
            <w:rFonts w:ascii="Times New Roman" w:hAnsi="Times New Roman"/>
          </w:rPr>
          <w:delText>x</w:delText>
        </w:r>
      </w:del>
      <w:r w:rsidRPr="00ED4019">
        <w:rPr>
          <w:rStyle w:val="VerbatimChar"/>
          <w:rFonts w:ascii="Times New Roman" w:hAnsi="Times New Roman"/>
        </w:rPr>
        <w:t xml:space="preserve"> 3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  .model_id .model   .model_desc         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      &lt;int&gt; &lt;list&gt;   &lt;chr&gt;               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1         1 &lt;fit[+]&gt; ARIMA(3,1,1)        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lastRenderedPageBreak/>
        <w:t xml:space="preserve">2         2 &lt;fit[+]&gt; ETS(A,N,N)          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3         3 &lt;fit[+]&gt; PROPHET             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4         4 &lt;fit[+]&gt; LM                  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5         5 &lt;fit[+]&gt; NNAR(1,1,10)[7]     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6         6 &lt;fit[+]&gt; BATS(1, {2,2}, -, -)</w:t>
      </w:r>
    </w:p>
    <w:p w14:paraId="30F50782" w14:textId="77777777" w:rsidR="00FD7B2A" w:rsidRPr="00ED4019" w:rsidRDefault="00FD7B2A">
      <w:pPr>
        <w:jc w:val="both"/>
        <w:rPr>
          <w:rFonts w:ascii="Times New Roman" w:hAnsi="Times New Roman"/>
          <w:lang w:eastAsia="ko-KR"/>
        </w:rPr>
        <w:pPrChange w:id="6731" w:author="제이펍 출판사" w:date="2021-03-14T15:57:00Z">
          <w:pPr/>
        </w:pPrChange>
      </w:pPr>
      <w:r w:rsidRPr="00ED4019">
        <w:rPr>
          <w:rStyle w:val="VerbatimChar"/>
          <w:rFonts w:ascii="Times New Roman" w:hAnsi="Times New Roman"/>
          <w:lang w:eastAsia="ko-KR"/>
        </w:rPr>
        <w:t>modeltime_calibrate()</w:t>
      </w:r>
      <w:r w:rsidRPr="00ED4019">
        <w:rPr>
          <w:rFonts w:ascii="Times New Roman" w:hAnsi="Times New Roman"/>
          <w:lang w:eastAsia="ko-KR"/>
        </w:rPr>
        <w:t>에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테스트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데이터를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사용하여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모델을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조정한다</w:t>
      </w:r>
      <w:r w:rsidRPr="00ED4019">
        <w:rPr>
          <w:rFonts w:ascii="Times New Roman" w:hAnsi="Times New Roman"/>
          <w:lang w:eastAsia="ko-KR"/>
        </w:rPr>
        <w:t>.</w:t>
      </w:r>
    </w:p>
    <w:p w14:paraId="432DE0BD" w14:textId="77777777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6732" w:author="제이펍 출판사" w:date="2021-03-14T15:57:00Z">
          <w:pPr>
            <w:pStyle w:val="SourceCode"/>
          </w:pPr>
        </w:pPrChange>
      </w:pPr>
      <w:r w:rsidRPr="00ED4019">
        <w:rPr>
          <w:rStyle w:val="NormalTok"/>
          <w:rFonts w:ascii="Times New Roman" w:hAnsi="Times New Roman"/>
        </w:rPr>
        <w:t xml:space="preserve">(calibration_tbl </w:t>
      </w:r>
      <w:r w:rsidRPr="00ED4019">
        <w:rPr>
          <w:rStyle w:val="OtherTok"/>
          <w:rFonts w:ascii="Times New Roman" w:hAnsi="Times New Roman"/>
        </w:rPr>
        <w:t>&lt;-</w:t>
      </w:r>
      <w:r w:rsidRPr="00ED4019">
        <w:rPr>
          <w:rStyle w:val="NormalTok"/>
          <w:rFonts w:ascii="Times New Roman" w:hAnsi="Times New Roman"/>
        </w:rPr>
        <w:t xml:space="preserve"> models_tbl </w:t>
      </w:r>
      <w:r w:rsidRPr="00ED4019">
        <w:rPr>
          <w:rStyle w:val="SpecialCharTok"/>
          <w:rFonts w:ascii="Times New Roman" w:hAnsi="Times New Roman"/>
        </w:rPr>
        <w:t>%</w:t>
      </w:r>
      <w:proofErr w:type="gramStart"/>
      <w:r w:rsidRPr="00ED4019">
        <w:rPr>
          <w:rStyle w:val="SpecialCharTok"/>
          <w:rFonts w:ascii="Times New Roman" w:hAnsi="Times New Roman"/>
        </w:rPr>
        <w:t>&gt;%</w:t>
      </w:r>
      <w:proofErr w:type="gramEnd"/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  </w:t>
      </w:r>
      <w:r w:rsidRPr="00ED4019">
        <w:rPr>
          <w:rStyle w:val="FunctionTok"/>
          <w:rFonts w:ascii="Times New Roman" w:hAnsi="Times New Roman"/>
        </w:rPr>
        <w:t>modeltime_calibrate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AttributeTok"/>
          <w:rFonts w:ascii="Times New Roman" w:hAnsi="Times New Roman"/>
        </w:rPr>
        <w:t>new_data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unctionTok"/>
          <w:rFonts w:ascii="Times New Roman" w:hAnsi="Times New Roman"/>
        </w:rPr>
        <w:t>testing</w:t>
      </w:r>
      <w:r w:rsidRPr="00ED4019">
        <w:rPr>
          <w:rStyle w:val="NormalTok"/>
          <w:rFonts w:ascii="Times New Roman" w:hAnsi="Times New Roman"/>
        </w:rPr>
        <w:t>(splits.covid19)))</w:t>
      </w:r>
    </w:p>
    <w:p w14:paraId="52139CAF" w14:textId="741682CE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6733" w:author="제이펍 출판사" w:date="2021-03-14T15:57:00Z">
          <w:pPr>
            <w:pStyle w:val="SourceCode"/>
          </w:pPr>
        </w:pPrChange>
      </w:pPr>
      <w:r w:rsidRPr="00ED4019">
        <w:rPr>
          <w:rStyle w:val="VerbatimChar"/>
          <w:rFonts w:ascii="Times New Roman" w:hAnsi="Times New Roman"/>
        </w:rPr>
        <w:t># Modeltime Table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# A tibble: 6 </w:t>
      </w:r>
      <w:ins w:id="6734" w:author="user" w:date="2021-03-23T15:25:00Z">
        <w:r w:rsidR="001D7A6A">
          <w:rPr>
            <w:rStyle w:val="VerbatimChar"/>
            <w:rFonts w:ascii="맑은 고딕" w:eastAsia="맑은 고딕" w:hAnsi="맑은 고딕" w:hint="eastAsia"/>
          </w:rPr>
          <w:t>×</w:t>
        </w:r>
      </w:ins>
      <w:del w:id="6735" w:author="user" w:date="2021-03-23T15:25:00Z">
        <w:r w:rsidRPr="00ED4019" w:rsidDel="001D7A6A">
          <w:rPr>
            <w:rStyle w:val="VerbatimChar"/>
            <w:rFonts w:ascii="Times New Roman" w:hAnsi="Times New Roman"/>
          </w:rPr>
          <w:delText>x</w:delText>
        </w:r>
      </w:del>
      <w:r w:rsidRPr="00ED4019">
        <w:rPr>
          <w:rStyle w:val="VerbatimChar"/>
          <w:rFonts w:ascii="Times New Roman" w:hAnsi="Times New Roman"/>
        </w:rPr>
        <w:t xml:space="preserve"> 5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  .model_id .model   .model_desc          .type .calibration_data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      &lt;int&gt; &lt;list&gt;   &lt;chr&gt;                &lt;chr&gt; &lt;list&gt;           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1         1 &lt;fit[+]&gt; ARIMA(3,1,1)         Test  &lt;tibble [31 </w:t>
      </w:r>
      <w:ins w:id="6736" w:author="user" w:date="2021-03-23T15:25:00Z">
        <w:r w:rsidR="001D7A6A">
          <w:rPr>
            <w:rStyle w:val="VerbatimChar"/>
            <w:rFonts w:ascii="맑은 고딕" w:eastAsia="맑은 고딕" w:hAnsi="맑은 고딕" w:hint="eastAsia"/>
          </w:rPr>
          <w:t>×</w:t>
        </w:r>
      </w:ins>
      <w:del w:id="6737" w:author="user" w:date="2021-03-23T15:25:00Z">
        <w:r w:rsidRPr="00ED4019" w:rsidDel="001D7A6A">
          <w:rPr>
            <w:rStyle w:val="VerbatimChar"/>
            <w:rFonts w:ascii="Times New Roman" w:hAnsi="Times New Roman"/>
          </w:rPr>
          <w:delText>x</w:delText>
        </w:r>
      </w:del>
      <w:r w:rsidRPr="00ED4019">
        <w:rPr>
          <w:rStyle w:val="VerbatimChar"/>
          <w:rFonts w:ascii="Times New Roman" w:hAnsi="Times New Roman"/>
        </w:rPr>
        <w:t xml:space="preserve"> 4]&gt;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2         2 &lt;fit[+]&gt; ETS(A,N,N)           Test  &lt;tibble [31 </w:t>
      </w:r>
      <w:ins w:id="6738" w:author="user" w:date="2021-03-23T15:25:00Z">
        <w:r w:rsidR="001D7A6A">
          <w:rPr>
            <w:rStyle w:val="VerbatimChar"/>
            <w:rFonts w:ascii="맑은 고딕" w:eastAsia="맑은 고딕" w:hAnsi="맑은 고딕" w:hint="eastAsia"/>
          </w:rPr>
          <w:t>×</w:t>
        </w:r>
      </w:ins>
      <w:del w:id="6739" w:author="user" w:date="2021-03-23T15:25:00Z">
        <w:r w:rsidRPr="00ED4019" w:rsidDel="001D7A6A">
          <w:rPr>
            <w:rStyle w:val="VerbatimChar"/>
            <w:rFonts w:ascii="Times New Roman" w:hAnsi="Times New Roman"/>
          </w:rPr>
          <w:delText>x</w:delText>
        </w:r>
      </w:del>
      <w:r w:rsidRPr="00ED4019">
        <w:rPr>
          <w:rStyle w:val="VerbatimChar"/>
          <w:rFonts w:ascii="Times New Roman" w:hAnsi="Times New Roman"/>
        </w:rPr>
        <w:t xml:space="preserve"> 4]&gt;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3         3 &lt;fit[+]&gt; PROPHET              Test  &lt;tibble [31 </w:t>
      </w:r>
      <w:ins w:id="6740" w:author="user" w:date="2021-03-23T15:25:00Z">
        <w:r w:rsidR="001D7A6A">
          <w:rPr>
            <w:rStyle w:val="VerbatimChar"/>
            <w:rFonts w:ascii="맑은 고딕" w:eastAsia="맑은 고딕" w:hAnsi="맑은 고딕" w:hint="eastAsia"/>
          </w:rPr>
          <w:t>×</w:t>
        </w:r>
      </w:ins>
      <w:del w:id="6741" w:author="user" w:date="2021-03-23T15:25:00Z">
        <w:r w:rsidRPr="00ED4019" w:rsidDel="001D7A6A">
          <w:rPr>
            <w:rStyle w:val="VerbatimChar"/>
            <w:rFonts w:ascii="Times New Roman" w:hAnsi="Times New Roman"/>
          </w:rPr>
          <w:delText>x</w:delText>
        </w:r>
      </w:del>
      <w:r w:rsidRPr="00ED4019">
        <w:rPr>
          <w:rStyle w:val="VerbatimChar"/>
          <w:rFonts w:ascii="Times New Roman" w:hAnsi="Times New Roman"/>
        </w:rPr>
        <w:t xml:space="preserve"> 4]&gt;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4         4 &lt;fit[+]&gt; LM                   Test  &lt;tibble [31 </w:t>
      </w:r>
      <w:ins w:id="6742" w:author="user" w:date="2021-03-23T15:25:00Z">
        <w:r w:rsidR="001D7A6A">
          <w:rPr>
            <w:rStyle w:val="VerbatimChar"/>
            <w:rFonts w:ascii="맑은 고딕" w:eastAsia="맑은 고딕" w:hAnsi="맑은 고딕" w:hint="eastAsia"/>
          </w:rPr>
          <w:t>×</w:t>
        </w:r>
      </w:ins>
      <w:del w:id="6743" w:author="user" w:date="2021-03-23T15:25:00Z">
        <w:r w:rsidRPr="00ED4019" w:rsidDel="001D7A6A">
          <w:rPr>
            <w:rStyle w:val="VerbatimChar"/>
            <w:rFonts w:ascii="Times New Roman" w:hAnsi="Times New Roman"/>
          </w:rPr>
          <w:delText>x</w:delText>
        </w:r>
      </w:del>
      <w:r w:rsidRPr="00ED4019">
        <w:rPr>
          <w:rStyle w:val="VerbatimChar"/>
          <w:rFonts w:ascii="Times New Roman" w:hAnsi="Times New Roman"/>
        </w:rPr>
        <w:t xml:space="preserve"> 4]&gt;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5         5 &lt;fit[+]&gt; NNAR(1,1,10)[7]      Test  &lt;tibble [31 </w:t>
      </w:r>
      <w:ins w:id="6744" w:author="user" w:date="2021-03-23T15:25:00Z">
        <w:r w:rsidR="001D7A6A">
          <w:rPr>
            <w:rStyle w:val="VerbatimChar"/>
            <w:rFonts w:ascii="맑은 고딕" w:eastAsia="맑은 고딕" w:hAnsi="맑은 고딕" w:hint="eastAsia"/>
          </w:rPr>
          <w:t>×</w:t>
        </w:r>
      </w:ins>
      <w:del w:id="6745" w:author="user" w:date="2021-03-23T15:25:00Z">
        <w:r w:rsidRPr="00ED4019" w:rsidDel="001D7A6A">
          <w:rPr>
            <w:rStyle w:val="VerbatimChar"/>
            <w:rFonts w:ascii="Times New Roman" w:hAnsi="Times New Roman"/>
          </w:rPr>
          <w:delText>x</w:delText>
        </w:r>
      </w:del>
      <w:r w:rsidRPr="00ED4019">
        <w:rPr>
          <w:rStyle w:val="VerbatimChar"/>
          <w:rFonts w:ascii="Times New Roman" w:hAnsi="Times New Roman"/>
        </w:rPr>
        <w:t xml:space="preserve"> 4]&gt;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6         6 &lt;fit[+]&gt; BATS(1, {2,2}, -, -) Test  &lt;tibble [31 </w:t>
      </w:r>
      <w:ins w:id="6746" w:author="user" w:date="2021-03-23T15:25:00Z">
        <w:r w:rsidR="001D7A6A">
          <w:rPr>
            <w:rStyle w:val="VerbatimChar"/>
            <w:rFonts w:ascii="맑은 고딕" w:eastAsia="맑은 고딕" w:hAnsi="맑은 고딕" w:hint="eastAsia"/>
          </w:rPr>
          <w:t>×</w:t>
        </w:r>
      </w:ins>
      <w:del w:id="6747" w:author="user" w:date="2021-03-23T15:25:00Z">
        <w:r w:rsidRPr="00ED4019" w:rsidDel="001D7A6A">
          <w:rPr>
            <w:rStyle w:val="VerbatimChar"/>
            <w:rFonts w:ascii="Times New Roman" w:hAnsi="Times New Roman"/>
          </w:rPr>
          <w:delText>x</w:delText>
        </w:r>
      </w:del>
      <w:r w:rsidRPr="00ED4019">
        <w:rPr>
          <w:rStyle w:val="VerbatimChar"/>
          <w:rFonts w:ascii="Times New Roman" w:hAnsi="Times New Roman"/>
        </w:rPr>
        <w:t xml:space="preserve"> 4]&gt;</w:t>
      </w:r>
    </w:p>
    <w:p w14:paraId="556EC03D" w14:textId="7527BFE6" w:rsidR="00FD7B2A" w:rsidRPr="00ED4019" w:rsidRDefault="00FD7B2A">
      <w:pPr>
        <w:jc w:val="both"/>
        <w:rPr>
          <w:rFonts w:ascii="Times New Roman" w:hAnsi="Times New Roman"/>
          <w:lang w:eastAsia="ko-KR"/>
        </w:rPr>
        <w:pPrChange w:id="6748" w:author="제이펍 출판사" w:date="2021-03-14T15:57:00Z">
          <w:pPr/>
        </w:pPrChange>
      </w:pPr>
      <w:r w:rsidRPr="00ED4019">
        <w:rPr>
          <w:rFonts w:ascii="Times New Roman" w:hAnsi="Times New Roman"/>
          <w:lang w:eastAsia="ko-KR"/>
        </w:rPr>
        <w:t>조정된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모델이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저장된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모델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테이블을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Style w:val="VerbatimChar"/>
          <w:rFonts w:ascii="Times New Roman" w:hAnsi="Times New Roman"/>
          <w:lang w:eastAsia="ko-KR"/>
        </w:rPr>
        <w:t>modeltime_forecast()</w:t>
      </w:r>
      <w:r w:rsidRPr="00ED4019">
        <w:rPr>
          <w:rFonts w:ascii="Times New Roman" w:hAnsi="Times New Roman"/>
          <w:lang w:eastAsia="ko-KR"/>
        </w:rPr>
        <w:t>에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전달하고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테스트</w:t>
      </w:r>
      <w:r w:rsidRPr="00ED4019">
        <w:rPr>
          <w:rFonts w:ascii="Times New Roman" w:hAnsi="Times New Roman"/>
          <w:lang w:eastAsia="ko-KR"/>
        </w:rPr>
        <w:t xml:space="preserve"> </w:t>
      </w:r>
      <w:del w:id="6749" w:author="제이펍 출판사" w:date="2021-03-14T20:45:00Z">
        <w:r w:rsidRPr="00ED4019" w:rsidDel="001B4014">
          <w:rPr>
            <w:rFonts w:ascii="Times New Roman" w:hAnsi="Times New Roman"/>
            <w:lang w:eastAsia="ko-KR"/>
          </w:rPr>
          <w:delText>데이터</w:delText>
        </w:r>
        <w:r w:rsidRPr="00ED4019" w:rsidDel="001B4014">
          <w:rPr>
            <w:rFonts w:ascii="Times New Roman" w:hAnsi="Times New Roman"/>
            <w:lang w:eastAsia="ko-KR"/>
          </w:rPr>
          <w:delText xml:space="preserve"> </w:delText>
        </w:r>
        <w:r w:rsidRPr="00ED4019" w:rsidDel="001B4014">
          <w:rPr>
            <w:rFonts w:ascii="Times New Roman" w:hAnsi="Times New Roman"/>
            <w:lang w:eastAsia="ko-KR"/>
          </w:rPr>
          <w:delText>셋을</w:delText>
        </w:r>
      </w:del>
      <w:ins w:id="6750" w:author="제이펍 출판사" w:date="2021-03-14T20:45:00Z">
        <w:r w:rsidR="001B4014">
          <w:rPr>
            <w:rFonts w:ascii="Times New Roman" w:hAnsi="Times New Roman"/>
            <w:lang w:eastAsia="ko-KR"/>
          </w:rPr>
          <w:t>데이터</w:t>
        </w:r>
        <w:r w:rsidR="001B4014">
          <w:rPr>
            <w:rFonts w:ascii="Times New Roman" w:hAnsi="Times New Roman"/>
            <w:lang w:eastAsia="ko-KR"/>
          </w:rPr>
          <w:t xml:space="preserve"> </w:t>
        </w:r>
        <w:r w:rsidR="001B4014">
          <w:rPr>
            <w:rFonts w:ascii="Times New Roman" w:hAnsi="Times New Roman"/>
            <w:lang w:eastAsia="ko-KR"/>
          </w:rPr>
          <w:t>세트를</w:t>
        </w:r>
      </w:ins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사용하여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예측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데이터를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생성한다</w:t>
      </w:r>
      <w:r w:rsidRPr="00ED4019">
        <w:rPr>
          <w:rFonts w:ascii="Times New Roman" w:hAnsi="Times New Roman"/>
          <w:lang w:eastAsia="ko-KR"/>
        </w:rPr>
        <w:t xml:space="preserve">. </w:t>
      </w:r>
      <w:r w:rsidRPr="00ED4019">
        <w:rPr>
          <w:rFonts w:ascii="Times New Roman" w:hAnsi="Times New Roman"/>
          <w:lang w:eastAsia="ko-KR"/>
        </w:rPr>
        <w:t>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결과를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Style w:val="VerbatimChar"/>
          <w:rFonts w:ascii="Times New Roman" w:hAnsi="Times New Roman"/>
          <w:lang w:eastAsia="ko-KR"/>
        </w:rPr>
        <w:t>plot_modeltime_forecast()</w:t>
      </w:r>
      <w:r w:rsidRPr="00ED4019">
        <w:rPr>
          <w:rFonts w:ascii="Times New Roman" w:hAnsi="Times New Roman"/>
          <w:lang w:eastAsia="ko-KR"/>
        </w:rPr>
        <w:t>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사용하여</w:t>
      </w:r>
      <w:r w:rsidRPr="00ED4019">
        <w:rPr>
          <w:rFonts w:ascii="Times New Roman" w:hAnsi="Times New Roman"/>
          <w:lang w:eastAsia="ko-KR"/>
        </w:rPr>
        <w:t xml:space="preserve"> plot</w:t>
      </w:r>
      <w:r w:rsidRPr="00ED4019">
        <w:rPr>
          <w:rFonts w:ascii="Times New Roman" w:hAnsi="Times New Roman"/>
          <w:lang w:eastAsia="ko-KR"/>
        </w:rPr>
        <w:t>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생성한다</w:t>
      </w:r>
      <w:r w:rsidRPr="00ED4019">
        <w:rPr>
          <w:rFonts w:ascii="Times New Roman" w:hAnsi="Times New Roman"/>
          <w:lang w:eastAsia="ko-KR"/>
        </w:rPr>
        <w:t>.</w:t>
      </w:r>
    </w:p>
    <w:p w14:paraId="14D1B5C3" w14:textId="77777777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6751" w:author="제이펍 출판사" w:date="2021-03-14T15:57:00Z">
          <w:pPr>
            <w:pStyle w:val="SourceCode"/>
          </w:pPr>
        </w:pPrChange>
      </w:pPr>
      <w:r w:rsidRPr="00ED4019">
        <w:rPr>
          <w:rStyle w:val="NormalTok"/>
          <w:rFonts w:ascii="Times New Roman" w:hAnsi="Times New Roman"/>
        </w:rPr>
        <w:t xml:space="preserve">calibration_tbl </w:t>
      </w:r>
      <w:r w:rsidRPr="00ED4019">
        <w:rPr>
          <w:rStyle w:val="SpecialCharTok"/>
          <w:rFonts w:ascii="Times New Roman" w:hAnsi="Times New Roman"/>
        </w:rPr>
        <w:t>%</w:t>
      </w:r>
      <w:proofErr w:type="gramStart"/>
      <w:r w:rsidRPr="00ED4019">
        <w:rPr>
          <w:rStyle w:val="SpecialCharTok"/>
          <w:rFonts w:ascii="Times New Roman" w:hAnsi="Times New Roman"/>
        </w:rPr>
        <w:t>&gt;%</w:t>
      </w:r>
      <w:proofErr w:type="gramEnd"/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  </w:t>
      </w:r>
      <w:r w:rsidRPr="00ED4019">
        <w:rPr>
          <w:rStyle w:val="FunctionTok"/>
          <w:rFonts w:ascii="Times New Roman" w:hAnsi="Times New Roman"/>
        </w:rPr>
        <w:t>modeltime_forecast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      </w:t>
      </w:r>
      <w:r w:rsidRPr="00ED4019">
        <w:rPr>
          <w:rStyle w:val="AttributeTok"/>
          <w:rFonts w:ascii="Times New Roman" w:hAnsi="Times New Roman"/>
        </w:rPr>
        <w:t>new_data   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unctionTok"/>
          <w:rFonts w:ascii="Times New Roman" w:hAnsi="Times New Roman"/>
        </w:rPr>
        <w:t>testing</w:t>
      </w:r>
      <w:r w:rsidRPr="00ED4019">
        <w:rPr>
          <w:rStyle w:val="NormalTok"/>
          <w:rFonts w:ascii="Times New Roman" w:hAnsi="Times New Roman"/>
        </w:rPr>
        <w:t>(splits.covid19),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      </w:t>
      </w:r>
      <w:r w:rsidRPr="00ED4019">
        <w:rPr>
          <w:rStyle w:val="AttributeTok"/>
          <w:rFonts w:ascii="Times New Roman" w:hAnsi="Times New Roman"/>
        </w:rPr>
        <w:t>actual_data =</w:t>
      </w:r>
      <w:r w:rsidRPr="00ED4019">
        <w:rPr>
          <w:rStyle w:val="NormalTok"/>
          <w:rFonts w:ascii="Times New Roman" w:hAnsi="Times New Roman"/>
        </w:rPr>
        <w:t xml:space="preserve"> covid19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  ) </w:t>
      </w:r>
      <w:r w:rsidRPr="00ED4019">
        <w:rPr>
          <w:rStyle w:val="SpecialCharTok"/>
          <w:rFonts w:ascii="Times New Roman" w:hAnsi="Times New Roman"/>
        </w:rPr>
        <w:t>%&gt;%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  </w:t>
      </w:r>
      <w:r w:rsidRPr="00ED4019">
        <w:rPr>
          <w:rStyle w:val="FunctionTok"/>
          <w:rFonts w:ascii="Times New Roman" w:hAnsi="Times New Roman"/>
        </w:rPr>
        <w:t>plot_modeltime_forecast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    </w:t>
      </w:r>
      <w:r w:rsidRPr="00ED4019">
        <w:rPr>
          <w:rStyle w:val="AttributeTok"/>
          <w:rFonts w:ascii="Times New Roman" w:hAnsi="Times New Roman"/>
        </w:rPr>
        <w:t>.interactive     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ConstantTok"/>
          <w:rFonts w:ascii="Times New Roman" w:hAnsi="Times New Roman"/>
        </w:rPr>
        <w:t>FALSE</w:t>
      </w:r>
      <w:r w:rsidRPr="00ED4019">
        <w:rPr>
          <w:rStyle w:val="NormalTok"/>
          <w:rFonts w:ascii="Times New Roman" w:hAnsi="Times New Roman"/>
        </w:rPr>
        <w:t xml:space="preserve">, 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    </w:t>
      </w:r>
      <w:r w:rsidRPr="00ED4019">
        <w:rPr>
          <w:rStyle w:val="AttributeTok"/>
          <w:rFonts w:ascii="Times New Roman" w:hAnsi="Times New Roman"/>
        </w:rPr>
        <w:t>.conf_interval_show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ConstantTok"/>
          <w:rFonts w:ascii="Times New Roman" w:hAnsi="Times New Roman"/>
        </w:rPr>
        <w:t>FALSE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  )</w:t>
      </w:r>
    </w:p>
    <w:p w14:paraId="4C36A5E6" w14:textId="77777777" w:rsidR="00FD7B2A" w:rsidRPr="00ED4019" w:rsidRDefault="00FD7B2A">
      <w:pPr>
        <w:pStyle w:val="Figure"/>
        <w:jc w:val="both"/>
        <w:rPr>
          <w:rFonts w:ascii="Times New Roman" w:hAnsi="Times New Roman"/>
        </w:rPr>
        <w:pPrChange w:id="6752" w:author="제이펍 출판사" w:date="2021-03-14T15:57:00Z">
          <w:pPr>
            <w:pStyle w:val="Figure"/>
          </w:pPr>
        </w:pPrChange>
      </w:pPr>
      <w:r w:rsidRPr="00ED4019">
        <w:rPr>
          <w:rFonts w:ascii="Times New Roman" w:hAnsi="Times New Roman"/>
          <w:noProof/>
          <w:lang w:eastAsia="ko-KR"/>
        </w:rPr>
        <w:lastRenderedPageBreak/>
        <w:drawing>
          <wp:inline distT="0" distB="0" distL="0" distR="0" wp14:anchorId="7DD7A549" wp14:editId="54ECE17F">
            <wp:extent cx="4200525" cy="3360420"/>
            <wp:effectExtent l="0" t="0" r="0" b="0"/>
            <wp:docPr id="192" name="그림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"/>
                    <pic:cNvPicPr>
                      <a:picLocks noChangeAspect="1" noChangeArrowheads="1"/>
                    </pic:cNvPicPr>
                  </pic:nvPicPr>
                  <pic:blipFill>
                    <a:blip r:embed="rId19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41" cy="4667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7873AE6" w14:textId="77777777" w:rsidR="00FD7B2A" w:rsidRPr="00ED4019" w:rsidRDefault="00FD7B2A">
      <w:pPr>
        <w:pStyle w:val="a6"/>
        <w:jc w:val="both"/>
        <w:rPr>
          <w:rFonts w:ascii="Times New Roman" w:hAnsi="Times New Roman"/>
          <w:lang w:eastAsia="ko-KR"/>
        </w:rPr>
        <w:pPrChange w:id="6753" w:author="제이펍 출판사" w:date="2021-03-14T15:57:00Z">
          <w:pPr>
            <w:pStyle w:val="a6"/>
            <w:jc w:val="center"/>
          </w:pPr>
        </w:pPrChange>
      </w:pPr>
      <w:commentRangeStart w:id="6754"/>
      <w:r w:rsidRPr="00ED4019">
        <w:rPr>
          <w:rFonts w:ascii="Times New Roman" w:hAnsi="Times New Roman" w:hint="eastAsia"/>
          <w:lang w:eastAsia="ko-KR"/>
        </w:rPr>
        <w:t>그림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7-16</w:t>
      </w:r>
      <w:commentRangeEnd w:id="6754"/>
      <w:r w:rsidR="001D7A6A">
        <w:rPr>
          <w:rStyle w:val="af3"/>
          <w:i w:val="0"/>
        </w:rPr>
        <w:commentReference w:id="6754"/>
      </w:r>
    </w:p>
    <w:p w14:paraId="49EB7B4C" w14:textId="77777777" w:rsidR="00FD7B2A" w:rsidRPr="00ED4019" w:rsidRDefault="00FD7B2A">
      <w:pPr>
        <w:jc w:val="both"/>
        <w:rPr>
          <w:rFonts w:ascii="Times New Roman" w:hAnsi="Times New Roman"/>
          <w:lang w:eastAsia="ko-KR"/>
        </w:rPr>
        <w:pPrChange w:id="6755" w:author="제이펍 출판사" w:date="2021-03-14T15:57:00Z">
          <w:pPr/>
        </w:pPrChange>
      </w:pPr>
    </w:p>
    <w:p w14:paraId="69E5E21B" w14:textId="0C4B07EE" w:rsidR="00FD7B2A" w:rsidRPr="00ED4019" w:rsidRDefault="00FD7B2A">
      <w:pPr>
        <w:jc w:val="both"/>
        <w:rPr>
          <w:rFonts w:ascii="Times New Roman" w:hAnsi="Times New Roman"/>
          <w:lang w:eastAsia="ko-KR"/>
        </w:rPr>
        <w:pPrChange w:id="6756" w:author="제이펍 출판사" w:date="2021-03-14T15:57:00Z">
          <w:pPr/>
        </w:pPrChange>
      </w:pPr>
      <w:r w:rsidRPr="00ED4019">
        <w:rPr>
          <w:rFonts w:ascii="Times New Roman" w:hAnsi="Times New Roman"/>
          <w:lang w:eastAsia="ko-KR"/>
        </w:rPr>
        <w:t>성능</w:t>
      </w:r>
      <w:ins w:id="6757" w:author="user" w:date="2021-03-23T15:26:00Z">
        <w:r w:rsidR="001D7A6A">
          <w:rPr>
            <w:rFonts w:ascii="Times New Roman" w:hAnsi="Times New Roman" w:hint="eastAsia"/>
            <w:lang w:eastAsia="ko-KR"/>
          </w:rPr>
          <w:t xml:space="preserve"> </w:t>
        </w:r>
      </w:ins>
      <w:r w:rsidRPr="00ED4019">
        <w:rPr>
          <w:rFonts w:ascii="Times New Roman" w:hAnsi="Times New Roman"/>
          <w:lang w:eastAsia="ko-KR"/>
        </w:rPr>
        <w:t>측정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지수를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사용하여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모델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중에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가장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오류가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적은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모델이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어떤</w:t>
      </w:r>
      <w:ins w:id="6758" w:author="user" w:date="2021-03-23T15:26:00Z">
        <w:r w:rsidR="001D7A6A">
          <w:rPr>
            <w:rFonts w:ascii="Times New Roman" w:hAnsi="Times New Roman" w:hint="eastAsia"/>
            <w:lang w:eastAsia="ko-KR"/>
          </w:rPr>
          <w:t xml:space="preserve"> </w:t>
        </w:r>
      </w:ins>
      <w:r w:rsidRPr="00ED4019">
        <w:rPr>
          <w:rFonts w:ascii="Times New Roman" w:hAnsi="Times New Roman" w:hint="eastAsia"/>
          <w:lang w:eastAsia="ko-KR"/>
        </w:rPr>
        <w:t>것인지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확인</w:t>
      </w:r>
      <w:del w:id="6759" w:author="제이펍 출판사" w:date="2021-03-14T20:28:00Z">
        <w:r w:rsidRPr="00ED4019" w:rsidDel="00F13479">
          <w:rPr>
            <w:rFonts w:ascii="Times New Roman" w:hAnsi="Times New Roman"/>
            <w:lang w:eastAsia="ko-KR"/>
          </w:rPr>
          <w:delText>해본</w:delText>
        </w:r>
      </w:del>
      <w:ins w:id="6760" w:author="제이펍 출판사" w:date="2021-03-14T20:28:00Z">
        <w:r w:rsidR="00F13479">
          <w:rPr>
            <w:rFonts w:ascii="Times New Roman" w:hAnsi="Times New Roman"/>
            <w:lang w:eastAsia="ko-KR"/>
          </w:rPr>
          <w:t>해</w:t>
        </w:r>
        <w:r w:rsidR="00F13479">
          <w:rPr>
            <w:rFonts w:ascii="Times New Roman" w:hAnsi="Times New Roman"/>
            <w:lang w:eastAsia="ko-KR"/>
          </w:rPr>
          <w:t xml:space="preserve"> </w:t>
        </w:r>
        <w:r w:rsidR="00F13479">
          <w:rPr>
            <w:rFonts w:ascii="Times New Roman" w:hAnsi="Times New Roman"/>
            <w:lang w:eastAsia="ko-KR"/>
          </w:rPr>
          <w:t>본</w:t>
        </w:r>
      </w:ins>
      <w:r w:rsidRPr="00ED4019">
        <w:rPr>
          <w:rFonts w:ascii="Times New Roman" w:hAnsi="Times New Roman"/>
          <w:lang w:eastAsia="ko-KR"/>
        </w:rPr>
        <w:t>다</w:t>
      </w:r>
      <w:r w:rsidRPr="00ED4019">
        <w:rPr>
          <w:rFonts w:ascii="Times New Roman" w:hAnsi="Times New Roman"/>
          <w:lang w:eastAsia="ko-KR"/>
        </w:rPr>
        <w:t>.</w:t>
      </w:r>
    </w:p>
    <w:p w14:paraId="33201B4C" w14:textId="77777777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6761" w:author="제이펍 출판사" w:date="2021-03-14T15:57:00Z">
          <w:pPr>
            <w:pStyle w:val="SourceCode"/>
          </w:pPr>
        </w:pPrChange>
      </w:pPr>
      <w:r w:rsidRPr="00ED4019">
        <w:rPr>
          <w:rStyle w:val="NormalTok"/>
          <w:rFonts w:ascii="Times New Roman" w:hAnsi="Times New Roman"/>
        </w:rPr>
        <w:t xml:space="preserve">calibration_tbl </w:t>
      </w:r>
      <w:r w:rsidRPr="00ED4019">
        <w:rPr>
          <w:rStyle w:val="SpecialCharTok"/>
          <w:rFonts w:ascii="Times New Roman" w:hAnsi="Times New Roman"/>
        </w:rPr>
        <w:t>%</w:t>
      </w:r>
      <w:proofErr w:type="gramStart"/>
      <w:r w:rsidRPr="00ED4019">
        <w:rPr>
          <w:rStyle w:val="SpecialCharTok"/>
          <w:rFonts w:ascii="Times New Roman" w:hAnsi="Times New Roman"/>
        </w:rPr>
        <w:t>&gt;%</w:t>
      </w:r>
      <w:proofErr w:type="gramEnd"/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  </w:t>
      </w:r>
      <w:r w:rsidRPr="00ED4019">
        <w:rPr>
          <w:rStyle w:val="FunctionTok"/>
          <w:rFonts w:ascii="Times New Roman" w:hAnsi="Times New Roman"/>
        </w:rPr>
        <w:t>modeltime_accuracy</w:t>
      </w:r>
      <w:r w:rsidRPr="00ED4019">
        <w:rPr>
          <w:rStyle w:val="NormalTok"/>
          <w:rFonts w:ascii="Times New Roman" w:hAnsi="Times New Roman"/>
        </w:rPr>
        <w:t xml:space="preserve">() </w:t>
      </w:r>
      <w:r w:rsidRPr="00ED4019">
        <w:rPr>
          <w:rStyle w:val="SpecialCharTok"/>
          <w:rFonts w:ascii="Times New Roman" w:hAnsi="Times New Roman"/>
        </w:rPr>
        <w:t>%&gt;%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</w:t>
      </w:r>
      <w:r w:rsidRPr="00ED4019">
        <w:rPr>
          <w:rStyle w:val="FunctionTok"/>
          <w:rFonts w:ascii="Times New Roman" w:hAnsi="Times New Roman"/>
        </w:rPr>
        <w:t>arrange</w:t>
      </w:r>
      <w:r w:rsidRPr="00ED4019">
        <w:rPr>
          <w:rStyle w:val="NormalTok"/>
          <w:rFonts w:ascii="Times New Roman" w:hAnsi="Times New Roman"/>
        </w:rPr>
        <w:t>(rmse)</w:t>
      </w:r>
    </w:p>
    <w:p w14:paraId="71C40541" w14:textId="77777777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6762" w:author="제이펍 출판사" w:date="2021-03-14T15:57:00Z">
          <w:pPr>
            <w:pStyle w:val="SourceCode"/>
          </w:pPr>
        </w:pPrChange>
      </w:pPr>
      <w:r w:rsidRPr="00ED4019">
        <w:rPr>
          <w:rStyle w:val="VerbatimChar"/>
          <w:rFonts w:ascii="Times New Roman" w:hAnsi="Times New Roman"/>
        </w:rPr>
        <w:t># A tibble: 6 x 9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  .model_id .model_desc          .type   mae  mape  mase smape  rmse     rsq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      &lt;int&gt; &lt;chr&gt;                &lt;chr&gt; &lt;dbl&gt; &lt;dbl&gt; &lt;dbl&gt; &lt;dbl&gt; &lt;dbl&gt;   &lt;dbl&gt;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1         4 LM                   Test   6.81  34.8 0.909  28.9  8.25  0.0947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2         2 ETS(A,N,N)           Test  13.8   76.2 1.84   49.1 15.4  NA     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3         1 ARIMA(3,1,1)         Test  13.9   76.8 1.86   49.4 15.5   0.0227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4         6 BATS(1, {2,2}, -, -) Test  13.9   76.9 1.86   49.4 15.5   0.0365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5         5 NNAR(1,1,10)[7]      Test  </w:t>
      </w:r>
      <w:commentRangeStart w:id="6763"/>
      <w:r w:rsidRPr="00ED4019">
        <w:rPr>
          <w:rStyle w:val="VerbatimChar"/>
          <w:rFonts w:ascii="Times New Roman" w:hAnsi="Times New Roman"/>
        </w:rPr>
        <w:t xml:space="preserve">16.6   90.5 2.22   55.7 18.2   0.129 </w:t>
      </w:r>
      <w:commentRangeEnd w:id="6763"/>
      <w:r w:rsidR="00282A51">
        <w:rPr>
          <w:rStyle w:val="af3"/>
          <w:kern w:val="0"/>
          <w:lang w:eastAsia="en-US"/>
        </w:rPr>
        <w:commentReference w:id="6763"/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6         3 PROPHET              Test  27.2  143.  </w:t>
      </w:r>
      <w:r w:rsidRPr="00ED4019">
        <w:rPr>
          <w:rStyle w:val="VerbatimChar"/>
          <w:rFonts w:ascii="Times New Roman" w:hAnsi="Times New Roman"/>
          <w:lang w:eastAsia="ko-KR"/>
        </w:rPr>
        <w:t>3.63   75.2 29.0   0.0780</w:t>
      </w:r>
    </w:p>
    <w:p w14:paraId="080A75DE" w14:textId="2A5E594B" w:rsidR="00FD7B2A" w:rsidRPr="00ED4019" w:rsidRDefault="00FD7B2A">
      <w:pPr>
        <w:jc w:val="both"/>
        <w:rPr>
          <w:rFonts w:ascii="Times New Roman" w:hAnsi="Times New Roman"/>
          <w:lang w:eastAsia="ko-KR"/>
        </w:rPr>
        <w:pPrChange w:id="6764" w:author="제이펍 출판사" w:date="2021-03-14T15:57:00Z">
          <w:pPr/>
        </w:pPrChange>
      </w:pPr>
      <w:r w:rsidRPr="00ED4019">
        <w:rPr>
          <w:rFonts w:ascii="Times New Roman" w:hAnsi="Times New Roman"/>
          <w:lang w:eastAsia="ko-KR"/>
        </w:rPr>
        <w:t>오류가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가장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적은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모델인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선형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회귀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모델과</w:t>
      </w:r>
      <w:r w:rsidRPr="00ED4019">
        <w:rPr>
          <w:rFonts w:ascii="Times New Roman" w:hAnsi="Times New Roman"/>
          <w:lang w:eastAsia="ko-KR"/>
        </w:rPr>
        <w:t xml:space="preserve"> ets</w:t>
      </w:r>
      <w:ins w:id="6765" w:author="user" w:date="2021-03-23T15:27:00Z">
        <w:r w:rsidR="00282A51">
          <w:rPr>
            <w:rFonts w:ascii="Times New Roman" w:hAnsi="Times New Roman" w:hint="eastAsia"/>
            <w:lang w:eastAsia="ko-KR"/>
          </w:rPr>
          <w:t xml:space="preserve"> </w:t>
        </w:r>
      </w:ins>
      <w:r w:rsidRPr="00ED4019">
        <w:rPr>
          <w:rFonts w:ascii="Times New Roman" w:hAnsi="Times New Roman"/>
          <w:lang w:eastAsia="ko-KR"/>
        </w:rPr>
        <w:t>모델을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전체</w:t>
      </w:r>
      <w:r w:rsidRPr="00ED4019">
        <w:rPr>
          <w:rFonts w:ascii="Times New Roman" w:hAnsi="Times New Roman"/>
          <w:lang w:eastAsia="ko-KR"/>
        </w:rPr>
        <w:t xml:space="preserve"> </w:t>
      </w:r>
      <w:del w:id="6766" w:author="제이펍 출판사" w:date="2021-03-14T20:45:00Z">
        <w:r w:rsidRPr="00ED4019" w:rsidDel="001B4014">
          <w:rPr>
            <w:rFonts w:ascii="Times New Roman" w:hAnsi="Times New Roman"/>
            <w:lang w:eastAsia="ko-KR"/>
          </w:rPr>
          <w:delText>데이터</w:delText>
        </w:r>
        <w:r w:rsidRPr="00ED4019" w:rsidDel="001B4014">
          <w:rPr>
            <w:rFonts w:ascii="Times New Roman" w:hAnsi="Times New Roman"/>
            <w:lang w:eastAsia="ko-KR"/>
          </w:rPr>
          <w:delText xml:space="preserve"> </w:delText>
        </w:r>
        <w:r w:rsidRPr="00ED4019" w:rsidDel="001B4014">
          <w:rPr>
            <w:rFonts w:ascii="Times New Roman" w:hAnsi="Times New Roman"/>
            <w:lang w:eastAsia="ko-KR"/>
          </w:rPr>
          <w:delText>셋을</w:delText>
        </w:r>
      </w:del>
      <w:ins w:id="6767" w:author="제이펍 출판사" w:date="2021-03-14T20:45:00Z">
        <w:r w:rsidR="001B4014">
          <w:rPr>
            <w:rFonts w:ascii="Times New Roman" w:hAnsi="Times New Roman"/>
            <w:lang w:eastAsia="ko-KR"/>
          </w:rPr>
          <w:t>데이터</w:t>
        </w:r>
        <w:r w:rsidR="001B4014">
          <w:rPr>
            <w:rFonts w:ascii="Times New Roman" w:hAnsi="Times New Roman"/>
            <w:lang w:eastAsia="ko-KR"/>
          </w:rPr>
          <w:t xml:space="preserve"> </w:t>
        </w:r>
        <w:r w:rsidR="001B4014">
          <w:rPr>
            <w:rFonts w:ascii="Times New Roman" w:hAnsi="Times New Roman"/>
            <w:lang w:eastAsia="ko-KR"/>
          </w:rPr>
          <w:t>세트를</w:t>
        </w:r>
      </w:ins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사용하여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다시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구축한다</w:t>
      </w:r>
      <w:r w:rsidRPr="00ED4019">
        <w:rPr>
          <w:rFonts w:ascii="Times New Roman" w:hAnsi="Times New Roman"/>
          <w:lang w:eastAsia="ko-KR"/>
        </w:rPr>
        <w:t xml:space="preserve">. </w:t>
      </w:r>
      <w:r w:rsidRPr="00ED4019">
        <w:rPr>
          <w:rFonts w:ascii="Times New Roman" w:hAnsi="Times New Roman"/>
          <w:lang w:eastAsia="ko-KR"/>
        </w:rPr>
        <w:t>모델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테이블을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만들고</w:t>
      </w:r>
      <w:r w:rsidRPr="00ED4019">
        <w:rPr>
          <w:rFonts w:ascii="Times New Roman" w:hAnsi="Times New Roman"/>
          <w:lang w:eastAsia="ko-KR"/>
        </w:rPr>
        <w:t xml:space="preserve"> 3</w:t>
      </w:r>
      <w:r w:rsidRPr="00ED4019">
        <w:rPr>
          <w:rFonts w:ascii="Times New Roman" w:hAnsi="Times New Roman"/>
          <w:lang w:eastAsia="ko-KR"/>
        </w:rPr>
        <w:t>개월</w:t>
      </w:r>
      <w:ins w:id="6768" w:author="user" w:date="2021-03-23T15:28:00Z">
        <w:r w:rsidR="00CE7788">
          <w:rPr>
            <w:rFonts w:ascii="Times New Roman" w:hAnsi="Times New Roman" w:hint="eastAsia"/>
            <w:lang w:eastAsia="ko-KR"/>
          </w:rPr>
          <w:t xml:space="preserve"> </w:t>
        </w:r>
      </w:ins>
      <w:r w:rsidRPr="00ED4019">
        <w:rPr>
          <w:rFonts w:ascii="Times New Roman" w:hAnsi="Times New Roman"/>
          <w:lang w:eastAsia="ko-KR"/>
        </w:rPr>
        <w:t>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데이터를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예측한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후</w:t>
      </w:r>
      <w:r w:rsidRPr="00ED4019">
        <w:rPr>
          <w:rFonts w:ascii="Times New Roman" w:hAnsi="Times New Roman"/>
          <w:lang w:eastAsia="ko-KR"/>
        </w:rPr>
        <w:t xml:space="preserve"> plot</w:t>
      </w:r>
      <w:r w:rsidRPr="00ED4019">
        <w:rPr>
          <w:rFonts w:ascii="Times New Roman" w:hAnsi="Times New Roman"/>
          <w:lang w:eastAsia="ko-KR"/>
        </w:rPr>
        <w:t>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생성한다</w:t>
      </w:r>
      <w:r w:rsidRPr="00ED4019">
        <w:rPr>
          <w:rFonts w:ascii="Times New Roman" w:hAnsi="Times New Roman"/>
          <w:lang w:eastAsia="ko-KR"/>
        </w:rPr>
        <w:t>.</w:t>
      </w:r>
    </w:p>
    <w:p w14:paraId="145884D1" w14:textId="77777777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6769" w:author="제이펍 출판사" w:date="2021-03-14T15:57:00Z">
          <w:pPr>
            <w:pStyle w:val="SourceCode"/>
          </w:pPr>
        </w:pPrChange>
      </w:pPr>
      <w:r w:rsidRPr="00ED4019">
        <w:rPr>
          <w:rStyle w:val="NormalTok"/>
          <w:rFonts w:ascii="Times New Roman" w:hAnsi="Times New Roman"/>
        </w:rPr>
        <w:t xml:space="preserve">model_fit_lm </w:t>
      </w:r>
      <w:r w:rsidRPr="00ED4019">
        <w:rPr>
          <w:rStyle w:val="OtherTok"/>
          <w:rFonts w:ascii="Times New Roman" w:hAnsi="Times New Roman"/>
        </w:rPr>
        <w:t>&lt;-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unctionTok"/>
          <w:rFonts w:ascii="Times New Roman" w:hAnsi="Times New Roman"/>
        </w:rPr>
        <w:t>linear_reg</w:t>
      </w:r>
      <w:r w:rsidRPr="00ED4019">
        <w:rPr>
          <w:rStyle w:val="NormalTok"/>
          <w:rFonts w:ascii="Times New Roman" w:hAnsi="Times New Roman"/>
        </w:rPr>
        <w:t xml:space="preserve">() </w:t>
      </w:r>
      <w:r w:rsidRPr="00ED4019">
        <w:rPr>
          <w:rStyle w:val="SpecialCharTok"/>
          <w:rFonts w:ascii="Times New Roman" w:hAnsi="Times New Roman"/>
        </w:rPr>
        <w:t>%&gt;%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  </w:t>
      </w:r>
      <w:r w:rsidRPr="00ED4019">
        <w:rPr>
          <w:rStyle w:val="FunctionTok"/>
          <w:rFonts w:ascii="Times New Roman" w:hAnsi="Times New Roman"/>
        </w:rPr>
        <w:t>set_engine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StringTok"/>
          <w:rFonts w:ascii="Times New Roman" w:hAnsi="Times New Roman"/>
        </w:rPr>
        <w:t>"lm"</w:t>
      </w:r>
      <w:r w:rsidRPr="00ED4019">
        <w:rPr>
          <w:rStyle w:val="NormalTok"/>
          <w:rFonts w:ascii="Times New Roman" w:hAnsi="Times New Roman"/>
        </w:rPr>
        <w:t xml:space="preserve">) </w:t>
      </w:r>
      <w:r w:rsidRPr="00ED4019">
        <w:rPr>
          <w:rStyle w:val="SpecialCharTok"/>
          <w:rFonts w:ascii="Times New Roman" w:hAnsi="Times New Roman"/>
        </w:rPr>
        <w:t>%&gt;%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  </w:t>
      </w:r>
      <w:r w:rsidRPr="00ED4019">
        <w:rPr>
          <w:rStyle w:val="FunctionTok"/>
          <w:rFonts w:ascii="Times New Roman" w:hAnsi="Times New Roman"/>
        </w:rPr>
        <w:t>fit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StringTok"/>
          <w:rFonts w:ascii="Times New Roman" w:hAnsi="Times New Roman"/>
        </w:rPr>
        <w:t>`</w:t>
      </w:r>
      <w:r w:rsidRPr="00ED4019">
        <w:rPr>
          <w:rStyle w:val="AttributeTok"/>
          <w:rFonts w:ascii="Times New Roman" w:hAnsi="Times New Roman"/>
        </w:rPr>
        <w:t>0-9</w:t>
      </w:r>
      <w:r w:rsidRPr="00ED4019">
        <w:rPr>
          <w:rStyle w:val="AttributeTok"/>
          <w:rFonts w:ascii="Times New Roman" w:hAnsi="Times New Roman"/>
        </w:rPr>
        <w:t>세</w:t>
      </w:r>
      <w:r w:rsidRPr="00ED4019">
        <w:rPr>
          <w:rStyle w:val="StringTok"/>
          <w:rFonts w:ascii="Times New Roman" w:hAnsi="Times New Roman"/>
        </w:rPr>
        <w:t>`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pecialCharTok"/>
          <w:rFonts w:ascii="Times New Roman" w:hAnsi="Times New Roman"/>
        </w:rPr>
        <w:t>~</w:t>
      </w:r>
      <w:r w:rsidRPr="00ED4019">
        <w:rPr>
          <w:rStyle w:val="NormalTok"/>
          <w:rFonts w:ascii="Times New Roman" w:hAnsi="Times New Roman"/>
        </w:rPr>
        <w:t xml:space="preserve"> date,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      </w:t>
      </w:r>
      <w:r w:rsidRPr="00ED4019">
        <w:rPr>
          <w:rStyle w:val="AttributeTok"/>
          <w:rFonts w:ascii="Times New Roman" w:hAnsi="Times New Roman"/>
        </w:rPr>
        <w:t>data =</w:t>
      </w:r>
      <w:r w:rsidRPr="00ED4019">
        <w:rPr>
          <w:rStyle w:val="NormalTok"/>
          <w:rFonts w:ascii="Times New Roman" w:hAnsi="Times New Roman"/>
        </w:rPr>
        <w:t xml:space="preserve"> covid19)</w:t>
      </w:r>
      <w:r w:rsidRPr="00ED4019">
        <w:rPr>
          <w:rFonts w:ascii="Times New Roman" w:hAnsi="Times New Roman"/>
        </w:rPr>
        <w:br/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model_fit_ets </w:t>
      </w:r>
      <w:r w:rsidRPr="00ED4019">
        <w:rPr>
          <w:rStyle w:val="OtherTok"/>
          <w:rFonts w:ascii="Times New Roman" w:hAnsi="Times New Roman"/>
        </w:rPr>
        <w:t>&lt;-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unctionTok"/>
          <w:rFonts w:ascii="Times New Roman" w:hAnsi="Times New Roman"/>
        </w:rPr>
        <w:t>exp_smoothing</w:t>
      </w:r>
      <w:r w:rsidRPr="00ED4019">
        <w:rPr>
          <w:rStyle w:val="NormalTok"/>
          <w:rFonts w:ascii="Times New Roman" w:hAnsi="Times New Roman"/>
        </w:rPr>
        <w:t xml:space="preserve">() </w:t>
      </w:r>
      <w:r w:rsidRPr="00ED4019">
        <w:rPr>
          <w:rStyle w:val="SpecialCharTok"/>
          <w:rFonts w:ascii="Times New Roman" w:hAnsi="Times New Roman"/>
        </w:rPr>
        <w:t>%&gt;%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  </w:t>
      </w:r>
      <w:r w:rsidRPr="00ED4019">
        <w:rPr>
          <w:rStyle w:val="FunctionTok"/>
          <w:rFonts w:ascii="Times New Roman" w:hAnsi="Times New Roman"/>
        </w:rPr>
        <w:t>set_engine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AttributeTok"/>
          <w:rFonts w:ascii="Times New Roman" w:hAnsi="Times New Roman"/>
        </w:rPr>
        <w:t>engine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"ets"</w:t>
      </w:r>
      <w:r w:rsidRPr="00ED4019">
        <w:rPr>
          <w:rStyle w:val="NormalTok"/>
          <w:rFonts w:ascii="Times New Roman" w:hAnsi="Times New Roman"/>
        </w:rPr>
        <w:t xml:space="preserve">) </w:t>
      </w:r>
      <w:r w:rsidRPr="00ED4019">
        <w:rPr>
          <w:rStyle w:val="SpecialCharTok"/>
          <w:rFonts w:ascii="Times New Roman" w:hAnsi="Times New Roman"/>
        </w:rPr>
        <w:t>%&gt;%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  </w:t>
      </w:r>
      <w:r w:rsidRPr="00ED4019">
        <w:rPr>
          <w:rStyle w:val="FunctionTok"/>
          <w:rFonts w:ascii="Times New Roman" w:hAnsi="Times New Roman"/>
        </w:rPr>
        <w:t>fit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Style w:val="StringTok"/>
          <w:rFonts w:ascii="Times New Roman" w:hAnsi="Times New Roman"/>
        </w:rPr>
        <w:t>`</w:t>
      </w:r>
      <w:r w:rsidRPr="00ED4019">
        <w:rPr>
          <w:rStyle w:val="AttributeTok"/>
          <w:rFonts w:ascii="Times New Roman" w:hAnsi="Times New Roman"/>
        </w:rPr>
        <w:t>0-9</w:t>
      </w:r>
      <w:r w:rsidRPr="00ED4019">
        <w:rPr>
          <w:rStyle w:val="AttributeTok"/>
          <w:rFonts w:ascii="Times New Roman" w:hAnsi="Times New Roman"/>
        </w:rPr>
        <w:t>세</w:t>
      </w:r>
      <w:r w:rsidRPr="00ED4019">
        <w:rPr>
          <w:rStyle w:val="StringTok"/>
          <w:rFonts w:ascii="Times New Roman" w:hAnsi="Times New Roman"/>
        </w:rPr>
        <w:t>`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pecialCharTok"/>
          <w:rFonts w:ascii="Times New Roman" w:hAnsi="Times New Roman"/>
        </w:rPr>
        <w:t>~</w:t>
      </w:r>
      <w:r w:rsidRPr="00ED4019">
        <w:rPr>
          <w:rStyle w:val="NormalTok"/>
          <w:rFonts w:ascii="Times New Roman" w:hAnsi="Times New Roman"/>
        </w:rPr>
        <w:t xml:space="preserve"> date, </w:t>
      </w:r>
      <w:r w:rsidRPr="00ED4019">
        <w:rPr>
          <w:rStyle w:val="AttributeTok"/>
          <w:rFonts w:ascii="Times New Roman" w:hAnsi="Times New Roman"/>
        </w:rPr>
        <w:t>data =</w:t>
      </w:r>
      <w:r w:rsidRPr="00ED4019">
        <w:rPr>
          <w:rStyle w:val="NormalTok"/>
          <w:rFonts w:ascii="Times New Roman" w:hAnsi="Times New Roman"/>
        </w:rPr>
        <w:t xml:space="preserve"> covid19)</w:t>
      </w:r>
      <w:r w:rsidRPr="00ED4019">
        <w:rPr>
          <w:rFonts w:ascii="Times New Roman" w:hAnsi="Times New Roman"/>
        </w:rPr>
        <w:br/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(models_tbl </w:t>
      </w:r>
      <w:r w:rsidRPr="00ED4019">
        <w:rPr>
          <w:rStyle w:val="OtherTok"/>
          <w:rFonts w:ascii="Times New Roman" w:hAnsi="Times New Roman"/>
        </w:rPr>
        <w:t>&lt;-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FunctionTok"/>
          <w:rFonts w:ascii="Times New Roman" w:hAnsi="Times New Roman"/>
        </w:rPr>
        <w:t>modeltime_table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lastRenderedPageBreak/>
        <w:t xml:space="preserve">    model_fit_lm,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  model_fit_ets))</w:t>
      </w:r>
    </w:p>
    <w:p w14:paraId="22EBFE20" w14:textId="58E0DB37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6770" w:author="제이펍 출판사" w:date="2021-03-14T15:57:00Z">
          <w:pPr>
            <w:pStyle w:val="SourceCode"/>
          </w:pPr>
        </w:pPrChange>
      </w:pPr>
      <w:r w:rsidRPr="00ED4019">
        <w:rPr>
          <w:rStyle w:val="VerbatimChar"/>
          <w:rFonts w:ascii="Times New Roman" w:hAnsi="Times New Roman"/>
        </w:rPr>
        <w:t># Modeltime Table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# A tibble: 2 </w:t>
      </w:r>
      <w:ins w:id="6771" w:author="user" w:date="2021-03-23T15:28:00Z">
        <w:r w:rsidR="00CE7788">
          <w:rPr>
            <w:rStyle w:val="VerbatimChar"/>
            <w:rFonts w:ascii="맑은 고딕" w:eastAsia="맑은 고딕" w:hAnsi="맑은 고딕" w:hint="eastAsia"/>
          </w:rPr>
          <w:t>×</w:t>
        </w:r>
      </w:ins>
      <w:del w:id="6772" w:author="user" w:date="2021-03-23T15:28:00Z">
        <w:r w:rsidRPr="00ED4019" w:rsidDel="00CE7788">
          <w:rPr>
            <w:rStyle w:val="VerbatimChar"/>
            <w:rFonts w:ascii="Times New Roman" w:hAnsi="Times New Roman"/>
          </w:rPr>
          <w:delText>x</w:delText>
        </w:r>
      </w:del>
      <w:r w:rsidRPr="00ED4019">
        <w:rPr>
          <w:rStyle w:val="VerbatimChar"/>
          <w:rFonts w:ascii="Times New Roman" w:hAnsi="Times New Roman"/>
        </w:rPr>
        <w:t xml:space="preserve"> 3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  .model_id .model   .model_desc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      &lt;int&gt; &lt;list&gt;   &lt;chr&gt;      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>1         1 &lt;</w:t>
      </w:r>
      <w:proofErr w:type="gramStart"/>
      <w:r w:rsidRPr="00ED4019">
        <w:rPr>
          <w:rStyle w:val="VerbatimChar"/>
          <w:rFonts w:ascii="Times New Roman" w:hAnsi="Times New Roman"/>
        </w:rPr>
        <w:t>fit[</w:t>
      </w:r>
      <w:proofErr w:type="gramEnd"/>
      <w:r w:rsidRPr="00ED4019">
        <w:rPr>
          <w:rStyle w:val="VerbatimChar"/>
          <w:rFonts w:ascii="Times New Roman" w:hAnsi="Times New Roman"/>
        </w:rPr>
        <w:t xml:space="preserve">+]&gt; LM         </w:t>
      </w:r>
      <w:r w:rsidRPr="00ED4019">
        <w:rPr>
          <w:rFonts w:ascii="Times New Roman" w:hAnsi="Times New Roman"/>
        </w:rPr>
        <w:br/>
      </w:r>
      <w:r w:rsidRPr="00ED4019">
        <w:rPr>
          <w:rStyle w:val="VerbatimChar"/>
          <w:rFonts w:ascii="Times New Roman" w:hAnsi="Times New Roman"/>
        </w:rPr>
        <w:t xml:space="preserve">2         2 &lt;fit[+]&gt; ETS(A,N,N) </w:t>
      </w:r>
    </w:p>
    <w:p w14:paraId="5280CDF1" w14:textId="77777777" w:rsidR="00FD7B2A" w:rsidRPr="00ED4019" w:rsidRDefault="00FD7B2A">
      <w:pPr>
        <w:pStyle w:val="SourceCode"/>
        <w:jc w:val="both"/>
        <w:rPr>
          <w:rFonts w:ascii="Times New Roman" w:hAnsi="Times New Roman"/>
        </w:rPr>
        <w:pPrChange w:id="6773" w:author="제이펍 출판사" w:date="2021-03-14T15:57:00Z">
          <w:pPr>
            <w:pStyle w:val="SourceCode"/>
          </w:pPr>
        </w:pPrChange>
      </w:pPr>
      <w:r w:rsidRPr="00ED4019">
        <w:rPr>
          <w:rStyle w:val="NormalTok"/>
          <w:rFonts w:ascii="Times New Roman" w:hAnsi="Times New Roman"/>
        </w:rPr>
        <w:t xml:space="preserve">models_tbl </w:t>
      </w:r>
      <w:r w:rsidRPr="00ED4019">
        <w:rPr>
          <w:rStyle w:val="SpecialCharTok"/>
          <w:rFonts w:ascii="Times New Roman" w:hAnsi="Times New Roman"/>
        </w:rPr>
        <w:t>%</w:t>
      </w:r>
      <w:proofErr w:type="gramStart"/>
      <w:r w:rsidRPr="00ED4019">
        <w:rPr>
          <w:rStyle w:val="SpecialCharTok"/>
          <w:rFonts w:ascii="Times New Roman" w:hAnsi="Times New Roman"/>
        </w:rPr>
        <w:t>&gt;%</w:t>
      </w:r>
      <w:proofErr w:type="gramEnd"/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  </w:t>
      </w:r>
      <w:r w:rsidRPr="00ED4019">
        <w:rPr>
          <w:rStyle w:val="FunctionTok"/>
          <w:rFonts w:ascii="Times New Roman" w:hAnsi="Times New Roman"/>
        </w:rPr>
        <w:t>modeltime_forecast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      </w:t>
      </w:r>
      <w:r w:rsidRPr="00ED4019">
        <w:rPr>
          <w:rStyle w:val="AttributeTok"/>
          <w:rFonts w:ascii="Times New Roman" w:hAnsi="Times New Roman"/>
        </w:rPr>
        <w:t>h   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StringTok"/>
          <w:rFonts w:ascii="Times New Roman" w:hAnsi="Times New Roman"/>
        </w:rPr>
        <w:t>'3 months'</w:t>
      </w:r>
      <w:r w:rsidRPr="00ED4019">
        <w:rPr>
          <w:rStyle w:val="NormalTok"/>
          <w:rFonts w:ascii="Times New Roman" w:hAnsi="Times New Roman"/>
        </w:rPr>
        <w:t>,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      </w:t>
      </w:r>
      <w:r w:rsidRPr="00ED4019">
        <w:rPr>
          <w:rStyle w:val="AttributeTok"/>
          <w:rFonts w:ascii="Times New Roman" w:hAnsi="Times New Roman"/>
        </w:rPr>
        <w:t>actual_data =</w:t>
      </w:r>
      <w:r w:rsidRPr="00ED4019">
        <w:rPr>
          <w:rStyle w:val="NormalTok"/>
          <w:rFonts w:ascii="Times New Roman" w:hAnsi="Times New Roman"/>
        </w:rPr>
        <w:t xml:space="preserve"> covid19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  ) </w:t>
      </w:r>
      <w:r w:rsidRPr="00ED4019">
        <w:rPr>
          <w:rStyle w:val="SpecialCharTok"/>
          <w:rFonts w:ascii="Times New Roman" w:hAnsi="Times New Roman"/>
        </w:rPr>
        <w:t>%&gt;%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  </w:t>
      </w:r>
      <w:r w:rsidRPr="00ED4019">
        <w:rPr>
          <w:rStyle w:val="FunctionTok"/>
          <w:rFonts w:ascii="Times New Roman" w:hAnsi="Times New Roman"/>
        </w:rPr>
        <w:t>plot_modeltime_forecast</w:t>
      </w:r>
      <w:r w:rsidRPr="00ED4019">
        <w:rPr>
          <w:rStyle w:val="NormalTok"/>
          <w:rFonts w:ascii="Times New Roman" w:hAnsi="Times New Roman"/>
        </w:rPr>
        <w:t>(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    </w:t>
      </w:r>
      <w:r w:rsidRPr="00ED4019">
        <w:rPr>
          <w:rStyle w:val="AttributeTok"/>
          <w:rFonts w:ascii="Times New Roman" w:hAnsi="Times New Roman"/>
        </w:rPr>
        <w:t>.interactive      =</w:t>
      </w:r>
      <w:r w:rsidRPr="00ED4019">
        <w:rPr>
          <w:rStyle w:val="NormalTok"/>
          <w:rFonts w:ascii="Times New Roman" w:hAnsi="Times New Roman"/>
        </w:rPr>
        <w:t xml:space="preserve"> </w:t>
      </w:r>
      <w:r w:rsidRPr="00ED4019">
        <w:rPr>
          <w:rStyle w:val="ConstantTok"/>
          <w:rFonts w:ascii="Times New Roman" w:hAnsi="Times New Roman"/>
        </w:rPr>
        <w:t>FALSE</w:t>
      </w:r>
      <w:r w:rsidRPr="00ED4019">
        <w:rPr>
          <w:rFonts w:ascii="Times New Roman" w:hAnsi="Times New Roman"/>
        </w:rPr>
        <w:br/>
      </w:r>
      <w:r w:rsidRPr="00ED4019">
        <w:rPr>
          <w:rStyle w:val="NormalTok"/>
          <w:rFonts w:ascii="Times New Roman" w:hAnsi="Times New Roman"/>
        </w:rPr>
        <w:t xml:space="preserve">    )</w:t>
      </w:r>
    </w:p>
    <w:p w14:paraId="326978DC" w14:textId="77777777" w:rsidR="00FD7B2A" w:rsidRPr="00ED4019" w:rsidRDefault="00FD7B2A">
      <w:pPr>
        <w:pStyle w:val="Figure"/>
        <w:jc w:val="both"/>
        <w:rPr>
          <w:rFonts w:ascii="Times New Roman" w:hAnsi="Times New Roman"/>
        </w:rPr>
        <w:pPrChange w:id="6774" w:author="제이펍 출판사" w:date="2021-03-14T15:57:00Z">
          <w:pPr>
            <w:pStyle w:val="Figure"/>
          </w:pPr>
        </w:pPrChange>
      </w:pPr>
      <w:r w:rsidRPr="00ED4019">
        <w:rPr>
          <w:rFonts w:ascii="Times New Roman" w:hAnsi="Times New Roman"/>
          <w:noProof/>
          <w:lang w:eastAsia="ko-KR"/>
        </w:rPr>
        <w:drawing>
          <wp:inline distT="0" distB="0" distL="0" distR="0" wp14:anchorId="1E93A845" wp14:editId="21AB1E75">
            <wp:extent cx="4572000" cy="3657600"/>
            <wp:effectExtent l="0" t="0" r="0" b="0"/>
            <wp:docPr id="193" name="그림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"/>
                    <pic:cNvPicPr>
                      <a:picLocks noChangeAspect="1" noChangeArrowheads="1"/>
                    </pic:cNvPicPr>
                  </pic:nvPicPr>
                  <pic:blipFill>
                    <a:blip r:embed="rId19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bookmarkEnd w:id="5653"/>
      <w:bookmarkEnd w:id="6239"/>
      <w:bookmarkEnd w:id="6685"/>
    </w:p>
    <w:p w14:paraId="134E4F64" w14:textId="77777777" w:rsidR="00FD7B2A" w:rsidRPr="00ED4019" w:rsidRDefault="00FD7B2A">
      <w:pPr>
        <w:pStyle w:val="a6"/>
        <w:jc w:val="both"/>
        <w:rPr>
          <w:rFonts w:ascii="Times New Roman" w:hAnsi="Times New Roman"/>
        </w:rPr>
        <w:pPrChange w:id="6775" w:author="제이펍 출판사" w:date="2021-03-14T15:57:00Z">
          <w:pPr>
            <w:pStyle w:val="a6"/>
            <w:jc w:val="center"/>
          </w:pPr>
        </w:pPrChange>
      </w:pPr>
      <w:commentRangeStart w:id="6776"/>
      <w:r w:rsidRPr="00ED4019">
        <w:rPr>
          <w:rFonts w:ascii="Times New Roman" w:hAnsi="Times New Roman" w:hint="eastAsia"/>
        </w:rPr>
        <w:t>그림</w:t>
      </w:r>
      <w:r w:rsidRPr="00ED4019">
        <w:rPr>
          <w:rFonts w:ascii="Times New Roman" w:hAnsi="Times New Roman" w:hint="eastAsia"/>
        </w:rPr>
        <w:t xml:space="preserve"> </w:t>
      </w:r>
      <w:r w:rsidRPr="00ED4019">
        <w:rPr>
          <w:rFonts w:ascii="Times New Roman" w:hAnsi="Times New Roman"/>
        </w:rPr>
        <w:t>7-17</w:t>
      </w:r>
      <w:commentRangeEnd w:id="6776"/>
      <w:r w:rsidR="00C179C0">
        <w:rPr>
          <w:rStyle w:val="af3"/>
          <w:i w:val="0"/>
        </w:rPr>
        <w:commentReference w:id="6776"/>
      </w:r>
    </w:p>
    <w:p w14:paraId="468DC539" w14:textId="77777777" w:rsidR="00F73772" w:rsidRPr="00ED4019" w:rsidRDefault="00F73772">
      <w:pPr>
        <w:jc w:val="both"/>
        <w:rPr>
          <w:rFonts w:ascii="Times New Roman" w:hAnsi="Times New Roman"/>
          <w:lang w:eastAsia="ko-KR"/>
        </w:rPr>
        <w:pPrChange w:id="6777" w:author="제이펍 출판사" w:date="2021-03-14T15:57:00Z">
          <w:pPr/>
        </w:pPrChange>
      </w:pPr>
    </w:p>
    <w:sectPr w:rsidR="00F73772" w:rsidRPr="00ED4019" w:rsidSect="00B60F81">
      <w:footerReference w:type="even" r:id="rId199"/>
      <w:footerReference w:type="default" r:id="rId200"/>
      <w:pgSz w:w="11906" w:h="16838" w:code="9"/>
      <w:pgMar w:top="1417" w:right="1417" w:bottom="1417" w:left="1417" w:header="720" w:footer="720" w:gutter="0"/>
      <w:cols w:space="720"/>
      <w:docGrid w:linePitch="267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comment w:id="10" w:author="제이펍 출판사" w:date="2021-03-22T15:07:00Z" w:initials="제출">
    <w:p w14:paraId="0C6A5BAC" w14:textId="0447C746" w:rsidR="00E10663" w:rsidRPr="0090274B" w:rsidRDefault="00E10663">
      <w:pPr>
        <w:pStyle w:val="af4"/>
        <w:rPr>
          <w:rFonts w:hint="eastAsia"/>
          <w:lang w:eastAsia="ko-KR"/>
        </w:rPr>
      </w:pPr>
      <w:r>
        <w:rPr>
          <w:rStyle w:val="af3"/>
        </w:rPr>
        <w:annotationRef/>
      </w:r>
      <w:r>
        <w:rPr>
          <w:rFonts w:hint="eastAsia"/>
          <w:lang w:eastAsia="ko-KR"/>
        </w:rPr>
        <w:t>예시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자료이긴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하지만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오래된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자료라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가능하면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최신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자료로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변경하였으면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합니다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이미지를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준비해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주세요</w:t>
      </w:r>
      <w:r>
        <w:rPr>
          <w:rFonts w:hint="eastAsia"/>
          <w:lang w:eastAsia="ko-KR"/>
        </w:rPr>
        <w:t>.</w:t>
      </w:r>
    </w:p>
  </w:comment>
  <w:comment w:id="11" w:author="standard" w:date="2021-03-26T15:46:00Z" w:initials="s">
    <w:p w14:paraId="3D17B6D8" w14:textId="33A1724A" w:rsidR="00E10663" w:rsidRPr="0090274B" w:rsidRDefault="00E10663">
      <w:pPr>
        <w:pStyle w:val="af4"/>
        <w:rPr>
          <w:rFonts w:hint="eastAsia"/>
          <w:lang w:eastAsia="ko-KR"/>
        </w:rPr>
      </w:pPr>
      <w:r>
        <w:rPr>
          <w:rStyle w:val="af3"/>
        </w:rPr>
        <w:annotationRef/>
      </w:r>
      <w:r>
        <w:rPr>
          <w:rFonts w:hint="eastAsia"/>
          <w:lang w:eastAsia="ko-KR"/>
        </w:rPr>
        <w:t>해당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데이터셋은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R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대표적으로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시계열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데이터셋이라서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최신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업데이트하는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것보다는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날짜를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지우는게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어떨까합니다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이미지는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보내드립니다</w:t>
      </w:r>
    </w:p>
  </w:comment>
  <w:comment w:id="15" w:author="user" w:date="2021-03-22T15:07:00Z" w:initials="u">
    <w:p w14:paraId="1E14C30D" w14:textId="368D1A72" w:rsidR="00E10663" w:rsidRDefault="00E10663">
      <w:pPr>
        <w:pStyle w:val="af4"/>
        <w:rPr>
          <w:lang w:eastAsia="ko-KR"/>
        </w:rPr>
      </w:pPr>
      <w:r>
        <w:rPr>
          <w:rStyle w:val="af3"/>
        </w:rPr>
        <w:annotationRef/>
      </w:r>
      <w:r>
        <w:rPr>
          <w:rFonts w:hint="eastAsia"/>
          <w:lang w:eastAsia="ko-KR"/>
        </w:rPr>
        <w:t>그림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제목으로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“</w:t>
      </w:r>
      <w:r>
        <w:rPr>
          <w:rFonts w:hint="eastAsia"/>
          <w:lang w:eastAsia="ko-KR"/>
        </w:rPr>
        <w:t>구글의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주가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변동</w:t>
      </w:r>
      <w:r>
        <w:rPr>
          <w:lang w:eastAsia="ko-KR"/>
        </w:rPr>
        <w:t>”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넣어도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될까요</w:t>
      </w:r>
      <w:r>
        <w:rPr>
          <w:rFonts w:hint="eastAsia"/>
          <w:lang w:eastAsia="ko-KR"/>
        </w:rPr>
        <w:t>?</w:t>
      </w:r>
    </w:p>
  </w:comment>
  <w:comment w:id="16" w:author="standard" w:date="2021-03-26T15:47:00Z" w:initials="s">
    <w:p w14:paraId="53A90550" w14:textId="1448846E" w:rsidR="00E10663" w:rsidRDefault="00E10663">
      <w:pPr>
        <w:pStyle w:val="af4"/>
        <w:rPr>
          <w:rFonts w:hint="eastAsia"/>
          <w:lang w:eastAsia="ko-KR"/>
        </w:rPr>
      </w:pPr>
      <w:r>
        <w:rPr>
          <w:lang w:eastAsia="ko-KR"/>
        </w:rPr>
        <w:t>‘</w:t>
      </w:r>
      <w:r>
        <w:rPr>
          <w:rStyle w:val="af3"/>
        </w:rPr>
        <w:annotationRef/>
      </w:r>
      <w:r>
        <w:rPr>
          <w:rFonts w:hint="eastAsia"/>
          <w:lang w:eastAsia="ko-KR"/>
        </w:rPr>
        <w:t>구글의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주가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시계열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변동</w:t>
      </w:r>
      <w:r>
        <w:rPr>
          <w:lang w:eastAsia="ko-KR"/>
        </w:rPr>
        <w:t>’</w:t>
      </w:r>
      <w:r>
        <w:rPr>
          <w:rFonts w:hint="eastAsia"/>
          <w:lang w:eastAsia="ko-KR"/>
        </w:rPr>
        <w:t>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변경하고자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합니다</w:t>
      </w:r>
    </w:p>
  </w:comment>
  <w:comment w:id="109" w:author="제이펍 출판사" w:date="2021-03-22T15:07:00Z" w:initials="제출">
    <w:p w14:paraId="1476DCE2" w14:textId="66F60B80" w:rsidR="00E10663" w:rsidRDefault="00E10663">
      <w:pPr>
        <w:pStyle w:val="af4"/>
        <w:rPr>
          <w:lang w:eastAsia="ko-KR"/>
        </w:rPr>
      </w:pPr>
      <w:r>
        <w:rPr>
          <w:rStyle w:val="af3"/>
        </w:rPr>
        <w:annotationRef/>
      </w:r>
      <w:r>
        <w:rPr>
          <w:lang w:eastAsia="ko-KR"/>
        </w:rPr>
        <w:t>‘</w:t>
      </w:r>
      <w:r>
        <w:rPr>
          <w:rFonts w:hint="eastAsia"/>
          <w:lang w:eastAsia="ko-KR"/>
        </w:rPr>
        <w:t>측정치</w:t>
      </w:r>
      <w:r>
        <w:rPr>
          <w:lang w:eastAsia="ko-KR"/>
        </w:rPr>
        <w:t>’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전부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‘</w:t>
      </w:r>
      <w:r>
        <w:rPr>
          <w:rFonts w:hint="eastAsia"/>
          <w:lang w:eastAsia="ko-KR"/>
        </w:rPr>
        <w:t>측정값</w:t>
      </w:r>
      <w:r>
        <w:rPr>
          <w:lang w:eastAsia="ko-KR"/>
        </w:rPr>
        <w:t>’</w:t>
      </w:r>
      <w:r>
        <w:rPr>
          <w:rFonts w:hint="eastAsia"/>
          <w:lang w:eastAsia="ko-KR"/>
        </w:rPr>
        <w:t>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고쳐도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될까요</w:t>
      </w:r>
      <w:r>
        <w:rPr>
          <w:rFonts w:hint="eastAsia"/>
          <w:lang w:eastAsia="ko-KR"/>
        </w:rPr>
        <w:t>?</w:t>
      </w:r>
    </w:p>
  </w:comment>
  <w:comment w:id="110" w:author="standard" w:date="2021-03-26T15:48:00Z" w:initials="s">
    <w:p w14:paraId="3CAEFCD2" w14:textId="2CAB13E3" w:rsidR="00E10663" w:rsidRDefault="00E10663">
      <w:pPr>
        <w:pStyle w:val="af4"/>
        <w:rPr>
          <w:rFonts w:hint="eastAsia"/>
          <w:lang w:eastAsia="ko-KR"/>
        </w:rPr>
      </w:pPr>
      <w:r>
        <w:rPr>
          <w:rStyle w:val="af3"/>
        </w:rPr>
        <w:annotationRef/>
      </w:r>
      <w:r>
        <w:rPr>
          <w:rFonts w:hint="eastAsia"/>
          <w:lang w:eastAsia="ko-KR"/>
        </w:rPr>
        <w:t>측정값으로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변경하는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좋겠습니다</w:t>
      </w:r>
    </w:p>
  </w:comment>
  <w:comment w:id="118" w:author="user" w:date="2021-03-22T15:07:00Z" w:initials="u">
    <w:p w14:paraId="4D774BC4" w14:textId="505F4AB8" w:rsidR="00E10663" w:rsidRDefault="00E10663">
      <w:pPr>
        <w:pStyle w:val="af4"/>
        <w:rPr>
          <w:lang w:eastAsia="ko-KR"/>
        </w:rPr>
      </w:pPr>
      <w:r>
        <w:rPr>
          <w:rStyle w:val="af3"/>
        </w:rPr>
        <w:annotationRef/>
      </w:r>
      <w:r>
        <w:rPr>
          <w:rFonts w:hint="eastAsia"/>
          <w:lang w:eastAsia="ko-KR"/>
        </w:rPr>
        <w:t>그림</w:t>
      </w:r>
      <w:r>
        <w:rPr>
          <w:rFonts w:hint="eastAsia"/>
          <w:lang w:eastAsia="ko-KR"/>
        </w:rPr>
        <w:t xml:space="preserve"> 1-2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제목을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넣어주세요</w:t>
      </w:r>
      <w:r>
        <w:rPr>
          <w:rFonts w:hint="eastAsia"/>
          <w:lang w:eastAsia="ko-KR"/>
        </w:rPr>
        <w:t>.</w:t>
      </w:r>
    </w:p>
  </w:comment>
  <w:comment w:id="124" w:author="제이펍 출판사" w:date="2021-03-22T15:07:00Z" w:initials="제출">
    <w:p w14:paraId="082415BB" w14:textId="7C4FA967" w:rsidR="00E10663" w:rsidRDefault="00E10663">
      <w:pPr>
        <w:pStyle w:val="af4"/>
        <w:rPr>
          <w:lang w:eastAsia="ko-KR"/>
        </w:rPr>
      </w:pPr>
      <w:r>
        <w:rPr>
          <w:rStyle w:val="af3"/>
        </w:rPr>
        <w:annotationRef/>
      </w:r>
      <w:r>
        <w:rPr>
          <w:lang w:eastAsia="ko-KR"/>
        </w:rPr>
        <w:t>‘</w:t>
      </w:r>
      <w:r>
        <w:rPr>
          <w:rFonts w:hint="eastAsia"/>
          <w:lang w:eastAsia="ko-KR"/>
        </w:rPr>
        <w:t>관찰치</w:t>
      </w:r>
      <w:r>
        <w:rPr>
          <w:lang w:eastAsia="ko-KR"/>
        </w:rPr>
        <w:t>’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전부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‘</w:t>
      </w:r>
      <w:r>
        <w:rPr>
          <w:rFonts w:hint="eastAsia"/>
          <w:lang w:eastAsia="ko-KR"/>
        </w:rPr>
        <w:t>관찰값</w:t>
      </w:r>
      <w:r>
        <w:rPr>
          <w:lang w:eastAsia="ko-KR"/>
        </w:rPr>
        <w:t>’</w:t>
      </w:r>
      <w:r>
        <w:rPr>
          <w:rFonts w:hint="eastAsia"/>
          <w:lang w:eastAsia="ko-KR"/>
        </w:rPr>
        <w:t>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고쳐도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될까요</w:t>
      </w:r>
      <w:r>
        <w:rPr>
          <w:rFonts w:hint="eastAsia"/>
          <w:lang w:eastAsia="ko-KR"/>
        </w:rPr>
        <w:t>?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요즘은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한자어인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‘</w:t>
      </w:r>
      <w:r>
        <w:rPr>
          <w:rFonts w:hint="eastAsia"/>
          <w:lang w:eastAsia="ko-KR"/>
        </w:rPr>
        <w:t>치</w:t>
      </w:r>
      <w:r>
        <w:rPr>
          <w:lang w:eastAsia="ko-KR"/>
        </w:rPr>
        <w:t>’</w:t>
      </w:r>
      <w:r>
        <w:rPr>
          <w:rFonts w:hint="eastAsia"/>
          <w:lang w:eastAsia="ko-KR"/>
        </w:rPr>
        <w:t>보다는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‘</w:t>
      </w:r>
      <w:r>
        <w:rPr>
          <w:rFonts w:hint="eastAsia"/>
          <w:lang w:eastAsia="ko-KR"/>
        </w:rPr>
        <w:t>값</w:t>
      </w:r>
      <w:r>
        <w:rPr>
          <w:lang w:eastAsia="ko-KR"/>
        </w:rPr>
        <w:t>’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많이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있습니다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</w:p>
  </w:comment>
  <w:comment w:id="125" w:author="standard" w:date="2021-03-26T15:49:00Z" w:initials="s">
    <w:p w14:paraId="15300861" w14:textId="32509187" w:rsidR="00E10663" w:rsidRDefault="00E10663">
      <w:pPr>
        <w:pStyle w:val="af4"/>
        <w:rPr>
          <w:lang w:eastAsia="ko-KR"/>
        </w:rPr>
      </w:pPr>
      <w:r>
        <w:rPr>
          <w:rStyle w:val="af3"/>
        </w:rPr>
        <w:annotationRef/>
      </w:r>
      <w:r>
        <w:rPr>
          <w:rFonts w:hint="eastAsia"/>
          <w:lang w:eastAsia="ko-KR"/>
        </w:rPr>
        <w:t>동의합니다</w:t>
      </w:r>
      <w:r>
        <w:rPr>
          <w:rFonts w:hint="eastAsia"/>
          <w:lang w:eastAsia="ko-KR"/>
        </w:rPr>
        <w:t>.</w:t>
      </w:r>
    </w:p>
  </w:comment>
  <w:comment w:id="147" w:author="user" w:date="2021-03-25T17:31:00Z" w:initials="u">
    <w:p w14:paraId="400D448D" w14:textId="5510D5EC" w:rsidR="00E10663" w:rsidRDefault="00E10663">
      <w:pPr>
        <w:pStyle w:val="af4"/>
        <w:rPr>
          <w:lang w:eastAsia="ko-KR"/>
        </w:rPr>
      </w:pPr>
      <w:r>
        <w:rPr>
          <w:rStyle w:val="af3"/>
        </w:rPr>
        <w:annotationRef/>
      </w:r>
      <w:r>
        <w:rPr>
          <w:rFonts w:hint="eastAsia"/>
          <w:lang w:eastAsia="ko-KR"/>
        </w:rPr>
        <w:t>그림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제목을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넣어주세요</w:t>
      </w:r>
      <w:r>
        <w:rPr>
          <w:rFonts w:hint="eastAsia"/>
          <w:lang w:eastAsia="ko-KR"/>
        </w:rPr>
        <w:t>.</w:t>
      </w:r>
    </w:p>
  </w:comment>
  <w:comment w:id="155" w:author="제이펍 출판사" w:date="2021-03-22T15:07:00Z" w:initials="제출">
    <w:p w14:paraId="483E4347" w14:textId="50886E18" w:rsidR="00E10663" w:rsidRDefault="00E10663">
      <w:pPr>
        <w:pStyle w:val="af4"/>
        <w:rPr>
          <w:lang w:eastAsia="ko-KR"/>
        </w:rPr>
      </w:pPr>
      <w:r>
        <w:rPr>
          <w:rStyle w:val="af3"/>
        </w:rPr>
        <w:annotationRef/>
      </w:r>
      <w:r>
        <w:rPr>
          <w:rFonts w:hint="eastAsia"/>
          <w:lang w:eastAsia="ko-KR"/>
        </w:rPr>
        <w:t>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이미지의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출처인가요</w:t>
      </w:r>
      <w:r>
        <w:rPr>
          <w:rFonts w:hint="eastAsia"/>
          <w:lang w:eastAsia="ko-KR"/>
        </w:rPr>
        <w:t>?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상업적인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출판에도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이미지인지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주세요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</w:p>
  </w:comment>
  <w:comment w:id="156" w:author="standard" w:date="2021-03-26T16:22:00Z" w:initials="s">
    <w:p w14:paraId="12201044" w14:textId="2A7DF159" w:rsidR="00E10663" w:rsidRDefault="00E10663">
      <w:pPr>
        <w:pStyle w:val="af4"/>
        <w:rPr>
          <w:rFonts w:hint="eastAsia"/>
          <w:lang w:eastAsia="ko-KR"/>
        </w:rPr>
      </w:pPr>
      <w:r>
        <w:rPr>
          <w:rStyle w:val="af3"/>
        </w:rPr>
        <w:annotationRef/>
      </w:r>
      <w:r>
        <w:rPr>
          <w:rFonts w:hint="eastAsia"/>
          <w:lang w:eastAsia="ko-KR"/>
        </w:rPr>
        <w:t>제가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현재까지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바로는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출처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표기를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상태로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사용가능할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알고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있습니다</w:t>
      </w:r>
      <w:proofErr w:type="gramStart"/>
      <w:r>
        <w:rPr>
          <w:rFonts w:hint="eastAsia"/>
          <w:lang w:eastAsia="ko-KR"/>
        </w:rPr>
        <w:t>.</w:t>
      </w:r>
      <w:r>
        <w:rPr>
          <w:lang w:eastAsia="ko-KR"/>
        </w:rPr>
        <w:t>.</w:t>
      </w:r>
      <w:proofErr w:type="gramEnd"/>
      <w:r>
        <w:rPr>
          <w:rFonts w:hint="eastAsia"/>
          <w:lang w:eastAsia="ko-KR"/>
        </w:rPr>
        <w:t>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확인해보고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문제가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변경하겠습니다</w:t>
      </w:r>
    </w:p>
  </w:comment>
  <w:comment w:id="196" w:author="user" w:date="2021-03-22T15:07:00Z" w:initials="u">
    <w:p w14:paraId="2E5FAF3B" w14:textId="797639CF" w:rsidR="00E10663" w:rsidRDefault="00E10663">
      <w:pPr>
        <w:pStyle w:val="af4"/>
        <w:rPr>
          <w:lang w:eastAsia="ko-KR"/>
        </w:rPr>
      </w:pPr>
      <w:r>
        <w:rPr>
          <w:rStyle w:val="af3"/>
        </w:rPr>
        <w:annotationRef/>
      </w:r>
      <w:r>
        <w:rPr>
          <w:rFonts w:hint="eastAsia"/>
          <w:lang w:eastAsia="ko-KR"/>
        </w:rPr>
        <w:t>그림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제목을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넣어주세요</w:t>
      </w:r>
      <w:r>
        <w:rPr>
          <w:rFonts w:hint="eastAsia"/>
          <w:lang w:eastAsia="ko-KR"/>
        </w:rPr>
        <w:t>.</w:t>
      </w:r>
    </w:p>
  </w:comment>
  <w:comment w:id="198" w:author="제이펍 출판사" w:date="2021-03-22T15:07:00Z" w:initials="제출">
    <w:p w14:paraId="6E460CE6" w14:textId="77777777" w:rsidR="00E10663" w:rsidRDefault="00E10663" w:rsidP="0049387E">
      <w:pPr>
        <w:pStyle w:val="af4"/>
        <w:rPr>
          <w:lang w:eastAsia="ko-KR"/>
        </w:rPr>
      </w:pPr>
      <w:r>
        <w:rPr>
          <w:rStyle w:val="af3"/>
        </w:rPr>
        <w:annotationRef/>
      </w:r>
      <w:r>
        <w:rPr>
          <w:rFonts w:hint="eastAsia"/>
          <w:lang w:eastAsia="ko-KR"/>
        </w:rPr>
        <w:t>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이미지의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출처인가요</w:t>
      </w:r>
      <w:r>
        <w:rPr>
          <w:rFonts w:hint="eastAsia"/>
          <w:lang w:eastAsia="ko-KR"/>
        </w:rPr>
        <w:t>?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상업적인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출판에도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이미지인지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주세요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</w:p>
  </w:comment>
  <w:comment w:id="199" w:author="standard" w:date="2021-03-26T16:22:00Z" w:initials="s">
    <w:p w14:paraId="1069BD35" w14:textId="77777777" w:rsidR="00E10663" w:rsidRDefault="00E10663" w:rsidP="0049387E">
      <w:pPr>
        <w:pStyle w:val="af4"/>
        <w:rPr>
          <w:rFonts w:hint="eastAsia"/>
          <w:lang w:eastAsia="ko-KR"/>
        </w:rPr>
      </w:pPr>
      <w:r>
        <w:rPr>
          <w:rStyle w:val="af3"/>
        </w:rPr>
        <w:annotationRef/>
      </w:r>
      <w:r>
        <w:rPr>
          <w:rFonts w:hint="eastAsia"/>
          <w:lang w:eastAsia="ko-KR"/>
        </w:rPr>
        <w:t>제가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현재까지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바로는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출처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표기를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상태로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사용가능할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알고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있습니다</w:t>
      </w:r>
      <w:proofErr w:type="gramStart"/>
      <w:r>
        <w:rPr>
          <w:rFonts w:hint="eastAsia"/>
          <w:lang w:eastAsia="ko-KR"/>
        </w:rPr>
        <w:t>.</w:t>
      </w:r>
      <w:r>
        <w:rPr>
          <w:lang w:eastAsia="ko-KR"/>
        </w:rPr>
        <w:t>.</w:t>
      </w:r>
      <w:proofErr w:type="gramEnd"/>
      <w:r>
        <w:rPr>
          <w:rFonts w:hint="eastAsia"/>
          <w:lang w:eastAsia="ko-KR"/>
        </w:rPr>
        <w:t>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확인해보고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문제가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변경하겠습니다</w:t>
      </w:r>
    </w:p>
  </w:comment>
  <w:comment w:id="222" w:author="제이펍 출판사" w:date="2021-03-22T15:07:00Z" w:initials="제출">
    <w:p w14:paraId="6E332ED4" w14:textId="15B4B2BE" w:rsidR="00E10663" w:rsidRDefault="00E10663">
      <w:pPr>
        <w:pStyle w:val="af4"/>
        <w:rPr>
          <w:lang w:eastAsia="ko-KR"/>
        </w:rPr>
      </w:pPr>
      <w:r>
        <w:rPr>
          <w:rStyle w:val="af3"/>
        </w:rPr>
        <w:annotationRef/>
      </w:r>
      <w:r>
        <w:rPr>
          <w:lang w:eastAsia="ko-KR"/>
        </w:rPr>
        <w:t>‘</w:t>
      </w:r>
      <w:r>
        <w:rPr>
          <w:rFonts w:hint="eastAsia"/>
          <w:lang w:eastAsia="ko-KR"/>
        </w:rPr>
        <w:t>결측치</w:t>
      </w:r>
      <w:r>
        <w:rPr>
          <w:lang w:eastAsia="ko-KR"/>
        </w:rPr>
        <w:t>’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모두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‘</w:t>
      </w:r>
      <w:r>
        <w:rPr>
          <w:rFonts w:hint="eastAsia"/>
          <w:lang w:eastAsia="ko-KR"/>
        </w:rPr>
        <w:t>결측값</w:t>
      </w:r>
      <w:r>
        <w:rPr>
          <w:lang w:eastAsia="ko-KR"/>
        </w:rPr>
        <w:t>’</w:t>
      </w:r>
      <w:r>
        <w:rPr>
          <w:rFonts w:hint="eastAsia"/>
          <w:lang w:eastAsia="ko-KR"/>
        </w:rPr>
        <w:t>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고쳐도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될까요</w:t>
      </w:r>
      <w:r>
        <w:rPr>
          <w:rFonts w:hint="eastAsia"/>
          <w:lang w:eastAsia="ko-KR"/>
        </w:rPr>
        <w:t>?</w:t>
      </w:r>
    </w:p>
  </w:comment>
  <w:comment w:id="223" w:author="제이펍 출판사" w:date="2021-03-22T15:07:00Z" w:initials="제출">
    <w:p w14:paraId="2A7F1272" w14:textId="2054A04E" w:rsidR="00E10663" w:rsidRDefault="00E10663">
      <w:pPr>
        <w:pStyle w:val="af4"/>
        <w:rPr>
          <w:lang w:eastAsia="ko-KR"/>
        </w:rPr>
      </w:pPr>
      <w:r>
        <w:rPr>
          <w:rStyle w:val="af3"/>
        </w:rPr>
        <w:annotationRef/>
      </w:r>
      <w:r>
        <w:rPr>
          <w:rFonts w:hint="eastAsia"/>
          <w:lang w:eastAsia="ko-KR"/>
        </w:rPr>
        <w:t>여기서는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‘</w:t>
      </w:r>
      <w:r>
        <w:rPr>
          <w:rFonts w:hint="eastAsia"/>
          <w:lang w:eastAsia="ko-KR"/>
        </w:rPr>
        <w:t>플롯</w:t>
      </w:r>
      <w:r>
        <w:rPr>
          <w:rFonts w:hint="eastAsia"/>
          <w:lang w:eastAsia="ko-KR"/>
        </w:rPr>
        <w:t>(</w:t>
      </w:r>
      <w:r>
        <w:rPr>
          <w:lang w:eastAsia="ko-KR"/>
        </w:rPr>
        <w:t>plot)’</w:t>
      </w:r>
      <w:r>
        <w:rPr>
          <w:rFonts w:hint="eastAsia"/>
          <w:lang w:eastAsia="ko-KR"/>
        </w:rPr>
        <w:t>이라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표기하고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이후에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나오는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‘plot’</w:t>
      </w:r>
      <w:r>
        <w:rPr>
          <w:rFonts w:hint="eastAsia"/>
          <w:lang w:eastAsia="ko-KR"/>
        </w:rPr>
        <w:t>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모두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‘</w:t>
      </w:r>
      <w:r>
        <w:rPr>
          <w:rFonts w:hint="eastAsia"/>
          <w:lang w:eastAsia="ko-KR"/>
        </w:rPr>
        <w:t>플롯</w:t>
      </w:r>
      <w:r>
        <w:rPr>
          <w:lang w:eastAsia="ko-KR"/>
        </w:rPr>
        <w:t>’</w:t>
      </w:r>
      <w:r>
        <w:rPr>
          <w:rFonts w:hint="eastAsia"/>
          <w:lang w:eastAsia="ko-KR"/>
        </w:rPr>
        <w:t>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변경해도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될까요</w:t>
      </w:r>
      <w:r>
        <w:rPr>
          <w:rFonts w:hint="eastAsia"/>
          <w:lang w:eastAsia="ko-KR"/>
        </w:rPr>
        <w:t>?</w:t>
      </w:r>
      <w:r>
        <w:rPr>
          <w:lang w:eastAsia="ko-KR"/>
        </w:rPr>
        <w:t xml:space="preserve"> </w:t>
      </w:r>
    </w:p>
  </w:comment>
  <w:comment w:id="224" w:author="standard" w:date="2021-03-26T16:24:00Z" w:initials="s">
    <w:p w14:paraId="2B6708A1" w14:textId="79332378" w:rsidR="00E10663" w:rsidRDefault="00E10663">
      <w:pPr>
        <w:pStyle w:val="af4"/>
        <w:rPr>
          <w:rFonts w:hint="eastAsia"/>
          <w:lang w:eastAsia="ko-KR"/>
        </w:rPr>
      </w:pPr>
      <w:r>
        <w:rPr>
          <w:rStyle w:val="af3"/>
        </w:rPr>
        <w:annotationRef/>
      </w:r>
      <w:r>
        <w:rPr>
          <w:rFonts w:hint="eastAsia"/>
          <w:lang w:eastAsia="ko-KR"/>
        </w:rPr>
        <w:t>네</w:t>
      </w:r>
      <w:proofErr w:type="gramStart"/>
      <w:r>
        <w:rPr>
          <w:rFonts w:hint="eastAsia"/>
          <w:lang w:eastAsia="ko-KR"/>
        </w:rPr>
        <w:t>.</w:t>
      </w:r>
      <w:r>
        <w:rPr>
          <w:lang w:eastAsia="ko-KR"/>
        </w:rPr>
        <w:t>.</w:t>
      </w:r>
      <w:proofErr w:type="gramEnd"/>
      <w:r>
        <w:rPr>
          <w:rFonts w:hint="eastAsia"/>
          <w:lang w:eastAsia="ko-KR"/>
        </w:rPr>
        <w:t>그리하는게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좋겠습니다</w:t>
      </w:r>
      <w:proofErr w:type="gramStart"/>
      <w:r>
        <w:rPr>
          <w:rFonts w:hint="eastAsia"/>
          <w:lang w:eastAsia="ko-KR"/>
        </w:rPr>
        <w:t>.</w:t>
      </w:r>
      <w:r>
        <w:rPr>
          <w:lang w:eastAsia="ko-KR"/>
        </w:rPr>
        <w:t>.</w:t>
      </w:r>
      <w:proofErr w:type="gramEnd"/>
    </w:p>
  </w:comment>
  <w:comment w:id="281" w:author="user" w:date="2021-03-22T15:07:00Z" w:initials="u">
    <w:p w14:paraId="5453F12F" w14:textId="3127984E" w:rsidR="00E10663" w:rsidRDefault="00E10663">
      <w:pPr>
        <w:pStyle w:val="af4"/>
        <w:rPr>
          <w:lang w:eastAsia="ko-KR"/>
        </w:rPr>
      </w:pPr>
      <w:r>
        <w:rPr>
          <w:rStyle w:val="af3"/>
        </w:rPr>
        <w:annotationRef/>
      </w:r>
      <w:r>
        <w:rPr>
          <w:rFonts w:hint="eastAsia"/>
          <w:lang w:eastAsia="ko-KR"/>
        </w:rPr>
        <w:t>그림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제목을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넣어주세요</w:t>
      </w:r>
      <w:r>
        <w:rPr>
          <w:rFonts w:hint="eastAsia"/>
          <w:lang w:eastAsia="ko-KR"/>
        </w:rPr>
        <w:t>.</w:t>
      </w:r>
    </w:p>
  </w:comment>
  <w:comment w:id="304" w:author="user" w:date="2021-03-22T15:07:00Z" w:initials="u">
    <w:p w14:paraId="2824A1B5" w14:textId="04950B34" w:rsidR="00E10663" w:rsidRDefault="00E10663">
      <w:pPr>
        <w:pStyle w:val="af4"/>
        <w:rPr>
          <w:lang w:eastAsia="ko-KR"/>
        </w:rPr>
      </w:pPr>
      <w:r>
        <w:rPr>
          <w:rStyle w:val="af3"/>
        </w:rPr>
        <w:annotationRef/>
      </w:r>
      <w:r>
        <w:rPr>
          <w:rFonts w:hint="eastAsia"/>
          <w:lang w:eastAsia="ko-KR"/>
        </w:rPr>
        <w:t>그림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제목을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“</w:t>
      </w:r>
      <w:r>
        <w:rPr>
          <w:rFonts w:hint="eastAsia"/>
          <w:lang w:eastAsia="ko-KR"/>
        </w:rPr>
        <w:t>우리나라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학생수</w:t>
      </w:r>
      <w:r>
        <w:rPr>
          <w:lang w:eastAsia="ko-KR"/>
        </w:rPr>
        <w:t>”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될까요</w:t>
      </w:r>
      <w:r>
        <w:rPr>
          <w:rFonts w:hint="eastAsia"/>
          <w:lang w:eastAsia="ko-KR"/>
        </w:rPr>
        <w:t>?</w:t>
      </w:r>
    </w:p>
  </w:comment>
  <w:comment w:id="351" w:author="user" w:date="2021-03-22T15:07:00Z" w:initials="u">
    <w:p w14:paraId="1B363839" w14:textId="01BEF288" w:rsidR="00E10663" w:rsidRDefault="00E10663">
      <w:pPr>
        <w:pStyle w:val="af4"/>
        <w:rPr>
          <w:lang w:eastAsia="ko-KR"/>
        </w:rPr>
      </w:pPr>
      <w:r>
        <w:rPr>
          <w:rStyle w:val="af3"/>
        </w:rPr>
        <w:annotationRef/>
      </w:r>
      <w:r>
        <w:rPr>
          <w:lang w:eastAsia="ko-KR"/>
        </w:rPr>
        <w:t>“</w:t>
      </w:r>
      <w:r>
        <w:rPr>
          <w:rFonts w:hint="eastAsia"/>
          <w:lang w:eastAsia="ko-KR"/>
        </w:rPr>
        <w:t>우리나라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월별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신규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취업자수</w:t>
      </w:r>
      <w:r>
        <w:rPr>
          <w:lang w:eastAsia="ko-KR"/>
        </w:rPr>
        <w:t>”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제목으로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될까요</w:t>
      </w:r>
      <w:r>
        <w:rPr>
          <w:rFonts w:hint="eastAsia"/>
          <w:lang w:eastAsia="ko-KR"/>
        </w:rPr>
        <w:t>?</w:t>
      </w:r>
    </w:p>
  </w:comment>
  <w:comment w:id="396" w:author="user" w:date="2021-03-22T15:07:00Z" w:initials="u">
    <w:p w14:paraId="1B42D696" w14:textId="5221C242" w:rsidR="00E10663" w:rsidRDefault="00E10663">
      <w:pPr>
        <w:pStyle w:val="af4"/>
        <w:rPr>
          <w:lang w:eastAsia="ko-KR"/>
        </w:rPr>
      </w:pPr>
      <w:r>
        <w:rPr>
          <w:rStyle w:val="af3"/>
        </w:rPr>
        <w:annotationRef/>
      </w:r>
      <w:r>
        <w:rPr>
          <w:lang w:eastAsia="ko-KR"/>
        </w:rPr>
        <w:t>“</w:t>
      </w:r>
      <w:r>
        <w:rPr>
          <w:rFonts w:hint="eastAsia"/>
          <w:lang w:eastAsia="ko-KR"/>
        </w:rPr>
        <w:t>태풍의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이동경로</w:t>
      </w:r>
      <w:r>
        <w:rPr>
          <w:lang w:eastAsia="ko-KR"/>
        </w:rPr>
        <w:t>”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제목을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될까요</w:t>
      </w:r>
      <w:r>
        <w:rPr>
          <w:rFonts w:hint="eastAsia"/>
          <w:lang w:eastAsia="ko-KR"/>
        </w:rPr>
        <w:t>?</w:t>
      </w:r>
    </w:p>
  </w:comment>
  <w:comment w:id="411" w:author="제이펍 출판사" w:date="2021-03-22T15:07:00Z" w:initials="제출">
    <w:p w14:paraId="527BD0D1" w14:textId="752C352F" w:rsidR="00E10663" w:rsidRDefault="00E10663">
      <w:pPr>
        <w:pStyle w:val="af4"/>
        <w:rPr>
          <w:lang w:eastAsia="ko-KR"/>
        </w:rPr>
      </w:pPr>
      <w:r>
        <w:rPr>
          <w:rStyle w:val="af3"/>
        </w:rPr>
        <w:annotationRef/>
      </w:r>
      <w:r>
        <w:rPr>
          <w:lang w:eastAsia="ko-KR"/>
        </w:rPr>
        <w:t>‘</w:t>
      </w:r>
      <w:r>
        <w:rPr>
          <w:rFonts w:hint="eastAsia"/>
          <w:lang w:eastAsia="ko-KR"/>
        </w:rPr>
        <w:t>예측치</w:t>
      </w:r>
      <w:r>
        <w:rPr>
          <w:lang w:eastAsia="ko-KR"/>
        </w:rPr>
        <w:t>’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모두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‘</w:t>
      </w:r>
      <w:r>
        <w:rPr>
          <w:rFonts w:hint="eastAsia"/>
          <w:lang w:eastAsia="ko-KR"/>
        </w:rPr>
        <w:t>예측값</w:t>
      </w:r>
      <w:r>
        <w:rPr>
          <w:lang w:eastAsia="ko-KR"/>
        </w:rPr>
        <w:t>’</w:t>
      </w:r>
      <w:r>
        <w:rPr>
          <w:rFonts w:hint="eastAsia"/>
          <w:lang w:eastAsia="ko-KR"/>
        </w:rPr>
        <w:t>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변경할까요</w:t>
      </w:r>
      <w:r>
        <w:rPr>
          <w:rFonts w:hint="eastAsia"/>
          <w:lang w:eastAsia="ko-KR"/>
        </w:rPr>
        <w:t>?</w:t>
      </w:r>
    </w:p>
  </w:comment>
  <w:comment w:id="443" w:author="제이펍 출판사" w:date="2021-03-22T15:07:00Z" w:initials="제출">
    <w:p w14:paraId="25E7E123" w14:textId="5A5F0DA4" w:rsidR="00E10663" w:rsidRDefault="00E10663">
      <w:pPr>
        <w:pStyle w:val="af4"/>
        <w:rPr>
          <w:lang w:eastAsia="ko-KR"/>
        </w:rPr>
      </w:pPr>
      <w:r>
        <w:rPr>
          <w:rStyle w:val="af3"/>
        </w:rPr>
        <w:annotationRef/>
      </w:r>
      <w:r>
        <w:rPr>
          <w:rFonts w:hint="eastAsia"/>
          <w:lang w:eastAsia="ko-KR"/>
        </w:rPr>
        <w:t>통계학회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사전에서는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‘</w:t>
      </w:r>
      <w:r w:rsidRPr="002A2B40">
        <w:rPr>
          <w:lang w:eastAsia="ko-KR"/>
        </w:rPr>
        <w:t>predictive distribution</w:t>
      </w:r>
      <w:r>
        <w:rPr>
          <w:lang w:eastAsia="ko-KR"/>
        </w:rPr>
        <w:t>’</w:t>
      </w:r>
      <w:r>
        <w:rPr>
          <w:rFonts w:hint="eastAsia"/>
          <w:lang w:eastAsia="ko-KR"/>
        </w:rPr>
        <w:t>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표기하네요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확인해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주세요</w:t>
      </w:r>
      <w:r>
        <w:rPr>
          <w:rFonts w:hint="eastAsia"/>
          <w:lang w:eastAsia="ko-KR"/>
        </w:rPr>
        <w:t>.</w:t>
      </w:r>
    </w:p>
  </w:comment>
  <w:comment w:id="444" w:author="standard" w:date="2021-03-26T16:29:00Z" w:initials="s">
    <w:p w14:paraId="483901B1" w14:textId="6DA9AABE" w:rsidR="00E10663" w:rsidRDefault="00E10663">
      <w:pPr>
        <w:pStyle w:val="af4"/>
        <w:rPr>
          <w:rFonts w:hint="eastAsia"/>
          <w:lang w:eastAsia="ko-KR"/>
        </w:rPr>
      </w:pPr>
      <w:r>
        <w:rPr>
          <w:rStyle w:val="af3"/>
        </w:rPr>
        <w:annotationRef/>
      </w:r>
      <w:r>
        <w:rPr>
          <w:rFonts w:hint="eastAsia"/>
          <w:lang w:eastAsia="ko-KR"/>
        </w:rPr>
        <w:t>Predictive distiribution</w:t>
      </w:r>
      <w:r>
        <w:rPr>
          <w:rFonts w:hint="eastAsia"/>
          <w:lang w:eastAsia="ko-KR"/>
        </w:rPr>
        <w:t>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요청합니다</w:t>
      </w:r>
      <w:proofErr w:type="gramStart"/>
      <w:r>
        <w:rPr>
          <w:rFonts w:hint="eastAsia"/>
          <w:lang w:eastAsia="ko-KR"/>
        </w:rPr>
        <w:t>.</w:t>
      </w:r>
      <w:r>
        <w:rPr>
          <w:lang w:eastAsia="ko-KR"/>
        </w:rPr>
        <w:t>.</w:t>
      </w:r>
      <w:proofErr w:type="gramEnd"/>
    </w:p>
  </w:comment>
  <w:comment w:id="556" w:author="user" w:date="2021-03-23T15:34:00Z" w:initials="u">
    <w:p w14:paraId="7A5F62C8" w14:textId="77777777" w:rsidR="00E10663" w:rsidRDefault="00E10663">
      <w:pPr>
        <w:pStyle w:val="af4"/>
        <w:rPr>
          <w:lang w:eastAsia="ko-KR"/>
        </w:rPr>
      </w:pPr>
      <w:r>
        <w:rPr>
          <w:rStyle w:val="af3"/>
        </w:rPr>
        <w:annotationRef/>
      </w:r>
      <w:r>
        <w:rPr>
          <w:rFonts w:hint="eastAsia"/>
          <w:lang w:eastAsia="ko-KR"/>
        </w:rPr>
        <w:t>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원본에는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여기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다음에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아래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내용이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있습니다</w:t>
      </w:r>
      <w:r>
        <w:rPr>
          <w:rFonts w:hint="eastAsia"/>
          <w:lang w:eastAsia="ko-KR"/>
        </w:rPr>
        <w:t xml:space="preserve">. </w:t>
      </w:r>
      <w:r>
        <w:rPr>
          <w:rFonts w:hint="eastAsia"/>
          <w:lang w:eastAsia="ko-KR"/>
        </w:rPr>
        <w:t>필요없는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내용인가요</w:t>
      </w:r>
      <w:r>
        <w:rPr>
          <w:rFonts w:hint="eastAsia"/>
          <w:lang w:eastAsia="ko-KR"/>
        </w:rPr>
        <w:t>?</w:t>
      </w:r>
    </w:p>
    <w:p w14:paraId="0E21024D" w14:textId="77777777" w:rsidR="00E10663" w:rsidRPr="00900928" w:rsidRDefault="00E10663" w:rsidP="00900928">
      <w:pP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굴림체" w:cs="굴림체"/>
          <w:color w:val="333333"/>
          <w:spacing w:val="3"/>
          <w:sz w:val="20"/>
          <w:szCs w:val="20"/>
          <w:bdr w:val="none" w:sz="0" w:space="0" w:color="auto" w:frame="1"/>
          <w:lang w:eastAsia="ko-KR"/>
        </w:rPr>
      </w:pPr>
      <w:r w:rsidRPr="00900928">
        <w:rPr>
          <w:rFonts w:eastAsia="굴림체" w:cs="굴림체"/>
          <w:color w:val="333333"/>
          <w:spacing w:val="3"/>
          <w:sz w:val="20"/>
          <w:szCs w:val="20"/>
          <w:bdr w:val="none" w:sz="0" w:space="0" w:color="auto" w:frame="1"/>
          <w:lang w:eastAsia="ko-KR"/>
        </w:rPr>
        <w:t>$sec</w:t>
      </w:r>
    </w:p>
    <w:p w14:paraId="2362053D" w14:textId="77777777" w:rsidR="00E10663" w:rsidRPr="00900928" w:rsidRDefault="00E10663" w:rsidP="00900928">
      <w:pP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굴림체" w:cs="굴림체"/>
          <w:color w:val="333333"/>
          <w:spacing w:val="3"/>
          <w:sz w:val="20"/>
          <w:szCs w:val="20"/>
          <w:bdr w:val="none" w:sz="0" w:space="0" w:color="auto" w:frame="1"/>
          <w:lang w:eastAsia="ko-KR"/>
        </w:rPr>
      </w:pPr>
      <w:r w:rsidRPr="00900928">
        <w:rPr>
          <w:rFonts w:eastAsia="굴림체" w:cs="굴림체"/>
          <w:color w:val="333333"/>
          <w:spacing w:val="3"/>
          <w:sz w:val="20"/>
          <w:szCs w:val="20"/>
          <w:bdr w:val="none" w:sz="0" w:space="0" w:color="auto" w:frame="1"/>
          <w:lang w:eastAsia="ko-KR"/>
        </w:rPr>
        <w:t>[1] 56</w:t>
      </w:r>
    </w:p>
    <w:p w14:paraId="026FB0A8" w14:textId="77777777" w:rsidR="00E10663" w:rsidRPr="00900928" w:rsidRDefault="00E10663" w:rsidP="00900928">
      <w:pP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굴림체" w:cs="굴림체"/>
          <w:color w:val="333333"/>
          <w:spacing w:val="3"/>
          <w:sz w:val="20"/>
          <w:szCs w:val="20"/>
          <w:bdr w:val="none" w:sz="0" w:space="0" w:color="auto" w:frame="1"/>
          <w:lang w:eastAsia="ko-KR"/>
        </w:rPr>
      </w:pPr>
    </w:p>
    <w:p w14:paraId="11D8D90D" w14:textId="77777777" w:rsidR="00E10663" w:rsidRPr="00900928" w:rsidRDefault="00E10663" w:rsidP="00900928">
      <w:pP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굴림체" w:cs="굴림체"/>
          <w:color w:val="333333"/>
          <w:spacing w:val="3"/>
          <w:sz w:val="20"/>
          <w:szCs w:val="20"/>
          <w:bdr w:val="none" w:sz="0" w:space="0" w:color="auto" w:frame="1"/>
          <w:lang w:eastAsia="ko-KR"/>
        </w:rPr>
      </w:pPr>
      <w:r w:rsidRPr="00900928">
        <w:rPr>
          <w:rFonts w:eastAsia="굴림체" w:cs="굴림체"/>
          <w:color w:val="333333"/>
          <w:spacing w:val="3"/>
          <w:sz w:val="20"/>
          <w:szCs w:val="20"/>
          <w:bdr w:val="none" w:sz="0" w:space="0" w:color="auto" w:frame="1"/>
          <w:lang w:eastAsia="ko-KR"/>
        </w:rPr>
        <w:t>$min</w:t>
      </w:r>
    </w:p>
    <w:p w14:paraId="470B8E28" w14:textId="77777777" w:rsidR="00E10663" w:rsidRPr="00900928" w:rsidRDefault="00E10663" w:rsidP="00900928">
      <w:pP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굴림체" w:cs="굴림체"/>
          <w:color w:val="333333"/>
          <w:spacing w:val="3"/>
          <w:sz w:val="20"/>
          <w:szCs w:val="20"/>
          <w:bdr w:val="none" w:sz="0" w:space="0" w:color="auto" w:frame="1"/>
          <w:lang w:eastAsia="ko-KR"/>
        </w:rPr>
      </w:pPr>
      <w:r w:rsidRPr="00900928">
        <w:rPr>
          <w:rFonts w:eastAsia="굴림체" w:cs="굴림체"/>
          <w:color w:val="333333"/>
          <w:spacing w:val="3"/>
          <w:sz w:val="20"/>
          <w:szCs w:val="20"/>
          <w:bdr w:val="none" w:sz="0" w:space="0" w:color="auto" w:frame="1"/>
          <w:lang w:eastAsia="ko-KR"/>
        </w:rPr>
        <w:t>[1] 34</w:t>
      </w:r>
    </w:p>
    <w:p w14:paraId="21597B7C" w14:textId="77777777" w:rsidR="00E10663" w:rsidRPr="00900928" w:rsidRDefault="00E10663" w:rsidP="00900928">
      <w:pP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굴림체" w:cs="굴림체"/>
          <w:color w:val="333333"/>
          <w:spacing w:val="3"/>
          <w:sz w:val="20"/>
          <w:szCs w:val="20"/>
          <w:bdr w:val="none" w:sz="0" w:space="0" w:color="auto" w:frame="1"/>
          <w:lang w:eastAsia="ko-KR"/>
        </w:rPr>
      </w:pPr>
    </w:p>
    <w:p w14:paraId="00E30D8E" w14:textId="77777777" w:rsidR="00E10663" w:rsidRPr="00900928" w:rsidRDefault="00E10663" w:rsidP="00900928">
      <w:pP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굴림체" w:cs="굴림체"/>
          <w:color w:val="333333"/>
          <w:spacing w:val="3"/>
          <w:sz w:val="20"/>
          <w:szCs w:val="20"/>
          <w:bdr w:val="none" w:sz="0" w:space="0" w:color="auto" w:frame="1"/>
          <w:lang w:eastAsia="ko-KR"/>
        </w:rPr>
      </w:pPr>
      <w:r w:rsidRPr="00900928">
        <w:rPr>
          <w:rFonts w:eastAsia="굴림체" w:cs="굴림체"/>
          <w:color w:val="333333"/>
          <w:spacing w:val="3"/>
          <w:sz w:val="20"/>
          <w:szCs w:val="20"/>
          <w:bdr w:val="none" w:sz="0" w:space="0" w:color="auto" w:frame="1"/>
          <w:lang w:eastAsia="ko-KR"/>
        </w:rPr>
        <w:t>$hour</w:t>
      </w:r>
    </w:p>
    <w:p w14:paraId="218BBB55" w14:textId="77777777" w:rsidR="00E10663" w:rsidRPr="00900928" w:rsidRDefault="00E10663" w:rsidP="00900928">
      <w:pP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굴림체" w:cs="굴림체"/>
          <w:color w:val="333333"/>
          <w:spacing w:val="3"/>
          <w:sz w:val="20"/>
          <w:szCs w:val="20"/>
          <w:bdr w:val="none" w:sz="0" w:space="0" w:color="auto" w:frame="1"/>
          <w:lang w:eastAsia="ko-KR"/>
        </w:rPr>
      </w:pPr>
      <w:r w:rsidRPr="00900928">
        <w:rPr>
          <w:rFonts w:eastAsia="굴림체" w:cs="굴림체"/>
          <w:color w:val="333333"/>
          <w:spacing w:val="3"/>
          <w:sz w:val="20"/>
          <w:szCs w:val="20"/>
          <w:bdr w:val="none" w:sz="0" w:space="0" w:color="auto" w:frame="1"/>
          <w:lang w:eastAsia="ko-KR"/>
        </w:rPr>
        <w:t>[1] 12</w:t>
      </w:r>
    </w:p>
    <w:p w14:paraId="089E6EF2" w14:textId="77777777" w:rsidR="00E10663" w:rsidRPr="00900928" w:rsidRDefault="00E10663" w:rsidP="00900928">
      <w:pP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굴림체" w:cs="굴림체"/>
          <w:color w:val="333333"/>
          <w:spacing w:val="3"/>
          <w:sz w:val="20"/>
          <w:szCs w:val="20"/>
          <w:bdr w:val="none" w:sz="0" w:space="0" w:color="auto" w:frame="1"/>
          <w:lang w:eastAsia="ko-KR"/>
        </w:rPr>
      </w:pPr>
    </w:p>
    <w:p w14:paraId="4112E855" w14:textId="77777777" w:rsidR="00E10663" w:rsidRPr="00900928" w:rsidRDefault="00E10663" w:rsidP="00900928">
      <w:pP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굴림체" w:cs="굴림체"/>
          <w:color w:val="333333"/>
          <w:spacing w:val="3"/>
          <w:sz w:val="20"/>
          <w:szCs w:val="20"/>
          <w:bdr w:val="none" w:sz="0" w:space="0" w:color="auto" w:frame="1"/>
          <w:lang w:eastAsia="ko-KR"/>
        </w:rPr>
      </w:pPr>
      <w:r w:rsidRPr="00900928">
        <w:rPr>
          <w:rFonts w:eastAsia="굴림체" w:cs="굴림체"/>
          <w:color w:val="333333"/>
          <w:spacing w:val="3"/>
          <w:sz w:val="20"/>
          <w:szCs w:val="20"/>
          <w:bdr w:val="none" w:sz="0" w:space="0" w:color="auto" w:frame="1"/>
          <w:lang w:eastAsia="ko-KR"/>
        </w:rPr>
        <w:t>$mday</w:t>
      </w:r>
    </w:p>
    <w:p w14:paraId="0D67DFBC" w14:textId="77777777" w:rsidR="00E10663" w:rsidRPr="00900928" w:rsidRDefault="00E10663" w:rsidP="00900928">
      <w:pP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굴림체" w:cs="굴림체"/>
          <w:color w:val="333333"/>
          <w:spacing w:val="3"/>
          <w:sz w:val="20"/>
          <w:szCs w:val="20"/>
          <w:bdr w:val="none" w:sz="0" w:space="0" w:color="auto" w:frame="1"/>
          <w:lang w:eastAsia="ko-KR"/>
        </w:rPr>
      </w:pPr>
      <w:r w:rsidRPr="00900928">
        <w:rPr>
          <w:rFonts w:eastAsia="굴림체" w:cs="굴림체"/>
          <w:color w:val="333333"/>
          <w:spacing w:val="3"/>
          <w:sz w:val="20"/>
          <w:szCs w:val="20"/>
          <w:bdr w:val="none" w:sz="0" w:space="0" w:color="auto" w:frame="1"/>
          <w:lang w:eastAsia="ko-KR"/>
        </w:rPr>
        <w:t>[1] 31</w:t>
      </w:r>
    </w:p>
    <w:p w14:paraId="64FED8CE" w14:textId="77777777" w:rsidR="00E10663" w:rsidRPr="00900928" w:rsidRDefault="00E10663" w:rsidP="00900928">
      <w:pP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굴림체" w:cs="굴림체"/>
          <w:color w:val="333333"/>
          <w:spacing w:val="3"/>
          <w:sz w:val="20"/>
          <w:szCs w:val="20"/>
          <w:bdr w:val="none" w:sz="0" w:space="0" w:color="auto" w:frame="1"/>
          <w:lang w:eastAsia="ko-KR"/>
        </w:rPr>
      </w:pPr>
    </w:p>
    <w:p w14:paraId="1FD048CE" w14:textId="77777777" w:rsidR="00E10663" w:rsidRPr="00900928" w:rsidRDefault="00E10663" w:rsidP="00900928">
      <w:pP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굴림체" w:cs="굴림체"/>
          <w:color w:val="333333"/>
          <w:spacing w:val="3"/>
          <w:sz w:val="20"/>
          <w:szCs w:val="20"/>
          <w:bdr w:val="none" w:sz="0" w:space="0" w:color="auto" w:frame="1"/>
          <w:lang w:eastAsia="ko-KR"/>
        </w:rPr>
      </w:pPr>
      <w:r w:rsidRPr="00900928">
        <w:rPr>
          <w:rFonts w:eastAsia="굴림체" w:cs="굴림체"/>
          <w:color w:val="333333"/>
          <w:spacing w:val="3"/>
          <w:sz w:val="20"/>
          <w:szCs w:val="20"/>
          <w:bdr w:val="none" w:sz="0" w:space="0" w:color="auto" w:frame="1"/>
          <w:lang w:eastAsia="ko-KR"/>
        </w:rPr>
        <w:t>$mon</w:t>
      </w:r>
    </w:p>
    <w:p w14:paraId="1485C4E1" w14:textId="77777777" w:rsidR="00E10663" w:rsidRPr="00900928" w:rsidRDefault="00E10663" w:rsidP="00900928">
      <w:pP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굴림체" w:cs="굴림체"/>
          <w:color w:val="333333"/>
          <w:spacing w:val="3"/>
          <w:sz w:val="20"/>
          <w:szCs w:val="20"/>
          <w:bdr w:val="none" w:sz="0" w:space="0" w:color="auto" w:frame="1"/>
          <w:lang w:eastAsia="ko-KR"/>
        </w:rPr>
      </w:pPr>
      <w:r w:rsidRPr="00900928">
        <w:rPr>
          <w:rFonts w:eastAsia="굴림체" w:cs="굴림체"/>
          <w:color w:val="333333"/>
          <w:spacing w:val="3"/>
          <w:sz w:val="20"/>
          <w:szCs w:val="20"/>
          <w:bdr w:val="none" w:sz="0" w:space="0" w:color="auto" w:frame="1"/>
          <w:lang w:eastAsia="ko-KR"/>
        </w:rPr>
        <w:t>[1] 11</w:t>
      </w:r>
    </w:p>
    <w:p w14:paraId="6ADEAE7F" w14:textId="77777777" w:rsidR="00E10663" w:rsidRPr="00900928" w:rsidRDefault="00E10663" w:rsidP="00900928">
      <w:pP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굴림체" w:cs="굴림체"/>
          <w:color w:val="333333"/>
          <w:spacing w:val="3"/>
          <w:sz w:val="20"/>
          <w:szCs w:val="20"/>
          <w:bdr w:val="none" w:sz="0" w:space="0" w:color="auto" w:frame="1"/>
          <w:lang w:eastAsia="ko-KR"/>
        </w:rPr>
      </w:pPr>
    </w:p>
    <w:p w14:paraId="7BD93844" w14:textId="77777777" w:rsidR="00E10663" w:rsidRPr="00900928" w:rsidRDefault="00E10663" w:rsidP="00900928">
      <w:pP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굴림체" w:cs="굴림체"/>
          <w:color w:val="333333"/>
          <w:spacing w:val="3"/>
          <w:sz w:val="20"/>
          <w:szCs w:val="20"/>
          <w:bdr w:val="none" w:sz="0" w:space="0" w:color="auto" w:frame="1"/>
          <w:lang w:eastAsia="ko-KR"/>
        </w:rPr>
      </w:pPr>
      <w:r w:rsidRPr="00900928">
        <w:rPr>
          <w:rFonts w:eastAsia="굴림체" w:cs="굴림체"/>
          <w:color w:val="333333"/>
          <w:spacing w:val="3"/>
          <w:sz w:val="20"/>
          <w:szCs w:val="20"/>
          <w:bdr w:val="none" w:sz="0" w:space="0" w:color="auto" w:frame="1"/>
          <w:lang w:eastAsia="ko-KR"/>
        </w:rPr>
        <w:t>$year</w:t>
      </w:r>
    </w:p>
    <w:p w14:paraId="57508BE7" w14:textId="77777777" w:rsidR="00E10663" w:rsidRPr="00900928" w:rsidRDefault="00E10663" w:rsidP="00900928">
      <w:pP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굴림체" w:cs="굴림체"/>
          <w:color w:val="333333"/>
          <w:spacing w:val="3"/>
          <w:sz w:val="20"/>
          <w:szCs w:val="20"/>
          <w:bdr w:val="none" w:sz="0" w:space="0" w:color="auto" w:frame="1"/>
          <w:lang w:eastAsia="ko-KR"/>
        </w:rPr>
      </w:pPr>
      <w:r w:rsidRPr="00900928">
        <w:rPr>
          <w:rFonts w:eastAsia="굴림체" w:cs="굴림체"/>
          <w:color w:val="333333"/>
          <w:spacing w:val="3"/>
          <w:sz w:val="20"/>
          <w:szCs w:val="20"/>
          <w:bdr w:val="none" w:sz="0" w:space="0" w:color="auto" w:frame="1"/>
          <w:lang w:eastAsia="ko-KR"/>
        </w:rPr>
        <w:t>[1] 121</w:t>
      </w:r>
    </w:p>
    <w:p w14:paraId="4813F8DB" w14:textId="77777777" w:rsidR="00E10663" w:rsidRPr="00900928" w:rsidRDefault="00E10663" w:rsidP="00900928">
      <w:pP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굴림체" w:cs="굴림체"/>
          <w:color w:val="333333"/>
          <w:spacing w:val="3"/>
          <w:sz w:val="20"/>
          <w:szCs w:val="20"/>
          <w:bdr w:val="none" w:sz="0" w:space="0" w:color="auto" w:frame="1"/>
          <w:lang w:eastAsia="ko-KR"/>
        </w:rPr>
      </w:pPr>
    </w:p>
    <w:p w14:paraId="413EBE87" w14:textId="77777777" w:rsidR="00E10663" w:rsidRPr="00900928" w:rsidRDefault="00E10663" w:rsidP="00900928">
      <w:pP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굴림체" w:cs="굴림체"/>
          <w:color w:val="333333"/>
          <w:spacing w:val="3"/>
          <w:sz w:val="20"/>
          <w:szCs w:val="20"/>
          <w:bdr w:val="none" w:sz="0" w:space="0" w:color="auto" w:frame="1"/>
          <w:lang w:eastAsia="ko-KR"/>
        </w:rPr>
      </w:pPr>
      <w:r w:rsidRPr="00900928">
        <w:rPr>
          <w:rFonts w:eastAsia="굴림체" w:cs="굴림체"/>
          <w:color w:val="333333"/>
          <w:spacing w:val="3"/>
          <w:sz w:val="20"/>
          <w:szCs w:val="20"/>
          <w:bdr w:val="none" w:sz="0" w:space="0" w:color="auto" w:frame="1"/>
          <w:lang w:eastAsia="ko-KR"/>
        </w:rPr>
        <w:t>$wday</w:t>
      </w:r>
    </w:p>
    <w:p w14:paraId="1F201A23" w14:textId="77777777" w:rsidR="00E10663" w:rsidRPr="00900928" w:rsidRDefault="00E10663" w:rsidP="00900928">
      <w:pP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굴림체" w:cs="굴림체"/>
          <w:color w:val="333333"/>
          <w:spacing w:val="3"/>
          <w:sz w:val="20"/>
          <w:szCs w:val="20"/>
          <w:bdr w:val="none" w:sz="0" w:space="0" w:color="auto" w:frame="1"/>
          <w:lang w:eastAsia="ko-KR"/>
        </w:rPr>
      </w:pPr>
      <w:r w:rsidRPr="00900928">
        <w:rPr>
          <w:rFonts w:eastAsia="굴림체" w:cs="굴림체"/>
          <w:color w:val="333333"/>
          <w:spacing w:val="3"/>
          <w:sz w:val="20"/>
          <w:szCs w:val="20"/>
          <w:bdr w:val="none" w:sz="0" w:space="0" w:color="auto" w:frame="1"/>
          <w:lang w:eastAsia="ko-KR"/>
        </w:rPr>
        <w:t>[1] 5</w:t>
      </w:r>
    </w:p>
    <w:p w14:paraId="2D976311" w14:textId="77777777" w:rsidR="00E10663" w:rsidRPr="00900928" w:rsidRDefault="00E10663" w:rsidP="00900928">
      <w:pP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굴림체" w:cs="굴림체"/>
          <w:color w:val="333333"/>
          <w:spacing w:val="3"/>
          <w:sz w:val="20"/>
          <w:szCs w:val="20"/>
          <w:bdr w:val="none" w:sz="0" w:space="0" w:color="auto" w:frame="1"/>
          <w:lang w:eastAsia="ko-KR"/>
        </w:rPr>
      </w:pPr>
    </w:p>
    <w:p w14:paraId="23C05F6A" w14:textId="77777777" w:rsidR="00E10663" w:rsidRPr="00900928" w:rsidRDefault="00E10663" w:rsidP="00900928">
      <w:pP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굴림체" w:cs="굴림체"/>
          <w:color w:val="333333"/>
          <w:spacing w:val="3"/>
          <w:sz w:val="20"/>
          <w:szCs w:val="20"/>
          <w:bdr w:val="none" w:sz="0" w:space="0" w:color="auto" w:frame="1"/>
          <w:lang w:eastAsia="ko-KR"/>
        </w:rPr>
      </w:pPr>
      <w:r w:rsidRPr="00900928">
        <w:rPr>
          <w:rFonts w:eastAsia="굴림체" w:cs="굴림체"/>
          <w:color w:val="333333"/>
          <w:spacing w:val="3"/>
          <w:sz w:val="20"/>
          <w:szCs w:val="20"/>
          <w:bdr w:val="none" w:sz="0" w:space="0" w:color="auto" w:frame="1"/>
          <w:lang w:eastAsia="ko-KR"/>
        </w:rPr>
        <w:t>$yday</w:t>
      </w:r>
    </w:p>
    <w:p w14:paraId="26192FFD" w14:textId="77777777" w:rsidR="00E10663" w:rsidRPr="00900928" w:rsidRDefault="00E10663" w:rsidP="00900928">
      <w:pP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굴림체" w:cs="굴림체"/>
          <w:color w:val="333333"/>
          <w:spacing w:val="3"/>
          <w:sz w:val="20"/>
          <w:szCs w:val="20"/>
          <w:bdr w:val="none" w:sz="0" w:space="0" w:color="auto" w:frame="1"/>
          <w:lang w:eastAsia="ko-KR"/>
        </w:rPr>
      </w:pPr>
      <w:r w:rsidRPr="00900928">
        <w:rPr>
          <w:rFonts w:eastAsia="굴림체" w:cs="굴림체"/>
          <w:color w:val="333333"/>
          <w:spacing w:val="3"/>
          <w:sz w:val="20"/>
          <w:szCs w:val="20"/>
          <w:bdr w:val="none" w:sz="0" w:space="0" w:color="auto" w:frame="1"/>
          <w:lang w:eastAsia="ko-KR"/>
        </w:rPr>
        <w:t>[1] 364</w:t>
      </w:r>
    </w:p>
    <w:p w14:paraId="2F52C584" w14:textId="77777777" w:rsidR="00E10663" w:rsidRPr="00900928" w:rsidRDefault="00E10663" w:rsidP="00900928">
      <w:pP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굴림체" w:cs="굴림체"/>
          <w:color w:val="333333"/>
          <w:spacing w:val="3"/>
          <w:sz w:val="20"/>
          <w:szCs w:val="20"/>
          <w:bdr w:val="none" w:sz="0" w:space="0" w:color="auto" w:frame="1"/>
          <w:lang w:eastAsia="ko-KR"/>
        </w:rPr>
      </w:pPr>
    </w:p>
    <w:p w14:paraId="1570332B" w14:textId="77777777" w:rsidR="00E10663" w:rsidRPr="00900928" w:rsidRDefault="00E10663" w:rsidP="00900928">
      <w:pP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굴림체" w:cs="굴림체"/>
          <w:color w:val="333333"/>
          <w:spacing w:val="3"/>
          <w:sz w:val="20"/>
          <w:szCs w:val="20"/>
          <w:bdr w:val="none" w:sz="0" w:space="0" w:color="auto" w:frame="1"/>
          <w:lang w:eastAsia="ko-KR"/>
        </w:rPr>
      </w:pPr>
      <w:r w:rsidRPr="00900928">
        <w:rPr>
          <w:rFonts w:eastAsia="굴림체" w:cs="굴림체"/>
          <w:color w:val="333333"/>
          <w:spacing w:val="3"/>
          <w:sz w:val="20"/>
          <w:szCs w:val="20"/>
          <w:bdr w:val="none" w:sz="0" w:space="0" w:color="auto" w:frame="1"/>
          <w:lang w:eastAsia="ko-KR"/>
        </w:rPr>
        <w:t>$isdst</w:t>
      </w:r>
    </w:p>
    <w:p w14:paraId="0C67C6C6" w14:textId="77777777" w:rsidR="00E10663" w:rsidRPr="00900928" w:rsidRDefault="00E10663" w:rsidP="00900928">
      <w:pP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굴림체" w:cs="굴림체"/>
          <w:color w:val="333333"/>
          <w:spacing w:val="3"/>
          <w:sz w:val="20"/>
          <w:szCs w:val="20"/>
          <w:bdr w:val="none" w:sz="0" w:space="0" w:color="auto" w:frame="1"/>
          <w:lang w:eastAsia="ko-KR"/>
        </w:rPr>
      </w:pPr>
      <w:r w:rsidRPr="00900928">
        <w:rPr>
          <w:rFonts w:eastAsia="굴림체" w:cs="굴림체"/>
          <w:color w:val="333333"/>
          <w:spacing w:val="3"/>
          <w:sz w:val="20"/>
          <w:szCs w:val="20"/>
          <w:bdr w:val="none" w:sz="0" w:space="0" w:color="auto" w:frame="1"/>
          <w:lang w:eastAsia="ko-KR"/>
        </w:rPr>
        <w:t>[1] 0</w:t>
      </w:r>
    </w:p>
    <w:p w14:paraId="04415EB8" w14:textId="77777777" w:rsidR="00E10663" w:rsidRPr="00900928" w:rsidRDefault="00E10663" w:rsidP="00900928">
      <w:pP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굴림체" w:cs="굴림체"/>
          <w:color w:val="333333"/>
          <w:spacing w:val="3"/>
          <w:sz w:val="20"/>
          <w:szCs w:val="20"/>
          <w:bdr w:val="none" w:sz="0" w:space="0" w:color="auto" w:frame="1"/>
          <w:lang w:eastAsia="ko-KR"/>
        </w:rPr>
      </w:pPr>
    </w:p>
    <w:p w14:paraId="5ADB6294" w14:textId="77777777" w:rsidR="00E10663" w:rsidRPr="00900928" w:rsidRDefault="00E10663" w:rsidP="00900928">
      <w:pP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굴림체" w:cs="굴림체"/>
          <w:color w:val="333333"/>
          <w:spacing w:val="3"/>
          <w:sz w:val="20"/>
          <w:szCs w:val="20"/>
          <w:bdr w:val="none" w:sz="0" w:space="0" w:color="auto" w:frame="1"/>
          <w:lang w:eastAsia="ko-KR"/>
        </w:rPr>
      </w:pPr>
      <w:r w:rsidRPr="00900928">
        <w:rPr>
          <w:rFonts w:eastAsia="굴림체" w:cs="굴림체"/>
          <w:color w:val="333333"/>
          <w:spacing w:val="3"/>
          <w:sz w:val="20"/>
          <w:szCs w:val="20"/>
          <w:bdr w:val="none" w:sz="0" w:space="0" w:color="auto" w:frame="1"/>
          <w:lang w:eastAsia="ko-KR"/>
        </w:rPr>
        <w:t>$zone</w:t>
      </w:r>
    </w:p>
    <w:p w14:paraId="2D61A846" w14:textId="77777777" w:rsidR="00E10663" w:rsidRPr="00900928" w:rsidRDefault="00E10663" w:rsidP="00900928">
      <w:pP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굴림체" w:cs="굴림체"/>
          <w:color w:val="333333"/>
          <w:spacing w:val="3"/>
          <w:sz w:val="20"/>
          <w:szCs w:val="20"/>
          <w:bdr w:val="none" w:sz="0" w:space="0" w:color="auto" w:frame="1"/>
          <w:lang w:eastAsia="ko-KR"/>
        </w:rPr>
      </w:pPr>
      <w:r w:rsidRPr="00900928">
        <w:rPr>
          <w:rFonts w:eastAsia="굴림체" w:cs="굴림체"/>
          <w:color w:val="333333"/>
          <w:spacing w:val="3"/>
          <w:sz w:val="20"/>
          <w:szCs w:val="20"/>
          <w:bdr w:val="none" w:sz="0" w:space="0" w:color="auto" w:frame="1"/>
          <w:lang w:eastAsia="ko-KR"/>
        </w:rPr>
        <w:t>[1] "KST"</w:t>
      </w:r>
    </w:p>
    <w:p w14:paraId="16815D79" w14:textId="77777777" w:rsidR="00E10663" w:rsidRPr="00900928" w:rsidRDefault="00E10663" w:rsidP="00900928">
      <w:pP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굴림체" w:cs="굴림체"/>
          <w:color w:val="333333"/>
          <w:spacing w:val="3"/>
          <w:sz w:val="20"/>
          <w:szCs w:val="20"/>
          <w:bdr w:val="none" w:sz="0" w:space="0" w:color="auto" w:frame="1"/>
          <w:lang w:eastAsia="ko-KR"/>
        </w:rPr>
      </w:pPr>
    </w:p>
    <w:p w14:paraId="7BEBAED7" w14:textId="77777777" w:rsidR="00E10663" w:rsidRPr="00900928" w:rsidRDefault="00E10663" w:rsidP="00900928">
      <w:pP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굴림체" w:cs="굴림체"/>
          <w:color w:val="333333"/>
          <w:spacing w:val="3"/>
          <w:sz w:val="20"/>
          <w:szCs w:val="20"/>
          <w:bdr w:val="none" w:sz="0" w:space="0" w:color="auto" w:frame="1"/>
          <w:lang w:eastAsia="ko-KR"/>
        </w:rPr>
      </w:pPr>
      <w:r w:rsidRPr="00900928">
        <w:rPr>
          <w:rFonts w:eastAsia="굴림체" w:cs="굴림체"/>
          <w:color w:val="333333"/>
          <w:spacing w:val="3"/>
          <w:sz w:val="20"/>
          <w:szCs w:val="20"/>
          <w:bdr w:val="none" w:sz="0" w:space="0" w:color="auto" w:frame="1"/>
          <w:lang w:eastAsia="ko-KR"/>
        </w:rPr>
        <w:t>$gmtoff</w:t>
      </w:r>
    </w:p>
    <w:p w14:paraId="1B9F5DAD" w14:textId="77777777" w:rsidR="00E10663" w:rsidRPr="00900928" w:rsidRDefault="00E10663" w:rsidP="00900928">
      <w:pP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eastAsia="굴림체" w:cs="굴림체"/>
          <w:color w:val="333333"/>
          <w:spacing w:val="3"/>
          <w:sz w:val="24"/>
          <w:lang w:eastAsia="ko-KR"/>
        </w:rPr>
      </w:pPr>
      <w:r w:rsidRPr="00900928">
        <w:rPr>
          <w:rFonts w:eastAsia="굴림체" w:cs="굴림체"/>
          <w:color w:val="333333"/>
          <w:spacing w:val="3"/>
          <w:sz w:val="20"/>
          <w:szCs w:val="20"/>
          <w:bdr w:val="none" w:sz="0" w:space="0" w:color="auto" w:frame="1"/>
          <w:lang w:eastAsia="ko-KR"/>
        </w:rPr>
        <w:t>[1] NA</w:t>
      </w:r>
    </w:p>
    <w:p w14:paraId="10D096E1" w14:textId="385D7E2E" w:rsidR="00E10663" w:rsidRDefault="00E10663">
      <w:pPr>
        <w:pStyle w:val="af4"/>
        <w:rPr>
          <w:lang w:eastAsia="ko-KR"/>
        </w:rPr>
      </w:pPr>
      <w:r>
        <w:rPr>
          <w:rFonts w:hint="eastAsia"/>
          <w:lang w:eastAsia="ko-KR"/>
        </w:rPr>
        <w:t xml:space="preserve"> </w:t>
      </w:r>
    </w:p>
  </w:comment>
  <w:comment w:id="557" w:author="standard" w:date="2021-03-26T16:30:00Z" w:initials="s">
    <w:p w14:paraId="6C4DE378" w14:textId="14FA20CB" w:rsidR="00E10663" w:rsidRDefault="00E10663">
      <w:pPr>
        <w:pStyle w:val="af4"/>
        <w:rPr>
          <w:rFonts w:hint="eastAsia"/>
          <w:lang w:eastAsia="ko-KR"/>
        </w:rPr>
      </w:pPr>
      <w:r>
        <w:rPr>
          <w:rStyle w:val="af3"/>
        </w:rPr>
        <w:annotationRef/>
      </w:r>
      <w:r>
        <w:rPr>
          <w:rFonts w:hint="eastAsia"/>
          <w:lang w:eastAsia="ko-KR"/>
        </w:rPr>
        <w:t>원고가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넘쳐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부분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제외했습니다</w:t>
      </w:r>
    </w:p>
  </w:comment>
  <w:comment w:id="623" w:author="user" w:date="2021-03-23T15:35:00Z" w:initials="u">
    <w:p w14:paraId="0790B847" w14:textId="4BB286D8" w:rsidR="00E10663" w:rsidRDefault="00E10663">
      <w:pPr>
        <w:pStyle w:val="af4"/>
        <w:rPr>
          <w:lang w:eastAsia="ko-KR"/>
        </w:rPr>
      </w:pPr>
      <w:r>
        <w:rPr>
          <w:rStyle w:val="af3"/>
        </w:rPr>
        <w:annotationRef/>
      </w:r>
      <w:r>
        <w:rPr>
          <w:rFonts w:hint="eastAsia"/>
          <w:lang w:eastAsia="ko-KR"/>
        </w:rPr>
        <w:t>번역해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주세요</w:t>
      </w:r>
    </w:p>
  </w:comment>
  <w:comment w:id="625" w:author="user" w:date="2021-03-23T15:35:00Z" w:initials="u">
    <w:p w14:paraId="1AEBDE11" w14:textId="77D5EFEC" w:rsidR="00E10663" w:rsidRDefault="00E10663">
      <w:pPr>
        <w:pStyle w:val="af4"/>
        <w:rPr>
          <w:lang w:eastAsia="ko-KR"/>
        </w:rPr>
      </w:pPr>
      <w:r>
        <w:rPr>
          <w:rStyle w:val="af3"/>
        </w:rPr>
        <w:annotationRef/>
      </w:r>
      <w:r>
        <w:rPr>
          <w:rFonts w:hint="eastAsia"/>
          <w:lang w:eastAsia="ko-KR"/>
        </w:rPr>
        <w:t>번역해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주세요</w:t>
      </w:r>
    </w:p>
  </w:comment>
  <w:comment w:id="626" w:author="standard" w:date="2021-03-26T16:31:00Z" w:initials="s">
    <w:p w14:paraId="3284F52C" w14:textId="0C540AB6" w:rsidR="00E10663" w:rsidRDefault="00E10663">
      <w:pPr>
        <w:pStyle w:val="af4"/>
        <w:rPr>
          <w:rFonts w:hint="eastAsia"/>
          <w:lang w:eastAsia="ko-KR"/>
        </w:rPr>
      </w:pPr>
      <w:r>
        <w:rPr>
          <w:rStyle w:val="af3"/>
        </w:rPr>
        <w:annotationRef/>
      </w:r>
      <w:r>
        <w:rPr>
          <w:rFonts w:hint="eastAsia"/>
          <w:lang w:eastAsia="ko-KR"/>
        </w:rPr>
        <w:t>표준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포맷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코드</w:t>
      </w:r>
    </w:p>
  </w:comment>
  <w:comment w:id="715" w:author="제이펍 출판사" w:date="2021-03-22T15:07:00Z" w:initials="제출">
    <w:p w14:paraId="1C029C77" w14:textId="7B60E910" w:rsidR="00E10663" w:rsidRDefault="00E10663">
      <w:pPr>
        <w:pStyle w:val="af4"/>
        <w:rPr>
          <w:lang w:eastAsia="ko-KR"/>
        </w:rPr>
      </w:pPr>
      <w:r>
        <w:rPr>
          <w:lang w:eastAsia="ko-KR"/>
        </w:rPr>
        <w:t>‘</w:t>
      </w:r>
      <w:r>
        <w:rPr>
          <w:rStyle w:val="af3"/>
        </w:rPr>
        <w:annotationRef/>
      </w:r>
      <w:r w:rsidRPr="00AC34EB">
        <w:rPr>
          <w:rFonts w:hint="eastAsia"/>
          <w:lang w:eastAsia="ko-KR"/>
        </w:rPr>
        <w:t>4</w:t>
      </w:r>
      <w:r w:rsidRPr="00AC34EB">
        <w:rPr>
          <w:rFonts w:hint="eastAsia"/>
          <w:lang w:eastAsia="ko-KR"/>
        </w:rPr>
        <w:t>분기</w:t>
      </w:r>
      <w:r>
        <w:rPr>
          <w:lang w:eastAsia="ko-KR"/>
        </w:rPr>
        <w:t>(</w:t>
      </w:r>
      <w:r w:rsidRPr="00AC34EB">
        <w:rPr>
          <w:rFonts w:hint="eastAsia"/>
          <w:lang w:eastAsia="ko-KR"/>
        </w:rPr>
        <w:t>frequency = 4)</w:t>
      </w:r>
      <w:r w:rsidRPr="00AC34EB">
        <w:rPr>
          <w:rFonts w:hint="eastAsia"/>
          <w:lang w:eastAsia="ko-KR"/>
        </w:rPr>
        <w:t>인</w:t>
      </w:r>
      <w:r>
        <w:rPr>
          <w:lang w:eastAsia="ko-KR"/>
        </w:rPr>
        <w:t>’</w:t>
      </w:r>
      <w:r>
        <w:rPr>
          <w:rFonts w:hint="eastAsia"/>
          <w:lang w:eastAsia="ko-KR"/>
        </w:rPr>
        <w:t>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고쳐도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될까요</w:t>
      </w:r>
      <w:r>
        <w:rPr>
          <w:rFonts w:hint="eastAsia"/>
          <w:lang w:eastAsia="ko-KR"/>
        </w:rPr>
        <w:t>?</w:t>
      </w:r>
    </w:p>
  </w:comment>
  <w:comment w:id="716" w:author="standard" w:date="2021-03-26T16:32:00Z" w:initials="s">
    <w:p w14:paraId="0AD3FFF4" w14:textId="0F5B6EFD" w:rsidR="00E10663" w:rsidRDefault="00E10663">
      <w:pPr>
        <w:pStyle w:val="af4"/>
        <w:rPr>
          <w:rFonts w:hint="eastAsia"/>
          <w:lang w:eastAsia="ko-KR"/>
        </w:rPr>
      </w:pPr>
      <w:r>
        <w:rPr>
          <w:lang w:eastAsia="ko-KR"/>
        </w:rPr>
        <w:t>‘</w:t>
      </w:r>
      <w:r>
        <w:rPr>
          <w:rStyle w:val="af3"/>
        </w:rPr>
        <w:annotationRef/>
      </w:r>
      <w:r>
        <w:rPr>
          <w:rFonts w:hint="eastAsia"/>
          <w:lang w:eastAsia="ko-KR"/>
        </w:rPr>
        <w:t>분기</w:t>
      </w:r>
      <w:r>
        <w:rPr>
          <w:rFonts w:hint="eastAsia"/>
          <w:lang w:eastAsia="ko-KR"/>
        </w:rPr>
        <w:t>(</w:t>
      </w:r>
      <w:r>
        <w:rPr>
          <w:lang w:eastAsia="ko-KR"/>
        </w:rPr>
        <w:t>frequency = 4)</w:t>
      </w:r>
      <w:r>
        <w:rPr>
          <w:rFonts w:hint="eastAsia"/>
          <w:lang w:eastAsia="ko-KR"/>
        </w:rPr>
        <w:t>인</w:t>
      </w:r>
      <w:r>
        <w:rPr>
          <w:lang w:eastAsia="ko-KR"/>
        </w:rPr>
        <w:t xml:space="preserve">’ </w:t>
      </w:r>
      <w:r>
        <w:rPr>
          <w:rFonts w:hint="eastAsia"/>
          <w:lang w:eastAsia="ko-KR"/>
        </w:rPr>
        <w:t>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수정해주세요</w:t>
      </w:r>
    </w:p>
  </w:comment>
  <w:comment w:id="753" w:author="user" w:date="2021-03-23T15:36:00Z" w:initials="u">
    <w:p w14:paraId="789B41D8" w14:textId="5EF93F1A" w:rsidR="00E10663" w:rsidRDefault="00E10663">
      <w:pPr>
        <w:pStyle w:val="af4"/>
        <w:rPr>
          <w:lang w:eastAsia="ko-KR"/>
        </w:rPr>
      </w:pPr>
      <w:r>
        <w:rPr>
          <w:rStyle w:val="af3"/>
        </w:rPr>
        <w:annotationRef/>
      </w:r>
      <w:r>
        <w:rPr>
          <w:rFonts w:hint="eastAsia"/>
          <w:lang w:eastAsia="ko-KR"/>
        </w:rPr>
        <w:t>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원본과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수치가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다릅니다</w:t>
      </w:r>
      <w:r>
        <w:rPr>
          <w:rFonts w:hint="eastAsia"/>
          <w:lang w:eastAsia="ko-KR"/>
        </w:rPr>
        <w:t xml:space="preserve">. </w:t>
      </w:r>
      <w:r>
        <w:rPr>
          <w:rFonts w:hint="eastAsia"/>
          <w:lang w:eastAsia="ko-KR"/>
        </w:rPr>
        <w:t>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원본이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틀린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건가요</w:t>
      </w:r>
      <w:r>
        <w:rPr>
          <w:rFonts w:hint="eastAsia"/>
          <w:lang w:eastAsia="ko-KR"/>
        </w:rPr>
        <w:t>?</w:t>
      </w:r>
    </w:p>
  </w:comment>
  <w:comment w:id="754" w:author="standard" w:date="2021-03-26T16:34:00Z" w:initials="s">
    <w:p w14:paraId="488AF126" w14:textId="75362A4E" w:rsidR="00E10663" w:rsidRDefault="00E10663">
      <w:pPr>
        <w:pStyle w:val="af4"/>
        <w:rPr>
          <w:rFonts w:hint="eastAsia"/>
          <w:lang w:eastAsia="ko-KR"/>
        </w:rPr>
      </w:pPr>
      <w:r>
        <w:rPr>
          <w:rStyle w:val="af3"/>
        </w:rPr>
        <w:annotationRef/>
      </w:r>
      <w:r>
        <w:rPr>
          <w:rFonts w:hint="eastAsia"/>
          <w:lang w:eastAsia="ko-KR"/>
        </w:rPr>
        <w:t>랜덤값이기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때문에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있습니다</w:t>
      </w:r>
    </w:p>
  </w:comment>
  <w:comment w:id="757" w:author="user" w:date="2021-03-23T15:40:00Z" w:initials="u">
    <w:p w14:paraId="2A877D83" w14:textId="0620952F" w:rsidR="00E10663" w:rsidRDefault="00E10663">
      <w:pPr>
        <w:pStyle w:val="af4"/>
        <w:rPr>
          <w:lang w:eastAsia="ko-KR"/>
        </w:rPr>
      </w:pPr>
      <w:r>
        <w:rPr>
          <w:rStyle w:val="af3"/>
        </w:rPr>
        <w:annotationRef/>
      </w:r>
      <w:r>
        <w:rPr>
          <w:rFonts w:hint="eastAsia"/>
          <w:lang w:eastAsia="ko-KR"/>
        </w:rPr>
        <w:t>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원본과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수치가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다릅니다</w:t>
      </w:r>
      <w:r>
        <w:rPr>
          <w:rFonts w:hint="eastAsia"/>
          <w:lang w:eastAsia="ko-KR"/>
        </w:rPr>
        <w:t xml:space="preserve">. </w:t>
      </w:r>
      <w:r>
        <w:rPr>
          <w:rFonts w:hint="eastAsia"/>
          <w:lang w:eastAsia="ko-KR"/>
        </w:rPr>
        <w:t>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원본이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틀린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건가요</w:t>
      </w:r>
      <w:r>
        <w:rPr>
          <w:rFonts w:hint="eastAsia"/>
          <w:lang w:eastAsia="ko-KR"/>
        </w:rPr>
        <w:t>?</w:t>
      </w:r>
    </w:p>
  </w:comment>
  <w:comment w:id="758" w:author="standard" w:date="2021-03-26T16:35:00Z" w:initials="s">
    <w:p w14:paraId="0EBFAE1E" w14:textId="4B676551" w:rsidR="00E10663" w:rsidRDefault="00E10663">
      <w:pPr>
        <w:pStyle w:val="af4"/>
        <w:rPr>
          <w:rFonts w:hint="eastAsia"/>
          <w:lang w:eastAsia="ko-KR"/>
        </w:rPr>
      </w:pPr>
      <w:r>
        <w:rPr>
          <w:rStyle w:val="af3"/>
        </w:rPr>
        <w:annotationRef/>
      </w:r>
      <w:r>
        <w:rPr>
          <w:rFonts w:hint="eastAsia"/>
          <w:lang w:eastAsia="ko-KR"/>
        </w:rPr>
        <w:t>랜덤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값이기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때문에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다를수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있습니다</w:t>
      </w:r>
      <w:r>
        <w:rPr>
          <w:rFonts w:hint="eastAsia"/>
          <w:lang w:eastAsia="ko-KR"/>
        </w:rPr>
        <w:t>.</w:t>
      </w:r>
    </w:p>
  </w:comment>
  <w:comment w:id="764" w:author="standard" w:date="2021-03-26T16:37:00Z" w:initials="s">
    <w:p w14:paraId="3CFC71D0" w14:textId="62C3CA4F" w:rsidR="00E10663" w:rsidRPr="00F93F70" w:rsidRDefault="00E10663">
      <w:pPr>
        <w:pStyle w:val="af4"/>
        <w:rPr>
          <w:rFonts w:hint="eastAsia"/>
          <w:lang w:eastAsia="ko-KR"/>
        </w:rPr>
      </w:pPr>
      <w:r>
        <w:rPr>
          <w:rStyle w:val="af3"/>
        </w:rPr>
        <w:annotationRef/>
      </w:r>
      <w:r>
        <w:rPr>
          <w:rFonts w:hint="eastAsia"/>
          <w:lang w:eastAsia="ko-KR"/>
        </w:rPr>
        <w:t>각주로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‘random </w:t>
      </w:r>
      <w:r>
        <w:rPr>
          <w:rFonts w:hint="eastAsia"/>
          <w:lang w:eastAsia="ko-KR"/>
        </w:rPr>
        <w:t>변수를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사용자마다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있음</w:t>
      </w:r>
      <w:r>
        <w:rPr>
          <w:lang w:eastAsia="ko-KR"/>
        </w:rPr>
        <w:t>’</w:t>
      </w:r>
      <w:r>
        <w:rPr>
          <w:rFonts w:hint="eastAsia"/>
          <w:lang w:eastAsia="ko-KR"/>
        </w:rPr>
        <w:t>를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추가했으면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합니다</w:t>
      </w:r>
      <w:r>
        <w:rPr>
          <w:rFonts w:hint="eastAsia"/>
          <w:lang w:eastAsia="ko-KR"/>
        </w:rPr>
        <w:t>.</w:t>
      </w:r>
    </w:p>
  </w:comment>
  <w:comment w:id="819" w:author="user" w:date="2021-03-23T13:37:00Z" w:initials="u">
    <w:p w14:paraId="5F16B763" w14:textId="258A0BC2" w:rsidR="00E10663" w:rsidRDefault="00E10663">
      <w:pPr>
        <w:pStyle w:val="af4"/>
        <w:rPr>
          <w:lang w:eastAsia="ko-KR"/>
        </w:rPr>
      </w:pPr>
      <w:r>
        <w:rPr>
          <w:rStyle w:val="af3"/>
        </w:rPr>
        <w:annotationRef/>
      </w:r>
      <w:r>
        <w:rPr>
          <w:lang w:eastAsia="ko-KR"/>
        </w:rPr>
        <w:t>“</w:t>
      </w:r>
      <w:r>
        <w:rPr>
          <w:rFonts w:hint="eastAsia"/>
          <w:lang w:eastAsia="ko-KR"/>
        </w:rPr>
        <w:t>깔끔한</w:t>
      </w:r>
      <w:r>
        <w:rPr>
          <w:lang w:eastAsia="ko-KR"/>
        </w:rPr>
        <w:t>”</w:t>
      </w:r>
      <w:r>
        <w:rPr>
          <w:rFonts w:hint="eastAsia"/>
          <w:lang w:eastAsia="ko-KR"/>
        </w:rPr>
        <w:t>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고쳐도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될까요</w:t>
      </w:r>
      <w:r>
        <w:rPr>
          <w:rFonts w:hint="eastAsia"/>
          <w:lang w:eastAsia="ko-KR"/>
        </w:rPr>
        <w:t>?</w:t>
      </w:r>
    </w:p>
  </w:comment>
  <w:comment w:id="820" w:author="standard" w:date="2021-03-26T16:38:00Z" w:initials="s">
    <w:p w14:paraId="455D0FC2" w14:textId="0274CC2B" w:rsidR="00E10663" w:rsidRDefault="00E10663">
      <w:pPr>
        <w:pStyle w:val="af4"/>
        <w:rPr>
          <w:rFonts w:hint="eastAsia"/>
          <w:lang w:eastAsia="ko-KR"/>
        </w:rPr>
      </w:pPr>
      <w:r>
        <w:rPr>
          <w:rStyle w:val="af3"/>
        </w:rPr>
        <w:annotationRef/>
      </w:r>
      <w:r>
        <w:rPr>
          <w:rFonts w:hint="eastAsia"/>
          <w:lang w:eastAsia="ko-KR"/>
        </w:rPr>
        <w:t>R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대명사처럼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쓰이는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문구라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번역하지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않아도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같습니다</w:t>
      </w:r>
    </w:p>
  </w:comment>
  <w:comment w:id="850" w:author="제이펍 출판사" w:date="2021-03-22T15:07:00Z" w:initials="제출">
    <w:p w14:paraId="6AF5AD04" w14:textId="1EB42EBE" w:rsidR="00E10663" w:rsidRDefault="00E10663">
      <w:pPr>
        <w:pStyle w:val="af4"/>
        <w:rPr>
          <w:lang w:eastAsia="ko-KR"/>
        </w:rPr>
      </w:pPr>
      <w:r>
        <w:rPr>
          <w:rStyle w:val="af3"/>
        </w:rPr>
        <w:annotationRef/>
      </w:r>
      <w:r>
        <w:rPr>
          <w:rFonts w:hint="eastAsia"/>
          <w:lang w:eastAsia="ko-KR"/>
        </w:rPr>
        <w:t>아래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코드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부분은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버전과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다르네요</w:t>
      </w:r>
      <w:r>
        <w:rPr>
          <w:rFonts w:hint="eastAsia"/>
          <w:lang w:eastAsia="ko-KR"/>
        </w:rPr>
        <w:t xml:space="preserve">. </w:t>
      </w:r>
      <w:r>
        <w:rPr>
          <w:rFonts w:hint="eastAsia"/>
          <w:lang w:eastAsia="ko-KR"/>
        </w:rPr>
        <w:t>워드에서는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표로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부분이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버전에서는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코드로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되어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있는데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현재대로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편집할까요</w:t>
      </w:r>
      <w:r>
        <w:rPr>
          <w:rFonts w:hint="eastAsia"/>
          <w:lang w:eastAsia="ko-KR"/>
        </w:rPr>
        <w:t>?</w:t>
      </w:r>
    </w:p>
  </w:comment>
  <w:comment w:id="851" w:author="standard" w:date="2021-03-26T16:42:00Z" w:initials="s">
    <w:p w14:paraId="5BDE6243" w14:textId="77777777" w:rsidR="00E10663" w:rsidRPr="00F93F70" w:rsidRDefault="00E10663" w:rsidP="00011C53">
      <w:pPr>
        <w:pStyle w:val="af4"/>
        <w:rPr>
          <w:rFonts w:hint="eastAsia"/>
          <w:lang w:eastAsia="ko-KR"/>
        </w:rPr>
      </w:pPr>
      <w:r>
        <w:rPr>
          <w:rStyle w:val="af3"/>
        </w:rPr>
        <w:annotationRef/>
      </w:r>
      <w:r>
        <w:rPr>
          <w:rFonts w:hint="eastAsia"/>
          <w:lang w:eastAsia="ko-KR"/>
        </w:rPr>
        <w:t>각주로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‘random </w:t>
      </w:r>
      <w:r>
        <w:rPr>
          <w:rFonts w:hint="eastAsia"/>
          <w:lang w:eastAsia="ko-KR"/>
        </w:rPr>
        <w:t>변수를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사용자마다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있음</w:t>
      </w:r>
      <w:r>
        <w:rPr>
          <w:lang w:eastAsia="ko-KR"/>
        </w:rPr>
        <w:t>’</w:t>
      </w:r>
      <w:r>
        <w:rPr>
          <w:rFonts w:hint="eastAsia"/>
          <w:lang w:eastAsia="ko-KR"/>
        </w:rPr>
        <w:t>를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추가했으면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합니다</w:t>
      </w:r>
      <w:r>
        <w:rPr>
          <w:rFonts w:hint="eastAsia"/>
          <w:lang w:eastAsia="ko-KR"/>
        </w:rPr>
        <w:t>.</w:t>
      </w:r>
    </w:p>
    <w:p w14:paraId="7270398A" w14:textId="565C4DFB" w:rsidR="00E10663" w:rsidRDefault="00E10663">
      <w:pPr>
        <w:pStyle w:val="af4"/>
        <w:rPr>
          <w:lang w:eastAsia="ko-KR"/>
        </w:rPr>
      </w:pPr>
    </w:p>
  </w:comment>
  <w:comment w:id="855" w:author="user" w:date="2021-03-23T15:46:00Z" w:initials="u">
    <w:p w14:paraId="29CDE914" w14:textId="63DE4D29" w:rsidR="00E10663" w:rsidRDefault="00E10663">
      <w:pPr>
        <w:pStyle w:val="af4"/>
        <w:rPr>
          <w:lang w:eastAsia="ko-KR"/>
        </w:rPr>
      </w:pPr>
      <w:r>
        <w:rPr>
          <w:rStyle w:val="af3"/>
        </w:rPr>
        <w:annotationRef/>
      </w:r>
      <w:r>
        <w:rPr>
          <w:rFonts w:hint="eastAsia"/>
          <w:lang w:eastAsia="ko-KR"/>
        </w:rPr>
        <w:t>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원본에는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표형식이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아닙니다</w:t>
      </w:r>
      <w:r>
        <w:rPr>
          <w:rFonts w:hint="eastAsia"/>
          <w:lang w:eastAsia="ko-KR"/>
        </w:rPr>
        <w:t xml:space="preserve">. </w:t>
      </w:r>
      <w:r>
        <w:rPr>
          <w:rFonts w:hint="eastAsia"/>
          <w:lang w:eastAsia="ko-KR"/>
        </w:rPr>
        <w:t>또한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원본과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수치가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다릅니다</w:t>
      </w:r>
      <w:r>
        <w:rPr>
          <w:rFonts w:hint="eastAsia"/>
          <w:lang w:eastAsia="ko-KR"/>
        </w:rPr>
        <w:t xml:space="preserve">. </w:t>
      </w:r>
      <w:r>
        <w:rPr>
          <w:rFonts w:hint="eastAsia"/>
          <w:lang w:eastAsia="ko-KR"/>
        </w:rPr>
        <w:t>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원본이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틀린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건가요</w:t>
      </w:r>
      <w:r>
        <w:rPr>
          <w:rFonts w:hint="eastAsia"/>
          <w:lang w:eastAsia="ko-KR"/>
        </w:rPr>
        <w:t>?</w:t>
      </w:r>
    </w:p>
  </w:comment>
  <w:comment w:id="856" w:author="standard" w:date="2021-03-26T16:42:00Z" w:initials="s">
    <w:p w14:paraId="7AC633D9" w14:textId="77777777" w:rsidR="00E10663" w:rsidRPr="00F93F70" w:rsidRDefault="00E10663" w:rsidP="00011C53">
      <w:pPr>
        <w:pStyle w:val="af4"/>
        <w:rPr>
          <w:rFonts w:hint="eastAsia"/>
          <w:lang w:eastAsia="ko-KR"/>
        </w:rPr>
      </w:pPr>
      <w:r>
        <w:rPr>
          <w:rStyle w:val="af3"/>
        </w:rPr>
        <w:annotationRef/>
      </w:r>
      <w:r>
        <w:rPr>
          <w:rFonts w:hint="eastAsia"/>
          <w:lang w:eastAsia="ko-KR"/>
        </w:rPr>
        <w:t>각주로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‘random </w:t>
      </w:r>
      <w:r>
        <w:rPr>
          <w:rFonts w:hint="eastAsia"/>
          <w:lang w:eastAsia="ko-KR"/>
        </w:rPr>
        <w:t>변수를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사용자마다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있음</w:t>
      </w:r>
      <w:r>
        <w:rPr>
          <w:lang w:eastAsia="ko-KR"/>
        </w:rPr>
        <w:t>’</w:t>
      </w:r>
      <w:r>
        <w:rPr>
          <w:rFonts w:hint="eastAsia"/>
          <w:lang w:eastAsia="ko-KR"/>
        </w:rPr>
        <w:t>를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추가했으면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합니다</w:t>
      </w:r>
      <w:r>
        <w:rPr>
          <w:rFonts w:hint="eastAsia"/>
          <w:lang w:eastAsia="ko-KR"/>
        </w:rPr>
        <w:t>.</w:t>
      </w:r>
    </w:p>
    <w:p w14:paraId="399E7497" w14:textId="0EEB9CC0" w:rsidR="00E10663" w:rsidRDefault="00E10663">
      <w:pPr>
        <w:pStyle w:val="af4"/>
        <w:rPr>
          <w:lang w:eastAsia="ko-KR"/>
        </w:rPr>
      </w:pPr>
    </w:p>
  </w:comment>
  <w:comment w:id="902" w:author="user" w:date="2021-03-23T15:46:00Z" w:initials="u">
    <w:p w14:paraId="6242FDCD" w14:textId="54EFE748" w:rsidR="00E10663" w:rsidRDefault="00E10663">
      <w:pPr>
        <w:pStyle w:val="af4"/>
        <w:rPr>
          <w:lang w:eastAsia="ko-KR"/>
        </w:rPr>
      </w:pPr>
      <w:r>
        <w:rPr>
          <w:rStyle w:val="af3"/>
        </w:rPr>
        <w:annotationRef/>
      </w:r>
      <w:r>
        <w:rPr>
          <w:rFonts w:hint="eastAsia"/>
          <w:lang w:eastAsia="ko-KR"/>
        </w:rPr>
        <w:t>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원본에는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표형식이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아닙니다</w:t>
      </w:r>
      <w:r>
        <w:rPr>
          <w:rFonts w:hint="eastAsia"/>
          <w:lang w:eastAsia="ko-KR"/>
        </w:rPr>
        <w:t xml:space="preserve">. </w:t>
      </w:r>
      <w:r>
        <w:rPr>
          <w:rFonts w:hint="eastAsia"/>
          <w:lang w:eastAsia="ko-KR"/>
        </w:rPr>
        <w:t>또한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원본과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수치가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다릅니다</w:t>
      </w:r>
      <w:r>
        <w:rPr>
          <w:rFonts w:hint="eastAsia"/>
          <w:lang w:eastAsia="ko-KR"/>
        </w:rPr>
        <w:t xml:space="preserve">. </w:t>
      </w:r>
      <w:r>
        <w:rPr>
          <w:rFonts w:hint="eastAsia"/>
          <w:lang w:eastAsia="ko-KR"/>
        </w:rPr>
        <w:t>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원본이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틀린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건가요</w:t>
      </w:r>
      <w:r>
        <w:rPr>
          <w:rFonts w:hint="eastAsia"/>
          <w:lang w:eastAsia="ko-KR"/>
        </w:rPr>
        <w:t>?</w:t>
      </w:r>
    </w:p>
  </w:comment>
  <w:comment w:id="1235" w:author="제이펍 출판사" w:date="2021-03-22T15:07:00Z" w:initials="제출">
    <w:p w14:paraId="54CD52BC" w14:textId="75AA9D69" w:rsidR="00E10663" w:rsidRDefault="00E10663">
      <w:pPr>
        <w:pStyle w:val="af4"/>
        <w:rPr>
          <w:lang w:eastAsia="ko-KR"/>
        </w:rPr>
      </w:pPr>
      <w:r>
        <w:rPr>
          <w:rStyle w:val="af3"/>
        </w:rPr>
        <w:annotationRef/>
      </w:r>
      <w:r>
        <w:rPr>
          <w:rFonts w:hint="eastAsia"/>
          <w:lang w:eastAsia="ko-KR"/>
        </w:rPr>
        <w:t>여기에도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각주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표시를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깃헙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주소를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각주에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적어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주시면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좋겠습니다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</w:p>
  </w:comment>
  <w:comment w:id="1236" w:author="standard" w:date="2021-03-26T16:43:00Z" w:initials="s">
    <w:p w14:paraId="7BB077CE" w14:textId="1FE7A79D" w:rsidR="00E10663" w:rsidRDefault="00E10663">
      <w:pPr>
        <w:pStyle w:val="af4"/>
        <w:rPr>
          <w:rFonts w:hint="eastAsia"/>
          <w:lang w:eastAsia="ko-KR"/>
        </w:rPr>
      </w:pPr>
      <w:r>
        <w:rPr>
          <w:rStyle w:val="af3"/>
        </w:rPr>
        <w:annotationRef/>
      </w:r>
      <w:r>
        <w:rPr>
          <w:rFonts w:hint="eastAsia"/>
          <w:lang w:eastAsia="ko-KR"/>
        </w:rPr>
        <w:t>가끔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출판사에서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책과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관련된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자료를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다운로드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받을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사이트를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제공하던데요</w:t>
      </w:r>
      <w:proofErr w:type="gramStart"/>
      <w:r>
        <w:rPr>
          <w:rFonts w:hint="eastAsia"/>
          <w:lang w:eastAsia="ko-KR"/>
        </w:rPr>
        <w:t>.</w:t>
      </w:r>
      <w:r>
        <w:rPr>
          <w:lang w:eastAsia="ko-KR"/>
        </w:rPr>
        <w:t>.</w:t>
      </w:r>
      <w:proofErr w:type="gramEnd"/>
      <w:r>
        <w:rPr>
          <w:rFonts w:hint="eastAsia"/>
          <w:lang w:eastAsia="ko-KR"/>
        </w:rPr>
        <w:t>제이펍도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가능한가요</w:t>
      </w:r>
      <w:proofErr w:type="gramStart"/>
      <w:r>
        <w:rPr>
          <w:rFonts w:hint="eastAsia"/>
          <w:lang w:eastAsia="ko-KR"/>
        </w:rPr>
        <w:t>?</w:t>
      </w:r>
      <w:r>
        <w:rPr>
          <w:rFonts w:hint="eastAsia"/>
          <w:lang w:eastAsia="ko-KR"/>
        </w:rPr>
        <w:t>가능하다면</w:t>
      </w:r>
      <w:proofErr w:type="gram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깃헙보다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그쪽이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어떨까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합니다</w:t>
      </w:r>
      <w:r>
        <w:rPr>
          <w:rFonts w:hint="eastAsia"/>
          <w:lang w:eastAsia="ko-KR"/>
        </w:rPr>
        <w:t>.</w:t>
      </w:r>
      <w:r>
        <w:rPr>
          <w:lang w:eastAsia="ko-KR"/>
        </w:rPr>
        <w:t>.</w:t>
      </w:r>
    </w:p>
  </w:comment>
  <w:comment w:id="1411" w:author="제이펍 출판사" w:date="2021-03-22T15:07:00Z" w:initials="제출">
    <w:p w14:paraId="6D0FAD57" w14:textId="03887A22" w:rsidR="00E10663" w:rsidRDefault="00E10663">
      <w:pPr>
        <w:pStyle w:val="af4"/>
        <w:rPr>
          <w:lang w:eastAsia="ko-KR"/>
        </w:rPr>
      </w:pPr>
      <w:r>
        <w:rPr>
          <w:rStyle w:val="af3"/>
        </w:rPr>
        <w:annotationRef/>
      </w:r>
      <w:r>
        <w:rPr>
          <w:rFonts w:hint="eastAsia"/>
          <w:lang w:eastAsia="ko-KR"/>
        </w:rPr>
        <w:t>문장이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이상합니다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재작성해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주세요</w:t>
      </w:r>
      <w:r>
        <w:rPr>
          <w:rFonts w:hint="eastAsia"/>
          <w:lang w:eastAsia="ko-KR"/>
        </w:rPr>
        <w:t>.</w:t>
      </w:r>
    </w:p>
  </w:comment>
  <w:comment w:id="1574" w:author="user" w:date="2021-03-22T15:07:00Z" w:initials="u">
    <w:p w14:paraId="2A4E10E3" w14:textId="552DB324" w:rsidR="00E10663" w:rsidRDefault="00E10663">
      <w:pPr>
        <w:pStyle w:val="af4"/>
        <w:rPr>
          <w:lang w:eastAsia="ko-KR"/>
        </w:rPr>
      </w:pPr>
      <w:r>
        <w:rPr>
          <w:rStyle w:val="af3"/>
        </w:rPr>
        <w:annotationRef/>
      </w:r>
      <w:r>
        <w:rPr>
          <w:lang w:eastAsia="ko-KR"/>
        </w:rPr>
        <w:t>“</w:t>
      </w:r>
      <w:r>
        <w:rPr>
          <w:rFonts w:hint="eastAsia"/>
          <w:lang w:eastAsia="ko-KR"/>
        </w:rPr>
        <w:t>플로팅</w:t>
      </w:r>
      <w:r>
        <w:rPr>
          <w:rFonts w:hint="eastAsia"/>
          <w:lang w:eastAsia="ko-KR"/>
        </w:rPr>
        <w:t>(plotting</w:t>
      </w:r>
      <w:r>
        <w:rPr>
          <w:lang w:eastAsia="ko-KR"/>
        </w:rPr>
        <w:t>)”</w:t>
      </w:r>
      <w:r>
        <w:rPr>
          <w:rFonts w:hint="eastAsia"/>
          <w:lang w:eastAsia="ko-KR"/>
        </w:rPr>
        <w:t>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고쳐도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될까요</w:t>
      </w:r>
      <w:r>
        <w:rPr>
          <w:rFonts w:hint="eastAsia"/>
          <w:lang w:eastAsia="ko-KR"/>
        </w:rPr>
        <w:t>?</w:t>
      </w:r>
    </w:p>
  </w:comment>
  <w:comment w:id="1575" w:author="standard" w:date="2021-03-26T16:49:00Z" w:initials="s">
    <w:p w14:paraId="0FE9E710" w14:textId="192680BB" w:rsidR="00E10663" w:rsidRDefault="00E10663">
      <w:pPr>
        <w:pStyle w:val="af4"/>
        <w:rPr>
          <w:lang w:eastAsia="ko-KR"/>
        </w:rPr>
      </w:pPr>
      <w:r>
        <w:rPr>
          <w:rStyle w:val="af3"/>
        </w:rPr>
        <w:annotationRef/>
      </w:r>
      <w:r w:rsidRPr="00ED4019">
        <w:rPr>
          <w:rFonts w:ascii="Times New Roman" w:hAnsi="Times New Roman"/>
          <w:lang w:eastAsia="ko-KR"/>
        </w:rPr>
        <w:t>plotting</w:t>
      </w:r>
      <w:r>
        <w:rPr>
          <w:rStyle w:val="af3"/>
        </w:rPr>
        <w:annotationRef/>
      </w:r>
      <w:r>
        <w:rPr>
          <w:rStyle w:val="af3"/>
        </w:rPr>
        <w:annotationRef/>
      </w:r>
      <w:r w:rsidRPr="00ED4019">
        <w:rPr>
          <w:rFonts w:ascii="Times New Roman" w:hAnsi="Times New Roman"/>
          <w:lang w:eastAsia="ko-KR"/>
        </w:rPr>
        <w:t>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작성하는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방법</w:t>
      </w:r>
      <w:r>
        <w:rPr>
          <w:rFonts w:ascii="Times New Roman" w:hAnsi="Times New Roman" w:hint="eastAsia"/>
          <w:lang w:eastAsia="ko-KR"/>
        </w:rPr>
        <w:t xml:space="preserve"> -&gt; </w:t>
      </w:r>
      <w:r>
        <w:rPr>
          <w:rFonts w:ascii="Times New Roman" w:hAnsi="Times New Roman" w:hint="eastAsia"/>
          <w:lang w:eastAsia="ko-KR"/>
        </w:rPr>
        <w:t>플롯</w:t>
      </w:r>
      <w:r>
        <w:rPr>
          <w:rFonts w:ascii="Times New Roman" w:hAnsi="Times New Roman" w:hint="eastAsia"/>
          <w:lang w:eastAsia="ko-KR"/>
        </w:rPr>
        <w:t xml:space="preserve"> </w:t>
      </w:r>
      <w:r>
        <w:rPr>
          <w:rFonts w:ascii="Times New Roman" w:hAnsi="Times New Roman" w:hint="eastAsia"/>
          <w:lang w:eastAsia="ko-KR"/>
        </w:rPr>
        <w:t>작성법</w:t>
      </w:r>
    </w:p>
  </w:comment>
  <w:comment w:id="1686" w:author="user" w:date="2021-03-22T15:07:00Z" w:initials="u">
    <w:p w14:paraId="7FF6208A" w14:textId="58AC6797" w:rsidR="00E10663" w:rsidRDefault="00E10663">
      <w:pPr>
        <w:pStyle w:val="af4"/>
        <w:rPr>
          <w:lang w:eastAsia="ko-KR"/>
        </w:rPr>
      </w:pPr>
      <w:r>
        <w:rPr>
          <w:rStyle w:val="af3"/>
        </w:rPr>
        <w:annotationRef/>
      </w:r>
      <w:r>
        <w:rPr>
          <w:rFonts w:hint="eastAsia"/>
          <w:lang w:eastAsia="ko-KR"/>
        </w:rPr>
        <w:t>제목을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“</w:t>
      </w:r>
      <w:r>
        <w:rPr>
          <w:rFonts w:hint="eastAsia"/>
          <w:lang w:eastAsia="ko-KR"/>
        </w:rPr>
        <w:t>연도별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학생수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추이</w:t>
      </w:r>
      <w:r>
        <w:rPr>
          <w:rFonts w:hint="eastAsia"/>
          <w:lang w:eastAsia="ko-KR"/>
        </w:rPr>
        <w:t>(1)</w:t>
      </w:r>
      <w:r>
        <w:rPr>
          <w:lang w:eastAsia="ko-KR"/>
        </w:rPr>
        <w:t>”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될까요</w:t>
      </w:r>
      <w:r>
        <w:rPr>
          <w:rFonts w:hint="eastAsia"/>
          <w:lang w:eastAsia="ko-KR"/>
        </w:rPr>
        <w:t>?</w:t>
      </w:r>
    </w:p>
  </w:comment>
  <w:comment w:id="1698" w:author="user" w:date="2021-03-22T15:07:00Z" w:initials="u">
    <w:p w14:paraId="6AD2EA40" w14:textId="7394A4B3" w:rsidR="00E10663" w:rsidRDefault="00E10663">
      <w:pPr>
        <w:pStyle w:val="af4"/>
        <w:rPr>
          <w:lang w:eastAsia="ko-KR"/>
        </w:rPr>
      </w:pPr>
      <w:r>
        <w:rPr>
          <w:rStyle w:val="af3"/>
        </w:rPr>
        <w:annotationRef/>
      </w:r>
      <w:r>
        <w:rPr>
          <w:lang w:eastAsia="ko-KR"/>
        </w:rPr>
        <w:t>X</w:t>
      </w:r>
      <w:r>
        <w:rPr>
          <w:rFonts w:hint="eastAsia"/>
          <w:lang w:eastAsia="ko-KR"/>
        </w:rPr>
        <w:t>축</w:t>
      </w:r>
      <w:r>
        <w:rPr>
          <w:rFonts w:hint="eastAsia"/>
          <w:lang w:eastAsia="ko-KR"/>
        </w:rPr>
        <w:t>, x</w:t>
      </w:r>
      <w:r>
        <w:rPr>
          <w:rFonts w:hint="eastAsia"/>
          <w:lang w:eastAsia="ko-KR"/>
        </w:rPr>
        <w:t>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중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어느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쪽으로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통일시킬까요</w:t>
      </w:r>
      <w:r>
        <w:rPr>
          <w:rFonts w:hint="eastAsia"/>
          <w:lang w:eastAsia="ko-KR"/>
        </w:rPr>
        <w:t>?</w:t>
      </w:r>
    </w:p>
  </w:comment>
  <w:comment w:id="1699" w:author="standard" w:date="2021-03-26T16:52:00Z" w:initials="s">
    <w:p w14:paraId="6D1F6E0D" w14:textId="3919F22B" w:rsidR="00E10663" w:rsidRDefault="00E10663">
      <w:pPr>
        <w:pStyle w:val="af4"/>
        <w:rPr>
          <w:rFonts w:hint="eastAsia"/>
          <w:lang w:eastAsia="ko-KR"/>
        </w:rPr>
      </w:pPr>
      <w:r>
        <w:rPr>
          <w:rStyle w:val="af3"/>
        </w:rPr>
        <w:annotationRef/>
      </w:r>
      <w:r>
        <w:rPr>
          <w:lang w:eastAsia="ko-KR"/>
        </w:rPr>
        <w:t>‘</w:t>
      </w:r>
      <w:r>
        <w:rPr>
          <w:rFonts w:hint="eastAsia"/>
          <w:lang w:eastAsia="ko-KR"/>
        </w:rPr>
        <w:t>X</w:t>
      </w:r>
      <w:r>
        <w:rPr>
          <w:rFonts w:hint="eastAsia"/>
          <w:lang w:eastAsia="ko-KR"/>
        </w:rPr>
        <w:t>축</w:t>
      </w:r>
      <w:r>
        <w:rPr>
          <w:lang w:eastAsia="ko-KR"/>
        </w:rPr>
        <w:t>’, ‘Y</w:t>
      </w:r>
      <w:r>
        <w:rPr>
          <w:rFonts w:hint="eastAsia"/>
          <w:lang w:eastAsia="ko-KR"/>
        </w:rPr>
        <w:t>축</w:t>
      </w:r>
      <w:r>
        <w:rPr>
          <w:lang w:eastAsia="ko-KR"/>
        </w:rPr>
        <w:t>’</w:t>
      </w: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좋겠습니다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</w:p>
  </w:comment>
  <w:comment w:id="1719" w:author="user" w:date="2021-03-22T15:07:00Z" w:initials="u">
    <w:p w14:paraId="25C94127" w14:textId="7B74D07F" w:rsidR="00E10663" w:rsidRDefault="00E10663">
      <w:pPr>
        <w:pStyle w:val="af4"/>
        <w:rPr>
          <w:lang w:eastAsia="ko-KR"/>
        </w:rPr>
      </w:pPr>
      <w:r>
        <w:rPr>
          <w:rStyle w:val="af3"/>
        </w:rPr>
        <w:annotationRef/>
      </w:r>
      <w:r>
        <w:rPr>
          <w:rFonts w:hint="eastAsia"/>
          <w:lang w:eastAsia="ko-KR"/>
        </w:rPr>
        <w:t>제목을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“</w:t>
      </w:r>
      <w:r>
        <w:rPr>
          <w:rFonts w:hint="eastAsia"/>
          <w:lang w:eastAsia="ko-KR"/>
        </w:rPr>
        <w:t>연도별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학생수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추이</w:t>
      </w:r>
      <w:r>
        <w:rPr>
          <w:rFonts w:hint="eastAsia"/>
          <w:lang w:eastAsia="ko-KR"/>
        </w:rPr>
        <w:t>(2)</w:t>
      </w:r>
      <w:r>
        <w:rPr>
          <w:lang w:eastAsia="ko-KR"/>
        </w:rPr>
        <w:t>”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될까요</w:t>
      </w:r>
      <w:r>
        <w:rPr>
          <w:rFonts w:hint="eastAsia"/>
          <w:lang w:eastAsia="ko-KR"/>
        </w:rPr>
        <w:t xml:space="preserve">? </w:t>
      </w:r>
    </w:p>
  </w:comment>
  <w:comment w:id="1741" w:author="user" w:date="2021-03-22T15:07:00Z" w:initials="u">
    <w:p w14:paraId="7977EB5F" w14:textId="00D2B665" w:rsidR="00E10663" w:rsidRDefault="00E10663">
      <w:pPr>
        <w:pStyle w:val="af4"/>
        <w:rPr>
          <w:lang w:eastAsia="ko-KR"/>
        </w:rPr>
      </w:pPr>
      <w:r>
        <w:rPr>
          <w:rStyle w:val="af3"/>
        </w:rPr>
        <w:annotationRef/>
      </w:r>
      <w:r>
        <w:rPr>
          <w:rFonts w:hint="eastAsia"/>
          <w:lang w:eastAsia="ko-KR"/>
        </w:rPr>
        <w:t>제목을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“</w:t>
      </w:r>
      <w:r>
        <w:rPr>
          <w:rFonts w:hint="eastAsia"/>
          <w:lang w:eastAsia="ko-KR"/>
        </w:rPr>
        <w:t>연도별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학생수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추이</w:t>
      </w:r>
      <w:r>
        <w:rPr>
          <w:rFonts w:hint="eastAsia"/>
          <w:lang w:eastAsia="ko-KR"/>
        </w:rPr>
        <w:t>(3)</w:t>
      </w:r>
      <w:r>
        <w:rPr>
          <w:lang w:eastAsia="ko-KR"/>
        </w:rPr>
        <w:t>”</w:t>
      </w:r>
      <w:r>
        <w:rPr>
          <w:rFonts w:hint="eastAsia"/>
          <w:lang w:eastAsia="ko-KR"/>
        </w:rPr>
        <w:t>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될까요</w:t>
      </w:r>
      <w:r>
        <w:rPr>
          <w:rFonts w:hint="eastAsia"/>
          <w:lang w:eastAsia="ko-KR"/>
        </w:rPr>
        <w:t>?</w:t>
      </w:r>
    </w:p>
  </w:comment>
  <w:comment w:id="1760" w:author="user" w:date="2021-03-22T15:07:00Z" w:initials="u">
    <w:p w14:paraId="76CE5A88" w14:textId="094DCD5A" w:rsidR="00E10663" w:rsidRDefault="00E10663">
      <w:pPr>
        <w:pStyle w:val="af4"/>
        <w:rPr>
          <w:lang w:eastAsia="ko-KR"/>
        </w:rPr>
      </w:pPr>
      <w:r>
        <w:rPr>
          <w:rStyle w:val="af3"/>
        </w:rPr>
        <w:annotationRef/>
      </w:r>
      <w:r>
        <w:rPr>
          <w:rFonts w:hint="eastAsia"/>
          <w:lang w:eastAsia="ko-KR"/>
        </w:rPr>
        <w:t>제목을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“</w:t>
      </w:r>
      <w:r>
        <w:rPr>
          <w:rFonts w:hint="eastAsia"/>
          <w:lang w:eastAsia="ko-KR"/>
        </w:rPr>
        <w:t>연도별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학생수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추이</w:t>
      </w:r>
      <w:r>
        <w:rPr>
          <w:rFonts w:hint="eastAsia"/>
          <w:lang w:eastAsia="ko-KR"/>
        </w:rPr>
        <w:t>(4)</w:t>
      </w:r>
      <w:r>
        <w:rPr>
          <w:lang w:eastAsia="ko-KR"/>
        </w:rPr>
        <w:t>”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될까요</w:t>
      </w:r>
      <w:r>
        <w:rPr>
          <w:rFonts w:hint="eastAsia"/>
          <w:lang w:eastAsia="ko-KR"/>
        </w:rPr>
        <w:t>?</w:t>
      </w:r>
    </w:p>
  </w:comment>
  <w:comment w:id="1767" w:author="user" w:date="2021-03-22T15:07:00Z" w:initials="u">
    <w:p w14:paraId="2F16A4F1" w14:textId="1FE3C6FE" w:rsidR="00E10663" w:rsidRDefault="00E10663">
      <w:pPr>
        <w:pStyle w:val="af4"/>
        <w:rPr>
          <w:lang w:eastAsia="ko-KR"/>
        </w:rPr>
      </w:pPr>
      <w:r>
        <w:rPr>
          <w:rStyle w:val="af3"/>
        </w:rPr>
        <w:annotationRef/>
      </w:r>
      <w:r>
        <w:rPr>
          <w:rFonts w:hint="eastAsia"/>
          <w:lang w:eastAsia="ko-KR"/>
        </w:rPr>
        <w:t>제목을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“</w:t>
      </w:r>
      <w:r>
        <w:rPr>
          <w:rFonts w:hint="eastAsia"/>
          <w:lang w:eastAsia="ko-KR"/>
        </w:rPr>
        <w:t>연도별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학생수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추이</w:t>
      </w:r>
      <w:r>
        <w:rPr>
          <w:rFonts w:hint="eastAsia"/>
          <w:lang w:eastAsia="ko-KR"/>
        </w:rPr>
        <w:t>(5)</w:t>
      </w:r>
      <w:r>
        <w:rPr>
          <w:lang w:eastAsia="ko-KR"/>
        </w:rPr>
        <w:t>”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될까요</w:t>
      </w:r>
      <w:r>
        <w:rPr>
          <w:rFonts w:hint="eastAsia"/>
          <w:lang w:eastAsia="ko-KR"/>
        </w:rPr>
        <w:t>?</w:t>
      </w:r>
    </w:p>
  </w:comment>
  <w:comment w:id="1780" w:author="user" w:date="2021-03-22T15:07:00Z" w:initials="u">
    <w:p w14:paraId="56ADEDCA" w14:textId="67BC265E" w:rsidR="00E10663" w:rsidRDefault="00E10663">
      <w:pPr>
        <w:pStyle w:val="af4"/>
        <w:rPr>
          <w:lang w:eastAsia="ko-KR"/>
        </w:rPr>
      </w:pPr>
      <w:r>
        <w:rPr>
          <w:rStyle w:val="af3"/>
        </w:rPr>
        <w:annotationRef/>
      </w:r>
      <w:r>
        <w:rPr>
          <w:rFonts w:hint="eastAsia"/>
          <w:lang w:eastAsia="ko-KR"/>
        </w:rPr>
        <w:t>제목을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“</w:t>
      </w:r>
      <w:r>
        <w:rPr>
          <w:rFonts w:hint="eastAsia"/>
          <w:lang w:eastAsia="ko-KR"/>
        </w:rPr>
        <w:t>연도별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학생수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추이</w:t>
      </w:r>
      <w:r>
        <w:rPr>
          <w:rFonts w:hint="eastAsia"/>
          <w:lang w:eastAsia="ko-KR"/>
        </w:rPr>
        <w:t>(6)</w:t>
      </w:r>
      <w:r>
        <w:rPr>
          <w:lang w:eastAsia="ko-KR"/>
        </w:rPr>
        <w:t>”</w:t>
      </w:r>
      <w:r>
        <w:rPr>
          <w:rFonts w:hint="eastAsia"/>
          <w:lang w:eastAsia="ko-KR"/>
        </w:rPr>
        <w:t>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될까요</w:t>
      </w:r>
      <w:r>
        <w:rPr>
          <w:rFonts w:hint="eastAsia"/>
          <w:lang w:eastAsia="ko-KR"/>
        </w:rPr>
        <w:t>?</w:t>
      </w:r>
    </w:p>
  </w:comment>
  <w:comment w:id="1789" w:author="user" w:date="2021-03-22T15:07:00Z" w:initials="u">
    <w:p w14:paraId="3818CF86" w14:textId="0AC6C53C" w:rsidR="00E10663" w:rsidRDefault="00E10663">
      <w:pPr>
        <w:pStyle w:val="af4"/>
        <w:rPr>
          <w:lang w:eastAsia="ko-KR"/>
        </w:rPr>
      </w:pPr>
      <w:r>
        <w:rPr>
          <w:rStyle w:val="af3"/>
        </w:rPr>
        <w:annotationRef/>
      </w:r>
      <w:r>
        <w:rPr>
          <w:rFonts w:hint="eastAsia"/>
          <w:lang w:eastAsia="ko-KR"/>
        </w:rPr>
        <w:t>제목을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“</w:t>
      </w:r>
      <w:r>
        <w:rPr>
          <w:rFonts w:hint="eastAsia"/>
          <w:lang w:eastAsia="ko-KR"/>
        </w:rPr>
        <w:t>연도별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학생수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추이</w:t>
      </w:r>
      <w:r>
        <w:rPr>
          <w:rFonts w:hint="eastAsia"/>
          <w:lang w:eastAsia="ko-KR"/>
        </w:rPr>
        <w:t>(7)</w:t>
      </w:r>
      <w:r>
        <w:rPr>
          <w:lang w:eastAsia="ko-KR"/>
        </w:rPr>
        <w:t>”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될까요</w:t>
      </w:r>
      <w:r>
        <w:rPr>
          <w:rFonts w:hint="eastAsia"/>
          <w:lang w:eastAsia="ko-KR"/>
        </w:rPr>
        <w:t>?</w:t>
      </w:r>
    </w:p>
  </w:comment>
  <w:comment w:id="1803" w:author="user" w:date="2021-03-22T15:07:00Z" w:initials="u">
    <w:p w14:paraId="5947BA0B" w14:textId="0512725D" w:rsidR="00E10663" w:rsidRDefault="00E10663">
      <w:pPr>
        <w:pStyle w:val="af4"/>
        <w:rPr>
          <w:lang w:eastAsia="ko-KR"/>
        </w:rPr>
      </w:pPr>
      <w:r>
        <w:rPr>
          <w:rStyle w:val="af3"/>
        </w:rPr>
        <w:annotationRef/>
      </w:r>
      <w:r>
        <w:rPr>
          <w:rFonts w:hint="eastAsia"/>
          <w:lang w:eastAsia="ko-KR"/>
        </w:rPr>
        <w:t>제목을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“</w:t>
      </w:r>
      <w:r>
        <w:rPr>
          <w:rFonts w:hint="eastAsia"/>
          <w:lang w:eastAsia="ko-KR"/>
        </w:rPr>
        <w:t>연도별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학생수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추이</w:t>
      </w:r>
      <w:r>
        <w:rPr>
          <w:rFonts w:hint="eastAsia"/>
          <w:lang w:eastAsia="ko-KR"/>
        </w:rPr>
        <w:t>(8)</w:t>
      </w:r>
      <w:r>
        <w:rPr>
          <w:lang w:eastAsia="ko-KR"/>
        </w:rPr>
        <w:t>”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될까요</w:t>
      </w:r>
      <w:r>
        <w:rPr>
          <w:rFonts w:hint="eastAsia"/>
          <w:lang w:eastAsia="ko-KR"/>
        </w:rPr>
        <w:t>?</w:t>
      </w:r>
    </w:p>
  </w:comment>
  <w:comment w:id="1813" w:author="user" w:date="2021-03-22T15:07:00Z" w:initials="u">
    <w:p w14:paraId="69222FD6" w14:textId="0C2B4122" w:rsidR="00E10663" w:rsidRPr="00515ADE" w:rsidRDefault="00E10663" w:rsidP="00515ADE">
      <w:pPr>
        <w:pStyle w:val="a6"/>
        <w:jc w:val="both"/>
        <w:rPr>
          <w:rFonts w:ascii="Times New Roman" w:hAnsi="Times New Roman"/>
          <w:lang w:eastAsia="ko-KR"/>
        </w:rPr>
      </w:pPr>
      <w:r>
        <w:rPr>
          <w:rStyle w:val="af3"/>
        </w:rPr>
        <w:annotationRef/>
      </w:r>
      <w:r>
        <w:rPr>
          <w:rFonts w:hint="eastAsia"/>
          <w:lang w:eastAsia="ko-KR"/>
        </w:rPr>
        <w:t>제목을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“</w:t>
      </w:r>
      <w:r>
        <w:rPr>
          <w:rFonts w:hint="eastAsia"/>
          <w:lang w:eastAsia="ko-KR"/>
        </w:rPr>
        <w:t>월별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취업자수</w:t>
      </w:r>
      <w:r>
        <w:rPr>
          <w:lang w:eastAsia="ko-KR"/>
        </w:rPr>
        <w:t>”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될까요</w:t>
      </w:r>
      <w:r>
        <w:rPr>
          <w:rFonts w:hint="eastAsia"/>
          <w:lang w:eastAsia="ko-KR"/>
        </w:rPr>
        <w:t>?</w:t>
      </w:r>
    </w:p>
  </w:comment>
  <w:comment w:id="1825" w:author="user" w:date="2021-03-22T15:07:00Z" w:initials="u">
    <w:p w14:paraId="5E931EE4" w14:textId="2593669A" w:rsidR="00E10663" w:rsidRDefault="00E10663">
      <w:pPr>
        <w:pStyle w:val="af4"/>
        <w:rPr>
          <w:lang w:eastAsia="ko-KR"/>
        </w:rPr>
      </w:pPr>
      <w:r>
        <w:rPr>
          <w:rStyle w:val="af3"/>
        </w:rPr>
        <w:annotationRef/>
      </w:r>
      <w:r>
        <w:rPr>
          <w:rFonts w:hint="eastAsia"/>
          <w:lang w:eastAsia="ko-KR"/>
        </w:rPr>
        <w:t>제목을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“</w:t>
      </w:r>
      <w:r>
        <w:rPr>
          <w:rFonts w:hint="eastAsia"/>
          <w:lang w:eastAsia="ko-KR"/>
        </w:rPr>
        <w:t>일별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확진자수</w:t>
      </w:r>
      <w:r>
        <w:rPr>
          <w:rFonts w:hint="eastAsia"/>
          <w:lang w:eastAsia="ko-KR"/>
        </w:rPr>
        <w:t>(0-9</w:t>
      </w:r>
      <w:r>
        <w:rPr>
          <w:rFonts w:hint="eastAsia"/>
          <w:lang w:eastAsia="ko-KR"/>
        </w:rPr>
        <w:t>세</w:t>
      </w:r>
      <w:r>
        <w:rPr>
          <w:rFonts w:hint="eastAsia"/>
          <w:lang w:eastAsia="ko-KR"/>
        </w:rPr>
        <w:t>)</w:t>
      </w:r>
      <w:r>
        <w:rPr>
          <w:lang w:eastAsia="ko-KR"/>
        </w:rPr>
        <w:t>”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될까요</w:t>
      </w:r>
      <w:r>
        <w:rPr>
          <w:rFonts w:hint="eastAsia"/>
          <w:lang w:eastAsia="ko-KR"/>
        </w:rPr>
        <w:t>?</w:t>
      </w:r>
    </w:p>
  </w:comment>
  <w:comment w:id="1835" w:author="user" w:date="2021-03-22T15:07:00Z" w:initials="u">
    <w:p w14:paraId="10C52070" w14:textId="5669A52B" w:rsidR="00E10663" w:rsidRDefault="00E10663">
      <w:pPr>
        <w:pStyle w:val="af4"/>
        <w:rPr>
          <w:lang w:eastAsia="ko-KR"/>
        </w:rPr>
      </w:pPr>
      <w:r>
        <w:rPr>
          <w:rStyle w:val="af3"/>
        </w:rPr>
        <w:annotationRef/>
      </w:r>
      <w:r>
        <w:rPr>
          <w:lang w:eastAsia="ko-KR"/>
        </w:rPr>
        <w:t>“</w:t>
      </w:r>
      <w:r>
        <w:rPr>
          <w:rFonts w:hint="eastAsia"/>
          <w:lang w:eastAsia="ko-KR"/>
        </w:rPr>
        <w:t>사용해야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  <w:r>
        <w:rPr>
          <w:lang w:eastAsia="ko-KR"/>
        </w:rPr>
        <w:t>”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고쳐도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될까요</w:t>
      </w:r>
      <w:r>
        <w:rPr>
          <w:rFonts w:hint="eastAsia"/>
          <w:lang w:eastAsia="ko-KR"/>
        </w:rPr>
        <w:t>?</w:t>
      </w:r>
    </w:p>
  </w:comment>
  <w:comment w:id="1836" w:author="standard" w:date="2021-03-26T16:58:00Z" w:initials="s">
    <w:p w14:paraId="33D4AEC8" w14:textId="0F221A9E" w:rsidR="00E10663" w:rsidRDefault="00E10663">
      <w:pPr>
        <w:pStyle w:val="af4"/>
        <w:rPr>
          <w:rFonts w:hint="eastAsia"/>
          <w:lang w:eastAsia="ko-KR"/>
        </w:rPr>
      </w:pPr>
      <w:r>
        <w:rPr>
          <w:rStyle w:val="af3"/>
        </w:rPr>
        <w:annotationRef/>
      </w:r>
      <w:r>
        <w:rPr>
          <w:lang w:eastAsia="ko-KR"/>
        </w:rPr>
        <w:t>‘</w:t>
      </w:r>
      <w:r>
        <w:rPr>
          <w:rFonts w:hint="eastAsia"/>
          <w:lang w:eastAsia="ko-KR"/>
        </w:rPr>
        <w:t>사용해야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  <w:r>
        <w:rPr>
          <w:lang w:eastAsia="ko-KR"/>
        </w:rPr>
        <w:t>’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좋겠습니다</w:t>
      </w:r>
      <w:r>
        <w:rPr>
          <w:rFonts w:hint="eastAsia"/>
          <w:lang w:eastAsia="ko-KR"/>
        </w:rPr>
        <w:t xml:space="preserve"> </w:t>
      </w:r>
    </w:p>
  </w:comment>
  <w:comment w:id="1855" w:author="user" w:date="2021-03-22T15:07:00Z" w:initials="u">
    <w:p w14:paraId="575B07C2" w14:textId="50EAE841" w:rsidR="00E10663" w:rsidRDefault="00E10663">
      <w:pPr>
        <w:pStyle w:val="af4"/>
        <w:rPr>
          <w:lang w:eastAsia="ko-KR"/>
        </w:rPr>
      </w:pPr>
      <w:r>
        <w:rPr>
          <w:rStyle w:val="af3"/>
        </w:rPr>
        <w:annotationRef/>
      </w:r>
      <w:r>
        <w:rPr>
          <w:rFonts w:hint="eastAsia"/>
          <w:lang w:eastAsia="ko-KR"/>
        </w:rPr>
        <w:t>제목을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“</w:t>
      </w:r>
      <w:r>
        <w:rPr>
          <w:rFonts w:hint="eastAsia"/>
          <w:lang w:eastAsia="ko-KR"/>
        </w:rPr>
        <w:t>월별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취업자수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추세</w:t>
      </w:r>
      <w:r>
        <w:rPr>
          <w:lang w:eastAsia="ko-KR"/>
        </w:rPr>
        <w:t>”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될까요</w:t>
      </w:r>
      <w:r>
        <w:rPr>
          <w:rFonts w:hint="eastAsia"/>
          <w:lang w:eastAsia="ko-KR"/>
        </w:rPr>
        <w:t>?</w:t>
      </w:r>
    </w:p>
  </w:comment>
  <w:comment w:id="1877" w:author="user" w:date="2021-03-22T15:07:00Z" w:initials="u">
    <w:p w14:paraId="5D2FB763" w14:textId="230C2C15" w:rsidR="00E10663" w:rsidRDefault="00E10663">
      <w:pPr>
        <w:pStyle w:val="af4"/>
        <w:rPr>
          <w:lang w:eastAsia="ko-KR"/>
        </w:rPr>
      </w:pPr>
      <w:r>
        <w:rPr>
          <w:rStyle w:val="af3"/>
        </w:rPr>
        <w:annotationRef/>
      </w:r>
      <w:r>
        <w:rPr>
          <w:rFonts w:hint="eastAsia"/>
          <w:lang w:eastAsia="ko-KR"/>
        </w:rPr>
        <w:t>제목을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“</w:t>
      </w:r>
      <w:r>
        <w:rPr>
          <w:rFonts w:hint="eastAsia"/>
          <w:lang w:eastAsia="ko-KR"/>
        </w:rPr>
        <w:t>연도별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학생수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추세</w:t>
      </w:r>
      <w:r>
        <w:rPr>
          <w:rFonts w:hint="eastAsia"/>
          <w:lang w:eastAsia="ko-KR"/>
        </w:rPr>
        <w:t>(1)</w:t>
      </w:r>
      <w:r>
        <w:rPr>
          <w:lang w:eastAsia="ko-KR"/>
        </w:rPr>
        <w:t>”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될까요</w:t>
      </w:r>
      <w:r>
        <w:rPr>
          <w:rFonts w:hint="eastAsia"/>
          <w:lang w:eastAsia="ko-KR"/>
        </w:rPr>
        <w:t>?</w:t>
      </w:r>
    </w:p>
  </w:comment>
  <w:comment w:id="1882" w:author="user" w:date="2021-03-22T15:07:00Z" w:initials="u">
    <w:p w14:paraId="2503D555" w14:textId="5CB8AF6F" w:rsidR="00E10663" w:rsidRDefault="00E10663">
      <w:pPr>
        <w:pStyle w:val="af4"/>
        <w:rPr>
          <w:lang w:eastAsia="ko-KR"/>
        </w:rPr>
      </w:pPr>
      <w:r>
        <w:rPr>
          <w:rStyle w:val="af3"/>
        </w:rPr>
        <w:annotationRef/>
      </w:r>
      <w:r>
        <w:rPr>
          <w:rFonts w:hint="eastAsia"/>
          <w:lang w:eastAsia="ko-KR"/>
        </w:rPr>
        <w:t>제목을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“</w:t>
      </w:r>
      <w:r>
        <w:rPr>
          <w:rFonts w:hint="eastAsia"/>
          <w:lang w:eastAsia="ko-KR"/>
        </w:rPr>
        <w:t>연도별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학생수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추세</w:t>
      </w:r>
      <w:r>
        <w:rPr>
          <w:rFonts w:hint="eastAsia"/>
          <w:lang w:eastAsia="ko-KR"/>
        </w:rPr>
        <w:t>(2)</w:t>
      </w:r>
      <w:r>
        <w:rPr>
          <w:lang w:eastAsia="ko-KR"/>
        </w:rPr>
        <w:t>”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될까요</w:t>
      </w:r>
      <w:r>
        <w:rPr>
          <w:rFonts w:hint="eastAsia"/>
          <w:lang w:eastAsia="ko-KR"/>
        </w:rPr>
        <w:t>?</w:t>
      </w:r>
    </w:p>
  </w:comment>
  <w:comment w:id="1896" w:author="user" w:date="2021-03-22T15:07:00Z" w:initials="u">
    <w:p w14:paraId="04DA4215" w14:textId="12D544E0" w:rsidR="00E10663" w:rsidRDefault="00E10663">
      <w:pPr>
        <w:pStyle w:val="af4"/>
        <w:rPr>
          <w:lang w:eastAsia="ko-KR"/>
        </w:rPr>
      </w:pPr>
      <w:r>
        <w:rPr>
          <w:rStyle w:val="af3"/>
        </w:rPr>
        <w:annotationRef/>
      </w:r>
      <w:r>
        <w:rPr>
          <w:rFonts w:hint="eastAsia"/>
          <w:lang w:eastAsia="ko-KR"/>
        </w:rPr>
        <w:t>제목을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“</w:t>
      </w:r>
      <w:r>
        <w:rPr>
          <w:rFonts w:hint="eastAsia"/>
          <w:lang w:eastAsia="ko-KR"/>
        </w:rPr>
        <w:t>연도별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학생수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추세</w:t>
      </w:r>
      <w:r>
        <w:rPr>
          <w:rFonts w:hint="eastAsia"/>
          <w:lang w:eastAsia="ko-KR"/>
        </w:rPr>
        <w:t>(3)</w:t>
      </w:r>
      <w:r>
        <w:rPr>
          <w:lang w:eastAsia="ko-KR"/>
        </w:rPr>
        <w:t>”</w:t>
      </w:r>
      <w:r>
        <w:rPr>
          <w:rFonts w:hint="eastAsia"/>
          <w:lang w:eastAsia="ko-KR"/>
        </w:rPr>
        <w:t>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될까요</w:t>
      </w:r>
      <w:r>
        <w:rPr>
          <w:rFonts w:hint="eastAsia"/>
          <w:lang w:eastAsia="ko-KR"/>
        </w:rPr>
        <w:t>?</w:t>
      </w:r>
    </w:p>
  </w:comment>
  <w:comment w:id="1903" w:author="user" w:date="2021-03-22T15:07:00Z" w:initials="u">
    <w:p w14:paraId="24CEB1F3" w14:textId="0E6E5DED" w:rsidR="00E10663" w:rsidRPr="00D50D06" w:rsidRDefault="00E10663" w:rsidP="00D50D06">
      <w:pPr>
        <w:widowControl w:val="0"/>
        <w:autoSpaceDE w:val="0"/>
        <w:autoSpaceDN w:val="0"/>
        <w:adjustRightInd w:val="0"/>
        <w:spacing w:after="0"/>
        <w:rPr>
          <w:rFonts w:ascii="Tahoma" w:eastAsia="맑은 고딕" w:hAnsi="Tahoma" w:cs="Tahoma"/>
          <w:sz w:val="20"/>
          <w:szCs w:val="20"/>
          <w:lang w:val="ko-KR" w:eastAsia="ko-KR"/>
        </w:rPr>
      </w:pPr>
      <w:r>
        <w:rPr>
          <w:rStyle w:val="af3"/>
        </w:rPr>
        <w:annotationRef/>
      </w:r>
      <w:r>
        <w:rPr>
          <w:rFonts w:hint="eastAsia"/>
          <w:lang w:eastAsia="ko-KR"/>
        </w:rPr>
        <w:t>제목을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“</w:t>
      </w:r>
      <w:r>
        <w:rPr>
          <w:rFonts w:hint="eastAsia"/>
          <w:lang w:eastAsia="ko-KR"/>
        </w:rPr>
        <w:t>연도별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학생수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추세</w:t>
      </w:r>
      <w:r>
        <w:rPr>
          <w:rFonts w:hint="eastAsia"/>
          <w:lang w:eastAsia="ko-KR"/>
        </w:rPr>
        <w:t>(4)</w:t>
      </w:r>
      <w:r>
        <w:rPr>
          <w:lang w:eastAsia="ko-KR"/>
        </w:rPr>
        <w:t>”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될까요</w:t>
      </w:r>
      <w:r>
        <w:rPr>
          <w:rFonts w:hint="eastAsia"/>
          <w:lang w:eastAsia="ko-KR"/>
        </w:rPr>
        <w:t>?</w:t>
      </w:r>
    </w:p>
  </w:comment>
  <w:comment w:id="1908" w:author="user" w:date="2021-03-22T15:07:00Z" w:initials="u">
    <w:p w14:paraId="0281E6CD" w14:textId="22026FFC" w:rsidR="00E10663" w:rsidRDefault="00E10663">
      <w:pPr>
        <w:pStyle w:val="af4"/>
        <w:rPr>
          <w:lang w:eastAsia="ko-KR"/>
        </w:rPr>
      </w:pPr>
      <w:r>
        <w:rPr>
          <w:rStyle w:val="af3"/>
        </w:rPr>
        <w:annotationRef/>
      </w:r>
      <w:r>
        <w:rPr>
          <w:rFonts w:hint="eastAsia"/>
          <w:lang w:eastAsia="ko-KR"/>
        </w:rPr>
        <w:t>제목을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“</w:t>
      </w:r>
      <w:r>
        <w:rPr>
          <w:rFonts w:hint="eastAsia"/>
          <w:lang w:eastAsia="ko-KR"/>
        </w:rPr>
        <w:t>연도별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학생수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추세</w:t>
      </w:r>
      <w:r>
        <w:rPr>
          <w:rFonts w:hint="eastAsia"/>
          <w:lang w:eastAsia="ko-KR"/>
        </w:rPr>
        <w:t>(5)</w:t>
      </w:r>
      <w:r>
        <w:rPr>
          <w:lang w:eastAsia="ko-KR"/>
        </w:rPr>
        <w:t>”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될까요</w:t>
      </w:r>
      <w:r>
        <w:rPr>
          <w:rFonts w:hint="eastAsia"/>
          <w:lang w:eastAsia="ko-KR"/>
        </w:rPr>
        <w:t>?</w:t>
      </w:r>
    </w:p>
  </w:comment>
  <w:comment w:id="1913" w:author="user" w:date="2021-03-22T15:07:00Z" w:initials="u">
    <w:p w14:paraId="799D9B35" w14:textId="4CD46E5B" w:rsidR="00E10663" w:rsidRDefault="00E10663">
      <w:pPr>
        <w:pStyle w:val="af4"/>
        <w:rPr>
          <w:lang w:eastAsia="ko-KR"/>
        </w:rPr>
      </w:pPr>
      <w:r>
        <w:rPr>
          <w:rStyle w:val="af3"/>
        </w:rPr>
        <w:annotationRef/>
      </w:r>
      <w:r>
        <w:rPr>
          <w:rFonts w:hint="eastAsia"/>
          <w:lang w:eastAsia="ko-KR"/>
        </w:rPr>
        <w:t>제목을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“</w:t>
      </w:r>
      <w:r>
        <w:rPr>
          <w:rFonts w:hint="eastAsia"/>
          <w:lang w:eastAsia="ko-KR"/>
        </w:rPr>
        <w:t>연도별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학생수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추세</w:t>
      </w:r>
      <w:r>
        <w:rPr>
          <w:rFonts w:hint="eastAsia"/>
          <w:lang w:eastAsia="ko-KR"/>
        </w:rPr>
        <w:t>(6)</w:t>
      </w:r>
      <w:r>
        <w:rPr>
          <w:lang w:eastAsia="ko-KR"/>
        </w:rPr>
        <w:t>”</w:t>
      </w:r>
      <w:r>
        <w:rPr>
          <w:rFonts w:hint="eastAsia"/>
          <w:lang w:eastAsia="ko-KR"/>
        </w:rPr>
        <w:t>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될까요</w:t>
      </w:r>
      <w:r>
        <w:rPr>
          <w:rFonts w:hint="eastAsia"/>
          <w:lang w:eastAsia="ko-KR"/>
        </w:rPr>
        <w:t>?</w:t>
      </w:r>
    </w:p>
  </w:comment>
  <w:comment w:id="1929" w:author="user" w:date="2021-03-22T15:07:00Z" w:initials="u">
    <w:p w14:paraId="6D98C430" w14:textId="0198623B" w:rsidR="00E10663" w:rsidRDefault="00E10663">
      <w:pPr>
        <w:pStyle w:val="af4"/>
        <w:rPr>
          <w:lang w:eastAsia="ko-KR"/>
        </w:rPr>
      </w:pPr>
      <w:r>
        <w:rPr>
          <w:rStyle w:val="af3"/>
        </w:rPr>
        <w:annotationRef/>
      </w:r>
      <w:r>
        <w:rPr>
          <w:rFonts w:hint="eastAsia"/>
          <w:lang w:eastAsia="ko-KR"/>
        </w:rPr>
        <w:t>제목을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“</w:t>
      </w:r>
      <w:r>
        <w:rPr>
          <w:rFonts w:hint="eastAsia"/>
          <w:lang w:eastAsia="ko-KR"/>
        </w:rPr>
        <w:t>일별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확진자수</w:t>
      </w:r>
      <w:r>
        <w:rPr>
          <w:rFonts w:hint="eastAsia"/>
          <w:lang w:eastAsia="ko-KR"/>
        </w:rPr>
        <w:t>(1)</w:t>
      </w:r>
      <w:r>
        <w:rPr>
          <w:lang w:eastAsia="ko-KR"/>
        </w:rPr>
        <w:t>”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될까요</w:t>
      </w:r>
      <w:r>
        <w:rPr>
          <w:rFonts w:hint="eastAsia"/>
          <w:lang w:eastAsia="ko-KR"/>
        </w:rPr>
        <w:t>?</w:t>
      </w:r>
    </w:p>
  </w:comment>
  <w:comment w:id="1934" w:author="user" w:date="2021-03-22T15:07:00Z" w:initials="u">
    <w:p w14:paraId="5155FC8E" w14:textId="014D32DC" w:rsidR="00E10663" w:rsidRDefault="00E10663">
      <w:pPr>
        <w:pStyle w:val="af4"/>
        <w:rPr>
          <w:lang w:eastAsia="ko-KR"/>
        </w:rPr>
      </w:pPr>
      <w:r>
        <w:rPr>
          <w:rStyle w:val="af3"/>
        </w:rPr>
        <w:annotationRef/>
      </w:r>
      <w:r>
        <w:rPr>
          <w:rFonts w:hint="eastAsia"/>
          <w:lang w:eastAsia="ko-KR"/>
        </w:rPr>
        <w:t>제목을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“</w:t>
      </w:r>
      <w:r>
        <w:rPr>
          <w:rFonts w:hint="eastAsia"/>
          <w:lang w:eastAsia="ko-KR"/>
        </w:rPr>
        <w:t>일별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확진자수</w:t>
      </w:r>
      <w:r>
        <w:rPr>
          <w:rFonts w:hint="eastAsia"/>
          <w:lang w:eastAsia="ko-KR"/>
        </w:rPr>
        <w:t>(2)</w:t>
      </w:r>
      <w:r>
        <w:rPr>
          <w:lang w:eastAsia="ko-KR"/>
        </w:rPr>
        <w:t>”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될까요</w:t>
      </w:r>
      <w:r>
        <w:rPr>
          <w:rFonts w:hint="eastAsia"/>
          <w:lang w:eastAsia="ko-KR"/>
        </w:rPr>
        <w:t>?</w:t>
      </w:r>
    </w:p>
  </w:comment>
  <w:comment w:id="1959" w:author="user" w:date="2021-03-22T15:07:00Z" w:initials="u">
    <w:p w14:paraId="344BC86B" w14:textId="77777777" w:rsidR="00E10663" w:rsidRDefault="00E10663">
      <w:pPr>
        <w:pStyle w:val="af4"/>
        <w:rPr>
          <w:lang w:eastAsia="ko-KR"/>
        </w:rPr>
      </w:pPr>
      <w:r>
        <w:rPr>
          <w:rStyle w:val="af3"/>
        </w:rPr>
        <w:annotationRef/>
      </w:r>
      <w:r>
        <w:rPr>
          <w:rFonts w:hint="eastAsia"/>
          <w:lang w:eastAsia="ko-KR"/>
        </w:rPr>
        <w:t>원본에는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“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  <w:r>
        <w:rPr>
          <w:lang w:eastAsia="ko-KR"/>
        </w:rPr>
        <w:t>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밑에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아래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문장이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있습니다</w:t>
      </w:r>
      <w:r>
        <w:rPr>
          <w:rFonts w:hint="eastAsia"/>
          <w:lang w:eastAsia="ko-KR"/>
        </w:rPr>
        <w:t xml:space="preserve">. </w:t>
      </w:r>
      <w:r>
        <w:rPr>
          <w:rFonts w:hint="eastAsia"/>
          <w:lang w:eastAsia="ko-KR"/>
        </w:rPr>
        <w:t>추가해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넣을까요</w:t>
      </w:r>
      <w:r>
        <w:rPr>
          <w:rFonts w:hint="eastAsia"/>
          <w:lang w:eastAsia="ko-KR"/>
        </w:rPr>
        <w:t>?</w:t>
      </w:r>
    </w:p>
    <w:p w14:paraId="7EC7BCB0" w14:textId="14757DF3" w:rsidR="00E10663" w:rsidRDefault="00E10663">
      <w:pPr>
        <w:pStyle w:val="af4"/>
        <w:rPr>
          <w:lang w:eastAsia="ko-KR"/>
        </w:rPr>
      </w:pPr>
      <w:r>
        <w:rPr>
          <w:rStyle w:val="HTML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  <w:shd w:val="clear" w:color="auto" w:fill="F7F7F7"/>
          <w:lang w:eastAsia="ko-KR"/>
        </w:rPr>
        <w:t>autoplot()</w:t>
      </w:r>
      <w:r>
        <w:rPr>
          <w:rFonts w:ascii="Helvetica" w:hAnsi="Helvetica"/>
          <w:color w:val="333333"/>
          <w:spacing w:val="3"/>
          <w:shd w:val="clear" w:color="auto" w:fill="FFFFFF"/>
          <w:lang w:eastAsia="ko-KR"/>
        </w:rPr>
        <w:t>에서</w:t>
      </w:r>
      <w:r>
        <w:rPr>
          <w:rFonts w:ascii="Helvetica" w:hAnsi="Helvetica"/>
          <w:color w:val="333333"/>
          <w:spacing w:val="3"/>
          <w:shd w:val="clear" w:color="auto" w:fill="FFFFFF"/>
          <w:lang w:eastAsia="ko-KR"/>
        </w:rPr>
        <w:t xml:space="preserve"> </w:t>
      </w:r>
      <w:r>
        <w:rPr>
          <w:rFonts w:ascii="Helvetica" w:hAnsi="Helvetica"/>
          <w:color w:val="333333"/>
          <w:spacing w:val="3"/>
          <w:shd w:val="clear" w:color="auto" w:fill="FFFFFF"/>
          <w:lang w:eastAsia="ko-KR"/>
        </w:rPr>
        <w:t>사용하는</w:t>
      </w:r>
      <w:r>
        <w:rPr>
          <w:rFonts w:ascii="Helvetica" w:hAnsi="Helvetica"/>
          <w:color w:val="333333"/>
          <w:spacing w:val="3"/>
          <w:shd w:val="clear" w:color="auto" w:fill="FFFFFF"/>
          <w:lang w:eastAsia="ko-KR"/>
        </w:rPr>
        <w:t xml:space="preserve"> </w:t>
      </w:r>
      <w:r>
        <w:rPr>
          <w:rFonts w:ascii="Helvetica" w:hAnsi="Helvetica"/>
          <w:color w:val="333333"/>
          <w:spacing w:val="3"/>
          <w:shd w:val="clear" w:color="auto" w:fill="FFFFFF"/>
          <w:lang w:eastAsia="ko-KR"/>
        </w:rPr>
        <w:t>객체는</w:t>
      </w:r>
      <w:r>
        <w:rPr>
          <w:rFonts w:ascii="Helvetica" w:hAnsi="Helvetica"/>
          <w:color w:val="333333"/>
          <w:spacing w:val="3"/>
          <w:shd w:val="clear" w:color="auto" w:fill="FFFFFF"/>
          <w:lang w:eastAsia="ko-KR"/>
        </w:rPr>
        <w:t> </w:t>
      </w:r>
      <w:r>
        <w:rPr>
          <w:rStyle w:val="HTML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  <w:shd w:val="clear" w:color="auto" w:fill="F7F7F7"/>
          <w:lang w:eastAsia="ko-KR"/>
        </w:rPr>
        <w:t>ts</w:t>
      </w:r>
      <w:r>
        <w:rPr>
          <w:rFonts w:ascii="Helvetica" w:hAnsi="Helvetica"/>
          <w:color w:val="333333"/>
          <w:spacing w:val="3"/>
          <w:shd w:val="clear" w:color="auto" w:fill="FFFFFF"/>
          <w:lang w:eastAsia="ko-KR"/>
        </w:rPr>
        <w:t>객체를</w:t>
      </w:r>
      <w:r>
        <w:rPr>
          <w:rFonts w:ascii="Helvetica" w:hAnsi="Helvetica"/>
          <w:color w:val="333333"/>
          <w:spacing w:val="3"/>
          <w:shd w:val="clear" w:color="auto" w:fill="FFFFFF"/>
          <w:lang w:eastAsia="ko-KR"/>
        </w:rPr>
        <w:t xml:space="preserve"> </w:t>
      </w:r>
      <w:r>
        <w:rPr>
          <w:rFonts w:ascii="Helvetica" w:hAnsi="Helvetica"/>
          <w:color w:val="333333"/>
          <w:spacing w:val="3"/>
          <w:shd w:val="clear" w:color="auto" w:fill="FFFFFF"/>
          <w:lang w:eastAsia="ko-KR"/>
        </w:rPr>
        <w:t>사용해야</w:t>
      </w:r>
      <w:r>
        <w:rPr>
          <w:rFonts w:ascii="Helvetica" w:hAnsi="Helvetica"/>
          <w:color w:val="333333"/>
          <w:spacing w:val="3"/>
          <w:shd w:val="clear" w:color="auto" w:fill="FFFFFF"/>
          <w:lang w:eastAsia="ko-KR"/>
        </w:rPr>
        <w:t xml:space="preserve"> </w:t>
      </w:r>
      <w:r>
        <w:rPr>
          <w:rFonts w:ascii="Helvetica" w:hAnsi="Helvetica"/>
          <w:color w:val="333333"/>
          <w:spacing w:val="3"/>
          <w:shd w:val="clear" w:color="auto" w:fill="FFFFFF"/>
          <w:lang w:eastAsia="ko-KR"/>
        </w:rPr>
        <w:t>한다</w:t>
      </w:r>
      <w:r>
        <w:rPr>
          <w:rFonts w:ascii="Helvetica" w:hAnsi="Helvetica"/>
          <w:color w:val="333333"/>
          <w:spacing w:val="3"/>
          <w:shd w:val="clear" w:color="auto" w:fill="FFFFFF"/>
          <w:lang w:eastAsia="ko-KR"/>
        </w:rPr>
        <w:t>.</w:t>
      </w:r>
    </w:p>
  </w:comment>
  <w:comment w:id="1964" w:author="user" w:date="2021-03-22T15:07:00Z" w:initials="u">
    <w:p w14:paraId="05D3DB44" w14:textId="68BBA47E" w:rsidR="00E10663" w:rsidRDefault="00E10663">
      <w:pPr>
        <w:pStyle w:val="af4"/>
        <w:rPr>
          <w:lang w:eastAsia="ko-KR"/>
        </w:rPr>
      </w:pPr>
      <w:r>
        <w:rPr>
          <w:rStyle w:val="af3"/>
        </w:rPr>
        <w:annotationRef/>
      </w:r>
      <w:r>
        <w:rPr>
          <w:rFonts w:hint="eastAsia"/>
          <w:lang w:eastAsia="ko-KR"/>
        </w:rPr>
        <w:t>제목을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“</w:t>
      </w:r>
      <w:r>
        <w:rPr>
          <w:rFonts w:hint="eastAsia"/>
          <w:lang w:eastAsia="ko-KR"/>
        </w:rPr>
        <w:t>연도별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학생수</w:t>
      </w:r>
      <w:r>
        <w:rPr>
          <w:rFonts w:hint="eastAsia"/>
          <w:lang w:eastAsia="ko-KR"/>
        </w:rPr>
        <w:t>(1)</w:t>
      </w:r>
      <w:r>
        <w:rPr>
          <w:lang w:eastAsia="ko-KR"/>
        </w:rPr>
        <w:t>”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될까요</w:t>
      </w:r>
      <w:r>
        <w:rPr>
          <w:rFonts w:hint="eastAsia"/>
          <w:lang w:eastAsia="ko-KR"/>
        </w:rPr>
        <w:t>?</w:t>
      </w:r>
    </w:p>
  </w:comment>
  <w:comment w:id="1977" w:author="user" w:date="2021-03-22T15:07:00Z" w:initials="u">
    <w:p w14:paraId="7212535B" w14:textId="02B4F571" w:rsidR="00E10663" w:rsidRDefault="00E10663">
      <w:pPr>
        <w:pStyle w:val="af4"/>
        <w:rPr>
          <w:lang w:eastAsia="ko-KR"/>
        </w:rPr>
      </w:pPr>
      <w:r>
        <w:rPr>
          <w:rStyle w:val="af3"/>
        </w:rPr>
        <w:annotationRef/>
      </w:r>
      <w:r>
        <w:rPr>
          <w:rFonts w:hint="eastAsia"/>
          <w:lang w:eastAsia="ko-KR"/>
        </w:rPr>
        <w:t>이하에서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전부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“</w:t>
      </w:r>
      <w:r>
        <w:rPr>
          <w:rFonts w:hint="eastAsia"/>
          <w:lang w:eastAsia="ko-KR"/>
        </w:rPr>
        <w:t>플로팅</w:t>
      </w:r>
      <w:r>
        <w:rPr>
          <w:rFonts w:hint="eastAsia"/>
          <w:lang w:eastAsia="ko-KR"/>
        </w:rPr>
        <w:t>(</w:t>
      </w:r>
      <w:r w:rsidRPr="00ED4019">
        <w:rPr>
          <w:rFonts w:ascii="Times New Roman" w:hAnsi="Times New Roman"/>
          <w:lang w:eastAsia="ko-KR"/>
        </w:rPr>
        <w:t>plotting</w:t>
      </w:r>
      <w:r>
        <w:rPr>
          <w:rFonts w:ascii="Times New Roman" w:hAnsi="Times New Roman" w:hint="eastAsia"/>
          <w:lang w:eastAsia="ko-KR"/>
        </w:rPr>
        <w:t>)</w:t>
      </w:r>
      <w:r>
        <w:rPr>
          <w:rFonts w:ascii="Times New Roman" w:hAnsi="Times New Roman"/>
          <w:lang w:eastAsia="ko-KR"/>
        </w:rPr>
        <w:t>”</w:t>
      </w:r>
      <w:r>
        <w:rPr>
          <w:rFonts w:ascii="Times New Roman" w:hAnsi="Times New Roman" w:hint="eastAsia"/>
          <w:lang w:eastAsia="ko-KR"/>
        </w:rPr>
        <w:t>으로</w:t>
      </w:r>
      <w:r>
        <w:rPr>
          <w:rFonts w:ascii="Times New Roman" w:hAnsi="Times New Roman" w:hint="eastAsia"/>
          <w:lang w:eastAsia="ko-KR"/>
        </w:rPr>
        <w:t xml:space="preserve"> </w:t>
      </w:r>
      <w:r>
        <w:rPr>
          <w:rFonts w:ascii="Times New Roman" w:hAnsi="Times New Roman" w:hint="eastAsia"/>
          <w:lang w:eastAsia="ko-KR"/>
        </w:rPr>
        <w:t>고쳐도</w:t>
      </w:r>
      <w:r>
        <w:rPr>
          <w:rFonts w:ascii="Times New Roman" w:hAnsi="Times New Roman" w:hint="eastAsia"/>
          <w:lang w:eastAsia="ko-KR"/>
        </w:rPr>
        <w:t xml:space="preserve"> </w:t>
      </w:r>
      <w:r>
        <w:rPr>
          <w:rFonts w:ascii="Times New Roman" w:hAnsi="Times New Roman" w:hint="eastAsia"/>
          <w:lang w:eastAsia="ko-KR"/>
        </w:rPr>
        <w:t>될까요</w:t>
      </w:r>
      <w:r>
        <w:rPr>
          <w:rFonts w:ascii="Times New Roman" w:hAnsi="Times New Roman" w:hint="eastAsia"/>
          <w:lang w:eastAsia="ko-KR"/>
        </w:rPr>
        <w:t>?</w:t>
      </w:r>
    </w:p>
  </w:comment>
  <w:comment w:id="1987" w:author="user" w:date="2021-03-22T15:07:00Z" w:initials="u">
    <w:p w14:paraId="01A25FA7" w14:textId="3B8D6D49" w:rsidR="00E10663" w:rsidRDefault="00E10663">
      <w:pPr>
        <w:pStyle w:val="af4"/>
        <w:rPr>
          <w:lang w:eastAsia="ko-KR"/>
        </w:rPr>
      </w:pPr>
      <w:r>
        <w:rPr>
          <w:rStyle w:val="af3"/>
        </w:rPr>
        <w:annotationRef/>
      </w:r>
      <w:r>
        <w:rPr>
          <w:rFonts w:hint="eastAsia"/>
          <w:lang w:eastAsia="ko-KR"/>
        </w:rPr>
        <w:t>제목을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“</w:t>
      </w:r>
      <w:r>
        <w:rPr>
          <w:rFonts w:hint="eastAsia"/>
          <w:lang w:eastAsia="ko-KR"/>
        </w:rPr>
        <w:t>연도별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학생수</w:t>
      </w:r>
      <w:r>
        <w:rPr>
          <w:rFonts w:hint="eastAsia"/>
          <w:lang w:eastAsia="ko-KR"/>
        </w:rPr>
        <w:t>(2)</w:t>
      </w:r>
      <w:r>
        <w:rPr>
          <w:lang w:eastAsia="ko-KR"/>
        </w:rPr>
        <w:t>”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될까요</w:t>
      </w:r>
      <w:r>
        <w:rPr>
          <w:rFonts w:hint="eastAsia"/>
          <w:lang w:eastAsia="ko-KR"/>
        </w:rPr>
        <w:t>?</w:t>
      </w:r>
    </w:p>
  </w:comment>
  <w:comment w:id="2021" w:author="user" w:date="2021-03-22T15:07:00Z" w:initials="u">
    <w:p w14:paraId="66B752D1" w14:textId="341C7D61" w:rsidR="00E10663" w:rsidRDefault="00E10663">
      <w:pPr>
        <w:pStyle w:val="af4"/>
        <w:rPr>
          <w:lang w:eastAsia="ko-KR"/>
        </w:rPr>
      </w:pPr>
      <w:r>
        <w:rPr>
          <w:rStyle w:val="af3"/>
        </w:rPr>
        <w:annotationRef/>
      </w:r>
      <w:r>
        <w:rPr>
          <w:rFonts w:hint="eastAsia"/>
          <w:lang w:eastAsia="ko-KR"/>
        </w:rPr>
        <w:t>제목을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“</w:t>
      </w:r>
      <w:r>
        <w:rPr>
          <w:rFonts w:hint="eastAsia"/>
          <w:lang w:eastAsia="ko-KR"/>
        </w:rPr>
        <w:t>연도별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학생수</w:t>
      </w:r>
      <w:r>
        <w:rPr>
          <w:rFonts w:hint="eastAsia"/>
          <w:lang w:eastAsia="ko-KR"/>
        </w:rPr>
        <w:t>(3)</w:t>
      </w:r>
      <w:r>
        <w:rPr>
          <w:lang w:eastAsia="ko-KR"/>
        </w:rPr>
        <w:t>”</w:t>
      </w:r>
      <w:r>
        <w:rPr>
          <w:rFonts w:hint="eastAsia"/>
          <w:lang w:eastAsia="ko-KR"/>
        </w:rPr>
        <w:t>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될까요</w:t>
      </w:r>
      <w:r>
        <w:rPr>
          <w:rFonts w:hint="eastAsia"/>
          <w:lang w:eastAsia="ko-KR"/>
        </w:rPr>
        <w:t>?</w:t>
      </w:r>
    </w:p>
  </w:comment>
  <w:comment w:id="2041" w:author="user" w:date="2021-03-22T15:07:00Z" w:initials="u">
    <w:p w14:paraId="2E950DA1" w14:textId="277C0440" w:rsidR="00E10663" w:rsidRDefault="00E10663">
      <w:pPr>
        <w:pStyle w:val="af4"/>
        <w:rPr>
          <w:lang w:eastAsia="ko-KR"/>
        </w:rPr>
      </w:pPr>
      <w:r>
        <w:rPr>
          <w:rStyle w:val="af3"/>
        </w:rPr>
        <w:annotationRef/>
      </w:r>
      <w:r>
        <w:rPr>
          <w:rFonts w:hint="eastAsia"/>
          <w:lang w:eastAsia="ko-KR"/>
        </w:rPr>
        <w:t>제목을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“</w:t>
      </w:r>
      <w:r>
        <w:rPr>
          <w:rFonts w:hint="eastAsia"/>
          <w:lang w:eastAsia="ko-KR"/>
        </w:rPr>
        <w:t>연도별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학생수</w:t>
      </w:r>
      <w:r>
        <w:rPr>
          <w:rFonts w:hint="eastAsia"/>
          <w:lang w:eastAsia="ko-KR"/>
        </w:rPr>
        <w:t>(4)</w:t>
      </w:r>
      <w:r>
        <w:rPr>
          <w:lang w:eastAsia="ko-KR"/>
        </w:rPr>
        <w:t>”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될까요</w:t>
      </w:r>
      <w:r>
        <w:rPr>
          <w:rFonts w:hint="eastAsia"/>
          <w:lang w:eastAsia="ko-KR"/>
        </w:rPr>
        <w:t>?</w:t>
      </w:r>
    </w:p>
  </w:comment>
  <w:comment w:id="2047" w:author="user" w:date="2021-03-22T15:07:00Z" w:initials="u">
    <w:p w14:paraId="2451CEE6" w14:textId="088FC347" w:rsidR="00E10663" w:rsidRDefault="00E10663">
      <w:pPr>
        <w:pStyle w:val="af4"/>
        <w:rPr>
          <w:lang w:eastAsia="ko-KR"/>
        </w:rPr>
      </w:pPr>
      <w:r>
        <w:rPr>
          <w:rStyle w:val="af3"/>
        </w:rPr>
        <w:annotationRef/>
      </w:r>
      <w:r>
        <w:rPr>
          <w:rFonts w:hint="eastAsia"/>
          <w:lang w:eastAsia="ko-KR"/>
        </w:rPr>
        <w:t>제목을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“</w:t>
      </w:r>
      <w:r>
        <w:rPr>
          <w:rFonts w:hint="eastAsia"/>
          <w:lang w:eastAsia="ko-KR"/>
        </w:rPr>
        <w:t>월별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취업자수</w:t>
      </w:r>
      <w:r>
        <w:rPr>
          <w:lang w:eastAsia="ko-KR"/>
        </w:rPr>
        <w:t>”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될까요</w:t>
      </w:r>
      <w:r>
        <w:rPr>
          <w:rFonts w:hint="eastAsia"/>
          <w:lang w:eastAsia="ko-KR"/>
        </w:rPr>
        <w:t>?</w:t>
      </w:r>
    </w:p>
  </w:comment>
  <w:comment w:id="2052" w:author="user" w:date="2021-03-22T15:07:00Z" w:initials="u">
    <w:p w14:paraId="5FCDDB93" w14:textId="65320516" w:rsidR="00E10663" w:rsidRDefault="00E10663">
      <w:pPr>
        <w:pStyle w:val="af4"/>
        <w:rPr>
          <w:lang w:eastAsia="ko-KR"/>
        </w:rPr>
      </w:pPr>
      <w:r>
        <w:rPr>
          <w:rStyle w:val="af3"/>
        </w:rPr>
        <w:annotationRef/>
      </w:r>
      <w:r>
        <w:rPr>
          <w:rFonts w:hint="eastAsia"/>
          <w:lang w:eastAsia="ko-KR"/>
        </w:rPr>
        <w:t>제목을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“</w:t>
      </w:r>
      <w:r>
        <w:rPr>
          <w:rFonts w:hint="eastAsia"/>
          <w:lang w:eastAsia="ko-KR"/>
        </w:rPr>
        <w:t>일별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확진자수</w:t>
      </w:r>
      <w:r>
        <w:rPr>
          <w:rFonts w:hint="eastAsia"/>
          <w:lang w:eastAsia="ko-KR"/>
        </w:rPr>
        <w:t>(0-9</w:t>
      </w:r>
      <w:r>
        <w:rPr>
          <w:rFonts w:hint="eastAsia"/>
          <w:lang w:eastAsia="ko-KR"/>
        </w:rPr>
        <w:t>세</w:t>
      </w:r>
      <w:r>
        <w:rPr>
          <w:rFonts w:hint="eastAsia"/>
          <w:lang w:eastAsia="ko-KR"/>
        </w:rPr>
        <w:t>)</w:t>
      </w:r>
      <w:r>
        <w:rPr>
          <w:lang w:eastAsia="ko-KR"/>
        </w:rPr>
        <w:t>”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될까요</w:t>
      </w:r>
      <w:r>
        <w:rPr>
          <w:rFonts w:hint="eastAsia"/>
          <w:lang w:eastAsia="ko-KR"/>
        </w:rPr>
        <w:t>?</w:t>
      </w:r>
    </w:p>
  </w:comment>
  <w:comment w:id="2067" w:author="user" w:date="2021-03-22T15:07:00Z" w:initials="u">
    <w:p w14:paraId="47139695" w14:textId="07637831" w:rsidR="00E10663" w:rsidRDefault="00E10663">
      <w:pPr>
        <w:pStyle w:val="af4"/>
        <w:rPr>
          <w:lang w:eastAsia="ko-KR"/>
        </w:rPr>
      </w:pPr>
      <w:r>
        <w:rPr>
          <w:rStyle w:val="af3"/>
        </w:rPr>
        <w:annotationRef/>
      </w:r>
      <w:r>
        <w:rPr>
          <w:rFonts w:hint="eastAsia"/>
          <w:lang w:eastAsia="ko-KR"/>
        </w:rPr>
        <w:t>제목을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“</w:t>
      </w:r>
      <w:r>
        <w:rPr>
          <w:rFonts w:hint="eastAsia"/>
          <w:lang w:eastAsia="ko-KR"/>
        </w:rPr>
        <w:t>연도별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학생수</w:t>
      </w:r>
      <w:r>
        <w:rPr>
          <w:rFonts w:hint="eastAsia"/>
          <w:lang w:eastAsia="ko-KR"/>
        </w:rPr>
        <w:t>(1)</w:t>
      </w:r>
      <w:r>
        <w:rPr>
          <w:lang w:eastAsia="ko-KR"/>
        </w:rPr>
        <w:t>”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될까요</w:t>
      </w:r>
      <w:r>
        <w:rPr>
          <w:rFonts w:hint="eastAsia"/>
          <w:lang w:eastAsia="ko-KR"/>
        </w:rPr>
        <w:t>?</w:t>
      </w:r>
    </w:p>
  </w:comment>
  <w:comment w:id="2081" w:author="user" w:date="2021-03-22T15:07:00Z" w:initials="u">
    <w:p w14:paraId="0FF1FDFE" w14:textId="7999F196" w:rsidR="00E10663" w:rsidRDefault="00E10663">
      <w:pPr>
        <w:pStyle w:val="af4"/>
        <w:rPr>
          <w:lang w:eastAsia="ko-KR"/>
        </w:rPr>
      </w:pPr>
      <w:r>
        <w:rPr>
          <w:rStyle w:val="af3"/>
        </w:rPr>
        <w:annotationRef/>
      </w:r>
      <w:r>
        <w:rPr>
          <w:rFonts w:hint="eastAsia"/>
          <w:lang w:eastAsia="ko-KR"/>
        </w:rPr>
        <w:t>원본에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“</w:t>
      </w:r>
      <w:r>
        <w:rPr>
          <w:rFonts w:hint="eastAsia"/>
          <w:lang w:eastAsia="ko-KR"/>
        </w:rPr>
        <w:t>## Plot</w:t>
      </w:r>
      <w:r>
        <w:rPr>
          <w:lang w:eastAsia="ko-KR"/>
        </w:rPr>
        <w:t>”</w:t>
      </w:r>
      <w:r>
        <w:rPr>
          <w:rFonts w:hint="eastAsia"/>
          <w:lang w:eastAsia="ko-KR"/>
        </w:rPr>
        <w:t>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나옵니다</w:t>
      </w:r>
      <w:r>
        <w:rPr>
          <w:rFonts w:hint="eastAsia"/>
          <w:lang w:eastAsia="ko-KR"/>
        </w:rPr>
        <w:t xml:space="preserve">. </w:t>
      </w:r>
      <w:r>
        <w:rPr>
          <w:rFonts w:hint="eastAsia"/>
          <w:lang w:eastAsia="ko-KR"/>
        </w:rPr>
        <w:t>원본대로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고칠까요</w:t>
      </w:r>
      <w:r>
        <w:rPr>
          <w:rFonts w:hint="eastAsia"/>
          <w:lang w:eastAsia="ko-KR"/>
        </w:rPr>
        <w:t>?</w:t>
      </w:r>
    </w:p>
  </w:comment>
  <w:comment w:id="2082" w:author="standard" w:date="2021-03-26T17:44:00Z" w:initials="s">
    <w:p w14:paraId="37E06BBA" w14:textId="71B09234" w:rsidR="00BF6726" w:rsidRDefault="00BF6726">
      <w:pPr>
        <w:pStyle w:val="af4"/>
        <w:rPr>
          <w:lang w:eastAsia="ko-KR"/>
        </w:rPr>
      </w:pPr>
      <w:r>
        <w:rPr>
          <w:rStyle w:val="af3"/>
        </w:rPr>
        <w:annotationRef/>
      </w:r>
      <w:r>
        <w:rPr>
          <w:rFonts w:hint="eastAsia"/>
          <w:lang w:eastAsia="ko-KR"/>
        </w:rPr>
        <w:t>해당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삭제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해주세요</w:t>
      </w:r>
    </w:p>
  </w:comment>
  <w:comment w:id="2088" w:author="user" w:date="2021-03-22T15:07:00Z" w:initials="u">
    <w:p w14:paraId="45CD1056" w14:textId="3907EC33" w:rsidR="00E10663" w:rsidRDefault="00E10663">
      <w:pPr>
        <w:pStyle w:val="af4"/>
        <w:rPr>
          <w:lang w:eastAsia="ko-KR"/>
        </w:rPr>
      </w:pPr>
      <w:r>
        <w:rPr>
          <w:rStyle w:val="af3"/>
        </w:rPr>
        <w:annotationRef/>
      </w:r>
      <w:r>
        <w:rPr>
          <w:rFonts w:hint="eastAsia"/>
          <w:lang w:eastAsia="ko-KR"/>
        </w:rPr>
        <w:t>제목을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달아주세요</w:t>
      </w:r>
    </w:p>
  </w:comment>
  <w:comment w:id="2106" w:author="standard" w:date="2021-03-26T17:45:00Z" w:initials="s">
    <w:p w14:paraId="5251E1C0" w14:textId="1B6ACB82" w:rsidR="00BF6726" w:rsidRDefault="00BF6726">
      <w:pPr>
        <w:pStyle w:val="af4"/>
        <w:rPr>
          <w:rFonts w:hint="eastAsia"/>
          <w:lang w:eastAsia="ko-KR"/>
        </w:rPr>
      </w:pPr>
      <w:r>
        <w:rPr>
          <w:rStyle w:val="af3"/>
        </w:rPr>
        <w:annotationRef/>
      </w:r>
      <w:r>
        <w:rPr>
          <w:rFonts w:hint="eastAsia"/>
          <w:lang w:eastAsia="ko-KR"/>
        </w:rPr>
        <w:t>플롯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</w:t>
      </w:r>
    </w:p>
  </w:comment>
  <w:comment w:id="2110" w:author="user" w:date="2021-03-22T15:07:00Z" w:initials="u">
    <w:p w14:paraId="08603FE3" w14:textId="0E069245" w:rsidR="00E10663" w:rsidRDefault="00E10663">
      <w:pPr>
        <w:pStyle w:val="af4"/>
        <w:rPr>
          <w:lang w:eastAsia="ko-KR"/>
        </w:rPr>
      </w:pPr>
      <w:r>
        <w:rPr>
          <w:rStyle w:val="af3"/>
        </w:rPr>
        <w:annotationRef/>
      </w:r>
      <w:r>
        <w:rPr>
          <w:rFonts w:hint="eastAsia"/>
          <w:lang w:eastAsia="ko-KR"/>
        </w:rPr>
        <w:t>제목을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“</w:t>
      </w:r>
      <w:r>
        <w:rPr>
          <w:rFonts w:hint="eastAsia"/>
          <w:lang w:eastAsia="ko-KR"/>
        </w:rPr>
        <w:t>연도별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학생수</w:t>
      </w:r>
      <w:r>
        <w:rPr>
          <w:rFonts w:hint="eastAsia"/>
          <w:lang w:eastAsia="ko-KR"/>
        </w:rPr>
        <w:t>(2)</w:t>
      </w:r>
      <w:r>
        <w:rPr>
          <w:lang w:eastAsia="ko-KR"/>
        </w:rPr>
        <w:t>”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달아도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될까요</w:t>
      </w:r>
      <w:r>
        <w:rPr>
          <w:rFonts w:hint="eastAsia"/>
          <w:lang w:eastAsia="ko-KR"/>
        </w:rPr>
        <w:t xml:space="preserve">? </w:t>
      </w:r>
    </w:p>
  </w:comment>
  <w:comment w:id="2129" w:author="standard" w:date="2021-03-26T17:46:00Z" w:initials="s">
    <w:p w14:paraId="16E458D8" w14:textId="4350C684" w:rsidR="00BF6726" w:rsidRDefault="00BF6726">
      <w:pPr>
        <w:pStyle w:val="af4"/>
        <w:rPr>
          <w:rFonts w:hint="eastAsia"/>
          <w:lang w:eastAsia="ko-KR"/>
        </w:rPr>
      </w:pPr>
      <w:r>
        <w:rPr>
          <w:rStyle w:val="af3"/>
        </w:rPr>
        <w:annotationRef/>
      </w:r>
      <w:r>
        <w:rPr>
          <w:rFonts w:hint="eastAsia"/>
          <w:lang w:eastAsia="ko-KR"/>
        </w:rPr>
        <w:t>그루핑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-&gt; </w:t>
      </w:r>
      <w:r>
        <w:rPr>
          <w:rFonts w:hint="eastAsia"/>
          <w:lang w:eastAsia="ko-KR"/>
        </w:rPr>
        <w:t>그룹핑</w:t>
      </w:r>
    </w:p>
  </w:comment>
  <w:comment w:id="2146" w:author="user" w:date="2021-03-22T15:07:00Z" w:initials="u">
    <w:p w14:paraId="7617D70C" w14:textId="64BDAE19" w:rsidR="00E10663" w:rsidRDefault="00E10663">
      <w:pPr>
        <w:pStyle w:val="af4"/>
        <w:rPr>
          <w:lang w:eastAsia="ko-KR"/>
        </w:rPr>
      </w:pPr>
      <w:r>
        <w:rPr>
          <w:rStyle w:val="af3"/>
        </w:rPr>
        <w:annotationRef/>
      </w:r>
      <w:r>
        <w:rPr>
          <w:rFonts w:hint="eastAsia"/>
          <w:lang w:eastAsia="ko-KR"/>
        </w:rPr>
        <w:t>제목을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달아주세요</w:t>
      </w:r>
    </w:p>
  </w:comment>
  <w:comment w:id="2155" w:author="user" w:date="2021-03-22T15:07:00Z" w:initials="u">
    <w:p w14:paraId="16261A30" w14:textId="6EA22CCF" w:rsidR="00E10663" w:rsidRDefault="00E10663">
      <w:pPr>
        <w:pStyle w:val="af4"/>
        <w:rPr>
          <w:lang w:eastAsia="ko-KR"/>
        </w:rPr>
      </w:pPr>
      <w:r>
        <w:rPr>
          <w:rStyle w:val="af3"/>
        </w:rPr>
        <w:annotationRef/>
      </w:r>
      <w:r>
        <w:rPr>
          <w:rFonts w:hint="eastAsia"/>
          <w:lang w:eastAsia="ko-KR"/>
        </w:rPr>
        <w:t>제목을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달아주세요</w:t>
      </w:r>
    </w:p>
  </w:comment>
  <w:comment w:id="2156" w:author="standard" w:date="2021-03-26T17:51:00Z" w:initials="s">
    <w:p w14:paraId="239721F7" w14:textId="1D44BD4F" w:rsidR="00BF6726" w:rsidRDefault="00BF6726">
      <w:pPr>
        <w:pStyle w:val="af4"/>
        <w:rPr>
          <w:rFonts w:hint="eastAsia"/>
          <w:lang w:eastAsia="ko-KR"/>
        </w:rPr>
      </w:pPr>
      <w:r>
        <w:rPr>
          <w:rStyle w:val="af3"/>
        </w:rPr>
        <w:annotationRef/>
      </w:r>
      <w:r>
        <w:rPr>
          <w:rFonts w:hint="eastAsia"/>
          <w:lang w:eastAsia="ko-KR"/>
        </w:rPr>
        <w:t>그림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보냅니다</w:t>
      </w:r>
    </w:p>
  </w:comment>
  <w:comment w:id="2202" w:author="user" w:date="2021-03-22T15:07:00Z" w:initials="u">
    <w:p w14:paraId="4001F11E" w14:textId="2EFC1AEC" w:rsidR="00E10663" w:rsidRDefault="00E10663">
      <w:pPr>
        <w:pStyle w:val="af4"/>
        <w:rPr>
          <w:lang w:eastAsia="ko-KR"/>
        </w:rPr>
      </w:pPr>
      <w:r>
        <w:rPr>
          <w:rStyle w:val="af3"/>
        </w:rPr>
        <w:annotationRef/>
      </w:r>
      <w:r>
        <w:rPr>
          <w:rFonts w:hint="eastAsia"/>
          <w:lang w:eastAsia="ko-KR"/>
        </w:rPr>
        <w:t>제목을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달아주세요</w:t>
      </w:r>
    </w:p>
  </w:comment>
  <w:comment w:id="2222" w:author="user" w:date="2021-03-22T15:07:00Z" w:initials="u">
    <w:p w14:paraId="465BD65E" w14:textId="49E96E2E" w:rsidR="00E10663" w:rsidRDefault="00E10663">
      <w:pPr>
        <w:pStyle w:val="af4"/>
        <w:rPr>
          <w:lang w:eastAsia="ko-KR"/>
        </w:rPr>
      </w:pPr>
      <w:r>
        <w:rPr>
          <w:rStyle w:val="af3"/>
        </w:rPr>
        <w:annotationRef/>
      </w:r>
      <w:r>
        <w:rPr>
          <w:rFonts w:hint="eastAsia"/>
          <w:lang w:eastAsia="ko-KR"/>
        </w:rPr>
        <w:t>제목을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달아주세요</w:t>
      </w:r>
    </w:p>
  </w:comment>
  <w:comment w:id="2223" w:author="standard" w:date="2021-03-26T17:58:00Z" w:initials="s">
    <w:p w14:paraId="4BF1C98B" w14:textId="7445C086" w:rsidR="009321B1" w:rsidRDefault="009321B1">
      <w:pPr>
        <w:pStyle w:val="af4"/>
        <w:rPr>
          <w:rFonts w:hint="eastAsia"/>
          <w:lang w:eastAsia="ko-KR"/>
        </w:rPr>
      </w:pPr>
      <w:r>
        <w:rPr>
          <w:rStyle w:val="af3"/>
        </w:rPr>
        <w:annotationRef/>
      </w:r>
      <w:r>
        <w:rPr>
          <w:rFonts w:hint="eastAsia"/>
          <w:lang w:eastAsia="ko-KR"/>
        </w:rPr>
        <w:t>그림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보냅니다</w:t>
      </w:r>
    </w:p>
  </w:comment>
  <w:comment w:id="2231" w:author="user" w:date="2021-03-22T15:07:00Z" w:initials="u">
    <w:p w14:paraId="1EDAB600" w14:textId="2B83F634" w:rsidR="00E10663" w:rsidRDefault="00E10663">
      <w:pPr>
        <w:pStyle w:val="af4"/>
        <w:rPr>
          <w:lang w:eastAsia="ko-KR"/>
        </w:rPr>
      </w:pPr>
      <w:r>
        <w:rPr>
          <w:rStyle w:val="af3"/>
        </w:rPr>
        <w:annotationRef/>
      </w:r>
      <w:r>
        <w:rPr>
          <w:rFonts w:hint="eastAsia"/>
          <w:lang w:eastAsia="ko-KR"/>
        </w:rPr>
        <w:t>제목을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달아주세요</w:t>
      </w:r>
    </w:p>
  </w:comment>
  <w:comment w:id="2239" w:author="user" w:date="2021-03-22T15:07:00Z" w:initials="u">
    <w:p w14:paraId="1B5F289B" w14:textId="48173D20" w:rsidR="00E10663" w:rsidRDefault="00E10663">
      <w:pPr>
        <w:pStyle w:val="af4"/>
        <w:rPr>
          <w:lang w:eastAsia="ko-KR"/>
        </w:rPr>
      </w:pPr>
      <w:r>
        <w:rPr>
          <w:rStyle w:val="af3"/>
        </w:rPr>
        <w:annotationRef/>
      </w:r>
      <w:r>
        <w:rPr>
          <w:rFonts w:hint="eastAsia"/>
          <w:lang w:eastAsia="ko-KR"/>
        </w:rPr>
        <w:t>제목을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“</w:t>
      </w:r>
      <w:r>
        <w:rPr>
          <w:rFonts w:hint="eastAsia"/>
          <w:lang w:eastAsia="ko-KR"/>
        </w:rPr>
        <w:t>월별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취업자수</w:t>
      </w:r>
      <w:r>
        <w:rPr>
          <w:lang w:eastAsia="ko-KR"/>
        </w:rPr>
        <w:t>”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될까요</w:t>
      </w:r>
      <w:r>
        <w:rPr>
          <w:rFonts w:hint="eastAsia"/>
          <w:lang w:eastAsia="ko-KR"/>
        </w:rPr>
        <w:t>?</w:t>
      </w:r>
    </w:p>
  </w:comment>
  <w:comment w:id="2247" w:author="user" w:date="2021-03-22T15:07:00Z" w:initials="u">
    <w:p w14:paraId="3E90D0CA" w14:textId="1C183305" w:rsidR="00E10663" w:rsidRDefault="00E10663">
      <w:pPr>
        <w:pStyle w:val="af4"/>
        <w:rPr>
          <w:lang w:eastAsia="ko-KR"/>
        </w:rPr>
      </w:pPr>
      <w:r>
        <w:rPr>
          <w:rStyle w:val="af3"/>
        </w:rPr>
        <w:annotationRef/>
      </w:r>
      <w:r>
        <w:rPr>
          <w:rFonts w:hint="eastAsia"/>
          <w:lang w:eastAsia="ko-KR"/>
        </w:rPr>
        <w:t>제목을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“</w:t>
      </w:r>
      <w:r>
        <w:rPr>
          <w:rFonts w:hint="eastAsia"/>
          <w:lang w:eastAsia="ko-KR"/>
        </w:rPr>
        <w:t>일별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확진자수</w:t>
      </w:r>
      <w:r>
        <w:rPr>
          <w:rFonts w:hint="eastAsia"/>
          <w:lang w:eastAsia="ko-KR"/>
        </w:rPr>
        <w:t>(0-9</w:t>
      </w:r>
      <w:r>
        <w:rPr>
          <w:rFonts w:hint="eastAsia"/>
          <w:lang w:eastAsia="ko-KR"/>
        </w:rPr>
        <w:t>세</w:t>
      </w:r>
      <w:r>
        <w:rPr>
          <w:rFonts w:hint="eastAsia"/>
          <w:lang w:eastAsia="ko-KR"/>
        </w:rPr>
        <w:t>)</w:t>
      </w:r>
      <w:r>
        <w:rPr>
          <w:lang w:eastAsia="ko-KR"/>
        </w:rPr>
        <w:t>”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될까요</w:t>
      </w:r>
      <w:r>
        <w:rPr>
          <w:rFonts w:hint="eastAsia"/>
          <w:lang w:eastAsia="ko-KR"/>
        </w:rPr>
        <w:t>?</w:t>
      </w:r>
    </w:p>
  </w:comment>
  <w:comment w:id="2266" w:author="user" w:date="2021-03-22T15:07:00Z" w:initials="u">
    <w:p w14:paraId="3D807860" w14:textId="63F654FF" w:rsidR="00E10663" w:rsidRDefault="00E10663">
      <w:pPr>
        <w:pStyle w:val="af4"/>
        <w:rPr>
          <w:lang w:eastAsia="ko-KR"/>
        </w:rPr>
      </w:pPr>
      <w:r>
        <w:rPr>
          <w:rStyle w:val="af3"/>
        </w:rPr>
        <w:annotationRef/>
      </w:r>
      <w:r>
        <w:rPr>
          <w:lang w:eastAsia="ko-KR"/>
        </w:rPr>
        <w:t>“</w:t>
      </w:r>
      <w:r>
        <w:rPr>
          <w:rFonts w:hint="eastAsia"/>
          <w:lang w:eastAsia="ko-KR"/>
        </w:rPr>
        <w:t>시간대</w:t>
      </w:r>
      <w:r>
        <w:rPr>
          <w:lang w:eastAsia="ko-KR"/>
        </w:rPr>
        <w:t>”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고쳐도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될까요</w:t>
      </w:r>
      <w:r>
        <w:rPr>
          <w:rFonts w:hint="eastAsia"/>
          <w:lang w:eastAsia="ko-KR"/>
        </w:rPr>
        <w:t>?</w:t>
      </w:r>
    </w:p>
  </w:comment>
  <w:comment w:id="2267" w:author="standard" w:date="2021-03-26T18:01:00Z" w:initials="s">
    <w:p w14:paraId="1872803C" w14:textId="70763126" w:rsidR="009321B1" w:rsidRDefault="009321B1">
      <w:pPr>
        <w:pStyle w:val="af4"/>
        <w:rPr>
          <w:rFonts w:hint="eastAsia"/>
          <w:lang w:eastAsia="ko-KR"/>
        </w:rPr>
      </w:pPr>
      <w:r>
        <w:rPr>
          <w:lang w:eastAsia="ko-KR"/>
        </w:rPr>
        <w:t>‘</w:t>
      </w:r>
      <w:r>
        <w:rPr>
          <w:rStyle w:val="af3"/>
        </w:rPr>
        <w:annotationRef/>
      </w:r>
      <w:r>
        <w:rPr>
          <w:rFonts w:hint="eastAsia"/>
          <w:lang w:eastAsia="ko-KR"/>
        </w:rPr>
        <w:t>시간대의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차이가</w:t>
      </w:r>
      <w:r>
        <w:rPr>
          <w:lang w:eastAsia="ko-KR"/>
        </w:rPr>
        <w:t>’</w:t>
      </w:r>
      <w:r>
        <w:rPr>
          <w:rFonts w:hint="eastAsia"/>
          <w:lang w:eastAsia="ko-KR"/>
        </w:rPr>
        <w:t>로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고쳐주세요</w:t>
      </w:r>
    </w:p>
  </w:comment>
  <w:comment w:id="2308" w:author="user" w:date="2021-03-22T15:07:00Z" w:initials="u">
    <w:p w14:paraId="535E2421" w14:textId="24687164" w:rsidR="00E10663" w:rsidRDefault="00E10663">
      <w:pPr>
        <w:pStyle w:val="af4"/>
        <w:rPr>
          <w:lang w:eastAsia="ko-KR"/>
        </w:rPr>
      </w:pPr>
      <w:r>
        <w:rPr>
          <w:rStyle w:val="af3"/>
        </w:rPr>
        <w:annotationRef/>
      </w:r>
      <w:r>
        <w:rPr>
          <w:lang w:eastAsia="ko-KR"/>
        </w:rPr>
        <w:t>“</w:t>
      </w:r>
      <w:r>
        <w:rPr>
          <w:rFonts w:hint="eastAsia"/>
          <w:lang w:eastAsia="ko-KR"/>
        </w:rPr>
        <w:t>일까</w:t>
      </w:r>
      <w:r>
        <w:rPr>
          <w:lang w:eastAsia="ko-KR"/>
        </w:rPr>
        <w:t>”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고쳐도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될까요</w:t>
      </w:r>
      <w:r>
        <w:rPr>
          <w:rFonts w:hint="eastAsia"/>
          <w:lang w:eastAsia="ko-KR"/>
        </w:rPr>
        <w:t>?</w:t>
      </w:r>
    </w:p>
  </w:comment>
  <w:comment w:id="2309" w:author="standard" w:date="2021-03-26T18:01:00Z" w:initials="s">
    <w:p w14:paraId="3AB2A577" w14:textId="3329C973" w:rsidR="009321B1" w:rsidRDefault="009321B1">
      <w:pPr>
        <w:pStyle w:val="af4"/>
        <w:rPr>
          <w:rFonts w:hint="eastAsia"/>
          <w:lang w:eastAsia="ko-KR"/>
        </w:rPr>
      </w:pPr>
      <w:r>
        <w:rPr>
          <w:rStyle w:val="af3"/>
        </w:rPr>
        <w:annotationRef/>
      </w:r>
      <w:r>
        <w:rPr>
          <w:lang w:eastAsia="ko-KR"/>
        </w:rPr>
        <w:t>‘</w:t>
      </w:r>
      <w:r>
        <w:rPr>
          <w:rFonts w:hint="eastAsia"/>
          <w:lang w:eastAsia="ko-KR"/>
        </w:rPr>
        <w:t>일까</w:t>
      </w:r>
      <w:r>
        <w:rPr>
          <w:rFonts w:hint="eastAsia"/>
          <w:lang w:eastAsia="ko-KR"/>
        </w:rPr>
        <w:t>?</w:t>
      </w:r>
      <w:r>
        <w:rPr>
          <w:lang w:eastAsia="ko-KR"/>
        </w:rPr>
        <w:t>’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좋겠네요</w:t>
      </w:r>
    </w:p>
  </w:comment>
  <w:comment w:id="2314" w:author="user" w:date="2021-03-22T15:07:00Z" w:initials="u">
    <w:p w14:paraId="45911B74" w14:textId="3E32E07B" w:rsidR="00E10663" w:rsidRDefault="00E10663">
      <w:pPr>
        <w:pStyle w:val="af4"/>
        <w:rPr>
          <w:lang w:eastAsia="ko-KR"/>
        </w:rPr>
      </w:pPr>
      <w:r>
        <w:rPr>
          <w:rStyle w:val="af3"/>
        </w:rPr>
        <w:annotationRef/>
      </w:r>
      <w:r>
        <w:rPr>
          <w:lang w:eastAsia="ko-KR"/>
        </w:rPr>
        <w:t>“</w:t>
      </w:r>
      <w:r>
        <w:rPr>
          <w:rFonts w:hint="eastAsia"/>
          <w:lang w:eastAsia="ko-KR"/>
        </w:rPr>
        <w:t>시간대</w:t>
      </w:r>
      <w:r>
        <w:rPr>
          <w:lang w:eastAsia="ko-KR"/>
        </w:rPr>
        <w:t>”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고쳐도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될까요</w:t>
      </w:r>
      <w:r>
        <w:rPr>
          <w:rFonts w:hint="eastAsia"/>
          <w:lang w:eastAsia="ko-KR"/>
        </w:rPr>
        <w:t>?</w:t>
      </w:r>
    </w:p>
  </w:comment>
  <w:comment w:id="2315" w:author="standard" w:date="2021-03-26T18:01:00Z" w:initials="s">
    <w:p w14:paraId="54E503D5" w14:textId="488D82C0" w:rsidR="009321B1" w:rsidRDefault="009321B1">
      <w:pPr>
        <w:pStyle w:val="af4"/>
      </w:pPr>
      <w:r>
        <w:rPr>
          <w:lang w:eastAsia="ko-KR"/>
        </w:rPr>
        <w:t>‘</w:t>
      </w:r>
      <w:r>
        <w:rPr>
          <w:rStyle w:val="af3"/>
        </w:rPr>
        <w:annotationRef/>
      </w:r>
      <w:r>
        <w:rPr>
          <w:rFonts w:hint="eastAsia"/>
          <w:lang w:eastAsia="ko-KR"/>
        </w:rPr>
        <w:t>시간대</w:t>
      </w:r>
      <w:r>
        <w:rPr>
          <w:lang w:eastAsia="ko-KR"/>
        </w:rPr>
        <w:t>’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좋겠습니다</w:t>
      </w:r>
    </w:p>
  </w:comment>
  <w:comment w:id="2359" w:author="user" w:date="2021-03-22T15:07:00Z" w:initials="u">
    <w:p w14:paraId="36106774" w14:textId="402F0305" w:rsidR="00E10663" w:rsidRDefault="00E10663">
      <w:pPr>
        <w:pStyle w:val="af4"/>
        <w:rPr>
          <w:lang w:eastAsia="ko-KR"/>
        </w:rPr>
      </w:pPr>
      <w:r>
        <w:rPr>
          <w:rStyle w:val="af3"/>
        </w:rPr>
        <w:annotationRef/>
      </w:r>
      <w:r>
        <w:rPr>
          <w:rFonts w:hint="eastAsia"/>
          <w:lang w:eastAsia="ko-KR"/>
        </w:rPr>
        <w:t>은</w:t>
      </w:r>
      <w:r>
        <w:rPr>
          <w:lang w:eastAsia="ko-KR"/>
        </w:rPr>
        <w:t>’</w:t>
      </w:r>
      <w:r>
        <w:rPr>
          <w:rFonts w:hint="eastAsia"/>
          <w:lang w:eastAsia="ko-KR"/>
        </w:rPr>
        <w:t>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붙여도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될까요</w:t>
      </w:r>
      <w:r>
        <w:rPr>
          <w:rFonts w:hint="eastAsia"/>
          <w:lang w:eastAsia="ko-KR"/>
        </w:rPr>
        <w:t>?</w:t>
      </w:r>
    </w:p>
  </w:comment>
  <w:comment w:id="2360" w:author="user" w:date="2021-03-22T15:07:00Z" w:initials="u">
    <w:p w14:paraId="66939DFF" w14:textId="2B5D0ED0" w:rsidR="00E10663" w:rsidRDefault="00E10663">
      <w:pPr>
        <w:pStyle w:val="af4"/>
        <w:rPr>
          <w:lang w:eastAsia="ko-KR"/>
        </w:rPr>
      </w:pPr>
      <w:r>
        <w:rPr>
          <w:rStyle w:val="af3"/>
        </w:rPr>
        <w:annotationRef/>
      </w:r>
      <w:r>
        <w:rPr>
          <w:lang w:eastAsia="ko-KR"/>
        </w:rPr>
        <w:t>“</w:t>
      </w:r>
      <w:r>
        <w:rPr>
          <w:rFonts w:hint="eastAsia"/>
          <w:lang w:eastAsia="ko-KR"/>
        </w:rPr>
        <w:t>연</w:t>
      </w:r>
      <w:r>
        <w:rPr>
          <w:lang w:eastAsia="ko-KR"/>
        </w:rPr>
        <w:t>”</w:t>
      </w:r>
      <w:r>
        <w:rPr>
          <w:rFonts w:hint="eastAsia"/>
          <w:lang w:eastAsia="ko-KR"/>
        </w:rPr>
        <w:t>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고쳐도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될까요</w:t>
      </w:r>
      <w:r>
        <w:rPr>
          <w:rFonts w:hint="eastAsia"/>
          <w:lang w:eastAsia="ko-KR"/>
        </w:rPr>
        <w:t>?</w:t>
      </w:r>
    </w:p>
  </w:comment>
  <w:comment w:id="2361" w:author="user" w:date="2021-03-22T15:07:00Z" w:initials="u">
    <w:p w14:paraId="65DC5B7D" w14:textId="7679B48C" w:rsidR="00E10663" w:rsidRDefault="00E10663">
      <w:pPr>
        <w:pStyle w:val="af4"/>
        <w:rPr>
          <w:lang w:eastAsia="ko-KR"/>
        </w:rPr>
      </w:pPr>
      <w:r>
        <w:rPr>
          <w:rStyle w:val="af3"/>
        </w:rPr>
        <w:annotationRef/>
      </w:r>
      <w:r>
        <w:rPr>
          <w:lang w:eastAsia="ko-KR"/>
        </w:rPr>
        <w:t>“</w:t>
      </w:r>
      <w:r>
        <w:rPr>
          <w:rFonts w:hint="eastAsia"/>
          <w:lang w:eastAsia="ko-KR"/>
        </w:rPr>
        <w:t>일입니다</w:t>
      </w:r>
      <w:r>
        <w:rPr>
          <w:lang w:eastAsia="ko-KR"/>
        </w:rPr>
        <w:t>”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붙여도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될까요</w:t>
      </w:r>
      <w:r>
        <w:rPr>
          <w:rFonts w:hint="eastAsia"/>
          <w:lang w:eastAsia="ko-KR"/>
        </w:rPr>
        <w:t>?</w:t>
      </w:r>
    </w:p>
  </w:comment>
  <w:comment w:id="2362" w:author="standard" w:date="2021-03-26T18:02:00Z" w:initials="s">
    <w:p w14:paraId="1E35A8DB" w14:textId="09727D5B" w:rsidR="009321B1" w:rsidRDefault="009321B1">
      <w:pPr>
        <w:pStyle w:val="af4"/>
        <w:rPr>
          <w:rFonts w:hint="eastAsia"/>
          <w:lang w:eastAsia="ko-KR"/>
        </w:rPr>
      </w:pPr>
      <w:r>
        <w:rPr>
          <w:rStyle w:val="af3"/>
        </w:rPr>
        <w:annotationRef/>
      </w:r>
      <w:r>
        <w:rPr>
          <w:rFonts w:hint="eastAsia"/>
          <w:lang w:eastAsia="ko-KR"/>
        </w:rPr>
        <w:t>그렇게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수정해주십시요</w:t>
      </w:r>
    </w:p>
  </w:comment>
  <w:comment w:id="2374" w:author="user" w:date="2021-03-22T15:07:00Z" w:initials="u">
    <w:p w14:paraId="55D2C439" w14:textId="1FCEEA52" w:rsidR="00E10663" w:rsidRDefault="00E10663">
      <w:pPr>
        <w:pStyle w:val="af4"/>
        <w:rPr>
          <w:lang w:eastAsia="ko-KR"/>
        </w:rPr>
      </w:pPr>
      <w:r>
        <w:rPr>
          <w:rStyle w:val="af3"/>
        </w:rPr>
        <w:annotationRef/>
      </w:r>
      <w:r>
        <w:rPr>
          <w:lang w:eastAsia="ko-KR"/>
        </w:rPr>
        <w:t>“</w:t>
      </w:r>
      <w:r>
        <w:rPr>
          <w:rFonts w:hint="eastAsia"/>
          <w:lang w:eastAsia="ko-KR"/>
        </w:rPr>
        <w:t>을까</w:t>
      </w:r>
      <w:r>
        <w:rPr>
          <w:lang w:eastAsia="ko-KR"/>
        </w:rPr>
        <w:t>”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고쳐도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될까요</w:t>
      </w:r>
      <w:r>
        <w:rPr>
          <w:rFonts w:hint="eastAsia"/>
          <w:lang w:eastAsia="ko-KR"/>
        </w:rPr>
        <w:t>?</w:t>
      </w:r>
    </w:p>
  </w:comment>
  <w:comment w:id="2375" w:author="standard" w:date="2021-03-26T18:02:00Z" w:initials="s">
    <w:p w14:paraId="44A3A0FD" w14:textId="6A93E512" w:rsidR="009321B1" w:rsidRDefault="009321B1">
      <w:pPr>
        <w:pStyle w:val="af4"/>
        <w:rPr>
          <w:rFonts w:hint="eastAsia"/>
          <w:lang w:eastAsia="ko-KR"/>
        </w:rPr>
      </w:pPr>
      <w:r>
        <w:rPr>
          <w:rStyle w:val="af3"/>
        </w:rPr>
        <w:annotationRef/>
      </w:r>
      <w:r>
        <w:rPr>
          <w:rFonts w:hint="eastAsia"/>
          <w:lang w:eastAsia="ko-KR"/>
        </w:rPr>
        <w:t>그게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좋겠습니다</w:t>
      </w:r>
      <w:proofErr w:type="gramStart"/>
      <w:r>
        <w:rPr>
          <w:rFonts w:hint="eastAsia"/>
          <w:lang w:eastAsia="ko-KR"/>
        </w:rPr>
        <w:t>.</w:t>
      </w:r>
      <w:r>
        <w:rPr>
          <w:lang w:eastAsia="ko-KR"/>
        </w:rPr>
        <w:t>.</w:t>
      </w:r>
      <w:proofErr w:type="gramEnd"/>
    </w:p>
  </w:comment>
  <w:comment w:id="2424" w:author="user" w:date="2021-03-22T15:07:00Z" w:initials="u">
    <w:p w14:paraId="227A81C7" w14:textId="1568CB34" w:rsidR="00E10663" w:rsidRDefault="00E10663">
      <w:pPr>
        <w:pStyle w:val="af4"/>
        <w:rPr>
          <w:lang w:eastAsia="ko-KR"/>
        </w:rPr>
      </w:pPr>
      <w:r>
        <w:rPr>
          <w:rStyle w:val="af3"/>
        </w:rPr>
        <w:annotationRef/>
      </w:r>
      <w:r>
        <w:rPr>
          <w:lang w:eastAsia="ko-KR"/>
        </w:rPr>
        <w:t>“</w:t>
      </w:r>
      <w:r>
        <w:rPr>
          <w:rFonts w:hint="eastAsia"/>
          <w:lang w:eastAsia="ko-KR"/>
        </w:rPr>
        <w:t>2020</w:t>
      </w:r>
      <w:r>
        <w:rPr>
          <w:lang w:eastAsia="ko-KR"/>
        </w:rPr>
        <w:t>”</w:t>
      </w:r>
      <w:r>
        <w:rPr>
          <w:rFonts w:hint="eastAsia"/>
          <w:lang w:eastAsia="ko-KR"/>
        </w:rPr>
        <w:t>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고쳐도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될까요</w:t>
      </w:r>
      <w:r>
        <w:rPr>
          <w:rFonts w:hint="eastAsia"/>
          <w:lang w:eastAsia="ko-KR"/>
        </w:rPr>
        <w:t>?</w:t>
      </w:r>
    </w:p>
  </w:comment>
  <w:comment w:id="2425" w:author="standard" w:date="2021-03-26T18:03:00Z" w:initials="s">
    <w:p w14:paraId="05972B94" w14:textId="14006A94" w:rsidR="009321B1" w:rsidRDefault="009321B1">
      <w:pPr>
        <w:pStyle w:val="af4"/>
        <w:rPr>
          <w:rFonts w:hint="eastAsia"/>
          <w:lang w:eastAsia="ko-KR"/>
        </w:rPr>
      </w:pPr>
      <w:r>
        <w:rPr>
          <w:rStyle w:val="af3"/>
        </w:rPr>
        <w:annotationRef/>
      </w:r>
      <w:r>
        <w:rPr>
          <w:lang w:eastAsia="ko-KR"/>
        </w:rPr>
        <w:t>‘</w:t>
      </w:r>
      <w:r>
        <w:rPr>
          <w:rFonts w:hint="eastAsia"/>
          <w:lang w:eastAsia="ko-KR"/>
        </w:rPr>
        <w:t>2</w:t>
      </w:r>
      <w:r>
        <w:rPr>
          <w:lang w:eastAsia="ko-KR"/>
        </w:rPr>
        <w:t>020’</w:t>
      </w: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맞네요</w:t>
      </w:r>
    </w:p>
  </w:comment>
  <w:comment w:id="2429" w:author="user" w:date="2021-03-22T15:07:00Z" w:initials="u">
    <w:p w14:paraId="74A5CB87" w14:textId="4454DF9E" w:rsidR="00E10663" w:rsidRDefault="00E10663">
      <w:pPr>
        <w:pStyle w:val="af4"/>
        <w:rPr>
          <w:lang w:eastAsia="ko-KR"/>
        </w:rPr>
      </w:pPr>
      <w:r>
        <w:rPr>
          <w:rStyle w:val="af3"/>
        </w:rPr>
        <w:annotationRef/>
      </w:r>
      <w:r>
        <w:rPr>
          <w:lang w:eastAsia="ko-KR"/>
        </w:rPr>
        <w:t>“</w:t>
      </w:r>
      <w:r>
        <w:rPr>
          <w:rFonts w:hint="eastAsia"/>
          <w:lang w:eastAsia="ko-KR"/>
        </w:rPr>
        <w:t>2020</w:t>
      </w:r>
      <w:r>
        <w:rPr>
          <w:lang w:eastAsia="ko-KR"/>
        </w:rPr>
        <w:t>”</w:t>
      </w:r>
      <w:r>
        <w:rPr>
          <w:rFonts w:hint="eastAsia"/>
          <w:lang w:eastAsia="ko-KR"/>
        </w:rPr>
        <w:t>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고쳐도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될까요</w:t>
      </w:r>
      <w:r>
        <w:rPr>
          <w:rFonts w:hint="eastAsia"/>
          <w:lang w:eastAsia="ko-KR"/>
        </w:rPr>
        <w:t>?</w:t>
      </w:r>
    </w:p>
  </w:comment>
  <w:comment w:id="2430" w:author="standard" w:date="2021-03-26T18:03:00Z" w:initials="s">
    <w:p w14:paraId="55246534" w14:textId="319742E6" w:rsidR="009321B1" w:rsidRDefault="009321B1">
      <w:pPr>
        <w:pStyle w:val="af4"/>
        <w:rPr>
          <w:rFonts w:hint="eastAsia"/>
          <w:lang w:eastAsia="ko-KR"/>
        </w:rPr>
      </w:pPr>
      <w:r>
        <w:rPr>
          <w:rStyle w:val="af3"/>
        </w:rPr>
        <w:annotationRef/>
      </w:r>
      <w:r>
        <w:rPr>
          <w:lang w:eastAsia="ko-KR"/>
        </w:rPr>
        <w:t>‘</w:t>
      </w:r>
      <w:r>
        <w:rPr>
          <w:rFonts w:hint="eastAsia"/>
          <w:lang w:eastAsia="ko-KR"/>
        </w:rPr>
        <w:t>2</w:t>
      </w:r>
      <w:r>
        <w:rPr>
          <w:lang w:eastAsia="ko-KR"/>
        </w:rPr>
        <w:t>020’</w:t>
      </w: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좋겠습니다</w:t>
      </w:r>
    </w:p>
  </w:comment>
  <w:comment w:id="2437" w:author="user" w:date="2021-03-23T16:01:00Z" w:initials="u">
    <w:p w14:paraId="7107CD09" w14:textId="29DEC46F" w:rsidR="00E10663" w:rsidRDefault="00E10663">
      <w:pPr>
        <w:pStyle w:val="af4"/>
        <w:rPr>
          <w:lang w:eastAsia="ko-KR"/>
        </w:rPr>
      </w:pPr>
      <w:r>
        <w:rPr>
          <w:rStyle w:val="af3"/>
        </w:rPr>
        <w:annotationRef/>
      </w:r>
      <w:r>
        <w:rPr>
          <w:rFonts w:hint="eastAsia"/>
          <w:lang w:eastAsia="ko-KR"/>
        </w:rPr>
        <w:t>제목을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달아주세요</w:t>
      </w:r>
    </w:p>
  </w:comment>
  <w:comment w:id="2442" w:author="user" w:date="2021-03-22T15:07:00Z" w:initials="u">
    <w:p w14:paraId="600015E4" w14:textId="3E019AF4" w:rsidR="00E10663" w:rsidRDefault="00E10663">
      <w:pPr>
        <w:pStyle w:val="af4"/>
        <w:rPr>
          <w:lang w:eastAsia="ko-KR"/>
        </w:rPr>
      </w:pPr>
      <w:r>
        <w:rPr>
          <w:rStyle w:val="af3"/>
        </w:rPr>
        <w:annotationRef/>
      </w:r>
      <w:r>
        <w:rPr>
          <w:lang w:eastAsia="ko-KR"/>
        </w:rPr>
        <w:t>“</w:t>
      </w:r>
      <w:r>
        <w:rPr>
          <w:rFonts w:hint="eastAsia"/>
          <w:lang w:eastAsia="ko-KR"/>
        </w:rPr>
        <w:t>일까</w:t>
      </w:r>
      <w:r>
        <w:rPr>
          <w:lang w:eastAsia="ko-KR"/>
        </w:rPr>
        <w:t>”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고쳐도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될까요</w:t>
      </w:r>
      <w:r>
        <w:rPr>
          <w:rFonts w:hint="eastAsia"/>
          <w:lang w:eastAsia="ko-KR"/>
        </w:rPr>
        <w:t>?</w:t>
      </w:r>
    </w:p>
  </w:comment>
  <w:comment w:id="2443" w:author="standard" w:date="2021-03-26T18:04:00Z" w:initials="s">
    <w:p w14:paraId="4333AF3B" w14:textId="535C851D" w:rsidR="009321B1" w:rsidRDefault="009321B1">
      <w:pPr>
        <w:pStyle w:val="af4"/>
        <w:rPr>
          <w:rFonts w:hint="eastAsia"/>
          <w:lang w:eastAsia="ko-KR"/>
        </w:rPr>
      </w:pPr>
      <w:r>
        <w:rPr>
          <w:rStyle w:val="af3"/>
        </w:rPr>
        <w:annotationRef/>
      </w:r>
      <w:r>
        <w:rPr>
          <w:lang w:eastAsia="ko-KR"/>
        </w:rPr>
        <w:t>‘</w:t>
      </w:r>
      <w:r>
        <w:rPr>
          <w:rFonts w:hint="eastAsia"/>
          <w:lang w:eastAsia="ko-KR"/>
        </w:rPr>
        <w:t>일까</w:t>
      </w:r>
      <w:r>
        <w:rPr>
          <w:rFonts w:hint="eastAsia"/>
          <w:lang w:eastAsia="ko-KR"/>
        </w:rPr>
        <w:t>?</w:t>
      </w:r>
      <w:r>
        <w:rPr>
          <w:lang w:eastAsia="ko-KR"/>
        </w:rPr>
        <w:t>’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좋겠습니다</w:t>
      </w:r>
    </w:p>
  </w:comment>
  <w:comment w:id="2474" w:author="user" w:date="2021-03-23T16:01:00Z" w:initials="u">
    <w:p w14:paraId="5F682BF4" w14:textId="6DCB185C" w:rsidR="00E10663" w:rsidRDefault="00E10663">
      <w:pPr>
        <w:pStyle w:val="af4"/>
        <w:rPr>
          <w:lang w:eastAsia="ko-KR"/>
        </w:rPr>
      </w:pPr>
      <w:r>
        <w:rPr>
          <w:rStyle w:val="af3"/>
        </w:rPr>
        <w:annotationRef/>
      </w:r>
      <w:r>
        <w:rPr>
          <w:rFonts w:hint="eastAsia"/>
          <w:lang w:eastAsia="ko-KR"/>
        </w:rPr>
        <w:t>제목을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달아주세요</w:t>
      </w:r>
    </w:p>
  </w:comment>
  <w:comment w:id="2527" w:author="standard" w:date="2021-03-26T18:12:00Z" w:initials="s">
    <w:p w14:paraId="36768A4C" w14:textId="43E9930C" w:rsidR="00980AF8" w:rsidRDefault="00980AF8">
      <w:pPr>
        <w:pStyle w:val="af4"/>
        <w:rPr>
          <w:rFonts w:hint="eastAsia"/>
          <w:lang w:eastAsia="ko-KR"/>
        </w:rPr>
      </w:pPr>
      <w:r>
        <w:rPr>
          <w:rStyle w:val="af3"/>
        </w:rPr>
        <w:annotationRef/>
      </w:r>
      <w:r>
        <w:rPr>
          <w:rFonts w:hint="eastAsia"/>
          <w:lang w:eastAsia="ko-KR"/>
        </w:rPr>
        <w:t>그루핑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-&gt; </w:t>
      </w:r>
      <w:r>
        <w:rPr>
          <w:rFonts w:hint="eastAsia"/>
          <w:lang w:eastAsia="ko-KR"/>
        </w:rPr>
        <w:t>그룹핑</w:t>
      </w:r>
    </w:p>
  </w:comment>
  <w:comment w:id="2540" w:author="standard" w:date="2021-03-26T18:16:00Z" w:initials="s">
    <w:p w14:paraId="0E4A1B0B" w14:textId="6D632B5A" w:rsidR="00980AF8" w:rsidRDefault="00980AF8">
      <w:pPr>
        <w:pStyle w:val="af4"/>
        <w:rPr>
          <w:rFonts w:hint="eastAsia"/>
          <w:lang w:eastAsia="ko-KR"/>
        </w:rPr>
      </w:pPr>
      <w:r>
        <w:rPr>
          <w:rStyle w:val="af3"/>
        </w:rPr>
        <w:annotationRef/>
      </w:r>
      <w:r>
        <w:rPr>
          <w:lang w:eastAsia="ko-KR"/>
        </w:rPr>
        <w:t>‘</w:t>
      </w:r>
      <w:r>
        <w:rPr>
          <w:rFonts w:hint="eastAsia"/>
          <w:lang w:eastAsia="ko-KR"/>
        </w:rPr>
        <w:t>도</w:t>
      </w:r>
      <w:r>
        <w:rPr>
          <w:lang w:eastAsia="ko-KR"/>
        </w:rPr>
        <w:t xml:space="preserve">’ </w:t>
      </w:r>
      <w:r>
        <w:rPr>
          <w:rFonts w:hint="eastAsia"/>
          <w:lang w:eastAsia="ko-KR"/>
        </w:rPr>
        <w:t>추가합니다</w:t>
      </w:r>
    </w:p>
  </w:comment>
  <w:comment w:id="2544" w:author="user" w:date="2021-03-22T15:07:00Z" w:initials="u">
    <w:p w14:paraId="7D2C7196" w14:textId="4F9F1E1F" w:rsidR="00E10663" w:rsidRDefault="00E10663">
      <w:pPr>
        <w:pStyle w:val="af4"/>
        <w:rPr>
          <w:lang w:eastAsia="ko-KR"/>
        </w:rPr>
      </w:pPr>
      <w:r>
        <w:rPr>
          <w:rStyle w:val="af3"/>
        </w:rPr>
        <w:annotationRef/>
      </w:r>
      <w:r>
        <w:rPr>
          <w:rFonts w:hint="eastAsia"/>
          <w:lang w:eastAsia="ko-KR"/>
        </w:rPr>
        <w:t>제목을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“</w:t>
      </w:r>
      <w:r>
        <w:rPr>
          <w:rFonts w:hint="eastAsia"/>
          <w:lang w:eastAsia="ko-KR"/>
        </w:rPr>
        <w:t>연별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취업자수</w:t>
      </w:r>
      <w:r>
        <w:rPr>
          <w:lang w:eastAsia="ko-KR"/>
        </w:rPr>
        <w:t>”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달아도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될까요</w:t>
      </w:r>
      <w:r>
        <w:rPr>
          <w:rFonts w:hint="eastAsia"/>
          <w:lang w:eastAsia="ko-KR"/>
        </w:rPr>
        <w:t>?</w:t>
      </w:r>
    </w:p>
  </w:comment>
  <w:comment w:id="2545" w:author="standard" w:date="2021-03-26T18:13:00Z" w:initials="s">
    <w:p w14:paraId="3E28FB5A" w14:textId="71233B9C" w:rsidR="00980AF8" w:rsidRDefault="00980AF8">
      <w:pPr>
        <w:pStyle w:val="af4"/>
        <w:rPr>
          <w:rFonts w:hint="eastAsia"/>
          <w:lang w:eastAsia="ko-KR"/>
        </w:rPr>
      </w:pPr>
      <w:r>
        <w:rPr>
          <w:rStyle w:val="af3"/>
        </w:rPr>
        <w:annotationRef/>
      </w:r>
      <w:r>
        <w:rPr>
          <w:rFonts w:hint="eastAsia"/>
          <w:lang w:eastAsia="ko-KR"/>
        </w:rPr>
        <w:t>제목수정한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그림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보냅니다</w:t>
      </w:r>
    </w:p>
  </w:comment>
  <w:comment w:id="2562" w:author="standard" w:date="2021-03-26T18:18:00Z" w:initials="s">
    <w:p w14:paraId="27FE0480" w14:textId="38BF2348" w:rsidR="00980AF8" w:rsidRDefault="00980AF8">
      <w:pPr>
        <w:pStyle w:val="af4"/>
      </w:pPr>
      <w:r>
        <w:rPr>
          <w:rStyle w:val="af3"/>
        </w:rPr>
        <w:annotationRef/>
      </w:r>
      <w:r>
        <w:rPr>
          <w:lang w:eastAsia="ko-KR"/>
        </w:rPr>
        <w:t>‘</w:t>
      </w:r>
      <w:r>
        <w:rPr>
          <w:rFonts w:hint="eastAsia"/>
          <w:lang w:eastAsia="ko-KR"/>
        </w:rPr>
        <w:t>코로나</w:t>
      </w:r>
      <w:r>
        <w:rPr>
          <w:lang w:eastAsia="ko-KR"/>
        </w:rPr>
        <w:t xml:space="preserve">’ </w:t>
      </w:r>
      <w:r>
        <w:rPr>
          <w:rFonts w:hint="eastAsia"/>
          <w:lang w:eastAsia="ko-KR"/>
        </w:rPr>
        <w:t>추가합니다</w:t>
      </w:r>
    </w:p>
  </w:comment>
  <w:comment w:id="2567" w:author="user" w:date="2021-03-22T15:07:00Z" w:initials="u">
    <w:p w14:paraId="0DD9DA68" w14:textId="022F043B" w:rsidR="00E10663" w:rsidRDefault="00E10663">
      <w:pPr>
        <w:pStyle w:val="af4"/>
        <w:rPr>
          <w:lang w:eastAsia="ko-KR"/>
        </w:rPr>
      </w:pPr>
      <w:r>
        <w:rPr>
          <w:rStyle w:val="af3"/>
        </w:rPr>
        <w:annotationRef/>
      </w:r>
      <w:r>
        <w:rPr>
          <w:rFonts w:hint="eastAsia"/>
          <w:lang w:eastAsia="ko-KR"/>
        </w:rPr>
        <w:t>제목을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“</w:t>
      </w:r>
      <w:r>
        <w:rPr>
          <w:rFonts w:hint="eastAsia"/>
          <w:lang w:eastAsia="ko-KR"/>
        </w:rPr>
        <w:t>월간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평균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확진자수</w:t>
      </w:r>
      <w:r>
        <w:rPr>
          <w:lang w:eastAsia="ko-KR"/>
        </w:rPr>
        <w:t>”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달아도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될까요</w:t>
      </w:r>
      <w:r>
        <w:rPr>
          <w:rFonts w:hint="eastAsia"/>
          <w:lang w:eastAsia="ko-KR"/>
        </w:rPr>
        <w:t>?</w:t>
      </w:r>
    </w:p>
  </w:comment>
  <w:comment w:id="2568" w:author="standard" w:date="2021-03-26T18:18:00Z" w:initials="s">
    <w:p w14:paraId="555B07FD" w14:textId="117A9D44" w:rsidR="00980AF8" w:rsidRDefault="00980AF8">
      <w:pPr>
        <w:pStyle w:val="af4"/>
        <w:rPr>
          <w:rFonts w:hint="eastAsia"/>
          <w:lang w:eastAsia="ko-KR"/>
        </w:rPr>
      </w:pPr>
      <w:r>
        <w:rPr>
          <w:rFonts w:hint="eastAsia"/>
          <w:lang w:eastAsia="ko-KR"/>
        </w:rPr>
        <w:t>제목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수정한</w:t>
      </w:r>
      <w:r>
        <w:rPr>
          <w:rFonts w:hint="eastAsia"/>
          <w:lang w:eastAsia="ko-KR"/>
        </w:rPr>
        <w:t xml:space="preserve"> </w:t>
      </w:r>
      <w:r>
        <w:rPr>
          <w:rStyle w:val="af3"/>
        </w:rPr>
        <w:annotationRef/>
      </w:r>
      <w:r>
        <w:rPr>
          <w:rFonts w:hint="eastAsia"/>
          <w:lang w:eastAsia="ko-KR"/>
        </w:rPr>
        <w:t>그림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보냅니다</w:t>
      </w:r>
      <w:proofErr w:type="gramStart"/>
      <w:r>
        <w:rPr>
          <w:rFonts w:hint="eastAsia"/>
          <w:lang w:eastAsia="ko-KR"/>
        </w:rPr>
        <w:t>.</w:t>
      </w:r>
      <w:r>
        <w:rPr>
          <w:lang w:eastAsia="ko-KR"/>
        </w:rPr>
        <w:t>.</w:t>
      </w:r>
      <w:proofErr w:type="gramEnd"/>
    </w:p>
  </w:comment>
  <w:comment w:id="2581" w:author="standard" w:date="2021-03-26T18:19:00Z" w:initials="s">
    <w:p w14:paraId="682A7FC5" w14:textId="07596D6D" w:rsidR="007B0DCF" w:rsidRDefault="007B0DCF">
      <w:pPr>
        <w:pStyle w:val="af4"/>
        <w:rPr>
          <w:rFonts w:hint="eastAsia"/>
          <w:lang w:eastAsia="ko-KR"/>
        </w:rPr>
      </w:pPr>
      <w:r>
        <w:rPr>
          <w:rStyle w:val="af3"/>
        </w:rPr>
        <w:annotationRef/>
      </w:r>
      <w:r>
        <w:rPr>
          <w:lang w:eastAsia="ko-KR"/>
        </w:rPr>
        <w:t>‘</w:t>
      </w:r>
      <w:r>
        <w:rPr>
          <w:rFonts w:hint="eastAsia"/>
          <w:lang w:eastAsia="ko-KR"/>
        </w:rPr>
        <w:t>코로나</w:t>
      </w:r>
      <w:r>
        <w:rPr>
          <w:lang w:eastAsia="ko-KR"/>
        </w:rPr>
        <w:t>’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추가합니다</w:t>
      </w:r>
    </w:p>
  </w:comment>
  <w:comment w:id="2586" w:author="user" w:date="2021-03-22T15:07:00Z" w:initials="u">
    <w:p w14:paraId="6240CAA8" w14:textId="7B83E17E" w:rsidR="00E10663" w:rsidRDefault="00E10663">
      <w:pPr>
        <w:pStyle w:val="af4"/>
        <w:rPr>
          <w:lang w:eastAsia="ko-KR"/>
        </w:rPr>
      </w:pPr>
      <w:r>
        <w:rPr>
          <w:rStyle w:val="af3"/>
        </w:rPr>
        <w:annotationRef/>
      </w:r>
      <w:r>
        <w:rPr>
          <w:rFonts w:hint="eastAsia"/>
          <w:lang w:eastAsia="ko-KR"/>
        </w:rPr>
        <w:t>제목을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“</w:t>
      </w:r>
      <w:r>
        <w:rPr>
          <w:rFonts w:hint="eastAsia"/>
          <w:lang w:eastAsia="ko-KR"/>
        </w:rPr>
        <w:t>주간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평균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확진자수</w:t>
      </w:r>
      <w:r>
        <w:rPr>
          <w:rFonts w:hint="eastAsia"/>
          <w:lang w:eastAsia="ko-KR"/>
        </w:rPr>
        <w:t>(1)</w:t>
      </w:r>
      <w:r>
        <w:rPr>
          <w:lang w:eastAsia="ko-KR"/>
        </w:rPr>
        <w:t>”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달아도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될까요</w:t>
      </w:r>
      <w:r>
        <w:rPr>
          <w:rFonts w:hint="eastAsia"/>
          <w:lang w:eastAsia="ko-KR"/>
        </w:rPr>
        <w:t>?</w:t>
      </w:r>
    </w:p>
  </w:comment>
  <w:comment w:id="2587" w:author="standard" w:date="2021-03-26T18:19:00Z" w:initials="s">
    <w:p w14:paraId="50C51A39" w14:textId="136E9085" w:rsidR="007B0DCF" w:rsidRDefault="007B0DCF">
      <w:pPr>
        <w:pStyle w:val="af4"/>
        <w:rPr>
          <w:rFonts w:hint="eastAsia"/>
          <w:lang w:eastAsia="ko-KR"/>
        </w:rPr>
      </w:pPr>
      <w:r>
        <w:rPr>
          <w:rStyle w:val="af3"/>
        </w:rPr>
        <w:annotationRef/>
      </w:r>
      <w:r>
        <w:rPr>
          <w:rFonts w:hint="eastAsia"/>
          <w:lang w:eastAsia="ko-KR"/>
        </w:rPr>
        <w:t>제목수정한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그림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보냅니다</w:t>
      </w:r>
    </w:p>
  </w:comment>
  <w:comment w:id="2628" w:author="standard" w:date="2021-03-26T18:21:00Z" w:initials="s">
    <w:p w14:paraId="5964A6A2" w14:textId="394F9D66" w:rsidR="007B0DCF" w:rsidRDefault="007B0DCF">
      <w:pPr>
        <w:pStyle w:val="af4"/>
        <w:rPr>
          <w:rFonts w:hint="eastAsia"/>
          <w:lang w:eastAsia="ko-KR"/>
        </w:rPr>
      </w:pPr>
      <w:r>
        <w:rPr>
          <w:rStyle w:val="af3"/>
        </w:rPr>
        <w:annotationRef/>
      </w:r>
      <w:r>
        <w:rPr>
          <w:lang w:eastAsia="ko-KR"/>
        </w:rPr>
        <w:t>‘</w:t>
      </w:r>
      <w:r>
        <w:rPr>
          <w:rFonts w:hint="eastAsia"/>
          <w:lang w:eastAsia="ko-KR"/>
        </w:rPr>
        <w:t>코로나</w:t>
      </w:r>
      <w:r>
        <w:rPr>
          <w:lang w:eastAsia="ko-KR"/>
        </w:rPr>
        <w:t>’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추가합니다</w:t>
      </w:r>
    </w:p>
  </w:comment>
  <w:comment w:id="2633" w:author="user" w:date="2021-03-22T15:07:00Z" w:initials="u">
    <w:p w14:paraId="680B1400" w14:textId="0D6E95B0" w:rsidR="00E10663" w:rsidRDefault="00E10663">
      <w:pPr>
        <w:pStyle w:val="af4"/>
        <w:rPr>
          <w:lang w:eastAsia="ko-KR"/>
        </w:rPr>
      </w:pPr>
      <w:r>
        <w:rPr>
          <w:rStyle w:val="af3"/>
        </w:rPr>
        <w:annotationRef/>
      </w:r>
      <w:r>
        <w:rPr>
          <w:rFonts w:hint="eastAsia"/>
          <w:lang w:eastAsia="ko-KR"/>
        </w:rPr>
        <w:t>제목을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“</w:t>
      </w:r>
      <w:r>
        <w:rPr>
          <w:rFonts w:hint="eastAsia"/>
          <w:lang w:eastAsia="ko-KR"/>
        </w:rPr>
        <w:t>주간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평균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확진자수</w:t>
      </w:r>
      <w:r>
        <w:rPr>
          <w:rFonts w:hint="eastAsia"/>
          <w:lang w:eastAsia="ko-KR"/>
        </w:rPr>
        <w:t>(2)</w:t>
      </w:r>
      <w:r>
        <w:rPr>
          <w:lang w:eastAsia="ko-KR"/>
        </w:rPr>
        <w:t>”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달아도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될까요</w:t>
      </w:r>
      <w:r>
        <w:rPr>
          <w:rFonts w:hint="eastAsia"/>
          <w:lang w:eastAsia="ko-KR"/>
        </w:rPr>
        <w:t>?</w:t>
      </w:r>
    </w:p>
  </w:comment>
  <w:comment w:id="2634" w:author="standard" w:date="2021-03-26T18:22:00Z" w:initials="s">
    <w:p w14:paraId="1C47AE4B" w14:textId="58CA944E" w:rsidR="007B0DCF" w:rsidRDefault="007B0DCF">
      <w:pPr>
        <w:pStyle w:val="af4"/>
        <w:rPr>
          <w:lang w:eastAsia="ko-KR"/>
        </w:rPr>
      </w:pPr>
      <w:r>
        <w:rPr>
          <w:rStyle w:val="af3"/>
        </w:rPr>
        <w:annotationRef/>
      </w:r>
      <w:r>
        <w:rPr>
          <w:rStyle w:val="af3"/>
        </w:rPr>
        <w:annotationRef/>
      </w:r>
      <w:r>
        <w:rPr>
          <w:rFonts w:hint="eastAsia"/>
          <w:lang w:eastAsia="ko-KR"/>
        </w:rPr>
        <w:t>제목수정한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그림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보냅니다</w:t>
      </w:r>
    </w:p>
  </w:comment>
  <w:comment w:id="2650" w:author="standard" w:date="2021-03-26T18:24:00Z" w:initials="s">
    <w:p w14:paraId="1A991F6D" w14:textId="18AE42C5" w:rsidR="007B0DCF" w:rsidRDefault="007B0DCF">
      <w:pPr>
        <w:pStyle w:val="af4"/>
        <w:rPr>
          <w:rFonts w:hint="eastAsia"/>
          <w:lang w:eastAsia="ko-KR"/>
        </w:rPr>
      </w:pPr>
      <w:r>
        <w:rPr>
          <w:rStyle w:val="af3"/>
        </w:rPr>
        <w:annotationRef/>
      </w:r>
      <w:r>
        <w:rPr>
          <w:rFonts w:hint="eastAsia"/>
          <w:lang w:eastAsia="ko-KR"/>
        </w:rPr>
        <w:t>그루핑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-&gt; </w:t>
      </w:r>
      <w:r>
        <w:rPr>
          <w:rFonts w:hint="eastAsia"/>
          <w:lang w:eastAsia="ko-KR"/>
        </w:rPr>
        <w:t>그룹핑</w:t>
      </w:r>
    </w:p>
  </w:comment>
  <w:comment w:id="2656" w:author="standard" w:date="2021-03-26T18:24:00Z" w:initials="s">
    <w:p w14:paraId="7973A568" w14:textId="1AAF0324" w:rsidR="007B0DCF" w:rsidRDefault="007B0DCF">
      <w:pPr>
        <w:pStyle w:val="af4"/>
      </w:pPr>
      <w:r>
        <w:rPr>
          <w:rStyle w:val="af3"/>
        </w:rPr>
        <w:annotationRef/>
      </w:r>
      <w:r>
        <w:rPr>
          <w:rFonts w:hint="eastAsia"/>
          <w:lang w:eastAsia="ko-KR"/>
        </w:rPr>
        <w:t>그루핑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-&gt; </w:t>
      </w:r>
      <w:r>
        <w:rPr>
          <w:rFonts w:hint="eastAsia"/>
          <w:lang w:eastAsia="ko-KR"/>
        </w:rPr>
        <w:t>그룹핑</w:t>
      </w:r>
    </w:p>
  </w:comment>
  <w:comment w:id="2665" w:author="user" w:date="2021-03-22T15:07:00Z" w:initials="u">
    <w:p w14:paraId="55A72454" w14:textId="257B2E53" w:rsidR="00E10663" w:rsidRDefault="00E10663">
      <w:pPr>
        <w:pStyle w:val="af4"/>
        <w:rPr>
          <w:lang w:eastAsia="ko-KR"/>
        </w:rPr>
      </w:pPr>
      <w:r>
        <w:rPr>
          <w:rStyle w:val="af3"/>
        </w:rPr>
        <w:annotationRef/>
      </w:r>
      <w:r>
        <w:rPr>
          <w:rFonts w:hint="eastAsia"/>
          <w:lang w:eastAsia="ko-KR"/>
        </w:rPr>
        <w:t>위에는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“</w:t>
      </w:r>
      <w:r>
        <w:rPr>
          <w:rFonts w:hint="eastAsia"/>
          <w:lang w:eastAsia="ko-KR"/>
        </w:rPr>
        <w:t>tibble</w:t>
      </w:r>
      <w:r>
        <w:rPr>
          <w:lang w:eastAsia="ko-KR"/>
        </w:rPr>
        <w:t>”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나옵니다</w:t>
      </w:r>
      <w:r>
        <w:rPr>
          <w:rFonts w:hint="eastAsia"/>
          <w:lang w:eastAsia="ko-KR"/>
        </w:rPr>
        <w:t xml:space="preserve">. </w:t>
      </w:r>
      <w:r>
        <w:rPr>
          <w:rFonts w:hint="eastAsia"/>
          <w:lang w:eastAsia="ko-KR"/>
        </w:rPr>
        <w:t>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맞나요</w:t>
      </w:r>
      <w:r>
        <w:rPr>
          <w:rFonts w:hint="eastAsia"/>
          <w:lang w:eastAsia="ko-KR"/>
        </w:rPr>
        <w:t>?</w:t>
      </w:r>
    </w:p>
  </w:comment>
  <w:comment w:id="2666" w:author="standard" w:date="2021-03-26T18:25:00Z" w:initials="s">
    <w:p w14:paraId="38EBD8E7" w14:textId="2DB052B5" w:rsidR="007B0DCF" w:rsidRDefault="007B0DCF">
      <w:pPr>
        <w:pStyle w:val="af4"/>
        <w:rPr>
          <w:rFonts w:hint="eastAsia"/>
          <w:lang w:eastAsia="ko-KR"/>
        </w:rPr>
      </w:pPr>
      <w:r>
        <w:rPr>
          <w:rStyle w:val="af3"/>
        </w:rPr>
        <w:annotationRef/>
      </w:r>
      <w:r>
        <w:rPr>
          <w:rFonts w:hint="eastAsia"/>
          <w:lang w:eastAsia="ko-KR"/>
        </w:rPr>
        <w:t>여기서는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‘</w:t>
      </w:r>
      <w:r>
        <w:rPr>
          <w:rFonts w:hint="eastAsia"/>
          <w:lang w:eastAsia="ko-KR"/>
        </w:rPr>
        <w:t>t</w:t>
      </w:r>
      <w:r>
        <w:rPr>
          <w:lang w:eastAsia="ko-KR"/>
        </w:rPr>
        <w:t>sibble’</w:t>
      </w: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맞습니다</w:t>
      </w:r>
    </w:p>
  </w:comment>
  <w:comment w:id="2717" w:author="user" w:date="2021-03-22T15:07:00Z" w:initials="u">
    <w:p w14:paraId="0024B6C0" w14:textId="4E900C14" w:rsidR="00E10663" w:rsidRDefault="00E10663">
      <w:pPr>
        <w:pStyle w:val="af4"/>
        <w:rPr>
          <w:lang w:eastAsia="ko-KR"/>
        </w:rPr>
      </w:pPr>
      <w:r>
        <w:rPr>
          <w:rStyle w:val="af3"/>
        </w:rPr>
        <w:annotationRef/>
      </w:r>
      <w:r>
        <w:rPr>
          <w:lang w:eastAsia="ko-KR"/>
        </w:rPr>
        <w:t>“</w:t>
      </w:r>
      <w:r>
        <w:rPr>
          <w:rFonts w:hint="eastAsia"/>
          <w:lang w:eastAsia="ko-KR"/>
        </w:rPr>
        <w:t>개월</w:t>
      </w:r>
      <w:r>
        <w:rPr>
          <w:lang w:eastAsia="ko-KR"/>
        </w:rPr>
        <w:t>”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고쳐도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될까요</w:t>
      </w:r>
      <w:r>
        <w:rPr>
          <w:rFonts w:hint="eastAsia"/>
          <w:lang w:eastAsia="ko-KR"/>
        </w:rPr>
        <w:t>?</w:t>
      </w:r>
    </w:p>
  </w:comment>
  <w:comment w:id="2718" w:author="standard" w:date="2021-03-26T18:26:00Z" w:initials="s">
    <w:p w14:paraId="766B82A0" w14:textId="3955F677" w:rsidR="007B0DCF" w:rsidRDefault="007B0DCF">
      <w:pPr>
        <w:pStyle w:val="af4"/>
        <w:rPr>
          <w:rFonts w:hint="eastAsia"/>
          <w:lang w:eastAsia="ko-KR"/>
        </w:rPr>
      </w:pPr>
      <w:r>
        <w:rPr>
          <w:rStyle w:val="af3"/>
        </w:rPr>
        <w:annotationRef/>
      </w:r>
      <w:r>
        <w:rPr>
          <w:rStyle w:val="af3"/>
        </w:rPr>
        <w:t>‘</w:t>
      </w:r>
      <w:r>
        <w:rPr>
          <w:rStyle w:val="af3"/>
          <w:rFonts w:hint="eastAsia"/>
          <w:lang w:eastAsia="ko-KR"/>
        </w:rPr>
        <w:t>개월</w:t>
      </w:r>
      <w:r>
        <w:rPr>
          <w:rStyle w:val="af3"/>
          <w:lang w:eastAsia="ko-KR"/>
        </w:rPr>
        <w:t>’</w:t>
      </w:r>
      <w:r>
        <w:rPr>
          <w:rStyle w:val="af3"/>
          <w:rFonts w:hint="eastAsia"/>
          <w:lang w:eastAsia="ko-KR"/>
        </w:rPr>
        <w:t>이</w:t>
      </w:r>
      <w:r>
        <w:rPr>
          <w:rStyle w:val="af3"/>
          <w:rFonts w:hint="eastAsia"/>
          <w:lang w:eastAsia="ko-KR"/>
        </w:rPr>
        <w:t xml:space="preserve"> </w:t>
      </w:r>
      <w:r>
        <w:rPr>
          <w:rStyle w:val="af3"/>
          <w:rFonts w:hint="eastAsia"/>
          <w:lang w:eastAsia="ko-KR"/>
        </w:rPr>
        <w:t>좋을</w:t>
      </w:r>
      <w:r>
        <w:rPr>
          <w:rStyle w:val="af3"/>
          <w:rFonts w:hint="eastAsia"/>
          <w:lang w:eastAsia="ko-KR"/>
        </w:rPr>
        <w:t xml:space="preserve"> </w:t>
      </w:r>
      <w:r>
        <w:rPr>
          <w:rStyle w:val="af3"/>
          <w:rFonts w:hint="eastAsia"/>
          <w:lang w:eastAsia="ko-KR"/>
        </w:rPr>
        <w:t>듯</w:t>
      </w:r>
      <w:r>
        <w:rPr>
          <w:rStyle w:val="af3"/>
          <w:rFonts w:hint="eastAsia"/>
          <w:lang w:eastAsia="ko-KR"/>
        </w:rPr>
        <w:t xml:space="preserve"> </w:t>
      </w:r>
      <w:r>
        <w:rPr>
          <w:rStyle w:val="af3"/>
          <w:rFonts w:hint="eastAsia"/>
          <w:lang w:eastAsia="ko-KR"/>
        </w:rPr>
        <w:t>합니다</w:t>
      </w:r>
    </w:p>
  </w:comment>
  <w:comment w:id="2761" w:author="user" w:date="2021-03-22T15:07:00Z" w:initials="u">
    <w:p w14:paraId="23B7CC40" w14:textId="5D5B853D" w:rsidR="00E10663" w:rsidRDefault="00E10663">
      <w:pPr>
        <w:pStyle w:val="af4"/>
        <w:rPr>
          <w:lang w:eastAsia="ko-KR"/>
        </w:rPr>
      </w:pPr>
      <w:r>
        <w:rPr>
          <w:rStyle w:val="af3"/>
        </w:rPr>
        <w:annotationRef/>
      </w:r>
      <w:r>
        <w:rPr>
          <w:rFonts w:hint="eastAsia"/>
          <w:lang w:eastAsia="ko-KR"/>
        </w:rPr>
        <w:t>그림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제목을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달아주세요</w:t>
      </w:r>
      <w:r>
        <w:rPr>
          <w:rFonts w:hint="eastAsia"/>
          <w:lang w:eastAsia="ko-KR"/>
        </w:rPr>
        <w:t>.</w:t>
      </w:r>
    </w:p>
  </w:comment>
  <w:comment w:id="2765" w:author="user" w:date="2021-03-22T15:07:00Z" w:initials="u">
    <w:p w14:paraId="73415793" w14:textId="49E8963A" w:rsidR="00E10663" w:rsidRDefault="00E10663">
      <w:pPr>
        <w:pStyle w:val="af4"/>
        <w:rPr>
          <w:lang w:eastAsia="ko-KR"/>
        </w:rPr>
      </w:pPr>
      <w:r>
        <w:rPr>
          <w:rStyle w:val="af3"/>
        </w:rPr>
        <w:annotationRef/>
      </w:r>
      <w:r>
        <w:rPr>
          <w:rFonts w:hint="eastAsia"/>
          <w:lang w:eastAsia="ko-KR"/>
        </w:rPr>
        <w:t>제목을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“</w:t>
      </w:r>
      <w:r>
        <w:rPr>
          <w:rFonts w:hint="eastAsia"/>
          <w:lang w:eastAsia="ko-KR"/>
        </w:rPr>
        <w:t>월별</w:t>
      </w:r>
      <w:r>
        <w:rPr>
          <w:rFonts w:hint="eastAsia"/>
          <w:lang w:eastAsia="ko-KR"/>
        </w:rPr>
        <w:t xml:space="preserve"> 0-9</w:t>
      </w:r>
      <w:r>
        <w:rPr>
          <w:rFonts w:hint="eastAsia"/>
          <w:lang w:eastAsia="ko-KR"/>
        </w:rPr>
        <w:t>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코로나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확진자수</w:t>
      </w:r>
      <w:r>
        <w:rPr>
          <w:lang w:eastAsia="ko-KR"/>
        </w:rPr>
        <w:t>”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달아도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될까요</w:t>
      </w:r>
      <w:r>
        <w:rPr>
          <w:rFonts w:hint="eastAsia"/>
          <w:lang w:eastAsia="ko-KR"/>
        </w:rPr>
        <w:t>?</w:t>
      </w:r>
    </w:p>
  </w:comment>
  <w:comment w:id="2769" w:author="user" w:date="2021-03-22T15:07:00Z" w:initials="u">
    <w:p w14:paraId="66C2B2E3" w14:textId="2FA86FC2" w:rsidR="00E10663" w:rsidRDefault="00E10663">
      <w:pPr>
        <w:pStyle w:val="af4"/>
        <w:rPr>
          <w:lang w:eastAsia="ko-KR"/>
        </w:rPr>
      </w:pPr>
      <w:r>
        <w:rPr>
          <w:rStyle w:val="af3"/>
        </w:rPr>
        <w:annotationRef/>
      </w:r>
      <w:r>
        <w:rPr>
          <w:rFonts w:hint="eastAsia"/>
          <w:lang w:eastAsia="ko-KR"/>
        </w:rPr>
        <w:t>제목을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“</w:t>
      </w:r>
      <w:r>
        <w:rPr>
          <w:rFonts w:hint="eastAsia"/>
          <w:lang w:eastAsia="ko-KR"/>
        </w:rPr>
        <w:t>분기별</w:t>
      </w:r>
      <w:r>
        <w:rPr>
          <w:rFonts w:hint="eastAsia"/>
          <w:lang w:eastAsia="ko-KR"/>
        </w:rPr>
        <w:t xml:space="preserve"> 0-9</w:t>
      </w:r>
      <w:r>
        <w:rPr>
          <w:rFonts w:hint="eastAsia"/>
          <w:lang w:eastAsia="ko-KR"/>
        </w:rPr>
        <w:t>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코로나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확진자수</w:t>
      </w:r>
      <w:r>
        <w:rPr>
          <w:lang w:eastAsia="ko-KR"/>
        </w:rPr>
        <w:t>”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달아도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될까요</w:t>
      </w:r>
      <w:r>
        <w:rPr>
          <w:rFonts w:hint="eastAsia"/>
          <w:lang w:eastAsia="ko-KR"/>
        </w:rPr>
        <w:t>?</w:t>
      </w:r>
    </w:p>
  </w:comment>
  <w:comment w:id="2782" w:author="user" w:date="2021-03-22T15:07:00Z" w:initials="u">
    <w:p w14:paraId="5EA25DFA" w14:textId="07EE37B1" w:rsidR="00E10663" w:rsidRDefault="00E10663">
      <w:pPr>
        <w:pStyle w:val="af4"/>
        <w:rPr>
          <w:lang w:eastAsia="ko-KR"/>
        </w:rPr>
      </w:pPr>
      <w:r>
        <w:rPr>
          <w:rStyle w:val="af3"/>
        </w:rPr>
        <w:annotationRef/>
      </w:r>
      <w:r>
        <w:rPr>
          <w:lang w:eastAsia="ko-KR"/>
        </w:rPr>
        <w:t>“</w:t>
      </w:r>
      <w:r>
        <w:rPr>
          <w:rFonts w:hint="eastAsia"/>
          <w:lang w:eastAsia="ko-KR"/>
        </w:rPr>
        <w:t>구할까</w:t>
      </w:r>
      <w:r>
        <w:rPr>
          <w:lang w:eastAsia="ko-KR"/>
        </w:rPr>
        <w:t>”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고쳐도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될까요</w:t>
      </w:r>
      <w:r>
        <w:rPr>
          <w:rFonts w:hint="eastAsia"/>
          <w:lang w:eastAsia="ko-KR"/>
        </w:rPr>
        <w:t>?</w:t>
      </w:r>
    </w:p>
  </w:comment>
  <w:comment w:id="2806" w:author="user" w:date="2021-03-22T15:07:00Z" w:initials="u">
    <w:p w14:paraId="5800D3AA" w14:textId="14364A4E" w:rsidR="00E10663" w:rsidRDefault="00E10663">
      <w:pPr>
        <w:pStyle w:val="af4"/>
        <w:rPr>
          <w:lang w:eastAsia="ko-KR"/>
        </w:rPr>
      </w:pPr>
      <w:r>
        <w:rPr>
          <w:rStyle w:val="af3"/>
        </w:rPr>
        <w:annotationRef/>
      </w:r>
      <w:r>
        <w:rPr>
          <w:rFonts w:hint="eastAsia"/>
          <w:lang w:eastAsia="ko-KR"/>
        </w:rPr>
        <w:t>~</w:t>
      </w:r>
      <w:r>
        <w:rPr>
          <w:rFonts w:hint="eastAsia"/>
          <w:lang w:eastAsia="ko-KR"/>
        </w:rPr>
        <w:t>데</w:t>
      </w:r>
      <w:r>
        <w:rPr>
          <w:rFonts w:hint="eastAsia"/>
          <w:lang w:eastAsia="ko-KR"/>
        </w:rPr>
        <w:t xml:space="preserve"> ~</w:t>
      </w:r>
      <w:r>
        <w:rPr>
          <w:rFonts w:hint="eastAsia"/>
          <w:lang w:eastAsia="ko-KR"/>
        </w:rPr>
        <w:t>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반복되어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이해하기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힘듭니다</w:t>
      </w:r>
      <w:r>
        <w:rPr>
          <w:rFonts w:hint="eastAsia"/>
          <w:lang w:eastAsia="ko-KR"/>
        </w:rPr>
        <w:t xml:space="preserve">. </w:t>
      </w:r>
      <w:r>
        <w:rPr>
          <w:rFonts w:hint="eastAsia"/>
          <w:lang w:eastAsia="ko-KR"/>
        </w:rPr>
        <w:t>문장을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재작성해주세요</w:t>
      </w:r>
      <w:r>
        <w:rPr>
          <w:rFonts w:hint="eastAsia"/>
          <w:lang w:eastAsia="ko-KR"/>
        </w:rPr>
        <w:t>.</w:t>
      </w:r>
    </w:p>
  </w:comment>
  <w:comment w:id="2818" w:author="user" w:date="2021-03-22T15:07:00Z" w:initials="u">
    <w:p w14:paraId="5B069F20" w14:textId="0EB6C9E9" w:rsidR="00E10663" w:rsidRDefault="00E10663">
      <w:pPr>
        <w:pStyle w:val="af4"/>
        <w:rPr>
          <w:lang w:eastAsia="ko-KR"/>
        </w:rPr>
      </w:pPr>
      <w:r>
        <w:rPr>
          <w:rStyle w:val="af3"/>
        </w:rPr>
        <w:annotationRef/>
      </w:r>
      <w:r>
        <w:rPr>
          <w:lang w:eastAsia="ko-KR"/>
        </w:rPr>
        <w:t>“</w:t>
      </w:r>
      <w:r>
        <w:rPr>
          <w:rFonts w:hint="eastAsia"/>
          <w:lang w:eastAsia="ko-KR"/>
        </w:rPr>
        <w:t>롤링</w:t>
      </w:r>
      <w:r>
        <w:rPr>
          <w:lang w:eastAsia="ko-KR"/>
        </w:rPr>
        <w:t>”</w:t>
      </w:r>
      <w:r>
        <w:rPr>
          <w:rFonts w:hint="eastAsia"/>
          <w:lang w:eastAsia="ko-KR"/>
        </w:rPr>
        <w:t>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고쳐도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될까요</w:t>
      </w:r>
      <w:r>
        <w:rPr>
          <w:rFonts w:hint="eastAsia"/>
          <w:lang w:eastAsia="ko-KR"/>
        </w:rPr>
        <w:t>?</w:t>
      </w:r>
    </w:p>
  </w:comment>
  <w:comment w:id="2823" w:author="user" w:date="2021-03-22T15:07:00Z" w:initials="u">
    <w:p w14:paraId="2E2DB153" w14:textId="3C358D8E" w:rsidR="00E10663" w:rsidRDefault="00E10663">
      <w:pPr>
        <w:pStyle w:val="af4"/>
        <w:rPr>
          <w:lang w:eastAsia="ko-KR"/>
        </w:rPr>
      </w:pPr>
      <w:r>
        <w:rPr>
          <w:rStyle w:val="af3"/>
        </w:rPr>
        <w:annotationRef/>
      </w:r>
      <w:r>
        <w:rPr>
          <w:rFonts w:hint="eastAsia"/>
          <w:lang w:eastAsia="ko-KR"/>
        </w:rPr>
        <w:t>제목을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달아주세요</w:t>
      </w:r>
      <w:r>
        <w:rPr>
          <w:rFonts w:hint="eastAsia"/>
          <w:lang w:eastAsia="ko-KR"/>
        </w:rPr>
        <w:t>.</w:t>
      </w:r>
    </w:p>
  </w:comment>
  <w:comment w:id="2828" w:author="user" w:date="2021-03-22T15:07:00Z" w:initials="u">
    <w:p w14:paraId="2D3A17C5" w14:textId="569B1F9A" w:rsidR="00E10663" w:rsidRDefault="00E10663">
      <w:pPr>
        <w:pStyle w:val="af4"/>
        <w:rPr>
          <w:lang w:eastAsia="ko-KR"/>
        </w:rPr>
      </w:pPr>
      <w:r>
        <w:rPr>
          <w:rStyle w:val="af3"/>
        </w:rPr>
        <w:annotationRef/>
      </w:r>
      <w:r>
        <w:rPr>
          <w:lang w:eastAsia="ko-KR"/>
        </w:rPr>
        <w:t>“</w:t>
      </w:r>
      <w:r>
        <w:rPr>
          <w:rFonts w:hint="eastAsia"/>
          <w:lang w:eastAsia="ko-KR"/>
        </w:rPr>
        <w:t>롤링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윈도우</w:t>
      </w:r>
      <w:r>
        <w:rPr>
          <w:lang w:eastAsia="ko-KR"/>
        </w:rPr>
        <w:t>”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고쳐도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될까요</w:t>
      </w:r>
      <w:r>
        <w:rPr>
          <w:rFonts w:hint="eastAsia"/>
          <w:lang w:eastAsia="ko-KR"/>
        </w:rPr>
        <w:t>?</w:t>
      </w:r>
    </w:p>
  </w:comment>
  <w:comment w:id="2847" w:author="user" w:date="2021-03-22T15:07:00Z" w:initials="u">
    <w:p w14:paraId="50DD69B3" w14:textId="5EBCCEBE" w:rsidR="00E10663" w:rsidRDefault="00E10663">
      <w:pPr>
        <w:pStyle w:val="af4"/>
        <w:rPr>
          <w:lang w:eastAsia="ko-KR"/>
        </w:rPr>
      </w:pPr>
      <w:r>
        <w:rPr>
          <w:rStyle w:val="af3"/>
        </w:rPr>
        <w:annotationRef/>
      </w:r>
      <w:r>
        <w:rPr>
          <w:rFonts w:hint="eastAsia"/>
          <w:lang w:eastAsia="ko-KR"/>
        </w:rPr>
        <w:t>그림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속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영문을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번역해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주세요</w:t>
      </w:r>
      <w:r>
        <w:rPr>
          <w:rFonts w:hint="eastAsia"/>
          <w:lang w:eastAsia="ko-KR"/>
        </w:rPr>
        <w:t xml:space="preserve">. </w:t>
      </w:r>
      <w:r>
        <w:rPr>
          <w:rFonts w:hint="eastAsia"/>
          <w:lang w:eastAsia="ko-KR"/>
        </w:rPr>
        <w:t>그림의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제목을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달아주세요</w:t>
      </w:r>
      <w:r>
        <w:rPr>
          <w:rFonts w:hint="eastAsia"/>
          <w:lang w:eastAsia="ko-KR"/>
        </w:rPr>
        <w:t>.</w:t>
      </w:r>
    </w:p>
  </w:comment>
  <w:comment w:id="2878" w:author="user" w:date="2021-03-22T15:07:00Z" w:initials="u">
    <w:p w14:paraId="4D74E620" w14:textId="30FE9CD7" w:rsidR="00E10663" w:rsidRDefault="00E10663">
      <w:pPr>
        <w:pStyle w:val="af4"/>
        <w:rPr>
          <w:lang w:eastAsia="ko-KR"/>
        </w:rPr>
      </w:pPr>
      <w:r>
        <w:rPr>
          <w:rStyle w:val="af3"/>
        </w:rPr>
        <w:annotationRef/>
      </w:r>
      <w:r>
        <w:rPr>
          <w:rFonts w:hint="eastAsia"/>
          <w:lang w:eastAsia="ko-KR"/>
        </w:rPr>
        <w:t>제목을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달아주세요</w:t>
      </w:r>
      <w:r>
        <w:rPr>
          <w:rFonts w:hint="eastAsia"/>
          <w:lang w:eastAsia="ko-KR"/>
        </w:rPr>
        <w:t>.</w:t>
      </w:r>
    </w:p>
  </w:comment>
  <w:comment w:id="2897" w:author="user" w:date="2021-03-22T15:07:00Z" w:initials="u">
    <w:p w14:paraId="04D5F27E" w14:textId="30B981A8" w:rsidR="00E10663" w:rsidRDefault="00E10663">
      <w:pPr>
        <w:pStyle w:val="af4"/>
        <w:rPr>
          <w:lang w:eastAsia="ko-KR"/>
        </w:rPr>
      </w:pPr>
      <w:r>
        <w:rPr>
          <w:rStyle w:val="af3"/>
        </w:rPr>
        <w:annotationRef/>
      </w:r>
      <w:r>
        <w:rPr>
          <w:lang w:eastAsia="ko-KR"/>
        </w:rPr>
        <w:t>‘</w:t>
      </w:r>
      <w:r>
        <w:rPr>
          <w:rFonts w:hint="eastAsia"/>
          <w:lang w:eastAsia="ko-KR"/>
        </w:rPr>
        <w:t>필터링</w:t>
      </w:r>
      <w:r>
        <w:rPr>
          <w:lang w:eastAsia="ko-KR"/>
        </w:rPr>
        <w:t>’</w:t>
      </w:r>
      <w:r>
        <w:rPr>
          <w:rFonts w:hint="eastAsia"/>
          <w:lang w:eastAsia="ko-KR"/>
        </w:rPr>
        <w:t>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고쳐도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될까요</w:t>
      </w:r>
      <w:r>
        <w:rPr>
          <w:rFonts w:hint="eastAsia"/>
          <w:lang w:eastAsia="ko-KR"/>
        </w:rPr>
        <w:t>?</w:t>
      </w:r>
    </w:p>
  </w:comment>
  <w:comment w:id="2944" w:author="user" w:date="2021-03-22T15:07:00Z" w:initials="u">
    <w:p w14:paraId="7D478485" w14:textId="6C1404B0" w:rsidR="00E10663" w:rsidRDefault="00E10663">
      <w:pPr>
        <w:pStyle w:val="af4"/>
        <w:rPr>
          <w:lang w:eastAsia="ko-KR"/>
        </w:rPr>
      </w:pPr>
      <w:r>
        <w:rPr>
          <w:rStyle w:val="af3"/>
        </w:rPr>
        <w:annotationRef/>
      </w:r>
      <w:r>
        <w:rPr>
          <w:rFonts w:hint="eastAsia"/>
          <w:lang w:eastAsia="ko-KR"/>
        </w:rPr>
        <w:t>번역하지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않아도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되나요</w:t>
      </w:r>
      <w:r>
        <w:rPr>
          <w:rFonts w:hint="eastAsia"/>
          <w:lang w:eastAsia="ko-KR"/>
        </w:rPr>
        <w:t>?</w:t>
      </w:r>
    </w:p>
  </w:comment>
  <w:comment w:id="2972" w:author="user" w:date="2021-03-22T15:07:00Z" w:initials="u">
    <w:p w14:paraId="3556B7E4" w14:textId="2B392366" w:rsidR="00E10663" w:rsidRDefault="00E10663">
      <w:pPr>
        <w:pStyle w:val="af4"/>
        <w:rPr>
          <w:lang w:eastAsia="ko-KR"/>
        </w:rPr>
      </w:pPr>
      <w:r>
        <w:rPr>
          <w:rStyle w:val="af3"/>
        </w:rPr>
        <w:annotationRef/>
      </w:r>
      <w:r>
        <w:rPr>
          <w:rFonts w:hint="eastAsia"/>
          <w:lang w:eastAsia="ko-KR"/>
        </w:rPr>
        <w:t>제목을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달아주세요</w:t>
      </w:r>
      <w:r>
        <w:rPr>
          <w:rFonts w:hint="eastAsia"/>
          <w:lang w:eastAsia="ko-KR"/>
        </w:rPr>
        <w:t>.</w:t>
      </w:r>
    </w:p>
  </w:comment>
  <w:comment w:id="2981" w:author="user" w:date="2021-03-22T15:07:00Z" w:initials="u">
    <w:p w14:paraId="24C9B7B1" w14:textId="66CA16CA" w:rsidR="00E10663" w:rsidRDefault="00E10663">
      <w:pPr>
        <w:pStyle w:val="af4"/>
        <w:rPr>
          <w:lang w:eastAsia="ko-KR"/>
        </w:rPr>
      </w:pPr>
      <w:r>
        <w:rPr>
          <w:rStyle w:val="af3"/>
        </w:rPr>
        <w:annotationRef/>
      </w:r>
      <w:r>
        <w:rPr>
          <w:lang w:eastAsia="ko-KR"/>
        </w:rPr>
        <w:t>“</w:t>
      </w:r>
      <w:r>
        <w:rPr>
          <w:rFonts w:hint="eastAsia"/>
          <w:lang w:eastAsia="ko-KR"/>
        </w:rPr>
        <w:t>시프트</w:t>
      </w:r>
      <w:r>
        <w:rPr>
          <w:lang w:eastAsia="ko-KR"/>
        </w:rPr>
        <w:t>”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고쳐도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될까요</w:t>
      </w:r>
      <w:r>
        <w:rPr>
          <w:rFonts w:hint="eastAsia"/>
          <w:lang w:eastAsia="ko-KR"/>
        </w:rPr>
        <w:t>?</w:t>
      </w:r>
    </w:p>
  </w:comment>
  <w:comment w:id="3007" w:author="user" w:date="2021-03-22T15:07:00Z" w:initials="u">
    <w:p w14:paraId="7087A268" w14:textId="2EAAA6E5" w:rsidR="00E10663" w:rsidRDefault="00E10663">
      <w:pPr>
        <w:pStyle w:val="af4"/>
        <w:rPr>
          <w:lang w:eastAsia="ko-KR"/>
        </w:rPr>
      </w:pPr>
      <w:r>
        <w:rPr>
          <w:rStyle w:val="af3"/>
        </w:rPr>
        <w:annotationRef/>
      </w:r>
      <w:r>
        <w:rPr>
          <w:rFonts w:hint="eastAsia"/>
          <w:lang w:eastAsia="ko-KR"/>
        </w:rPr>
        <w:t>제목을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“</w:t>
      </w:r>
      <w:r>
        <w:rPr>
          <w:rFonts w:hint="eastAsia"/>
          <w:lang w:eastAsia="ko-KR"/>
        </w:rPr>
        <w:t>전년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전체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학생수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증감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추이</w:t>
      </w:r>
      <w:r>
        <w:rPr>
          <w:lang w:eastAsia="ko-KR"/>
        </w:rPr>
        <w:t>”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붙일까요</w:t>
      </w:r>
      <w:r>
        <w:rPr>
          <w:rFonts w:hint="eastAsia"/>
          <w:lang w:eastAsia="ko-KR"/>
        </w:rPr>
        <w:t>?</w:t>
      </w:r>
    </w:p>
  </w:comment>
  <w:comment w:id="3044" w:author="user" w:date="2021-03-22T15:07:00Z" w:initials="u">
    <w:p w14:paraId="740C115F" w14:textId="334D4A34" w:rsidR="00E10663" w:rsidRDefault="00E10663">
      <w:pPr>
        <w:pStyle w:val="af4"/>
        <w:rPr>
          <w:lang w:eastAsia="ko-KR"/>
        </w:rPr>
      </w:pPr>
      <w:r>
        <w:rPr>
          <w:rStyle w:val="af3"/>
        </w:rPr>
        <w:annotationRef/>
      </w:r>
      <w:r>
        <w:rPr>
          <w:rFonts w:hint="eastAsia"/>
          <w:lang w:eastAsia="ko-KR"/>
        </w:rPr>
        <w:t>제목을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“</w:t>
      </w:r>
      <w:r>
        <w:rPr>
          <w:rFonts w:hint="eastAsia"/>
          <w:lang w:eastAsia="ko-KR"/>
        </w:rPr>
        <w:t>전년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학생수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증감률</w:t>
      </w:r>
      <w:r>
        <w:rPr>
          <w:lang w:eastAsia="ko-KR"/>
        </w:rPr>
        <w:t>”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붙일까요</w:t>
      </w:r>
      <w:r>
        <w:rPr>
          <w:rFonts w:hint="eastAsia"/>
          <w:lang w:eastAsia="ko-KR"/>
        </w:rPr>
        <w:t>?</w:t>
      </w:r>
    </w:p>
  </w:comment>
  <w:comment w:id="3059" w:author="user" w:date="2021-03-22T15:07:00Z" w:initials="u">
    <w:p w14:paraId="0E5D309A" w14:textId="352A6B28" w:rsidR="00E10663" w:rsidRDefault="00E10663">
      <w:pPr>
        <w:pStyle w:val="af4"/>
        <w:rPr>
          <w:lang w:eastAsia="ko-KR"/>
        </w:rPr>
      </w:pPr>
      <w:r>
        <w:rPr>
          <w:rStyle w:val="af3"/>
        </w:rPr>
        <w:annotationRef/>
      </w:r>
      <w:r>
        <w:rPr>
          <w:rFonts w:hint="eastAsia"/>
          <w:lang w:eastAsia="ko-KR"/>
        </w:rPr>
        <w:t>제목을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“</w:t>
      </w:r>
      <w:r>
        <w:rPr>
          <w:rFonts w:hint="eastAsia"/>
          <w:lang w:eastAsia="ko-KR"/>
        </w:rPr>
        <w:t>전월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전체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취업자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증감률</w:t>
      </w:r>
      <w:r>
        <w:rPr>
          <w:lang w:eastAsia="ko-KR"/>
        </w:rPr>
        <w:t>”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붙일까요</w:t>
      </w:r>
      <w:r>
        <w:rPr>
          <w:rFonts w:hint="eastAsia"/>
          <w:lang w:eastAsia="ko-KR"/>
        </w:rPr>
        <w:t>?</w:t>
      </w:r>
    </w:p>
  </w:comment>
  <w:comment w:id="3101" w:author="user" w:date="2021-03-22T15:07:00Z" w:initials="u">
    <w:p w14:paraId="4DAE22E1" w14:textId="2F29D2B8" w:rsidR="00E10663" w:rsidRDefault="00E10663">
      <w:pPr>
        <w:pStyle w:val="af4"/>
        <w:rPr>
          <w:lang w:eastAsia="ko-KR"/>
        </w:rPr>
      </w:pPr>
      <w:r>
        <w:rPr>
          <w:rStyle w:val="af3"/>
        </w:rPr>
        <w:annotationRef/>
      </w:r>
      <w:r>
        <w:rPr>
          <w:rFonts w:hint="eastAsia"/>
          <w:lang w:eastAsia="ko-KR"/>
        </w:rPr>
        <w:t>그림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속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표의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영문을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번역해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주세요</w:t>
      </w:r>
      <w:r>
        <w:rPr>
          <w:rFonts w:hint="eastAsia"/>
          <w:lang w:eastAsia="ko-KR"/>
        </w:rPr>
        <w:t xml:space="preserve">. </w:t>
      </w:r>
      <w:r>
        <w:rPr>
          <w:rFonts w:hint="eastAsia"/>
          <w:lang w:eastAsia="ko-KR"/>
        </w:rPr>
        <w:t>그림의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제목을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달아주세요</w:t>
      </w:r>
      <w:r>
        <w:rPr>
          <w:rFonts w:hint="eastAsia"/>
          <w:lang w:eastAsia="ko-KR"/>
        </w:rPr>
        <w:t>.</w:t>
      </w:r>
    </w:p>
  </w:comment>
  <w:comment w:id="3106" w:author="user" w:date="2021-03-22T15:07:00Z" w:initials="u">
    <w:p w14:paraId="21F1C6A2" w14:textId="52E00BDD" w:rsidR="00E10663" w:rsidRDefault="00E10663">
      <w:pPr>
        <w:pStyle w:val="af4"/>
        <w:rPr>
          <w:lang w:eastAsia="ko-KR"/>
        </w:rPr>
      </w:pPr>
      <w:r>
        <w:rPr>
          <w:rStyle w:val="af3"/>
        </w:rPr>
        <w:annotationRef/>
      </w:r>
      <w:r>
        <w:rPr>
          <w:rFonts w:hint="eastAsia"/>
          <w:lang w:eastAsia="ko-KR"/>
        </w:rPr>
        <w:t>번역하지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않아도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되나요</w:t>
      </w:r>
      <w:r>
        <w:rPr>
          <w:rFonts w:hint="eastAsia"/>
          <w:lang w:eastAsia="ko-KR"/>
        </w:rPr>
        <w:t>?</w:t>
      </w:r>
    </w:p>
  </w:comment>
  <w:comment w:id="3154" w:author="user" w:date="2021-03-22T15:07:00Z" w:initials="u">
    <w:p w14:paraId="466AEB86" w14:textId="77777777" w:rsidR="00E10663" w:rsidRDefault="00E10663">
      <w:pPr>
        <w:pStyle w:val="af4"/>
        <w:rPr>
          <w:lang w:eastAsia="ko-KR"/>
        </w:rPr>
      </w:pPr>
      <w:r>
        <w:rPr>
          <w:rStyle w:val="af3"/>
        </w:rPr>
        <w:annotationRef/>
      </w:r>
      <w:r>
        <w:rPr>
          <w:rFonts w:hint="eastAsia"/>
          <w:lang w:eastAsia="ko-KR"/>
        </w:rPr>
        <w:t>제목을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달아주세요</w:t>
      </w:r>
      <w:r>
        <w:rPr>
          <w:rFonts w:hint="eastAsia"/>
          <w:lang w:eastAsia="ko-KR"/>
        </w:rPr>
        <w:t>.</w:t>
      </w:r>
    </w:p>
    <w:p w14:paraId="1C2D17C4" w14:textId="2DD4FBC5" w:rsidR="00E10663" w:rsidRDefault="00E10663">
      <w:pPr>
        <w:pStyle w:val="af4"/>
        <w:rPr>
          <w:lang w:eastAsia="ko-KR"/>
        </w:rPr>
      </w:pPr>
      <w:r>
        <w:rPr>
          <w:rFonts w:hint="eastAsia"/>
          <w:lang w:eastAsia="ko-KR"/>
        </w:rPr>
        <w:t>그림에서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</w:t>
      </w:r>
      <w:r>
        <w:rPr>
          <w:rFonts w:hint="eastAsia"/>
          <w:lang w:eastAsia="ko-KR"/>
        </w:rPr>
        <w:t>umsum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“</w:t>
      </w:r>
      <w:r>
        <w:rPr>
          <w:rFonts w:hint="eastAsia"/>
          <w:lang w:eastAsia="ko-KR"/>
        </w:rPr>
        <w:t>누적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합계</w:t>
      </w:r>
      <w:r>
        <w:rPr>
          <w:lang w:eastAsia="ko-KR"/>
        </w:rPr>
        <w:t>”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date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“</w:t>
      </w:r>
      <w:r>
        <w:rPr>
          <w:rFonts w:hint="eastAsia"/>
          <w:lang w:eastAsia="ko-KR"/>
        </w:rPr>
        <w:t>날짜</w:t>
      </w:r>
      <w:r>
        <w:rPr>
          <w:lang w:eastAsia="ko-KR"/>
        </w:rPr>
        <w:t>”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고쳐도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될까요</w:t>
      </w:r>
      <w:r>
        <w:rPr>
          <w:rFonts w:hint="eastAsia"/>
          <w:lang w:eastAsia="ko-KR"/>
        </w:rPr>
        <w:t>?</w:t>
      </w:r>
    </w:p>
  </w:comment>
  <w:comment w:id="3181" w:author="user" w:date="2021-03-22T15:07:00Z" w:initials="u">
    <w:p w14:paraId="3ECF77E0" w14:textId="20FFCD05" w:rsidR="00E10663" w:rsidRDefault="00E10663">
      <w:pPr>
        <w:pStyle w:val="af4"/>
        <w:rPr>
          <w:lang w:eastAsia="ko-KR"/>
        </w:rPr>
      </w:pPr>
      <w:r>
        <w:rPr>
          <w:rStyle w:val="af3"/>
        </w:rPr>
        <w:annotationRef/>
      </w:r>
      <w:r>
        <w:rPr>
          <w:lang w:eastAsia="ko-KR"/>
        </w:rPr>
        <w:t>“</w:t>
      </w:r>
      <w:r>
        <w:rPr>
          <w:rFonts w:hint="eastAsia"/>
          <w:lang w:eastAsia="ko-KR"/>
        </w:rPr>
        <w:t>리스트</w:t>
      </w:r>
      <w:r>
        <w:rPr>
          <w:lang w:eastAsia="ko-KR"/>
        </w:rPr>
        <w:t>”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고쳐도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될까요</w:t>
      </w:r>
      <w:r>
        <w:rPr>
          <w:rFonts w:hint="eastAsia"/>
          <w:lang w:eastAsia="ko-KR"/>
        </w:rPr>
        <w:t>?</w:t>
      </w:r>
    </w:p>
  </w:comment>
  <w:comment w:id="3233" w:author="user" w:date="2021-03-22T15:07:00Z" w:initials="u">
    <w:p w14:paraId="67A9DCF8" w14:textId="3627AF58" w:rsidR="00E10663" w:rsidRDefault="00E10663">
      <w:pPr>
        <w:pStyle w:val="af4"/>
        <w:rPr>
          <w:lang w:eastAsia="ko-KR"/>
        </w:rPr>
      </w:pPr>
      <w:r>
        <w:rPr>
          <w:rStyle w:val="af3"/>
        </w:rPr>
        <w:annotationRef/>
      </w:r>
      <w:r>
        <w:rPr>
          <w:rFonts w:hint="eastAsia"/>
          <w:lang w:eastAsia="ko-KR"/>
        </w:rPr>
        <w:t>제목을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“</w:t>
      </w:r>
      <w:r>
        <w:rPr>
          <w:rFonts w:hint="eastAsia"/>
          <w:lang w:eastAsia="ko-KR"/>
        </w:rPr>
        <w:t>동년별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취업자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분포</w:t>
      </w:r>
      <w:r>
        <w:rPr>
          <w:lang w:eastAsia="ko-KR"/>
        </w:rPr>
        <w:t>”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달아도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될까요</w:t>
      </w:r>
      <w:r>
        <w:rPr>
          <w:rFonts w:hint="eastAsia"/>
          <w:lang w:eastAsia="ko-KR"/>
        </w:rPr>
        <w:t>?</w:t>
      </w:r>
    </w:p>
  </w:comment>
  <w:comment w:id="3237" w:author="user" w:date="2021-03-22T15:07:00Z" w:initials="u">
    <w:p w14:paraId="333FB0FC" w14:textId="38DE7371" w:rsidR="00E10663" w:rsidRDefault="00E10663">
      <w:pPr>
        <w:pStyle w:val="af4"/>
        <w:rPr>
          <w:lang w:eastAsia="ko-KR"/>
        </w:rPr>
      </w:pPr>
      <w:r>
        <w:rPr>
          <w:rStyle w:val="af3"/>
        </w:rPr>
        <w:annotationRef/>
      </w:r>
      <w:r>
        <w:rPr>
          <w:rFonts w:hint="eastAsia"/>
          <w:lang w:eastAsia="ko-KR"/>
        </w:rPr>
        <w:t>제목을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“</w:t>
      </w:r>
      <w:r>
        <w:rPr>
          <w:rFonts w:hint="eastAsia"/>
          <w:lang w:eastAsia="ko-KR"/>
        </w:rPr>
        <w:t>동월별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취업자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분포</w:t>
      </w:r>
      <w:r>
        <w:rPr>
          <w:lang w:eastAsia="ko-KR"/>
        </w:rPr>
        <w:t>”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달아도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될까요</w:t>
      </w:r>
      <w:r>
        <w:rPr>
          <w:rFonts w:hint="eastAsia"/>
          <w:lang w:eastAsia="ko-KR"/>
        </w:rPr>
        <w:t>?</w:t>
      </w:r>
    </w:p>
  </w:comment>
  <w:comment w:id="3241" w:author="user" w:date="2021-03-22T15:07:00Z" w:initials="u">
    <w:p w14:paraId="1FC41D81" w14:textId="0A74B297" w:rsidR="00E10663" w:rsidRDefault="00E10663">
      <w:pPr>
        <w:pStyle w:val="af4"/>
        <w:rPr>
          <w:lang w:eastAsia="ko-KR"/>
        </w:rPr>
      </w:pPr>
      <w:r>
        <w:rPr>
          <w:rStyle w:val="af3"/>
        </w:rPr>
        <w:annotationRef/>
      </w:r>
      <w:r>
        <w:rPr>
          <w:rFonts w:hint="eastAsia"/>
          <w:lang w:eastAsia="ko-KR"/>
        </w:rPr>
        <w:t>제목을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“</w:t>
      </w:r>
      <w:r>
        <w:rPr>
          <w:rFonts w:hint="eastAsia"/>
          <w:lang w:eastAsia="ko-KR"/>
        </w:rPr>
        <w:t>동분기별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취업자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분포</w:t>
      </w:r>
      <w:r>
        <w:rPr>
          <w:lang w:eastAsia="ko-KR"/>
        </w:rPr>
        <w:t>”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될까요</w:t>
      </w:r>
      <w:r>
        <w:rPr>
          <w:rFonts w:hint="eastAsia"/>
          <w:lang w:eastAsia="ko-KR"/>
        </w:rPr>
        <w:t>?</w:t>
      </w:r>
    </w:p>
  </w:comment>
  <w:comment w:id="3245" w:author="user" w:date="2021-03-22T15:07:00Z" w:initials="u">
    <w:p w14:paraId="39F3F3B1" w14:textId="1564F869" w:rsidR="00E10663" w:rsidRPr="004D6E66" w:rsidRDefault="00E10663">
      <w:pPr>
        <w:pStyle w:val="af4"/>
        <w:rPr>
          <w:lang w:eastAsia="ko-KR"/>
        </w:rPr>
      </w:pPr>
      <w:r>
        <w:rPr>
          <w:rStyle w:val="af3"/>
        </w:rPr>
        <w:annotationRef/>
      </w:r>
      <w:r>
        <w:rPr>
          <w:rFonts w:hint="eastAsia"/>
          <w:lang w:eastAsia="ko-KR"/>
        </w:rPr>
        <w:t>제목을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“</w:t>
      </w:r>
      <w:r>
        <w:rPr>
          <w:rFonts w:hint="eastAsia"/>
          <w:lang w:eastAsia="ko-KR"/>
        </w:rPr>
        <w:t>동월별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확진자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분포</w:t>
      </w:r>
      <w:r>
        <w:rPr>
          <w:lang w:eastAsia="ko-KR"/>
        </w:rPr>
        <w:t>”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될까요</w:t>
      </w:r>
      <w:r>
        <w:rPr>
          <w:rFonts w:hint="eastAsia"/>
          <w:lang w:eastAsia="ko-KR"/>
        </w:rPr>
        <w:t>?</w:t>
      </w:r>
    </w:p>
  </w:comment>
  <w:comment w:id="3249" w:author="user" w:date="2021-03-22T15:07:00Z" w:initials="u">
    <w:p w14:paraId="2C4A6EB6" w14:textId="6C504E04" w:rsidR="00E10663" w:rsidRDefault="00E10663">
      <w:pPr>
        <w:pStyle w:val="af4"/>
        <w:rPr>
          <w:lang w:eastAsia="ko-KR"/>
        </w:rPr>
      </w:pPr>
      <w:r>
        <w:rPr>
          <w:rStyle w:val="af3"/>
        </w:rPr>
        <w:annotationRef/>
      </w:r>
      <w:r>
        <w:rPr>
          <w:rFonts w:hint="eastAsia"/>
          <w:lang w:eastAsia="ko-KR"/>
        </w:rPr>
        <w:t>제목을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“</w:t>
      </w:r>
      <w:r>
        <w:rPr>
          <w:rFonts w:hint="eastAsia"/>
          <w:lang w:eastAsia="ko-KR"/>
        </w:rPr>
        <w:t>동요일별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확진자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분포</w:t>
      </w:r>
      <w:r>
        <w:rPr>
          <w:lang w:eastAsia="ko-KR"/>
        </w:rPr>
        <w:t>”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될까요</w:t>
      </w:r>
      <w:r>
        <w:rPr>
          <w:rFonts w:hint="eastAsia"/>
          <w:lang w:eastAsia="ko-KR"/>
        </w:rPr>
        <w:t>?</w:t>
      </w:r>
    </w:p>
  </w:comment>
  <w:comment w:id="3271" w:author="user" w:date="2021-03-22T15:07:00Z" w:initials="u">
    <w:p w14:paraId="67E02710" w14:textId="66D27B6C" w:rsidR="00E10663" w:rsidRDefault="00E10663">
      <w:pPr>
        <w:pStyle w:val="af4"/>
        <w:rPr>
          <w:lang w:eastAsia="ko-KR"/>
        </w:rPr>
      </w:pPr>
      <w:r>
        <w:rPr>
          <w:rStyle w:val="af3"/>
        </w:rPr>
        <w:annotationRef/>
      </w:r>
      <w:r>
        <w:rPr>
          <w:lang w:eastAsia="ko-KR"/>
        </w:rPr>
        <w:t>“</w:t>
      </w:r>
      <w:r>
        <w:rPr>
          <w:rFonts w:hint="eastAsia"/>
          <w:lang w:eastAsia="ko-KR"/>
        </w:rPr>
        <w:t>plot</w:t>
      </w:r>
      <w:r>
        <w:rPr>
          <w:lang w:eastAsia="ko-KR"/>
        </w:rPr>
        <w:t>”</w:t>
      </w:r>
      <w:r>
        <w:rPr>
          <w:rFonts w:hint="eastAsia"/>
          <w:lang w:eastAsia="ko-KR"/>
        </w:rPr>
        <w:t>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고쳐도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될까요</w:t>
      </w:r>
      <w:r>
        <w:rPr>
          <w:rFonts w:hint="eastAsia"/>
          <w:lang w:eastAsia="ko-KR"/>
        </w:rPr>
        <w:t>?</w:t>
      </w:r>
    </w:p>
  </w:comment>
  <w:comment w:id="3274" w:author="user" w:date="2021-03-22T15:07:00Z" w:initials="u">
    <w:p w14:paraId="33D5DB24" w14:textId="2380300E" w:rsidR="00E10663" w:rsidRDefault="00E10663">
      <w:pPr>
        <w:pStyle w:val="af4"/>
        <w:rPr>
          <w:lang w:eastAsia="ko-KR"/>
        </w:rPr>
      </w:pPr>
      <w:r>
        <w:rPr>
          <w:rStyle w:val="af3"/>
        </w:rPr>
        <w:annotationRef/>
      </w:r>
      <w:r>
        <w:rPr>
          <w:rFonts w:hint="eastAsia"/>
          <w:lang w:eastAsia="ko-KR"/>
        </w:rPr>
        <w:t>그림에서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“</w:t>
      </w:r>
      <w:r>
        <w:rPr>
          <w:rFonts w:hint="eastAsia"/>
          <w:lang w:eastAsia="ko-KR"/>
        </w:rPr>
        <w:t>quarter</w:t>
      </w:r>
      <w:r>
        <w:rPr>
          <w:lang w:eastAsia="ko-KR"/>
        </w:rPr>
        <w:t>”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“</w:t>
      </w:r>
      <w:r>
        <w:rPr>
          <w:rFonts w:hint="eastAsia"/>
          <w:lang w:eastAsia="ko-KR"/>
        </w:rPr>
        <w:t>분기</w:t>
      </w:r>
      <w:r>
        <w:rPr>
          <w:lang w:eastAsia="ko-KR"/>
        </w:rPr>
        <w:t>”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, </w:t>
      </w:r>
      <w:r>
        <w:rPr>
          <w:lang w:eastAsia="ko-KR"/>
        </w:rPr>
        <w:t>“</w:t>
      </w:r>
      <w:r>
        <w:rPr>
          <w:rFonts w:hint="eastAsia"/>
          <w:lang w:eastAsia="ko-KR"/>
        </w:rPr>
        <w:t>year</w:t>
      </w:r>
      <w:r>
        <w:rPr>
          <w:lang w:eastAsia="ko-KR"/>
        </w:rPr>
        <w:t>”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“</w:t>
      </w:r>
      <w:r>
        <w:rPr>
          <w:rFonts w:hint="eastAsia"/>
          <w:lang w:eastAsia="ko-KR"/>
        </w:rPr>
        <w:t>연도</w:t>
      </w:r>
      <w:r>
        <w:rPr>
          <w:lang w:eastAsia="ko-KR"/>
        </w:rPr>
        <w:t>”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고쳐도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될까요</w:t>
      </w:r>
      <w:r>
        <w:rPr>
          <w:rFonts w:hint="eastAsia"/>
          <w:lang w:eastAsia="ko-KR"/>
        </w:rPr>
        <w:t xml:space="preserve">? </w:t>
      </w:r>
      <w:r>
        <w:rPr>
          <w:rFonts w:hint="eastAsia"/>
          <w:lang w:eastAsia="ko-KR"/>
        </w:rPr>
        <w:t>그림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제목을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“</w:t>
      </w:r>
      <w:r>
        <w:rPr>
          <w:rFonts w:hint="eastAsia"/>
          <w:lang w:eastAsia="ko-KR"/>
        </w:rPr>
        <w:t>전체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취업자의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주기별</w:t>
      </w:r>
      <w:r>
        <w:rPr>
          <w:rFonts w:hint="eastAsia"/>
          <w:lang w:eastAsia="ko-KR"/>
        </w:rPr>
        <w:t xml:space="preserve"> plot</w:t>
      </w:r>
      <w:r>
        <w:rPr>
          <w:lang w:eastAsia="ko-KR"/>
        </w:rPr>
        <w:t>”</w:t>
      </w:r>
      <w:r>
        <w:rPr>
          <w:rFonts w:hint="eastAsia"/>
          <w:lang w:eastAsia="ko-KR"/>
        </w:rPr>
        <w:t>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달아도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될까요</w:t>
      </w:r>
      <w:r>
        <w:rPr>
          <w:rFonts w:hint="eastAsia"/>
          <w:lang w:eastAsia="ko-KR"/>
        </w:rPr>
        <w:t>?</w:t>
      </w:r>
    </w:p>
  </w:comment>
  <w:comment w:id="3278" w:author="user" w:date="2021-03-22T15:07:00Z" w:initials="u">
    <w:p w14:paraId="5B0838E4" w14:textId="2C8E917E" w:rsidR="00E10663" w:rsidRDefault="00E10663">
      <w:pPr>
        <w:pStyle w:val="af4"/>
        <w:rPr>
          <w:lang w:eastAsia="ko-KR"/>
        </w:rPr>
      </w:pPr>
      <w:r>
        <w:rPr>
          <w:rStyle w:val="af3"/>
        </w:rPr>
        <w:annotationRef/>
      </w:r>
      <w:r>
        <w:rPr>
          <w:rFonts w:hint="eastAsia"/>
          <w:lang w:eastAsia="ko-KR"/>
        </w:rPr>
        <w:t>그림에서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“</w:t>
      </w:r>
      <w:r>
        <w:rPr>
          <w:rFonts w:hint="eastAsia"/>
          <w:lang w:eastAsia="ko-KR"/>
        </w:rPr>
        <w:t>week</w:t>
      </w:r>
      <w:r>
        <w:rPr>
          <w:lang w:eastAsia="ko-KR"/>
        </w:rPr>
        <w:t>”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“</w:t>
      </w:r>
      <w:r>
        <w:rPr>
          <w:rFonts w:hint="eastAsia"/>
          <w:lang w:eastAsia="ko-KR"/>
        </w:rPr>
        <w:t>주</w:t>
      </w:r>
      <w:r>
        <w:rPr>
          <w:lang w:eastAsia="ko-KR"/>
        </w:rPr>
        <w:t>”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고쳐도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될까요</w:t>
      </w:r>
      <w:r>
        <w:rPr>
          <w:rFonts w:hint="eastAsia"/>
          <w:lang w:eastAsia="ko-KR"/>
        </w:rPr>
        <w:t xml:space="preserve">? </w:t>
      </w:r>
      <w:r>
        <w:rPr>
          <w:rFonts w:hint="eastAsia"/>
          <w:lang w:eastAsia="ko-KR"/>
        </w:rPr>
        <w:t>그림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제목을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“</w:t>
      </w:r>
      <w:r>
        <w:rPr>
          <w:rFonts w:hint="eastAsia"/>
          <w:lang w:eastAsia="ko-KR"/>
        </w:rPr>
        <w:t>코로나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확진자</w:t>
      </w:r>
      <w:r>
        <w:rPr>
          <w:rFonts w:hint="eastAsia"/>
          <w:lang w:eastAsia="ko-KR"/>
        </w:rPr>
        <w:t>(0-9</w:t>
      </w:r>
      <w:r>
        <w:rPr>
          <w:rFonts w:hint="eastAsia"/>
          <w:lang w:eastAsia="ko-KR"/>
        </w:rPr>
        <w:t>세</w:t>
      </w:r>
      <w:r>
        <w:rPr>
          <w:rFonts w:hint="eastAsia"/>
          <w:lang w:eastAsia="ko-KR"/>
        </w:rPr>
        <w:t>)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주기별</w:t>
      </w:r>
      <w:r>
        <w:rPr>
          <w:rFonts w:hint="eastAsia"/>
          <w:lang w:eastAsia="ko-KR"/>
        </w:rPr>
        <w:t xml:space="preserve"> plot</w:t>
      </w:r>
      <w:r>
        <w:rPr>
          <w:lang w:eastAsia="ko-KR"/>
        </w:rPr>
        <w:t>”</w:t>
      </w:r>
      <w:r>
        <w:rPr>
          <w:rFonts w:hint="eastAsia"/>
          <w:lang w:eastAsia="ko-KR"/>
        </w:rPr>
        <w:t>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고쳐도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될까요</w:t>
      </w:r>
      <w:r>
        <w:rPr>
          <w:rFonts w:hint="eastAsia"/>
          <w:lang w:eastAsia="ko-KR"/>
        </w:rPr>
        <w:t>?</w:t>
      </w:r>
    </w:p>
  </w:comment>
  <w:comment w:id="3316" w:author="user" w:date="2021-03-22T15:07:00Z" w:initials="u">
    <w:p w14:paraId="0E616966" w14:textId="2BE98E24" w:rsidR="00E10663" w:rsidRDefault="00E10663">
      <w:pPr>
        <w:pStyle w:val="af4"/>
        <w:rPr>
          <w:lang w:eastAsia="ko-KR"/>
        </w:rPr>
      </w:pPr>
      <w:r>
        <w:rPr>
          <w:rStyle w:val="af3"/>
        </w:rPr>
        <w:annotationRef/>
      </w:r>
      <w:r>
        <w:rPr>
          <w:lang w:eastAsia="ko-KR"/>
        </w:rPr>
        <w:t>“</w:t>
      </w:r>
      <w:r>
        <w:rPr>
          <w:rFonts w:hint="eastAsia"/>
          <w:lang w:eastAsia="ko-KR"/>
        </w:rPr>
        <w:t>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것이</w:t>
      </w:r>
      <w:r>
        <w:rPr>
          <w:lang w:eastAsia="ko-KR"/>
        </w:rPr>
        <w:t>”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고쳐도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될까요</w:t>
      </w:r>
      <w:r>
        <w:rPr>
          <w:rFonts w:hint="eastAsia"/>
          <w:lang w:eastAsia="ko-KR"/>
        </w:rPr>
        <w:t>?</w:t>
      </w:r>
    </w:p>
  </w:comment>
  <w:comment w:id="3355" w:author="user" w:date="2021-03-22T15:07:00Z" w:initials="u">
    <w:p w14:paraId="6A522A98" w14:textId="566F9CD0" w:rsidR="00E10663" w:rsidRDefault="00E10663">
      <w:pPr>
        <w:pStyle w:val="af4"/>
        <w:rPr>
          <w:lang w:eastAsia="ko-KR"/>
        </w:rPr>
      </w:pPr>
      <w:r>
        <w:rPr>
          <w:rStyle w:val="af3"/>
        </w:rPr>
        <w:annotationRef/>
      </w:r>
      <w:r>
        <w:rPr>
          <w:rFonts w:hint="eastAsia"/>
          <w:lang w:eastAsia="ko-KR"/>
        </w:rPr>
        <w:t>그림에서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“</w:t>
      </w:r>
      <w:r>
        <w:rPr>
          <w:rFonts w:hint="eastAsia"/>
          <w:lang w:eastAsia="ko-KR"/>
        </w:rPr>
        <w:t>time</w:t>
      </w:r>
      <w:r>
        <w:rPr>
          <w:lang w:eastAsia="ko-KR"/>
        </w:rPr>
        <w:t>”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“</w:t>
      </w:r>
      <w:r>
        <w:rPr>
          <w:rFonts w:hint="eastAsia"/>
          <w:lang w:eastAsia="ko-KR"/>
        </w:rPr>
        <w:t>시간</w:t>
      </w:r>
      <w:r>
        <w:rPr>
          <w:lang w:eastAsia="ko-KR"/>
        </w:rPr>
        <w:t>”</w:t>
      </w:r>
      <w:r>
        <w:rPr>
          <w:rFonts w:hint="eastAsia"/>
          <w:lang w:eastAsia="ko-KR"/>
        </w:rPr>
        <w:t>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고쳐도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될까요</w:t>
      </w:r>
      <w:r>
        <w:rPr>
          <w:rFonts w:hint="eastAsia"/>
          <w:lang w:eastAsia="ko-KR"/>
        </w:rPr>
        <w:t xml:space="preserve">? </w:t>
      </w:r>
      <w:r>
        <w:rPr>
          <w:rFonts w:hint="eastAsia"/>
          <w:lang w:eastAsia="ko-KR"/>
        </w:rPr>
        <w:t>그림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제목을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“</w:t>
      </w:r>
      <w:r>
        <w:rPr>
          <w:rFonts w:hint="eastAsia"/>
          <w:lang w:eastAsia="ko-KR"/>
        </w:rPr>
        <w:t>정상성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시계열</w:t>
      </w:r>
      <w:r>
        <w:rPr>
          <w:lang w:eastAsia="ko-KR"/>
        </w:rPr>
        <w:t>”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달아도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될까요</w:t>
      </w:r>
      <w:r>
        <w:rPr>
          <w:rFonts w:hint="eastAsia"/>
          <w:lang w:eastAsia="ko-KR"/>
        </w:rPr>
        <w:t>?</w:t>
      </w:r>
    </w:p>
  </w:comment>
  <w:comment w:id="3358" w:author="user" w:date="2021-03-22T15:07:00Z" w:initials="u">
    <w:p w14:paraId="3B53FC22" w14:textId="23E7C82F" w:rsidR="00E10663" w:rsidRDefault="00E10663">
      <w:pPr>
        <w:pStyle w:val="af4"/>
        <w:rPr>
          <w:lang w:eastAsia="ko-KR"/>
        </w:rPr>
      </w:pPr>
      <w:r>
        <w:rPr>
          <w:rStyle w:val="af3"/>
        </w:rPr>
        <w:annotationRef/>
      </w:r>
      <w:r>
        <w:rPr>
          <w:rFonts w:hint="eastAsia"/>
          <w:lang w:eastAsia="ko-KR"/>
        </w:rPr>
        <w:t>제목을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“</w:t>
      </w:r>
      <w:r>
        <w:rPr>
          <w:rFonts w:hint="eastAsia"/>
          <w:lang w:eastAsia="ko-KR"/>
        </w:rPr>
        <w:t>비정상성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시계열</w:t>
      </w:r>
      <w:r>
        <w:rPr>
          <w:lang w:eastAsia="ko-KR"/>
        </w:rPr>
        <w:t>”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달아도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될까요</w:t>
      </w:r>
      <w:r>
        <w:rPr>
          <w:rFonts w:hint="eastAsia"/>
          <w:lang w:eastAsia="ko-KR"/>
        </w:rPr>
        <w:t>?</w:t>
      </w:r>
    </w:p>
  </w:comment>
  <w:comment w:id="3376" w:author="user" w:date="2021-03-22T15:07:00Z" w:initials="u">
    <w:p w14:paraId="754E083A" w14:textId="44E134A4" w:rsidR="00E10663" w:rsidRDefault="00E10663">
      <w:pPr>
        <w:pStyle w:val="af4"/>
        <w:rPr>
          <w:lang w:eastAsia="ko-KR"/>
        </w:rPr>
      </w:pPr>
      <w:r>
        <w:rPr>
          <w:rStyle w:val="af3"/>
        </w:rPr>
        <w:annotationRef/>
      </w:r>
      <w:r>
        <w:rPr>
          <w:rFonts w:hint="eastAsia"/>
          <w:lang w:eastAsia="ko-KR"/>
        </w:rPr>
        <w:t>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이미지의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출처인가요</w:t>
      </w:r>
      <w:r>
        <w:rPr>
          <w:rFonts w:hint="eastAsia"/>
          <w:lang w:eastAsia="ko-KR"/>
        </w:rPr>
        <w:t>?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상업적인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출판에도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이미지인지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주세요</w:t>
      </w:r>
      <w:r>
        <w:rPr>
          <w:rFonts w:hint="eastAsia"/>
          <w:lang w:eastAsia="ko-KR"/>
        </w:rPr>
        <w:t>.</w:t>
      </w:r>
    </w:p>
  </w:comment>
  <w:comment w:id="3384" w:author="user" w:date="2021-03-22T15:07:00Z" w:initials="u">
    <w:p w14:paraId="1C2DBA32" w14:textId="2F04C24B" w:rsidR="00E10663" w:rsidRDefault="00E10663">
      <w:pPr>
        <w:pStyle w:val="af4"/>
        <w:rPr>
          <w:lang w:eastAsia="ko-KR"/>
        </w:rPr>
      </w:pPr>
      <w:r>
        <w:rPr>
          <w:rStyle w:val="af3"/>
        </w:rPr>
        <w:annotationRef/>
      </w:r>
      <w:r>
        <w:rPr>
          <w:lang w:eastAsia="ko-KR"/>
        </w:rPr>
        <w:t>“</w:t>
      </w:r>
      <w:r>
        <w:rPr>
          <w:rFonts w:hint="eastAsia"/>
          <w:lang w:eastAsia="ko-KR"/>
        </w:rPr>
        <w:t>lynx</w:t>
      </w:r>
      <w:r>
        <w:rPr>
          <w:lang w:eastAsia="ko-KR"/>
        </w:rPr>
        <w:t>”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번역해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주세요</w:t>
      </w:r>
      <w:r>
        <w:rPr>
          <w:rFonts w:hint="eastAsia"/>
          <w:lang w:eastAsia="ko-KR"/>
        </w:rPr>
        <w:t xml:space="preserve">. </w:t>
      </w:r>
      <w:r>
        <w:rPr>
          <w:rFonts w:hint="eastAsia"/>
          <w:lang w:eastAsia="ko-KR"/>
        </w:rPr>
        <w:t>그림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제목을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달아주세요</w:t>
      </w:r>
    </w:p>
  </w:comment>
  <w:comment w:id="3435" w:author="user" w:date="2021-03-22T15:07:00Z" w:initials="u">
    <w:p w14:paraId="0D71F3D5" w14:textId="551AA34A" w:rsidR="00E10663" w:rsidRDefault="00E10663">
      <w:pPr>
        <w:pStyle w:val="af4"/>
        <w:rPr>
          <w:lang w:eastAsia="ko-KR"/>
        </w:rPr>
      </w:pPr>
      <w:r>
        <w:rPr>
          <w:rStyle w:val="af3"/>
        </w:rPr>
        <w:annotationRef/>
      </w:r>
      <w:r>
        <w:rPr>
          <w:rFonts w:hint="eastAsia"/>
          <w:lang w:eastAsia="ko-KR"/>
        </w:rPr>
        <w:t>그림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제목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달아주세요</w:t>
      </w:r>
      <w:r>
        <w:rPr>
          <w:rFonts w:hint="eastAsia"/>
          <w:lang w:eastAsia="ko-KR"/>
        </w:rPr>
        <w:t>.</w:t>
      </w:r>
    </w:p>
  </w:comment>
  <w:comment w:id="3454" w:author="user" w:date="2021-03-22T15:07:00Z" w:initials="u">
    <w:p w14:paraId="518257F7" w14:textId="16CF7FA2" w:rsidR="00E10663" w:rsidRDefault="00E10663">
      <w:pPr>
        <w:pStyle w:val="af4"/>
        <w:rPr>
          <w:lang w:eastAsia="ko-KR"/>
        </w:rPr>
      </w:pPr>
      <w:r>
        <w:rPr>
          <w:rStyle w:val="af3"/>
        </w:rPr>
        <w:annotationRef/>
      </w:r>
      <w:r>
        <w:rPr>
          <w:rFonts w:hint="eastAsia"/>
          <w:lang w:eastAsia="ko-KR"/>
        </w:rPr>
        <w:t>띄는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맞나요</w:t>
      </w:r>
      <w:r>
        <w:rPr>
          <w:rFonts w:hint="eastAsia"/>
          <w:lang w:eastAsia="ko-KR"/>
        </w:rPr>
        <w:t xml:space="preserve">? </w:t>
      </w:r>
      <w:r>
        <w:rPr>
          <w:rFonts w:hint="eastAsia"/>
          <w:lang w:eastAsia="ko-KR"/>
        </w:rPr>
        <w:t>붙이는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맞나요</w:t>
      </w:r>
      <w:r>
        <w:rPr>
          <w:rFonts w:hint="eastAsia"/>
          <w:lang w:eastAsia="ko-KR"/>
        </w:rPr>
        <w:t>?</w:t>
      </w:r>
    </w:p>
  </w:comment>
  <w:comment w:id="3467" w:author="user" w:date="2021-03-22T15:07:00Z" w:initials="u">
    <w:p w14:paraId="7607C8F5" w14:textId="6E837466" w:rsidR="00E10663" w:rsidRDefault="00E10663">
      <w:pPr>
        <w:pStyle w:val="af4"/>
        <w:rPr>
          <w:lang w:eastAsia="ko-KR"/>
        </w:rPr>
      </w:pPr>
      <w:r>
        <w:rPr>
          <w:rStyle w:val="af3"/>
        </w:rPr>
        <w:annotationRef/>
      </w:r>
      <w:r>
        <w:rPr>
          <w:rFonts w:hint="eastAsia"/>
          <w:lang w:eastAsia="ko-KR"/>
        </w:rPr>
        <w:t>그림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제목을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달아주세요</w:t>
      </w:r>
      <w:r>
        <w:rPr>
          <w:rFonts w:hint="eastAsia"/>
          <w:lang w:eastAsia="ko-KR"/>
        </w:rPr>
        <w:t>.</w:t>
      </w:r>
    </w:p>
  </w:comment>
  <w:comment w:id="3538" w:author="user" w:date="2021-03-22T15:07:00Z" w:initials="u">
    <w:p w14:paraId="6D306A39" w14:textId="5196EF4E" w:rsidR="00E10663" w:rsidRDefault="00E10663">
      <w:pPr>
        <w:pStyle w:val="af4"/>
        <w:rPr>
          <w:lang w:eastAsia="ko-KR"/>
        </w:rPr>
      </w:pPr>
      <w:r>
        <w:rPr>
          <w:rStyle w:val="af3"/>
        </w:rPr>
        <w:annotationRef/>
      </w:r>
      <w:r>
        <w:rPr>
          <w:rFonts w:hint="eastAsia"/>
          <w:lang w:eastAsia="ko-KR"/>
        </w:rPr>
        <w:t>이해하기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쉽게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문장을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재작성해주세요</w:t>
      </w:r>
      <w:r>
        <w:rPr>
          <w:rFonts w:hint="eastAsia"/>
          <w:lang w:eastAsia="ko-KR"/>
        </w:rPr>
        <w:t>.</w:t>
      </w:r>
    </w:p>
  </w:comment>
  <w:comment w:id="3560" w:author="user" w:date="2021-03-22T15:07:00Z" w:initials="u">
    <w:p w14:paraId="24EDBF97" w14:textId="2F3C469E" w:rsidR="00E10663" w:rsidRDefault="00E10663">
      <w:pPr>
        <w:pStyle w:val="af4"/>
        <w:rPr>
          <w:lang w:eastAsia="ko-KR"/>
        </w:rPr>
      </w:pPr>
      <w:r>
        <w:rPr>
          <w:rStyle w:val="af3"/>
        </w:rPr>
        <w:annotationRef/>
      </w:r>
      <w:r>
        <w:rPr>
          <w:rFonts w:hint="eastAsia"/>
          <w:lang w:eastAsia="ko-KR"/>
        </w:rPr>
        <w:t>그림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제목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달아주세요</w:t>
      </w:r>
      <w:r>
        <w:rPr>
          <w:rFonts w:hint="eastAsia"/>
          <w:lang w:eastAsia="ko-KR"/>
        </w:rPr>
        <w:t>.</w:t>
      </w:r>
    </w:p>
  </w:comment>
  <w:comment w:id="3570" w:author="user" w:date="2021-03-22T15:07:00Z" w:initials="u">
    <w:p w14:paraId="31B40E40" w14:textId="494CC93E" w:rsidR="00E10663" w:rsidRDefault="00E10663">
      <w:pPr>
        <w:pStyle w:val="af4"/>
        <w:rPr>
          <w:lang w:eastAsia="ko-KR"/>
        </w:rPr>
      </w:pPr>
      <w:r>
        <w:rPr>
          <w:rStyle w:val="af3"/>
        </w:rPr>
        <w:annotationRef/>
      </w:r>
      <w:r>
        <w:rPr>
          <w:rFonts w:hint="eastAsia"/>
          <w:lang w:eastAsia="ko-KR"/>
        </w:rPr>
        <w:t>그림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제목을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“</w:t>
      </w:r>
      <w:r>
        <w:rPr>
          <w:rFonts w:hint="eastAsia"/>
          <w:lang w:eastAsia="ko-KR"/>
        </w:rPr>
        <w:t>학생수계</w:t>
      </w:r>
      <w:r>
        <w:rPr>
          <w:lang w:eastAsia="ko-KR"/>
        </w:rPr>
        <w:t>”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달아도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될까요</w:t>
      </w:r>
      <w:r>
        <w:rPr>
          <w:rFonts w:hint="eastAsia"/>
          <w:lang w:eastAsia="ko-KR"/>
        </w:rPr>
        <w:t>?</w:t>
      </w:r>
    </w:p>
  </w:comment>
  <w:comment w:id="3580" w:author="user" w:date="2021-03-22T15:07:00Z" w:initials="u">
    <w:p w14:paraId="07A017C8" w14:textId="52058799" w:rsidR="00E10663" w:rsidRDefault="00E10663">
      <w:pPr>
        <w:pStyle w:val="af4"/>
        <w:rPr>
          <w:lang w:eastAsia="ko-KR"/>
        </w:rPr>
      </w:pPr>
      <w:r>
        <w:rPr>
          <w:rStyle w:val="af3"/>
        </w:rPr>
        <w:annotationRef/>
      </w:r>
      <w:r>
        <w:rPr>
          <w:rFonts w:hint="eastAsia"/>
          <w:lang w:eastAsia="ko-KR"/>
        </w:rPr>
        <w:t>그림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제목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달아주세요</w:t>
      </w:r>
      <w:r>
        <w:rPr>
          <w:rFonts w:hint="eastAsia"/>
          <w:lang w:eastAsia="ko-KR"/>
        </w:rPr>
        <w:t>.</w:t>
      </w:r>
    </w:p>
  </w:comment>
  <w:comment w:id="3581" w:author="user" w:date="2021-03-22T15:07:00Z" w:initials="u">
    <w:p w14:paraId="392FC7A2" w14:textId="790A5D87" w:rsidR="00E10663" w:rsidRDefault="00E10663">
      <w:pPr>
        <w:pStyle w:val="af4"/>
        <w:rPr>
          <w:lang w:eastAsia="ko-KR"/>
        </w:rPr>
      </w:pPr>
      <w:r>
        <w:rPr>
          <w:rStyle w:val="af3"/>
        </w:rPr>
        <w:annotationRef/>
      </w:r>
    </w:p>
  </w:comment>
  <w:comment w:id="3591" w:author="user" w:date="2021-03-22T15:07:00Z" w:initials="u">
    <w:p w14:paraId="1DB2EF6B" w14:textId="3748E6C4" w:rsidR="00E10663" w:rsidRDefault="00E10663">
      <w:pPr>
        <w:pStyle w:val="af4"/>
        <w:rPr>
          <w:lang w:eastAsia="ko-KR"/>
        </w:rPr>
      </w:pPr>
      <w:r>
        <w:rPr>
          <w:rStyle w:val="af3"/>
        </w:rPr>
        <w:annotationRef/>
      </w:r>
      <w:r>
        <w:rPr>
          <w:rFonts w:hint="eastAsia"/>
          <w:lang w:eastAsia="ko-KR"/>
        </w:rPr>
        <w:t>그림의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영문을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번역해주세요</w:t>
      </w:r>
      <w:r>
        <w:rPr>
          <w:rFonts w:hint="eastAsia"/>
          <w:lang w:eastAsia="ko-KR"/>
        </w:rPr>
        <w:t xml:space="preserve">. </w:t>
      </w:r>
      <w:r>
        <w:rPr>
          <w:rFonts w:hint="eastAsia"/>
          <w:lang w:eastAsia="ko-KR"/>
        </w:rPr>
        <w:t>그림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제목을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달아주세요</w:t>
      </w:r>
      <w:r>
        <w:rPr>
          <w:rFonts w:hint="eastAsia"/>
          <w:lang w:eastAsia="ko-KR"/>
        </w:rPr>
        <w:t>.</w:t>
      </w:r>
    </w:p>
  </w:comment>
  <w:comment w:id="3606" w:author="user" w:date="2021-03-22T15:07:00Z" w:initials="u">
    <w:p w14:paraId="17589B4E" w14:textId="27F49543" w:rsidR="00E10663" w:rsidRDefault="00E10663">
      <w:pPr>
        <w:pStyle w:val="af4"/>
        <w:rPr>
          <w:lang w:eastAsia="ko-KR"/>
        </w:rPr>
      </w:pPr>
      <w:r>
        <w:rPr>
          <w:rStyle w:val="af3"/>
        </w:rPr>
        <w:annotationRef/>
      </w:r>
      <w:r>
        <w:rPr>
          <w:lang w:eastAsia="ko-KR"/>
        </w:rPr>
        <w:t>“</w:t>
      </w:r>
      <w:r>
        <w:rPr>
          <w:rFonts w:hint="eastAsia"/>
          <w:lang w:eastAsia="ko-KR"/>
        </w:rPr>
        <w:t>계수가</w:t>
      </w:r>
      <w:r>
        <w:rPr>
          <w:lang w:eastAsia="ko-KR"/>
        </w:rPr>
        <w:t>”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고쳐도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될까요</w:t>
      </w:r>
      <w:r>
        <w:rPr>
          <w:rFonts w:hint="eastAsia"/>
          <w:lang w:eastAsia="ko-KR"/>
        </w:rPr>
        <w:t>?</w:t>
      </w:r>
    </w:p>
  </w:comment>
  <w:comment w:id="3631" w:author="user" w:date="2021-03-22T15:07:00Z" w:initials="u">
    <w:p w14:paraId="528DDAFE" w14:textId="4623F7CC" w:rsidR="00E10663" w:rsidRDefault="00E10663">
      <w:pPr>
        <w:pStyle w:val="af4"/>
        <w:rPr>
          <w:lang w:eastAsia="ko-KR"/>
        </w:rPr>
      </w:pPr>
      <w:r>
        <w:rPr>
          <w:rStyle w:val="af3"/>
        </w:rPr>
        <w:annotationRef/>
      </w:r>
      <w:r>
        <w:rPr>
          <w:rFonts w:hint="eastAsia"/>
          <w:lang w:eastAsia="ko-KR"/>
        </w:rPr>
        <w:t>그림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영문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번역해주세요</w:t>
      </w:r>
      <w:r>
        <w:rPr>
          <w:rFonts w:hint="eastAsia"/>
          <w:lang w:eastAsia="ko-KR"/>
        </w:rPr>
        <w:t xml:space="preserve">. </w:t>
      </w:r>
      <w:r>
        <w:rPr>
          <w:rFonts w:hint="eastAsia"/>
          <w:lang w:eastAsia="ko-KR"/>
        </w:rPr>
        <w:t>그림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제목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달아주세요</w:t>
      </w:r>
      <w:r>
        <w:rPr>
          <w:rFonts w:hint="eastAsia"/>
          <w:lang w:eastAsia="ko-KR"/>
        </w:rPr>
        <w:t>.</w:t>
      </w:r>
    </w:p>
  </w:comment>
  <w:comment w:id="3641" w:author="user" w:date="2021-03-22T15:07:00Z" w:initials="u">
    <w:p w14:paraId="6CE6284B" w14:textId="0CAB4B7B" w:rsidR="00E10663" w:rsidRDefault="00E10663">
      <w:pPr>
        <w:pStyle w:val="af4"/>
        <w:rPr>
          <w:lang w:eastAsia="ko-KR"/>
        </w:rPr>
      </w:pPr>
      <w:r>
        <w:rPr>
          <w:rStyle w:val="af3"/>
        </w:rPr>
        <w:annotationRef/>
      </w:r>
      <w:r>
        <w:rPr>
          <w:rFonts w:hint="eastAsia"/>
          <w:lang w:eastAsia="ko-KR"/>
        </w:rPr>
        <w:t>그림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제목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달아주세요</w:t>
      </w:r>
      <w:r>
        <w:rPr>
          <w:rFonts w:hint="eastAsia"/>
          <w:lang w:eastAsia="ko-KR"/>
        </w:rPr>
        <w:t>.</w:t>
      </w:r>
    </w:p>
  </w:comment>
  <w:comment w:id="3651" w:author="user" w:date="2021-03-22T15:07:00Z" w:initials="u">
    <w:p w14:paraId="227B66B5" w14:textId="02E4FC50" w:rsidR="00E10663" w:rsidRDefault="00E10663">
      <w:pPr>
        <w:pStyle w:val="af4"/>
        <w:rPr>
          <w:lang w:eastAsia="ko-KR"/>
        </w:rPr>
      </w:pPr>
      <w:r>
        <w:rPr>
          <w:rStyle w:val="af3"/>
        </w:rPr>
        <w:annotationRef/>
      </w:r>
      <w:r>
        <w:rPr>
          <w:rFonts w:hint="eastAsia"/>
          <w:lang w:eastAsia="ko-KR"/>
        </w:rPr>
        <w:t>그림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제목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달아주세요</w:t>
      </w:r>
      <w:r>
        <w:rPr>
          <w:rFonts w:hint="eastAsia"/>
          <w:lang w:eastAsia="ko-KR"/>
        </w:rPr>
        <w:t>.</w:t>
      </w:r>
    </w:p>
  </w:comment>
  <w:comment w:id="3685" w:author="user" w:date="2021-03-22T15:07:00Z" w:initials="u">
    <w:p w14:paraId="39A46D38" w14:textId="69DBD2A5" w:rsidR="00E10663" w:rsidRDefault="00E10663">
      <w:pPr>
        <w:pStyle w:val="af4"/>
        <w:rPr>
          <w:lang w:eastAsia="ko-KR"/>
        </w:rPr>
      </w:pPr>
      <w:r>
        <w:rPr>
          <w:rStyle w:val="af3"/>
        </w:rPr>
        <w:annotationRef/>
      </w:r>
      <w:r>
        <w:rPr>
          <w:rFonts w:hint="eastAsia"/>
          <w:lang w:eastAsia="ko-KR"/>
        </w:rPr>
        <w:t>그림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제목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달아주세요</w:t>
      </w:r>
      <w:r>
        <w:rPr>
          <w:rFonts w:hint="eastAsia"/>
          <w:lang w:eastAsia="ko-KR"/>
        </w:rPr>
        <w:t>.</w:t>
      </w:r>
    </w:p>
  </w:comment>
  <w:comment w:id="3717" w:author="user" w:date="2021-03-22T15:07:00Z" w:initials="u">
    <w:p w14:paraId="59CC40AC" w14:textId="03CF1F4B" w:rsidR="00E10663" w:rsidRDefault="00E10663">
      <w:pPr>
        <w:pStyle w:val="af4"/>
        <w:rPr>
          <w:lang w:eastAsia="ko-KR"/>
        </w:rPr>
      </w:pPr>
      <w:r>
        <w:rPr>
          <w:rStyle w:val="af3"/>
        </w:rPr>
        <w:annotationRef/>
      </w:r>
      <w:r>
        <w:rPr>
          <w:rFonts w:hint="eastAsia"/>
          <w:lang w:eastAsia="ko-KR"/>
        </w:rPr>
        <w:t>그림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제목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달아주세요</w:t>
      </w:r>
      <w:r>
        <w:rPr>
          <w:rFonts w:hint="eastAsia"/>
          <w:lang w:eastAsia="ko-KR"/>
        </w:rPr>
        <w:t>.</w:t>
      </w:r>
    </w:p>
  </w:comment>
  <w:comment w:id="3720" w:author="user" w:date="2021-03-22T15:07:00Z" w:initials="u">
    <w:p w14:paraId="559596CB" w14:textId="73BFD259" w:rsidR="00E10663" w:rsidRDefault="00E10663">
      <w:pPr>
        <w:pStyle w:val="af4"/>
        <w:rPr>
          <w:lang w:eastAsia="ko-KR"/>
        </w:rPr>
      </w:pPr>
      <w:r>
        <w:rPr>
          <w:rStyle w:val="af3"/>
        </w:rPr>
        <w:annotationRef/>
      </w:r>
      <w:r>
        <w:rPr>
          <w:rFonts w:hint="eastAsia"/>
          <w:lang w:eastAsia="ko-KR"/>
        </w:rPr>
        <w:t>그림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제목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달아주세요</w:t>
      </w:r>
      <w:r>
        <w:rPr>
          <w:rFonts w:hint="eastAsia"/>
          <w:lang w:eastAsia="ko-KR"/>
        </w:rPr>
        <w:t>.</w:t>
      </w:r>
    </w:p>
  </w:comment>
  <w:comment w:id="3728" w:author="user" w:date="2021-03-22T15:07:00Z" w:initials="u">
    <w:p w14:paraId="43602694" w14:textId="0AB73E7A" w:rsidR="00E10663" w:rsidRDefault="00E10663">
      <w:pPr>
        <w:pStyle w:val="af4"/>
        <w:rPr>
          <w:lang w:eastAsia="ko-KR"/>
        </w:rPr>
      </w:pPr>
      <w:r>
        <w:rPr>
          <w:rStyle w:val="af3"/>
        </w:rPr>
        <w:annotationRef/>
      </w:r>
      <w:r>
        <w:rPr>
          <w:rFonts w:hint="eastAsia"/>
          <w:lang w:eastAsia="ko-KR"/>
        </w:rPr>
        <w:t>한글표기는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없을까요</w:t>
      </w:r>
      <w:r>
        <w:rPr>
          <w:rFonts w:hint="eastAsia"/>
          <w:lang w:eastAsia="ko-KR"/>
        </w:rPr>
        <w:t>?</w:t>
      </w:r>
    </w:p>
  </w:comment>
  <w:comment w:id="3730" w:author="user" w:date="2021-03-22T20:52:00Z" w:initials="u">
    <w:p w14:paraId="3864BA70" w14:textId="4CA74586" w:rsidR="00E10663" w:rsidRDefault="00E10663">
      <w:pPr>
        <w:pStyle w:val="af4"/>
        <w:rPr>
          <w:lang w:eastAsia="ko-KR"/>
        </w:rPr>
      </w:pPr>
      <w:r>
        <w:rPr>
          <w:rStyle w:val="af3"/>
        </w:rPr>
        <w:annotationRef/>
      </w:r>
      <w:r>
        <w:rPr>
          <w:lang w:eastAsia="ko-KR"/>
        </w:rPr>
        <w:t>“</w:t>
      </w:r>
      <w:r>
        <w:rPr>
          <w:rFonts w:hint="eastAsia"/>
          <w:lang w:eastAsia="ko-KR"/>
        </w:rPr>
        <w:t>테스트</w:t>
      </w:r>
      <w:r>
        <w:rPr>
          <w:lang w:eastAsia="ko-KR"/>
        </w:rPr>
        <w:t>”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고쳐도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될까요</w:t>
      </w:r>
      <w:r>
        <w:rPr>
          <w:rFonts w:hint="eastAsia"/>
          <w:lang w:eastAsia="ko-KR"/>
        </w:rPr>
        <w:t>?</w:t>
      </w:r>
    </w:p>
  </w:comment>
  <w:comment w:id="3749" w:author="user" w:date="2021-03-22T15:07:00Z" w:initials="u">
    <w:p w14:paraId="0F8BA6DA" w14:textId="3AF65861" w:rsidR="00E10663" w:rsidRDefault="00E10663">
      <w:pPr>
        <w:pStyle w:val="af4"/>
        <w:rPr>
          <w:lang w:eastAsia="ko-KR"/>
        </w:rPr>
      </w:pPr>
      <w:r>
        <w:rPr>
          <w:rStyle w:val="af3"/>
        </w:rPr>
        <w:annotationRef/>
      </w:r>
      <w:r>
        <w:rPr>
          <w:rFonts w:hint="eastAsia"/>
          <w:lang w:eastAsia="ko-KR"/>
        </w:rPr>
        <w:t>그림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속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영문을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번역해주세요</w:t>
      </w:r>
      <w:r>
        <w:rPr>
          <w:rFonts w:hint="eastAsia"/>
          <w:lang w:eastAsia="ko-KR"/>
        </w:rPr>
        <w:t xml:space="preserve">. </w:t>
      </w:r>
      <w:r>
        <w:rPr>
          <w:rFonts w:hint="eastAsia"/>
          <w:lang w:eastAsia="ko-KR"/>
        </w:rPr>
        <w:t>그림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제목을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달아주세요</w:t>
      </w:r>
      <w:r>
        <w:rPr>
          <w:rFonts w:hint="eastAsia"/>
          <w:lang w:eastAsia="ko-KR"/>
        </w:rPr>
        <w:t>.</w:t>
      </w:r>
    </w:p>
  </w:comment>
  <w:comment w:id="3796" w:author="user" w:date="2021-03-22T15:07:00Z" w:initials="u">
    <w:p w14:paraId="1AC34E35" w14:textId="5EF3FB82" w:rsidR="00E10663" w:rsidRDefault="00E10663">
      <w:pPr>
        <w:pStyle w:val="af4"/>
        <w:rPr>
          <w:lang w:eastAsia="ko-KR"/>
        </w:rPr>
      </w:pPr>
      <w:r>
        <w:rPr>
          <w:rStyle w:val="af3"/>
        </w:rPr>
        <w:annotationRef/>
      </w:r>
      <w:r>
        <w:rPr>
          <w:rFonts w:hint="eastAsia"/>
          <w:lang w:eastAsia="ko-KR"/>
        </w:rPr>
        <w:t>제목을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“</w:t>
      </w:r>
      <w:r>
        <w:rPr>
          <w:rFonts w:hint="eastAsia"/>
          <w:lang w:eastAsia="ko-KR"/>
        </w:rPr>
        <w:t>시계열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분해</w:t>
      </w:r>
      <w:r>
        <w:rPr>
          <w:lang w:eastAsia="ko-KR"/>
        </w:rPr>
        <w:t xml:space="preserve">: </w:t>
      </w:r>
      <w:r>
        <w:rPr>
          <w:rFonts w:hint="eastAsia"/>
          <w:lang w:eastAsia="ko-KR"/>
        </w:rPr>
        <w:t>덧셈방법과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곱셈방법</w:t>
      </w:r>
      <w:r>
        <w:rPr>
          <w:lang w:eastAsia="ko-KR"/>
        </w:rPr>
        <w:t>”</w:t>
      </w:r>
      <w:r>
        <w:rPr>
          <w:rFonts w:hint="eastAsia"/>
          <w:lang w:eastAsia="ko-KR"/>
        </w:rPr>
        <w:t>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달아도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될까요</w:t>
      </w:r>
      <w:r>
        <w:rPr>
          <w:rFonts w:hint="eastAsia"/>
          <w:lang w:eastAsia="ko-KR"/>
        </w:rPr>
        <w:t>?</w:t>
      </w:r>
    </w:p>
  </w:comment>
  <w:comment w:id="3809" w:author="user" w:date="2021-03-22T15:07:00Z" w:initials="u">
    <w:p w14:paraId="2C25A245" w14:textId="3FC8299D" w:rsidR="00E10663" w:rsidRDefault="00E10663">
      <w:pPr>
        <w:pStyle w:val="af4"/>
        <w:rPr>
          <w:lang w:eastAsia="ko-KR"/>
        </w:rPr>
      </w:pPr>
      <w:r>
        <w:rPr>
          <w:rStyle w:val="af3"/>
        </w:rPr>
        <w:annotationRef/>
      </w:r>
      <w:r>
        <w:rPr>
          <w:rFonts w:hint="eastAsia"/>
          <w:lang w:eastAsia="ko-KR"/>
        </w:rPr>
        <w:t>그림의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영문을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번역해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주세요</w:t>
      </w:r>
      <w:r>
        <w:rPr>
          <w:rFonts w:hint="eastAsia"/>
          <w:lang w:eastAsia="ko-KR"/>
        </w:rPr>
        <w:t xml:space="preserve">. </w:t>
      </w:r>
      <w:r>
        <w:rPr>
          <w:rFonts w:hint="eastAsia"/>
          <w:lang w:eastAsia="ko-KR"/>
        </w:rPr>
        <w:t>그림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제목을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달아주세요</w:t>
      </w:r>
      <w:r>
        <w:rPr>
          <w:rFonts w:hint="eastAsia"/>
          <w:lang w:eastAsia="ko-KR"/>
        </w:rPr>
        <w:t>.</w:t>
      </w:r>
    </w:p>
  </w:comment>
  <w:comment w:id="3812" w:author="user" w:date="2021-03-22T15:07:00Z" w:initials="u">
    <w:p w14:paraId="08CA662C" w14:textId="3AFF669C" w:rsidR="00E10663" w:rsidRDefault="00E10663">
      <w:pPr>
        <w:pStyle w:val="af4"/>
        <w:rPr>
          <w:lang w:eastAsia="ko-KR"/>
        </w:rPr>
      </w:pPr>
      <w:r>
        <w:rPr>
          <w:rStyle w:val="af3"/>
        </w:rPr>
        <w:annotationRef/>
      </w:r>
      <w:r>
        <w:rPr>
          <w:rFonts w:hint="eastAsia"/>
          <w:lang w:eastAsia="ko-KR"/>
        </w:rPr>
        <w:t>그림의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영문을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번역해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주세요</w:t>
      </w:r>
      <w:r>
        <w:rPr>
          <w:rFonts w:hint="eastAsia"/>
          <w:lang w:eastAsia="ko-KR"/>
        </w:rPr>
        <w:t xml:space="preserve">. </w:t>
      </w:r>
      <w:r>
        <w:rPr>
          <w:rFonts w:hint="eastAsia"/>
          <w:lang w:eastAsia="ko-KR"/>
        </w:rPr>
        <w:t>그림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제목을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달아주세요</w:t>
      </w:r>
      <w:r>
        <w:rPr>
          <w:rFonts w:hint="eastAsia"/>
          <w:lang w:eastAsia="ko-KR"/>
        </w:rPr>
        <w:t>.</w:t>
      </w:r>
    </w:p>
  </w:comment>
  <w:comment w:id="3841" w:author="user" w:date="2021-03-22T15:07:00Z" w:initials="u">
    <w:p w14:paraId="150A5C22" w14:textId="36A5B4AF" w:rsidR="00E10663" w:rsidRDefault="00E10663">
      <w:pPr>
        <w:pStyle w:val="af4"/>
        <w:rPr>
          <w:lang w:eastAsia="ko-KR"/>
        </w:rPr>
      </w:pPr>
      <w:r>
        <w:rPr>
          <w:rStyle w:val="af3"/>
        </w:rPr>
        <w:annotationRef/>
      </w:r>
      <w:r>
        <w:rPr>
          <w:rFonts w:ascii="Times New Roman" w:hAnsi="Times New Roman" w:hint="eastAsia"/>
          <w:lang w:eastAsia="ko-KR"/>
        </w:rPr>
        <w:t>그림</w:t>
      </w:r>
      <w:r>
        <w:rPr>
          <w:rFonts w:ascii="Times New Roman" w:hAnsi="Times New Roman" w:hint="eastAsia"/>
          <w:lang w:eastAsia="ko-KR"/>
        </w:rPr>
        <w:t xml:space="preserve"> </w:t>
      </w:r>
      <w:r>
        <w:rPr>
          <w:rFonts w:ascii="Times New Roman" w:hAnsi="Times New Roman" w:hint="eastAsia"/>
          <w:lang w:eastAsia="ko-KR"/>
        </w:rPr>
        <w:t>속</w:t>
      </w:r>
      <w:r>
        <w:rPr>
          <w:rFonts w:ascii="Times New Roman" w:hAnsi="Times New Roman" w:hint="eastAsia"/>
          <w:lang w:eastAsia="ko-KR"/>
        </w:rPr>
        <w:t xml:space="preserve"> </w:t>
      </w:r>
      <w:r>
        <w:rPr>
          <w:rFonts w:ascii="Times New Roman" w:hAnsi="Times New Roman" w:hint="eastAsia"/>
          <w:lang w:eastAsia="ko-KR"/>
        </w:rPr>
        <w:t>영문을</w:t>
      </w:r>
      <w:r>
        <w:rPr>
          <w:rFonts w:ascii="Times New Roman" w:hAnsi="Times New Roman" w:hint="eastAsia"/>
          <w:lang w:eastAsia="ko-KR"/>
        </w:rPr>
        <w:t xml:space="preserve"> </w:t>
      </w:r>
      <w:r>
        <w:rPr>
          <w:rFonts w:ascii="Times New Roman" w:hAnsi="Times New Roman" w:hint="eastAsia"/>
          <w:lang w:eastAsia="ko-KR"/>
        </w:rPr>
        <w:t>번역해주세요</w:t>
      </w:r>
      <w:r>
        <w:rPr>
          <w:rFonts w:ascii="Times New Roman" w:hAnsi="Times New Roman" w:hint="eastAsia"/>
          <w:lang w:eastAsia="ko-KR"/>
        </w:rPr>
        <w:t xml:space="preserve">. </w:t>
      </w:r>
      <w:r>
        <w:rPr>
          <w:rFonts w:ascii="Times New Roman" w:hAnsi="Times New Roman" w:hint="eastAsia"/>
          <w:lang w:eastAsia="ko-KR"/>
        </w:rPr>
        <w:t>그림</w:t>
      </w:r>
      <w:r>
        <w:rPr>
          <w:rFonts w:ascii="Times New Roman" w:hAnsi="Times New Roman" w:hint="eastAsia"/>
          <w:lang w:eastAsia="ko-KR"/>
        </w:rPr>
        <w:t xml:space="preserve"> </w:t>
      </w:r>
      <w:r>
        <w:rPr>
          <w:rFonts w:ascii="Times New Roman" w:hAnsi="Times New Roman" w:hint="eastAsia"/>
          <w:lang w:eastAsia="ko-KR"/>
        </w:rPr>
        <w:t>제목을</w:t>
      </w:r>
      <w:r>
        <w:rPr>
          <w:rFonts w:ascii="Times New Roman" w:hAnsi="Times New Roman" w:hint="eastAsia"/>
          <w:lang w:eastAsia="ko-KR"/>
        </w:rPr>
        <w:t xml:space="preserve"> </w:t>
      </w:r>
      <w:r>
        <w:rPr>
          <w:rFonts w:ascii="Times New Roman" w:hAnsi="Times New Roman" w:hint="eastAsia"/>
          <w:lang w:eastAsia="ko-KR"/>
        </w:rPr>
        <w:t>달아주세요</w:t>
      </w:r>
      <w:r>
        <w:rPr>
          <w:rFonts w:ascii="Times New Roman" w:hAnsi="Times New Roman" w:hint="eastAsia"/>
          <w:lang w:eastAsia="ko-KR"/>
        </w:rPr>
        <w:t>.</w:t>
      </w:r>
    </w:p>
  </w:comment>
  <w:comment w:id="3848" w:author="user" w:date="2021-03-22T15:07:00Z" w:initials="u">
    <w:p w14:paraId="51A9BB87" w14:textId="27A09AF3" w:rsidR="00E10663" w:rsidRDefault="00E10663">
      <w:pPr>
        <w:pStyle w:val="af4"/>
        <w:rPr>
          <w:lang w:eastAsia="ko-KR"/>
        </w:rPr>
      </w:pPr>
      <w:r>
        <w:rPr>
          <w:rStyle w:val="af3"/>
        </w:rPr>
        <w:annotationRef/>
      </w:r>
      <w:r>
        <w:rPr>
          <w:rFonts w:ascii="Times New Roman" w:hAnsi="Times New Roman" w:hint="eastAsia"/>
          <w:lang w:eastAsia="ko-KR"/>
        </w:rPr>
        <w:t>그림</w:t>
      </w:r>
      <w:r>
        <w:rPr>
          <w:rFonts w:ascii="Times New Roman" w:hAnsi="Times New Roman" w:hint="eastAsia"/>
          <w:lang w:eastAsia="ko-KR"/>
        </w:rPr>
        <w:t xml:space="preserve"> </w:t>
      </w:r>
      <w:r>
        <w:rPr>
          <w:rFonts w:ascii="Times New Roman" w:hAnsi="Times New Roman" w:hint="eastAsia"/>
          <w:lang w:eastAsia="ko-KR"/>
        </w:rPr>
        <w:t>속</w:t>
      </w:r>
      <w:r>
        <w:rPr>
          <w:rFonts w:ascii="Times New Roman" w:hAnsi="Times New Roman" w:hint="eastAsia"/>
          <w:lang w:eastAsia="ko-KR"/>
        </w:rPr>
        <w:t xml:space="preserve"> </w:t>
      </w:r>
      <w:r>
        <w:rPr>
          <w:rFonts w:ascii="Times New Roman" w:hAnsi="Times New Roman" w:hint="eastAsia"/>
          <w:lang w:eastAsia="ko-KR"/>
        </w:rPr>
        <w:t>영문을</w:t>
      </w:r>
      <w:r>
        <w:rPr>
          <w:rFonts w:ascii="Times New Roman" w:hAnsi="Times New Roman" w:hint="eastAsia"/>
          <w:lang w:eastAsia="ko-KR"/>
        </w:rPr>
        <w:t xml:space="preserve"> </w:t>
      </w:r>
      <w:r>
        <w:rPr>
          <w:rFonts w:ascii="Times New Roman" w:hAnsi="Times New Roman" w:hint="eastAsia"/>
          <w:lang w:eastAsia="ko-KR"/>
        </w:rPr>
        <w:t>번역해주세요</w:t>
      </w:r>
      <w:r>
        <w:rPr>
          <w:rFonts w:ascii="Times New Roman" w:hAnsi="Times New Roman" w:hint="eastAsia"/>
          <w:lang w:eastAsia="ko-KR"/>
        </w:rPr>
        <w:t xml:space="preserve">. </w:t>
      </w:r>
      <w:r>
        <w:rPr>
          <w:rFonts w:hint="eastAsia"/>
          <w:lang w:eastAsia="ko-KR"/>
        </w:rPr>
        <w:t>그림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제목을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달아주세요</w:t>
      </w:r>
      <w:r>
        <w:rPr>
          <w:rFonts w:hint="eastAsia"/>
          <w:lang w:eastAsia="ko-KR"/>
        </w:rPr>
        <w:t>.</w:t>
      </w:r>
    </w:p>
  </w:comment>
  <w:comment w:id="3885" w:author="user" w:date="2021-03-22T15:07:00Z" w:initials="u">
    <w:p w14:paraId="22213B3B" w14:textId="157BFE0F" w:rsidR="00E10663" w:rsidRPr="0034020B" w:rsidRDefault="00E10663" w:rsidP="0034020B">
      <w:pPr>
        <w:rPr>
          <w:rFonts w:ascii="Arial" w:hAnsi="Arial" w:cs="Arial"/>
          <w:b/>
          <w:bCs/>
          <w:color w:val="636363"/>
          <w:sz w:val="23"/>
          <w:szCs w:val="23"/>
          <w:shd w:val="clear" w:color="auto" w:fill="FFFFFF"/>
          <w:lang w:eastAsia="ko-KR"/>
        </w:rPr>
      </w:pPr>
      <w:r>
        <w:rPr>
          <w:rStyle w:val="af3"/>
        </w:rPr>
        <w:annotationRef/>
      </w:r>
      <w:r>
        <w:rPr>
          <w:lang w:eastAsia="ko-KR"/>
        </w:rPr>
        <w:t>“</w:t>
      </w:r>
      <w:r>
        <w:rPr>
          <w:rFonts w:hint="eastAsia"/>
          <w:lang w:eastAsia="ko-KR"/>
        </w:rPr>
        <w:t>KPSS(</w:t>
      </w:r>
      <w:r>
        <w:rPr>
          <w:rFonts w:ascii="Arial" w:hAnsi="Arial" w:cs="Arial"/>
          <w:color w:val="404040"/>
          <w:sz w:val="21"/>
          <w:szCs w:val="21"/>
          <w:shd w:val="clear" w:color="auto" w:fill="FFFFFF"/>
          <w:lang w:eastAsia="ko-KR"/>
        </w:rPr>
        <w:t>Kwiatkowski, Phillips, Schmidt, and Shin</w:t>
      </w:r>
      <w:r>
        <w:rPr>
          <w:rFonts w:ascii="Arial" w:hAnsi="Arial" w:cs="Arial" w:hint="eastAsia"/>
          <w:color w:val="404040"/>
          <w:sz w:val="21"/>
          <w:szCs w:val="21"/>
          <w:shd w:val="clear" w:color="auto" w:fill="FFFFFF"/>
          <w:lang w:eastAsia="ko-KR"/>
        </w:rPr>
        <w:t>)</w:t>
      </w:r>
      <w:r>
        <w:rPr>
          <w:rFonts w:ascii="Arial" w:hAnsi="Arial" w:cs="Arial"/>
          <w:color w:val="404040"/>
          <w:sz w:val="21"/>
          <w:szCs w:val="21"/>
          <w:shd w:val="clear" w:color="auto" w:fill="FFFFFF"/>
          <w:lang w:eastAsia="ko-KR"/>
        </w:rPr>
        <w:t>”</w:t>
      </w:r>
      <w:r>
        <w:rPr>
          <w:rFonts w:ascii="Arial" w:hAnsi="Arial" w:cs="Arial" w:hint="eastAsia"/>
          <w:color w:val="404040"/>
          <w:sz w:val="21"/>
          <w:szCs w:val="21"/>
          <w:shd w:val="clear" w:color="auto" w:fill="FFFFFF"/>
          <w:lang w:eastAsia="ko-KR"/>
        </w:rPr>
        <w:t>로</w:t>
      </w:r>
      <w:r>
        <w:rPr>
          <w:rFonts w:ascii="Arial" w:hAnsi="Arial" w:cs="Arial" w:hint="eastAsia"/>
          <w:color w:val="404040"/>
          <w:sz w:val="21"/>
          <w:szCs w:val="21"/>
          <w:shd w:val="clear" w:color="auto" w:fill="FFFFFF"/>
          <w:lang w:eastAsia="ko-KR"/>
        </w:rPr>
        <w:t xml:space="preserve"> </w:t>
      </w:r>
      <w:r>
        <w:rPr>
          <w:rFonts w:ascii="Arial" w:hAnsi="Arial" w:cs="Arial" w:hint="eastAsia"/>
          <w:color w:val="404040"/>
          <w:sz w:val="21"/>
          <w:szCs w:val="21"/>
          <w:shd w:val="clear" w:color="auto" w:fill="FFFFFF"/>
          <w:lang w:eastAsia="ko-KR"/>
        </w:rPr>
        <w:t>고쳐도</w:t>
      </w:r>
      <w:r>
        <w:rPr>
          <w:rFonts w:ascii="Arial" w:hAnsi="Arial" w:cs="Arial" w:hint="eastAsia"/>
          <w:color w:val="404040"/>
          <w:sz w:val="21"/>
          <w:szCs w:val="21"/>
          <w:shd w:val="clear" w:color="auto" w:fill="FFFFFF"/>
          <w:lang w:eastAsia="ko-KR"/>
        </w:rPr>
        <w:t xml:space="preserve"> </w:t>
      </w:r>
      <w:r>
        <w:rPr>
          <w:rFonts w:ascii="Arial" w:hAnsi="Arial" w:cs="Arial" w:hint="eastAsia"/>
          <w:color w:val="404040"/>
          <w:sz w:val="21"/>
          <w:szCs w:val="21"/>
          <w:shd w:val="clear" w:color="auto" w:fill="FFFFFF"/>
          <w:lang w:eastAsia="ko-KR"/>
        </w:rPr>
        <w:t>될까요</w:t>
      </w:r>
      <w:r>
        <w:rPr>
          <w:rFonts w:ascii="Arial" w:hAnsi="Arial" w:cs="Arial" w:hint="eastAsia"/>
          <w:color w:val="404040"/>
          <w:sz w:val="21"/>
          <w:szCs w:val="21"/>
          <w:shd w:val="clear" w:color="auto" w:fill="FFFFFF"/>
          <w:lang w:eastAsia="ko-KR"/>
        </w:rPr>
        <w:t>?</w:t>
      </w:r>
    </w:p>
  </w:comment>
  <w:comment w:id="3892" w:author="user" w:date="2021-03-22T15:07:00Z" w:initials="u">
    <w:p w14:paraId="6C2E3B69" w14:textId="6714F79D" w:rsidR="00E10663" w:rsidRDefault="00E10663">
      <w:pPr>
        <w:pStyle w:val="af4"/>
        <w:rPr>
          <w:lang w:eastAsia="ko-KR"/>
        </w:rPr>
      </w:pPr>
      <w:r>
        <w:rPr>
          <w:rStyle w:val="af3"/>
        </w:rPr>
        <w:annotationRef/>
      </w:r>
      <w:r>
        <w:rPr>
          <w:lang w:eastAsia="ko-KR"/>
        </w:rPr>
        <w:t>“</w:t>
      </w:r>
      <w:r>
        <w:rPr>
          <w:rFonts w:hint="eastAsia"/>
          <w:lang w:eastAsia="ko-KR"/>
        </w:rPr>
        <w:t>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번</w:t>
      </w:r>
      <w:r>
        <w:rPr>
          <w:lang w:eastAsia="ko-KR"/>
        </w:rPr>
        <w:t>”</w:t>
      </w:r>
      <w:r>
        <w:rPr>
          <w:rFonts w:hint="eastAsia"/>
          <w:lang w:eastAsia="ko-KR"/>
        </w:rPr>
        <w:t>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고쳐도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될까요</w:t>
      </w:r>
      <w:r>
        <w:rPr>
          <w:rFonts w:hint="eastAsia"/>
          <w:lang w:eastAsia="ko-KR"/>
        </w:rPr>
        <w:t>?</w:t>
      </w:r>
    </w:p>
  </w:comment>
  <w:comment w:id="3957" w:author="user" w:date="2021-03-22T15:07:00Z" w:initials="u">
    <w:p w14:paraId="075F555E" w14:textId="6C0CC6D0" w:rsidR="00E10663" w:rsidRDefault="00E10663">
      <w:pPr>
        <w:pStyle w:val="af4"/>
        <w:rPr>
          <w:lang w:eastAsia="ko-KR"/>
        </w:rPr>
      </w:pPr>
      <w:r>
        <w:rPr>
          <w:rStyle w:val="af3"/>
        </w:rPr>
        <w:annotationRef/>
      </w:r>
      <w:r>
        <w:rPr>
          <w:rFonts w:hint="eastAsia"/>
          <w:lang w:eastAsia="ko-KR"/>
        </w:rPr>
        <w:t>그림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제목을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달아주세요</w:t>
      </w:r>
      <w:r>
        <w:rPr>
          <w:rFonts w:hint="eastAsia"/>
          <w:lang w:eastAsia="ko-KR"/>
        </w:rPr>
        <w:t>.</w:t>
      </w:r>
    </w:p>
  </w:comment>
  <w:comment w:id="3975" w:author="user" w:date="2021-03-22T15:07:00Z" w:initials="u">
    <w:p w14:paraId="57584A53" w14:textId="2E8ED21A" w:rsidR="00E10663" w:rsidRDefault="00E10663">
      <w:pPr>
        <w:pStyle w:val="af4"/>
        <w:rPr>
          <w:lang w:eastAsia="ko-KR"/>
        </w:rPr>
      </w:pPr>
      <w:r>
        <w:rPr>
          <w:rStyle w:val="af3"/>
        </w:rPr>
        <w:annotationRef/>
      </w:r>
      <w:r>
        <w:rPr>
          <w:rFonts w:hint="eastAsia"/>
          <w:lang w:eastAsia="ko-KR"/>
        </w:rPr>
        <w:t>그림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제목을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달아주세요</w:t>
      </w:r>
      <w:r>
        <w:rPr>
          <w:rFonts w:hint="eastAsia"/>
          <w:lang w:eastAsia="ko-KR"/>
        </w:rPr>
        <w:t>.</w:t>
      </w:r>
    </w:p>
  </w:comment>
  <w:comment w:id="3979" w:author="user" w:date="2021-03-22T15:07:00Z" w:initials="u">
    <w:p w14:paraId="381F04CA" w14:textId="31C30650" w:rsidR="00E10663" w:rsidRDefault="00E10663">
      <w:pPr>
        <w:pStyle w:val="af4"/>
        <w:rPr>
          <w:lang w:eastAsia="ko-KR"/>
        </w:rPr>
      </w:pPr>
      <w:r>
        <w:rPr>
          <w:rStyle w:val="af3"/>
        </w:rPr>
        <w:annotationRef/>
      </w:r>
      <w:r>
        <w:rPr>
          <w:rFonts w:hint="eastAsia"/>
          <w:lang w:eastAsia="ko-KR"/>
        </w:rPr>
        <w:t>그림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제목을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달아주세요</w:t>
      </w:r>
      <w:r>
        <w:rPr>
          <w:rFonts w:hint="eastAsia"/>
          <w:lang w:eastAsia="ko-KR"/>
        </w:rPr>
        <w:t>.</w:t>
      </w:r>
    </w:p>
  </w:comment>
  <w:comment w:id="3984" w:author="user" w:date="2021-03-22T15:07:00Z" w:initials="u">
    <w:p w14:paraId="363CA8F0" w14:textId="14C694F3" w:rsidR="00E10663" w:rsidRDefault="00E10663">
      <w:pPr>
        <w:pStyle w:val="af4"/>
        <w:rPr>
          <w:lang w:eastAsia="ko-KR"/>
        </w:rPr>
      </w:pPr>
      <w:r>
        <w:rPr>
          <w:rStyle w:val="af3"/>
        </w:rPr>
        <w:annotationRef/>
      </w:r>
      <w:r>
        <w:rPr>
          <w:rFonts w:hint="eastAsia"/>
          <w:lang w:eastAsia="ko-KR"/>
        </w:rPr>
        <w:t>한글화해주세요</w:t>
      </w:r>
      <w:r>
        <w:rPr>
          <w:rFonts w:hint="eastAsia"/>
          <w:lang w:eastAsia="ko-KR"/>
        </w:rPr>
        <w:t>.</w:t>
      </w:r>
    </w:p>
  </w:comment>
  <w:comment w:id="4034" w:author="user" w:date="2021-03-22T15:07:00Z" w:initials="u">
    <w:p w14:paraId="11A60887" w14:textId="04D2FC8C" w:rsidR="00E10663" w:rsidRDefault="00E10663">
      <w:pPr>
        <w:pStyle w:val="af4"/>
        <w:rPr>
          <w:lang w:eastAsia="ko-KR"/>
        </w:rPr>
      </w:pPr>
      <w:r>
        <w:rPr>
          <w:rStyle w:val="af3"/>
        </w:rPr>
        <w:annotationRef/>
      </w:r>
      <w:r>
        <w:rPr>
          <w:lang w:eastAsia="ko-KR"/>
        </w:rPr>
        <w:t>“</w:t>
      </w:r>
      <w:r>
        <w:rPr>
          <w:rFonts w:hint="eastAsia"/>
          <w:lang w:eastAsia="ko-KR"/>
        </w:rPr>
        <w:t>부트스트랩</w:t>
      </w:r>
      <w:r>
        <w:rPr>
          <w:lang w:eastAsia="ko-KR"/>
        </w:rPr>
        <w:t>”</w:t>
      </w:r>
      <w:r>
        <w:rPr>
          <w:rFonts w:hint="eastAsia"/>
          <w:lang w:eastAsia="ko-KR"/>
        </w:rPr>
        <w:t>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고쳐도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될까요</w:t>
      </w:r>
      <w:r>
        <w:rPr>
          <w:rFonts w:hint="eastAsia"/>
          <w:lang w:eastAsia="ko-KR"/>
        </w:rPr>
        <w:t>?</w:t>
      </w:r>
    </w:p>
  </w:comment>
  <w:comment w:id="4051" w:author="user" w:date="2021-03-22T15:30:00Z" w:initials="u">
    <w:p w14:paraId="60D80DA8" w14:textId="5F1E65DB" w:rsidR="00E10663" w:rsidRDefault="00E10663">
      <w:pPr>
        <w:pStyle w:val="af4"/>
        <w:rPr>
          <w:lang w:eastAsia="ko-KR"/>
        </w:rPr>
      </w:pPr>
      <w:r>
        <w:rPr>
          <w:rStyle w:val="af3"/>
        </w:rPr>
        <w:annotationRef/>
      </w:r>
      <w:r>
        <w:rPr>
          <w:rFonts w:hint="eastAsia"/>
          <w:lang w:eastAsia="ko-KR"/>
        </w:rPr>
        <w:t>그림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제목을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“</w:t>
      </w:r>
      <w:r>
        <w:rPr>
          <w:rFonts w:hint="eastAsia"/>
          <w:lang w:eastAsia="ko-KR"/>
        </w:rPr>
        <w:t>학생수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평균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모델</w:t>
      </w:r>
      <w:r>
        <w:rPr>
          <w:lang w:eastAsia="ko-KR"/>
        </w:rPr>
        <w:t>”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달아도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될까요</w:t>
      </w:r>
      <w:r>
        <w:rPr>
          <w:rFonts w:hint="eastAsia"/>
          <w:lang w:eastAsia="ko-KR"/>
        </w:rPr>
        <w:t>?</w:t>
      </w:r>
    </w:p>
  </w:comment>
  <w:comment w:id="4058" w:author="user" w:date="2021-03-22T15:18:00Z" w:initials="u">
    <w:p w14:paraId="37F52DF8" w14:textId="2E04E712" w:rsidR="00E10663" w:rsidRDefault="00E10663">
      <w:pPr>
        <w:pStyle w:val="af4"/>
        <w:rPr>
          <w:lang w:eastAsia="ko-KR"/>
        </w:rPr>
      </w:pPr>
      <w:r>
        <w:rPr>
          <w:rStyle w:val="af3"/>
        </w:rPr>
        <w:annotationRef/>
      </w:r>
      <w:r>
        <w:rPr>
          <w:rFonts w:hint="eastAsia"/>
          <w:lang w:eastAsia="ko-KR"/>
        </w:rPr>
        <w:t>오른쪽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파란색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네모의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모양이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원고에서는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뾰족하지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다릅니다</w:t>
      </w:r>
      <w:r>
        <w:rPr>
          <w:rFonts w:hint="eastAsia"/>
          <w:lang w:eastAsia="ko-KR"/>
        </w:rPr>
        <w:t xml:space="preserve">. </w:t>
      </w:r>
      <w:r>
        <w:rPr>
          <w:rFonts w:hint="eastAsia"/>
          <w:lang w:eastAsia="ko-KR"/>
        </w:rPr>
        <w:t>확인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바랍니다</w:t>
      </w:r>
      <w:r>
        <w:rPr>
          <w:rFonts w:hint="eastAsia"/>
          <w:lang w:eastAsia="ko-KR"/>
        </w:rPr>
        <w:t>.</w:t>
      </w:r>
    </w:p>
  </w:comment>
  <w:comment w:id="4060" w:author="user" w:date="2021-03-22T15:30:00Z" w:initials="u">
    <w:p w14:paraId="352FF279" w14:textId="0B2030FC" w:rsidR="00E10663" w:rsidRDefault="00E10663">
      <w:pPr>
        <w:pStyle w:val="af4"/>
        <w:rPr>
          <w:lang w:eastAsia="ko-KR"/>
        </w:rPr>
      </w:pPr>
      <w:r>
        <w:rPr>
          <w:rStyle w:val="af3"/>
        </w:rPr>
        <w:annotationRef/>
      </w:r>
      <w:r>
        <w:rPr>
          <w:rFonts w:hint="eastAsia"/>
          <w:lang w:eastAsia="ko-KR"/>
        </w:rPr>
        <w:t>그림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제목을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“</w:t>
      </w:r>
      <w:r>
        <w:rPr>
          <w:rFonts w:hint="eastAsia"/>
          <w:lang w:eastAsia="ko-KR"/>
        </w:rPr>
        <w:t>학생수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평균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모델</w:t>
      </w:r>
      <w:r>
        <w:rPr>
          <w:rFonts w:hint="eastAsia"/>
          <w:lang w:eastAsia="ko-KR"/>
        </w:rPr>
        <w:t>(</w:t>
      </w:r>
      <w:r>
        <w:rPr>
          <w:rFonts w:hint="eastAsia"/>
          <w:lang w:eastAsia="ko-KR"/>
        </w:rPr>
        <w:t>부트스트랩</w:t>
      </w:r>
      <w:r>
        <w:rPr>
          <w:rFonts w:hint="eastAsia"/>
          <w:lang w:eastAsia="ko-KR"/>
        </w:rPr>
        <w:t>)</w:t>
      </w:r>
      <w:r>
        <w:rPr>
          <w:lang w:eastAsia="ko-KR"/>
        </w:rPr>
        <w:t>”</w:t>
      </w:r>
      <w:r>
        <w:rPr>
          <w:rFonts w:hint="eastAsia"/>
          <w:lang w:eastAsia="ko-KR"/>
        </w:rPr>
        <w:t>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달아도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될까요</w:t>
      </w:r>
      <w:r>
        <w:rPr>
          <w:rFonts w:hint="eastAsia"/>
          <w:lang w:eastAsia="ko-KR"/>
        </w:rPr>
        <w:t>?</w:t>
      </w:r>
    </w:p>
  </w:comment>
  <w:comment w:id="4068" w:author="user" w:date="2021-03-22T15:30:00Z" w:initials="u">
    <w:p w14:paraId="494CB090" w14:textId="6A25AEF1" w:rsidR="00E10663" w:rsidRDefault="00E10663">
      <w:pPr>
        <w:pStyle w:val="af4"/>
        <w:rPr>
          <w:lang w:eastAsia="ko-KR"/>
        </w:rPr>
      </w:pPr>
      <w:r>
        <w:rPr>
          <w:rStyle w:val="af3"/>
        </w:rPr>
        <w:annotationRef/>
      </w:r>
      <w:r>
        <w:rPr>
          <w:rFonts w:hint="eastAsia"/>
          <w:lang w:eastAsia="ko-KR"/>
        </w:rPr>
        <w:t>그림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제목을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“</w:t>
      </w:r>
      <w:r>
        <w:rPr>
          <w:rFonts w:hint="eastAsia"/>
          <w:lang w:eastAsia="ko-KR"/>
        </w:rPr>
        <w:t>취업자수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평균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모델</w:t>
      </w:r>
      <w:r>
        <w:rPr>
          <w:lang w:eastAsia="ko-KR"/>
        </w:rPr>
        <w:t>”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달아도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될까요</w:t>
      </w:r>
      <w:r>
        <w:rPr>
          <w:rFonts w:hint="eastAsia"/>
          <w:lang w:eastAsia="ko-KR"/>
        </w:rPr>
        <w:t>?</w:t>
      </w:r>
    </w:p>
  </w:comment>
  <w:comment w:id="4076" w:author="user" w:date="2021-03-22T15:31:00Z" w:initials="u">
    <w:p w14:paraId="7F3D575C" w14:textId="5DAD62A9" w:rsidR="00E10663" w:rsidRDefault="00E10663">
      <w:pPr>
        <w:pStyle w:val="af4"/>
        <w:rPr>
          <w:lang w:eastAsia="ko-KR"/>
        </w:rPr>
      </w:pPr>
      <w:r>
        <w:rPr>
          <w:rStyle w:val="af3"/>
        </w:rPr>
        <w:annotationRef/>
      </w:r>
      <w:r>
        <w:rPr>
          <w:rFonts w:hint="eastAsia"/>
          <w:lang w:eastAsia="ko-KR"/>
        </w:rPr>
        <w:t>그림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제목을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“</w:t>
      </w:r>
      <w:r>
        <w:rPr>
          <w:rFonts w:hint="eastAsia"/>
          <w:lang w:eastAsia="ko-KR"/>
        </w:rPr>
        <w:t>0-9</w:t>
      </w:r>
      <w:r>
        <w:rPr>
          <w:rFonts w:hint="eastAsia"/>
          <w:lang w:eastAsia="ko-KR"/>
        </w:rPr>
        <w:t>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코로나</w:t>
      </w:r>
      <w:r>
        <w:rPr>
          <w:rFonts w:hint="eastAsia"/>
          <w:lang w:eastAsia="ko-KR"/>
        </w:rPr>
        <w:t xml:space="preserve">19 </w:t>
      </w:r>
      <w:r>
        <w:rPr>
          <w:rFonts w:hint="eastAsia"/>
          <w:lang w:eastAsia="ko-KR"/>
        </w:rPr>
        <w:t>확진자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평균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모델</w:t>
      </w:r>
      <w:r>
        <w:rPr>
          <w:lang w:eastAsia="ko-KR"/>
        </w:rPr>
        <w:t>”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달아도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될까요</w:t>
      </w:r>
      <w:r>
        <w:rPr>
          <w:rFonts w:hint="eastAsia"/>
          <w:lang w:eastAsia="ko-KR"/>
        </w:rPr>
        <w:t>?</w:t>
      </w:r>
    </w:p>
  </w:comment>
  <w:comment w:id="4121" w:author="user" w:date="2021-03-22T15:38:00Z" w:initials="u">
    <w:p w14:paraId="09B90985" w14:textId="74036167" w:rsidR="00E10663" w:rsidRDefault="00E10663">
      <w:pPr>
        <w:pStyle w:val="af4"/>
        <w:rPr>
          <w:lang w:eastAsia="ko-KR"/>
        </w:rPr>
      </w:pPr>
      <w:r>
        <w:rPr>
          <w:rStyle w:val="af3"/>
        </w:rPr>
        <w:annotationRef/>
      </w:r>
      <w:r>
        <w:rPr>
          <w:lang w:eastAsia="ko-KR"/>
        </w:rPr>
        <w:t>“</w:t>
      </w:r>
      <w:r>
        <w:rPr>
          <w:rFonts w:hint="eastAsia"/>
          <w:lang w:eastAsia="ko-KR"/>
        </w:rPr>
        <w:t>단순</w:t>
      </w:r>
      <w:r>
        <w:rPr>
          <w:lang w:eastAsia="ko-KR"/>
        </w:rPr>
        <w:t>”</w:t>
      </w:r>
      <w:r>
        <w:rPr>
          <w:rFonts w:hint="eastAsia"/>
          <w:lang w:eastAsia="ko-KR"/>
        </w:rPr>
        <w:t>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고쳐도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될까요</w:t>
      </w:r>
      <w:r>
        <w:rPr>
          <w:rFonts w:hint="eastAsia"/>
          <w:lang w:eastAsia="ko-KR"/>
        </w:rPr>
        <w:t>?</w:t>
      </w:r>
    </w:p>
  </w:comment>
  <w:comment w:id="4124" w:author="user" w:date="2021-03-22T15:41:00Z" w:initials="u">
    <w:p w14:paraId="131131B1" w14:textId="2A6FFFC2" w:rsidR="00E10663" w:rsidRDefault="00E10663">
      <w:pPr>
        <w:pStyle w:val="af4"/>
        <w:rPr>
          <w:lang w:eastAsia="ko-KR"/>
        </w:rPr>
      </w:pPr>
      <w:r>
        <w:rPr>
          <w:rStyle w:val="af3"/>
        </w:rPr>
        <w:annotationRef/>
      </w:r>
      <w:r>
        <w:rPr>
          <w:lang w:eastAsia="ko-KR"/>
        </w:rPr>
        <w:t>“</w:t>
      </w:r>
      <w:r>
        <w:rPr>
          <w:rFonts w:hint="eastAsia"/>
          <w:lang w:eastAsia="ko-KR"/>
        </w:rPr>
        <w:t>단순</w:t>
      </w:r>
      <w:r>
        <w:rPr>
          <w:lang w:eastAsia="ko-KR"/>
        </w:rPr>
        <w:t>”</w:t>
      </w:r>
      <w:r>
        <w:rPr>
          <w:rFonts w:hint="eastAsia"/>
          <w:lang w:eastAsia="ko-KR"/>
        </w:rPr>
        <w:t>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고쳐도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될까요</w:t>
      </w:r>
      <w:r>
        <w:rPr>
          <w:rFonts w:hint="eastAsia"/>
          <w:lang w:eastAsia="ko-KR"/>
        </w:rPr>
        <w:t>?</w:t>
      </w:r>
    </w:p>
  </w:comment>
  <w:comment w:id="4127" w:author="user" w:date="2021-03-22T15:40:00Z" w:initials="u">
    <w:p w14:paraId="37E06DBE" w14:textId="53375F6C" w:rsidR="00E10663" w:rsidRDefault="00E10663">
      <w:pPr>
        <w:pStyle w:val="af4"/>
        <w:rPr>
          <w:lang w:eastAsia="ko-KR"/>
        </w:rPr>
      </w:pPr>
      <w:r>
        <w:rPr>
          <w:rStyle w:val="af3"/>
        </w:rPr>
        <w:annotationRef/>
      </w:r>
      <w:r>
        <w:rPr>
          <w:rFonts w:hint="eastAsia"/>
          <w:lang w:eastAsia="ko-KR"/>
        </w:rPr>
        <w:t>제목을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“</w:t>
      </w:r>
      <w:r>
        <w:rPr>
          <w:rFonts w:hint="eastAsia"/>
          <w:lang w:eastAsia="ko-KR"/>
        </w:rPr>
        <w:t>학생수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단순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모델</w:t>
      </w:r>
      <w:r>
        <w:rPr>
          <w:lang w:eastAsia="ko-KR"/>
        </w:rPr>
        <w:t>”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달아도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될까요</w:t>
      </w:r>
      <w:r>
        <w:rPr>
          <w:rFonts w:hint="eastAsia"/>
          <w:lang w:eastAsia="ko-KR"/>
        </w:rPr>
        <w:t>?</w:t>
      </w:r>
    </w:p>
  </w:comment>
  <w:comment w:id="4129" w:author="user" w:date="2021-03-22T15:40:00Z" w:initials="u">
    <w:p w14:paraId="0E5487F5" w14:textId="50AB091F" w:rsidR="00E10663" w:rsidRDefault="00E10663">
      <w:pPr>
        <w:pStyle w:val="af4"/>
        <w:rPr>
          <w:lang w:eastAsia="ko-KR"/>
        </w:rPr>
      </w:pPr>
      <w:r>
        <w:rPr>
          <w:rStyle w:val="af3"/>
        </w:rPr>
        <w:annotationRef/>
      </w:r>
      <w:r>
        <w:rPr>
          <w:lang w:eastAsia="ko-KR"/>
        </w:rPr>
        <w:t>“</w:t>
      </w:r>
      <w:r>
        <w:rPr>
          <w:rFonts w:hint="eastAsia"/>
          <w:lang w:eastAsia="ko-KR"/>
        </w:rPr>
        <w:t>단순</w:t>
      </w:r>
      <w:r>
        <w:rPr>
          <w:lang w:eastAsia="ko-KR"/>
        </w:rPr>
        <w:t>”</w:t>
      </w:r>
      <w:r>
        <w:rPr>
          <w:rFonts w:hint="eastAsia"/>
          <w:lang w:eastAsia="ko-KR"/>
        </w:rPr>
        <w:t>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고쳐도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될까요</w:t>
      </w:r>
      <w:r>
        <w:rPr>
          <w:rFonts w:hint="eastAsia"/>
          <w:lang w:eastAsia="ko-KR"/>
        </w:rPr>
        <w:t>?</w:t>
      </w:r>
    </w:p>
  </w:comment>
  <w:comment w:id="4134" w:author="user" w:date="2021-03-22T15:41:00Z" w:initials="u">
    <w:p w14:paraId="4C89D99B" w14:textId="784891E0" w:rsidR="00E10663" w:rsidRDefault="00E10663">
      <w:pPr>
        <w:pStyle w:val="af4"/>
        <w:rPr>
          <w:lang w:eastAsia="ko-KR"/>
        </w:rPr>
      </w:pPr>
      <w:r>
        <w:rPr>
          <w:rStyle w:val="af3"/>
        </w:rPr>
        <w:annotationRef/>
      </w:r>
      <w:r>
        <w:rPr>
          <w:rFonts w:hint="eastAsia"/>
          <w:lang w:eastAsia="ko-KR"/>
        </w:rPr>
        <w:t>제목을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“</w:t>
      </w:r>
      <w:r>
        <w:rPr>
          <w:rFonts w:hint="eastAsia"/>
          <w:lang w:eastAsia="ko-KR"/>
        </w:rPr>
        <w:t>취업자수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단순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모델</w:t>
      </w:r>
      <w:r>
        <w:rPr>
          <w:lang w:eastAsia="ko-KR"/>
        </w:rPr>
        <w:t>”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달아도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될까요</w:t>
      </w:r>
      <w:r>
        <w:rPr>
          <w:rFonts w:hint="eastAsia"/>
          <w:lang w:eastAsia="ko-KR"/>
        </w:rPr>
        <w:t>?</w:t>
      </w:r>
    </w:p>
  </w:comment>
  <w:comment w:id="4140" w:author="user" w:date="2021-03-22T15:42:00Z" w:initials="u">
    <w:p w14:paraId="0FCEC3DB" w14:textId="38C67C58" w:rsidR="00E10663" w:rsidRDefault="00E10663">
      <w:pPr>
        <w:pStyle w:val="af4"/>
        <w:rPr>
          <w:lang w:eastAsia="ko-KR"/>
        </w:rPr>
      </w:pPr>
      <w:r>
        <w:rPr>
          <w:rStyle w:val="af3"/>
        </w:rPr>
        <w:annotationRef/>
      </w:r>
      <w:r>
        <w:rPr>
          <w:rFonts w:hint="eastAsia"/>
          <w:lang w:eastAsia="ko-KR"/>
        </w:rPr>
        <w:t>제목을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“</w:t>
      </w:r>
      <w:r>
        <w:rPr>
          <w:rFonts w:hint="eastAsia"/>
          <w:lang w:eastAsia="ko-KR"/>
        </w:rPr>
        <w:t>0-9</w:t>
      </w:r>
      <w:r>
        <w:rPr>
          <w:rFonts w:hint="eastAsia"/>
          <w:lang w:eastAsia="ko-KR"/>
        </w:rPr>
        <w:t>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코로나</w:t>
      </w:r>
      <w:r>
        <w:rPr>
          <w:rFonts w:hint="eastAsia"/>
          <w:lang w:eastAsia="ko-KR"/>
        </w:rPr>
        <w:t xml:space="preserve">19 </w:t>
      </w:r>
      <w:r>
        <w:rPr>
          <w:rFonts w:hint="eastAsia"/>
          <w:lang w:eastAsia="ko-KR"/>
        </w:rPr>
        <w:t>확진자의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단순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모델</w:t>
      </w:r>
      <w:r>
        <w:rPr>
          <w:lang w:eastAsia="ko-KR"/>
        </w:rPr>
        <w:t>”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달아도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될까요</w:t>
      </w:r>
      <w:r>
        <w:rPr>
          <w:rFonts w:hint="eastAsia"/>
          <w:lang w:eastAsia="ko-KR"/>
        </w:rPr>
        <w:t>?</w:t>
      </w:r>
    </w:p>
  </w:comment>
  <w:comment w:id="4163" w:author="user" w:date="2021-03-22T15:43:00Z" w:initials="u">
    <w:p w14:paraId="5B559110" w14:textId="579B4110" w:rsidR="00E10663" w:rsidRDefault="00E10663">
      <w:pPr>
        <w:pStyle w:val="af4"/>
        <w:rPr>
          <w:lang w:eastAsia="ko-KR"/>
        </w:rPr>
      </w:pPr>
      <w:r>
        <w:rPr>
          <w:rStyle w:val="af3"/>
        </w:rPr>
        <w:annotationRef/>
      </w:r>
      <w:r>
        <w:rPr>
          <w:lang w:eastAsia="ko-KR"/>
        </w:rPr>
        <w:t>“</w:t>
      </w:r>
      <w:r>
        <w:rPr>
          <w:rFonts w:hint="eastAsia"/>
          <w:lang w:eastAsia="ko-KR"/>
        </w:rPr>
        <w:t>단순</w:t>
      </w:r>
      <w:r>
        <w:rPr>
          <w:lang w:eastAsia="ko-KR"/>
        </w:rPr>
        <w:t>”</w:t>
      </w:r>
      <w:r>
        <w:rPr>
          <w:rFonts w:hint="eastAsia"/>
          <w:lang w:eastAsia="ko-KR"/>
        </w:rPr>
        <w:t>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고쳐도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될까요</w:t>
      </w:r>
      <w:r>
        <w:rPr>
          <w:rFonts w:hint="eastAsia"/>
          <w:lang w:eastAsia="ko-KR"/>
        </w:rPr>
        <w:t>?</w:t>
      </w:r>
    </w:p>
  </w:comment>
  <w:comment w:id="4175" w:author="user" w:date="2021-03-22T15:44:00Z" w:initials="u">
    <w:p w14:paraId="421D4B3C" w14:textId="03AF1F14" w:rsidR="00E10663" w:rsidRDefault="00E10663">
      <w:pPr>
        <w:pStyle w:val="af4"/>
        <w:rPr>
          <w:lang w:eastAsia="ko-KR"/>
        </w:rPr>
      </w:pPr>
      <w:r>
        <w:rPr>
          <w:rStyle w:val="af3"/>
        </w:rPr>
        <w:annotationRef/>
      </w:r>
      <w:r>
        <w:rPr>
          <w:rFonts w:hint="eastAsia"/>
          <w:lang w:eastAsia="ko-KR"/>
        </w:rPr>
        <w:t>제목을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“</w:t>
      </w:r>
      <w:r>
        <w:rPr>
          <w:rFonts w:hint="eastAsia"/>
          <w:lang w:eastAsia="ko-KR"/>
        </w:rPr>
        <w:t>학생수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계절성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단순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모델</w:t>
      </w:r>
      <w:r>
        <w:rPr>
          <w:lang w:eastAsia="ko-KR"/>
        </w:rPr>
        <w:t>”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달아도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될까요</w:t>
      </w:r>
      <w:r>
        <w:rPr>
          <w:rFonts w:hint="eastAsia"/>
          <w:lang w:eastAsia="ko-KR"/>
        </w:rPr>
        <w:t>?</w:t>
      </w:r>
    </w:p>
  </w:comment>
  <w:comment w:id="4181" w:author="user" w:date="2021-03-22T15:58:00Z" w:initials="u">
    <w:p w14:paraId="0E7AECD0" w14:textId="0D95026C" w:rsidR="00E10663" w:rsidRDefault="00E10663">
      <w:pPr>
        <w:pStyle w:val="af4"/>
        <w:rPr>
          <w:lang w:eastAsia="ko-KR"/>
        </w:rPr>
      </w:pPr>
      <w:r>
        <w:rPr>
          <w:rStyle w:val="af3"/>
        </w:rPr>
        <w:annotationRef/>
      </w:r>
      <w:r>
        <w:rPr>
          <w:rFonts w:hint="eastAsia"/>
          <w:lang w:eastAsia="ko-KR"/>
        </w:rPr>
        <w:t>제목을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“</w:t>
      </w:r>
      <w:r>
        <w:rPr>
          <w:rFonts w:hint="eastAsia"/>
          <w:lang w:eastAsia="ko-KR"/>
        </w:rPr>
        <w:t>취업자수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계절성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단순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모델</w:t>
      </w:r>
      <w:r>
        <w:rPr>
          <w:lang w:eastAsia="ko-KR"/>
        </w:rPr>
        <w:t>”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달아도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될까요</w:t>
      </w:r>
      <w:r>
        <w:rPr>
          <w:rFonts w:hint="eastAsia"/>
          <w:lang w:eastAsia="ko-KR"/>
        </w:rPr>
        <w:t>?</w:t>
      </w:r>
    </w:p>
  </w:comment>
  <w:comment w:id="4217" w:author="user" w:date="2021-03-22T16:29:00Z" w:initials="u">
    <w:p w14:paraId="5AA02F71" w14:textId="55AE094C" w:rsidR="00E10663" w:rsidRDefault="00E10663">
      <w:pPr>
        <w:pStyle w:val="af4"/>
        <w:rPr>
          <w:lang w:eastAsia="ko-KR"/>
        </w:rPr>
      </w:pPr>
      <w:r>
        <w:rPr>
          <w:rStyle w:val="af3"/>
        </w:rPr>
        <w:annotationRef/>
      </w:r>
      <w:r>
        <w:rPr>
          <w:lang w:eastAsia="ko-KR"/>
        </w:rPr>
        <w:t>“</w:t>
      </w:r>
      <w:r>
        <w:rPr>
          <w:rFonts w:hint="eastAsia"/>
          <w:lang w:eastAsia="ko-KR"/>
        </w:rPr>
        <w:t>랜덤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워크</w:t>
      </w:r>
      <w:r>
        <w:rPr>
          <w:lang w:eastAsia="ko-KR"/>
        </w:rPr>
        <w:t>”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고쳐도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될까요</w:t>
      </w:r>
      <w:r>
        <w:rPr>
          <w:rFonts w:hint="eastAsia"/>
          <w:lang w:eastAsia="ko-KR"/>
        </w:rPr>
        <w:t>?</w:t>
      </w:r>
    </w:p>
  </w:comment>
  <w:comment w:id="4220" w:author="user" w:date="2021-03-22T16:36:00Z" w:initials="u">
    <w:p w14:paraId="5C0BFA73" w14:textId="41420231" w:rsidR="00E10663" w:rsidRDefault="00E10663">
      <w:pPr>
        <w:pStyle w:val="af4"/>
        <w:rPr>
          <w:lang w:eastAsia="ko-KR"/>
        </w:rPr>
      </w:pPr>
      <w:r>
        <w:rPr>
          <w:rStyle w:val="af3"/>
        </w:rPr>
        <w:annotationRef/>
      </w:r>
      <w:r>
        <w:rPr>
          <w:rFonts w:hint="eastAsia"/>
          <w:lang w:eastAsia="ko-KR"/>
        </w:rPr>
        <w:t>제목을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“</w:t>
      </w:r>
      <w:r>
        <w:rPr>
          <w:rFonts w:hint="eastAsia"/>
          <w:lang w:eastAsia="ko-KR"/>
        </w:rPr>
        <w:t>학생수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랜덤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워크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모델</w:t>
      </w:r>
      <w:r>
        <w:rPr>
          <w:rFonts w:hint="eastAsia"/>
          <w:lang w:eastAsia="ko-KR"/>
        </w:rPr>
        <w:t>(1)</w:t>
      </w:r>
      <w:r>
        <w:rPr>
          <w:lang w:eastAsia="ko-KR"/>
        </w:rPr>
        <w:t>”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달아도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될까요</w:t>
      </w:r>
      <w:r>
        <w:rPr>
          <w:rFonts w:hint="eastAsia"/>
          <w:lang w:eastAsia="ko-KR"/>
        </w:rPr>
        <w:t>?</w:t>
      </w:r>
    </w:p>
  </w:comment>
  <w:comment w:id="4222" w:author="user" w:date="2021-03-22T16:34:00Z" w:initials="u">
    <w:p w14:paraId="7983E33F" w14:textId="1579E690" w:rsidR="00E10663" w:rsidRDefault="00E10663">
      <w:pPr>
        <w:pStyle w:val="af4"/>
        <w:rPr>
          <w:lang w:eastAsia="ko-KR"/>
        </w:rPr>
      </w:pPr>
      <w:r>
        <w:rPr>
          <w:rStyle w:val="af3"/>
        </w:rPr>
        <w:annotationRef/>
      </w:r>
      <w:r>
        <w:rPr>
          <w:lang w:eastAsia="ko-KR"/>
        </w:rPr>
        <w:t>“</w:t>
      </w:r>
      <w:r>
        <w:rPr>
          <w:rFonts w:hint="eastAsia"/>
          <w:lang w:eastAsia="ko-KR"/>
        </w:rPr>
        <w:t>드리프트</w:t>
      </w:r>
      <w:r>
        <w:rPr>
          <w:lang w:eastAsia="ko-KR"/>
        </w:rPr>
        <w:t>”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고쳐도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될까요</w:t>
      </w:r>
      <w:r>
        <w:rPr>
          <w:rFonts w:hint="eastAsia"/>
          <w:lang w:eastAsia="ko-KR"/>
        </w:rPr>
        <w:t>?</w:t>
      </w:r>
    </w:p>
  </w:comment>
  <w:comment w:id="4227" w:author="user" w:date="2021-03-22T16:36:00Z" w:initials="u">
    <w:p w14:paraId="06664731" w14:textId="1C5ADAA2" w:rsidR="00E10663" w:rsidRDefault="00E10663">
      <w:pPr>
        <w:pStyle w:val="af4"/>
        <w:rPr>
          <w:lang w:eastAsia="ko-KR"/>
        </w:rPr>
      </w:pPr>
      <w:r>
        <w:rPr>
          <w:rStyle w:val="af3"/>
        </w:rPr>
        <w:annotationRef/>
      </w:r>
      <w:r>
        <w:rPr>
          <w:rFonts w:hint="eastAsia"/>
          <w:lang w:eastAsia="ko-KR"/>
        </w:rPr>
        <w:t>제목을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“</w:t>
      </w:r>
      <w:r>
        <w:rPr>
          <w:rFonts w:hint="eastAsia"/>
          <w:lang w:eastAsia="ko-KR"/>
        </w:rPr>
        <w:t>학생수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랜덤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워크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모델</w:t>
      </w:r>
      <w:r>
        <w:rPr>
          <w:rFonts w:hint="eastAsia"/>
          <w:lang w:eastAsia="ko-KR"/>
        </w:rPr>
        <w:t>(2)</w:t>
      </w:r>
      <w:r>
        <w:rPr>
          <w:lang w:eastAsia="ko-KR"/>
        </w:rPr>
        <w:t>”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달아도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될까요</w:t>
      </w:r>
      <w:r>
        <w:rPr>
          <w:rFonts w:hint="eastAsia"/>
          <w:lang w:eastAsia="ko-KR"/>
        </w:rPr>
        <w:t>?</w:t>
      </w:r>
    </w:p>
  </w:comment>
  <w:comment w:id="4233" w:author="user" w:date="2021-03-22T16:40:00Z" w:initials="u">
    <w:p w14:paraId="6482419B" w14:textId="00630B3D" w:rsidR="00E10663" w:rsidRDefault="00E10663">
      <w:pPr>
        <w:pStyle w:val="af4"/>
        <w:rPr>
          <w:lang w:eastAsia="ko-KR"/>
        </w:rPr>
      </w:pPr>
      <w:r>
        <w:rPr>
          <w:rStyle w:val="af3"/>
        </w:rPr>
        <w:annotationRef/>
      </w:r>
      <w:r>
        <w:rPr>
          <w:rFonts w:hint="eastAsia"/>
          <w:lang w:eastAsia="ko-KR"/>
        </w:rPr>
        <w:t>제목을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“</w:t>
      </w:r>
      <w:r>
        <w:rPr>
          <w:rFonts w:hint="eastAsia"/>
          <w:lang w:eastAsia="ko-KR"/>
        </w:rPr>
        <w:t>취업자수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랜덤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워크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모델</w:t>
      </w:r>
      <w:r>
        <w:rPr>
          <w:rFonts w:hint="eastAsia"/>
          <w:lang w:eastAsia="ko-KR"/>
        </w:rPr>
        <w:t>(1)</w:t>
      </w:r>
      <w:r>
        <w:rPr>
          <w:lang w:eastAsia="ko-KR"/>
        </w:rPr>
        <w:t>”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달아도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될까요</w:t>
      </w:r>
      <w:r>
        <w:rPr>
          <w:rFonts w:hint="eastAsia"/>
          <w:lang w:eastAsia="ko-KR"/>
        </w:rPr>
        <w:t>?</w:t>
      </w:r>
    </w:p>
  </w:comment>
  <w:comment w:id="4239" w:author="user" w:date="2021-03-22T16:40:00Z" w:initials="u">
    <w:p w14:paraId="4ECE6DCF" w14:textId="2E57FBC9" w:rsidR="00E10663" w:rsidRDefault="00E10663">
      <w:pPr>
        <w:pStyle w:val="af4"/>
        <w:rPr>
          <w:lang w:eastAsia="ko-KR"/>
        </w:rPr>
      </w:pPr>
      <w:r>
        <w:rPr>
          <w:rStyle w:val="af3"/>
        </w:rPr>
        <w:annotationRef/>
      </w:r>
      <w:r>
        <w:rPr>
          <w:rFonts w:hint="eastAsia"/>
          <w:lang w:eastAsia="ko-KR"/>
        </w:rPr>
        <w:t>제목을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“</w:t>
      </w:r>
      <w:r>
        <w:rPr>
          <w:rFonts w:hint="eastAsia"/>
          <w:lang w:eastAsia="ko-KR"/>
        </w:rPr>
        <w:t>취업자수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랜덤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워크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모델</w:t>
      </w:r>
      <w:r>
        <w:rPr>
          <w:rFonts w:hint="eastAsia"/>
          <w:lang w:eastAsia="ko-KR"/>
        </w:rPr>
        <w:t>(2)</w:t>
      </w:r>
      <w:r>
        <w:rPr>
          <w:lang w:eastAsia="ko-KR"/>
        </w:rPr>
        <w:t>”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달아도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될까요</w:t>
      </w:r>
      <w:r>
        <w:rPr>
          <w:rFonts w:hint="eastAsia"/>
          <w:lang w:eastAsia="ko-KR"/>
        </w:rPr>
        <w:t>?</w:t>
      </w:r>
    </w:p>
  </w:comment>
  <w:comment w:id="4245" w:author="user" w:date="2021-03-22T16:41:00Z" w:initials="u">
    <w:p w14:paraId="72B2E5FE" w14:textId="3790A03C" w:rsidR="00E10663" w:rsidRDefault="00E10663">
      <w:pPr>
        <w:pStyle w:val="af4"/>
        <w:rPr>
          <w:lang w:eastAsia="ko-KR"/>
        </w:rPr>
      </w:pPr>
      <w:r>
        <w:rPr>
          <w:rStyle w:val="af3"/>
        </w:rPr>
        <w:annotationRef/>
      </w:r>
      <w:r>
        <w:rPr>
          <w:rFonts w:hint="eastAsia"/>
          <w:lang w:eastAsia="ko-KR"/>
        </w:rPr>
        <w:t>제목을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“</w:t>
      </w:r>
      <w:r>
        <w:rPr>
          <w:rFonts w:hint="eastAsia"/>
          <w:lang w:eastAsia="ko-KR"/>
        </w:rPr>
        <w:t>0-9</w:t>
      </w:r>
      <w:r>
        <w:rPr>
          <w:rFonts w:hint="eastAsia"/>
          <w:lang w:eastAsia="ko-KR"/>
        </w:rPr>
        <w:t>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코로나</w:t>
      </w:r>
      <w:r>
        <w:rPr>
          <w:rFonts w:hint="eastAsia"/>
          <w:lang w:eastAsia="ko-KR"/>
        </w:rPr>
        <w:t xml:space="preserve">19 </w:t>
      </w:r>
      <w:r>
        <w:rPr>
          <w:rFonts w:hint="eastAsia"/>
          <w:lang w:eastAsia="ko-KR"/>
        </w:rPr>
        <w:t>확진자의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랜덤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워크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모델</w:t>
      </w:r>
      <w:r>
        <w:rPr>
          <w:rFonts w:hint="eastAsia"/>
          <w:lang w:eastAsia="ko-KR"/>
        </w:rPr>
        <w:t>(1)</w:t>
      </w:r>
      <w:r>
        <w:rPr>
          <w:lang w:eastAsia="ko-KR"/>
        </w:rPr>
        <w:t>”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달아도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될까요</w:t>
      </w:r>
      <w:r>
        <w:rPr>
          <w:rFonts w:hint="eastAsia"/>
          <w:lang w:eastAsia="ko-KR"/>
        </w:rPr>
        <w:t>?</w:t>
      </w:r>
    </w:p>
  </w:comment>
  <w:comment w:id="4251" w:author="user" w:date="2021-03-22T16:41:00Z" w:initials="u">
    <w:p w14:paraId="425FF311" w14:textId="764AE6AB" w:rsidR="00E10663" w:rsidRDefault="00E10663">
      <w:pPr>
        <w:pStyle w:val="af4"/>
        <w:rPr>
          <w:lang w:eastAsia="ko-KR"/>
        </w:rPr>
      </w:pPr>
      <w:r>
        <w:rPr>
          <w:rStyle w:val="af3"/>
        </w:rPr>
        <w:annotationRef/>
      </w:r>
      <w:r>
        <w:rPr>
          <w:rFonts w:hint="eastAsia"/>
          <w:lang w:eastAsia="ko-KR"/>
        </w:rPr>
        <w:t>제목을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“</w:t>
      </w:r>
      <w:r>
        <w:rPr>
          <w:rFonts w:hint="eastAsia"/>
          <w:lang w:eastAsia="ko-KR"/>
        </w:rPr>
        <w:t>0-9</w:t>
      </w:r>
      <w:r>
        <w:rPr>
          <w:rFonts w:hint="eastAsia"/>
          <w:lang w:eastAsia="ko-KR"/>
        </w:rPr>
        <w:t>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코로나</w:t>
      </w:r>
      <w:r>
        <w:rPr>
          <w:rFonts w:hint="eastAsia"/>
          <w:lang w:eastAsia="ko-KR"/>
        </w:rPr>
        <w:t xml:space="preserve">19 </w:t>
      </w:r>
      <w:r>
        <w:rPr>
          <w:rFonts w:hint="eastAsia"/>
          <w:lang w:eastAsia="ko-KR"/>
        </w:rPr>
        <w:t>확진자의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랜덤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워크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모델</w:t>
      </w:r>
      <w:r>
        <w:rPr>
          <w:rFonts w:hint="eastAsia"/>
          <w:lang w:eastAsia="ko-KR"/>
        </w:rPr>
        <w:t>(2)</w:t>
      </w:r>
      <w:r>
        <w:rPr>
          <w:lang w:eastAsia="ko-KR"/>
        </w:rPr>
        <w:t>”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달아도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될까요</w:t>
      </w:r>
      <w:r>
        <w:rPr>
          <w:rFonts w:hint="eastAsia"/>
          <w:lang w:eastAsia="ko-KR"/>
        </w:rPr>
        <w:t>?</w:t>
      </w:r>
    </w:p>
  </w:comment>
  <w:comment w:id="4253" w:author="user" w:date="2021-03-22T16:42:00Z" w:initials="u">
    <w:p w14:paraId="32801FA3" w14:textId="69187E6B" w:rsidR="00E10663" w:rsidRDefault="00E10663">
      <w:pPr>
        <w:pStyle w:val="af4"/>
        <w:rPr>
          <w:lang w:eastAsia="ko-KR"/>
        </w:rPr>
      </w:pPr>
      <w:r>
        <w:rPr>
          <w:rStyle w:val="af3"/>
        </w:rPr>
        <w:annotationRef/>
      </w:r>
      <w:r>
        <w:rPr>
          <w:lang w:eastAsia="ko-KR"/>
        </w:rPr>
        <w:t>“</w:t>
      </w:r>
      <w:r>
        <w:rPr>
          <w:rFonts w:hint="eastAsia"/>
          <w:lang w:eastAsia="ko-KR"/>
        </w:rPr>
        <w:t>차분을</w:t>
      </w:r>
      <w:r>
        <w:rPr>
          <w:lang w:eastAsia="ko-KR"/>
        </w:rPr>
        <w:t>”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고쳐도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될까요</w:t>
      </w:r>
      <w:r>
        <w:rPr>
          <w:rFonts w:hint="eastAsia"/>
          <w:lang w:eastAsia="ko-KR"/>
        </w:rPr>
        <w:t>?</w:t>
      </w:r>
    </w:p>
  </w:comment>
  <w:comment w:id="4256" w:author="user" w:date="2021-03-22T16:43:00Z" w:initials="u">
    <w:p w14:paraId="6BB6BAEA" w14:textId="0AFDB1BA" w:rsidR="00E10663" w:rsidRDefault="00E10663">
      <w:pPr>
        <w:pStyle w:val="af4"/>
        <w:rPr>
          <w:lang w:eastAsia="ko-KR"/>
        </w:rPr>
      </w:pPr>
      <w:r>
        <w:rPr>
          <w:rStyle w:val="af3"/>
        </w:rPr>
        <w:annotationRef/>
      </w:r>
      <w:r>
        <w:rPr>
          <w:lang w:eastAsia="ko-KR"/>
        </w:rPr>
        <w:t>“</w:t>
      </w:r>
      <w:r>
        <w:rPr>
          <w:rFonts w:hint="eastAsia"/>
          <w:lang w:eastAsia="ko-KR"/>
        </w:rPr>
        <w:t>합계를</w:t>
      </w:r>
      <w:r>
        <w:rPr>
          <w:lang w:eastAsia="ko-KR"/>
        </w:rPr>
        <w:t>”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고쳐도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될까요</w:t>
      </w:r>
      <w:r>
        <w:rPr>
          <w:rFonts w:hint="eastAsia"/>
          <w:lang w:eastAsia="ko-KR"/>
        </w:rPr>
        <w:t>?</w:t>
      </w:r>
    </w:p>
  </w:comment>
  <w:comment w:id="4262" w:author="user" w:date="2021-03-22T16:43:00Z" w:initials="u">
    <w:p w14:paraId="3801CE5C" w14:textId="0B020C66" w:rsidR="00E10663" w:rsidRDefault="00E10663">
      <w:pPr>
        <w:pStyle w:val="af4"/>
        <w:rPr>
          <w:lang w:eastAsia="ko-KR"/>
        </w:rPr>
      </w:pPr>
      <w:r>
        <w:rPr>
          <w:rStyle w:val="af3"/>
        </w:rPr>
        <w:annotationRef/>
      </w:r>
      <w:r>
        <w:rPr>
          <w:rFonts w:hint="eastAsia"/>
          <w:lang w:eastAsia="ko-KR"/>
        </w:rPr>
        <w:t>제목을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달아주세요</w:t>
      </w:r>
      <w:r>
        <w:rPr>
          <w:rFonts w:hint="eastAsia"/>
          <w:lang w:eastAsia="ko-KR"/>
        </w:rPr>
        <w:t>.</w:t>
      </w:r>
    </w:p>
  </w:comment>
  <w:comment w:id="4266" w:author="user" w:date="2021-03-22T16:43:00Z" w:initials="u">
    <w:p w14:paraId="68A25801" w14:textId="48C3F54F" w:rsidR="00E10663" w:rsidRDefault="00E10663">
      <w:pPr>
        <w:pStyle w:val="af4"/>
        <w:rPr>
          <w:lang w:eastAsia="ko-KR"/>
        </w:rPr>
      </w:pPr>
      <w:r>
        <w:rPr>
          <w:rStyle w:val="af3"/>
        </w:rPr>
        <w:annotationRef/>
      </w:r>
      <w:r>
        <w:rPr>
          <w:rFonts w:hint="eastAsia"/>
          <w:lang w:eastAsia="ko-KR"/>
        </w:rPr>
        <w:t>제목을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달아주세요</w:t>
      </w:r>
      <w:r>
        <w:rPr>
          <w:rFonts w:hint="eastAsia"/>
          <w:lang w:eastAsia="ko-KR"/>
        </w:rPr>
        <w:t>.</w:t>
      </w:r>
    </w:p>
  </w:comment>
  <w:comment w:id="4270" w:author="user" w:date="2021-03-22T16:44:00Z" w:initials="u">
    <w:p w14:paraId="79EABAF6" w14:textId="23358A58" w:rsidR="00E10663" w:rsidRDefault="00E10663">
      <w:pPr>
        <w:pStyle w:val="af4"/>
        <w:rPr>
          <w:lang w:eastAsia="ko-KR"/>
        </w:rPr>
      </w:pPr>
      <w:r>
        <w:rPr>
          <w:rStyle w:val="af3"/>
        </w:rPr>
        <w:annotationRef/>
      </w:r>
      <w:r>
        <w:rPr>
          <w:rFonts w:hint="eastAsia"/>
          <w:lang w:eastAsia="ko-KR"/>
        </w:rPr>
        <w:t>제목을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달아주세요</w:t>
      </w:r>
      <w:r>
        <w:rPr>
          <w:rFonts w:hint="eastAsia"/>
          <w:lang w:eastAsia="ko-KR"/>
        </w:rPr>
        <w:t>.</w:t>
      </w:r>
    </w:p>
  </w:comment>
  <w:comment w:id="4272" w:author="user" w:date="2021-03-22T16:44:00Z" w:initials="u">
    <w:p w14:paraId="5809122E" w14:textId="3C5E4F80" w:rsidR="00E10663" w:rsidRDefault="00E10663">
      <w:pPr>
        <w:pStyle w:val="af4"/>
        <w:rPr>
          <w:lang w:eastAsia="ko-KR"/>
        </w:rPr>
      </w:pPr>
      <w:r>
        <w:rPr>
          <w:rStyle w:val="af3"/>
        </w:rPr>
        <w:annotationRef/>
      </w:r>
      <w:r>
        <w:rPr>
          <w:lang w:eastAsia="ko-KR"/>
        </w:rPr>
        <w:t>“</w:t>
      </w:r>
      <w:r>
        <w:rPr>
          <w:rFonts w:hint="eastAsia"/>
          <w:lang w:eastAsia="ko-KR"/>
        </w:rPr>
        <w:t>단순</w:t>
      </w:r>
      <w:r>
        <w:rPr>
          <w:lang w:eastAsia="ko-KR"/>
        </w:rPr>
        <w:t>”</w:t>
      </w:r>
      <w:r>
        <w:rPr>
          <w:rFonts w:hint="eastAsia"/>
          <w:lang w:eastAsia="ko-KR"/>
        </w:rPr>
        <w:t>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고쳐도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될까요</w:t>
      </w:r>
      <w:r>
        <w:rPr>
          <w:rFonts w:hint="eastAsia"/>
          <w:lang w:eastAsia="ko-KR"/>
        </w:rPr>
        <w:t>?</w:t>
      </w:r>
    </w:p>
  </w:comment>
  <w:comment w:id="4281" w:author="user" w:date="2021-03-22T16:45:00Z" w:initials="u">
    <w:p w14:paraId="2ADC31DA" w14:textId="1D429A14" w:rsidR="00E10663" w:rsidRDefault="00E10663">
      <w:pPr>
        <w:pStyle w:val="af4"/>
        <w:rPr>
          <w:lang w:eastAsia="ko-KR"/>
        </w:rPr>
      </w:pPr>
      <w:r>
        <w:rPr>
          <w:rStyle w:val="af3"/>
        </w:rPr>
        <w:annotationRef/>
      </w:r>
      <w:r>
        <w:rPr>
          <w:rFonts w:hint="eastAsia"/>
          <w:lang w:eastAsia="ko-KR"/>
        </w:rPr>
        <w:t>그림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속의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영문을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번역해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주세요</w:t>
      </w:r>
      <w:r>
        <w:rPr>
          <w:rFonts w:hint="eastAsia"/>
          <w:lang w:eastAsia="ko-KR"/>
        </w:rPr>
        <w:t xml:space="preserve">. </w:t>
      </w:r>
      <w:r>
        <w:rPr>
          <w:rFonts w:hint="eastAsia"/>
          <w:lang w:eastAsia="ko-KR"/>
        </w:rPr>
        <w:t>그림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제목을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“</w:t>
      </w:r>
      <w:r>
        <w:rPr>
          <w:rFonts w:hint="eastAsia"/>
          <w:lang w:eastAsia="ko-KR"/>
        </w:rPr>
        <w:t>학생수계의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평균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단순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계절성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단순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랜덤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워크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모델의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예측</w:t>
      </w:r>
      <w:r>
        <w:rPr>
          <w:lang w:eastAsia="ko-KR"/>
        </w:rPr>
        <w:t>”</w:t>
      </w:r>
      <w:r>
        <w:rPr>
          <w:rFonts w:hint="eastAsia"/>
          <w:lang w:eastAsia="ko-KR"/>
        </w:rPr>
        <w:t>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달아도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될까요</w:t>
      </w:r>
      <w:r>
        <w:rPr>
          <w:rFonts w:hint="eastAsia"/>
          <w:lang w:eastAsia="ko-KR"/>
        </w:rPr>
        <w:t>?</w:t>
      </w:r>
    </w:p>
  </w:comment>
  <w:comment w:id="4289" w:author="user" w:date="2021-03-22T16:47:00Z" w:initials="u">
    <w:p w14:paraId="787F567B" w14:textId="75080445" w:rsidR="00E10663" w:rsidRDefault="00E10663">
      <w:pPr>
        <w:pStyle w:val="af4"/>
        <w:rPr>
          <w:lang w:eastAsia="ko-KR"/>
        </w:rPr>
      </w:pPr>
      <w:r>
        <w:rPr>
          <w:rStyle w:val="af3"/>
        </w:rPr>
        <w:annotationRef/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그림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제목을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“</w:t>
      </w:r>
      <w:r>
        <w:rPr>
          <w:rFonts w:hint="eastAsia"/>
          <w:lang w:eastAsia="ko-KR"/>
        </w:rPr>
        <w:t>학생수계의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평균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단순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계절성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단순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랜덤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워크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모델의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예측</w:t>
      </w:r>
      <w:r>
        <w:rPr>
          <w:lang w:eastAsia="ko-KR"/>
        </w:rPr>
        <w:t>”</w:t>
      </w:r>
      <w:r>
        <w:rPr>
          <w:rFonts w:hint="eastAsia"/>
          <w:lang w:eastAsia="ko-KR"/>
        </w:rPr>
        <w:t>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달아도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될까요</w:t>
      </w:r>
      <w:r>
        <w:rPr>
          <w:rFonts w:hint="eastAsia"/>
          <w:lang w:eastAsia="ko-KR"/>
        </w:rPr>
        <w:t>?</w:t>
      </w:r>
    </w:p>
  </w:comment>
  <w:comment w:id="4297" w:author="user" w:date="2021-03-22T16:47:00Z" w:initials="u">
    <w:p w14:paraId="5233194E" w14:textId="0735E51B" w:rsidR="00E10663" w:rsidRDefault="00E10663">
      <w:pPr>
        <w:pStyle w:val="af4"/>
        <w:rPr>
          <w:lang w:eastAsia="ko-KR"/>
        </w:rPr>
      </w:pPr>
      <w:r>
        <w:rPr>
          <w:rStyle w:val="af3"/>
        </w:rPr>
        <w:annotationRef/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그림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제목을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“</w:t>
      </w:r>
      <w:r>
        <w:rPr>
          <w:rFonts w:hint="eastAsia"/>
          <w:lang w:eastAsia="ko-KR"/>
        </w:rPr>
        <w:t>0-9</w:t>
      </w:r>
      <w:r>
        <w:rPr>
          <w:rFonts w:hint="eastAsia"/>
          <w:lang w:eastAsia="ko-KR"/>
        </w:rPr>
        <w:t>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코로나</w:t>
      </w:r>
      <w:r>
        <w:rPr>
          <w:rFonts w:hint="eastAsia"/>
          <w:lang w:eastAsia="ko-KR"/>
        </w:rPr>
        <w:t xml:space="preserve">19 </w:t>
      </w:r>
      <w:r>
        <w:rPr>
          <w:rFonts w:hint="eastAsia"/>
          <w:lang w:eastAsia="ko-KR"/>
        </w:rPr>
        <w:t>확진자의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평균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단순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계절성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단순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랜덤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워크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모델의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예측</w:t>
      </w:r>
      <w:r>
        <w:rPr>
          <w:lang w:eastAsia="ko-KR"/>
        </w:rPr>
        <w:t>”</w:t>
      </w:r>
      <w:r>
        <w:rPr>
          <w:rFonts w:hint="eastAsia"/>
          <w:lang w:eastAsia="ko-KR"/>
        </w:rPr>
        <w:t>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달아도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될까요</w:t>
      </w:r>
      <w:r>
        <w:rPr>
          <w:rFonts w:hint="eastAsia"/>
          <w:lang w:eastAsia="ko-KR"/>
        </w:rPr>
        <w:t>?</w:t>
      </w:r>
    </w:p>
  </w:comment>
  <w:comment w:id="4383" w:author="user" w:date="2021-03-22T17:14:00Z" w:initials="u">
    <w:p w14:paraId="178ACB87" w14:textId="324B1A6A" w:rsidR="00E10663" w:rsidRDefault="00E10663">
      <w:pPr>
        <w:pStyle w:val="af4"/>
        <w:rPr>
          <w:lang w:eastAsia="ko-KR"/>
        </w:rPr>
      </w:pPr>
      <w:r>
        <w:rPr>
          <w:rStyle w:val="af3"/>
        </w:rPr>
        <w:annotationRef/>
      </w:r>
      <w:r>
        <w:rPr>
          <w:lang w:eastAsia="ko-KR"/>
        </w:rPr>
        <w:t>“</w:t>
      </w:r>
      <w:r>
        <w:rPr>
          <w:rFonts w:hint="eastAsia"/>
          <w:lang w:eastAsia="ko-KR"/>
        </w:rPr>
        <w:t>회귀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모델</w:t>
      </w:r>
      <w:r>
        <w:rPr>
          <w:lang w:eastAsia="ko-KR"/>
        </w:rPr>
        <w:t>”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고쳐도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될까요</w:t>
      </w:r>
      <w:r>
        <w:rPr>
          <w:rFonts w:hint="eastAsia"/>
          <w:lang w:eastAsia="ko-KR"/>
        </w:rPr>
        <w:t>?</w:t>
      </w:r>
    </w:p>
  </w:comment>
  <w:comment w:id="4418" w:author="user" w:date="2021-03-22T17:17:00Z" w:initials="u">
    <w:p w14:paraId="5B22E921" w14:textId="4A860CE4" w:rsidR="00E10663" w:rsidRDefault="00E10663">
      <w:pPr>
        <w:pStyle w:val="af4"/>
        <w:rPr>
          <w:lang w:eastAsia="ko-KR"/>
        </w:rPr>
      </w:pPr>
      <w:r>
        <w:rPr>
          <w:rStyle w:val="af3"/>
        </w:rPr>
        <w:annotationRef/>
      </w:r>
      <w:r>
        <w:rPr>
          <w:rFonts w:hint="eastAsia"/>
          <w:lang w:eastAsia="ko-KR"/>
        </w:rPr>
        <w:t>그림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속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영문을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번역해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주세요</w:t>
      </w:r>
      <w:r>
        <w:rPr>
          <w:rFonts w:hint="eastAsia"/>
          <w:lang w:eastAsia="ko-KR"/>
        </w:rPr>
        <w:t xml:space="preserve">. </w:t>
      </w:r>
      <w:r>
        <w:rPr>
          <w:rFonts w:hint="eastAsia"/>
          <w:lang w:eastAsia="ko-KR"/>
        </w:rPr>
        <w:t>그림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제목을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달아주세요</w:t>
      </w:r>
      <w:r>
        <w:rPr>
          <w:rFonts w:hint="eastAsia"/>
          <w:lang w:eastAsia="ko-KR"/>
        </w:rPr>
        <w:t>.</w:t>
      </w:r>
    </w:p>
  </w:comment>
  <w:comment w:id="4431" w:author="user" w:date="2021-03-22T17:19:00Z" w:initials="u">
    <w:p w14:paraId="17F50839" w14:textId="1CFCF997" w:rsidR="00E10663" w:rsidRDefault="00E10663">
      <w:pPr>
        <w:pStyle w:val="af4"/>
        <w:rPr>
          <w:lang w:eastAsia="ko-KR"/>
        </w:rPr>
      </w:pPr>
      <w:r>
        <w:rPr>
          <w:rStyle w:val="af3"/>
        </w:rPr>
        <w:annotationRef/>
      </w:r>
      <w:r>
        <w:rPr>
          <w:rFonts w:hint="eastAsia"/>
          <w:lang w:eastAsia="ko-KR"/>
        </w:rPr>
        <w:t>제목을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“</w:t>
      </w:r>
      <w:r>
        <w:rPr>
          <w:rFonts w:hint="eastAsia"/>
          <w:lang w:eastAsia="ko-KR"/>
        </w:rPr>
        <w:t>유치원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학생수와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추세를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활용한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초등학생수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예측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모델</w:t>
      </w:r>
      <w:r>
        <w:rPr>
          <w:lang w:eastAsia="ko-KR"/>
        </w:rPr>
        <w:t>”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달아도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될까요</w:t>
      </w:r>
      <w:r>
        <w:rPr>
          <w:rFonts w:hint="eastAsia"/>
          <w:lang w:eastAsia="ko-KR"/>
        </w:rPr>
        <w:t>?</w:t>
      </w:r>
    </w:p>
  </w:comment>
  <w:comment w:id="4436" w:author="user" w:date="2021-03-22T17:19:00Z" w:initials="u">
    <w:p w14:paraId="380A568B" w14:textId="173118E4" w:rsidR="00E10663" w:rsidRDefault="00E10663">
      <w:pPr>
        <w:pStyle w:val="af4"/>
        <w:rPr>
          <w:lang w:eastAsia="ko-KR"/>
        </w:rPr>
      </w:pPr>
      <w:r>
        <w:rPr>
          <w:rStyle w:val="af3"/>
        </w:rPr>
        <w:annotationRef/>
      </w:r>
      <w:r>
        <w:rPr>
          <w:lang w:eastAsia="ko-KR"/>
        </w:rPr>
        <w:t>“</w:t>
      </w:r>
      <w:r>
        <w:rPr>
          <w:rFonts w:hint="eastAsia"/>
          <w:lang w:eastAsia="ko-KR"/>
        </w:rPr>
        <w:t>오류가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난다</w:t>
      </w:r>
      <w:r>
        <w:rPr>
          <w:rFonts w:hint="eastAsia"/>
          <w:lang w:eastAsia="ko-KR"/>
        </w:rPr>
        <w:t>.</w:t>
      </w:r>
      <w:r>
        <w:rPr>
          <w:lang w:eastAsia="ko-KR"/>
        </w:rPr>
        <w:t>”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고쳐도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될까요</w:t>
      </w:r>
      <w:r>
        <w:rPr>
          <w:rFonts w:hint="eastAsia"/>
          <w:lang w:eastAsia="ko-KR"/>
        </w:rPr>
        <w:t>?</w:t>
      </w:r>
    </w:p>
  </w:comment>
  <w:comment w:id="4449" w:author="user" w:date="2021-03-22T17:21:00Z" w:initials="u">
    <w:p w14:paraId="1CFE63A4" w14:textId="75A0DA27" w:rsidR="00E10663" w:rsidRDefault="00E10663">
      <w:pPr>
        <w:pStyle w:val="af4"/>
        <w:rPr>
          <w:lang w:eastAsia="ko-KR"/>
        </w:rPr>
      </w:pPr>
      <w:r>
        <w:rPr>
          <w:rStyle w:val="af3"/>
        </w:rPr>
        <w:annotationRef/>
      </w:r>
      <w:r>
        <w:rPr>
          <w:rFonts w:hint="eastAsia"/>
          <w:lang w:eastAsia="ko-KR"/>
        </w:rPr>
        <w:t>그림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속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영문을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번역해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주세요</w:t>
      </w:r>
      <w:r>
        <w:rPr>
          <w:rFonts w:hint="eastAsia"/>
          <w:lang w:eastAsia="ko-KR"/>
        </w:rPr>
        <w:t xml:space="preserve">. </w:t>
      </w:r>
      <w:r>
        <w:rPr>
          <w:rFonts w:hint="eastAsia"/>
          <w:lang w:eastAsia="ko-KR"/>
        </w:rPr>
        <w:t>그림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제목을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달아주세요</w:t>
      </w:r>
      <w:r>
        <w:rPr>
          <w:rFonts w:hint="eastAsia"/>
          <w:lang w:eastAsia="ko-KR"/>
        </w:rPr>
        <w:t>.</w:t>
      </w:r>
    </w:p>
  </w:comment>
  <w:comment w:id="4469" w:author="user" w:date="2021-03-22T17:24:00Z" w:initials="u">
    <w:p w14:paraId="0FEF8C26" w14:textId="7E464C8A" w:rsidR="00E10663" w:rsidRDefault="00E10663">
      <w:pPr>
        <w:pStyle w:val="af4"/>
        <w:rPr>
          <w:lang w:eastAsia="ko-KR"/>
        </w:rPr>
      </w:pPr>
      <w:r>
        <w:rPr>
          <w:rStyle w:val="af3"/>
        </w:rPr>
        <w:annotationRef/>
      </w:r>
      <w:r>
        <w:rPr>
          <w:rFonts w:hint="eastAsia"/>
          <w:lang w:eastAsia="ko-KR"/>
        </w:rPr>
        <w:t>그림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속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영문을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번역해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주세요</w:t>
      </w:r>
      <w:r>
        <w:rPr>
          <w:rFonts w:hint="eastAsia"/>
          <w:lang w:eastAsia="ko-KR"/>
        </w:rPr>
        <w:t xml:space="preserve">. </w:t>
      </w:r>
      <w:r>
        <w:rPr>
          <w:rFonts w:hint="eastAsia"/>
          <w:lang w:eastAsia="ko-KR"/>
        </w:rPr>
        <w:t>그림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제목을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달아주세요</w:t>
      </w:r>
      <w:r>
        <w:rPr>
          <w:rFonts w:hint="eastAsia"/>
          <w:lang w:eastAsia="ko-KR"/>
        </w:rPr>
        <w:t>.</w:t>
      </w:r>
    </w:p>
  </w:comment>
  <w:comment w:id="4496" w:author="user" w:date="2021-03-22T17:28:00Z" w:initials="u">
    <w:p w14:paraId="416812B6" w14:textId="22BB9274" w:rsidR="00E10663" w:rsidRDefault="00E10663">
      <w:pPr>
        <w:pStyle w:val="af4"/>
        <w:rPr>
          <w:lang w:eastAsia="ko-KR"/>
        </w:rPr>
      </w:pPr>
      <w:r>
        <w:rPr>
          <w:rStyle w:val="af3"/>
        </w:rPr>
        <w:annotationRef/>
      </w:r>
      <w:r>
        <w:rPr>
          <w:rFonts w:hint="eastAsia"/>
          <w:lang w:eastAsia="ko-KR"/>
        </w:rPr>
        <w:t>그림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속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영문을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번역해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주세요</w:t>
      </w:r>
      <w:r>
        <w:rPr>
          <w:rFonts w:hint="eastAsia"/>
          <w:lang w:eastAsia="ko-KR"/>
        </w:rPr>
        <w:t xml:space="preserve">. </w:t>
      </w:r>
      <w:r>
        <w:rPr>
          <w:rFonts w:hint="eastAsia"/>
          <w:lang w:eastAsia="ko-KR"/>
        </w:rPr>
        <w:t>그림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제목을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달아주세요</w:t>
      </w:r>
      <w:r>
        <w:rPr>
          <w:rFonts w:hint="eastAsia"/>
          <w:lang w:eastAsia="ko-KR"/>
        </w:rPr>
        <w:t>.</w:t>
      </w:r>
    </w:p>
  </w:comment>
  <w:comment w:id="4512" w:author="user" w:date="2021-03-22T17:29:00Z" w:initials="u">
    <w:p w14:paraId="6683DC06" w14:textId="797C5410" w:rsidR="00E10663" w:rsidRDefault="00E10663">
      <w:pPr>
        <w:pStyle w:val="af4"/>
        <w:rPr>
          <w:lang w:eastAsia="ko-KR"/>
        </w:rPr>
      </w:pPr>
      <w:r>
        <w:rPr>
          <w:rStyle w:val="af3"/>
        </w:rPr>
        <w:annotationRef/>
      </w:r>
      <w:r>
        <w:rPr>
          <w:rFonts w:hint="eastAsia"/>
          <w:lang w:eastAsia="ko-KR"/>
        </w:rPr>
        <w:t>그림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속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영문을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번역해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주세요</w:t>
      </w:r>
      <w:r>
        <w:rPr>
          <w:rFonts w:hint="eastAsia"/>
          <w:lang w:eastAsia="ko-KR"/>
        </w:rPr>
        <w:t xml:space="preserve">. </w:t>
      </w:r>
      <w:r>
        <w:rPr>
          <w:rFonts w:hint="eastAsia"/>
          <w:lang w:eastAsia="ko-KR"/>
        </w:rPr>
        <w:t>그림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제목을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달아주세요</w:t>
      </w:r>
      <w:r>
        <w:rPr>
          <w:rFonts w:hint="eastAsia"/>
          <w:lang w:eastAsia="ko-KR"/>
        </w:rPr>
        <w:t>.</w:t>
      </w:r>
    </w:p>
  </w:comment>
  <w:comment w:id="4517" w:author="user" w:date="2021-03-22T17:30:00Z" w:initials="u">
    <w:p w14:paraId="1CFD1BDC" w14:textId="07230834" w:rsidR="00E10663" w:rsidRDefault="00E10663">
      <w:pPr>
        <w:pStyle w:val="af4"/>
        <w:rPr>
          <w:lang w:eastAsia="ko-KR"/>
        </w:rPr>
      </w:pPr>
      <w:r>
        <w:rPr>
          <w:rStyle w:val="af3"/>
        </w:rPr>
        <w:annotationRef/>
      </w:r>
      <w:r>
        <w:rPr>
          <w:rFonts w:hint="eastAsia"/>
          <w:lang w:eastAsia="ko-KR"/>
        </w:rPr>
        <w:t>그림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속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영문을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번역해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주세요</w:t>
      </w:r>
      <w:r>
        <w:rPr>
          <w:rFonts w:hint="eastAsia"/>
          <w:lang w:eastAsia="ko-KR"/>
        </w:rPr>
        <w:t xml:space="preserve">. </w:t>
      </w:r>
      <w:r>
        <w:rPr>
          <w:rFonts w:hint="eastAsia"/>
          <w:lang w:eastAsia="ko-KR"/>
        </w:rPr>
        <w:t>그림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제목을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달아주세요</w:t>
      </w:r>
      <w:r>
        <w:rPr>
          <w:rFonts w:hint="eastAsia"/>
          <w:lang w:eastAsia="ko-KR"/>
        </w:rPr>
        <w:t>.</w:t>
      </w:r>
    </w:p>
  </w:comment>
  <w:comment w:id="4522" w:author="user" w:date="2021-03-22T17:30:00Z" w:initials="u">
    <w:p w14:paraId="023B29DE" w14:textId="51D14BDC" w:rsidR="00E10663" w:rsidRDefault="00E10663">
      <w:pPr>
        <w:pStyle w:val="af4"/>
        <w:rPr>
          <w:lang w:eastAsia="ko-KR"/>
        </w:rPr>
      </w:pPr>
      <w:r>
        <w:rPr>
          <w:rStyle w:val="af3"/>
        </w:rPr>
        <w:annotationRef/>
      </w:r>
      <w:r>
        <w:rPr>
          <w:rFonts w:hint="eastAsia"/>
          <w:lang w:eastAsia="ko-KR"/>
        </w:rPr>
        <w:t>그림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속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영문을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번역해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주세요</w:t>
      </w:r>
      <w:r>
        <w:rPr>
          <w:rFonts w:hint="eastAsia"/>
          <w:lang w:eastAsia="ko-KR"/>
        </w:rPr>
        <w:t xml:space="preserve">. </w:t>
      </w:r>
      <w:r>
        <w:rPr>
          <w:rFonts w:hint="eastAsia"/>
          <w:lang w:eastAsia="ko-KR"/>
        </w:rPr>
        <w:t>그림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제목을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달아주세요</w:t>
      </w:r>
      <w:r>
        <w:rPr>
          <w:rFonts w:hint="eastAsia"/>
          <w:lang w:eastAsia="ko-KR"/>
        </w:rPr>
        <w:t>.</w:t>
      </w:r>
    </w:p>
  </w:comment>
  <w:comment w:id="4545" w:author="user" w:date="2021-03-22T18:53:00Z" w:initials="u">
    <w:p w14:paraId="551ADA19" w14:textId="69BBC7A3" w:rsidR="00E10663" w:rsidRDefault="00E10663">
      <w:pPr>
        <w:pStyle w:val="af4"/>
        <w:rPr>
          <w:lang w:eastAsia="ko-KR"/>
        </w:rPr>
      </w:pPr>
      <w:r>
        <w:rPr>
          <w:rStyle w:val="af3"/>
        </w:rPr>
        <w:annotationRef/>
      </w:r>
      <w:r>
        <w:rPr>
          <w:lang w:eastAsia="ko-KR"/>
        </w:rPr>
        <w:t>“</w:t>
      </w:r>
      <w:r>
        <w:rPr>
          <w:rFonts w:hint="eastAsia"/>
          <w:lang w:eastAsia="ko-KR"/>
        </w:rPr>
        <w:t>홀트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윈터</w:t>
      </w:r>
      <w:r>
        <w:rPr>
          <w:lang w:eastAsia="ko-KR"/>
        </w:rPr>
        <w:t>”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고쳐도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될까요</w:t>
      </w:r>
      <w:r>
        <w:rPr>
          <w:rFonts w:hint="eastAsia"/>
          <w:lang w:eastAsia="ko-KR"/>
        </w:rPr>
        <w:t>?</w:t>
      </w:r>
    </w:p>
  </w:comment>
  <w:comment w:id="4583" w:author="user" w:date="2021-03-22T17:39:00Z" w:initials="u">
    <w:p w14:paraId="6F8BC177" w14:textId="3CBD25DC" w:rsidR="00E10663" w:rsidRDefault="00E10663">
      <w:pPr>
        <w:pStyle w:val="af4"/>
        <w:rPr>
          <w:lang w:eastAsia="ko-KR"/>
        </w:rPr>
      </w:pPr>
      <w:r>
        <w:rPr>
          <w:rStyle w:val="af3"/>
        </w:rPr>
        <w:annotationRef/>
      </w:r>
      <w:r>
        <w:rPr>
          <w:lang w:eastAsia="ko-KR"/>
        </w:rPr>
        <w:t>“</w:t>
      </w:r>
      <w:r>
        <w:rPr>
          <w:rFonts w:hint="eastAsia"/>
          <w:lang w:eastAsia="ko-KR"/>
        </w:rPr>
        <w:t>알파</w:t>
      </w:r>
      <w:r>
        <w:rPr>
          <w:lang w:eastAsia="ko-KR"/>
        </w:rPr>
        <w:t>”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고쳐도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될까요</w:t>
      </w:r>
      <w:r>
        <w:rPr>
          <w:rFonts w:hint="eastAsia"/>
          <w:lang w:eastAsia="ko-KR"/>
        </w:rPr>
        <w:t>?</w:t>
      </w:r>
    </w:p>
  </w:comment>
  <w:comment w:id="4607" w:author="user" w:date="2021-03-22T17:39:00Z" w:initials="u">
    <w:p w14:paraId="06BC5E35" w14:textId="61A6F0FC" w:rsidR="00E10663" w:rsidRDefault="00E10663">
      <w:pPr>
        <w:pStyle w:val="af4"/>
        <w:rPr>
          <w:lang w:eastAsia="ko-KR"/>
        </w:rPr>
      </w:pPr>
      <w:r>
        <w:rPr>
          <w:rStyle w:val="af3"/>
        </w:rPr>
        <w:annotationRef/>
      </w:r>
      <w:r>
        <w:rPr>
          <w:lang w:eastAsia="ko-KR"/>
        </w:rPr>
        <w:t>“</w:t>
      </w:r>
      <w:r>
        <w:rPr>
          <w:rFonts w:hint="eastAsia"/>
          <w:lang w:eastAsia="ko-KR"/>
        </w:rPr>
        <w:t>단순</w:t>
      </w:r>
      <w:r>
        <w:rPr>
          <w:lang w:eastAsia="ko-KR"/>
        </w:rPr>
        <w:t>”</w:t>
      </w:r>
      <w:r>
        <w:rPr>
          <w:rFonts w:hint="eastAsia"/>
          <w:lang w:eastAsia="ko-KR"/>
        </w:rPr>
        <w:t>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고쳐도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될까요</w:t>
      </w:r>
      <w:r>
        <w:rPr>
          <w:rFonts w:hint="eastAsia"/>
          <w:lang w:eastAsia="ko-KR"/>
        </w:rPr>
        <w:t>?</w:t>
      </w:r>
    </w:p>
  </w:comment>
  <w:comment w:id="4609" w:author="user" w:date="2021-03-22T17:40:00Z" w:initials="u">
    <w:p w14:paraId="3F6235A6" w14:textId="53B2A84F" w:rsidR="00E10663" w:rsidRDefault="00E10663">
      <w:pPr>
        <w:pStyle w:val="af4"/>
        <w:rPr>
          <w:lang w:eastAsia="ko-KR"/>
        </w:rPr>
      </w:pPr>
      <w:r>
        <w:rPr>
          <w:rStyle w:val="af3"/>
        </w:rPr>
        <w:annotationRef/>
      </w:r>
      <w:r>
        <w:rPr>
          <w:lang w:eastAsia="ko-KR"/>
        </w:rPr>
        <w:t>“</w:t>
      </w:r>
      <w:r>
        <w:rPr>
          <w:rFonts w:hint="eastAsia"/>
          <w:lang w:eastAsia="ko-KR"/>
        </w:rPr>
        <w:t>단순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지수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평활</w:t>
      </w:r>
      <w:r>
        <w:rPr>
          <w:lang w:eastAsia="ko-KR"/>
        </w:rPr>
        <w:t>”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고쳐도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될까요</w:t>
      </w:r>
      <w:r>
        <w:rPr>
          <w:rFonts w:hint="eastAsia"/>
          <w:lang w:eastAsia="ko-KR"/>
        </w:rPr>
        <w:t>?</w:t>
      </w:r>
    </w:p>
  </w:comment>
  <w:comment w:id="4617" w:author="user" w:date="2021-03-22T17:41:00Z" w:initials="u">
    <w:p w14:paraId="3D2FEF73" w14:textId="063B36D7" w:rsidR="00E10663" w:rsidRDefault="00E10663">
      <w:pPr>
        <w:pStyle w:val="af4"/>
        <w:rPr>
          <w:lang w:eastAsia="ko-KR"/>
        </w:rPr>
      </w:pPr>
      <w:r>
        <w:rPr>
          <w:rStyle w:val="af3"/>
        </w:rPr>
        <w:annotationRef/>
      </w:r>
      <w:r>
        <w:rPr>
          <w:lang w:eastAsia="ko-KR"/>
        </w:rPr>
        <w:t>“</w:t>
      </w:r>
      <w:r>
        <w:rPr>
          <w:rFonts w:hint="eastAsia"/>
          <w:lang w:eastAsia="ko-KR"/>
        </w:rPr>
        <w:t>단순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지수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평활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모델</w:t>
      </w:r>
      <w:r>
        <w:rPr>
          <w:lang w:eastAsia="ko-KR"/>
        </w:rPr>
        <w:t>”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고쳐도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될까요</w:t>
      </w:r>
      <w:r>
        <w:rPr>
          <w:rFonts w:hint="eastAsia"/>
          <w:lang w:eastAsia="ko-KR"/>
        </w:rPr>
        <w:t>?</w:t>
      </w:r>
    </w:p>
  </w:comment>
  <w:comment w:id="4620" w:author="user" w:date="2021-03-22T17:41:00Z" w:initials="u">
    <w:p w14:paraId="28B37ECB" w14:textId="71E4F578" w:rsidR="00E10663" w:rsidRDefault="00E10663">
      <w:pPr>
        <w:pStyle w:val="af4"/>
        <w:rPr>
          <w:lang w:eastAsia="ko-KR"/>
        </w:rPr>
      </w:pPr>
      <w:r>
        <w:rPr>
          <w:rStyle w:val="af3"/>
        </w:rPr>
        <w:annotationRef/>
      </w:r>
      <w:r>
        <w:rPr>
          <w:rFonts w:hint="eastAsia"/>
          <w:lang w:eastAsia="ko-KR"/>
        </w:rPr>
        <w:t>제목을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“</w:t>
      </w:r>
      <w:r>
        <w:rPr>
          <w:rFonts w:hint="eastAsia"/>
          <w:lang w:eastAsia="ko-KR"/>
        </w:rPr>
        <w:t>단순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지수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평활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모델</w:t>
      </w:r>
      <w:r>
        <w:rPr>
          <w:lang w:eastAsia="ko-KR"/>
        </w:rPr>
        <w:t>”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달아도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될까요</w:t>
      </w:r>
      <w:r>
        <w:rPr>
          <w:rFonts w:hint="eastAsia"/>
          <w:lang w:eastAsia="ko-KR"/>
        </w:rPr>
        <w:t>?</w:t>
      </w:r>
    </w:p>
  </w:comment>
  <w:comment w:id="4624" w:author="user" w:date="2021-03-22T17:43:00Z" w:initials="u">
    <w:p w14:paraId="3AE63875" w14:textId="3E4059A8" w:rsidR="00E10663" w:rsidRDefault="00E10663">
      <w:pPr>
        <w:pStyle w:val="af4"/>
        <w:rPr>
          <w:lang w:eastAsia="ko-KR"/>
        </w:rPr>
      </w:pPr>
      <w:r>
        <w:rPr>
          <w:rStyle w:val="af3"/>
        </w:rPr>
        <w:annotationRef/>
      </w:r>
      <w:r>
        <w:rPr>
          <w:rFonts w:hint="eastAsia"/>
          <w:lang w:eastAsia="ko-KR"/>
        </w:rPr>
        <w:t>제목을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“</w:t>
      </w:r>
      <w:r>
        <w:rPr>
          <w:rFonts w:hint="eastAsia"/>
          <w:lang w:eastAsia="ko-KR"/>
        </w:rPr>
        <w:t>알파값에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따른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단순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지수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평활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모델</w:t>
      </w:r>
      <w:r>
        <w:rPr>
          <w:rFonts w:hint="eastAsia"/>
          <w:lang w:eastAsia="ko-KR"/>
        </w:rPr>
        <w:t>(1)</w:t>
      </w:r>
      <w:r>
        <w:rPr>
          <w:lang w:eastAsia="ko-KR"/>
        </w:rPr>
        <w:t>”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고쳐도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될까요</w:t>
      </w:r>
      <w:r>
        <w:rPr>
          <w:rFonts w:hint="eastAsia"/>
          <w:lang w:eastAsia="ko-KR"/>
        </w:rPr>
        <w:t>?</w:t>
      </w:r>
    </w:p>
  </w:comment>
  <w:comment w:id="4628" w:author="user" w:date="2021-03-22T17:43:00Z" w:initials="u">
    <w:p w14:paraId="4B880EF1" w14:textId="28CEC58E" w:rsidR="00E10663" w:rsidRDefault="00E10663">
      <w:pPr>
        <w:pStyle w:val="af4"/>
        <w:rPr>
          <w:lang w:eastAsia="ko-KR"/>
        </w:rPr>
      </w:pPr>
      <w:r>
        <w:rPr>
          <w:rStyle w:val="af3"/>
        </w:rPr>
        <w:annotationRef/>
      </w:r>
      <w:r>
        <w:rPr>
          <w:rFonts w:hint="eastAsia"/>
          <w:lang w:eastAsia="ko-KR"/>
        </w:rPr>
        <w:t>제목을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“</w:t>
      </w:r>
      <w:r>
        <w:rPr>
          <w:rFonts w:hint="eastAsia"/>
          <w:lang w:eastAsia="ko-KR"/>
        </w:rPr>
        <w:t>알파값에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따른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단순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지수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평활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모델</w:t>
      </w:r>
      <w:r>
        <w:rPr>
          <w:rFonts w:hint="eastAsia"/>
          <w:lang w:eastAsia="ko-KR"/>
        </w:rPr>
        <w:t>(2)</w:t>
      </w:r>
      <w:r>
        <w:rPr>
          <w:lang w:eastAsia="ko-KR"/>
        </w:rPr>
        <w:t>”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고쳐도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될까요</w:t>
      </w:r>
      <w:r>
        <w:rPr>
          <w:rFonts w:hint="eastAsia"/>
          <w:lang w:eastAsia="ko-KR"/>
        </w:rPr>
        <w:t>?</w:t>
      </w:r>
    </w:p>
  </w:comment>
  <w:comment w:id="4630" w:author="user" w:date="2021-03-22T17:43:00Z" w:initials="u">
    <w:p w14:paraId="45BC49E3" w14:textId="769F9BA8" w:rsidR="00E10663" w:rsidRDefault="00E10663">
      <w:pPr>
        <w:pStyle w:val="af4"/>
        <w:rPr>
          <w:lang w:eastAsia="ko-KR"/>
        </w:rPr>
      </w:pPr>
      <w:r>
        <w:rPr>
          <w:rStyle w:val="af3"/>
        </w:rPr>
        <w:annotationRef/>
      </w:r>
      <w:r>
        <w:rPr>
          <w:lang w:eastAsia="ko-KR"/>
        </w:rPr>
        <w:t>“</w:t>
      </w:r>
      <w:r>
        <w:rPr>
          <w:rFonts w:hint="eastAsia"/>
          <w:lang w:eastAsia="ko-KR"/>
        </w:rPr>
        <w:t>신규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확진자수</w:t>
      </w:r>
      <w:r>
        <w:rPr>
          <w:lang w:eastAsia="ko-KR"/>
        </w:rPr>
        <w:t>”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고쳐도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될까요</w:t>
      </w:r>
      <w:r>
        <w:rPr>
          <w:rFonts w:hint="eastAsia"/>
          <w:lang w:eastAsia="ko-KR"/>
        </w:rPr>
        <w:t>?</w:t>
      </w:r>
    </w:p>
  </w:comment>
  <w:comment w:id="4633" w:author="user" w:date="2021-03-22T17:44:00Z" w:initials="u">
    <w:p w14:paraId="31CA35CC" w14:textId="4E3526AB" w:rsidR="00E10663" w:rsidRDefault="00E10663">
      <w:pPr>
        <w:pStyle w:val="af4"/>
        <w:rPr>
          <w:lang w:eastAsia="ko-KR"/>
        </w:rPr>
      </w:pPr>
      <w:r>
        <w:rPr>
          <w:rStyle w:val="af3"/>
        </w:rPr>
        <w:annotationRef/>
      </w:r>
      <w:r>
        <w:rPr>
          <w:rFonts w:hint="eastAsia"/>
          <w:lang w:eastAsia="ko-KR"/>
        </w:rPr>
        <w:t>제목을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“</w:t>
      </w:r>
      <w:r>
        <w:rPr>
          <w:rFonts w:hint="eastAsia"/>
          <w:lang w:eastAsia="ko-KR"/>
        </w:rPr>
        <w:t>알파값에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따른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단순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지수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평활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모델</w:t>
      </w:r>
      <w:r>
        <w:rPr>
          <w:rFonts w:hint="eastAsia"/>
          <w:lang w:eastAsia="ko-KR"/>
        </w:rPr>
        <w:t>(3)</w:t>
      </w:r>
      <w:r>
        <w:rPr>
          <w:lang w:eastAsia="ko-KR"/>
        </w:rPr>
        <w:t>”</w:t>
      </w:r>
      <w:r>
        <w:rPr>
          <w:rFonts w:hint="eastAsia"/>
          <w:lang w:eastAsia="ko-KR"/>
        </w:rPr>
        <w:t>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고쳐도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될까요</w:t>
      </w:r>
      <w:r>
        <w:rPr>
          <w:rFonts w:hint="eastAsia"/>
          <w:lang w:eastAsia="ko-KR"/>
        </w:rPr>
        <w:t>?</w:t>
      </w:r>
    </w:p>
  </w:comment>
  <w:comment w:id="4642" w:author="user" w:date="2021-03-22T17:45:00Z" w:initials="u">
    <w:p w14:paraId="7D5FDB24" w14:textId="2DBCFBE7" w:rsidR="00E10663" w:rsidRDefault="00E10663">
      <w:pPr>
        <w:pStyle w:val="af4"/>
        <w:rPr>
          <w:lang w:eastAsia="ko-KR"/>
        </w:rPr>
      </w:pPr>
      <w:r>
        <w:rPr>
          <w:rStyle w:val="af3"/>
        </w:rPr>
        <w:annotationRef/>
      </w:r>
      <w:r>
        <w:rPr>
          <w:rFonts w:hint="eastAsia"/>
          <w:lang w:eastAsia="ko-KR"/>
        </w:rPr>
        <w:t>제목을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“</w:t>
      </w:r>
      <w:r>
        <w:rPr>
          <w:rFonts w:hint="eastAsia"/>
          <w:lang w:eastAsia="ko-KR"/>
        </w:rPr>
        <w:t>알파값에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따른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단순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지수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평활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모델</w:t>
      </w:r>
      <w:r>
        <w:rPr>
          <w:rFonts w:hint="eastAsia"/>
          <w:lang w:eastAsia="ko-KR"/>
        </w:rPr>
        <w:t>(4)</w:t>
      </w:r>
      <w:r>
        <w:rPr>
          <w:lang w:eastAsia="ko-KR"/>
        </w:rPr>
        <w:t>”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고쳐도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될까요</w:t>
      </w:r>
      <w:r>
        <w:rPr>
          <w:rFonts w:hint="eastAsia"/>
          <w:lang w:eastAsia="ko-KR"/>
        </w:rPr>
        <w:t>?</w:t>
      </w:r>
    </w:p>
  </w:comment>
  <w:comment w:id="4648" w:author="user" w:date="2021-03-22T17:46:00Z" w:initials="u">
    <w:p w14:paraId="19450ACA" w14:textId="26BE396A" w:rsidR="00E10663" w:rsidRDefault="00E10663">
      <w:pPr>
        <w:pStyle w:val="af4"/>
        <w:rPr>
          <w:lang w:eastAsia="ko-KR"/>
        </w:rPr>
      </w:pPr>
      <w:r>
        <w:rPr>
          <w:rStyle w:val="af3"/>
        </w:rPr>
        <w:annotationRef/>
      </w:r>
      <w:r>
        <w:rPr>
          <w:rFonts w:hint="eastAsia"/>
          <w:lang w:eastAsia="ko-KR"/>
        </w:rPr>
        <w:t>H</w:t>
      </w:r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h </w:t>
      </w:r>
      <w:r>
        <w:rPr>
          <w:rFonts w:hint="eastAsia"/>
          <w:lang w:eastAsia="ko-KR"/>
        </w:rPr>
        <w:t>중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어느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맞는지요</w:t>
      </w:r>
      <w:r>
        <w:rPr>
          <w:rFonts w:hint="eastAsia"/>
          <w:lang w:eastAsia="ko-KR"/>
        </w:rPr>
        <w:t>?</w:t>
      </w:r>
    </w:p>
  </w:comment>
  <w:comment w:id="4650" w:author="user" w:date="2021-03-22T17:47:00Z" w:initials="u">
    <w:p w14:paraId="6524D95F" w14:textId="19091992" w:rsidR="00E10663" w:rsidRDefault="00E10663">
      <w:pPr>
        <w:pStyle w:val="af4"/>
        <w:rPr>
          <w:lang w:eastAsia="ko-KR"/>
        </w:rPr>
      </w:pPr>
      <w:r>
        <w:rPr>
          <w:rStyle w:val="af3"/>
        </w:rPr>
        <w:annotationRef/>
      </w:r>
      <w:r>
        <w:rPr>
          <w:lang w:eastAsia="ko-KR"/>
        </w:rPr>
        <w:t>“</w:t>
      </w:r>
      <w:r>
        <w:rPr>
          <w:rFonts w:hint="eastAsia"/>
          <w:lang w:eastAsia="ko-KR"/>
        </w:rPr>
        <w:t>베타</w:t>
      </w:r>
      <w:r>
        <w:rPr>
          <w:lang w:eastAsia="ko-KR"/>
        </w:rPr>
        <w:t>”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고쳐도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될까요</w:t>
      </w:r>
      <w:r>
        <w:rPr>
          <w:rFonts w:hint="eastAsia"/>
          <w:lang w:eastAsia="ko-KR"/>
        </w:rPr>
        <w:t>?</w:t>
      </w:r>
    </w:p>
  </w:comment>
  <w:comment w:id="4656" w:author="user" w:date="2021-03-22T18:08:00Z" w:initials="u">
    <w:p w14:paraId="609E5F28" w14:textId="2F7979A1" w:rsidR="00E10663" w:rsidRDefault="00E10663">
      <w:pPr>
        <w:pStyle w:val="af4"/>
        <w:rPr>
          <w:lang w:eastAsia="ko-KR"/>
        </w:rPr>
      </w:pPr>
      <w:r>
        <w:rPr>
          <w:rStyle w:val="af3"/>
        </w:rPr>
        <w:annotationRef/>
      </w:r>
      <w:r>
        <w:rPr>
          <w:lang w:eastAsia="ko-KR"/>
        </w:rPr>
        <w:t>“</w:t>
      </w:r>
      <w:r>
        <w:rPr>
          <w:rFonts w:hint="eastAsia"/>
          <w:lang w:eastAsia="ko-KR"/>
        </w:rPr>
        <w:t>홀트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모델링</w:t>
      </w:r>
      <w:r>
        <w:rPr>
          <w:lang w:eastAsia="ko-KR"/>
        </w:rPr>
        <w:t>”</w:t>
      </w:r>
      <w:r>
        <w:rPr>
          <w:rFonts w:hint="eastAsia"/>
          <w:lang w:eastAsia="ko-KR"/>
        </w:rPr>
        <w:t>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고쳐도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될까요</w:t>
      </w:r>
      <w:r>
        <w:rPr>
          <w:rFonts w:hint="eastAsia"/>
          <w:lang w:eastAsia="ko-KR"/>
        </w:rPr>
        <w:t>?</w:t>
      </w:r>
    </w:p>
  </w:comment>
  <w:comment w:id="4673" w:author="user" w:date="2021-03-22T18:10:00Z" w:initials="u">
    <w:p w14:paraId="49B049EB" w14:textId="29B3264D" w:rsidR="00E10663" w:rsidRDefault="00E10663">
      <w:pPr>
        <w:pStyle w:val="af4"/>
        <w:rPr>
          <w:lang w:eastAsia="ko-KR"/>
        </w:rPr>
      </w:pPr>
      <w:r>
        <w:rPr>
          <w:rStyle w:val="af3"/>
        </w:rPr>
        <w:annotationRef/>
      </w:r>
      <w:r>
        <w:rPr>
          <w:rFonts w:hint="eastAsia"/>
          <w:lang w:eastAsia="ko-KR"/>
        </w:rPr>
        <w:t>제목을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“</w:t>
      </w:r>
      <w:r>
        <w:rPr>
          <w:rFonts w:hint="eastAsia"/>
          <w:lang w:eastAsia="ko-KR"/>
        </w:rPr>
        <w:t>학생수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홀트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지수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평활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모델</w:t>
      </w:r>
      <w:r>
        <w:rPr>
          <w:lang w:eastAsia="ko-KR"/>
        </w:rPr>
        <w:t>”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달아도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될까요</w:t>
      </w:r>
      <w:r>
        <w:rPr>
          <w:rFonts w:hint="eastAsia"/>
          <w:lang w:eastAsia="ko-KR"/>
        </w:rPr>
        <w:t>?</w:t>
      </w:r>
    </w:p>
  </w:comment>
  <w:comment w:id="4677" w:author="user" w:date="2021-03-22T18:10:00Z" w:initials="u">
    <w:p w14:paraId="5373D3C4" w14:textId="7F9D0D59" w:rsidR="00E10663" w:rsidRDefault="00E10663">
      <w:pPr>
        <w:pStyle w:val="af4"/>
        <w:rPr>
          <w:lang w:eastAsia="ko-KR"/>
        </w:rPr>
      </w:pPr>
      <w:r>
        <w:rPr>
          <w:rStyle w:val="af3"/>
        </w:rPr>
        <w:annotationRef/>
      </w:r>
      <w:r>
        <w:rPr>
          <w:rFonts w:hint="eastAsia"/>
          <w:lang w:eastAsia="ko-KR"/>
        </w:rPr>
        <w:t>제목을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“</w:t>
      </w:r>
      <w:r>
        <w:rPr>
          <w:rFonts w:hint="eastAsia"/>
          <w:lang w:eastAsia="ko-KR"/>
        </w:rPr>
        <w:t>취업자수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홀트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지수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평활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모델</w:t>
      </w:r>
      <w:r>
        <w:rPr>
          <w:lang w:eastAsia="ko-KR"/>
        </w:rPr>
        <w:t>”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달아도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될까요</w:t>
      </w:r>
      <w:r>
        <w:rPr>
          <w:rFonts w:hint="eastAsia"/>
          <w:lang w:eastAsia="ko-KR"/>
        </w:rPr>
        <w:t>?</w:t>
      </w:r>
    </w:p>
  </w:comment>
  <w:comment w:id="4681" w:author="user" w:date="2021-03-22T18:11:00Z" w:initials="u">
    <w:p w14:paraId="4B10314B" w14:textId="5A6065D9" w:rsidR="00E10663" w:rsidRDefault="00E10663">
      <w:pPr>
        <w:pStyle w:val="af4"/>
        <w:rPr>
          <w:lang w:eastAsia="ko-KR"/>
        </w:rPr>
      </w:pPr>
      <w:r>
        <w:rPr>
          <w:rStyle w:val="af3"/>
        </w:rPr>
        <w:annotationRef/>
      </w:r>
      <w:r>
        <w:rPr>
          <w:rFonts w:hint="eastAsia"/>
          <w:lang w:eastAsia="ko-KR"/>
        </w:rPr>
        <w:t>제목을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“</w:t>
      </w:r>
      <w:r>
        <w:rPr>
          <w:rFonts w:hint="eastAsia"/>
          <w:lang w:eastAsia="ko-KR"/>
        </w:rPr>
        <w:t>코로나</w:t>
      </w:r>
      <w:r>
        <w:rPr>
          <w:rFonts w:hint="eastAsia"/>
          <w:lang w:eastAsia="ko-KR"/>
        </w:rPr>
        <w:t xml:space="preserve">19 </w:t>
      </w:r>
      <w:r>
        <w:rPr>
          <w:rFonts w:hint="eastAsia"/>
          <w:lang w:eastAsia="ko-KR"/>
        </w:rPr>
        <w:t>확진자수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홀트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지수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평활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모델</w:t>
      </w:r>
      <w:r>
        <w:rPr>
          <w:lang w:eastAsia="ko-KR"/>
        </w:rPr>
        <w:t>”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달아도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될까요</w:t>
      </w:r>
      <w:r>
        <w:rPr>
          <w:rFonts w:hint="eastAsia"/>
          <w:lang w:eastAsia="ko-KR"/>
        </w:rPr>
        <w:t>?</w:t>
      </w:r>
    </w:p>
  </w:comment>
  <w:comment w:id="4692" w:author="user" w:date="2021-03-22T18:39:00Z" w:initials="u">
    <w:p w14:paraId="5FBFD4A2" w14:textId="448151ED" w:rsidR="00E10663" w:rsidRDefault="00E10663">
      <w:pPr>
        <w:pStyle w:val="af4"/>
        <w:rPr>
          <w:lang w:eastAsia="ko-KR"/>
        </w:rPr>
      </w:pPr>
      <w:r>
        <w:rPr>
          <w:rStyle w:val="af3"/>
        </w:rPr>
        <w:annotationRef/>
      </w:r>
      <w:r>
        <w:rPr>
          <w:rFonts w:hint="eastAsia"/>
          <w:lang w:eastAsia="ko-KR"/>
        </w:rPr>
        <w:t>제목을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달아주세요</w:t>
      </w:r>
    </w:p>
  </w:comment>
  <w:comment w:id="4696" w:author="user" w:date="2021-03-22T18:40:00Z" w:initials="u">
    <w:p w14:paraId="0F80014B" w14:textId="5BE059AA" w:rsidR="00E10663" w:rsidRDefault="00E10663">
      <w:pPr>
        <w:pStyle w:val="af4"/>
        <w:rPr>
          <w:lang w:eastAsia="ko-KR"/>
        </w:rPr>
      </w:pPr>
      <w:r>
        <w:rPr>
          <w:rStyle w:val="af3"/>
        </w:rPr>
        <w:annotationRef/>
      </w:r>
      <w:r>
        <w:rPr>
          <w:rFonts w:hint="eastAsia"/>
          <w:lang w:eastAsia="ko-KR"/>
        </w:rPr>
        <w:t>제목을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달아주세요</w:t>
      </w:r>
    </w:p>
  </w:comment>
  <w:comment w:id="4700" w:author="user" w:date="2021-03-22T18:40:00Z" w:initials="u">
    <w:p w14:paraId="7A09D2B8" w14:textId="35220B5D" w:rsidR="00E10663" w:rsidRDefault="00E10663">
      <w:pPr>
        <w:pStyle w:val="af4"/>
        <w:rPr>
          <w:lang w:eastAsia="ko-KR"/>
        </w:rPr>
      </w:pPr>
      <w:r>
        <w:rPr>
          <w:rStyle w:val="af3"/>
        </w:rPr>
        <w:annotationRef/>
      </w:r>
      <w:r>
        <w:rPr>
          <w:rFonts w:hint="eastAsia"/>
          <w:lang w:eastAsia="ko-KR"/>
        </w:rPr>
        <w:t>제목을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달아주세요</w:t>
      </w:r>
    </w:p>
  </w:comment>
  <w:comment w:id="4705" w:author="user" w:date="2021-03-22T18:41:00Z" w:initials="u">
    <w:p w14:paraId="761AB883" w14:textId="1B94ADC6" w:rsidR="00E10663" w:rsidRDefault="00E10663">
      <w:pPr>
        <w:pStyle w:val="af4"/>
        <w:rPr>
          <w:lang w:eastAsia="ko-KR"/>
        </w:rPr>
      </w:pPr>
      <w:r>
        <w:rPr>
          <w:rStyle w:val="af3"/>
        </w:rPr>
        <w:annotationRef/>
      </w:r>
      <w:r>
        <w:rPr>
          <w:rFonts w:hint="eastAsia"/>
          <w:lang w:eastAsia="ko-KR"/>
        </w:rPr>
        <w:t>제목을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달아주세요</w:t>
      </w:r>
    </w:p>
  </w:comment>
  <w:comment w:id="4741" w:author="user" w:date="2021-03-22T18:48:00Z" w:initials="u">
    <w:p w14:paraId="7DB9236F" w14:textId="1B2934B5" w:rsidR="00E10663" w:rsidRDefault="00E10663">
      <w:pPr>
        <w:pStyle w:val="af4"/>
        <w:rPr>
          <w:lang w:eastAsia="ko-KR"/>
        </w:rPr>
      </w:pPr>
      <w:r>
        <w:rPr>
          <w:rStyle w:val="af3"/>
        </w:rPr>
        <w:annotationRef/>
      </w:r>
      <w:r>
        <w:rPr>
          <w:rFonts w:hint="eastAsia"/>
          <w:lang w:eastAsia="ko-KR"/>
        </w:rPr>
        <w:t>제목을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“</w:t>
      </w:r>
      <w:r>
        <w:rPr>
          <w:rFonts w:hint="eastAsia"/>
          <w:lang w:eastAsia="ko-KR"/>
        </w:rPr>
        <w:t>취업자수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홀트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윈터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지수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평활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모델</w:t>
      </w:r>
      <w:r>
        <w:rPr>
          <w:lang w:eastAsia="ko-KR"/>
        </w:rPr>
        <w:t>”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달아도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돨까요</w:t>
      </w:r>
      <w:r>
        <w:rPr>
          <w:rFonts w:hint="eastAsia"/>
          <w:lang w:eastAsia="ko-KR"/>
        </w:rPr>
        <w:t>?</w:t>
      </w:r>
    </w:p>
  </w:comment>
  <w:comment w:id="4747" w:author="user" w:date="2021-03-23T16:23:00Z" w:initials="u">
    <w:p w14:paraId="271EE376" w14:textId="78D14695" w:rsidR="00E10663" w:rsidRDefault="00E10663">
      <w:pPr>
        <w:pStyle w:val="af4"/>
        <w:rPr>
          <w:lang w:eastAsia="ko-KR"/>
        </w:rPr>
      </w:pPr>
      <w:r>
        <w:rPr>
          <w:rStyle w:val="af3"/>
        </w:rPr>
        <w:annotationRef/>
      </w:r>
      <w:r>
        <w:rPr>
          <w:rFonts w:hint="eastAsia"/>
          <w:lang w:eastAsia="ko-KR"/>
        </w:rPr>
        <w:t>번역해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주세요</w:t>
      </w:r>
    </w:p>
  </w:comment>
  <w:comment w:id="4748" w:author="user" w:date="2021-03-23T16:23:00Z" w:initials="u">
    <w:p w14:paraId="6F2A23F9" w14:textId="58FDC099" w:rsidR="00E10663" w:rsidRDefault="00E10663">
      <w:pPr>
        <w:pStyle w:val="af4"/>
        <w:rPr>
          <w:lang w:eastAsia="ko-KR"/>
        </w:rPr>
      </w:pPr>
      <w:r>
        <w:rPr>
          <w:rStyle w:val="af3"/>
        </w:rPr>
        <w:annotationRef/>
      </w:r>
      <w:r>
        <w:rPr>
          <w:rFonts w:hint="eastAsia"/>
          <w:lang w:eastAsia="ko-KR"/>
        </w:rPr>
        <w:t>번역해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주세요</w:t>
      </w:r>
    </w:p>
  </w:comment>
  <w:comment w:id="4839" w:author="user" w:date="2021-03-22T18:56:00Z" w:initials="u">
    <w:p w14:paraId="0B21E6AC" w14:textId="3D31A581" w:rsidR="00E10663" w:rsidRDefault="00E10663">
      <w:pPr>
        <w:pStyle w:val="af4"/>
        <w:rPr>
          <w:lang w:eastAsia="ko-KR"/>
        </w:rPr>
      </w:pPr>
      <w:r>
        <w:rPr>
          <w:rStyle w:val="af3"/>
        </w:rPr>
        <w:annotationRef/>
      </w:r>
      <w:r>
        <w:rPr>
          <w:rFonts w:hint="eastAsia"/>
          <w:lang w:eastAsia="ko-KR"/>
        </w:rPr>
        <w:t>그림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속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영문을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번역해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주세요</w:t>
      </w:r>
      <w:r>
        <w:rPr>
          <w:rFonts w:hint="eastAsia"/>
          <w:lang w:eastAsia="ko-KR"/>
        </w:rPr>
        <w:t xml:space="preserve">. </w:t>
      </w:r>
      <w:r>
        <w:rPr>
          <w:rFonts w:hint="eastAsia"/>
          <w:lang w:eastAsia="ko-KR"/>
        </w:rPr>
        <w:t>그림의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제목을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달아주세요</w:t>
      </w:r>
      <w:r>
        <w:rPr>
          <w:rFonts w:hint="eastAsia"/>
          <w:lang w:eastAsia="ko-KR"/>
        </w:rPr>
        <w:t>.</w:t>
      </w:r>
    </w:p>
  </w:comment>
  <w:comment w:id="4843" w:author="user" w:date="2021-03-22T18:56:00Z" w:initials="u">
    <w:p w14:paraId="2CDD470A" w14:textId="1E8B2076" w:rsidR="00E10663" w:rsidRDefault="00E10663">
      <w:pPr>
        <w:pStyle w:val="af4"/>
        <w:rPr>
          <w:lang w:eastAsia="ko-KR"/>
        </w:rPr>
      </w:pPr>
      <w:r>
        <w:rPr>
          <w:rStyle w:val="af3"/>
        </w:rPr>
        <w:annotationRef/>
      </w:r>
      <w:r>
        <w:rPr>
          <w:rFonts w:hint="eastAsia"/>
          <w:lang w:eastAsia="ko-KR"/>
        </w:rPr>
        <w:t>그림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속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영문을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번역해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주세요</w:t>
      </w:r>
      <w:r>
        <w:rPr>
          <w:rFonts w:hint="eastAsia"/>
          <w:lang w:eastAsia="ko-KR"/>
        </w:rPr>
        <w:t xml:space="preserve">. </w:t>
      </w:r>
      <w:r>
        <w:rPr>
          <w:rFonts w:hint="eastAsia"/>
          <w:lang w:eastAsia="ko-KR"/>
        </w:rPr>
        <w:t>그림의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제목을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달아주세요</w:t>
      </w:r>
      <w:r>
        <w:rPr>
          <w:rFonts w:hint="eastAsia"/>
          <w:lang w:eastAsia="ko-KR"/>
        </w:rPr>
        <w:t>.</w:t>
      </w:r>
    </w:p>
  </w:comment>
  <w:comment w:id="4863" w:author="user" w:date="2021-03-22T19:06:00Z" w:initials="u">
    <w:p w14:paraId="7D1A4E71" w14:textId="5019A538" w:rsidR="00E10663" w:rsidRDefault="00E10663">
      <w:pPr>
        <w:pStyle w:val="af4"/>
        <w:rPr>
          <w:lang w:eastAsia="ko-KR"/>
        </w:rPr>
      </w:pPr>
      <w:r>
        <w:rPr>
          <w:rStyle w:val="af3"/>
        </w:rPr>
        <w:annotationRef/>
      </w:r>
      <w:r>
        <w:rPr>
          <w:rFonts w:hint="eastAsia"/>
          <w:lang w:eastAsia="ko-KR"/>
        </w:rPr>
        <w:t>그림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속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영문을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번역해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주세요</w:t>
      </w:r>
      <w:r>
        <w:rPr>
          <w:rFonts w:hint="eastAsia"/>
          <w:lang w:eastAsia="ko-KR"/>
        </w:rPr>
        <w:t xml:space="preserve">. </w:t>
      </w:r>
      <w:r>
        <w:rPr>
          <w:rFonts w:hint="eastAsia"/>
          <w:lang w:eastAsia="ko-KR"/>
        </w:rPr>
        <w:t>그림의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제목을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달아주세요</w:t>
      </w:r>
      <w:r>
        <w:rPr>
          <w:rFonts w:hint="eastAsia"/>
          <w:lang w:eastAsia="ko-KR"/>
        </w:rPr>
        <w:t>.</w:t>
      </w:r>
    </w:p>
  </w:comment>
  <w:comment w:id="4867" w:author="user" w:date="2021-03-22T19:06:00Z" w:initials="u">
    <w:p w14:paraId="40801AF2" w14:textId="61DB1A7E" w:rsidR="00E10663" w:rsidRDefault="00E10663">
      <w:pPr>
        <w:pStyle w:val="af4"/>
        <w:rPr>
          <w:lang w:eastAsia="ko-KR"/>
        </w:rPr>
      </w:pPr>
      <w:r>
        <w:rPr>
          <w:rStyle w:val="af3"/>
        </w:rPr>
        <w:annotationRef/>
      </w:r>
      <w:r>
        <w:rPr>
          <w:rFonts w:hint="eastAsia"/>
          <w:lang w:eastAsia="ko-KR"/>
        </w:rPr>
        <w:t>그림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속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영문을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번역해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주세요</w:t>
      </w:r>
      <w:r>
        <w:rPr>
          <w:rFonts w:hint="eastAsia"/>
          <w:lang w:eastAsia="ko-KR"/>
        </w:rPr>
        <w:t xml:space="preserve">. </w:t>
      </w:r>
      <w:r>
        <w:rPr>
          <w:rFonts w:hint="eastAsia"/>
          <w:lang w:eastAsia="ko-KR"/>
        </w:rPr>
        <w:t>그림의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제목을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달아주세요</w:t>
      </w:r>
      <w:r>
        <w:rPr>
          <w:rFonts w:hint="eastAsia"/>
          <w:lang w:eastAsia="ko-KR"/>
        </w:rPr>
        <w:t>.</w:t>
      </w:r>
    </w:p>
  </w:comment>
  <w:comment w:id="4934" w:author="user" w:date="2021-03-22T21:12:00Z" w:initials="u">
    <w:p w14:paraId="2E3E8983" w14:textId="13B897E9" w:rsidR="00E10663" w:rsidRDefault="00E10663">
      <w:pPr>
        <w:pStyle w:val="af4"/>
        <w:rPr>
          <w:lang w:eastAsia="ko-KR"/>
        </w:rPr>
      </w:pPr>
      <w:r>
        <w:rPr>
          <w:rStyle w:val="af3"/>
        </w:rPr>
        <w:annotationRef/>
      </w:r>
      <w:r>
        <w:rPr>
          <w:lang w:eastAsia="ko-KR"/>
        </w:rPr>
        <w:t>“</w:t>
      </w:r>
      <w:r>
        <w:rPr>
          <w:rFonts w:hint="eastAsia"/>
          <w:lang w:eastAsia="ko-KR"/>
        </w:rPr>
        <w:t>모델</w:t>
      </w:r>
      <w:r>
        <w:rPr>
          <w:lang w:eastAsia="ko-KR"/>
        </w:rPr>
        <w:t>”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고쳐도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될까요</w:t>
      </w:r>
      <w:r>
        <w:rPr>
          <w:rFonts w:hint="eastAsia"/>
          <w:lang w:eastAsia="ko-KR"/>
        </w:rPr>
        <w:t>?</w:t>
      </w:r>
    </w:p>
  </w:comment>
  <w:comment w:id="4941" w:author="user" w:date="2021-03-22T19:44:00Z" w:initials="u">
    <w:p w14:paraId="0D408A48" w14:textId="002A1A8E" w:rsidR="00E10663" w:rsidRDefault="00E10663">
      <w:pPr>
        <w:pStyle w:val="af4"/>
        <w:rPr>
          <w:lang w:eastAsia="ko-KR"/>
        </w:rPr>
      </w:pPr>
      <w:r>
        <w:rPr>
          <w:rStyle w:val="af3"/>
        </w:rPr>
        <w:annotationRef/>
      </w:r>
      <w:r>
        <w:rPr>
          <w:rFonts w:hint="eastAsia"/>
          <w:lang w:eastAsia="ko-KR"/>
        </w:rPr>
        <w:t>그림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제목을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달아주세요</w:t>
      </w:r>
      <w:r>
        <w:rPr>
          <w:rFonts w:hint="eastAsia"/>
          <w:lang w:eastAsia="ko-KR"/>
        </w:rPr>
        <w:t>.</w:t>
      </w:r>
    </w:p>
  </w:comment>
  <w:comment w:id="4955" w:author="user" w:date="2021-03-22T20:31:00Z" w:initials="u">
    <w:p w14:paraId="519A98D3" w14:textId="26DB3A44" w:rsidR="00E10663" w:rsidRDefault="00E10663">
      <w:pPr>
        <w:pStyle w:val="af4"/>
        <w:rPr>
          <w:lang w:eastAsia="ko-KR"/>
        </w:rPr>
      </w:pPr>
      <w:r>
        <w:rPr>
          <w:rStyle w:val="af3"/>
        </w:rPr>
        <w:annotationRef/>
      </w:r>
      <w:r>
        <w:rPr>
          <w:lang w:eastAsia="ko-KR"/>
        </w:rPr>
        <w:t>“</w:t>
      </w:r>
      <w:r>
        <w:rPr>
          <w:rFonts w:hint="eastAsia"/>
          <w:lang w:eastAsia="ko-KR"/>
        </w:rPr>
        <w:t>가</w:t>
      </w:r>
      <w:r>
        <w:rPr>
          <w:lang w:eastAsia="ko-KR"/>
        </w:rPr>
        <w:t>”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삭제해도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될까요</w:t>
      </w:r>
      <w:r>
        <w:rPr>
          <w:rFonts w:hint="eastAsia"/>
          <w:lang w:eastAsia="ko-KR"/>
        </w:rPr>
        <w:t>?</w:t>
      </w:r>
    </w:p>
  </w:comment>
  <w:comment w:id="4962" w:author="user" w:date="2021-03-22T20:18:00Z" w:initials="u">
    <w:p w14:paraId="0DF67CF0" w14:textId="02CAB27B" w:rsidR="00E10663" w:rsidRDefault="00E10663">
      <w:pPr>
        <w:pStyle w:val="af4"/>
        <w:rPr>
          <w:lang w:eastAsia="ko-KR"/>
        </w:rPr>
      </w:pPr>
      <w:r>
        <w:rPr>
          <w:rStyle w:val="af3"/>
        </w:rPr>
        <w:annotationRef/>
      </w:r>
      <w:r>
        <w:rPr>
          <w:rFonts w:hint="eastAsia"/>
          <w:lang w:eastAsia="ko-KR"/>
        </w:rPr>
        <w:t>제목을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달아주세요</w:t>
      </w:r>
    </w:p>
  </w:comment>
  <w:comment w:id="4980" w:author="user" w:date="2021-03-22T20:49:00Z" w:initials="u">
    <w:p w14:paraId="7358C265" w14:textId="6CEE08DE" w:rsidR="00E10663" w:rsidRDefault="00E10663">
      <w:pPr>
        <w:pStyle w:val="af4"/>
        <w:rPr>
          <w:lang w:eastAsia="ko-KR"/>
        </w:rPr>
      </w:pPr>
      <w:r>
        <w:rPr>
          <w:rStyle w:val="af3"/>
        </w:rPr>
        <w:annotationRef/>
      </w:r>
      <w:r>
        <w:rPr>
          <w:lang w:eastAsia="ko-KR"/>
        </w:rPr>
        <w:t>“</w:t>
      </w:r>
      <w:r>
        <w:rPr>
          <w:rFonts w:hint="eastAsia"/>
          <w:lang w:eastAsia="ko-KR"/>
        </w:rPr>
        <w:t>검정통계량</w:t>
      </w:r>
      <w:r>
        <w:rPr>
          <w:rFonts w:hint="eastAsia"/>
          <w:lang w:eastAsia="ko-KR"/>
        </w:rPr>
        <w:t>(3.2912)</w:t>
      </w:r>
      <w:r>
        <w:rPr>
          <w:rFonts w:hint="eastAsia"/>
          <w:lang w:eastAsia="ko-KR"/>
        </w:rPr>
        <w:t>이</w:t>
      </w:r>
      <w:r>
        <w:rPr>
          <w:lang w:eastAsia="ko-KR"/>
        </w:rPr>
        <w:t>”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고쳐도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될까요</w:t>
      </w:r>
      <w:r>
        <w:rPr>
          <w:rFonts w:hint="eastAsia"/>
          <w:lang w:eastAsia="ko-KR"/>
        </w:rPr>
        <w:t>?</w:t>
      </w:r>
    </w:p>
  </w:comment>
  <w:comment w:id="4993" w:author="user" w:date="2021-03-22T20:20:00Z" w:initials="u">
    <w:p w14:paraId="5A4ED911" w14:textId="0CE70948" w:rsidR="00E10663" w:rsidRDefault="00E10663">
      <w:pPr>
        <w:pStyle w:val="af4"/>
        <w:rPr>
          <w:lang w:eastAsia="ko-KR"/>
        </w:rPr>
      </w:pPr>
      <w:r>
        <w:rPr>
          <w:rStyle w:val="af3"/>
        </w:rPr>
        <w:annotationRef/>
      </w:r>
      <w:r>
        <w:rPr>
          <w:rFonts w:hint="eastAsia"/>
          <w:lang w:eastAsia="ko-KR"/>
        </w:rPr>
        <w:t>그림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제목을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달아주세요</w:t>
      </w:r>
    </w:p>
  </w:comment>
  <w:comment w:id="5049" w:author="user" w:date="2021-03-22T20:29:00Z" w:initials="u">
    <w:p w14:paraId="3814BABC" w14:textId="1BF67DBA" w:rsidR="00E10663" w:rsidRDefault="00E10663">
      <w:pPr>
        <w:pStyle w:val="af4"/>
        <w:rPr>
          <w:lang w:eastAsia="ko-KR"/>
        </w:rPr>
      </w:pPr>
      <w:r>
        <w:rPr>
          <w:rStyle w:val="af3"/>
        </w:rPr>
        <w:annotationRef/>
      </w:r>
      <w:r>
        <w:rPr>
          <w:rFonts w:hint="eastAsia"/>
          <w:lang w:eastAsia="ko-KR"/>
        </w:rPr>
        <w:t>그림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제목을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달아주세요</w:t>
      </w:r>
      <w:r>
        <w:rPr>
          <w:rFonts w:hint="eastAsia"/>
          <w:lang w:eastAsia="ko-KR"/>
        </w:rPr>
        <w:t>.</w:t>
      </w:r>
    </w:p>
  </w:comment>
  <w:comment w:id="5067" w:author="user" w:date="2021-03-22T20:32:00Z" w:initials="u">
    <w:p w14:paraId="43571400" w14:textId="09A7CDC1" w:rsidR="00E10663" w:rsidRDefault="00E10663">
      <w:pPr>
        <w:pStyle w:val="af4"/>
        <w:rPr>
          <w:lang w:eastAsia="ko-KR"/>
        </w:rPr>
      </w:pPr>
      <w:r>
        <w:rPr>
          <w:rStyle w:val="af3"/>
        </w:rPr>
        <w:annotationRef/>
      </w:r>
      <w:r>
        <w:rPr>
          <w:rFonts w:hint="eastAsia"/>
          <w:lang w:eastAsia="ko-KR"/>
        </w:rPr>
        <w:t>그림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제목을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달아주세요</w:t>
      </w:r>
      <w:r>
        <w:rPr>
          <w:rFonts w:hint="eastAsia"/>
          <w:lang w:eastAsia="ko-KR"/>
        </w:rPr>
        <w:t>.</w:t>
      </w:r>
    </w:p>
  </w:comment>
  <w:comment w:id="5097" w:author="user" w:date="2021-03-22T20:47:00Z" w:initials="u">
    <w:p w14:paraId="2D7BB137" w14:textId="2C5C7DF4" w:rsidR="00E10663" w:rsidRDefault="00E10663">
      <w:pPr>
        <w:pStyle w:val="af4"/>
        <w:rPr>
          <w:lang w:eastAsia="ko-KR"/>
        </w:rPr>
      </w:pPr>
      <w:r>
        <w:rPr>
          <w:rStyle w:val="af3"/>
        </w:rPr>
        <w:annotationRef/>
      </w:r>
      <w:r>
        <w:rPr>
          <w:rFonts w:hint="eastAsia"/>
          <w:lang w:eastAsia="ko-KR"/>
        </w:rPr>
        <w:t>그림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제목을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달아주세요</w:t>
      </w:r>
      <w:r>
        <w:rPr>
          <w:rFonts w:hint="eastAsia"/>
          <w:lang w:eastAsia="ko-KR"/>
        </w:rPr>
        <w:t>.</w:t>
      </w:r>
    </w:p>
  </w:comment>
  <w:comment w:id="5163" w:author="user" w:date="2021-03-22T20:56:00Z" w:initials="u">
    <w:p w14:paraId="68CE9C1C" w14:textId="747F8047" w:rsidR="00E10663" w:rsidRDefault="00E10663">
      <w:pPr>
        <w:pStyle w:val="af4"/>
        <w:rPr>
          <w:lang w:eastAsia="ko-KR"/>
        </w:rPr>
      </w:pPr>
      <w:r>
        <w:rPr>
          <w:rStyle w:val="af3"/>
        </w:rPr>
        <w:annotationRef/>
      </w:r>
      <w:r>
        <w:rPr>
          <w:rFonts w:hint="eastAsia"/>
          <w:lang w:eastAsia="ko-KR"/>
        </w:rPr>
        <w:t>그림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제목을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달아주세요</w:t>
      </w:r>
      <w:r>
        <w:rPr>
          <w:rFonts w:hint="eastAsia"/>
          <w:lang w:eastAsia="ko-KR"/>
        </w:rPr>
        <w:t xml:space="preserve"> </w:t>
      </w:r>
    </w:p>
  </w:comment>
  <w:comment w:id="5167" w:author="user" w:date="2021-03-22T20:56:00Z" w:initials="u">
    <w:p w14:paraId="5C6796BE" w14:textId="5C34CAC9" w:rsidR="00E10663" w:rsidRDefault="00E10663">
      <w:pPr>
        <w:pStyle w:val="af4"/>
        <w:rPr>
          <w:lang w:eastAsia="ko-KR"/>
        </w:rPr>
      </w:pPr>
      <w:r>
        <w:rPr>
          <w:rStyle w:val="af3"/>
        </w:rPr>
        <w:annotationRef/>
      </w:r>
      <w:r>
        <w:rPr>
          <w:rFonts w:hint="eastAsia"/>
          <w:lang w:eastAsia="ko-KR"/>
        </w:rPr>
        <w:t>그림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제목을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달아주세요</w:t>
      </w:r>
      <w:r>
        <w:rPr>
          <w:rFonts w:hint="eastAsia"/>
          <w:lang w:eastAsia="ko-KR"/>
        </w:rPr>
        <w:t xml:space="preserve"> </w:t>
      </w:r>
    </w:p>
  </w:comment>
  <w:comment w:id="5180" w:author="user" w:date="2021-03-22T20:58:00Z" w:initials="u">
    <w:p w14:paraId="43CF4070" w14:textId="10A4D79A" w:rsidR="00E10663" w:rsidRDefault="00E10663">
      <w:pPr>
        <w:pStyle w:val="af4"/>
        <w:rPr>
          <w:lang w:eastAsia="ko-KR"/>
        </w:rPr>
      </w:pPr>
      <w:r>
        <w:rPr>
          <w:rStyle w:val="af3"/>
        </w:rPr>
        <w:annotationRef/>
      </w:r>
      <w:r>
        <w:rPr>
          <w:rFonts w:hint="eastAsia"/>
          <w:lang w:eastAsia="ko-KR"/>
        </w:rPr>
        <w:t>B</w:t>
      </w:r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b </w:t>
      </w:r>
      <w:r>
        <w:rPr>
          <w:rFonts w:hint="eastAsia"/>
          <w:lang w:eastAsia="ko-KR"/>
        </w:rPr>
        <w:t>중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어느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맞는지요</w:t>
      </w:r>
      <w:r>
        <w:rPr>
          <w:rFonts w:hint="eastAsia"/>
          <w:lang w:eastAsia="ko-KR"/>
        </w:rPr>
        <w:t xml:space="preserve">? </w:t>
      </w:r>
    </w:p>
  </w:comment>
  <w:comment w:id="5181" w:author="user" w:date="2021-03-22T20:58:00Z" w:initials="u">
    <w:p w14:paraId="032B128F" w14:textId="2B9DA041" w:rsidR="00E10663" w:rsidRDefault="00E10663">
      <w:pPr>
        <w:pStyle w:val="af4"/>
        <w:rPr>
          <w:lang w:eastAsia="ko-KR"/>
        </w:rPr>
      </w:pPr>
      <w:r>
        <w:rPr>
          <w:rStyle w:val="af3"/>
        </w:rPr>
        <w:annotationRef/>
      </w:r>
      <w:r>
        <w:rPr>
          <w:lang w:eastAsia="ko-KR"/>
        </w:rPr>
        <w:t>“</w:t>
      </w:r>
      <w:r>
        <w:rPr>
          <w:rFonts w:hint="eastAsia"/>
          <w:lang w:eastAsia="ko-KR"/>
        </w:rPr>
        <w:t>테스트</w:t>
      </w:r>
      <w:r>
        <w:rPr>
          <w:lang w:eastAsia="ko-KR"/>
        </w:rPr>
        <w:t>”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고쳐도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될까요</w:t>
      </w:r>
      <w:r>
        <w:rPr>
          <w:rFonts w:hint="eastAsia"/>
          <w:lang w:eastAsia="ko-KR"/>
        </w:rPr>
        <w:t>?</w:t>
      </w:r>
    </w:p>
  </w:comment>
  <w:comment w:id="5188" w:author="user" w:date="2021-03-22T20:59:00Z" w:initials="u">
    <w:p w14:paraId="591994FC" w14:textId="242F6A90" w:rsidR="00E10663" w:rsidRDefault="00E10663">
      <w:pPr>
        <w:pStyle w:val="af4"/>
        <w:rPr>
          <w:lang w:eastAsia="ko-KR"/>
        </w:rPr>
      </w:pPr>
      <w:r>
        <w:rPr>
          <w:rStyle w:val="af3"/>
        </w:rPr>
        <w:annotationRef/>
      </w:r>
      <w:r>
        <w:rPr>
          <w:rFonts w:hint="eastAsia"/>
          <w:lang w:eastAsia="ko-KR"/>
        </w:rPr>
        <w:t>그림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속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영문을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번역해주세요</w:t>
      </w:r>
      <w:r>
        <w:rPr>
          <w:rFonts w:hint="eastAsia"/>
          <w:lang w:eastAsia="ko-KR"/>
        </w:rPr>
        <w:t xml:space="preserve">. </w:t>
      </w:r>
      <w:r>
        <w:rPr>
          <w:rFonts w:hint="eastAsia"/>
          <w:lang w:eastAsia="ko-KR"/>
        </w:rPr>
        <w:t>그림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제목을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달아주세요</w:t>
      </w:r>
      <w:r>
        <w:rPr>
          <w:rFonts w:hint="eastAsia"/>
          <w:lang w:eastAsia="ko-KR"/>
        </w:rPr>
        <w:t>.</w:t>
      </w:r>
    </w:p>
  </w:comment>
  <w:comment w:id="5204" w:author="user" w:date="2021-03-22T21:01:00Z" w:initials="u">
    <w:p w14:paraId="2A1A027E" w14:textId="2C1A831D" w:rsidR="00E10663" w:rsidRDefault="00E10663">
      <w:pPr>
        <w:pStyle w:val="af4"/>
        <w:rPr>
          <w:lang w:eastAsia="ko-KR"/>
        </w:rPr>
      </w:pPr>
      <w:r>
        <w:rPr>
          <w:rStyle w:val="af3"/>
        </w:rPr>
        <w:annotationRef/>
      </w:r>
      <w:r>
        <w:rPr>
          <w:lang w:eastAsia="ko-KR"/>
        </w:rPr>
        <w:t>“</w:t>
      </w:r>
      <w:r>
        <w:rPr>
          <w:rFonts w:hint="eastAsia"/>
          <w:lang w:eastAsia="ko-KR"/>
        </w:rPr>
        <w:t>는데</w:t>
      </w:r>
      <w:r>
        <w:rPr>
          <w:lang w:eastAsia="ko-KR"/>
        </w:rPr>
        <w:t>”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중복되어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이해하기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힘듭니다</w:t>
      </w:r>
      <w:r>
        <w:rPr>
          <w:rFonts w:hint="eastAsia"/>
          <w:lang w:eastAsia="ko-KR"/>
        </w:rPr>
        <w:t xml:space="preserve">. </w:t>
      </w:r>
      <w:r>
        <w:rPr>
          <w:rFonts w:hint="eastAsia"/>
          <w:lang w:eastAsia="ko-KR"/>
        </w:rPr>
        <w:t>문장을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재작성해주세요</w:t>
      </w:r>
      <w:r>
        <w:rPr>
          <w:rFonts w:hint="eastAsia"/>
          <w:lang w:eastAsia="ko-KR"/>
        </w:rPr>
        <w:t>.</w:t>
      </w:r>
    </w:p>
  </w:comment>
  <w:comment w:id="5225" w:author="user" w:date="2021-03-22T21:02:00Z" w:initials="u">
    <w:p w14:paraId="3970806A" w14:textId="5E0C2CA8" w:rsidR="00E10663" w:rsidRDefault="00E10663">
      <w:pPr>
        <w:pStyle w:val="af4"/>
        <w:rPr>
          <w:lang w:eastAsia="ko-KR"/>
        </w:rPr>
      </w:pPr>
      <w:r>
        <w:rPr>
          <w:rStyle w:val="af3"/>
        </w:rPr>
        <w:annotationRef/>
      </w:r>
      <w:r>
        <w:rPr>
          <w:rFonts w:hint="eastAsia"/>
          <w:lang w:eastAsia="ko-KR"/>
        </w:rPr>
        <w:t>그림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제목을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달아주세요</w:t>
      </w:r>
      <w:r>
        <w:rPr>
          <w:rFonts w:hint="eastAsia"/>
          <w:lang w:eastAsia="ko-KR"/>
        </w:rPr>
        <w:t>.</w:t>
      </w:r>
    </w:p>
  </w:comment>
  <w:comment w:id="5234" w:author="user" w:date="2021-03-22T21:03:00Z" w:initials="u">
    <w:p w14:paraId="3E765135" w14:textId="39262905" w:rsidR="00E10663" w:rsidRDefault="00E10663">
      <w:pPr>
        <w:pStyle w:val="af4"/>
        <w:rPr>
          <w:lang w:eastAsia="ko-KR"/>
        </w:rPr>
      </w:pPr>
      <w:r>
        <w:rPr>
          <w:rStyle w:val="af3"/>
        </w:rPr>
        <w:annotationRef/>
      </w:r>
      <w:r>
        <w:rPr>
          <w:rFonts w:hint="eastAsia"/>
          <w:lang w:eastAsia="ko-KR"/>
        </w:rPr>
        <w:t>그림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속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영문을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번역해주세요</w:t>
      </w:r>
      <w:r>
        <w:rPr>
          <w:rFonts w:hint="eastAsia"/>
          <w:lang w:eastAsia="ko-KR"/>
        </w:rPr>
        <w:t xml:space="preserve">. </w:t>
      </w:r>
      <w:r>
        <w:rPr>
          <w:rFonts w:hint="eastAsia"/>
          <w:lang w:eastAsia="ko-KR"/>
        </w:rPr>
        <w:t>그림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제목을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달아주세요</w:t>
      </w:r>
      <w:r>
        <w:rPr>
          <w:rFonts w:hint="eastAsia"/>
          <w:lang w:eastAsia="ko-KR"/>
        </w:rPr>
        <w:t>.</w:t>
      </w:r>
    </w:p>
  </w:comment>
  <w:comment w:id="5240" w:author="user" w:date="2021-03-22T21:04:00Z" w:initials="u">
    <w:p w14:paraId="37F70DA9" w14:textId="2D28CA98" w:rsidR="00E10663" w:rsidRDefault="00E10663">
      <w:pPr>
        <w:pStyle w:val="af4"/>
        <w:rPr>
          <w:lang w:eastAsia="ko-KR"/>
        </w:rPr>
      </w:pPr>
      <w:r>
        <w:rPr>
          <w:rStyle w:val="af3"/>
        </w:rPr>
        <w:annotationRef/>
      </w:r>
      <w:r>
        <w:rPr>
          <w:rFonts w:hint="eastAsia"/>
          <w:lang w:eastAsia="ko-KR"/>
        </w:rPr>
        <w:t>그림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속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영문을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번역해주세요</w:t>
      </w:r>
      <w:r>
        <w:rPr>
          <w:rFonts w:hint="eastAsia"/>
          <w:lang w:eastAsia="ko-KR"/>
        </w:rPr>
        <w:t xml:space="preserve">. </w:t>
      </w:r>
      <w:r>
        <w:rPr>
          <w:rFonts w:hint="eastAsia"/>
          <w:lang w:eastAsia="ko-KR"/>
        </w:rPr>
        <w:t>그림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제목을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달아주세요</w:t>
      </w:r>
      <w:r>
        <w:rPr>
          <w:rFonts w:hint="eastAsia"/>
          <w:lang w:eastAsia="ko-KR"/>
        </w:rPr>
        <w:t>.</w:t>
      </w:r>
    </w:p>
  </w:comment>
  <w:comment w:id="5244" w:author="user" w:date="2021-03-22T21:04:00Z" w:initials="u">
    <w:p w14:paraId="5A07919C" w14:textId="4ED4A7E3" w:rsidR="00E10663" w:rsidRDefault="00E10663">
      <w:pPr>
        <w:pStyle w:val="af4"/>
        <w:rPr>
          <w:lang w:eastAsia="ko-KR"/>
        </w:rPr>
      </w:pPr>
      <w:r>
        <w:rPr>
          <w:rStyle w:val="af3"/>
        </w:rPr>
        <w:annotationRef/>
      </w:r>
      <w:r>
        <w:rPr>
          <w:rFonts w:hint="eastAsia"/>
          <w:lang w:eastAsia="ko-KR"/>
        </w:rPr>
        <w:t>그림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속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영문을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번역해주세요</w:t>
      </w:r>
      <w:r>
        <w:rPr>
          <w:rFonts w:hint="eastAsia"/>
          <w:lang w:eastAsia="ko-KR"/>
        </w:rPr>
        <w:t xml:space="preserve">. </w:t>
      </w:r>
      <w:r>
        <w:rPr>
          <w:rFonts w:hint="eastAsia"/>
          <w:lang w:eastAsia="ko-KR"/>
        </w:rPr>
        <w:t>그림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제목을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달아주세요</w:t>
      </w:r>
      <w:r>
        <w:rPr>
          <w:rFonts w:hint="eastAsia"/>
          <w:lang w:eastAsia="ko-KR"/>
        </w:rPr>
        <w:t>.</w:t>
      </w:r>
    </w:p>
  </w:comment>
  <w:comment w:id="5250" w:author="user" w:date="2021-03-22T21:05:00Z" w:initials="u">
    <w:p w14:paraId="77FDA5FF" w14:textId="29AF4145" w:rsidR="00E10663" w:rsidRDefault="00E10663">
      <w:pPr>
        <w:pStyle w:val="af4"/>
        <w:rPr>
          <w:lang w:eastAsia="ko-KR"/>
        </w:rPr>
      </w:pPr>
      <w:r>
        <w:rPr>
          <w:rStyle w:val="af3"/>
        </w:rPr>
        <w:annotationRef/>
      </w:r>
      <w:r>
        <w:rPr>
          <w:rFonts w:hint="eastAsia"/>
          <w:lang w:eastAsia="ko-KR"/>
        </w:rPr>
        <w:t>그림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속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영문을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번역해주세요</w:t>
      </w:r>
      <w:r>
        <w:rPr>
          <w:rFonts w:hint="eastAsia"/>
          <w:lang w:eastAsia="ko-KR"/>
        </w:rPr>
        <w:t xml:space="preserve">. </w:t>
      </w:r>
      <w:r>
        <w:rPr>
          <w:rFonts w:hint="eastAsia"/>
          <w:lang w:eastAsia="ko-KR"/>
        </w:rPr>
        <w:t>그림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제목을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달아주세요</w:t>
      </w:r>
      <w:r>
        <w:rPr>
          <w:rFonts w:hint="eastAsia"/>
          <w:lang w:eastAsia="ko-KR"/>
        </w:rPr>
        <w:t>.</w:t>
      </w:r>
    </w:p>
  </w:comment>
  <w:comment w:id="5291" w:author="user" w:date="2021-03-22T21:08:00Z" w:initials="u">
    <w:p w14:paraId="34219DAE" w14:textId="7BFACBA8" w:rsidR="00E10663" w:rsidRDefault="00E10663">
      <w:pPr>
        <w:pStyle w:val="af4"/>
        <w:rPr>
          <w:lang w:eastAsia="ko-KR"/>
        </w:rPr>
      </w:pPr>
      <w:r>
        <w:rPr>
          <w:rStyle w:val="af3"/>
        </w:rPr>
        <w:annotationRef/>
      </w:r>
      <w:r>
        <w:rPr>
          <w:rFonts w:hint="eastAsia"/>
          <w:lang w:eastAsia="ko-KR"/>
        </w:rPr>
        <w:t>그림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제목을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달아주세요</w:t>
      </w:r>
      <w:r>
        <w:rPr>
          <w:rFonts w:hint="eastAsia"/>
          <w:lang w:eastAsia="ko-KR"/>
        </w:rPr>
        <w:t>.</w:t>
      </w:r>
    </w:p>
  </w:comment>
  <w:comment w:id="5298" w:author="user" w:date="2021-03-22T21:09:00Z" w:initials="u">
    <w:p w14:paraId="3670545C" w14:textId="3F996D9C" w:rsidR="00E10663" w:rsidRDefault="00E10663">
      <w:pPr>
        <w:pStyle w:val="af4"/>
        <w:rPr>
          <w:lang w:eastAsia="ko-KR"/>
        </w:rPr>
      </w:pPr>
      <w:r>
        <w:rPr>
          <w:rStyle w:val="af3"/>
        </w:rPr>
        <w:annotationRef/>
      </w:r>
      <w:r>
        <w:rPr>
          <w:rFonts w:hint="eastAsia"/>
          <w:lang w:eastAsia="ko-KR"/>
        </w:rPr>
        <w:t>그림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속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영문을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번역해주세요</w:t>
      </w:r>
      <w:r>
        <w:rPr>
          <w:rFonts w:hint="eastAsia"/>
          <w:lang w:eastAsia="ko-KR"/>
        </w:rPr>
        <w:t xml:space="preserve">. </w:t>
      </w:r>
      <w:r>
        <w:rPr>
          <w:rFonts w:hint="eastAsia"/>
          <w:lang w:eastAsia="ko-KR"/>
        </w:rPr>
        <w:t>그림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제목을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달아주세요</w:t>
      </w:r>
      <w:r>
        <w:rPr>
          <w:rFonts w:hint="eastAsia"/>
          <w:lang w:eastAsia="ko-KR"/>
        </w:rPr>
        <w:t>.</w:t>
      </w:r>
    </w:p>
  </w:comment>
  <w:comment w:id="5311" w:author="user" w:date="2021-03-22T21:11:00Z" w:initials="u">
    <w:p w14:paraId="5B913CDF" w14:textId="38A24426" w:rsidR="00E10663" w:rsidRDefault="00E10663">
      <w:pPr>
        <w:pStyle w:val="af4"/>
        <w:rPr>
          <w:lang w:eastAsia="ko-KR"/>
        </w:rPr>
      </w:pPr>
      <w:r>
        <w:rPr>
          <w:rStyle w:val="af3"/>
        </w:rPr>
        <w:annotationRef/>
      </w:r>
      <w:r>
        <w:rPr>
          <w:lang w:eastAsia="ko-KR"/>
        </w:rPr>
        <w:t>“</w:t>
      </w:r>
      <w:r>
        <w:rPr>
          <w:rFonts w:hint="eastAsia"/>
          <w:lang w:eastAsia="ko-KR"/>
        </w:rPr>
        <w:t>합계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</w:t>
      </w:r>
      <w:r>
        <w:rPr>
          <w:lang w:eastAsia="ko-KR"/>
        </w:rPr>
        <w:t>”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고쳐도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될까요</w:t>
      </w:r>
      <w:r>
        <w:rPr>
          <w:rFonts w:hint="eastAsia"/>
          <w:lang w:eastAsia="ko-KR"/>
        </w:rPr>
        <w:t>?</w:t>
      </w:r>
    </w:p>
  </w:comment>
  <w:comment w:id="5321" w:author="user" w:date="2021-03-22T21:13:00Z" w:initials="u">
    <w:p w14:paraId="115B06E7" w14:textId="66F5F09E" w:rsidR="00E10663" w:rsidRDefault="00E10663">
      <w:pPr>
        <w:pStyle w:val="af4"/>
        <w:rPr>
          <w:lang w:eastAsia="ko-KR"/>
        </w:rPr>
      </w:pPr>
      <w:r>
        <w:rPr>
          <w:rStyle w:val="af3"/>
        </w:rPr>
        <w:annotationRef/>
      </w:r>
      <w:r>
        <w:rPr>
          <w:rFonts w:hint="eastAsia"/>
          <w:lang w:eastAsia="ko-KR"/>
        </w:rPr>
        <w:t>그림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제목을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달아주세요</w:t>
      </w:r>
      <w:r>
        <w:rPr>
          <w:rFonts w:hint="eastAsia"/>
          <w:lang w:eastAsia="ko-KR"/>
        </w:rPr>
        <w:t>.</w:t>
      </w:r>
    </w:p>
  </w:comment>
  <w:comment w:id="5329" w:author="user" w:date="2021-03-22T21:13:00Z" w:initials="u">
    <w:p w14:paraId="410AC0E3" w14:textId="1E634E93" w:rsidR="00E10663" w:rsidRDefault="00E10663">
      <w:pPr>
        <w:pStyle w:val="af4"/>
        <w:rPr>
          <w:lang w:eastAsia="ko-KR"/>
        </w:rPr>
      </w:pPr>
      <w:r>
        <w:rPr>
          <w:rStyle w:val="af3"/>
        </w:rPr>
        <w:annotationRef/>
      </w:r>
      <w:r>
        <w:rPr>
          <w:rFonts w:hint="eastAsia"/>
          <w:lang w:eastAsia="ko-KR"/>
        </w:rPr>
        <w:t>그림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제목을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달아주세요</w:t>
      </w:r>
      <w:r>
        <w:rPr>
          <w:rFonts w:hint="eastAsia"/>
          <w:lang w:eastAsia="ko-KR"/>
        </w:rPr>
        <w:t>.</w:t>
      </w:r>
    </w:p>
  </w:comment>
  <w:comment w:id="5339" w:author="user" w:date="2021-03-22T21:15:00Z" w:initials="u">
    <w:p w14:paraId="0B0E5ADD" w14:textId="35ED319B" w:rsidR="00E10663" w:rsidRDefault="00E10663">
      <w:pPr>
        <w:pStyle w:val="af4"/>
        <w:rPr>
          <w:lang w:eastAsia="ko-KR"/>
        </w:rPr>
      </w:pPr>
      <w:r>
        <w:rPr>
          <w:rStyle w:val="af3"/>
        </w:rPr>
        <w:annotationRef/>
      </w:r>
      <w:r>
        <w:rPr>
          <w:rFonts w:hint="eastAsia"/>
          <w:lang w:eastAsia="ko-KR"/>
        </w:rPr>
        <w:t>그림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속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영문을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번역해주세요</w:t>
      </w:r>
      <w:r>
        <w:rPr>
          <w:rFonts w:hint="eastAsia"/>
          <w:lang w:eastAsia="ko-KR"/>
        </w:rPr>
        <w:t xml:space="preserve">. </w:t>
      </w:r>
      <w:r>
        <w:rPr>
          <w:rFonts w:hint="eastAsia"/>
          <w:lang w:eastAsia="ko-KR"/>
        </w:rPr>
        <w:t>그림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제목을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달아주세요</w:t>
      </w:r>
      <w:r>
        <w:rPr>
          <w:rFonts w:hint="eastAsia"/>
          <w:lang w:eastAsia="ko-KR"/>
        </w:rPr>
        <w:t>.</w:t>
      </w:r>
    </w:p>
  </w:comment>
  <w:comment w:id="5344" w:author="user" w:date="2021-03-22T21:15:00Z" w:initials="u">
    <w:p w14:paraId="39BEF01E" w14:textId="5EB24E16" w:rsidR="00E10663" w:rsidRDefault="00E10663">
      <w:pPr>
        <w:pStyle w:val="af4"/>
        <w:rPr>
          <w:lang w:eastAsia="ko-KR"/>
        </w:rPr>
      </w:pPr>
      <w:r>
        <w:rPr>
          <w:rStyle w:val="af3"/>
        </w:rPr>
        <w:annotationRef/>
      </w:r>
      <w:r>
        <w:rPr>
          <w:rFonts w:hint="eastAsia"/>
          <w:lang w:eastAsia="ko-KR"/>
        </w:rPr>
        <w:t>그림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속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영문을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번역해주세요</w:t>
      </w:r>
      <w:r>
        <w:rPr>
          <w:rFonts w:hint="eastAsia"/>
          <w:lang w:eastAsia="ko-KR"/>
        </w:rPr>
        <w:t xml:space="preserve">. </w:t>
      </w:r>
      <w:r>
        <w:rPr>
          <w:rFonts w:hint="eastAsia"/>
          <w:lang w:eastAsia="ko-KR"/>
        </w:rPr>
        <w:t>그림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제목을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달아주세요</w:t>
      </w:r>
      <w:r>
        <w:rPr>
          <w:rFonts w:hint="eastAsia"/>
          <w:lang w:eastAsia="ko-KR"/>
        </w:rPr>
        <w:t>.</w:t>
      </w:r>
    </w:p>
  </w:comment>
  <w:comment w:id="5379" w:author="user" w:date="2021-03-22T21:20:00Z" w:initials="u">
    <w:p w14:paraId="1729AE64" w14:textId="3848BA82" w:rsidR="00E10663" w:rsidRDefault="00E10663">
      <w:pPr>
        <w:pStyle w:val="af4"/>
        <w:rPr>
          <w:lang w:eastAsia="ko-KR"/>
        </w:rPr>
      </w:pPr>
      <w:r>
        <w:rPr>
          <w:rStyle w:val="af3"/>
        </w:rPr>
        <w:annotationRef/>
      </w:r>
      <w:r>
        <w:rPr>
          <w:rFonts w:hint="eastAsia"/>
          <w:lang w:eastAsia="ko-KR"/>
        </w:rPr>
        <w:t>제목을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“</w:t>
      </w:r>
      <w:r>
        <w:rPr>
          <w:rFonts w:hint="eastAsia"/>
          <w:lang w:eastAsia="ko-KR"/>
        </w:rPr>
        <w:t>분기별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취업자수에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대한</w:t>
      </w:r>
      <w:r>
        <w:rPr>
          <w:rFonts w:hint="eastAsia"/>
          <w:lang w:eastAsia="ko-KR"/>
        </w:rPr>
        <w:t xml:space="preserve"> ARIMA(0,1,0)(0,1,0)[4]</w:t>
      </w:r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ARIMA(0,1,0)(1,1,0)[4]</w:t>
      </w:r>
      <w:r>
        <w:rPr>
          <w:lang w:eastAsia="ko-KR"/>
        </w:rPr>
        <w:t>”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달아도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될까요</w:t>
      </w:r>
      <w:r>
        <w:rPr>
          <w:rFonts w:hint="eastAsia"/>
          <w:lang w:eastAsia="ko-KR"/>
        </w:rPr>
        <w:t>?</w:t>
      </w:r>
    </w:p>
  </w:comment>
  <w:comment w:id="5390" w:author="user" w:date="2021-03-22T21:21:00Z" w:initials="u">
    <w:p w14:paraId="0BED63A6" w14:textId="76F04797" w:rsidR="00E10663" w:rsidRDefault="00E10663">
      <w:pPr>
        <w:pStyle w:val="af4"/>
        <w:rPr>
          <w:lang w:eastAsia="ko-KR"/>
        </w:rPr>
      </w:pPr>
      <w:r>
        <w:rPr>
          <w:rStyle w:val="af3"/>
        </w:rPr>
        <w:annotationRef/>
      </w:r>
      <w:r>
        <w:rPr>
          <w:rFonts w:hint="eastAsia"/>
          <w:lang w:eastAsia="ko-KR"/>
        </w:rPr>
        <w:t>그림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제목을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달아주세요</w:t>
      </w:r>
      <w:r>
        <w:rPr>
          <w:rFonts w:hint="eastAsia"/>
          <w:lang w:eastAsia="ko-KR"/>
        </w:rPr>
        <w:t>.</w:t>
      </w:r>
    </w:p>
  </w:comment>
  <w:comment w:id="5399" w:author="user" w:date="2021-03-22T21:22:00Z" w:initials="u">
    <w:p w14:paraId="7FD4D258" w14:textId="7A32AEB6" w:rsidR="00E10663" w:rsidRDefault="00E10663">
      <w:pPr>
        <w:pStyle w:val="af4"/>
        <w:rPr>
          <w:lang w:eastAsia="ko-KR"/>
        </w:rPr>
      </w:pPr>
      <w:r>
        <w:rPr>
          <w:rStyle w:val="af3"/>
        </w:rPr>
        <w:annotationRef/>
      </w:r>
      <w:r>
        <w:rPr>
          <w:rFonts w:hint="eastAsia"/>
          <w:lang w:eastAsia="ko-KR"/>
        </w:rPr>
        <w:t>그림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제목을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달아주세요</w:t>
      </w:r>
      <w:r>
        <w:rPr>
          <w:rFonts w:hint="eastAsia"/>
          <w:lang w:eastAsia="ko-KR"/>
        </w:rPr>
        <w:t>.</w:t>
      </w:r>
    </w:p>
  </w:comment>
  <w:comment w:id="5407" w:author="user" w:date="2021-03-22T21:24:00Z" w:initials="u">
    <w:p w14:paraId="05656313" w14:textId="75B847D4" w:rsidR="00E10663" w:rsidRDefault="00E10663">
      <w:pPr>
        <w:pStyle w:val="af4"/>
        <w:rPr>
          <w:lang w:eastAsia="ko-KR"/>
        </w:rPr>
      </w:pPr>
      <w:r>
        <w:rPr>
          <w:rStyle w:val="af3"/>
        </w:rPr>
        <w:annotationRef/>
      </w:r>
      <w:r>
        <w:rPr>
          <w:rFonts w:hint="eastAsia"/>
          <w:lang w:eastAsia="ko-KR"/>
        </w:rPr>
        <w:t>제목을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“</w:t>
      </w:r>
      <w:r>
        <w:rPr>
          <w:rFonts w:hint="eastAsia"/>
          <w:lang w:eastAsia="ko-KR"/>
        </w:rPr>
        <w:t>월별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취업자수에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대한</w:t>
      </w:r>
      <w:r>
        <w:rPr>
          <w:rFonts w:hint="eastAsia"/>
          <w:lang w:eastAsia="ko-KR"/>
        </w:rPr>
        <w:t xml:space="preserve"> ARIMA(0,1,1)(1,1,2)[12]</w:t>
      </w:r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ARIMA(0,1,0)(0,1,1)[12]</w:t>
      </w:r>
      <w:r>
        <w:rPr>
          <w:lang w:eastAsia="ko-KR"/>
        </w:rPr>
        <w:t>”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달아도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될까요</w:t>
      </w:r>
      <w:r>
        <w:rPr>
          <w:rFonts w:hint="eastAsia"/>
          <w:lang w:eastAsia="ko-KR"/>
        </w:rPr>
        <w:t xml:space="preserve">? </w:t>
      </w:r>
    </w:p>
  </w:comment>
  <w:comment w:id="5459" w:author="user" w:date="2021-03-22T21:26:00Z" w:initials="u">
    <w:p w14:paraId="2439B6C8" w14:textId="3387F809" w:rsidR="00E10663" w:rsidRDefault="00E10663">
      <w:pPr>
        <w:pStyle w:val="af4"/>
        <w:rPr>
          <w:lang w:eastAsia="ko-KR"/>
        </w:rPr>
      </w:pPr>
      <w:r>
        <w:rPr>
          <w:rStyle w:val="af3"/>
        </w:rPr>
        <w:annotationRef/>
      </w:r>
      <w:r>
        <w:rPr>
          <w:rFonts w:hint="eastAsia"/>
          <w:lang w:eastAsia="ko-KR"/>
        </w:rPr>
        <w:t>그림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속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영문을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번역해주세요</w:t>
      </w:r>
      <w:r>
        <w:rPr>
          <w:rFonts w:hint="eastAsia"/>
          <w:lang w:eastAsia="ko-KR"/>
        </w:rPr>
        <w:t xml:space="preserve">. </w:t>
      </w:r>
      <w:r>
        <w:rPr>
          <w:rFonts w:hint="eastAsia"/>
          <w:lang w:eastAsia="ko-KR"/>
        </w:rPr>
        <w:t>그림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제목을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달아주세요</w:t>
      </w:r>
      <w:r>
        <w:rPr>
          <w:rFonts w:hint="eastAsia"/>
          <w:lang w:eastAsia="ko-KR"/>
        </w:rPr>
        <w:t>.</w:t>
      </w:r>
    </w:p>
  </w:comment>
  <w:comment w:id="5471" w:author="user" w:date="2021-03-23T10:27:00Z" w:initials="u">
    <w:p w14:paraId="264487B0" w14:textId="7075B736" w:rsidR="00E10663" w:rsidRDefault="00E10663">
      <w:pPr>
        <w:pStyle w:val="af4"/>
        <w:rPr>
          <w:lang w:eastAsia="ko-KR"/>
        </w:rPr>
      </w:pPr>
      <w:r>
        <w:rPr>
          <w:rStyle w:val="af3"/>
        </w:rPr>
        <w:annotationRef/>
      </w:r>
      <w:r>
        <w:rPr>
          <w:lang w:eastAsia="ko-KR"/>
        </w:rPr>
        <w:t>“</w:t>
      </w:r>
      <w:r>
        <w:rPr>
          <w:rFonts w:hint="eastAsia"/>
          <w:lang w:eastAsia="ko-KR"/>
        </w:rPr>
        <w:t>계절성은</w:t>
      </w:r>
      <w:r>
        <w:rPr>
          <w:lang w:eastAsia="ko-KR"/>
        </w:rPr>
        <w:t>”</w:t>
      </w:r>
      <w:r>
        <w:rPr>
          <w:rFonts w:hint="eastAsia"/>
          <w:lang w:eastAsia="ko-KR"/>
        </w:rPr>
        <w:t>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고쳐도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될까요</w:t>
      </w:r>
      <w:r>
        <w:rPr>
          <w:rFonts w:hint="eastAsia"/>
          <w:lang w:eastAsia="ko-KR"/>
        </w:rPr>
        <w:t>?</w:t>
      </w:r>
    </w:p>
  </w:comment>
  <w:comment w:id="5498" w:author="user" w:date="2021-03-23T10:46:00Z" w:initials="u">
    <w:p w14:paraId="3A4CF178" w14:textId="05D8FEB2" w:rsidR="00E10663" w:rsidRDefault="00E10663">
      <w:pPr>
        <w:pStyle w:val="af4"/>
        <w:rPr>
          <w:lang w:eastAsia="ko-KR"/>
        </w:rPr>
      </w:pPr>
      <w:r>
        <w:rPr>
          <w:rStyle w:val="af3"/>
        </w:rPr>
        <w:annotationRef/>
      </w:r>
      <w:r>
        <w:rPr>
          <w:rFonts w:hint="eastAsia"/>
          <w:lang w:eastAsia="ko-KR"/>
        </w:rPr>
        <w:t>그림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속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영문을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번역해주세요</w:t>
      </w:r>
      <w:r>
        <w:rPr>
          <w:rFonts w:hint="eastAsia"/>
          <w:lang w:eastAsia="ko-KR"/>
        </w:rPr>
        <w:t xml:space="preserve">. </w:t>
      </w:r>
      <w:r>
        <w:rPr>
          <w:rFonts w:hint="eastAsia"/>
          <w:lang w:eastAsia="ko-KR"/>
        </w:rPr>
        <w:t>그림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제목을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달아주세요</w:t>
      </w:r>
      <w:r>
        <w:rPr>
          <w:rFonts w:hint="eastAsia"/>
          <w:lang w:eastAsia="ko-KR"/>
        </w:rPr>
        <w:t>.</w:t>
      </w:r>
    </w:p>
  </w:comment>
  <w:comment w:id="5525" w:author="user" w:date="2021-03-23T11:04:00Z" w:initials="u">
    <w:p w14:paraId="2BC38251" w14:textId="0D43D496" w:rsidR="00E10663" w:rsidRDefault="00E10663">
      <w:pPr>
        <w:pStyle w:val="af4"/>
        <w:rPr>
          <w:lang w:eastAsia="ko-KR"/>
        </w:rPr>
      </w:pPr>
      <w:r>
        <w:rPr>
          <w:rStyle w:val="af3"/>
        </w:rPr>
        <w:annotationRef/>
      </w:r>
      <w:r>
        <w:rPr>
          <w:lang w:eastAsia="ko-KR"/>
        </w:rPr>
        <w:t>“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 xml:space="preserve">. </w:t>
      </w:r>
      <w:r>
        <w:rPr>
          <w:rFonts w:hint="eastAsia"/>
          <w:lang w:eastAsia="ko-KR"/>
        </w:rPr>
        <w:t>또한</w:t>
      </w:r>
      <w:r>
        <w:rPr>
          <w:lang w:eastAsia="ko-KR"/>
        </w:rPr>
        <w:t>”</w:t>
      </w:r>
      <w:r>
        <w:rPr>
          <w:rFonts w:hint="eastAsia"/>
          <w:lang w:eastAsia="ko-KR"/>
        </w:rPr>
        <w:t>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고쳐도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될까요</w:t>
      </w:r>
      <w:r>
        <w:rPr>
          <w:rFonts w:hint="eastAsia"/>
          <w:lang w:eastAsia="ko-KR"/>
        </w:rPr>
        <w:t>?</w:t>
      </w:r>
    </w:p>
  </w:comment>
  <w:comment w:id="5550" w:author="user" w:date="2021-03-23T11:06:00Z" w:initials="u">
    <w:p w14:paraId="0364994A" w14:textId="111AFB8D" w:rsidR="00E10663" w:rsidRDefault="00E10663">
      <w:pPr>
        <w:pStyle w:val="af4"/>
        <w:rPr>
          <w:lang w:eastAsia="ko-KR"/>
        </w:rPr>
      </w:pPr>
      <w:r>
        <w:rPr>
          <w:rStyle w:val="af3"/>
        </w:rPr>
        <w:annotationRef/>
      </w:r>
      <w:r>
        <w:rPr>
          <w:lang w:eastAsia="ko-KR"/>
        </w:rPr>
        <w:t>“</w:t>
      </w:r>
      <w:r>
        <w:rPr>
          <w:rFonts w:hint="eastAsia"/>
          <w:lang w:eastAsia="ko-KR"/>
        </w:rPr>
        <w:t>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</w:t>
      </w:r>
      <w:r>
        <w:rPr>
          <w:lang w:eastAsia="ko-KR"/>
        </w:rPr>
        <w:t>”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고쳐도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될까요</w:t>
      </w:r>
      <w:r>
        <w:rPr>
          <w:rFonts w:hint="eastAsia"/>
          <w:lang w:eastAsia="ko-KR"/>
        </w:rPr>
        <w:t>?</w:t>
      </w:r>
    </w:p>
  </w:comment>
  <w:comment w:id="5551" w:author="user" w:date="2021-03-23T11:07:00Z" w:initials="u">
    <w:p w14:paraId="3FD7BE9F" w14:textId="34414155" w:rsidR="00E10663" w:rsidRDefault="00E10663">
      <w:pPr>
        <w:pStyle w:val="af4"/>
        <w:rPr>
          <w:lang w:eastAsia="ko-KR"/>
        </w:rPr>
      </w:pPr>
      <w:r>
        <w:rPr>
          <w:rStyle w:val="af3"/>
        </w:rPr>
        <w:annotationRef/>
      </w:r>
      <w:r>
        <w:rPr>
          <w:lang w:eastAsia="ko-KR"/>
        </w:rPr>
        <w:t>“</w:t>
      </w:r>
      <w:r>
        <w:rPr>
          <w:rFonts w:hint="eastAsia"/>
          <w:lang w:eastAsia="ko-KR"/>
        </w:rPr>
        <w:t>사용하였다</w:t>
      </w:r>
      <w:r>
        <w:rPr>
          <w:rFonts w:hint="eastAsia"/>
          <w:lang w:eastAsia="ko-KR"/>
        </w:rPr>
        <w:t xml:space="preserve">. </w:t>
      </w:r>
      <w:r>
        <w:rPr>
          <w:rFonts w:hint="eastAsia"/>
          <w:lang w:eastAsia="ko-KR"/>
        </w:rPr>
        <w:t>하지만</w:t>
      </w:r>
      <w:r>
        <w:rPr>
          <w:lang w:eastAsia="ko-KR"/>
        </w:rPr>
        <w:t>”</w:t>
      </w:r>
      <w:r>
        <w:rPr>
          <w:rFonts w:hint="eastAsia"/>
          <w:lang w:eastAsia="ko-KR"/>
        </w:rPr>
        <w:t>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고쳐도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될까요</w:t>
      </w:r>
      <w:r>
        <w:rPr>
          <w:rFonts w:hint="eastAsia"/>
          <w:lang w:eastAsia="ko-KR"/>
        </w:rPr>
        <w:t>?</w:t>
      </w:r>
    </w:p>
  </w:comment>
  <w:comment w:id="5552" w:author="user" w:date="2021-03-23T11:08:00Z" w:initials="u">
    <w:p w14:paraId="46743C69" w14:textId="1E697FA9" w:rsidR="00E10663" w:rsidRDefault="00E10663">
      <w:pPr>
        <w:pStyle w:val="af4"/>
        <w:rPr>
          <w:lang w:eastAsia="ko-KR"/>
        </w:rPr>
      </w:pPr>
      <w:r>
        <w:rPr>
          <w:rStyle w:val="af3"/>
        </w:rPr>
        <w:annotationRef/>
      </w:r>
      <w:r>
        <w:rPr>
          <w:lang w:eastAsia="ko-KR"/>
        </w:rPr>
        <w:t>“</w:t>
      </w:r>
      <w:r>
        <w:rPr>
          <w:rFonts w:hint="eastAsia"/>
          <w:lang w:eastAsia="ko-KR"/>
        </w:rPr>
        <w:t>사용할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</w:t>
      </w:r>
      <w:r>
        <w:rPr>
          <w:lang w:eastAsia="ko-KR"/>
        </w:rPr>
        <w:t>”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고쳐도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될까요</w:t>
      </w:r>
      <w:r>
        <w:rPr>
          <w:rFonts w:hint="eastAsia"/>
          <w:lang w:eastAsia="ko-KR"/>
        </w:rPr>
        <w:t>?</w:t>
      </w:r>
    </w:p>
  </w:comment>
  <w:comment w:id="5557" w:author="user" w:date="2021-03-23T11:09:00Z" w:initials="u">
    <w:p w14:paraId="50534A63" w14:textId="64DAFA0B" w:rsidR="00E10663" w:rsidRDefault="00E10663">
      <w:pPr>
        <w:pStyle w:val="af4"/>
        <w:rPr>
          <w:lang w:eastAsia="ko-KR"/>
        </w:rPr>
      </w:pPr>
      <w:r>
        <w:rPr>
          <w:rStyle w:val="af3"/>
        </w:rPr>
        <w:annotationRef/>
      </w:r>
      <w:r>
        <w:rPr>
          <w:rFonts w:hint="eastAsia"/>
          <w:lang w:eastAsia="ko-KR"/>
        </w:rPr>
        <w:t>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버전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원고와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내용이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다릅니다</w:t>
      </w:r>
      <w:r>
        <w:rPr>
          <w:rFonts w:hint="eastAsia"/>
          <w:lang w:eastAsia="ko-KR"/>
        </w:rPr>
        <w:t xml:space="preserve">. </w:t>
      </w:r>
      <w:r>
        <w:rPr>
          <w:rFonts w:hint="eastAsia"/>
          <w:lang w:eastAsia="ko-KR"/>
        </w:rPr>
        <w:t>괜찮을까요</w:t>
      </w:r>
      <w:r>
        <w:rPr>
          <w:rFonts w:hint="eastAsia"/>
          <w:lang w:eastAsia="ko-KR"/>
        </w:rPr>
        <w:t>?</w:t>
      </w:r>
    </w:p>
  </w:comment>
  <w:comment w:id="5562" w:author="user" w:date="2021-03-23T11:10:00Z" w:initials="u">
    <w:p w14:paraId="4AE459B5" w14:textId="5EDFED7C" w:rsidR="00E10663" w:rsidRDefault="00E10663">
      <w:pPr>
        <w:pStyle w:val="af4"/>
        <w:rPr>
          <w:lang w:eastAsia="ko-KR"/>
        </w:rPr>
      </w:pPr>
      <w:r>
        <w:rPr>
          <w:rStyle w:val="af3"/>
        </w:rPr>
        <w:annotationRef/>
      </w:r>
      <w:r>
        <w:rPr>
          <w:rFonts w:hint="eastAsia"/>
          <w:lang w:eastAsia="ko-KR"/>
        </w:rPr>
        <w:t>그림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제목을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“</w:t>
      </w:r>
      <w:r>
        <w:rPr>
          <w:rFonts w:hint="eastAsia"/>
          <w:lang w:eastAsia="ko-KR"/>
        </w:rPr>
        <w:t xml:space="preserve">prophet </w:t>
      </w:r>
      <w:r>
        <w:rPr>
          <w:rFonts w:hint="eastAsia"/>
          <w:lang w:eastAsia="ko-KR"/>
        </w:rPr>
        <w:t>모델</w:t>
      </w:r>
      <w:r>
        <w:rPr>
          <w:lang w:eastAsia="ko-KR"/>
        </w:rPr>
        <w:t>”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달아도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될까요</w:t>
      </w:r>
      <w:r>
        <w:rPr>
          <w:rFonts w:hint="eastAsia"/>
          <w:lang w:eastAsia="ko-KR"/>
        </w:rPr>
        <w:t>?</w:t>
      </w:r>
    </w:p>
  </w:comment>
  <w:comment w:id="5566" w:author="user" w:date="2021-03-23T11:11:00Z" w:initials="u">
    <w:p w14:paraId="31DB6BC0" w14:textId="1B730FC5" w:rsidR="00E10663" w:rsidRDefault="00E10663">
      <w:pPr>
        <w:pStyle w:val="af4"/>
        <w:rPr>
          <w:lang w:eastAsia="ko-KR"/>
        </w:rPr>
      </w:pPr>
      <w:r>
        <w:rPr>
          <w:rStyle w:val="af3"/>
        </w:rPr>
        <w:annotationRef/>
      </w:r>
      <w:r>
        <w:rPr>
          <w:rFonts w:hint="eastAsia"/>
          <w:lang w:eastAsia="ko-KR"/>
        </w:rPr>
        <w:t>그림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속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영문을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번역해주세요</w:t>
      </w:r>
      <w:r>
        <w:rPr>
          <w:rFonts w:hint="eastAsia"/>
          <w:lang w:eastAsia="ko-KR"/>
        </w:rPr>
        <w:t xml:space="preserve">. </w:t>
      </w:r>
      <w:r>
        <w:rPr>
          <w:rFonts w:hint="eastAsia"/>
          <w:lang w:eastAsia="ko-KR"/>
        </w:rPr>
        <w:t>그림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제목을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달아주세요</w:t>
      </w:r>
      <w:r>
        <w:rPr>
          <w:rFonts w:hint="eastAsia"/>
          <w:lang w:eastAsia="ko-KR"/>
        </w:rPr>
        <w:t>.</w:t>
      </w:r>
    </w:p>
  </w:comment>
  <w:comment w:id="5599" w:author="user" w:date="2021-03-23T11:16:00Z" w:initials="u">
    <w:p w14:paraId="6E55213C" w14:textId="39620714" w:rsidR="00E10663" w:rsidRDefault="00E10663">
      <w:pPr>
        <w:pStyle w:val="af4"/>
        <w:rPr>
          <w:lang w:eastAsia="ko-KR"/>
        </w:rPr>
      </w:pPr>
      <w:r>
        <w:rPr>
          <w:rStyle w:val="af3"/>
        </w:rPr>
        <w:annotationRef/>
      </w:r>
      <w:r>
        <w:rPr>
          <w:rFonts w:hint="eastAsia"/>
          <w:lang w:eastAsia="ko-KR"/>
        </w:rPr>
        <w:t>그림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제목을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“</w:t>
      </w:r>
      <w:r>
        <w:rPr>
          <w:rFonts w:hint="eastAsia"/>
          <w:lang w:eastAsia="ko-KR"/>
        </w:rPr>
        <w:t>월별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전체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취업자수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추세</w:t>
      </w:r>
      <w:r>
        <w:rPr>
          <w:rFonts w:hint="eastAsia"/>
          <w:lang w:eastAsia="ko-KR"/>
        </w:rPr>
        <w:t xml:space="preserve">(prophet </w:t>
      </w:r>
      <w:r>
        <w:rPr>
          <w:rFonts w:hint="eastAsia"/>
          <w:lang w:eastAsia="ko-KR"/>
        </w:rPr>
        <w:t>모델</w:t>
      </w:r>
      <w:r>
        <w:rPr>
          <w:rFonts w:hint="eastAsia"/>
          <w:lang w:eastAsia="ko-KR"/>
        </w:rPr>
        <w:t>)</w:t>
      </w:r>
      <w:r>
        <w:rPr>
          <w:lang w:eastAsia="ko-KR"/>
        </w:rPr>
        <w:t>”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달아도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될까요</w:t>
      </w:r>
      <w:r>
        <w:rPr>
          <w:rFonts w:hint="eastAsia"/>
          <w:lang w:eastAsia="ko-KR"/>
        </w:rPr>
        <w:t>?</w:t>
      </w:r>
    </w:p>
  </w:comment>
  <w:comment w:id="5603" w:author="user" w:date="2021-03-23T11:16:00Z" w:initials="u">
    <w:p w14:paraId="00B64F47" w14:textId="26E8F901" w:rsidR="00E10663" w:rsidRDefault="00E10663">
      <w:pPr>
        <w:pStyle w:val="af4"/>
        <w:rPr>
          <w:lang w:eastAsia="ko-KR"/>
        </w:rPr>
      </w:pPr>
      <w:r>
        <w:rPr>
          <w:rStyle w:val="af3"/>
        </w:rPr>
        <w:annotationRef/>
      </w:r>
      <w:r>
        <w:rPr>
          <w:rFonts w:hint="eastAsia"/>
          <w:lang w:eastAsia="ko-KR"/>
        </w:rPr>
        <w:t>그림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속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영문을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번역해주세요</w:t>
      </w:r>
      <w:r>
        <w:rPr>
          <w:rFonts w:hint="eastAsia"/>
          <w:lang w:eastAsia="ko-KR"/>
        </w:rPr>
        <w:t xml:space="preserve">. </w:t>
      </w:r>
      <w:r>
        <w:rPr>
          <w:rFonts w:hint="eastAsia"/>
          <w:lang w:eastAsia="ko-KR"/>
        </w:rPr>
        <w:t>그림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제목을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달아주세요</w:t>
      </w:r>
      <w:r>
        <w:rPr>
          <w:rFonts w:hint="eastAsia"/>
          <w:lang w:eastAsia="ko-KR"/>
        </w:rPr>
        <w:t>.</w:t>
      </w:r>
    </w:p>
  </w:comment>
  <w:comment w:id="5607" w:author="user" w:date="2021-03-23T11:17:00Z" w:initials="u">
    <w:p w14:paraId="1C65915E" w14:textId="022DBE38" w:rsidR="00E10663" w:rsidRDefault="00E10663">
      <w:pPr>
        <w:pStyle w:val="af4"/>
        <w:rPr>
          <w:lang w:eastAsia="ko-KR"/>
        </w:rPr>
      </w:pPr>
      <w:r>
        <w:rPr>
          <w:rStyle w:val="af3"/>
        </w:rPr>
        <w:annotationRef/>
      </w:r>
      <w:r>
        <w:rPr>
          <w:rFonts w:hint="eastAsia"/>
          <w:lang w:eastAsia="ko-KR"/>
        </w:rPr>
        <w:t>제목을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“</w:t>
      </w:r>
      <w:r>
        <w:rPr>
          <w:rFonts w:hint="eastAsia"/>
          <w:lang w:eastAsia="ko-KR"/>
        </w:rPr>
        <w:t>일별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코로나</w:t>
      </w:r>
      <w:r>
        <w:rPr>
          <w:rFonts w:hint="eastAsia"/>
          <w:lang w:eastAsia="ko-KR"/>
        </w:rPr>
        <w:t xml:space="preserve">19 </w:t>
      </w:r>
      <w:r>
        <w:rPr>
          <w:rFonts w:hint="eastAsia"/>
          <w:lang w:eastAsia="ko-KR"/>
        </w:rPr>
        <w:t>확진자수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추세</w:t>
      </w:r>
      <w:r>
        <w:rPr>
          <w:rFonts w:hint="eastAsia"/>
          <w:lang w:eastAsia="ko-KR"/>
        </w:rPr>
        <w:t>(0-9</w:t>
      </w:r>
      <w:r>
        <w:rPr>
          <w:rFonts w:hint="eastAsia"/>
          <w:lang w:eastAsia="ko-KR"/>
        </w:rPr>
        <w:t>세</w:t>
      </w:r>
      <w:r>
        <w:rPr>
          <w:rFonts w:hint="eastAsia"/>
          <w:lang w:eastAsia="ko-KR"/>
        </w:rPr>
        <w:t xml:space="preserve">, prophet </w:t>
      </w:r>
      <w:r>
        <w:rPr>
          <w:rFonts w:hint="eastAsia"/>
          <w:lang w:eastAsia="ko-KR"/>
        </w:rPr>
        <w:t>모델</w:t>
      </w:r>
      <w:r>
        <w:rPr>
          <w:rFonts w:hint="eastAsia"/>
          <w:lang w:eastAsia="ko-KR"/>
        </w:rPr>
        <w:t>)</w:t>
      </w:r>
      <w:r>
        <w:rPr>
          <w:lang w:eastAsia="ko-KR"/>
        </w:rPr>
        <w:t>”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달아도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될까요</w:t>
      </w:r>
      <w:r>
        <w:rPr>
          <w:rFonts w:hint="eastAsia"/>
          <w:lang w:eastAsia="ko-KR"/>
        </w:rPr>
        <w:t>?</w:t>
      </w:r>
    </w:p>
  </w:comment>
  <w:comment w:id="5611" w:author="user" w:date="2021-03-23T11:29:00Z" w:initials="u">
    <w:p w14:paraId="2D8F5E34" w14:textId="41C672CF" w:rsidR="00E10663" w:rsidRDefault="00E10663">
      <w:pPr>
        <w:pStyle w:val="af4"/>
        <w:rPr>
          <w:lang w:eastAsia="ko-KR"/>
        </w:rPr>
      </w:pPr>
      <w:r>
        <w:rPr>
          <w:rStyle w:val="af3"/>
        </w:rPr>
        <w:annotationRef/>
      </w:r>
      <w:r>
        <w:rPr>
          <w:rFonts w:hint="eastAsia"/>
          <w:lang w:eastAsia="ko-KR"/>
        </w:rPr>
        <w:t>그림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속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영문을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번역해주세요</w:t>
      </w:r>
      <w:r>
        <w:rPr>
          <w:rFonts w:hint="eastAsia"/>
          <w:lang w:eastAsia="ko-KR"/>
        </w:rPr>
        <w:t xml:space="preserve">. </w:t>
      </w:r>
      <w:r>
        <w:rPr>
          <w:rFonts w:hint="eastAsia"/>
          <w:lang w:eastAsia="ko-KR"/>
        </w:rPr>
        <w:t>그림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제목을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달아주세요</w:t>
      </w:r>
      <w:r>
        <w:rPr>
          <w:rFonts w:hint="eastAsia"/>
          <w:lang w:eastAsia="ko-KR"/>
        </w:rPr>
        <w:t>.</w:t>
      </w:r>
    </w:p>
  </w:comment>
  <w:comment w:id="5641" w:author="user" w:date="2021-03-23T11:35:00Z" w:initials="u">
    <w:p w14:paraId="5BCF769E" w14:textId="5F5BFBEB" w:rsidR="00E10663" w:rsidRDefault="00E10663">
      <w:pPr>
        <w:pStyle w:val="af4"/>
        <w:rPr>
          <w:lang w:eastAsia="ko-KR"/>
        </w:rPr>
      </w:pPr>
      <w:r>
        <w:rPr>
          <w:rStyle w:val="af3"/>
        </w:rPr>
        <w:annotationRef/>
      </w:r>
      <w:r>
        <w:rPr>
          <w:rFonts w:hint="eastAsia"/>
          <w:lang w:eastAsia="ko-KR"/>
        </w:rPr>
        <w:t>그림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속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영문을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번역해주세요</w:t>
      </w:r>
      <w:r>
        <w:rPr>
          <w:rFonts w:hint="eastAsia"/>
          <w:lang w:eastAsia="ko-KR"/>
        </w:rPr>
        <w:t xml:space="preserve">. </w:t>
      </w:r>
      <w:r>
        <w:rPr>
          <w:rFonts w:hint="eastAsia"/>
          <w:lang w:eastAsia="ko-KR"/>
        </w:rPr>
        <w:t>그림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제목을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달아주세요</w:t>
      </w:r>
      <w:r>
        <w:rPr>
          <w:rFonts w:hint="eastAsia"/>
          <w:lang w:eastAsia="ko-KR"/>
        </w:rPr>
        <w:t>.</w:t>
      </w:r>
    </w:p>
  </w:comment>
  <w:comment w:id="5645" w:author="user" w:date="2021-03-23T11:35:00Z" w:initials="u">
    <w:p w14:paraId="129A3F96" w14:textId="2E1A56B0" w:rsidR="00E10663" w:rsidRDefault="00E10663">
      <w:pPr>
        <w:pStyle w:val="af4"/>
        <w:rPr>
          <w:lang w:eastAsia="ko-KR"/>
        </w:rPr>
      </w:pPr>
      <w:r>
        <w:rPr>
          <w:rStyle w:val="af3"/>
        </w:rPr>
        <w:annotationRef/>
      </w:r>
      <w:r>
        <w:rPr>
          <w:rFonts w:hint="eastAsia"/>
          <w:lang w:eastAsia="ko-KR"/>
        </w:rPr>
        <w:t>그림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속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영문을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번역해주세요</w:t>
      </w:r>
      <w:r>
        <w:rPr>
          <w:rFonts w:hint="eastAsia"/>
          <w:lang w:eastAsia="ko-KR"/>
        </w:rPr>
        <w:t xml:space="preserve">. </w:t>
      </w:r>
      <w:r>
        <w:rPr>
          <w:rFonts w:hint="eastAsia"/>
          <w:lang w:eastAsia="ko-KR"/>
        </w:rPr>
        <w:t>그림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제목을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달아주세요</w:t>
      </w:r>
      <w:r>
        <w:rPr>
          <w:rFonts w:hint="eastAsia"/>
          <w:lang w:eastAsia="ko-KR"/>
        </w:rPr>
        <w:t>.</w:t>
      </w:r>
    </w:p>
  </w:comment>
  <w:comment w:id="5651" w:author="user" w:date="2021-03-23T11:36:00Z" w:initials="u">
    <w:p w14:paraId="523EB1F8" w14:textId="5600F7FC" w:rsidR="00E10663" w:rsidRDefault="00E10663">
      <w:pPr>
        <w:pStyle w:val="af4"/>
        <w:rPr>
          <w:lang w:eastAsia="ko-KR"/>
        </w:rPr>
      </w:pPr>
      <w:r>
        <w:rPr>
          <w:rStyle w:val="af3"/>
        </w:rPr>
        <w:annotationRef/>
      </w:r>
      <w:r>
        <w:rPr>
          <w:rFonts w:hint="eastAsia"/>
          <w:lang w:eastAsia="ko-KR"/>
        </w:rPr>
        <w:t>그림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속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영문을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번역해주세요</w:t>
      </w:r>
      <w:r>
        <w:rPr>
          <w:rFonts w:hint="eastAsia"/>
          <w:lang w:eastAsia="ko-KR"/>
        </w:rPr>
        <w:t xml:space="preserve">. </w:t>
      </w:r>
      <w:r>
        <w:rPr>
          <w:rFonts w:hint="eastAsia"/>
          <w:lang w:eastAsia="ko-KR"/>
        </w:rPr>
        <w:t>그림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제목을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달아주세요</w:t>
      </w:r>
      <w:r>
        <w:rPr>
          <w:rFonts w:hint="eastAsia"/>
          <w:lang w:eastAsia="ko-KR"/>
        </w:rPr>
        <w:t>.</w:t>
      </w:r>
    </w:p>
  </w:comment>
  <w:comment w:id="5689" w:author="user" w:date="2021-03-23T11:43:00Z" w:initials="u">
    <w:p w14:paraId="0492EB40" w14:textId="6A6199AA" w:rsidR="00E10663" w:rsidRDefault="00E10663">
      <w:pPr>
        <w:pStyle w:val="af4"/>
        <w:rPr>
          <w:lang w:eastAsia="ko-KR"/>
        </w:rPr>
      </w:pPr>
      <w:r>
        <w:rPr>
          <w:rStyle w:val="af3"/>
        </w:rPr>
        <w:annotationRef/>
      </w:r>
      <w:r>
        <w:rPr>
          <w:rFonts w:hint="eastAsia"/>
          <w:lang w:eastAsia="ko-KR"/>
        </w:rPr>
        <w:t>그림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제목을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달아주세요</w:t>
      </w:r>
      <w:r>
        <w:rPr>
          <w:rFonts w:hint="eastAsia"/>
          <w:lang w:eastAsia="ko-KR"/>
        </w:rPr>
        <w:t>.</w:t>
      </w:r>
    </w:p>
  </w:comment>
  <w:comment w:id="5717" w:author="user" w:date="2021-03-23T11:47:00Z" w:initials="u">
    <w:p w14:paraId="7BEC4F27" w14:textId="3C59F302" w:rsidR="00E10663" w:rsidRDefault="00E10663">
      <w:pPr>
        <w:pStyle w:val="af4"/>
        <w:rPr>
          <w:lang w:eastAsia="ko-KR"/>
        </w:rPr>
      </w:pPr>
      <w:r>
        <w:rPr>
          <w:rStyle w:val="af3"/>
        </w:rPr>
        <w:annotationRef/>
      </w:r>
      <w:r>
        <w:rPr>
          <w:rFonts w:hint="eastAsia"/>
          <w:lang w:eastAsia="ko-KR"/>
        </w:rPr>
        <w:t>그림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제목을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달아주세요</w:t>
      </w:r>
      <w:r>
        <w:rPr>
          <w:rFonts w:hint="eastAsia"/>
          <w:lang w:eastAsia="ko-KR"/>
        </w:rPr>
        <w:t>.</w:t>
      </w:r>
    </w:p>
  </w:comment>
  <w:comment w:id="5725" w:author="user" w:date="2021-03-23T12:54:00Z" w:initials="u">
    <w:p w14:paraId="6469F039" w14:textId="03B2FF31" w:rsidR="00E10663" w:rsidRDefault="00E10663">
      <w:pPr>
        <w:pStyle w:val="af4"/>
        <w:rPr>
          <w:lang w:eastAsia="ko-KR"/>
        </w:rPr>
      </w:pPr>
      <w:r>
        <w:rPr>
          <w:rStyle w:val="af3"/>
        </w:rPr>
        <w:annotationRef/>
      </w:r>
      <w:r>
        <w:rPr>
          <w:lang w:eastAsia="ko-KR"/>
        </w:rPr>
        <w:t>“</w:t>
      </w:r>
      <w:r>
        <w:rPr>
          <w:rFonts w:hint="eastAsia"/>
          <w:lang w:eastAsia="ko-KR"/>
        </w:rPr>
        <w:t>의</w:t>
      </w:r>
      <w:r>
        <w:rPr>
          <w:lang w:eastAsia="ko-KR"/>
        </w:rPr>
        <w:t>”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반복되니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“</w:t>
      </w:r>
      <w:r>
        <w:rPr>
          <w:rFonts w:hint="eastAsia"/>
          <w:lang w:eastAsia="ko-KR"/>
        </w:rPr>
        <w:t>오차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백분율의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평균</w:t>
      </w:r>
      <w:r>
        <w:rPr>
          <w:lang w:eastAsia="ko-KR"/>
        </w:rPr>
        <w:t>”</w:t>
      </w:r>
      <w:r>
        <w:rPr>
          <w:rFonts w:hint="eastAsia"/>
          <w:lang w:eastAsia="ko-KR"/>
        </w:rPr>
        <w:t>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고쳐도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될까요</w:t>
      </w:r>
      <w:r>
        <w:rPr>
          <w:rFonts w:hint="eastAsia"/>
          <w:lang w:eastAsia="ko-KR"/>
        </w:rPr>
        <w:t>?</w:t>
      </w:r>
    </w:p>
  </w:comment>
  <w:comment w:id="5741" w:author="user" w:date="2021-03-23T12:44:00Z" w:initials="u">
    <w:p w14:paraId="68B9A1BE" w14:textId="4D4A7CE1" w:rsidR="00E10663" w:rsidRDefault="00E10663">
      <w:pPr>
        <w:pStyle w:val="af4"/>
        <w:rPr>
          <w:lang w:eastAsia="ko-KR"/>
        </w:rPr>
      </w:pPr>
      <w:r>
        <w:rPr>
          <w:rStyle w:val="af3"/>
        </w:rPr>
        <w:annotationRef/>
      </w:r>
      <w:r>
        <w:rPr>
          <w:rFonts w:hint="eastAsia"/>
          <w:lang w:eastAsia="ko-KR"/>
        </w:rPr>
        <w:t>그림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속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영문을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번역해주세요</w:t>
      </w:r>
      <w:r>
        <w:rPr>
          <w:rFonts w:hint="eastAsia"/>
          <w:lang w:eastAsia="ko-KR"/>
        </w:rPr>
        <w:t xml:space="preserve">. </w:t>
      </w:r>
      <w:r>
        <w:rPr>
          <w:rFonts w:hint="eastAsia"/>
          <w:lang w:eastAsia="ko-KR"/>
        </w:rPr>
        <w:t>그림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제목을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달아주세요</w:t>
      </w:r>
      <w:r>
        <w:rPr>
          <w:rFonts w:hint="eastAsia"/>
          <w:lang w:eastAsia="ko-KR"/>
        </w:rPr>
        <w:t>.</w:t>
      </w:r>
    </w:p>
  </w:comment>
  <w:comment w:id="5748" w:author="user" w:date="2021-03-23T12:54:00Z" w:initials="u">
    <w:p w14:paraId="3A64A942" w14:textId="454E0452" w:rsidR="00E10663" w:rsidRDefault="00E10663">
      <w:pPr>
        <w:pStyle w:val="af4"/>
        <w:rPr>
          <w:lang w:eastAsia="ko-KR"/>
        </w:rPr>
      </w:pPr>
      <w:r>
        <w:rPr>
          <w:rStyle w:val="af3"/>
        </w:rPr>
        <w:annotationRef/>
      </w:r>
      <w:r>
        <w:rPr>
          <w:lang w:eastAsia="ko-KR"/>
        </w:rPr>
        <w:t>“</w:t>
      </w:r>
      <w:r>
        <w:rPr>
          <w:rFonts w:hint="eastAsia"/>
          <w:lang w:eastAsia="ko-KR"/>
        </w:rPr>
        <w:t>의</w:t>
      </w:r>
      <w:r>
        <w:rPr>
          <w:lang w:eastAsia="ko-KR"/>
        </w:rPr>
        <w:t>”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반복되니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“</w:t>
      </w:r>
      <w:r>
        <w:rPr>
          <w:rFonts w:hint="eastAsia"/>
          <w:lang w:eastAsia="ko-KR"/>
        </w:rPr>
        <w:t>오차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백분율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절대값의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평균</w:t>
      </w:r>
      <w:r>
        <w:rPr>
          <w:lang w:eastAsia="ko-KR"/>
        </w:rPr>
        <w:t>”</w:t>
      </w:r>
      <w:r>
        <w:rPr>
          <w:rFonts w:hint="eastAsia"/>
          <w:lang w:eastAsia="ko-KR"/>
        </w:rPr>
        <w:t>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고쳐도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될까요</w:t>
      </w:r>
      <w:r>
        <w:rPr>
          <w:rFonts w:hint="eastAsia"/>
          <w:lang w:eastAsia="ko-KR"/>
        </w:rPr>
        <w:t>?</w:t>
      </w:r>
    </w:p>
  </w:comment>
  <w:comment w:id="5777" w:author="user" w:date="2021-03-23T13:01:00Z" w:initials="u">
    <w:p w14:paraId="0DCBFF8F" w14:textId="32A9548E" w:rsidR="00E10663" w:rsidRDefault="00E10663">
      <w:pPr>
        <w:pStyle w:val="af4"/>
        <w:rPr>
          <w:lang w:eastAsia="ko-KR"/>
        </w:rPr>
      </w:pPr>
      <w:r>
        <w:rPr>
          <w:rStyle w:val="af3"/>
        </w:rPr>
        <w:annotationRef/>
      </w:r>
      <w:r>
        <w:rPr>
          <w:rFonts w:hint="eastAsia"/>
          <w:lang w:eastAsia="ko-KR"/>
        </w:rPr>
        <w:t>제목을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“</w:t>
      </w:r>
      <w:r>
        <w:rPr>
          <w:rFonts w:hint="eastAsia"/>
          <w:lang w:eastAsia="ko-KR"/>
        </w:rPr>
        <w:t>실제값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오차값</w:t>
      </w:r>
      <w:r>
        <w:rPr>
          <w:rFonts w:hint="eastAsia"/>
          <w:lang w:eastAsia="ko-KR"/>
        </w:rPr>
        <w:t>(</w:t>
      </w:r>
      <w:r>
        <w:rPr>
          <w:rFonts w:hint="eastAsia"/>
          <w:lang w:eastAsia="ko-KR"/>
        </w:rPr>
        <w:t>절대값</w:t>
      </w:r>
      <w:r>
        <w:rPr>
          <w:rFonts w:hint="eastAsia"/>
          <w:lang w:eastAsia="ko-KR"/>
        </w:rPr>
        <w:t>)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백분율</w:t>
      </w:r>
      <w:r>
        <w:rPr>
          <w:lang w:eastAsia="ko-KR"/>
        </w:rPr>
        <w:t>”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달아도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될까요</w:t>
      </w:r>
      <w:r>
        <w:rPr>
          <w:rFonts w:hint="eastAsia"/>
          <w:lang w:eastAsia="ko-KR"/>
        </w:rPr>
        <w:t>?</w:t>
      </w:r>
    </w:p>
  </w:comment>
  <w:comment w:id="5784" w:author="user" w:date="2021-03-23T13:07:00Z" w:initials="u">
    <w:p w14:paraId="187A4A9C" w14:textId="5019BF32" w:rsidR="00E10663" w:rsidRDefault="00E10663">
      <w:pPr>
        <w:pStyle w:val="af4"/>
        <w:rPr>
          <w:lang w:eastAsia="ko-KR"/>
        </w:rPr>
      </w:pPr>
      <w:r>
        <w:rPr>
          <w:rStyle w:val="af3"/>
        </w:rPr>
        <w:annotationRef/>
      </w:r>
      <w:r>
        <w:rPr>
          <w:rFonts w:hint="eastAsia"/>
          <w:lang w:eastAsia="ko-KR"/>
        </w:rPr>
        <w:t>문장이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너무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길어서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가독성이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떨어집니다</w:t>
      </w:r>
      <w:r>
        <w:rPr>
          <w:rFonts w:hint="eastAsia"/>
          <w:lang w:eastAsia="ko-KR"/>
        </w:rPr>
        <w:t xml:space="preserve">. </w:t>
      </w:r>
      <w:r>
        <w:rPr>
          <w:rFonts w:hint="eastAsia"/>
          <w:lang w:eastAsia="ko-KR"/>
        </w:rPr>
        <w:t>문장을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짧게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나눠주세요</w:t>
      </w:r>
      <w:r>
        <w:rPr>
          <w:rFonts w:hint="eastAsia"/>
          <w:lang w:eastAsia="ko-KR"/>
        </w:rPr>
        <w:t>.</w:t>
      </w:r>
    </w:p>
  </w:comment>
  <w:comment w:id="5799" w:author="user" w:date="2021-03-23T13:36:00Z" w:initials="u">
    <w:p w14:paraId="34DBB5F5" w14:textId="193D54F2" w:rsidR="00E10663" w:rsidRDefault="00E10663">
      <w:pPr>
        <w:pStyle w:val="af4"/>
        <w:rPr>
          <w:lang w:eastAsia="ko-KR"/>
        </w:rPr>
      </w:pPr>
      <w:r>
        <w:rPr>
          <w:rStyle w:val="af3"/>
        </w:rPr>
        <w:annotationRef/>
      </w:r>
      <w:r>
        <w:rPr>
          <w:lang w:eastAsia="ko-KR"/>
        </w:rPr>
        <w:t>“</w:t>
      </w:r>
      <w:r>
        <w:rPr>
          <w:rFonts w:hint="eastAsia"/>
          <w:lang w:eastAsia="ko-KR"/>
        </w:rPr>
        <w:t>깔끔한</w:t>
      </w:r>
      <w:r>
        <w:rPr>
          <w:lang w:eastAsia="ko-KR"/>
        </w:rPr>
        <w:t>”</w:t>
      </w:r>
      <w:r>
        <w:rPr>
          <w:rFonts w:hint="eastAsia"/>
          <w:lang w:eastAsia="ko-KR"/>
        </w:rPr>
        <w:t>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고쳐도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될까요</w:t>
      </w:r>
      <w:r>
        <w:rPr>
          <w:rFonts w:hint="eastAsia"/>
          <w:lang w:eastAsia="ko-KR"/>
        </w:rPr>
        <w:t>?</w:t>
      </w:r>
    </w:p>
  </w:comment>
  <w:comment w:id="5963" w:author="user" w:date="2021-03-23T13:35:00Z" w:initials="u">
    <w:p w14:paraId="75F30350" w14:textId="41A6E7A4" w:rsidR="00E10663" w:rsidRDefault="00E10663">
      <w:pPr>
        <w:pStyle w:val="af4"/>
        <w:rPr>
          <w:lang w:eastAsia="ko-KR"/>
        </w:rPr>
      </w:pPr>
      <w:r>
        <w:rPr>
          <w:rStyle w:val="af3"/>
        </w:rPr>
        <w:annotationRef/>
      </w:r>
      <w:r>
        <w:rPr>
          <w:lang w:eastAsia="ko-KR"/>
        </w:rPr>
        <w:t>“</w:t>
      </w:r>
      <w:r>
        <w:rPr>
          <w:rFonts w:hint="eastAsia"/>
          <w:lang w:eastAsia="ko-KR"/>
        </w:rPr>
        <w:t>예측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</w:t>
      </w:r>
      <w:r>
        <w:rPr>
          <w:lang w:eastAsia="ko-KR"/>
        </w:rPr>
        <w:t>”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고쳐도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될까요</w:t>
      </w:r>
      <w:r>
        <w:rPr>
          <w:rFonts w:hint="eastAsia"/>
          <w:lang w:eastAsia="ko-KR"/>
        </w:rPr>
        <w:t>?</w:t>
      </w:r>
    </w:p>
  </w:comment>
  <w:comment w:id="5972" w:author="user" w:date="2021-03-23T13:36:00Z" w:initials="u">
    <w:p w14:paraId="3B114E74" w14:textId="407D449B" w:rsidR="00E10663" w:rsidRDefault="00E10663">
      <w:pPr>
        <w:pStyle w:val="af4"/>
        <w:rPr>
          <w:lang w:eastAsia="ko-KR"/>
        </w:rPr>
      </w:pPr>
      <w:r>
        <w:rPr>
          <w:rStyle w:val="af3"/>
        </w:rPr>
        <w:annotationRef/>
      </w:r>
      <w:r>
        <w:rPr>
          <w:rFonts w:hint="eastAsia"/>
          <w:lang w:eastAsia="ko-KR"/>
        </w:rPr>
        <w:t>그림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속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영문을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번역해주세요</w:t>
      </w:r>
      <w:r>
        <w:rPr>
          <w:rFonts w:hint="eastAsia"/>
          <w:lang w:eastAsia="ko-KR"/>
        </w:rPr>
        <w:t xml:space="preserve">. </w:t>
      </w:r>
      <w:r>
        <w:rPr>
          <w:rFonts w:hint="eastAsia"/>
          <w:lang w:eastAsia="ko-KR"/>
        </w:rPr>
        <w:t>그림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제목을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달아주세요</w:t>
      </w:r>
      <w:r>
        <w:rPr>
          <w:rFonts w:hint="eastAsia"/>
          <w:lang w:eastAsia="ko-KR"/>
        </w:rPr>
        <w:t>.</w:t>
      </w:r>
    </w:p>
  </w:comment>
  <w:comment w:id="6013" w:author="user" w:date="2021-03-23T13:40:00Z" w:initials="u">
    <w:p w14:paraId="6DBA7C3F" w14:textId="1B518297" w:rsidR="00E10663" w:rsidRDefault="00E10663">
      <w:pPr>
        <w:pStyle w:val="af4"/>
        <w:rPr>
          <w:lang w:eastAsia="ko-KR"/>
        </w:rPr>
      </w:pPr>
      <w:r>
        <w:rPr>
          <w:rStyle w:val="af3"/>
        </w:rPr>
        <w:annotationRef/>
      </w:r>
      <w:r>
        <w:rPr>
          <w:rFonts w:hint="eastAsia"/>
          <w:lang w:eastAsia="ko-KR"/>
        </w:rPr>
        <w:t>그림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속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영문을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번역해주세요</w:t>
      </w:r>
      <w:r>
        <w:rPr>
          <w:rFonts w:hint="eastAsia"/>
          <w:lang w:eastAsia="ko-KR"/>
        </w:rPr>
        <w:t xml:space="preserve">. </w:t>
      </w:r>
      <w:r>
        <w:rPr>
          <w:rFonts w:hint="eastAsia"/>
          <w:lang w:eastAsia="ko-KR"/>
        </w:rPr>
        <w:t>그림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제목을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달아주세요</w:t>
      </w:r>
      <w:r>
        <w:rPr>
          <w:rFonts w:hint="eastAsia"/>
          <w:lang w:eastAsia="ko-KR"/>
        </w:rPr>
        <w:t>.</w:t>
      </w:r>
    </w:p>
  </w:comment>
  <w:comment w:id="6075" w:author="user" w:date="2021-03-23T14:12:00Z" w:initials="u">
    <w:p w14:paraId="2452D570" w14:textId="6F65FFE5" w:rsidR="00E10663" w:rsidRDefault="00E10663">
      <w:pPr>
        <w:pStyle w:val="af4"/>
        <w:rPr>
          <w:lang w:eastAsia="ko-KR"/>
        </w:rPr>
      </w:pPr>
      <w:r>
        <w:rPr>
          <w:rStyle w:val="af3"/>
        </w:rPr>
        <w:annotationRef/>
      </w:r>
      <w:r>
        <w:rPr>
          <w:rFonts w:hint="eastAsia"/>
          <w:lang w:eastAsia="ko-KR"/>
        </w:rPr>
        <w:t>그림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속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영문을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번역해주세요</w:t>
      </w:r>
      <w:r>
        <w:rPr>
          <w:rFonts w:hint="eastAsia"/>
          <w:lang w:eastAsia="ko-KR"/>
        </w:rPr>
        <w:t xml:space="preserve">. </w:t>
      </w:r>
      <w:r>
        <w:rPr>
          <w:rFonts w:hint="eastAsia"/>
          <w:lang w:eastAsia="ko-KR"/>
        </w:rPr>
        <w:t>그림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제목을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“</w:t>
      </w:r>
      <w:r>
        <w:rPr>
          <w:rFonts w:hint="eastAsia"/>
          <w:lang w:eastAsia="ko-KR"/>
        </w:rPr>
        <w:t>fable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생성한</w:t>
      </w:r>
      <w:r>
        <w:rPr>
          <w:rFonts w:hint="eastAsia"/>
          <w:lang w:eastAsia="ko-KR"/>
        </w:rPr>
        <w:t xml:space="preserve"> 8</w:t>
      </w:r>
      <w:r>
        <w:rPr>
          <w:rFonts w:hint="eastAsia"/>
          <w:lang w:eastAsia="ko-KR"/>
        </w:rPr>
        <w:t>가지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예측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플롯</w:t>
      </w:r>
      <w:r>
        <w:rPr>
          <w:lang w:eastAsia="ko-KR"/>
        </w:rPr>
        <w:t>”</w:t>
      </w:r>
      <w:r>
        <w:rPr>
          <w:rFonts w:hint="eastAsia"/>
          <w:lang w:eastAsia="ko-KR"/>
        </w:rPr>
        <w:t>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달아도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될까요</w:t>
      </w:r>
      <w:r>
        <w:rPr>
          <w:rFonts w:hint="eastAsia"/>
          <w:lang w:eastAsia="ko-KR"/>
        </w:rPr>
        <w:t>?</w:t>
      </w:r>
    </w:p>
  </w:comment>
  <w:comment w:id="6084" w:author="user" w:date="2021-03-23T16:30:00Z" w:initials="u">
    <w:p w14:paraId="16614D64" w14:textId="6718C28D" w:rsidR="00E10663" w:rsidRDefault="00E10663">
      <w:pPr>
        <w:pStyle w:val="af4"/>
        <w:rPr>
          <w:lang w:eastAsia="ko-KR"/>
        </w:rPr>
      </w:pPr>
      <w:r>
        <w:rPr>
          <w:rStyle w:val="af3"/>
        </w:rPr>
        <w:annotationRef/>
      </w:r>
      <w:r>
        <w:rPr>
          <w:rFonts w:hint="eastAsia"/>
          <w:lang w:eastAsia="ko-KR"/>
        </w:rPr>
        <w:t>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원본과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수치가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다릅니다</w:t>
      </w:r>
      <w:r>
        <w:rPr>
          <w:rFonts w:hint="eastAsia"/>
          <w:lang w:eastAsia="ko-KR"/>
        </w:rPr>
        <w:t xml:space="preserve">. </w:t>
      </w:r>
      <w:r>
        <w:rPr>
          <w:rFonts w:hint="eastAsia"/>
          <w:lang w:eastAsia="ko-KR"/>
        </w:rPr>
        <w:t>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원본이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틀린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건가요</w:t>
      </w:r>
      <w:r>
        <w:rPr>
          <w:rFonts w:hint="eastAsia"/>
          <w:lang w:eastAsia="ko-KR"/>
        </w:rPr>
        <w:t>?</w:t>
      </w:r>
    </w:p>
  </w:comment>
  <w:comment w:id="6118" w:author="user" w:date="2021-03-23T14:15:00Z" w:initials="u">
    <w:p w14:paraId="7B3F5D4C" w14:textId="0DEE6836" w:rsidR="00E10663" w:rsidRDefault="00E10663">
      <w:pPr>
        <w:pStyle w:val="af4"/>
        <w:rPr>
          <w:lang w:eastAsia="ko-KR"/>
        </w:rPr>
      </w:pPr>
      <w:r>
        <w:rPr>
          <w:rStyle w:val="af3"/>
        </w:rPr>
        <w:annotationRef/>
      </w:r>
      <w:r>
        <w:rPr>
          <w:lang w:eastAsia="ko-KR"/>
        </w:rPr>
        <w:t>“</w:t>
      </w:r>
      <w:r>
        <w:rPr>
          <w:rFonts w:hint="eastAsia"/>
          <w:lang w:eastAsia="ko-KR"/>
        </w:rPr>
        <w:t>연월</w:t>
      </w:r>
      <w:r>
        <w:rPr>
          <w:lang w:eastAsia="ko-KR"/>
        </w:rPr>
        <w:t>”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고쳐도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될까요</w:t>
      </w:r>
      <w:r>
        <w:rPr>
          <w:rFonts w:hint="eastAsia"/>
          <w:lang w:eastAsia="ko-KR"/>
        </w:rPr>
        <w:t>?</w:t>
      </w:r>
    </w:p>
  </w:comment>
  <w:comment w:id="6121" w:author="user" w:date="2021-03-23T14:16:00Z" w:initials="u">
    <w:p w14:paraId="0E209139" w14:textId="0407FDB8" w:rsidR="00E10663" w:rsidRDefault="00E10663">
      <w:pPr>
        <w:pStyle w:val="af4"/>
        <w:rPr>
          <w:lang w:eastAsia="ko-KR"/>
        </w:rPr>
      </w:pPr>
      <w:r>
        <w:rPr>
          <w:rStyle w:val="af3"/>
        </w:rPr>
        <w:annotationRef/>
      </w:r>
      <w:r>
        <w:rPr>
          <w:rFonts w:hint="eastAsia"/>
          <w:lang w:eastAsia="ko-KR"/>
        </w:rPr>
        <w:t>제목을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“</w:t>
      </w:r>
      <w:r>
        <w:rPr>
          <w:rFonts w:hint="eastAsia"/>
          <w:lang w:eastAsia="ko-KR"/>
        </w:rPr>
        <w:t>전체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취업자수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예측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모델</w:t>
      </w:r>
      <w:r>
        <w:rPr>
          <w:lang w:eastAsia="ko-KR"/>
        </w:rPr>
        <w:t>”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달아도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될까요</w:t>
      </w:r>
      <w:r>
        <w:rPr>
          <w:rFonts w:hint="eastAsia"/>
          <w:lang w:eastAsia="ko-KR"/>
        </w:rPr>
        <w:t>?</w:t>
      </w:r>
    </w:p>
  </w:comment>
  <w:comment w:id="6183" w:author="user" w:date="2021-03-23T14:20:00Z" w:initials="u">
    <w:p w14:paraId="339AE7B5" w14:textId="1F14AC0F" w:rsidR="00E10663" w:rsidRDefault="00E10663">
      <w:pPr>
        <w:pStyle w:val="af4"/>
        <w:rPr>
          <w:lang w:eastAsia="ko-KR"/>
        </w:rPr>
      </w:pPr>
      <w:r>
        <w:rPr>
          <w:rStyle w:val="af3"/>
        </w:rPr>
        <w:annotationRef/>
      </w:r>
      <w:r>
        <w:rPr>
          <w:rFonts w:hint="eastAsia"/>
          <w:lang w:eastAsia="ko-KR"/>
        </w:rPr>
        <w:t>그림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속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영문을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번역해주세요</w:t>
      </w:r>
      <w:r>
        <w:rPr>
          <w:rFonts w:hint="eastAsia"/>
          <w:lang w:eastAsia="ko-KR"/>
        </w:rPr>
        <w:t xml:space="preserve">. </w:t>
      </w:r>
      <w:r>
        <w:rPr>
          <w:rFonts w:hint="eastAsia"/>
          <w:lang w:eastAsia="ko-KR"/>
        </w:rPr>
        <w:t>그림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제목을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달아주세요</w:t>
      </w:r>
      <w:r>
        <w:rPr>
          <w:rFonts w:hint="eastAsia"/>
          <w:lang w:eastAsia="ko-KR"/>
        </w:rPr>
        <w:t>.</w:t>
      </w:r>
    </w:p>
  </w:comment>
  <w:comment w:id="6193" w:author="user" w:date="2021-03-23T14:21:00Z" w:initials="u">
    <w:p w14:paraId="0D1AC735" w14:textId="396C5847" w:rsidR="00E10663" w:rsidRDefault="00E10663">
      <w:pPr>
        <w:pStyle w:val="af4"/>
        <w:rPr>
          <w:lang w:eastAsia="ko-KR"/>
        </w:rPr>
      </w:pPr>
      <w:r>
        <w:rPr>
          <w:rStyle w:val="af3"/>
        </w:rPr>
        <w:annotationRef/>
      </w:r>
      <w:r>
        <w:rPr>
          <w:rFonts w:hint="eastAsia"/>
          <w:lang w:eastAsia="ko-KR"/>
        </w:rPr>
        <w:t>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원본과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수치가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다릅니다</w:t>
      </w:r>
      <w:r>
        <w:rPr>
          <w:rFonts w:hint="eastAsia"/>
          <w:lang w:eastAsia="ko-KR"/>
        </w:rPr>
        <w:t xml:space="preserve">. </w:t>
      </w:r>
      <w:r>
        <w:rPr>
          <w:rFonts w:hint="eastAsia"/>
          <w:lang w:eastAsia="ko-KR"/>
        </w:rPr>
        <w:t>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원본이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틀린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건가요</w:t>
      </w:r>
      <w:r>
        <w:rPr>
          <w:rFonts w:hint="eastAsia"/>
          <w:lang w:eastAsia="ko-KR"/>
        </w:rPr>
        <w:t>?</w:t>
      </w:r>
    </w:p>
  </w:comment>
  <w:comment w:id="6215" w:author="user" w:date="2021-03-23T14:22:00Z" w:initials="u">
    <w:p w14:paraId="0FBE8FFF" w14:textId="3A6F9688" w:rsidR="00E10663" w:rsidRDefault="00E10663">
      <w:pPr>
        <w:pStyle w:val="af4"/>
        <w:rPr>
          <w:lang w:eastAsia="ko-KR"/>
        </w:rPr>
      </w:pPr>
      <w:r>
        <w:rPr>
          <w:rStyle w:val="af3"/>
        </w:rPr>
        <w:annotationRef/>
      </w:r>
      <w:r>
        <w:rPr>
          <w:lang w:eastAsia="ko-KR"/>
        </w:rPr>
        <w:t>“</w:t>
      </w:r>
      <w:r>
        <w:rPr>
          <w:rFonts w:hint="eastAsia"/>
          <w:lang w:eastAsia="ko-KR"/>
        </w:rPr>
        <w:t>연월일</w:t>
      </w:r>
      <w:r>
        <w:rPr>
          <w:lang w:eastAsia="ko-KR"/>
        </w:rPr>
        <w:t>”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고쳐도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될까요</w:t>
      </w:r>
      <w:r>
        <w:rPr>
          <w:rFonts w:hint="eastAsia"/>
          <w:lang w:eastAsia="ko-KR"/>
        </w:rPr>
        <w:t>?</w:t>
      </w:r>
    </w:p>
  </w:comment>
  <w:comment w:id="6218" w:author="user" w:date="2021-03-23T14:23:00Z" w:initials="u">
    <w:p w14:paraId="65EEA11E" w14:textId="409AD3CE" w:rsidR="00E10663" w:rsidRDefault="00E10663">
      <w:pPr>
        <w:pStyle w:val="af4"/>
        <w:rPr>
          <w:lang w:eastAsia="ko-KR"/>
        </w:rPr>
      </w:pPr>
      <w:r>
        <w:rPr>
          <w:rStyle w:val="af3"/>
        </w:rPr>
        <w:annotationRef/>
      </w:r>
      <w:r>
        <w:rPr>
          <w:rFonts w:hint="eastAsia"/>
          <w:lang w:eastAsia="ko-KR"/>
        </w:rPr>
        <w:t>그림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속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영문을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번역해주세요</w:t>
      </w:r>
      <w:r>
        <w:rPr>
          <w:rFonts w:hint="eastAsia"/>
          <w:lang w:eastAsia="ko-KR"/>
        </w:rPr>
        <w:t xml:space="preserve">. </w:t>
      </w:r>
      <w:r>
        <w:rPr>
          <w:rFonts w:hint="eastAsia"/>
          <w:lang w:eastAsia="ko-KR"/>
        </w:rPr>
        <w:t>그림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제목을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“</w:t>
      </w:r>
      <w:r>
        <w:rPr>
          <w:rFonts w:hint="eastAsia"/>
          <w:lang w:eastAsia="ko-KR"/>
        </w:rPr>
        <w:t>코로나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확진자수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예측</w:t>
      </w:r>
      <w:r>
        <w:rPr>
          <w:lang w:eastAsia="ko-KR"/>
        </w:rPr>
        <w:t>”</w:t>
      </w:r>
      <w:r>
        <w:rPr>
          <w:rFonts w:hint="eastAsia"/>
          <w:lang w:eastAsia="ko-KR"/>
        </w:rPr>
        <w:t>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달아도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될까요</w:t>
      </w:r>
      <w:r>
        <w:rPr>
          <w:rFonts w:hint="eastAsia"/>
          <w:lang w:eastAsia="ko-KR"/>
        </w:rPr>
        <w:t>?</w:t>
      </w:r>
    </w:p>
  </w:comment>
  <w:comment w:id="6269" w:author="user" w:date="2021-03-23T14:47:00Z" w:initials="u">
    <w:p w14:paraId="460E9B47" w14:textId="120E79DE" w:rsidR="00E10663" w:rsidRDefault="00E10663">
      <w:pPr>
        <w:pStyle w:val="af4"/>
        <w:rPr>
          <w:lang w:eastAsia="ko-KR"/>
        </w:rPr>
      </w:pPr>
      <w:r>
        <w:rPr>
          <w:rStyle w:val="af3"/>
        </w:rPr>
        <w:annotationRef/>
      </w:r>
      <w:r>
        <w:rPr>
          <w:rFonts w:hint="eastAsia"/>
          <w:lang w:eastAsia="ko-KR"/>
        </w:rPr>
        <w:t>그림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제목을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달아주세요</w:t>
      </w:r>
      <w:r>
        <w:rPr>
          <w:rFonts w:hint="eastAsia"/>
          <w:lang w:eastAsia="ko-KR"/>
        </w:rPr>
        <w:t>.</w:t>
      </w:r>
    </w:p>
  </w:comment>
  <w:comment w:id="6299" w:author="user" w:date="2021-03-23T14:54:00Z" w:initials="u">
    <w:p w14:paraId="1CCA3902" w14:textId="2BE1F749" w:rsidR="00E10663" w:rsidRDefault="00E10663">
      <w:pPr>
        <w:pStyle w:val="af4"/>
        <w:rPr>
          <w:lang w:eastAsia="ko-KR"/>
        </w:rPr>
      </w:pPr>
      <w:r>
        <w:rPr>
          <w:rStyle w:val="af3"/>
        </w:rPr>
        <w:annotationRef/>
      </w:r>
      <w:r>
        <w:rPr>
          <w:lang w:eastAsia="ko-KR"/>
        </w:rPr>
        <w:t>“</w:t>
      </w:r>
      <w:r>
        <w:rPr>
          <w:rFonts w:hint="eastAsia"/>
          <w:lang w:eastAsia="ko-KR"/>
        </w:rPr>
        <w:t>모델</w:t>
      </w:r>
      <w:r>
        <w:rPr>
          <w:lang w:eastAsia="ko-KR"/>
        </w:rPr>
        <w:t>”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고쳐도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될까요</w:t>
      </w:r>
      <w:r>
        <w:rPr>
          <w:rFonts w:hint="eastAsia"/>
          <w:lang w:eastAsia="ko-KR"/>
        </w:rPr>
        <w:t>?</w:t>
      </w:r>
    </w:p>
  </w:comment>
  <w:comment w:id="6309" w:author="user" w:date="2021-03-23T15:16:00Z" w:initials="u">
    <w:p w14:paraId="137B53BF" w14:textId="557A3B06" w:rsidR="00E10663" w:rsidRDefault="00E10663">
      <w:pPr>
        <w:pStyle w:val="af4"/>
        <w:rPr>
          <w:lang w:eastAsia="ko-KR"/>
        </w:rPr>
      </w:pPr>
      <w:r>
        <w:rPr>
          <w:rStyle w:val="af3"/>
        </w:rPr>
        <w:annotationRef/>
      </w:r>
      <w:r>
        <w:rPr>
          <w:lang w:eastAsia="ko-KR"/>
        </w:rPr>
        <w:t>“</w:t>
      </w:r>
      <w:r>
        <w:rPr>
          <w:rFonts w:hint="eastAsia"/>
          <w:lang w:eastAsia="ko-KR"/>
        </w:rPr>
        <w:t>모델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테이블</w:t>
      </w:r>
      <w:r>
        <w:rPr>
          <w:lang w:eastAsia="ko-KR"/>
        </w:rPr>
        <w:t>”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고쳐도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될까요</w:t>
      </w:r>
      <w:r>
        <w:rPr>
          <w:rFonts w:hint="eastAsia"/>
          <w:lang w:eastAsia="ko-KR"/>
        </w:rPr>
        <w:t xml:space="preserve">? </w:t>
      </w:r>
    </w:p>
  </w:comment>
  <w:comment w:id="6498" w:author="user" w:date="2021-03-23T15:08:00Z" w:initials="u">
    <w:p w14:paraId="6DDB1610" w14:textId="0DBD125A" w:rsidR="00E10663" w:rsidRDefault="00E10663">
      <w:pPr>
        <w:pStyle w:val="af4"/>
        <w:rPr>
          <w:lang w:eastAsia="ko-KR"/>
        </w:rPr>
      </w:pPr>
      <w:r>
        <w:rPr>
          <w:rStyle w:val="af3"/>
        </w:rPr>
        <w:annotationRef/>
      </w:r>
      <w:r>
        <w:rPr>
          <w:rFonts w:hint="eastAsia"/>
          <w:lang w:eastAsia="ko-KR"/>
        </w:rPr>
        <w:t>그림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속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영문을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번역해주세요</w:t>
      </w:r>
      <w:r>
        <w:rPr>
          <w:rFonts w:hint="eastAsia"/>
          <w:lang w:eastAsia="ko-KR"/>
        </w:rPr>
        <w:t xml:space="preserve">. </w:t>
      </w:r>
      <w:r>
        <w:rPr>
          <w:rFonts w:hint="eastAsia"/>
          <w:lang w:eastAsia="ko-KR"/>
        </w:rPr>
        <w:t>그림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제목을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달아주세요</w:t>
      </w:r>
      <w:r>
        <w:rPr>
          <w:rFonts w:hint="eastAsia"/>
          <w:lang w:eastAsia="ko-KR"/>
        </w:rPr>
        <w:t>.</w:t>
      </w:r>
    </w:p>
  </w:comment>
  <w:comment w:id="6520" w:author="user" w:date="2021-03-23T15:10:00Z" w:initials="u">
    <w:p w14:paraId="402F0B43" w14:textId="3C0F8799" w:rsidR="00E10663" w:rsidRDefault="00E10663">
      <w:pPr>
        <w:pStyle w:val="af4"/>
        <w:rPr>
          <w:lang w:eastAsia="ko-KR"/>
        </w:rPr>
      </w:pPr>
      <w:r>
        <w:rPr>
          <w:rStyle w:val="af3"/>
        </w:rPr>
        <w:annotationRef/>
      </w:r>
      <w:r>
        <w:rPr>
          <w:rFonts w:hint="eastAsia"/>
          <w:lang w:eastAsia="ko-KR"/>
        </w:rPr>
        <w:t>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원본과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수치가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다릅니다</w:t>
      </w:r>
      <w:r>
        <w:rPr>
          <w:rFonts w:hint="eastAsia"/>
          <w:lang w:eastAsia="ko-KR"/>
        </w:rPr>
        <w:t xml:space="preserve">. </w:t>
      </w:r>
      <w:r>
        <w:rPr>
          <w:rFonts w:hint="eastAsia"/>
          <w:lang w:eastAsia="ko-KR"/>
        </w:rPr>
        <w:t>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원본이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틀린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건가요</w:t>
      </w:r>
      <w:r>
        <w:rPr>
          <w:rFonts w:hint="eastAsia"/>
          <w:lang w:eastAsia="ko-KR"/>
        </w:rPr>
        <w:t>?</w:t>
      </w:r>
    </w:p>
  </w:comment>
  <w:comment w:id="6542" w:author="user" w:date="2021-03-23T15:13:00Z" w:initials="u">
    <w:p w14:paraId="5414B60B" w14:textId="6CF16482" w:rsidR="00E10663" w:rsidRDefault="00E10663">
      <w:pPr>
        <w:pStyle w:val="af4"/>
        <w:rPr>
          <w:lang w:eastAsia="ko-KR"/>
        </w:rPr>
      </w:pPr>
      <w:r>
        <w:rPr>
          <w:rStyle w:val="af3"/>
        </w:rPr>
        <w:annotationRef/>
      </w:r>
      <w:r>
        <w:rPr>
          <w:rFonts w:hint="eastAsia"/>
          <w:lang w:eastAsia="ko-KR"/>
        </w:rPr>
        <w:t>그림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속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영문을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번역해주세요</w:t>
      </w:r>
      <w:r>
        <w:rPr>
          <w:rFonts w:hint="eastAsia"/>
          <w:lang w:eastAsia="ko-KR"/>
        </w:rPr>
        <w:t xml:space="preserve">. </w:t>
      </w:r>
      <w:r>
        <w:rPr>
          <w:rFonts w:hint="eastAsia"/>
          <w:lang w:eastAsia="ko-KR"/>
        </w:rPr>
        <w:t>그림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제목을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달아주세요</w:t>
      </w:r>
      <w:r>
        <w:rPr>
          <w:rFonts w:hint="eastAsia"/>
          <w:lang w:eastAsia="ko-KR"/>
        </w:rPr>
        <w:t>.</w:t>
      </w:r>
    </w:p>
  </w:comment>
  <w:comment w:id="6658" w:author="user" w:date="2021-03-23T15:18:00Z" w:initials="u">
    <w:p w14:paraId="6542A44A" w14:textId="2F8E685F" w:rsidR="00E10663" w:rsidRDefault="00E10663">
      <w:pPr>
        <w:pStyle w:val="af4"/>
        <w:rPr>
          <w:lang w:eastAsia="ko-KR"/>
        </w:rPr>
      </w:pPr>
      <w:r>
        <w:rPr>
          <w:rStyle w:val="af3"/>
        </w:rPr>
        <w:annotationRef/>
      </w:r>
      <w:r>
        <w:rPr>
          <w:rFonts w:hint="eastAsia"/>
          <w:lang w:eastAsia="ko-KR"/>
        </w:rPr>
        <w:t>그림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속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영문을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번역해주세요</w:t>
      </w:r>
      <w:r>
        <w:rPr>
          <w:rFonts w:hint="eastAsia"/>
          <w:lang w:eastAsia="ko-KR"/>
        </w:rPr>
        <w:t xml:space="preserve">. </w:t>
      </w:r>
      <w:r>
        <w:rPr>
          <w:rFonts w:hint="eastAsia"/>
          <w:lang w:eastAsia="ko-KR"/>
        </w:rPr>
        <w:t>그림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제목을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달아주세요</w:t>
      </w:r>
      <w:r>
        <w:rPr>
          <w:rFonts w:hint="eastAsia"/>
          <w:lang w:eastAsia="ko-KR"/>
        </w:rPr>
        <w:t>.</w:t>
      </w:r>
    </w:p>
  </w:comment>
  <w:comment w:id="6665" w:author="user" w:date="2021-03-23T15:20:00Z" w:initials="u">
    <w:p w14:paraId="7E72C9D9" w14:textId="3D5BF3C1" w:rsidR="00E10663" w:rsidRDefault="00E10663">
      <w:pPr>
        <w:pStyle w:val="af4"/>
        <w:rPr>
          <w:lang w:eastAsia="ko-KR"/>
        </w:rPr>
      </w:pPr>
      <w:r>
        <w:rPr>
          <w:rStyle w:val="af3"/>
        </w:rPr>
        <w:annotationRef/>
      </w:r>
      <w:r>
        <w:rPr>
          <w:rFonts w:hint="eastAsia"/>
          <w:lang w:eastAsia="ko-KR"/>
        </w:rPr>
        <w:t>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원본과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다릅니다</w:t>
      </w:r>
      <w:r>
        <w:rPr>
          <w:rFonts w:hint="eastAsia"/>
          <w:lang w:eastAsia="ko-KR"/>
        </w:rPr>
        <w:t xml:space="preserve">. </w:t>
      </w:r>
      <w:r>
        <w:rPr>
          <w:rFonts w:hint="eastAsia"/>
          <w:lang w:eastAsia="ko-KR"/>
        </w:rPr>
        <w:t>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원본이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틀린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건가요</w:t>
      </w:r>
      <w:r>
        <w:rPr>
          <w:rFonts w:hint="eastAsia"/>
          <w:lang w:eastAsia="ko-KR"/>
        </w:rPr>
        <w:t>?</w:t>
      </w:r>
    </w:p>
  </w:comment>
  <w:comment w:id="6683" w:author="user" w:date="2021-03-23T15:21:00Z" w:initials="u">
    <w:p w14:paraId="32C9FEB4" w14:textId="20C032C6" w:rsidR="00E10663" w:rsidRDefault="00E10663">
      <w:pPr>
        <w:pStyle w:val="af4"/>
        <w:rPr>
          <w:lang w:eastAsia="ko-KR"/>
        </w:rPr>
      </w:pPr>
      <w:r>
        <w:rPr>
          <w:rStyle w:val="af3"/>
        </w:rPr>
        <w:annotationRef/>
      </w:r>
      <w:r>
        <w:rPr>
          <w:rFonts w:hint="eastAsia"/>
          <w:lang w:eastAsia="ko-KR"/>
        </w:rPr>
        <w:t>그림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속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영문을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번역해주세요</w:t>
      </w:r>
      <w:r>
        <w:rPr>
          <w:rFonts w:hint="eastAsia"/>
          <w:lang w:eastAsia="ko-KR"/>
        </w:rPr>
        <w:t xml:space="preserve">. </w:t>
      </w:r>
      <w:r>
        <w:rPr>
          <w:rFonts w:hint="eastAsia"/>
          <w:lang w:eastAsia="ko-KR"/>
        </w:rPr>
        <w:t>그림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제목을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달아주세요</w:t>
      </w:r>
      <w:r>
        <w:rPr>
          <w:rFonts w:hint="eastAsia"/>
          <w:lang w:eastAsia="ko-KR"/>
        </w:rPr>
        <w:t>.</w:t>
      </w:r>
    </w:p>
  </w:comment>
  <w:comment w:id="6754" w:author="user" w:date="2021-03-23T15:26:00Z" w:initials="u">
    <w:p w14:paraId="1EA51DE9" w14:textId="32DD9A7C" w:rsidR="00E10663" w:rsidRDefault="00E10663">
      <w:pPr>
        <w:pStyle w:val="af4"/>
        <w:rPr>
          <w:lang w:eastAsia="ko-KR"/>
        </w:rPr>
      </w:pPr>
      <w:r>
        <w:rPr>
          <w:rStyle w:val="af3"/>
        </w:rPr>
        <w:annotationRef/>
      </w:r>
      <w:r>
        <w:rPr>
          <w:rFonts w:hint="eastAsia"/>
          <w:lang w:eastAsia="ko-KR"/>
        </w:rPr>
        <w:t>그림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속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영문을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번역해주세요</w:t>
      </w:r>
      <w:r>
        <w:rPr>
          <w:rFonts w:hint="eastAsia"/>
          <w:lang w:eastAsia="ko-KR"/>
        </w:rPr>
        <w:t xml:space="preserve">. </w:t>
      </w:r>
      <w:r>
        <w:rPr>
          <w:rFonts w:hint="eastAsia"/>
          <w:lang w:eastAsia="ko-KR"/>
        </w:rPr>
        <w:t>그림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제목을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달아주세요</w:t>
      </w:r>
      <w:r>
        <w:rPr>
          <w:rFonts w:hint="eastAsia"/>
          <w:lang w:eastAsia="ko-KR"/>
        </w:rPr>
        <w:t>.</w:t>
      </w:r>
    </w:p>
  </w:comment>
  <w:comment w:id="6763" w:author="user" w:date="2021-03-23T15:27:00Z" w:initials="u">
    <w:p w14:paraId="25BAA820" w14:textId="39D418AA" w:rsidR="00E10663" w:rsidRDefault="00E10663">
      <w:pPr>
        <w:pStyle w:val="af4"/>
        <w:rPr>
          <w:lang w:eastAsia="ko-KR"/>
        </w:rPr>
      </w:pPr>
      <w:r>
        <w:rPr>
          <w:rStyle w:val="af3"/>
        </w:rPr>
        <w:annotationRef/>
      </w:r>
      <w:r>
        <w:rPr>
          <w:rFonts w:hint="eastAsia"/>
          <w:lang w:eastAsia="ko-KR"/>
        </w:rPr>
        <w:t>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원본과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수치가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다릅니다</w:t>
      </w:r>
      <w:r>
        <w:rPr>
          <w:rFonts w:hint="eastAsia"/>
          <w:lang w:eastAsia="ko-KR"/>
        </w:rPr>
        <w:t xml:space="preserve">. </w:t>
      </w:r>
      <w:r>
        <w:rPr>
          <w:rFonts w:hint="eastAsia"/>
          <w:lang w:eastAsia="ko-KR"/>
        </w:rPr>
        <w:t>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원본이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틀린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건가요</w:t>
      </w:r>
      <w:r>
        <w:rPr>
          <w:rFonts w:hint="eastAsia"/>
          <w:lang w:eastAsia="ko-KR"/>
        </w:rPr>
        <w:t>?</w:t>
      </w:r>
    </w:p>
  </w:comment>
  <w:comment w:id="6776" w:author="user" w:date="2021-03-25T17:33:00Z" w:initials="u">
    <w:p w14:paraId="074410CD" w14:textId="51DA16C6" w:rsidR="00E10663" w:rsidRDefault="00E10663">
      <w:pPr>
        <w:pStyle w:val="af4"/>
        <w:rPr>
          <w:lang w:eastAsia="ko-KR"/>
        </w:rPr>
      </w:pPr>
      <w:r>
        <w:rPr>
          <w:rStyle w:val="af3"/>
        </w:rPr>
        <w:annotationRef/>
      </w:r>
      <w:r>
        <w:rPr>
          <w:rFonts w:hint="eastAsia"/>
          <w:lang w:eastAsia="ko-KR"/>
        </w:rPr>
        <w:t>그림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속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영문을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번역해주세요</w:t>
      </w:r>
      <w:r>
        <w:rPr>
          <w:rFonts w:hint="eastAsia"/>
          <w:lang w:eastAsia="ko-KR"/>
        </w:rPr>
        <w:t xml:space="preserve">. </w:t>
      </w:r>
      <w:r>
        <w:rPr>
          <w:rFonts w:hint="eastAsia"/>
          <w:lang w:eastAsia="ko-KR"/>
        </w:rPr>
        <w:t>그림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제목을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달아주세요</w:t>
      </w:r>
      <w:r>
        <w:rPr>
          <w:rFonts w:hint="eastAsia"/>
          <w:lang w:eastAsia="ko-KR"/>
        </w:rPr>
        <w:t>.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15:commentEx w15:paraId="0C6A5BAC" w15:done="0"/>
  <w15:commentEx w15:paraId="3D17B6D8" w15:paraIdParent="0C6A5BAC" w15:done="0"/>
  <w15:commentEx w15:paraId="1E14C30D" w15:done="0"/>
  <w15:commentEx w15:paraId="53A90550" w15:paraIdParent="1E14C30D" w15:done="0"/>
  <w15:commentEx w15:paraId="1476DCE2" w15:done="0"/>
  <w15:commentEx w15:paraId="3CAEFCD2" w15:paraIdParent="1476DCE2" w15:done="0"/>
  <w15:commentEx w15:paraId="4D774BC4" w15:done="0"/>
  <w15:commentEx w15:paraId="082415BB" w15:done="0"/>
  <w15:commentEx w15:paraId="15300861" w15:paraIdParent="082415BB" w15:done="0"/>
  <w15:commentEx w15:paraId="400D448D" w15:done="0"/>
  <w15:commentEx w15:paraId="483E4347" w15:done="0"/>
  <w15:commentEx w15:paraId="12201044" w15:paraIdParent="483E4347" w15:done="0"/>
  <w15:commentEx w15:paraId="2E5FAF3B" w15:done="0"/>
  <w15:commentEx w15:paraId="6E460CE6" w15:done="0"/>
  <w15:commentEx w15:paraId="1069BD35" w15:paraIdParent="6E460CE6" w15:done="0"/>
  <w15:commentEx w15:paraId="6E332ED4" w15:done="0"/>
  <w15:commentEx w15:paraId="2A7F1272" w15:done="0"/>
  <w15:commentEx w15:paraId="2B6708A1" w15:paraIdParent="2A7F1272" w15:done="0"/>
  <w15:commentEx w15:paraId="5453F12F" w15:done="0"/>
  <w15:commentEx w15:paraId="2824A1B5" w15:done="0"/>
  <w15:commentEx w15:paraId="1B363839" w15:done="0"/>
  <w15:commentEx w15:paraId="1B42D696" w15:done="0"/>
  <w15:commentEx w15:paraId="527BD0D1" w15:done="0"/>
  <w15:commentEx w15:paraId="25E7E123" w15:done="0"/>
  <w15:commentEx w15:paraId="483901B1" w15:paraIdParent="25E7E123" w15:done="0"/>
  <w15:commentEx w15:paraId="10D096E1" w15:done="0"/>
  <w15:commentEx w15:paraId="6C4DE378" w15:paraIdParent="10D096E1" w15:done="0"/>
  <w15:commentEx w15:paraId="0790B847" w15:done="0"/>
  <w15:commentEx w15:paraId="1AEBDE11" w15:done="0"/>
  <w15:commentEx w15:paraId="3284F52C" w15:paraIdParent="1AEBDE11" w15:done="0"/>
  <w15:commentEx w15:paraId="1C029C77" w15:done="0"/>
  <w15:commentEx w15:paraId="0AD3FFF4" w15:paraIdParent="1C029C77" w15:done="0"/>
  <w15:commentEx w15:paraId="789B41D8" w15:done="0"/>
  <w15:commentEx w15:paraId="488AF126" w15:paraIdParent="789B41D8" w15:done="0"/>
  <w15:commentEx w15:paraId="2A877D83" w15:done="0"/>
  <w15:commentEx w15:paraId="0EBFAE1E" w15:paraIdParent="2A877D83" w15:done="0"/>
  <w15:commentEx w15:paraId="3CFC71D0" w15:done="0"/>
  <w15:commentEx w15:paraId="5F16B763" w15:done="0"/>
  <w15:commentEx w15:paraId="455D0FC2" w15:paraIdParent="5F16B763" w15:done="0"/>
  <w15:commentEx w15:paraId="6AF5AD04" w15:done="0"/>
  <w15:commentEx w15:paraId="7270398A" w15:paraIdParent="6AF5AD04" w15:done="0"/>
  <w15:commentEx w15:paraId="29CDE914" w15:done="0"/>
  <w15:commentEx w15:paraId="399E7497" w15:paraIdParent="29CDE914" w15:done="0"/>
  <w15:commentEx w15:paraId="6242FDCD" w15:done="0"/>
  <w15:commentEx w15:paraId="54CD52BC" w15:done="0"/>
  <w15:commentEx w15:paraId="7BB077CE" w15:paraIdParent="54CD52BC" w15:done="0"/>
  <w15:commentEx w15:paraId="6D0FAD57" w15:done="0"/>
  <w15:commentEx w15:paraId="2A4E10E3" w15:done="0"/>
  <w15:commentEx w15:paraId="0FE9E710" w15:paraIdParent="2A4E10E3" w15:done="0"/>
  <w15:commentEx w15:paraId="7FF6208A" w15:done="0"/>
  <w15:commentEx w15:paraId="6AD2EA40" w15:done="0"/>
  <w15:commentEx w15:paraId="6D1F6E0D" w15:paraIdParent="6AD2EA40" w15:done="0"/>
  <w15:commentEx w15:paraId="25C94127" w15:done="0"/>
  <w15:commentEx w15:paraId="7977EB5F" w15:done="0"/>
  <w15:commentEx w15:paraId="76CE5A88" w15:done="0"/>
  <w15:commentEx w15:paraId="2F16A4F1" w15:done="0"/>
  <w15:commentEx w15:paraId="56ADEDCA" w15:done="0"/>
  <w15:commentEx w15:paraId="3818CF86" w15:done="0"/>
  <w15:commentEx w15:paraId="5947BA0B" w15:done="0"/>
  <w15:commentEx w15:paraId="69222FD6" w15:done="0"/>
  <w15:commentEx w15:paraId="5E931EE4" w15:done="0"/>
  <w15:commentEx w15:paraId="10C52070" w15:done="0"/>
  <w15:commentEx w15:paraId="33D4AEC8" w15:paraIdParent="10C52070" w15:done="0"/>
  <w15:commentEx w15:paraId="575B07C2" w15:done="0"/>
  <w15:commentEx w15:paraId="5D2FB763" w15:done="0"/>
  <w15:commentEx w15:paraId="2503D555" w15:done="0"/>
  <w15:commentEx w15:paraId="04DA4215" w15:done="0"/>
  <w15:commentEx w15:paraId="24CEB1F3" w15:done="0"/>
  <w15:commentEx w15:paraId="0281E6CD" w15:done="0"/>
  <w15:commentEx w15:paraId="799D9B35" w15:done="0"/>
  <w15:commentEx w15:paraId="6D98C430" w15:done="0"/>
  <w15:commentEx w15:paraId="5155FC8E" w15:done="0"/>
  <w15:commentEx w15:paraId="7EC7BCB0" w15:done="0"/>
  <w15:commentEx w15:paraId="05D3DB44" w15:done="0"/>
  <w15:commentEx w15:paraId="7212535B" w15:done="0"/>
  <w15:commentEx w15:paraId="01A25FA7" w15:done="0"/>
  <w15:commentEx w15:paraId="66B752D1" w15:done="0"/>
  <w15:commentEx w15:paraId="2E950DA1" w15:done="0"/>
  <w15:commentEx w15:paraId="2451CEE6" w15:done="0"/>
  <w15:commentEx w15:paraId="5FCDDB93" w15:done="0"/>
  <w15:commentEx w15:paraId="47139695" w15:done="0"/>
  <w15:commentEx w15:paraId="0FF1FDFE" w15:done="0"/>
  <w15:commentEx w15:paraId="37E06BBA" w15:paraIdParent="0FF1FDFE" w15:done="0"/>
  <w15:commentEx w15:paraId="45CD1056" w15:done="0"/>
  <w15:commentEx w15:paraId="5251E1C0" w15:done="0"/>
  <w15:commentEx w15:paraId="08603FE3" w15:done="0"/>
  <w15:commentEx w15:paraId="16E458D8" w15:done="0"/>
  <w15:commentEx w15:paraId="7617D70C" w15:done="0"/>
  <w15:commentEx w15:paraId="16261A30" w15:done="0"/>
  <w15:commentEx w15:paraId="239721F7" w15:paraIdParent="16261A30" w15:done="0"/>
  <w15:commentEx w15:paraId="4001F11E" w15:done="0"/>
  <w15:commentEx w15:paraId="465BD65E" w15:done="0"/>
  <w15:commentEx w15:paraId="4BF1C98B" w15:paraIdParent="465BD65E" w15:done="0"/>
  <w15:commentEx w15:paraId="1EDAB600" w15:done="0"/>
  <w15:commentEx w15:paraId="1B5F289B" w15:done="0"/>
  <w15:commentEx w15:paraId="3E90D0CA" w15:done="0"/>
  <w15:commentEx w15:paraId="3D807860" w15:done="0"/>
  <w15:commentEx w15:paraId="1872803C" w15:paraIdParent="3D807860" w15:done="0"/>
  <w15:commentEx w15:paraId="535E2421" w15:done="0"/>
  <w15:commentEx w15:paraId="3AB2A577" w15:paraIdParent="535E2421" w15:done="0"/>
  <w15:commentEx w15:paraId="45911B74" w15:done="0"/>
  <w15:commentEx w15:paraId="54E503D5" w15:paraIdParent="45911B74" w15:done="0"/>
  <w15:commentEx w15:paraId="36106774" w15:done="0"/>
  <w15:commentEx w15:paraId="66939DFF" w15:done="0"/>
  <w15:commentEx w15:paraId="65DC5B7D" w15:done="0"/>
  <w15:commentEx w15:paraId="1E35A8DB" w15:paraIdParent="65DC5B7D" w15:done="0"/>
  <w15:commentEx w15:paraId="55D2C439" w15:done="0"/>
  <w15:commentEx w15:paraId="44A3A0FD" w15:paraIdParent="55D2C439" w15:done="0"/>
  <w15:commentEx w15:paraId="227A81C7" w15:done="0"/>
  <w15:commentEx w15:paraId="05972B94" w15:paraIdParent="227A81C7" w15:done="0"/>
  <w15:commentEx w15:paraId="74A5CB87" w15:done="0"/>
  <w15:commentEx w15:paraId="55246534" w15:paraIdParent="74A5CB87" w15:done="0"/>
  <w15:commentEx w15:paraId="7107CD09" w15:done="0"/>
  <w15:commentEx w15:paraId="600015E4" w15:done="0"/>
  <w15:commentEx w15:paraId="4333AF3B" w15:paraIdParent="600015E4" w15:done="0"/>
  <w15:commentEx w15:paraId="5F682BF4" w15:done="0"/>
  <w15:commentEx w15:paraId="36768A4C" w15:done="0"/>
  <w15:commentEx w15:paraId="0E4A1B0B" w15:done="0"/>
  <w15:commentEx w15:paraId="7D2C7196" w15:done="0"/>
  <w15:commentEx w15:paraId="3E28FB5A" w15:paraIdParent="7D2C7196" w15:done="0"/>
  <w15:commentEx w15:paraId="27FE0480" w15:done="0"/>
  <w15:commentEx w15:paraId="0DD9DA68" w15:done="0"/>
  <w15:commentEx w15:paraId="555B07FD" w15:paraIdParent="0DD9DA68" w15:done="0"/>
  <w15:commentEx w15:paraId="682A7FC5" w15:done="0"/>
  <w15:commentEx w15:paraId="6240CAA8" w15:done="0"/>
  <w15:commentEx w15:paraId="50C51A39" w15:paraIdParent="6240CAA8" w15:done="0"/>
  <w15:commentEx w15:paraId="5964A6A2" w15:done="0"/>
  <w15:commentEx w15:paraId="680B1400" w15:done="0"/>
  <w15:commentEx w15:paraId="1C47AE4B" w15:paraIdParent="680B1400" w15:done="0"/>
  <w15:commentEx w15:paraId="1A991F6D" w15:done="0"/>
  <w15:commentEx w15:paraId="7973A568" w15:done="0"/>
  <w15:commentEx w15:paraId="55A72454" w15:done="0"/>
  <w15:commentEx w15:paraId="38EBD8E7" w15:paraIdParent="55A72454" w15:done="0"/>
  <w15:commentEx w15:paraId="0024B6C0" w15:done="0"/>
  <w15:commentEx w15:paraId="766B82A0" w15:paraIdParent="0024B6C0" w15:done="0"/>
  <w15:commentEx w15:paraId="23B7CC40" w15:done="0"/>
  <w15:commentEx w15:paraId="73415793" w15:done="0"/>
  <w15:commentEx w15:paraId="66C2B2E3" w15:done="0"/>
  <w15:commentEx w15:paraId="5EA25DFA" w15:done="0"/>
  <w15:commentEx w15:paraId="5800D3AA" w15:done="0"/>
  <w15:commentEx w15:paraId="5B069F20" w15:done="0"/>
  <w15:commentEx w15:paraId="2E2DB153" w15:done="0"/>
  <w15:commentEx w15:paraId="2D3A17C5" w15:done="0"/>
  <w15:commentEx w15:paraId="50DD69B3" w15:done="0"/>
  <w15:commentEx w15:paraId="4D74E620" w15:done="0"/>
  <w15:commentEx w15:paraId="04D5F27E" w15:done="0"/>
  <w15:commentEx w15:paraId="7D478485" w15:done="0"/>
  <w15:commentEx w15:paraId="3556B7E4" w15:done="0"/>
  <w15:commentEx w15:paraId="24C9B7B1" w15:done="0"/>
  <w15:commentEx w15:paraId="7087A268" w15:done="0"/>
  <w15:commentEx w15:paraId="740C115F" w15:done="0"/>
  <w15:commentEx w15:paraId="0E5D309A" w15:done="0"/>
  <w15:commentEx w15:paraId="4DAE22E1" w15:done="0"/>
  <w15:commentEx w15:paraId="21F1C6A2" w15:done="0"/>
  <w15:commentEx w15:paraId="1C2D17C4" w15:done="0"/>
  <w15:commentEx w15:paraId="3ECF77E0" w15:done="0"/>
  <w15:commentEx w15:paraId="67A9DCF8" w15:done="0"/>
  <w15:commentEx w15:paraId="333FB0FC" w15:done="0"/>
  <w15:commentEx w15:paraId="1FC41D81" w15:done="0"/>
  <w15:commentEx w15:paraId="39F3F3B1" w15:done="0"/>
  <w15:commentEx w15:paraId="2C4A6EB6" w15:done="0"/>
  <w15:commentEx w15:paraId="67E02710" w15:done="0"/>
  <w15:commentEx w15:paraId="33D5DB24" w15:done="0"/>
  <w15:commentEx w15:paraId="5B0838E4" w15:done="0"/>
  <w15:commentEx w15:paraId="0E616966" w15:done="0"/>
  <w15:commentEx w15:paraId="6A522A98" w15:done="0"/>
  <w15:commentEx w15:paraId="3B53FC22" w15:done="0"/>
  <w15:commentEx w15:paraId="754E083A" w15:done="0"/>
  <w15:commentEx w15:paraId="1C2DBA32" w15:done="0"/>
  <w15:commentEx w15:paraId="0D71F3D5" w15:done="0"/>
  <w15:commentEx w15:paraId="518257F7" w15:done="0"/>
  <w15:commentEx w15:paraId="7607C8F5" w15:done="0"/>
  <w15:commentEx w15:paraId="6D306A39" w15:done="0"/>
  <w15:commentEx w15:paraId="24EDBF97" w15:done="0"/>
  <w15:commentEx w15:paraId="31B40E40" w15:done="0"/>
  <w15:commentEx w15:paraId="07A017C8" w15:done="0"/>
  <w15:commentEx w15:paraId="392FC7A2" w15:done="0"/>
  <w15:commentEx w15:paraId="1DB2EF6B" w15:done="0"/>
  <w15:commentEx w15:paraId="17589B4E" w15:done="0"/>
  <w15:commentEx w15:paraId="528DDAFE" w15:done="0"/>
  <w15:commentEx w15:paraId="6CE6284B" w15:done="0"/>
  <w15:commentEx w15:paraId="227B66B5" w15:done="0"/>
  <w15:commentEx w15:paraId="39A46D38" w15:done="0"/>
  <w15:commentEx w15:paraId="59CC40AC" w15:done="0"/>
  <w15:commentEx w15:paraId="559596CB" w15:done="0"/>
  <w15:commentEx w15:paraId="43602694" w15:done="0"/>
  <w15:commentEx w15:paraId="3864BA70" w15:done="0"/>
  <w15:commentEx w15:paraId="0F8BA6DA" w15:done="0"/>
  <w15:commentEx w15:paraId="1AC34E35" w15:done="0"/>
  <w15:commentEx w15:paraId="2C25A245" w15:done="0"/>
  <w15:commentEx w15:paraId="08CA662C" w15:done="0"/>
  <w15:commentEx w15:paraId="150A5C22" w15:done="0"/>
  <w15:commentEx w15:paraId="51A9BB87" w15:done="0"/>
  <w15:commentEx w15:paraId="22213B3B" w15:done="0"/>
  <w15:commentEx w15:paraId="6C2E3B69" w15:done="0"/>
  <w15:commentEx w15:paraId="075F555E" w15:done="0"/>
  <w15:commentEx w15:paraId="57584A53" w15:done="0"/>
  <w15:commentEx w15:paraId="381F04CA" w15:done="0"/>
  <w15:commentEx w15:paraId="363CA8F0" w15:done="0"/>
  <w15:commentEx w15:paraId="11A60887" w15:done="0"/>
  <w15:commentEx w15:paraId="60D80DA8" w15:done="0"/>
  <w15:commentEx w15:paraId="37F52DF8" w15:done="0"/>
  <w15:commentEx w15:paraId="352FF279" w15:done="0"/>
  <w15:commentEx w15:paraId="494CB090" w15:done="0"/>
  <w15:commentEx w15:paraId="7F3D575C" w15:done="0"/>
  <w15:commentEx w15:paraId="09B90985" w15:done="0"/>
  <w15:commentEx w15:paraId="131131B1" w15:done="0"/>
  <w15:commentEx w15:paraId="37E06DBE" w15:done="0"/>
  <w15:commentEx w15:paraId="0E5487F5" w15:done="0"/>
  <w15:commentEx w15:paraId="4C89D99B" w15:done="0"/>
  <w15:commentEx w15:paraId="0FCEC3DB" w15:done="0"/>
  <w15:commentEx w15:paraId="5B559110" w15:done="0"/>
  <w15:commentEx w15:paraId="421D4B3C" w15:done="0"/>
  <w15:commentEx w15:paraId="0E7AECD0" w15:done="0"/>
  <w15:commentEx w15:paraId="5AA02F71" w15:done="0"/>
  <w15:commentEx w15:paraId="5C0BFA73" w15:done="0"/>
  <w15:commentEx w15:paraId="7983E33F" w15:done="0"/>
  <w15:commentEx w15:paraId="06664731" w15:done="0"/>
  <w15:commentEx w15:paraId="6482419B" w15:done="0"/>
  <w15:commentEx w15:paraId="4ECE6DCF" w15:done="0"/>
  <w15:commentEx w15:paraId="72B2E5FE" w15:done="0"/>
  <w15:commentEx w15:paraId="425FF311" w15:done="0"/>
  <w15:commentEx w15:paraId="32801FA3" w15:done="0"/>
  <w15:commentEx w15:paraId="6BB6BAEA" w15:done="0"/>
  <w15:commentEx w15:paraId="3801CE5C" w15:done="0"/>
  <w15:commentEx w15:paraId="68A25801" w15:done="0"/>
  <w15:commentEx w15:paraId="79EABAF6" w15:done="0"/>
  <w15:commentEx w15:paraId="5809122E" w15:done="0"/>
  <w15:commentEx w15:paraId="2ADC31DA" w15:done="0"/>
  <w15:commentEx w15:paraId="787F567B" w15:done="0"/>
  <w15:commentEx w15:paraId="5233194E" w15:done="0"/>
  <w15:commentEx w15:paraId="178ACB87" w15:done="0"/>
  <w15:commentEx w15:paraId="5B22E921" w15:done="0"/>
  <w15:commentEx w15:paraId="17F50839" w15:done="0"/>
  <w15:commentEx w15:paraId="380A568B" w15:done="0"/>
  <w15:commentEx w15:paraId="1CFE63A4" w15:done="0"/>
  <w15:commentEx w15:paraId="0FEF8C26" w15:done="0"/>
  <w15:commentEx w15:paraId="416812B6" w15:done="0"/>
  <w15:commentEx w15:paraId="6683DC06" w15:done="0"/>
  <w15:commentEx w15:paraId="1CFD1BDC" w15:done="0"/>
  <w15:commentEx w15:paraId="023B29DE" w15:done="0"/>
  <w15:commentEx w15:paraId="551ADA19" w15:done="0"/>
  <w15:commentEx w15:paraId="6F8BC177" w15:done="0"/>
  <w15:commentEx w15:paraId="06BC5E35" w15:done="0"/>
  <w15:commentEx w15:paraId="3F6235A6" w15:done="0"/>
  <w15:commentEx w15:paraId="3D2FEF73" w15:done="0"/>
  <w15:commentEx w15:paraId="28B37ECB" w15:done="0"/>
  <w15:commentEx w15:paraId="3AE63875" w15:done="0"/>
  <w15:commentEx w15:paraId="4B880EF1" w15:done="0"/>
  <w15:commentEx w15:paraId="45BC49E3" w15:done="0"/>
  <w15:commentEx w15:paraId="31CA35CC" w15:done="0"/>
  <w15:commentEx w15:paraId="7D5FDB24" w15:done="0"/>
  <w15:commentEx w15:paraId="19450ACA" w15:done="0"/>
  <w15:commentEx w15:paraId="6524D95F" w15:done="0"/>
  <w15:commentEx w15:paraId="609E5F28" w15:done="0"/>
  <w15:commentEx w15:paraId="49B049EB" w15:done="0"/>
  <w15:commentEx w15:paraId="5373D3C4" w15:done="0"/>
  <w15:commentEx w15:paraId="4B10314B" w15:done="0"/>
  <w15:commentEx w15:paraId="5FBFD4A2" w15:done="0"/>
  <w15:commentEx w15:paraId="0F80014B" w15:done="0"/>
  <w15:commentEx w15:paraId="7A09D2B8" w15:done="0"/>
  <w15:commentEx w15:paraId="761AB883" w15:done="0"/>
  <w15:commentEx w15:paraId="7DB9236F" w15:done="0"/>
  <w15:commentEx w15:paraId="271EE376" w15:done="0"/>
  <w15:commentEx w15:paraId="6F2A23F9" w15:done="0"/>
  <w15:commentEx w15:paraId="0B21E6AC" w15:done="0"/>
  <w15:commentEx w15:paraId="2CDD470A" w15:done="0"/>
  <w15:commentEx w15:paraId="7D1A4E71" w15:done="0"/>
  <w15:commentEx w15:paraId="40801AF2" w15:done="0"/>
  <w15:commentEx w15:paraId="2E3E8983" w15:done="0"/>
  <w15:commentEx w15:paraId="0D408A48" w15:done="0"/>
  <w15:commentEx w15:paraId="519A98D3" w15:done="0"/>
  <w15:commentEx w15:paraId="0DF67CF0" w15:done="0"/>
  <w15:commentEx w15:paraId="7358C265" w15:done="0"/>
  <w15:commentEx w15:paraId="5A4ED911" w15:done="0"/>
  <w15:commentEx w15:paraId="3814BABC" w15:done="0"/>
  <w15:commentEx w15:paraId="43571400" w15:done="0"/>
  <w15:commentEx w15:paraId="2D7BB137" w15:done="0"/>
  <w15:commentEx w15:paraId="68CE9C1C" w15:done="0"/>
  <w15:commentEx w15:paraId="5C6796BE" w15:done="0"/>
  <w15:commentEx w15:paraId="43CF4070" w15:done="0"/>
  <w15:commentEx w15:paraId="032B128F" w15:done="0"/>
  <w15:commentEx w15:paraId="591994FC" w15:done="0"/>
  <w15:commentEx w15:paraId="2A1A027E" w15:done="0"/>
  <w15:commentEx w15:paraId="3970806A" w15:done="0"/>
  <w15:commentEx w15:paraId="3E765135" w15:done="0"/>
  <w15:commentEx w15:paraId="37F70DA9" w15:done="0"/>
  <w15:commentEx w15:paraId="5A07919C" w15:done="0"/>
  <w15:commentEx w15:paraId="77FDA5FF" w15:done="0"/>
  <w15:commentEx w15:paraId="34219DAE" w15:done="0"/>
  <w15:commentEx w15:paraId="3670545C" w15:done="0"/>
  <w15:commentEx w15:paraId="5B913CDF" w15:done="0"/>
  <w15:commentEx w15:paraId="115B06E7" w15:done="0"/>
  <w15:commentEx w15:paraId="410AC0E3" w15:done="0"/>
  <w15:commentEx w15:paraId="0B0E5ADD" w15:done="0"/>
  <w15:commentEx w15:paraId="39BEF01E" w15:done="0"/>
  <w15:commentEx w15:paraId="1729AE64" w15:done="0"/>
  <w15:commentEx w15:paraId="0BED63A6" w15:done="0"/>
  <w15:commentEx w15:paraId="7FD4D258" w15:done="0"/>
  <w15:commentEx w15:paraId="05656313" w15:done="0"/>
  <w15:commentEx w15:paraId="2439B6C8" w15:done="0"/>
  <w15:commentEx w15:paraId="264487B0" w15:done="0"/>
  <w15:commentEx w15:paraId="3A4CF178" w15:done="0"/>
  <w15:commentEx w15:paraId="2BC38251" w15:done="0"/>
  <w15:commentEx w15:paraId="0364994A" w15:done="0"/>
  <w15:commentEx w15:paraId="3FD7BE9F" w15:done="0"/>
  <w15:commentEx w15:paraId="46743C69" w15:done="0"/>
  <w15:commentEx w15:paraId="50534A63" w15:done="0"/>
  <w15:commentEx w15:paraId="4AE459B5" w15:done="0"/>
  <w15:commentEx w15:paraId="31DB6BC0" w15:done="0"/>
  <w15:commentEx w15:paraId="6E55213C" w15:done="0"/>
  <w15:commentEx w15:paraId="00B64F47" w15:done="0"/>
  <w15:commentEx w15:paraId="1C65915E" w15:done="0"/>
  <w15:commentEx w15:paraId="2D8F5E34" w15:done="0"/>
  <w15:commentEx w15:paraId="5BCF769E" w15:done="0"/>
  <w15:commentEx w15:paraId="129A3F96" w15:done="0"/>
  <w15:commentEx w15:paraId="523EB1F8" w15:done="0"/>
  <w15:commentEx w15:paraId="0492EB40" w15:done="0"/>
  <w15:commentEx w15:paraId="7BEC4F27" w15:done="0"/>
  <w15:commentEx w15:paraId="6469F039" w15:done="0"/>
  <w15:commentEx w15:paraId="68B9A1BE" w15:done="0"/>
  <w15:commentEx w15:paraId="3A64A942" w15:done="0"/>
  <w15:commentEx w15:paraId="0DCBFF8F" w15:done="0"/>
  <w15:commentEx w15:paraId="187A4A9C" w15:done="0"/>
  <w15:commentEx w15:paraId="34DBB5F5" w15:done="0"/>
  <w15:commentEx w15:paraId="75F30350" w15:done="0"/>
  <w15:commentEx w15:paraId="3B114E74" w15:done="0"/>
  <w15:commentEx w15:paraId="6DBA7C3F" w15:done="0"/>
  <w15:commentEx w15:paraId="2452D570" w15:done="0"/>
  <w15:commentEx w15:paraId="16614D64" w15:done="0"/>
  <w15:commentEx w15:paraId="7B3F5D4C" w15:done="0"/>
  <w15:commentEx w15:paraId="0E209139" w15:done="0"/>
  <w15:commentEx w15:paraId="339AE7B5" w15:done="0"/>
  <w15:commentEx w15:paraId="0D1AC735" w15:done="0"/>
  <w15:commentEx w15:paraId="0FBE8FFF" w15:done="0"/>
  <w15:commentEx w15:paraId="65EEA11E" w15:done="0"/>
  <w15:commentEx w15:paraId="460E9B47" w15:done="0"/>
  <w15:commentEx w15:paraId="1CCA3902" w15:done="0"/>
  <w15:commentEx w15:paraId="137B53BF" w15:done="0"/>
  <w15:commentEx w15:paraId="6DDB1610" w15:done="0"/>
  <w15:commentEx w15:paraId="402F0B43" w15:done="0"/>
  <w15:commentEx w15:paraId="5414B60B" w15:done="0"/>
  <w15:commentEx w15:paraId="6542A44A" w15:done="0"/>
  <w15:commentEx w15:paraId="7E72C9D9" w15:done="0"/>
  <w15:commentEx w15:paraId="32C9FEB4" w15:done="0"/>
  <w15:commentEx w15:paraId="1EA51DE9" w15:done="0"/>
  <w15:commentEx w15:paraId="25BAA820" w15:done="0"/>
  <w15:commentEx w15:paraId="074410CD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6cex:commentExtensible w16cex:durableId="23F8B64E" w16cex:dateUtc="2021-03-14T07:20:00Z"/>
  <w16cex:commentExtensible w16cex:durableId="23F8C9A6" w16cex:dateUtc="2021-03-14T08:43:00Z"/>
  <w16cex:commentExtensible w16cex:durableId="23F8C9C0" w16cex:dateUtc="2021-03-14T08:43:00Z"/>
  <w16cex:commentExtensible w16cex:durableId="23F8CBA1" w16cex:dateUtc="2021-03-14T08:51:00Z"/>
  <w16cex:commentExtensible w16cex:durableId="23F8CDEE" w16cex:dateUtc="2021-03-14T09:01:00Z"/>
  <w16cex:commentExtensible w16cex:durableId="23F8D014" w16cex:dateUtc="2021-03-14T09:10:00Z"/>
  <w16cex:commentExtensible w16cex:durableId="23F8D380" w16cex:dateUtc="2021-03-14T09:25:00Z"/>
  <w16cex:commentExtensible w16cex:durableId="23F8D4AB" w16cex:dateUtc="2021-03-14T09:30:00Z"/>
  <w16cex:commentExtensible w16cex:durableId="23F8EB71" w16cex:dateUtc="2021-03-14T11:07:00Z"/>
  <w16cex:commentExtensible w16cex:durableId="23F8EEE0" w16cex:dateUtc="2021-03-14T11:21:00Z"/>
  <w16cex:commentExtensible w16cex:durableId="23F8F517" w16cex:dateUtc="2021-03-14T11:48:00Z"/>
  <w16cex:commentExtensible w16cex:durableId="23F8F4B9" w16cex:dateUtc="2021-03-14T11:46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6cid:commentId w16cid:paraId="09D39824" w16cid:durableId="23F8B64E"/>
  <w16cid:commentId w16cid:paraId="1476DCE2" w16cid:durableId="23F8C9A6"/>
  <w16cid:commentId w16cid:paraId="082415BB" w16cid:durableId="23F8C9C0"/>
  <w16cid:commentId w16cid:paraId="483E4347" w16cid:durableId="23F8CBA1"/>
  <w16cid:commentId w16cid:paraId="6E332ED4" w16cid:durableId="23F8CDEE"/>
  <w16cid:commentId w16cid:paraId="2A7F1272" w16cid:durableId="23F8D014"/>
  <w16cid:commentId w16cid:paraId="527BD0D1" w16cid:durableId="23F8D380"/>
  <w16cid:commentId w16cid:paraId="25E7E123" w16cid:durableId="23F8D4AB"/>
  <w16cid:commentId w16cid:paraId="1C029C77" w16cid:durableId="23F8EB71"/>
  <w16cid:commentId w16cid:paraId="6AF5AD04" w16cid:durableId="23F8EEE0"/>
  <w16cid:commentId w16cid:paraId="54CD52BC" w16cid:durableId="23F8F517"/>
  <w16cid:commentId w16cid:paraId="6D0FAD57" w16cid:durableId="23F8F4B9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35262FCF" w14:textId="77777777" w:rsidR="00655E36" w:rsidRDefault="00655E36" w:rsidP="00FD7B2A">
      <w:pPr>
        <w:spacing w:after="0"/>
      </w:pPr>
      <w:r>
        <w:separator/>
      </w:r>
    </w:p>
  </w:endnote>
  <w:endnote w:type="continuationSeparator" w:id="0">
    <w:p w14:paraId="784ACC5F" w14:textId="77777777" w:rsidR="00655E36" w:rsidRDefault="00655E36" w:rsidP="00FD7B2A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나눔고딕코딩">
    <w:altName w:val="맑은 고딕 Semilight"/>
    <w:panose1 w:val="020D0009000000000000"/>
    <w:charset w:val="81"/>
    <w:family w:val="modern"/>
    <w:pitch w:val="fixed"/>
    <w:sig w:usb0="800002A7" w:usb1="29D7FCFB" w:usb2="00000010" w:usb3="00000000" w:csb0="0008000D" w:csb1="00000000"/>
  </w:font>
  <w:font w:name="나눔스퀘어라운드 Regular">
    <w:altName w:val="Arial Unicode MS"/>
    <w:panose1 w:val="020B0600000101010101"/>
    <w:charset w:val="81"/>
    <w:family w:val="modern"/>
    <w:pitch w:val="variable"/>
    <w:sig w:usb0="800002A7" w:usb1="29D7FCFB" w:usb2="00000010" w:usb3="00000000" w:csb0="00280005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나눔바른고딕">
    <w:altName w:val="맑은 고딕"/>
    <w:panose1 w:val="020B0603020101020101"/>
    <w:charset w:val="81"/>
    <w:family w:val="modern"/>
    <w:pitch w:val="variable"/>
    <w:sig w:usb0="800002A7" w:usb1="09D77CFB" w:usb2="00000010" w:usb3="00000000" w:csb0="00080001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rPr>
        <w:rStyle w:val="aa"/>
      </w:rPr>
      <w:id w:val="1342282442"/>
      <w:docPartObj>
        <w:docPartGallery w:val="Page Numbers (Bottom of Page)"/>
        <w:docPartUnique/>
      </w:docPartObj>
    </w:sdtPr>
    <w:sdtContent>
      <w:p w14:paraId="38F82580" w14:textId="77777777" w:rsidR="00E10663" w:rsidRPr="00ED4019" w:rsidRDefault="00E10663" w:rsidP="00BF7861">
        <w:pPr>
          <w:pStyle w:val="a9"/>
          <w:framePr w:wrap="none" w:vAnchor="text" w:hAnchor="margin" w:xAlign="center" w:y="1"/>
          <w:rPr>
            <w:rStyle w:val="aa"/>
            <w:rFonts w:ascii="Times New Roman" w:hAnsi="Times New Roman"/>
          </w:rPr>
        </w:pPr>
        <w:r>
          <w:rPr>
            <w:rStyle w:val="aa"/>
          </w:rPr>
          <w:fldChar w:fldCharType="begin"/>
        </w:r>
        <w:r>
          <w:rPr>
            <w:rStyle w:val="aa"/>
          </w:rPr>
          <w:instrText xml:space="preserve"> PAGE </w:instrText>
        </w:r>
        <w:r>
          <w:rPr>
            <w:rStyle w:val="aa"/>
          </w:rPr>
          <w:fldChar w:fldCharType="end"/>
        </w:r>
      </w:p>
    </w:sdtContent>
  </w:sdt>
  <w:p w14:paraId="22C37B4A" w14:textId="77777777" w:rsidR="00E10663" w:rsidRPr="00ED4019" w:rsidRDefault="00E10663" w:rsidP="00BF7861">
    <w:pPr>
      <w:pStyle w:val="a9"/>
      <w:ind w:right="360" w:firstLine="360"/>
      <w:rPr>
        <w:rFonts w:ascii="Times New Roman" w:hAnsi="Times New Roman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rPr>
        <w:rStyle w:val="aa"/>
      </w:rPr>
      <w:id w:val="928616856"/>
      <w:docPartObj>
        <w:docPartGallery w:val="Page Numbers (Bottom of Page)"/>
        <w:docPartUnique/>
      </w:docPartObj>
    </w:sdtPr>
    <w:sdtEndPr>
      <w:rPr>
        <w:rStyle w:val="aa"/>
        <w:rFonts w:ascii="Times New Roman" w:hAnsi="Times New Roman"/>
      </w:rPr>
    </w:sdtEndPr>
    <w:sdtContent>
      <w:p w14:paraId="5FF3CE57" w14:textId="565CCE5F" w:rsidR="00E10663" w:rsidRPr="00ED4019" w:rsidRDefault="00E10663" w:rsidP="00BF7861">
        <w:pPr>
          <w:pStyle w:val="a9"/>
          <w:framePr w:wrap="none" w:vAnchor="text" w:hAnchor="margin" w:xAlign="center" w:y="1"/>
          <w:rPr>
            <w:rStyle w:val="aa"/>
            <w:rFonts w:ascii="Times New Roman" w:hAnsi="Times New Roman"/>
          </w:rPr>
        </w:pPr>
        <w:r w:rsidRPr="00ED4019">
          <w:rPr>
            <w:rStyle w:val="aa"/>
            <w:rFonts w:ascii="Times New Roman" w:hAnsi="Times New Roman"/>
          </w:rPr>
          <w:fldChar w:fldCharType="begin"/>
        </w:r>
        <w:r w:rsidRPr="00ED4019">
          <w:rPr>
            <w:rStyle w:val="aa"/>
            <w:rFonts w:ascii="Times New Roman" w:hAnsi="Times New Roman"/>
          </w:rPr>
          <w:instrText xml:space="preserve"> PAGE </w:instrText>
        </w:r>
        <w:r w:rsidRPr="00ED4019">
          <w:rPr>
            <w:rStyle w:val="aa"/>
            <w:rFonts w:ascii="Times New Roman" w:hAnsi="Times New Roman"/>
          </w:rPr>
          <w:fldChar w:fldCharType="separate"/>
        </w:r>
        <w:r w:rsidR="007B0DCF">
          <w:rPr>
            <w:rStyle w:val="aa"/>
            <w:rFonts w:ascii="Times New Roman" w:hAnsi="Times New Roman"/>
            <w:noProof/>
          </w:rPr>
          <w:t>85</w:t>
        </w:r>
        <w:r w:rsidRPr="00ED4019">
          <w:rPr>
            <w:rStyle w:val="aa"/>
            <w:rFonts w:ascii="Times New Roman" w:hAnsi="Times New Roman"/>
          </w:rPr>
          <w:fldChar w:fldCharType="end"/>
        </w:r>
      </w:p>
    </w:sdtContent>
  </w:sdt>
  <w:p w14:paraId="273FB793" w14:textId="77777777" w:rsidR="00E10663" w:rsidRPr="00ED4019" w:rsidRDefault="00E10663" w:rsidP="00BF7861">
    <w:pPr>
      <w:pStyle w:val="a9"/>
      <w:ind w:right="360" w:firstLine="360"/>
      <w:rPr>
        <w:rFonts w:ascii="Times New Roman" w:hAnsi="Times New Roman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15C35AC3" w14:textId="77777777" w:rsidR="00655E36" w:rsidRDefault="00655E36" w:rsidP="00FD7B2A">
      <w:pPr>
        <w:spacing w:after="0"/>
      </w:pPr>
      <w:r>
        <w:separator/>
      </w:r>
    </w:p>
  </w:footnote>
  <w:footnote w:type="continuationSeparator" w:id="0">
    <w:p w14:paraId="2AB61E00" w14:textId="77777777" w:rsidR="00655E36" w:rsidRDefault="00655E36" w:rsidP="00FD7B2A">
      <w:pPr>
        <w:spacing w:after="0"/>
      </w:pPr>
      <w:r>
        <w:continuationSeparator/>
      </w:r>
    </w:p>
  </w:footnote>
  <w:footnote w:id="1">
    <w:p w14:paraId="74FD6AD3" w14:textId="3F4F0A7F" w:rsidR="00E10663" w:rsidRPr="00ED4019" w:rsidRDefault="00E10663" w:rsidP="00FD7B2A">
      <w:pPr>
        <w:pStyle w:val="a5"/>
        <w:rPr>
          <w:rFonts w:ascii="Times New Roman" w:hAnsi="Times New Roman"/>
        </w:rPr>
      </w:pPr>
      <w:r w:rsidRPr="00ED4019">
        <w:rPr>
          <w:rStyle w:val="a7"/>
          <w:rFonts w:ascii="Times New Roman" w:hAnsi="Times New Roman"/>
        </w:rPr>
        <w:footnoteRef/>
      </w:r>
      <w:r w:rsidRPr="00ED4019">
        <w:rPr>
          <w:rFonts w:ascii="Times New Roman" w:hAnsi="Times New Roman"/>
        </w:rPr>
        <w:t xml:space="preserve"> </w:t>
      </w:r>
      <w:ins w:id="84" w:author="제이펍 출판사" w:date="2021-03-14T16:19:00Z">
        <w:r w:rsidRPr="00AA34CE">
          <w:rPr>
            <w:rStyle w:val="a8"/>
            <w:rFonts w:ascii="Times New Roman" w:hAnsi="Times New Roman"/>
          </w:rPr>
          <w:t>https://mck.co/3vm3Qrc</w:t>
        </w:r>
      </w:ins>
    </w:p>
  </w:footnote>
  <w:footnote w:id="2">
    <w:p w14:paraId="24D1331F" w14:textId="38623892" w:rsidR="00E10663" w:rsidRPr="00ED4019" w:rsidRDefault="00E10663" w:rsidP="00FD7B2A">
      <w:pPr>
        <w:pStyle w:val="a5"/>
        <w:rPr>
          <w:rFonts w:ascii="Times New Roman" w:hAnsi="Times New Roman"/>
        </w:rPr>
      </w:pPr>
      <w:r w:rsidRPr="00ED4019">
        <w:rPr>
          <w:rStyle w:val="a7"/>
          <w:rFonts w:ascii="Times New Roman" w:hAnsi="Times New Roman"/>
        </w:rPr>
        <w:footnoteRef/>
      </w:r>
      <w:r w:rsidRPr="00ED4019">
        <w:rPr>
          <w:rFonts w:ascii="Times New Roman" w:hAnsi="Times New Roman"/>
        </w:rPr>
        <w:t xml:space="preserve"> Eric Zivo, </w:t>
      </w:r>
      <w:ins w:id="683" w:author="제이펍 출판사" w:date="2021-03-14T20:02:00Z">
        <w:r>
          <w:rPr>
            <w:rFonts w:ascii="나눔바른고딕" w:hAnsi="나눔바른고딕" w:hint="eastAsia"/>
          </w:rPr>
          <w:t>《</w:t>
        </w:r>
      </w:ins>
      <w:r w:rsidRPr="00ED4019">
        <w:rPr>
          <w:rFonts w:ascii="Times New Roman" w:hAnsi="Times New Roman"/>
        </w:rPr>
        <w:t>Working with Financial Time Series Data in R</w:t>
      </w:r>
      <w:ins w:id="684" w:author="제이펍 출판사" w:date="2021-03-14T20:02:00Z">
        <w:r>
          <w:rPr>
            <w:rFonts w:ascii="나눔바른고딕" w:hAnsi="나눔바른고딕" w:hint="eastAsia"/>
          </w:rPr>
          <w:t>》</w:t>
        </w:r>
      </w:ins>
      <w:r w:rsidRPr="00ED4019">
        <w:rPr>
          <w:rFonts w:ascii="Times New Roman" w:hAnsi="Times New Roman"/>
        </w:rPr>
        <w:t xml:space="preserve">, 2014, </w:t>
      </w:r>
      <w:ins w:id="685" w:author="제이펍 출판사" w:date="2021-03-14T20:01:00Z">
        <w:r>
          <w:rPr>
            <w:rFonts w:ascii="Times New Roman" w:hAnsi="Times New Roman"/>
            <w:i/>
          </w:rPr>
          <w:fldChar w:fldCharType="begin"/>
        </w:r>
        <w:r>
          <w:rPr>
            <w:rFonts w:ascii="Times New Roman" w:hAnsi="Times New Roman"/>
            <w:i/>
          </w:rPr>
          <w:instrText xml:space="preserve"> HYPERLINK "</w:instrText>
        </w:r>
        <w:r w:rsidRPr="00754210">
          <w:rPr>
            <w:rFonts w:ascii="Times New Roman" w:hAnsi="Times New Roman"/>
            <w:i/>
          </w:rPr>
          <w:instrText>https://bit.ly/2PSXHCq</w:instrText>
        </w:r>
        <w:r>
          <w:rPr>
            <w:rFonts w:ascii="Times New Roman" w:hAnsi="Times New Roman"/>
            <w:i/>
          </w:rPr>
          <w:instrText xml:space="preserve">" </w:instrText>
        </w:r>
        <w:r>
          <w:rPr>
            <w:rFonts w:ascii="Times New Roman" w:hAnsi="Times New Roman"/>
            <w:i/>
          </w:rPr>
          <w:fldChar w:fldCharType="separate"/>
        </w:r>
        <w:r w:rsidRPr="00062EF9">
          <w:rPr>
            <w:rStyle w:val="a8"/>
            <w:rFonts w:ascii="Times New Roman" w:hAnsi="Times New Roman"/>
          </w:rPr>
          <w:t>https://bit.ly/2PSXHCq</w:t>
        </w:r>
        <w:r>
          <w:rPr>
            <w:rFonts w:ascii="Times New Roman" w:hAnsi="Times New Roman"/>
            <w:i/>
          </w:rPr>
          <w:fldChar w:fldCharType="end"/>
        </w:r>
        <w:r>
          <w:rPr>
            <w:rFonts w:ascii="Times New Roman" w:hAnsi="Times New Roman"/>
            <w:i/>
          </w:rPr>
          <w:t xml:space="preserve"> </w:t>
        </w:r>
      </w:ins>
    </w:p>
  </w:footnote>
  <w:footnote w:id="3">
    <w:p w14:paraId="08A2FB8A" w14:textId="28E495EF" w:rsidR="00E10663" w:rsidRPr="00ED4019" w:rsidRDefault="00E10663" w:rsidP="00FD7B2A">
      <w:pPr>
        <w:pStyle w:val="a5"/>
        <w:rPr>
          <w:rFonts w:ascii="Times New Roman" w:hAnsi="Times New Roman"/>
        </w:rPr>
      </w:pPr>
      <w:r w:rsidRPr="00ED4019">
        <w:rPr>
          <w:rStyle w:val="a7"/>
          <w:rFonts w:ascii="Times New Roman" w:hAnsi="Times New Roman"/>
        </w:rPr>
        <w:footnoteRef/>
      </w:r>
      <w:r w:rsidRPr="00ED4019">
        <w:rPr>
          <w:rFonts w:ascii="Times New Roman" w:hAnsi="Times New Roman"/>
        </w:rPr>
        <w:t xml:space="preserve"> ts, R document , </w:t>
      </w:r>
      <w:ins w:id="698" w:author="제이펍 출판사" w:date="2021-03-14T20:09:00Z">
        <w:r w:rsidRPr="00AC34EB">
          <w:rPr>
            <w:rFonts w:ascii="Times New Roman" w:hAnsi="Times New Roman"/>
          </w:rPr>
          <w:t>https://bit.ly/3vpIfyb</w:t>
        </w:r>
      </w:ins>
      <w:del w:id="699" w:author="제이펍 출판사" w:date="2021-03-14T20:09:00Z">
        <w:r w:rsidRPr="00ED4019" w:rsidDel="00AC34EB">
          <w:fldChar w:fldCharType="begin"/>
        </w:r>
        <w:r w:rsidRPr="00ED4019" w:rsidDel="00AC34EB">
          <w:rPr>
            <w:rFonts w:ascii="Times New Roman" w:hAnsi="Times New Roman"/>
          </w:rPr>
          <w:delInstrText xml:space="preserve"> HYPERLINK "https://www.rdocumentation.org/packages/stats/versions/3.6.2/topics/ts" \h </w:delInstrText>
        </w:r>
        <w:r w:rsidRPr="00ED4019" w:rsidDel="00AC34EB">
          <w:fldChar w:fldCharType="separate"/>
        </w:r>
        <w:r w:rsidRPr="00ED4019" w:rsidDel="00AC34EB">
          <w:rPr>
            <w:rStyle w:val="a8"/>
            <w:rFonts w:ascii="Times New Roman" w:hAnsi="Times New Roman"/>
          </w:rPr>
          <w:delText>https://www.rdocumentation.org/packages/stats/versions/3.6.2/topics/ts</w:delText>
        </w:r>
        <w:r w:rsidRPr="00ED4019" w:rsidDel="00AC34EB">
          <w:rPr>
            <w:rStyle w:val="a8"/>
            <w:rFonts w:ascii="Times New Roman" w:hAnsi="Times New Roman"/>
          </w:rPr>
          <w:fldChar w:fldCharType="end"/>
        </w:r>
      </w:del>
      <w:r w:rsidRPr="00ED4019">
        <w:rPr>
          <w:rFonts w:ascii="Times New Roman" w:hAnsi="Times New Roman"/>
        </w:rPr>
        <w:t>, 2021.1.31</w:t>
      </w:r>
    </w:p>
  </w:footnote>
  <w:footnote w:id="4">
    <w:p w14:paraId="6F989759" w14:textId="1CC3DC11" w:rsidR="00E10663" w:rsidRPr="00ED4019" w:rsidRDefault="00E10663" w:rsidP="00FD7B2A">
      <w:pPr>
        <w:pStyle w:val="a5"/>
        <w:rPr>
          <w:rFonts w:ascii="Times New Roman" w:hAnsi="Times New Roman"/>
        </w:rPr>
      </w:pPr>
      <w:r w:rsidRPr="00ED4019">
        <w:rPr>
          <w:rStyle w:val="a7"/>
          <w:rFonts w:ascii="Times New Roman" w:hAnsi="Times New Roman"/>
        </w:rPr>
        <w:footnoteRef/>
      </w:r>
      <w:r w:rsidRPr="00ED4019">
        <w:rPr>
          <w:rFonts w:ascii="Times New Roman" w:hAnsi="Times New Roman"/>
        </w:rPr>
        <w:t xml:space="preserve"> </w:t>
      </w:r>
      <w:ins w:id="774" w:author="제이펍 출판사" w:date="2021-03-14T20:12:00Z">
        <w:r w:rsidRPr="00AC34EB">
          <w:rPr>
            <w:rFonts w:ascii="Times New Roman" w:hAnsi="Times New Roman"/>
          </w:rPr>
          <w:t>https://bit.ly/2OMaxSx</w:t>
        </w:r>
      </w:ins>
      <w:del w:id="775" w:author="제이펍 출판사" w:date="2021-03-14T20:12:00Z">
        <w:r w:rsidRPr="00ED4019" w:rsidDel="00AC34EB">
          <w:fldChar w:fldCharType="begin"/>
        </w:r>
        <w:r w:rsidRPr="00ED4019" w:rsidDel="00AC34EB">
          <w:rPr>
            <w:rFonts w:ascii="Times New Roman" w:hAnsi="Times New Roman"/>
          </w:rPr>
          <w:delInstrText xml:space="preserve"> HYPERLINK "https://www.rdocumentation.org/packages/xts/versions/0.12.1/topics/as.xts.methods" \h </w:delInstrText>
        </w:r>
        <w:r w:rsidRPr="00ED4019" w:rsidDel="00AC34EB">
          <w:fldChar w:fldCharType="separate"/>
        </w:r>
        <w:r w:rsidRPr="00ED4019" w:rsidDel="00AC34EB">
          <w:rPr>
            <w:rStyle w:val="a8"/>
            <w:rFonts w:ascii="Times New Roman" w:hAnsi="Times New Roman"/>
          </w:rPr>
          <w:delText>https://www.rdocumentation.org/packages/xts/versions/0.12.1/topics/as.xts.methods</w:delText>
        </w:r>
        <w:r w:rsidRPr="00ED4019" w:rsidDel="00AC34EB">
          <w:rPr>
            <w:rStyle w:val="a8"/>
            <w:rFonts w:ascii="Times New Roman" w:hAnsi="Times New Roman"/>
          </w:rPr>
          <w:fldChar w:fldCharType="end"/>
        </w:r>
      </w:del>
    </w:p>
  </w:footnote>
  <w:footnote w:id="5">
    <w:p w14:paraId="4BF336B4" w14:textId="4A85EEC5" w:rsidR="00E10663" w:rsidRPr="00ED4019" w:rsidRDefault="00E10663" w:rsidP="00FD7B2A">
      <w:pPr>
        <w:pStyle w:val="a5"/>
        <w:rPr>
          <w:rFonts w:ascii="Times New Roman" w:hAnsi="Times New Roman"/>
        </w:rPr>
      </w:pPr>
      <w:r w:rsidRPr="00ED4019">
        <w:rPr>
          <w:rStyle w:val="a7"/>
          <w:rFonts w:ascii="Times New Roman" w:hAnsi="Times New Roman"/>
        </w:rPr>
        <w:footnoteRef/>
      </w:r>
      <w:r w:rsidRPr="00ED4019">
        <w:rPr>
          <w:rFonts w:ascii="Times New Roman" w:hAnsi="Times New Roman"/>
        </w:rPr>
        <w:t xml:space="preserve"> </w:t>
      </w:r>
      <w:ins w:id="790" w:author="제이펍 출판사" w:date="2021-03-14T20:12:00Z">
        <w:r w:rsidRPr="00AC34EB">
          <w:rPr>
            <w:rFonts w:ascii="Times New Roman" w:hAnsi="Times New Roman"/>
          </w:rPr>
          <w:t>https://bit.ly/38FrmWt</w:t>
        </w:r>
      </w:ins>
      <w:del w:id="791" w:author="제이펍 출판사" w:date="2021-03-14T20:12:00Z">
        <w:r w:rsidRPr="00ED4019" w:rsidDel="00AC34EB">
          <w:fldChar w:fldCharType="begin"/>
        </w:r>
        <w:r w:rsidRPr="00ED4019" w:rsidDel="00AC34EB">
          <w:rPr>
            <w:rFonts w:ascii="Times New Roman" w:hAnsi="Times New Roman"/>
          </w:rPr>
          <w:delInstrText xml:space="preserve"> HYPERLINK "https://cran.r-project.org/web/packages/xts/xts.pdf" \h </w:delInstrText>
        </w:r>
        <w:r w:rsidRPr="00ED4019" w:rsidDel="00AC34EB">
          <w:fldChar w:fldCharType="separate"/>
        </w:r>
        <w:r w:rsidRPr="00ED4019" w:rsidDel="00AC34EB">
          <w:rPr>
            <w:rStyle w:val="a8"/>
            <w:rFonts w:ascii="Times New Roman" w:hAnsi="Times New Roman"/>
          </w:rPr>
          <w:delText>https://cran.r-project.org/web/packages/xts/xts.pdf</w:delText>
        </w:r>
        <w:r w:rsidRPr="00ED4019" w:rsidDel="00AC34EB">
          <w:rPr>
            <w:rStyle w:val="a8"/>
            <w:rFonts w:ascii="Times New Roman" w:hAnsi="Times New Roman"/>
          </w:rPr>
          <w:fldChar w:fldCharType="end"/>
        </w:r>
      </w:del>
    </w:p>
  </w:footnote>
  <w:footnote w:id="6">
    <w:p w14:paraId="4C867D84" w14:textId="77777777" w:rsidR="00E10663" w:rsidRPr="00ED4019" w:rsidRDefault="00E10663" w:rsidP="00FD7B2A">
      <w:pPr>
        <w:pStyle w:val="a5"/>
        <w:rPr>
          <w:rFonts w:ascii="Times New Roman" w:hAnsi="Times New Roman"/>
        </w:rPr>
      </w:pPr>
      <w:r w:rsidRPr="00ED4019">
        <w:rPr>
          <w:rStyle w:val="a7"/>
          <w:rFonts w:ascii="Times New Roman" w:hAnsi="Times New Roman"/>
        </w:rPr>
        <w:footnoteRef/>
      </w:r>
      <w:r w:rsidRPr="00ED4019">
        <w:rPr>
          <w:rFonts w:ascii="Times New Roman" w:hAnsi="Times New Roman"/>
        </w:rPr>
        <w:t xml:space="preserve"> </w:t>
      </w:r>
      <w:hyperlink r:id="rId1">
        <w:r w:rsidRPr="00ED4019">
          <w:rPr>
            <w:rStyle w:val="a8"/>
            <w:rFonts w:ascii="Times New Roman" w:hAnsi="Times New Roman"/>
          </w:rPr>
          <w:t>https://tidyverts.org/</w:t>
        </w:r>
      </w:hyperlink>
    </w:p>
  </w:footnote>
  <w:footnote w:id="7">
    <w:p w14:paraId="5E8A20E5" w14:textId="50FC0CB1" w:rsidR="00E10663" w:rsidRPr="00ED4019" w:rsidRDefault="00E10663" w:rsidP="00FD7B2A">
      <w:pPr>
        <w:pStyle w:val="a5"/>
        <w:rPr>
          <w:rFonts w:ascii="Times New Roman" w:hAnsi="Times New Roman"/>
        </w:rPr>
      </w:pPr>
      <w:r w:rsidRPr="00ED4019">
        <w:rPr>
          <w:rStyle w:val="a7"/>
          <w:rFonts w:ascii="Times New Roman" w:hAnsi="Times New Roman"/>
        </w:rPr>
        <w:footnoteRef/>
      </w:r>
      <w:r w:rsidRPr="00ED4019">
        <w:rPr>
          <w:rFonts w:ascii="Times New Roman" w:hAnsi="Times New Roman"/>
        </w:rPr>
        <w:t xml:space="preserve"> </w:t>
      </w:r>
      <w:ins w:id="821" w:author="user" w:date="2021-03-19T09:00:00Z">
        <w:r w:rsidRPr="00830C8D">
          <w:t>https://bit.ly/3cNVTCt</w:t>
        </w:r>
      </w:ins>
      <w:del w:id="822" w:author="user" w:date="2021-03-19T09:00:00Z">
        <w:r w:rsidDel="00830C8D">
          <w:fldChar w:fldCharType="begin"/>
        </w:r>
        <w:r w:rsidDel="00830C8D">
          <w:delInstrText xml:space="preserve"> HYPERLINK "https://tidyr.tidyverse.org/articles/tidy-data.html" \h </w:delInstrText>
        </w:r>
        <w:r w:rsidDel="00830C8D">
          <w:fldChar w:fldCharType="separate"/>
        </w:r>
        <w:r w:rsidRPr="00ED4019" w:rsidDel="00830C8D">
          <w:rPr>
            <w:rStyle w:val="a8"/>
            <w:rFonts w:ascii="Times New Roman" w:hAnsi="Times New Roman"/>
          </w:rPr>
          <w:delText>https://tidyr.tidyverse.org/articles/tidy-data.html</w:delText>
        </w:r>
        <w:r w:rsidDel="00830C8D">
          <w:rPr>
            <w:rStyle w:val="a8"/>
            <w:rFonts w:ascii="Times New Roman" w:hAnsi="Times New Roman"/>
          </w:rPr>
          <w:fldChar w:fldCharType="end"/>
        </w:r>
      </w:del>
    </w:p>
  </w:footnote>
  <w:footnote w:id="8">
    <w:p w14:paraId="741CD944" w14:textId="5E951417" w:rsidR="00E10663" w:rsidRPr="00ED4019" w:rsidRDefault="00E10663" w:rsidP="00FD7B2A">
      <w:pPr>
        <w:pStyle w:val="a5"/>
        <w:rPr>
          <w:rFonts w:ascii="Times New Roman" w:hAnsi="Times New Roman"/>
        </w:rPr>
      </w:pPr>
      <w:r w:rsidRPr="00ED4019">
        <w:rPr>
          <w:rStyle w:val="a7"/>
          <w:rFonts w:ascii="Times New Roman" w:hAnsi="Times New Roman"/>
        </w:rPr>
        <w:footnoteRef/>
      </w:r>
      <w:r w:rsidRPr="00ED4019">
        <w:rPr>
          <w:rFonts w:ascii="Times New Roman" w:hAnsi="Times New Roman"/>
        </w:rPr>
        <w:t xml:space="preserve"> </w:t>
      </w:r>
      <w:ins w:id="834" w:author="user" w:date="2021-03-19T09:00:00Z">
        <w:r w:rsidRPr="006B60F4">
          <w:t>https://bit.ly/3lvgXBF</w:t>
        </w:r>
      </w:ins>
      <w:del w:id="835" w:author="user" w:date="2021-03-19T09:00:00Z">
        <w:r w:rsidDel="006B60F4">
          <w:fldChar w:fldCharType="begin"/>
        </w:r>
        <w:r w:rsidDel="006B60F4">
          <w:delInstrText xml:space="preserve"> HYPERLINK "https://github.com/tidyverts/tsibble" \h </w:delInstrText>
        </w:r>
        <w:r w:rsidDel="006B60F4">
          <w:fldChar w:fldCharType="separate"/>
        </w:r>
        <w:r w:rsidRPr="00ED4019" w:rsidDel="006B60F4">
          <w:rPr>
            <w:rStyle w:val="a8"/>
            <w:rFonts w:ascii="Times New Roman" w:hAnsi="Times New Roman"/>
          </w:rPr>
          <w:delText>https://github.com/tidyverts/tsibble</w:delText>
        </w:r>
        <w:r w:rsidDel="006B60F4">
          <w:rPr>
            <w:rStyle w:val="a8"/>
            <w:rFonts w:ascii="Times New Roman" w:hAnsi="Times New Roman"/>
          </w:rPr>
          <w:fldChar w:fldCharType="end"/>
        </w:r>
      </w:del>
    </w:p>
  </w:footnote>
  <w:footnote w:id="9">
    <w:p w14:paraId="11C7EB02" w14:textId="5D2AD45C" w:rsidR="00E10663" w:rsidRPr="00ED4019" w:rsidRDefault="00E10663" w:rsidP="00FD7B2A">
      <w:pPr>
        <w:pStyle w:val="a5"/>
        <w:rPr>
          <w:rFonts w:ascii="Times New Roman" w:hAnsi="Times New Roman"/>
        </w:rPr>
      </w:pPr>
      <w:r w:rsidRPr="00ED4019">
        <w:rPr>
          <w:rStyle w:val="a7"/>
          <w:rFonts w:ascii="Times New Roman" w:hAnsi="Times New Roman"/>
        </w:rPr>
        <w:footnoteRef/>
      </w:r>
      <w:r w:rsidRPr="00ED4019">
        <w:rPr>
          <w:rFonts w:ascii="Times New Roman" w:hAnsi="Times New Roman"/>
        </w:rPr>
        <w:t xml:space="preserve"> </w:t>
      </w:r>
      <w:ins w:id="999" w:author="user" w:date="2021-03-19T09:01:00Z">
        <w:r w:rsidRPr="007572F5">
          <w:t>https://bit.ly/3vIkPEq</w:t>
        </w:r>
      </w:ins>
      <w:del w:id="1000" w:author="user" w:date="2021-03-19T09:01:00Z">
        <w:r w:rsidDel="007572F5">
          <w:fldChar w:fldCharType="begin"/>
        </w:r>
        <w:r w:rsidDel="007572F5">
          <w:delInstrText xml:space="preserve"> HYPERLINK "https://kess.kedi.re.kr/userfile/6711778" \h </w:delInstrText>
        </w:r>
        <w:r w:rsidDel="007572F5">
          <w:fldChar w:fldCharType="separate"/>
        </w:r>
        <w:r w:rsidRPr="00ED4019" w:rsidDel="007572F5">
          <w:rPr>
            <w:rStyle w:val="a8"/>
            <w:rFonts w:ascii="Times New Roman" w:hAnsi="Times New Roman"/>
          </w:rPr>
          <w:delText>https://kess.kedi.re.kr/userfile/6711778</w:delText>
        </w:r>
        <w:r w:rsidDel="007572F5">
          <w:rPr>
            <w:rStyle w:val="a8"/>
            <w:rFonts w:ascii="Times New Roman" w:hAnsi="Times New Roman"/>
          </w:rPr>
          <w:fldChar w:fldCharType="end"/>
        </w:r>
      </w:del>
    </w:p>
  </w:footnote>
  <w:footnote w:id="10">
    <w:p w14:paraId="3D8F7562" w14:textId="5E093BFF" w:rsidR="00E10663" w:rsidRPr="00ED4019" w:rsidRDefault="00E10663" w:rsidP="00FD7B2A">
      <w:pPr>
        <w:pStyle w:val="a5"/>
        <w:rPr>
          <w:rFonts w:ascii="Times New Roman" w:hAnsi="Times New Roman"/>
        </w:rPr>
      </w:pPr>
      <w:r w:rsidRPr="00ED4019">
        <w:rPr>
          <w:rStyle w:val="a7"/>
          <w:rFonts w:ascii="Times New Roman" w:hAnsi="Times New Roman"/>
        </w:rPr>
        <w:footnoteRef/>
      </w:r>
      <w:r w:rsidRPr="00ED4019">
        <w:rPr>
          <w:rFonts w:ascii="Times New Roman" w:hAnsi="Times New Roman"/>
        </w:rPr>
        <w:t xml:space="preserve"> </w:t>
      </w:r>
      <w:ins w:id="1222" w:author="제이펍 출판사" w:date="2021-03-14T20:41:00Z">
        <w:r w:rsidRPr="001B4014">
          <w:rPr>
            <w:rFonts w:ascii="Times New Roman" w:hAnsi="Times New Roman"/>
          </w:rPr>
          <w:t>https://bit.ly/2OSpEty</w:t>
        </w:r>
      </w:ins>
      <w:del w:id="1223" w:author="제이펍 출판사" w:date="2021-03-14T20:41:00Z">
        <w:r w:rsidRPr="00ED4019" w:rsidDel="001B4014">
          <w:fldChar w:fldCharType="begin"/>
        </w:r>
        <w:r w:rsidRPr="00ED4019" w:rsidDel="001B4014">
          <w:rPr>
            <w:rFonts w:ascii="Times New Roman" w:hAnsi="Times New Roman"/>
          </w:rPr>
          <w:delInstrText xml:space="preserve"> HYPERLINK "https://kosis.kr/statisticsList/statisticsListIndex.do?parentId=D.1&amp;menuId=M_01_01&amp;vwcd=MT_ZTITLE&amp;parmTabId=M_01_01&amp;entrType=btn" \l "content-group" \h </w:delInstrText>
        </w:r>
        <w:r w:rsidRPr="00ED4019" w:rsidDel="001B4014">
          <w:fldChar w:fldCharType="separate"/>
        </w:r>
        <w:r w:rsidRPr="00ED4019" w:rsidDel="001B4014">
          <w:rPr>
            <w:rStyle w:val="a8"/>
            <w:rFonts w:ascii="Times New Roman" w:hAnsi="Times New Roman"/>
          </w:rPr>
          <w:delText>https://kosis.kr/statisticsList/statisticsListIndex.do?parentId=D.1&amp;menuId=M_01_01&amp;vwcd=MT_ZTITLE&amp;parmTabId=M_01_01&amp;entrType=btn#content-group</w:delText>
        </w:r>
        <w:r w:rsidRPr="00ED4019" w:rsidDel="001B4014">
          <w:rPr>
            <w:rStyle w:val="a8"/>
            <w:rFonts w:ascii="Times New Roman" w:hAnsi="Times New Roman"/>
          </w:rPr>
          <w:fldChar w:fldCharType="end"/>
        </w:r>
      </w:del>
    </w:p>
  </w:footnote>
  <w:footnote w:id="11">
    <w:p w14:paraId="4396F948" w14:textId="3E69C85C" w:rsidR="00E10663" w:rsidRPr="00ED4019" w:rsidRDefault="00E10663" w:rsidP="00FD7B2A">
      <w:pPr>
        <w:pStyle w:val="a5"/>
        <w:rPr>
          <w:rFonts w:ascii="Times New Roman" w:hAnsi="Times New Roman"/>
        </w:rPr>
      </w:pPr>
      <w:r w:rsidRPr="00ED4019">
        <w:rPr>
          <w:rStyle w:val="a7"/>
          <w:rFonts w:ascii="Times New Roman" w:hAnsi="Times New Roman"/>
        </w:rPr>
        <w:footnoteRef/>
      </w:r>
      <w:r w:rsidRPr="00ED4019">
        <w:rPr>
          <w:rFonts w:ascii="Times New Roman" w:hAnsi="Times New Roman"/>
        </w:rPr>
        <w:t xml:space="preserve"> </w:t>
      </w:r>
      <w:ins w:id="1352" w:author="user" w:date="2021-03-19T09:02:00Z">
        <w:r w:rsidRPr="00652575">
          <w:t>https://bit.ly/3tDPiRR</w:t>
        </w:r>
      </w:ins>
      <w:del w:id="1353" w:author="user" w:date="2021-03-19T09:02:00Z">
        <w:r w:rsidDel="00652575">
          <w:fldChar w:fldCharType="begin"/>
        </w:r>
        <w:r w:rsidDel="00652575">
          <w:delInstrText xml:space="preserve"> HYPERLINK "https://kosis.kr/covid/covid_index.do" \h </w:delInstrText>
        </w:r>
        <w:r w:rsidDel="00652575">
          <w:fldChar w:fldCharType="separate"/>
        </w:r>
        <w:r w:rsidRPr="00ED4019" w:rsidDel="00652575">
          <w:rPr>
            <w:rStyle w:val="a8"/>
            <w:rFonts w:ascii="Times New Roman" w:hAnsi="Times New Roman"/>
          </w:rPr>
          <w:delText>https://kosis.kr/covid/covid_index.do</w:delText>
        </w:r>
        <w:r w:rsidDel="00652575">
          <w:rPr>
            <w:rStyle w:val="a8"/>
            <w:rFonts w:ascii="Times New Roman" w:hAnsi="Times New Roman"/>
          </w:rPr>
          <w:fldChar w:fldCharType="end"/>
        </w:r>
      </w:del>
    </w:p>
  </w:footnote>
  <w:footnote w:id="12">
    <w:p w14:paraId="5F64428C" w14:textId="0097EB50" w:rsidR="00E10663" w:rsidRPr="00ED4019" w:rsidRDefault="00E10663" w:rsidP="00FD7B2A">
      <w:pPr>
        <w:pStyle w:val="a5"/>
        <w:rPr>
          <w:rFonts w:ascii="Times New Roman" w:hAnsi="Times New Roman"/>
        </w:rPr>
      </w:pPr>
      <w:r w:rsidRPr="00ED4019">
        <w:rPr>
          <w:rStyle w:val="a7"/>
          <w:rFonts w:ascii="Times New Roman" w:hAnsi="Times New Roman"/>
        </w:rPr>
        <w:footnoteRef/>
      </w:r>
      <w:r w:rsidRPr="00ED4019">
        <w:rPr>
          <w:rFonts w:ascii="Times New Roman" w:hAnsi="Times New Roman"/>
        </w:rPr>
        <w:t xml:space="preserve"> </w:t>
      </w:r>
      <w:ins w:id="1604" w:author="user" w:date="2021-03-17T14:29:00Z">
        <w:r w:rsidRPr="00694CD3">
          <w:t>https://bit.ly/30NQzK1</w:t>
        </w:r>
      </w:ins>
      <w:del w:id="1605" w:author="user" w:date="2021-03-17T14:29:00Z">
        <w:r w:rsidDel="00694CD3">
          <w:fldChar w:fldCharType="begin"/>
        </w:r>
        <w:r w:rsidDel="00694CD3">
          <w:delInstrText xml:space="preserve"> HYPERLINK "https://ramnathv.github.io/pycon2014-r/visualize/ggplot2.html" \h </w:delInstrText>
        </w:r>
        <w:r w:rsidDel="00694CD3">
          <w:fldChar w:fldCharType="separate"/>
        </w:r>
        <w:r w:rsidRPr="00ED4019" w:rsidDel="00694CD3">
          <w:rPr>
            <w:rStyle w:val="a8"/>
            <w:rFonts w:ascii="Times New Roman" w:hAnsi="Times New Roman"/>
          </w:rPr>
          <w:delText>https://ramnathv.github.io/pycon2014-r/visualize/ggplot2.html</w:delText>
        </w:r>
        <w:r w:rsidDel="00694CD3">
          <w:rPr>
            <w:rStyle w:val="a8"/>
            <w:rFonts w:ascii="Times New Roman" w:hAnsi="Times New Roman"/>
          </w:rPr>
          <w:fldChar w:fldCharType="end"/>
        </w:r>
      </w:del>
    </w:p>
  </w:footnote>
  <w:footnote w:id="13">
    <w:p w14:paraId="2459D478" w14:textId="29DE1A3F" w:rsidR="00E10663" w:rsidRPr="00ED4019" w:rsidRDefault="00E10663" w:rsidP="00FD7B2A">
      <w:pPr>
        <w:pStyle w:val="a5"/>
        <w:rPr>
          <w:rFonts w:ascii="Times New Roman" w:hAnsi="Times New Roman"/>
          <w:lang w:eastAsia="ko-KR"/>
        </w:rPr>
      </w:pPr>
      <w:r w:rsidRPr="00ED4019">
        <w:rPr>
          <w:rStyle w:val="a7"/>
          <w:rFonts w:ascii="Times New Roman" w:hAnsi="Times New Roman"/>
        </w:rPr>
        <w:footnoteRef/>
      </w:r>
      <w:r w:rsidRPr="00ED4019">
        <w:rPr>
          <w:rFonts w:ascii="Times New Roman" w:hAnsi="Times New Roman"/>
          <w:lang w:eastAsia="ko-KR"/>
        </w:rPr>
        <w:t xml:space="preserve"> </w:t>
      </w:r>
      <w:ins w:id="1943" w:author="user" w:date="2021-03-18T11:20:00Z">
        <w:r w:rsidRPr="00535E83">
          <w:rPr>
            <w:lang w:eastAsia="ko-KR"/>
          </w:rPr>
          <w:t>https://bit.ly/2Q8okn2</w:t>
        </w:r>
      </w:ins>
      <w:del w:id="1944" w:author="user" w:date="2021-03-18T11:20:00Z">
        <w:r w:rsidDel="00535E83">
          <w:fldChar w:fldCharType="begin"/>
        </w:r>
        <w:r w:rsidDel="00535E83">
          <w:rPr>
            <w:lang w:eastAsia="ko-KR"/>
          </w:rPr>
          <w:delInstrText xml:space="preserve"> HYPERLINK "https://cran.r-project.org/web/packages/forecast/forecast.pdf" \h </w:delInstrText>
        </w:r>
        <w:r w:rsidDel="00535E83">
          <w:fldChar w:fldCharType="separate"/>
        </w:r>
        <w:r w:rsidRPr="00ED4019" w:rsidDel="00535E83">
          <w:rPr>
            <w:rStyle w:val="a8"/>
            <w:rFonts w:ascii="Times New Roman" w:hAnsi="Times New Roman"/>
            <w:lang w:eastAsia="ko-KR"/>
          </w:rPr>
          <w:delText>https://cran.r-project.org/web/packages/forecast/forecast.pdf</w:delText>
        </w:r>
        <w:r w:rsidDel="00535E83">
          <w:rPr>
            <w:rStyle w:val="a8"/>
            <w:rFonts w:ascii="Times New Roman" w:hAnsi="Times New Roman"/>
          </w:rPr>
          <w:fldChar w:fldCharType="end"/>
        </w:r>
      </w:del>
    </w:p>
  </w:footnote>
  <w:footnote w:id="14">
    <w:p w14:paraId="2538D0BE" w14:textId="74F13D75" w:rsidR="00E10663" w:rsidRPr="00ED4019" w:rsidRDefault="00E10663" w:rsidP="00FD7B2A">
      <w:pPr>
        <w:pStyle w:val="a5"/>
        <w:rPr>
          <w:rFonts w:ascii="Times New Roman" w:hAnsi="Times New Roman"/>
          <w:lang w:eastAsia="ko-KR"/>
        </w:rPr>
      </w:pPr>
      <w:r w:rsidRPr="00ED4019">
        <w:rPr>
          <w:rStyle w:val="a7"/>
          <w:rFonts w:ascii="Times New Roman" w:hAnsi="Times New Roman"/>
        </w:rPr>
        <w:footnoteRef/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이런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형태의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함수를</w:t>
      </w:r>
      <w:r w:rsidRPr="00ED4019">
        <w:rPr>
          <w:rFonts w:ascii="Times New Roman" w:hAnsi="Times New Roman"/>
          <w:lang w:eastAsia="ko-KR"/>
        </w:rPr>
        <w:t xml:space="preserve"> </w:t>
      </w:r>
      <w:del w:id="1949" w:author="user" w:date="2021-03-18T11:21:00Z">
        <w:r w:rsidRPr="00ED4019" w:rsidDel="00755C53">
          <w:rPr>
            <w:rFonts w:ascii="Times New Roman" w:hAnsi="Times New Roman" w:hint="eastAsia"/>
            <w:lang w:eastAsia="ko-KR"/>
          </w:rPr>
          <w:delText>랩</w:delText>
        </w:r>
      </w:del>
      <w:ins w:id="1950" w:author="user" w:date="2021-03-18T11:21:00Z">
        <w:r>
          <w:rPr>
            <w:rFonts w:ascii="Times New Roman" w:hAnsi="Times New Roman" w:hint="eastAsia"/>
            <w:lang w:eastAsia="ko-KR"/>
          </w:rPr>
          <w:t>래</w:t>
        </w:r>
      </w:ins>
      <w:r w:rsidRPr="00ED4019">
        <w:rPr>
          <w:rFonts w:ascii="Times New Roman" w:hAnsi="Times New Roman"/>
          <w:lang w:eastAsia="ko-KR"/>
        </w:rPr>
        <w:t>핑</w:t>
      </w:r>
      <w:r w:rsidRPr="00ED4019">
        <w:rPr>
          <w:rFonts w:ascii="Times New Roman" w:hAnsi="Times New Roman"/>
          <w:lang w:eastAsia="ko-KR"/>
        </w:rPr>
        <w:t xml:space="preserve">(wrapping) </w:t>
      </w:r>
      <w:r w:rsidRPr="00ED4019">
        <w:rPr>
          <w:rFonts w:ascii="Times New Roman" w:hAnsi="Times New Roman"/>
          <w:lang w:eastAsia="ko-KR"/>
        </w:rPr>
        <w:t>함수라고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한다</w:t>
      </w:r>
      <w:r w:rsidRPr="00ED4019">
        <w:rPr>
          <w:rFonts w:ascii="Times New Roman" w:hAnsi="Times New Roman"/>
          <w:lang w:eastAsia="ko-KR"/>
        </w:rPr>
        <w:t>.</w:t>
      </w:r>
    </w:p>
  </w:footnote>
  <w:footnote w:id="15">
    <w:p w14:paraId="0FACD800" w14:textId="028E5DA0" w:rsidR="00E10663" w:rsidRPr="00ED4019" w:rsidRDefault="00E10663" w:rsidP="00FD7B2A">
      <w:pPr>
        <w:pStyle w:val="a5"/>
        <w:rPr>
          <w:rFonts w:ascii="Times New Roman" w:hAnsi="Times New Roman"/>
        </w:rPr>
      </w:pPr>
      <w:r w:rsidRPr="00ED4019">
        <w:rPr>
          <w:rStyle w:val="a7"/>
          <w:rFonts w:ascii="Times New Roman" w:hAnsi="Times New Roman"/>
        </w:rPr>
        <w:footnoteRef/>
      </w:r>
      <w:r w:rsidRPr="00ED4019">
        <w:rPr>
          <w:rFonts w:ascii="Times New Roman" w:hAnsi="Times New Roman"/>
        </w:rPr>
        <w:t xml:space="preserve"> </w:t>
      </w:r>
      <w:ins w:id="2170" w:author="user" w:date="2021-03-18T12:15:00Z">
        <w:r w:rsidRPr="00CB77AC">
          <w:t>https://bit.ly/3eNynIB</w:t>
        </w:r>
      </w:ins>
      <w:del w:id="2171" w:author="user" w:date="2021-03-18T12:15:00Z">
        <w:r w:rsidDel="00CB77AC">
          <w:fldChar w:fldCharType="begin"/>
        </w:r>
        <w:r w:rsidDel="00CB77AC">
          <w:delInstrText xml:space="preserve"> HYPERLINK "https://business-science.github.io/timetk/" \h </w:delInstrText>
        </w:r>
        <w:r w:rsidDel="00CB77AC">
          <w:fldChar w:fldCharType="separate"/>
        </w:r>
        <w:r w:rsidRPr="00ED4019" w:rsidDel="00CB77AC">
          <w:rPr>
            <w:rStyle w:val="a8"/>
            <w:rFonts w:ascii="Times New Roman" w:hAnsi="Times New Roman"/>
          </w:rPr>
          <w:delText>https://business-science.github.io/timetk/</w:delText>
        </w:r>
        <w:r w:rsidDel="00CB77AC">
          <w:rPr>
            <w:rStyle w:val="a8"/>
            <w:rFonts w:ascii="Times New Roman" w:hAnsi="Times New Roman"/>
          </w:rPr>
          <w:fldChar w:fldCharType="end"/>
        </w:r>
      </w:del>
    </w:p>
  </w:footnote>
  <w:footnote w:id="16">
    <w:p w14:paraId="74E73CB5" w14:textId="5675B42D" w:rsidR="00E10663" w:rsidRPr="00ED4019" w:rsidRDefault="00E10663" w:rsidP="00FD7B2A">
      <w:pPr>
        <w:pStyle w:val="a5"/>
        <w:rPr>
          <w:rFonts w:ascii="Times New Roman" w:hAnsi="Times New Roman"/>
        </w:rPr>
      </w:pPr>
      <w:r w:rsidRPr="00ED4019">
        <w:rPr>
          <w:rStyle w:val="a7"/>
          <w:rFonts w:ascii="Times New Roman" w:hAnsi="Times New Roman"/>
        </w:rPr>
        <w:footnoteRef/>
      </w:r>
      <w:r w:rsidRPr="00ED4019">
        <w:rPr>
          <w:rFonts w:ascii="Times New Roman" w:hAnsi="Times New Roman"/>
        </w:rPr>
        <w:t xml:space="preserve"> </w:t>
      </w:r>
      <w:ins w:id="2234" w:author="user" w:date="2021-03-18T12:51:00Z">
        <w:r w:rsidRPr="00E82A8A">
          <w:t>https://bit.ly/3bWIF7c</w:t>
        </w:r>
      </w:ins>
      <w:del w:id="2235" w:author="user" w:date="2021-03-18T12:51:00Z">
        <w:r w:rsidDel="00E82A8A">
          <w:fldChar w:fldCharType="begin"/>
        </w:r>
        <w:r w:rsidDel="00E82A8A">
          <w:delInstrText xml:space="preserve"> HYPERLINK "https://business-science.github.io/timetk/reference/plot_time_series.html" \h </w:delInstrText>
        </w:r>
        <w:r w:rsidDel="00E82A8A">
          <w:fldChar w:fldCharType="separate"/>
        </w:r>
        <w:r w:rsidRPr="00ED4019" w:rsidDel="00E82A8A">
          <w:rPr>
            <w:rStyle w:val="a8"/>
            <w:rFonts w:ascii="Times New Roman" w:hAnsi="Times New Roman"/>
          </w:rPr>
          <w:delText>https://business-science.github.io/timetk/reference/plot_time_series.html</w:delText>
        </w:r>
        <w:r w:rsidDel="00E82A8A">
          <w:rPr>
            <w:rStyle w:val="a8"/>
            <w:rFonts w:ascii="Times New Roman" w:hAnsi="Times New Roman"/>
          </w:rPr>
          <w:fldChar w:fldCharType="end"/>
        </w:r>
      </w:del>
    </w:p>
  </w:footnote>
  <w:footnote w:id="17">
    <w:p w14:paraId="62726C25" w14:textId="50D90DC2" w:rsidR="00E10663" w:rsidRPr="00ED4019" w:rsidRDefault="00E10663" w:rsidP="00FD7B2A">
      <w:pPr>
        <w:pStyle w:val="a5"/>
        <w:rPr>
          <w:rFonts w:ascii="Times New Roman" w:hAnsi="Times New Roman"/>
        </w:rPr>
      </w:pPr>
      <w:r w:rsidRPr="00ED4019">
        <w:rPr>
          <w:rStyle w:val="a7"/>
          <w:rFonts w:ascii="Times New Roman" w:hAnsi="Times New Roman"/>
        </w:rPr>
        <w:footnoteRef/>
      </w:r>
      <w:r w:rsidRPr="00ED4019">
        <w:rPr>
          <w:rFonts w:ascii="Times New Roman" w:hAnsi="Times New Roman"/>
        </w:rPr>
        <w:t xml:space="preserve"> </w:t>
      </w:r>
      <w:ins w:id="2417" w:author="user" w:date="2021-03-21T15:39:00Z">
        <w:r w:rsidRPr="002841E8">
          <w:t>https://bit.ly/393X53P</w:t>
        </w:r>
      </w:ins>
      <w:del w:id="2418" w:author="user" w:date="2021-03-21T15:39:00Z">
        <w:r w:rsidDel="002841E8">
          <w:fldChar w:fldCharType="begin"/>
        </w:r>
        <w:r w:rsidDel="002841E8">
          <w:delInstrText xml:space="preserve"> HYPERLINK "https://cran.r-project.org/web/packages/lubridate/vignettes/lubridate.html" \h </w:delInstrText>
        </w:r>
        <w:r w:rsidDel="002841E8">
          <w:fldChar w:fldCharType="separate"/>
        </w:r>
        <w:r w:rsidRPr="00ED4019" w:rsidDel="002841E8">
          <w:rPr>
            <w:rStyle w:val="a8"/>
            <w:rFonts w:ascii="Times New Roman" w:hAnsi="Times New Roman"/>
          </w:rPr>
          <w:delText>https://cran.r-project.org/web/packages/lubridate/vignettes/lubridate.html</w:delText>
        </w:r>
        <w:r w:rsidDel="002841E8">
          <w:rPr>
            <w:rStyle w:val="a8"/>
            <w:rFonts w:ascii="Times New Roman" w:hAnsi="Times New Roman"/>
          </w:rPr>
          <w:fldChar w:fldCharType="end"/>
        </w:r>
      </w:del>
    </w:p>
  </w:footnote>
  <w:footnote w:id="18">
    <w:p w14:paraId="5AAB9FC8" w14:textId="77777777" w:rsidR="00E10663" w:rsidRPr="00ED4019" w:rsidRDefault="00E10663" w:rsidP="00FD7B2A">
      <w:pPr>
        <w:pStyle w:val="a5"/>
        <w:rPr>
          <w:rFonts w:ascii="Times New Roman" w:hAnsi="Times New Roman"/>
        </w:rPr>
      </w:pPr>
      <w:r w:rsidRPr="00ED4019">
        <w:rPr>
          <w:rStyle w:val="a7"/>
          <w:rFonts w:ascii="Times New Roman" w:hAnsi="Times New Roman"/>
        </w:rPr>
        <w:footnoteRef/>
      </w:r>
      <w:r w:rsidRPr="00ED4019">
        <w:rPr>
          <w:rFonts w:ascii="Times New Roman" w:hAnsi="Times New Roman"/>
        </w:rPr>
        <w:t xml:space="preserve"> </w:t>
      </w:r>
      <w:hyperlink r:id="rId2">
        <w:r w:rsidRPr="00ED4019">
          <w:rPr>
            <w:rStyle w:val="a8"/>
            <w:rFonts w:ascii="Times New Roman" w:hAnsi="Times New Roman"/>
          </w:rPr>
          <w:t>https://rdrr.io/cran/lubridate/man/round_date.html</w:t>
        </w:r>
      </w:hyperlink>
    </w:p>
  </w:footnote>
  <w:footnote w:id="19">
    <w:p w14:paraId="051D9B6B" w14:textId="0F9B3D96" w:rsidR="00E10663" w:rsidRPr="00ED4019" w:rsidRDefault="00E10663" w:rsidP="00FD7B2A">
      <w:pPr>
        <w:pStyle w:val="a5"/>
        <w:rPr>
          <w:rFonts w:ascii="Times New Roman" w:hAnsi="Times New Roman"/>
        </w:rPr>
      </w:pPr>
      <w:r w:rsidRPr="00ED4019">
        <w:rPr>
          <w:rStyle w:val="a7"/>
          <w:rFonts w:ascii="Times New Roman" w:hAnsi="Times New Roman"/>
        </w:rPr>
        <w:footnoteRef/>
      </w:r>
      <w:r w:rsidRPr="00ED4019">
        <w:rPr>
          <w:rFonts w:ascii="Times New Roman" w:hAnsi="Times New Roman"/>
        </w:rPr>
        <w:t xml:space="preserve"> </w:t>
      </w:r>
      <w:ins w:id="2578" w:author="user" w:date="2021-03-21T15:51:00Z">
        <w:r w:rsidRPr="005D51E1">
          <w:t>https://bit.ly/3lA359q</w:t>
        </w:r>
      </w:ins>
      <w:del w:id="2579" w:author="user" w:date="2021-03-21T15:51:00Z">
        <w:r w:rsidDel="005D51E1">
          <w:fldChar w:fldCharType="begin"/>
        </w:r>
        <w:r w:rsidDel="005D51E1">
          <w:delInstrText xml:space="preserve"> HYPERLINK "https://cran.r-project.org/web/packages/tibbletime/vignettes/TT-04-use-with-dplyr.html" \h </w:delInstrText>
        </w:r>
        <w:r w:rsidDel="005D51E1">
          <w:fldChar w:fldCharType="separate"/>
        </w:r>
        <w:r w:rsidRPr="00ED4019" w:rsidDel="005D51E1">
          <w:rPr>
            <w:rStyle w:val="a8"/>
            <w:rFonts w:ascii="Times New Roman" w:hAnsi="Times New Roman"/>
          </w:rPr>
          <w:delText>https://cran.r-project.org/web/packages/tibbletime/vignettes/TT-04-use-with-dplyr.html</w:delText>
        </w:r>
        <w:r w:rsidDel="005D51E1">
          <w:rPr>
            <w:rStyle w:val="a8"/>
            <w:rFonts w:ascii="Times New Roman" w:hAnsi="Times New Roman"/>
          </w:rPr>
          <w:fldChar w:fldCharType="end"/>
        </w:r>
      </w:del>
    </w:p>
  </w:footnote>
  <w:footnote w:id="20">
    <w:p w14:paraId="6346C706" w14:textId="5F804EA3" w:rsidR="00E10663" w:rsidRPr="00ED4019" w:rsidRDefault="00E10663" w:rsidP="00FD7B2A">
      <w:pPr>
        <w:pStyle w:val="a5"/>
        <w:rPr>
          <w:rFonts w:ascii="Times New Roman" w:hAnsi="Times New Roman"/>
        </w:rPr>
      </w:pPr>
      <w:r w:rsidRPr="00ED4019">
        <w:rPr>
          <w:rStyle w:val="a7"/>
          <w:rFonts w:ascii="Times New Roman" w:hAnsi="Times New Roman"/>
        </w:rPr>
        <w:footnoteRef/>
      </w:r>
      <w:r w:rsidRPr="00ED4019">
        <w:rPr>
          <w:rFonts w:ascii="Times New Roman" w:hAnsi="Times New Roman"/>
        </w:rPr>
        <w:t xml:space="preserve"> </w:t>
      </w:r>
      <w:ins w:id="3350" w:author="user" w:date="2021-03-22T12:56:00Z">
        <w:r w:rsidRPr="009028FD">
          <w:t>https://bit.ly/2QmYrzX</w:t>
        </w:r>
      </w:ins>
      <w:del w:id="3351" w:author="user" w:date="2021-03-22T12:56:00Z">
        <w:r w:rsidDel="009028FD">
          <w:fldChar w:fldCharType="begin"/>
        </w:r>
        <w:r w:rsidDel="009028FD">
          <w:delInstrText xml:space="preserve"> HYPERLINK "https://otexts.com/fpp2/stationarity.html" \l "fn14" \h </w:delInstrText>
        </w:r>
        <w:r w:rsidDel="009028FD">
          <w:fldChar w:fldCharType="separate"/>
        </w:r>
        <w:r w:rsidRPr="00ED4019" w:rsidDel="009028FD">
          <w:rPr>
            <w:rStyle w:val="a8"/>
            <w:rFonts w:ascii="Times New Roman" w:hAnsi="Times New Roman"/>
          </w:rPr>
          <w:delText>https://otexts.com/fpp2/stationarity.html#fn14</w:delText>
        </w:r>
        <w:r w:rsidDel="009028FD">
          <w:rPr>
            <w:rStyle w:val="a8"/>
            <w:rFonts w:ascii="Times New Roman" w:hAnsi="Times New Roman"/>
          </w:rPr>
          <w:fldChar w:fldCharType="end"/>
        </w:r>
      </w:del>
    </w:p>
  </w:footnote>
  <w:footnote w:id="21">
    <w:p w14:paraId="2D4E210D" w14:textId="628DF438" w:rsidR="00E10663" w:rsidRPr="00ED4019" w:rsidRDefault="00E10663" w:rsidP="00FD7B2A">
      <w:pPr>
        <w:pStyle w:val="a5"/>
        <w:rPr>
          <w:rFonts w:ascii="Times New Roman" w:hAnsi="Times New Roman"/>
        </w:rPr>
      </w:pPr>
      <w:r w:rsidRPr="00ED4019">
        <w:rPr>
          <w:rStyle w:val="a7"/>
          <w:rFonts w:ascii="Times New Roman" w:hAnsi="Times New Roman"/>
        </w:rPr>
        <w:footnoteRef/>
      </w:r>
      <w:r w:rsidRPr="00ED4019">
        <w:rPr>
          <w:rFonts w:ascii="Times New Roman" w:hAnsi="Times New Roman"/>
        </w:rPr>
        <w:t xml:space="preserve"> </w:t>
      </w:r>
      <w:ins w:id="3380" w:author="user" w:date="2021-03-22T13:05:00Z">
        <w:r w:rsidRPr="00FD18C6">
          <w:t>https://bit.ly/3r8dR8a</w:t>
        </w:r>
      </w:ins>
      <w:del w:id="3381" w:author="user" w:date="2021-03-22T13:05:00Z">
        <w:r w:rsidDel="00FD18C6">
          <w:fldChar w:fldCharType="begin"/>
        </w:r>
        <w:r w:rsidDel="00FD18C6">
          <w:delInstrText xml:space="preserve"> HYPERLINK "https://otexts.com/fpp2/stationarity.html" \l "fn14" \h </w:delInstrText>
        </w:r>
        <w:r w:rsidDel="00FD18C6">
          <w:fldChar w:fldCharType="separate"/>
        </w:r>
        <w:r w:rsidRPr="00ED4019" w:rsidDel="00FD18C6">
          <w:rPr>
            <w:rStyle w:val="a8"/>
            <w:rFonts w:ascii="Times New Roman" w:hAnsi="Times New Roman"/>
          </w:rPr>
          <w:delText>https://otexts.com/fpp2/stationarity.html#fn14</w:delText>
        </w:r>
        <w:r w:rsidDel="00FD18C6">
          <w:rPr>
            <w:rStyle w:val="a8"/>
            <w:rFonts w:ascii="Times New Roman" w:hAnsi="Times New Roman"/>
          </w:rPr>
          <w:fldChar w:fldCharType="end"/>
        </w:r>
      </w:del>
    </w:p>
  </w:footnote>
  <w:footnote w:id="22">
    <w:p w14:paraId="2956AA78" w14:textId="687D1AFF" w:rsidR="00E10663" w:rsidRPr="00ED4019" w:rsidRDefault="00E10663" w:rsidP="00FD7B2A">
      <w:pPr>
        <w:pStyle w:val="a5"/>
        <w:rPr>
          <w:rFonts w:ascii="Times New Roman" w:hAnsi="Times New Roman"/>
        </w:rPr>
      </w:pPr>
      <w:r w:rsidRPr="00ED4019">
        <w:rPr>
          <w:rStyle w:val="a7"/>
          <w:rFonts w:ascii="Times New Roman" w:hAnsi="Times New Roman"/>
        </w:rPr>
        <w:footnoteRef/>
      </w:r>
      <w:r w:rsidRPr="00ED4019">
        <w:rPr>
          <w:rFonts w:ascii="Times New Roman" w:hAnsi="Times New Roman"/>
        </w:rPr>
        <w:t xml:space="preserve"> </w:t>
      </w:r>
      <w:ins w:id="3396" w:author="user" w:date="2021-03-22T13:09:00Z">
        <w:r w:rsidRPr="0091450A">
          <w:t>https://bit.ly/2NK8E8U</w:t>
        </w:r>
      </w:ins>
      <w:del w:id="3397" w:author="user" w:date="2021-03-22T13:09:00Z">
        <w:r w:rsidDel="0091450A">
          <w:fldChar w:fldCharType="begin"/>
        </w:r>
        <w:r w:rsidDel="0091450A">
          <w:delInstrText xml:space="preserve"> HYPERLINK "https://boostedml.com/2020/05/stationarity-and-non-stationary-time-series-with-applications-in-r.html" \h </w:delInstrText>
        </w:r>
        <w:r w:rsidDel="0091450A">
          <w:fldChar w:fldCharType="separate"/>
        </w:r>
        <w:r w:rsidRPr="00ED4019" w:rsidDel="0091450A">
          <w:rPr>
            <w:rStyle w:val="a8"/>
            <w:rFonts w:ascii="Times New Roman" w:hAnsi="Times New Roman"/>
          </w:rPr>
          <w:delText>https://boostedml.com/2020/05/stationarity-and-non-stationary-time-series-with-applications-in-r.html</w:delText>
        </w:r>
        <w:r w:rsidDel="0091450A">
          <w:rPr>
            <w:rStyle w:val="a8"/>
            <w:rFonts w:ascii="Times New Roman" w:hAnsi="Times New Roman"/>
          </w:rPr>
          <w:fldChar w:fldCharType="end"/>
        </w:r>
      </w:del>
    </w:p>
  </w:footnote>
  <w:footnote w:id="23">
    <w:p w14:paraId="7CD680A7" w14:textId="5C4DE7B2" w:rsidR="00E10663" w:rsidRPr="00ED4019" w:rsidRDefault="00E10663" w:rsidP="00FD7B2A">
      <w:pPr>
        <w:pStyle w:val="a5"/>
        <w:rPr>
          <w:rFonts w:ascii="Times New Roman" w:hAnsi="Times New Roman"/>
        </w:rPr>
      </w:pPr>
      <w:r w:rsidRPr="00ED4019">
        <w:rPr>
          <w:rStyle w:val="a7"/>
          <w:rFonts w:ascii="Times New Roman" w:hAnsi="Times New Roman"/>
        </w:rPr>
        <w:footnoteRef/>
      </w:r>
      <w:r w:rsidRPr="00ED4019">
        <w:rPr>
          <w:rFonts w:ascii="Times New Roman" w:hAnsi="Times New Roman"/>
        </w:rPr>
        <w:t xml:space="preserve"> </w:t>
      </w:r>
      <w:ins w:id="3400" w:author="user" w:date="2021-03-22T13:10:00Z">
        <w:r w:rsidRPr="0091450A">
          <w:t>https://bit.ly/3c4pmJo</w:t>
        </w:r>
      </w:ins>
      <w:del w:id="3401" w:author="user" w:date="2021-03-22T13:10:00Z">
        <w:r w:rsidDel="0091450A">
          <w:fldChar w:fldCharType="begin"/>
        </w:r>
        <w:r w:rsidDel="0091450A">
          <w:delInstrText xml:space="preserve"> HYPERLINK "https://boostedml.com/2020/05/stationarity-and-non-stationary-time-series-with-applications-in-r.html" \h </w:delInstrText>
        </w:r>
        <w:r w:rsidDel="0091450A">
          <w:fldChar w:fldCharType="separate"/>
        </w:r>
        <w:r w:rsidRPr="00ED4019" w:rsidDel="0091450A">
          <w:rPr>
            <w:rStyle w:val="a8"/>
            <w:rFonts w:ascii="Times New Roman" w:hAnsi="Times New Roman"/>
          </w:rPr>
          <w:delText>https://boostedml.com/2020/05/stationarity-and-non-stationary-time-series-with-applications-in-r.html</w:delText>
        </w:r>
        <w:r w:rsidDel="0091450A">
          <w:rPr>
            <w:rStyle w:val="a8"/>
            <w:rFonts w:ascii="Times New Roman" w:hAnsi="Times New Roman"/>
          </w:rPr>
          <w:fldChar w:fldCharType="end"/>
        </w:r>
      </w:del>
    </w:p>
  </w:footnote>
  <w:footnote w:id="24">
    <w:p w14:paraId="4C127650" w14:textId="41561F1A" w:rsidR="00E10663" w:rsidRPr="00ED4019" w:rsidRDefault="00E10663" w:rsidP="00FD7B2A">
      <w:pPr>
        <w:pStyle w:val="a5"/>
        <w:rPr>
          <w:rFonts w:ascii="Times New Roman" w:hAnsi="Times New Roman"/>
        </w:rPr>
      </w:pPr>
      <w:r w:rsidRPr="00ED4019">
        <w:rPr>
          <w:rStyle w:val="a7"/>
          <w:rFonts w:ascii="Times New Roman" w:hAnsi="Times New Roman"/>
        </w:rPr>
        <w:footnoteRef/>
      </w:r>
      <w:r w:rsidRPr="00ED4019">
        <w:rPr>
          <w:rFonts w:ascii="Times New Roman" w:hAnsi="Times New Roman"/>
        </w:rPr>
        <w:t xml:space="preserve"> </w:t>
      </w:r>
      <w:ins w:id="3548" w:author="user" w:date="2021-03-22T13:33:00Z">
        <w:r w:rsidRPr="00F04A56">
          <w:t>https://bit.ly/3f8ECqJ</w:t>
        </w:r>
      </w:ins>
      <w:del w:id="3549" w:author="user" w:date="2021-03-22T13:33:00Z">
        <w:r w:rsidDel="00F04A56">
          <w:fldChar w:fldCharType="begin"/>
        </w:r>
        <w:r w:rsidDel="00F04A56">
          <w:delInstrText xml:space="preserve"> HYPERLINK "https://nwfsc-timeseries.github.io/atsa-labs/sec-tslab-correlation-within-and-among-time-series.html" \h </w:delInstrText>
        </w:r>
        <w:r w:rsidDel="00F04A56">
          <w:fldChar w:fldCharType="separate"/>
        </w:r>
        <w:r w:rsidRPr="00ED4019" w:rsidDel="00F04A56">
          <w:rPr>
            <w:rStyle w:val="a8"/>
            <w:rFonts w:ascii="Times New Roman" w:hAnsi="Times New Roman"/>
          </w:rPr>
          <w:delText>https://nwfsc-timeseries.github.io/atsa-labs/sec-tslab-correlation-within-and-among-time-series.html</w:delText>
        </w:r>
        <w:r w:rsidDel="00F04A56">
          <w:rPr>
            <w:rStyle w:val="a8"/>
            <w:rFonts w:ascii="Times New Roman" w:hAnsi="Times New Roman"/>
          </w:rPr>
          <w:fldChar w:fldCharType="end"/>
        </w:r>
      </w:del>
    </w:p>
  </w:footnote>
  <w:footnote w:id="25">
    <w:p w14:paraId="7B51A769" w14:textId="363AF4C3" w:rsidR="00E10663" w:rsidRPr="00ED4019" w:rsidRDefault="00E10663" w:rsidP="00FD7B2A">
      <w:pPr>
        <w:pStyle w:val="a5"/>
        <w:rPr>
          <w:rFonts w:ascii="Times New Roman" w:hAnsi="Times New Roman"/>
        </w:rPr>
      </w:pPr>
      <w:r w:rsidRPr="00ED4019">
        <w:rPr>
          <w:rStyle w:val="a7"/>
          <w:rFonts w:ascii="Times New Roman" w:hAnsi="Times New Roman"/>
        </w:rPr>
        <w:footnoteRef/>
      </w:r>
      <w:r w:rsidRPr="00ED4019">
        <w:rPr>
          <w:rFonts w:ascii="Times New Roman" w:hAnsi="Times New Roman"/>
        </w:rPr>
        <w:t xml:space="preserve"> </w:t>
      </w:r>
      <w:ins w:id="3622" w:author="user" w:date="2021-03-22T13:38:00Z">
        <w:r w:rsidRPr="003529C7">
          <w:t>https://bit.ly/3lBuUy2</w:t>
        </w:r>
      </w:ins>
      <w:del w:id="3623" w:author="user" w:date="2021-03-22T13:38:00Z">
        <w:r w:rsidDel="003529C7">
          <w:fldChar w:fldCharType="begin"/>
        </w:r>
        <w:r w:rsidDel="003529C7">
          <w:delInstrText xml:space="preserve"> HYPERLINK "https://otexts.com/fpp2/non-seasonal-arima.html" \h </w:delInstrText>
        </w:r>
        <w:r w:rsidDel="003529C7">
          <w:fldChar w:fldCharType="separate"/>
        </w:r>
        <w:r w:rsidRPr="00ED4019" w:rsidDel="003529C7">
          <w:rPr>
            <w:rStyle w:val="a8"/>
            <w:rFonts w:ascii="Times New Roman" w:hAnsi="Times New Roman"/>
          </w:rPr>
          <w:delText>https://otexts.com/fpp2/non-seasonal-arima.html</w:delText>
        </w:r>
        <w:r w:rsidDel="003529C7">
          <w:rPr>
            <w:rStyle w:val="a8"/>
            <w:rFonts w:ascii="Times New Roman" w:hAnsi="Times New Roman"/>
          </w:rPr>
          <w:fldChar w:fldCharType="end"/>
        </w:r>
      </w:del>
    </w:p>
  </w:footnote>
  <w:footnote w:id="26">
    <w:p w14:paraId="06906ADF" w14:textId="668914C3" w:rsidR="00E10663" w:rsidRPr="00ED4019" w:rsidRDefault="00E10663" w:rsidP="00FD7B2A">
      <w:pPr>
        <w:pStyle w:val="a5"/>
        <w:rPr>
          <w:rFonts w:ascii="Times New Roman" w:hAnsi="Times New Roman"/>
        </w:rPr>
      </w:pPr>
      <w:r w:rsidRPr="00ED4019">
        <w:rPr>
          <w:rStyle w:val="a7"/>
          <w:rFonts w:ascii="Times New Roman" w:hAnsi="Times New Roman"/>
        </w:rPr>
        <w:footnoteRef/>
      </w:r>
      <w:r w:rsidRPr="00ED4019">
        <w:rPr>
          <w:rFonts w:ascii="Times New Roman" w:hAnsi="Times New Roman"/>
        </w:rPr>
        <w:t xml:space="preserve"> </w:t>
      </w:r>
      <w:ins w:id="3733" w:author="user" w:date="2021-03-22T14:09:00Z">
        <w:r w:rsidRPr="00401B30">
          <w:t>https://bit.ly/3vQc3E</w:t>
        </w:r>
      </w:ins>
      <w:del w:id="3734" w:author="user" w:date="2021-03-22T14:09:00Z">
        <w:r w:rsidDel="00401B30">
          <w:fldChar w:fldCharType="begin"/>
        </w:r>
        <w:r w:rsidDel="00401B30">
          <w:delInstrText xml:space="preserve"> HYPERLINK "https://otexts.com/fpp2/residuals.html" \h </w:delInstrText>
        </w:r>
        <w:r w:rsidDel="00401B30">
          <w:fldChar w:fldCharType="separate"/>
        </w:r>
        <w:r w:rsidRPr="00ED4019" w:rsidDel="00401B30">
          <w:rPr>
            <w:rStyle w:val="a8"/>
            <w:rFonts w:ascii="Times New Roman" w:hAnsi="Times New Roman"/>
          </w:rPr>
          <w:delText>https://otexts.com/fpp2/residuals.html</w:delText>
        </w:r>
        <w:r w:rsidDel="00401B30">
          <w:rPr>
            <w:rStyle w:val="a8"/>
            <w:rFonts w:ascii="Times New Roman" w:hAnsi="Times New Roman"/>
          </w:rPr>
          <w:fldChar w:fldCharType="end"/>
        </w:r>
      </w:del>
    </w:p>
  </w:footnote>
  <w:footnote w:id="27">
    <w:p w14:paraId="5C4B708F" w14:textId="392F81B4" w:rsidR="00E10663" w:rsidRPr="00ED4019" w:rsidRDefault="00E10663" w:rsidP="00FD7B2A">
      <w:pPr>
        <w:pStyle w:val="a5"/>
        <w:rPr>
          <w:rFonts w:ascii="Times New Roman" w:hAnsi="Times New Roman"/>
        </w:rPr>
      </w:pPr>
      <w:r w:rsidRPr="00ED4019">
        <w:rPr>
          <w:rStyle w:val="a7"/>
          <w:rFonts w:ascii="Times New Roman" w:hAnsi="Times New Roman"/>
        </w:rPr>
        <w:footnoteRef/>
      </w:r>
      <w:r w:rsidRPr="00ED4019">
        <w:rPr>
          <w:rFonts w:ascii="Times New Roman" w:hAnsi="Times New Roman"/>
        </w:rPr>
        <w:t xml:space="preserve"> </w:t>
      </w:r>
      <w:ins w:id="3999" w:author="user" w:date="2021-03-22T15:03:00Z">
        <w:r w:rsidRPr="005813D7">
          <w:t>https://bit.ly/3tJnnjK</w:t>
        </w:r>
      </w:ins>
      <w:del w:id="4000" w:author="user" w:date="2021-03-22T15:03:00Z">
        <w:r w:rsidDel="005813D7">
          <w:fldChar w:fldCharType="begin"/>
        </w:r>
        <w:r w:rsidDel="005813D7">
          <w:delInstrText xml:space="preserve"> HYPERLINK "https://hbr.org/1971/07/how-to-choose-the-right-forecasting-technique" \h </w:delInstrText>
        </w:r>
        <w:r w:rsidDel="005813D7">
          <w:fldChar w:fldCharType="separate"/>
        </w:r>
        <w:r w:rsidRPr="00ED4019" w:rsidDel="005813D7">
          <w:rPr>
            <w:rStyle w:val="a8"/>
            <w:rFonts w:ascii="Times New Roman" w:hAnsi="Times New Roman"/>
          </w:rPr>
          <w:delText>https://hbr.org/1971/07/how-to-choose-the-right-forecasting-technique</w:delText>
        </w:r>
        <w:r w:rsidDel="005813D7">
          <w:rPr>
            <w:rStyle w:val="a8"/>
            <w:rFonts w:ascii="Times New Roman" w:hAnsi="Times New Roman"/>
          </w:rPr>
          <w:fldChar w:fldCharType="end"/>
        </w:r>
      </w:del>
    </w:p>
  </w:footnote>
  <w:footnote w:id="28">
    <w:p w14:paraId="552A15E9" w14:textId="3F6CA9B1" w:rsidR="00E10663" w:rsidRPr="00ED4019" w:rsidRDefault="00E10663" w:rsidP="00FD7B2A">
      <w:pPr>
        <w:pStyle w:val="a5"/>
        <w:rPr>
          <w:rFonts w:ascii="Times New Roman" w:hAnsi="Times New Roman"/>
        </w:rPr>
      </w:pPr>
      <w:r w:rsidRPr="00ED4019">
        <w:rPr>
          <w:rStyle w:val="a7"/>
          <w:rFonts w:ascii="Times New Roman" w:hAnsi="Times New Roman"/>
        </w:rPr>
        <w:footnoteRef/>
      </w:r>
      <w:r w:rsidRPr="00ED4019">
        <w:rPr>
          <w:rFonts w:ascii="Times New Roman" w:hAnsi="Times New Roman"/>
        </w:rPr>
        <w:t xml:space="preserve"> </w:t>
      </w:r>
      <w:ins w:id="4086" w:author="user" w:date="2021-03-22T15:33:00Z">
        <w:r w:rsidRPr="005F29AA">
          <w:t>https://bit.ly/3cWcdkF</w:t>
        </w:r>
      </w:ins>
      <w:del w:id="4087" w:author="user" w:date="2021-03-22T15:33:00Z">
        <w:r w:rsidDel="005F29AA">
          <w:fldChar w:fldCharType="begin"/>
        </w:r>
        <w:r w:rsidDel="005F29AA">
          <w:delInstrText xml:space="preserve"> HYPERLINK "https://otexts.com/fpp2/simple-methods.html" \h </w:delInstrText>
        </w:r>
        <w:r w:rsidDel="005F29AA">
          <w:fldChar w:fldCharType="separate"/>
        </w:r>
        <w:r w:rsidRPr="00ED4019" w:rsidDel="005F29AA">
          <w:rPr>
            <w:rStyle w:val="a8"/>
            <w:rFonts w:ascii="Times New Roman" w:hAnsi="Times New Roman"/>
          </w:rPr>
          <w:delText>https://otexts.com/fpp2/simple-methods.html</w:delText>
        </w:r>
        <w:r w:rsidDel="005F29AA">
          <w:rPr>
            <w:rStyle w:val="a8"/>
            <w:rFonts w:ascii="Times New Roman" w:hAnsi="Times New Roman"/>
          </w:rPr>
          <w:fldChar w:fldCharType="end"/>
        </w:r>
      </w:del>
    </w:p>
  </w:footnote>
  <w:footnote w:id="29">
    <w:p w14:paraId="4A975E11" w14:textId="31B05B1B" w:rsidR="00E10663" w:rsidRPr="00ED4019" w:rsidRDefault="00E10663" w:rsidP="00FD7B2A">
      <w:pPr>
        <w:pStyle w:val="a5"/>
        <w:rPr>
          <w:rFonts w:ascii="Times New Roman" w:hAnsi="Times New Roman"/>
          <w:lang w:eastAsia="ko-KR"/>
        </w:rPr>
      </w:pPr>
      <w:r w:rsidRPr="00ED4019">
        <w:rPr>
          <w:rStyle w:val="a7"/>
          <w:rFonts w:ascii="Times New Roman" w:hAnsi="Times New Roman"/>
        </w:rPr>
        <w:footnoteRef/>
      </w:r>
      <w:r w:rsidRPr="00ED4019">
        <w:rPr>
          <w:rFonts w:ascii="Times New Roman" w:hAnsi="Times New Roman"/>
          <w:lang w:eastAsia="ko-KR"/>
        </w:rPr>
        <w:t xml:space="preserve"> </w:t>
      </w:r>
      <w:ins w:id="4201" w:author="user" w:date="2021-03-22T16:25:00Z">
        <w:r w:rsidRPr="008F7190">
          <w:rPr>
            <w:lang w:eastAsia="ko-KR"/>
          </w:rPr>
          <w:t>https://bit.ly/312skrl</w:t>
        </w:r>
      </w:ins>
      <w:del w:id="4202" w:author="user" w:date="2021-03-22T16:25:00Z">
        <w:r w:rsidDel="008F7190">
          <w:fldChar w:fldCharType="begin"/>
        </w:r>
        <w:r w:rsidDel="008F7190">
          <w:rPr>
            <w:lang w:eastAsia="ko-KR"/>
          </w:rPr>
          <w:delInstrText xml:space="preserve"> HYPERLINK "https://robjhyndman.com/files/solutions.pdf" \h </w:delInstrText>
        </w:r>
        <w:r w:rsidDel="008F7190">
          <w:fldChar w:fldCharType="separate"/>
        </w:r>
        <w:r w:rsidRPr="00ED4019" w:rsidDel="008F7190">
          <w:rPr>
            <w:rStyle w:val="a8"/>
            <w:rFonts w:ascii="Times New Roman" w:hAnsi="Times New Roman"/>
            <w:lang w:eastAsia="ko-KR"/>
          </w:rPr>
          <w:delText>https://robjhyndman.com/files/solutions.pdf</w:delText>
        </w:r>
        <w:r w:rsidDel="008F7190">
          <w:rPr>
            <w:rStyle w:val="a8"/>
            <w:rFonts w:ascii="Times New Roman" w:hAnsi="Times New Roman"/>
          </w:rPr>
          <w:fldChar w:fldCharType="end"/>
        </w:r>
      </w:del>
    </w:p>
  </w:footnote>
  <w:footnote w:id="30">
    <w:p w14:paraId="2C008486" w14:textId="6FD241BC" w:rsidR="00E10663" w:rsidRPr="00ED4019" w:rsidRDefault="00E10663" w:rsidP="00FD7B2A">
      <w:pPr>
        <w:pStyle w:val="a5"/>
        <w:rPr>
          <w:rFonts w:ascii="Times New Roman" w:hAnsi="Times New Roman"/>
          <w:lang w:eastAsia="ko-KR"/>
        </w:rPr>
      </w:pPr>
      <w:r w:rsidRPr="00ED4019">
        <w:rPr>
          <w:rStyle w:val="a7"/>
          <w:rFonts w:ascii="Times New Roman" w:hAnsi="Times New Roman"/>
        </w:rPr>
        <w:footnoteRef/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이기준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외</w:t>
      </w:r>
      <w:r w:rsidRPr="00ED4019">
        <w:rPr>
          <w:rFonts w:ascii="Times New Roman" w:hAnsi="Times New Roman"/>
          <w:lang w:eastAsia="ko-KR"/>
        </w:rPr>
        <w:t xml:space="preserve">, </w:t>
      </w:r>
      <w:ins w:id="4320" w:author="user" w:date="2021-03-22T16:58:00Z">
        <w:r>
          <w:rPr>
            <w:rFonts w:ascii="맑은 고딕" w:eastAsia="맑은 고딕" w:hAnsi="맑은 고딕" w:hint="eastAsia"/>
            <w:lang w:eastAsia="ko-KR"/>
          </w:rPr>
          <w:t>〈</w:t>
        </w:r>
      </w:ins>
      <w:r w:rsidRPr="00ED4019">
        <w:rPr>
          <w:rFonts w:ascii="Times New Roman" w:hAnsi="Times New Roman"/>
          <w:lang w:eastAsia="ko-KR"/>
        </w:rPr>
        <w:t>인구지형변화에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따른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머신러닝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기반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고등교육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계열별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수요예측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모형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개발</w:t>
      </w:r>
      <w:ins w:id="4321" w:author="user" w:date="2021-03-22T16:58:00Z">
        <w:r>
          <w:rPr>
            <w:rFonts w:ascii="맑은 고딕" w:eastAsia="맑은 고딕" w:hAnsi="맑은 고딕" w:hint="eastAsia"/>
            <w:lang w:eastAsia="ko-KR"/>
          </w:rPr>
          <w:t>〉</w:t>
        </w:r>
      </w:ins>
      <w:del w:id="4322" w:author="user" w:date="2021-03-22T16:59:00Z">
        <w:r w:rsidRPr="00ED4019" w:rsidDel="00D05E36">
          <w:rPr>
            <w:rFonts w:ascii="Times New Roman" w:hAnsi="Times New Roman"/>
            <w:lang w:eastAsia="ko-KR"/>
          </w:rPr>
          <w:delText>(2020)</w:delText>
        </w:r>
      </w:del>
      <w:r w:rsidRPr="00ED4019">
        <w:rPr>
          <w:rFonts w:ascii="Times New Roman" w:hAnsi="Times New Roman"/>
          <w:lang w:eastAsia="ko-KR"/>
        </w:rPr>
        <w:t xml:space="preserve">, </w:t>
      </w:r>
      <w:r w:rsidRPr="00ED4019">
        <w:rPr>
          <w:rFonts w:ascii="Times New Roman" w:hAnsi="Times New Roman"/>
          <w:lang w:eastAsia="ko-KR"/>
        </w:rPr>
        <w:t>한국교육개발원</w:t>
      </w:r>
      <w:ins w:id="4323" w:author="user" w:date="2021-03-22T16:59:00Z">
        <w:r>
          <w:rPr>
            <w:rFonts w:ascii="Times New Roman" w:hAnsi="Times New Roman" w:hint="eastAsia"/>
            <w:lang w:eastAsia="ko-KR"/>
          </w:rPr>
          <w:t>, 2020.</w:t>
        </w:r>
      </w:ins>
    </w:p>
  </w:footnote>
  <w:footnote w:id="31">
    <w:p w14:paraId="2AE8D40F" w14:textId="7AFF6792" w:rsidR="00E10663" w:rsidRPr="00ED4019" w:rsidRDefault="00E10663" w:rsidP="00FD7B2A">
      <w:pPr>
        <w:pStyle w:val="a5"/>
        <w:rPr>
          <w:rFonts w:ascii="Times New Roman" w:hAnsi="Times New Roman"/>
        </w:rPr>
      </w:pPr>
      <w:r w:rsidRPr="00ED4019">
        <w:rPr>
          <w:rStyle w:val="a7"/>
          <w:rFonts w:ascii="Times New Roman" w:hAnsi="Times New Roman"/>
        </w:rPr>
        <w:footnoteRef/>
      </w:r>
      <w:r w:rsidRPr="00ED4019">
        <w:rPr>
          <w:rFonts w:ascii="Times New Roman" w:hAnsi="Times New Roman"/>
        </w:rPr>
        <w:t xml:space="preserve"> </w:t>
      </w:r>
      <w:ins w:id="4480" w:author="user" w:date="2021-03-22T17:25:00Z">
        <w:r w:rsidRPr="00157BBD">
          <w:t>https://bit.ly/3tOL6PD</w:t>
        </w:r>
      </w:ins>
      <w:del w:id="4481" w:author="user" w:date="2021-03-22T17:25:00Z">
        <w:r w:rsidDel="00157BBD">
          <w:fldChar w:fldCharType="begin"/>
        </w:r>
        <w:r w:rsidDel="00157BBD">
          <w:delInstrText xml:space="preserve"> HYPERLINK "https://otexts.com/fppkr/regression-evaluation.html" \h </w:delInstrText>
        </w:r>
        <w:r w:rsidDel="00157BBD">
          <w:fldChar w:fldCharType="separate"/>
        </w:r>
        <w:r w:rsidRPr="00ED4019" w:rsidDel="00157BBD">
          <w:rPr>
            <w:rStyle w:val="a8"/>
            <w:rFonts w:ascii="Times New Roman" w:hAnsi="Times New Roman"/>
          </w:rPr>
          <w:delText>https://otexts.com/fppkr/regression-evaluation.html</w:delText>
        </w:r>
        <w:r w:rsidDel="00157BBD">
          <w:rPr>
            <w:rStyle w:val="a8"/>
            <w:rFonts w:ascii="Times New Roman" w:hAnsi="Times New Roman"/>
          </w:rPr>
          <w:fldChar w:fldCharType="end"/>
        </w:r>
      </w:del>
    </w:p>
  </w:footnote>
  <w:footnote w:id="32">
    <w:p w14:paraId="411C12F3" w14:textId="2B59D537" w:rsidR="00E10663" w:rsidRPr="00ED4019" w:rsidRDefault="00E10663" w:rsidP="00FD7B2A">
      <w:pPr>
        <w:pStyle w:val="a5"/>
        <w:rPr>
          <w:rFonts w:ascii="Times New Roman" w:hAnsi="Times New Roman"/>
        </w:rPr>
      </w:pPr>
      <w:r w:rsidRPr="00ED4019">
        <w:rPr>
          <w:rStyle w:val="a7"/>
          <w:rFonts w:ascii="Times New Roman" w:hAnsi="Times New Roman"/>
        </w:rPr>
        <w:footnoteRef/>
      </w:r>
      <w:r w:rsidRPr="00ED4019">
        <w:rPr>
          <w:rFonts w:ascii="Times New Roman" w:hAnsi="Times New Roman"/>
        </w:rPr>
        <w:t xml:space="preserve"> </w:t>
      </w:r>
      <w:ins w:id="4535" w:author="user" w:date="2021-03-22T17:32:00Z">
        <w:r w:rsidRPr="00346B65">
          <w:t>https://bit.ly/3vM79Ir</w:t>
        </w:r>
      </w:ins>
      <w:del w:id="4536" w:author="user" w:date="2021-03-22T17:32:00Z">
        <w:r w:rsidDel="00346B65">
          <w:fldChar w:fldCharType="begin"/>
        </w:r>
        <w:r w:rsidDel="00346B65">
          <w:delInstrText xml:space="preserve"> HYPERLINK "https://otexts.com/fppkr/expsmooth.html" \h </w:delInstrText>
        </w:r>
        <w:r w:rsidDel="00346B65">
          <w:fldChar w:fldCharType="separate"/>
        </w:r>
        <w:r w:rsidRPr="00ED4019" w:rsidDel="00346B65">
          <w:rPr>
            <w:rStyle w:val="a8"/>
            <w:rFonts w:ascii="Times New Roman" w:hAnsi="Times New Roman"/>
          </w:rPr>
          <w:delText>https://otexts.com/fppkr/expsmooth.html</w:delText>
        </w:r>
        <w:r w:rsidDel="00346B65">
          <w:rPr>
            <w:rStyle w:val="a8"/>
            <w:rFonts w:ascii="Times New Roman" w:hAnsi="Times New Roman"/>
          </w:rPr>
          <w:fldChar w:fldCharType="end"/>
        </w:r>
      </w:del>
    </w:p>
  </w:footnote>
  <w:footnote w:id="33">
    <w:p w14:paraId="6D0FC366" w14:textId="3D12651E" w:rsidR="00E10663" w:rsidRPr="00ED4019" w:rsidRDefault="00E10663" w:rsidP="00FD7B2A">
      <w:pPr>
        <w:pStyle w:val="a5"/>
        <w:rPr>
          <w:rFonts w:ascii="Times New Roman" w:hAnsi="Times New Roman"/>
        </w:rPr>
      </w:pPr>
      <w:r w:rsidRPr="00ED4019">
        <w:rPr>
          <w:rStyle w:val="a7"/>
          <w:rFonts w:ascii="Times New Roman" w:hAnsi="Times New Roman"/>
        </w:rPr>
        <w:footnoteRef/>
      </w:r>
      <w:r w:rsidRPr="00ED4019">
        <w:rPr>
          <w:rFonts w:ascii="Times New Roman" w:hAnsi="Times New Roman"/>
        </w:rPr>
        <w:t xml:space="preserve"> </w:t>
      </w:r>
      <w:ins w:id="4603" w:author="user" w:date="2021-03-22T17:38:00Z">
        <w:r w:rsidRPr="00B631A3">
          <w:t>https://bit.ly/2OT4nQQ</w:t>
        </w:r>
      </w:ins>
      <w:del w:id="4604" w:author="user" w:date="2021-03-22T17:38:00Z">
        <w:r w:rsidDel="00B631A3">
          <w:fldChar w:fldCharType="begin"/>
        </w:r>
        <w:r w:rsidDel="00B631A3">
          <w:delInstrText xml:space="preserve"> HYPERLINK "https://otexts.com/fpp2/ses.html" \h </w:delInstrText>
        </w:r>
        <w:r w:rsidDel="00B631A3">
          <w:fldChar w:fldCharType="separate"/>
        </w:r>
        <w:r w:rsidRPr="00ED4019" w:rsidDel="00B631A3">
          <w:rPr>
            <w:rStyle w:val="a8"/>
            <w:rFonts w:ascii="Times New Roman" w:hAnsi="Times New Roman"/>
          </w:rPr>
          <w:delText>https://otexts.com/fpp2/ses.html</w:delText>
        </w:r>
        <w:r w:rsidDel="00B631A3">
          <w:rPr>
            <w:rStyle w:val="a8"/>
            <w:rFonts w:ascii="Times New Roman" w:hAnsi="Times New Roman"/>
          </w:rPr>
          <w:fldChar w:fldCharType="end"/>
        </w:r>
      </w:del>
    </w:p>
  </w:footnote>
  <w:footnote w:id="34">
    <w:p w14:paraId="10C81911" w14:textId="39B55A8E" w:rsidR="00E10663" w:rsidRPr="00ED4019" w:rsidRDefault="00E10663" w:rsidP="00FD7B2A">
      <w:pPr>
        <w:pStyle w:val="a5"/>
        <w:rPr>
          <w:rFonts w:ascii="Times New Roman" w:hAnsi="Times New Roman"/>
        </w:rPr>
      </w:pPr>
      <w:r w:rsidRPr="00ED4019">
        <w:rPr>
          <w:rStyle w:val="a7"/>
          <w:rFonts w:ascii="Times New Roman" w:hAnsi="Times New Roman"/>
        </w:rPr>
        <w:footnoteRef/>
      </w:r>
      <w:r w:rsidRPr="00ED4019">
        <w:rPr>
          <w:rFonts w:ascii="Times New Roman" w:hAnsi="Times New Roman"/>
        </w:rPr>
        <w:t xml:space="preserve"> </w:t>
      </w:r>
      <w:ins w:id="4637" w:author="user" w:date="2021-03-22T17:44:00Z">
        <w:r w:rsidRPr="004E38CF">
          <w:t>https://bit.ly/2QtVMEQ</w:t>
        </w:r>
      </w:ins>
      <w:del w:id="4638" w:author="user" w:date="2021-03-22T17:44:00Z">
        <w:r w:rsidDel="004E38CF">
          <w:fldChar w:fldCharType="begin"/>
        </w:r>
        <w:r w:rsidDel="004E38CF">
          <w:delInstrText xml:space="preserve"> HYPERLINK "https://m.blog.naver.com/PostView.nhn?blogId=sigmagil&amp;logNo=221502514892&amp;proxyReferer=https:%2F%2Fwww.google.com%2F" \h </w:delInstrText>
        </w:r>
        <w:r w:rsidDel="004E38CF">
          <w:fldChar w:fldCharType="separate"/>
        </w:r>
        <w:r w:rsidRPr="00ED4019" w:rsidDel="004E38CF">
          <w:rPr>
            <w:rStyle w:val="a8"/>
            <w:rFonts w:ascii="Times New Roman" w:hAnsi="Times New Roman"/>
          </w:rPr>
          <w:delText>https://m.blog.naver.com/PostView.nhn?blogId=sigmagil&amp;logNo=221502514892&amp;proxyReferer=https:%2F%2Fwww.google.com%2F</w:delText>
        </w:r>
        <w:r w:rsidDel="004E38CF">
          <w:rPr>
            <w:rStyle w:val="a8"/>
            <w:rFonts w:ascii="Times New Roman" w:hAnsi="Times New Roman"/>
          </w:rPr>
          <w:fldChar w:fldCharType="end"/>
        </w:r>
      </w:del>
    </w:p>
  </w:footnote>
  <w:footnote w:id="35">
    <w:p w14:paraId="67766223" w14:textId="0ED91B01" w:rsidR="00E10663" w:rsidRPr="00ED4019" w:rsidRDefault="00E10663" w:rsidP="00FD7B2A">
      <w:pPr>
        <w:pStyle w:val="a5"/>
        <w:rPr>
          <w:rFonts w:ascii="Times New Roman" w:hAnsi="Times New Roman"/>
        </w:rPr>
      </w:pPr>
      <w:r w:rsidRPr="00ED4019">
        <w:rPr>
          <w:rStyle w:val="a7"/>
          <w:rFonts w:ascii="Times New Roman" w:hAnsi="Times New Roman"/>
        </w:rPr>
        <w:footnoteRef/>
      </w:r>
      <w:r w:rsidRPr="00ED4019">
        <w:rPr>
          <w:rFonts w:ascii="Times New Roman" w:hAnsi="Times New Roman"/>
        </w:rPr>
        <w:t xml:space="preserve"> </w:t>
      </w:r>
      <w:ins w:id="4754" w:author="user" w:date="2021-03-22T18:49:00Z">
        <w:r w:rsidRPr="001901F2">
          <w:t>https://bit.ly/3lKuGVt</w:t>
        </w:r>
      </w:ins>
      <w:del w:id="4755" w:author="user" w:date="2021-03-22T18:49:00Z">
        <w:r w:rsidDel="001901F2">
          <w:fldChar w:fldCharType="begin"/>
        </w:r>
        <w:r w:rsidDel="001901F2">
          <w:delInstrText xml:space="preserve"> HYPERLINK "https://otexts.com/fppkr/ets.html" \h </w:delInstrText>
        </w:r>
        <w:r w:rsidDel="001901F2">
          <w:fldChar w:fldCharType="separate"/>
        </w:r>
        <w:r w:rsidRPr="00ED4019" w:rsidDel="001901F2">
          <w:rPr>
            <w:rStyle w:val="a8"/>
            <w:rFonts w:ascii="Times New Roman" w:hAnsi="Times New Roman"/>
          </w:rPr>
          <w:delText>https://otexts.com/fppkr/ets.html</w:delText>
        </w:r>
        <w:r w:rsidDel="001901F2">
          <w:rPr>
            <w:rStyle w:val="a8"/>
            <w:rFonts w:ascii="Times New Roman" w:hAnsi="Times New Roman"/>
          </w:rPr>
          <w:fldChar w:fldCharType="end"/>
        </w:r>
      </w:del>
    </w:p>
  </w:footnote>
  <w:footnote w:id="36">
    <w:p w14:paraId="439FC510" w14:textId="67C2D587" w:rsidR="00E10663" w:rsidRPr="00ED4019" w:rsidRDefault="00E10663" w:rsidP="00FD7B2A">
      <w:pPr>
        <w:pStyle w:val="a5"/>
        <w:rPr>
          <w:rFonts w:ascii="Times New Roman" w:hAnsi="Times New Roman"/>
        </w:rPr>
      </w:pPr>
      <w:r w:rsidRPr="00ED4019">
        <w:rPr>
          <w:rStyle w:val="a7"/>
          <w:rFonts w:ascii="Times New Roman" w:hAnsi="Times New Roman"/>
        </w:rPr>
        <w:footnoteRef/>
      </w:r>
      <w:r w:rsidRPr="00ED4019">
        <w:rPr>
          <w:rFonts w:ascii="Times New Roman" w:hAnsi="Times New Roman"/>
        </w:rPr>
        <w:t xml:space="preserve"> </w:t>
      </w:r>
      <w:ins w:id="4893" w:author="user" w:date="2021-03-22T19:10:00Z">
        <w:r w:rsidRPr="00A51BF6">
          <w:t>https://bit.ly/3cZ2jir</w:t>
        </w:r>
      </w:ins>
      <w:del w:id="4894" w:author="user" w:date="2021-03-22T19:10:00Z">
        <w:r w:rsidDel="00A51BF6">
          <w:fldChar w:fldCharType="begin"/>
        </w:r>
        <w:r w:rsidDel="00A51BF6">
          <w:delInstrText xml:space="preserve"> HYPERLINK "https://icim.nims.re.kr/post/easyMath/68" \h </w:delInstrText>
        </w:r>
        <w:r w:rsidDel="00A51BF6">
          <w:fldChar w:fldCharType="separate"/>
        </w:r>
        <w:r w:rsidRPr="00ED4019" w:rsidDel="00A51BF6">
          <w:rPr>
            <w:rStyle w:val="a8"/>
            <w:rFonts w:ascii="Times New Roman" w:hAnsi="Times New Roman"/>
          </w:rPr>
          <w:delText>https://icim.nims.re.kr/post/easyMath/68</w:delText>
        </w:r>
        <w:r w:rsidDel="00A51BF6">
          <w:rPr>
            <w:rStyle w:val="a8"/>
            <w:rFonts w:ascii="Times New Roman" w:hAnsi="Times New Roman"/>
          </w:rPr>
          <w:fldChar w:fldCharType="end"/>
        </w:r>
      </w:del>
    </w:p>
  </w:footnote>
  <w:footnote w:id="37">
    <w:p w14:paraId="6357C350" w14:textId="11C5B16D" w:rsidR="00E10663" w:rsidRPr="00ED4019" w:rsidRDefault="00E10663" w:rsidP="00FD7B2A">
      <w:pPr>
        <w:pStyle w:val="a5"/>
        <w:rPr>
          <w:rFonts w:ascii="Times New Roman" w:hAnsi="Times New Roman"/>
        </w:rPr>
      </w:pPr>
      <w:r w:rsidRPr="00ED4019">
        <w:rPr>
          <w:rStyle w:val="a7"/>
          <w:rFonts w:ascii="Times New Roman" w:hAnsi="Times New Roman"/>
        </w:rPr>
        <w:footnoteRef/>
      </w:r>
      <w:r w:rsidRPr="00ED4019">
        <w:rPr>
          <w:rFonts w:ascii="Times New Roman" w:hAnsi="Times New Roman"/>
        </w:rPr>
        <w:t xml:space="preserve"> </w:t>
      </w:r>
      <w:ins w:id="5035" w:author="user" w:date="2021-03-22T20:30:00Z">
        <w:r w:rsidRPr="00990D6F">
          <w:t>https://bit.ly/3tMnnzc</w:t>
        </w:r>
      </w:ins>
      <w:del w:id="5036" w:author="user" w:date="2021-03-22T20:30:00Z">
        <w:r w:rsidDel="00990D6F">
          <w:fldChar w:fldCharType="begin"/>
        </w:r>
        <w:r w:rsidDel="00990D6F">
          <w:delInstrText xml:space="preserve"> HYPERLINK "https://otexts.com/fppkr/MA.html" \h </w:delInstrText>
        </w:r>
        <w:r w:rsidDel="00990D6F">
          <w:fldChar w:fldCharType="separate"/>
        </w:r>
        <w:r w:rsidRPr="00ED4019" w:rsidDel="00990D6F">
          <w:rPr>
            <w:rStyle w:val="a8"/>
            <w:rFonts w:ascii="Times New Roman" w:hAnsi="Times New Roman"/>
          </w:rPr>
          <w:delText>https://otexts.com/fppkr/MA.html</w:delText>
        </w:r>
        <w:r w:rsidDel="00990D6F">
          <w:rPr>
            <w:rStyle w:val="a8"/>
            <w:rFonts w:ascii="Times New Roman" w:hAnsi="Times New Roman"/>
          </w:rPr>
          <w:fldChar w:fldCharType="end"/>
        </w:r>
      </w:del>
    </w:p>
  </w:footnote>
  <w:footnote w:id="38">
    <w:p w14:paraId="38ECBF5C" w14:textId="2FFEA3A3" w:rsidR="00E10663" w:rsidRPr="00ED4019" w:rsidRDefault="00E10663" w:rsidP="00FD7B2A">
      <w:pPr>
        <w:pStyle w:val="a5"/>
        <w:rPr>
          <w:rFonts w:ascii="Times New Roman" w:hAnsi="Times New Roman"/>
        </w:rPr>
      </w:pPr>
      <w:r w:rsidRPr="00ED4019">
        <w:rPr>
          <w:rStyle w:val="a7"/>
          <w:rFonts w:ascii="Times New Roman" w:hAnsi="Times New Roman"/>
        </w:rPr>
        <w:footnoteRef/>
      </w:r>
      <w:r w:rsidRPr="00ED4019">
        <w:rPr>
          <w:rFonts w:ascii="Times New Roman" w:hAnsi="Times New Roman"/>
        </w:rPr>
        <w:t xml:space="preserve"> </w:t>
      </w:r>
      <w:ins w:id="5169" w:author="user" w:date="2021-03-22T20:57:00Z">
        <w:r w:rsidRPr="001B776E">
          <w:t>https://bit.ly/315oOwt</w:t>
        </w:r>
      </w:ins>
      <w:del w:id="5170" w:author="user" w:date="2021-03-22T20:57:00Z">
        <w:r w:rsidDel="001B776E">
          <w:fldChar w:fldCharType="begin"/>
        </w:r>
        <w:r w:rsidDel="001B776E">
          <w:delInstrText xml:space="preserve"> HYPERLINK "https://otexts.com/fpp2/non-seasonal-arima.html" \h </w:delInstrText>
        </w:r>
        <w:r w:rsidDel="001B776E">
          <w:fldChar w:fldCharType="separate"/>
        </w:r>
        <w:r w:rsidRPr="00ED4019" w:rsidDel="001B776E">
          <w:rPr>
            <w:rStyle w:val="a8"/>
            <w:rFonts w:ascii="Times New Roman" w:hAnsi="Times New Roman"/>
          </w:rPr>
          <w:delText>https://otexts.com/fpp2/non-seasonal-arima.html</w:delText>
        </w:r>
        <w:r w:rsidDel="001B776E">
          <w:rPr>
            <w:rStyle w:val="a8"/>
            <w:rFonts w:ascii="Times New Roman" w:hAnsi="Times New Roman"/>
          </w:rPr>
          <w:fldChar w:fldCharType="end"/>
        </w:r>
      </w:del>
    </w:p>
  </w:footnote>
  <w:footnote w:id="39">
    <w:p w14:paraId="6D760A74" w14:textId="6B29B289" w:rsidR="00E10663" w:rsidRPr="00ED4019" w:rsidRDefault="00E10663" w:rsidP="00FD7B2A">
      <w:pPr>
        <w:pStyle w:val="a5"/>
        <w:rPr>
          <w:rFonts w:ascii="Times New Roman" w:hAnsi="Times New Roman"/>
        </w:rPr>
      </w:pPr>
      <w:r w:rsidRPr="00ED4019">
        <w:rPr>
          <w:rStyle w:val="a7"/>
          <w:rFonts w:ascii="Times New Roman" w:hAnsi="Times New Roman"/>
        </w:rPr>
        <w:footnoteRef/>
      </w:r>
      <w:r w:rsidRPr="00ED4019">
        <w:rPr>
          <w:rFonts w:ascii="Times New Roman" w:hAnsi="Times New Roman"/>
        </w:rPr>
        <w:t xml:space="preserve"> </w:t>
      </w:r>
      <w:ins w:id="5477" w:author="user" w:date="2021-03-23T10:41:00Z">
        <w:r w:rsidRPr="004F7733">
          <w:t>https://bit.ly/3ddrD4v</w:t>
        </w:r>
      </w:ins>
      <w:del w:id="5478" w:author="user" w:date="2021-03-23T10:41:00Z">
        <w:r w:rsidDel="004F7733">
          <w:fldChar w:fldCharType="begin"/>
        </w:r>
        <w:r w:rsidDel="004F7733">
          <w:delInstrText xml:space="preserve"> HYPERLINK "https://otexts.com/fpp3/ftransformations.html" \h </w:delInstrText>
        </w:r>
        <w:r w:rsidDel="004F7733">
          <w:fldChar w:fldCharType="separate"/>
        </w:r>
        <w:r w:rsidRPr="00ED4019" w:rsidDel="004F7733">
          <w:rPr>
            <w:rStyle w:val="a8"/>
            <w:rFonts w:ascii="Times New Roman" w:hAnsi="Times New Roman"/>
          </w:rPr>
          <w:delText>https://otexts.com/fpp3/ftransformations.html</w:delText>
        </w:r>
        <w:r w:rsidDel="004F7733">
          <w:rPr>
            <w:rStyle w:val="a8"/>
            <w:rFonts w:ascii="Times New Roman" w:hAnsi="Times New Roman"/>
          </w:rPr>
          <w:fldChar w:fldCharType="end"/>
        </w:r>
      </w:del>
    </w:p>
  </w:footnote>
  <w:footnote w:id="40">
    <w:p w14:paraId="647C02C4" w14:textId="1279BDB9" w:rsidR="00E10663" w:rsidRPr="00ED4019" w:rsidRDefault="00E10663" w:rsidP="00FD7B2A">
      <w:pPr>
        <w:pStyle w:val="a5"/>
        <w:rPr>
          <w:rFonts w:ascii="Times New Roman" w:hAnsi="Times New Roman"/>
        </w:rPr>
      </w:pPr>
      <w:r w:rsidRPr="00ED4019">
        <w:rPr>
          <w:rStyle w:val="a7"/>
          <w:rFonts w:ascii="Times New Roman" w:hAnsi="Times New Roman"/>
        </w:rPr>
        <w:footnoteRef/>
      </w:r>
      <w:r w:rsidRPr="00ED4019">
        <w:rPr>
          <w:rFonts w:ascii="Times New Roman" w:hAnsi="Times New Roman"/>
        </w:rPr>
        <w:t xml:space="preserve"> </w:t>
      </w:r>
      <w:ins w:id="5487" w:author="user" w:date="2021-03-23T10:42:00Z">
        <w:r w:rsidRPr="004F7733">
          <w:t>https://bit.ly/2PngXbe</w:t>
        </w:r>
      </w:ins>
      <w:del w:id="5488" w:author="user" w:date="2021-03-23T10:42:00Z">
        <w:r w:rsidDel="004F7733">
          <w:fldChar w:fldCharType="begin"/>
        </w:r>
        <w:r w:rsidDel="004F7733">
          <w:delInstrText xml:space="preserve"> HYPERLINK "https://pkg.robjhyndman.com/forecast/reference/tbats.html" \h </w:delInstrText>
        </w:r>
        <w:r w:rsidDel="004F7733">
          <w:fldChar w:fldCharType="separate"/>
        </w:r>
        <w:r w:rsidRPr="00ED4019" w:rsidDel="004F7733">
          <w:rPr>
            <w:rStyle w:val="a8"/>
            <w:rFonts w:ascii="Times New Roman" w:hAnsi="Times New Roman"/>
          </w:rPr>
          <w:delText>https://pkg.robjhyndman.com/forecast/reference/tbats.html</w:delText>
        </w:r>
        <w:r w:rsidDel="004F7733">
          <w:rPr>
            <w:rStyle w:val="a8"/>
            <w:rFonts w:ascii="Times New Roman" w:hAnsi="Times New Roman"/>
          </w:rPr>
          <w:fldChar w:fldCharType="end"/>
        </w:r>
      </w:del>
    </w:p>
  </w:footnote>
  <w:footnote w:id="41">
    <w:p w14:paraId="04831883" w14:textId="6F795CE2" w:rsidR="00E10663" w:rsidRPr="00ED4019" w:rsidRDefault="00E10663" w:rsidP="00FD7B2A">
      <w:pPr>
        <w:pStyle w:val="a5"/>
        <w:rPr>
          <w:rFonts w:ascii="Times New Roman" w:hAnsi="Times New Roman"/>
        </w:rPr>
      </w:pPr>
      <w:r w:rsidRPr="00ED4019">
        <w:rPr>
          <w:rStyle w:val="a7"/>
          <w:rFonts w:ascii="Times New Roman" w:hAnsi="Times New Roman"/>
        </w:rPr>
        <w:footnoteRef/>
      </w:r>
      <w:r w:rsidRPr="00ED4019">
        <w:rPr>
          <w:rFonts w:ascii="Times New Roman" w:hAnsi="Times New Roman"/>
        </w:rPr>
        <w:t xml:space="preserve"> </w:t>
      </w:r>
      <w:ins w:id="5510" w:author="user" w:date="2021-03-23T11:01:00Z">
        <w:r w:rsidRPr="00364411">
          <w:t>https://bit.ly/3lGAm2F</w:t>
        </w:r>
      </w:ins>
      <w:del w:id="5511" w:author="user" w:date="2021-03-23T11:01:00Z">
        <w:r w:rsidDel="00364411">
          <w:fldChar w:fldCharType="begin"/>
        </w:r>
        <w:r w:rsidDel="00364411">
          <w:delInstrText xml:space="preserve"> HYPERLINK "https://facebook.github.io/prophet/" \h </w:delInstrText>
        </w:r>
        <w:r w:rsidDel="00364411">
          <w:fldChar w:fldCharType="separate"/>
        </w:r>
        <w:r w:rsidRPr="00ED4019" w:rsidDel="00364411">
          <w:rPr>
            <w:rStyle w:val="a8"/>
            <w:rFonts w:ascii="Times New Roman" w:hAnsi="Times New Roman"/>
          </w:rPr>
          <w:delText>https://facebook.github.io/prophet/</w:delText>
        </w:r>
        <w:r w:rsidDel="00364411">
          <w:rPr>
            <w:rStyle w:val="a8"/>
            <w:rFonts w:ascii="Times New Roman" w:hAnsi="Times New Roman"/>
          </w:rPr>
          <w:fldChar w:fldCharType="end"/>
        </w:r>
      </w:del>
    </w:p>
  </w:footnote>
  <w:footnote w:id="42">
    <w:p w14:paraId="344FFE02" w14:textId="71376A9A" w:rsidR="00E10663" w:rsidRPr="00ED4019" w:rsidRDefault="00E10663" w:rsidP="00FD7B2A">
      <w:pPr>
        <w:pStyle w:val="a5"/>
        <w:rPr>
          <w:rFonts w:ascii="Times New Roman" w:hAnsi="Times New Roman"/>
        </w:rPr>
      </w:pPr>
      <w:r w:rsidRPr="00ED4019">
        <w:rPr>
          <w:rStyle w:val="a7"/>
          <w:rFonts w:ascii="Times New Roman" w:hAnsi="Times New Roman"/>
        </w:rPr>
        <w:footnoteRef/>
      </w:r>
      <w:r w:rsidRPr="00ED4019">
        <w:rPr>
          <w:rFonts w:ascii="Times New Roman" w:hAnsi="Times New Roman"/>
        </w:rPr>
        <w:t xml:space="preserve"> </w:t>
      </w:r>
      <w:ins w:id="5517" w:author="user" w:date="2021-03-23T11:02:00Z">
        <w:r w:rsidRPr="00AE1D1F">
          <w:t>https://bit.ly/3vR5Ec4</w:t>
        </w:r>
      </w:ins>
      <w:del w:id="5518" w:author="user" w:date="2021-03-23T11:02:00Z">
        <w:r w:rsidDel="00AE1D1F">
          <w:fldChar w:fldCharType="begin"/>
        </w:r>
        <w:r w:rsidDel="00AE1D1F">
          <w:delInstrText xml:space="preserve"> HYPERLINK "https://peerj.com/preprints/3190.pdf" \h </w:delInstrText>
        </w:r>
        <w:r w:rsidDel="00AE1D1F">
          <w:fldChar w:fldCharType="separate"/>
        </w:r>
        <w:r w:rsidRPr="00ED4019" w:rsidDel="00AE1D1F">
          <w:rPr>
            <w:rStyle w:val="a8"/>
            <w:rFonts w:ascii="Times New Roman" w:hAnsi="Times New Roman"/>
          </w:rPr>
          <w:delText>https://peerj.com/preprints/3190.pdf</w:delText>
        </w:r>
        <w:r w:rsidDel="00AE1D1F">
          <w:rPr>
            <w:rStyle w:val="a8"/>
            <w:rFonts w:ascii="Times New Roman" w:hAnsi="Times New Roman"/>
          </w:rPr>
          <w:fldChar w:fldCharType="end"/>
        </w:r>
      </w:del>
    </w:p>
  </w:footnote>
  <w:footnote w:id="43">
    <w:p w14:paraId="7BD050D7" w14:textId="7B42F00B" w:rsidR="00E10663" w:rsidRPr="00ED4019" w:rsidRDefault="00E10663" w:rsidP="00FD7B2A">
      <w:pPr>
        <w:pStyle w:val="a5"/>
        <w:rPr>
          <w:rFonts w:ascii="Times New Roman" w:hAnsi="Times New Roman"/>
        </w:rPr>
      </w:pPr>
      <w:r w:rsidRPr="00ED4019">
        <w:rPr>
          <w:rStyle w:val="a7"/>
          <w:rFonts w:ascii="Times New Roman" w:hAnsi="Times New Roman"/>
        </w:rPr>
        <w:footnoteRef/>
      </w:r>
      <w:r w:rsidRPr="00ED4019">
        <w:rPr>
          <w:rFonts w:ascii="Times New Roman" w:hAnsi="Times New Roman"/>
        </w:rPr>
        <w:t xml:space="preserve"> </w:t>
      </w:r>
      <w:ins w:id="5635" w:author="user" w:date="2021-03-23T11:35:00Z">
        <w:r w:rsidRPr="007702FC">
          <w:t>https://bit.ly/3tP4mMy</w:t>
        </w:r>
      </w:ins>
      <w:del w:id="5636" w:author="user" w:date="2021-03-23T11:35:00Z">
        <w:r w:rsidDel="007702FC">
          <w:fldChar w:fldCharType="begin"/>
        </w:r>
        <w:r w:rsidDel="007702FC">
          <w:delInstrText xml:space="preserve"> HYPERLINK "https://otexts.com/fpp3/nnetar.html" \h </w:delInstrText>
        </w:r>
        <w:r w:rsidDel="007702FC">
          <w:fldChar w:fldCharType="separate"/>
        </w:r>
        <w:r w:rsidRPr="00ED4019" w:rsidDel="007702FC">
          <w:rPr>
            <w:rStyle w:val="a8"/>
            <w:rFonts w:ascii="Times New Roman" w:hAnsi="Times New Roman"/>
          </w:rPr>
          <w:delText>https://otexts.com/fpp3/nnetar.html</w:delText>
        </w:r>
        <w:r w:rsidDel="007702FC">
          <w:rPr>
            <w:rStyle w:val="a8"/>
            <w:rFonts w:ascii="Times New Roman" w:hAnsi="Times New Roman"/>
          </w:rPr>
          <w:fldChar w:fldCharType="end"/>
        </w:r>
      </w:del>
    </w:p>
  </w:footnote>
  <w:footnote w:id="44">
    <w:p w14:paraId="3CBC3B9B" w14:textId="2147CF3E" w:rsidR="00E10663" w:rsidRPr="00ED4019" w:rsidRDefault="00E10663" w:rsidP="00FD7B2A">
      <w:pPr>
        <w:pStyle w:val="a5"/>
        <w:rPr>
          <w:rFonts w:ascii="Times New Roman" w:hAnsi="Times New Roman"/>
        </w:rPr>
      </w:pPr>
      <w:r w:rsidRPr="00ED4019">
        <w:rPr>
          <w:rStyle w:val="a7"/>
          <w:rFonts w:ascii="Times New Roman" w:hAnsi="Times New Roman"/>
        </w:rPr>
        <w:footnoteRef/>
      </w:r>
      <w:r w:rsidRPr="00ED4019">
        <w:rPr>
          <w:rFonts w:ascii="Times New Roman" w:hAnsi="Times New Roman"/>
        </w:rPr>
        <w:t xml:space="preserve"> </w:t>
      </w:r>
      <w:ins w:id="5737" w:author="user" w:date="2021-03-23T12:00:00Z">
        <w:r w:rsidRPr="004F194D">
          <w:t>https://bit.ly/2OPaJkt</w:t>
        </w:r>
      </w:ins>
      <w:del w:id="5738" w:author="user" w:date="2021-03-23T12:00:00Z">
        <w:r w:rsidDel="004F194D">
          <w:fldChar w:fldCharType="begin"/>
        </w:r>
        <w:r w:rsidDel="004F194D">
          <w:delInstrText xml:space="preserve"> HYPERLINK "https://www.dataquest.io/blog/understanding-regression-error-metrics/" \h </w:delInstrText>
        </w:r>
        <w:r w:rsidDel="004F194D">
          <w:fldChar w:fldCharType="separate"/>
        </w:r>
        <w:r w:rsidRPr="00ED4019" w:rsidDel="004F194D">
          <w:rPr>
            <w:rStyle w:val="a8"/>
            <w:rFonts w:ascii="Times New Roman" w:hAnsi="Times New Roman"/>
          </w:rPr>
          <w:delText>https://www.dataquest.io/blog/understanding-regression-error-metrics/</w:delText>
        </w:r>
        <w:r w:rsidDel="004F194D">
          <w:rPr>
            <w:rStyle w:val="a8"/>
            <w:rFonts w:ascii="Times New Roman" w:hAnsi="Times New Roman"/>
          </w:rPr>
          <w:fldChar w:fldCharType="end"/>
        </w:r>
      </w:del>
    </w:p>
  </w:footnote>
  <w:footnote w:id="45">
    <w:p w14:paraId="1C477FA1" w14:textId="0A9A1BEA" w:rsidR="00E10663" w:rsidRPr="00ED4019" w:rsidRDefault="00E10663" w:rsidP="00FD7B2A">
      <w:pPr>
        <w:pStyle w:val="a5"/>
        <w:rPr>
          <w:rFonts w:ascii="Times New Roman" w:hAnsi="Times New Roman"/>
          <w:lang w:eastAsia="ko-KR"/>
        </w:rPr>
      </w:pPr>
      <w:r w:rsidRPr="00ED4019">
        <w:rPr>
          <w:rStyle w:val="a7"/>
          <w:rFonts w:ascii="Times New Roman" w:hAnsi="Times New Roman"/>
        </w:rPr>
        <w:footnoteRef/>
      </w:r>
      <w:r w:rsidRPr="00ED4019">
        <w:rPr>
          <w:rFonts w:ascii="Times New Roman" w:hAnsi="Times New Roman"/>
          <w:lang w:eastAsia="ko-KR"/>
        </w:rPr>
        <w:t xml:space="preserve"> tidy </w:t>
      </w:r>
      <w:r w:rsidRPr="00ED4019">
        <w:rPr>
          <w:rFonts w:ascii="Times New Roman" w:hAnsi="Times New Roman"/>
          <w:lang w:eastAsia="ko-KR"/>
        </w:rPr>
        <w:t>데이터의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특징과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활용</w:t>
      </w:r>
      <w:ins w:id="5800" w:author="user" w:date="2021-03-23T13:13:00Z">
        <w:r>
          <w:rPr>
            <w:rFonts w:ascii="Times New Roman" w:hAnsi="Times New Roman" w:hint="eastAsia"/>
            <w:lang w:eastAsia="ko-KR"/>
          </w:rPr>
          <w:t xml:space="preserve"> </w:t>
        </w:r>
      </w:ins>
      <w:r w:rsidRPr="00ED4019">
        <w:rPr>
          <w:rFonts w:ascii="Times New Roman" w:hAnsi="Times New Roman"/>
          <w:lang w:eastAsia="ko-KR"/>
        </w:rPr>
        <w:t>방법은</w:t>
      </w:r>
      <w:r w:rsidRPr="00ED4019">
        <w:rPr>
          <w:rFonts w:ascii="Times New Roman" w:hAnsi="Times New Roman"/>
          <w:lang w:eastAsia="ko-KR"/>
        </w:rPr>
        <w:t xml:space="preserve"> </w:t>
      </w:r>
      <w:ins w:id="5801" w:author="user" w:date="2021-03-23T13:17:00Z">
        <w:r>
          <w:rPr>
            <w:rFonts w:ascii="Times New Roman" w:hAnsi="Times New Roman"/>
            <w:i/>
            <w:lang w:eastAsia="ko-KR"/>
          </w:rPr>
          <w:fldChar w:fldCharType="begin"/>
        </w:r>
        <w:r>
          <w:rPr>
            <w:rFonts w:ascii="Times New Roman" w:hAnsi="Times New Roman"/>
            <w:i/>
            <w:lang w:eastAsia="ko-KR"/>
          </w:rPr>
          <w:instrText xml:space="preserve"> HYPERLINK "</w:instrText>
        </w:r>
      </w:ins>
      <w:ins w:id="5802" w:author="user" w:date="2021-03-23T13:14:00Z">
        <w:r w:rsidRPr="004D2A96">
          <w:rPr>
            <w:lang w:eastAsia="ko-KR"/>
            <w:rPrChange w:id="5803" w:author="user" w:date="2021-03-23T13:17:00Z">
              <w:rPr>
                <w:rStyle w:val="a8"/>
                <w:rFonts w:ascii="Times New Roman" w:hAnsi="Times New Roman"/>
                <w:lang w:eastAsia="ko-KR"/>
              </w:rPr>
            </w:rPrChange>
          </w:rPr>
          <w:instrText>https://bit.ly/3cVVJt3</w:instrText>
        </w:r>
      </w:ins>
      <w:ins w:id="5804" w:author="user" w:date="2021-03-23T13:17:00Z">
        <w:r>
          <w:rPr>
            <w:rFonts w:ascii="Times New Roman" w:hAnsi="Times New Roman"/>
            <w:i/>
            <w:lang w:eastAsia="ko-KR"/>
          </w:rPr>
          <w:instrText xml:space="preserve">" </w:instrText>
        </w:r>
        <w:r>
          <w:rPr>
            <w:rFonts w:ascii="Times New Roman" w:hAnsi="Times New Roman"/>
            <w:i/>
            <w:lang w:eastAsia="ko-KR"/>
          </w:rPr>
          <w:fldChar w:fldCharType="separate"/>
        </w:r>
      </w:ins>
      <w:del w:id="5805" w:author="user" w:date="2021-03-23T13:16:00Z">
        <w:r w:rsidRPr="004D2A96" w:rsidDel="004D2A96">
          <w:rPr>
            <w:rStyle w:val="a8"/>
            <w:rFonts w:ascii="Times New Roman" w:hAnsi="Times New Roman"/>
            <w:lang w:eastAsia="ko-KR"/>
          </w:rPr>
          <w:delText>[</w:delText>
        </w:r>
      </w:del>
      <w:ins w:id="5806" w:author="user" w:date="2021-03-23T13:14:00Z">
        <w:r w:rsidRPr="004D2A96">
          <w:rPr>
            <w:rStyle w:val="a8"/>
            <w:rFonts w:ascii="Times New Roman" w:hAnsi="Times New Roman"/>
            <w:lang w:eastAsia="ko-KR"/>
          </w:rPr>
          <w:t>https://bit.ly/3cVVJt3</w:t>
        </w:r>
      </w:ins>
      <w:del w:id="5807" w:author="user" w:date="2021-03-23T13:14:00Z">
        <w:r w:rsidRPr="004D2A96" w:rsidDel="004D2A96">
          <w:rPr>
            <w:rStyle w:val="a8"/>
            <w:rFonts w:ascii="Times New Roman" w:hAnsi="Times New Roman"/>
            <w:lang w:eastAsia="ko-KR"/>
          </w:rPr>
          <w:delText>https://statkclee.github.io/data-science/data-handling-tidyr.html</w:delText>
        </w:r>
      </w:del>
      <w:del w:id="5808" w:author="user" w:date="2021-03-23T13:16:00Z">
        <w:r w:rsidRPr="00254C30" w:rsidDel="004D2A96">
          <w:rPr>
            <w:rStyle w:val="a8"/>
            <w:rFonts w:ascii="Times New Roman" w:hAnsi="Times New Roman"/>
            <w:lang w:eastAsia="ko-KR"/>
          </w:rPr>
          <w:delText>](</w:delText>
        </w:r>
      </w:del>
      <w:del w:id="5809" w:author="user" w:date="2021-03-23T13:15:00Z">
        <w:r w:rsidRPr="00254C30" w:rsidDel="004D2A96">
          <w:rPr>
            <w:rStyle w:val="a8"/>
            <w:rFonts w:ascii="Times New Roman" w:hAnsi="Times New Roman"/>
            <w:lang w:eastAsia="ko-KR"/>
          </w:rPr>
          <w:delText>https://statkclee.github.io/data-science/data-handling-tidyr.htmldmf</w:delText>
        </w:r>
      </w:del>
      <w:del w:id="5810" w:author="user" w:date="2021-03-23T13:16:00Z">
        <w:r w:rsidRPr="00900928" w:rsidDel="004D2A96">
          <w:rPr>
            <w:rStyle w:val="a8"/>
            <w:rFonts w:ascii="Times New Roman" w:hAnsi="Times New Roman"/>
            <w:lang w:eastAsia="ko-KR"/>
          </w:rPr>
          <w:delText>)</w:delText>
        </w:r>
      </w:del>
      <w:ins w:id="5811" w:author="user" w:date="2021-03-23T13:17:00Z">
        <w:r>
          <w:rPr>
            <w:rFonts w:ascii="Times New Roman" w:hAnsi="Times New Roman"/>
            <w:i/>
            <w:lang w:eastAsia="ko-KR"/>
          </w:rPr>
          <w:fldChar w:fldCharType="end"/>
        </w:r>
      </w:ins>
      <w:r w:rsidRPr="00ED4019">
        <w:rPr>
          <w:rFonts w:ascii="Times New Roman" w:hAnsi="Times New Roman"/>
          <w:lang w:eastAsia="ko-KR"/>
        </w:rPr>
        <w:t>을</w:t>
      </w:r>
      <w:r w:rsidRPr="00ED4019">
        <w:rPr>
          <w:rFonts w:ascii="Times New Roman" w:hAnsi="Times New Roman"/>
          <w:lang w:eastAsia="ko-KR"/>
        </w:rPr>
        <w:t xml:space="preserve"> </w:t>
      </w:r>
      <w:del w:id="5812" w:author="user" w:date="2021-03-23T13:17:00Z">
        <w:r w:rsidRPr="00ED4019" w:rsidDel="004D2A96">
          <w:rPr>
            <w:rFonts w:ascii="Times New Roman" w:hAnsi="Times New Roman"/>
            <w:lang w:eastAsia="ko-KR"/>
          </w:rPr>
          <w:delText>참조하라</w:delText>
        </w:r>
      </w:del>
      <w:ins w:id="5813" w:author="user" w:date="2021-03-23T13:17:00Z">
        <w:r w:rsidRPr="00ED4019">
          <w:rPr>
            <w:rFonts w:ascii="Times New Roman" w:hAnsi="Times New Roman"/>
            <w:lang w:eastAsia="ko-KR"/>
          </w:rPr>
          <w:t>참</w:t>
        </w:r>
        <w:r>
          <w:rPr>
            <w:rFonts w:ascii="Times New Roman" w:hAnsi="Times New Roman" w:hint="eastAsia"/>
            <w:lang w:eastAsia="ko-KR"/>
          </w:rPr>
          <w:t>고</w:t>
        </w:r>
        <w:r w:rsidRPr="00ED4019">
          <w:rPr>
            <w:rFonts w:ascii="Times New Roman" w:hAnsi="Times New Roman"/>
            <w:lang w:eastAsia="ko-KR"/>
          </w:rPr>
          <w:t>하라</w:t>
        </w:r>
        <w:r>
          <w:rPr>
            <w:rFonts w:ascii="Times New Roman" w:hAnsi="Times New Roman" w:hint="eastAsia"/>
            <w:lang w:eastAsia="ko-KR"/>
          </w:rPr>
          <w:t>.</w:t>
        </w:r>
      </w:ins>
    </w:p>
  </w:footnote>
  <w:footnote w:id="46">
    <w:p w14:paraId="7DF8008D" w14:textId="01B7AD3D" w:rsidR="00E10663" w:rsidRPr="00ED4019" w:rsidRDefault="00E10663" w:rsidP="00FD7B2A">
      <w:pPr>
        <w:pStyle w:val="a5"/>
        <w:rPr>
          <w:rFonts w:ascii="Times New Roman" w:hAnsi="Times New Roman"/>
          <w:lang w:eastAsia="ko-KR"/>
        </w:rPr>
      </w:pPr>
      <w:r w:rsidRPr="00ED4019">
        <w:rPr>
          <w:rStyle w:val="a7"/>
          <w:rFonts w:ascii="Times New Roman" w:hAnsi="Times New Roman"/>
        </w:rPr>
        <w:footnoteRef/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예제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실행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Style w:val="VerbatimChar"/>
          <w:rFonts w:ascii="Times New Roman" w:hAnsi="Times New Roman"/>
          <w:lang w:eastAsia="ko-KR"/>
        </w:rPr>
        <w:t>prophet()</w:t>
      </w:r>
      <w:r w:rsidRPr="00ED4019">
        <w:rPr>
          <w:rFonts w:ascii="Times New Roman" w:hAnsi="Times New Roman"/>
          <w:lang w:eastAsia="ko-KR"/>
        </w:rPr>
        <w:t>에서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해당</w:t>
      </w:r>
      <w:r w:rsidRPr="00ED4019">
        <w:rPr>
          <w:rFonts w:ascii="Times New Roman" w:hAnsi="Times New Roman"/>
          <w:lang w:eastAsia="ko-KR"/>
        </w:rPr>
        <w:t xml:space="preserve"> </w:t>
      </w:r>
      <w:del w:id="5939" w:author="제이펍 출판사" w:date="2021-03-14T20:19:00Z">
        <w:r w:rsidRPr="00ED4019" w:rsidDel="00766301">
          <w:rPr>
            <w:rFonts w:ascii="Times New Roman" w:hAnsi="Times New Roman"/>
            <w:lang w:eastAsia="ko-KR"/>
          </w:rPr>
          <w:delText>컬럼</w:delText>
        </w:r>
      </w:del>
      <w:ins w:id="5940" w:author="제이펍 출판사" w:date="2021-03-14T20:19:00Z">
        <w:r>
          <w:rPr>
            <w:rFonts w:ascii="Times New Roman" w:hAnsi="Times New Roman"/>
            <w:lang w:eastAsia="ko-KR"/>
          </w:rPr>
          <w:t>칼럼</w:t>
        </w:r>
      </w:ins>
      <w:r w:rsidRPr="00ED4019">
        <w:rPr>
          <w:rFonts w:ascii="Times New Roman" w:hAnsi="Times New Roman"/>
          <w:lang w:eastAsia="ko-KR"/>
        </w:rPr>
        <w:t>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찾을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없다는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오류가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나는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경우가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있음</w:t>
      </w:r>
      <w:r w:rsidRPr="00ED4019">
        <w:rPr>
          <w:rFonts w:ascii="Times New Roman" w:hAnsi="Times New Roman"/>
          <w:lang w:eastAsia="ko-KR"/>
        </w:rPr>
        <w:t xml:space="preserve">.  </w:t>
      </w:r>
      <w:r w:rsidRPr="00ED4019">
        <w:rPr>
          <w:rStyle w:val="VerbatimChar"/>
          <w:rFonts w:ascii="Times New Roman" w:hAnsi="Times New Roman"/>
          <w:lang w:eastAsia="ko-KR"/>
        </w:rPr>
        <w:t>fable.prophet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패키지의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Style w:val="VerbatimChar"/>
          <w:rFonts w:ascii="Times New Roman" w:hAnsi="Times New Roman"/>
          <w:lang w:eastAsia="ko-KR"/>
        </w:rPr>
        <w:t>prophet()</w:t>
      </w:r>
      <w:r w:rsidRPr="00ED4019">
        <w:rPr>
          <w:rStyle w:val="VerbatimChar"/>
          <w:rFonts w:ascii="Times New Roman" w:hAnsi="Times New Roman" w:hint="eastAsia"/>
          <w:lang w:eastAsia="ko-KR"/>
        </w:rPr>
        <w:t>과</w:t>
      </w:r>
      <w:r w:rsidRPr="00ED4019">
        <w:rPr>
          <w:rStyle w:val="VerbatimChar"/>
          <w:rFonts w:ascii="Times New Roman" w:hAnsi="Times New Roman"/>
          <w:lang w:eastAsia="ko-KR"/>
        </w:rPr>
        <w:t>prophet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패키지의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Style w:val="VerbatimChar"/>
          <w:rFonts w:ascii="Times New Roman" w:hAnsi="Times New Roman"/>
          <w:lang w:eastAsia="ko-KR"/>
        </w:rPr>
        <w:t>prophet()</w:t>
      </w:r>
      <w:r w:rsidRPr="00ED4019">
        <w:rPr>
          <w:rStyle w:val="VerbatimChar"/>
          <w:rFonts w:ascii="Times New Roman" w:hAnsi="Times New Roman" w:hint="eastAsia"/>
          <w:lang w:eastAsia="ko-KR"/>
        </w:rPr>
        <w:t>이</w:t>
      </w:r>
      <w:r w:rsidRPr="00ED4019">
        <w:rPr>
          <w:rStyle w:val="VerbatimChar"/>
          <w:rFonts w:ascii="Times New Roman" w:hAnsi="Times New Roman" w:hint="eastAsia"/>
          <w:lang w:eastAsia="ko-KR"/>
        </w:rPr>
        <w:t xml:space="preserve"> </w:t>
      </w:r>
      <w:r w:rsidRPr="00ED4019">
        <w:rPr>
          <w:rStyle w:val="VerbatimChar"/>
          <w:rFonts w:ascii="Times New Roman" w:hAnsi="Times New Roman" w:hint="eastAsia"/>
          <w:lang w:eastAsia="ko-KR"/>
        </w:rPr>
        <w:t>같은</w:t>
      </w:r>
      <w:r w:rsidRPr="00ED4019">
        <w:rPr>
          <w:rStyle w:val="VerbatimChar"/>
          <w:rFonts w:ascii="Times New Roman" w:hAnsi="Times New Roman" w:hint="eastAsia"/>
          <w:lang w:eastAsia="ko-KR"/>
        </w:rPr>
        <w:t xml:space="preserve"> </w:t>
      </w:r>
      <w:r w:rsidRPr="00ED4019">
        <w:rPr>
          <w:rStyle w:val="VerbatimChar"/>
          <w:rFonts w:ascii="Times New Roman" w:hAnsi="Times New Roman" w:hint="eastAsia"/>
          <w:lang w:eastAsia="ko-KR"/>
        </w:rPr>
        <w:t>함수명이기</w:t>
      </w:r>
      <w:r w:rsidRPr="00ED4019">
        <w:rPr>
          <w:rStyle w:val="VerbatimChar"/>
          <w:rFonts w:ascii="Times New Roman" w:hAnsi="Times New Roman" w:hint="eastAsia"/>
          <w:lang w:eastAsia="ko-KR"/>
        </w:rPr>
        <w:t xml:space="preserve"> </w:t>
      </w:r>
      <w:r w:rsidRPr="00ED4019">
        <w:rPr>
          <w:rStyle w:val="VerbatimChar"/>
          <w:rFonts w:ascii="Times New Roman" w:hAnsi="Times New Roman" w:hint="eastAsia"/>
          <w:lang w:eastAsia="ko-KR"/>
        </w:rPr>
        <w:t>때문에</w:t>
      </w:r>
      <w:r w:rsidRPr="00ED4019">
        <w:rPr>
          <w:rStyle w:val="VerbatimChar"/>
          <w:rFonts w:ascii="Times New Roman" w:hAnsi="Times New Roman" w:hint="eastAsia"/>
          <w:lang w:eastAsia="ko-KR"/>
        </w:rPr>
        <w:t xml:space="preserve"> </w:t>
      </w:r>
      <w:r w:rsidRPr="00ED4019">
        <w:rPr>
          <w:rStyle w:val="VerbatimChar"/>
          <w:rFonts w:ascii="Times New Roman" w:hAnsi="Times New Roman" w:hint="eastAsia"/>
          <w:lang w:eastAsia="ko-KR"/>
        </w:rPr>
        <w:t>발생하는</w:t>
      </w:r>
      <w:r w:rsidRPr="00ED4019">
        <w:rPr>
          <w:rStyle w:val="VerbatimChar"/>
          <w:rFonts w:ascii="Times New Roman" w:hAnsi="Times New Roman" w:hint="eastAsia"/>
          <w:lang w:eastAsia="ko-KR"/>
        </w:rPr>
        <w:t xml:space="preserve"> </w:t>
      </w:r>
      <w:r w:rsidRPr="00ED4019">
        <w:rPr>
          <w:rStyle w:val="VerbatimChar"/>
          <w:rFonts w:ascii="Times New Roman" w:hAnsi="Times New Roman" w:hint="eastAsia"/>
          <w:lang w:eastAsia="ko-KR"/>
        </w:rPr>
        <w:t>오류임</w:t>
      </w:r>
      <w:r w:rsidRPr="00ED4019">
        <w:rPr>
          <w:rStyle w:val="VerbatimChar"/>
          <w:rFonts w:ascii="Times New Roman" w:hAnsi="Times New Roman" w:hint="eastAsia"/>
          <w:lang w:eastAsia="ko-KR"/>
        </w:rPr>
        <w:t>.</w:t>
      </w:r>
      <w:r w:rsidRPr="00ED4019">
        <w:rPr>
          <w:rStyle w:val="VerbatimChar"/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따라서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정확한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패키지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명을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같이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호출</w:t>
      </w:r>
      <w:del w:id="5941" w:author="제이펍 출판사" w:date="2021-03-14T20:27:00Z">
        <w:r w:rsidRPr="00ED4019" w:rsidDel="00F13479">
          <w:rPr>
            <w:rFonts w:ascii="Times New Roman" w:hAnsi="Times New Roman" w:hint="eastAsia"/>
            <w:lang w:eastAsia="ko-KR"/>
          </w:rPr>
          <w:delText>해주</w:delText>
        </w:r>
      </w:del>
      <w:ins w:id="5942" w:author="제이펍 출판사" w:date="2021-03-14T20:27:00Z">
        <w:r>
          <w:rPr>
            <w:rFonts w:ascii="Times New Roman" w:hAnsi="Times New Roman" w:hint="eastAsia"/>
            <w:lang w:eastAsia="ko-KR"/>
          </w:rPr>
          <w:t>해</w:t>
        </w:r>
        <w:r>
          <w:rPr>
            <w:rFonts w:ascii="Times New Roman" w:hAnsi="Times New Roman" w:hint="eastAsia"/>
            <w:lang w:eastAsia="ko-KR"/>
          </w:rPr>
          <w:t xml:space="preserve"> </w:t>
        </w:r>
        <w:r>
          <w:rPr>
            <w:rFonts w:ascii="Times New Roman" w:hAnsi="Times New Roman" w:hint="eastAsia"/>
            <w:lang w:eastAsia="ko-KR"/>
          </w:rPr>
          <w:t>주</w:t>
        </w:r>
      </w:ins>
      <w:r w:rsidRPr="00ED4019">
        <w:rPr>
          <w:rFonts w:ascii="Times New Roman" w:hAnsi="Times New Roman" w:hint="eastAsia"/>
          <w:lang w:eastAsia="ko-KR"/>
        </w:rPr>
        <w:t>거나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패키지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로딩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순서를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바꿔</w:t>
      </w:r>
      <w:ins w:id="5943" w:author="user" w:date="2021-03-23T13:33:00Z">
        <w:r>
          <w:rPr>
            <w:rFonts w:ascii="Times New Roman" w:hAnsi="Times New Roman" w:hint="eastAsia"/>
            <w:lang w:eastAsia="ko-KR"/>
          </w:rPr>
          <w:t xml:space="preserve"> </w:t>
        </w:r>
      </w:ins>
      <w:r w:rsidRPr="00ED4019">
        <w:rPr>
          <w:rFonts w:ascii="Times New Roman" w:hAnsi="Times New Roman" w:hint="eastAsia"/>
          <w:lang w:eastAsia="ko-KR"/>
        </w:rPr>
        <w:t>주며</w:t>
      </w:r>
      <w:r w:rsidRPr="00ED4019">
        <w:rPr>
          <w:rFonts w:ascii="Times New Roman" w:hAnsi="Times New Roman" w:hint="eastAsia"/>
          <w:lang w:eastAsia="ko-KR"/>
        </w:rPr>
        <w:t xml:space="preserve"> </w:t>
      </w:r>
      <w:r w:rsidRPr="00ED4019">
        <w:rPr>
          <w:rFonts w:ascii="Times New Roman" w:hAnsi="Times New Roman" w:hint="eastAsia"/>
          <w:lang w:eastAsia="ko-KR"/>
        </w:rPr>
        <w:t>해결됨</w:t>
      </w:r>
      <w:ins w:id="5944" w:author="user" w:date="2021-03-23T13:33:00Z">
        <w:r>
          <w:rPr>
            <w:rFonts w:ascii="Times New Roman" w:hAnsi="Times New Roman" w:hint="eastAsia"/>
            <w:lang w:eastAsia="ko-KR"/>
          </w:rPr>
          <w:t>.</w:t>
        </w:r>
      </w:ins>
    </w:p>
  </w:footnote>
  <w:footnote w:id="47">
    <w:p w14:paraId="2E3A22DA" w14:textId="32909089" w:rsidR="00E10663" w:rsidRPr="00ED4019" w:rsidRDefault="00E10663" w:rsidP="00FD7B2A">
      <w:pPr>
        <w:pStyle w:val="a5"/>
        <w:rPr>
          <w:rFonts w:ascii="Times New Roman" w:hAnsi="Times New Roman"/>
          <w:lang w:eastAsia="ko-KR"/>
        </w:rPr>
      </w:pPr>
      <w:r w:rsidRPr="00ED4019">
        <w:rPr>
          <w:rStyle w:val="a7"/>
          <w:rFonts w:ascii="Times New Roman" w:hAnsi="Times New Roman"/>
        </w:rPr>
        <w:footnoteRef/>
      </w:r>
      <w:r w:rsidRPr="00ED4019">
        <w:rPr>
          <w:rFonts w:ascii="Times New Roman" w:hAnsi="Times New Roman"/>
          <w:lang w:eastAsia="ko-KR"/>
        </w:rPr>
        <w:t xml:space="preserve"> </w:t>
      </w:r>
      <w:ins w:id="6255" w:author="user" w:date="2021-03-23T14:47:00Z">
        <w:r w:rsidRPr="00C830E8">
          <w:rPr>
            <w:lang w:eastAsia="ko-KR"/>
          </w:rPr>
          <w:t>https://bit.ly/3rcm4bs</w:t>
        </w:r>
      </w:ins>
      <w:del w:id="6256" w:author="user" w:date="2021-03-23T14:47:00Z">
        <w:r w:rsidDel="00C830E8">
          <w:fldChar w:fldCharType="begin"/>
        </w:r>
        <w:r w:rsidDel="00C830E8">
          <w:rPr>
            <w:lang w:eastAsia="ko-KR"/>
          </w:rPr>
          <w:delInstrText xml:space="preserve"> HYPERLINK "https://www.r-bloggers.com/2020/06/introducing-modeltime-tidy-time-series-forecasting-using-tidymodels/" \h </w:delInstrText>
        </w:r>
        <w:r w:rsidDel="00C830E8">
          <w:fldChar w:fldCharType="separate"/>
        </w:r>
        <w:r w:rsidRPr="00ED4019" w:rsidDel="00C830E8">
          <w:rPr>
            <w:rStyle w:val="a8"/>
            <w:rFonts w:ascii="Times New Roman" w:hAnsi="Times New Roman"/>
            <w:lang w:eastAsia="ko-KR"/>
          </w:rPr>
          <w:delText>https://www.r-bloggers.com/2020/06/introducing-modeltime-tidy-time-series-forecasting-using-tidymodels/</w:delText>
        </w:r>
        <w:r w:rsidDel="00C830E8">
          <w:rPr>
            <w:rStyle w:val="a8"/>
            <w:rFonts w:ascii="Times New Roman" w:hAnsi="Times New Roman"/>
          </w:rPr>
          <w:fldChar w:fldCharType="end"/>
        </w:r>
      </w:del>
    </w:p>
  </w:footnote>
  <w:footnote w:id="48">
    <w:p w14:paraId="0757C1F7" w14:textId="16D86C1C" w:rsidR="00E10663" w:rsidRPr="00ED4019" w:rsidRDefault="00E10663" w:rsidP="00FD7B2A">
      <w:pPr>
        <w:pStyle w:val="a5"/>
        <w:rPr>
          <w:rFonts w:ascii="Times New Roman" w:hAnsi="Times New Roman"/>
          <w:lang w:eastAsia="ko-KR"/>
        </w:rPr>
      </w:pPr>
      <w:r w:rsidRPr="00ED4019">
        <w:rPr>
          <w:rStyle w:val="a7"/>
          <w:rFonts w:ascii="Times New Roman" w:hAnsi="Times New Roman"/>
        </w:rPr>
        <w:footnoteRef/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예를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들어</w:t>
      </w:r>
      <w:ins w:id="6303" w:author="user" w:date="2021-03-23T14:54:00Z">
        <w:r>
          <w:rPr>
            <w:rFonts w:ascii="Times New Roman" w:hAnsi="Times New Roman" w:hint="eastAsia"/>
            <w:lang w:eastAsia="ko-KR"/>
          </w:rPr>
          <w:t>,</w:t>
        </w:r>
      </w:ins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회귀에서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많이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사용되는</w:t>
      </w:r>
      <w:r w:rsidRPr="00ED4019">
        <w:rPr>
          <w:rFonts w:ascii="Times New Roman" w:hAnsi="Times New Roman"/>
          <w:lang w:eastAsia="ko-KR"/>
        </w:rPr>
        <w:t xml:space="preserve"> logistic </w:t>
      </w:r>
      <w:r w:rsidRPr="00ED4019">
        <w:rPr>
          <w:rFonts w:ascii="Times New Roman" w:hAnsi="Times New Roman"/>
          <w:lang w:eastAsia="ko-KR"/>
        </w:rPr>
        <w:t>모델을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위한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엔진은</w:t>
      </w:r>
      <w:r w:rsidRPr="00ED4019">
        <w:rPr>
          <w:rFonts w:ascii="Times New Roman" w:hAnsi="Times New Roman"/>
          <w:lang w:eastAsia="ko-KR"/>
        </w:rPr>
        <w:t xml:space="preserve"> glm, glmnet, stan </w:t>
      </w:r>
      <w:r w:rsidRPr="00ED4019">
        <w:rPr>
          <w:rFonts w:ascii="Times New Roman" w:hAnsi="Times New Roman"/>
          <w:lang w:eastAsia="ko-KR"/>
        </w:rPr>
        <w:t>등</w:t>
      </w:r>
      <w:r w:rsidRPr="00ED4019">
        <w:rPr>
          <w:rFonts w:ascii="Times New Roman" w:hAnsi="Times New Roman"/>
          <w:lang w:eastAsia="ko-KR"/>
        </w:rPr>
        <w:t xml:space="preserve"> </w:t>
      </w:r>
      <w:del w:id="6304" w:author="제이펍 출판사" w:date="2021-03-14T19:58:00Z">
        <w:r w:rsidRPr="00ED4019" w:rsidDel="00754210">
          <w:rPr>
            <w:rFonts w:ascii="Times New Roman" w:hAnsi="Times New Roman"/>
            <w:lang w:eastAsia="ko-KR"/>
          </w:rPr>
          <w:delText>여러가지</w:delText>
        </w:r>
      </w:del>
      <w:ins w:id="6305" w:author="제이펍 출판사" w:date="2021-03-14T19:58:00Z">
        <w:r>
          <w:rPr>
            <w:rFonts w:ascii="Times New Roman" w:hAnsi="Times New Roman"/>
            <w:lang w:eastAsia="ko-KR"/>
          </w:rPr>
          <w:t>여러</w:t>
        </w:r>
        <w:r>
          <w:rPr>
            <w:rFonts w:ascii="Times New Roman" w:hAnsi="Times New Roman"/>
            <w:lang w:eastAsia="ko-KR"/>
          </w:rPr>
          <w:t xml:space="preserve"> </w:t>
        </w:r>
        <w:r>
          <w:rPr>
            <w:rFonts w:ascii="Times New Roman" w:hAnsi="Times New Roman"/>
            <w:lang w:eastAsia="ko-KR"/>
          </w:rPr>
          <w:t>가지</w:t>
        </w:r>
      </w:ins>
      <w:r w:rsidRPr="00ED4019">
        <w:rPr>
          <w:rFonts w:ascii="Times New Roman" w:hAnsi="Times New Roman"/>
          <w:lang w:eastAsia="ko-KR"/>
        </w:rPr>
        <w:t>가</w:t>
      </w:r>
      <w:r w:rsidRPr="00ED4019">
        <w:rPr>
          <w:rFonts w:ascii="Times New Roman" w:hAnsi="Times New Roman"/>
          <w:lang w:eastAsia="ko-KR"/>
        </w:rPr>
        <w:t xml:space="preserve"> </w:t>
      </w:r>
      <w:r w:rsidRPr="00ED4019">
        <w:rPr>
          <w:rFonts w:ascii="Times New Roman" w:hAnsi="Times New Roman"/>
          <w:lang w:eastAsia="ko-KR"/>
        </w:rPr>
        <w:t>있다</w:t>
      </w:r>
      <w:r w:rsidRPr="00ED4019">
        <w:rPr>
          <w:rFonts w:ascii="Times New Roman" w:hAnsi="Times New Roman"/>
          <w:lang w:eastAsia="ko-KR"/>
        </w:rPr>
        <w:t>.</w:t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EA454B4C"/>
    <w:multiLevelType w:val="multilevel"/>
    <w:tmpl w:val="9F24BC88"/>
    <w:lvl w:ilvl="0">
      <w:numFmt w:val="bullet"/>
      <w:pStyle w:val="result"/>
      <w:lvlText w:val="•"/>
      <w:lvlJc w:val="left"/>
      <w:pPr>
        <w:tabs>
          <w:tab w:val="num" w:pos="0"/>
        </w:tabs>
        <w:ind w:left="480" w:hanging="480"/>
      </w:pPr>
      <w:rPr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>
      <w:numFmt w:val="bullet"/>
      <w:lvlText w:val="–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•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–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•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–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•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–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•"/>
      <w:lvlJc w:val="left"/>
      <w:pPr>
        <w:tabs>
          <w:tab w:val="num" w:pos="5760"/>
        </w:tabs>
        <w:ind w:left="6240" w:hanging="480"/>
      </w:pPr>
    </w:lvl>
  </w:abstractNum>
  <w:abstractNum w:abstractNumId="1" w15:restartNumberingAfterBreak="0">
    <w:nsid w:val="FFFFFF7C"/>
    <w:multiLevelType w:val="singleLevel"/>
    <w:tmpl w:val="A3346F38"/>
    <w:lvl w:ilvl="0">
      <w:start w:val="1"/>
      <w:numFmt w:val="decimal"/>
      <w:lvlText w:val="%1."/>
      <w:lvlJc w:val="left"/>
      <w:pPr>
        <w:tabs>
          <w:tab w:val="num" w:pos="2062"/>
        </w:tabs>
        <w:ind w:leftChars="1000" w:left="2062" w:hangingChars="200" w:hanging="360"/>
      </w:pPr>
    </w:lvl>
  </w:abstractNum>
  <w:abstractNum w:abstractNumId="2" w15:restartNumberingAfterBreak="0">
    <w:nsid w:val="FFFFFF7D"/>
    <w:multiLevelType w:val="singleLevel"/>
    <w:tmpl w:val="0CBE160E"/>
    <w:lvl w:ilvl="0">
      <w:start w:val="1"/>
      <w:numFmt w:val="decimal"/>
      <w:lvlText w:val="%1."/>
      <w:lvlJc w:val="left"/>
      <w:pPr>
        <w:tabs>
          <w:tab w:val="num" w:pos="1637"/>
        </w:tabs>
        <w:ind w:leftChars="800" w:left="1637" w:hangingChars="200" w:hanging="360"/>
      </w:pPr>
    </w:lvl>
  </w:abstractNum>
  <w:abstractNum w:abstractNumId="3" w15:restartNumberingAfterBreak="0">
    <w:nsid w:val="FFFFFF7E"/>
    <w:multiLevelType w:val="singleLevel"/>
    <w:tmpl w:val="8BBA09F4"/>
    <w:lvl w:ilvl="0">
      <w:start w:val="1"/>
      <w:numFmt w:val="decimal"/>
      <w:lvlText w:val="%1."/>
      <w:lvlJc w:val="left"/>
      <w:pPr>
        <w:tabs>
          <w:tab w:val="num" w:pos="1212"/>
        </w:tabs>
        <w:ind w:leftChars="600" w:left="1212" w:hangingChars="200" w:hanging="360"/>
      </w:pPr>
    </w:lvl>
  </w:abstractNum>
  <w:abstractNum w:abstractNumId="4" w15:restartNumberingAfterBreak="0">
    <w:nsid w:val="FFFFFF7F"/>
    <w:multiLevelType w:val="singleLevel"/>
    <w:tmpl w:val="1B2023A4"/>
    <w:lvl w:ilvl="0">
      <w:start w:val="1"/>
      <w:numFmt w:val="decimal"/>
      <w:lvlText w:val="%1."/>
      <w:lvlJc w:val="left"/>
      <w:pPr>
        <w:tabs>
          <w:tab w:val="num" w:pos="786"/>
        </w:tabs>
        <w:ind w:leftChars="400" w:left="786" w:hangingChars="200" w:hanging="360"/>
      </w:pPr>
    </w:lvl>
  </w:abstractNum>
  <w:abstractNum w:abstractNumId="5" w15:restartNumberingAfterBreak="0">
    <w:nsid w:val="FFFFFF80"/>
    <w:multiLevelType w:val="singleLevel"/>
    <w:tmpl w:val="EC2C1D2A"/>
    <w:lvl w:ilvl="0">
      <w:start w:val="1"/>
      <w:numFmt w:val="bullet"/>
      <w:lvlText w:val=""/>
      <w:lvlJc w:val="left"/>
      <w:pPr>
        <w:tabs>
          <w:tab w:val="num" w:pos="2062"/>
        </w:tabs>
        <w:ind w:leftChars="1000" w:left="2062" w:hangingChars="200" w:hanging="360"/>
      </w:pPr>
      <w:rPr>
        <w:rFonts w:ascii="Wingdings" w:hAnsi="Wingdings" w:hint="default"/>
      </w:rPr>
    </w:lvl>
  </w:abstractNum>
  <w:abstractNum w:abstractNumId="6" w15:restartNumberingAfterBreak="0">
    <w:nsid w:val="FFFFFF81"/>
    <w:multiLevelType w:val="singleLevel"/>
    <w:tmpl w:val="B6BE4502"/>
    <w:lvl w:ilvl="0">
      <w:start w:val="1"/>
      <w:numFmt w:val="bullet"/>
      <w:lvlText w:val=""/>
      <w:lvlJc w:val="left"/>
      <w:pPr>
        <w:tabs>
          <w:tab w:val="num" w:pos="1637"/>
        </w:tabs>
        <w:ind w:leftChars="800" w:left="1637" w:hangingChars="200" w:hanging="360"/>
      </w:pPr>
      <w:rPr>
        <w:rFonts w:ascii="Wingdings" w:hAnsi="Wingdings" w:hint="default"/>
      </w:rPr>
    </w:lvl>
  </w:abstractNum>
  <w:abstractNum w:abstractNumId="7" w15:restartNumberingAfterBreak="0">
    <w:nsid w:val="FFFFFF82"/>
    <w:multiLevelType w:val="singleLevel"/>
    <w:tmpl w:val="D02EF0FC"/>
    <w:lvl w:ilvl="0">
      <w:start w:val="1"/>
      <w:numFmt w:val="bullet"/>
      <w:lvlText w:val=""/>
      <w:lvlJc w:val="left"/>
      <w:pPr>
        <w:tabs>
          <w:tab w:val="num" w:pos="1212"/>
        </w:tabs>
        <w:ind w:leftChars="600" w:left="1212" w:hangingChars="200" w:hanging="360"/>
      </w:pPr>
      <w:rPr>
        <w:rFonts w:ascii="Wingdings" w:hAnsi="Wingdings" w:hint="default"/>
      </w:rPr>
    </w:lvl>
  </w:abstractNum>
  <w:abstractNum w:abstractNumId="8" w15:restartNumberingAfterBreak="0">
    <w:nsid w:val="FFFFFF83"/>
    <w:multiLevelType w:val="singleLevel"/>
    <w:tmpl w:val="3ADC8FA2"/>
    <w:lvl w:ilvl="0">
      <w:start w:val="1"/>
      <w:numFmt w:val="bullet"/>
      <w:lvlText w:val=""/>
      <w:lvlJc w:val="left"/>
      <w:pPr>
        <w:tabs>
          <w:tab w:val="num" w:pos="786"/>
        </w:tabs>
        <w:ind w:leftChars="400" w:left="786" w:hangingChars="200" w:hanging="360"/>
      </w:pPr>
      <w:rPr>
        <w:rFonts w:ascii="Wingdings" w:hAnsi="Wingdings" w:hint="default"/>
      </w:rPr>
    </w:lvl>
  </w:abstractNum>
  <w:abstractNum w:abstractNumId="9" w15:restartNumberingAfterBreak="0">
    <w:nsid w:val="FFFFFF88"/>
    <w:multiLevelType w:val="singleLevel"/>
    <w:tmpl w:val="0F78F0D2"/>
    <w:lvl w:ilvl="0">
      <w:start w:val="1"/>
      <w:numFmt w:val="decimal"/>
      <w:lvlText w:val="%1."/>
      <w:lvlJc w:val="left"/>
      <w:pPr>
        <w:tabs>
          <w:tab w:val="num" w:pos="361"/>
        </w:tabs>
        <w:ind w:leftChars="200" w:left="361" w:hangingChars="200" w:hanging="360"/>
      </w:pPr>
    </w:lvl>
  </w:abstractNum>
  <w:abstractNum w:abstractNumId="10" w15:restartNumberingAfterBreak="0">
    <w:nsid w:val="FFFFFF89"/>
    <w:multiLevelType w:val="singleLevel"/>
    <w:tmpl w:val="809A0336"/>
    <w:lvl w:ilvl="0">
      <w:start w:val="1"/>
      <w:numFmt w:val="bullet"/>
      <w:lvlText w:val=""/>
      <w:lvlJc w:val="left"/>
      <w:pPr>
        <w:tabs>
          <w:tab w:val="num" w:pos="361"/>
        </w:tabs>
        <w:ind w:leftChars="200" w:left="361" w:hangingChars="200" w:hanging="360"/>
      </w:pPr>
      <w:rPr>
        <w:rFonts w:ascii="Wingdings" w:hAnsi="Wingdings" w:hint="default"/>
      </w:rPr>
    </w:lvl>
  </w:abstractNum>
  <w:abstractNum w:abstractNumId="11" w15:restartNumberingAfterBreak="0">
    <w:nsid w:val="0559657D"/>
    <w:multiLevelType w:val="hybridMultilevel"/>
    <w:tmpl w:val="7A28B936"/>
    <w:lvl w:ilvl="0" w:tplc="562AE4C8">
      <w:start w:val="4"/>
      <w:numFmt w:val="bullet"/>
      <w:lvlText w:val="-"/>
      <w:lvlJc w:val="left"/>
      <w:pPr>
        <w:ind w:left="840" w:hanging="360"/>
      </w:pPr>
      <w:rPr>
        <w:rFonts w:ascii="나눔고딕코딩" w:eastAsia="나눔고딕코딩" w:hAnsi="나눔고딕코딩" w:cs="나눔스퀘어라운드 Regular" w:hint="eastAsia"/>
      </w:rPr>
    </w:lvl>
    <w:lvl w:ilvl="1" w:tplc="04090003" w:tentative="1">
      <w:start w:val="1"/>
      <w:numFmt w:val="bullet"/>
      <w:lvlText w:val=""/>
      <w:lvlJc w:val="left"/>
      <w:pPr>
        <w:ind w:left="128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8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8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8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8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80" w:hanging="400"/>
      </w:pPr>
      <w:rPr>
        <w:rFonts w:ascii="Wingdings" w:hAnsi="Wingdings" w:hint="default"/>
      </w:rPr>
    </w:lvl>
  </w:abstractNum>
  <w:abstractNum w:abstractNumId="12" w15:restartNumberingAfterBreak="0">
    <w:nsid w:val="075B4B7F"/>
    <w:multiLevelType w:val="hybridMultilevel"/>
    <w:tmpl w:val="8DB867D0"/>
    <w:lvl w:ilvl="0" w:tplc="98D4A744">
      <w:start w:val="7"/>
      <w:numFmt w:val="upperRoman"/>
      <w:lvlText w:val="%1."/>
      <w:lvlJc w:val="left"/>
      <w:pPr>
        <w:ind w:left="800" w:hanging="40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3" w15:restartNumberingAfterBreak="0">
    <w:nsid w:val="0D157DD9"/>
    <w:multiLevelType w:val="hybridMultilevel"/>
    <w:tmpl w:val="5D3C239A"/>
    <w:lvl w:ilvl="0" w:tplc="852429BC">
      <w:start w:val="3"/>
      <w:numFmt w:val="upperRoman"/>
      <w:lvlText w:val="%1."/>
      <w:lvlJc w:val="left"/>
      <w:pPr>
        <w:ind w:left="800" w:hanging="40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4" w15:restartNumberingAfterBreak="0">
    <w:nsid w:val="152E36DB"/>
    <w:multiLevelType w:val="hybridMultilevel"/>
    <w:tmpl w:val="51048F0E"/>
    <w:lvl w:ilvl="0" w:tplc="F5DCA71C">
      <w:start w:val="4"/>
      <w:numFmt w:val="upperRoman"/>
      <w:lvlText w:val="%1."/>
      <w:lvlJc w:val="left"/>
      <w:pPr>
        <w:ind w:left="800" w:hanging="40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5" w15:restartNumberingAfterBreak="0">
    <w:nsid w:val="22EF5D00"/>
    <w:multiLevelType w:val="hybridMultilevel"/>
    <w:tmpl w:val="0644A542"/>
    <w:lvl w:ilvl="0" w:tplc="FAC4E692">
      <w:start w:val="1"/>
      <w:numFmt w:val="decimal"/>
      <w:pStyle w:val="2"/>
      <w:lvlText w:val="%1)"/>
      <w:lvlJc w:val="left"/>
      <w:pPr>
        <w:ind w:left="1251" w:hanging="40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651" w:hanging="400"/>
      </w:pPr>
    </w:lvl>
    <w:lvl w:ilvl="2" w:tplc="0409001B" w:tentative="1">
      <w:start w:val="1"/>
      <w:numFmt w:val="lowerRoman"/>
      <w:lvlText w:val="%3."/>
      <w:lvlJc w:val="right"/>
      <w:pPr>
        <w:ind w:left="2051" w:hanging="400"/>
      </w:pPr>
    </w:lvl>
    <w:lvl w:ilvl="3" w:tplc="0409000F" w:tentative="1">
      <w:start w:val="1"/>
      <w:numFmt w:val="decimal"/>
      <w:lvlText w:val="%4."/>
      <w:lvlJc w:val="left"/>
      <w:pPr>
        <w:ind w:left="2451" w:hanging="400"/>
      </w:pPr>
    </w:lvl>
    <w:lvl w:ilvl="4" w:tplc="04090019" w:tentative="1">
      <w:start w:val="1"/>
      <w:numFmt w:val="upperLetter"/>
      <w:lvlText w:val="%5."/>
      <w:lvlJc w:val="left"/>
      <w:pPr>
        <w:ind w:left="2851" w:hanging="400"/>
      </w:pPr>
    </w:lvl>
    <w:lvl w:ilvl="5" w:tplc="0409001B" w:tentative="1">
      <w:start w:val="1"/>
      <w:numFmt w:val="lowerRoman"/>
      <w:lvlText w:val="%6."/>
      <w:lvlJc w:val="right"/>
      <w:pPr>
        <w:ind w:left="3251" w:hanging="400"/>
      </w:pPr>
    </w:lvl>
    <w:lvl w:ilvl="6" w:tplc="0409000F" w:tentative="1">
      <w:start w:val="1"/>
      <w:numFmt w:val="decimal"/>
      <w:lvlText w:val="%7."/>
      <w:lvlJc w:val="left"/>
      <w:pPr>
        <w:ind w:left="3651" w:hanging="400"/>
      </w:pPr>
    </w:lvl>
    <w:lvl w:ilvl="7" w:tplc="04090019" w:tentative="1">
      <w:start w:val="1"/>
      <w:numFmt w:val="upperLetter"/>
      <w:lvlText w:val="%8."/>
      <w:lvlJc w:val="left"/>
      <w:pPr>
        <w:ind w:left="4051" w:hanging="400"/>
      </w:pPr>
    </w:lvl>
    <w:lvl w:ilvl="8" w:tplc="0409001B" w:tentative="1">
      <w:start w:val="1"/>
      <w:numFmt w:val="lowerRoman"/>
      <w:lvlText w:val="%9."/>
      <w:lvlJc w:val="right"/>
      <w:pPr>
        <w:ind w:left="4451" w:hanging="400"/>
      </w:pPr>
    </w:lvl>
  </w:abstractNum>
  <w:abstractNum w:abstractNumId="16" w15:restartNumberingAfterBreak="0">
    <w:nsid w:val="23AC2F47"/>
    <w:multiLevelType w:val="hybridMultilevel"/>
    <w:tmpl w:val="1440581E"/>
    <w:lvl w:ilvl="0" w:tplc="3ECED4B8">
      <w:numFmt w:val="bullet"/>
      <w:lvlText w:val="-"/>
      <w:lvlJc w:val="left"/>
      <w:pPr>
        <w:ind w:left="840" w:hanging="360"/>
      </w:pPr>
      <w:rPr>
        <w:rFonts w:ascii="나눔고딕코딩" w:eastAsia="나눔고딕코딩" w:hAnsi="나눔고딕코딩" w:cs="나눔스퀘어라운드 Regular" w:hint="eastAsia"/>
      </w:rPr>
    </w:lvl>
    <w:lvl w:ilvl="1" w:tplc="04090003" w:tentative="1">
      <w:start w:val="1"/>
      <w:numFmt w:val="bullet"/>
      <w:lvlText w:val=""/>
      <w:lvlJc w:val="left"/>
      <w:pPr>
        <w:ind w:left="128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8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8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8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8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80" w:hanging="400"/>
      </w:pPr>
      <w:rPr>
        <w:rFonts w:ascii="Wingdings" w:hAnsi="Wingdings" w:hint="default"/>
      </w:rPr>
    </w:lvl>
  </w:abstractNum>
  <w:abstractNum w:abstractNumId="17" w15:restartNumberingAfterBreak="0">
    <w:nsid w:val="25B42E34"/>
    <w:multiLevelType w:val="multilevel"/>
    <w:tmpl w:val="040C001D"/>
    <w:styleLink w:val="Defaultul"/>
    <w:lvl w:ilvl="0">
      <w:start w:val="1"/>
      <w:numFmt w:val="bullet"/>
      <w:lvlText w:val="•"/>
      <w:lvlJc w:val="left"/>
      <w:pPr>
        <w:ind w:left="360" w:hanging="360"/>
      </w:pPr>
      <w:rPr>
        <w:rFonts w:ascii="Times New Roman" w:hAnsi="Times New Roman" w:cs="Times New Roman" w:hint="default"/>
        <w:color w:val="C45911" w:themeColor="accent2" w:themeShade="BF"/>
        <w:sz w:val="40"/>
      </w:rPr>
    </w:lvl>
    <w:lvl w:ilvl="1">
      <w:start w:val="1"/>
      <w:numFmt w:val="bullet"/>
      <w:lvlText w:val=""/>
      <w:lvlJc w:val="left"/>
      <w:pPr>
        <w:ind w:left="720" w:hanging="360"/>
      </w:pPr>
      <w:rPr>
        <w:rFonts w:ascii="Symbol" w:hAnsi="Symbol" w:cs="Times New Roman" w:hint="default"/>
        <w:color w:val="FF0000"/>
        <w:sz w:val="24"/>
      </w:rPr>
    </w:lvl>
    <w:lvl w:ilvl="2">
      <w:start w:val="1"/>
      <w:numFmt w:val="bullet"/>
      <w:lvlText w:val=""/>
      <w:lvlJc w:val="left"/>
      <w:pPr>
        <w:ind w:left="1080" w:hanging="360"/>
      </w:pPr>
      <w:rPr>
        <w:rFonts w:ascii="Symbol" w:hAnsi="Symbol" w:cs="Times New Roman" w:hint="default"/>
        <w:color w:val="9CC2E5" w:themeColor="accent5" w:themeTint="99"/>
        <w:sz w:val="24"/>
      </w:rPr>
    </w:lvl>
    <w:lvl w:ilvl="3">
      <w:start w:val="1"/>
      <w:numFmt w:val="bullet"/>
      <w:lvlText w:val="à"/>
      <w:lvlJc w:val="left"/>
      <w:pPr>
        <w:ind w:left="1440" w:hanging="360"/>
      </w:pPr>
      <w:rPr>
        <w:rFonts w:ascii="Wingdings" w:hAnsi="Wingdings" w:cs="Times New Roman" w:hint="default"/>
        <w:color w:val="000000" w:themeColor="text1"/>
      </w:r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8" w15:restartNumberingAfterBreak="0">
    <w:nsid w:val="2C40497A"/>
    <w:multiLevelType w:val="hybridMultilevel"/>
    <w:tmpl w:val="AB9877A8"/>
    <w:lvl w:ilvl="0" w:tplc="196C86D2">
      <w:numFmt w:val="bullet"/>
      <w:lvlText w:val="-"/>
      <w:lvlJc w:val="left"/>
      <w:pPr>
        <w:ind w:left="760" w:hanging="360"/>
      </w:pPr>
      <w:rPr>
        <w:rFonts w:ascii="나눔고딕코딩" w:eastAsia="나눔고딕코딩" w:hAnsi="나눔고딕코딩" w:cs="나눔스퀘어라운드 Regular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9" w15:restartNumberingAfterBreak="0">
    <w:nsid w:val="2D4032A0"/>
    <w:multiLevelType w:val="hybridMultilevel"/>
    <w:tmpl w:val="E5CC7AEC"/>
    <w:lvl w:ilvl="0" w:tplc="04090013">
      <w:start w:val="1"/>
      <w:numFmt w:val="upperRoman"/>
      <w:lvlText w:val="%1.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0" w15:restartNumberingAfterBreak="0">
    <w:nsid w:val="324A70B7"/>
    <w:multiLevelType w:val="multilevel"/>
    <w:tmpl w:val="4B88F872"/>
    <w:styleLink w:val="Defaultol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1" w15:restartNumberingAfterBreak="0">
    <w:nsid w:val="32CC0521"/>
    <w:multiLevelType w:val="hybridMultilevel"/>
    <w:tmpl w:val="21BA3536"/>
    <w:lvl w:ilvl="0" w:tplc="D714DB7E">
      <w:start w:val="1"/>
      <w:numFmt w:val="decimal"/>
      <w:lvlText w:val="%1."/>
      <w:lvlJc w:val="left"/>
      <w:pPr>
        <w:ind w:left="842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82" w:hanging="400"/>
      </w:pPr>
    </w:lvl>
    <w:lvl w:ilvl="2" w:tplc="0409001B" w:tentative="1">
      <w:start w:val="1"/>
      <w:numFmt w:val="lowerRoman"/>
      <w:lvlText w:val="%3."/>
      <w:lvlJc w:val="right"/>
      <w:pPr>
        <w:ind w:left="1682" w:hanging="400"/>
      </w:pPr>
    </w:lvl>
    <w:lvl w:ilvl="3" w:tplc="0409000F" w:tentative="1">
      <w:start w:val="1"/>
      <w:numFmt w:val="decimal"/>
      <w:lvlText w:val="%4."/>
      <w:lvlJc w:val="left"/>
      <w:pPr>
        <w:ind w:left="2082" w:hanging="400"/>
      </w:pPr>
    </w:lvl>
    <w:lvl w:ilvl="4" w:tplc="04090019" w:tentative="1">
      <w:start w:val="1"/>
      <w:numFmt w:val="upperLetter"/>
      <w:lvlText w:val="%5."/>
      <w:lvlJc w:val="left"/>
      <w:pPr>
        <w:ind w:left="2482" w:hanging="400"/>
      </w:pPr>
    </w:lvl>
    <w:lvl w:ilvl="5" w:tplc="0409001B" w:tentative="1">
      <w:start w:val="1"/>
      <w:numFmt w:val="lowerRoman"/>
      <w:lvlText w:val="%6."/>
      <w:lvlJc w:val="right"/>
      <w:pPr>
        <w:ind w:left="2882" w:hanging="400"/>
      </w:pPr>
    </w:lvl>
    <w:lvl w:ilvl="6" w:tplc="0409000F" w:tentative="1">
      <w:start w:val="1"/>
      <w:numFmt w:val="decimal"/>
      <w:lvlText w:val="%7."/>
      <w:lvlJc w:val="left"/>
      <w:pPr>
        <w:ind w:left="3282" w:hanging="400"/>
      </w:pPr>
    </w:lvl>
    <w:lvl w:ilvl="7" w:tplc="04090019" w:tentative="1">
      <w:start w:val="1"/>
      <w:numFmt w:val="upperLetter"/>
      <w:lvlText w:val="%8."/>
      <w:lvlJc w:val="left"/>
      <w:pPr>
        <w:ind w:left="3682" w:hanging="400"/>
      </w:pPr>
    </w:lvl>
    <w:lvl w:ilvl="8" w:tplc="0409001B" w:tentative="1">
      <w:start w:val="1"/>
      <w:numFmt w:val="lowerRoman"/>
      <w:lvlText w:val="%9."/>
      <w:lvlJc w:val="right"/>
      <w:pPr>
        <w:ind w:left="4082" w:hanging="400"/>
      </w:pPr>
    </w:lvl>
  </w:abstractNum>
  <w:abstractNum w:abstractNumId="22" w15:restartNumberingAfterBreak="0">
    <w:nsid w:val="338122BD"/>
    <w:multiLevelType w:val="hybridMultilevel"/>
    <w:tmpl w:val="9928FE88"/>
    <w:lvl w:ilvl="0" w:tplc="C9C63DC8">
      <w:start w:val="5"/>
      <w:numFmt w:val="upperRoman"/>
      <w:lvlText w:val="%1."/>
      <w:lvlJc w:val="left"/>
      <w:pPr>
        <w:ind w:left="800" w:hanging="40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3" w15:restartNumberingAfterBreak="0">
    <w:nsid w:val="34002690"/>
    <w:multiLevelType w:val="hybridMultilevel"/>
    <w:tmpl w:val="1988FC4C"/>
    <w:lvl w:ilvl="0" w:tplc="F7703150">
      <w:start w:val="1"/>
      <w:numFmt w:val="lowerLetter"/>
      <w:lvlText w:val="%1."/>
      <w:lvlJc w:val="left"/>
      <w:pPr>
        <w:ind w:left="760" w:hanging="360"/>
      </w:pPr>
      <w:rPr>
        <w:rFonts w:ascii="Consolas" w:eastAsia="나눔바른고딕" w:hAnsi="Consolas"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4" w15:restartNumberingAfterBreak="0">
    <w:nsid w:val="39386A37"/>
    <w:multiLevelType w:val="hybridMultilevel"/>
    <w:tmpl w:val="2AD6B7AC"/>
    <w:lvl w:ilvl="0" w:tplc="F1C01CA6">
      <w:start w:val="1"/>
      <w:numFmt w:val="decimal"/>
      <w:lvlText w:val="%1."/>
      <w:lvlJc w:val="left"/>
      <w:pPr>
        <w:ind w:left="1160" w:hanging="400"/>
      </w:p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25" w15:restartNumberingAfterBreak="0">
    <w:nsid w:val="3A8B324C"/>
    <w:multiLevelType w:val="hybridMultilevel"/>
    <w:tmpl w:val="8C52D282"/>
    <w:lvl w:ilvl="0" w:tplc="BE8EFB76">
      <w:numFmt w:val="bullet"/>
      <w:lvlText w:val="-"/>
      <w:lvlJc w:val="left"/>
      <w:pPr>
        <w:ind w:left="840" w:hanging="360"/>
      </w:pPr>
      <w:rPr>
        <w:rFonts w:ascii="Consolas" w:eastAsia="나눔바른고딕" w:hAnsi="Consolas" w:cs="나눔스퀘어라운드 Regular" w:hint="default"/>
      </w:rPr>
    </w:lvl>
    <w:lvl w:ilvl="1" w:tplc="04090003" w:tentative="1">
      <w:start w:val="1"/>
      <w:numFmt w:val="bullet"/>
      <w:lvlText w:val=""/>
      <w:lvlJc w:val="left"/>
      <w:pPr>
        <w:ind w:left="128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8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8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8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8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80" w:hanging="400"/>
      </w:pPr>
      <w:rPr>
        <w:rFonts w:ascii="Wingdings" w:hAnsi="Wingdings" w:hint="default"/>
      </w:rPr>
    </w:lvl>
  </w:abstractNum>
  <w:abstractNum w:abstractNumId="26" w15:restartNumberingAfterBreak="0">
    <w:nsid w:val="441D51FB"/>
    <w:multiLevelType w:val="hybridMultilevel"/>
    <w:tmpl w:val="6E923628"/>
    <w:lvl w:ilvl="0" w:tplc="5FE4447A">
      <w:start w:val="1"/>
      <w:numFmt w:val="decimalEnclosedCircle"/>
      <w:pStyle w:val="3"/>
      <w:lvlText w:val="%1"/>
      <w:lvlJc w:val="left"/>
      <w:pPr>
        <w:ind w:left="1520" w:hanging="40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920" w:hanging="400"/>
      </w:pPr>
    </w:lvl>
    <w:lvl w:ilvl="2" w:tplc="0409001B" w:tentative="1">
      <w:start w:val="1"/>
      <w:numFmt w:val="lowerRoman"/>
      <w:lvlText w:val="%3."/>
      <w:lvlJc w:val="right"/>
      <w:pPr>
        <w:ind w:left="2320" w:hanging="400"/>
      </w:pPr>
    </w:lvl>
    <w:lvl w:ilvl="3" w:tplc="0409000F" w:tentative="1">
      <w:start w:val="1"/>
      <w:numFmt w:val="decimal"/>
      <w:lvlText w:val="%4."/>
      <w:lvlJc w:val="left"/>
      <w:pPr>
        <w:ind w:left="2720" w:hanging="400"/>
      </w:pPr>
    </w:lvl>
    <w:lvl w:ilvl="4" w:tplc="04090019" w:tentative="1">
      <w:start w:val="1"/>
      <w:numFmt w:val="upperLetter"/>
      <w:lvlText w:val="%5."/>
      <w:lvlJc w:val="left"/>
      <w:pPr>
        <w:ind w:left="3120" w:hanging="400"/>
      </w:pPr>
    </w:lvl>
    <w:lvl w:ilvl="5" w:tplc="0409001B" w:tentative="1">
      <w:start w:val="1"/>
      <w:numFmt w:val="lowerRoman"/>
      <w:lvlText w:val="%6."/>
      <w:lvlJc w:val="right"/>
      <w:pPr>
        <w:ind w:left="3520" w:hanging="400"/>
      </w:pPr>
    </w:lvl>
    <w:lvl w:ilvl="6" w:tplc="0409000F" w:tentative="1">
      <w:start w:val="1"/>
      <w:numFmt w:val="decimal"/>
      <w:lvlText w:val="%7."/>
      <w:lvlJc w:val="left"/>
      <w:pPr>
        <w:ind w:left="3920" w:hanging="400"/>
      </w:pPr>
    </w:lvl>
    <w:lvl w:ilvl="7" w:tplc="04090019" w:tentative="1">
      <w:start w:val="1"/>
      <w:numFmt w:val="upperLetter"/>
      <w:lvlText w:val="%8."/>
      <w:lvlJc w:val="left"/>
      <w:pPr>
        <w:ind w:left="4320" w:hanging="400"/>
      </w:pPr>
    </w:lvl>
    <w:lvl w:ilvl="8" w:tplc="0409001B" w:tentative="1">
      <w:start w:val="1"/>
      <w:numFmt w:val="lowerRoman"/>
      <w:lvlText w:val="%9."/>
      <w:lvlJc w:val="right"/>
      <w:pPr>
        <w:ind w:left="4720" w:hanging="400"/>
      </w:pPr>
    </w:lvl>
  </w:abstractNum>
  <w:abstractNum w:abstractNumId="27" w15:restartNumberingAfterBreak="0">
    <w:nsid w:val="47261BAD"/>
    <w:multiLevelType w:val="multilevel"/>
    <w:tmpl w:val="E850DA38"/>
    <w:lvl w:ilvl="0">
      <w:start w:val="1"/>
      <w:numFmt w:val="lowerLetter"/>
      <w:lvlText w:val="%1."/>
      <w:lvlJc w:val="left"/>
      <w:pPr>
        <w:tabs>
          <w:tab w:val="num" w:pos="0"/>
        </w:tabs>
        <w:ind w:left="480" w:hanging="480"/>
      </w:pPr>
    </w:lvl>
    <w:lvl w:ilvl="1">
      <w:start w:val="1"/>
      <w:numFmt w:val="lowerLetter"/>
      <w:lvlText w:val="%2."/>
      <w:lvlJc w:val="left"/>
      <w:pPr>
        <w:tabs>
          <w:tab w:val="num" w:pos="720"/>
        </w:tabs>
        <w:ind w:left="1200" w:hanging="480"/>
      </w:pPr>
    </w:lvl>
    <w:lvl w:ilvl="2">
      <w:start w:val="1"/>
      <w:numFmt w:val="lowerLetter"/>
      <w:lvlText w:val="%3."/>
      <w:lvlJc w:val="left"/>
      <w:pPr>
        <w:tabs>
          <w:tab w:val="num" w:pos="1440"/>
        </w:tabs>
        <w:ind w:left="1920" w:hanging="480"/>
      </w:pPr>
    </w:lvl>
    <w:lvl w:ilvl="3">
      <w:start w:val="1"/>
      <w:numFmt w:val="lowerLetter"/>
      <w:lvlText w:val="%4."/>
      <w:lvlJc w:val="left"/>
      <w:pPr>
        <w:tabs>
          <w:tab w:val="num" w:pos="2160"/>
        </w:tabs>
        <w:ind w:left="2640" w:hanging="480"/>
      </w:pPr>
    </w:lvl>
    <w:lvl w:ilvl="4">
      <w:start w:val="1"/>
      <w:numFmt w:val="lowerLetter"/>
      <w:lvlText w:val="%5."/>
      <w:lvlJc w:val="left"/>
      <w:pPr>
        <w:tabs>
          <w:tab w:val="num" w:pos="2880"/>
        </w:tabs>
        <w:ind w:left="3360" w:hanging="480"/>
      </w:pPr>
    </w:lvl>
    <w:lvl w:ilvl="5">
      <w:start w:val="1"/>
      <w:numFmt w:val="lowerLetter"/>
      <w:lvlText w:val="%6."/>
      <w:lvlJc w:val="left"/>
      <w:pPr>
        <w:tabs>
          <w:tab w:val="num" w:pos="3600"/>
        </w:tabs>
        <w:ind w:left="4080" w:hanging="480"/>
      </w:pPr>
    </w:lvl>
    <w:lvl w:ilvl="6">
      <w:start w:val="1"/>
      <w:numFmt w:val="lowerLetter"/>
      <w:lvlText w:val="%7."/>
      <w:lvlJc w:val="left"/>
      <w:pPr>
        <w:tabs>
          <w:tab w:val="num" w:pos="4320"/>
        </w:tabs>
        <w:ind w:left="4800" w:hanging="480"/>
      </w:pPr>
    </w:lvl>
    <w:lvl w:ilvl="7">
      <w:start w:val="1"/>
      <w:numFmt w:val="lowerLetter"/>
      <w:lvlText w:val="%8."/>
      <w:lvlJc w:val="left"/>
      <w:pPr>
        <w:tabs>
          <w:tab w:val="num" w:pos="5040"/>
        </w:tabs>
        <w:ind w:left="5520" w:hanging="480"/>
      </w:pPr>
    </w:lvl>
    <w:lvl w:ilvl="8">
      <w:start w:val="1"/>
      <w:numFmt w:val="lowerLetter"/>
      <w:lvlText w:val="%9."/>
      <w:lvlJc w:val="left"/>
      <w:pPr>
        <w:tabs>
          <w:tab w:val="num" w:pos="5760"/>
        </w:tabs>
        <w:ind w:left="6240" w:hanging="480"/>
      </w:pPr>
    </w:lvl>
  </w:abstractNum>
  <w:abstractNum w:abstractNumId="28" w15:restartNumberingAfterBreak="0">
    <w:nsid w:val="5BC863A8"/>
    <w:multiLevelType w:val="hybridMultilevel"/>
    <w:tmpl w:val="C85C2D62"/>
    <w:lvl w:ilvl="0" w:tplc="7FBA979C">
      <w:start w:val="1"/>
      <w:numFmt w:val="bullet"/>
      <w:lvlText w:val="-"/>
      <w:lvlJc w:val="left"/>
      <w:pPr>
        <w:ind w:left="842" w:hanging="360"/>
      </w:pPr>
      <w:rPr>
        <w:rFonts w:ascii="나눔스퀘어라운드 Regular" w:eastAsia="나눔스퀘어라운드 Regular" w:hAnsi="나눔스퀘어라운드 Regular" w:cs="나눔스퀘어라운드 Regular" w:hint="eastAsia"/>
      </w:rPr>
    </w:lvl>
    <w:lvl w:ilvl="1" w:tplc="04090003" w:tentative="1">
      <w:start w:val="1"/>
      <w:numFmt w:val="bullet"/>
      <w:lvlText w:val=""/>
      <w:lvlJc w:val="left"/>
      <w:pPr>
        <w:ind w:left="1282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2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82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82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2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82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82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82" w:hanging="400"/>
      </w:pPr>
      <w:rPr>
        <w:rFonts w:ascii="Wingdings" w:hAnsi="Wingdings" w:hint="default"/>
      </w:rPr>
    </w:lvl>
  </w:abstractNum>
  <w:abstractNum w:abstractNumId="29" w15:restartNumberingAfterBreak="0">
    <w:nsid w:val="5CD4066E"/>
    <w:multiLevelType w:val="hybridMultilevel"/>
    <w:tmpl w:val="C60C6758"/>
    <w:lvl w:ilvl="0" w:tplc="47B2F9B8">
      <w:start w:val="7"/>
      <w:numFmt w:val="decimal"/>
      <w:lvlText w:val="%1."/>
      <w:lvlJc w:val="left"/>
      <w:pPr>
        <w:ind w:left="842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82" w:hanging="400"/>
      </w:pPr>
    </w:lvl>
    <w:lvl w:ilvl="2" w:tplc="0409001B" w:tentative="1">
      <w:start w:val="1"/>
      <w:numFmt w:val="lowerRoman"/>
      <w:lvlText w:val="%3."/>
      <w:lvlJc w:val="right"/>
      <w:pPr>
        <w:ind w:left="1682" w:hanging="400"/>
      </w:pPr>
    </w:lvl>
    <w:lvl w:ilvl="3" w:tplc="0409000F" w:tentative="1">
      <w:start w:val="1"/>
      <w:numFmt w:val="decimal"/>
      <w:lvlText w:val="%4."/>
      <w:lvlJc w:val="left"/>
      <w:pPr>
        <w:ind w:left="2082" w:hanging="400"/>
      </w:pPr>
    </w:lvl>
    <w:lvl w:ilvl="4" w:tplc="04090019" w:tentative="1">
      <w:start w:val="1"/>
      <w:numFmt w:val="upperLetter"/>
      <w:lvlText w:val="%5."/>
      <w:lvlJc w:val="left"/>
      <w:pPr>
        <w:ind w:left="2482" w:hanging="400"/>
      </w:pPr>
    </w:lvl>
    <w:lvl w:ilvl="5" w:tplc="0409001B" w:tentative="1">
      <w:start w:val="1"/>
      <w:numFmt w:val="lowerRoman"/>
      <w:lvlText w:val="%6."/>
      <w:lvlJc w:val="right"/>
      <w:pPr>
        <w:ind w:left="2882" w:hanging="400"/>
      </w:pPr>
    </w:lvl>
    <w:lvl w:ilvl="6" w:tplc="0409000F" w:tentative="1">
      <w:start w:val="1"/>
      <w:numFmt w:val="decimal"/>
      <w:lvlText w:val="%7."/>
      <w:lvlJc w:val="left"/>
      <w:pPr>
        <w:ind w:left="3282" w:hanging="400"/>
      </w:pPr>
    </w:lvl>
    <w:lvl w:ilvl="7" w:tplc="04090019" w:tentative="1">
      <w:start w:val="1"/>
      <w:numFmt w:val="upperLetter"/>
      <w:lvlText w:val="%8."/>
      <w:lvlJc w:val="left"/>
      <w:pPr>
        <w:ind w:left="3682" w:hanging="400"/>
      </w:pPr>
    </w:lvl>
    <w:lvl w:ilvl="8" w:tplc="0409001B" w:tentative="1">
      <w:start w:val="1"/>
      <w:numFmt w:val="lowerRoman"/>
      <w:lvlText w:val="%9."/>
      <w:lvlJc w:val="right"/>
      <w:pPr>
        <w:ind w:left="4082" w:hanging="400"/>
      </w:pPr>
    </w:lvl>
  </w:abstractNum>
  <w:abstractNum w:abstractNumId="30" w15:restartNumberingAfterBreak="0">
    <w:nsid w:val="6899011C"/>
    <w:multiLevelType w:val="hybridMultilevel"/>
    <w:tmpl w:val="85D48804"/>
    <w:lvl w:ilvl="0" w:tplc="B5D8BBEA">
      <w:start w:val="2"/>
      <w:numFmt w:val="upperRoman"/>
      <w:lvlText w:val="%1."/>
      <w:lvlJc w:val="left"/>
      <w:pPr>
        <w:ind w:left="800" w:hanging="40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1" w15:restartNumberingAfterBreak="0">
    <w:nsid w:val="6D9F3086"/>
    <w:multiLevelType w:val="hybridMultilevel"/>
    <w:tmpl w:val="7C2AF23A"/>
    <w:lvl w:ilvl="0" w:tplc="1DB4FBC0">
      <w:start w:val="3"/>
      <w:numFmt w:val="bullet"/>
      <w:lvlText w:val="-"/>
      <w:lvlJc w:val="left"/>
      <w:pPr>
        <w:ind w:left="842" w:hanging="360"/>
      </w:pPr>
      <w:rPr>
        <w:rFonts w:ascii="나눔고딕코딩" w:eastAsia="나눔고딕코딩" w:hAnsi="나눔고딕코딩" w:cs="나눔스퀘어라운드 Regular" w:hint="eastAsia"/>
      </w:rPr>
    </w:lvl>
    <w:lvl w:ilvl="1" w:tplc="04090003" w:tentative="1">
      <w:start w:val="1"/>
      <w:numFmt w:val="bullet"/>
      <w:lvlText w:val=""/>
      <w:lvlJc w:val="left"/>
      <w:pPr>
        <w:ind w:left="1282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2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82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82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2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82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82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82" w:hanging="400"/>
      </w:pPr>
      <w:rPr>
        <w:rFonts w:ascii="Wingdings" w:hAnsi="Wingdings" w:hint="default"/>
      </w:rPr>
    </w:lvl>
  </w:abstractNum>
  <w:abstractNum w:abstractNumId="32" w15:restartNumberingAfterBreak="0">
    <w:nsid w:val="71315DCA"/>
    <w:multiLevelType w:val="multilevel"/>
    <w:tmpl w:val="A52024CA"/>
    <w:lvl w:ilvl="0">
      <w:start w:val="1"/>
      <w:numFmt w:val="decimal"/>
      <w:pStyle w:val="boxBorder"/>
      <w:lvlText w:val="%1."/>
      <w:lvlJc w:val="left"/>
      <w:pPr>
        <w:tabs>
          <w:tab w:val="num" w:pos="0"/>
        </w:tabs>
        <w:ind w:left="480" w:hanging="480"/>
      </w:pPr>
    </w:lvl>
    <w:lvl w:ilvl="1">
      <w:start w:val="1"/>
      <w:numFmt w:val="decimal"/>
      <w:lvlText w:val="%2."/>
      <w:lvlJc w:val="left"/>
      <w:pPr>
        <w:tabs>
          <w:tab w:val="num" w:pos="720"/>
        </w:tabs>
        <w:ind w:left="1200" w:hanging="48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920" w:hanging="480"/>
      </w:pPr>
    </w:lvl>
    <w:lvl w:ilvl="3">
      <w:start w:val="1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1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1"/>
      <w:numFmt w:val="decimal"/>
      <w:lvlText w:val="%6."/>
      <w:lvlJc w:val="left"/>
      <w:pPr>
        <w:tabs>
          <w:tab w:val="num" w:pos="3600"/>
        </w:tabs>
        <w:ind w:left="4080" w:hanging="480"/>
      </w:pPr>
    </w:lvl>
    <w:lvl w:ilvl="6">
      <w:start w:val="1"/>
      <w:numFmt w:val="decimal"/>
      <w:lvlText w:val="%7."/>
      <w:lvlJc w:val="left"/>
      <w:pPr>
        <w:tabs>
          <w:tab w:val="num" w:pos="4320"/>
        </w:tabs>
        <w:ind w:left="4800" w:hanging="480"/>
      </w:pPr>
    </w:lvl>
    <w:lvl w:ilvl="7">
      <w:start w:val="1"/>
      <w:numFmt w:val="decimal"/>
      <w:lvlText w:val="%8."/>
      <w:lvlJc w:val="left"/>
      <w:pPr>
        <w:tabs>
          <w:tab w:val="num" w:pos="5040"/>
        </w:tabs>
        <w:ind w:left="5520" w:hanging="480"/>
      </w:pPr>
    </w:lvl>
    <w:lvl w:ilvl="8">
      <w:start w:val="1"/>
      <w:numFmt w:val="decimal"/>
      <w:lvlText w:val="%9."/>
      <w:lvlJc w:val="left"/>
      <w:pPr>
        <w:tabs>
          <w:tab w:val="num" w:pos="5760"/>
        </w:tabs>
        <w:ind w:left="6240" w:hanging="480"/>
      </w:pPr>
    </w:lvl>
  </w:abstractNum>
  <w:abstractNum w:abstractNumId="33" w15:restartNumberingAfterBreak="0">
    <w:nsid w:val="746B7781"/>
    <w:multiLevelType w:val="hybridMultilevel"/>
    <w:tmpl w:val="D4868F54"/>
    <w:lvl w:ilvl="0" w:tplc="78EC78CE">
      <w:start w:val="6"/>
      <w:numFmt w:val="upperRoman"/>
      <w:lvlText w:val="%1."/>
      <w:lvlJc w:val="left"/>
      <w:pPr>
        <w:ind w:left="800" w:hanging="40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4" w15:restartNumberingAfterBreak="0">
    <w:nsid w:val="78191783"/>
    <w:multiLevelType w:val="multilevel"/>
    <w:tmpl w:val="1A4E88B2"/>
    <w:lvl w:ilvl="0">
      <w:start w:val="1"/>
      <w:numFmt w:val="decimal"/>
      <w:pStyle w:val="1"/>
      <w:lvlText w:val="%1."/>
      <w:lvlJc w:val="left"/>
      <w:pPr>
        <w:ind w:left="360" w:hanging="360"/>
      </w:pPr>
      <w:rPr>
        <w:lang w:eastAsia="ko-KR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pStyle w:val="4"/>
      <w:lvlText w:val="%1.%2.%3.%4."/>
      <w:lvlJc w:val="left"/>
      <w:pPr>
        <w:ind w:left="1728" w:hanging="648"/>
      </w:pPr>
    </w:lvl>
    <w:lvl w:ilvl="4">
      <w:start w:val="1"/>
      <w:numFmt w:val="decimal"/>
      <w:pStyle w:val="5"/>
      <w:lvlText w:val="%1.%2.%3.%4.%5."/>
      <w:lvlJc w:val="left"/>
      <w:pPr>
        <w:ind w:left="2232" w:hanging="792"/>
      </w:pPr>
    </w:lvl>
    <w:lvl w:ilvl="5">
      <w:start w:val="1"/>
      <w:numFmt w:val="decimal"/>
      <w:pStyle w:val="6"/>
      <w:lvlText w:val="%1.%2.%3.%4.%5.%6."/>
      <w:lvlJc w:val="left"/>
      <w:pPr>
        <w:ind w:left="2736" w:hanging="936"/>
      </w:pPr>
    </w:lvl>
    <w:lvl w:ilvl="6">
      <w:start w:val="1"/>
      <w:numFmt w:val="decimal"/>
      <w:pStyle w:val="7"/>
      <w:lvlText w:val="%1.%2.%3.%4.%5.%6.%7."/>
      <w:lvlJc w:val="left"/>
      <w:pPr>
        <w:ind w:left="3240" w:hanging="1080"/>
      </w:pPr>
    </w:lvl>
    <w:lvl w:ilvl="7">
      <w:start w:val="1"/>
      <w:numFmt w:val="decimal"/>
      <w:pStyle w:val="8"/>
      <w:lvlText w:val="%1.%2.%3.%4.%5.%6.%7.%8."/>
      <w:lvlJc w:val="left"/>
      <w:pPr>
        <w:ind w:left="3744" w:hanging="1224"/>
      </w:pPr>
    </w:lvl>
    <w:lvl w:ilvl="8">
      <w:start w:val="1"/>
      <w:numFmt w:val="decimal"/>
      <w:pStyle w:val="9"/>
      <w:lvlText w:val="%1.%2.%3.%4.%5.%6.%7.%8.%9."/>
      <w:lvlJc w:val="left"/>
      <w:pPr>
        <w:ind w:left="4320" w:hanging="1440"/>
      </w:pPr>
    </w:lvl>
  </w:abstractNum>
  <w:num w:numId="1">
    <w:abstractNumId w:val="19"/>
  </w:num>
  <w:num w:numId="2">
    <w:abstractNumId w:val="15"/>
  </w:num>
  <w:num w:numId="3">
    <w:abstractNumId w:val="34"/>
  </w:num>
  <w:num w:numId="4">
    <w:abstractNumId w:val="28"/>
  </w:num>
  <w:num w:numId="5">
    <w:abstractNumId w:val="15"/>
    <w:lvlOverride w:ilvl="0">
      <w:startOverride w:val="1"/>
    </w:lvlOverride>
  </w:num>
  <w:num w:numId="6">
    <w:abstractNumId w:val="15"/>
    <w:lvlOverride w:ilvl="0">
      <w:startOverride w:val="1"/>
    </w:lvlOverride>
  </w:num>
  <w:num w:numId="7">
    <w:abstractNumId w:val="30"/>
  </w:num>
  <w:num w:numId="8">
    <w:abstractNumId w:val="3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20"/>
  </w:num>
  <w:num w:numId="10">
    <w:abstractNumId w:val="17"/>
  </w:num>
  <w:num w:numId="11">
    <w:abstractNumId w:val="0"/>
  </w:num>
  <w:num w:numId="12">
    <w:abstractNumId w:val="26"/>
  </w:num>
  <w:num w:numId="13">
    <w:abstractNumId w:val="24"/>
  </w:num>
  <w:num w:numId="14">
    <w:abstractNumId w:val="31"/>
  </w:num>
  <w:num w:numId="15">
    <w:abstractNumId w:val="21"/>
  </w:num>
  <w:num w:numId="16">
    <w:abstractNumId w:val="29"/>
  </w:num>
  <w:num w:numId="17">
    <w:abstractNumId w:val="3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13"/>
  </w:num>
  <w:num w:numId="19">
    <w:abstractNumId w:val="11"/>
  </w:num>
  <w:num w:numId="20">
    <w:abstractNumId w:val="14"/>
  </w:num>
  <w:num w:numId="21">
    <w:abstractNumId w:val="22"/>
  </w:num>
  <w:num w:numId="22">
    <w:abstractNumId w:val="25"/>
  </w:num>
  <w:num w:numId="23">
    <w:abstractNumId w:val="2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>
    <w:abstractNumId w:val="2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5">
    <w:abstractNumId w:val="2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>
    <w:abstractNumId w:val="33"/>
  </w:num>
  <w:num w:numId="27">
    <w:abstractNumId w:val="16"/>
  </w:num>
  <w:num w:numId="28">
    <w:abstractNumId w:val="10"/>
  </w:num>
  <w:num w:numId="29">
    <w:abstractNumId w:val="8"/>
  </w:num>
  <w:num w:numId="30">
    <w:abstractNumId w:val="7"/>
  </w:num>
  <w:num w:numId="31">
    <w:abstractNumId w:val="6"/>
  </w:num>
  <w:num w:numId="32">
    <w:abstractNumId w:val="5"/>
  </w:num>
  <w:num w:numId="33">
    <w:abstractNumId w:val="9"/>
  </w:num>
  <w:num w:numId="34">
    <w:abstractNumId w:val="4"/>
  </w:num>
  <w:num w:numId="35">
    <w:abstractNumId w:val="3"/>
  </w:num>
  <w:num w:numId="36">
    <w:abstractNumId w:val="2"/>
  </w:num>
  <w:num w:numId="37">
    <w:abstractNumId w:val="1"/>
  </w:num>
  <w:num w:numId="38">
    <w:abstractNumId w:val="23"/>
  </w:num>
  <w:num w:numId="39">
    <w:abstractNumId w:val="32"/>
  </w:num>
  <w:num w:numId="40">
    <w:abstractNumId w:val="12"/>
  </w:num>
  <w:num w:numId="41">
    <w:abstractNumId w:val="18"/>
  </w:num>
  <w:num w:numId="42">
    <w:abstractNumId w:val="15"/>
    <w:lvlOverride w:ilvl="0">
      <w:startOverride w:val="1"/>
    </w:lvlOverride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15:person w15:author="제이펍 출판사">
    <w15:presenceInfo w15:providerId="Windows Live" w15:userId="8c1fc1a199a6748b"/>
  </w15:person>
  <w15:person w15:author="standard">
    <w15:presenceInfo w15:providerId="None" w15:userId="standard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hideSpellingErrors/>
  <w:proofState w:grammar="clean"/>
  <w:trackRevisions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D7B2A"/>
    <w:rsid w:val="00003791"/>
    <w:rsid w:val="00007F29"/>
    <w:rsid w:val="00010AFB"/>
    <w:rsid w:val="00011C53"/>
    <w:rsid w:val="00022734"/>
    <w:rsid w:val="00031677"/>
    <w:rsid w:val="0003168B"/>
    <w:rsid w:val="00032DAF"/>
    <w:rsid w:val="00032F89"/>
    <w:rsid w:val="000331D0"/>
    <w:rsid w:val="00033945"/>
    <w:rsid w:val="0003650B"/>
    <w:rsid w:val="00037172"/>
    <w:rsid w:val="00050EE8"/>
    <w:rsid w:val="00064136"/>
    <w:rsid w:val="00071A22"/>
    <w:rsid w:val="000764C6"/>
    <w:rsid w:val="00083130"/>
    <w:rsid w:val="000850A5"/>
    <w:rsid w:val="00085DAD"/>
    <w:rsid w:val="00093001"/>
    <w:rsid w:val="000A052F"/>
    <w:rsid w:val="000A29B0"/>
    <w:rsid w:val="000A4B4E"/>
    <w:rsid w:val="000A74C0"/>
    <w:rsid w:val="000B00EF"/>
    <w:rsid w:val="000C2B51"/>
    <w:rsid w:val="000C43E4"/>
    <w:rsid w:val="000C4869"/>
    <w:rsid w:val="000D0AB2"/>
    <w:rsid w:val="000D1482"/>
    <w:rsid w:val="000D3A2E"/>
    <w:rsid w:val="000E0C19"/>
    <w:rsid w:val="000E487C"/>
    <w:rsid w:val="000E594F"/>
    <w:rsid w:val="000F4E31"/>
    <w:rsid w:val="000F668F"/>
    <w:rsid w:val="00100E6B"/>
    <w:rsid w:val="001021AD"/>
    <w:rsid w:val="00107B28"/>
    <w:rsid w:val="001126C0"/>
    <w:rsid w:val="00115DB4"/>
    <w:rsid w:val="00120797"/>
    <w:rsid w:val="00122136"/>
    <w:rsid w:val="00127298"/>
    <w:rsid w:val="001320AE"/>
    <w:rsid w:val="001450AC"/>
    <w:rsid w:val="0015401A"/>
    <w:rsid w:val="00157BBD"/>
    <w:rsid w:val="0016387C"/>
    <w:rsid w:val="00190042"/>
    <w:rsid w:val="001901F2"/>
    <w:rsid w:val="001B0D03"/>
    <w:rsid w:val="001B4014"/>
    <w:rsid w:val="001B776E"/>
    <w:rsid w:val="001C7BE6"/>
    <w:rsid w:val="001D09D0"/>
    <w:rsid w:val="001D7918"/>
    <w:rsid w:val="001D7A6A"/>
    <w:rsid w:val="001F55EE"/>
    <w:rsid w:val="00213D3B"/>
    <w:rsid w:val="00222730"/>
    <w:rsid w:val="00224167"/>
    <w:rsid w:val="00224A50"/>
    <w:rsid w:val="00227166"/>
    <w:rsid w:val="00234E22"/>
    <w:rsid w:val="00240399"/>
    <w:rsid w:val="00244465"/>
    <w:rsid w:val="00244B05"/>
    <w:rsid w:val="002500DC"/>
    <w:rsid w:val="00252BEB"/>
    <w:rsid w:val="00254C30"/>
    <w:rsid w:val="00261982"/>
    <w:rsid w:val="00264040"/>
    <w:rsid w:val="00265C60"/>
    <w:rsid w:val="00274856"/>
    <w:rsid w:val="002813E9"/>
    <w:rsid w:val="00282A51"/>
    <w:rsid w:val="00283DAF"/>
    <w:rsid w:val="002841E8"/>
    <w:rsid w:val="002A28EB"/>
    <w:rsid w:val="002A2B40"/>
    <w:rsid w:val="002A4AD4"/>
    <w:rsid w:val="002A6FAE"/>
    <w:rsid w:val="002C42E8"/>
    <w:rsid w:val="002C4503"/>
    <w:rsid w:val="002C7C2A"/>
    <w:rsid w:val="002E0F7D"/>
    <w:rsid w:val="002F7BA9"/>
    <w:rsid w:val="0030788F"/>
    <w:rsid w:val="00311FBC"/>
    <w:rsid w:val="00320274"/>
    <w:rsid w:val="00320909"/>
    <w:rsid w:val="00327E92"/>
    <w:rsid w:val="003334C5"/>
    <w:rsid w:val="003346C4"/>
    <w:rsid w:val="00337192"/>
    <w:rsid w:val="0034020B"/>
    <w:rsid w:val="003427E5"/>
    <w:rsid w:val="00346B65"/>
    <w:rsid w:val="003529C7"/>
    <w:rsid w:val="0035786E"/>
    <w:rsid w:val="00364411"/>
    <w:rsid w:val="0036755B"/>
    <w:rsid w:val="00385064"/>
    <w:rsid w:val="00386386"/>
    <w:rsid w:val="00395456"/>
    <w:rsid w:val="00397E38"/>
    <w:rsid w:val="003A1E2F"/>
    <w:rsid w:val="003B7FD5"/>
    <w:rsid w:val="003C1ADE"/>
    <w:rsid w:val="003C3C83"/>
    <w:rsid w:val="003D346A"/>
    <w:rsid w:val="003D6422"/>
    <w:rsid w:val="003E2B59"/>
    <w:rsid w:val="003E6EF0"/>
    <w:rsid w:val="003F5176"/>
    <w:rsid w:val="004006A7"/>
    <w:rsid w:val="00401B30"/>
    <w:rsid w:val="00403A03"/>
    <w:rsid w:val="00425B6B"/>
    <w:rsid w:val="00440A83"/>
    <w:rsid w:val="0044123F"/>
    <w:rsid w:val="0045358E"/>
    <w:rsid w:val="0047308D"/>
    <w:rsid w:val="004777C5"/>
    <w:rsid w:val="00477EE2"/>
    <w:rsid w:val="00484E6D"/>
    <w:rsid w:val="0049387E"/>
    <w:rsid w:val="004A39B6"/>
    <w:rsid w:val="004B66B7"/>
    <w:rsid w:val="004C6D56"/>
    <w:rsid w:val="004D2A96"/>
    <w:rsid w:val="004D5A19"/>
    <w:rsid w:val="004D6E66"/>
    <w:rsid w:val="004E38CF"/>
    <w:rsid w:val="004E69F5"/>
    <w:rsid w:val="004F194D"/>
    <w:rsid w:val="004F2AC1"/>
    <w:rsid w:val="004F772B"/>
    <w:rsid w:val="004F7733"/>
    <w:rsid w:val="00515ADE"/>
    <w:rsid w:val="0052193B"/>
    <w:rsid w:val="00525400"/>
    <w:rsid w:val="00535E83"/>
    <w:rsid w:val="005417AF"/>
    <w:rsid w:val="00543871"/>
    <w:rsid w:val="0055778A"/>
    <w:rsid w:val="00562D64"/>
    <w:rsid w:val="00570856"/>
    <w:rsid w:val="005813D7"/>
    <w:rsid w:val="00585629"/>
    <w:rsid w:val="005A2716"/>
    <w:rsid w:val="005B039B"/>
    <w:rsid w:val="005B7E6D"/>
    <w:rsid w:val="005C089C"/>
    <w:rsid w:val="005C14B6"/>
    <w:rsid w:val="005C6E70"/>
    <w:rsid w:val="005D51E1"/>
    <w:rsid w:val="005D5CBD"/>
    <w:rsid w:val="005D713B"/>
    <w:rsid w:val="005E785D"/>
    <w:rsid w:val="005F29AA"/>
    <w:rsid w:val="006026CF"/>
    <w:rsid w:val="00612C84"/>
    <w:rsid w:val="00615F1A"/>
    <w:rsid w:val="00617491"/>
    <w:rsid w:val="00632429"/>
    <w:rsid w:val="006437D5"/>
    <w:rsid w:val="00647A66"/>
    <w:rsid w:val="00650713"/>
    <w:rsid w:val="006514B7"/>
    <w:rsid w:val="00652575"/>
    <w:rsid w:val="00653A52"/>
    <w:rsid w:val="00655E36"/>
    <w:rsid w:val="006620BC"/>
    <w:rsid w:val="0067678C"/>
    <w:rsid w:val="006778DE"/>
    <w:rsid w:val="00677FD1"/>
    <w:rsid w:val="00681D15"/>
    <w:rsid w:val="00682F0C"/>
    <w:rsid w:val="006874F7"/>
    <w:rsid w:val="00694CD3"/>
    <w:rsid w:val="006952B2"/>
    <w:rsid w:val="006A53FC"/>
    <w:rsid w:val="006B60F4"/>
    <w:rsid w:val="006B78C8"/>
    <w:rsid w:val="006C5AB7"/>
    <w:rsid w:val="006C741E"/>
    <w:rsid w:val="006E4ECE"/>
    <w:rsid w:val="0070356F"/>
    <w:rsid w:val="0072062D"/>
    <w:rsid w:val="00730538"/>
    <w:rsid w:val="00735E90"/>
    <w:rsid w:val="00741D53"/>
    <w:rsid w:val="00754210"/>
    <w:rsid w:val="00755C53"/>
    <w:rsid w:val="007572F5"/>
    <w:rsid w:val="00763B32"/>
    <w:rsid w:val="00766301"/>
    <w:rsid w:val="007702FC"/>
    <w:rsid w:val="00782F60"/>
    <w:rsid w:val="00783ABC"/>
    <w:rsid w:val="00783C54"/>
    <w:rsid w:val="00783EAF"/>
    <w:rsid w:val="007A14D0"/>
    <w:rsid w:val="007B0DCF"/>
    <w:rsid w:val="007C44A8"/>
    <w:rsid w:val="007C4626"/>
    <w:rsid w:val="00812B7D"/>
    <w:rsid w:val="008150B8"/>
    <w:rsid w:val="008237BE"/>
    <w:rsid w:val="008268DF"/>
    <w:rsid w:val="00826E02"/>
    <w:rsid w:val="00830C8D"/>
    <w:rsid w:val="008330FD"/>
    <w:rsid w:val="0084327F"/>
    <w:rsid w:val="0086227E"/>
    <w:rsid w:val="008653FC"/>
    <w:rsid w:val="00867A9A"/>
    <w:rsid w:val="008A0346"/>
    <w:rsid w:val="008B0CF2"/>
    <w:rsid w:val="008B51BD"/>
    <w:rsid w:val="008C4408"/>
    <w:rsid w:val="008C583F"/>
    <w:rsid w:val="008C7A07"/>
    <w:rsid w:val="008D7C79"/>
    <w:rsid w:val="008D7CB3"/>
    <w:rsid w:val="008E2E38"/>
    <w:rsid w:val="008E2E5C"/>
    <w:rsid w:val="008F566A"/>
    <w:rsid w:val="008F597C"/>
    <w:rsid w:val="008F7190"/>
    <w:rsid w:val="00900928"/>
    <w:rsid w:val="0090274B"/>
    <w:rsid w:val="009028FD"/>
    <w:rsid w:val="009041F6"/>
    <w:rsid w:val="00905C5D"/>
    <w:rsid w:val="009060DE"/>
    <w:rsid w:val="009064BF"/>
    <w:rsid w:val="0091450A"/>
    <w:rsid w:val="009154E5"/>
    <w:rsid w:val="0091694F"/>
    <w:rsid w:val="009321B1"/>
    <w:rsid w:val="00936A17"/>
    <w:rsid w:val="0094249D"/>
    <w:rsid w:val="00951E1C"/>
    <w:rsid w:val="00954E58"/>
    <w:rsid w:val="00971B3E"/>
    <w:rsid w:val="00973CFD"/>
    <w:rsid w:val="00980AF8"/>
    <w:rsid w:val="0098639B"/>
    <w:rsid w:val="00990D6F"/>
    <w:rsid w:val="00990F86"/>
    <w:rsid w:val="009958BA"/>
    <w:rsid w:val="009A1B63"/>
    <w:rsid w:val="009A477B"/>
    <w:rsid w:val="009C11AD"/>
    <w:rsid w:val="009C7763"/>
    <w:rsid w:val="009D012E"/>
    <w:rsid w:val="009D0FD3"/>
    <w:rsid w:val="009D41A2"/>
    <w:rsid w:val="009D588B"/>
    <w:rsid w:val="009F13AF"/>
    <w:rsid w:val="009F5EC9"/>
    <w:rsid w:val="00A01D23"/>
    <w:rsid w:val="00A0736A"/>
    <w:rsid w:val="00A24A01"/>
    <w:rsid w:val="00A251F2"/>
    <w:rsid w:val="00A51BF6"/>
    <w:rsid w:val="00A51FDE"/>
    <w:rsid w:val="00A53D22"/>
    <w:rsid w:val="00A6487D"/>
    <w:rsid w:val="00A738C6"/>
    <w:rsid w:val="00A74417"/>
    <w:rsid w:val="00A91913"/>
    <w:rsid w:val="00A953CD"/>
    <w:rsid w:val="00A96351"/>
    <w:rsid w:val="00AA34CE"/>
    <w:rsid w:val="00AA52F9"/>
    <w:rsid w:val="00AC34EB"/>
    <w:rsid w:val="00AC424A"/>
    <w:rsid w:val="00AD307E"/>
    <w:rsid w:val="00AD30A2"/>
    <w:rsid w:val="00AE1D1F"/>
    <w:rsid w:val="00AE5A7E"/>
    <w:rsid w:val="00B01CC5"/>
    <w:rsid w:val="00B11487"/>
    <w:rsid w:val="00B274E3"/>
    <w:rsid w:val="00B310B7"/>
    <w:rsid w:val="00B5145B"/>
    <w:rsid w:val="00B60F81"/>
    <w:rsid w:val="00B631A3"/>
    <w:rsid w:val="00B63FB3"/>
    <w:rsid w:val="00B64914"/>
    <w:rsid w:val="00B71F53"/>
    <w:rsid w:val="00B73AF3"/>
    <w:rsid w:val="00B81501"/>
    <w:rsid w:val="00BA76D2"/>
    <w:rsid w:val="00BC23E7"/>
    <w:rsid w:val="00BC724E"/>
    <w:rsid w:val="00BF1878"/>
    <w:rsid w:val="00BF42D6"/>
    <w:rsid w:val="00BF6726"/>
    <w:rsid w:val="00BF7861"/>
    <w:rsid w:val="00C02037"/>
    <w:rsid w:val="00C073DA"/>
    <w:rsid w:val="00C16CE3"/>
    <w:rsid w:val="00C179C0"/>
    <w:rsid w:val="00C217C2"/>
    <w:rsid w:val="00C24E8F"/>
    <w:rsid w:val="00C32840"/>
    <w:rsid w:val="00C3581D"/>
    <w:rsid w:val="00C6024E"/>
    <w:rsid w:val="00C60C84"/>
    <w:rsid w:val="00C720EF"/>
    <w:rsid w:val="00C759CC"/>
    <w:rsid w:val="00C76A58"/>
    <w:rsid w:val="00C8087A"/>
    <w:rsid w:val="00C830E8"/>
    <w:rsid w:val="00CA5C41"/>
    <w:rsid w:val="00CA5E3A"/>
    <w:rsid w:val="00CA6FE3"/>
    <w:rsid w:val="00CB1087"/>
    <w:rsid w:val="00CB23BA"/>
    <w:rsid w:val="00CB3AB8"/>
    <w:rsid w:val="00CB77AC"/>
    <w:rsid w:val="00CC299B"/>
    <w:rsid w:val="00CC68FD"/>
    <w:rsid w:val="00CE0334"/>
    <w:rsid w:val="00CE3145"/>
    <w:rsid w:val="00CE6692"/>
    <w:rsid w:val="00CE7788"/>
    <w:rsid w:val="00CF741C"/>
    <w:rsid w:val="00D00B3D"/>
    <w:rsid w:val="00D04A81"/>
    <w:rsid w:val="00D05E36"/>
    <w:rsid w:val="00D17F15"/>
    <w:rsid w:val="00D24016"/>
    <w:rsid w:val="00D31C5F"/>
    <w:rsid w:val="00D50D06"/>
    <w:rsid w:val="00D84B62"/>
    <w:rsid w:val="00D908E3"/>
    <w:rsid w:val="00D97F81"/>
    <w:rsid w:val="00DA7369"/>
    <w:rsid w:val="00DB16EF"/>
    <w:rsid w:val="00DC262B"/>
    <w:rsid w:val="00DD771F"/>
    <w:rsid w:val="00DE5BBC"/>
    <w:rsid w:val="00DE76AA"/>
    <w:rsid w:val="00DE7B32"/>
    <w:rsid w:val="00E00DD6"/>
    <w:rsid w:val="00E044F9"/>
    <w:rsid w:val="00E10663"/>
    <w:rsid w:val="00E23F4A"/>
    <w:rsid w:val="00E276BF"/>
    <w:rsid w:val="00E31AC0"/>
    <w:rsid w:val="00E540C2"/>
    <w:rsid w:val="00E60940"/>
    <w:rsid w:val="00E61DCB"/>
    <w:rsid w:val="00E6495E"/>
    <w:rsid w:val="00E82A8A"/>
    <w:rsid w:val="00EA508D"/>
    <w:rsid w:val="00EA5C3D"/>
    <w:rsid w:val="00EC1380"/>
    <w:rsid w:val="00EC7623"/>
    <w:rsid w:val="00ED4019"/>
    <w:rsid w:val="00ED5D5C"/>
    <w:rsid w:val="00EE201E"/>
    <w:rsid w:val="00EE4FE2"/>
    <w:rsid w:val="00EE594B"/>
    <w:rsid w:val="00EE6814"/>
    <w:rsid w:val="00F04A56"/>
    <w:rsid w:val="00F1003F"/>
    <w:rsid w:val="00F13479"/>
    <w:rsid w:val="00F2151C"/>
    <w:rsid w:val="00F23FCE"/>
    <w:rsid w:val="00F27CD4"/>
    <w:rsid w:val="00F32EF0"/>
    <w:rsid w:val="00F340D8"/>
    <w:rsid w:val="00F37001"/>
    <w:rsid w:val="00F44D43"/>
    <w:rsid w:val="00F63088"/>
    <w:rsid w:val="00F64257"/>
    <w:rsid w:val="00F73772"/>
    <w:rsid w:val="00F7781F"/>
    <w:rsid w:val="00F83557"/>
    <w:rsid w:val="00F87BC3"/>
    <w:rsid w:val="00F93F70"/>
    <w:rsid w:val="00F94B86"/>
    <w:rsid w:val="00F969CE"/>
    <w:rsid w:val="00F97807"/>
    <w:rsid w:val="00FB210D"/>
    <w:rsid w:val="00FB369D"/>
    <w:rsid w:val="00FB5661"/>
    <w:rsid w:val="00FC2F91"/>
    <w:rsid w:val="00FC6E75"/>
    <w:rsid w:val="00FD18C6"/>
    <w:rsid w:val="00FD31B6"/>
    <w:rsid w:val="00FD684C"/>
    <w:rsid w:val="00FD7B2A"/>
    <w:rsid w:val="00FE361C"/>
    <w:rsid w:val="00FF6A31"/>
    <w:rsid w:val="00FF6FCC"/>
    <w:rsid w:val="00FF7E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CAC7EC9"/>
  <w15:docId w15:val="{2BF4F320-1475-495F-B1AC-895684BF4F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iPriority="9" w:unhideWhenUsed="1" w:qFormat="1"/>
    <w:lsdException w:name="annotation text" w:semiHidden="1" w:unhideWhenUsed="1"/>
    <w:lsdException w:name="header" w:semiHidden="1" w:uiPriority="0" w:unhideWhenUsed="1"/>
    <w:lsdException w:name="footer" w:semiHidden="1" w:uiPriority="0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iPriority="0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iPriority="0" w:unhideWhenUsed="1" w:qFormat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iPriority="9" w:unhideWhenUsed="1" w:qFormat="1"/>
    <w:lsdException w:name="Hyperlink" w:semiHidden="1" w:uiPriority="0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0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0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0" w:qFormat="1"/>
    <w:lsdException w:name="Book Title" w:uiPriority="33" w:qFormat="1"/>
    <w:lsdException w:name="Bibliography" w:semiHidden="1" w:uiPriority="0" w:unhideWhenUsed="1" w:qFormat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FD7B2A"/>
    <w:pPr>
      <w:spacing w:after="200" w:line="240" w:lineRule="auto"/>
      <w:jc w:val="left"/>
    </w:pPr>
    <w:rPr>
      <w:rFonts w:ascii="Consolas" w:eastAsia="나눔바른고딕" w:hAnsi="Consolas"/>
      <w:kern w:val="0"/>
      <w:sz w:val="22"/>
      <w:szCs w:val="24"/>
      <w:lang w:eastAsia="en-US"/>
    </w:rPr>
  </w:style>
  <w:style w:type="paragraph" w:styleId="1">
    <w:name w:val="heading 1"/>
    <w:basedOn w:val="a"/>
    <w:next w:val="a0"/>
    <w:link w:val="1Char"/>
    <w:uiPriority w:val="9"/>
    <w:qFormat/>
    <w:rsid w:val="00FD7B2A"/>
    <w:pPr>
      <w:numPr>
        <w:numId w:val="3"/>
      </w:numPr>
      <w:spacing w:before="480" w:after="288"/>
      <w:outlineLvl w:val="0"/>
    </w:pPr>
    <w:rPr>
      <w:rFonts w:asciiTheme="majorHAnsi" w:eastAsiaTheme="majorEastAsia" w:hAnsiTheme="majorHAnsi" w:cstheme="majorBidi"/>
      <w:b/>
      <w:bCs/>
      <w:color w:val="000000" w:themeColor="text1"/>
      <w:sz w:val="32"/>
      <w:szCs w:val="32"/>
    </w:rPr>
  </w:style>
  <w:style w:type="paragraph" w:styleId="2">
    <w:name w:val="heading 2"/>
    <w:basedOn w:val="a"/>
    <w:next w:val="a0"/>
    <w:link w:val="2Char"/>
    <w:uiPriority w:val="9"/>
    <w:unhideWhenUsed/>
    <w:qFormat/>
    <w:rsid w:val="00FD7B2A"/>
    <w:pPr>
      <w:numPr>
        <w:numId w:val="2"/>
      </w:numPr>
      <w:spacing w:before="200" w:after="120"/>
      <w:outlineLvl w:val="1"/>
    </w:pPr>
    <w:rPr>
      <w:rFonts w:asciiTheme="majorHAnsi" w:eastAsiaTheme="majorEastAsia" w:hAnsiTheme="majorHAnsi" w:cstheme="majorBidi"/>
      <w:b/>
      <w:bCs/>
      <w:color w:val="000000" w:themeColor="text1"/>
      <w:sz w:val="32"/>
      <w:szCs w:val="32"/>
    </w:rPr>
  </w:style>
  <w:style w:type="paragraph" w:styleId="3">
    <w:name w:val="heading 3"/>
    <w:basedOn w:val="a"/>
    <w:next w:val="a0"/>
    <w:link w:val="3Char"/>
    <w:uiPriority w:val="9"/>
    <w:unhideWhenUsed/>
    <w:qFormat/>
    <w:rsid w:val="00FD7B2A"/>
    <w:pPr>
      <w:numPr>
        <w:numId w:val="12"/>
      </w:numPr>
      <w:spacing w:before="200" w:after="120"/>
      <w:outlineLvl w:val="2"/>
    </w:pPr>
    <w:rPr>
      <w:rFonts w:asciiTheme="majorHAnsi" w:eastAsiaTheme="majorEastAsia" w:hAnsiTheme="majorHAnsi" w:cstheme="majorBidi"/>
      <w:b/>
      <w:bCs/>
      <w:color w:val="000000" w:themeColor="text1"/>
      <w:sz w:val="28"/>
      <w:szCs w:val="28"/>
    </w:rPr>
  </w:style>
  <w:style w:type="paragraph" w:styleId="4">
    <w:name w:val="heading 4"/>
    <w:basedOn w:val="a"/>
    <w:next w:val="a0"/>
    <w:link w:val="4Char"/>
    <w:uiPriority w:val="9"/>
    <w:unhideWhenUsed/>
    <w:qFormat/>
    <w:rsid w:val="00FD7B2A"/>
    <w:pPr>
      <w:keepNext/>
      <w:keepLines/>
      <w:numPr>
        <w:ilvl w:val="3"/>
        <w:numId w:val="3"/>
      </w:numPr>
      <w:spacing w:before="200" w:after="0"/>
      <w:outlineLvl w:val="3"/>
    </w:pPr>
    <w:rPr>
      <w:rFonts w:asciiTheme="majorHAnsi" w:eastAsiaTheme="majorEastAsia" w:hAnsiTheme="majorHAnsi" w:cstheme="majorBidi"/>
      <w:b/>
      <w:bCs/>
      <w:color w:val="000000" w:themeColor="text1"/>
    </w:rPr>
  </w:style>
  <w:style w:type="paragraph" w:styleId="5">
    <w:name w:val="heading 5"/>
    <w:basedOn w:val="a"/>
    <w:next w:val="a0"/>
    <w:link w:val="5Char"/>
    <w:uiPriority w:val="9"/>
    <w:unhideWhenUsed/>
    <w:qFormat/>
    <w:rsid w:val="00FD7B2A"/>
    <w:pPr>
      <w:keepNext/>
      <w:keepLines/>
      <w:numPr>
        <w:ilvl w:val="4"/>
        <w:numId w:val="3"/>
      </w:numPr>
      <w:spacing w:before="200" w:after="0"/>
      <w:outlineLvl w:val="4"/>
    </w:pPr>
    <w:rPr>
      <w:rFonts w:asciiTheme="majorHAnsi" w:eastAsiaTheme="majorEastAsia" w:hAnsiTheme="majorHAnsi" w:cstheme="majorBidi"/>
      <w:i/>
      <w:iCs/>
      <w:color w:val="000000" w:themeColor="text1"/>
    </w:rPr>
  </w:style>
  <w:style w:type="paragraph" w:styleId="6">
    <w:name w:val="heading 6"/>
    <w:basedOn w:val="a"/>
    <w:next w:val="a0"/>
    <w:link w:val="6Char"/>
    <w:uiPriority w:val="9"/>
    <w:unhideWhenUsed/>
    <w:qFormat/>
    <w:rsid w:val="00FD7B2A"/>
    <w:pPr>
      <w:keepNext/>
      <w:keepLines/>
      <w:numPr>
        <w:ilvl w:val="5"/>
        <w:numId w:val="3"/>
      </w:numPr>
      <w:spacing w:before="200" w:after="0"/>
      <w:outlineLvl w:val="5"/>
    </w:pPr>
    <w:rPr>
      <w:rFonts w:asciiTheme="majorHAnsi" w:eastAsiaTheme="majorEastAsia" w:hAnsiTheme="majorHAnsi" w:cstheme="majorBidi"/>
      <w:color w:val="000000" w:themeColor="text1"/>
    </w:rPr>
  </w:style>
  <w:style w:type="paragraph" w:styleId="7">
    <w:name w:val="heading 7"/>
    <w:basedOn w:val="a"/>
    <w:next w:val="a0"/>
    <w:link w:val="7Char"/>
    <w:uiPriority w:val="9"/>
    <w:unhideWhenUsed/>
    <w:qFormat/>
    <w:rsid w:val="00FD7B2A"/>
    <w:pPr>
      <w:keepNext/>
      <w:keepLines/>
      <w:numPr>
        <w:ilvl w:val="6"/>
        <w:numId w:val="3"/>
      </w:numPr>
      <w:spacing w:before="200" w:after="0"/>
      <w:outlineLvl w:val="6"/>
    </w:pPr>
    <w:rPr>
      <w:rFonts w:asciiTheme="majorHAnsi" w:eastAsiaTheme="majorEastAsia" w:hAnsiTheme="majorHAnsi" w:cstheme="majorBidi"/>
      <w:color w:val="000000" w:themeColor="text1"/>
    </w:rPr>
  </w:style>
  <w:style w:type="paragraph" w:styleId="8">
    <w:name w:val="heading 8"/>
    <w:basedOn w:val="a"/>
    <w:next w:val="a0"/>
    <w:link w:val="8Char"/>
    <w:uiPriority w:val="9"/>
    <w:unhideWhenUsed/>
    <w:qFormat/>
    <w:rsid w:val="00FD7B2A"/>
    <w:pPr>
      <w:keepNext/>
      <w:keepLines/>
      <w:numPr>
        <w:ilvl w:val="7"/>
        <w:numId w:val="3"/>
      </w:numPr>
      <w:spacing w:before="200" w:after="0"/>
      <w:outlineLvl w:val="7"/>
    </w:pPr>
    <w:rPr>
      <w:rFonts w:asciiTheme="majorHAnsi" w:eastAsiaTheme="majorEastAsia" w:hAnsiTheme="majorHAnsi" w:cstheme="majorBidi"/>
      <w:color w:val="000000" w:themeColor="text1"/>
    </w:rPr>
  </w:style>
  <w:style w:type="paragraph" w:styleId="9">
    <w:name w:val="heading 9"/>
    <w:basedOn w:val="a"/>
    <w:next w:val="a0"/>
    <w:link w:val="9Char"/>
    <w:uiPriority w:val="9"/>
    <w:unhideWhenUsed/>
    <w:qFormat/>
    <w:rsid w:val="00FD7B2A"/>
    <w:pPr>
      <w:keepNext/>
      <w:keepLines/>
      <w:numPr>
        <w:ilvl w:val="8"/>
        <w:numId w:val="3"/>
      </w:numPr>
      <w:spacing w:before="200" w:after="0"/>
      <w:outlineLvl w:val="8"/>
    </w:pPr>
    <w:rPr>
      <w:rFonts w:asciiTheme="majorHAnsi" w:eastAsiaTheme="majorEastAsia" w:hAnsiTheme="majorHAnsi" w:cstheme="majorBidi"/>
      <w:color w:val="000000" w:themeColor="text1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Char">
    <w:name w:val="제목 1 Char"/>
    <w:basedOn w:val="a1"/>
    <w:link w:val="1"/>
    <w:uiPriority w:val="9"/>
    <w:rsid w:val="00FD7B2A"/>
    <w:rPr>
      <w:rFonts w:asciiTheme="majorHAnsi" w:eastAsiaTheme="majorEastAsia" w:hAnsiTheme="majorHAnsi" w:cstheme="majorBidi"/>
      <w:b/>
      <w:bCs/>
      <w:color w:val="000000" w:themeColor="text1"/>
      <w:kern w:val="0"/>
      <w:sz w:val="32"/>
      <w:szCs w:val="32"/>
      <w:lang w:eastAsia="en-US"/>
    </w:rPr>
  </w:style>
  <w:style w:type="character" w:customStyle="1" w:styleId="2Char">
    <w:name w:val="제목 2 Char"/>
    <w:basedOn w:val="a1"/>
    <w:link w:val="2"/>
    <w:uiPriority w:val="9"/>
    <w:rsid w:val="00FD7B2A"/>
    <w:rPr>
      <w:rFonts w:asciiTheme="majorHAnsi" w:eastAsiaTheme="majorEastAsia" w:hAnsiTheme="majorHAnsi" w:cstheme="majorBidi"/>
      <w:b/>
      <w:bCs/>
      <w:color w:val="000000" w:themeColor="text1"/>
      <w:kern w:val="0"/>
      <w:sz w:val="32"/>
      <w:szCs w:val="32"/>
      <w:lang w:eastAsia="en-US"/>
    </w:rPr>
  </w:style>
  <w:style w:type="character" w:customStyle="1" w:styleId="4Char">
    <w:name w:val="제목 4 Char"/>
    <w:basedOn w:val="a1"/>
    <w:link w:val="4"/>
    <w:uiPriority w:val="9"/>
    <w:rsid w:val="00FD7B2A"/>
    <w:rPr>
      <w:rFonts w:asciiTheme="majorHAnsi" w:eastAsiaTheme="majorEastAsia" w:hAnsiTheme="majorHAnsi" w:cstheme="majorBidi"/>
      <w:b/>
      <w:bCs/>
      <w:color w:val="000000" w:themeColor="text1"/>
      <w:kern w:val="0"/>
      <w:sz w:val="22"/>
      <w:szCs w:val="24"/>
      <w:lang w:eastAsia="en-US"/>
    </w:rPr>
  </w:style>
  <w:style w:type="character" w:customStyle="1" w:styleId="5Char">
    <w:name w:val="제목 5 Char"/>
    <w:basedOn w:val="a1"/>
    <w:link w:val="5"/>
    <w:uiPriority w:val="9"/>
    <w:rsid w:val="00FD7B2A"/>
    <w:rPr>
      <w:rFonts w:asciiTheme="majorHAnsi" w:eastAsiaTheme="majorEastAsia" w:hAnsiTheme="majorHAnsi" w:cstheme="majorBidi"/>
      <w:i/>
      <w:iCs/>
      <w:color w:val="000000" w:themeColor="text1"/>
      <w:kern w:val="0"/>
      <w:sz w:val="22"/>
      <w:szCs w:val="24"/>
      <w:lang w:eastAsia="en-US"/>
    </w:rPr>
  </w:style>
  <w:style w:type="character" w:customStyle="1" w:styleId="6Char">
    <w:name w:val="제목 6 Char"/>
    <w:basedOn w:val="a1"/>
    <w:link w:val="6"/>
    <w:uiPriority w:val="9"/>
    <w:rsid w:val="00FD7B2A"/>
    <w:rPr>
      <w:rFonts w:asciiTheme="majorHAnsi" w:eastAsiaTheme="majorEastAsia" w:hAnsiTheme="majorHAnsi" w:cstheme="majorBidi"/>
      <w:color w:val="000000" w:themeColor="text1"/>
      <w:kern w:val="0"/>
      <w:sz w:val="22"/>
      <w:szCs w:val="24"/>
      <w:lang w:eastAsia="en-US"/>
    </w:rPr>
  </w:style>
  <w:style w:type="character" w:customStyle="1" w:styleId="7Char">
    <w:name w:val="제목 7 Char"/>
    <w:basedOn w:val="a1"/>
    <w:link w:val="7"/>
    <w:uiPriority w:val="9"/>
    <w:rsid w:val="00FD7B2A"/>
    <w:rPr>
      <w:rFonts w:asciiTheme="majorHAnsi" w:eastAsiaTheme="majorEastAsia" w:hAnsiTheme="majorHAnsi" w:cstheme="majorBidi"/>
      <w:color w:val="000000" w:themeColor="text1"/>
      <w:kern w:val="0"/>
      <w:sz w:val="22"/>
      <w:szCs w:val="24"/>
      <w:lang w:eastAsia="en-US"/>
    </w:rPr>
  </w:style>
  <w:style w:type="character" w:customStyle="1" w:styleId="8Char">
    <w:name w:val="제목 8 Char"/>
    <w:basedOn w:val="a1"/>
    <w:link w:val="8"/>
    <w:uiPriority w:val="9"/>
    <w:rsid w:val="00FD7B2A"/>
    <w:rPr>
      <w:rFonts w:asciiTheme="majorHAnsi" w:eastAsiaTheme="majorEastAsia" w:hAnsiTheme="majorHAnsi" w:cstheme="majorBidi"/>
      <w:color w:val="000000" w:themeColor="text1"/>
      <w:kern w:val="0"/>
      <w:sz w:val="22"/>
      <w:szCs w:val="24"/>
      <w:lang w:eastAsia="en-US"/>
    </w:rPr>
  </w:style>
  <w:style w:type="character" w:customStyle="1" w:styleId="9Char">
    <w:name w:val="제목 9 Char"/>
    <w:basedOn w:val="a1"/>
    <w:link w:val="9"/>
    <w:uiPriority w:val="9"/>
    <w:rsid w:val="00FD7B2A"/>
    <w:rPr>
      <w:rFonts w:asciiTheme="majorHAnsi" w:eastAsiaTheme="majorEastAsia" w:hAnsiTheme="majorHAnsi" w:cstheme="majorBidi"/>
      <w:color w:val="000000" w:themeColor="text1"/>
      <w:kern w:val="0"/>
      <w:sz w:val="22"/>
      <w:szCs w:val="24"/>
      <w:lang w:eastAsia="en-US"/>
    </w:rPr>
  </w:style>
  <w:style w:type="paragraph" w:styleId="a0">
    <w:name w:val="Body Text"/>
    <w:basedOn w:val="a"/>
    <w:link w:val="Char"/>
    <w:qFormat/>
    <w:rsid w:val="00FD7B2A"/>
    <w:pPr>
      <w:spacing w:before="180" w:after="180"/>
    </w:pPr>
  </w:style>
  <w:style w:type="character" w:customStyle="1" w:styleId="Char">
    <w:name w:val="본문 Char"/>
    <w:basedOn w:val="a1"/>
    <w:link w:val="a0"/>
    <w:rsid w:val="00FD7B2A"/>
    <w:rPr>
      <w:rFonts w:ascii="Consolas" w:eastAsia="나눔바른고딕" w:hAnsi="Consolas"/>
      <w:kern w:val="0"/>
      <w:sz w:val="22"/>
      <w:szCs w:val="24"/>
      <w:lang w:eastAsia="en-US"/>
    </w:rPr>
  </w:style>
  <w:style w:type="paragraph" w:styleId="a4">
    <w:name w:val="Title"/>
    <w:basedOn w:val="a"/>
    <w:next w:val="a0"/>
    <w:link w:val="Char0"/>
    <w:qFormat/>
    <w:rsid w:val="00FD7B2A"/>
    <w:pPr>
      <w:pBdr>
        <w:bottom w:val="single" w:sz="4" w:space="1" w:color="auto"/>
      </w:pBdr>
      <w:spacing w:before="480" w:after="240"/>
      <w:jc w:val="center"/>
    </w:pPr>
    <w:rPr>
      <w:rFonts w:asciiTheme="majorHAnsi" w:eastAsiaTheme="majorEastAsia" w:hAnsiTheme="majorHAnsi" w:cstheme="majorBidi"/>
      <w:b/>
      <w:bCs/>
      <w:color w:val="000000" w:themeColor="text1"/>
      <w:sz w:val="36"/>
      <w:szCs w:val="36"/>
    </w:rPr>
  </w:style>
  <w:style w:type="character" w:customStyle="1" w:styleId="Char0">
    <w:name w:val="제목 Char"/>
    <w:basedOn w:val="a1"/>
    <w:link w:val="a4"/>
    <w:rsid w:val="00FD7B2A"/>
    <w:rPr>
      <w:rFonts w:asciiTheme="majorHAnsi" w:eastAsiaTheme="majorEastAsia" w:hAnsiTheme="majorHAnsi" w:cstheme="majorBidi"/>
      <w:b/>
      <w:bCs/>
      <w:color w:val="000000" w:themeColor="text1"/>
      <w:kern w:val="0"/>
      <w:sz w:val="36"/>
      <w:szCs w:val="36"/>
      <w:lang w:eastAsia="en-US"/>
    </w:rPr>
  </w:style>
  <w:style w:type="paragraph" w:styleId="a5">
    <w:name w:val="footnote text"/>
    <w:basedOn w:val="a"/>
    <w:link w:val="Char1"/>
    <w:uiPriority w:val="9"/>
    <w:unhideWhenUsed/>
    <w:qFormat/>
    <w:rsid w:val="00FD7B2A"/>
  </w:style>
  <w:style w:type="character" w:customStyle="1" w:styleId="Char1">
    <w:name w:val="각주 텍스트 Char"/>
    <w:basedOn w:val="a1"/>
    <w:link w:val="a5"/>
    <w:uiPriority w:val="9"/>
    <w:rsid w:val="00FD7B2A"/>
    <w:rPr>
      <w:rFonts w:ascii="Consolas" w:eastAsia="나눔바른고딕" w:hAnsi="Consolas"/>
      <w:kern w:val="0"/>
      <w:sz w:val="22"/>
      <w:szCs w:val="24"/>
      <w:lang w:eastAsia="en-US"/>
    </w:rPr>
  </w:style>
  <w:style w:type="paragraph" w:styleId="a6">
    <w:name w:val="caption"/>
    <w:basedOn w:val="a"/>
    <w:link w:val="Char2"/>
    <w:rsid w:val="00FD7B2A"/>
    <w:pPr>
      <w:spacing w:after="120"/>
    </w:pPr>
    <w:rPr>
      <w:i/>
    </w:rPr>
  </w:style>
  <w:style w:type="paragraph" w:customStyle="1" w:styleId="ImageCaption">
    <w:name w:val="Image Caption"/>
    <w:basedOn w:val="a6"/>
    <w:rsid w:val="00FD7B2A"/>
    <w:pPr>
      <w:jc w:val="center"/>
    </w:pPr>
  </w:style>
  <w:style w:type="paragraph" w:customStyle="1" w:styleId="CaptionedFigure">
    <w:name w:val="Captioned Figure"/>
    <w:basedOn w:val="a"/>
    <w:rsid w:val="00FD7B2A"/>
    <w:pPr>
      <w:keepNext/>
      <w:keepLines/>
      <w:spacing w:before="60"/>
      <w:jc w:val="center"/>
    </w:pPr>
  </w:style>
  <w:style w:type="character" w:customStyle="1" w:styleId="Char2">
    <w:name w:val="캡션 Char"/>
    <w:basedOn w:val="a1"/>
    <w:link w:val="a6"/>
    <w:rsid w:val="00FD7B2A"/>
    <w:rPr>
      <w:rFonts w:ascii="Consolas" w:eastAsia="나눔바른고딕" w:hAnsi="Consolas"/>
      <w:i/>
      <w:kern w:val="0"/>
      <w:sz w:val="22"/>
      <w:szCs w:val="24"/>
      <w:lang w:eastAsia="en-US"/>
    </w:rPr>
  </w:style>
  <w:style w:type="character" w:styleId="a7">
    <w:name w:val="footnote reference"/>
    <w:basedOn w:val="Char2"/>
    <w:rsid w:val="00FD7B2A"/>
    <w:rPr>
      <w:rFonts w:ascii="Consolas" w:eastAsia="나눔바른고딕" w:hAnsi="Consolas"/>
      <w:i w:val="0"/>
      <w:kern w:val="0"/>
      <w:sz w:val="22"/>
      <w:szCs w:val="24"/>
      <w:vertAlign w:val="superscript"/>
      <w:lang w:eastAsia="en-US"/>
    </w:rPr>
  </w:style>
  <w:style w:type="character" w:styleId="a8">
    <w:name w:val="Hyperlink"/>
    <w:basedOn w:val="Char2"/>
    <w:rsid w:val="00FD7B2A"/>
    <w:rPr>
      <w:rFonts w:ascii="Consolas" w:eastAsia="나눔바른고딕" w:hAnsi="Consolas"/>
      <w:i/>
      <w:color w:val="C00000"/>
      <w:kern w:val="0"/>
      <w:sz w:val="22"/>
      <w:szCs w:val="24"/>
      <w:lang w:eastAsia="en-US"/>
    </w:rPr>
  </w:style>
  <w:style w:type="paragraph" w:styleId="a9">
    <w:name w:val="footer"/>
    <w:basedOn w:val="a"/>
    <w:link w:val="Char3"/>
    <w:unhideWhenUsed/>
    <w:rsid w:val="00FD7B2A"/>
    <w:pPr>
      <w:tabs>
        <w:tab w:val="center" w:pos="4536"/>
        <w:tab w:val="right" w:pos="9072"/>
      </w:tabs>
      <w:spacing w:after="0"/>
    </w:pPr>
  </w:style>
  <w:style w:type="character" w:customStyle="1" w:styleId="Char3">
    <w:name w:val="바닥글 Char"/>
    <w:basedOn w:val="a1"/>
    <w:link w:val="a9"/>
    <w:rsid w:val="00FD7B2A"/>
    <w:rPr>
      <w:rFonts w:ascii="Consolas" w:eastAsia="나눔바른고딕" w:hAnsi="Consolas"/>
      <w:kern w:val="0"/>
      <w:sz w:val="22"/>
      <w:szCs w:val="24"/>
      <w:lang w:eastAsia="en-US"/>
    </w:rPr>
  </w:style>
  <w:style w:type="character" w:styleId="aa">
    <w:name w:val="page number"/>
    <w:basedOn w:val="a1"/>
    <w:semiHidden/>
    <w:unhideWhenUsed/>
    <w:rsid w:val="00FD7B2A"/>
  </w:style>
  <w:style w:type="character" w:customStyle="1" w:styleId="3Char">
    <w:name w:val="제목 3 Char"/>
    <w:basedOn w:val="a1"/>
    <w:link w:val="3"/>
    <w:uiPriority w:val="9"/>
    <w:rsid w:val="00FD7B2A"/>
    <w:rPr>
      <w:rFonts w:asciiTheme="majorHAnsi" w:eastAsiaTheme="majorEastAsia" w:hAnsiTheme="majorHAnsi" w:cstheme="majorBidi"/>
      <w:b/>
      <w:bCs/>
      <w:color w:val="000000" w:themeColor="text1"/>
      <w:kern w:val="0"/>
      <w:sz w:val="28"/>
      <w:szCs w:val="28"/>
      <w:lang w:eastAsia="en-US"/>
    </w:rPr>
  </w:style>
  <w:style w:type="paragraph" w:customStyle="1" w:styleId="FirstParagraph">
    <w:name w:val="First Paragraph"/>
    <w:basedOn w:val="a0"/>
    <w:next w:val="a0"/>
    <w:qFormat/>
    <w:rsid w:val="00FD7B2A"/>
  </w:style>
  <w:style w:type="paragraph" w:customStyle="1" w:styleId="Compact">
    <w:name w:val="Compact"/>
    <w:basedOn w:val="a0"/>
    <w:link w:val="CompactChar"/>
    <w:qFormat/>
    <w:rsid w:val="00FD7B2A"/>
    <w:pPr>
      <w:spacing w:before="36" w:after="36"/>
    </w:pPr>
  </w:style>
  <w:style w:type="paragraph" w:styleId="ab">
    <w:name w:val="Subtitle"/>
    <w:basedOn w:val="a4"/>
    <w:next w:val="a0"/>
    <w:link w:val="Char4"/>
    <w:qFormat/>
    <w:rsid w:val="00FD7B2A"/>
    <w:pPr>
      <w:pBdr>
        <w:bottom w:val="none" w:sz="0" w:space="0" w:color="auto"/>
      </w:pBdr>
      <w:spacing w:before="240"/>
    </w:pPr>
    <w:rPr>
      <w:sz w:val="30"/>
      <w:szCs w:val="30"/>
    </w:rPr>
  </w:style>
  <w:style w:type="character" w:customStyle="1" w:styleId="Char4">
    <w:name w:val="부제 Char"/>
    <w:basedOn w:val="a1"/>
    <w:link w:val="ab"/>
    <w:rsid w:val="00FD7B2A"/>
    <w:rPr>
      <w:rFonts w:asciiTheme="majorHAnsi" w:eastAsiaTheme="majorEastAsia" w:hAnsiTheme="majorHAnsi" w:cstheme="majorBidi"/>
      <w:b/>
      <w:bCs/>
      <w:color w:val="000000" w:themeColor="text1"/>
      <w:kern w:val="0"/>
      <w:sz w:val="30"/>
      <w:szCs w:val="30"/>
      <w:lang w:eastAsia="en-US"/>
    </w:rPr>
  </w:style>
  <w:style w:type="paragraph" w:customStyle="1" w:styleId="Author">
    <w:name w:val="Author"/>
    <w:next w:val="a0"/>
    <w:qFormat/>
    <w:rsid w:val="00FD7B2A"/>
    <w:pPr>
      <w:keepNext/>
      <w:keepLines/>
      <w:spacing w:after="200" w:line="240" w:lineRule="auto"/>
      <w:jc w:val="center"/>
    </w:pPr>
    <w:rPr>
      <w:kern w:val="0"/>
      <w:sz w:val="24"/>
      <w:szCs w:val="24"/>
      <w:lang w:eastAsia="en-US"/>
    </w:rPr>
  </w:style>
  <w:style w:type="paragraph" w:styleId="ac">
    <w:name w:val="Date"/>
    <w:next w:val="a0"/>
    <w:link w:val="Char5"/>
    <w:qFormat/>
    <w:rsid w:val="00FD7B2A"/>
    <w:pPr>
      <w:keepNext/>
      <w:keepLines/>
      <w:spacing w:after="200" w:line="240" w:lineRule="auto"/>
      <w:jc w:val="center"/>
    </w:pPr>
    <w:rPr>
      <w:kern w:val="0"/>
      <w:sz w:val="24"/>
      <w:szCs w:val="24"/>
      <w:lang w:eastAsia="en-US"/>
    </w:rPr>
  </w:style>
  <w:style w:type="character" w:customStyle="1" w:styleId="Char5">
    <w:name w:val="날짜 Char"/>
    <w:basedOn w:val="a1"/>
    <w:link w:val="ac"/>
    <w:rsid w:val="00FD7B2A"/>
    <w:rPr>
      <w:kern w:val="0"/>
      <w:sz w:val="24"/>
      <w:szCs w:val="24"/>
      <w:lang w:eastAsia="en-US"/>
    </w:rPr>
  </w:style>
  <w:style w:type="paragraph" w:customStyle="1" w:styleId="Abstract">
    <w:name w:val="Abstract"/>
    <w:basedOn w:val="a"/>
    <w:next w:val="a0"/>
    <w:qFormat/>
    <w:rsid w:val="00FD7B2A"/>
    <w:pPr>
      <w:keepNext/>
      <w:keepLines/>
      <w:spacing w:before="300" w:after="300"/>
    </w:pPr>
    <w:rPr>
      <w:sz w:val="20"/>
      <w:szCs w:val="20"/>
    </w:rPr>
  </w:style>
  <w:style w:type="paragraph" w:styleId="ad">
    <w:name w:val="Bibliography"/>
    <w:basedOn w:val="a"/>
    <w:qFormat/>
    <w:rsid w:val="00FD7B2A"/>
  </w:style>
  <w:style w:type="paragraph" w:styleId="ae">
    <w:name w:val="Block Text"/>
    <w:basedOn w:val="a0"/>
    <w:next w:val="a0"/>
    <w:uiPriority w:val="9"/>
    <w:unhideWhenUsed/>
    <w:qFormat/>
    <w:rsid w:val="00FD7B2A"/>
    <w:pPr>
      <w:spacing w:before="100" w:after="100"/>
    </w:pPr>
    <w:rPr>
      <w:rFonts w:asciiTheme="majorHAnsi" w:eastAsiaTheme="majorEastAsia" w:hAnsiTheme="majorHAnsi" w:cstheme="majorBidi"/>
      <w:bCs/>
      <w:sz w:val="20"/>
      <w:szCs w:val="20"/>
    </w:rPr>
  </w:style>
  <w:style w:type="table" w:customStyle="1" w:styleId="Table">
    <w:name w:val="Table"/>
    <w:semiHidden/>
    <w:unhideWhenUsed/>
    <w:qFormat/>
    <w:rsid w:val="00FD7B2A"/>
    <w:pPr>
      <w:keepNext/>
      <w:spacing w:after="200" w:line="240" w:lineRule="auto"/>
      <w:jc w:val="left"/>
    </w:pPr>
    <w:rPr>
      <w:kern w:val="0"/>
      <w:sz w:val="24"/>
      <w:szCs w:val="24"/>
      <w:lang w:eastAsia="en-US"/>
    </w:rPr>
    <w:tblPr>
      <w:tblStyleRowBandSize w:val="1"/>
      <w:tblInd w:w="0" w:type="dxa"/>
      <w:tblBorders>
        <w:bottom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b/>
      </w:rPr>
      <w:tblPr>
        <w:jc w:val="center"/>
      </w:tblPr>
      <w:trPr>
        <w:jc w:val="center"/>
      </w:trPr>
      <w:tcPr>
        <w:tcBorders>
          <w:bottom w:val="single" w:sz="4" w:space="0" w:color="000000" w:themeColor="text1"/>
        </w:tcBorders>
      </w:tcPr>
    </w:tblStylePr>
    <w:tblStylePr w:type="firstCol">
      <w:tblPr/>
      <w:tcPr>
        <w:tcBorders>
          <w:right w:val="single" w:sz="4" w:space="0" w:color="000000" w:themeColor="text1"/>
        </w:tcBorders>
        <w:shd w:val="clear" w:color="auto" w:fill="auto"/>
      </w:tcPr>
    </w:tblStylePr>
    <w:tblStylePr w:type="band1Horz">
      <w:tblPr/>
      <w:tcPr>
        <w:shd w:val="clear" w:color="auto" w:fill="E7E6E6" w:themeFill="background2"/>
      </w:tcPr>
    </w:tblStylePr>
  </w:style>
  <w:style w:type="paragraph" w:customStyle="1" w:styleId="DefinitionTerm">
    <w:name w:val="Definition Term"/>
    <w:basedOn w:val="a"/>
    <w:next w:val="Definition"/>
    <w:rsid w:val="00FD7B2A"/>
    <w:pPr>
      <w:keepNext/>
      <w:keepLines/>
      <w:spacing w:after="0"/>
    </w:pPr>
    <w:rPr>
      <w:b/>
    </w:rPr>
  </w:style>
  <w:style w:type="paragraph" w:customStyle="1" w:styleId="Definition">
    <w:name w:val="Definition"/>
    <w:basedOn w:val="a"/>
    <w:rsid w:val="00FD7B2A"/>
  </w:style>
  <w:style w:type="paragraph" w:customStyle="1" w:styleId="TableCaption">
    <w:name w:val="Table Caption"/>
    <w:basedOn w:val="a6"/>
    <w:rsid w:val="00FD7B2A"/>
    <w:pPr>
      <w:keepNext/>
      <w:jc w:val="center"/>
    </w:pPr>
  </w:style>
  <w:style w:type="paragraph" w:customStyle="1" w:styleId="Figure">
    <w:name w:val="Figure"/>
    <w:basedOn w:val="a"/>
    <w:rsid w:val="00FD7B2A"/>
    <w:pPr>
      <w:keepNext/>
      <w:keepLines/>
      <w:spacing w:before="60"/>
      <w:jc w:val="center"/>
    </w:pPr>
  </w:style>
  <w:style w:type="character" w:customStyle="1" w:styleId="VerbatimChar">
    <w:name w:val="Verbatim Char"/>
    <w:basedOn w:val="Char2"/>
    <w:link w:val="SourceCode"/>
    <w:rsid w:val="00FD7B2A"/>
    <w:rPr>
      <w:rFonts w:ascii="Consolas" w:eastAsia="나눔바른고딕" w:hAnsi="Consolas"/>
      <w:i w:val="0"/>
      <w:kern w:val="0"/>
      <w:sz w:val="22"/>
      <w:szCs w:val="24"/>
      <w:shd w:val="clear" w:color="auto" w:fill="F8F8F8"/>
      <w:lang w:eastAsia="en-US"/>
    </w:rPr>
  </w:style>
  <w:style w:type="paragraph" w:styleId="TOC">
    <w:name w:val="TOC Heading"/>
    <w:basedOn w:val="1"/>
    <w:next w:val="a0"/>
    <w:uiPriority w:val="39"/>
    <w:unhideWhenUsed/>
    <w:qFormat/>
    <w:rsid w:val="00FD7B2A"/>
    <w:pPr>
      <w:numPr>
        <w:numId w:val="0"/>
      </w:numPr>
      <w:spacing w:before="240" w:line="259" w:lineRule="auto"/>
      <w:jc w:val="center"/>
      <w:outlineLvl w:val="9"/>
    </w:pPr>
    <w:rPr>
      <w:b w:val="0"/>
      <w:bCs w:val="0"/>
    </w:rPr>
  </w:style>
  <w:style w:type="paragraph" w:styleId="af">
    <w:name w:val="List Paragraph"/>
    <w:basedOn w:val="a"/>
    <w:rsid w:val="00FD7B2A"/>
    <w:pPr>
      <w:ind w:left="720"/>
      <w:contextualSpacing/>
    </w:pPr>
  </w:style>
  <w:style w:type="numbering" w:customStyle="1" w:styleId="Defaultul">
    <w:name w:val="Default ul"/>
    <w:basedOn w:val="a3"/>
    <w:uiPriority w:val="99"/>
    <w:rsid w:val="00FD7B2A"/>
    <w:pPr>
      <w:numPr>
        <w:numId w:val="10"/>
      </w:numPr>
    </w:pPr>
  </w:style>
  <w:style w:type="numbering" w:customStyle="1" w:styleId="Defaultol">
    <w:name w:val="Default ol"/>
    <w:basedOn w:val="a3"/>
    <w:uiPriority w:val="99"/>
    <w:rsid w:val="00FD7B2A"/>
    <w:pPr>
      <w:numPr>
        <w:numId w:val="9"/>
      </w:numPr>
    </w:pPr>
  </w:style>
  <w:style w:type="paragraph" w:styleId="af0">
    <w:name w:val="header"/>
    <w:basedOn w:val="a"/>
    <w:link w:val="Char6"/>
    <w:unhideWhenUsed/>
    <w:rsid w:val="00FD7B2A"/>
    <w:pPr>
      <w:tabs>
        <w:tab w:val="center" w:pos="4536"/>
        <w:tab w:val="right" w:pos="9072"/>
      </w:tabs>
      <w:spacing w:after="0"/>
    </w:pPr>
  </w:style>
  <w:style w:type="character" w:customStyle="1" w:styleId="Char6">
    <w:name w:val="머리글 Char"/>
    <w:basedOn w:val="a1"/>
    <w:link w:val="af0"/>
    <w:rsid w:val="00FD7B2A"/>
    <w:rPr>
      <w:rFonts w:ascii="Consolas" w:eastAsia="나눔바른고딕" w:hAnsi="Consolas"/>
      <w:kern w:val="0"/>
      <w:sz w:val="22"/>
      <w:szCs w:val="24"/>
      <w:lang w:eastAsia="en-US"/>
    </w:rPr>
  </w:style>
  <w:style w:type="paragraph" w:customStyle="1" w:styleId="SourceCode">
    <w:name w:val="Source Code"/>
    <w:basedOn w:val="a"/>
    <w:link w:val="VerbatimChar"/>
    <w:rsid w:val="00FD7B2A"/>
    <w:pPr>
      <w:pBdr>
        <w:top w:val="single" w:sz="4" w:space="1" w:color="E7E6E6" w:themeColor="background2"/>
        <w:left w:val="single" w:sz="4" w:space="4" w:color="E7E6E6" w:themeColor="background2"/>
        <w:bottom w:val="single" w:sz="4" w:space="1" w:color="E7E6E6" w:themeColor="background2"/>
        <w:right w:val="single" w:sz="4" w:space="4" w:color="E7E6E6" w:themeColor="background2"/>
      </w:pBdr>
      <w:shd w:val="clear" w:color="auto" w:fill="F8F8F8"/>
      <w:wordWrap w:val="0"/>
    </w:pPr>
    <w:rPr>
      <w:kern w:val="2"/>
      <w:szCs w:val="22"/>
      <w:lang w:eastAsia="ko-KR"/>
    </w:rPr>
  </w:style>
  <w:style w:type="character" w:customStyle="1" w:styleId="KeywordTok">
    <w:name w:val="KeywordTok"/>
    <w:basedOn w:val="VerbatimChar"/>
    <w:rsid w:val="00FD7B2A"/>
    <w:rPr>
      <w:rFonts w:ascii="Consolas" w:eastAsia="나눔바른고딕" w:hAnsi="Consolas"/>
      <w:b/>
      <w:i/>
      <w:color w:val="204A87"/>
      <w:kern w:val="0"/>
      <w:sz w:val="22"/>
      <w:szCs w:val="24"/>
      <w:shd w:val="clear" w:color="auto" w:fill="F8F8F8"/>
      <w:lang w:eastAsia="en-US"/>
    </w:rPr>
  </w:style>
  <w:style w:type="character" w:customStyle="1" w:styleId="DataTypeTok">
    <w:name w:val="DataTypeTok"/>
    <w:basedOn w:val="VerbatimChar"/>
    <w:rsid w:val="00FD7B2A"/>
    <w:rPr>
      <w:rFonts w:ascii="Consolas" w:eastAsia="나눔바른고딕" w:hAnsi="Consolas"/>
      <w:i w:val="0"/>
      <w:color w:val="204A87"/>
      <w:kern w:val="0"/>
      <w:sz w:val="22"/>
      <w:szCs w:val="24"/>
      <w:shd w:val="clear" w:color="auto" w:fill="F8F8F8"/>
      <w:lang w:eastAsia="en-US"/>
    </w:rPr>
  </w:style>
  <w:style w:type="character" w:customStyle="1" w:styleId="DecValTok">
    <w:name w:val="DecValTok"/>
    <w:basedOn w:val="VerbatimChar"/>
    <w:rsid w:val="00FD7B2A"/>
    <w:rPr>
      <w:rFonts w:ascii="Consolas" w:eastAsia="나눔바른고딕" w:hAnsi="Consolas"/>
      <w:i w:val="0"/>
      <w:color w:val="0000CF"/>
      <w:kern w:val="0"/>
      <w:sz w:val="22"/>
      <w:szCs w:val="24"/>
      <w:shd w:val="clear" w:color="auto" w:fill="F8F8F8"/>
      <w:lang w:eastAsia="en-US"/>
    </w:rPr>
  </w:style>
  <w:style w:type="character" w:customStyle="1" w:styleId="BaseNTok">
    <w:name w:val="BaseNTok"/>
    <w:basedOn w:val="VerbatimChar"/>
    <w:rsid w:val="00FD7B2A"/>
    <w:rPr>
      <w:rFonts w:ascii="Consolas" w:eastAsia="나눔바른고딕" w:hAnsi="Consolas"/>
      <w:i w:val="0"/>
      <w:color w:val="0000CF"/>
      <w:kern w:val="0"/>
      <w:sz w:val="22"/>
      <w:szCs w:val="24"/>
      <w:shd w:val="clear" w:color="auto" w:fill="F8F8F8"/>
      <w:lang w:eastAsia="en-US"/>
    </w:rPr>
  </w:style>
  <w:style w:type="character" w:customStyle="1" w:styleId="FloatTok">
    <w:name w:val="FloatTok"/>
    <w:basedOn w:val="VerbatimChar"/>
    <w:rsid w:val="00FD7B2A"/>
    <w:rPr>
      <w:rFonts w:ascii="Consolas" w:eastAsia="나눔바른고딕" w:hAnsi="Consolas"/>
      <w:i w:val="0"/>
      <w:color w:val="0000CF"/>
      <w:kern w:val="0"/>
      <w:sz w:val="22"/>
      <w:szCs w:val="24"/>
      <w:shd w:val="clear" w:color="auto" w:fill="F8F8F8"/>
      <w:lang w:eastAsia="en-US"/>
    </w:rPr>
  </w:style>
  <w:style w:type="character" w:customStyle="1" w:styleId="ConstantTok">
    <w:name w:val="ConstantTok"/>
    <w:basedOn w:val="VerbatimChar"/>
    <w:rsid w:val="00FD7B2A"/>
    <w:rPr>
      <w:rFonts w:ascii="Consolas" w:eastAsia="나눔바른고딕" w:hAnsi="Consolas"/>
      <w:i w:val="0"/>
      <w:color w:val="000000"/>
      <w:kern w:val="0"/>
      <w:sz w:val="22"/>
      <w:szCs w:val="24"/>
      <w:shd w:val="clear" w:color="auto" w:fill="F8F8F8"/>
      <w:lang w:eastAsia="en-US"/>
    </w:rPr>
  </w:style>
  <w:style w:type="character" w:customStyle="1" w:styleId="CharTok">
    <w:name w:val="CharTok"/>
    <w:basedOn w:val="VerbatimChar"/>
    <w:rsid w:val="00FD7B2A"/>
    <w:rPr>
      <w:rFonts w:ascii="Consolas" w:eastAsia="나눔바른고딕" w:hAnsi="Consolas"/>
      <w:i w:val="0"/>
      <w:color w:val="4E9A06"/>
      <w:kern w:val="0"/>
      <w:sz w:val="22"/>
      <w:szCs w:val="24"/>
      <w:shd w:val="clear" w:color="auto" w:fill="F8F8F8"/>
      <w:lang w:eastAsia="en-US"/>
    </w:rPr>
  </w:style>
  <w:style w:type="character" w:customStyle="1" w:styleId="SpecialCharTok">
    <w:name w:val="SpecialCharTok"/>
    <w:basedOn w:val="VerbatimChar"/>
    <w:rsid w:val="00FD7B2A"/>
    <w:rPr>
      <w:rFonts w:ascii="Consolas" w:eastAsia="나눔바른고딕" w:hAnsi="Consolas"/>
      <w:i w:val="0"/>
      <w:color w:val="000000"/>
      <w:kern w:val="0"/>
      <w:sz w:val="22"/>
      <w:szCs w:val="24"/>
      <w:shd w:val="clear" w:color="auto" w:fill="F8F8F8"/>
      <w:lang w:eastAsia="en-US"/>
    </w:rPr>
  </w:style>
  <w:style w:type="character" w:customStyle="1" w:styleId="StringTok">
    <w:name w:val="StringTok"/>
    <w:basedOn w:val="VerbatimChar"/>
    <w:rsid w:val="00FD7B2A"/>
    <w:rPr>
      <w:rFonts w:ascii="Consolas" w:eastAsia="나눔바른고딕" w:hAnsi="Consolas"/>
      <w:i w:val="0"/>
      <w:color w:val="4E9A06"/>
      <w:kern w:val="0"/>
      <w:sz w:val="22"/>
      <w:szCs w:val="24"/>
      <w:shd w:val="clear" w:color="auto" w:fill="F8F8F8"/>
      <w:lang w:eastAsia="en-US"/>
    </w:rPr>
  </w:style>
  <w:style w:type="character" w:customStyle="1" w:styleId="VerbatimStringTok">
    <w:name w:val="VerbatimStringTok"/>
    <w:basedOn w:val="VerbatimChar"/>
    <w:rsid w:val="00FD7B2A"/>
    <w:rPr>
      <w:rFonts w:ascii="Consolas" w:eastAsia="나눔바른고딕" w:hAnsi="Consolas"/>
      <w:i w:val="0"/>
      <w:color w:val="4E9A06"/>
      <w:kern w:val="0"/>
      <w:sz w:val="22"/>
      <w:szCs w:val="24"/>
      <w:shd w:val="clear" w:color="auto" w:fill="F8F8F8"/>
      <w:lang w:eastAsia="en-US"/>
    </w:rPr>
  </w:style>
  <w:style w:type="character" w:customStyle="1" w:styleId="SpecialStringTok">
    <w:name w:val="SpecialStringTok"/>
    <w:basedOn w:val="VerbatimChar"/>
    <w:rsid w:val="00FD7B2A"/>
    <w:rPr>
      <w:rFonts w:ascii="Consolas" w:eastAsia="나눔바른고딕" w:hAnsi="Consolas"/>
      <w:i w:val="0"/>
      <w:color w:val="4E9A06"/>
      <w:kern w:val="0"/>
      <w:sz w:val="22"/>
      <w:szCs w:val="24"/>
      <w:shd w:val="clear" w:color="auto" w:fill="F8F8F8"/>
      <w:lang w:eastAsia="en-US"/>
    </w:rPr>
  </w:style>
  <w:style w:type="character" w:customStyle="1" w:styleId="ImportTok">
    <w:name w:val="ImportTok"/>
    <w:basedOn w:val="VerbatimChar"/>
    <w:rsid w:val="00FD7B2A"/>
    <w:rPr>
      <w:rFonts w:ascii="Consolas" w:eastAsia="나눔바른고딕" w:hAnsi="Consolas"/>
      <w:i/>
      <w:kern w:val="0"/>
      <w:sz w:val="22"/>
      <w:szCs w:val="24"/>
      <w:shd w:val="clear" w:color="auto" w:fill="F8F8F8"/>
      <w:lang w:eastAsia="en-US"/>
    </w:rPr>
  </w:style>
  <w:style w:type="character" w:customStyle="1" w:styleId="CommentTok">
    <w:name w:val="CommentTok"/>
    <w:basedOn w:val="VerbatimChar"/>
    <w:rsid w:val="00FD7B2A"/>
    <w:rPr>
      <w:rFonts w:ascii="Consolas" w:eastAsia="나눔바른고딕" w:hAnsi="Consolas"/>
      <w:i/>
      <w:color w:val="8F5902"/>
      <w:kern w:val="0"/>
      <w:sz w:val="22"/>
      <w:szCs w:val="24"/>
      <w:shd w:val="clear" w:color="auto" w:fill="F8F8F8"/>
      <w:lang w:eastAsia="en-US"/>
    </w:rPr>
  </w:style>
  <w:style w:type="character" w:customStyle="1" w:styleId="DocumentationTok">
    <w:name w:val="DocumentationTok"/>
    <w:basedOn w:val="VerbatimChar"/>
    <w:rsid w:val="00FD7B2A"/>
    <w:rPr>
      <w:rFonts w:ascii="Consolas" w:eastAsia="나눔바른고딕" w:hAnsi="Consolas"/>
      <w:b/>
      <w:i/>
      <w:color w:val="8F5902"/>
      <w:kern w:val="0"/>
      <w:sz w:val="22"/>
      <w:szCs w:val="24"/>
      <w:shd w:val="clear" w:color="auto" w:fill="F8F8F8"/>
      <w:lang w:eastAsia="en-US"/>
    </w:rPr>
  </w:style>
  <w:style w:type="character" w:customStyle="1" w:styleId="AnnotationTok">
    <w:name w:val="AnnotationTok"/>
    <w:basedOn w:val="VerbatimChar"/>
    <w:rsid w:val="00FD7B2A"/>
    <w:rPr>
      <w:rFonts w:ascii="Consolas" w:eastAsia="나눔바른고딕" w:hAnsi="Consolas"/>
      <w:b/>
      <w:i/>
      <w:color w:val="8F5902"/>
      <w:kern w:val="0"/>
      <w:sz w:val="22"/>
      <w:szCs w:val="24"/>
      <w:shd w:val="clear" w:color="auto" w:fill="F8F8F8"/>
      <w:lang w:eastAsia="en-US"/>
    </w:rPr>
  </w:style>
  <w:style w:type="character" w:customStyle="1" w:styleId="CommentVarTok">
    <w:name w:val="CommentVarTok"/>
    <w:basedOn w:val="VerbatimChar"/>
    <w:rsid w:val="00FD7B2A"/>
    <w:rPr>
      <w:rFonts w:ascii="Consolas" w:eastAsia="나눔바른고딕" w:hAnsi="Consolas"/>
      <w:b/>
      <w:i/>
      <w:color w:val="8F5902"/>
      <w:kern w:val="0"/>
      <w:sz w:val="22"/>
      <w:szCs w:val="24"/>
      <w:shd w:val="clear" w:color="auto" w:fill="F8F8F8"/>
      <w:lang w:eastAsia="en-US"/>
    </w:rPr>
  </w:style>
  <w:style w:type="character" w:customStyle="1" w:styleId="OtherTok">
    <w:name w:val="OtherTok"/>
    <w:basedOn w:val="VerbatimChar"/>
    <w:rsid w:val="00FD7B2A"/>
    <w:rPr>
      <w:rFonts w:ascii="Consolas" w:eastAsia="나눔바른고딕" w:hAnsi="Consolas"/>
      <w:i/>
      <w:color w:val="8F5902"/>
      <w:kern w:val="0"/>
      <w:sz w:val="22"/>
      <w:szCs w:val="24"/>
      <w:shd w:val="clear" w:color="auto" w:fill="F8F8F8"/>
      <w:lang w:eastAsia="en-US"/>
    </w:rPr>
  </w:style>
  <w:style w:type="character" w:customStyle="1" w:styleId="FunctionTok">
    <w:name w:val="FunctionTok"/>
    <w:basedOn w:val="VerbatimChar"/>
    <w:rsid w:val="00FD7B2A"/>
    <w:rPr>
      <w:rFonts w:ascii="Consolas" w:eastAsia="나눔바른고딕" w:hAnsi="Consolas"/>
      <w:i w:val="0"/>
      <w:color w:val="000000"/>
      <w:kern w:val="0"/>
      <w:sz w:val="22"/>
      <w:szCs w:val="24"/>
      <w:shd w:val="clear" w:color="auto" w:fill="F8F8F8"/>
      <w:lang w:eastAsia="en-US"/>
    </w:rPr>
  </w:style>
  <w:style w:type="character" w:customStyle="1" w:styleId="VariableTok">
    <w:name w:val="VariableTok"/>
    <w:basedOn w:val="VerbatimChar"/>
    <w:rsid w:val="00FD7B2A"/>
    <w:rPr>
      <w:rFonts w:ascii="Consolas" w:eastAsia="나눔바른고딕" w:hAnsi="Consolas"/>
      <w:i w:val="0"/>
      <w:color w:val="000000"/>
      <w:kern w:val="0"/>
      <w:sz w:val="22"/>
      <w:szCs w:val="24"/>
      <w:shd w:val="clear" w:color="auto" w:fill="F8F8F8"/>
      <w:lang w:eastAsia="en-US"/>
    </w:rPr>
  </w:style>
  <w:style w:type="character" w:customStyle="1" w:styleId="ControlFlowTok">
    <w:name w:val="ControlFlowTok"/>
    <w:basedOn w:val="VerbatimChar"/>
    <w:rsid w:val="00FD7B2A"/>
    <w:rPr>
      <w:rFonts w:ascii="Consolas" w:eastAsia="나눔바른고딕" w:hAnsi="Consolas"/>
      <w:b/>
      <w:i w:val="0"/>
      <w:color w:val="204A87"/>
      <w:kern w:val="0"/>
      <w:sz w:val="22"/>
      <w:szCs w:val="24"/>
      <w:shd w:val="clear" w:color="auto" w:fill="F8F8F8"/>
      <w:lang w:eastAsia="en-US"/>
    </w:rPr>
  </w:style>
  <w:style w:type="character" w:customStyle="1" w:styleId="OperatorTok">
    <w:name w:val="OperatorTok"/>
    <w:basedOn w:val="VerbatimChar"/>
    <w:rsid w:val="00FD7B2A"/>
    <w:rPr>
      <w:rFonts w:ascii="Consolas" w:eastAsia="나눔바른고딕" w:hAnsi="Consolas"/>
      <w:b/>
      <w:i/>
      <w:color w:val="CE5C00"/>
      <w:kern w:val="0"/>
      <w:sz w:val="22"/>
      <w:szCs w:val="24"/>
      <w:shd w:val="clear" w:color="auto" w:fill="F8F8F8"/>
      <w:lang w:eastAsia="en-US"/>
    </w:rPr>
  </w:style>
  <w:style w:type="character" w:customStyle="1" w:styleId="BuiltInTok">
    <w:name w:val="BuiltInTok"/>
    <w:basedOn w:val="VerbatimChar"/>
    <w:rsid w:val="00FD7B2A"/>
    <w:rPr>
      <w:rFonts w:ascii="Consolas" w:eastAsia="나눔바른고딕" w:hAnsi="Consolas"/>
      <w:i w:val="0"/>
      <w:kern w:val="0"/>
      <w:sz w:val="22"/>
      <w:szCs w:val="24"/>
      <w:shd w:val="clear" w:color="auto" w:fill="F8F8F8"/>
      <w:lang w:eastAsia="en-US"/>
    </w:rPr>
  </w:style>
  <w:style w:type="character" w:customStyle="1" w:styleId="ExtensionTok">
    <w:name w:val="ExtensionTok"/>
    <w:basedOn w:val="VerbatimChar"/>
    <w:rsid w:val="00FD7B2A"/>
    <w:rPr>
      <w:rFonts w:ascii="Consolas" w:eastAsia="나눔바른고딕" w:hAnsi="Consolas"/>
      <w:i w:val="0"/>
      <w:kern w:val="0"/>
      <w:sz w:val="22"/>
      <w:szCs w:val="24"/>
      <w:shd w:val="clear" w:color="auto" w:fill="F8F8F8"/>
      <w:lang w:eastAsia="en-US"/>
    </w:rPr>
  </w:style>
  <w:style w:type="character" w:customStyle="1" w:styleId="PreprocessorTok">
    <w:name w:val="PreprocessorTok"/>
    <w:basedOn w:val="VerbatimChar"/>
    <w:rsid w:val="00FD7B2A"/>
    <w:rPr>
      <w:rFonts w:ascii="Consolas" w:eastAsia="나눔바른고딕" w:hAnsi="Consolas"/>
      <w:i w:val="0"/>
      <w:color w:val="8F5902"/>
      <w:kern w:val="0"/>
      <w:sz w:val="22"/>
      <w:szCs w:val="24"/>
      <w:shd w:val="clear" w:color="auto" w:fill="F8F8F8"/>
      <w:lang w:eastAsia="en-US"/>
    </w:rPr>
  </w:style>
  <w:style w:type="character" w:customStyle="1" w:styleId="AttributeTok">
    <w:name w:val="AttributeTok"/>
    <w:basedOn w:val="VerbatimChar"/>
    <w:rsid w:val="00FD7B2A"/>
    <w:rPr>
      <w:rFonts w:ascii="Consolas" w:eastAsia="나눔바른고딕" w:hAnsi="Consolas"/>
      <w:i w:val="0"/>
      <w:color w:val="C4A000"/>
      <w:kern w:val="0"/>
      <w:sz w:val="22"/>
      <w:szCs w:val="24"/>
      <w:shd w:val="clear" w:color="auto" w:fill="F8F8F8"/>
      <w:lang w:eastAsia="en-US"/>
    </w:rPr>
  </w:style>
  <w:style w:type="character" w:customStyle="1" w:styleId="RegionMarkerTok">
    <w:name w:val="RegionMarkerTok"/>
    <w:basedOn w:val="VerbatimChar"/>
    <w:rsid w:val="00FD7B2A"/>
    <w:rPr>
      <w:rFonts w:ascii="Consolas" w:eastAsia="나눔바른고딕" w:hAnsi="Consolas"/>
      <w:i/>
      <w:kern w:val="0"/>
      <w:sz w:val="22"/>
      <w:szCs w:val="24"/>
      <w:shd w:val="clear" w:color="auto" w:fill="F8F8F8"/>
      <w:lang w:eastAsia="en-US"/>
    </w:rPr>
  </w:style>
  <w:style w:type="character" w:customStyle="1" w:styleId="InformationTok">
    <w:name w:val="InformationTok"/>
    <w:basedOn w:val="VerbatimChar"/>
    <w:rsid w:val="00FD7B2A"/>
    <w:rPr>
      <w:rFonts w:ascii="Consolas" w:eastAsia="나눔바른고딕" w:hAnsi="Consolas"/>
      <w:b/>
      <w:i w:val="0"/>
      <w:color w:val="8F5902"/>
      <w:kern w:val="0"/>
      <w:sz w:val="22"/>
      <w:szCs w:val="24"/>
      <w:shd w:val="clear" w:color="auto" w:fill="F8F8F8"/>
      <w:lang w:eastAsia="en-US"/>
    </w:rPr>
  </w:style>
  <w:style w:type="character" w:customStyle="1" w:styleId="WarningTok">
    <w:name w:val="WarningTok"/>
    <w:basedOn w:val="VerbatimChar"/>
    <w:rsid w:val="00FD7B2A"/>
    <w:rPr>
      <w:rFonts w:ascii="Consolas" w:eastAsia="나눔바른고딕" w:hAnsi="Consolas"/>
      <w:b/>
      <w:i/>
      <w:color w:val="8F5902"/>
      <w:kern w:val="0"/>
      <w:sz w:val="22"/>
      <w:szCs w:val="24"/>
      <w:shd w:val="clear" w:color="auto" w:fill="F8F8F8"/>
      <w:lang w:eastAsia="en-US"/>
    </w:rPr>
  </w:style>
  <w:style w:type="character" w:customStyle="1" w:styleId="AlertTok">
    <w:name w:val="AlertTok"/>
    <w:basedOn w:val="VerbatimChar"/>
    <w:rsid w:val="00FD7B2A"/>
    <w:rPr>
      <w:rFonts w:ascii="Consolas" w:eastAsia="나눔바른고딕" w:hAnsi="Consolas"/>
      <w:i w:val="0"/>
      <w:color w:val="EF2929"/>
      <w:kern w:val="0"/>
      <w:sz w:val="22"/>
      <w:szCs w:val="24"/>
      <w:shd w:val="clear" w:color="auto" w:fill="F8F8F8"/>
      <w:lang w:eastAsia="en-US"/>
    </w:rPr>
  </w:style>
  <w:style w:type="character" w:customStyle="1" w:styleId="ErrorTok">
    <w:name w:val="ErrorTok"/>
    <w:basedOn w:val="VerbatimChar"/>
    <w:rsid w:val="00FD7B2A"/>
    <w:rPr>
      <w:rFonts w:ascii="Consolas" w:eastAsia="나눔바른고딕" w:hAnsi="Consolas"/>
      <w:b/>
      <w:i w:val="0"/>
      <w:color w:val="A40000"/>
      <w:kern w:val="0"/>
      <w:sz w:val="22"/>
      <w:szCs w:val="24"/>
      <w:shd w:val="clear" w:color="auto" w:fill="F8F8F8"/>
      <w:lang w:eastAsia="en-US"/>
    </w:rPr>
  </w:style>
  <w:style w:type="character" w:customStyle="1" w:styleId="NormalTok">
    <w:name w:val="NormalTok"/>
    <w:basedOn w:val="VerbatimChar"/>
    <w:rsid w:val="00FD7B2A"/>
    <w:rPr>
      <w:rFonts w:ascii="Consolas" w:eastAsia="나눔바른고딕" w:hAnsi="Consolas" w:cstheme="minorHAnsi"/>
      <w:i/>
      <w:kern w:val="0"/>
      <w:sz w:val="22"/>
      <w:szCs w:val="24"/>
      <w:shd w:val="clear" w:color="auto" w:fill="F8F8F8"/>
      <w:lang w:eastAsia="en-US"/>
    </w:rPr>
  </w:style>
  <w:style w:type="table" w:customStyle="1" w:styleId="3-41">
    <w:name w:val="눈금 표 3 - 강조색 41"/>
    <w:basedOn w:val="a2"/>
    <w:uiPriority w:val="48"/>
    <w:rsid w:val="00FD7B2A"/>
    <w:pPr>
      <w:spacing w:after="0" w:line="240" w:lineRule="auto"/>
      <w:jc w:val="left"/>
    </w:pPr>
    <w:rPr>
      <w:kern w:val="0"/>
      <w:sz w:val="24"/>
      <w:szCs w:val="24"/>
      <w:lang w:eastAsia="en-US"/>
    </w:rPr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  <w:tblStylePr w:type="neCell">
      <w:tblPr/>
      <w:tcPr>
        <w:tcBorders>
          <w:bottom w:val="single" w:sz="4" w:space="0" w:color="FFD966" w:themeColor="accent4" w:themeTint="99"/>
        </w:tcBorders>
      </w:tcPr>
    </w:tblStylePr>
    <w:tblStylePr w:type="nwCell">
      <w:tblPr/>
      <w:tcPr>
        <w:tcBorders>
          <w:bottom w:val="single" w:sz="4" w:space="0" w:color="FFD966" w:themeColor="accent4" w:themeTint="99"/>
        </w:tcBorders>
      </w:tcPr>
    </w:tblStylePr>
    <w:tblStylePr w:type="seCell">
      <w:tblPr/>
      <w:tcPr>
        <w:tcBorders>
          <w:top w:val="single" w:sz="4" w:space="0" w:color="FFD966" w:themeColor="accent4" w:themeTint="99"/>
        </w:tcBorders>
      </w:tcPr>
    </w:tblStylePr>
    <w:tblStylePr w:type="swCell">
      <w:tblPr/>
      <w:tcPr>
        <w:tcBorders>
          <w:top w:val="single" w:sz="4" w:space="0" w:color="FFD966" w:themeColor="accent4" w:themeTint="99"/>
        </w:tcBorders>
      </w:tcPr>
    </w:tblStylePr>
  </w:style>
  <w:style w:type="table" w:customStyle="1" w:styleId="1-11">
    <w:name w:val="눈금 표 1 밝게 - 강조색 11"/>
    <w:basedOn w:val="a2"/>
    <w:uiPriority w:val="46"/>
    <w:rsid w:val="00FD7B2A"/>
    <w:pPr>
      <w:spacing w:after="0" w:line="240" w:lineRule="auto"/>
      <w:jc w:val="left"/>
    </w:pPr>
    <w:rPr>
      <w:kern w:val="0"/>
      <w:sz w:val="24"/>
      <w:szCs w:val="24"/>
      <w:lang w:eastAsia="en-US"/>
    </w:rPr>
    <w:tblPr>
      <w:tblStyleRowBandSize w:val="1"/>
      <w:tblStyleColBandSize w:val="1"/>
      <w:tblBorders>
        <w:top w:val="single" w:sz="4" w:space="0" w:color="B4C6E7" w:themeColor="accent1" w:themeTint="66"/>
        <w:left w:val="single" w:sz="4" w:space="0" w:color="B4C6E7" w:themeColor="accent1" w:themeTint="66"/>
        <w:bottom w:val="single" w:sz="4" w:space="0" w:color="B4C6E7" w:themeColor="accent1" w:themeTint="66"/>
        <w:right w:val="single" w:sz="4" w:space="0" w:color="B4C6E7" w:themeColor="accent1" w:themeTint="66"/>
        <w:insideH w:val="single" w:sz="4" w:space="0" w:color="B4C6E7" w:themeColor="accent1" w:themeTint="66"/>
        <w:insideV w:val="single" w:sz="4" w:space="0" w:color="B4C6E7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customStyle="1" w:styleId="comment">
    <w:name w:val="comment"/>
    <w:basedOn w:val="a"/>
    <w:link w:val="commentChar"/>
    <w:qFormat/>
    <w:rsid w:val="00FD7B2A"/>
    <w:pPr>
      <w:pBdr>
        <w:top w:val="single" w:sz="4" w:space="1" w:color="F7CAAC" w:themeColor="accent2" w:themeTint="66"/>
        <w:left w:val="single" w:sz="4" w:space="4" w:color="F7CAAC" w:themeColor="accent2" w:themeTint="66"/>
        <w:bottom w:val="single" w:sz="4" w:space="1" w:color="F7CAAC" w:themeColor="accent2" w:themeTint="66"/>
        <w:right w:val="single" w:sz="4" w:space="4" w:color="F7CAAC" w:themeColor="accent2" w:themeTint="66"/>
      </w:pBdr>
      <w:shd w:val="clear" w:color="auto" w:fill="FBE4D5" w:themeFill="accent2" w:themeFillTint="33"/>
      <w:spacing w:line="300" w:lineRule="auto"/>
      <w:contextualSpacing/>
    </w:pPr>
    <w:rPr>
      <w:rFonts w:ascii="나눔고딕코딩" w:eastAsia="나눔고딕코딩" w:hAnsi="나눔고딕코딩" w:cs="나눔스퀘어라운드 Regular"/>
      <w:color w:val="ED7D31" w:themeColor="accent2"/>
    </w:rPr>
  </w:style>
  <w:style w:type="paragraph" w:customStyle="1" w:styleId="boxBorder">
    <w:name w:val="boxBorder"/>
    <w:basedOn w:val="Compact"/>
    <w:link w:val="boxBorderChar"/>
    <w:qFormat/>
    <w:rsid w:val="00FD7B2A"/>
    <w:pPr>
      <w:numPr>
        <w:numId w:val="8"/>
      </w:numPr>
      <w:pBdr>
        <w:top w:val="thinThickLargeGap" w:sz="24" w:space="1" w:color="ED7D31" w:themeColor="accent2"/>
        <w:left w:val="thinThickLargeGap" w:sz="24" w:space="4" w:color="ED7D31" w:themeColor="accent2"/>
        <w:bottom w:val="thickThinLargeGap" w:sz="24" w:space="1" w:color="ED7D31" w:themeColor="accent2"/>
        <w:right w:val="thickThinLargeGap" w:sz="24" w:space="4" w:color="ED7D31" w:themeColor="accent2"/>
      </w:pBdr>
    </w:pPr>
    <w:rPr>
      <w:rFonts w:ascii="나눔스퀘어라운드 Regular" w:eastAsia="나눔스퀘어라운드 Regular" w:hAnsi="나눔스퀘어라운드 Regular" w:cs="나눔스퀘어라운드 Regular"/>
      <w:b/>
    </w:rPr>
  </w:style>
  <w:style w:type="character" w:customStyle="1" w:styleId="commentChar">
    <w:name w:val="comment Char"/>
    <w:basedOn w:val="a1"/>
    <w:link w:val="comment"/>
    <w:rsid w:val="00FD7B2A"/>
    <w:rPr>
      <w:rFonts w:ascii="나눔고딕코딩" w:eastAsia="나눔고딕코딩" w:hAnsi="나눔고딕코딩" w:cs="나눔스퀘어라운드 Regular"/>
      <w:color w:val="ED7D31" w:themeColor="accent2"/>
      <w:kern w:val="0"/>
      <w:sz w:val="22"/>
      <w:szCs w:val="24"/>
      <w:shd w:val="clear" w:color="auto" w:fill="FBE4D5" w:themeFill="accent2" w:themeFillTint="33"/>
      <w:lang w:eastAsia="en-US"/>
    </w:rPr>
  </w:style>
  <w:style w:type="character" w:customStyle="1" w:styleId="CompactChar">
    <w:name w:val="Compact Char"/>
    <w:basedOn w:val="Char"/>
    <w:link w:val="Compact"/>
    <w:rsid w:val="00FD7B2A"/>
    <w:rPr>
      <w:rFonts w:ascii="Consolas" w:eastAsia="나눔바른고딕" w:hAnsi="Consolas"/>
      <w:kern w:val="0"/>
      <w:sz w:val="22"/>
      <w:szCs w:val="24"/>
      <w:lang w:eastAsia="en-US"/>
    </w:rPr>
  </w:style>
  <w:style w:type="character" w:customStyle="1" w:styleId="boxBorderChar">
    <w:name w:val="boxBorder Char"/>
    <w:basedOn w:val="CompactChar"/>
    <w:link w:val="boxBorder"/>
    <w:rsid w:val="00FD7B2A"/>
    <w:rPr>
      <w:rFonts w:ascii="나눔스퀘어라운드 Regular" w:eastAsia="나눔스퀘어라운드 Regular" w:hAnsi="나눔스퀘어라운드 Regular" w:cs="나눔스퀘어라운드 Regular"/>
      <w:b/>
      <w:kern w:val="0"/>
      <w:sz w:val="22"/>
      <w:szCs w:val="24"/>
      <w:lang w:eastAsia="en-US"/>
    </w:rPr>
  </w:style>
  <w:style w:type="character" w:customStyle="1" w:styleId="code">
    <w:name w:val="code"/>
    <w:basedOn w:val="BaseNTok"/>
    <w:uiPriority w:val="1"/>
    <w:qFormat/>
    <w:rsid w:val="00FD7B2A"/>
    <w:rPr>
      <w:rFonts w:ascii="Lucida Console" w:eastAsia="나눔바른고딕" w:hAnsi="Lucida Console" w:cs="Lucida Console"/>
      <w:i w:val="0"/>
      <w:color w:val="auto"/>
      <w:w w:val="80"/>
      <w:kern w:val="0"/>
      <w:sz w:val="22"/>
      <w:szCs w:val="24"/>
      <w:bdr w:val="none" w:sz="0" w:space="0" w:color="auto"/>
      <w:shd w:val="clear" w:color="auto" w:fill="D9D9D9" w:themeFill="background1" w:themeFillShade="D9"/>
      <w:lang w:eastAsia="ko-KR"/>
    </w:rPr>
  </w:style>
  <w:style w:type="paragraph" w:styleId="af1">
    <w:name w:val="Balloon Text"/>
    <w:basedOn w:val="a"/>
    <w:link w:val="Char7"/>
    <w:semiHidden/>
    <w:unhideWhenUsed/>
    <w:rsid w:val="00FD7B2A"/>
    <w:pPr>
      <w:spacing w:after="0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7">
    <w:name w:val="풍선 도움말 텍스트 Char"/>
    <w:basedOn w:val="a1"/>
    <w:link w:val="af1"/>
    <w:semiHidden/>
    <w:rsid w:val="00FD7B2A"/>
    <w:rPr>
      <w:rFonts w:asciiTheme="majorHAnsi" w:eastAsiaTheme="majorEastAsia" w:hAnsiTheme="majorHAnsi" w:cstheme="majorBidi"/>
      <w:kern w:val="0"/>
      <w:sz w:val="18"/>
      <w:szCs w:val="18"/>
      <w:lang w:eastAsia="en-US"/>
    </w:rPr>
  </w:style>
  <w:style w:type="paragraph" w:customStyle="1" w:styleId="result">
    <w:name w:val="result"/>
    <w:basedOn w:val="comment"/>
    <w:link w:val="resultChar"/>
    <w:qFormat/>
    <w:rsid w:val="00FD7B2A"/>
    <w:pPr>
      <w:numPr>
        <w:numId w:val="11"/>
      </w:numPr>
      <w:pBdr>
        <w:top w:val="single" w:sz="4" w:space="1" w:color="B4C6E7" w:themeColor="accent1" w:themeTint="66"/>
        <w:left w:val="single" w:sz="4" w:space="4" w:color="B4C6E7" w:themeColor="accent1" w:themeTint="66"/>
        <w:bottom w:val="single" w:sz="4" w:space="1" w:color="B4C6E7" w:themeColor="accent1" w:themeTint="66"/>
        <w:right w:val="single" w:sz="4" w:space="4" w:color="B4C6E7" w:themeColor="accent1" w:themeTint="66"/>
      </w:pBdr>
      <w:shd w:val="clear" w:color="auto" w:fill="D9E2F3" w:themeFill="accent1" w:themeFillTint="33"/>
    </w:pPr>
    <w:rPr>
      <w:color w:val="4472C4" w:themeColor="accent1"/>
    </w:rPr>
  </w:style>
  <w:style w:type="character" w:customStyle="1" w:styleId="resultChar">
    <w:name w:val="result Char"/>
    <w:basedOn w:val="commentChar"/>
    <w:link w:val="result"/>
    <w:rsid w:val="00FD7B2A"/>
    <w:rPr>
      <w:rFonts w:ascii="나눔고딕코딩" w:eastAsia="나눔고딕코딩" w:hAnsi="나눔고딕코딩" w:cs="나눔스퀘어라운드 Regular"/>
      <w:color w:val="4472C4" w:themeColor="accent1"/>
      <w:kern w:val="0"/>
      <w:sz w:val="22"/>
      <w:szCs w:val="24"/>
      <w:shd w:val="clear" w:color="auto" w:fill="D9E2F3" w:themeFill="accent1" w:themeFillTint="33"/>
      <w:lang w:eastAsia="en-US"/>
    </w:rPr>
  </w:style>
  <w:style w:type="character" w:styleId="af2">
    <w:name w:val="Intense Reference"/>
    <w:basedOn w:val="a1"/>
    <w:rsid w:val="00FD7B2A"/>
    <w:rPr>
      <w:b/>
      <w:bCs/>
      <w:smallCaps/>
      <w:color w:val="4472C4" w:themeColor="accent1"/>
      <w:spacing w:val="5"/>
    </w:rPr>
  </w:style>
  <w:style w:type="character" w:customStyle="1" w:styleId="UnresolvedMention">
    <w:name w:val="Unresolved Mention"/>
    <w:basedOn w:val="a1"/>
    <w:uiPriority w:val="99"/>
    <w:semiHidden/>
    <w:unhideWhenUsed/>
    <w:rsid w:val="00AA34CE"/>
    <w:rPr>
      <w:color w:val="605E5C"/>
      <w:shd w:val="clear" w:color="auto" w:fill="E1DFDD"/>
    </w:rPr>
  </w:style>
  <w:style w:type="character" w:styleId="af3">
    <w:name w:val="annotation reference"/>
    <w:basedOn w:val="a1"/>
    <w:uiPriority w:val="99"/>
    <w:semiHidden/>
    <w:unhideWhenUsed/>
    <w:rsid w:val="00AA34CE"/>
    <w:rPr>
      <w:sz w:val="18"/>
      <w:szCs w:val="18"/>
    </w:rPr>
  </w:style>
  <w:style w:type="paragraph" w:styleId="af4">
    <w:name w:val="annotation text"/>
    <w:basedOn w:val="a"/>
    <w:link w:val="Char8"/>
    <w:uiPriority w:val="99"/>
    <w:semiHidden/>
    <w:unhideWhenUsed/>
    <w:rsid w:val="00AA34CE"/>
  </w:style>
  <w:style w:type="character" w:customStyle="1" w:styleId="Char8">
    <w:name w:val="메모 텍스트 Char"/>
    <w:basedOn w:val="a1"/>
    <w:link w:val="af4"/>
    <w:uiPriority w:val="99"/>
    <w:semiHidden/>
    <w:rsid w:val="00AA34CE"/>
    <w:rPr>
      <w:rFonts w:ascii="Consolas" w:eastAsia="나눔바른고딕" w:hAnsi="Consolas"/>
      <w:kern w:val="0"/>
      <w:sz w:val="22"/>
      <w:szCs w:val="24"/>
      <w:lang w:eastAsia="en-US"/>
    </w:rPr>
  </w:style>
  <w:style w:type="paragraph" w:styleId="af5">
    <w:name w:val="annotation subject"/>
    <w:basedOn w:val="af4"/>
    <w:next w:val="af4"/>
    <w:link w:val="Char9"/>
    <w:uiPriority w:val="99"/>
    <w:semiHidden/>
    <w:unhideWhenUsed/>
    <w:rsid w:val="00AA34CE"/>
    <w:rPr>
      <w:b/>
      <w:bCs/>
    </w:rPr>
  </w:style>
  <w:style w:type="character" w:customStyle="1" w:styleId="Char9">
    <w:name w:val="메모 주제 Char"/>
    <w:basedOn w:val="Char8"/>
    <w:link w:val="af5"/>
    <w:uiPriority w:val="99"/>
    <w:semiHidden/>
    <w:rsid w:val="00AA34CE"/>
    <w:rPr>
      <w:rFonts w:ascii="Consolas" w:eastAsia="나눔바른고딕" w:hAnsi="Consolas"/>
      <w:b/>
      <w:bCs/>
      <w:kern w:val="0"/>
      <w:sz w:val="22"/>
      <w:szCs w:val="24"/>
      <w:lang w:eastAsia="en-US"/>
    </w:rPr>
  </w:style>
  <w:style w:type="character" w:styleId="HTML">
    <w:name w:val="HTML Code"/>
    <w:basedOn w:val="a1"/>
    <w:uiPriority w:val="99"/>
    <w:semiHidden/>
    <w:unhideWhenUsed/>
    <w:rsid w:val="009F5EC9"/>
    <w:rPr>
      <w:rFonts w:ascii="굴림체" w:eastAsia="굴림체" w:hAnsi="굴림체" w:cs="굴림체"/>
      <w:sz w:val="24"/>
      <w:szCs w:val="24"/>
    </w:rPr>
  </w:style>
  <w:style w:type="paragraph" w:styleId="af6">
    <w:name w:val="Normal (Web)"/>
    <w:basedOn w:val="a"/>
    <w:uiPriority w:val="99"/>
    <w:unhideWhenUsed/>
    <w:rsid w:val="0034020B"/>
    <w:pPr>
      <w:spacing w:before="100" w:beforeAutospacing="1" w:after="100" w:afterAutospacing="1"/>
    </w:pPr>
    <w:rPr>
      <w:rFonts w:ascii="굴림" w:eastAsia="굴림" w:hAnsi="굴림" w:cs="굴림"/>
      <w:sz w:val="24"/>
      <w:lang w:eastAsia="ko-KR"/>
    </w:rPr>
  </w:style>
  <w:style w:type="character" w:styleId="af7">
    <w:name w:val="Strong"/>
    <w:basedOn w:val="a1"/>
    <w:uiPriority w:val="22"/>
    <w:qFormat/>
    <w:rsid w:val="0034020B"/>
    <w:rPr>
      <w:b/>
      <w:bCs/>
    </w:rPr>
  </w:style>
  <w:style w:type="paragraph" w:styleId="HTML0">
    <w:name w:val="HTML Preformatted"/>
    <w:basedOn w:val="a"/>
    <w:link w:val="HTMLChar"/>
    <w:uiPriority w:val="99"/>
    <w:semiHidden/>
    <w:unhideWhenUsed/>
    <w:rsid w:val="0090092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/>
    </w:pPr>
    <w:rPr>
      <w:rFonts w:ascii="굴림체" w:eastAsia="굴림체" w:hAnsi="굴림체" w:cs="굴림체"/>
      <w:sz w:val="24"/>
      <w:lang w:eastAsia="ko-KR"/>
    </w:rPr>
  </w:style>
  <w:style w:type="character" w:customStyle="1" w:styleId="HTMLChar">
    <w:name w:val="미리 서식이 지정된 HTML Char"/>
    <w:basedOn w:val="a1"/>
    <w:link w:val="HTML0"/>
    <w:uiPriority w:val="99"/>
    <w:semiHidden/>
    <w:rsid w:val="00900928"/>
    <w:rPr>
      <w:rFonts w:ascii="굴림체" w:eastAsia="굴림체" w:hAnsi="굴림체" w:cs="굴림체"/>
      <w:kern w:val="0"/>
      <w:sz w:val="24"/>
      <w:szCs w:val="24"/>
    </w:rPr>
  </w:style>
  <w:style w:type="paragraph" w:styleId="af8">
    <w:name w:val="Revision"/>
    <w:hidden/>
    <w:uiPriority w:val="99"/>
    <w:semiHidden/>
    <w:rsid w:val="0084327F"/>
    <w:pPr>
      <w:spacing w:after="0" w:line="240" w:lineRule="auto"/>
      <w:jc w:val="left"/>
    </w:pPr>
    <w:rPr>
      <w:rFonts w:ascii="Consolas" w:eastAsia="나눔바른고딕" w:hAnsi="Consolas"/>
      <w:kern w:val="0"/>
      <w:sz w:val="22"/>
      <w:szCs w:val="24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175458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111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6526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7803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5691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8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63" Type="http://schemas.openxmlformats.org/officeDocument/2006/relationships/image" Target="media/image54.png"/><Relationship Id="rId84" Type="http://schemas.openxmlformats.org/officeDocument/2006/relationships/image" Target="media/image75.png"/><Relationship Id="rId138" Type="http://schemas.openxmlformats.org/officeDocument/2006/relationships/image" Target="media/image129.png"/><Relationship Id="rId159" Type="http://schemas.openxmlformats.org/officeDocument/2006/relationships/image" Target="media/image150.png"/><Relationship Id="rId170" Type="http://schemas.openxmlformats.org/officeDocument/2006/relationships/image" Target="media/image161.png"/><Relationship Id="rId191" Type="http://schemas.openxmlformats.org/officeDocument/2006/relationships/image" Target="media/image182.png"/><Relationship Id="rId205" Type="http://schemas.microsoft.com/office/2016/09/relationships/commentsIds" Target="commentsIds.xml"/><Relationship Id="rId107" Type="http://schemas.openxmlformats.org/officeDocument/2006/relationships/image" Target="media/image98.png"/><Relationship Id="rId11" Type="http://schemas.openxmlformats.org/officeDocument/2006/relationships/image" Target="media/image2.png"/><Relationship Id="rId32" Type="http://schemas.openxmlformats.org/officeDocument/2006/relationships/image" Target="media/image23.png"/><Relationship Id="rId53" Type="http://schemas.openxmlformats.org/officeDocument/2006/relationships/image" Target="media/image44.jpg"/><Relationship Id="rId74" Type="http://schemas.openxmlformats.org/officeDocument/2006/relationships/image" Target="media/image65.png"/><Relationship Id="rId128" Type="http://schemas.openxmlformats.org/officeDocument/2006/relationships/image" Target="media/image119.png"/><Relationship Id="rId149" Type="http://schemas.openxmlformats.org/officeDocument/2006/relationships/image" Target="media/image140.png"/><Relationship Id="rId5" Type="http://schemas.openxmlformats.org/officeDocument/2006/relationships/webSettings" Target="webSettings.xml"/><Relationship Id="rId95" Type="http://schemas.openxmlformats.org/officeDocument/2006/relationships/image" Target="media/image86.jpg"/><Relationship Id="rId160" Type="http://schemas.openxmlformats.org/officeDocument/2006/relationships/image" Target="media/image151.png"/><Relationship Id="rId181" Type="http://schemas.openxmlformats.org/officeDocument/2006/relationships/image" Target="media/image172.png"/><Relationship Id="rId22" Type="http://schemas.openxmlformats.org/officeDocument/2006/relationships/image" Target="media/image13.png"/><Relationship Id="rId43" Type="http://schemas.openxmlformats.org/officeDocument/2006/relationships/image" Target="media/image34.png"/><Relationship Id="rId64" Type="http://schemas.openxmlformats.org/officeDocument/2006/relationships/image" Target="media/image55.jpg"/><Relationship Id="rId118" Type="http://schemas.openxmlformats.org/officeDocument/2006/relationships/image" Target="media/image109.png"/><Relationship Id="rId139" Type="http://schemas.openxmlformats.org/officeDocument/2006/relationships/image" Target="media/image130.png"/><Relationship Id="rId85" Type="http://schemas.openxmlformats.org/officeDocument/2006/relationships/image" Target="media/image76.png"/><Relationship Id="rId150" Type="http://schemas.openxmlformats.org/officeDocument/2006/relationships/image" Target="media/image141.png"/><Relationship Id="rId171" Type="http://schemas.openxmlformats.org/officeDocument/2006/relationships/image" Target="media/image162.png"/><Relationship Id="rId192" Type="http://schemas.openxmlformats.org/officeDocument/2006/relationships/image" Target="media/image183.jpg"/><Relationship Id="rId206" Type="http://schemas.microsoft.com/office/2018/08/relationships/commentsExtensible" Target="commentsExtensible.xml"/><Relationship Id="rId12" Type="http://schemas.openxmlformats.org/officeDocument/2006/relationships/image" Target="media/image3.png"/><Relationship Id="rId33" Type="http://schemas.openxmlformats.org/officeDocument/2006/relationships/image" Target="media/image24.png"/><Relationship Id="rId108" Type="http://schemas.openxmlformats.org/officeDocument/2006/relationships/image" Target="media/image99.png"/><Relationship Id="rId129" Type="http://schemas.openxmlformats.org/officeDocument/2006/relationships/image" Target="media/image120.png"/><Relationship Id="rId54" Type="http://schemas.openxmlformats.org/officeDocument/2006/relationships/image" Target="media/image45.jpg"/><Relationship Id="rId75" Type="http://schemas.openxmlformats.org/officeDocument/2006/relationships/image" Target="media/image66.png"/><Relationship Id="rId96" Type="http://schemas.openxmlformats.org/officeDocument/2006/relationships/image" Target="media/image87.jpg"/><Relationship Id="rId140" Type="http://schemas.openxmlformats.org/officeDocument/2006/relationships/image" Target="media/image131.png"/><Relationship Id="rId161" Type="http://schemas.openxmlformats.org/officeDocument/2006/relationships/image" Target="media/image152.png"/><Relationship Id="rId182" Type="http://schemas.openxmlformats.org/officeDocument/2006/relationships/image" Target="media/image173.png"/><Relationship Id="rId6" Type="http://schemas.openxmlformats.org/officeDocument/2006/relationships/footnotes" Target="footnotes.xml"/><Relationship Id="rId23" Type="http://schemas.openxmlformats.org/officeDocument/2006/relationships/image" Target="media/image14.png"/><Relationship Id="rId119" Type="http://schemas.openxmlformats.org/officeDocument/2006/relationships/image" Target="media/image110.png"/><Relationship Id="rId44" Type="http://schemas.openxmlformats.org/officeDocument/2006/relationships/image" Target="media/image35.png"/><Relationship Id="rId65" Type="http://schemas.openxmlformats.org/officeDocument/2006/relationships/image" Target="media/image56.png"/><Relationship Id="rId86" Type="http://schemas.openxmlformats.org/officeDocument/2006/relationships/image" Target="media/image77.png"/><Relationship Id="rId130" Type="http://schemas.openxmlformats.org/officeDocument/2006/relationships/image" Target="media/image121.png"/><Relationship Id="rId151" Type="http://schemas.openxmlformats.org/officeDocument/2006/relationships/image" Target="media/image142.png"/><Relationship Id="rId172" Type="http://schemas.openxmlformats.org/officeDocument/2006/relationships/image" Target="media/image163.png"/><Relationship Id="rId193" Type="http://schemas.openxmlformats.org/officeDocument/2006/relationships/image" Target="media/image184.png"/><Relationship Id="rId13" Type="http://schemas.openxmlformats.org/officeDocument/2006/relationships/image" Target="media/image4.png"/><Relationship Id="rId109" Type="http://schemas.openxmlformats.org/officeDocument/2006/relationships/image" Target="media/image100.png"/><Relationship Id="rId34" Type="http://schemas.openxmlformats.org/officeDocument/2006/relationships/image" Target="media/image25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120" Type="http://schemas.openxmlformats.org/officeDocument/2006/relationships/image" Target="media/image111.png"/><Relationship Id="rId141" Type="http://schemas.openxmlformats.org/officeDocument/2006/relationships/image" Target="media/image132.png"/><Relationship Id="rId7" Type="http://schemas.openxmlformats.org/officeDocument/2006/relationships/endnotes" Target="endnotes.xml"/><Relationship Id="rId162" Type="http://schemas.openxmlformats.org/officeDocument/2006/relationships/image" Target="media/image153.png"/><Relationship Id="rId183" Type="http://schemas.openxmlformats.org/officeDocument/2006/relationships/image" Target="media/image174.jp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image" Target="media/image101.png"/><Relationship Id="rId115" Type="http://schemas.openxmlformats.org/officeDocument/2006/relationships/image" Target="media/image106.png"/><Relationship Id="rId131" Type="http://schemas.openxmlformats.org/officeDocument/2006/relationships/image" Target="media/image122.png"/><Relationship Id="rId136" Type="http://schemas.openxmlformats.org/officeDocument/2006/relationships/image" Target="media/image127.png"/><Relationship Id="rId157" Type="http://schemas.openxmlformats.org/officeDocument/2006/relationships/image" Target="media/image148.png"/><Relationship Id="rId178" Type="http://schemas.openxmlformats.org/officeDocument/2006/relationships/image" Target="media/image169.png"/><Relationship Id="rId61" Type="http://schemas.openxmlformats.org/officeDocument/2006/relationships/image" Target="media/image52.png"/><Relationship Id="rId82" Type="http://schemas.openxmlformats.org/officeDocument/2006/relationships/image" Target="media/image73.jpg"/><Relationship Id="rId152" Type="http://schemas.openxmlformats.org/officeDocument/2006/relationships/image" Target="media/image143.jpg"/><Relationship Id="rId173" Type="http://schemas.openxmlformats.org/officeDocument/2006/relationships/image" Target="media/image164.png"/><Relationship Id="rId194" Type="http://schemas.openxmlformats.org/officeDocument/2006/relationships/image" Target="media/image185.png"/><Relationship Id="rId199" Type="http://schemas.openxmlformats.org/officeDocument/2006/relationships/footer" Target="footer1.xml"/><Relationship Id="rId203" Type="http://schemas.openxmlformats.org/officeDocument/2006/relationships/theme" Target="theme/theme1.xml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105" Type="http://schemas.openxmlformats.org/officeDocument/2006/relationships/image" Target="media/image96.png"/><Relationship Id="rId126" Type="http://schemas.openxmlformats.org/officeDocument/2006/relationships/image" Target="media/image117.jpg"/><Relationship Id="rId147" Type="http://schemas.openxmlformats.org/officeDocument/2006/relationships/image" Target="media/image138.png"/><Relationship Id="rId168" Type="http://schemas.openxmlformats.org/officeDocument/2006/relationships/image" Target="media/image159.png"/><Relationship Id="rId8" Type="http://schemas.openxmlformats.org/officeDocument/2006/relationships/comments" Target="comments.xml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121" Type="http://schemas.openxmlformats.org/officeDocument/2006/relationships/image" Target="media/image112.png"/><Relationship Id="rId142" Type="http://schemas.openxmlformats.org/officeDocument/2006/relationships/image" Target="media/image133.png"/><Relationship Id="rId163" Type="http://schemas.openxmlformats.org/officeDocument/2006/relationships/image" Target="media/image154.png"/><Relationship Id="rId184" Type="http://schemas.openxmlformats.org/officeDocument/2006/relationships/image" Target="media/image175.jpg"/><Relationship Id="rId189" Type="http://schemas.openxmlformats.org/officeDocument/2006/relationships/image" Target="media/image180.png"/><Relationship Id="rId3" Type="http://schemas.openxmlformats.org/officeDocument/2006/relationships/styles" Target="styles.xml"/><Relationship Id="rId25" Type="http://schemas.openxmlformats.org/officeDocument/2006/relationships/image" Target="media/image16.png"/><Relationship Id="rId46" Type="http://schemas.openxmlformats.org/officeDocument/2006/relationships/image" Target="media/image37.png"/><Relationship Id="rId67" Type="http://schemas.openxmlformats.org/officeDocument/2006/relationships/image" Target="media/image58.png"/><Relationship Id="rId116" Type="http://schemas.openxmlformats.org/officeDocument/2006/relationships/image" Target="media/image107.png"/><Relationship Id="rId137" Type="http://schemas.openxmlformats.org/officeDocument/2006/relationships/image" Target="media/image128.png"/><Relationship Id="rId158" Type="http://schemas.openxmlformats.org/officeDocument/2006/relationships/image" Target="media/image149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62" Type="http://schemas.openxmlformats.org/officeDocument/2006/relationships/image" Target="media/image53.jpg"/><Relationship Id="rId83" Type="http://schemas.openxmlformats.org/officeDocument/2006/relationships/image" Target="media/image74.jpg"/><Relationship Id="rId88" Type="http://schemas.openxmlformats.org/officeDocument/2006/relationships/image" Target="media/image79.png"/><Relationship Id="rId111" Type="http://schemas.openxmlformats.org/officeDocument/2006/relationships/image" Target="media/image102.png"/><Relationship Id="rId132" Type="http://schemas.openxmlformats.org/officeDocument/2006/relationships/image" Target="media/image123.png"/><Relationship Id="rId153" Type="http://schemas.openxmlformats.org/officeDocument/2006/relationships/image" Target="media/image144.png"/><Relationship Id="rId174" Type="http://schemas.openxmlformats.org/officeDocument/2006/relationships/image" Target="media/image165.png"/><Relationship Id="rId179" Type="http://schemas.openxmlformats.org/officeDocument/2006/relationships/image" Target="media/image170.png"/><Relationship Id="rId195" Type="http://schemas.openxmlformats.org/officeDocument/2006/relationships/image" Target="media/image186.png"/><Relationship Id="rId190" Type="http://schemas.openxmlformats.org/officeDocument/2006/relationships/image" Target="media/image181.png"/><Relationship Id="rId15" Type="http://schemas.openxmlformats.org/officeDocument/2006/relationships/image" Target="media/image6.png"/><Relationship Id="rId36" Type="http://schemas.openxmlformats.org/officeDocument/2006/relationships/image" Target="media/image27.png"/><Relationship Id="rId57" Type="http://schemas.openxmlformats.org/officeDocument/2006/relationships/image" Target="media/image48.png"/><Relationship Id="rId106" Type="http://schemas.openxmlformats.org/officeDocument/2006/relationships/image" Target="media/image97.png"/><Relationship Id="rId127" Type="http://schemas.openxmlformats.org/officeDocument/2006/relationships/image" Target="media/image118.png"/><Relationship Id="rId10" Type="http://schemas.openxmlformats.org/officeDocument/2006/relationships/image" Target="media/image1.png"/><Relationship Id="rId31" Type="http://schemas.openxmlformats.org/officeDocument/2006/relationships/image" Target="media/image22.png"/><Relationship Id="rId52" Type="http://schemas.openxmlformats.org/officeDocument/2006/relationships/image" Target="media/image43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image" Target="media/image113.png"/><Relationship Id="rId143" Type="http://schemas.openxmlformats.org/officeDocument/2006/relationships/image" Target="media/image134.png"/><Relationship Id="rId148" Type="http://schemas.openxmlformats.org/officeDocument/2006/relationships/image" Target="media/image139.png"/><Relationship Id="rId164" Type="http://schemas.openxmlformats.org/officeDocument/2006/relationships/image" Target="media/image155.png"/><Relationship Id="rId169" Type="http://schemas.openxmlformats.org/officeDocument/2006/relationships/image" Target="media/image160.png"/><Relationship Id="rId185" Type="http://schemas.openxmlformats.org/officeDocument/2006/relationships/image" Target="media/image176.jpg"/><Relationship Id="rId4" Type="http://schemas.openxmlformats.org/officeDocument/2006/relationships/settings" Target="settings.xml"/><Relationship Id="rId9" Type="http://schemas.microsoft.com/office/2011/relationships/commentsExtended" Target="commentsExtended.xml"/><Relationship Id="rId180" Type="http://schemas.openxmlformats.org/officeDocument/2006/relationships/image" Target="media/image171.png"/><Relationship Id="rId26" Type="http://schemas.openxmlformats.org/officeDocument/2006/relationships/image" Target="media/image17.png"/><Relationship Id="rId47" Type="http://schemas.openxmlformats.org/officeDocument/2006/relationships/image" Target="media/image38.png"/><Relationship Id="rId68" Type="http://schemas.openxmlformats.org/officeDocument/2006/relationships/image" Target="media/image59.jpeg"/><Relationship Id="rId89" Type="http://schemas.openxmlformats.org/officeDocument/2006/relationships/image" Target="media/image80.png"/><Relationship Id="rId112" Type="http://schemas.openxmlformats.org/officeDocument/2006/relationships/image" Target="media/image103.png"/><Relationship Id="rId133" Type="http://schemas.openxmlformats.org/officeDocument/2006/relationships/image" Target="media/image124.png"/><Relationship Id="rId154" Type="http://schemas.openxmlformats.org/officeDocument/2006/relationships/image" Target="media/image145.png"/><Relationship Id="rId175" Type="http://schemas.openxmlformats.org/officeDocument/2006/relationships/image" Target="media/image166.png"/><Relationship Id="rId196" Type="http://schemas.openxmlformats.org/officeDocument/2006/relationships/image" Target="media/image187.png"/><Relationship Id="rId200" Type="http://schemas.openxmlformats.org/officeDocument/2006/relationships/footer" Target="footer2.xml"/><Relationship Id="rId16" Type="http://schemas.openxmlformats.org/officeDocument/2006/relationships/image" Target="media/image7.png"/><Relationship Id="rId37" Type="http://schemas.openxmlformats.org/officeDocument/2006/relationships/image" Target="media/image28.png"/><Relationship Id="rId58" Type="http://schemas.openxmlformats.org/officeDocument/2006/relationships/image" Target="media/image49.png"/><Relationship Id="rId79" Type="http://schemas.openxmlformats.org/officeDocument/2006/relationships/image" Target="media/image70.jpg"/><Relationship Id="rId102" Type="http://schemas.openxmlformats.org/officeDocument/2006/relationships/image" Target="media/image93.png"/><Relationship Id="rId123" Type="http://schemas.openxmlformats.org/officeDocument/2006/relationships/image" Target="media/image114.png"/><Relationship Id="rId144" Type="http://schemas.openxmlformats.org/officeDocument/2006/relationships/image" Target="media/image135.png"/><Relationship Id="rId90" Type="http://schemas.openxmlformats.org/officeDocument/2006/relationships/image" Target="media/image81.png"/><Relationship Id="rId165" Type="http://schemas.openxmlformats.org/officeDocument/2006/relationships/image" Target="media/image156.png"/><Relationship Id="rId186" Type="http://schemas.openxmlformats.org/officeDocument/2006/relationships/image" Target="media/image177.png"/><Relationship Id="rId27" Type="http://schemas.openxmlformats.org/officeDocument/2006/relationships/image" Target="media/image18.png"/><Relationship Id="rId48" Type="http://schemas.openxmlformats.org/officeDocument/2006/relationships/image" Target="media/image39.png"/><Relationship Id="rId69" Type="http://schemas.openxmlformats.org/officeDocument/2006/relationships/image" Target="media/image60.png"/><Relationship Id="rId113" Type="http://schemas.openxmlformats.org/officeDocument/2006/relationships/image" Target="media/image104.png"/><Relationship Id="rId134" Type="http://schemas.openxmlformats.org/officeDocument/2006/relationships/image" Target="media/image125.png"/><Relationship Id="rId80" Type="http://schemas.openxmlformats.org/officeDocument/2006/relationships/image" Target="media/image71.png"/><Relationship Id="rId155" Type="http://schemas.openxmlformats.org/officeDocument/2006/relationships/image" Target="media/image146.png"/><Relationship Id="rId176" Type="http://schemas.openxmlformats.org/officeDocument/2006/relationships/image" Target="media/image167.png"/><Relationship Id="rId197" Type="http://schemas.openxmlformats.org/officeDocument/2006/relationships/image" Target="media/image188.png"/><Relationship Id="rId201" Type="http://schemas.openxmlformats.org/officeDocument/2006/relationships/fontTable" Target="fontTable.xml"/><Relationship Id="rId17" Type="http://schemas.openxmlformats.org/officeDocument/2006/relationships/image" Target="media/image8.png"/><Relationship Id="rId38" Type="http://schemas.openxmlformats.org/officeDocument/2006/relationships/image" Target="media/image29.png"/><Relationship Id="rId59" Type="http://schemas.openxmlformats.org/officeDocument/2006/relationships/image" Target="media/image50.png"/><Relationship Id="rId103" Type="http://schemas.openxmlformats.org/officeDocument/2006/relationships/image" Target="media/image94.png"/><Relationship Id="rId124" Type="http://schemas.openxmlformats.org/officeDocument/2006/relationships/image" Target="media/image115.png"/><Relationship Id="rId70" Type="http://schemas.openxmlformats.org/officeDocument/2006/relationships/image" Target="media/image61.png"/><Relationship Id="rId91" Type="http://schemas.openxmlformats.org/officeDocument/2006/relationships/image" Target="media/image82.png"/><Relationship Id="rId145" Type="http://schemas.openxmlformats.org/officeDocument/2006/relationships/image" Target="media/image136.png"/><Relationship Id="rId166" Type="http://schemas.openxmlformats.org/officeDocument/2006/relationships/image" Target="media/image157.png"/><Relationship Id="rId187" Type="http://schemas.openxmlformats.org/officeDocument/2006/relationships/image" Target="media/image178.png"/><Relationship Id="rId1" Type="http://schemas.openxmlformats.org/officeDocument/2006/relationships/customXml" Target="../customXml/item1.xml"/><Relationship Id="rId28" Type="http://schemas.openxmlformats.org/officeDocument/2006/relationships/image" Target="media/image19.png"/><Relationship Id="rId49" Type="http://schemas.openxmlformats.org/officeDocument/2006/relationships/image" Target="media/image40.png"/><Relationship Id="rId114" Type="http://schemas.openxmlformats.org/officeDocument/2006/relationships/image" Target="media/image105.png"/><Relationship Id="rId60" Type="http://schemas.openxmlformats.org/officeDocument/2006/relationships/image" Target="media/image51.png"/><Relationship Id="rId81" Type="http://schemas.openxmlformats.org/officeDocument/2006/relationships/image" Target="media/image72.jpg"/><Relationship Id="rId135" Type="http://schemas.openxmlformats.org/officeDocument/2006/relationships/image" Target="media/image126.png"/><Relationship Id="rId156" Type="http://schemas.openxmlformats.org/officeDocument/2006/relationships/image" Target="media/image147.png"/><Relationship Id="rId177" Type="http://schemas.openxmlformats.org/officeDocument/2006/relationships/image" Target="media/image168.png"/><Relationship Id="rId198" Type="http://schemas.openxmlformats.org/officeDocument/2006/relationships/image" Target="media/image189.png"/><Relationship Id="rId202" Type="http://schemas.microsoft.com/office/2011/relationships/people" Target="people.xml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50" Type="http://schemas.openxmlformats.org/officeDocument/2006/relationships/image" Target="media/image41.png"/><Relationship Id="rId104" Type="http://schemas.openxmlformats.org/officeDocument/2006/relationships/image" Target="media/image95.png"/><Relationship Id="rId125" Type="http://schemas.openxmlformats.org/officeDocument/2006/relationships/image" Target="media/image116.png"/><Relationship Id="rId146" Type="http://schemas.openxmlformats.org/officeDocument/2006/relationships/image" Target="media/image137.png"/><Relationship Id="rId167" Type="http://schemas.openxmlformats.org/officeDocument/2006/relationships/image" Target="media/image158.png"/><Relationship Id="rId188" Type="http://schemas.openxmlformats.org/officeDocument/2006/relationships/image" Target="media/image179.png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2" Type="http://schemas.openxmlformats.org/officeDocument/2006/relationships/numbering" Target="numbering.xml"/><Relationship Id="rId29" Type="http://schemas.openxmlformats.org/officeDocument/2006/relationships/image" Target="media/image20.png"/></Relationships>
</file>

<file path=word/_rels/footnotes.xml.rels><?xml version="1.0" encoding="UTF-8" standalone="yes"?>
<Relationships xmlns="http://schemas.openxmlformats.org/package/2006/relationships"><Relationship Id="rId2" Type="http://schemas.openxmlformats.org/officeDocument/2006/relationships/hyperlink" Target="https://rdrr.io/cran/lubridate/man/round_date.html" TargetMode="External"/><Relationship Id="rId1" Type="http://schemas.openxmlformats.org/officeDocument/2006/relationships/hyperlink" Target="https://tidyverts.org/" TargetMode="Externa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A93F181-3BD7-48A2-A3C5-1344452057D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161</TotalTime>
  <Pages>264</Pages>
  <Words>34754</Words>
  <Characters>198103</Characters>
  <Application>Microsoft Office Word</Application>
  <DocSecurity>0</DocSecurity>
  <Lines>1650</Lines>
  <Paragraphs>464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232393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제이펍 출판사</dc:creator>
  <cp:keywords/>
  <dc:description/>
  <cp:lastModifiedBy>standard</cp:lastModifiedBy>
  <cp:revision>3</cp:revision>
  <cp:lastPrinted>2021-03-26T06:07:00Z</cp:lastPrinted>
  <dcterms:created xsi:type="dcterms:W3CDTF">2021-03-26T06:45:00Z</dcterms:created>
  <dcterms:modified xsi:type="dcterms:W3CDTF">2021-03-26T09:26:00Z</dcterms:modified>
</cp:coreProperties>
</file>